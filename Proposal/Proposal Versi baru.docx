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3CFB0" w14:textId="5DB4A0E9" w:rsidR="00873605" w:rsidRPr="00307F7B" w:rsidRDefault="00873605" w:rsidP="00750C2A">
      <w:pPr>
        <w:pStyle w:val="AcademicLevel"/>
        <w:spacing w:before="0" w:after="0"/>
        <w:rPr>
          <w:rFonts w:eastAsia="Times New Roman" w:cs="Times New Roman"/>
          <w:bCs/>
          <w:kern w:val="28"/>
          <w:sz w:val="32"/>
          <w:szCs w:val="32"/>
          <w:lang w:val="en-US" w:eastAsia="en-US"/>
          <w:rPrChange w:id="2" w:author="arkat" w:date="2017-09-26T15:14:00Z">
            <w:rPr>
              <w:rFonts w:eastAsia="Times New Roman" w:cs="Times New Roman"/>
              <w:bCs/>
              <w:kern w:val="28"/>
              <w:sz w:val="32"/>
              <w:szCs w:val="32"/>
              <w:lang w:eastAsia="en-US"/>
            </w:rPr>
          </w:rPrChange>
        </w:rPr>
      </w:pPr>
      <w:r>
        <w:rPr>
          <w:rFonts w:eastAsia="Times New Roman" w:cs="Times New Roman"/>
          <w:bCs/>
          <w:kern w:val="28"/>
          <w:sz w:val="32"/>
          <w:szCs w:val="32"/>
          <w:lang w:eastAsia="en-US"/>
        </w:rPr>
        <w:t xml:space="preserve">Transformasi </w:t>
      </w:r>
      <w:r w:rsidR="003A088A">
        <w:rPr>
          <w:rFonts w:eastAsia="Times New Roman" w:cs="Times New Roman"/>
          <w:bCs/>
          <w:kern w:val="28"/>
          <w:sz w:val="32"/>
          <w:szCs w:val="32"/>
          <w:lang w:eastAsia="en-US"/>
        </w:rPr>
        <w:t>Model Proses Bisnis : EPC</w:t>
      </w:r>
      <w:ins w:id="3" w:author="arkat" w:date="2017-09-26T15:14:00Z">
        <w:r w:rsidR="00EE0158">
          <w:rPr>
            <w:rFonts w:eastAsia="Times New Roman" w:cs="Times New Roman"/>
            <w:bCs/>
            <w:kern w:val="28"/>
            <w:sz w:val="32"/>
            <w:szCs w:val="32"/>
            <w:lang w:val="en-US" w:eastAsia="en-US"/>
          </w:rPr>
          <w:t>-</w:t>
        </w:r>
        <w:r w:rsidR="00307F7B">
          <w:rPr>
            <w:rFonts w:eastAsia="Times New Roman" w:cs="Times New Roman"/>
            <w:bCs/>
            <w:kern w:val="28"/>
            <w:sz w:val="32"/>
            <w:szCs w:val="32"/>
            <w:lang w:val="en-US" w:eastAsia="en-US"/>
          </w:rPr>
          <w:t>ArisExpress</w:t>
        </w:r>
      </w:ins>
      <w:r w:rsidR="003A088A">
        <w:rPr>
          <w:rFonts w:eastAsia="Times New Roman" w:cs="Times New Roman"/>
          <w:bCs/>
          <w:kern w:val="28"/>
          <w:sz w:val="32"/>
          <w:szCs w:val="32"/>
          <w:lang w:eastAsia="en-US"/>
        </w:rPr>
        <w:t xml:space="preserve"> ke BPMN</w:t>
      </w:r>
      <w:ins w:id="4" w:author="arkat" w:date="2017-09-26T15:14:00Z">
        <w:r w:rsidR="00307F7B">
          <w:rPr>
            <w:rFonts w:eastAsia="Times New Roman" w:cs="Times New Roman"/>
            <w:bCs/>
            <w:kern w:val="28"/>
            <w:sz w:val="32"/>
            <w:szCs w:val="32"/>
            <w:lang w:val="en-US" w:eastAsia="en-US"/>
          </w:rPr>
          <w:t xml:space="preserve"> 2.0</w:t>
        </w:r>
      </w:ins>
    </w:p>
    <w:p w14:paraId="77894B46" w14:textId="77777777" w:rsidR="00307F7B" w:rsidRDefault="00307F7B" w:rsidP="00750C2A">
      <w:pPr>
        <w:pStyle w:val="AcademicLevel"/>
        <w:spacing w:before="0" w:after="0"/>
        <w:rPr>
          <w:ins w:id="5" w:author="arkat" w:date="2017-09-26T15:08:00Z"/>
          <w:lang w:val="en-US"/>
        </w:rPr>
      </w:pPr>
    </w:p>
    <w:p w14:paraId="1823540E" w14:textId="77777777" w:rsidR="00873605" w:rsidRPr="00ED76A0" w:rsidRDefault="00873605" w:rsidP="00750C2A">
      <w:pPr>
        <w:pStyle w:val="AcademicLevel"/>
        <w:spacing w:before="0" w:after="0"/>
      </w:pPr>
      <w:del w:id="6" w:author="arkat" w:date="2017-09-26T15:08:00Z">
        <w:r w:rsidDel="00307F7B">
          <w:rPr>
            <w:lang w:val="en-US"/>
          </w:rPr>
          <w:delText xml:space="preserve">OUTLINE </w:delText>
        </w:r>
      </w:del>
      <w:r>
        <w:rPr>
          <w:lang w:val="en-US"/>
        </w:rPr>
        <w:t xml:space="preserve">PROPOSAL </w:t>
      </w:r>
      <w:r>
        <w:t>TESIS MAGISTER</w:t>
      </w:r>
    </w:p>
    <w:p w14:paraId="1E5C4AA5" w14:textId="77777777" w:rsidR="00873605" w:rsidRDefault="00873605" w:rsidP="00750C2A">
      <w:pPr>
        <w:pStyle w:val="AcademicRequirement"/>
        <w:rPr>
          <w:rFonts w:eastAsia="Times New Roman"/>
          <w:lang w:eastAsia="ar-SA"/>
        </w:rPr>
      </w:pPr>
    </w:p>
    <w:p w14:paraId="55A86033" w14:textId="77777777" w:rsidR="00873605" w:rsidRDefault="00873605" w:rsidP="00750C2A">
      <w:pPr>
        <w:pStyle w:val="NormalCentered"/>
        <w:rPr>
          <w:lang w:val="fi-FI" w:eastAsia="ar-SA"/>
        </w:rPr>
      </w:pPr>
    </w:p>
    <w:p w14:paraId="377F7093" w14:textId="77777777" w:rsidR="00873605" w:rsidRPr="00A668DE" w:rsidRDefault="00873605" w:rsidP="00750C2A">
      <w:pPr>
        <w:pStyle w:val="Author"/>
        <w:spacing w:after="0"/>
        <w:rPr>
          <w:lang w:eastAsia="ar-SA"/>
        </w:rPr>
      </w:pPr>
      <w:r>
        <w:rPr>
          <w:lang w:eastAsia="ar-SA"/>
        </w:rPr>
        <w:t xml:space="preserve">Disusun </w:t>
      </w:r>
      <w:r w:rsidRPr="00AA0D97">
        <w:rPr>
          <w:lang w:val="en-US" w:eastAsia="ar-SA"/>
        </w:rPr>
        <w:t>oleh</w:t>
      </w:r>
      <w:r w:rsidRPr="00A668DE">
        <w:rPr>
          <w:lang w:eastAsia="ar-SA"/>
        </w:rPr>
        <w:t>:</w:t>
      </w:r>
    </w:p>
    <w:p w14:paraId="2F0E8E65" w14:textId="77777777" w:rsidR="00873605" w:rsidRPr="000B17CE" w:rsidRDefault="00873605" w:rsidP="00750C2A">
      <w:pPr>
        <w:pStyle w:val="Author"/>
        <w:spacing w:after="0"/>
        <w:rPr>
          <w:lang w:val="id-ID" w:eastAsia="ar-SA"/>
        </w:rPr>
      </w:pPr>
      <w:r>
        <w:rPr>
          <w:lang w:val="id-ID" w:eastAsia="ar-SA"/>
        </w:rPr>
        <w:t>Ahsanun Naseh Khudori</w:t>
      </w:r>
    </w:p>
    <w:p w14:paraId="5C798E1C" w14:textId="77777777" w:rsidR="00873605" w:rsidRDefault="00873605" w:rsidP="00750C2A">
      <w:pPr>
        <w:pStyle w:val="Author"/>
        <w:spacing w:after="0"/>
        <w:rPr>
          <w:lang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156150100011002</w:t>
      </w:r>
    </w:p>
    <w:p w14:paraId="3E4DA4B5" w14:textId="77777777" w:rsidR="00873605" w:rsidRDefault="00873605" w:rsidP="00750C2A">
      <w:pPr>
        <w:pStyle w:val="Author"/>
        <w:spacing w:after="0"/>
        <w:rPr>
          <w:lang w:eastAsia="ar-SA"/>
        </w:rPr>
      </w:pPr>
    </w:p>
    <w:p w14:paraId="43B49A1B" w14:textId="77777777" w:rsidR="00873605" w:rsidRDefault="00873605" w:rsidP="00750C2A">
      <w:pPr>
        <w:pStyle w:val="Author"/>
        <w:spacing w:after="0"/>
        <w:rPr>
          <w:lang w:eastAsia="ar-SA"/>
        </w:rPr>
      </w:pPr>
    </w:p>
    <w:p w14:paraId="0288DC4C" w14:textId="77777777" w:rsidR="00873605" w:rsidRDefault="00873605" w:rsidP="00750C2A">
      <w:pPr>
        <w:pStyle w:val="Author"/>
        <w:spacing w:after="0"/>
        <w:rPr>
          <w:lang w:eastAsia="ar-SA"/>
        </w:rPr>
      </w:pPr>
    </w:p>
    <w:p w14:paraId="577804F5" w14:textId="77777777" w:rsidR="00873605" w:rsidRPr="00A668DE" w:rsidRDefault="00873605" w:rsidP="00750C2A">
      <w:pPr>
        <w:pStyle w:val="Author"/>
        <w:spacing w:after="0"/>
        <w:rPr>
          <w:lang w:eastAsia="ar-SA"/>
        </w:rPr>
      </w:pPr>
    </w:p>
    <w:p w14:paraId="3263116F" w14:textId="77777777" w:rsidR="00873605" w:rsidRPr="00A668DE" w:rsidRDefault="00E03EC2" w:rsidP="00750C2A">
      <w:pPr>
        <w:pStyle w:val="NormalCentered"/>
        <w:rPr>
          <w:lang w:eastAsia="ar-SA"/>
        </w:rPr>
      </w:pPr>
      <w:r>
        <w:rPr>
          <w:noProof/>
          <w:lang w:val="en-US"/>
        </w:rPr>
        <w:drawing>
          <wp:inline distT="0" distB="0" distL="0" distR="0" wp14:anchorId="06560EB6" wp14:editId="2E7F22B3">
            <wp:extent cx="1800860" cy="1800860"/>
            <wp:effectExtent l="0" t="0" r="2540" b="2540"/>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860" cy="1800860"/>
                    </a:xfrm>
                    <a:prstGeom prst="rect">
                      <a:avLst/>
                    </a:prstGeom>
                    <a:noFill/>
                    <a:ln>
                      <a:noFill/>
                    </a:ln>
                  </pic:spPr>
                </pic:pic>
              </a:graphicData>
            </a:graphic>
          </wp:inline>
        </w:drawing>
      </w:r>
    </w:p>
    <w:p w14:paraId="1DA0A56B" w14:textId="77777777" w:rsidR="00873605" w:rsidRPr="00A668DE" w:rsidRDefault="00873605" w:rsidP="00750C2A">
      <w:pPr>
        <w:suppressAutoHyphens/>
        <w:spacing w:after="0" w:line="360" w:lineRule="auto"/>
        <w:jc w:val="center"/>
        <w:rPr>
          <w:rFonts w:eastAsia="Times New Roman" w:cs="Calibri"/>
          <w:sz w:val="28"/>
          <w:szCs w:val="28"/>
          <w:lang w:val="en-US" w:eastAsia="ar-SA"/>
        </w:rPr>
      </w:pPr>
    </w:p>
    <w:p w14:paraId="36F6C866" w14:textId="77777777" w:rsidR="00873605" w:rsidRPr="00A668DE" w:rsidRDefault="00873605" w:rsidP="00750C2A">
      <w:pPr>
        <w:suppressAutoHyphens/>
        <w:spacing w:after="0" w:line="360" w:lineRule="auto"/>
        <w:rPr>
          <w:rFonts w:eastAsia="Times New Roman" w:cs="Calibri"/>
          <w:sz w:val="28"/>
          <w:szCs w:val="28"/>
          <w:lang w:eastAsia="ar-SA"/>
        </w:rPr>
      </w:pPr>
    </w:p>
    <w:p w14:paraId="3472B251" w14:textId="77777777" w:rsidR="00873605" w:rsidRPr="00A668DE" w:rsidRDefault="00873605" w:rsidP="00750C2A">
      <w:pPr>
        <w:suppressAutoHyphens/>
        <w:spacing w:after="0" w:line="360" w:lineRule="auto"/>
        <w:jc w:val="center"/>
        <w:rPr>
          <w:rFonts w:eastAsia="Times New Roman" w:cs="Calibri"/>
          <w:sz w:val="28"/>
          <w:szCs w:val="28"/>
          <w:lang w:eastAsia="ar-SA"/>
        </w:rPr>
      </w:pPr>
    </w:p>
    <w:p w14:paraId="2F2FAF49" w14:textId="77777777" w:rsidR="00873605" w:rsidRDefault="00873605" w:rsidP="00750C2A">
      <w:pPr>
        <w:suppressAutoHyphens/>
        <w:spacing w:after="0" w:line="360" w:lineRule="auto"/>
        <w:jc w:val="center"/>
        <w:rPr>
          <w:rFonts w:eastAsia="Times New Roman" w:cs="Calibri"/>
          <w:sz w:val="28"/>
          <w:szCs w:val="28"/>
          <w:lang w:eastAsia="ar-SA"/>
        </w:rPr>
      </w:pPr>
    </w:p>
    <w:p w14:paraId="5618E59A" w14:textId="77777777" w:rsidR="00E81E67" w:rsidRDefault="00E81E67" w:rsidP="00750C2A">
      <w:pPr>
        <w:suppressAutoHyphens/>
        <w:spacing w:after="0" w:line="360" w:lineRule="auto"/>
        <w:jc w:val="center"/>
        <w:rPr>
          <w:rFonts w:eastAsia="Times New Roman" w:cs="Calibri"/>
          <w:sz w:val="28"/>
          <w:szCs w:val="28"/>
          <w:lang w:eastAsia="ar-SA"/>
        </w:rPr>
      </w:pPr>
    </w:p>
    <w:p w14:paraId="142D2FCC" w14:textId="77777777" w:rsidR="00E81E67" w:rsidDel="00142668" w:rsidRDefault="00E81E67" w:rsidP="00750C2A">
      <w:pPr>
        <w:suppressAutoHyphens/>
        <w:spacing w:after="0" w:line="360" w:lineRule="auto"/>
        <w:jc w:val="center"/>
        <w:rPr>
          <w:del w:id="7" w:author="arkat" w:date="2017-09-26T15:15:00Z"/>
          <w:rFonts w:eastAsia="Times New Roman" w:cs="Calibri"/>
          <w:sz w:val="28"/>
          <w:szCs w:val="28"/>
          <w:lang w:eastAsia="ar-SA"/>
        </w:rPr>
      </w:pPr>
    </w:p>
    <w:p w14:paraId="3371FB8E" w14:textId="77777777" w:rsidR="00E81E67" w:rsidRPr="00A668DE" w:rsidRDefault="00E81E67">
      <w:pPr>
        <w:suppressAutoHyphens/>
        <w:spacing w:after="0" w:line="360" w:lineRule="auto"/>
        <w:rPr>
          <w:rFonts w:eastAsia="Times New Roman" w:cs="Calibri"/>
          <w:sz w:val="28"/>
          <w:szCs w:val="28"/>
          <w:lang w:eastAsia="ar-SA"/>
        </w:rPr>
        <w:pPrChange w:id="8" w:author="arkat" w:date="2017-09-26T15:15:00Z">
          <w:pPr>
            <w:suppressAutoHyphens/>
            <w:spacing w:after="0" w:line="360" w:lineRule="auto"/>
            <w:jc w:val="center"/>
          </w:pPr>
        </w:pPrChange>
      </w:pPr>
    </w:p>
    <w:p w14:paraId="53643F89" w14:textId="77777777" w:rsidR="00873605" w:rsidRDefault="00873605" w:rsidP="00750C2A">
      <w:pPr>
        <w:pStyle w:val="Institution"/>
        <w:spacing w:after="0"/>
        <w:rPr>
          <w:lang w:val="en-US"/>
        </w:rPr>
      </w:pPr>
    </w:p>
    <w:p w14:paraId="47E65791" w14:textId="77777777" w:rsidR="00873605" w:rsidRPr="002439B5" w:rsidRDefault="00873605" w:rsidP="00750C2A">
      <w:pPr>
        <w:pStyle w:val="Institution"/>
        <w:spacing w:after="0"/>
        <w:rPr>
          <w:b/>
          <w:rPrChange w:id="9" w:author="arkat" w:date="2017-09-28T16:42:00Z">
            <w:rPr/>
          </w:rPrChange>
        </w:rPr>
      </w:pPr>
      <w:r w:rsidRPr="002439B5">
        <w:rPr>
          <w:b/>
          <w:rPrChange w:id="10" w:author="arkat" w:date="2017-09-28T16:42:00Z">
            <w:rPr/>
          </w:rPrChange>
        </w:rPr>
        <w:t>PROGRAM STUDI MAGISTER ILMU KOMPUTER</w:t>
      </w:r>
    </w:p>
    <w:p w14:paraId="6ABA259F" w14:textId="77777777" w:rsidR="00873605" w:rsidRPr="002439B5" w:rsidRDefault="00873605" w:rsidP="00750C2A">
      <w:pPr>
        <w:pStyle w:val="Institution"/>
        <w:spacing w:after="0"/>
        <w:rPr>
          <w:b/>
          <w:rPrChange w:id="11" w:author="arkat" w:date="2017-09-28T16:42:00Z">
            <w:rPr/>
          </w:rPrChange>
        </w:rPr>
      </w:pPr>
      <w:r w:rsidRPr="002439B5">
        <w:rPr>
          <w:b/>
          <w:rPrChange w:id="12" w:author="arkat" w:date="2017-09-28T16:42:00Z">
            <w:rPr/>
          </w:rPrChange>
        </w:rPr>
        <w:t>JURUSAN TEKNIK INFORMATIKA</w:t>
      </w:r>
    </w:p>
    <w:p w14:paraId="02423DB3" w14:textId="77777777" w:rsidR="00873605" w:rsidRPr="002439B5" w:rsidRDefault="00873605" w:rsidP="00750C2A">
      <w:pPr>
        <w:pStyle w:val="Institution"/>
        <w:spacing w:after="0"/>
        <w:rPr>
          <w:b/>
          <w:lang w:val="en-US"/>
          <w:rPrChange w:id="13" w:author="arkat" w:date="2017-09-28T16:42:00Z">
            <w:rPr>
              <w:lang w:val="en-US"/>
            </w:rPr>
          </w:rPrChange>
        </w:rPr>
      </w:pPr>
      <w:r w:rsidRPr="002439B5">
        <w:rPr>
          <w:b/>
          <w:rPrChange w:id="14" w:author="arkat" w:date="2017-09-28T16:42:00Z">
            <w:rPr/>
          </w:rPrChange>
        </w:rPr>
        <w:t>FAKULTAS</w:t>
      </w:r>
      <w:r w:rsidRPr="002439B5">
        <w:rPr>
          <w:b/>
          <w:lang w:val="en-US"/>
          <w:rPrChange w:id="15" w:author="arkat" w:date="2017-09-28T16:42:00Z">
            <w:rPr>
              <w:lang w:val="en-US"/>
            </w:rPr>
          </w:rPrChange>
        </w:rPr>
        <w:t xml:space="preserve"> ILMU KOMPUTER</w:t>
      </w:r>
    </w:p>
    <w:p w14:paraId="4245B5F2" w14:textId="77777777" w:rsidR="00873605" w:rsidRPr="002439B5" w:rsidRDefault="00873605" w:rsidP="00750C2A">
      <w:pPr>
        <w:pStyle w:val="Institution"/>
        <w:spacing w:after="0"/>
        <w:rPr>
          <w:b/>
          <w:lang w:val="en-US"/>
          <w:rPrChange w:id="16" w:author="arkat" w:date="2017-09-28T16:42:00Z">
            <w:rPr>
              <w:lang w:val="en-US"/>
            </w:rPr>
          </w:rPrChange>
        </w:rPr>
      </w:pPr>
      <w:r w:rsidRPr="002439B5">
        <w:rPr>
          <w:b/>
          <w:rPrChange w:id="17" w:author="arkat" w:date="2017-09-28T16:42:00Z">
            <w:rPr/>
          </w:rPrChange>
        </w:rPr>
        <w:t>UNIVERSITAS BRAWIJAYA</w:t>
      </w:r>
    </w:p>
    <w:p w14:paraId="0761EE6B" w14:textId="77777777" w:rsidR="00873605" w:rsidRPr="002439B5" w:rsidDel="00142668" w:rsidRDefault="00873605">
      <w:pPr>
        <w:pStyle w:val="Institution"/>
        <w:spacing w:after="0"/>
        <w:rPr>
          <w:del w:id="18" w:author="arkat" w:date="2017-09-26T15:15:00Z"/>
          <w:b/>
          <w:lang w:eastAsia="ar-SA"/>
          <w:rPrChange w:id="19" w:author="arkat" w:date="2017-09-28T16:42:00Z">
            <w:rPr>
              <w:del w:id="20" w:author="arkat" w:date="2017-09-26T15:15:00Z"/>
              <w:lang w:eastAsia="ar-SA"/>
            </w:rPr>
          </w:rPrChange>
        </w:rPr>
      </w:pPr>
      <w:r w:rsidRPr="002439B5">
        <w:rPr>
          <w:b/>
          <w:lang w:val="en-US"/>
          <w:rPrChange w:id="21" w:author="arkat" w:date="2017-09-28T16:42:00Z">
            <w:rPr>
              <w:lang w:val="en-US"/>
            </w:rPr>
          </w:rPrChange>
        </w:rPr>
        <w:t>MALANG</w:t>
      </w:r>
    </w:p>
    <w:p w14:paraId="124DADF4" w14:textId="77777777" w:rsidR="00142668" w:rsidRPr="002439B5" w:rsidRDefault="00142668" w:rsidP="00750C2A">
      <w:pPr>
        <w:pStyle w:val="Institution"/>
        <w:spacing w:after="0"/>
        <w:rPr>
          <w:ins w:id="22" w:author="arkat" w:date="2017-09-26T15:15:00Z"/>
          <w:b/>
          <w:lang w:val="en-US"/>
          <w:rPrChange w:id="23" w:author="arkat" w:date="2017-09-28T16:42:00Z">
            <w:rPr>
              <w:ins w:id="24" w:author="arkat" w:date="2017-09-26T15:15:00Z"/>
              <w:lang w:val="en-US"/>
            </w:rPr>
          </w:rPrChange>
        </w:rPr>
      </w:pPr>
    </w:p>
    <w:p w14:paraId="53043FC2" w14:textId="77777777" w:rsidR="00873605" w:rsidRPr="002439B5" w:rsidRDefault="00873605">
      <w:pPr>
        <w:pStyle w:val="Institution"/>
        <w:spacing w:after="0"/>
        <w:rPr>
          <w:b/>
          <w:lang w:eastAsia="ar-SA"/>
          <w:rPrChange w:id="25" w:author="arkat" w:date="2017-09-28T16:42:00Z">
            <w:rPr>
              <w:lang w:eastAsia="ar-SA"/>
            </w:rPr>
          </w:rPrChange>
        </w:rPr>
      </w:pPr>
      <w:r w:rsidRPr="002439B5">
        <w:rPr>
          <w:b/>
          <w:lang w:eastAsia="ar-SA"/>
          <w:rPrChange w:id="26" w:author="arkat" w:date="2017-09-28T16:42:00Z">
            <w:rPr>
              <w:lang w:eastAsia="ar-SA"/>
            </w:rPr>
          </w:rPrChange>
        </w:rPr>
        <w:t>2017</w:t>
      </w:r>
    </w:p>
    <w:p w14:paraId="596ABCD3" w14:textId="77777777" w:rsidR="001E4CBB" w:rsidRDefault="001E4CBB" w:rsidP="00750C2A">
      <w:pPr>
        <w:spacing w:after="0"/>
        <w:rPr>
          <w:ins w:id="27" w:author="arkat" w:date="2017-09-28T16:32:00Z"/>
          <w:lang w:val="en-US"/>
        </w:rPr>
      </w:pPr>
    </w:p>
    <w:p w14:paraId="5ACA9AC5" w14:textId="68FA027B" w:rsidR="001E4CBB" w:rsidRPr="00F87DB4" w:rsidRDefault="001E4CBB">
      <w:pPr>
        <w:pStyle w:val="Heading1"/>
        <w:numPr>
          <w:ilvl w:val="0"/>
          <w:numId w:val="0"/>
        </w:numPr>
        <w:rPr>
          <w:ins w:id="28" w:author="arkat" w:date="2017-09-28T16:32:00Z"/>
          <w:b w:val="0"/>
          <w:lang w:val="en-US"/>
          <w:rPrChange w:id="29" w:author="arkat" w:date="2017-09-29T09:48:00Z">
            <w:rPr>
              <w:ins w:id="30" w:author="arkat" w:date="2017-09-28T16:32:00Z"/>
              <w:b/>
              <w:lang w:val="en-US"/>
            </w:rPr>
          </w:rPrChange>
        </w:rPr>
        <w:pPrChange w:id="31" w:author="arkat" w:date="2017-09-29T09:48:00Z">
          <w:pPr>
            <w:spacing w:after="0"/>
          </w:pPr>
        </w:pPrChange>
      </w:pPr>
      <w:bookmarkStart w:id="32" w:name="_Toc494697270"/>
      <w:ins w:id="33" w:author="arkat" w:date="2017-09-28T16:32:00Z">
        <w:r w:rsidRPr="00C36A8C">
          <w:rPr>
            <w:lang w:val="en-US"/>
          </w:rPr>
          <w:lastRenderedPageBreak/>
          <w:t>DAFTAR ISI</w:t>
        </w:r>
        <w:bookmarkEnd w:id="32"/>
      </w:ins>
    </w:p>
    <w:p w14:paraId="1D856035" w14:textId="77777777" w:rsidR="001E4CBB" w:rsidRDefault="001E4CBB" w:rsidP="00A54029">
      <w:pPr>
        <w:spacing w:after="0"/>
        <w:rPr>
          <w:ins w:id="34" w:author="arkat" w:date="2017-09-28T16:32:00Z"/>
          <w:b/>
          <w:lang w:val="en-US"/>
        </w:rPr>
      </w:pPr>
    </w:p>
    <w:p w14:paraId="609F9A5E" w14:textId="64BCB50F" w:rsidR="0017371E" w:rsidRDefault="0017371E" w:rsidP="007454BF">
      <w:pPr>
        <w:pStyle w:val="TOC1"/>
        <w:rPr>
          <w:ins w:id="35" w:author="arkat" w:date="2017-10-02T08:45:00Z"/>
          <w:rFonts w:asciiTheme="minorHAnsi" w:eastAsiaTheme="minorEastAsia" w:hAnsiTheme="minorHAnsi" w:cstheme="minorBidi"/>
          <w:sz w:val="22"/>
          <w:lang w:val="en-US"/>
        </w:rPr>
        <w:pPrChange w:id="36" w:author="arkat" w:date="2017-10-02T23:22:00Z">
          <w:pPr>
            <w:pStyle w:val="TOC1"/>
          </w:pPr>
        </w:pPrChange>
      </w:pPr>
      <w:ins w:id="37" w:author="arkat" w:date="2017-10-02T08:45:00Z">
        <w:r>
          <w:rPr>
            <w:lang w:val="en-US"/>
          </w:rPr>
          <w:fldChar w:fldCharType="begin"/>
        </w:r>
        <w:r>
          <w:rPr>
            <w:lang w:val="en-US"/>
          </w:rPr>
          <w:instrText xml:space="preserve"> TOC \o "3-3" \h \z \t "Heading 1,1,Heading 2,2,Appendix Heading 1,1,Appendix Heading 2,2" </w:instrText>
        </w:r>
      </w:ins>
      <w:r>
        <w:rPr>
          <w:lang w:val="en-US"/>
        </w:rPr>
        <w:fldChar w:fldCharType="separate"/>
      </w:r>
      <w:ins w:id="38" w:author="arkat" w:date="2017-10-02T08:45:00Z">
        <w:r w:rsidRPr="006C429C">
          <w:rPr>
            <w:rStyle w:val="Hyperlink"/>
          </w:rPr>
          <w:fldChar w:fldCharType="begin"/>
        </w:r>
        <w:r w:rsidRPr="006C429C">
          <w:rPr>
            <w:rStyle w:val="Hyperlink"/>
          </w:rPr>
          <w:instrText xml:space="preserve"> </w:instrText>
        </w:r>
        <w:r>
          <w:instrText>HYPERLINK \l "_Toc494697270"</w:instrText>
        </w:r>
        <w:r w:rsidRPr="006C429C">
          <w:rPr>
            <w:rStyle w:val="Hyperlink"/>
          </w:rPr>
          <w:instrText xml:space="preserve"> </w:instrText>
        </w:r>
      </w:ins>
      <w:ins w:id="39" w:author="arkat" w:date="2017-10-02T21:07:00Z">
        <w:r w:rsidR="000E0BB6" w:rsidRPr="006C429C">
          <w:rPr>
            <w:rStyle w:val="Hyperlink"/>
          </w:rPr>
        </w:r>
      </w:ins>
      <w:ins w:id="40" w:author="arkat" w:date="2017-10-02T08:45:00Z">
        <w:r w:rsidRPr="006C429C">
          <w:rPr>
            <w:rStyle w:val="Hyperlink"/>
          </w:rPr>
          <w:fldChar w:fldCharType="separate"/>
        </w:r>
        <w:r w:rsidRPr="006C429C">
          <w:rPr>
            <w:rStyle w:val="Hyperlink"/>
            <w:lang w:val="en-US"/>
          </w:rPr>
          <w:t>DAFTAR ISI</w:t>
        </w:r>
      </w:ins>
      <w:ins w:id="41" w:author="arkat" w:date="2017-10-02T09:13:00Z">
        <w:r w:rsidR="00A70FC1">
          <w:rPr>
            <w:rStyle w:val="Hyperlink"/>
            <w:lang w:val="en-US"/>
          </w:rPr>
          <w:tab/>
        </w:r>
      </w:ins>
      <w:ins w:id="42" w:author="arkat" w:date="2017-10-02T08:45:00Z">
        <w:r>
          <w:rPr>
            <w:webHidden/>
          </w:rPr>
          <w:tab/>
        </w:r>
        <w:r>
          <w:rPr>
            <w:webHidden/>
          </w:rPr>
          <w:fldChar w:fldCharType="begin"/>
        </w:r>
        <w:r>
          <w:rPr>
            <w:webHidden/>
          </w:rPr>
          <w:instrText xml:space="preserve"> PAGEREF _Toc494697270 \h </w:instrText>
        </w:r>
      </w:ins>
      <w:r>
        <w:rPr>
          <w:webHidden/>
        </w:rPr>
      </w:r>
      <w:r>
        <w:rPr>
          <w:webHidden/>
        </w:rPr>
        <w:fldChar w:fldCharType="separate"/>
      </w:r>
      <w:ins w:id="43" w:author="arkat" w:date="2017-10-02T23:21:00Z">
        <w:r w:rsidR="007454BF">
          <w:rPr>
            <w:webHidden/>
          </w:rPr>
          <w:t>ii</w:t>
        </w:r>
      </w:ins>
      <w:ins w:id="44" w:author="arkat" w:date="2017-10-02T08:45:00Z">
        <w:r>
          <w:rPr>
            <w:webHidden/>
          </w:rPr>
          <w:fldChar w:fldCharType="end"/>
        </w:r>
        <w:r w:rsidRPr="006C429C">
          <w:rPr>
            <w:rStyle w:val="Hyperlink"/>
          </w:rPr>
          <w:fldChar w:fldCharType="end"/>
        </w:r>
      </w:ins>
    </w:p>
    <w:p w14:paraId="65F1E7FB" w14:textId="34BDE350" w:rsidR="0017371E" w:rsidRDefault="0017371E" w:rsidP="007454BF">
      <w:pPr>
        <w:pStyle w:val="TOC1"/>
        <w:rPr>
          <w:ins w:id="45" w:author="arkat" w:date="2017-10-02T08:45:00Z"/>
          <w:rFonts w:asciiTheme="minorHAnsi" w:eastAsiaTheme="minorEastAsia" w:hAnsiTheme="minorHAnsi" w:cstheme="minorBidi"/>
          <w:sz w:val="22"/>
          <w:lang w:val="en-US"/>
        </w:rPr>
        <w:pPrChange w:id="46" w:author="arkat" w:date="2017-10-02T23:22:00Z">
          <w:pPr>
            <w:pStyle w:val="TOC1"/>
          </w:pPr>
        </w:pPrChange>
      </w:pPr>
      <w:ins w:id="47" w:author="arkat" w:date="2017-10-02T08:45:00Z">
        <w:r w:rsidRPr="006C429C">
          <w:rPr>
            <w:rStyle w:val="Hyperlink"/>
          </w:rPr>
          <w:fldChar w:fldCharType="begin"/>
        </w:r>
        <w:r w:rsidRPr="006C429C">
          <w:rPr>
            <w:rStyle w:val="Hyperlink"/>
          </w:rPr>
          <w:instrText xml:space="preserve"> </w:instrText>
        </w:r>
        <w:r>
          <w:instrText>HYPERLINK \l "_Toc494697271"</w:instrText>
        </w:r>
        <w:r w:rsidRPr="006C429C">
          <w:rPr>
            <w:rStyle w:val="Hyperlink"/>
          </w:rPr>
          <w:instrText xml:space="preserve"> </w:instrText>
        </w:r>
      </w:ins>
      <w:ins w:id="48" w:author="arkat" w:date="2017-10-02T21:07:00Z">
        <w:r w:rsidR="000E0BB6" w:rsidRPr="006C429C">
          <w:rPr>
            <w:rStyle w:val="Hyperlink"/>
          </w:rPr>
        </w:r>
      </w:ins>
      <w:ins w:id="49" w:author="arkat" w:date="2017-10-02T08:45:00Z">
        <w:r w:rsidRPr="006C429C">
          <w:rPr>
            <w:rStyle w:val="Hyperlink"/>
          </w:rPr>
          <w:fldChar w:fldCharType="separate"/>
        </w:r>
        <w:r w:rsidRPr="006C429C">
          <w:rPr>
            <w:rStyle w:val="Hyperlink"/>
            <w:lang w:val="en-US"/>
          </w:rPr>
          <w:t>DAFTAR  GAMBAR</w:t>
        </w:r>
        <w:r>
          <w:rPr>
            <w:webHidden/>
          </w:rPr>
          <w:tab/>
        </w:r>
        <w:r>
          <w:rPr>
            <w:webHidden/>
          </w:rPr>
          <w:fldChar w:fldCharType="begin"/>
        </w:r>
        <w:r>
          <w:rPr>
            <w:webHidden/>
          </w:rPr>
          <w:instrText xml:space="preserve"> PAGEREF _Toc494697271 \h </w:instrText>
        </w:r>
      </w:ins>
      <w:r>
        <w:rPr>
          <w:webHidden/>
        </w:rPr>
      </w:r>
      <w:r>
        <w:rPr>
          <w:webHidden/>
        </w:rPr>
        <w:fldChar w:fldCharType="separate"/>
      </w:r>
      <w:ins w:id="50" w:author="arkat" w:date="2017-10-02T23:21:00Z">
        <w:r w:rsidR="007454BF">
          <w:rPr>
            <w:webHidden/>
          </w:rPr>
          <w:t>iii</w:t>
        </w:r>
      </w:ins>
      <w:ins w:id="51" w:author="arkat" w:date="2017-10-02T08:45:00Z">
        <w:r>
          <w:rPr>
            <w:webHidden/>
          </w:rPr>
          <w:fldChar w:fldCharType="end"/>
        </w:r>
        <w:r w:rsidRPr="006C429C">
          <w:rPr>
            <w:rStyle w:val="Hyperlink"/>
          </w:rPr>
          <w:fldChar w:fldCharType="end"/>
        </w:r>
      </w:ins>
    </w:p>
    <w:p w14:paraId="0C5D6E3D" w14:textId="77777777" w:rsidR="0017371E" w:rsidRDefault="0017371E" w:rsidP="007454BF">
      <w:pPr>
        <w:pStyle w:val="TOC1"/>
        <w:rPr>
          <w:ins w:id="52" w:author="arkat" w:date="2017-10-02T08:45:00Z"/>
          <w:rFonts w:asciiTheme="minorHAnsi" w:eastAsiaTheme="minorEastAsia" w:hAnsiTheme="minorHAnsi" w:cstheme="minorBidi"/>
          <w:sz w:val="22"/>
          <w:lang w:val="en-US"/>
        </w:rPr>
        <w:pPrChange w:id="53" w:author="arkat" w:date="2017-10-02T23:22:00Z">
          <w:pPr>
            <w:pStyle w:val="TOC1"/>
          </w:pPr>
        </w:pPrChange>
      </w:pPr>
      <w:ins w:id="54" w:author="arkat" w:date="2017-10-02T08:45:00Z">
        <w:r w:rsidRPr="006C429C">
          <w:rPr>
            <w:rStyle w:val="Hyperlink"/>
          </w:rPr>
          <w:fldChar w:fldCharType="begin"/>
        </w:r>
        <w:r w:rsidRPr="006C429C">
          <w:rPr>
            <w:rStyle w:val="Hyperlink"/>
          </w:rPr>
          <w:instrText xml:space="preserve"> </w:instrText>
        </w:r>
        <w:r>
          <w:instrText>HYPERLINK \l "_Toc494697272"</w:instrText>
        </w:r>
        <w:r w:rsidRPr="006C429C">
          <w:rPr>
            <w:rStyle w:val="Hyperlink"/>
          </w:rPr>
          <w:instrText xml:space="preserve"> </w:instrText>
        </w:r>
      </w:ins>
      <w:ins w:id="55" w:author="arkat" w:date="2017-10-02T21:07:00Z">
        <w:r w:rsidR="000E0BB6" w:rsidRPr="006C429C">
          <w:rPr>
            <w:rStyle w:val="Hyperlink"/>
          </w:rPr>
        </w:r>
      </w:ins>
      <w:ins w:id="56" w:author="arkat" w:date="2017-10-02T08:45:00Z">
        <w:r w:rsidRPr="006C429C">
          <w:rPr>
            <w:rStyle w:val="Hyperlink"/>
          </w:rPr>
          <w:fldChar w:fldCharType="separate"/>
        </w:r>
        <w:r w:rsidRPr="006C429C">
          <w:rPr>
            <w:rStyle w:val="Hyperlink"/>
            <w:lang w:val="en-US"/>
          </w:rPr>
          <w:t>DAFTAR TABEL</w:t>
        </w:r>
        <w:r>
          <w:rPr>
            <w:webHidden/>
          </w:rPr>
          <w:tab/>
        </w:r>
        <w:r>
          <w:rPr>
            <w:webHidden/>
          </w:rPr>
          <w:fldChar w:fldCharType="begin"/>
        </w:r>
        <w:r>
          <w:rPr>
            <w:webHidden/>
          </w:rPr>
          <w:instrText xml:space="preserve"> PAGEREF _Toc494697272 \h </w:instrText>
        </w:r>
      </w:ins>
      <w:r>
        <w:rPr>
          <w:webHidden/>
        </w:rPr>
      </w:r>
      <w:r>
        <w:rPr>
          <w:webHidden/>
        </w:rPr>
        <w:fldChar w:fldCharType="separate"/>
      </w:r>
      <w:ins w:id="57" w:author="arkat" w:date="2017-10-02T23:21:00Z">
        <w:r w:rsidR="007454BF">
          <w:rPr>
            <w:webHidden/>
          </w:rPr>
          <w:t>iv</w:t>
        </w:r>
      </w:ins>
      <w:ins w:id="58" w:author="arkat" w:date="2017-10-02T08:45:00Z">
        <w:r>
          <w:rPr>
            <w:webHidden/>
          </w:rPr>
          <w:fldChar w:fldCharType="end"/>
        </w:r>
        <w:r w:rsidRPr="006C429C">
          <w:rPr>
            <w:rStyle w:val="Hyperlink"/>
          </w:rPr>
          <w:fldChar w:fldCharType="end"/>
        </w:r>
      </w:ins>
    </w:p>
    <w:p w14:paraId="775ADCC5" w14:textId="77777777" w:rsidR="0017371E" w:rsidRDefault="0017371E" w:rsidP="007454BF">
      <w:pPr>
        <w:pStyle w:val="TOC1"/>
        <w:rPr>
          <w:ins w:id="59" w:author="arkat" w:date="2017-10-02T08:45:00Z"/>
          <w:rFonts w:asciiTheme="minorHAnsi" w:eastAsiaTheme="minorEastAsia" w:hAnsiTheme="minorHAnsi" w:cstheme="minorBidi"/>
          <w:sz w:val="22"/>
          <w:lang w:val="en-US"/>
        </w:rPr>
        <w:pPrChange w:id="60" w:author="arkat" w:date="2017-10-02T23:22:00Z">
          <w:pPr>
            <w:pStyle w:val="TOC1"/>
          </w:pPr>
        </w:pPrChange>
      </w:pPr>
      <w:ins w:id="61" w:author="arkat" w:date="2017-10-02T08:45:00Z">
        <w:r w:rsidRPr="006C429C">
          <w:rPr>
            <w:rStyle w:val="Hyperlink"/>
          </w:rPr>
          <w:fldChar w:fldCharType="begin"/>
        </w:r>
        <w:r w:rsidRPr="006C429C">
          <w:rPr>
            <w:rStyle w:val="Hyperlink"/>
          </w:rPr>
          <w:instrText xml:space="preserve"> </w:instrText>
        </w:r>
        <w:r>
          <w:instrText>HYPERLINK \l "_Toc494697273"</w:instrText>
        </w:r>
        <w:r w:rsidRPr="006C429C">
          <w:rPr>
            <w:rStyle w:val="Hyperlink"/>
          </w:rPr>
          <w:instrText xml:space="preserve"> </w:instrText>
        </w:r>
      </w:ins>
      <w:ins w:id="62" w:author="arkat" w:date="2017-10-02T21:07:00Z">
        <w:r w:rsidR="000E0BB6" w:rsidRPr="006C429C">
          <w:rPr>
            <w:rStyle w:val="Hyperlink"/>
          </w:rPr>
        </w:r>
      </w:ins>
      <w:ins w:id="63" w:author="arkat" w:date="2017-10-02T08:45:00Z">
        <w:r w:rsidRPr="006C429C">
          <w:rPr>
            <w:rStyle w:val="Hyperlink"/>
          </w:rPr>
          <w:fldChar w:fldCharType="separate"/>
        </w:r>
        <w:r w:rsidRPr="006C429C">
          <w:rPr>
            <w:rStyle w:val="Hyperlink"/>
          </w:rPr>
          <w:t>BAB 1</w:t>
        </w:r>
        <w:r w:rsidRPr="006C429C">
          <w:rPr>
            <w:rStyle w:val="Hyperlink"/>
            <w:lang w:val="en-US"/>
          </w:rPr>
          <w:t xml:space="preserve"> PENDAHULUAN</w:t>
        </w:r>
        <w:r>
          <w:rPr>
            <w:webHidden/>
          </w:rPr>
          <w:tab/>
        </w:r>
        <w:r>
          <w:rPr>
            <w:webHidden/>
          </w:rPr>
          <w:fldChar w:fldCharType="begin"/>
        </w:r>
        <w:r>
          <w:rPr>
            <w:webHidden/>
          </w:rPr>
          <w:instrText xml:space="preserve"> PAGEREF _Toc494697273 \h </w:instrText>
        </w:r>
      </w:ins>
      <w:r>
        <w:rPr>
          <w:webHidden/>
        </w:rPr>
      </w:r>
      <w:r>
        <w:rPr>
          <w:webHidden/>
        </w:rPr>
        <w:fldChar w:fldCharType="separate"/>
      </w:r>
      <w:ins w:id="64" w:author="arkat" w:date="2017-10-02T23:21:00Z">
        <w:r w:rsidR="007454BF">
          <w:rPr>
            <w:webHidden/>
          </w:rPr>
          <w:t>1</w:t>
        </w:r>
      </w:ins>
      <w:ins w:id="65" w:author="arkat" w:date="2017-10-02T08:45:00Z">
        <w:r>
          <w:rPr>
            <w:webHidden/>
          </w:rPr>
          <w:fldChar w:fldCharType="end"/>
        </w:r>
        <w:r w:rsidRPr="006C429C">
          <w:rPr>
            <w:rStyle w:val="Hyperlink"/>
          </w:rPr>
          <w:fldChar w:fldCharType="end"/>
        </w:r>
      </w:ins>
    </w:p>
    <w:p w14:paraId="73D45DC3" w14:textId="77777777" w:rsidR="0017371E" w:rsidRDefault="0017371E">
      <w:pPr>
        <w:pStyle w:val="TOC2"/>
        <w:rPr>
          <w:ins w:id="66" w:author="arkat" w:date="2017-10-02T08:45:00Z"/>
          <w:rFonts w:asciiTheme="minorHAnsi" w:eastAsiaTheme="minorEastAsia" w:hAnsiTheme="minorHAnsi" w:cstheme="minorBidi"/>
          <w:noProof/>
          <w:sz w:val="22"/>
          <w:lang w:val="en-US"/>
        </w:rPr>
      </w:pPr>
      <w:ins w:id="67"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"_Toc494697274"</w:instrText>
        </w:r>
        <w:r w:rsidRPr="006C429C">
          <w:rPr>
            <w:rStyle w:val="Hyperlink"/>
            <w:noProof/>
          </w:rPr>
          <w:instrText xml:space="preserve"> </w:instrText>
        </w:r>
      </w:ins>
      <w:ins w:id="68" w:author="arkat" w:date="2017-10-02T21:07:00Z">
        <w:r w:rsidR="000E0BB6" w:rsidRPr="006C429C">
          <w:rPr>
            <w:rStyle w:val="Hyperlink"/>
            <w:noProof/>
          </w:rPr>
        </w:r>
      </w:ins>
      <w:ins w:id="69" w:author="arkat" w:date="2017-10-02T08:45:00Z">
        <w:r w:rsidRPr="006C429C">
          <w:rPr>
            <w:rStyle w:val="Hyperlink"/>
            <w:noProof/>
          </w:rPr>
          <w:fldChar w:fldCharType="separate"/>
        </w:r>
        <w:r w:rsidRPr="006C429C">
          <w:rPr>
            <w:rStyle w:val="Hyperlink"/>
            <w:noProof/>
          </w:rPr>
          <w:t>1.1 Latar belakang</w:t>
        </w:r>
        <w:r>
          <w:rPr>
            <w:noProof/>
            <w:webHidden/>
          </w:rPr>
          <w:tab/>
        </w:r>
        <w:r>
          <w:rPr>
            <w:noProof/>
            <w:webHidden/>
          </w:rPr>
          <w:fldChar w:fldCharType="begin"/>
        </w:r>
        <w:r>
          <w:rPr>
            <w:noProof/>
            <w:webHidden/>
          </w:rPr>
          <w:instrText xml:space="preserve"> PAGEREF _Toc494697274 \h </w:instrText>
        </w:r>
      </w:ins>
      <w:r>
        <w:rPr>
          <w:noProof/>
          <w:webHidden/>
        </w:rPr>
      </w:r>
      <w:r>
        <w:rPr>
          <w:noProof/>
          <w:webHidden/>
        </w:rPr>
        <w:fldChar w:fldCharType="separate"/>
      </w:r>
      <w:ins w:id="70" w:author="arkat" w:date="2017-10-02T23:21:00Z">
        <w:r w:rsidR="007454BF">
          <w:rPr>
            <w:noProof/>
            <w:webHidden/>
          </w:rPr>
          <w:t>1</w:t>
        </w:r>
      </w:ins>
      <w:ins w:id="71" w:author="arkat" w:date="2017-10-02T08:45:00Z">
        <w:r>
          <w:rPr>
            <w:noProof/>
            <w:webHidden/>
          </w:rPr>
          <w:fldChar w:fldCharType="end"/>
        </w:r>
        <w:r w:rsidRPr="006C429C">
          <w:rPr>
            <w:rStyle w:val="Hyperlink"/>
            <w:noProof/>
          </w:rPr>
          <w:fldChar w:fldCharType="end"/>
        </w:r>
      </w:ins>
    </w:p>
    <w:p w14:paraId="351DE6C5" w14:textId="77777777" w:rsidR="0017371E" w:rsidRDefault="0017371E">
      <w:pPr>
        <w:pStyle w:val="TOC2"/>
        <w:rPr>
          <w:ins w:id="72" w:author="arkat" w:date="2017-10-02T08:45:00Z"/>
          <w:rFonts w:asciiTheme="minorHAnsi" w:eastAsiaTheme="minorEastAsia" w:hAnsiTheme="minorHAnsi" w:cstheme="minorBidi"/>
          <w:noProof/>
          <w:sz w:val="22"/>
          <w:lang w:val="en-US"/>
        </w:rPr>
      </w:pPr>
      <w:ins w:id="73"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"_Toc494697282"</w:instrText>
        </w:r>
        <w:r w:rsidRPr="006C429C">
          <w:rPr>
            <w:rStyle w:val="Hyperlink"/>
            <w:noProof/>
          </w:rPr>
          <w:instrText xml:space="preserve"> </w:instrText>
        </w:r>
      </w:ins>
      <w:ins w:id="74" w:author="arkat" w:date="2017-10-02T21:07:00Z">
        <w:r w:rsidR="000E0BB6" w:rsidRPr="006C429C">
          <w:rPr>
            <w:rStyle w:val="Hyperlink"/>
            <w:noProof/>
          </w:rPr>
        </w:r>
      </w:ins>
      <w:ins w:id="75" w:author="arkat" w:date="2017-10-02T08:45:00Z">
        <w:r w:rsidRPr="006C429C">
          <w:rPr>
            <w:rStyle w:val="Hyperlink"/>
            <w:noProof/>
          </w:rPr>
          <w:fldChar w:fldCharType="separate"/>
        </w:r>
        <w:r w:rsidRPr="006C429C">
          <w:rPr>
            <w:rStyle w:val="Hyperlink"/>
            <w:noProof/>
          </w:rPr>
          <w:t>1.2</w:t>
        </w:r>
        <w:r w:rsidRPr="006C429C">
          <w:rPr>
            <w:rStyle w:val="Hyperlink"/>
            <w:noProof/>
            <w:lang w:val="en-US"/>
          </w:rPr>
          <w:t xml:space="preserve"> Rumusan Masalah</w:t>
        </w:r>
        <w:r>
          <w:rPr>
            <w:noProof/>
            <w:webHidden/>
          </w:rPr>
          <w:tab/>
        </w:r>
        <w:r>
          <w:rPr>
            <w:noProof/>
            <w:webHidden/>
          </w:rPr>
          <w:fldChar w:fldCharType="begin"/>
        </w:r>
        <w:r>
          <w:rPr>
            <w:noProof/>
            <w:webHidden/>
          </w:rPr>
          <w:instrText xml:space="preserve"> PAGEREF _Toc494697282 \h </w:instrText>
        </w:r>
      </w:ins>
      <w:r>
        <w:rPr>
          <w:noProof/>
          <w:webHidden/>
        </w:rPr>
      </w:r>
      <w:r>
        <w:rPr>
          <w:noProof/>
          <w:webHidden/>
        </w:rPr>
        <w:fldChar w:fldCharType="separate"/>
      </w:r>
      <w:ins w:id="76" w:author="arkat" w:date="2017-10-02T23:21:00Z">
        <w:r w:rsidR="007454BF">
          <w:rPr>
            <w:noProof/>
            <w:webHidden/>
          </w:rPr>
          <w:t>2</w:t>
        </w:r>
      </w:ins>
      <w:ins w:id="77" w:author="arkat" w:date="2017-10-02T08:45:00Z">
        <w:r>
          <w:rPr>
            <w:noProof/>
            <w:webHidden/>
          </w:rPr>
          <w:fldChar w:fldCharType="end"/>
        </w:r>
        <w:r w:rsidRPr="006C429C">
          <w:rPr>
            <w:rStyle w:val="Hyperlink"/>
            <w:noProof/>
          </w:rPr>
          <w:fldChar w:fldCharType="end"/>
        </w:r>
      </w:ins>
    </w:p>
    <w:p w14:paraId="572AE0D1" w14:textId="77777777" w:rsidR="0017371E" w:rsidRDefault="0017371E">
      <w:pPr>
        <w:pStyle w:val="TOC2"/>
        <w:rPr>
          <w:ins w:id="78" w:author="arkat" w:date="2017-10-02T08:45:00Z"/>
          <w:rFonts w:asciiTheme="minorHAnsi" w:eastAsiaTheme="minorEastAsia" w:hAnsiTheme="minorHAnsi" w:cstheme="minorBidi"/>
          <w:noProof/>
          <w:sz w:val="22"/>
          <w:lang w:val="en-US"/>
        </w:rPr>
      </w:pPr>
      <w:ins w:id="79"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"_Toc494697283"</w:instrText>
        </w:r>
        <w:r w:rsidRPr="006C429C">
          <w:rPr>
            <w:rStyle w:val="Hyperlink"/>
            <w:noProof/>
          </w:rPr>
          <w:instrText xml:space="preserve"> </w:instrText>
        </w:r>
      </w:ins>
      <w:ins w:id="80" w:author="arkat" w:date="2017-10-02T21:07:00Z">
        <w:r w:rsidR="000E0BB6" w:rsidRPr="006C429C">
          <w:rPr>
            <w:rStyle w:val="Hyperlink"/>
            <w:noProof/>
          </w:rPr>
        </w:r>
      </w:ins>
      <w:ins w:id="81" w:author="arkat" w:date="2017-10-02T08:45:00Z">
        <w:r w:rsidRPr="006C429C">
          <w:rPr>
            <w:rStyle w:val="Hyperlink"/>
            <w:noProof/>
          </w:rPr>
          <w:fldChar w:fldCharType="separate"/>
        </w:r>
        <w:r w:rsidRPr="006C429C">
          <w:rPr>
            <w:rStyle w:val="Hyperlink"/>
            <w:noProof/>
          </w:rPr>
          <w:t>1.3 Tujuan</w:t>
        </w:r>
        <w:r>
          <w:rPr>
            <w:noProof/>
            <w:webHidden/>
          </w:rPr>
          <w:tab/>
        </w:r>
        <w:r>
          <w:rPr>
            <w:noProof/>
            <w:webHidden/>
          </w:rPr>
          <w:fldChar w:fldCharType="begin"/>
        </w:r>
        <w:r>
          <w:rPr>
            <w:noProof/>
            <w:webHidden/>
          </w:rPr>
          <w:instrText xml:space="preserve"> PAGEREF _Toc494697283 \h </w:instrText>
        </w:r>
      </w:ins>
      <w:r>
        <w:rPr>
          <w:noProof/>
          <w:webHidden/>
        </w:rPr>
      </w:r>
      <w:r>
        <w:rPr>
          <w:noProof/>
          <w:webHidden/>
        </w:rPr>
        <w:fldChar w:fldCharType="separate"/>
      </w:r>
      <w:ins w:id="82" w:author="arkat" w:date="2017-10-02T23:21:00Z">
        <w:r w:rsidR="007454BF">
          <w:rPr>
            <w:noProof/>
            <w:webHidden/>
          </w:rPr>
          <w:t>3</w:t>
        </w:r>
      </w:ins>
      <w:ins w:id="83" w:author="arkat" w:date="2017-10-02T08:45:00Z">
        <w:r>
          <w:rPr>
            <w:noProof/>
            <w:webHidden/>
          </w:rPr>
          <w:fldChar w:fldCharType="end"/>
        </w:r>
        <w:r w:rsidRPr="006C429C">
          <w:rPr>
            <w:rStyle w:val="Hyperlink"/>
            <w:noProof/>
          </w:rPr>
          <w:fldChar w:fldCharType="end"/>
        </w:r>
      </w:ins>
    </w:p>
    <w:p w14:paraId="22FF962F" w14:textId="77777777" w:rsidR="0017371E" w:rsidRDefault="0017371E">
      <w:pPr>
        <w:pStyle w:val="TOC2"/>
        <w:rPr>
          <w:ins w:id="84" w:author="arkat" w:date="2017-10-02T08:45:00Z"/>
          <w:rFonts w:asciiTheme="minorHAnsi" w:eastAsiaTheme="minorEastAsia" w:hAnsiTheme="minorHAnsi" w:cstheme="minorBidi"/>
          <w:noProof/>
          <w:sz w:val="22"/>
          <w:lang w:val="en-US"/>
        </w:rPr>
      </w:pPr>
      <w:ins w:id="85"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"_Toc494697284"</w:instrText>
        </w:r>
        <w:r w:rsidRPr="006C429C">
          <w:rPr>
            <w:rStyle w:val="Hyperlink"/>
            <w:noProof/>
          </w:rPr>
          <w:instrText xml:space="preserve"> </w:instrText>
        </w:r>
      </w:ins>
      <w:ins w:id="86" w:author="arkat" w:date="2017-10-02T21:07:00Z">
        <w:r w:rsidR="000E0BB6" w:rsidRPr="006C429C">
          <w:rPr>
            <w:rStyle w:val="Hyperlink"/>
            <w:noProof/>
          </w:rPr>
        </w:r>
      </w:ins>
      <w:ins w:id="87" w:author="arkat" w:date="2017-10-02T08:45:00Z">
        <w:r w:rsidRPr="006C429C">
          <w:rPr>
            <w:rStyle w:val="Hyperlink"/>
            <w:noProof/>
          </w:rPr>
          <w:fldChar w:fldCharType="separate"/>
        </w:r>
        <w:r w:rsidRPr="006C429C">
          <w:rPr>
            <w:rStyle w:val="Hyperlink"/>
            <w:noProof/>
          </w:rPr>
          <w:t>1.4 Manfaat</w:t>
        </w:r>
        <w:r>
          <w:rPr>
            <w:noProof/>
            <w:webHidden/>
          </w:rPr>
          <w:tab/>
        </w:r>
        <w:r>
          <w:rPr>
            <w:noProof/>
            <w:webHidden/>
          </w:rPr>
          <w:fldChar w:fldCharType="begin"/>
        </w:r>
        <w:r>
          <w:rPr>
            <w:noProof/>
            <w:webHidden/>
          </w:rPr>
          <w:instrText xml:space="preserve"> PAGEREF _Toc494697284 \h </w:instrText>
        </w:r>
      </w:ins>
      <w:r>
        <w:rPr>
          <w:noProof/>
          <w:webHidden/>
        </w:rPr>
      </w:r>
      <w:r>
        <w:rPr>
          <w:noProof/>
          <w:webHidden/>
        </w:rPr>
        <w:fldChar w:fldCharType="separate"/>
      </w:r>
      <w:ins w:id="88" w:author="arkat" w:date="2017-10-02T23:21:00Z">
        <w:r w:rsidR="007454BF">
          <w:rPr>
            <w:noProof/>
            <w:webHidden/>
          </w:rPr>
          <w:t>3</w:t>
        </w:r>
      </w:ins>
      <w:ins w:id="89" w:author="arkat" w:date="2017-10-02T08:45:00Z">
        <w:r>
          <w:rPr>
            <w:noProof/>
            <w:webHidden/>
          </w:rPr>
          <w:fldChar w:fldCharType="end"/>
        </w:r>
        <w:r w:rsidRPr="006C429C">
          <w:rPr>
            <w:rStyle w:val="Hyperlink"/>
            <w:noProof/>
          </w:rPr>
          <w:fldChar w:fldCharType="end"/>
        </w:r>
      </w:ins>
    </w:p>
    <w:p w14:paraId="42313DE6" w14:textId="77777777" w:rsidR="0017371E" w:rsidRDefault="0017371E">
      <w:pPr>
        <w:pStyle w:val="TOC2"/>
        <w:rPr>
          <w:ins w:id="90" w:author="arkat" w:date="2017-10-02T08:45:00Z"/>
          <w:rFonts w:asciiTheme="minorHAnsi" w:eastAsiaTheme="minorEastAsia" w:hAnsiTheme="minorHAnsi" w:cstheme="minorBidi"/>
          <w:noProof/>
          <w:sz w:val="22"/>
          <w:lang w:val="en-US"/>
        </w:rPr>
      </w:pPr>
      <w:ins w:id="91"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"_Toc494697285"</w:instrText>
        </w:r>
        <w:r w:rsidRPr="006C429C">
          <w:rPr>
            <w:rStyle w:val="Hyperlink"/>
            <w:noProof/>
          </w:rPr>
          <w:instrText xml:space="preserve"> </w:instrText>
        </w:r>
      </w:ins>
      <w:ins w:id="92" w:author="arkat" w:date="2017-10-02T21:07:00Z">
        <w:r w:rsidR="000E0BB6" w:rsidRPr="006C429C">
          <w:rPr>
            <w:rStyle w:val="Hyperlink"/>
            <w:noProof/>
          </w:rPr>
        </w:r>
      </w:ins>
      <w:ins w:id="93" w:author="arkat" w:date="2017-10-02T08:45:00Z">
        <w:r w:rsidRPr="006C429C">
          <w:rPr>
            <w:rStyle w:val="Hyperlink"/>
            <w:noProof/>
          </w:rPr>
          <w:fldChar w:fldCharType="separate"/>
        </w:r>
        <w:r w:rsidRPr="006C429C">
          <w:rPr>
            <w:rStyle w:val="Hyperlink"/>
            <w:noProof/>
            <w:lang w:val="en-US"/>
          </w:rPr>
          <w:t>1.5 Batasan Masalah</w:t>
        </w:r>
        <w:r>
          <w:rPr>
            <w:noProof/>
            <w:webHidden/>
          </w:rPr>
          <w:tab/>
        </w:r>
        <w:r>
          <w:rPr>
            <w:noProof/>
            <w:webHidden/>
          </w:rPr>
          <w:fldChar w:fldCharType="begin"/>
        </w:r>
        <w:r>
          <w:rPr>
            <w:noProof/>
            <w:webHidden/>
          </w:rPr>
          <w:instrText xml:space="preserve"> PAGEREF _Toc494697285 \h </w:instrText>
        </w:r>
      </w:ins>
      <w:r>
        <w:rPr>
          <w:noProof/>
          <w:webHidden/>
        </w:rPr>
      </w:r>
      <w:r>
        <w:rPr>
          <w:noProof/>
          <w:webHidden/>
        </w:rPr>
        <w:fldChar w:fldCharType="separate"/>
      </w:r>
      <w:ins w:id="94" w:author="arkat" w:date="2017-10-02T23:21:00Z">
        <w:r w:rsidR="007454BF">
          <w:rPr>
            <w:noProof/>
            <w:webHidden/>
          </w:rPr>
          <w:t>3</w:t>
        </w:r>
      </w:ins>
      <w:ins w:id="95" w:author="arkat" w:date="2017-10-02T08:45:00Z">
        <w:r>
          <w:rPr>
            <w:noProof/>
            <w:webHidden/>
          </w:rPr>
          <w:fldChar w:fldCharType="end"/>
        </w:r>
        <w:r w:rsidRPr="006C429C">
          <w:rPr>
            <w:rStyle w:val="Hyperlink"/>
            <w:noProof/>
          </w:rPr>
          <w:fldChar w:fldCharType="end"/>
        </w:r>
      </w:ins>
    </w:p>
    <w:p w14:paraId="76207C90" w14:textId="77777777" w:rsidR="0017371E" w:rsidRDefault="0017371E">
      <w:pPr>
        <w:pStyle w:val="TOC2"/>
        <w:rPr>
          <w:ins w:id="96" w:author="arkat" w:date="2017-10-02T08:45:00Z"/>
          <w:rFonts w:asciiTheme="minorHAnsi" w:eastAsiaTheme="minorEastAsia" w:hAnsiTheme="minorHAnsi" w:cstheme="minorBidi"/>
          <w:noProof/>
          <w:sz w:val="22"/>
          <w:lang w:val="en-US"/>
        </w:rPr>
      </w:pPr>
      <w:ins w:id="97"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"_Toc494697286"</w:instrText>
        </w:r>
        <w:r w:rsidRPr="006C429C">
          <w:rPr>
            <w:rStyle w:val="Hyperlink"/>
            <w:noProof/>
          </w:rPr>
          <w:instrText xml:space="preserve"> </w:instrText>
        </w:r>
      </w:ins>
      <w:ins w:id="98" w:author="arkat" w:date="2017-10-02T21:07:00Z">
        <w:r w:rsidR="000E0BB6" w:rsidRPr="006C429C">
          <w:rPr>
            <w:rStyle w:val="Hyperlink"/>
            <w:noProof/>
          </w:rPr>
        </w:r>
      </w:ins>
      <w:ins w:id="99" w:author="arkat" w:date="2017-10-02T08:45:00Z">
        <w:r w:rsidRPr="006C429C">
          <w:rPr>
            <w:rStyle w:val="Hyperlink"/>
            <w:noProof/>
          </w:rPr>
          <w:fldChar w:fldCharType="separate"/>
        </w:r>
        <w:r w:rsidRPr="006C429C">
          <w:rPr>
            <w:rStyle w:val="Hyperlink"/>
            <w:noProof/>
            <w:lang w:val="en-US"/>
          </w:rPr>
          <w:t>1.6 Sistematika Pembahasan</w:t>
        </w:r>
        <w:r>
          <w:rPr>
            <w:noProof/>
            <w:webHidden/>
          </w:rPr>
          <w:tab/>
        </w:r>
        <w:r>
          <w:rPr>
            <w:noProof/>
            <w:webHidden/>
          </w:rPr>
          <w:fldChar w:fldCharType="begin"/>
        </w:r>
        <w:r>
          <w:rPr>
            <w:noProof/>
            <w:webHidden/>
          </w:rPr>
          <w:instrText xml:space="preserve"> PAGEREF _Toc494697286 \h </w:instrText>
        </w:r>
      </w:ins>
      <w:r>
        <w:rPr>
          <w:noProof/>
          <w:webHidden/>
        </w:rPr>
      </w:r>
      <w:r>
        <w:rPr>
          <w:noProof/>
          <w:webHidden/>
        </w:rPr>
        <w:fldChar w:fldCharType="separate"/>
      </w:r>
      <w:ins w:id="100" w:author="arkat" w:date="2017-10-02T23:21:00Z">
        <w:r w:rsidR="007454BF">
          <w:rPr>
            <w:noProof/>
            <w:webHidden/>
          </w:rPr>
          <w:t>3</w:t>
        </w:r>
      </w:ins>
      <w:ins w:id="101" w:author="arkat" w:date="2017-10-02T08:45:00Z">
        <w:r>
          <w:rPr>
            <w:noProof/>
            <w:webHidden/>
          </w:rPr>
          <w:fldChar w:fldCharType="end"/>
        </w:r>
        <w:r w:rsidRPr="006C429C">
          <w:rPr>
            <w:rStyle w:val="Hyperlink"/>
            <w:noProof/>
          </w:rPr>
          <w:fldChar w:fldCharType="end"/>
        </w:r>
      </w:ins>
    </w:p>
    <w:p w14:paraId="5757A29D" w14:textId="77777777" w:rsidR="0017371E" w:rsidRDefault="0017371E" w:rsidP="007454BF">
      <w:pPr>
        <w:pStyle w:val="TOC1"/>
        <w:rPr>
          <w:ins w:id="102" w:author="arkat" w:date="2017-10-02T08:45:00Z"/>
          <w:rFonts w:asciiTheme="minorHAnsi" w:eastAsiaTheme="minorEastAsia" w:hAnsiTheme="minorHAnsi" w:cstheme="minorBidi"/>
          <w:sz w:val="22"/>
          <w:lang w:val="en-US"/>
        </w:rPr>
        <w:pPrChange w:id="103" w:author="arkat" w:date="2017-10-02T23:22:00Z">
          <w:pPr>
            <w:pStyle w:val="TOC1"/>
          </w:pPr>
        </w:pPrChange>
      </w:pPr>
      <w:ins w:id="104" w:author="arkat" w:date="2017-10-02T08:45:00Z">
        <w:r w:rsidRPr="006C429C">
          <w:rPr>
            <w:rStyle w:val="Hyperlink"/>
          </w:rPr>
          <w:fldChar w:fldCharType="begin"/>
        </w:r>
        <w:r w:rsidRPr="006C429C">
          <w:rPr>
            <w:rStyle w:val="Hyperlink"/>
          </w:rPr>
          <w:instrText xml:space="preserve"> </w:instrText>
        </w:r>
        <w:r>
          <w:instrText>HYPERLINK \l "_Toc494697287"</w:instrText>
        </w:r>
        <w:r w:rsidRPr="006C429C">
          <w:rPr>
            <w:rStyle w:val="Hyperlink"/>
          </w:rPr>
          <w:instrText xml:space="preserve"> </w:instrText>
        </w:r>
      </w:ins>
      <w:ins w:id="105" w:author="arkat" w:date="2017-10-02T21:07:00Z">
        <w:r w:rsidR="000E0BB6" w:rsidRPr="006C429C">
          <w:rPr>
            <w:rStyle w:val="Hyperlink"/>
          </w:rPr>
        </w:r>
      </w:ins>
      <w:ins w:id="106" w:author="arkat" w:date="2017-10-02T08:45:00Z">
        <w:r w:rsidRPr="006C429C">
          <w:rPr>
            <w:rStyle w:val="Hyperlink"/>
          </w:rPr>
          <w:fldChar w:fldCharType="separate"/>
        </w:r>
        <w:r w:rsidRPr="006C429C">
          <w:rPr>
            <w:rStyle w:val="Hyperlink"/>
            <w:lang w:val="en-US"/>
          </w:rPr>
          <w:t>BAB 2 LANDASAN KEPUSTAKAAN</w:t>
        </w:r>
        <w:r>
          <w:rPr>
            <w:webHidden/>
          </w:rPr>
          <w:tab/>
        </w:r>
        <w:r>
          <w:rPr>
            <w:webHidden/>
          </w:rPr>
          <w:fldChar w:fldCharType="begin"/>
        </w:r>
        <w:r>
          <w:rPr>
            <w:webHidden/>
          </w:rPr>
          <w:instrText xml:space="preserve"> PAGEREF _Toc494697287 \h </w:instrText>
        </w:r>
      </w:ins>
      <w:r>
        <w:rPr>
          <w:webHidden/>
        </w:rPr>
      </w:r>
      <w:r>
        <w:rPr>
          <w:webHidden/>
        </w:rPr>
        <w:fldChar w:fldCharType="separate"/>
      </w:r>
      <w:ins w:id="107" w:author="arkat" w:date="2017-10-02T23:21:00Z">
        <w:r w:rsidR="007454BF">
          <w:rPr>
            <w:webHidden/>
          </w:rPr>
          <w:t>5</w:t>
        </w:r>
      </w:ins>
      <w:ins w:id="108" w:author="arkat" w:date="2017-10-02T08:45:00Z">
        <w:r>
          <w:rPr>
            <w:webHidden/>
          </w:rPr>
          <w:fldChar w:fldCharType="end"/>
        </w:r>
        <w:r w:rsidRPr="006C429C">
          <w:rPr>
            <w:rStyle w:val="Hyperlink"/>
          </w:rPr>
          <w:fldChar w:fldCharType="end"/>
        </w:r>
      </w:ins>
    </w:p>
    <w:p w14:paraId="58063614" w14:textId="77777777" w:rsidR="0017371E" w:rsidRDefault="0017371E">
      <w:pPr>
        <w:pStyle w:val="TOC2"/>
        <w:rPr>
          <w:ins w:id="109" w:author="arkat" w:date="2017-10-02T08:45:00Z"/>
          <w:rFonts w:asciiTheme="minorHAnsi" w:eastAsiaTheme="minorEastAsia" w:hAnsiTheme="minorHAnsi" w:cstheme="minorBidi"/>
          <w:noProof/>
          <w:sz w:val="22"/>
          <w:lang w:val="en-US"/>
        </w:rPr>
      </w:pPr>
      <w:ins w:id="110"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"_Toc494697288"</w:instrText>
        </w:r>
        <w:r w:rsidRPr="006C429C">
          <w:rPr>
            <w:rStyle w:val="Hyperlink"/>
            <w:noProof/>
          </w:rPr>
          <w:instrText xml:space="preserve"> </w:instrText>
        </w:r>
      </w:ins>
      <w:ins w:id="111" w:author="arkat" w:date="2017-10-02T21:07:00Z">
        <w:r w:rsidR="000E0BB6" w:rsidRPr="006C429C">
          <w:rPr>
            <w:rStyle w:val="Hyperlink"/>
            <w:noProof/>
          </w:rPr>
        </w:r>
      </w:ins>
      <w:ins w:id="112" w:author="arkat" w:date="2017-10-02T08:45:00Z">
        <w:r w:rsidRPr="006C429C">
          <w:rPr>
            <w:rStyle w:val="Hyperlink"/>
            <w:noProof/>
          </w:rPr>
          <w:fldChar w:fldCharType="separate"/>
        </w:r>
        <w:r w:rsidRPr="006C429C">
          <w:rPr>
            <w:rStyle w:val="Hyperlink"/>
            <w:noProof/>
            <w:lang w:val="en-US"/>
          </w:rPr>
          <w:t>2.1 Penelitian Terkait</w:t>
        </w:r>
        <w:r>
          <w:rPr>
            <w:noProof/>
            <w:webHidden/>
          </w:rPr>
          <w:tab/>
        </w:r>
        <w:r>
          <w:rPr>
            <w:noProof/>
            <w:webHidden/>
          </w:rPr>
          <w:fldChar w:fldCharType="begin"/>
        </w:r>
        <w:r>
          <w:rPr>
            <w:noProof/>
            <w:webHidden/>
          </w:rPr>
          <w:instrText xml:space="preserve"> PAGEREF _Toc494697288 \h </w:instrText>
        </w:r>
      </w:ins>
      <w:r>
        <w:rPr>
          <w:noProof/>
          <w:webHidden/>
        </w:rPr>
      </w:r>
      <w:r>
        <w:rPr>
          <w:noProof/>
          <w:webHidden/>
        </w:rPr>
        <w:fldChar w:fldCharType="separate"/>
      </w:r>
      <w:ins w:id="113" w:author="arkat" w:date="2017-10-02T23:21:00Z">
        <w:r w:rsidR="007454BF">
          <w:rPr>
            <w:noProof/>
            <w:webHidden/>
          </w:rPr>
          <w:t>5</w:t>
        </w:r>
      </w:ins>
      <w:ins w:id="114" w:author="arkat" w:date="2017-10-02T08:45:00Z">
        <w:r>
          <w:rPr>
            <w:noProof/>
            <w:webHidden/>
          </w:rPr>
          <w:fldChar w:fldCharType="end"/>
        </w:r>
        <w:r w:rsidRPr="006C429C">
          <w:rPr>
            <w:rStyle w:val="Hyperlink"/>
            <w:noProof/>
          </w:rPr>
          <w:fldChar w:fldCharType="end"/>
        </w:r>
      </w:ins>
    </w:p>
    <w:p w14:paraId="01557D54" w14:textId="77777777" w:rsidR="0017371E" w:rsidRDefault="0017371E">
      <w:pPr>
        <w:pStyle w:val="TOC2"/>
        <w:rPr>
          <w:ins w:id="115" w:author="arkat" w:date="2017-10-02T08:45:00Z"/>
          <w:rFonts w:asciiTheme="minorHAnsi" w:eastAsiaTheme="minorEastAsia" w:hAnsiTheme="minorHAnsi" w:cstheme="minorBidi"/>
          <w:noProof/>
          <w:sz w:val="22"/>
          <w:lang w:val="en-US"/>
        </w:rPr>
      </w:pPr>
      <w:ins w:id="116"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"_Toc494697289"</w:instrText>
        </w:r>
        <w:r w:rsidRPr="006C429C">
          <w:rPr>
            <w:rStyle w:val="Hyperlink"/>
            <w:noProof/>
          </w:rPr>
          <w:instrText xml:space="preserve"> </w:instrText>
        </w:r>
      </w:ins>
      <w:ins w:id="117" w:author="arkat" w:date="2017-10-02T21:07:00Z">
        <w:r w:rsidR="000E0BB6" w:rsidRPr="006C429C">
          <w:rPr>
            <w:rStyle w:val="Hyperlink"/>
            <w:noProof/>
          </w:rPr>
        </w:r>
      </w:ins>
      <w:ins w:id="118" w:author="arkat" w:date="2017-10-02T08:45:00Z">
        <w:r w:rsidRPr="006C429C">
          <w:rPr>
            <w:rStyle w:val="Hyperlink"/>
            <w:noProof/>
          </w:rPr>
          <w:fldChar w:fldCharType="separate"/>
        </w:r>
        <w:r w:rsidRPr="006C429C">
          <w:rPr>
            <w:rStyle w:val="Hyperlink"/>
            <w:noProof/>
            <w:lang w:val="en-US"/>
          </w:rPr>
          <w:t>2.2 Proses Bisnis</w:t>
        </w:r>
        <w:r>
          <w:rPr>
            <w:noProof/>
            <w:webHidden/>
          </w:rPr>
          <w:tab/>
        </w:r>
        <w:r>
          <w:rPr>
            <w:noProof/>
            <w:webHidden/>
          </w:rPr>
          <w:fldChar w:fldCharType="begin"/>
        </w:r>
        <w:r>
          <w:rPr>
            <w:noProof/>
            <w:webHidden/>
          </w:rPr>
          <w:instrText xml:space="preserve"> PAGEREF _Toc494697289 \h </w:instrText>
        </w:r>
      </w:ins>
      <w:r>
        <w:rPr>
          <w:noProof/>
          <w:webHidden/>
        </w:rPr>
      </w:r>
      <w:r>
        <w:rPr>
          <w:noProof/>
          <w:webHidden/>
        </w:rPr>
        <w:fldChar w:fldCharType="separate"/>
      </w:r>
      <w:ins w:id="119" w:author="arkat" w:date="2017-10-02T23:21:00Z">
        <w:r w:rsidR="007454BF">
          <w:rPr>
            <w:noProof/>
            <w:webHidden/>
          </w:rPr>
          <w:t>6</w:t>
        </w:r>
      </w:ins>
      <w:ins w:id="120" w:author="arkat" w:date="2017-10-02T08:45:00Z">
        <w:r>
          <w:rPr>
            <w:noProof/>
            <w:webHidden/>
          </w:rPr>
          <w:fldChar w:fldCharType="end"/>
        </w:r>
        <w:r w:rsidRPr="006C429C">
          <w:rPr>
            <w:rStyle w:val="Hyperlink"/>
            <w:noProof/>
          </w:rPr>
          <w:fldChar w:fldCharType="end"/>
        </w:r>
      </w:ins>
    </w:p>
    <w:p w14:paraId="47B5ADBF" w14:textId="77777777" w:rsidR="0017371E" w:rsidRDefault="0017371E">
      <w:pPr>
        <w:pStyle w:val="TOC3"/>
        <w:rPr>
          <w:ins w:id="121" w:author="arkat" w:date="2017-10-02T08:45:00Z"/>
          <w:rFonts w:asciiTheme="minorHAnsi" w:eastAsiaTheme="minorEastAsia" w:hAnsiTheme="minorHAnsi" w:cstheme="minorBidi"/>
          <w:noProof/>
          <w:sz w:val="22"/>
          <w:lang w:val="en-US"/>
        </w:rPr>
      </w:pPr>
      <w:ins w:id="122"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"_Toc494697290"</w:instrText>
        </w:r>
        <w:r w:rsidRPr="006C429C">
          <w:rPr>
            <w:rStyle w:val="Hyperlink"/>
            <w:noProof/>
          </w:rPr>
          <w:instrText xml:space="preserve"> </w:instrText>
        </w:r>
      </w:ins>
      <w:ins w:id="123" w:author="arkat" w:date="2017-10-02T21:07:00Z">
        <w:r w:rsidR="000E0BB6" w:rsidRPr="006C429C">
          <w:rPr>
            <w:rStyle w:val="Hyperlink"/>
            <w:noProof/>
          </w:rPr>
        </w:r>
      </w:ins>
      <w:ins w:id="124" w:author="arkat" w:date="2017-10-02T08:45:00Z">
        <w:r w:rsidRPr="006C429C">
          <w:rPr>
            <w:rStyle w:val="Hyperlink"/>
            <w:noProof/>
          </w:rPr>
          <w:fldChar w:fldCharType="separate"/>
        </w:r>
        <w:r w:rsidRPr="006C429C">
          <w:rPr>
            <w:rStyle w:val="Hyperlink"/>
            <w:noProof/>
            <w:lang w:val="en-US"/>
          </w:rPr>
          <w:t>2.2.1 Manajemen Proses Bisnis</w:t>
        </w:r>
        <w:r>
          <w:rPr>
            <w:noProof/>
            <w:webHidden/>
          </w:rPr>
          <w:tab/>
        </w:r>
        <w:r>
          <w:rPr>
            <w:noProof/>
            <w:webHidden/>
          </w:rPr>
          <w:fldChar w:fldCharType="begin"/>
        </w:r>
        <w:r>
          <w:rPr>
            <w:noProof/>
            <w:webHidden/>
          </w:rPr>
          <w:instrText xml:space="preserve"> PAGEREF _Toc494697290 \h </w:instrText>
        </w:r>
      </w:ins>
      <w:r>
        <w:rPr>
          <w:noProof/>
          <w:webHidden/>
        </w:rPr>
      </w:r>
      <w:r>
        <w:rPr>
          <w:noProof/>
          <w:webHidden/>
        </w:rPr>
        <w:fldChar w:fldCharType="separate"/>
      </w:r>
      <w:ins w:id="125" w:author="arkat" w:date="2017-10-02T23:21:00Z">
        <w:r w:rsidR="007454BF">
          <w:rPr>
            <w:noProof/>
            <w:webHidden/>
          </w:rPr>
          <w:t>6</w:t>
        </w:r>
      </w:ins>
      <w:ins w:id="126" w:author="arkat" w:date="2017-10-02T08:45:00Z">
        <w:r>
          <w:rPr>
            <w:noProof/>
            <w:webHidden/>
          </w:rPr>
          <w:fldChar w:fldCharType="end"/>
        </w:r>
        <w:r w:rsidRPr="006C429C">
          <w:rPr>
            <w:rStyle w:val="Hyperlink"/>
            <w:noProof/>
          </w:rPr>
          <w:fldChar w:fldCharType="end"/>
        </w:r>
      </w:ins>
    </w:p>
    <w:p w14:paraId="1FD75500" w14:textId="77777777" w:rsidR="0017371E" w:rsidRDefault="0017371E">
      <w:pPr>
        <w:pStyle w:val="TOC3"/>
        <w:rPr>
          <w:ins w:id="127" w:author="arkat" w:date="2017-10-02T08:45:00Z"/>
          <w:rFonts w:asciiTheme="minorHAnsi" w:eastAsiaTheme="minorEastAsia" w:hAnsiTheme="minorHAnsi" w:cstheme="minorBidi"/>
          <w:noProof/>
          <w:sz w:val="22"/>
          <w:lang w:val="en-US"/>
        </w:rPr>
      </w:pPr>
      <w:ins w:id="128"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"_Toc494697291"</w:instrText>
        </w:r>
        <w:r w:rsidRPr="006C429C">
          <w:rPr>
            <w:rStyle w:val="Hyperlink"/>
            <w:noProof/>
          </w:rPr>
          <w:instrText xml:space="preserve"> </w:instrText>
        </w:r>
      </w:ins>
      <w:ins w:id="129" w:author="arkat" w:date="2017-10-02T21:07:00Z">
        <w:r w:rsidR="000E0BB6" w:rsidRPr="006C429C">
          <w:rPr>
            <w:rStyle w:val="Hyperlink"/>
            <w:noProof/>
          </w:rPr>
        </w:r>
      </w:ins>
      <w:ins w:id="130" w:author="arkat" w:date="2017-10-02T08:45:00Z">
        <w:r w:rsidRPr="006C429C">
          <w:rPr>
            <w:rStyle w:val="Hyperlink"/>
            <w:noProof/>
          </w:rPr>
          <w:fldChar w:fldCharType="separate"/>
        </w:r>
        <w:r w:rsidRPr="006C429C">
          <w:rPr>
            <w:rStyle w:val="Hyperlink"/>
            <w:noProof/>
            <w:lang w:val="en-US"/>
          </w:rPr>
          <w:t>2.2.2 Pemodelan Proses Bisnis</w:t>
        </w:r>
        <w:r>
          <w:rPr>
            <w:noProof/>
            <w:webHidden/>
          </w:rPr>
          <w:tab/>
        </w:r>
        <w:r>
          <w:rPr>
            <w:noProof/>
            <w:webHidden/>
          </w:rPr>
          <w:fldChar w:fldCharType="begin"/>
        </w:r>
        <w:r>
          <w:rPr>
            <w:noProof/>
            <w:webHidden/>
          </w:rPr>
          <w:instrText xml:space="preserve"> PAGEREF _Toc494697291 \h </w:instrText>
        </w:r>
      </w:ins>
      <w:r>
        <w:rPr>
          <w:noProof/>
          <w:webHidden/>
        </w:rPr>
      </w:r>
      <w:r>
        <w:rPr>
          <w:noProof/>
          <w:webHidden/>
        </w:rPr>
        <w:fldChar w:fldCharType="separate"/>
      </w:r>
      <w:ins w:id="131" w:author="arkat" w:date="2017-10-02T23:21:00Z">
        <w:r w:rsidR="007454BF">
          <w:rPr>
            <w:noProof/>
            <w:webHidden/>
          </w:rPr>
          <w:t>8</w:t>
        </w:r>
      </w:ins>
      <w:ins w:id="132" w:author="arkat" w:date="2017-10-02T08:45:00Z">
        <w:r>
          <w:rPr>
            <w:noProof/>
            <w:webHidden/>
          </w:rPr>
          <w:fldChar w:fldCharType="end"/>
        </w:r>
        <w:r w:rsidRPr="006C429C">
          <w:rPr>
            <w:rStyle w:val="Hyperlink"/>
            <w:noProof/>
          </w:rPr>
          <w:fldChar w:fldCharType="end"/>
        </w:r>
      </w:ins>
    </w:p>
    <w:p w14:paraId="22E4B36C" w14:textId="77777777" w:rsidR="0017371E" w:rsidRDefault="0017371E">
      <w:pPr>
        <w:pStyle w:val="TOC2"/>
        <w:rPr>
          <w:ins w:id="133" w:author="arkat" w:date="2017-10-02T08:45:00Z"/>
          <w:rFonts w:asciiTheme="minorHAnsi" w:eastAsiaTheme="minorEastAsia" w:hAnsiTheme="minorHAnsi" w:cstheme="minorBidi"/>
          <w:noProof/>
          <w:sz w:val="22"/>
          <w:lang w:val="en-US"/>
        </w:rPr>
      </w:pPr>
      <w:ins w:id="134"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"_Toc494697292"</w:instrText>
        </w:r>
        <w:r w:rsidRPr="006C429C">
          <w:rPr>
            <w:rStyle w:val="Hyperlink"/>
            <w:noProof/>
          </w:rPr>
          <w:instrText xml:space="preserve"> </w:instrText>
        </w:r>
      </w:ins>
      <w:ins w:id="135" w:author="arkat" w:date="2017-10-02T21:07:00Z">
        <w:r w:rsidR="000E0BB6" w:rsidRPr="006C429C">
          <w:rPr>
            <w:rStyle w:val="Hyperlink"/>
            <w:noProof/>
          </w:rPr>
        </w:r>
      </w:ins>
      <w:ins w:id="136" w:author="arkat" w:date="2017-10-02T08:45:00Z">
        <w:r w:rsidRPr="006C429C">
          <w:rPr>
            <w:rStyle w:val="Hyperlink"/>
            <w:noProof/>
          </w:rPr>
          <w:fldChar w:fldCharType="separate"/>
        </w:r>
        <w:r w:rsidRPr="006C429C">
          <w:rPr>
            <w:rStyle w:val="Hyperlink"/>
            <w:noProof/>
            <w:lang w:val="en-US"/>
          </w:rPr>
          <w:t>2.3 Transformasi Model Proses Bisnis</w:t>
        </w:r>
        <w:r>
          <w:rPr>
            <w:noProof/>
            <w:webHidden/>
          </w:rPr>
          <w:tab/>
        </w:r>
        <w:r>
          <w:rPr>
            <w:noProof/>
            <w:webHidden/>
          </w:rPr>
          <w:fldChar w:fldCharType="begin"/>
        </w:r>
        <w:r>
          <w:rPr>
            <w:noProof/>
            <w:webHidden/>
          </w:rPr>
          <w:instrText xml:space="preserve"> PAGEREF _Toc494697292 \h </w:instrText>
        </w:r>
      </w:ins>
      <w:r>
        <w:rPr>
          <w:noProof/>
          <w:webHidden/>
        </w:rPr>
      </w:r>
      <w:r>
        <w:rPr>
          <w:noProof/>
          <w:webHidden/>
        </w:rPr>
        <w:fldChar w:fldCharType="separate"/>
      </w:r>
      <w:ins w:id="137" w:author="arkat" w:date="2017-10-02T23:21:00Z">
        <w:r w:rsidR="007454BF">
          <w:rPr>
            <w:noProof/>
            <w:webHidden/>
          </w:rPr>
          <w:t>24</w:t>
        </w:r>
      </w:ins>
      <w:ins w:id="138" w:author="arkat" w:date="2017-10-02T08:45:00Z">
        <w:r>
          <w:rPr>
            <w:noProof/>
            <w:webHidden/>
          </w:rPr>
          <w:fldChar w:fldCharType="end"/>
        </w:r>
        <w:r w:rsidRPr="006C429C">
          <w:rPr>
            <w:rStyle w:val="Hyperlink"/>
            <w:noProof/>
          </w:rPr>
          <w:fldChar w:fldCharType="end"/>
        </w:r>
      </w:ins>
    </w:p>
    <w:p w14:paraId="3AC40895" w14:textId="77777777" w:rsidR="0017371E" w:rsidRDefault="0017371E" w:rsidP="007454BF">
      <w:pPr>
        <w:pStyle w:val="TOC1"/>
        <w:rPr>
          <w:ins w:id="139" w:author="arkat" w:date="2017-10-02T08:45:00Z"/>
          <w:rFonts w:asciiTheme="minorHAnsi" w:eastAsiaTheme="minorEastAsia" w:hAnsiTheme="minorHAnsi" w:cstheme="minorBidi"/>
          <w:sz w:val="22"/>
          <w:lang w:val="en-US"/>
        </w:rPr>
        <w:pPrChange w:id="140" w:author="arkat" w:date="2017-10-02T23:22:00Z">
          <w:pPr>
            <w:pStyle w:val="TOC1"/>
          </w:pPr>
        </w:pPrChange>
      </w:pPr>
      <w:ins w:id="141" w:author="arkat" w:date="2017-10-02T08:45:00Z">
        <w:r w:rsidRPr="006C429C">
          <w:rPr>
            <w:rStyle w:val="Hyperlink"/>
          </w:rPr>
          <w:fldChar w:fldCharType="begin"/>
        </w:r>
        <w:r w:rsidRPr="006C429C">
          <w:rPr>
            <w:rStyle w:val="Hyperlink"/>
          </w:rPr>
          <w:instrText xml:space="preserve"> </w:instrText>
        </w:r>
        <w:r>
          <w:instrText>HYPERLINK \l "_Toc494697293"</w:instrText>
        </w:r>
        <w:r w:rsidRPr="006C429C">
          <w:rPr>
            <w:rStyle w:val="Hyperlink"/>
          </w:rPr>
          <w:instrText xml:space="preserve"> </w:instrText>
        </w:r>
      </w:ins>
      <w:ins w:id="142" w:author="arkat" w:date="2017-10-02T21:07:00Z">
        <w:r w:rsidR="000E0BB6" w:rsidRPr="006C429C">
          <w:rPr>
            <w:rStyle w:val="Hyperlink"/>
          </w:rPr>
        </w:r>
      </w:ins>
      <w:ins w:id="143" w:author="arkat" w:date="2017-10-02T08:45:00Z">
        <w:r w:rsidRPr="006C429C">
          <w:rPr>
            <w:rStyle w:val="Hyperlink"/>
          </w:rPr>
          <w:fldChar w:fldCharType="separate"/>
        </w:r>
        <w:r w:rsidRPr="006C429C">
          <w:rPr>
            <w:rStyle w:val="Hyperlink"/>
            <w:lang w:val="en-US"/>
          </w:rPr>
          <w:t>BAB 3 METODOLOGI</w:t>
        </w:r>
        <w:r>
          <w:rPr>
            <w:webHidden/>
          </w:rPr>
          <w:tab/>
        </w:r>
        <w:r>
          <w:rPr>
            <w:webHidden/>
          </w:rPr>
          <w:fldChar w:fldCharType="begin"/>
        </w:r>
        <w:r>
          <w:rPr>
            <w:webHidden/>
          </w:rPr>
          <w:instrText xml:space="preserve"> PAGEREF _Toc494697293 \h </w:instrText>
        </w:r>
      </w:ins>
      <w:r>
        <w:rPr>
          <w:webHidden/>
        </w:rPr>
      </w:r>
      <w:r>
        <w:rPr>
          <w:webHidden/>
        </w:rPr>
        <w:fldChar w:fldCharType="separate"/>
      </w:r>
      <w:ins w:id="144" w:author="arkat" w:date="2017-10-02T23:21:00Z">
        <w:r w:rsidR="007454BF">
          <w:rPr>
            <w:webHidden/>
          </w:rPr>
          <w:t>27</w:t>
        </w:r>
      </w:ins>
      <w:ins w:id="145" w:author="arkat" w:date="2017-10-02T08:45:00Z">
        <w:r>
          <w:rPr>
            <w:webHidden/>
          </w:rPr>
          <w:fldChar w:fldCharType="end"/>
        </w:r>
        <w:r w:rsidRPr="006C429C">
          <w:rPr>
            <w:rStyle w:val="Hyperlink"/>
          </w:rPr>
          <w:fldChar w:fldCharType="end"/>
        </w:r>
      </w:ins>
    </w:p>
    <w:p w14:paraId="0D8A0783" w14:textId="77777777" w:rsidR="0017371E" w:rsidRDefault="0017371E">
      <w:pPr>
        <w:pStyle w:val="TOC2"/>
        <w:rPr>
          <w:ins w:id="146" w:author="arkat" w:date="2017-10-02T08:45:00Z"/>
          <w:rFonts w:asciiTheme="minorHAnsi" w:eastAsiaTheme="minorEastAsia" w:hAnsiTheme="minorHAnsi" w:cstheme="minorBidi"/>
          <w:noProof/>
          <w:sz w:val="22"/>
          <w:lang w:val="en-US"/>
        </w:rPr>
      </w:pPr>
      <w:ins w:id="147"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"_Toc494697294"</w:instrText>
        </w:r>
        <w:r w:rsidRPr="006C429C">
          <w:rPr>
            <w:rStyle w:val="Hyperlink"/>
            <w:noProof/>
          </w:rPr>
          <w:instrText xml:space="preserve"> </w:instrText>
        </w:r>
      </w:ins>
      <w:ins w:id="148" w:author="arkat" w:date="2017-10-02T21:07:00Z">
        <w:r w:rsidR="000E0BB6" w:rsidRPr="006C429C">
          <w:rPr>
            <w:rStyle w:val="Hyperlink"/>
            <w:noProof/>
          </w:rPr>
        </w:r>
      </w:ins>
      <w:ins w:id="149" w:author="arkat" w:date="2017-10-02T08:45:00Z">
        <w:r w:rsidRPr="006C429C">
          <w:rPr>
            <w:rStyle w:val="Hyperlink"/>
            <w:noProof/>
          </w:rPr>
          <w:fldChar w:fldCharType="separate"/>
        </w:r>
        <w:r w:rsidRPr="006C429C">
          <w:rPr>
            <w:rStyle w:val="Hyperlink"/>
            <w:noProof/>
            <w:lang w:val="en-US"/>
          </w:rPr>
          <w:t>3.1 Konseptualisasi</w:t>
        </w:r>
        <w:r>
          <w:rPr>
            <w:noProof/>
            <w:webHidden/>
          </w:rPr>
          <w:tab/>
        </w:r>
        <w:r>
          <w:rPr>
            <w:noProof/>
            <w:webHidden/>
          </w:rPr>
          <w:fldChar w:fldCharType="begin"/>
        </w:r>
        <w:r>
          <w:rPr>
            <w:noProof/>
            <w:webHidden/>
          </w:rPr>
          <w:instrText xml:space="preserve"> PAGEREF _Toc494697294 \h </w:instrText>
        </w:r>
      </w:ins>
      <w:r>
        <w:rPr>
          <w:noProof/>
          <w:webHidden/>
        </w:rPr>
      </w:r>
      <w:r>
        <w:rPr>
          <w:noProof/>
          <w:webHidden/>
        </w:rPr>
        <w:fldChar w:fldCharType="separate"/>
      </w:r>
      <w:ins w:id="150" w:author="arkat" w:date="2017-10-02T23:21:00Z">
        <w:r w:rsidR="007454BF">
          <w:rPr>
            <w:noProof/>
            <w:webHidden/>
          </w:rPr>
          <w:t>27</w:t>
        </w:r>
      </w:ins>
      <w:ins w:id="151" w:author="arkat" w:date="2017-10-02T08:45:00Z">
        <w:r>
          <w:rPr>
            <w:noProof/>
            <w:webHidden/>
          </w:rPr>
          <w:fldChar w:fldCharType="end"/>
        </w:r>
        <w:r w:rsidRPr="006C429C">
          <w:rPr>
            <w:rStyle w:val="Hyperlink"/>
            <w:noProof/>
          </w:rPr>
          <w:fldChar w:fldCharType="end"/>
        </w:r>
      </w:ins>
    </w:p>
    <w:p w14:paraId="034ED5BB" w14:textId="77777777" w:rsidR="0017371E" w:rsidRDefault="0017371E">
      <w:pPr>
        <w:pStyle w:val="TOC2"/>
        <w:rPr>
          <w:ins w:id="152" w:author="arkat" w:date="2017-10-02T08:45:00Z"/>
          <w:rFonts w:asciiTheme="minorHAnsi" w:eastAsiaTheme="minorEastAsia" w:hAnsiTheme="minorHAnsi" w:cstheme="minorBidi"/>
          <w:noProof/>
          <w:sz w:val="22"/>
          <w:lang w:val="en-US"/>
        </w:rPr>
      </w:pPr>
      <w:ins w:id="153"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"_Toc494697295"</w:instrText>
        </w:r>
        <w:r w:rsidRPr="006C429C">
          <w:rPr>
            <w:rStyle w:val="Hyperlink"/>
            <w:noProof/>
          </w:rPr>
          <w:instrText xml:space="preserve"> </w:instrText>
        </w:r>
      </w:ins>
      <w:ins w:id="154" w:author="arkat" w:date="2017-10-02T21:07:00Z">
        <w:r w:rsidR="000E0BB6" w:rsidRPr="006C429C">
          <w:rPr>
            <w:rStyle w:val="Hyperlink"/>
            <w:noProof/>
          </w:rPr>
        </w:r>
      </w:ins>
      <w:ins w:id="155" w:author="arkat" w:date="2017-10-02T08:45:00Z">
        <w:r w:rsidRPr="006C429C">
          <w:rPr>
            <w:rStyle w:val="Hyperlink"/>
            <w:noProof/>
          </w:rPr>
          <w:fldChar w:fldCharType="separate"/>
        </w:r>
        <w:r w:rsidRPr="006C429C">
          <w:rPr>
            <w:rStyle w:val="Hyperlink"/>
            <w:noProof/>
            <w:lang w:val="en-US"/>
          </w:rPr>
          <w:t>3.2 Formalisasi</w:t>
        </w:r>
        <w:r>
          <w:rPr>
            <w:noProof/>
            <w:webHidden/>
          </w:rPr>
          <w:tab/>
        </w:r>
        <w:r>
          <w:rPr>
            <w:noProof/>
            <w:webHidden/>
          </w:rPr>
          <w:fldChar w:fldCharType="begin"/>
        </w:r>
        <w:r>
          <w:rPr>
            <w:noProof/>
            <w:webHidden/>
          </w:rPr>
          <w:instrText xml:space="preserve"> PAGEREF _Toc494697295 \h </w:instrText>
        </w:r>
      </w:ins>
      <w:r>
        <w:rPr>
          <w:noProof/>
          <w:webHidden/>
        </w:rPr>
      </w:r>
      <w:r>
        <w:rPr>
          <w:noProof/>
          <w:webHidden/>
        </w:rPr>
        <w:fldChar w:fldCharType="separate"/>
      </w:r>
      <w:ins w:id="156" w:author="arkat" w:date="2017-10-02T23:21:00Z">
        <w:r w:rsidR="007454BF">
          <w:rPr>
            <w:noProof/>
            <w:webHidden/>
          </w:rPr>
          <w:t>28</w:t>
        </w:r>
      </w:ins>
      <w:ins w:id="157" w:author="arkat" w:date="2017-10-02T08:45:00Z">
        <w:r>
          <w:rPr>
            <w:noProof/>
            <w:webHidden/>
          </w:rPr>
          <w:fldChar w:fldCharType="end"/>
        </w:r>
        <w:r w:rsidRPr="006C429C">
          <w:rPr>
            <w:rStyle w:val="Hyperlink"/>
            <w:noProof/>
          </w:rPr>
          <w:fldChar w:fldCharType="end"/>
        </w:r>
      </w:ins>
    </w:p>
    <w:p w14:paraId="026A0FB3" w14:textId="77777777" w:rsidR="0017371E" w:rsidRDefault="0017371E">
      <w:pPr>
        <w:pStyle w:val="TOC2"/>
        <w:rPr>
          <w:ins w:id="158" w:author="arkat" w:date="2017-10-02T08:45:00Z"/>
          <w:rFonts w:asciiTheme="minorHAnsi" w:eastAsiaTheme="minorEastAsia" w:hAnsiTheme="minorHAnsi" w:cstheme="minorBidi"/>
          <w:noProof/>
          <w:sz w:val="22"/>
          <w:lang w:val="en-US"/>
        </w:rPr>
      </w:pPr>
      <w:ins w:id="159" w:author="arkat" w:date="2017-10-02T08:45:00Z">
        <w:r w:rsidRPr="006C429C">
          <w:rPr>
            <w:rStyle w:val="Hyperlink"/>
            <w:noProof/>
          </w:rPr>
          <w:fldChar w:fldCharType="begin"/>
        </w:r>
        <w:r w:rsidRPr="006C429C">
          <w:rPr>
            <w:rStyle w:val="Hyperlink"/>
            <w:noProof/>
          </w:rPr>
          <w:instrText xml:space="preserve"> </w:instrText>
        </w:r>
        <w:r>
          <w:rPr>
            <w:noProof/>
          </w:rPr>
          <w:instrText>HYPERLINK \l "_Toc494697296"</w:instrText>
        </w:r>
        <w:r w:rsidRPr="006C429C">
          <w:rPr>
            <w:rStyle w:val="Hyperlink"/>
            <w:noProof/>
          </w:rPr>
          <w:instrText xml:space="preserve"> </w:instrText>
        </w:r>
      </w:ins>
      <w:ins w:id="160" w:author="arkat" w:date="2017-10-02T21:07:00Z">
        <w:r w:rsidR="000E0BB6" w:rsidRPr="006C429C">
          <w:rPr>
            <w:rStyle w:val="Hyperlink"/>
            <w:noProof/>
          </w:rPr>
        </w:r>
      </w:ins>
      <w:ins w:id="161" w:author="arkat" w:date="2017-10-02T08:45:00Z">
        <w:r w:rsidRPr="006C429C">
          <w:rPr>
            <w:rStyle w:val="Hyperlink"/>
            <w:noProof/>
          </w:rPr>
          <w:fldChar w:fldCharType="separate"/>
        </w:r>
        <w:r w:rsidRPr="006C429C">
          <w:rPr>
            <w:rStyle w:val="Hyperlink"/>
            <w:noProof/>
            <w:lang w:val="en-US"/>
          </w:rPr>
          <w:t>3.3 Pengembangan</w:t>
        </w:r>
        <w:r>
          <w:rPr>
            <w:noProof/>
            <w:webHidden/>
          </w:rPr>
          <w:tab/>
        </w:r>
        <w:r>
          <w:rPr>
            <w:noProof/>
            <w:webHidden/>
          </w:rPr>
          <w:fldChar w:fldCharType="begin"/>
        </w:r>
        <w:r>
          <w:rPr>
            <w:noProof/>
            <w:webHidden/>
          </w:rPr>
          <w:instrText xml:space="preserve"> PAGEREF _Toc494697296 \h </w:instrText>
        </w:r>
      </w:ins>
      <w:r>
        <w:rPr>
          <w:noProof/>
          <w:webHidden/>
        </w:rPr>
      </w:r>
      <w:r>
        <w:rPr>
          <w:noProof/>
          <w:webHidden/>
        </w:rPr>
        <w:fldChar w:fldCharType="separate"/>
      </w:r>
      <w:ins w:id="162" w:author="arkat" w:date="2017-10-02T23:21:00Z">
        <w:r w:rsidR="007454BF">
          <w:rPr>
            <w:noProof/>
            <w:webHidden/>
          </w:rPr>
          <w:t>28</w:t>
        </w:r>
      </w:ins>
      <w:ins w:id="163" w:author="arkat" w:date="2017-10-02T08:45:00Z">
        <w:r>
          <w:rPr>
            <w:noProof/>
            <w:webHidden/>
          </w:rPr>
          <w:fldChar w:fldCharType="end"/>
        </w:r>
        <w:r w:rsidRPr="006C429C">
          <w:rPr>
            <w:rStyle w:val="Hyperlink"/>
            <w:noProof/>
          </w:rPr>
          <w:fldChar w:fldCharType="end"/>
        </w:r>
      </w:ins>
    </w:p>
    <w:p w14:paraId="20C89FDB" w14:textId="77777777" w:rsidR="001E4CBB" w:rsidRDefault="0017371E">
      <w:pPr>
        <w:spacing w:after="0"/>
        <w:rPr>
          <w:ins w:id="164" w:author="arkat" w:date="2017-09-28T16:32:00Z"/>
          <w:b/>
          <w:lang w:val="en-US"/>
        </w:rPr>
      </w:pPr>
      <w:ins w:id="165" w:author="arkat" w:date="2017-10-02T08:45:00Z">
        <w:r>
          <w:rPr>
            <w:b/>
            <w:lang w:val="en-US"/>
          </w:rPr>
          <w:fldChar w:fldCharType="end"/>
        </w:r>
      </w:ins>
    </w:p>
    <w:p w14:paraId="4BA95CCA" w14:textId="77777777" w:rsidR="001E4CBB" w:rsidRDefault="001E4CBB">
      <w:pPr>
        <w:spacing w:after="0"/>
        <w:rPr>
          <w:ins w:id="166" w:author="arkat" w:date="2017-09-28T16:32:00Z"/>
          <w:b/>
          <w:lang w:val="en-US"/>
        </w:rPr>
      </w:pPr>
    </w:p>
    <w:p w14:paraId="3B598F1E" w14:textId="77777777" w:rsidR="001E4CBB" w:rsidRDefault="001E4CBB">
      <w:pPr>
        <w:spacing w:after="0"/>
        <w:rPr>
          <w:ins w:id="167" w:author="arkat" w:date="2017-09-28T16:32:00Z"/>
          <w:b/>
          <w:lang w:val="en-US"/>
        </w:rPr>
      </w:pPr>
    </w:p>
    <w:p w14:paraId="75D454A7" w14:textId="77777777" w:rsidR="001E4CBB" w:rsidRDefault="001E4CBB">
      <w:pPr>
        <w:spacing w:after="0"/>
        <w:rPr>
          <w:ins w:id="168" w:author="arkat" w:date="2017-09-28T16:32:00Z"/>
          <w:b/>
          <w:lang w:val="en-US"/>
        </w:rPr>
      </w:pPr>
    </w:p>
    <w:p w14:paraId="6DC073F1" w14:textId="77777777" w:rsidR="001E4CBB" w:rsidRDefault="001E4CBB">
      <w:pPr>
        <w:spacing w:after="0"/>
        <w:rPr>
          <w:ins w:id="169" w:author="arkat" w:date="2017-09-28T16:32:00Z"/>
          <w:b/>
          <w:lang w:val="en-US"/>
        </w:rPr>
      </w:pPr>
    </w:p>
    <w:p w14:paraId="0B2CC656" w14:textId="77777777" w:rsidR="001E4CBB" w:rsidRDefault="001E4CBB">
      <w:pPr>
        <w:spacing w:after="0"/>
        <w:rPr>
          <w:ins w:id="170" w:author="arkat" w:date="2017-09-28T16:32:00Z"/>
          <w:b/>
          <w:lang w:val="en-US"/>
        </w:rPr>
      </w:pPr>
    </w:p>
    <w:p w14:paraId="4FC1865E" w14:textId="77777777" w:rsidR="001E4CBB" w:rsidRDefault="001E4CBB">
      <w:pPr>
        <w:spacing w:after="0"/>
        <w:rPr>
          <w:ins w:id="171" w:author="arkat" w:date="2017-09-28T16:32:00Z"/>
          <w:b/>
          <w:lang w:val="en-US"/>
        </w:rPr>
      </w:pPr>
    </w:p>
    <w:p w14:paraId="4E4C95AB" w14:textId="77777777" w:rsidR="001E4CBB" w:rsidRDefault="001E4CBB">
      <w:pPr>
        <w:spacing w:after="0"/>
        <w:rPr>
          <w:ins w:id="172" w:author="arkat" w:date="2017-09-28T16:32:00Z"/>
          <w:b/>
          <w:lang w:val="en-US"/>
        </w:rPr>
      </w:pPr>
    </w:p>
    <w:p w14:paraId="6B16B2EF" w14:textId="77777777" w:rsidR="001E4CBB" w:rsidRDefault="001E4CBB">
      <w:pPr>
        <w:spacing w:after="0"/>
        <w:rPr>
          <w:ins w:id="173" w:author="arkat" w:date="2017-09-28T16:32:00Z"/>
          <w:b/>
          <w:lang w:val="en-US"/>
        </w:rPr>
      </w:pPr>
    </w:p>
    <w:p w14:paraId="60DB77A7" w14:textId="77777777" w:rsidR="001E4CBB" w:rsidRDefault="001E4CBB">
      <w:pPr>
        <w:spacing w:after="0"/>
        <w:rPr>
          <w:ins w:id="174" w:author="arkat" w:date="2017-09-28T16:32:00Z"/>
          <w:b/>
          <w:lang w:val="en-US"/>
        </w:rPr>
      </w:pPr>
    </w:p>
    <w:p w14:paraId="5E8A332F" w14:textId="77777777" w:rsidR="001E4CBB" w:rsidRDefault="001E4CBB">
      <w:pPr>
        <w:spacing w:after="0"/>
        <w:rPr>
          <w:ins w:id="175" w:author="arkat" w:date="2017-09-28T16:32:00Z"/>
          <w:b/>
          <w:lang w:val="en-US"/>
        </w:rPr>
      </w:pPr>
    </w:p>
    <w:p w14:paraId="76DA7307" w14:textId="77777777" w:rsidR="001E4CBB" w:rsidRDefault="001E4CBB">
      <w:pPr>
        <w:spacing w:after="0"/>
        <w:rPr>
          <w:ins w:id="176" w:author="arkat" w:date="2017-09-28T16:32:00Z"/>
          <w:b/>
          <w:lang w:val="en-US"/>
        </w:rPr>
      </w:pPr>
    </w:p>
    <w:p w14:paraId="6F79D451" w14:textId="77777777" w:rsidR="001E4CBB" w:rsidRDefault="001E4CBB">
      <w:pPr>
        <w:spacing w:after="0"/>
        <w:rPr>
          <w:ins w:id="177" w:author="arkat" w:date="2017-09-28T16:32:00Z"/>
          <w:b/>
          <w:lang w:val="en-US"/>
        </w:rPr>
      </w:pPr>
    </w:p>
    <w:p w14:paraId="4C79BA14" w14:textId="67750D1F" w:rsidR="001E4CBB" w:rsidRPr="00D30412" w:rsidRDefault="001E4CBB">
      <w:pPr>
        <w:pStyle w:val="Heading1"/>
        <w:numPr>
          <w:ilvl w:val="0"/>
          <w:numId w:val="0"/>
        </w:numPr>
        <w:rPr>
          <w:ins w:id="178" w:author="arkat" w:date="2017-09-28T16:36:00Z"/>
          <w:b w:val="0"/>
          <w:szCs w:val="32"/>
          <w:lang w:val="en-US"/>
          <w:rPrChange w:id="179" w:author="arkat" w:date="2017-09-28T16:38:00Z">
            <w:rPr>
              <w:ins w:id="180" w:author="arkat" w:date="2017-09-28T16:36:00Z"/>
              <w:b/>
              <w:lang w:val="en-US"/>
            </w:rPr>
          </w:rPrChange>
        </w:rPr>
        <w:pPrChange w:id="181" w:author="arkat" w:date="2017-09-29T09:48:00Z">
          <w:pPr>
            <w:spacing w:after="0"/>
          </w:pPr>
        </w:pPrChange>
      </w:pPr>
      <w:bookmarkStart w:id="182" w:name="_Toc494697271"/>
      <w:ins w:id="183" w:author="arkat" w:date="2017-09-28T16:32:00Z">
        <w:r w:rsidRPr="00C36A8C">
          <w:rPr>
            <w:lang w:val="en-US"/>
          </w:rPr>
          <w:lastRenderedPageBreak/>
          <w:t>DAFTAR  GAMBAR</w:t>
        </w:r>
      </w:ins>
      <w:bookmarkEnd w:id="182"/>
    </w:p>
    <w:p w14:paraId="22F717AA" w14:textId="77777777" w:rsidR="001E4CBB" w:rsidRDefault="001E4CBB">
      <w:pPr>
        <w:spacing w:after="0"/>
        <w:jc w:val="center"/>
        <w:rPr>
          <w:ins w:id="184" w:author="arkat" w:date="2017-09-28T16:36:00Z"/>
          <w:b/>
          <w:lang w:val="en-US"/>
        </w:rPr>
        <w:pPrChange w:id="185" w:author="arkat" w:date="2017-09-28T16:33:00Z">
          <w:pPr>
            <w:spacing w:after="0"/>
          </w:pPr>
        </w:pPrChange>
      </w:pPr>
    </w:p>
    <w:p w14:paraId="26671958" w14:textId="77777777" w:rsidR="007454BF" w:rsidRPr="007454BF" w:rsidRDefault="00B61FBE">
      <w:pPr>
        <w:pStyle w:val="TOC1"/>
        <w:rPr>
          <w:ins w:id="186" w:author="arkat" w:date="2017-10-02T23:24:00Z"/>
          <w:rFonts w:asciiTheme="minorHAnsi" w:eastAsiaTheme="minorEastAsia" w:hAnsiTheme="minorHAnsi" w:cstheme="minorBidi"/>
          <w:sz w:val="22"/>
          <w:lang w:val="en-US"/>
          <w:rPrChange w:id="187" w:author="arkat" w:date="2017-10-02T23:25:00Z">
            <w:rPr>
              <w:ins w:id="188" w:author="arkat" w:date="2017-10-02T23:24:00Z"/>
              <w:rFonts w:asciiTheme="minorHAnsi" w:eastAsiaTheme="minorEastAsia" w:hAnsiTheme="minorHAnsi" w:cstheme="minorBidi"/>
              <w:sz w:val="22"/>
              <w:lang w:val="en-US"/>
            </w:rPr>
          </w:rPrChange>
        </w:rPr>
      </w:pPr>
      <w:ins w:id="189" w:author="arkat" w:date="2017-10-02T08:47:00Z">
        <w:r w:rsidRPr="007454BF">
          <w:rPr>
            <w:lang w:val="en-US"/>
            <w:rPrChange w:id="190" w:author="arkat" w:date="2017-10-02T23:25:00Z">
              <w:rPr>
                <w:lang w:val="en-US"/>
              </w:rPr>
            </w:rPrChange>
          </w:rPr>
          <w:fldChar w:fldCharType="begin"/>
        </w:r>
        <w:r w:rsidRPr="007454BF">
          <w:rPr>
            <w:lang w:val="en-US"/>
            <w:rPrChange w:id="191" w:author="arkat" w:date="2017-10-02T23:25:00Z">
              <w:rPr>
                <w:lang w:val="en-US"/>
              </w:rPr>
            </w:rPrChange>
          </w:rPr>
          <w:instrText xml:space="preserve"> TOC \h \z \t "Gambar BAB 2,1,Gambar Bab 3,1" </w:instrText>
        </w:r>
      </w:ins>
      <w:r w:rsidRPr="007454BF">
        <w:rPr>
          <w:lang w:val="en-US"/>
          <w:rPrChange w:id="192" w:author="arkat" w:date="2017-10-02T23:25:00Z">
            <w:rPr>
              <w:lang w:val="en-US"/>
            </w:rPr>
          </w:rPrChange>
        </w:rPr>
        <w:fldChar w:fldCharType="separate"/>
      </w:r>
      <w:ins w:id="193" w:author="arkat" w:date="2017-10-02T23:24:00Z">
        <w:r w:rsidR="007454BF" w:rsidRPr="007454BF">
          <w:rPr>
            <w:rStyle w:val="Hyperlink"/>
            <w:rPrChange w:id="194" w:author="arkat" w:date="2017-10-02T23:25:00Z">
              <w:rPr>
                <w:rStyle w:val="Hyperlink"/>
              </w:rPr>
            </w:rPrChange>
          </w:rPr>
          <w:fldChar w:fldCharType="begin"/>
        </w:r>
        <w:r w:rsidR="007454BF" w:rsidRPr="007454BF">
          <w:rPr>
            <w:rStyle w:val="Hyperlink"/>
            <w:rPrChange w:id="195" w:author="arkat" w:date="2017-10-02T23:25:00Z">
              <w:rPr>
                <w:rStyle w:val="Hyperlink"/>
              </w:rPr>
            </w:rPrChange>
          </w:rPr>
          <w:instrText xml:space="preserve"> </w:instrText>
        </w:r>
        <w:r w:rsidR="007454BF" w:rsidRPr="007454BF">
          <w:rPr>
            <w:rPrChange w:id="196" w:author="arkat" w:date="2017-10-02T23:25:00Z">
              <w:rPr/>
            </w:rPrChange>
          </w:rPr>
          <w:instrText>HYPERLINK \l "_Toc494749983"</w:instrText>
        </w:r>
        <w:r w:rsidR="007454BF" w:rsidRPr="007454BF">
          <w:rPr>
            <w:rStyle w:val="Hyperlink"/>
            <w:rPrChange w:id="197" w:author="arkat" w:date="2017-10-02T23:25:00Z">
              <w:rPr>
                <w:rStyle w:val="Hyperlink"/>
              </w:rPr>
            </w:rPrChange>
          </w:rPr>
          <w:instrText xml:space="preserve"> </w:instrText>
        </w:r>
        <w:r w:rsidR="007454BF" w:rsidRPr="007454BF">
          <w:rPr>
            <w:rStyle w:val="Hyperlink"/>
            <w:rPrChange w:id="198" w:author="arkat" w:date="2017-10-02T23:25:00Z">
              <w:rPr>
                <w:rStyle w:val="Hyperlink"/>
              </w:rPr>
            </w:rPrChange>
          </w:rPr>
        </w:r>
        <w:r w:rsidR="007454BF" w:rsidRPr="007454BF">
          <w:rPr>
            <w:rStyle w:val="Hyperlink"/>
            <w:rPrChange w:id="199" w:author="arkat" w:date="2017-10-02T23:25:00Z">
              <w:rPr>
                <w:rStyle w:val="Hyperlink"/>
              </w:rPr>
            </w:rPrChange>
          </w:rPr>
          <w:fldChar w:fldCharType="separate"/>
        </w:r>
        <w:r w:rsidR="007454BF" w:rsidRPr="007454BF">
          <w:rPr>
            <w:rStyle w:val="Hyperlink"/>
            <w:rPrChange w:id="200" w:author="arkat" w:date="2017-10-02T23:25:00Z">
              <w:rPr>
                <w:rStyle w:val="Hyperlink"/>
                <w:b/>
              </w:rPr>
            </w:rPrChange>
          </w:rPr>
          <w:t>Gambar 2.1</w:t>
        </w:r>
        <w:r w:rsidR="007454BF" w:rsidRPr="007454BF">
          <w:rPr>
            <w:rFonts w:asciiTheme="minorHAnsi" w:eastAsiaTheme="minorEastAsia" w:hAnsiTheme="minorHAnsi" w:cstheme="minorBidi"/>
            <w:sz w:val="22"/>
            <w:lang w:val="en-US"/>
            <w:rPrChange w:id="201" w:author="arkat" w:date="2017-10-02T23:25:00Z">
              <w:rPr>
                <w:rFonts w:asciiTheme="minorHAnsi" w:eastAsiaTheme="minorEastAsia" w:hAnsiTheme="minorHAnsi" w:cstheme="minorBidi"/>
                <w:sz w:val="22"/>
                <w:lang w:val="en-US"/>
              </w:rPr>
            </w:rPrChange>
          </w:rPr>
          <w:tab/>
        </w:r>
        <w:r w:rsidR="007454BF" w:rsidRPr="007454BF">
          <w:rPr>
            <w:rStyle w:val="Hyperlink"/>
            <w:rPrChange w:id="202" w:author="arkat" w:date="2017-10-02T23:25:00Z">
              <w:rPr>
                <w:rStyle w:val="Hyperlink"/>
                <w:b/>
              </w:rPr>
            </w:rPrChange>
          </w:rPr>
          <w:t>Siklus hidup Proses Bisnis</w:t>
        </w:r>
        <w:r w:rsidR="007454BF" w:rsidRPr="007454BF">
          <w:rPr>
            <w:webHidden/>
            <w:rPrChange w:id="203" w:author="arkat" w:date="2017-10-02T23:25:00Z">
              <w:rPr>
                <w:webHidden/>
              </w:rPr>
            </w:rPrChange>
          </w:rPr>
          <w:tab/>
        </w:r>
        <w:r w:rsidR="007454BF" w:rsidRPr="007454BF">
          <w:rPr>
            <w:webHidden/>
            <w:rPrChange w:id="204" w:author="arkat" w:date="2017-10-02T23:25:00Z">
              <w:rPr>
                <w:webHidden/>
              </w:rPr>
            </w:rPrChange>
          </w:rPr>
          <w:fldChar w:fldCharType="begin"/>
        </w:r>
        <w:r w:rsidR="007454BF" w:rsidRPr="007454BF">
          <w:rPr>
            <w:webHidden/>
            <w:rPrChange w:id="205" w:author="arkat" w:date="2017-10-02T23:25:00Z">
              <w:rPr>
                <w:webHidden/>
              </w:rPr>
            </w:rPrChange>
          </w:rPr>
          <w:instrText xml:space="preserve"> PAGEREF _Toc494749983 \h </w:instrText>
        </w:r>
        <w:r w:rsidR="007454BF" w:rsidRPr="007454BF">
          <w:rPr>
            <w:webHidden/>
            <w:rPrChange w:id="206" w:author="arkat" w:date="2017-10-02T23:25:00Z">
              <w:rPr>
                <w:webHidden/>
              </w:rPr>
            </w:rPrChange>
          </w:rPr>
        </w:r>
      </w:ins>
      <w:r w:rsidR="007454BF" w:rsidRPr="007454BF">
        <w:rPr>
          <w:webHidden/>
          <w:rPrChange w:id="207" w:author="arkat" w:date="2017-10-02T23:25:00Z">
            <w:rPr>
              <w:webHidden/>
            </w:rPr>
          </w:rPrChange>
        </w:rPr>
        <w:fldChar w:fldCharType="separate"/>
      </w:r>
      <w:ins w:id="208" w:author="arkat" w:date="2017-10-02T23:24:00Z">
        <w:r w:rsidR="007454BF" w:rsidRPr="007454BF">
          <w:rPr>
            <w:webHidden/>
            <w:rPrChange w:id="209" w:author="arkat" w:date="2017-10-02T23:25:00Z">
              <w:rPr>
                <w:webHidden/>
              </w:rPr>
            </w:rPrChange>
          </w:rPr>
          <w:t>7</w:t>
        </w:r>
        <w:r w:rsidR="007454BF" w:rsidRPr="007454BF">
          <w:rPr>
            <w:webHidden/>
            <w:rPrChange w:id="210" w:author="arkat" w:date="2017-10-02T23:25:00Z">
              <w:rPr>
                <w:webHidden/>
              </w:rPr>
            </w:rPrChange>
          </w:rPr>
          <w:fldChar w:fldCharType="end"/>
        </w:r>
        <w:r w:rsidR="007454BF" w:rsidRPr="007454BF">
          <w:rPr>
            <w:rStyle w:val="Hyperlink"/>
            <w:rPrChange w:id="211" w:author="arkat" w:date="2017-10-02T23:25:00Z">
              <w:rPr>
                <w:rStyle w:val="Hyperlink"/>
              </w:rPr>
            </w:rPrChange>
          </w:rPr>
          <w:fldChar w:fldCharType="end"/>
        </w:r>
      </w:ins>
    </w:p>
    <w:p w14:paraId="5C43FCA4" w14:textId="2E7BE090" w:rsidR="007454BF" w:rsidRPr="007454BF" w:rsidRDefault="007454BF">
      <w:pPr>
        <w:pStyle w:val="TOC1"/>
        <w:rPr>
          <w:ins w:id="212" w:author="arkat" w:date="2017-10-02T23:24:00Z"/>
          <w:rFonts w:asciiTheme="minorHAnsi" w:eastAsiaTheme="minorEastAsia" w:hAnsiTheme="minorHAnsi" w:cstheme="minorBidi"/>
          <w:sz w:val="22"/>
          <w:lang w:val="en-US"/>
          <w:rPrChange w:id="213" w:author="arkat" w:date="2017-10-02T23:25:00Z">
            <w:rPr>
              <w:ins w:id="214" w:author="arkat" w:date="2017-10-02T23:24:00Z"/>
              <w:rFonts w:asciiTheme="minorHAnsi" w:eastAsiaTheme="minorEastAsia" w:hAnsiTheme="minorHAnsi" w:cstheme="minorBidi"/>
              <w:sz w:val="22"/>
              <w:lang w:val="en-US"/>
            </w:rPr>
          </w:rPrChange>
        </w:rPr>
      </w:pPr>
      <w:ins w:id="215" w:author="arkat" w:date="2017-10-02T23:24:00Z">
        <w:r w:rsidRPr="007454BF">
          <w:rPr>
            <w:rStyle w:val="Hyperlink"/>
            <w:rPrChange w:id="216" w:author="arkat" w:date="2017-10-02T23:25:00Z">
              <w:rPr>
                <w:rStyle w:val="Hyperlink"/>
              </w:rPr>
            </w:rPrChange>
          </w:rPr>
          <w:fldChar w:fldCharType="begin"/>
        </w:r>
        <w:r w:rsidRPr="007454BF">
          <w:rPr>
            <w:rStyle w:val="Hyperlink"/>
            <w:rPrChange w:id="217" w:author="arkat" w:date="2017-10-02T23:25:00Z">
              <w:rPr>
                <w:rStyle w:val="Hyperlink"/>
              </w:rPr>
            </w:rPrChange>
          </w:rPr>
          <w:instrText xml:space="preserve"> </w:instrText>
        </w:r>
        <w:r w:rsidRPr="007454BF">
          <w:rPr>
            <w:rPrChange w:id="218" w:author="arkat" w:date="2017-10-02T23:25:00Z">
              <w:rPr/>
            </w:rPrChange>
          </w:rPr>
          <w:instrText>HYPERLINK \l "_Toc494749984"</w:instrText>
        </w:r>
        <w:r w:rsidRPr="007454BF">
          <w:rPr>
            <w:rStyle w:val="Hyperlink"/>
            <w:rPrChange w:id="219" w:author="arkat" w:date="2017-10-02T23:25:00Z">
              <w:rPr>
                <w:rStyle w:val="Hyperlink"/>
              </w:rPr>
            </w:rPrChange>
          </w:rPr>
          <w:instrText xml:space="preserve"> </w:instrText>
        </w:r>
        <w:r w:rsidRPr="007454BF">
          <w:rPr>
            <w:rStyle w:val="Hyperlink"/>
            <w:rPrChange w:id="220" w:author="arkat" w:date="2017-10-02T23:25:00Z">
              <w:rPr>
                <w:rStyle w:val="Hyperlink"/>
              </w:rPr>
            </w:rPrChange>
          </w:rPr>
        </w:r>
        <w:r w:rsidRPr="007454BF">
          <w:rPr>
            <w:rStyle w:val="Hyperlink"/>
            <w:rPrChange w:id="221" w:author="arkat" w:date="2017-10-02T23:25:00Z">
              <w:rPr>
                <w:rStyle w:val="Hyperlink"/>
              </w:rPr>
            </w:rPrChange>
          </w:rPr>
          <w:fldChar w:fldCharType="separate"/>
        </w:r>
        <w:r w:rsidRPr="007454BF">
          <w:rPr>
            <w:rStyle w:val="Hyperlink"/>
            <w:rPrChange w:id="222" w:author="arkat" w:date="2017-10-02T23:25:00Z">
              <w:rPr>
                <w:rStyle w:val="Hyperlink"/>
                <w:b/>
              </w:rPr>
            </w:rPrChange>
          </w:rPr>
          <w:t>Gambar 2.2</w:t>
        </w:r>
        <w:r w:rsidRPr="007454BF">
          <w:rPr>
            <w:rFonts w:asciiTheme="minorHAnsi" w:eastAsiaTheme="minorEastAsia" w:hAnsiTheme="minorHAnsi" w:cstheme="minorBidi"/>
            <w:sz w:val="22"/>
            <w:lang w:val="en-US"/>
            <w:rPrChange w:id="223" w:author="arkat" w:date="2017-10-02T23:25:00Z">
              <w:rPr>
                <w:rFonts w:asciiTheme="minorHAnsi" w:eastAsiaTheme="minorEastAsia" w:hAnsiTheme="minorHAnsi" w:cstheme="minorBidi"/>
                <w:sz w:val="22"/>
                <w:lang w:val="en-US"/>
              </w:rPr>
            </w:rPrChange>
          </w:rPr>
          <w:tab/>
        </w:r>
        <w:r w:rsidRPr="007454BF">
          <w:rPr>
            <w:rStyle w:val="Hyperlink"/>
            <w:rPrChange w:id="224" w:author="arkat" w:date="2017-10-02T23:25:00Z">
              <w:rPr>
                <w:rStyle w:val="Hyperlink"/>
                <w:b/>
              </w:rPr>
            </w:rPrChange>
          </w:rPr>
          <w:t>Contoh Model Proses Bisnis Interaksi antara Pembeli dan Pengecer</w:t>
        </w:r>
        <w:r w:rsidRPr="007454BF">
          <w:rPr>
            <w:webHidden/>
            <w:rPrChange w:id="225" w:author="arkat" w:date="2017-10-02T23:25:00Z">
              <w:rPr>
                <w:webHidden/>
              </w:rPr>
            </w:rPrChange>
          </w:rPr>
          <w:tab/>
        </w:r>
      </w:ins>
      <w:ins w:id="226" w:author="arkat" w:date="2017-10-02T23:25:00Z">
        <w:r>
          <w:rPr>
            <w:webHidden/>
          </w:rPr>
          <w:tab/>
        </w:r>
        <w:r>
          <w:rPr>
            <w:webHidden/>
          </w:rPr>
          <w:tab/>
        </w:r>
      </w:ins>
      <w:ins w:id="227" w:author="arkat" w:date="2017-10-02T23:24:00Z">
        <w:r w:rsidRPr="007454BF">
          <w:rPr>
            <w:webHidden/>
            <w:rPrChange w:id="228" w:author="arkat" w:date="2017-10-02T23:25:00Z">
              <w:rPr>
                <w:webHidden/>
              </w:rPr>
            </w:rPrChange>
          </w:rPr>
          <w:fldChar w:fldCharType="begin"/>
        </w:r>
        <w:r w:rsidRPr="007454BF">
          <w:rPr>
            <w:webHidden/>
            <w:rPrChange w:id="229" w:author="arkat" w:date="2017-10-02T23:25:00Z">
              <w:rPr>
                <w:webHidden/>
              </w:rPr>
            </w:rPrChange>
          </w:rPr>
          <w:instrText xml:space="preserve"> PAGEREF _Toc494749984 \h </w:instrText>
        </w:r>
        <w:r w:rsidRPr="007454BF">
          <w:rPr>
            <w:webHidden/>
            <w:rPrChange w:id="230" w:author="arkat" w:date="2017-10-02T23:25:00Z">
              <w:rPr>
                <w:webHidden/>
              </w:rPr>
            </w:rPrChange>
          </w:rPr>
        </w:r>
      </w:ins>
      <w:r w:rsidRPr="007454BF">
        <w:rPr>
          <w:webHidden/>
          <w:rPrChange w:id="231" w:author="arkat" w:date="2017-10-02T23:25:00Z">
            <w:rPr>
              <w:webHidden/>
            </w:rPr>
          </w:rPrChange>
        </w:rPr>
        <w:fldChar w:fldCharType="separate"/>
      </w:r>
      <w:ins w:id="232" w:author="arkat" w:date="2017-10-02T23:24:00Z">
        <w:r w:rsidRPr="007454BF">
          <w:rPr>
            <w:webHidden/>
            <w:rPrChange w:id="233" w:author="arkat" w:date="2017-10-02T23:25:00Z">
              <w:rPr>
                <w:webHidden/>
              </w:rPr>
            </w:rPrChange>
          </w:rPr>
          <w:t>9</w:t>
        </w:r>
        <w:r w:rsidRPr="007454BF">
          <w:rPr>
            <w:webHidden/>
            <w:rPrChange w:id="234" w:author="arkat" w:date="2017-10-02T23:25:00Z">
              <w:rPr>
                <w:webHidden/>
              </w:rPr>
            </w:rPrChange>
          </w:rPr>
          <w:fldChar w:fldCharType="end"/>
        </w:r>
        <w:r w:rsidRPr="007454BF">
          <w:rPr>
            <w:rStyle w:val="Hyperlink"/>
            <w:rPrChange w:id="235" w:author="arkat" w:date="2017-10-02T23:25:00Z">
              <w:rPr>
                <w:rStyle w:val="Hyperlink"/>
              </w:rPr>
            </w:rPrChange>
          </w:rPr>
          <w:fldChar w:fldCharType="end"/>
        </w:r>
      </w:ins>
    </w:p>
    <w:p w14:paraId="373FF7D8" w14:textId="77777777" w:rsidR="007454BF" w:rsidRPr="007454BF" w:rsidRDefault="007454BF">
      <w:pPr>
        <w:pStyle w:val="TOC1"/>
        <w:rPr>
          <w:ins w:id="236" w:author="arkat" w:date="2017-10-02T23:24:00Z"/>
          <w:rFonts w:asciiTheme="minorHAnsi" w:eastAsiaTheme="minorEastAsia" w:hAnsiTheme="minorHAnsi" w:cstheme="minorBidi"/>
          <w:sz w:val="22"/>
          <w:lang w:val="en-US"/>
          <w:rPrChange w:id="237" w:author="arkat" w:date="2017-10-02T23:25:00Z">
            <w:rPr>
              <w:ins w:id="238" w:author="arkat" w:date="2017-10-02T23:24:00Z"/>
              <w:rFonts w:asciiTheme="minorHAnsi" w:eastAsiaTheme="minorEastAsia" w:hAnsiTheme="minorHAnsi" w:cstheme="minorBidi"/>
              <w:sz w:val="22"/>
              <w:lang w:val="en-US"/>
            </w:rPr>
          </w:rPrChange>
        </w:rPr>
      </w:pPr>
      <w:ins w:id="239" w:author="arkat" w:date="2017-10-02T23:24:00Z">
        <w:r w:rsidRPr="007454BF">
          <w:rPr>
            <w:rStyle w:val="Hyperlink"/>
            <w:rPrChange w:id="240" w:author="arkat" w:date="2017-10-02T23:25:00Z">
              <w:rPr>
                <w:rStyle w:val="Hyperlink"/>
              </w:rPr>
            </w:rPrChange>
          </w:rPr>
          <w:fldChar w:fldCharType="begin"/>
        </w:r>
        <w:r w:rsidRPr="007454BF">
          <w:rPr>
            <w:rStyle w:val="Hyperlink"/>
            <w:rPrChange w:id="241" w:author="arkat" w:date="2017-10-02T23:25:00Z">
              <w:rPr>
                <w:rStyle w:val="Hyperlink"/>
              </w:rPr>
            </w:rPrChange>
          </w:rPr>
          <w:instrText xml:space="preserve"> </w:instrText>
        </w:r>
        <w:r w:rsidRPr="007454BF">
          <w:rPr>
            <w:rPrChange w:id="242" w:author="arkat" w:date="2017-10-02T23:25:00Z">
              <w:rPr/>
            </w:rPrChange>
          </w:rPr>
          <w:instrText>HYPERLINK \l "_Toc494749985"</w:instrText>
        </w:r>
        <w:r w:rsidRPr="007454BF">
          <w:rPr>
            <w:rStyle w:val="Hyperlink"/>
            <w:rPrChange w:id="243" w:author="arkat" w:date="2017-10-02T23:25:00Z">
              <w:rPr>
                <w:rStyle w:val="Hyperlink"/>
              </w:rPr>
            </w:rPrChange>
          </w:rPr>
          <w:instrText xml:space="preserve"> </w:instrText>
        </w:r>
        <w:r w:rsidRPr="007454BF">
          <w:rPr>
            <w:rStyle w:val="Hyperlink"/>
            <w:rPrChange w:id="244" w:author="arkat" w:date="2017-10-02T23:25:00Z">
              <w:rPr>
                <w:rStyle w:val="Hyperlink"/>
              </w:rPr>
            </w:rPrChange>
          </w:rPr>
        </w:r>
        <w:r w:rsidRPr="007454BF">
          <w:rPr>
            <w:rStyle w:val="Hyperlink"/>
            <w:rPrChange w:id="245" w:author="arkat" w:date="2017-10-02T23:25:00Z">
              <w:rPr>
                <w:rStyle w:val="Hyperlink"/>
              </w:rPr>
            </w:rPrChange>
          </w:rPr>
          <w:fldChar w:fldCharType="separate"/>
        </w:r>
        <w:r w:rsidRPr="007454BF">
          <w:rPr>
            <w:rStyle w:val="Hyperlink"/>
            <w:rPrChange w:id="246" w:author="arkat" w:date="2017-10-02T23:25:00Z">
              <w:rPr>
                <w:rStyle w:val="Hyperlink"/>
                <w:b/>
              </w:rPr>
            </w:rPrChange>
          </w:rPr>
          <w:t>Gambar 2.3</w:t>
        </w:r>
        <w:r w:rsidRPr="007454BF">
          <w:rPr>
            <w:rFonts w:asciiTheme="minorHAnsi" w:eastAsiaTheme="minorEastAsia" w:hAnsiTheme="minorHAnsi" w:cstheme="minorBidi"/>
            <w:sz w:val="22"/>
            <w:lang w:val="en-US"/>
            <w:rPrChange w:id="247" w:author="arkat" w:date="2017-10-02T23:25:00Z">
              <w:rPr>
                <w:rFonts w:asciiTheme="minorHAnsi" w:eastAsiaTheme="minorEastAsia" w:hAnsiTheme="minorHAnsi" w:cstheme="minorBidi"/>
                <w:sz w:val="22"/>
                <w:lang w:val="en-US"/>
              </w:rPr>
            </w:rPrChange>
          </w:rPr>
          <w:tab/>
        </w:r>
        <w:r w:rsidRPr="007454BF">
          <w:rPr>
            <w:rStyle w:val="Hyperlink"/>
            <w:rPrChange w:id="248" w:author="arkat" w:date="2017-10-02T23:25:00Z">
              <w:rPr>
                <w:rStyle w:val="Hyperlink"/>
                <w:b/>
              </w:rPr>
            </w:rPrChange>
          </w:rPr>
          <w:t>Grafik Hasil Survei Pemodelan Proses Bisnis</w:t>
        </w:r>
        <w:r w:rsidRPr="007454BF">
          <w:rPr>
            <w:webHidden/>
            <w:rPrChange w:id="249" w:author="arkat" w:date="2017-10-02T23:25:00Z">
              <w:rPr>
                <w:webHidden/>
              </w:rPr>
            </w:rPrChange>
          </w:rPr>
          <w:tab/>
        </w:r>
        <w:r w:rsidRPr="007454BF">
          <w:rPr>
            <w:webHidden/>
            <w:rPrChange w:id="250" w:author="arkat" w:date="2017-10-02T23:25:00Z">
              <w:rPr>
                <w:webHidden/>
              </w:rPr>
            </w:rPrChange>
          </w:rPr>
          <w:fldChar w:fldCharType="begin"/>
        </w:r>
        <w:r w:rsidRPr="007454BF">
          <w:rPr>
            <w:webHidden/>
            <w:rPrChange w:id="251" w:author="arkat" w:date="2017-10-02T23:25:00Z">
              <w:rPr>
                <w:webHidden/>
              </w:rPr>
            </w:rPrChange>
          </w:rPr>
          <w:instrText xml:space="preserve"> PAGEREF _Toc494749985 \h </w:instrText>
        </w:r>
        <w:r w:rsidRPr="007454BF">
          <w:rPr>
            <w:webHidden/>
            <w:rPrChange w:id="252" w:author="arkat" w:date="2017-10-02T23:25:00Z">
              <w:rPr>
                <w:webHidden/>
              </w:rPr>
            </w:rPrChange>
          </w:rPr>
        </w:r>
      </w:ins>
      <w:r w:rsidRPr="007454BF">
        <w:rPr>
          <w:webHidden/>
          <w:rPrChange w:id="253" w:author="arkat" w:date="2017-10-02T23:25:00Z">
            <w:rPr>
              <w:webHidden/>
            </w:rPr>
          </w:rPrChange>
        </w:rPr>
        <w:fldChar w:fldCharType="separate"/>
      </w:r>
      <w:ins w:id="254" w:author="arkat" w:date="2017-10-02T23:24:00Z">
        <w:r w:rsidRPr="007454BF">
          <w:rPr>
            <w:webHidden/>
            <w:rPrChange w:id="255" w:author="arkat" w:date="2017-10-02T23:25:00Z">
              <w:rPr>
                <w:webHidden/>
              </w:rPr>
            </w:rPrChange>
          </w:rPr>
          <w:t>10</w:t>
        </w:r>
        <w:r w:rsidRPr="007454BF">
          <w:rPr>
            <w:webHidden/>
            <w:rPrChange w:id="256" w:author="arkat" w:date="2017-10-02T23:25:00Z">
              <w:rPr>
                <w:webHidden/>
              </w:rPr>
            </w:rPrChange>
          </w:rPr>
          <w:fldChar w:fldCharType="end"/>
        </w:r>
        <w:r w:rsidRPr="007454BF">
          <w:rPr>
            <w:rStyle w:val="Hyperlink"/>
            <w:rPrChange w:id="257" w:author="arkat" w:date="2017-10-02T23:25:00Z">
              <w:rPr>
                <w:rStyle w:val="Hyperlink"/>
              </w:rPr>
            </w:rPrChange>
          </w:rPr>
          <w:fldChar w:fldCharType="end"/>
        </w:r>
      </w:ins>
    </w:p>
    <w:p w14:paraId="2C13F243" w14:textId="77777777" w:rsidR="007454BF" w:rsidRPr="007454BF" w:rsidRDefault="007454BF">
      <w:pPr>
        <w:pStyle w:val="TOC1"/>
        <w:rPr>
          <w:ins w:id="258" w:author="arkat" w:date="2017-10-02T23:24:00Z"/>
          <w:rFonts w:asciiTheme="minorHAnsi" w:eastAsiaTheme="minorEastAsia" w:hAnsiTheme="minorHAnsi" w:cstheme="minorBidi"/>
          <w:sz w:val="22"/>
          <w:lang w:val="en-US"/>
          <w:rPrChange w:id="259" w:author="arkat" w:date="2017-10-02T23:25:00Z">
            <w:rPr>
              <w:ins w:id="260" w:author="arkat" w:date="2017-10-02T23:24:00Z"/>
              <w:rFonts w:asciiTheme="minorHAnsi" w:eastAsiaTheme="minorEastAsia" w:hAnsiTheme="minorHAnsi" w:cstheme="minorBidi"/>
              <w:sz w:val="22"/>
              <w:lang w:val="en-US"/>
            </w:rPr>
          </w:rPrChange>
        </w:rPr>
      </w:pPr>
      <w:ins w:id="261" w:author="arkat" w:date="2017-10-02T23:24:00Z">
        <w:r w:rsidRPr="007454BF">
          <w:rPr>
            <w:rStyle w:val="Hyperlink"/>
            <w:rPrChange w:id="262" w:author="arkat" w:date="2017-10-02T23:25:00Z">
              <w:rPr>
                <w:rStyle w:val="Hyperlink"/>
              </w:rPr>
            </w:rPrChange>
          </w:rPr>
          <w:fldChar w:fldCharType="begin"/>
        </w:r>
        <w:r w:rsidRPr="007454BF">
          <w:rPr>
            <w:rStyle w:val="Hyperlink"/>
            <w:rPrChange w:id="263" w:author="arkat" w:date="2017-10-02T23:25:00Z">
              <w:rPr>
                <w:rStyle w:val="Hyperlink"/>
              </w:rPr>
            </w:rPrChange>
          </w:rPr>
          <w:instrText xml:space="preserve"> </w:instrText>
        </w:r>
        <w:r w:rsidRPr="007454BF">
          <w:rPr>
            <w:rPrChange w:id="264" w:author="arkat" w:date="2017-10-02T23:25:00Z">
              <w:rPr/>
            </w:rPrChange>
          </w:rPr>
          <w:instrText>HYPERLINK \l "_Toc494749986"</w:instrText>
        </w:r>
        <w:r w:rsidRPr="007454BF">
          <w:rPr>
            <w:rStyle w:val="Hyperlink"/>
            <w:rPrChange w:id="265" w:author="arkat" w:date="2017-10-02T23:25:00Z">
              <w:rPr>
                <w:rStyle w:val="Hyperlink"/>
              </w:rPr>
            </w:rPrChange>
          </w:rPr>
          <w:instrText xml:space="preserve"> </w:instrText>
        </w:r>
        <w:r w:rsidRPr="007454BF">
          <w:rPr>
            <w:rStyle w:val="Hyperlink"/>
            <w:rPrChange w:id="266" w:author="arkat" w:date="2017-10-02T23:25:00Z">
              <w:rPr>
                <w:rStyle w:val="Hyperlink"/>
              </w:rPr>
            </w:rPrChange>
          </w:rPr>
        </w:r>
        <w:r w:rsidRPr="007454BF">
          <w:rPr>
            <w:rStyle w:val="Hyperlink"/>
            <w:rPrChange w:id="267" w:author="arkat" w:date="2017-10-02T23:25:00Z">
              <w:rPr>
                <w:rStyle w:val="Hyperlink"/>
              </w:rPr>
            </w:rPrChange>
          </w:rPr>
          <w:fldChar w:fldCharType="separate"/>
        </w:r>
        <w:r w:rsidRPr="007454BF">
          <w:rPr>
            <w:rStyle w:val="Hyperlink"/>
            <w:rPrChange w:id="268" w:author="arkat" w:date="2017-10-02T23:25:00Z">
              <w:rPr>
                <w:rStyle w:val="Hyperlink"/>
                <w:b/>
              </w:rPr>
            </w:rPrChange>
          </w:rPr>
          <w:t>Gambar 2.4</w:t>
        </w:r>
        <w:r w:rsidRPr="007454BF">
          <w:rPr>
            <w:rFonts w:asciiTheme="minorHAnsi" w:eastAsiaTheme="minorEastAsia" w:hAnsiTheme="minorHAnsi" w:cstheme="minorBidi"/>
            <w:sz w:val="22"/>
            <w:lang w:val="en-US"/>
            <w:rPrChange w:id="269" w:author="arkat" w:date="2017-10-02T23:25:00Z">
              <w:rPr>
                <w:rFonts w:asciiTheme="minorHAnsi" w:eastAsiaTheme="minorEastAsia" w:hAnsiTheme="minorHAnsi" w:cstheme="minorBidi"/>
                <w:sz w:val="22"/>
                <w:lang w:val="en-US"/>
              </w:rPr>
            </w:rPrChange>
          </w:rPr>
          <w:tab/>
        </w:r>
        <w:r w:rsidRPr="007454BF">
          <w:rPr>
            <w:rStyle w:val="Hyperlink"/>
            <w:rPrChange w:id="270" w:author="arkat" w:date="2017-10-02T23:25:00Z">
              <w:rPr>
                <w:rStyle w:val="Hyperlink"/>
                <w:b/>
              </w:rPr>
            </w:rPrChange>
          </w:rPr>
          <w:t>Elemen Inti EPC</w:t>
        </w:r>
        <w:r w:rsidRPr="007454BF">
          <w:rPr>
            <w:webHidden/>
            <w:rPrChange w:id="271" w:author="arkat" w:date="2017-10-02T23:25:00Z">
              <w:rPr>
                <w:webHidden/>
              </w:rPr>
            </w:rPrChange>
          </w:rPr>
          <w:tab/>
        </w:r>
        <w:r w:rsidRPr="007454BF">
          <w:rPr>
            <w:webHidden/>
            <w:rPrChange w:id="272" w:author="arkat" w:date="2017-10-02T23:25:00Z">
              <w:rPr>
                <w:webHidden/>
              </w:rPr>
            </w:rPrChange>
          </w:rPr>
          <w:fldChar w:fldCharType="begin"/>
        </w:r>
        <w:r w:rsidRPr="007454BF">
          <w:rPr>
            <w:webHidden/>
            <w:rPrChange w:id="273" w:author="arkat" w:date="2017-10-02T23:25:00Z">
              <w:rPr>
                <w:webHidden/>
              </w:rPr>
            </w:rPrChange>
          </w:rPr>
          <w:instrText xml:space="preserve"> PAGEREF _Toc494749986 \h </w:instrText>
        </w:r>
        <w:r w:rsidRPr="007454BF">
          <w:rPr>
            <w:webHidden/>
            <w:rPrChange w:id="274" w:author="arkat" w:date="2017-10-02T23:25:00Z">
              <w:rPr>
                <w:webHidden/>
              </w:rPr>
            </w:rPrChange>
          </w:rPr>
        </w:r>
      </w:ins>
      <w:r w:rsidRPr="007454BF">
        <w:rPr>
          <w:webHidden/>
          <w:rPrChange w:id="275" w:author="arkat" w:date="2017-10-02T23:25:00Z">
            <w:rPr>
              <w:webHidden/>
            </w:rPr>
          </w:rPrChange>
        </w:rPr>
        <w:fldChar w:fldCharType="separate"/>
      </w:r>
      <w:ins w:id="276" w:author="arkat" w:date="2017-10-02T23:24:00Z">
        <w:r w:rsidRPr="007454BF">
          <w:rPr>
            <w:webHidden/>
            <w:rPrChange w:id="277" w:author="arkat" w:date="2017-10-02T23:25:00Z">
              <w:rPr>
                <w:webHidden/>
              </w:rPr>
            </w:rPrChange>
          </w:rPr>
          <w:t>11</w:t>
        </w:r>
        <w:r w:rsidRPr="007454BF">
          <w:rPr>
            <w:webHidden/>
            <w:rPrChange w:id="278" w:author="arkat" w:date="2017-10-02T23:25:00Z">
              <w:rPr>
                <w:webHidden/>
              </w:rPr>
            </w:rPrChange>
          </w:rPr>
          <w:fldChar w:fldCharType="end"/>
        </w:r>
        <w:r w:rsidRPr="007454BF">
          <w:rPr>
            <w:rStyle w:val="Hyperlink"/>
            <w:rPrChange w:id="279" w:author="arkat" w:date="2017-10-02T23:25:00Z">
              <w:rPr>
                <w:rStyle w:val="Hyperlink"/>
              </w:rPr>
            </w:rPrChange>
          </w:rPr>
          <w:fldChar w:fldCharType="end"/>
        </w:r>
      </w:ins>
    </w:p>
    <w:p w14:paraId="1441B12F" w14:textId="77777777" w:rsidR="007454BF" w:rsidRPr="007454BF" w:rsidRDefault="007454BF">
      <w:pPr>
        <w:pStyle w:val="TOC1"/>
        <w:rPr>
          <w:ins w:id="280" w:author="arkat" w:date="2017-10-02T23:24:00Z"/>
          <w:rFonts w:asciiTheme="minorHAnsi" w:eastAsiaTheme="minorEastAsia" w:hAnsiTheme="minorHAnsi" w:cstheme="minorBidi"/>
          <w:sz w:val="22"/>
          <w:lang w:val="en-US"/>
          <w:rPrChange w:id="281" w:author="arkat" w:date="2017-10-02T23:25:00Z">
            <w:rPr>
              <w:ins w:id="282" w:author="arkat" w:date="2017-10-02T23:24:00Z"/>
              <w:rFonts w:asciiTheme="minorHAnsi" w:eastAsiaTheme="minorEastAsia" w:hAnsiTheme="minorHAnsi" w:cstheme="minorBidi"/>
              <w:sz w:val="22"/>
              <w:lang w:val="en-US"/>
            </w:rPr>
          </w:rPrChange>
        </w:rPr>
      </w:pPr>
      <w:ins w:id="283" w:author="arkat" w:date="2017-10-02T23:24:00Z">
        <w:r w:rsidRPr="007454BF">
          <w:rPr>
            <w:rStyle w:val="Hyperlink"/>
            <w:rPrChange w:id="284" w:author="arkat" w:date="2017-10-02T23:25:00Z">
              <w:rPr>
                <w:rStyle w:val="Hyperlink"/>
              </w:rPr>
            </w:rPrChange>
          </w:rPr>
          <w:fldChar w:fldCharType="begin"/>
        </w:r>
        <w:r w:rsidRPr="007454BF">
          <w:rPr>
            <w:rStyle w:val="Hyperlink"/>
            <w:rPrChange w:id="285" w:author="arkat" w:date="2017-10-02T23:25:00Z">
              <w:rPr>
                <w:rStyle w:val="Hyperlink"/>
              </w:rPr>
            </w:rPrChange>
          </w:rPr>
          <w:instrText xml:space="preserve"> </w:instrText>
        </w:r>
        <w:r w:rsidRPr="007454BF">
          <w:rPr>
            <w:rPrChange w:id="286" w:author="arkat" w:date="2017-10-02T23:25:00Z">
              <w:rPr/>
            </w:rPrChange>
          </w:rPr>
          <w:instrText>HYPERLINK \l "_Toc494749987"</w:instrText>
        </w:r>
        <w:r w:rsidRPr="007454BF">
          <w:rPr>
            <w:rStyle w:val="Hyperlink"/>
            <w:rPrChange w:id="287" w:author="arkat" w:date="2017-10-02T23:25:00Z">
              <w:rPr>
                <w:rStyle w:val="Hyperlink"/>
              </w:rPr>
            </w:rPrChange>
          </w:rPr>
          <w:instrText xml:space="preserve"> </w:instrText>
        </w:r>
        <w:r w:rsidRPr="007454BF">
          <w:rPr>
            <w:rStyle w:val="Hyperlink"/>
            <w:rPrChange w:id="288" w:author="arkat" w:date="2017-10-02T23:25:00Z">
              <w:rPr>
                <w:rStyle w:val="Hyperlink"/>
              </w:rPr>
            </w:rPrChange>
          </w:rPr>
        </w:r>
        <w:r w:rsidRPr="007454BF">
          <w:rPr>
            <w:rStyle w:val="Hyperlink"/>
            <w:rPrChange w:id="289" w:author="arkat" w:date="2017-10-02T23:25:00Z">
              <w:rPr>
                <w:rStyle w:val="Hyperlink"/>
              </w:rPr>
            </w:rPrChange>
          </w:rPr>
          <w:fldChar w:fldCharType="separate"/>
        </w:r>
        <w:r w:rsidRPr="007454BF">
          <w:rPr>
            <w:rStyle w:val="Hyperlink"/>
            <w:rPrChange w:id="290" w:author="arkat" w:date="2017-10-02T23:25:00Z">
              <w:rPr>
                <w:rStyle w:val="Hyperlink"/>
                <w:b/>
              </w:rPr>
            </w:rPrChange>
          </w:rPr>
          <w:t>Gambar 2.5</w:t>
        </w:r>
        <w:r w:rsidRPr="007454BF">
          <w:rPr>
            <w:rFonts w:asciiTheme="minorHAnsi" w:eastAsiaTheme="minorEastAsia" w:hAnsiTheme="minorHAnsi" w:cstheme="minorBidi"/>
            <w:sz w:val="22"/>
            <w:lang w:val="en-US"/>
            <w:rPrChange w:id="291" w:author="arkat" w:date="2017-10-02T23:25:00Z">
              <w:rPr>
                <w:rFonts w:asciiTheme="minorHAnsi" w:eastAsiaTheme="minorEastAsia" w:hAnsiTheme="minorHAnsi" w:cstheme="minorBidi"/>
                <w:sz w:val="22"/>
                <w:lang w:val="en-US"/>
              </w:rPr>
            </w:rPrChange>
          </w:rPr>
          <w:tab/>
        </w:r>
        <w:r w:rsidRPr="007454BF">
          <w:rPr>
            <w:rStyle w:val="Hyperlink"/>
            <w:rPrChange w:id="292" w:author="arkat" w:date="2017-10-02T23:25:00Z">
              <w:rPr>
                <w:rStyle w:val="Hyperlink"/>
                <w:b/>
              </w:rPr>
            </w:rPrChange>
          </w:rPr>
          <w:t>Elemen Perluasan EPC di ARISExpress</w:t>
        </w:r>
        <w:r w:rsidRPr="007454BF">
          <w:rPr>
            <w:webHidden/>
            <w:rPrChange w:id="293" w:author="arkat" w:date="2017-10-02T23:25:00Z">
              <w:rPr>
                <w:webHidden/>
              </w:rPr>
            </w:rPrChange>
          </w:rPr>
          <w:tab/>
        </w:r>
        <w:r w:rsidRPr="007454BF">
          <w:rPr>
            <w:webHidden/>
            <w:rPrChange w:id="294" w:author="arkat" w:date="2017-10-02T23:25:00Z">
              <w:rPr>
                <w:webHidden/>
              </w:rPr>
            </w:rPrChange>
          </w:rPr>
          <w:fldChar w:fldCharType="begin"/>
        </w:r>
        <w:r w:rsidRPr="007454BF">
          <w:rPr>
            <w:webHidden/>
            <w:rPrChange w:id="295" w:author="arkat" w:date="2017-10-02T23:25:00Z">
              <w:rPr>
                <w:webHidden/>
              </w:rPr>
            </w:rPrChange>
          </w:rPr>
          <w:instrText xml:space="preserve"> PAGEREF _Toc494749987 \h </w:instrText>
        </w:r>
        <w:r w:rsidRPr="007454BF">
          <w:rPr>
            <w:webHidden/>
            <w:rPrChange w:id="296" w:author="arkat" w:date="2017-10-02T23:25:00Z">
              <w:rPr>
                <w:webHidden/>
              </w:rPr>
            </w:rPrChange>
          </w:rPr>
        </w:r>
      </w:ins>
      <w:r w:rsidRPr="007454BF">
        <w:rPr>
          <w:webHidden/>
          <w:rPrChange w:id="297" w:author="arkat" w:date="2017-10-02T23:25:00Z">
            <w:rPr>
              <w:webHidden/>
            </w:rPr>
          </w:rPrChange>
        </w:rPr>
        <w:fldChar w:fldCharType="separate"/>
      </w:r>
      <w:ins w:id="298" w:author="arkat" w:date="2017-10-02T23:24:00Z">
        <w:r w:rsidRPr="007454BF">
          <w:rPr>
            <w:webHidden/>
            <w:rPrChange w:id="299" w:author="arkat" w:date="2017-10-02T23:25:00Z">
              <w:rPr>
                <w:webHidden/>
              </w:rPr>
            </w:rPrChange>
          </w:rPr>
          <w:t>12</w:t>
        </w:r>
        <w:r w:rsidRPr="007454BF">
          <w:rPr>
            <w:webHidden/>
            <w:rPrChange w:id="300" w:author="arkat" w:date="2017-10-02T23:25:00Z">
              <w:rPr>
                <w:webHidden/>
              </w:rPr>
            </w:rPrChange>
          </w:rPr>
          <w:fldChar w:fldCharType="end"/>
        </w:r>
        <w:r w:rsidRPr="007454BF">
          <w:rPr>
            <w:rStyle w:val="Hyperlink"/>
            <w:rPrChange w:id="301" w:author="arkat" w:date="2017-10-02T23:25:00Z">
              <w:rPr>
                <w:rStyle w:val="Hyperlink"/>
              </w:rPr>
            </w:rPrChange>
          </w:rPr>
          <w:fldChar w:fldCharType="end"/>
        </w:r>
      </w:ins>
    </w:p>
    <w:p w14:paraId="37371E6F" w14:textId="77777777" w:rsidR="007454BF" w:rsidRPr="007454BF" w:rsidRDefault="007454BF">
      <w:pPr>
        <w:pStyle w:val="TOC1"/>
        <w:rPr>
          <w:ins w:id="302" w:author="arkat" w:date="2017-10-02T23:24:00Z"/>
          <w:rFonts w:asciiTheme="minorHAnsi" w:eastAsiaTheme="minorEastAsia" w:hAnsiTheme="minorHAnsi" w:cstheme="minorBidi"/>
          <w:sz w:val="22"/>
          <w:lang w:val="en-US"/>
          <w:rPrChange w:id="303" w:author="arkat" w:date="2017-10-02T23:25:00Z">
            <w:rPr>
              <w:ins w:id="304" w:author="arkat" w:date="2017-10-02T23:24:00Z"/>
              <w:rFonts w:asciiTheme="minorHAnsi" w:eastAsiaTheme="minorEastAsia" w:hAnsiTheme="minorHAnsi" w:cstheme="minorBidi"/>
              <w:sz w:val="22"/>
              <w:lang w:val="en-US"/>
            </w:rPr>
          </w:rPrChange>
        </w:rPr>
      </w:pPr>
      <w:ins w:id="305" w:author="arkat" w:date="2017-10-02T23:24:00Z">
        <w:r w:rsidRPr="007454BF">
          <w:rPr>
            <w:rStyle w:val="Hyperlink"/>
            <w:rPrChange w:id="306" w:author="arkat" w:date="2017-10-02T23:25:00Z">
              <w:rPr>
                <w:rStyle w:val="Hyperlink"/>
              </w:rPr>
            </w:rPrChange>
          </w:rPr>
          <w:fldChar w:fldCharType="begin"/>
        </w:r>
        <w:r w:rsidRPr="007454BF">
          <w:rPr>
            <w:rStyle w:val="Hyperlink"/>
            <w:rPrChange w:id="307" w:author="arkat" w:date="2017-10-02T23:25:00Z">
              <w:rPr>
                <w:rStyle w:val="Hyperlink"/>
              </w:rPr>
            </w:rPrChange>
          </w:rPr>
          <w:instrText xml:space="preserve"> </w:instrText>
        </w:r>
        <w:r w:rsidRPr="007454BF">
          <w:rPr>
            <w:rPrChange w:id="308" w:author="arkat" w:date="2017-10-02T23:25:00Z">
              <w:rPr/>
            </w:rPrChange>
          </w:rPr>
          <w:instrText>HYPERLINK \l "_Toc494749988"</w:instrText>
        </w:r>
        <w:r w:rsidRPr="007454BF">
          <w:rPr>
            <w:rStyle w:val="Hyperlink"/>
            <w:rPrChange w:id="309" w:author="arkat" w:date="2017-10-02T23:25:00Z">
              <w:rPr>
                <w:rStyle w:val="Hyperlink"/>
              </w:rPr>
            </w:rPrChange>
          </w:rPr>
          <w:instrText xml:space="preserve"> </w:instrText>
        </w:r>
        <w:r w:rsidRPr="007454BF">
          <w:rPr>
            <w:rStyle w:val="Hyperlink"/>
            <w:rPrChange w:id="310" w:author="arkat" w:date="2017-10-02T23:25:00Z">
              <w:rPr>
                <w:rStyle w:val="Hyperlink"/>
              </w:rPr>
            </w:rPrChange>
          </w:rPr>
        </w:r>
        <w:r w:rsidRPr="007454BF">
          <w:rPr>
            <w:rStyle w:val="Hyperlink"/>
            <w:rPrChange w:id="311" w:author="arkat" w:date="2017-10-02T23:25:00Z">
              <w:rPr>
                <w:rStyle w:val="Hyperlink"/>
              </w:rPr>
            </w:rPrChange>
          </w:rPr>
          <w:fldChar w:fldCharType="separate"/>
        </w:r>
        <w:r w:rsidRPr="007454BF">
          <w:rPr>
            <w:rStyle w:val="Hyperlink"/>
            <w:rPrChange w:id="312" w:author="arkat" w:date="2017-10-02T23:25:00Z">
              <w:rPr>
                <w:rStyle w:val="Hyperlink"/>
                <w:b/>
              </w:rPr>
            </w:rPrChange>
          </w:rPr>
          <w:t>Gambar 2.6</w:t>
        </w:r>
        <w:r w:rsidRPr="007454BF">
          <w:rPr>
            <w:rFonts w:asciiTheme="minorHAnsi" w:eastAsiaTheme="minorEastAsia" w:hAnsiTheme="minorHAnsi" w:cstheme="minorBidi"/>
            <w:sz w:val="22"/>
            <w:lang w:val="en-US"/>
            <w:rPrChange w:id="313" w:author="arkat" w:date="2017-10-02T23:25:00Z">
              <w:rPr>
                <w:rFonts w:asciiTheme="minorHAnsi" w:eastAsiaTheme="minorEastAsia" w:hAnsiTheme="minorHAnsi" w:cstheme="minorBidi"/>
                <w:sz w:val="22"/>
                <w:lang w:val="en-US"/>
              </w:rPr>
            </w:rPrChange>
          </w:rPr>
          <w:tab/>
        </w:r>
        <w:r w:rsidRPr="007454BF">
          <w:rPr>
            <w:rStyle w:val="Hyperlink"/>
            <w:rPrChange w:id="314" w:author="arkat" w:date="2017-10-02T23:25:00Z">
              <w:rPr>
                <w:rStyle w:val="Hyperlink"/>
                <w:b/>
              </w:rPr>
            </w:rPrChange>
          </w:rPr>
          <w:t>Elemen Perluasan EPC Pada Penelitian Decker &amp; Tsechezner</w:t>
        </w:r>
        <w:r w:rsidRPr="007454BF">
          <w:rPr>
            <w:webHidden/>
            <w:rPrChange w:id="315" w:author="arkat" w:date="2017-10-02T23:25:00Z">
              <w:rPr>
                <w:webHidden/>
              </w:rPr>
            </w:rPrChange>
          </w:rPr>
          <w:tab/>
        </w:r>
        <w:r w:rsidRPr="007454BF">
          <w:rPr>
            <w:webHidden/>
            <w:rPrChange w:id="316" w:author="arkat" w:date="2017-10-02T23:25:00Z">
              <w:rPr>
                <w:webHidden/>
              </w:rPr>
            </w:rPrChange>
          </w:rPr>
          <w:fldChar w:fldCharType="begin"/>
        </w:r>
        <w:r w:rsidRPr="007454BF">
          <w:rPr>
            <w:webHidden/>
            <w:rPrChange w:id="317" w:author="arkat" w:date="2017-10-02T23:25:00Z">
              <w:rPr>
                <w:webHidden/>
              </w:rPr>
            </w:rPrChange>
          </w:rPr>
          <w:instrText xml:space="preserve"> PAGEREF _Toc494749988 \h </w:instrText>
        </w:r>
        <w:r w:rsidRPr="007454BF">
          <w:rPr>
            <w:webHidden/>
            <w:rPrChange w:id="318" w:author="arkat" w:date="2017-10-02T23:25:00Z">
              <w:rPr>
                <w:webHidden/>
              </w:rPr>
            </w:rPrChange>
          </w:rPr>
        </w:r>
      </w:ins>
      <w:r w:rsidRPr="007454BF">
        <w:rPr>
          <w:webHidden/>
          <w:rPrChange w:id="319" w:author="arkat" w:date="2017-10-02T23:25:00Z">
            <w:rPr>
              <w:webHidden/>
            </w:rPr>
          </w:rPrChange>
        </w:rPr>
        <w:fldChar w:fldCharType="separate"/>
      </w:r>
      <w:ins w:id="320" w:author="arkat" w:date="2017-10-02T23:24:00Z">
        <w:r w:rsidRPr="007454BF">
          <w:rPr>
            <w:webHidden/>
            <w:rPrChange w:id="321" w:author="arkat" w:date="2017-10-02T23:25:00Z">
              <w:rPr>
                <w:webHidden/>
              </w:rPr>
            </w:rPrChange>
          </w:rPr>
          <w:t>13</w:t>
        </w:r>
        <w:r w:rsidRPr="007454BF">
          <w:rPr>
            <w:webHidden/>
            <w:rPrChange w:id="322" w:author="arkat" w:date="2017-10-02T23:25:00Z">
              <w:rPr>
                <w:webHidden/>
              </w:rPr>
            </w:rPrChange>
          </w:rPr>
          <w:fldChar w:fldCharType="end"/>
        </w:r>
        <w:r w:rsidRPr="007454BF">
          <w:rPr>
            <w:rStyle w:val="Hyperlink"/>
            <w:rPrChange w:id="323" w:author="arkat" w:date="2017-10-02T23:25:00Z">
              <w:rPr>
                <w:rStyle w:val="Hyperlink"/>
              </w:rPr>
            </w:rPrChange>
          </w:rPr>
          <w:fldChar w:fldCharType="end"/>
        </w:r>
      </w:ins>
    </w:p>
    <w:p w14:paraId="5897514E" w14:textId="77777777" w:rsidR="007454BF" w:rsidRPr="007454BF" w:rsidRDefault="007454BF">
      <w:pPr>
        <w:pStyle w:val="TOC1"/>
        <w:rPr>
          <w:ins w:id="324" w:author="arkat" w:date="2017-10-02T23:24:00Z"/>
          <w:rFonts w:asciiTheme="minorHAnsi" w:eastAsiaTheme="minorEastAsia" w:hAnsiTheme="minorHAnsi" w:cstheme="minorBidi"/>
          <w:sz w:val="22"/>
          <w:lang w:val="en-US"/>
          <w:rPrChange w:id="325" w:author="arkat" w:date="2017-10-02T23:25:00Z">
            <w:rPr>
              <w:ins w:id="326" w:author="arkat" w:date="2017-10-02T23:24:00Z"/>
              <w:rFonts w:asciiTheme="minorHAnsi" w:eastAsiaTheme="minorEastAsia" w:hAnsiTheme="minorHAnsi" w:cstheme="minorBidi"/>
              <w:sz w:val="22"/>
              <w:lang w:val="en-US"/>
            </w:rPr>
          </w:rPrChange>
        </w:rPr>
      </w:pPr>
      <w:ins w:id="327" w:author="arkat" w:date="2017-10-02T23:24:00Z">
        <w:r w:rsidRPr="007454BF">
          <w:rPr>
            <w:rStyle w:val="Hyperlink"/>
            <w:rPrChange w:id="328" w:author="arkat" w:date="2017-10-02T23:25:00Z">
              <w:rPr>
                <w:rStyle w:val="Hyperlink"/>
              </w:rPr>
            </w:rPrChange>
          </w:rPr>
          <w:fldChar w:fldCharType="begin"/>
        </w:r>
        <w:r w:rsidRPr="007454BF">
          <w:rPr>
            <w:rStyle w:val="Hyperlink"/>
            <w:rPrChange w:id="329" w:author="arkat" w:date="2017-10-02T23:25:00Z">
              <w:rPr>
                <w:rStyle w:val="Hyperlink"/>
              </w:rPr>
            </w:rPrChange>
          </w:rPr>
          <w:instrText xml:space="preserve"> </w:instrText>
        </w:r>
        <w:r w:rsidRPr="007454BF">
          <w:rPr>
            <w:rPrChange w:id="330" w:author="arkat" w:date="2017-10-02T23:25:00Z">
              <w:rPr/>
            </w:rPrChange>
          </w:rPr>
          <w:instrText>HYPERLINK \l "_Toc494749989"</w:instrText>
        </w:r>
        <w:r w:rsidRPr="007454BF">
          <w:rPr>
            <w:rStyle w:val="Hyperlink"/>
            <w:rPrChange w:id="331" w:author="arkat" w:date="2017-10-02T23:25:00Z">
              <w:rPr>
                <w:rStyle w:val="Hyperlink"/>
              </w:rPr>
            </w:rPrChange>
          </w:rPr>
          <w:instrText xml:space="preserve"> </w:instrText>
        </w:r>
        <w:r w:rsidRPr="007454BF">
          <w:rPr>
            <w:rStyle w:val="Hyperlink"/>
            <w:rPrChange w:id="332" w:author="arkat" w:date="2017-10-02T23:25:00Z">
              <w:rPr>
                <w:rStyle w:val="Hyperlink"/>
              </w:rPr>
            </w:rPrChange>
          </w:rPr>
        </w:r>
        <w:r w:rsidRPr="007454BF">
          <w:rPr>
            <w:rStyle w:val="Hyperlink"/>
            <w:rPrChange w:id="333" w:author="arkat" w:date="2017-10-02T23:25:00Z">
              <w:rPr>
                <w:rStyle w:val="Hyperlink"/>
              </w:rPr>
            </w:rPrChange>
          </w:rPr>
          <w:fldChar w:fldCharType="separate"/>
        </w:r>
        <w:r w:rsidRPr="007454BF">
          <w:rPr>
            <w:rStyle w:val="Hyperlink"/>
            <w:rPrChange w:id="334" w:author="arkat" w:date="2017-10-02T23:25:00Z">
              <w:rPr>
                <w:rStyle w:val="Hyperlink"/>
                <w:b/>
              </w:rPr>
            </w:rPrChange>
          </w:rPr>
          <w:t>Gambar 2.7</w:t>
        </w:r>
        <w:r w:rsidRPr="007454BF">
          <w:rPr>
            <w:rFonts w:asciiTheme="minorHAnsi" w:eastAsiaTheme="minorEastAsia" w:hAnsiTheme="minorHAnsi" w:cstheme="minorBidi"/>
            <w:sz w:val="22"/>
            <w:lang w:val="en-US"/>
            <w:rPrChange w:id="335" w:author="arkat" w:date="2017-10-02T23:25:00Z">
              <w:rPr>
                <w:rFonts w:asciiTheme="minorHAnsi" w:eastAsiaTheme="minorEastAsia" w:hAnsiTheme="minorHAnsi" w:cstheme="minorBidi"/>
                <w:sz w:val="22"/>
                <w:lang w:val="en-US"/>
              </w:rPr>
            </w:rPrChange>
          </w:rPr>
          <w:tab/>
        </w:r>
        <w:r w:rsidRPr="007454BF">
          <w:rPr>
            <w:rStyle w:val="Hyperlink"/>
            <w:rPrChange w:id="336" w:author="arkat" w:date="2017-10-02T23:25:00Z">
              <w:rPr>
                <w:rStyle w:val="Hyperlink"/>
              </w:rPr>
            </w:rPrChange>
          </w:rPr>
          <w:t>Jenis Notasi Data Obyek</w:t>
        </w:r>
        <w:r w:rsidRPr="007454BF">
          <w:rPr>
            <w:webHidden/>
            <w:rPrChange w:id="337" w:author="arkat" w:date="2017-10-02T23:25:00Z">
              <w:rPr>
                <w:webHidden/>
              </w:rPr>
            </w:rPrChange>
          </w:rPr>
          <w:tab/>
        </w:r>
        <w:r w:rsidRPr="007454BF">
          <w:rPr>
            <w:webHidden/>
            <w:rPrChange w:id="338" w:author="arkat" w:date="2017-10-02T23:25:00Z">
              <w:rPr>
                <w:webHidden/>
              </w:rPr>
            </w:rPrChange>
          </w:rPr>
          <w:fldChar w:fldCharType="begin"/>
        </w:r>
        <w:r w:rsidRPr="007454BF">
          <w:rPr>
            <w:webHidden/>
            <w:rPrChange w:id="339" w:author="arkat" w:date="2017-10-02T23:25:00Z">
              <w:rPr>
                <w:webHidden/>
              </w:rPr>
            </w:rPrChange>
          </w:rPr>
          <w:instrText xml:space="preserve"> PAGEREF _Toc494749989 \h </w:instrText>
        </w:r>
        <w:r w:rsidRPr="007454BF">
          <w:rPr>
            <w:webHidden/>
            <w:rPrChange w:id="340" w:author="arkat" w:date="2017-10-02T23:25:00Z">
              <w:rPr>
                <w:webHidden/>
              </w:rPr>
            </w:rPrChange>
          </w:rPr>
        </w:r>
      </w:ins>
      <w:r w:rsidRPr="007454BF">
        <w:rPr>
          <w:webHidden/>
          <w:rPrChange w:id="341" w:author="arkat" w:date="2017-10-02T23:25:00Z">
            <w:rPr>
              <w:webHidden/>
            </w:rPr>
          </w:rPrChange>
        </w:rPr>
        <w:fldChar w:fldCharType="separate"/>
      </w:r>
      <w:ins w:id="342" w:author="arkat" w:date="2017-10-02T23:24:00Z">
        <w:r w:rsidRPr="007454BF">
          <w:rPr>
            <w:webHidden/>
            <w:rPrChange w:id="343" w:author="arkat" w:date="2017-10-02T23:25:00Z">
              <w:rPr>
                <w:webHidden/>
              </w:rPr>
            </w:rPrChange>
          </w:rPr>
          <w:t>16</w:t>
        </w:r>
        <w:r w:rsidRPr="007454BF">
          <w:rPr>
            <w:webHidden/>
            <w:rPrChange w:id="344" w:author="arkat" w:date="2017-10-02T23:25:00Z">
              <w:rPr>
                <w:webHidden/>
              </w:rPr>
            </w:rPrChange>
          </w:rPr>
          <w:fldChar w:fldCharType="end"/>
        </w:r>
        <w:r w:rsidRPr="007454BF">
          <w:rPr>
            <w:rStyle w:val="Hyperlink"/>
            <w:rPrChange w:id="345" w:author="arkat" w:date="2017-10-02T23:25:00Z">
              <w:rPr>
                <w:rStyle w:val="Hyperlink"/>
              </w:rPr>
            </w:rPrChange>
          </w:rPr>
          <w:fldChar w:fldCharType="end"/>
        </w:r>
      </w:ins>
    </w:p>
    <w:p w14:paraId="4B9C9073" w14:textId="19C621DF" w:rsidR="007454BF" w:rsidRPr="007454BF" w:rsidRDefault="007454BF">
      <w:pPr>
        <w:pStyle w:val="TOC1"/>
        <w:rPr>
          <w:ins w:id="346" w:author="arkat" w:date="2017-10-02T23:24:00Z"/>
          <w:rFonts w:asciiTheme="minorHAnsi" w:eastAsiaTheme="minorEastAsia" w:hAnsiTheme="minorHAnsi" w:cstheme="minorBidi"/>
          <w:sz w:val="22"/>
          <w:lang w:val="en-US"/>
          <w:rPrChange w:id="347" w:author="arkat" w:date="2017-10-02T23:25:00Z">
            <w:rPr>
              <w:ins w:id="348" w:author="arkat" w:date="2017-10-02T23:24:00Z"/>
              <w:rFonts w:asciiTheme="minorHAnsi" w:eastAsiaTheme="minorEastAsia" w:hAnsiTheme="minorHAnsi" w:cstheme="minorBidi"/>
              <w:sz w:val="22"/>
              <w:lang w:val="en-US"/>
            </w:rPr>
          </w:rPrChange>
        </w:rPr>
      </w:pPr>
      <w:ins w:id="349" w:author="arkat" w:date="2017-10-02T23:24:00Z">
        <w:r w:rsidRPr="007454BF">
          <w:rPr>
            <w:rStyle w:val="Hyperlink"/>
            <w:rPrChange w:id="350" w:author="arkat" w:date="2017-10-02T23:25:00Z">
              <w:rPr>
                <w:rStyle w:val="Hyperlink"/>
              </w:rPr>
            </w:rPrChange>
          </w:rPr>
          <w:fldChar w:fldCharType="begin"/>
        </w:r>
        <w:r w:rsidRPr="007454BF">
          <w:rPr>
            <w:rStyle w:val="Hyperlink"/>
            <w:rPrChange w:id="351" w:author="arkat" w:date="2017-10-02T23:25:00Z">
              <w:rPr>
                <w:rStyle w:val="Hyperlink"/>
              </w:rPr>
            </w:rPrChange>
          </w:rPr>
          <w:instrText xml:space="preserve"> </w:instrText>
        </w:r>
        <w:r w:rsidRPr="007454BF">
          <w:rPr>
            <w:rPrChange w:id="352" w:author="arkat" w:date="2017-10-02T23:25:00Z">
              <w:rPr/>
            </w:rPrChange>
          </w:rPr>
          <w:instrText>HYPERLINK \l "_Toc494749990"</w:instrText>
        </w:r>
        <w:r w:rsidRPr="007454BF">
          <w:rPr>
            <w:rStyle w:val="Hyperlink"/>
            <w:rPrChange w:id="353" w:author="arkat" w:date="2017-10-02T23:25:00Z">
              <w:rPr>
                <w:rStyle w:val="Hyperlink"/>
              </w:rPr>
            </w:rPrChange>
          </w:rPr>
          <w:instrText xml:space="preserve"> </w:instrText>
        </w:r>
        <w:r w:rsidRPr="007454BF">
          <w:rPr>
            <w:rStyle w:val="Hyperlink"/>
            <w:rPrChange w:id="354" w:author="arkat" w:date="2017-10-02T23:25:00Z">
              <w:rPr>
                <w:rStyle w:val="Hyperlink"/>
              </w:rPr>
            </w:rPrChange>
          </w:rPr>
        </w:r>
        <w:r w:rsidRPr="007454BF">
          <w:rPr>
            <w:rStyle w:val="Hyperlink"/>
            <w:rPrChange w:id="355" w:author="arkat" w:date="2017-10-02T23:25:00Z">
              <w:rPr>
                <w:rStyle w:val="Hyperlink"/>
              </w:rPr>
            </w:rPrChange>
          </w:rPr>
          <w:fldChar w:fldCharType="separate"/>
        </w:r>
        <w:r w:rsidRPr="007454BF">
          <w:rPr>
            <w:rStyle w:val="Hyperlink"/>
            <w:rPrChange w:id="356" w:author="arkat" w:date="2017-10-02T23:25:00Z">
              <w:rPr>
                <w:rStyle w:val="Hyperlink"/>
                <w:b/>
              </w:rPr>
            </w:rPrChange>
          </w:rPr>
          <w:t>Gambar 2.8</w:t>
        </w:r>
        <w:r w:rsidRPr="007454BF">
          <w:rPr>
            <w:rFonts w:asciiTheme="minorHAnsi" w:eastAsiaTheme="minorEastAsia" w:hAnsiTheme="minorHAnsi" w:cstheme="minorBidi"/>
            <w:sz w:val="22"/>
            <w:lang w:val="en-US"/>
            <w:rPrChange w:id="357" w:author="arkat" w:date="2017-10-02T23:25:00Z">
              <w:rPr>
                <w:rFonts w:asciiTheme="minorHAnsi" w:eastAsiaTheme="minorEastAsia" w:hAnsiTheme="minorHAnsi" w:cstheme="minorBidi"/>
                <w:sz w:val="22"/>
                <w:lang w:val="en-US"/>
              </w:rPr>
            </w:rPrChange>
          </w:rPr>
          <w:tab/>
        </w:r>
        <w:r w:rsidRPr="007454BF">
          <w:rPr>
            <w:rStyle w:val="Hyperlink"/>
            <w:rPrChange w:id="358" w:author="arkat" w:date="2017-10-02T23:25:00Z">
              <w:rPr>
                <w:rStyle w:val="Hyperlink"/>
                <w:b/>
              </w:rPr>
            </w:rPrChange>
          </w:rPr>
          <w:t xml:space="preserve">Notasi perluasan </w:t>
        </w:r>
        <w:r w:rsidRPr="007454BF">
          <w:rPr>
            <w:rStyle w:val="Hyperlink"/>
            <w:i/>
            <w:rPrChange w:id="359" w:author="arkat" w:date="2017-10-02T23:25:00Z">
              <w:rPr>
                <w:rStyle w:val="Hyperlink"/>
                <w:b/>
                <w:i/>
              </w:rPr>
            </w:rPrChange>
          </w:rPr>
          <w:t>Event</w:t>
        </w:r>
        <w:r w:rsidRPr="007454BF">
          <w:rPr>
            <w:webHidden/>
            <w:rPrChange w:id="360" w:author="arkat" w:date="2017-10-02T23:25:00Z">
              <w:rPr>
                <w:webHidden/>
              </w:rPr>
            </w:rPrChange>
          </w:rPr>
          <w:tab/>
        </w:r>
        <w:r w:rsidRPr="007454BF">
          <w:rPr>
            <w:webHidden/>
            <w:rPrChange w:id="361" w:author="arkat" w:date="2017-10-02T23:25:00Z">
              <w:rPr>
                <w:webHidden/>
              </w:rPr>
            </w:rPrChange>
          </w:rPr>
          <w:fldChar w:fldCharType="begin"/>
        </w:r>
        <w:r w:rsidRPr="007454BF">
          <w:rPr>
            <w:webHidden/>
            <w:rPrChange w:id="362" w:author="arkat" w:date="2017-10-02T23:25:00Z">
              <w:rPr>
                <w:webHidden/>
              </w:rPr>
            </w:rPrChange>
          </w:rPr>
          <w:instrText xml:space="preserve"> PAGEREF _Toc494749990 \h </w:instrText>
        </w:r>
        <w:r w:rsidRPr="007454BF">
          <w:rPr>
            <w:webHidden/>
            <w:rPrChange w:id="363" w:author="arkat" w:date="2017-10-02T23:25:00Z">
              <w:rPr>
                <w:webHidden/>
              </w:rPr>
            </w:rPrChange>
          </w:rPr>
        </w:r>
      </w:ins>
      <w:r w:rsidRPr="007454BF">
        <w:rPr>
          <w:webHidden/>
          <w:rPrChange w:id="364" w:author="arkat" w:date="2017-10-02T23:25:00Z">
            <w:rPr>
              <w:webHidden/>
            </w:rPr>
          </w:rPrChange>
        </w:rPr>
        <w:fldChar w:fldCharType="separate"/>
      </w:r>
      <w:ins w:id="365" w:author="arkat" w:date="2017-10-02T23:24:00Z">
        <w:r w:rsidRPr="007454BF">
          <w:rPr>
            <w:webHidden/>
            <w:rPrChange w:id="366" w:author="arkat" w:date="2017-10-02T23:25:00Z">
              <w:rPr>
                <w:webHidden/>
              </w:rPr>
            </w:rPrChange>
          </w:rPr>
          <w:t>17</w:t>
        </w:r>
        <w:r w:rsidRPr="007454BF">
          <w:rPr>
            <w:webHidden/>
            <w:rPrChange w:id="367" w:author="arkat" w:date="2017-10-02T23:25:00Z">
              <w:rPr>
                <w:webHidden/>
              </w:rPr>
            </w:rPrChange>
          </w:rPr>
          <w:fldChar w:fldCharType="end"/>
        </w:r>
        <w:r w:rsidRPr="007454BF">
          <w:rPr>
            <w:rStyle w:val="Hyperlink"/>
            <w:rPrChange w:id="368" w:author="arkat" w:date="2017-10-02T23:25:00Z">
              <w:rPr>
                <w:rStyle w:val="Hyperlink"/>
              </w:rPr>
            </w:rPrChange>
          </w:rPr>
          <w:fldChar w:fldCharType="end"/>
        </w:r>
        <w:r w:rsidRPr="007454BF">
          <w:rPr>
            <w:rStyle w:val="Hyperlink"/>
            <w:rPrChange w:id="369" w:author="arkat" w:date="2017-10-02T23:25:00Z">
              <w:rPr>
                <w:rStyle w:val="Hyperlink"/>
              </w:rPr>
            </w:rPrChange>
          </w:rPr>
          <w:fldChar w:fldCharType="begin"/>
        </w:r>
        <w:r w:rsidRPr="007454BF">
          <w:rPr>
            <w:rStyle w:val="Hyperlink"/>
            <w:rPrChange w:id="370" w:author="arkat" w:date="2017-10-02T23:25:00Z">
              <w:rPr>
                <w:rStyle w:val="Hyperlink"/>
              </w:rPr>
            </w:rPrChange>
          </w:rPr>
          <w:instrText xml:space="preserve"> </w:instrText>
        </w:r>
        <w:r w:rsidRPr="007454BF">
          <w:rPr>
            <w:rPrChange w:id="371" w:author="arkat" w:date="2017-10-02T23:25:00Z">
              <w:rPr/>
            </w:rPrChange>
          </w:rPr>
          <w:instrText>HYPERLINK \l "_Toc494749991"</w:instrText>
        </w:r>
        <w:r w:rsidRPr="007454BF">
          <w:rPr>
            <w:rStyle w:val="Hyperlink"/>
            <w:rPrChange w:id="372" w:author="arkat" w:date="2017-10-02T23:25:00Z">
              <w:rPr>
                <w:rStyle w:val="Hyperlink"/>
              </w:rPr>
            </w:rPrChange>
          </w:rPr>
          <w:instrText xml:space="preserve"> </w:instrText>
        </w:r>
        <w:r w:rsidRPr="007454BF">
          <w:rPr>
            <w:rStyle w:val="Hyperlink"/>
            <w:rPrChange w:id="373" w:author="arkat" w:date="2017-10-02T23:25:00Z">
              <w:rPr>
                <w:rStyle w:val="Hyperlink"/>
              </w:rPr>
            </w:rPrChange>
          </w:rPr>
        </w:r>
        <w:r w:rsidRPr="007454BF">
          <w:rPr>
            <w:rStyle w:val="Hyperlink"/>
            <w:rPrChange w:id="374" w:author="arkat" w:date="2017-10-02T23:25:00Z">
              <w:rPr>
                <w:rStyle w:val="Hyperlink"/>
              </w:rPr>
            </w:rPrChange>
          </w:rPr>
          <w:fldChar w:fldCharType="separate"/>
        </w:r>
        <w:r w:rsidRPr="007454BF">
          <w:rPr>
            <w:rStyle w:val="Hyperlink"/>
            <w:rPrChange w:id="375" w:author="arkat" w:date="2017-10-02T23:25:00Z">
              <w:rPr>
                <w:rStyle w:val="Hyperlink"/>
              </w:rPr>
            </w:rPrChange>
          </w:rPr>
          <w:fldChar w:fldCharType="end"/>
        </w:r>
      </w:ins>
    </w:p>
    <w:p w14:paraId="505E78CC" w14:textId="77777777" w:rsidR="007454BF" w:rsidRPr="007454BF" w:rsidRDefault="007454BF">
      <w:pPr>
        <w:pStyle w:val="TOC1"/>
        <w:rPr>
          <w:ins w:id="376" w:author="arkat" w:date="2017-10-02T23:24:00Z"/>
          <w:rFonts w:asciiTheme="minorHAnsi" w:eastAsiaTheme="minorEastAsia" w:hAnsiTheme="minorHAnsi" w:cstheme="minorBidi"/>
          <w:sz w:val="22"/>
          <w:lang w:val="en-US"/>
          <w:rPrChange w:id="377" w:author="arkat" w:date="2017-10-02T23:25:00Z">
            <w:rPr>
              <w:ins w:id="378" w:author="arkat" w:date="2017-10-02T23:24:00Z"/>
              <w:rFonts w:asciiTheme="minorHAnsi" w:eastAsiaTheme="minorEastAsia" w:hAnsiTheme="minorHAnsi" w:cstheme="minorBidi"/>
              <w:sz w:val="22"/>
              <w:lang w:val="en-US"/>
            </w:rPr>
          </w:rPrChange>
        </w:rPr>
      </w:pPr>
      <w:ins w:id="379" w:author="arkat" w:date="2017-10-02T23:24:00Z">
        <w:r w:rsidRPr="007454BF">
          <w:rPr>
            <w:rStyle w:val="Hyperlink"/>
            <w:rPrChange w:id="380" w:author="arkat" w:date="2017-10-02T23:25:00Z">
              <w:rPr>
                <w:rStyle w:val="Hyperlink"/>
              </w:rPr>
            </w:rPrChange>
          </w:rPr>
          <w:fldChar w:fldCharType="begin"/>
        </w:r>
        <w:r w:rsidRPr="007454BF">
          <w:rPr>
            <w:rStyle w:val="Hyperlink"/>
            <w:rPrChange w:id="381" w:author="arkat" w:date="2017-10-02T23:25:00Z">
              <w:rPr>
                <w:rStyle w:val="Hyperlink"/>
              </w:rPr>
            </w:rPrChange>
          </w:rPr>
          <w:instrText xml:space="preserve"> </w:instrText>
        </w:r>
        <w:r w:rsidRPr="007454BF">
          <w:rPr>
            <w:rPrChange w:id="382" w:author="arkat" w:date="2017-10-02T23:25:00Z">
              <w:rPr/>
            </w:rPrChange>
          </w:rPr>
          <w:instrText>HYPERLINK \l "_Toc494749992"</w:instrText>
        </w:r>
        <w:r w:rsidRPr="007454BF">
          <w:rPr>
            <w:rStyle w:val="Hyperlink"/>
            <w:rPrChange w:id="383" w:author="arkat" w:date="2017-10-02T23:25:00Z">
              <w:rPr>
                <w:rStyle w:val="Hyperlink"/>
              </w:rPr>
            </w:rPrChange>
          </w:rPr>
          <w:instrText xml:space="preserve"> </w:instrText>
        </w:r>
        <w:r w:rsidRPr="007454BF">
          <w:rPr>
            <w:rStyle w:val="Hyperlink"/>
            <w:rPrChange w:id="384" w:author="arkat" w:date="2017-10-02T23:25:00Z">
              <w:rPr>
                <w:rStyle w:val="Hyperlink"/>
              </w:rPr>
            </w:rPrChange>
          </w:rPr>
        </w:r>
        <w:r w:rsidRPr="007454BF">
          <w:rPr>
            <w:rStyle w:val="Hyperlink"/>
            <w:rPrChange w:id="385" w:author="arkat" w:date="2017-10-02T23:25:00Z">
              <w:rPr>
                <w:rStyle w:val="Hyperlink"/>
              </w:rPr>
            </w:rPrChange>
          </w:rPr>
          <w:fldChar w:fldCharType="separate"/>
        </w:r>
        <w:r w:rsidRPr="007454BF">
          <w:rPr>
            <w:rStyle w:val="Hyperlink"/>
            <w:rPrChange w:id="386" w:author="arkat" w:date="2017-10-02T23:25:00Z">
              <w:rPr>
                <w:rStyle w:val="Hyperlink"/>
                <w:b/>
              </w:rPr>
            </w:rPrChange>
          </w:rPr>
          <w:t>Gambar 2.9</w:t>
        </w:r>
        <w:r w:rsidRPr="007454BF">
          <w:rPr>
            <w:rFonts w:asciiTheme="minorHAnsi" w:eastAsiaTheme="minorEastAsia" w:hAnsiTheme="minorHAnsi" w:cstheme="minorBidi"/>
            <w:sz w:val="22"/>
            <w:lang w:val="en-US"/>
            <w:rPrChange w:id="387" w:author="arkat" w:date="2017-10-02T23:25:00Z">
              <w:rPr>
                <w:rFonts w:asciiTheme="minorHAnsi" w:eastAsiaTheme="minorEastAsia" w:hAnsiTheme="minorHAnsi" w:cstheme="minorBidi"/>
                <w:sz w:val="22"/>
                <w:lang w:val="en-US"/>
              </w:rPr>
            </w:rPrChange>
          </w:rPr>
          <w:tab/>
        </w:r>
        <w:r w:rsidRPr="007454BF">
          <w:rPr>
            <w:rStyle w:val="Hyperlink"/>
            <w:rPrChange w:id="388" w:author="arkat" w:date="2017-10-02T23:25:00Z">
              <w:rPr>
                <w:rStyle w:val="Hyperlink"/>
                <w:b/>
              </w:rPr>
            </w:rPrChange>
          </w:rPr>
          <w:t xml:space="preserve">Notasi </w:t>
        </w:r>
        <w:r w:rsidRPr="007454BF">
          <w:rPr>
            <w:rStyle w:val="Hyperlink"/>
            <w:i/>
            <w:rPrChange w:id="389" w:author="arkat" w:date="2017-10-02T23:25:00Z">
              <w:rPr>
                <w:rStyle w:val="Hyperlink"/>
                <w:b/>
                <w:i/>
              </w:rPr>
            </w:rPrChange>
          </w:rPr>
          <w:t>Task</w:t>
        </w:r>
        <w:r w:rsidRPr="007454BF">
          <w:rPr>
            <w:rStyle w:val="Hyperlink"/>
            <w:rPrChange w:id="390" w:author="arkat" w:date="2017-10-02T23:25:00Z">
              <w:rPr>
                <w:rStyle w:val="Hyperlink"/>
                <w:b/>
              </w:rPr>
            </w:rPrChange>
          </w:rPr>
          <w:t xml:space="preserve"> dan </w:t>
        </w:r>
        <w:r w:rsidRPr="007454BF">
          <w:rPr>
            <w:rStyle w:val="Hyperlink"/>
            <w:i/>
            <w:rPrChange w:id="391" w:author="arkat" w:date="2017-10-02T23:25:00Z">
              <w:rPr>
                <w:rStyle w:val="Hyperlink"/>
                <w:b/>
                <w:i/>
              </w:rPr>
            </w:rPrChange>
          </w:rPr>
          <w:t>Choreography</w:t>
        </w:r>
        <w:r w:rsidRPr="007454BF">
          <w:rPr>
            <w:webHidden/>
            <w:rPrChange w:id="392" w:author="arkat" w:date="2017-10-02T23:25:00Z">
              <w:rPr>
                <w:webHidden/>
              </w:rPr>
            </w:rPrChange>
          </w:rPr>
          <w:tab/>
        </w:r>
        <w:r w:rsidRPr="007454BF">
          <w:rPr>
            <w:webHidden/>
            <w:rPrChange w:id="393" w:author="arkat" w:date="2017-10-02T23:25:00Z">
              <w:rPr>
                <w:webHidden/>
              </w:rPr>
            </w:rPrChange>
          </w:rPr>
          <w:fldChar w:fldCharType="begin"/>
        </w:r>
        <w:r w:rsidRPr="007454BF">
          <w:rPr>
            <w:webHidden/>
            <w:rPrChange w:id="394" w:author="arkat" w:date="2017-10-02T23:25:00Z">
              <w:rPr>
                <w:webHidden/>
              </w:rPr>
            </w:rPrChange>
          </w:rPr>
          <w:instrText xml:space="preserve"> PAGEREF _Toc494749992 \h </w:instrText>
        </w:r>
        <w:r w:rsidRPr="007454BF">
          <w:rPr>
            <w:webHidden/>
            <w:rPrChange w:id="395" w:author="arkat" w:date="2017-10-02T23:25:00Z">
              <w:rPr>
                <w:webHidden/>
              </w:rPr>
            </w:rPrChange>
          </w:rPr>
        </w:r>
      </w:ins>
      <w:r w:rsidRPr="007454BF">
        <w:rPr>
          <w:webHidden/>
          <w:rPrChange w:id="396" w:author="arkat" w:date="2017-10-02T23:25:00Z">
            <w:rPr>
              <w:webHidden/>
            </w:rPr>
          </w:rPrChange>
        </w:rPr>
        <w:fldChar w:fldCharType="separate"/>
      </w:r>
      <w:ins w:id="397" w:author="arkat" w:date="2017-10-02T23:24:00Z">
        <w:r w:rsidRPr="007454BF">
          <w:rPr>
            <w:webHidden/>
            <w:rPrChange w:id="398" w:author="arkat" w:date="2017-10-02T23:25:00Z">
              <w:rPr>
                <w:webHidden/>
              </w:rPr>
            </w:rPrChange>
          </w:rPr>
          <w:t>18</w:t>
        </w:r>
        <w:r w:rsidRPr="007454BF">
          <w:rPr>
            <w:webHidden/>
            <w:rPrChange w:id="399" w:author="arkat" w:date="2017-10-02T23:25:00Z">
              <w:rPr>
                <w:webHidden/>
              </w:rPr>
            </w:rPrChange>
          </w:rPr>
          <w:fldChar w:fldCharType="end"/>
        </w:r>
        <w:r w:rsidRPr="007454BF">
          <w:rPr>
            <w:rStyle w:val="Hyperlink"/>
            <w:rPrChange w:id="400" w:author="arkat" w:date="2017-10-02T23:25:00Z">
              <w:rPr>
                <w:rStyle w:val="Hyperlink"/>
              </w:rPr>
            </w:rPrChange>
          </w:rPr>
          <w:fldChar w:fldCharType="end"/>
        </w:r>
      </w:ins>
    </w:p>
    <w:p w14:paraId="4E43DFF0" w14:textId="77777777" w:rsidR="007454BF" w:rsidRPr="007454BF" w:rsidRDefault="007454BF">
      <w:pPr>
        <w:pStyle w:val="TOC1"/>
        <w:rPr>
          <w:ins w:id="401" w:author="arkat" w:date="2017-10-02T23:24:00Z"/>
          <w:rFonts w:asciiTheme="minorHAnsi" w:eastAsiaTheme="minorEastAsia" w:hAnsiTheme="minorHAnsi" w:cstheme="minorBidi"/>
          <w:sz w:val="22"/>
          <w:lang w:val="en-US"/>
          <w:rPrChange w:id="402" w:author="arkat" w:date="2017-10-02T23:25:00Z">
            <w:rPr>
              <w:ins w:id="403" w:author="arkat" w:date="2017-10-02T23:24:00Z"/>
              <w:rFonts w:asciiTheme="minorHAnsi" w:eastAsiaTheme="minorEastAsia" w:hAnsiTheme="minorHAnsi" w:cstheme="minorBidi"/>
              <w:sz w:val="22"/>
              <w:lang w:val="en-US"/>
            </w:rPr>
          </w:rPrChange>
        </w:rPr>
      </w:pPr>
      <w:ins w:id="404" w:author="arkat" w:date="2017-10-02T23:24:00Z">
        <w:r w:rsidRPr="007454BF">
          <w:rPr>
            <w:rStyle w:val="Hyperlink"/>
            <w:rPrChange w:id="405" w:author="arkat" w:date="2017-10-02T23:25:00Z">
              <w:rPr>
                <w:rStyle w:val="Hyperlink"/>
              </w:rPr>
            </w:rPrChange>
          </w:rPr>
          <w:fldChar w:fldCharType="begin"/>
        </w:r>
        <w:r w:rsidRPr="007454BF">
          <w:rPr>
            <w:rStyle w:val="Hyperlink"/>
            <w:rPrChange w:id="406" w:author="arkat" w:date="2017-10-02T23:25:00Z">
              <w:rPr>
                <w:rStyle w:val="Hyperlink"/>
              </w:rPr>
            </w:rPrChange>
          </w:rPr>
          <w:instrText xml:space="preserve"> </w:instrText>
        </w:r>
        <w:r w:rsidRPr="007454BF">
          <w:rPr>
            <w:rPrChange w:id="407" w:author="arkat" w:date="2017-10-02T23:25:00Z">
              <w:rPr/>
            </w:rPrChange>
          </w:rPr>
          <w:instrText>HYPERLINK \l "_Toc494749994"</w:instrText>
        </w:r>
        <w:r w:rsidRPr="007454BF">
          <w:rPr>
            <w:rStyle w:val="Hyperlink"/>
            <w:rPrChange w:id="408" w:author="arkat" w:date="2017-10-02T23:25:00Z">
              <w:rPr>
                <w:rStyle w:val="Hyperlink"/>
              </w:rPr>
            </w:rPrChange>
          </w:rPr>
          <w:instrText xml:space="preserve"> </w:instrText>
        </w:r>
        <w:r w:rsidRPr="007454BF">
          <w:rPr>
            <w:rStyle w:val="Hyperlink"/>
            <w:rPrChange w:id="409" w:author="arkat" w:date="2017-10-02T23:25:00Z">
              <w:rPr>
                <w:rStyle w:val="Hyperlink"/>
              </w:rPr>
            </w:rPrChange>
          </w:rPr>
        </w:r>
        <w:r w:rsidRPr="007454BF">
          <w:rPr>
            <w:rStyle w:val="Hyperlink"/>
            <w:rPrChange w:id="410" w:author="arkat" w:date="2017-10-02T23:25:00Z">
              <w:rPr>
                <w:rStyle w:val="Hyperlink"/>
              </w:rPr>
            </w:rPrChange>
          </w:rPr>
          <w:fldChar w:fldCharType="separate"/>
        </w:r>
        <w:r w:rsidRPr="007454BF">
          <w:rPr>
            <w:rStyle w:val="Hyperlink"/>
            <w:rPrChange w:id="411" w:author="arkat" w:date="2017-10-02T23:25:00Z">
              <w:rPr>
                <w:rStyle w:val="Hyperlink"/>
                <w:b/>
              </w:rPr>
            </w:rPrChange>
          </w:rPr>
          <w:t>Gambar 2.10</w:t>
        </w:r>
        <w:r w:rsidRPr="007454BF">
          <w:rPr>
            <w:rFonts w:asciiTheme="minorHAnsi" w:eastAsiaTheme="minorEastAsia" w:hAnsiTheme="minorHAnsi" w:cstheme="minorBidi"/>
            <w:sz w:val="22"/>
            <w:lang w:val="en-US"/>
            <w:rPrChange w:id="412" w:author="arkat" w:date="2017-10-02T23:25:00Z">
              <w:rPr>
                <w:rFonts w:asciiTheme="minorHAnsi" w:eastAsiaTheme="minorEastAsia" w:hAnsiTheme="minorHAnsi" w:cstheme="minorBidi"/>
                <w:sz w:val="22"/>
                <w:lang w:val="en-US"/>
              </w:rPr>
            </w:rPrChange>
          </w:rPr>
          <w:tab/>
        </w:r>
        <w:r w:rsidRPr="007454BF">
          <w:rPr>
            <w:rStyle w:val="Hyperlink"/>
            <w:i/>
            <w:rPrChange w:id="413" w:author="arkat" w:date="2017-10-02T23:25:00Z">
              <w:rPr>
                <w:rStyle w:val="Hyperlink"/>
                <w:b/>
                <w:i/>
              </w:rPr>
            </w:rPrChange>
          </w:rPr>
          <w:t>Extended Gateway</w:t>
        </w:r>
        <w:r w:rsidRPr="007454BF">
          <w:rPr>
            <w:webHidden/>
            <w:rPrChange w:id="414" w:author="arkat" w:date="2017-10-02T23:25:00Z">
              <w:rPr>
                <w:webHidden/>
              </w:rPr>
            </w:rPrChange>
          </w:rPr>
          <w:tab/>
        </w:r>
        <w:r w:rsidRPr="007454BF">
          <w:rPr>
            <w:webHidden/>
            <w:rPrChange w:id="415" w:author="arkat" w:date="2017-10-02T23:25:00Z">
              <w:rPr>
                <w:webHidden/>
              </w:rPr>
            </w:rPrChange>
          </w:rPr>
          <w:fldChar w:fldCharType="begin"/>
        </w:r>
        <w:r w:rsidRPr="007454BF">
          <w:rPr>
            <w:webHidden/>
            <w:rPrChange w:id="416" w:author="arkat" w:date="2017-10-02T23:25:00Z">
              <w:rPr>
                <w:webHidden/>
              </w:rPr>
            </w:rPrChange>
          </w:rPr>
          <w:instrText xml:space="preserve"> PAGEREF _Toc494749994 \h </w:instrText>
        </w:r>
        <w:r w:rsidRPr="007454BF">
          <w:rPr>
            <w:webHidden/>
            <w:rPrChange w:id="417" w:author="arkat" w:date="2017-10-02T23:25:00Z">
              <w:rPr>
                <w:webHidden/>
              </w:rPr>
            </w:rPrChange>
          </w:rPr>
        </w:r>
      </w:ins>
      <w:r w:rsidRPr="007454BF">
        <w:rPr>
          <w:webHidden/>
          <w:rPrChange w:id="418" w:author="arkat" w:date="2017-10-02T23:25:00Z">
            <w:rPr>
              <w:webHidden/>
            </w:rPr>
          </w:rPrChange>
        </w:rPr>
        <w:fldChar w:fldCharType="separate"/>
      </w:r>
      <w:ins w:id="419" w:author="arkat" w:date="2017-10-02T23:24:00Z">
        <w:r w:rsidRPr="007454BF">
          <w:rPr>
            <w:webHidden/>
            <w:rPrChange w:id="420" w:author="arkat" w:date="2017-10-02T23:25:00Z">
              <w:rPr>
                <w:webHidden/>
              </w:rPr>
            </w:rPrChange>
          </w:rPr>
          <w:t>20</w:t>
        </w:r>
        <w:r w:rsidRPr="007454BF">
          <w:rPr>
            <w:webHidden/>
            <w:rPrChange w:id="421" w:author="arkat" w:date="2017-10-02T23:25:00Z">
              <w:rPr>
                <w:webHidden/>
              </w:rPr>
            </w:rPrChange>
          </w:rPr>
          <w:fldChar w:fldCharType="end"/>
        </w:r>
        <w:r w:rsidRPr="007454BF">
          <w:rPr>
            <w:rStyle w:val="Hyperlink"/>
            <w:rPrChange w:id="422" w:author="arkat" w:date="2017-10-02T23:25:00Z">
              <w:rPr>
                <w:rStyle w:val="Hyperlink"/>
              </w:rPr>
            </w:rPrChange>
          </w:rPr>
          <w:fldChar w:fldCharType="end"/>
        </w:r>
      </w:ins>
    </w:p>
    <w:p w14:paraId="1CF2DB99" w14:textId="77777777" w:rsidR="007454BF" w:rsidRPr="007454BF" w:rsidRDefault="007454BF">
      <w:pPr>
        <w:pStyle w:val="TOC1"/>
        <w:rPr>
          <w:ins w:id="423" w:author="arkat" w:date="2017-10-02T23:24:00Z"/>
          <w:rFonts w:asciiTheme="minorHAnsi" w:eastAsiaTheme="minorEastAsia" w:hAnsiTheme="minorHAnsi" w:cstheme="minorBidi"/>
          <w:sz w:val="22"/>
          <w:lang w:val="en-US"/>
          <w:rPrChange w:id="424" w:author="arkat" w:date="2017-10-02T23:25:00Z">
            <w:rPr>
              <w:ins w:id="425" w:author="arkat" w:date="2017-10-02T23:24:00Z"/>
              <w:rFonts w:asciiTheme="minorHAnsi" w:eastAsiaTheme="minorEastAsia" w:hAnsiTheme="minorHAnsi" w:cstheme="minorBidi"/>
              <w:sz w:val="22"/>
              <w:lang w:val="en-US"/>
            </w:rPr>
          </w:rPrChange>
        </w:rPr>
      </w:pPr>
      <w:ins w:id="426" w:author="arkat" w:date="2017-10-02T23:24:00Z">
        <w:r w:rsidRPr="007454BF">
          <w:rPr>
            <w:rStyle w:val="Hyperlink"/>
            <w:rPrChange w:id="427" w:author="arkat" w:date="2017-10-02T23:25:00Z">
              <w:rPr>
                <w:rStyle w:val="Hyperlink"/>
              </w:rPr>
            </w:rPrChange>
          </w:rPr>
          <w:fldChar w:fldCharType="begin"/>
        </w:r>
        <w:r w:rsidRPr="007454BF">
          <w:rPr>
            <w:rStyle w:val="Hyperlink"/>
            <w:rPrChange w:id="428" w:author="arkat" w:date="2017-10-02T23:25:00Z">
              <w:rPr>
                <w:rStyle w:val="Hyperlink"/>
              </w:rPr>
            </w:rPrChange>
          </w:rPr>
          <w:instrText xml:space="preserve"> </w:instrText>
        </w:r>
        <w:r w:rsidRPr="007454BF">
          <w:rPr>
            <w:rPrChange w:id="429" w:author="arkat" w:date="2017-10-02T23:25:00Z">
              <w:rPr/>
            </w:rPrChange>
          </w:rPr>
          <w:instrText>HYPERLINK \l "_Toc494749995"</w:instrText>
        </w:r>
        <w:r w:rsidRPr="007454BF">
          <w:rPr>
            <w:rStyle w:val="Hyperlink"/>
            <w:rPrChange w:id="430" w:author="arkat" w:date="2017-10-02T23:25:00Z">
              <w:rPr>
                <w:rStyle w:val="Hyperlink"/>
              </w:rPr>
            </w:rPrChange>
          </w:rPr>
          <w:instrText xml:space="preserve"> </w:instrText>
        </w:r>
        <w:r w:rsidRPr="007454BF">
          <w:rPr>
            <w:rStyle w:val="Hyperlink"/>
            <w:rPrChange w:id="431" w:author="arkat" w:date="2017-10-02T23:25:00Z">
              <w:rPr>
                <w:rStyle w:val="Hyperlink"/>
              </w:rPr>
            </w:rPrChange>
          </w:rPr>
        </w:r>
        <w:r w:rsidRPr="007454BF">
          <w:rPr>
            <w:rStyle w:val="Hyperlink"/>
            <w:rPrChange w:id="432" w:author="arkat" w:date="2017-10-02T23:25:00Z">
              <w:rPr>
                <w:rStyle w:val="Hyperlink"/>
              </w:rPr>
            </w:rPrChange>
          </w:rPr>
          <w:fldChar w:fldCharType="separate"/>
        </w:r>
        <w:r w:rsidRPr="007454BF">
          <w:rPr>
            <w:rStyle w:val="Hyperlink"/>
            <w:rPrChange w:id="433" w:author="arkat" w:date="2017-10-02T23:25:00Z">
              <w:rPr>
                <w:rStyle w:val="Hyperlink"/>
                <w:b/>
              </w:rPr>
            </w:rPrChange>
          </w:rPr>
          <w:t>Gambar 2.11</w:t>
        </w:r>
        <w:r w:rsidRPr="007454BF">
          <w:rPr>
            <w:rFonts w:asciiTheme="minorHAnsi" w:eastAsiaTheme="minorEastAsia" w:hAnsiTheme="minorHAnsi" w:cstheme="minorBidi"/>
            <w:sz w:val="22"/>
            <w:lang w:val="en-US"/>
            <w:rPrChange w:id="434" w:author="arkat" w:date="2017-10-02T23:25:00Z">
              <w:rPr>
                <w:rFonts w:asciiTheme="minorHAnsi" w:eastAsiaTheme="minorEastAsia" w:hAnsiTheme="minorHAnsi" w:cstheme="minorBidi"/>
                <w:sz w:val="22"/>
                <w:lang w:val="en-US"/>
              </w:rPr>
            </w:rPrChange>
          </w:rPr>
          <w:tab/>
        </w:r>
        <w:r w:rsidRPr="007454BF">
          <w:rPr>
            <w:rStyle w:val="Hyperlink"/>
            <w:i/>
            <w:rPrChange w:id="435" w:author="arkat" w:date="2017-10-02T23:25:00Z">
              <w:rPr>
                <w:rStyle w:val="Hyperlink"/>
                <w:b/>
                <w:i/>
              </w:rPr>
            </w:rPrChange>
          </w:rPr>
          <w:t xml:space="preserve">Fork </w:t>
        </w:r>
        <w:r w:rsidRPr="007454BF">
          <w:rPr>
            <w:rStyle w:val="Hyperlink"/>
            <w:rPrChange w:id="436" w:author="arkat" w:date="2017-10-02T23:25:00Z">
              <w:rPr>
                <w:rStyle w:val="Hyperlink"/>
                <w:b/>
              </w:rPr>
            </w:rPrChange>
          </w:rPr>
          <w:t>dengan</w:t>
        </w:r>
        <w:r w:rsidRPr="007454BF">
          <w:rPr>
            <w:rStyle w:val="Hyperlink"/>
            <w:i/>
            <w:rPrChange w:id="437" w:author="arkat" w:date="2017-10-02T23:25:00Z">
              <w:rPr>
                <w:rStyle w:val="Hyperlink"/>
                <w:b/>
                <w:i/>
              </w:rPr>
            </w:rPrChange>
          </w:rPr>
          <w:t xml:space="preserve"> </w:t>
        </w:r>
        <w:r w:rsidRPr="007454BF">
          <w:rPr>
            <w:rStyle w:val="Hyperlink"/>
            <w:rPrChange w:id="438" w:author="arkat" w:date="2017-10-02T23:25:00Z">
              <w:rPr>
                <w:rStyle w:val="Hyperlink"/>
                <w:b/>
              </w:rPr>
            </w:rPrChange>
          </w:rPr>
          <w:t>beberapa</w:t>
        </w:r>
        <w:r w:rsidRPr="007454BF">
          <w:rPr>
            <w:rStyle w:val="Hyperlink"/>
            <w:i/>
            <w:rPrChange w:id="439" w:author="arkat" w:date="2017-10-02T23:25:00Z">
              <w:rPr>
                <w:rStyle w:val="Hyperlink"/>
                <w:b/>
                <w:i/>
              </w:rPr>
            </w:rPrChange>
          </w:rPr>
          <w:t xml:space="preserve"> outgoing sequence flow</w:t>
        </w:r>
        <w:r w:rsidRPr="007454BF">
          <w:rPr>
            <w:webHidden/>
            <w:rPrChange w:id="440" w:author="arkat" w:date="2017-10-02T23:25:00Z">
              <w:rPr>
                <w:webHidden/>
              </w:rPr>
            </w:rPrChange>
          </w:rPr>
          <w:tab/>
        </w:r>
        <w:r w:rsidRPr="007454BF">
          <w:rPr>
            <w:webHidden/>
            <w:rPrChange w:id="441" w:author="arkat" w:date="2017-10-02T23:25:00Z">
              <w:rPr>
                <w:webHidden/>
              </w:rPr>
            </w:rPrChange>
          </w:rPr>
          <w:fldChar w:fldCharType="begin"/>
        </w:r>
        <w:r w:rsidRPr="007454BF">
          <w:rPr>
            <w:webHidden/>
            <w:rPrChange w:id="442" w:author="arkat" w:date="2017-10-02T23:25:00Z">
              <w:rPr>
                <w:webHidden/>
              </w:rPr>
            </w:rPrChange>
          </w:rPr>
          <w:instrText xml:space="preserve"> PAGEREF _Toc494749995 \h </w:instrText>
        </w:r>
        <w:r w:rsidRPr="007454BF">
          <w:rPr>
            <w:webHidden/>
            <w:rPrChange w:id="443" w:author="arkat" w:date="2017-10-02T23:25:00Z">
              <w:rPr>
                <w:webHidden/>
              </w:rPr>
            </w:rPrChange>
          </w:rPr>
        </w:r>
      </w:ins>
      <w:r w:rsidRPr="007454BF">
        <w:rPr>
          <w:webHidden/>
          <w:rPrChange w:id="444" w:author="arkat" w:date="2017-10-02T23:25:00Z">
            <w:rPr>
              <w:webHidden/>
            </w:rPr>
          </w:rPrChange>
        </w:rPr>
        <w:fldChar w:fldCharType="separate"/>
      </w:r>
      <w:ins w:id="445" w:author="arkat" w:date="2017-10-02T23:24:00Z">
        <w:r w:rsidRPr="007454BF">
          <w:rPr>
            <w:webHidden/>
            <w:rPrChange w:id="446" w:author="arkat" w:date="2017-10-02T23:25:00Z">
              <w:rPr>
                <w:webHidden/>
              </w:rPr>
            </w:rPrChange>
          </w:rPr>
          <w:t>20</w:t>
        </w:r>
        <w:r w:rsidRPr="007454BF">
          <w:rPr>
            <w:webHidden/>
            <w:rPrChange w:id="447" w:author="arkat" w:date="2017-10-02T23:25:00Z">
              <w:rPr>
                <w:webHidden/>
              </w:rPr>
            </w:rPrChange>
          </w:rPr>
          <w:fldChar w:fldCharType="end"/>
        </w:r>
        <w:r w:rsidRPr="007454BF">
          <w:rPr>
            <w:rStyle w:val="Hyperlink"/>
            <w:rPrChange w:id="448" w:author="arkat" w:date="2017-10-02T23:25:00Z">
              <w:rPr>
                <w:rStyle w:val="Hyperlink"/>
              </w:rPr>
            </w:rPrChange>
          </w:rPr>
          <w:fldChar w:fldCharType="end"/>
        </w:r>
      </w:ins>
    </w:p>
    <w:p w14:paraId="2BDF3528" w14:textId="77777777" w:rsidR="007454BF" w:rsidRPr="007454BF" w:rsidRDefault="007454BF">
      <w:pPr>
        <w:pStyle w:val="TOC1"/>
        <w:rPr>
          <w:ins w:id="449" w:author="arkat" w:date="2017-10-02T23:24:00Z"/>
          <w:rFonts w:asciiTheme="minorHAnsi" w:eastAsiaTheme="minorEastAsia" w:hAnsiTheme="minorHAnsi" w:cstheme="minorBidi"/>
          <w:sz w:val="22"/>
          <w:lang w:val="en-US"/>
          <w:rPrChange w:id="450" w:author="arkat" w:date="2017-10-02T23:25:00Z">
            <w:rPr>
              <w:ins w:id="451" w:author="arkat" w:date="2017-10-02T23:24:00Z"/>
              <w:rFonts w:asciiTheme="minorHAnsi" w:eastAsiaTheme="minorEastAsia" w:hAnsiTheme="minorHAnsi" w:cstheme="minorBidi"/>
              <w:sz w:val="22"/>
              <w:lang w:val="en-US"/>
            </w:rPr>
          </w:rPrChange>
        </w:rPr>
      </w:pPr>
      <w:ins w:id="452" w:author="arkat" w:date="2017-10-02T23:24:00Z">
        <w:r w:rsidRPr="007454BF">
          <w:rPr>
            <w:rStyle w:val="Hyperlink"/>
            <w:rPrChange w:id="453" w:author="arkat" w:date="2017-10-02T23:25:00Z">
              <w:rPr>
                <w:rStyle w:val="Hyperlink"/>
              </w:rPr>
            </w:rPrChange>
          </w:rPr>
          <w:fldChar w:fldCharType="begin"/>
        </w:r>
        <w:r w:rsidRPr="007454BF">
          <w:rPr>
            <w:rStyle w:val="Hyperlink"/>
            <w:rPrChange w:id="454" w:author="arkat" w:date="2017-10-02T23:25:00Z">
              <w:rPr>
                <w:rStyle w:val="Hyperlink"/>
              </w:rPr>
            </w:rPrChange>
          </w:rPr>
          <w:instrText xml:space="preserve"> </w:instrText>
        </w:r>
        <w:r w:rsidRPr="007454BF">
          <w:rPr>
            <w:rPrChange w:id="455" w:author="arkat" w:date="2017-10-02T23:25:00Z">
              <w:rPr/>
            </w:rPrChange>
          </w:rPr>
          <w:instrText>HYPERLINK \l "_Toc494749996"</w:instrText>
        </w:r>
        <w:r w:rsidRPr="007454BF">
          <w:rPr>
            <w:rStyle w:val="Hyperlink"/>
            <w:rPrChange w:id="456" w:author="arkat" w:date="2017-10-02T23:25:00Z">
              <w:rPr>
                <w:rStyle w:val="Hyperlink"/>
              </w:rPr>
            </w:rPrChange>
          </w:rPr>
          <w:instrText xml:space="preserve"> </w:instrText>
        </w:r>
        <w:r w:rsidRPr="007454BF">
          <w:rPr>
            <w:rStyle w:val="Hyperlink"/>
            <w:rPrChange w:id="457" w:author="arkat" w:date="2017-10-02T23:25:00Z">
              <w:rPr>
                <w:rStyle w:val="Hyperlink"/>
              </w:rPr>
            </w:rPrChange>
          </w:rPr>
        </w:r>
        <w:r w:rsidRPr="007454BF">
          <w:rPr>
            <w:rStyle w:val="Hyperlink"/>
            <w:rPrChange w:id="458" w:author="arkat" w:date="2017-10-02T23:25:00Z">
              <w:rPr>
                <w:rStyle w:val="Hyperlink"/>
              </w:rPr>
            </w:rPrChange>
          </w:rPr>
          <w:fldChar w:fldCharType="separate"/>
        </w:r>
        <w:r w:rsidRPr="007454BF">
          <w:rPr>
            <w:rStyle w:val="Hyperlink"/>
            <w:rPrChange w:id="459" w:author="arkat" w:date="2017-10-02T23:25:00Z">
              <w:rPr>
                <w:rStyle w:val="Hyperlink"/>
                <w:b/>
              </w:rPr>
            </w:rPrChange>
          </w:rPr>
          <w:t>Gambar 2.12</w:t>
        </w:r>
        <w:r w:rsidRPr="007454BF">
          <w:rPr>
            <w:rFonts w:asciiTheme="minorHAnsi" w:eastAsiaTheme="minorEastAsia" w:hAnsiTheme="minorHAnsi" w:cstheme="minorBidi"/>
            <w:sz w:val="22"/>
            <w:lang w:val="en-US"/>
            <w:rPrChange w:id="460" w:author="arkat" w:date="2017-10-02T23:25:00Z">
              <w:rPr>
                <w:rFonts w:asciiTheme="minorHAnsi" w:eastAsiaTheme="minorEastAsia" w:hAnsiTheme="minorHAnsi" w:cstheme="minorBidi"/>
                <w:sz w:val="22"/>
                <w:lang w:val="en-US"/>
              </w:rPr>
            </w:rPrChange>
          </w:rPr>
          <w:tab/>
        </w:r>
        <w:r w:rsidRPr="007454BF">
          <w:rPr>
            <w:rStyle w:val="Hyperlink"/>
            <w:i/>
            <w:rPrChange w:id="461" w:author="arkat" w:date="2017-10-02T23:25:00Z">
              <w:rPr>
                <w:rStyle w:val="Hyperlink"/>
                <w:b/>
                <w:i/>
              </w:rPr>
            </w:rPrChange>
          </w:rPr>
          <w:t xml:space="preserve">Fork </w:t>
        </w:r>
        <w:r w:rsidRPr="007454BF">
          <w:rPr>
            <w:rStyle w:val="Hyperlink"/>
            <w:rPrChange w:id="462" w:author="arkat" w:date="2017-10-02T23:25:00Z">
              <w:rPr>
                <w:rStyle w:val="Hyperlink"/>
                <w:b/>
              </w:rPr>
            </w:rPrChange>
          </w:rPr>
          <w:t>dengan</w:t>
        </w:r>
        <w:r w:rsidRPr="007454BF">
          <w:rPr>
            <w:rStyle w:val="Hyperlink"/>
            <w:i/>
            <w:rPrChange w:id="463" w:author="arkat" w:date="2017-10-02T23:25:00Z">
              <w:rPr>
                <w:rStyle w:val="Hyperlink"/>
                <w:b/>
                <w:i/>
              </w:rPr>
            </w:rPrChange>
          </w:rPr>
          <w:t xml:space="preserve"> Parallel Gateway</w:t>
        </w:r>
        <w:r w:rsidRPr="007454BF">
          <w:rPr>
            <w:webHidden/>
            <w:rPrChange w:id="464" w:author="arkat" w:date="2017-10-02T23:25:00Z">
              <w:rPr>
                <w:webHidden/>
              </w:rPr>
            </w:rPrChange>
          </w:rPr>
          <w:tab/>
        </w:r>
        <w:r w:rsidRPr="007454BF">
          <w:rPr>
            <w:webHidden/>
            <w:rPrChange w:id="465" w:author="arkat" w:date="2017-10-02T23:25:00Z">
              <w:rPr>
                <w:webHidden/>
              </w:rPr>
            </w:rPrChange>
          </w:rPr>
          <w:fldChar w:fldCharType="begin"/>
        </w:r>
        <w:r w:rsidRPr="007454BF">
          <w:rPr>
            <w:webHidden/>
            <w:rPrChange w:id="466" w:author="arkat" w:date="2017-10-02T23:25:00Z">
              <w:rPr>
                <w:webHidden/>
              </w:rPr>
            </w:rPrChange>
          </w:rPr>
          <w:instrText xml:space="preserve"> PAGEREF _Toc494749996 \h </w:instrText>
        </w:r>
        <w:r w:rsidRPr="007454BF">
          <w:rPr>
            <w:webHidden/>
            <w:rPrChange w:id="467" w:author="arkat" w:date="2017-10-02T23:25:00Z">
              <w:rPr>
                <w:webHidden/>
              </w:rPr>
            </w:rPrChange>
          </w:rPr>
        </w:r>
      </w:ins>
      <w:r w:rsidRPr="007454BF">
        <w:rPr>
          <w:webHidden/>
          <w:rPrChange w:id="468" w:author="arkat" w:date="2017-10-02T23:25:00Z">
            <w:rPr>
              <w:webHidden/>
            </w:rPr>
          </w:rPrChange>
        </w:rPr>
        <w:fldChar w:fldCharType="separate"/>
      </w:r>
      <w:ins w:id="469" w:author="arkat" w:date="2017-10-02T23:24:00Z">
        <w:r w:rsidRPr="007454BF">
          <w:rPr>
            <w:webHidden/>
            <w:rPrChange w:id="470" w:author="arkat" w:date="2017-10-02T23:25:00Z">
              <w:rPr>
                <w:webHidden/>
              </w:rPr>
            </w:rPrChange>
          </w:rPr>
          <w:t>20</w:t>
        </w:r>
        <w:r w:rsidRPr="007454BF">
          <w:rPr>
            <w:webHidden/>
            <w:rPrChange w:id="471" w:author="arkat" w:date="2017-10-02T23:25:00Z">
              <w:rPr>
                <w:webHidden/>
              </w:rPr>
            </w:rPrChange>
          </w:rPr>
          <w:fldChar w:fldCharType="end"/>
        </w:r>
        <w:r w:rsidRPr="007454BF">
          <w:rPr>
            <w:rStyle w:val="Hyperlink"/>
            <w:rPrChange w:id="472" w:author="arkat" w:date="2017-10-02T23:25:00Z">
              <w:rPr>
                <w:rStyle w:val="Hyperlink"/>
              </w:rPr>
            </w:rPrChange>
          </w:rPr>
          <w:fldChar w:fldCharType="end"/>
        </w:r>
      </w:ins>
    </w:p>
    <w:p w14:paraId="2D06F854" w14:textId="77777777" w:rsidR="007454BF" w:rsidRPr="007454BF" w:rsidRDefault="007454BF">
      <w:pPr>
        <w:pStyle w:val="TOC1"/>
        <w:rPr>
          <w:ins w:id="473" w:author="arkat" w:date="2017-10-02T23:24:00Z"/>
          <w:rFonts w:asciiTheme="minorHAnsi" w:eastAsiaTheme="minorEastAsia" w:hAnsiTheme="minorHAnsi" w:cstheme="minorBidi"/>
          <w:sz w:val="22"/>
          <w:lang w:val="en-US"/>
          <w:rPrChange w:id="474" w:author="arkat" w:date="2017-10-02T23:25:00Z">
            <w:rPr>
              <w:ins w:id="475" w:author="arkat" w:date="2017-10-02T23:24:00Z"/>
              <w:rFonts w:asciiTheme="minorHAnsi" w:eastAsiaTheme="minorEastAsia" w:hAnsiTheme="minorHAnsi" w:cstheme="minorBidi"/>
              <w:sz w:val="22"/>
              <w:lang w:val="en-US"/>
            </w:rPr>
          </w:rPrChange>
        </w:rPr>
      </w:pPr>
      <w:ins w:id="476" w:author="arkat" w:date="2017-10-02T23:24:00Z">
        <w:r w:rsidRPr="007454BF">
          <w:rPr>
            <w:rStyle w:val="Hyperlink"/>
            <w:rPrChange w:id="477" w:author="arkat" w:date="2017-10-02T23:25:00Z">
              <w:rPr>
                <w:rStyle w:val="Hyperlink"/>
              </w:rPr>
            </w:rPrChange>
          </w:rPr>
          <w:fldChar w:fldCharType="begin"/>
        </w:r>
        <w:r w:rsidRPr="007454BF">
          <w:rPr>
            <w:rStyle w:val="Hyperlink"/>
            <w:rPrChange w:id="478" w:author="arkat" w:date="2017-10-02T23:25:00Z">
              <w:rPr>
                <w:rStyle w:val="Hyperlink"/>
              </w:rPr>
            </w:rPrChange>
          </w:rPr>
          <w:instrText xml:space="preserve"> </w:instrText>
        </w:r>
        <w:r w:rsidRPr="007454BF">
          <w:rPr>
            <w:rPrChange w:id="479" w:author="arkat" w:date="2017-10-02T23:25:00Z">
              <w:rPr/>
            </w:rPrChange>
          </w:rPr>
          <w:instrText>HYPERLINK \l "_Toc494749997"</w:instrText>
        </w:r>
        <w:r w:rsidRPr="007454BF">
          <w:rPr>
            <w:rStyle w:val="Hyperlink"/>
            <w:rPrChange w:id="480" w:author="arkat" w:date="2017-10-02T23:25:00Z">
              <w:rPr>
                <w:rStyle w:val="Hyperlink"/>
              </w:rPr>
            </w:rPrChange>
          </w:rPr>
          <w:instrText xml:space="preserve"> </w:instrText>
        </w:r>
        <w:r w:rsidRPr="007454BF">
          <w:rPr>
            <w:rStyle w:val="Hyperlink"/>
            <w:rPrChange w:id="481" w:author="arkat" w:date="2017-10-02T23:25:00Z">
              <w:rPr>
                <w:rStyle w:val="Hyperlink"/>
              </w:rPr>
            </w:rPrChange>
          </w:rPr>
        </w:r>
        <w:r w:rsidRPr="007454BF">
          <w:rPr>
            <w:rStyle w:val="Hyperlink"/>
            <w:rPrChange w:id="482" w:author="arkat" w:date="2017-10-02T23:25:00Z">
              <w:rPr>
                <w:rStyle w:val="Hyperlink"/>
              </w:rPr>
            </w:rPrChange>
          </w:rPr>
          <w:fldChar w:fldCharType="separate"/>
        </w:r>
        <w:r w:rsidRPr="007454BF">
          <w:rPr>
            <w:rStyle w:val="Hyperlink"/>
            <w:rPrChange w:id="483" w:author="arkat" w:date="2017-10-02T23:25:00Z">
              <w:rPr>
                <w:rStyle w:val="Hyperlink"/>
                <w:b/>
              </w:rPr>
            </w:rPrChange>
          </w:rPr>
          <w:t>Gambar 2.13</w:t>
        </w:r>
        <w:r w:rsidRPr="007454BF">
          <w:rPr>
            <w:rFonts w:asciiTheme="minorHAnsi" w:eastAsiaTheme="minorEastAsia" w:hAnsiTheme="minorHAnsi" w:cstheme="minorBidi"/>
            <w:sz w:val="22"/>
            <w:lang w:val="en-US"/>
            <w:rPrChange w:id="484" w:author="arkat" w:date="2017-10-02T23:25:00Z">
              <w:rPr>
                <w:rFonts w:asciiTheme="minorHAnsi" w:eastAsiaTheme="minorEastAsia" w:hAnsiTheme="minorHAnsi" w:cstheme="minorBidi"/>
                <w:sz w:val="22"/>
                <w:lang w:val="en-US"/>
              </w:rPr>
            </w:rPrChange>
          </w:rPr>
          <w:tab/>
        </w:r>
        <w:r w:rsidRPr="007454BF">
          <w:rPr>
            <w:rStyle w:val="Hyperlink"/>
            <w:i/>
            <w:rPrChange w:id="485" w:author="arkat" w:date="2017-10-02T23:25:00Z">
              <w:rPr>
                <w:rStyle w:val="Hyperlink"/>
                <w:b/>
                <w:i/>
              </w:rPr>
            </w:rPrChange>
          </w:rPr>
          <w:t>Contoh Penggunaan Join</w:t>
        </w:r>
        <w:r w:rsidRPr="007454BF">
          <w:rPr>
            <w:webHidden/>
            <w:rPrChange w:id="486" w:author="arkat" w:date="2017-10-02T23:25:00Z">
              <w:rPr>
                <w:webHidden/>
              </w:rPr>
            </w:rPrChange>
          </w:rPr>
          <w:tab/>
        </w:r>
        <w:r w:rsidRPr="007454BF">
          <w:rPr>
            <w:webHidden/>
            <w:rPrChange w:id="487" w:author="arkat" w:date="2017-10-02T23:25:00Z">
              <w:rPr>
                <w:webHidden/>
              </w:rPr>
            </w:rPrChange>
          </w:rPr>
          <w:fldChar w:fldCharType="begin"/>
        </w:r>
        <w:r w:rsidRPr="007454BF">
          <w:rPr>
            <w:webHidden/>
            <w:rPrChange w:id="488" w:author="arkat" w:date="2017-10-02T23:25:00Z">
              <w:rPr>
                <w:webHidden/>
              </w:rPr>
            </w:rPrChange>
          </w:rPr>
          <w:instrText xml:space="preserve"> PAGEREF _Toc494749997 \h </w:instrText>
        </w:r>
        <w:r w:rsidRPr="007454BF">
          <w:rPr>
            <w:webHidden/>
            <w:rPrChange w:id="489" w:author="arkat" w:date="2017-10-02T23:25:00Z">
              <w:rPr>
                <w:webHidden/>
              </w:rPr>
            </w:rPrChange>
          </w:rPr>
        </w:r>
      </w:ins>
      <w:r w:rsidRPr="007454BF">
        <w:rPr>
          <w:webHidden/>
          <w:rPrChange w:id="490" w:author="arkat" w:date="2017-10-02T23:25:00Z">
            <w:rPr>
              <w:webHidden/>
            </w:rPr>
          </w:rPrChange>
        </w:rPr>
        <w:fldChar w:fldCharType="separate"/>
      </w:r>
      <w:ins w:id="491" w:author="arkat" w:date="2017-10-02T23:24:00Z">
        <w:r w:rsidRPr="007454BF">
          <w:rPr>
            <w:webHidden/>
            <w:rPrChange w:id="492" w:author="arkat" w:date="2017-10-02T23:25:00Z">
              <w:rPr>
                <w:webHidden/>
              </w:rPr>
            </w:rPrChange>
          </w:rPr>
          <w:t>21</w:t>
        </w:r>
        <w:r w:rsidRPr="007454BF">
          <w:rPr>
            <w:webHidden/>
            <w:rPrChange w:id="493" w:author="arkat" w:date="2017-10-02T23:25:00Z">
              <w:rPr>
                <w:webHidden/>
              </w:rPr>
            </w:rPrChange>
          </w:rPr>
          <w:fldChar w:fldCharType="end"/>
        </w:r>
        <w:r w:rsidRPr="007454BF">
          <w:rPr>
            <w:rStyle w:val="Hyperlink"/>
            <w:rPrChange w:id="494" w:author="arkat" w:date="2017-10-02T23:25:00Z">
              <w:rPr>
                <w:rStyle w:val="Hyperlink"/>
              </w:rPr>
            </w:rPrChange>
          </w:rPr>
          <w:fldChar w:fldCharType="end"/>
        </w:r>
      </w:ins>
    </w:p>
    <w:p w14:paraId="7F717C36" w14:textId="77777777" w:rsidR="007454BF" w:rsidRPr="007454BF" w:rsidRDefault="007454BF">
      <w:pPr>
        <w:pStyle w:val="TOC1"/>
        <w:rPr>
          <w:ins w:id="495" w:author="arkat" w:date="2017-10-02T23:24:00Z"/>
          <w:rFonts w:asciiTheme="minorHAnsi" w:eastAsiaTheme="minorEastAsia" w:hAnsiTheme="minorHAnsi" w:cstheme="minorBidi"/>
          <w:sz w:val="22"/>
          <w:lang w:val="en-US"/>
          <w:rPrChange w:id="496" w:author="arkat" w:date="2017-10-02T23:25:00Z">
            <w:rPr>
              <w:ins w:id="497" w:author="arkat" w:date="2017-10-02T23:24:00Z"/>
              <w:rFonts w:asciiTheme="minorHAnsi" w:eastAsiaTheme="minorEastAsia" w:hAnsiTheme="minorHAnsi" w:cstheme="minorBidi"/>
              <w:sz w:val="22"/>
              <w:lang w:val="en-US"/>
            </w:rPr>
          </w:rPrChange>
        </w:rPr>
      </w:pPr>
      <w:ins w:id="498" w:author="arkat" w:date="2017-10-02T23:24:00Z">
        <w:r w:rsidRPr="007454BF">
          <w:rPr>
            <w:rStyle w:val="Hyperlink"/>
            <w:rPrChange w:id="499" w:author="arkat" w:date="2017-10-02T23:25:00Z">
              <w:rPr>
                <w:rStyle w:val="Hyperlink"/>
              </w:rPr>
            </w:rPrChange>
          </w:rPr>
          <w:fldChar w:fldCharType="begin"/>
        </w:r>
        <w:r w:rsidRPr="007454BF">
          <w:rPr>
            <w:rStyle w:val="Hyperlink"/>
            <w:rPrChange w:id="500" w:author="arkat" w:date="2017-10-02T23:25:00Z">
              <w:rPr>
                <w:rStyle w:val="Hyperlink"/>
              </w:rPr>
            </w:rPrChange>
          </w:rPr>
          <w:instrText xml:space="preserve"> </w:instrText>
        </w:r>
        <w:r w:rsidRPr="007454BF">
          <w:rPr>
            <w:rPrChange w:id="501" w:author="arkat" w:date="2017-10-02T23:25:00Z">
              <w:rPr/>
            </w:rPrChange>
          </w:rPr>
          <w:instrText>HYPERLINK \l "_Toc494749998"</w:instrText>
        </w:r>
        <w:r w:rsidRPr="007454BF">
          <w:rPr>
            <w:rStyle w:val="Hyperlink"/>
            <w:rPrChange w:id="502" w:author="arkat" w:date="2017-10-02T23:25:00Z">
              <w:rPr>
                <w:rStyle w:val="Hyperlink"/>
              </w:rPr>
            </w:rPrChange>
          </w:rPr>
          <w:instrText xml:space="preserve"> </w:instrText>
        </w:r>
        <w:r w:rsidRPr="007454BF">
          <w:rPr>
            <w:rStyle w:val="Hyperlink"/>
            <w:rPrChange w:id="503" w:author="arkat" w:date="2017-10-02T23:25:00Z">
              <w:rPr>
                <w:rStyle w:val="Hyperlink"/>
              </w:rPr>
            </w:rPrChange>
          </w:rPr>
        </w:r>
        <w:r w:rsidRPr="007454BF">
          <w:rPr>
            <w:rStyle w:val="Hyperlink"/>
            <w:rPrChange w:id="504" w:author="arkat" w:date="2017-10-02T23:25:00Z">
              <w:rPr>
                <w:rStyle w:val="Hyperlink"/>
              </w:rPr>
            </w:rPrChange>
          </w:rPr>
          <w:fldChar w:fldCharType="separate"/>
        </w:r>
        <w:r w:rsidRPr="007454BF">
          <w:rPr>
            <w:rStyle w:val="Hyperlink"/>
            <w:rPrChange w:id="505" w:author="arkat" w:date="2017-10-02T23:25:00Z">
              <w:rPr>
                <w:rStyle w:val="Hyperlink"/>
                <w:b/>
              </w:rPr>
            </w:rPrChange>
          </w:rPr>
          <w:t>Gambar 2.14</w:t>
        </w:r>
        <w:r w:rsidRPr="007454BF">
          <w:rPr>
            <w:rFonts w:asciiTheme="minorHAnsi" w:eastAsiaTheme="minorEastAsia" w:hAnsiTheme="minorHAnsi" w:cstheme="minorBidi"/>
            <w:sz w:val="22"/>
            <w:lang w:val="en-US"/>
            <w:rPrChange w:id="506" w:author="arkat" w:date="2017-10-02T23:25:00Z">
              <w:rPr>
                <w:rFonts w:asciiTheme="minorHAnsi" w:eastAsiaTheme="minorEastAsia" w:hAnsiTheme="minorHAnsi" w:cstheme="minorBidi"/>
                <w:sz w:val="22"/>
                <w:lang w:val="en-US"/>
              </w:rPr>
            </w:rPrChange>
          </w:rPr>
          <w:tab/>
        </w:r>
        <w:r w:rsidRPr="007454BF">
          <w:rPr>
            <w:rStyle w:val="Hyperlink"/>
            <w:rPrChange w:id="507" w:author="arkat" w:date="2017-10-02T23:25:00Z">
              <w:rPr>
                <w:rStyle w:val="Hyperlink"/>
                <w:b/>
              </w:rPr>
            </w:rPrChange>
          </w:rPr>
          <w:t>Contoh Penggunaan</w:t>
        </w:r>
        <w:r w:rsidRPr="007454BF">
          <w:rPr>
            <w:rStyle w:val="Hyperlink"/>
            <w:i/>
            <w:rPrChange w:id="508" w:author="arkat" w:date="2017-10-02T23:25:00Z">
              <w:rPr>
                <w:rStyle w:val="Hyperlink"/>
                <w:b/>
                <w:i/>
              </w:rPr>
            </w:rPrChange>
          </w:rPr>
          <w:t xml:space="preserve"> Exclusive Gateway</w:t>
        </w:r>
        <w:r w:rsidRPr="007454BF">
          <w:rPr>
            <w:webHidden/>
            <w:rPrChange w:id="509" w:author="arkat" w:date="2017-10-02T23:25:00Z">
              <w:rPr>
                <w:webHidden/>
              </w:rPr>
            </w:rPrChange>
          </w:rPr>
          <w:tab/>
        </w:r>
        <w:r w:rsidRPr="007454BF">
          <w:rPr>
            <w:webHidden/>
            <w:rPrChange w:id="510" w:author="arkat" w:date="2017-10-02T23:25:00Z">
              <w:rPr>
                <w:webHidden/>
              </w:rPr>
            </w:rPrChange>
          </w:rPr>
          <w:fldChar w:fldCharType="begin"/>
        </w:r>
        <w:r w:rsidRPr="007454BF">
          <w:rPr>
            <w:webHidden/>
            <w:rPrChange w:id="511" w:author="arkat" w:date="2017-10-02T23:25:00Z">
              <w:rPr>
                <w:webHidden/>
              </w:rPr>
            </w:rPrChange>
          </w:rPr>
          <w:instrText xml:space="preserve"> PAGEREF _Toc494749998 \h </w:instrText>
        </w:r>
        <w:r w:rsidRPr="007454BF">
          <w:rPr>
            <w:webHidden/>
            <w:rPrChange w:id="512" w:author="arkat" w:date="2017-10-02T23:25:00Z">
              <w:rPr>
                <w:webHidden/>
              </w:rPr>
            </w:rPrChange>
          </w:rPr>
        </w:r>
      </w:ins>
      <w:r w:rsidRPr="007454BF">
        <w:rPr>
          <w:webHidden/>
          <w:rPrChange w:id="513" w:author="arkat" w:date="2017-10-02T23:25:00Z">
            <w:rPr>
              <w:webHidden/>
            </w:rPr>
          </w:rPrChange>
        </w:rPr>
        <w:fldChar w:fldCharType="separate"/>
      </w:r>
      <w:ins w:id="514" w:author="arkat" w:date="2017-10-02T23:24:00Z">
        <w:r w:rsidRPr="007454BF">
          <w:rPr>
            <w:webHidden/>
            <w:rPrChange w:id="515" w:author="arkat" w:date="2017-10-02T23:25:00Z">
              <w:rPr>
                <w:webHidden/>
              </w:rPr>
            </w:rPrChange>
          </w:rPr>
          <w:t>21</w:t>
        </w:r>
        <w:r w:rsidRPr="007454BF">
          <w:rPr>
            <w:webHidden/>
            <w:rPrChange w:id="516" w:author="arkat" w:date="2017-10-02T23:25:00Z">
              <w:rPr>
                <w:webHidden/>
              </w:rPr>
            </w:rPrChange>
          </w:rPr>
          <w:fldChar w:fldCharType="end"/>
        </w:r>
        <w:r w:rsidRPr="007454BF">
          <w:rPr>
            <w:rStyle w:val="Hyperlink"/>
            <w:rPrChange w:id="517" w:author="arkat" w:date="2017-10-02T23:25:00Z">
              <w:rPr>
                <w:rStyle w:val="Hyperlink"/>
              </w:rPr>
            </w:rPrChange>
          </w:rPr>
          <w:fldChar w:fldCharType="end"/>
        </w:r>
      </w:ins>
    </w:p>
    <w:p w14:paraId="3FB731AE" w14:textId="77777777" w:rsidR="007454BF" w:rsidRPr="007454BF" w:rsidRDefault="007454BF">
      <w:pPr>
        <w:pStyle w:val="TOC1"/>
        <w:rPr>
          <w:ins w:id="518" w:author="arkat" w:date="2017-10-02T23:24:00Z"/>
          <w:rFonts w:asciiTheme="minorHAnsi" w:eastAsiaTheme="minorEastAsia" w:hAnsiTheme="minorHAnsi" w:cstheme="minorBidi"/>
          <w:sz w:val="22"/>
          <w:lang w:val="en-US"/>
          <w:rPrChange w:id="519" w:author="arkat" w:date="2017-10-02T23:25:00Z">
            <w:rPr>
              <w:ins w:id="520" w:author="arkat" w:date="2017-10-02T23:24:00Z"/>
              <w:rFonts w:asciiTheme="minorHAnsi" w:eastAsiaTheme="minorEastAsia" w:hAnsiTheme="minorHAnsi" w:cstheme="minorBidi"/>
              <w:sz w:val="22"/>
              <w:lang w:val="en-US"/>
            </w:rPr>
          </w:rPrChange>
        </w:rPr>
      </w:pPr>
      <w:ins w:id="521" w:author="arkat" w:date="2017-10-02T23:24:00Z">
        <w:r w:rsidRPr="007454BF">
          <w:rPr>
            <w:rStyle w:val="Hyperlink"/>
            <w:rPrChange w:id="522" w:author="arkat" w:date="2017-10-02T23:25:00Z">
              <w:rPr>
                <w:rStyle w:val="Hyperlink"/>
              </w:rPr>
            </w:rPrChange>
          </w:rPr>
          <w:fldChar w:fldCharType="begin"/>
        </w:r>
        <w:r w:rsidRPr="007454BF">
          <w:rPr>
            <w:rStyle w:val="Hyperlink"/>
            <w:rPrChange w:id="523" w:author="arkat" w:date="2017-10-02T23:25:00Z">
              <w:rPr>
                <w:rStyle w:val="Hyperlink"/>
              </w:rPr>
            </w:rPrChange>
          </w:rPr>
          <w:instrText xml:space="preserve"> </w:instrText>
        </w:r>
        <w:r w:rsidRPr="007454BF">
          <w:rPr>
            <w:rPrChange w:id="524" w:author="arkat" w:date="2017-10-02T23:25:00Z">
              <w:rPr/>
            </w:rPrChange>
          </w:rPr>
          <w:instrText>HYPERLINK \l "_Toc494749999"</w:instrText>
        </w:r>
        <w:r w:rsidRPr="007454BF">
          <w:rPr>
            <w:rStyle w:val="Hyperlink"/>
            <w:rPrChange w:id="525" w:author="arkat" w:date="2017-10-02T23:25:00Z">
              <w:rPr>
                <w:rStyle w:val="Hyperlink"/>
              </w:rPr>
            </w:rPrChange>
          </w:rPr>
          <w:instrText xml:space="preserve"> </w:instrText>
        </w:r>
        <w:r w:rsidRPr="007454BF">
          <w:rPr>
            <w:rStyle w:val="Hyperlink"/>
            <w:rPrChange w:id="526" w:author="arkat" w:date="2017-10-02T23:25:00Z">
              <w:rPr>
                <w:rStyle w:val="Hyperlink"/>
              </w:rPr>
            </w:rPrChange>
          </w:rPr>
        </w:r>
        <w:r w:rsidRPr="007454BF">
          <w:rPr>
            <w:rStyle w:val="Hyperlink"/>
            <w:rPrChange w:id="527" w:author="arkat" w:date="2017-10-02T23:25:00Z">
              <w:rPr>
                <w:rStyle w:val="Hyperlink"/>
              </w:rPr>
            </w:rPrChange>
          </w:rPr>
          <w:fldChar w:fldCharType="separate"/>
        </w:r>
        <w:r w:rsidRPr="007454BF">
          <w:rPr>
            <w:rStyle w:val="Hyperlink"/>
            <w:rPrChange w:id="528" w:author="arkat" w:date="2017-10-02T23:25:00Z">
              <w:rPr>
                <w:rStyle w:val="Hyperlink"/>
                <w:b/>
              </w:rPr>
            </w:rPrChange>
          </w:rPr>
          <w:t>Gambar 2.15</w:t>
        </w:r>
        <w:r w:rsidRPr="007454BF">
          <w:rPr>
            <w:rFonts w:asciiTheme="minorHAnsi" w:eastAsiaTheme="minorEastAsia" w:hAnsiTheme="minorHAnsi" w:cstheme="minorBidi"/>
            <w:sz w:val="22"/>
            <w:lang w:val="en-US"/>
            <w:rPrChange w:id="529" w:author="arkat" w:date="2017-10-02T23:25:00Z">
              <w:rPr>
                <w:rFonts w:asciiTheme="minorHAnsi" w:eastAsiaTheme="minorEastAsia" w:hAnsiTheme="minorHAnsi" w:cstheme="minorBidi"/>
                <w:sz w:val="22"/>
                <w:lang w:val="en-US"/>
              </w:rPr>
            </w:rPrChange>
          </w:rPr>
          <w:tab/>
        </w:r>
        <w:r w:rsidRPr="007454BF">
          <w:rPr>
            <w:rStyle w:val="Hyperlink"/>
            <w:rPrChange w:id="530" w:author="arkat" w:date="2017-10-02T23:25:00Z">
              <w:rPr>
                <w:rStyle w:val="Hyperlink"/>
                <w:b/>
              </w:rPr>
            </w:rPrChange>
          </w:rPr>
          <w:t xml:space="preserve">Contoh penggunaan </w:t>
        </w:r>
        <w:r w:rsidRPr="007454BF">
          <w:rPr>
            <w:rStyle w:val="Hyperlink"/>
            <w:i/>
            <w:rPrChange w:id="531" w:author="arkat" w:date="2017-10-02T23:25:00Z">
              <w:rPr>
                <w:rStyle w:val="Hyperlink"/>
                <w:b/>
                <w:i/>
              </w:rPr>
            </w:rPrChange>
          </w:rPr>
          <w:t>Event-Based Gateway</w:t>
        </w:r>
        <w:r w:rsidRPr="007454BF">
          <w:rPr>
            <w:webHidden/>
            <w:rPrChange w:id="532" w:author="arkat" w:date="2017-10-02T23:25:00Z">
              <w:rPr>
                <w:webHidden/>
              </w:rPr>
            </w:rPrChange>
          </w:rPr>
          <w:tab/>
        </w:r>
        <w:r w:rsidRPr="007454BF">
          <w:rPr>
            <w:webHidden/>
            <w:rPrChange w:id="533" w:author="arkat" w:date="2017-10-02T23:25:00Z">
              <w:rPr>
                <w:webHidden/>
              </w:rPr>
            </w:rPrChange>
          </w:rPr>
          <w:fldChar w:fldCharType="begin"/>
        </w:r>
        <w:r w:rsidRPr="007454BF">
          <w:rPr>
            <w:webHidden/>
            <w:rPrChange w:id="534" w:author="arkat" w:date="2017-10-02T23:25:00Z">
              <w:rPr>
                <w:webHidden/>
              </w:rPr>
            </w:rPrChange>
          </w:rPr>
          <w:instrText xml:space="preserve"> PAGEREF _Toc494749999 \h </w:instrText>
        </w:r>
        <w:r w:rsidRPr="007454BF">
          <w:rPr>
            <w:webHidden/>
            <w:rPrChange w:id="535" w:author="arkat" w:date="2017-10-02T23:25:00Z">
              <w:rPr>
                <w:webHidden/>
              </w:rPr>
            </w:rPrChange>
          </w:rPr>
        </w:r>
      </w:ins>
      <w:r w:rsidRPr="007454BF">
        <w:rPr>
          <w:webHidden/>
          <w:rPrChange w:id="536" w:author="arkat" w:date="2017-10-02T23:25:00Z">
            <w:rPr>
              <w:webHidden/>
            </w:rPr>
          </w:rPrChange>
        </w:rPr>
        <w:fldChar w:fldCharType="separate"/>
      </w:r>
      <w:ins w:id="537" w:author="arkat" w:date="2017-10-02T23:24:00Z">
        <w:r w:rsidRPr="007454BF">
          <w:rPr>
            <w:webHidden/>
            <w:rPrChange w:id="538" w:author="arkat" w:date="2017-10-02T23:25:00Z">
              <w:rPr>
                <w:webHidden/>
              </w:rPr>
            </w:rPrChange>
          </w:rPr>
          <w:t>22</w:t>
        </w:r>
        <w:r w:rsidRPr="007454BF">
          <w:rPr>
            <w:webHidden/>
            <w:rPrChange w:id="539" w:author="arkat" w:date="2017-10-02T23:25:00Z">
              <w:rPr>
                <w:webHidden/>
              </w:rPr>
            </w:rPrChange>
          </w:rPr>
          <w:fldChar w:fldCharType="end"/>
        </w:r>
        <w:r w:rsidRPr="007454BF">
          <w:rPr>
            <w:rStyle w:val="Hyperlink"/>
            <w:rPrChange w:id="540" w:author="arkat" w:date="2017-10-02T23:25:00Z">
              <w:rPr>
                <w:rStyle w:val="Hyperlink"/>
              </w:rPr>
            </w:rPrChange>
          </w:rPr>
          <w:fldChar w:fldCharType="end"/>
        </w:r>
      </w:ins>
    </w:p>
    <w:p w14:paraId="71F9C908" w14:textId="77777777" w:rsidR="007454BF" w:rsidRPr="007454BF" w:rsidRDefault="007454BF">
      <w:pPr>
        <w:pStyle w:val="TOC1"/>
        <w:rPr>
          <w:ins w:id="541" w:author="arkat" w:date="2017-10-02T23:24:00Z"/>
          <w:rFonts w:asciiTheme="minorHAnsi" w:eastAsiaTheme="minorEastAsia" w:hAnsiTheme="minorHAnsi" w:cstheme="minorBidi"/>
          <w:sz w:val="22"/>
          <w:lang w:val="en-US"/>
          <w:rPrChange w:id="542" w:author="arkat" w:date="2017-10-02T23:25:00Z">
            <w:rPr>
              <w:ins w:id="543" w:author="arkat" w:date="2017-10-02T23:24:00Z"/>
              <w:rFonts w:asciiTheme="minorHAnsi" w:eastAsiaTheme="minorEastAsia" w:hAnsiTheme="minorHAnsi" w:cstheme="minorBidi"/>
              <w:sz w:val="22"/>
              <w:lang w:val="en-US"/>
            </w:rPr>
          </w:rPrChange>
        </w:rPr>
      </w:pPr>
      <w:ins w:id="544" w:author="arkat" w:date="2017-10-02T23:24:00Z">
        <w:r w:rsidRPr="007454BF">
          <w:rPr>
            <w:rStyle w:val="Hyperlink"/>
            <w:rPrChange w:id="545" w:author="arkat" w:date="2017-10-02T23:25:00Z">
              <w:rPr>
                <w:rStyle w:val="Hyperlink"/>
              </w:rPr>
            </w:rPrChange>
          </w:rPr>
          <w:fldChar w:fldCharType="begin"/>
        </w:r>
        <w:r w:rsidRPr="007454BF">
          <w:rPr>
            <w:rStyle w:val="Hyperlink"/>
            <w:rPrChange w:id="546" w:author="arkat" w:date="2017-10-02T23:25:00Z">
              <w:rPr>
                <w:rStyle w:val="Hyperlink"/>
              </w:rPr>
            </w:rPrChange>
          </w:rPr>
          <w:instrText xml:space="preserve"> </w:instrText>
        </w:r>
        <w:r w:rsidRPr="007454BF">
          <w:rPr>
            <w:rPrChange w:id="547" w:author="arkat" w:date="2017-10-02T23:25:00Z">
              <w:rPr/>
            </w:rPrChange>
          </w:rPr>
          <w:instrText>HYPERLINK \l "_Toc494750000"</w:instrText>
        </w:r>
        <w:r w:rsidRPr="007454BF">
          <w:rPr>
            <w:rStyle w:val="Hyperlink"/>
            <w:rPrChange w:id="548" w:author="arkat" w:date="2017-10-02T23:25:00Z">
              <w:rPr>
                <w:rStyle w:val="Hyperlink"/>
              </w:rPr>
            </w:rPrChange>
          </w:rPr>
          <w:instrText xml:space="preserve"> </w:instrText>
        </w:r>
        <w:r w:rsidRPr="007454BF">
          <w:rPr>
            <w:rStyle w:val="Hyperlink"/>
            <w:rPrChange w:id="549" w:author="arkat" w:date="2017-10-02T23:25:00Z">
              <w:rPr>
                <w:rStyle w:val="Hyperlink"/>
              </w:rPr>
            </w:rPrChange>
          </w:rPr>
        </w:r>
        <w:r w:rsidRPr="007454BF">
          <w:rPr>
            <w:rStyle w:val="Hyperlink"/>
            <w:rPrChange w:id="550" w:author="arkat" w:date="2017-10-02T23:25:00Z">
              <w:rPr>
                <w:rStyle w:val="Hyperlink"/>
              </w:rPr>
            </w:rPrChange>
          </w:rPr>
          <w:fldChar w:fldCharType="separate"/>
        </w:r>
        <w:r w:rsidRPr="007454BF">
          <w:rPr>
            <w:rStyle w:val="Hyperlink"/>
            <w:rPrChange w:id="551" w:author="arkat" w:date="2017-10-02T23:25:00Z">
              <w:rPr>
                <w:rStyle w:val="Hyperlink"/>
                <w:b/>
              </w:rPr>
            </w:rPrChange>
          </w:rPr>
          <w:t>Gambar 2.16</w:t>
        </w:r>
        <w:r w:rsidRPr="007454BF">
          <w:rPr>
            <w:rFonts w:asciiTheme="minorHAnsi" w:eastAsiaTheme="minorEastAsia" w:hAnsiTheme="minorHAnsi" w:cstheme="minorBidi"/>
            <w:sz w:val="22"/>
            <w:lang w:val="en-US"/>
            <w:rPrChange w:id="552" w:author="arkat" w:date="2017-10-02T23:25:00Z">
              <w:rPr>
                <w:rFonts w:asciiTheme="minorHAnsi" w:eastAsiaTheme="minorEastAsia" w:hAnsiTheme="minorHAnsi" w:cstheme="minorBidi"/>
                <w:sz w:val="22"/>
                <w:lang w:val="en-US"/>
              </w:rPr>
            </w:rPrChange>
          </w:rPr>
          <w:tab/>
        </w:r>
        <w:r w:rsidRPr="007454BF">
          <w:rPr>
            <w:rStyle w:val="Hyperlink"/>
            <w:rPrChange w:id="553" w:author="arkat" w:date="2017-10-02T23:25:00Z">
              <w:rPr>
                <w:rStyle w:val="Hyperlink"/>
                <w:b/>
              </w:rPr>
            </w:rPrChange>
          </w:rPr>
          <w:t xml:space="preserve">Contoh Penggunaan </w:t>
        </w:r>
        <w:r w:rsidRPr="007454BF">
          <w:rPr>
            <w:rStyle w:val="Hyperlink"/>
            <w:i/>
            <w:rPrChange w:id="554" w:author="arkat" w:date="2017-10-02T23:25:00Z">
              <w:rPr>
                <w:rStyle w:val="Hyperlink"/>
                <w:b/>
                <w:i/>
              </w:rPr>
            </w:rPrChange>
          </w:rPr>
          <w:t>Inclusive Gateway</w:t>
        </w:r>
        <w:r w:rsidRPr="007454BF">
          <w:rPr>
            <w:webHidden/>
            <w:rPrChange w:id="555" w:author="arkat" w:date="2017-10-02T23:25:00Z">
              <w:rPr>
                <w:webHidden/>
              </w:rPr>
            </w:rPrChange>
          </w:rPr>
          <w:tab/>
        </w:r>
        <w:r w:rsidRPr="007454BF">
          <w:rPr>
            <w:webHidden/>
            <w:rPrChange w:id="556" w:author="arkat" w:date="2017-10-02T23:25:00Z">
              <w:rPr>
                <w:webHidden/>
              </w:rPr>
            </w:rPrChange>
          </w:rPr>
          <w:fldChar w:fldCharType="begin"/>
        </w:r>
        <w:r w:rsidRPr="007454BF">
          <w:rPr>
            <w:webHidden/>
            <w:rPrChange w:id="557" w:author="arkat" w:date="2017-10-02T23:25:00Z">
              <w:rPr>
                <w:webHidden/>
              </w:rPr>
            </w:rPrChange>
          </w:rPr>
          <w:instrText xml:space="preserve"> PAGEREF _Toc494750000 \h </w:instrText>
        </w:r>
        <w:r w:rsidRPr="007454BF">
          <w:rPr>
            <w:webHidden/>
            <w:rPrChange w:id="558" w:author="arkat" w:date="2017-10-02T23:25:00Z">
              <w:rPr>
                <w:webHidden/>
              </w:rPr>
            </w:rPrChange>
          </w:rPr>
        </w:r>
      </w:ins>
      <w:r w:rsidRPr="007454BF">
        <w:rPr>
          <w:webHidden/>
          <w:rPrChange w:id="559" w:author="arkat" w:date="2017-10-02T23:25:00Z">
            <w:rPr>
              <w:webHidden/>
            </w:rPr>
          </w:rPrChange>
        </w:rPr>
        <w:fldChar w:fldCharType="separate"/>
      </w:r>
      <w:ins w:id="560" w:author="arkat" w:date="2017-10-02T23:24:00Z">
        <w:r w:rsidRPr="007454BF">
          <w:rPr>
            <w:webHidden/>
            <w:rPrChange w:id="561" w:author="arkat" w:date="2017-10-02T23:25:00Z">
              <w:rPr>
                <w:webHidden/>
              </w:rPr>
            </w:rPrChange>
          </w:rPr>
          <w:t>22</w:t>
        </w:r>
        <w:r w:rsidRPr="007454BF">
          <w:rPr>
            <w:webHidden/>
            <w:rPrChange w:id="562" w:author="arkat" w:date="2017-10-02T23:25:00Z">
              <w:rPr>
                <w:webHidden/>
              </w:rPr>
            </w:rPrChange>
          </w:rPr>
          <w:fldChar w:fldCharType="end"/>
        </w:r>
        <w:r w:rsidRPr="007454BF">
          <w:rPr>
            <w:rStyle w:val="Hyperlink"/>
            <w:rPrChange w:id="563" w:author="arkat" w:date="2017-10-02T23:25:00Z">
              <w:rPr>
                <w:rStyle w:val="Hyperlink"/>
              </w:rPr>
            </w:rPrChange>
          </w:rPr>
          <w:fldChar w:fldCharType="end"/>
        </w:r>
      </w:ins>
    </w:p>
    <w:p w14:paraId="16A23C88" w14:textId="77777777" w:rsidR="007454BF" w:rsidRPr="007454BF" w:rsidRDefault="007454BF">
      <w:pPr>
        <w:pStyle w:val="TOC1"/>
        <w:rPr>
          <w:ins w:id="564" w:author="arkat" w:date="2017-10-02T23:24:00Z"/>
          <w:rFonts w:asciiTheme="minorHAnsi" w:eastAsiaTheme="minorEastAsia" w:hAnsiTheme="minorHAnsi" w:cstheme="minorBidi"/>
          <w:sz w:val="22"/>
          <w:lang w:val="en-US"/>
          <w:rPrChange w:id="565" w:author="arkat" w:date="2017-10-02T23:25:00Z">
            <w:rPr>
              <w:ins w:id="566" w:author="arkat" w:date="2017-10-02T23:24:00Z"/>
              <w:rFonts w:asciiTheme="minorHAnsi" w:eastAsiaTheme="minorEastAsia" w:hAnsiTheme="minorHAnsi" w:cstheme="minorBidi"/>
              <w:sz w:val="22"/>
              <w:lang w:val="en-US"/>
            </w:rPr>
          </w:rPrChange>
        </w:rPr>
      </w:pPr>
      <w:ins w:id="567" w:author="arkat" w:date="2017-10-02T23:24:00Z">
        <w:r w:rsidRPr="007454BF">
          <w:rPr>
            <w:rStyle w:val="Hyperlink"/>
            <w:rPrChange w:id="568" w:author="arkat" w:date="2017-10-02T23:25:00Z">
              <w:rPr>
                <w:rStyle w:val="Hyperlink"/>
              </w:rPr>
            </w:rPrChange>
          </w:rPr>
          <w:fldChar w:fldCharType="begin"/>
        </w:r>
        <w:r w:rsidRPr="007454BF">
          <w:rPr>
            <w:rStyle w:val="Hyperlink"/>
            <w:rPrChange w:id="569" w:author="arkat" w:date="2017-10-02T23:25:00Z">
              <w:rPr>
                <w:rStyle w:val="Hyperlink"/>
              </w:rPr>
            </w:rPrChange>
          </w:rPr>
          <w:instrText xml:space="preserve"> </w:instrText>
        </w:r>
        <w:r w:rsidRPr="007454BF">
          <w:rPr>
            <w:rPrChange w:id="570" w:author="arkat" w:date="2017-10-02T23:25:00Z">
              <w:rPr/>
            </w:rPrChange>
          </w:rPr>
          <w:instrText>HYPERLINK \l "_Toc494750001"</w:instrText>
        </w:r>
        <w:r w:rsidRPr="007454BF">
          <w:rPr>
            <w:rStyle w:val="Hyperlink"/>
            <w:rPrChange w:id="571" w:author="arkat" w:date="2017-10-02T23:25:00Z">
              <w:rPr>
                <w:rStyle w:val="Hyperlink"/>
              </w:rPr>
            </w:rPrChange>
          </w:rPr>
          <w:instrText xml:space="preserve"> </w:instrText>
        </w:r>
        <w:r w:rsidRPr="007454BF">
          <w:rPr>
            <w:rStyle w:val="Hyperlink"/>
            <w:rPrChange w:id="572" w:author="arkat" w:date="2017-10-02T23:25:00Z">
              <w:rPr>
                <w:rStyle w:val="Hyperlink"/>
              </w:rPr>
            </w:rPrChange>
          </w:rPr>
        </w:r>
        <w:r w:rsidRPr="007454BF">
          <w:rPr>
            <w:rStyle w:val="Hyperlink"/>
            <w:rPrChange w:id="573" w:author="arkat" w:date="2017-10-02T23:25:00Z">
              <w:rPr>
                <w:rStyle w:val="Hyperlink"/>
              </w:rPr>
            </w:rPrChange>
          </w:rPr>
          <w:fldChar w:fldCharType="separate"/>
        </w:r>
        <w:r w:rsidRPr="007454BF">
          <w:rPr>
            <w:rStyle w:val="Hyperlink"/>
            <w:rPrChange w:id="574" w:author="arkat" w:date="2017-10-02T23:25:00Z">
              <w:rPr>
                <w:rStyle w:val="Hyperlink"/>
                <w:b/>
              </w:rPr>
            </w:rPrChange>
          </w:rPr>
          <w:t>Gambar 2.17</w:t>
        </w:r>
        <w:r w:rsidRPr="007454BF">
          <w:rPr>
            <w:rFonts w:asciiTheme="minorHAnsi" w:eastAsiaTheme="minorEastAsia" w:hAnsiTheme="minorHAnsi" w:cstheme="minorBidi"/>
            <w:sz w:val="22"/>
            <w:lang w:val="en-US"/>
            <w:rPrChange w:id="575" w:author="arkat" w:date="2017-10-02T23:25:00Z">
              <w:rPr>
                <w:rFonts w:asciiTheme="minorHAnsi" w:eastAsiaTheme="minorEastAsia" w:hAnsiTheme="minorHAnsi" w:cstheme="minorBidi"/>
                <w:sz w:val="22"/>
                <w:lang w:val="en-US"/>
              </w:rPr>
            </w:rPrChange>
          </w:rPr>
          <w:tab/>
        </w:r>
        <w:r w:rsidRPr="007454BF">
          <w:rPr>
            <w:rStyle w:val="Hyperlink"/>
            <w:rPrChange w:id="576" w:author="arkat" w:date="2017-10-02T23:25:00Z">
              <w:rPr>
                <w:rStyle w:val="Hyperlink"/>
                <w:b/>
              </w:rPr>
            </w:rPrChange>
          </w:rPr>
          <w:t xml:space="preserve">Contoh Penggambaran </w:t>
        </w:r>
        <w:r w:rsidRPr="007454BF">
          <w:rPr>
            <w:rStyle w:val="Hyperlink"/>
            <w:i/>
            <w:rPrChange w:id="577" w:author="arkat" w:date="2017-10-02T23:25:00Z">
              <w:rPr>
                <w:rStyle w:val="Hyperlink"/>
                <w:b/>
                <w:i/>
              </w:rPr>
            </w:rPrChange>
          </w:rPr>
          <w:t>Merging</w:t>
        </w:r>
        <w:r w:rsidRPr="007454BF">
          <w:rPr>
            <w:rStyle w:val="Hyperlink"/>
            <w:rPrChange w:id="578" w:author="arkat" w:date="2017-10-02T23:25:00Z">
              <w:rPr>
                <w:rStyle w:val="Hyperlink"/>
                <w:b/>
              </w:rPr>
            </w:rPrChange>
          </w:rPr>
          <w:t xml:space="preserve"> di BPMN</w:t>
        </w:r>
        <w:r w:rsidRPr="007454BF">
          <w:rPr>
            <w:webHidden/>
            <w:rPrChange w:id="579" w:author="arkat" w:date="2017-10-02T23:25:00Z">
              <w:rPr>
                <w:webHidden/>
              </w:rPr>
            </w:rPrChange>
          </w:rPr>
          <w:tab/>
        </w:r>
        <w:r w:rsidRPr="007454BF">
          <w:rPr>
            <w:webHidden/>
            <w:rPrChange w:id="580" w:author="arkat" w:date="2017-10-02T23:25:00Z">
              <w:rPr>
                <w:webHidden/>
              </w:rPr>
            </w:rPrChange>
          </w:rPr>
          <w:fldChar w:fldCharType="begin"/>
        </w:r>
        <w:r w:rsidRPr="007454BF">
          <w:rPr>
            <w:webHidden/>
            <w:rPrChange w:id="581" w:author="arkat" w:date="2017-10-02T23:25:00Z">
              <w:rPr>
                <w:webHidden/>
              </w:rPr>
            </w:rPrChange>
          </w:rPr>
          <w:instrText xml:space="preserve"> PAGEREF _Toc494750001 \h </w:instrText>
        </w:r>
        <w:r w:rsidRPr="007454BF">
          <w:rPr>
            <w:webHidden/>
            <w:rPrChange w:id="582" w:author="arkat" w:date="2017-10-02T23:25:00Z">
              <w:rPr>
                <w:webHidden/>
              </w:rPr>
            </w:rPrChange>
          </w:rPr>
        </w:r>
      </w:ins>
      <w:r w:rsidRPr="007454BF">
        <w:rPr>
          <w:webHidden/>
          <w:rPrChange w:id="583" w:author="arkat" w:date="2017-10-02T23:25:00Z">
            <w:rPr>
              <w:webHidden/>
            </w:rPr>
          </w:rPrChange>
        </w:rPr>
        <w:fldChar w:fldCharType="separate"/>
      </w:r>
      <w:ins w:id="584" w:author="arkat" w:date="2017-10-02T23:24:00Z">
        <w:r w:rsidRPr="007454BF">
          <w:rPr>
            <w:webHidden/>
            <w:rPrChange w:id="585" w:author="arkat" w:date="2017-10-02T23:25:00Z">
              <w:rPr>
                <w:webHidden/>
              </w:rPr>
            </w:rPrChange>
          </w:rPr>
          <w:t>23</w:t>
        </w:r>
        <w:r w:rsidRPr="007454BF">
          <w:rPr>
            <w:webHidden/>
            <w:rPrChange w:id="586" w:author="arkat" w:date="2017-10-02T23:25:00Z">
              <w:rPr>
                <w:webHidden/>
              </w:rPr>
            </w:rPrChange>
          </w:rPr>
          <w:fldChar w:fldCharType="end"/>
        </w:r>
        <w:r w:rsidRPr="007454BF">
          <w:rPr>
            <w:rStyle w:val="Hyperlink"/>
            <w:rPrChange w:id="587" w:author="arkat" w:date="2017-10-02T23:25:00Z">
              <w:rPr>
                <w:rStyle w:val="Hyperlink"/>
              </w:rPr>
            </w:rPrChange>
          </w:rPr>
          <w:fldChar w:fldCharType="end"/>
        </w:r>
      </w:ins>
    </w:p>
    <w:p w14:paraId="68F8F45C" w14:textId="77777777" w:rsidR="007454BF" w:rsidRPr="007454BF" w:rsidRDefault="007454BF">
      <w:pPr>
        <w:pStyle w:val="TOC1"/>
        <w:rPr>
          <w:ins w:id="588" w:author="arkat" w:date="2017-10-02T23:24:00Z"/>
          <w:rFonts w:asciiTheme="minorHAnsi" w:eastAsiaTheme="minorEastAsia" w:hAnsiTheme="minorHAnsi" w:cstheme="minorBidi"/>
          <w:sz w:val="22"/>
          <w:lang w:val="en-US"/>
          <w:rPrChange w:id="589" w:author="arkat" w:date="2017-10-02T23:25:00Z">
            <w:rPr>
              <w:ins w:id="590" w:author="arkat" w:date="2017-10-02T23:24:00Z"/>
              <w:rFonts w:asciiTheme="minorHAnsi" w:eastAsiaTheme="minorEastAsia" w:hAnsiTheme="minorHAnsi" w:cstheme="minorBidi"/>
              <w:sz w:val="22"/>
              <w:lang w:val="en-US"/>
            </w:rPr>
          </w:rPrChange>
        </w:rPr>
      </w:pPr>
      <w:ins w:id="591" w:author="arkat" w:date="2017-10-02T23:24:00Z">
        <w:r w:rsidRPr="007454BF">
          <w:rPr>
            <w:rStyle w:val="Hyperlink"/>
            <w:rPrChange w:id="592" w:author="arkat" w:date="2017-10-02T23:25:00Z">
              <w:rPr>
                <w:rStyle w:val="Hyperlink"/>
              </w:rPr>
            </w:rPrChange>
          </w:rPr>
          <w:fldChar w:fldCharType="begin"/>
        </w:r>
        <w:r w:rsidRPr="007454BF">
          <w:rPr>
            <w:rStyle w:val="Hyperlink"/>
            <w:rPrChange w:id="593" w:author="arkat" w:date="2017-10-02T23:25:00Z">
              <w:rPr>
                <w:rStyle w:val="Hyperlink"/>
              </w:rPr>
            </w:rPrChange>
          </w:rPr>
          <w:instrText xml:space="preserve"> </w:instrText>
        </w:r>
        <w:r w:rsidRPr="007454BF">
          <w:rPr>
            <w:rPrChange w:id="594" w:author="arkat" w:date="2017-10-02T23:25:00Z">
              <w:rPr/>
            </w:rPrChange>
          </w:rPr>
          <w:instrText>HYPERLINK \l "_Toc494750002"</w:instrText>
        </w:r>
        <w:r w:rsidRPr="007454BF">
          <w:rPr>
            <w:rStyle w:val="Hyperlink"/>
            <w:rPrChange w:id="595" w:author="arkat" w:date="2017-10-02T23:25:00Z">
              <w:rPr>
                <w:rStyle w:val="Hyperlink"/>
              </w:rPr>
            </w:rPrChange>
          </w:rPr>
          <w:instrText xml:space="preserve"> </w:instrText>
        </w:r>
        <w:r w:rsidRPr="007454BF">
          <w:rPr>
            <w:rStyle w:val="Hyperlink"/>
            <w:rPrChange w:id="596" w:author="arkat" w:date="2017-10-02T23:25:00Z">
              <w:rPr>
                <w:rStyle w:val="Hyperlink"/>
              </w:rPr>
            </w:rPrChange>
          </w:rPr>
        </w:r>
        <w:r w:rsidRPr="007454BF">
          <w:rPr>
            <w:rStyle w:val="Hyperlink"/>
            <w:rPrChange w:id="597" w:author="arkat" w:date="2017-10-02T23:25:00Z">
              <w:rPr>
                <w:rStyle w:val="Hyperlink"/>
              </w:rPr>
            </w:rPrChange>
          </w:rPr>
          <w:fldChar w:fldCharType="separate"/>
        </w:r>
        <w:r w:rsidRPr="007454BF">
          <w:rPr>
            <w:rStyle w:val="Hyperlink"/>
            <w:rPrChange w:id="598" w:author="arkat" w:date="2017-10-02T23:25:00Z">
              <w:rPr>
                <w:rStyle w:val="Hyperlink"/>
                <w:b/>
              </w:rPr>
            </w:rPrChange>
          </w:rPr>
          <w:t>Gambar 2.18</w:t>
        </w:r>
        <w:r w:rsidRPr="007454BF">
          <w:rPr>
            <w:rFonts w:asciiTheme="minorHAnsi" w:eastAsiaTheme="minorEastAsia" w:hAnsiTheme="minorHAnsi" w:cstheme="minorBidi"/>
            <w:sz w:val="22"/>
            <w:lang w:val="en-US"/>
            <w:rPrChange w:id="599" w:author="arkat" w:date="2017-10-02T23:25:00Z">
              <w:rPr>
                <w:rFonts w:asciiTheme="minorHAnsi" w:eastAsiaTheme="minorEastAsia" w:hAnsiTheme="minorHAnsi" w:cstheme="minorBidi"/>
                <w:sz w:val="22"/>
                <w:lang w:val="en-US"/>
              </w:rPr>
            </w:rPrChange>
          </w:rPr>
          <w:tab/>
        </w:r>
        <w:r w:rsidRPr="007454BF">
          <w:rPr>
            <w:rStyle w:val="Hyperlink"/>
            <w:rPrChange w:id="600" w:author="arkat" w:date="2017-10-02T23:25:00Z">
              <w:rPr>
                <w:rStyle w:val="Hyperlink"/>
                <w:b/>
              </w:rPr>
            </w:rPrChange>
          </w:rPr>
          <w:t xml:space="preserve">Notasi </w:t>
        </w:r>
        <w:r w:rsidRPr="007454BF">
          <w:rPr>
            <w:rStyle w:val="Hyperlink"/>
            <w:i/>
            <w:rPrChange w:id="601" w:author="arkat" w:date="2017-10-02T23:25:00Z">
              <w:rPr>
                <w:rStyle w:val="Hyperlink"/>
                <w:b/>
                <w:i/>
              </w:rPr>
            </w:rPrChange>
          </w:rPr>
          <w:t>Activity Looping</w:t>
        </w:r>
        <w:r w:rsidRPr="007454BF">
          <w:rPr>
            <w:webHidden/>
            <w:rPrChange w:id="602" w:author="arkat" w:date="2017-10-02T23:25:00Z">
              <w:rPr>
                <w:webHidden/>
              </w:rPr>
            </w:rPrChange>
          </w:rPr>
          <w:tab/>
        </w:r>
        <w:r w:rsidRPr="007454BF">
          <w:rPr>
            <w:webHidden/>
            <w:rPrChange w:id="603" w:author="arkat" w:date="2017-10-02T23:25:00Z">
              <w:rPr>
                <w:webHidden/>
              </w:rPr>
            </w:rPrChange>
          </w:rPr>
          <w:fldChar w:fldCharType="begin"/>
        </w:r>
        <w:r w:rsidRPr="007454BF">
          <w:rPr>
            <w:webHidden/>
            <w:rPrChange w:id="604" w:author="arkat" w:date="2017-10-02T23:25:00Z">
              <w:rPr>
                <w:webHidden/>
              </w:rPr>
            </w:rPrChange>
          </w:rPr>
          <w:instrText xml:space="preserve"> PAGEREF _Toc494750002 \h </w:instrText>
        </w:r>
        <w:r w:rsidRPr="007454BF">
          <w:rPr>
            <w:webHidden/>
            <w:rPrChange w:id="605" w:author="arkat" w:date="2017-10-02T23:25:00Z">
              <w:rPr>
                <w:webHidden/>
              </w:rPr>
            </w:rPrChange>
          </w:rPr>
        </w:r>
      </w:ins>
      <w:r w:rsidRPr="007454BF">
        <w:rPr>
          <w:webHidden/>
          <w:rPrChange w:id="606" w:author="arkat" w:date="2017-10-02T23:25:00Z">
            <w:rPr>
              <w:webHidden/>
            </w:rPr>
          </w:rPrChange>
        </w:rPr>
        <w:fldChar w:fldCharType="separate"/>
      </w:r>
      <w:ins w:id="607" w:author="arkat" w:date="2017-10-02T23:24:00Z">
        <w:r w:rsidRPr="007454BF">
          <w:rPr>
            <w:webHidden/>
            <w:rPrChange w:id="608" w:author="arkat" w:date="2017-10-02T23:25:00Z">
              <w:rPr>
                <w:webHidden/>
              </w:rPr>
            </w:rPrChange>
          </w:rPr>
          <w:t>23</w:t>
        </w:r>
        <w:r w:rsidRPr="007454BF">
          <w:rPr>
            <w:webHidden/>
            <w:rPrChange w:id="609" w:author="arkat" w:date="2017-10-02T23:25:00Z">
              <w:rPr>
                <w:webHidden/>
              </w:rPr>
            </w:rPrChange>
          </w:rPr>
          <w:fldChar w:fldCharType="end"/>
        </w:r>
        <w:r w:rsidRPr="007454BF">
          <w:rPr>
            <w:rStyle w:val="Hyperlink"/>
            <w:rPrChange w:id="610" w:author="arkat" w:date="2017-10-02T23:25:00Z">
              <w:rPr>
                <w:rStyle w:val="Hyperlink"/>
              </w:rPr>
            </w:rPrChange>
          </w:rPr>
          <w:fldChar w:fldCharType="end"/>
        </w:r>
      </w:ins>
    </w:p>
    <w:p w14:paraId="31C36E26" w14:textId="77777777" w:rsidR="007454BF" w:rsidRPr="007454BF" w:rsidRDefault="007454BF">
      <w:pPr>
        <w:pStyle w:val="TOC1"/>
        <w:rPr>
          <w:ins w:id="611" w:author="arkat" w:date="2017-10-02T23:24:00Z"/>
          <w:rFonts w:asciiTheme="minorHAnsi" w:eastAsiaTheme="minorEastAsia" w:hAnsiTheme="minorHAnsi" w:cstheme="minorBidi"/>
          <w:sz w:val="22"/>
          <w:lang w:val="en-US"/>
          <w:rPrChange w:id="612" w:author="arkat" w:date="2017-10-02T23:25:00Z">
            <w:rPr>
              <w:ins w:id="613" w:author="arkat" w:date="2017-10-02T23:24:00Z"/>
              <w:rFonts w:asciiTheme="minorHAnsi" w:eastAsiaTheme="minorEastAsia" w:hAnsiTheme="minorHAnsi" w:cstheme="minorBidi"/>
              <w:sz w:val="22"/>
              <w:lang w:val="en-US"/>
            </w:rPr>
          </w:rPrChange>
        </w:rPr>
      </w:pPr>
      <w:ins w:id="614" w:author="arkat" w:date="2017-10-02T23:24:00Z">
        <w:r w:rsidRPr="007454BF">
          <w:rPr>
            <w:rStyle w:val="Hyperlink"/>
            <w:rPrChange w:id="615" w:author="arkat" w:date="2017-10-02T23:25:00Z">
              <w:rPr>
                <w:rStyle w:val="Hyperlink"/>
              </w:rPr>
            </w:rPrChange>
          </w:rPr>
          <w:fldChar w:fldCharType="begin"/>
        </w:r>
        <w:r w:rsidRPr="007454BF">
          <w:rPr>
            <w:rStyle w:val="Hyperlink"/>
            <w:rPrChange w:id="616" w:author="arkat" w:date="2017-10-02T23:25:00Z">
              <w:rPr>
                <w:rStyle w:val="Hyperlink"/>
              </w:rPr>
            </w:rPrChange>
          </w:rPr>
          <w:instrText xml:space="preserve"> </w:instrText>
        </w:r>
        <w:r w:rsidRPr="007454BF">
          <w:rPr>
            <w:rPrChange w:id="617" w:author="arkat" w:date="2017-10-02T23:25:00Z">
              <w:rPr/>
            </w:rPrChange>
          </w:rPr>
          <w:instrText>HYPERLINK \l "_Toc494750003"</w:instrText>
        </w:r>
        <w:r w:rsidRPr="007454BF">
          <w:rPr>
            <w:rStyle w:val="Hyperlink"/>
            <w:rPrChange w:id="618" w:author="arkat" w:date="2017-10-02T23:25:00Z">
              <w:rPr>
                <w:rStyle w:val="Hyperlink"/>
              </w:rPr>
            </w:rPrChange>
          </w:rPr>
          <w:instrText xml:space="preserve"> </w:instrText>
        </w:r>
        <w:r w:rsidRPr="007454BF">
          <w:rPr>
            <w:rStyle w:val="Hyperlink"/>
            <w:rPrChange w:id="619" w:author="arkat" w:date="2017-10-02T23:25:00Z">
              <w:rPr>
                <w:rStyle w:val="Hyperlink"/>
              </w:rPr>
            </w:rPrChange>
          </w:rPr>
        </w:r>
        <w:r w:rsidRPr="007454BF">
          <w:rPr>
            <w:rStyle w:val="Hyperlink"/>
            <w:rPrChange w:id="620" w:author="arkat" w:date="2017-10-02T23:25:00Z">
              <w:rPr>
                <w:rStyle w:val="Hyperlink"/>
              </w:rPr>
            </w:rPrChange>
          </w:rPr>
          <w:fldChar w:fldCharType="separate"/>
        </w:r>
        <w:r w:rsidRPr="007454BF">
          <w:rPr>
            <w:rStyle w:val="Hyperlink"/>
            <w:rPrChange w:id="621" w:author="arkat" w:date="2017-10-02T23:25:00Z">
              <w:rPr>
                <w:rStyle w:val="Hyperlink"/>
                <w:b/>
              </w:rPr>
            </w:rPrChange>
          </w:rPr>
          <w:t>Gambar 2.19</w:t>
        </w:r>
        <w:r w:rsidRPr="007454BF">
          <w:rPr>
            <w:rFonts w:asciiTheme="minorHAnsi" w:eastAsiaTheme="minorEastAsia" w:hAnsiTheme="minorHAnsi" w:cstheme="minorBidi"/>
            <w:sz w:val="22"/>
            <w:lang w:val="en-US"/>
            <w:rPrChange w:id="622" w:author="arkat" w:date="2017-10-02T23:25:00Z">
              <w:rPr>
                <w:rFonts w:asciiTheme="minorHAnsi" w:eastAsiaTheme="minorEastAsia" w:hAnsiTheme="minorHAnsi" w:cstheme="minorBidi"/>
                <w:sz w:val="22"/>
                <w:lang w:val="en-US"/>
              </w:rPr>
            </w:rPrChange>
          </w:rPr>
          <w:tab/>
        </w:r>
        <w:r w:rsidRPr="007454BF">
          <w:rPr>
            <w:rStyle w:val="Hyperlink"/>
            <w:rPrChange w:id="623" w:author="arkat" w:date="2017-10-02T23:25:00Z">
              <w:rPr>
                <w:rStyle w:val="Hyperlink"/>
                <w:b/>
              </w:rPr>
            </w:rPrChange>
          </w:rPr>
          <w:t xml:space="preserve">Contoh </w:t>
        </w:r>
        <w:r w:rsidRPr="007454BF">
          <w:rPr>
            <w:rStyle w:val="Hyperlink"/>
            <w:i/>
            <w:rPrChange w:id="624" w:author="arkat" w:date="2017-10-02T23:25:00Z">
              <w:rPr>
                <w:rStyle w:val="Hyperlink"/>
                <w:b/>
                <w:i/>
              </w:rPr>
            </w:rPrChange>
          </w:rPr>
          <w:t xml:space="preserve">Looping </w:t>
        </w:r>
        <w:r w:rsidRPr="007454BF">
          <w:rPr>
            <w:rStyle w:val="Hyperlink"/>
            <w:rPrChange w:id="625" w:author="arkat" w:date="2017-10-02T23:25:00Z">
              <w:rPr>
                <w:rStyle w:val="Hyperlink"/>
                <w:b/>
              </w:rPr>
            </w:rPrChange>
          </w:rPr>
          <w:t xml:space="preserve">menggunakan </w:t>
        </w:r>
        <w:r w:rsidRPr="007454BF">
          <w:rPr>
            <w:rStyle w:val="Hyperlink"/>
            <w:i/>
            <w:rPrChange w:id="626" w:author="arkat" w:date="2017-10-02T23:25:00Z">
              <w:rPr>
                <w:rStyle w:val="Hyperlink"/>
                <w:b/>
                <w:i/>
              </w:rPr>
            </w:rPrChange>
          </w:rPr>
          <w:t>Sequence Flow</w:t>
        </w:r>
        <w:r w:rsidRPr="007454BF">
          <w:rPr>
            <w:webHidden/>
            <w:rPrChange w:id="627" w:author="arkat" w:date="2017-10-02T23:25:00Z">
              <w:rPr>
                <w:webHidden/>
              </w:rPr>
            </w:rPrChange>
          </w:rPr>
          <w:tab/>
        </w:r>
        <w:r w:rsidRPr="007454BF">
          <w:rPr>
            <w:webHidden/>
            <w:rPrChange w:id="628" w:author="arkat" w:date="2017-10-02T23:25:00Z">
              <w:rPr>
                <w:webHidden/>
              </w:rPr>
            </w:rPrChange>
          </w:rPr>
          <w:fldChar w:fldCharType="begin"/>
        </w:r>
        <w:r w:rsidRPr="007454BF">
          <w:rPr>
            <w:webHidden/>
            <w:rPrChange w:id="629" w:author="arkat" w:date="2017-10-02T23:25:00Z">
              <w:rPr>
                <w:webHidden/>
              </w:rPr>
            </w:rPrChange>
          </w:rPr>
          <w:instrText xml:space="preserve"> PAGEREF _Toc494750003 \h </w:instrText>
        </w:r>
        <w:r w:rsidRPr="007454BF">
          <w:rPr>
            <w:webHidden/>
            <w:rPrChange w:id="630" w:author="arkat" w:date="2017-10-02T23:25:00Z">
              <w:rPr>
                <w:webHidden/>
              </w:rPr>
            </w:rPrChange>
          </w:rPr>
        </w:r>
      </w:ins>
      <w:r w:rsidRPr="007454BF">
        <w:rPr>
          <w:webHidden/>
          <w:rPrChange w:id="631" w:author="arkat" w:date="2017-10-02T23:25:00Z">
            <w:rPr>
              <w:webHidden/>
            </w:rPr>
          </w:rPrChange>
        </w:rPr>
        <w:fldChar w:fldCharType="separate"/>
      </w:r>
      <w:ins w:id="632" w:author="arkat" w:date="2017-10-02T23:24:00Z">
        <w:r w:rsidRPr="007454BF">
          <w:rPr>
            <w:webHidden/>
            <w:rPrChange w:id="633" w:author="arkat" w:date="2017-10-02T23:25:00Z">
              <w:rPr>
                <w:webHidden/>
              </w:rPr>
            </w:rPrChange>
          </w:rPr>
          <w:t>23</w:t>
        </w:r>
        <w:r w:rsidRPr="007454BF">
          <w:rPr>
            <w:webHidden/>
            <w:rPrChange w:id="634" w:author="arkat" w:date="2017-10-02T23:25:00Z">
              <w:rPr>
                <w:webHidden/>
              </w:rPr>
            </w:rPrChange>
          </w:rPr>
          <w:fldChar w:fldCharType="end"/>
        </w:r>
        <w:r w:rsidRPr="007454BF">
          <w:rPr>
            <w:rStyle w:val="Hyperlink"/>
            <w:rPrChange w:id="635" w:author="arkat" w:date="2017-10-02T23:25:00Z">
              <w:rPr>
                <w:rStyle w:val="Hyperlink"/>
              </w:rPr>
            </w:rPrChange>
          </w:rPr>
          <w:fldChar w:fldCharType="end"/>
        </w:r>
      </w:ins>
    </w:p>
    <w:p w14:paraId="316583E5" w14:textId="77777777" w:rsidR="007454BF" w:rsidRPr="007454BF" w:rsidRDefault="007454BF">
      <w:pPr>
        <w:pStyle w:val="TOC1"/>
        <w:rPr>
          <w:ins w:id="636" w:author="arkat" w:date="2017-10-02T23:24:00Z"/>
          <w:rFonts w:asciiTheme="minorHAnsi" w:eastAsiaTheme="minorEastAsia" w:hAnsiTheme="minorHAnsi" w:cstheme="minorBidi"/>
          <w:sz w:val="22"/>
          <w:lang w:val="en-US"/>
          <w:rPrChange w:id="637" w:author="arkat" w:date="2017-10-02T23:25:00Z">
            <w:rPr>
              <w:ins w:id="638" w:author="arkat" w:date="2017-10-02T23:24:00Z"/>
              <w:rFonts w:asciiTheme="minorHAnsi" w:eastAsiaTheme="minorEastAsia" w:hAnsiTheme="minorHAnsi" w:cstheme="minorBidi"/>
              <w:sz w:val="22"/>
              <w:lang w:val="en-US"/>
            </w:rPr>
          </w:rPrChange>
        </w:rPr>
      </w:pPr>
      <w:ins w:id="639" w:author="arkat" w:date="2017-10-02T23:24:00Z">
        <w:r w:rsidRPr="007454BF">
          <w:rPr>
            <w:rStyle w:val="Hyperlink"/>
            <w:rPrChange w:id="640" w:author="arkat" w:date="2017-10-02T23:25:00Z">
              <w:rPr>
                <w:rStyle w:val="Hyperlink"/>
              </w:rPr>
            </w:rPrChange>
          </w:rPr>
          <w:fldChar w:fldCharType="begin"/>
        </w:r>
        <w:r w:rsidRPr="007454BF">
          <w:rPr>
            <w:rStyle w:val="Hyperlink"/>
            <w:rPrChange w:id="641" w:author="arkat" w:date="2017-10-02T23:25:00Z">
              <w:rPr>
                <w:rStyle w:val="Hyperlink"/>
              </w:rPr>
            </w:rPrChange>
          </w:rPr>
          <w:instrText xml:space="preserve"> </w:instrText>
        </w:r>
        <w:r w:rsidRPr="007454BF">
          <w:rPr>
            <w:rPrChange w:id="642" w:author="arkat" w:date="2017-10-02T23:25:00Z">
              <w:rPr/>
            </w:rPrChange>
          </w:rPr>
          <w:instrText>HYPERLINK \l "_Toc494750004"</w:instrText>
        </w:r>
        <w:r w:rsidRPr="007454BF">
          <w:rPr>
            <w:rStyle w:val="Hyperlink"/>
            <w:rPrChange w:id="643" w:author="arkat" w:date="2017-10-02T23:25:00Z">
              <w:rPr>
                <w:rStyle w:val="Hyperlink"/>
              </w:rPr>
            </w:rPrChange>
          </w:rPr>
          <w:instrText xml:space="preserve"> </w:instrText>
        </w:r>
        <w:r w:rsidRPr="007454BF">
          <w:rPr>
            <w:rStyle w:val="Hyperlink"/>
            <w:rPrChange w:id="644" w:author="arkat" w:date="2017-10-02T23:25:00Z">
              <w:rPr>
                <w:rStyle w:val="Hyperlink"/>
              </w:rPr>
            </w:rPrChange>
          </w:rPr>
        </w:r>
        <w:r w:rsidRPr="007454BF">
          <w:rPr>
            <w:rStyle w:val="Hyperlink"/>
            <w:rPrChange w:id="645" w:author="arkat" w:date="2017-10-02T23:25:00Z">
              <w:rPr>
                <w:rStyle w:val="Hyperlink"/>
              </w:rPr>
            </w:rPrChange>
          </w:rPr>
          <w:fldChar w:fldCharType="separate"/>
        </w:r>
        <w:r w:rsidRPr="007454BF">
          <w:rPr>
            <w:rStyle w:val="Hyperlink"/>
            <w:rPrChange w:id="646" w:author="arkat" w:date="2017-10-02T23:25:00Z">
              <w:rPr>
                <w:rStyle w:val="Hyperlink"/>
                <w:b/>
              </w:rPr>
            </w:rPrChange>
          </w:rPr>
          <w:t>Gambar 2.20</w:t>
        </w:r>
        <w:r w:rsidRPr="007454BF">
          <w:rPr>
            <w:rFonts w:asciiTheme="minorHAnsi" w:eastAsiaTheme="minorEastAsia" w:hAnsiTheme="minorHAnsi" w:cstheme="minorBidi"/>
            <w:sz w:val="22"/>
            <w:lang w:val="en-US"/>
            <w:rPrChange w:id="647" w:author="arkat" w:date="2017-10-02T23:25:00Z">
              <w:rPr>
                <w:rFonts w:asciiTheme="minorHAnsi" w:eastAsiaTheme="minorEastAsia" w:hAnsiTheme="minorHAnsi" w:cstheme="minorBidi"/>
                <w:sz w:val="22"/>
                <w:lang w:val="en-US"/>
              </w:rPr>
            </w:rPrChange>
          </w:rPr>
          <w:tab/>
        </w:r>
        <w:r w:rsidRPr="007454BF">
          <w:rPr>
            <w:rStyle w:val="Hyperlink"/>
            <w:rPrChange w:id="648" w:author="arkat" w:date="2017-10-02T23:25:00Z">
              <w:rPr>
                <w:rStyle w:val="Hyperlink"/>
                <w:b/>
              </w:rPr>
            </w:rPrChange>
          </w:rPr>
          <w:t xml:space="preserve">Notasi </w:t>
        </w:r>
        <w:r w:rsidRPr="007454BF">
          <w:rPr>
            <w:rStyle w:val="Hyperlink"/>
            <w:i/>
            <w:rPrChange w:id="649" w:author="arkat" w:date="2017-10-02T23:25:00Z">
              <w:rPr>
                <w:rStyle w:val="Hyperlink"/>
                <w:b/>
                <w:i/>
              </w:rPr>
            </w:rPrChange>
          </w:rPr>
          <w:t>Multiple Intances</w:t>
        </w:r>
        <w:r w:rsidRPr="007454BF">
          <w:rPr>
            <w:webHidden/>
            <w:rPrChange w:id="650" w:author="arkat" w:date="2017-10-02T23:25:00Z">
              <w:rPr>
                <w:webHidden/>
              </w:rPr>
            </w:rPrChange>
          </w:rPr>
          <w:tab/>
        </w:r>
        <w:r w:rsidRPr="007454BF">
          <w:rPr>
            <w:webHidden/>
            <w:rPrChange w:id="651" w:author="arkat" w:date="2017-10-02T23:25:00Z">
              <w:rPr>
                <w:webHidden/>
              </w:rPr>
            </w:rPrChange>
          </w:rPr>
          <w:fldChar w:fldCharType="begin"/>
        </w:r>
        <w:r w:rsidRPr="007454BF">
          <w:rPr>
            <w:webHidden/>
            <w:rPrChange w:id="652" w:author="arkat" w:date="2017-10-02T23:25:00Z">
              <w:rPr>
                <w:webHidden/>
              </w:rPr>
            </w:rPrChange>
          </w:rPr>
          <w:instrText xml:space="preserve"> PAGEREF _Toc494750004 \h </w:instrText>
        </w:r>
        <w:r w:rsidRPr="007454BF">
          <w:rPr>
            <w:webHidden/>
            <w:rPrChange w:id="653" w:author="arkat" w:date="2017-10-02T23:25:00Z">
              <w:rPr>
                <w:webHidden/>
              </w:rPr>
            </w:rPrChange>
          </w:rPr>
        </w:r>
      </w:ins>
      <w:r w:rsidRPr="007454BF">
        <w:rPr>
          <w:webHidden/>
          <w:rPrChange w:id="654" w:author="arkat" w:date="2017-10-02T23:25:00Z">
            <w:rPr>
              <w:webHidden/>
            </w:rPr>
          </w:rPrChange>
        </w:rPr>
        <w:fldChar w:fldCharType="separate"/>
      </w:r>
      <w:ins w:id="655" w:author="arkat" w:date="2017-10-02T23:24:00Z">
        <w:r w:rsidRPr="007454BF">
          <w:rPr>
            <w:webHidden/>
            <w:rPrChange w:id="656" w:author="arkat" w:date="2017-10-02T23:25:00Z">
              <w:rPr>
                <w:webHidden/>
              </w:rPr>
            </w:rPrChange>
          </w:rPr>
          <w:t>24</w:t>
        </w:r>
        <w:r w:rsidRPr="007454BF">
          <w:rPr>
            <w:webHidden/>
            <w:rPrChange w:id="657" w:author="arkat" w:date="2017-10-02T23:25:00Z">
              <w:rPr>
                <w:webHidden/>
              </w:rPr>
            </w:rPrChange>
          </w:rPr>
          <w:fldChar w:fldCharType="end"/>
        </w:r>
        <w:r w:rsidRPr="007454BF">
          <w:rPr>
            <w:rStyle w:val="Hyperlink"/>
            <w:rPrChange w:id="658" w:author="arkat" w:date="2017-10-02T23:25:00Z">
              <w:rPr>
                <w:rStyle w:val="Hyperlink"/>
              </w:rPr>
            </w:rPrChange>
          </w:rPr>
          <w:fldChar w:fldCharType="end"/>
        </w:r>
      </w:ins>
    </w:p>
    <w:p w14:paraId="1E81A4BC" w14:textId="77777777" w:rsidR="007454BF" w:rsidRPr="007454BF" w:rsidRDefault="007454BF">
      <w:pPr>
        <w:pStyle w:val="TOC1"/>
        <w:rPr>
          <w:ins w:id="659" w:author="arkat" w:date="2017-10-02T23:24:00Z"/>
          <w:rFonts w:asciiTheme="minorHAnsi" w:eastAsiaTheme="minorEastAsia" w:hAnsiTheme="minorHAnsi" w:cstheme="minorBidi"/>
          <w:sz w:val="22"/>
          <w:lang w:val="en-US"/>
          <w:rPrChange w:id="660" w:author="arkat" w:date="2017-10-02T23:25:00Z">
            <w:rPr>
              <w:ins w:id="661" w:author="arkat" w:date="2017-10-02T23:24:00Z"/>
              <w:rFonts w:asciiTheme="minorHAnsi" w:eastAsiaTheme="minorEastAsia" w:hAnsiTheme="minorHAnsi" w:cstheme="minorBidi"/>
              <w:sz w:val="22"/>
              <w:lang w:val="en-US"/>
            </w:rPr>
          </w:rPrChange>
        </w:rPr>
      </w:pPr>
      <w:ins w:id="662" w:author="arkat" w:date="2017-10-02T23:24:00Z">
        <w:r w:rsidRPr="007454BF">
          <w:rPr>
            <w:rStyle w:val="Hyperlink"/>
            <w:rPrChange w:id="663" w:author="arkat" w:date="2017-10-02T23:25:00Z">
              <w:rPr>
                <w:rStyle w:val="Hyperlink"/>
              </w:rPr>
            </w:rPrChange>
          </w:rPr>
          <w:fldChar w:fldCharType="begin"/>
        </w:r>
        <w:r w:rsidRPr="007454BF">
          <w:rPr>
            <w:rStyle w:val="Hyperlink"/>
            <w:rPrChange w:id="664" w:author="arkat" w:date="2017-10-02T23:25:00Z">
              <w:rPr>
                <w:rStyle w:val="Hyperlink"/>
              </w:rPr>
            </w:rPrChange>
          </w:rPr>
          <w:instrText xml:space="preserve"> </w:instrText>
        </w:r>
        <w:r w:rsidRPr="007454BF">
          <w:rPr>
            <w:rPrChange w:id="665" w:author="arkat" w:date="2017-10-02T23:25:00Z">
              <w:rPr/>
            </w:rPrChange>
          </w:rPr>
          <w:instrText>HYPERLINK \l "_Toc494750005"</w:instrText>
        </w:r>
        <w:r w:rsidRPr="007454BF">
          <w:rPr>
            <w:rStyle w:val="Hyperlink"/>
            <w:rPrChange w:id="666" w:author="arkat" w:date="2017-10-02T23:25:00Z">
              <w:rPr>
                <w:rStyle w:val="Hyperlink"/>
              </w:rPr>
            </w:rPrChange>
          </w:rPr>
          <w:instrText xml:space="preserve"> </w:instrText>
        </w:r>
        <w:r w:rsidRPr="007454BF">
          <w:rPr>
            <w:rStyle w:val="Hyperlink"/>
            <w:rPrChange w:id="667" w:author="arkat" w:date="2017-10-02T23:25:00Z">
              <w:rPr>
                <w:rStyle w:val="Hyperlink"/>
              </w:rPr>
            </w:rPrChange>
          </w:rPr>
        </w:r>
        <w:r w:rsidRPr="007454BF">
          <w:rPr>
            <w:rStyle w:val="Hyperlink"/>
            <w:rPrChange w:id="668" w:author="arkat" w:date="2017-10-02T23:25:00Z">
              <w:rPr>
                <w:rStyle w:val="Hyperlink"/>
              </w:rPr>
            </w:rPrChange>
          </w:rPr>
          <w:fldChar w:fldCharType="separate"/>
        </w:r>
        <w:r w:rsidRPr="007454BF">
          <w:rPr>
            <w:rStyle w:val="Hyperlink"/>
            <w:rPrChange w:id="669" w:author="arkat" w:date="2017-10-02T23:25:00Z">
              <w:rPr>
                <w:rStyle w:val="Hyperlink"/>
                <w:b/>
              </w:rPr>
            </w:rPrChange>
          </w:rPr>
          <w:t>Gambar 2.21</w:t>
        </w:r>
        <w:r w:rsidRPr="007454BF">
          <w:rPr>
            <w:rFonts w:asciiTheme="minorHAnsi" w:eastAsiaTheme="minorEastAsia" w:hAnsiTheme="minorHAnsi" w:cstheme="minorBidi"/>
            <w:sz w:val="22"/>
            <w:lang w:val="en-US"/>
            <w:rPrChange w:id="670" w:author="arkat" w:date="2017-10-02T23:25:00Z">
              <w:rPr>
                <w:rFonts w:asciiTheme="minorHAnsi" w:eastAsiaTheme="minorEastAsia" w:hAnsiTheme="minorHAnsi" w:cstheme="minorBidi"/>
                <w:sz w:val="22"/>
                <w:lang w:val="en-US"/>
              </w:rPr>
            </w:rPrChange>
          </w:rPr>
          <w:tab/>
        </w:r>
        <w:r w:rsidRPr="007454BF">
          <w:rPr>
            <w:rStyle w:val="Hyperlink"/>
            <w:rPrChange w:id="671" w:author="arkat" w:date="2017-10-02T23:25:00Z">
              <w:rPr>
                <w:rStyle w:val="Hyperlink"/>
                <w:b/>
              </w:rPr>
            </w:rPrChange>
          </w:rPr>
          <w:t xml:space="preserve">Contoh Penggunaan </w:t>
        </w:r>
        <w:r w:rsidRPr="007454BF">
          <w:rPr>
            <w:rStyle w:val="Hyperlink"/>
            <w:i/>
            <w:rPrChange w:id="672" w:author="arkat" w:date="2017-10-02T23:25:00Z">
              <w:rPr>
                <w:rStyle w:val="Hyperlink"/>
                <w:b/>
                <w:i/>
              </w:rPr>
            </w:rPrChange>
          </w:rPr>
          <w:t>Process Break</w:t>
        </w:r>
        <w:r w:rsidRPr="007454BF">
          <w:rPr>
            <w:webHidden/>
            <w:rPrChange w:id="673" w:author="arkat" w:date="2017-10-02T23:25:00Z">
              <w:rPr>
                <w:webHidden/>
              </w:rPr>
            </w:rPrChange>
          </w:rPr>
          <w:tab/>
        </w:r>
        <w:r w:rsidRPr="007454BF">
          <w:rPr>
            <w:webHidden/>
            <w:rPrChange w:id="674" w:author="arkat" w:date="2017-10-02T23:25:00Z">
              <w:rPr>
                <w:webHidden/>
              </w:rPr>
            </w:rPrChange>
          </w:rPr>
          <w:fldChar w:fldCharType="begin"/>
        </w:r>
        <w:r w:rsidRPr="007454BF">
          <w:rPr>
            <w:webHidden/>
            <w:rPrChange w:id="675" w:author="arkat" w:date="2017-10-02T23:25:00Z">
              <w:rPr>
                <w:webHidden/>
              </w:rPr>
            </w:rPrChange>
          </w:rPr>
          <w:instrText xml:space="preserve"> PAGEREF _Toc494750005 \h </w:instrText>
        </w:r>
        <w:r w:rsidRPr="007454BF">
          <w:rPr>
            <w:webHidden/>
            <w:rPrChange w:id="676" w:author="arkat" w:date="2017-10-02T23:25:00Z">
              <w:rPr>
                <w:webHidden/>
              </w:rPr>
            </w:rPrChange>
          </w:rPr>
        </w:r>
      </w:ins>
      <w:r w:rsidRPr="007454BF">
        <w:rPr>
          <w:webHidden/>
          <w:rPrChange w:id="677" w:author="arkat" w:date="2017-10-02T23:25:00Z">
            <w:rPr>
              <w:webHidden/>
            </w:rPr>
          </w:rPrChange>
        </w:rPr>
        <w:fldChar w:fldCharType="separate"/>
      </w:r>
      <w:ins w:id="678" w:author="arkat" w:date="2017-10-02T23:24:00Z">
        <w:r w:rsidRPr="007454BF">
          <w:rPr>
            <w:webHidden/>
            <w:rPrChange w:id="679" w:author="arkat" w:date="2017-10-02T23:25:00Z">
              <w:rPr>
                <w:webHidden/>
              </w:rPr>
            </w:rPrChange>
          </w:rPr>
          <w:t>24</w:t>
        </w:r>
        <w:r w:rsidRPr="007454BF">
          <w:rPr>
            <w:webHidden/>
            <w:rPrChange w:id="680" w:author="arkat" w:date="2017-10-02T23:25:00Z">
              <w:rPr>
                <w:webHidden/>
              </w:rPr>
            </w:rPrChange>
          </w:rPr>
          <w:fldChar w:fldCharType="end"/>
        </w:r>
        <w:r w:rsidRPr="007454BF">
          <w:rPr>
            <w:rStyle w:val="Hyperlink"/>
            <w:rPrChange w:id="681" w:author="arkat" w:date="2017-10-02T23:25:00Z">
              <w:rPr>
                <w:rStyle w:val="Hyperlink"/>
              </w:rPr>
            </w:rPrChange>
          </w:rPr>
          <w:fldChar w:fldCharType="end"/>
        </w:r>
      </w:ins>
    </w:p>
    <w:p w14:paraId="6E999124" w14:textId="77777777" w:rsidR="007454BF" w:rsidRPr="007454BF" w:rsidRDefault="007454BF">
      <w:pPr>
        <w:pStyle w:val="TOC1"/>
        <w:rPr>
          <w:ins w:id="682" w:author="arkat" w:date="2017-10-02T23:24:00Z"/>
          <w:rFonts w:asciiTheme="minorHAnsi" w:eastAsiaTheme="minorEastAsia" w:hAnsiTheme="minorHAnsi" w:cstheme="minorBidi"/>
          <w:sz w:val="22"/>
          <w:lang w:val="en-US"/>
          <w:rPrChange w:id="683" w:author="arkat" w:date="2017-10-02T23:25:00Z">
            <w:rPr>
              <w:ins w:id="684" w:author="arkat" w:date="2017-10-02T23:24:00Z"/>
              <w:rFonts w:asciiTheme="minorHAnsi" w:eastAsiaTheme="minorEastAsia" w:hAnsiTheme="minorHAnsi" w:cstheme="minorBidi"/>
              <w:sz w:val="22"/>
              <w:lang w:val="en-US"/>
            </w:rPr>
          </w:rPrChange>
        </w:rPr>
      </w:pPr>
      <w:ins w:id="685" w:author="arkat" w:date="2017-10-02T23:24:00Z">
        <w:r w:rsidRPr="007454BF">
          <w:rPr>
            <w:rStyle w:val="Hyperlink"/>
            <w:rPrChange w:id="686" w:author="arkat" w:date="2017-10-02T23:25:00Z">
              <w:rPr>
                <w:rStyle w:val="Hyperlink"/>
              </w:rPr>
            </w:rPrChange>
          </w:rPr>
          <w:fldChar w:fldCharType="begin"/>
        </w:r>
        <w:r w:rsidRPr="007454BF">
          <w:rPr>
            <w:rStyle w:val="Hyperlink"/>
            <w:rPrChange w:id="687" w:author="arkat" w:date="2017-10-02T23:25:00Z">
              <w:rPr>
                <w:rStyle w:val="Hyperlink"/>
              </w:rPr>
            </w:rPrChange>
          </w:rPr>
          <w:instrText xml:space="preserve"> </w:instrText>
        </w:r>
        <w:r w:rsidRPr="007454BF">
          <w:rPr>
            <w:rPrChange w:id="688" w:author="arkat" w:date="2017-10-02T23:25:00Z">
              <w:rPr/>
            </w:rPrChange>
          </w:rPr>
          <w:instrText>HYPERLINK \l "_Toc494750006"</w:instrText>
        </w:r>
        <w:r w:rsidRPr="007454BF">
          <w:rPr>
            <w:rStyle w:val="Hyperlink"/>
            <w:rPrChange w:id="689" w:author="arkat" w:date="2017-10-02T23:25:00Z">
              <w:rPr>
                <w:rStyle w:val="Hyperlink"/>
              </w:rPr>
            </w:rPrChange>
          </w:rPr>
          <w:instrText xml:space="preserve"> </w:instrText>
        </w:r>
        <w:r w:rsidRPr="007454BF">
          <w:rPr>
            <w:rStyle w:val="Hyperlink"/>
            <w:rPrChange w:id="690" w:author="arkat" w:date="2017-10-02T23:25:00Z">
              <w:rPr>
                <w:rStyle w:val="Hyperlink"/>
              </w:rPr>
            </w:rPrChange>
          </w:rPr>
        </w:r>
        <w:r w:rsidRPr="007454BF">
          <w:rPr>
            <w:rStyle w:val="Hyperlink"/>
            <w:rPrChange w:id="691" w:author="arkat" w:date="2017-10-02T23:25:00Z">
              <w:rPr>
                <w:rStyle w:val="Hyperlink"/>
              </w:rPr>
            </w:rPrChange>
          </w:rPr>
          <w:fldChar w:fldCharType="separate"/>
        </w:r>
        <w:r w:rsidRPr="007454BF">
          <w:rPr>
            <w:rStyle w:val="Hyperlink"/>
            <w:rPrChange w:id="692" w:author="arkat" w:date="2017-10-02T23:25:00Z">
              <w:rPr>
                <w:rStyle w:val="Hyperlink"/>
                <w:b/>
              </w:rPr>
            </w:rPrChange>
          </w:rPr>
          <w:t>Gambar 2.22</w:t>
        </w:r>
        <w:r w:rsidRPr="007454BF">
          <w:rPr>
            <w:rFonts w:asciiTheme="minorHAnsi" w:eastAsiaTheme="minorEastAsia" w:hAnsiTheme="minorHAnsi" w:cstheme="minorBidi"/>
            <w:sz w:val="22"/>
            <w:lang w:val="en-US"/>
            <w:rPrChange w:id="693" w:author="arkat" w:date="2017-10-02T23:25:00Z">
              <w:rPr>
                <w:rFonts w:asciiTheme="minorHAnsi" w:eastAsiaTheme="minorEastAsia" w:hAnsiTheme="minorHAnsi" w:cstheme="minorBidi"/>
                <w:sz w:val="22"/>
                <w:lang w:val="en-US"/>
              </w:rPr>
            </w:rPrChange>
          </w:rPr>
          <w:tab/>
        </w:r>
        <w:r w:rsidRPr="007454BF">
          <w:rPr>
            <w:rStyle w:val="Hyperlink"/>
            <w:rPrChange w:id="694" w:author="arkat" w:date="2017-10-02T23:25:00Z">
              <w:rPr>
                <w:rStyle w:val="Hyperlink"/>
                <w:b/>
              </w:rPr>
            </w:rPrChange>
          </w:rPr>
          <w:t xml:space="preserve">Notasi </w:t>
        </w:r>
        <w:r w:rsidRPr="007454BF">
          <w:rPr>
            <w:rStyle w:val="Hyperlink"/>
            <w:i/>
            <w:rPrChange w:id="695" w:author="arkat" w:date="2017-10-02T23:25:00Z">
              <w:rPr>
                <w:rStyle w:val="Hyperlink"/>
                <w:b/>
                <w:i/>
              </w:rPr>
            </w:rPrChange>
          </w:rPr>
          <w:t>Transaction</w:t>
        </w:r>
        <w:r w:rsidRPr="007454BF">
          <w:rPr>
            <w:webHidden/>
            <w:rPrChange w:id="696" w:author="arkat" w:date="2017-10-02T23:25:00Z">
              <w:rPr>
                <w:webHidden/>
              </w:rPr>
            </w:rPrChange>
          </w:rPr>
          <w:tab/>
        </w:r>
        <w:r w:rsidRPr="007454BF">
          <w:rPr>
            <w:webHidden/>
            <w:rPrChange w:id="697" w:author="arkat" w:date="2017-10-02T23:25:00Z">
              <w:rPr>
                <w:webHidden/>
              </w:rPr>
            </w:rPrChange>
          </w:rPr>
          <w:fldChar w:fldCharType="begin"/>
        </w:r>
        <w:r w:rsidRPr="007454BF">
          <w:rPr>
            <w:webHidden/>
            <w:rPrChange w:id="698" w:author="arkat" w:date="2017-10-02T23:25:00Z">
              <w:rPr>
                <w:webHidden/>
              </w:rPr>
            </w:rPrChange>
          </w:rPr>
          <w:instrText xml:space="preserve"> PAGEREF _Toc494750006 \h </w:instrText>
        </w:r>
        <w:r w:rsidRPr="007454BF">
          <w:rPr>
            <w:webHidden/>
            <w:rPrChange w:id="699" w:author="arkat" w:date="2017-10-02T23:25:00Z">
              <w:rPr>
                <w:webHidden/>
              </w:rPr>
            </w:rPrChange>
          </w:rPr>
        </w:r>
      </w:ins>
      <w:r w:rsidRPr="007454BF">
        <w:rPr>
          <w:webHidden/>
          <w:rPrChange w:id="700" w:author="arkat" w:date="2017-10-02T23:25:00Z">
            <w:rPr>
              <w:webHidden/>
            </w:rPr>
          </w:rPrChange>
        </w:rPr>
        <w:fldChar w:fldCharType="separate"/>
      </w:r>
      <w:ins w:id="701" w:author="arkat" w:date="2017-10-02T23:24:00Z">
        <w:r w:rsidRPr="007454BF">
          <w:rPr>
            <w:webHidden/>
            <w:rPrChange w:id="702" w:author="arkat" w:date="2017-10-02T23:25:00Z">
              <w:rPr>
                <w:webHidden/>
              </w:rPr>
            </w:rPrChange>
          </w:rPr>
          <w:t>24</w:t>
        </w:r>
        <w:r w:rsidRPr="007454BF">
          <w:rPr>
            <w:webHidden/>
            <w:rPrChange w:id="703" w:author="arkat" w:date="2017-10-02T23:25:00Z">
              <w:rPr>
                <w:webHidden/>
              </w:rPr>
            </w:rPrChange>
          </w:rPr>
          <w:fldChar w:fldCharType="end"/>
        </w:r>
        <w:r w:rsidRPr="007454BF">
          <w:rPr>
            <w:rStyle w:val="Hyperlink"/>
            <w:rPrChange w:id="704" w:author="arkat" w:date="2017-10-02T23:25:00Z">
              <w:rPr>
                <w:rStyle w:val="Hyperlink"/>
              </w:rPr>
            </w:rPrChange>
          </w:rPr>
          <w:fldChar w:fldCharType="end"/>
        </w:r>
      </w:ins>
    </w:p>
    <w:p w14:paraId="146211E9" w14:textId="77777777" w:rsidR="007454BF" w:rsidRPr="007454BF" w:rsidRDefault="007454BF">
      <w:pPr>
        <w:pStyle w:val="TOC1"/>
        <w:rPr>
          <w:ins w:id="705" w:author="arkat" w:date="2017-10-02T23:24:00Z"/>
          <w:rFonts w:asciiTheme="minorHAnsi" w:eastAsiaTheme="minorEastAsia" w:hAnsiTheme="minorHAnsi" w:cstheme="minorBidi"/>
          <w:sz w:val="22"/>
          <w:lang w:val="en-US"/>
          <w:rPrChange w:id="706" w:author="arkat" w:date="2017-10-02T23:25:00Z">
            <w:rPr>
              <w:ins w:id="707" w:author="arkat" w:date="2017-10-02T23:24:00Z"/>
              <w:rFonts w:asciiTheme="minorHAnsi" w:eastAsiaTheme="minorEastAsia" w:hAnsiTheme="minorHAnsi" w:cstheme="minorBidi"/>
              <w:sz w:val="22"/>
              <w:lang w:val="en-US"/>
            </w:rPr>
          </w:rPrChange>
        </w:rPr>
      </w:pPr>
      <w:ins w:id="708" w:author="arkat" w:date="2017-10-02T23:24:00Z">
        <w:r w:rsidRPr="007454BF">
          <w:rPr>
            <w:rStyle w:val="Hyperlink"/>
            <w:rPrChange w:id="709" w:author="arkat" w:date="2017-10-02T23:25:00Z">
              <w:rPr>
                <w:rStyle w:val="Hyperlink"/>
              </w:rPr>
            </w:rPrChange>
          </w:rPr>
          <w:fldChar w:fldCharType="begin"/>
        </w:r>
        <w:r w:rsidRPr="007454BF">
          <w:rPr>
            <w:rStyle w:val="Hyperlink"/>
            <w:rPrChange w:id="710" w:author="arkat" w:date="2017-10-02T23:25:00Z">
              <w:rPr>
                <w:rStyle w:val="Hyperlink"/>
              </w:rPr>
            </w:rPrChange>
          </w:rPr>
          <w:instrText xml:space="preserve"> </w:instrText>
        </w:r>
        <w:r w:rsidRPr="007454BF">
          <w:rPr>
            <w:rPrChange w:id="711" w:author="arkat" w:date="2017-10-02T23:25:00Z">
              <w:rPr/>
            </w:rPrChange>
          </w:rPr>
          <w:instrText>HYPERLINK \l "_Toc494750007"</w:instrText>
        </w:r>
        <w:r w:rsidRPr="007454BF">
          <w:rPr>
            <w:rStyle w:val="Hyperlink"/>
            <w:rPrChange w:id="712" w:author="arkat" w:date="2017-10-02T23:25:00Z">
              <w:rPr>
                <w:rStyle w:val="Hyperlink"/>
              </w:rPr>
            </w:rPrChange>
          </w:rPr>
          <w:instrText xml:space="preserve"> </w:instrText>
        </w:r>
        <w:r w:rsidRPr="007454BF">
          <w:rPr>
            <w:rStyle w:val="Hyperlink"/>
            <w:rPrChange w:id="713" w:author="arkat" w:date="2017-10-02T23:25:00Z">
              <w:rPr>
                <w:rStyle w:val="Hyperlink"/>
              </w:rPr>
            </w:rPrChange>
          </w:rPr>
        </w:r>
        <w:r w:rsidRPr="007454BF">
          <w:rPr>
            <w:rStyle w:val="Hyperlink"/>
            <w:rPrChange w:id="714" w:author="arkat" w:date="2017-10-02T23:25:00Z">
              <w:rPr>
                <w:rStyle w:val="Hyperlink"/>
              </w:rPr>
            </w:rPrChange>
          </w:rPr>
          <w:fldChar w:fldCharType="separate"/>
        </w:r>
        <w:r w:rsidRPr="007454BF">
          <w:rPr>
            <w:rStyle w:val="Hyperlink"/>
            <w:rPrChange w:id="715" w:author="arkat" w:date="2017-10-02T23:25:00Z">
              <w:rPr>
                <w:rStyle w:val="Hyperlink"/>
                <w:b/>
              </w:rPr>
            </w:rPrChange>
          </w:rPr>
          <w:t>Gambar 2.23</w:t>
        </w:r>
        <w:r w:rsidRPr="007454BF">
          <w:rPr>
            <w:rFonts w:asciiTheme="minorHAnsi" w:eastAsiaTheme="minorEastAsia" w:hAnsiTheme="minorHAnsi" w:cstheme="minorBidi"/>
            <w:sz w:val="22"/>
            <w:lang w:val="en-US"/>
            <w:rPrChange w:id="716" w:author="arkat" w:date="2017-10-02T23:25:00Z">
              <w:rPr>
                <w:rFonts w:asciiTheme="minorHAnsi" w:eastAsiaTheme="minorEastAsia" w:hAnsiTheme="minorHAnsi" w:cstheme="minorBidi"/>
                <w:sz w:val="22"/>
                <w:lang w:val="en-US"/>
              </w:rPr>
            </w:rPrChange>
          </w:rPr>
          <w:tab/>
        </w:r>
        <w:r w:rsidRPr="007454BF">
          <w:rPr>
            <w:rStyle w:val="Hyperlink"/>
            <w:rPrChange w:id="717" w:author="arkat" w:date="2017-10-02T23:25:00Z">
              <w:rPr>
                <w:rStyle w:val="Hyperlink"/>
                <w:b/>
              </w:rPr>
            </w:rPrChange>
          </w:rPr>
          <w:t>Skema Model Transformasi</w:t>
        </w:r>
        <w:r w:rsidRPr="007454BF">
          <w:rPr>
            <w:webHidden/>
            <w:rPrChange w:id="718" w:author="arkat" w:date="2017-10-02T23:25:00Z">
              <w:rPr>
                <w:webHidden/>
              </w:rPr>
            </w:rPrChange>
          </w:rPr>
          <w:tab/>
        </w:r>
        <w:r w:rsidRPr="007454BF">
          <w:rPr>
            <w:webHidden/>
            <w:rPrChange w:id="719" w:author="arkat" w:date="2017-10-02T23:25:00Z">
              <w:rPr>
                <w:webHidden/>
              </w:rPr>
            </w:rPrChange>
          </w:rPr>
          <w:fldChar w:fldCharType="begin"/>
        </w:r>
        <w:r w:rsidRPr="007454BF">
          <w:rPr>
            <w:webHidden/>
            <w:rPrChange w:id="720" w:author="arkat" w:date="2017-10-02T23:25:00Z">
              <w:rPr>
                <w:webHidden/>
              </w:rPr>
            </w:rPrChange>
          </w:rPr>
          <w:instrText xml:space="preserve"> PAGEREF _Toc494750007 \h </w:instrText>
        </w:r>
        <w:r w:rsidRPr="007454BF">
          <w:rPr>
            <w:webHidden/>
            <w:rPrChange w:id="721" w:author="arkat" w:date="2017-10-02T23:25:00Z">
              <w:rPr>
                <w:webHidden/>
              </w:rPr>
            </w:rPrChange>
          </w:rPr>
        </w:r>
      </w:ins>
      <w:r w:rsidRPr="007454BF">
        <w:rPr>
          <w:webHidden/>
          <w:rPrChange w:id="722" w:author="arkat" w:date="2017-10-02T23:25:00Z">
            <w:rPr>
              <w:webHidden/>
            </w:rPr>
          </w:rPrChange>
        </w:rPr>
        <w:fldChar w:fldCharType="separate"/>
      </w:r>
      <w:ins w:id="723" w:author="arkat" w:date="2017-10-02T23:24:00Z">
        <w:r w:rsidRPr="007454BF">
          <w:rPr>
            <w:webHidden/>
            <w:rPrChange w:id="724" w:author="arkat" w:date="2017-10-02T23:25:00Z">
              <w:rPr>
                <w:webHidden/>
              </w:rPr>
            </w:rPrChange>
          </w:rPr>
          <w:t>25</w:t>
        </w:r>
        <w:r w:rsidRPr="007454BF">
          <w:rPr>
            <w:webHidden/>
            <w:rPrChange w:id="725" w:author="arkat" w:date="2017-10-02T23:25:00Z">
              <w:rPr>
                <w:webHidden/>
              </w:rPr>
            </w:rPrChange>
          </w:rPr>
          <w:fldChar w:fldCharType="end"/>
        </w:r>
        <w:r w:rsidRPr="007454BF">
          <w:rPr>
            <w:rStyle w:val="Hyperlink"/>
            <w:rPrChange w:id="726" w:author="arkat" w:date="2017-10-02T23:25:00Z">
              <w:rPr>
                <w:rStyle w:val="Hyperlink"/>
              </w:rPr>
            </w:rPrChange>
          </w:rPr>
          <w:fldChar w:fldCharType="end"/>
        </w:r>
      </w:ins>
    </w:p>
    <w:p w14:paraId="1155C6A1" w14:textId="77777777" w:rsidR="007454BF" w:rsidRPr="007454BF" w:rsidRDefault="007454BF">
      <w:pPr>
        <w:pStyle w:val="TOC1"/>
        <w:rPr>
          <w:ins w:id="727" w:author="arkat" w:date="2017-10-02T23:24:00Z"/>
          <w:rFonts w:asciiTheme="minorHAnsi" w:eastAsiaTheme="minorEastAsia" w:hAnsiTheme="minorHAnsi" w:cstheme="minorBidi"/>
          <w:sz w:val="22"/>
          <w:lang w:val="en-US"/>
          <w:rPrChange w:id="728" w:author="arkat" w:date="2017-10-02T23:25:00Z">
            <w:rPr>
              <w:ins w:id="729" w:author="arkat" w:date="2017-10-02T23:24:00Z"/>
              <w:rFonts w:asciiTheme="minorHAnsi" w:eastAsiaTheme="minorEastAsia" w:hAnsiTheme="minorHAnsi" w:cstheme="minorBidi"/>
              <w:sz w:val="22"/>
              <w:lang w:val="en-US"/>
            </w:rPr>
          </w:rPrChange>
        </w:rPr>
      </w:pPr>
      <w:ins w:id="730" w:author="arkat" w:date="2017-10-02T23:24:00Z">
        <w:r w:rsidRPr="007454BF">
          <w:rPr>
            <w:rStyle w:val="Hyperlink"/>
            <w:rPrChange w:id="731" w:author="arkat" w:date="2017-10-02T23:25:00Z">
              <w:rPr>
                <w:rStyle w:val="Hyperlink"/>
              </w:rPr>
            </w:rPrChange>
          </w:rPr>
          <w:fldChar w:fldCharType="begin"/>
        </w:r>
        <w:r w:rsidRPr="007454BF">
          <w:rPr>
            <w:rStyle w:val="Hyperlink"/>
            <w:rPrChange w:id="732" w:author="arkat" w:date="2017-10-02T23:25:00Z">
              <w:rPr>
                <w:rStyle w:val="Hyperlink"/>
              </w:rPr>
            </w:rPrChange>
          </w:rPr>
          <w:instrText xml:space="preserve"> </w:instrText>
        </w:r>
        <w:r w:rsidRPr="007454BF">
          <w:rPr>
            <w:rPrChange w:id="733" w:author="arkat" w:date="2017-10-02T23:25:00Z">
              <w:rPr/>
            </w:rPrChange>
          </w:rPr>
          <w:instrText>HYPERLINK \l "_Toc494750008"</w:instrText>
        </w:r>
        <w:r w:rsidRPr="007454BF">
          <w:rPr>
            <w:rStyle w:val="Hyperlink"/>
            <w:rPrChange w:id="734" w:author="arkat" w:date="2017-10-02T23:25:00Z">
              <w:rPr>
                <w:rStyle w:val="Hyperlink"/>
              </w:rPr>
            </w:rPrChange>
          </w:rPr>
          <w:instrText xml:space="preserve"> </w:instrText>
        </w:r>
        <w:r w:rsidRPr="007454BF">
          <w:rPr>
            <w:rStyle w:val="Hyperlink"/>
            <w:rPrChange w:id="735" w:author="arkat" w:date="2017-10-02T23:25:00Z">
              <w:rPr>
                <w:rStyle w:val="Hyperlink"/>
              </w:rPr>
            </w:rPrChange>
          </w:rPr>
        </w:r>
        <w:r w:rsidRPr="007454BF">
          <w:rPr>
            <w:rStyle w:val="Hyperlink"/>
            <w:rPrChange w:id="736" w:author="arkat" w:date="2017-10-02T23:25:00Z">
              <w:rPr>
                <w:rStyle w:val="Hyperlink"/>
              </w:rPr>
            </w:rPrChange>
          </w:rPr>
          <w:fldChar w:fldCharType="separate"/>
        </w:r>
        <w:r w:rsidRPr="007454BF">
          <w:rPr>
            <w:rStyle w:val="Hyperlink"/>
            <w:rPrChange w:id="737" w:author="arkat" w:date="2017-10-02T23:25:00Z">
              <w:rPr>
                <w:rStyle w:val="Hyperlink"/>
                <w:b/>
              </w:rPr>
            </w:rPrChange>
          </w:rPr>
          <w:t>Gambar 3.1</w:t>
        </w:r>
        <w:r w:rsidRPr="007454BF">
          <w:rPr>
            <w:rFonts w:asciiTheme="minorHAnsi" w:eastAsiaTheme="minorEastAsia" w:hAnsiTheme="minorHAnsi" w:cstheme="minorBidi"/>
            <w:sz w:val="22"/>
            <w:lang w:val="en-US"/>
            <w:rPrChange w:id="738" w:author="arkat" w:date="2017-10-02T23:25:00Z">
              <w:rPr>
                <w:rFonts w:asciiTheme="minorHAnsi" w:eastAsiaTheme="minorEastAsia" w:hAnsiTheme="minorHAnsi" w:cstheme="minorBidi"/>
                <w:sz w:val="22"/>
                <w:lang w:val="en-US"/>
              </w:rPr>
            </w:rPrChange>
          </w:rPr>
          <w:tab/>
        </w:r>
        <w:r w:rsidRPr="007454BF">
          <w:rPr>
            <w:rStyle w:val="Hyperlink"/>
            <w:rPrChange w:id="739" w:author="arkat" w:date="2017-10-02T23:25:00Z">
              <w:rPr>
                <w:rStyle w:val="Hyperlink"/>
                <w:b/>
              </w:rPr>
            </w:rPrChange>
          </w:rPr>
          <w:t>Framework SERM</w:t>
        </w:r>
        <w:r w:rsidRPr="007454BF">
          <w:rPr>
            <w:webHidden/>
            <w:rPrChange w:id="740" w:author="arkat" w:date="2017-10-02T23:25:00Z">
              <w:rPr>
                <w:webHidden/>
              </w:rPr>
            </w:rPrChange>
          </w:rPr>
          <w:tab/>
        </w:r>
        <w:r w:rsidRPr="007454BF">
          <w:rPr>
            <w:webHidden/>
            <w:rPrChange w:id="741" w:author="arkat" w:date="2017-10-02T23:25:00Z">
              <w:rPr>
                <w:webHidden/>
              </w:rPr>
            </w:rPrChange>
          </w:rPr>
          <w:fldChar w:fldCharType="begin"/>
        </w:r>
        <w:r w:rsidRPr="007454BF">
          <w:rPr>
            <w:webHidden/>
            <w:rPrChange w:id="742" w:author="arkat" w:date="2017-10-02T23:25:00Z">
              <w:rPr>
                <w:webHidden/>
              </w:rPr>
            </w:rPrChange>
          </w:rPr>
          <w:instrText xml:space="preserve"> PAGEREF _Toc494750008 \h </w:instrText>
        </w:r>
        <w:r w:rsidRPr="007454BF">
          <w:rPr>
            <w:webHidden/>
            <w:rPrChange w:id="743" w:author="arkat" w:date="2017-10-02T23:25:00Z">
              <w:rPr>
                <w:webHidden/>
              </w:rPr>
            </w:rPrChange>
          </w:rPr>
        </w:r>
      </w:ins>
      <w:r w:rsidRPr="007454BF">
        <w:rPr>
          <w:webHidden/>
          <w:rPrChange w:id="744" w:author="arkat" w:date="2017-10-02T23:25:00Z">
            <w:rPr>
              <w:webHidden/>
            </w:rPr>
          </w:rPrChange>
        </w:rPr>
        <w:fldChar w:fldCharType="separate"/>
      </w:r>
      <w:ins w:id="745" w:author="arkat" w:date="2017-10-02T23:24:00Z">
        <w:r w:rsidRPr="007454BF">
          <w:rPr>
            <w:webHidden/>
            <w:rPrChange w:id="746" w:author="arkat" w:date="2017-10-02T23:25:00Z">
              <w:rPr>
                <w:webHidden/>
              </w:rPr>
            </w:rPrChange>
          </w:rPr>
          <w:t>27</w:t>
        </w:r>
        <w:r w:rsidRPr="007454BF">
          <w:rPr>
            <w:webHidden/>
            <w:rPrChange w:id="747" w:author="arkat" w:date="2017-10-02T23:25:00Z">
              <w:rPr>
                <w:webHidden/>
              </w:rPr>
            </w:rPrChange>
          </w:rPr>
          <w:fldChar w:fldCharType="end"/>
        </w:r>
        <w:r w:rsidRPr="007454BF">
          <w:rPr>
            <w:rStyle w:val="Hyperlink"/>
            <w:rPrChange w:id="748" w:author="arkat" w:date="2017-10-02T23:25:00Z">
              <w:rPr>
                <w:rStyle w:val="Hyperlink"/>
              </w:rPr>
            </w:rPrChange>
          </w:rPr>
          <w:fldChar w:fldCharType="end"/>
        </w:r>
      </w:ins>
    </w:p>
    <w:p w14:paraId="7C539126" w14:textId="77777777" w:rsidR="001E4CBB" w:rsidRDefault="00B61FBE">
      <w:pPr>
        <w:spacing w:after="0"/>
        <w:jc w:val="center"/>
        <w:rPr>
          <w:ins w:id="749" w:author="arkat" w:date="2017-09-28T16:32:00Z"/>
          <w:b/>
          <w:lang w:val="en-US"/>
        </w:rPr>
        <w:pPrChange w:id="750" w:author="arkat" w:date="2017-09-28T16:33:00Z">
          <w:pPr>
            <w:spacing w:after="0"/>
          </w:pPr>
        </w:pPrChange>
      </w:pPr>
      <w:ins w:id="751" w:author="arkat" w:date="2017-10-02T08:47:00Z">
        <w:r w:rsidRPr="007454BF">
          <w:rPr>
            <w:lang w:val="en-US"/>
            <w:rPrChange w:id="752" w:author="arkat" w:date="2017-10-02T23:25:00Z">
              <w:rPr>
                <w:b/>
                <w:lang w:val="en-US"/>
              </w:rPr>
            </w:rPrChange>
          </w:rPr>
          <w:fldChar w:fldCharType="end"/>
        </w:r>
      </w:ins>
    </w:p>
    <w:p w14:paraId="3B2032F1" w14:textId="16B172BE" w:rsidR="00A70FC1" w:rsidRPr="00A70FC1" w:rsidRDefault="00D30412">
      <w:pPr>
        <w:pStyle w:val="Heading1"/>
        <w:numPr>
          <w:ilvl w:val="0"/>
          <w:numId w:val="0"/>
        </w:numPr>
        <w:rPr>
          <w:ins w:id="753" w:author="arkat" w:date="2017-10-02T09:11:00Z"/>
          <w:lang w:val="en-US"/>
          <w:rPrChange w:id="754" w:author="arkat" w:date="2017-10-02T09:12:00Z">
            <w:rPr>
              <w:ins w:id="755" w:author="arkat" w:date="2017-10-02T09:11:00Z"/>
            </w:rPr>
          </w:rPrChange>
        </w:rPr>
        <w:pPrChange w:id="756" w:author="arkat" w:date="2017-10-02T09:12:00Z">
          <w:pPr>
            <w:spacing w:after="0"/>
          </w:pPr>
        </w:pPrChange>
      </w:pPr>
      <w:bookmarkStart w:id="757" w:name="_Toc494697272"/>
      <w:ins w:id="758" w:author="arkat" w:date="2017-09-28T16:38:00Z">
        <w:r>
          <w:rPr>
            <w:lang w:val="en-US"/>
          </w:rPr>
          <w:lastRenderedPageBreak/>
          <w:t>DAFTAR TABEL</w:t>
        </w:r>
      </w:ins>
      <w:bookmarkEnd w:id="757"/>
    </w:p>
    <w:p w14:paraId="600FA093" w14:textId="77777777" w:rsidR="007454BF" w:rsidRDefault="00A70FC1" w:rsidP="007454BF">
      <w:pPr>
        <w:pStyle w:val="TOC1"/>
        <w:tabs>
          <w:tab w:val="left" w:pos="990"/>
        </w:tabs>
        <w:rPr>
          <w:ins w:id="759" w:author="arkat" w:date="2017-10-02T23:25:00Z"/>
          <w:rFonts w:asciiTheme="minorHAnsi" w:eastAsiaTheme="minorEastAsia" w:hAnsiTheme="minorHAnsi" w:cstheme="minorBidi"/>
          <w:sz w:val="22"/>
          <w:lang w:val="en-US"/>
        </w:rPr>
      </w:pPr>
      <w:ins w:id="760" w:author="arkat" w:date="2017-10-02T09:12:00Z">
        <w:r>
          <w:fldChar w:fldCharType="begin"/>
        </w:r>
        <w:r>
          <w:instrText xml:space="preserve"> TOC \h \z \t "Tabel BAB 2,1" </w:instrText>
        </w:r>
      </w:ins>
      <w:r>
        <w:fldChar w:fldCharType="separate"/>
      </w:r>
      <w:ins w:id="761" w:author="arkat" w:date="2017-10-02T23:25:00Z">
        <w:r w:rsidR="007454BF" w:rsidRPr="00740F48">
          <w:rPr>
            <w:rStyle w:val="Hyperlink"/>
          </w:rPr>
          <w:fldChar w:fldCharType="begin"/>
        </w:r>
        <w:r w:rsidR="007454BF" w:rsidRPr="00740F48">
          <w:rPr>
            <w:rStyle w:val="Hyperlink"/>
          </w:rPr>
          <w:instrText xml:space="preserve"> </w:instrText>
        </w:r>
        <w:r w:rsidR="007454BF">
          <w:instrText>HYPERLINK \l "_Toc494750080"</w:instrText>
        </w:r>
        <w:r w:rsidR="007454BF" w:rsidRPr="00740F48">
          <w:rPr>
            <w:rStyle w:val="Hyperlink"/>
          </w:rPr>
          <w:instrText xml:space="preserve"> </w:instrText>
        </w:r>
        <w:r w:rsidR="007454BF" w:rsidRPr="00740F48">
          <w:rPr>
            <w:rStyle w:val="Hyperlink"/>
          </w:rPr>
        </w:r>
        <w:r w:rsidR="007454BF" w:rsidRPr="00740F48">
          <w:rPr>
            <w:rStyle w:val="Hyperlink"/>
          </w:rPr>
          <w:fldChar w:fldCharType="separate"/>
        </w:r>
        <w:r w:rsidR="007454BF" w:rsidRPr="00740F48">
          <w:rPr>
            <w:rStyle w:val="Hyperlink"/>
          </w:rPr>
          <w:t>Tabel 2.1</w:t>
        </w:r>
        <w:r w:rsidR="007454BF">
          <w:rPr>
            <w:rFonts w:asciiTheme="minorHAnsi" w:eastAsiaTheme="minorEastAsia" w:hAnsiTheme="minorHAnsi" w:cstheme="minorBidi"/>
            <w:sz w:val="22"/>
            <w:lang w:val="en-US"/>
          </w:rPr>
          <w:tab/>
        </w:r>
        <w:r w:rsidR="007454BF" w:rsidRPr="00740F48">
          <w:rPr>
            <w:rStyle w:val="Hyperlink"/>
          </w:rPr>
          <w:t>Kategori Pemodelan Proses Bisnis</w:t>
        </w:r>
        <w:r w:rsidR="007454BF">
          <w:rPr>
            <w:webHidden/>
          </w:rPr>
          <w:tab/>
        </w:r>
        <w:r w:rsidR="007454BF">
          <w:rPr>
            <w:webHidden/>
          </w:rPr>
          <w:fldChar w:fldCharType="begin"/>
        </w:r>
        <w:r w:rsidR="007454BF">
          <w:rPr>
            <w:webHidden/>
          </w:rPr>
          <w:instrText xml:space="preserve"> PAGEREF _Toc494750080 \h </w:instrText>
        </w:r>
        <w:r w:rsidR="007454BF">
          <w:rPr>
            <w:webHidden/>
          </w:rPr>
        </w:r>
      </w:ins>
      <w:r w:rsidR="007454BF">
        <w:rPr>
          <w:webHidden/>
        </w:rPr>
        <w:fldChar w:fldCharType="separate"/>
      </w:r>
      <w:ins w:id="762" w:author="arkat" w:date="2017-10-02T23:25:00Z">
        <w:r w:rsidR="007454BF">
          <w:rPr>
            <w:webHidden/>
          </w:rPr>
          <w:t>9</w:t>
        </w:r>
        <w:r w:rsidR="007454BF">
          <w:rPr>
            <w:webHidden/>
          </w:rPr>
          <w:fldChar w:fldCharType="end"/>
        </w:r>
        <w:r w:rsidR="007454BF" w:rsidRPr="00740F48">
          <w:rPr>
            <w:rStyle w:val="Hyperlink"/>
          </w:rPr>
          <w:fldChar w:fldCharType="end"/>
        </w:r>
      </w:ins>
    </w:p>
    <w:p w14:paraId="52902249" w14:textId="77777777" w:rsidR="007454BF" w:rsidRDefault="007454BF" w:rsidP="007454BF">
      <w:pPr>
        <w:pStyle w:val="TOC1"/>
        <w:tabs>
          <w:tab w:val="left" w:pos="990"/>
        </w:tabs>
        <w:rPr>
          <w:ins w:id="763" w:author="arkat" w:date="2017-10-02T23:25:00Z"/>
          <w:rFonts w:asciiTheme="minorHAnsi" w:eastAsiaTheme="minorEastAsia" w:hAnsiTheme="minorHAnsi" w:cstheme="minorBidi"/>
          <w:sz w:val="22"/>
          <w:lang w:val="en-US"/>
        </w:rPr>
      </w:pPr>
      <w:ins w:id="764" w:author="arkat" w:date="2017-10-02T23:25:00Z">
        <w:r w:rsidRPr="00740F48">
          <w:rPr>
            <w:rStyle w:val="Hyperlink"/>
          </w:rPr>
          <w:fldChar w:fldCharType="begin"/>
        </w:r>
        <w:r w:rsidRPr="00740F48">
          <w:rPr>
            <w:rStyle w:val="Hyperlink"/>
          </w:rPr>
          <w:instrText xml:space="preserve"> </w:instrText>
        </w:r>
        <w:r>
          <w:instrText>HYPERLINK \l "_Toc494750081"</w:instrText>
        </w:r>
        <w:r w:rsidRPr="00740F48">
          <w:rPr>
            <w:rStyle w:val="Hyperlink"/>
          </w:rPr>
          <w:instrText xml:space="preserve"> </w:instrText>
        </w:r>
        <w:r w:rsidRPr="00740F48">
          <w:rPr>
            <w:rStyle w:val="Hyperlink"/>
          </w:rPr>
        </w:r>
        <w:r w:rsidRPr="00740F48">
          <w:rPr>
            <w:rStyle w:val="Hyperlink"/>
          </w:rPr>
          <w:fldChar w:fldCharType="separate"/>
        </w:r>
        <w:r w:rsidRPr="00740F48">
          <w:rPr>
            <w:rStyle w:val="Hyperlink"/>
          </w:rPr>
          <w:t>Tabel 2.2</w:t>
        </w:r>
        <w:r>
          <w:rPr>
            <w:rFonts w:asciiTheme="minorHAnsi" w:eastAsiaTheme="minorEastAsia" w:hAnsiTheme="minorHAnsi" w:cstheme="minorBidi"/>
            <w:sz w:val="22"/>
            <w:lang w:val="en-US"/>
          </w:rPr>
          <w:tab/>
        </w:r>
        <w:r w:rsidRPr="00740F48">
          <w:rPr>
            <w:rStyle w:val="Hyperlink"/>
          </w:rPr>
          <w:t>Elemen dasar BPMN 2.0</w:t>
        </w:r>
        <w:r>
          <w:rPr>
            <w:webHidden/>
          </w:rPr>
          <w:tab/>
        </w:r>
        <w:r>
          <w:rPr>
            <w:webHidden/>
          </w:rPr>
          <w:fldChar w:fldCharType="begin"/>
        </w:r>
        <w:r>
          <w:rPr>
            <w:webHidden/>
          </w:rPr>
          <w:instrText xml:space="preserve"> PAGEREF _Toc494750081 \h </w:instrText>
        </w:r>
        <w:r>
          <w:rPr>
            <w:webHidden/>
          </w:rPr>
        </w:r>
      </w:ins>
      <w:r>
        <w:rPr>
          <w:webHidden/>
        </w:rPr>
        <w:fldChar w:fldCharType="separate"/>
      </w:r>
      <w:ins w:id="765" w:author="arkat" w:date="2017-10-02T23:25:00Z">
        <w:r>
          <w:rPr>
            <w:webHidden/>
          </w:rPr>
          <w:t>15</w:t>
        </w:r>
        <w:r>
          <w:rPr>
            <w:webHidden/>
          </w:rPr>
          <w:fldChar w:fldCharType="end"/>
        </w:r>
        <w:r w:rsidRPr="00740F48">
          <w:rPr>
            <w:rStyle w:val="Hyperlink"/>
          </w:rPr>
          <w:fldChar w:fldCharType="end"/>
        </w:r>
      </w:ins>
    </w:p>
    <w:p w14:paraId="7E802029" w14:textId="77777777" w:rsidR="007454BF" w:rsidRDefault="007454BF" w:rsidP="007454BF">
      <w:pPr>
        <w:pStyle w:val="TOC1"/>
        <w:tabs>
          <w:tab w:val="left" w:pos="990"/>
        </w:tabs>
        <w:rPr>
          <w:ins w:id="766" w:author="arkat" w:date="2017-10-02T23:25:00Z"/>
          <w:rFonts w:asciiTheme="minorHAnsi" w:eastAsiaTheme="minorEastAsia" w:hAnsiTheme="minorHAnsi" w:cstheme="minorBidi"/>
          <w:sz w:val="22"/>
          <w:lang w:val="en-US"/>
        </w:rPr>
      </w:pPr>
      <w:ins w:id="767" w:author="arkat" w:date="2017-10-02T23:25:00Z">
        <w:r w:rsidRPr="00740F48">
          <w:rPr>
            <w:rStyle w:val="Hyperlink"/>
          </w:rPr>
          <w:fldChar w:fldCharType="begin"/>
        </w:r>
        <w:r w:rsidRPr="00740F48">
          <w:rPr>
            <w:rStyle w:val="Hyperlink"/>
          </w:rPr>
          <w:instrText xml:space="preserve"> </w:instrText>
        </w:r>
        <w:r>
          <w:instrText>HYPERLINK \l "_Toc494750082"</w:instrText>
        </w:r>
        <w:r w:rsidRPr="00740F48">
          <w:rPr>
            <w:rStyle w:val="Hyperlink"/>
          </w:rPr>
          <w:instrText xml:space="preserve"> </w:instrText>
        </w:r>
        <w:r w:rsidRPr="00740F48">
          <w:rPr>
            <w:rStyle w:val="Hyperlink"/>
          </w:rPr>
        </w:r>
        <w:r w:rsidRPr="00740F48">
          <w:rPr>
            <w:rStyle w:val="Hyperlink"/>
          </w:rPr>
          <w:fldChar w:fldCharType="separate"/>
        </w:r>
        <w:r w:rsidRPr="00740F48">
          <w:rPr>
            <w:rStyle w:val="Hyperlink"/>
          </w:rPr>
          <w:t>Tabel 2.3</w:t>
        </w:r>
        <w:r>
          <w:rPr>
            <w:rFonts w:asciiTheme="minorHAnsi" w:eastAsiaTheme="minorEastAsia" w:hAnsiTheme="minorHAnsi" w:cstheme="minorBidi"/>
            <w:sz w:val="22"/>
            <w:lang w:val="en-US"/>
          </w:rPr>
          <w:tab/>
        </w:r>
        <w:r w:rsidRPr="00740F48">
          <w:rPr>
            <w:rStyle w:val="Hyperlink"/>
          </w:rPr>
          <w:t xml:space="preserve">Jenis </w:t>
        </w:r>
        <w:r w:rsidRPr="00740F48">
          <w:rPr>
            <w:rStyle w:val="Hyperlink"/>
            <w:i/>
          </w:rPr>
          <w:t>Event</w:t>
        </w:r>
        <w:r>
          <w:rPr>
            <w:webHidden/>
          </w:rPr>
          <w:tab/>
        </w:r>
        <w:r>
          <w:rPr>
            <w:webHidden/>
          </w:rPr>
          <w:fldChar w:fldCharType="begin"/>
        </w:r>
        <w:r>
          <w:rPr>
            <w:webHidden/>
          </w:rPr>
          <w:instrText xml:space="preserve"> PAGEREF _Toc494750082 \h </w:instrText>
        </w:r>
        <w:r>
          <w:rPr>
            <w:webHidden/>
          </w:rPr>
        </w:r>
      </w:ins>
      <w:r>
        <w:rPr>
          <w:webHidden/>
        </w:rPr>
        <w:fldChar w:fldCharType="separate"/>
      </w:r>
      <w:ins w:id="768" w:author="arkat" w:date="2017-10-02T23:25:00Z">
        <w:r>
          <w:rPr>
            <w:webHidden/>
          </w:rPr>
          <w:t>17</w:t>
        </w:r>
        <w:r>
          <w:rPr>
            <w:webHidden/>
          </w:rPr>
          <w:fldChar w:fldCharType="end"/>
        </w:r>
        <w:r w:rsidRPr="00740F48">
          <w:rPr>
            <w:rStyle w:val="Hyperlink"/>
          </w:rPr>
          <w:fldChar w:fldCharType="end"/>
        </w:r>
      </w:ins>
    </w:p>
    <w:p w14:paraId="145EB657" w14:textId="77777777" w:rsidR="007454BF" w:rsidRDefault="007454BF" w:rsidP="007454BF">
      <w:pPr>
        <w:pStyle w:val="TOC1"/>
        <w:tabs>
          <w:tab w:val="left" w:pos="990"/>
        </w:tabs>
        <w:rPr>
          <w:ins w:id="769" w:author="arkat" w:date="2017-10-02T23:25:00Z"/>
          <w:rFonts w:asciiTheme="minorHAnsi" w:eastAsiaTheme="minorEastAsia" w:hAnsiTheme="minorHAnsi" w:cstheme="minorBidi"/>
          <w:sz w:val="22"/>
          <w:lang w:val="en-US"/>
        </w:rPr>
      </w:pPr>
      <w:ins w:id="770" w:author="arkat" w:date="2017-10-02T23:25:00Z">
        <w:r w:rsidRPr="00740F48">
          <w:rPr>
            <w:rStyle w:val="Hyperlink"/>
          </w:rPr>
          <w:fldChar w:fldCharType="begin"/>
        </w:r>
        <w:r w:rsidRPr="00740F48">
          <w:rPr>
            <w:rStyle w:val="Hyperlink"/>
          </w:rPr>
          <w:instrText xml:space="preserve"> </w:instrText>
        </w:r>
        <w:r>
          <w:instrText>HYPERLINK \l "_Toc494750083"</w:instrText>
        </w:r>
        <w:r w:rsidRPr="00740F48">
          <w:rPr>
            <w:rStyle w:val="Hyperlink"/>
          </w:rPr>
          <w:instrText xml:space="preserve"> </w:instrText>
        </w:r>
        <w:r w:rsidRPr="00740F48">
          <w:rPr>
            <w:rStyle w:val="Hyperlink"/>
          </w:rPr>
        </w:r>
        <w:r w:rsidRPr="00740F48">
          <w:rPr>
            <w:rStyle w:val="Hyperlink"/>
          </w:rPr>
          <w:fldChar w:fldCharType="separate"/>
        </w:r>
        <w:r w:rsidRPr="00740F48">
          <w:rPr>
            <w:rStyle w:val="Hyperlink"/>
          </w:rPr>
          <w:t>Tabel 2.4</w:t>
        </w:r>
        <w:r>
          <w:rPr>
            <w:rFonts w:asciiTheme="minorHAnsi" w:eastAsiaTheme="minorEastAsia" w:hAnsiTheme="minorHAnsi" w:cstheme="minorBidi"/>
            <w:sz w:val="22"/>
            <w:lang w:val="en-US"/>
          </w:rPr>
          <w:tab/>
        </w:r>
        <w:r w:rsidRPr="00740F48">
          <w:rPr>
            <w:rStyle w:val="Hyperlink"/>
          </w:rPr>
          <w:t xml:space="preserve">Elemen Perluasan </w:t>
        </w:r>
        <w:r w:rsidRPr="00740F48">
          <w:rPr>
            <w:rStyle w:val="Hyperlink"/>
            <w:i/>
          </w:rPr>
          <w:t>Compound Activity</w:t>
        </w:r>
        <w:r>
          <w:rPr>
            <w:webHidden/>
          </w:rPr>
          <w:tab/>
        </w:r>
        <w:r>
          <w:rPr>
            <w:webHidden/>
          </w:rPr>
          <w:fldChar w:fldCharType="begin"/>
        </w:r>
        <w:r>
          <w:rPr>
            <w:webHidden/>
          </w:rPr>
          <w:instrText xml:space="preserve"> PAGEREF _Toc494750083 \h </w:instrText>
        </w:r>
        <w:r>
          <w:rPr>
            <w:webHidden/>
          </w:rPr>
        </w:r>
      </w:ins>
      <w:r>
        <w:rPr>
          <w:webHidden/>
        </w:rPr>
        <w:fldChar w:fldCharType="separate"/>
      </w:r>
      <w:ins w:id="771" w:author="arkat" w:date="2017-10-02T23:25:00Z">
        <w:r>
          <w:rPr>
            <w:webHidden/>
          </w:rPr>
          <w:t>18</w:t>
        </w:r>
        <w:r>
          <w:rPr>
            <w:webHidden/>
          </w:rPr>
          <w:fldChar w:fldCharType="end"/>
        </w:r>
        <w:r w:rsidRPr="00740F48">
          <w:rPr>
            <w:rStyle w:val="Hyperlink"/>
          </w:rPr>
          <w:fldChar w:fldCharType="end"/>
        </w:r>
      </w:ins>
    </w:p>
    <w:p w14:paraId="1085DB62" w14:textId="77777777" w:rsidR="007454BF" w:rsidRDefault="007454BF" w:rsidP="007454BF">
      <w:pPr>
        <w:pStyle w:val="TOC1"/>
        <w:tabs>
          <w:tab w:val="left" w:pos="990"/>
        </w:tabs>
        <w:rPr>
          <w:ins w:id="772" w:author="arkat" w:date="2017-10-02T23:25:00Z"/>
          <w:rFonts w:asciiTheme="minorHAnsi" w:eastAsiaTheme="minorEastAsia" w:hAnsiTheme="minorHAnsi" w:cstheme="minorBidi"/>
          <w:sz w:val="22"/>
          <w:lang w:val="en-US"/>
        </w:rPr>
      </w:pPr>
      <w:ins w:id="773" w:author="arkat" w:date="2017-10-02T23:25:00Z">
        <w:r w:rsidRPr="00740F48">
          <w:rPr>
            <w:rStyle w:val="Hyperlink"/>
          </w:rPr>
          <w:fldChar w:fldCharType="begin"/>
        </w:r>
        <w:r w:rsidRPr="00740F48">
          <w:rPr>
            <w:rStyle w:val="Hyperlink"/>
          </w:rPr>
          <w:instrText xml:space="preserve"> </w:instrText>
        </w:r>
        <w:r>
          <w:instrText>HYPERLINK \l "_Toc494750084"</w:instrText>
        </w:r>
        <w:r w:rsidRPr="00740F48">
          <w:rPr>
            <w:rStyle w:val="Hyperlink"/>
          </w:rPr>
          <w:instrText xml:space="preserve"> </w:instrText>
        </w:r>
        <w:r w:rsidRPr="00740F48">
          <w:rPr>
            <w:rStyle w:val="Hyperlink"/>
          </w:rPr>
        </w:r>
        <w:r w:rsidRPr="00740F48">
          <w:rPr>
            <w:rStyle w:val="Hyperlink"/>
          </w:rPr>
          <w:fldChar w:fldCharType="separate"/>
        </w:r>
        <w:r w:rsidRPr="00740F48">
          <w:rPr>
            <w:rStyle w:val="Hyperlink"/>
          </w:rPr>
          <w:t>Tabel 2.5</w:t>
        </w:r>
        <w:r>
          <w:rPr>
            <w:rFonts w:asciiTheme="minorHAnsi" w:eastAsiaTheme="minorEastAsia" w:hAnsiTheme="minorHAnsi" w:cstheme="minorBidi"/>
            <w:sz w:val="22"/>
            <w:lang w:val="en-US"/>
          </w:rPr>
          <w:tab/>
        </w:r>
        <w:r w:rsidRPr="00740F48">
          <w:rPr>
            <w:rStyle w:val="Hyperlink"/>
          </w:rPr>
          <w:t>Elemen Perluasan Sequence Flow</w:t>
        </w:r>
        <w:r>
          <w:rPr>
            <w:webHidden/>
          </w:rPr>
          <w:tab/>
        </w:r>
        <w:r>
          <w:rPr>
            <w:webHidden/>
          </w:rPr>
          <w:fldChar w:fldCharType="begin"/>
        </w:r>
        <w:r>
          <w:rPr>
            <w:webHidden/>
          </w:rPr>
          <w:instrText xml:space="preserve"> PAGEREF _Toc494750084 \h </w:instrText>
        </w:r>
        <w:r>
          <w:rPr>
            <w:webHidden/>
          </w:rPr>
        </w:r>
      </w:ins>
      <w:r>
        <w:rPr>
          <w:webHidden/>
        </w:rPr>
        <w:fldChar w:fldCharType="separate"/>
      </w:r>
      <w:ins w:id="774" w:author="arkat" w:date="2017-10-02T23:25:00Z">
        <w:r>
          <w:rPr>
            <w:webHidden/>
          </w:rPr>
          <w:t>19</w:t>
        </w:r>
        <w:r>
          <w:rPr>
            <w:webHidden/>
          </w:rPr>
          <w:fldChar w:fldCharType="end"/>
        </w:r>
        <w:r w:rsidRPr="00740F48">
          <w:rPr>
            <w:rStyle w:val="Hyperlink"/>
          </w:rPr>
          <w:fldChar w:fldCharType="end"/>
        </w:r>
      </w:ins>
    </w:p>
    <w:p w14:paraId="3D19E9E4" w14:textId="77777777" w:rsidR="00A15877" w:rsidRDefault="00A70FC1">
      <w:pPr>
        <w:rPr>
          <w:rPrChange w:id="775" w:author="arkat" w:date="2017-10-02T09:12:00Z">
            <w:rPr>
              <w:lang w:val="en-US"/>
            </w:rPr>
          </w:rPrChange>
        </w:rPr>
        <w:sectPr w:rsidR="00A15877" w:rsidSect="003B05AC">
          <w:footerReference w:type="default" r:id="rId9"/>
          <w:pgSz w:w="11906" w:h="16838"/>
          <w:pgMar w:top="1985" w:right="1701" w:bottom="1701" w:left="2268" w:header="709" w:footer="709" w:gutter="0"/>
          <w:pgNumType w:fmt="lowerRoman"/>
          <w:cols w:space="708"/>
          <w:titlePg/>
          <w:docGrid w:linePitch="360"/>
        </w:sectPr>
        <w:pPrChange w:id="776" w:author="arkat" w:date="2017-10-02T09:12:00Z">
          <w:pPr>
            <w:spacing w:after="0"/>
          </w:pPr>
        </w:pPrChange>
      </w:pPr>
      <w:ins w:id="777" w:author="arkat" w:date="2017-10-02T09:12:00Z">
        <w:r>
          <w:fldChar w:fldCharType="end"/>
        </w:r>
      </w:ins>
    </w:p>
    <w:p w14:paraId="05EED42F" w14:textId="66F317B1" w:rsidR="00E01896" w:rsidRDefault="009D16AE" w:rsidP="00750C2A">
      <w:pPr>
        <w:pStyle w:val="Heading1"/>
        <w:spacing w:after="0"/>
      </w:pPr>
      <w:bookmarkStart w:id="778" w:name="_Toc494697273"/>
      <w:ins w:id="779" w:author="arkat" w:date="2017-09-28T16:25:00Z">
        <w:r>
          <w:rPr>
            <w:lang w:val="en-US"/>
          </w:rPr>
          <w:lastRenderedPageBreak/>
          <w:t>PENDAHULUAN</w:t>
        </w:r>
      </w:ins>
      <w:bookmarkEnd w:id="778"/>
    </w:p>
    <w:p w14:paraId="364ED3A2" w14:textId="77777777" w:rsidR="003E7F09" w:rsidDel="009D16AE" w:rsidRDefault="003E7F09">
      <w:pPr>
        <w:pStyle w:val="Heading2"/>
        <w:numPr>
          <w:ilvl w:val="0"/>
          <w:numId w:val="0"/>
        </w:numPr>
        <w:spacing w:before="0" w:after="0"/>
        <w:rPr>
          <w:del w:id="780" w:author="arkat" w:date="2017-09-28T16:25:00Z"/>
          <w:sz w:val="32"/>
          <w:lang w:val="en-US"/>
        </w:rPr>
        <w:pPrChange w:id="781" w:author="arkat" w:date="2017-09-28T16:25:00Z">
          <w:pPr>
            <w:pStyle w:val="Heading2"/>
            <w:numPr>
              <w:ilvl w:val="0"/>
              <w:numId w:val="0"/>
            </w:numPr>
            <w:spacing w:before="0" w:after="0"/>
            <w:ind w:left="0" w:firstLine="0"/>
            <w:jc w:val="center"/>
          </w:pPr>
        </w:pPrChange>
      </w:pPr>
      <w:bookmarkStart w:id="782" w:name="_Toc475624289"/>
      <w:del w:id="783" w:author="arkat" w:date="2017-09-28T16:25:00Z">
        <w:r w:rsidDel="009D16AE">
          <w:rPr>
            <w:sz w:val="32"/>
            <w:lang w:val="en-US"/>
          </w:rPr>
          <w:delText>PENDAHULUAN</w:delText>
        </w:r>
      </w:del>
    </w:p>
    <w:p w14:paraId="0919CF69" w14:textId="458A022C" w:rsidR="003E7F09" w:rsidDel="009D16AE" w:rsidRDefault="003E7F09">
      <w:pPr>
        <w:pStyle w:val="Heading2"/>
        <w:numPr>
          <w:ilvl w:val="0"/>
          <w:numId w:val="0"/>
        </w:numPr>
        <w:spacing w:before="0" w:after="0"/>
        <w:rPr>
          <w:del w:id="784" w:author="arkat" w:date="2017-09-28T16:25:00Z"/>
          <w:lang w:val="en-US"/>
        </w:rPr>
        <w:pPrChange w:id="785" w:author="arkat" w:date="2017-09-28T16:25:00Z">
          <w:pPr>
            <w:pStyle w:val="BodyText"/>
          </w:pPr>
        </w:pPrChange>
      </w:pPr>
    </w:p>
    <w:p w14:paraId="5A823989" w14:textId="77777777" w:rsidR="009D16AE" w:rsidRDefault="009D16AE" w:rsidP="00271ECB">
      <w:pPr>
        <w:pStyle w:val="BodyText"/>
        <w:ind w:firstLine="284"/>
        <w:rPr>
          <w:ins w:id="786" w:author="arkat" w:date="2017-09-28T16:25:00Z"/>
          <w:lang w:val="en-US"/>
        </w:rPr>
      </w:pPr>
    </w:p>
    <w:p w14:paraId="69415157" w14:textId="09DA698D" w:rsidR="00271ECB" w:rsidRPr="003E7F09" w:rsidRDefault="00271ECB" w:rsidP="00271ECB">
      <w:pPr>
        <w:pStyle w:val="BodyText"/>
        <w:ind w:firstLine="284"/>
        <w:rPr>
          <w:lang w:val="en-US"/>
        </w:rPr>
      </w:pPr>
      <w:r>
        <w:rPr>
          <w:lang w:val="en-US"/>
        </w:rPr>
        <w:t>BAB ini memuat latar belakang, rumusan masalah, batasan masalah, tujuan, manfaat, dan sistematika dari tesis ini.</w:t>
      </w:r>
    </w:p>
    <w:p w14:paraId="3E36B5A7" w14:textId="77777777" w:rsidR="009040C2" w:rsidRPr="009040C2" w:rsidRDefault="005B7834" w:rsidP="009040C2">
      <w:pPr>
        <w:pStyle w:val="Heading2"/>
        <w:spacing w:before="0" w:after="0"/>
      </w:pPr>
      <w:bookmarkStart w:id="787" w:name="_Toc494697274"/>
      <w:r>
        <w:t>Latar belakang</w:t>
      </w:r>
      <w:bookmarkEnd w:id="782"/>
      <w:bookmarkEnd w:id="787"/>
    </w:p>
    <w:p w14:paraId="53E39E95" w14:textId="15050081" w:rsidR="00C03BB0" w:rsidRDefault="00F63BFB" w:rsidP="00D21BB8">
      <w:pPr>
        <w:pStyle w:val="BodyTextFirstIndent"/>
        <w:spacing w:after="0"/>
        <w:ind w:firstLine="426"/>
        <w:rPr>
          <w:ins w:id="788" w:author="arkat" w:date="2017-09-26T20:55:00Z"/>
          <w:rFonts w:cs="Times New Roman"/>
          <w:color w:val="000000"/>
          <w:szCs w:val="24"/>
          <w:lang w:val="en-US"/>
        </w:rPr>
      </w:pPr>
      <w:r w:rsidRPr="007C3FCC">
        <w:rPr>
          <w:rFonts w:cs="Times New Roman"/>
          <w:color w:val="000000"/>
          <w:szCs w:val="24"/>
          <w:lang w:val="en-US"/>
        </w:rPr>
        <w:t>Proses bi</w:t>
      </w:r>
      <w:r w:rsidR="004C25E8">
        <w:rPr>
          <w:rFonts w:cs="Times New Roman"/>
          <w:color w:val="000000"/>
          <w:szCs w:val="24"/>
          <w:lang w:val="en-US"/>
        </w:rPr>
        <w:t>snis merupakan serangkaian aktiv</w:t>
      </w:r>
      <w:r w:rsidRPr="007C3FCC">
        <w:rPr>
          <w:rFonts w:cs="Times New Roman"/>
          <w:color w:val="000000"/>
          <w:szCs w:val="24"/>
          <w:lang w:val="en-US"/>
        </w:rPr>
        <w:t>itas</w:t>
      </w:r>
      <w:r w:rsidR="004C25E8">
        <w:rPr>
          <w:rFonts w:cs="Times New Roman"/>
          <w:color w:val="000000"/>
          <w:szCs w:val="24"/>
          <w:lang w:val="en-US"/>
        </w:rPr>
        <w:t xml:space="preserve"> </w:t>
      </w:r>
      <w:r w:rsidRPr="007C3FCC">
        <w:rPr>
          <w:rFonts w:cs="Times New Roman"/>
          <w:color w:val="000000"/>
          <w:szCs w:val="24"/>
          <w:lang w:val="en-US"/>
        </w:rPr>
        <w:t>yang saling terkait untuk mencapai tujuan bisnis tertentu yang diselesaikan secara berurutan ataupun paralel, oleh manusia atau sistem, baik di dalam maupun di luar organisasi</w:t>
      </w:r>
      <w:r w:rsidR="00CB3C9B">
        <w:rPr>
          <w:rFonts w:cs="Times New Roman"/>
          <w:color w:val="000000"/>
          <w:szCs w:val="24"/>
          <w:lang w:val="en-US"/>
        </w:rPr>
        <w:t xml:space="preserve"> </w:t>
      </w:r>
      <w:r w:rsidR="00CB3C9B">
        <w:rPr>
          <w:rFonts w:cs="Times New Roman"/>
          <w:color w:val="000000"/>
          <w:szCs w:val="24"/>
          <w:lang w:val="en-US"/>
        </w:rPr>
        <w:fldChar w:fldCharType="begin" w:fldLock="1"/>
      </w:r>
      <w:r w:rsidR="00CB3C9B">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B3C9B">
        <w:rPr>
          <w:rFonts w:cs="Times New Roman"/>
          <w:color w:val="000000"/>
          <w:szCs w:val="24"/>
          <w:lang w:val="en-US"/>
        </w:rPr>
        <w:fldChar w:fldCharType="separate"/>
      </w:r>
      <w:r w:rsidR="00CB3C9B" w:rsidRPr="00CB3C9B">
        <w:rPr>
          <w:rFonts w:cs="Times New Roman"/>
          <w:noProof/>
          <w:color w:val="000000"/>
          <w:szCs w:val="24"/>
          <w:lang w:val="en-US"/>
        </w:rPr>
        <w:t>(Harmon &amp; Wolf, 2016)</w:t>
      </w:r>
      <w:r w:rsidR="00CB3C9B">
        <w:rPr>
          <w:rFonts w:cs="Times New Roman"/>
          <w:color w:val="000000"/>
          <w:szCs w:val="24"/>
          <w:lang w:val="en-US"/>
        </w:rPr>
        <w:fldChar w:fldCharType="end"/>
      </w:r>
      <w:r w:rsidRPr="007C3FCC">
        <w:rPr>
          <w:rFonts w:cs="Times New Roman"/>
          <w:color w:val="000000"/>
          <w:szCs w:val="24"/>
          <w:lang w:val="en-US"/>
        </w:rPr>
        <w:t xml:space="preserve">. </w:t>
      </w:r>
      <w:r w:rsidR="00FF2238" w:rsidRPr="004C25E8">
        <w:rPr>
          <w:rFonts w:cs="Times New Roman"/>
          <w:color w:val="0D0D0D" w:themeColor="text1" w:themeTint="F2"/>
          <w:szCs w:val="24"/>
          <w:lang w:val="en-US"/>
        </w:rPr>
        <w:t>Agar</w:t>
      </w:r>
      <w:r w:rsidR="00FF2238" w:rsidRPr="007C3FCC">
        <w:rPr>
          <w:rFonts w:cs="Times New Roman"/>
          <w:color w:val="000000"/>
          <w:szCs w:val="24"/>
          <w:lang w:val="en-US"/>
        </w:rPr>
        <w:t xml:space="preserve"> proses bisnis ini dapat dikomunikasikan dengan mu</w:t>
      </w:r>
      <w:r w:rsidR="00A64095">
        <w:rPr>
          <w:rFonts w:cs="Times New Roman"/>
          <w:color w:val="000000"/>
          <w:szCs w:val="24"/>
          <w:lang w:val="en-US"/>
        </w:rPr>
        <w:t xml:space="preserve">dah ke semua pihak yang terkait, </w:t>
      </w:r>
      <w:r w:rsidR="00FF2238" w:rsidRPr="007C3FCC">
        <w:rPr>
          <w:rFonts w:cs="Times New Roman"/>
          <w:color w:val="000000"/>
          <w:szCs w:val="24"/>
          <w:lang w:val="en-US"/>
        </w:rPr>
        <w:t>maka diperlukan teknik pemodelan proses bisnis yang praktis.</w:t>
      </w:r>
      <w:r w:rsidR="007E1A9B">
        <w:rPr>
          <w:rFonts w:cs="Times New Roman"/>
          <w:color w:val="000000"/>
          <w:szCs w:val="24"/>
          <w:lang w:val="en-US"/>
        </w:rPr>
        <w:t xml:space="preserve"> Pemodelan proses bisnis memberikan banyak manfaat bagi dunia </w:t>
      </w:r>
      <w:r w:rsidR="00A64095" w:rsidRPr="004C25E8">
        <w:rPr>
          <w:rFonts w:cs="Times New Roman"/>
          <w:i/>
          <w:color w:val="0D0D0D" w:themeColor="text1" w:themeTint="F2"/>
          <w:szCs w:val="24"/>
          <w:lang w:val="en-US"/>
        </w:rPr>
        <w:t>enterprise</w:t>
      </w:r>
      <w:r w:rsidR="007E1A9B">
        <w:rPr>
          <w:rFonts w:cs="Times New Roman"/>
          <w:color w:val="000000"/>
          <w:szCs w:val="24"/>
          <w:lang w:val="en-US"/>
        </w:rPr>
        <w:t xml:space="preserve">, </w:t>
      </w:r>
      <w:r w:rsidR="00E50386" w:rsidRPr="00E50386">
        <w:rPr>
          <w:rFonts w:cs="Times New Roman"/>
          <w:color w:val="000000"/>
          <w:szCs w:val="24"/>
          <w:lang w:val="en-US"/>
        </w:rPr>
        <w:t>yakni untuk mendokumentasikan, menganalisis dan mengoptimalkan alur</w:t>
      </w:r>
      <w:r w:rsidR="00E50386">
        <w:rPr>
          <w:rFonts w:cs="Times New Roman"/>
          <w:color w:val="000000"/>
          <w:szCs w:val="24"/>
          <w:lang w:val="en-US"/>
        </w:rPr>
        <w:t xml:space="preserve"> </w:t>
      </w:r>
      <w:r w:rsidR="00E50386" w:rsidRPr="00E50386">
        <w:rPr>
          <w:rFonts w:cs="Times New Roman"/>
          <w:color w:val="000000"/>
          <w:szCs w:val="24"/>
          <w:lang w:val="en-US"/>
        </w:rPr>
        <w:t>kerja</w:t>
      </w:r>
      <w:r w:rsidR="006171C8">
        <w:rPr>
          <w:rFonts w:cs="Times New Roman"/>
          <w:color w:val="000000"/>
          <w:szCs w:val="24"/>
          <w:lang w:val="en-US"/>
        </w:rPr>
        <w:t xml:space="preserve"> </w:t>
      </w:r>
      <w:r w:rsidR="006171C8">
        <w:rPr>
          <w:rFonts w:cs="Times New Roman"/>
          <w:color w:val="000000"/>
          <w:szCs w:val="24"/>
          <w:lang w:val="en-US"/>
        </w:rPr>
        <w:fldChar w:fldCharType="begin" w:fldLock="1"/>
      </w:r>
      <w:r w:rsidR="009F6B17">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"plainTextFormattedCitation" : "(Khudori &amp; Kurniawan, 2017)", "previouslyFormattedCitation" : "(Khudori &amp; Kurniawan, 2017)" }, "properties" : { "noteIndex" : 0 }, "schema" : "https://github.com/citation-style-language/schema/raw/master/csl-citation.json" }</w:instrText>
      </w:r>
      <w:r w:rsidR="006171C8">
        <w:rPr>
          <w:rFonts w:cs="Times New Roman"/>
          <w:color w:val="000000"/>
          <w:szCs w:val="24"/>
          <w:lang w:val="en-US"/>
        </w:rPr>
        <w:fldChar w:fldCharType="separate"/>
      </w:r>
      <w:r w:rsidR="006171C8" w:rsidRPr="006171C8">
        <w:rPr>
          <w:rFonts w:cs="Times New Roman"/>
          <w:noProof/>
          <w:color w:val="000000"/>
          <w:szCs w:val="24"/>
          <w:lang w:val="en-US"/>
        </w:rPr>
        <w:t>(Khudori &amp; Kurniawan, 2017)</w:t>
      </w:r>
      <w:r w:rsidR="006171C8">
        <w:rPr>
          <w:rFonts w:cs="Times New Roman"/>
          <w:color w:val="000000"/>
          <w:szCs w:val="24"/>
          <w:lang w:val="en-US"/>
        </w:rPr>
        <w:fldChar w:fldCharType="end"/>
      </w:r>
      <w:r w:rsidR="00E50386" w:rsidRPr="00E50386">
        <w:rPr>
          <w:rFonts w:cs="Times New Roman"/>
          <w:color w:val="000000"/>
          <w:szCs w:val="24"/>
          <w:lang w:val="en-US"/>
        </w:rPr>
        <w:t xml:space="preserve">. </w:t>
      </w:r>
    </w:p>
    <w:p w14:paraId="6934F9A2" w14:textId="56C1C581" w:rsidR="00264676" w:rsidDel="00264676" w:rsidRDefault="00264676" w:rsidP="00D21BB8">
      <w:pPr>
        <w:pStyle w:val="BodyTextFirstIndent"/>
        <w:spacing w:after="0"/>
        <w:ind w:firstLine="426"/>
        <w:rPr>
          <w:del w:id="789" w:author="arkat" w:date="2017-09-26T20:56:00Z"/>
          <w:rFonts w:cs="Times New Roman"/>
          <w:color w:val="000000"/>
          <w:szCs w:val="24"/>
          <w:lang w:val="en-US"/>
        </w:rPr>
      </w:pPr>
    </w:p>
    <w:p w14:paraId="5E47AEF1" w14:textId="3C77F650" w:rsidR="00127C90" w:rsidRDefault="006171C8" w:rsidP="00127C90">
      <w:pPr>
        <w:pStyle w:val="BodyTextFirstIndent"/>
        <w:spacing w:after="0"/>
        <w:ind w:firstLine="426"/>
        <w:rPr>
          <w:rFonts w:cs="Times New Roman"/>
          <w:color w:val="000000"/>
          <w:szCs w:val="24"/>
          <w:lang w:val="en-US"/>
        </w:rPr>
      </w:pPr>
      <w:r>
        <w:rPr>
          <w:rFonts w:cs="Times New Roman"/>
          <w:color w:val="000000"/>
          <w:szCs w:val="24"/>
          <w:lang w:val="en-US"/>
        </w:rPr>
        <w:t>Ada banyak teknik dan metode yang dapat digun</w:t>
      </w:r>
      <w:r w:rsidR="00463D5A">
        <w:rPr>
          <w:rFonts w:cs="Times New Roman"/>
          <w:color w:val="000000"/>
          <w:szCs w:val="24"/>
          <w:lang w:val="en-US"/>
        </w:rPr>
        <w:t xml:space="preserve">akan untuk melakukan pemodelan </w:t>
      </w:r>
      <w:r>
        <w:rPr>
          <w:rFonts w:cs="Times New Roman"/>
          <w:color w:val="000000"/>
          <w:szCs w:val="24"/>
          <w:lang w:val="en-US"/>
        </w:rPr>
        <w:t>proses</w:t>
      </w:r>
      <w:r w:rsidR="00463D5A">
        <w:rPr>
          <w:rFonts w:cs="Times New Roman"/>
          <w:color w:val="000000"/>
          <w:szCs w:val="24"/>
          <w:lang w:val="en-US"/>
        </w:rPr>
        <w:t xml:space="preserve"> bisnis</w:t>
      </w:r>
      <w:r w:rsidR="00A61799" w:rsidRPr="007C3FCC">
        <w:rPr>
          <w:rFonts w:cs="Times New Roman"/>
          <w:color w:val="000000"/>
          <w:szCs w:val="24"/>
          <w:lang w:val="en-US"/>
        </w:rPr>
        <w:t>, diantaranya</w:t>
      </w:r>
      <w:r>
        <w:rPr>
          <w:rFonts w:cs="Times New Roman"/>
          <w:color w:val="000000"/>
          <w:szCs w:val="24"/>
          <w:lang w:val="en-US"/>
        </w:rPr>
        <w:t xml:space="preserve"> adalah</w:t>
      </w:r>
      <w:r w:rsidR="00A61799" w:rsidRPr="007C3FCC">
        <w:rPr>
          <w:rFonts w:cs="Times New Roman"/>
          <w:color w:val="000000"/>
          <w:szCs w:val="24"/>
          <w:lang w:val="en-US"/>
        </w:rPr>
        <w:t xml:space="preserve"> </w:t>
      </w:r>
      <w:r w:rsidR="00127C90" w:rsidRPr="00A439F2">
        <w:rPr>
          <w:rFonts w:cs="Times New Roman"/>
          <w:i/>
          <w:color w:val="000000"/>
          <w:szCs w:val="24"/>
          <w:lang w:val="en-US"/>
        </w:rPr>
        <w:t>Business Process Modelling Notation</w:t>
      </w:r>
      <w:r w:rsidR="00127C90">
        <w:rPr>
          <w:rFonts w:cs="Times New Roman"/>
          <w:color w:val="000000"/>
          <w:szCs w:val="24"/>
          <w:lang w:val="en-US"/>
        </w:rPr>
        <w:t xml:space="preserve"> (BPMN)</w:t>
      </w:r>
      <w:r w:rsidR="00A61799" w:rsidRPr="007C3FCC">
        <w:rPr>
          <w:rFonts w:cs="Times New Roman"/>
          <w:color w:val="000000"/>
          <w:szCs w:val="24"/>
          <w:lang w:val="en-US"/>
        </w:rPr>
        <w:t>,</w:t>
      </w:r>
      <w:r w:rsidR="00127C90" w:rsidRPr="00127C90">
        <w:rPr>
          <w:rFonts w:cs="Times New Roman"/>
          <w:color w:val="000000"/>
          <w:szCs w:val="24"/>
          <w:lang w:val="en-US"/>
        </w:rPr>
        <w:t xml:space="preserve"> </w:t>
      </w:r>
      <w:r w:rsidR="00127C90" w:rsidRPr="00A439F2">
        <w:rPr>
          <w:rFonts w:cs="Times New Roman"/>
          <w:i/>
          <w:color w:val="000000"/>
          <w:szCs w:val="24"/>
          <w:lang w:val="en-US"/>
        </w:rPr>
        <w:t>Event</w:t>
      </w:r>
      <w:ins w:id="790" w:author="arkat" w:date="2017-09-26T15:19:00Z">
        <w:r w:rsidR="0062516E" w:rsidRPr="00A439F2">
          <w:rPr>
            <w:rFonts w:cs="Times New Roman"/>
            <w:i/>
            <w:color w:val="000000"/>
            <w:szCs w:val="24"/>
            <w:lang w:val="en-US"/>
          </w:rPr>
          <w:t>-</w:t>
        </w:r>
      </w:ins>
      <w:del w:id="791" w:author="arkat" w:date="2017-09-26T15:19:00Z">
        <w:r w:rsidR="00127C90" w:rsidRPr="00A439F2" w:rsidDel="0062516E">
          <w:rPr>
            <w:rFonts w:cs="Times New Roman"/>
            <w:i/>
            <w:color w:val="000000"/>
            <w:szCs w:val="24"/>
            <w:lang w:val="en-US"/>
          </w:rPr>
          <w:delText xml:space="preserve"> </w:delText>
        </w:r>
      </w:del>
      <w:r w:rsidR="00127C90" w:rsidRPr="00A439F2">
        <w:rPr>
          <w:rFonts w:cs="Times New Roman"/>
          <w:i/>
          <w:color w:val="000000"/>
          <w:szCs w:val="24"/>
          <w:lang w:val="en-US"/>
        </w:rPr>
        <w:t>Driven Pro</w:t>
      </w:r>
      <w:ins w:id="792" w:author="arkat" w:date="2017-09-26T15:19:00Z">
        <w:r w:rsidR="0062516E" w:rsidRPr="00A439F2">
          <w:rPr>
            <w:rFonts w:cs="Times New Roman"/>
            <w:i/>
            <w:color w:val="000000"/>
            <w:szCs w:val="24"/>
            <w:lang w:val="en-US"/>
          </w:rPr>
          <w:t>c</w:t>
        </w:r>
      </w:ins>
      <w:del w:id="793" w:author="arkat" w:date="2017-09-26T15:19:00Z">
        <w:r w:rsidR="00127C90" w:rsidRPr="00A439F2" w:rsidDel="0062516E">
          <w:rPr>
            <w:rFonts w:cs="Times New Roman"/>
            <w:i/>
            <w:color w:val="000000"/>
            <w:szCs w:val="24"/>
            <w:lang w:val="en-US"/>
          </w:rPr>
          <w:delText>s</w:delText>
        </w:r>
      </w:del>
      <w:r w:rsidR="00127C90" w:rsidRPr="00A439F2">
        <w:rPr>
          <w:rFonts w:cs="Times New Roman"/>
          <w:i/>
          <w:color w:val="000000"/>
          <w:szCs w:val="24"/>
          <w:lang w:val="en-US"/>
        </w:rPr>
        <w:t>es</w:t>
      </w:r>
      <w:ins w:id="794" w:author="arkat" w:date="2017-09-26T15:19:00Z">
        <w:r w:rsidR="0062516E" w:rsidRPr="00A439F2">
          <w:rPr>
            <w:rFonts w:cs="Times New Roman"/>
            <w:i/>
            <w:color w:val="000000"/>
            <w:szCs w:val="24"/>
            <w:lang w:val="en-US"/>
          </w:rPr>
          <w:t>s</w:t>
        </w:r>
      </w:ins>
      <w:r w:rsidR="00127C90" w:rsidRPr="00A439F2">
        <w:rPr>
          <w:rFonts w:cs="Times New Roman"/>
          <w:i/>
          <w:color w:val="000000"/>
          <w:szCs w:val="24"/>
          <w:lang w:val="en-US"/>
        </w:rPr>
        <w:t xml:space="preserve"> Chain</w:t>
      </w:r>
      <w:r w:rsidR="00127C90">
        <w:rPr>
          <w:rFonts w:cs="Times New Roman"/>
          <w:color w:val="000000"/>
          <w:szCs w:val="24"/>
          <w:lang w:val="en-US"/>
        </w:rPr>
        <w:t xml:space="preserve"> </w:t>
      </w:r>
      <w:r w:rsidR="00127C90" w:rsidRPr="00E50386">
        <w:rPr>
          <w:rFonts w:cs="Times New Roman"/>
          <w:color w:val="000000"/>
          <w:szCs w:val="24"/>
          <w:lang w:val="en-US"/>
        </w:rPr>
        <w:t>(EPC</w:t>
      </w:r>
      <w:r w:rsidR="00127C90" w:rsidRPr="00A439F2">
        <w:rPr>
          <w:rFonts w:cs="Times New Roman"/>
          <w:i/>
          <w:color w:val="000000"/>
          <w:szCs w:val="24"/>
          <w:lang w:val="en-US"/>
          <w:rPrChange w:id="795" w:author="arkat" w:date="2017-09-26T20:29:00Z">
            <w:rPr>
              <w:rFonts w:cs="Times New Roman"/>
              <w:color w:val="000000"/>
              <w:szCs w:val="24"/>
              <w:lang w:val="en-US"/>
            </w:rPr>
          </w:rPrChange>
        </w:rPr>
        <w:t xml:space="preserve">), </w:t>
      </w:r>
      <w:r w:rsidR="003E2A92" w:rsidRPr="00A439F2">
        <w:rPr>
          <w:rFonts w:cs="Times New Roman"/>
          <w:i/>
          <w:color w:val="000000"/>
          <w:szCs w:val="24"/>
          <w:lang w:val="en-US"/>
        </w:rPr>
        <w:t>Integration Definition</w:t>
      </w:r>
      <w:r w:rsidR="003E2A92">
        <w:rPr>
          <w:rFonts w:cs="Times New Roman"/>
          <w:color w:val="000000"/>
          <w:szCs w:val="24"/>
          <w:lang w:val="en-US"/>
        </w:rPr>
        <w:t xml:space="preserve"> (</w:t>
      </w:r>
      <w:r w:rsidR="00A61799" w:rsidRPr="007C3FCC">
        <w:rPr>
          <w:rFonts w:cs="Times New Roman"/>
          <w:color w:val="000000"/>
          <w:szCs w:val="24"/>
          <w:lang w:val="en-US"/>
        </w:rPr>
        <w:t>IDEF</w:t>
      </w:r>
      <w:r w:rsidR="003E2A92">
        <w:rPr>
          <w:rFonts w:cs="Times New Roman"/>
          <w:color w:val="000000"/>
          <w:szCs w:val="24"/>
          <w:lang w:val="en-US"/>
        </w:rPr>
        <w:t>)</w:t>
      </w:r>
      <w:r w:rsidR="00A61799" w:rsidRPr="007C3FCC">
        <w:rPr>
          <w:rFonts w:cs="Times New Roman"/>
          <w:color w:val="000000"/>
          <w:szCs w:val="24"/>
          <w:lang w:val="en-US"/>
        </w:rPr>
        <w:t xml:space="preserve">, </w:t>
      </w:r>
      <w:r w:rsidR="00A61799" w:rsidRPr="00A439F2">
        <w:rPr>
          <w:rFonts w:cs="Times New Roman"/>
          <w:i/>
          <w:color w:val="000000"/>
          <w:szCs w:val="24"/>
          <w:lang w:val="en-US"/>
        </w:rPr>
        <w:t>U</w:t>
      </w:r>
      <w:r w:rsidR="00127C90" w:rsidRPr="00A439F2">
        <w:rPr>
          <w:rFonts w:cs="Times New Roman"/>
          <w:i/>
          <w:color w:val="000000"/>
          <w:szCs w:val="24"/>
          <w:lang w:val="en-US"/>
        </w:rPr>
        <w:t xml:space="preserve">nified </w:t>
      </w:r>
      <w:r w:rsidR="00A61799" w:rsidRPr="00A439F2">
        <w:rPr>
          <w:rFonts w:cs="Times New Roman"/>
          <w:i/>
          <w:color w:val="000000"/>
          <w:szCs w:val="24"/>
          <w:lang w:val="en-US"/>
        </w:rPr>
        <w:t>M</w:t>
      </w:r>
      <w:r w:rsidR="00127C90" w:rsidRPr="00A439F2">
        <w:rPr>
          <w:rFonts w:cs="Times New Roman"/>
          <w:i/>
          <w:color w:val="000000"/>
          <w:szCs w:val="24"/>
          <w:lang w:val="en-US"/>
        </w:rPr>
        <w:t xml:space="preserve">odelling </w:t>
      </w:r>
      <w:r w:rsidR="00A61799" w:rsidRPr="00A439F2">
        <w:rPr>
          <w:rFonts w:cs="Times New Roman"/>
          <w:i/>
          <w:color w:val="000000"/>
          <w:szCs w:val="24"/>
          <w:lang w:val="en-US"/>
        </w:rPr>
        <w:t>L</w:t>
      </w:r>
      <w:r w:rsidR="00127C90" w:rsidRPr="00A439F2">
        <w:rPr>
          <w:rFonts w:cs="Times New Roman"/>
          <w:i/>
          <w:color w:val="000000"/>
          <w:szCs w:val="24"/>
          <w:lang w:val="en-US"/>
        </w:rPr>
        <w:t>anguage</w:t>
      </w:r>
      <w:r w:rsidR="001C7651" w:rsidRPr="00A439F2">
        <w:rPr>
          <w:rFonts w:cs="Times New Roman"/>
          <w:i/>
          <w:color w:val="000000"/>
          <w:szCs w:val="24"/>
          <w:lang w:val="en-US"/>
        </w:rPr>
        <w:t>-A</w:t>
      </w:r>
      <w:r w:rsidR="00127C90" w:rsidRPr="00A439F2">
        <w:rPr>
          <w:rFonts w:cs="Times New Roman"/>
          <w:i/>
          <w:color w:val="000000"/>
          <w:szCs w:val="24"/>
          <w:lang w:val="en-US"/>
        </w:rPr>
        <w:t xml:space="preserve">ctvity </w:t>
      </w:r>
      <w:r w:rsidR="001C7651" w:rsidRPr="00A439F2">
        <w:rPr>
          <w:rFonts w:cs="Times New Roman"/>
          <w:i/>
          <w:color w:val="000000"/>
          <w:szCs w:val="24"/>
          <w:lang w:val="en-US"/>
        </w:rPr>
        <w:t>D</w:t>
      </w:r>
      <w:r w:rsidR="00127C90" w:rsidRPr="00A439F2">
        <w:rPr>
          <w:rFonts w:cs="Times New Roman"/>
          <w:i/>
          <w:color w:val="000000"/>
          <w:szCs w:val="24"/>
          <w:lang w:val="en-US"/>
        </w:rPr>
        <w:t>iagram</w:t>
      </w:r>
      <w:r w:rsidR="00127C90">
        <w:rPr>
          <w:rFonts w:cs="Times New Roman"/>
          <w:color w:val="000000"/>
          <w:szCs w:val="24"/>
          <w:lang w:val="en-US"/>
        </w:rPr>
        <w:t xml:space="preserve"> (UML AD)</w:t>
      </w:r>
      <w:r w:rsidR="001C7651">
        <w:rPr>
          <w:rFonts w:cs="Times New Roman"/>
          <w:color w:val="000000"/>
          <w:szCs w:val="24"/>
          <w:lang w:val="en-US"/>
        </w:rPr>
        <w:t xml:space="preserve">, </w:t>
      </w:r>
      <w:r w:rsidR="001C7651" w:rsidRPr="00A439F2">
        <w:rPr>
          <w:rFonts w:cs="Times New Roman"/>
          <w:i/>
          <w:color w:val="000000"/>
          <w:szCs w:val="24"/>
          <w:lang w:val="en-US"/>
        </w:rPr>
        <w:t>Flow</w:t>
      </w:r>
      <w:del w:id="796" w:author="arkat" w:date="2017-09-26T20:29:00Z">
        <w:r w:rsidR="001C7651" w:rsidRPr="00A439F2" w:rsidDel="00A439F2">
          <w:rPr>
            <w:rFonts w:cs="Times New Roman"/>
            <w:i/>
            <w:color w:val="000000"/>
            <w:szCs w:val="24"/>
            <w:lang w:val="en-US"/>
          </w:rPr>
          <w:delText xml:space="preserve"> </w:delText>
        </w:r>
      </w:del>
      <w:ins w:id="797" w:author="arkat" w:date="2017-09-26T20:30:00Z">
        <w:r w:rsidR="00A439F2">
          <w:rPr>
            <w:rFonts w:cs="Times New Roman"/>
            <w:i/>
            <w:color w:val="000000"/>
            <w:szCs w:val="24"/>
            <w:lang w:val="en-US"/>
          </w:rPr>
          <w:t>c</w:t>
        </w:r>
      </w:ins>
      <w:del w:id="798" w:author="arkat" w:date="2017-09-26T20:30:00Z">
        <w:r w:rsidR="001C7651" w:rsidRPr="00A439F2" w:rsidDel="00A439F2">
          <w:rPr>
            <w:rFonts w:cs="Times New Roman"/>
            <w:i/>
            <w:color w:val="000000"/>
            <w:szCs w:val="24"/>
            <w:lang w:val="en-US"/>
          </w:rPr>
          <w:delText>C</w:delText>
        </w:r>
      </w:del>
      <w:r w:rsidR="001C7651" w:rsidRPr="00A439F2">
        <w:rPr>
          <w:rFonts w:cs="Times New Roman"/>
          <w:i/>
          <w:color w:val="000000"/>
          <w:szCs w:val="24"/>
          <w:lang w:val="en-US"/>
        </w:rPr>
        <w:t>hart</w:t>
      </w:r>
      <w:r w:rsidR="001C7651">
        <w:rPr>
          <w:rFonts w:cs="Times New Roman"/>
          <w:color w:val="000000"/>
          <w:szCs w:val="24"/>
          <w:lang w:val="en-US"/>
        </w:rPr>
        <w:t xml:space="preserve"> dan Petri Nets</w:t>
      </w:r>
      <w:r w:rsidR="00A61799" w:rsidRPr="007C3FCC">
        <w:rPr>
          <w:rFonts w:cs="Times New Roman"/>
          <w:color w:val="000000"/>
          <w:szCs w:val="24"/>
          <w:lang w:val="en-US"/>
        </w:rPr>
        <w:t>.</w:t>
      </w:r>
      <w:r w:rsidR="001C7651">
        <w:rPr>
          <w:rFonts w:cs="Times New Roman"/>
          <w:color w:val="000000"/>
          <w:szCs w:val="24"/>
          <w:lang w:val="en-US"/>
        </w:rPr>
        <w:t xml:space="preserve"> Teknik-teknik tersebut adalah </w:t>
      </w:r>
      <w:ins w:id="799" w:author="arkat" w:date="2017-09-25T14:50:00Z">
        <w:r w:rsidR="0058751D">
          <w:rPr>
            <w:rFonts w:cs="Times New Roman"/>
            <w:color w:val="000000"/>
            <w:szCs w:val="24"/>
            <w:lang w:val="en-US"/>
          </w:rPr>
          <w:t xml:space="preserve">notasi </w:t>
        </w:r>
      </w:ins>
      <w:del w:id="800" w:author="arkat" w:date="2017-09-25T14:50:00Z">
        <w:r w:rsidR="00D21BB8" w:rsidDel="0058751D">
          <w:rPr>
            <w:rFonts w:cs="Times New Roman"/>
            <w:color w:val="000000"/>
            <w:szCs w:val="24"/>
            <w:lang w:val="en-US"/>
          </w:rPr>
          <w:delText xml:space="preserve">bahasa </w:delText>
        </w:r>
      </w:del>
      <w:r w:rsidR="00D21BB8">
        <w:rPr>
          <w:rFonts w:cs="Times New Roman"/>
          <w:color w:val="000000"/>
          <w:szCs w:val="24"/>
          <w:lang w:val="en-US"/>
        </w:rPr>
        <w:t>pemodelan</w:t>
      </w:r>
      <w:r w:rsidR="00127C90">
        <w:rPr>
          <w:rFonts w:cs="Times New Roman"/>
          <w:color w:val="000000"/>
          <w:szCs w:val="24"/>
          <w:lang w:val="en-US"/>
        </w:rPr>
        <w:t xml:space="preserve"> grafis </w:t>
      </w:r>
      <w:r w:rsidR="00D21BB8">
        <w:rPr>
          <w:rFonts w:cs="Times New Roman"/>
          <w:color w:val="000000"/>
          <w:szCs w:val="24"/>
          <w:lang w:val="en-US"/>
        </w:rPr>
        <w:t>proses bisnis.</w:t>
      </w:r>
      <w:r w:rsidR="00A61799" w:rsidRPr="007C3FCC">
        <w:rPr>
          <w:rFonts w:cs="Times New Roman"/>
          <w:color w:val="000000"/>
          <w:szCs w:val="24"/>
          <w:lang w:val="en-US"/>
        </w:rPr>
        <w:t xml:space="preserve"> </w:t>
      </w:r>
      <w:r w:rsidR="00A61799">
        <w:rPr>
          <w:rFonts w:cs="Times New Roman"/>
          <w:color w:val="000000"/>
          <w:szCs w:val="24"/>
          <w:lang w:val="en-US"/>
        </w:rPr>
        <w:t>Harmon</w:t>
      </w:r>
      <w:r w:rsidR="00463D5A">
        <w:rPr>
          <w:rFonts w:cs="Times New Roman"/>
          <w:color w:val="000000"/>
          <w:szCs w:val="24"/>
          <w:lang w:val="en-US"/>
        </w:rPr>
        <w:t xml:space="preserve"> &amp; Wolf (2016)</w:t>
      </w:r>
      <w:r w:rsidR="00C25958">
        <w:rPr>
          <w:rFonts w:cs="Times New Roman"/>
          <w:color w:val="000000"/>
          <w:szCs w:val="24"/>
          <w:lang w:val="en-US"/>
        </w:rPr>
        <w:t xml:space="preserve"> telah melakukan survei</w:t>
      </w:r>
      <w:r w:rsidR="00A61799">
        <w:rPr>
          <w:rFonts w:cs="Times New Roman"/>
          <w:color w:val="000000"/>
          <w:szCs w:val="24"/>
          <w:lang w:val="en-US"/>
        </w:rPr>
        <w:t xml:space="preserve"> </w:t>
      </w:r>
      <w:r w:rsidR="00C25958">
        <w:rPr>
          <w:rFonts w:cs="Times New Roman"/>
          <w:color w:val="000000"/>
          <w:szCs w:val="24"/>
          <w:lang w:val="en-US"/>
        </w:rPr>
        <w:t xml:space="preserve">terhadap tren </w:t>
      </w:r>
      <w:r w:rsidR="00A61799">
        <w:rPr>
          <w:rFonts w:cs="Times New Roman"/>
          <w:color w:val="000000"/>
          <w:szCs w:val="24"/>
          <w:lang w:val="en-US"/>
        </w:rPr>
        <w:t>pemodelan proses bisnis</w:t>
      </w:r>
      <w:r w:rsidR="00127C90">
        <w:rPr>
          <w:rFonts w:cs="Times New Roman"/>
          <w:color w:val="000000"/>
          <w:szCs w:val="24"/>
          <w:lang w:val="en-US"/>
        </w:rPr>
        <w:t xml:space="preserve"> </w:t>
      </w:r>
      <w:r w:rsidR="00C25958">
        <w:rPr>
          <w:rFonts w:cs="Times New Roman"/>
          <w:color w:val="000000"/>
          <w:szCs w:val="24"/>
          <w:lang w:val="en-US"/>
        </w:rPr>
        <w:t xml:space="preserve">yang melibatkan </w:t>
      </w:r>
      <w:r w:rsidR="00127C90">
        <w:rPr>
          <w:rFonts w:cs="Times New Roman"/>
          <w:color w:val="000000"/>
          <w:szCs w:val="24"/>
          <w:lang w:val="en-US"/>
        </w:rPr>
        <w:t>348 responden</w:t>
      </w:r>
      <w:r w:rsidR="00A61799">
        <w:rPr>
          <w:rFonts w:cs="Times New Roman"/>
          <w:color w:val="000000"/>
          <w:szCs w:val="24"/>
          <w:lang w:val="en-US"/>
        </w:rPr>
        <w:t xml:space="preserve"> dari berbagai</w:t>
      </w:r>
      <w:r w:rsidR="00C03BB0">
        <w:rPr>
          <w:rFonts w:cs="Times New Roman"/>
          <w:color w:val="000000"/>
          <w:szCs w:val="24"/>
          <w:lang w:val="en-US"/>
        </w:rPr>
        <w:t xml:space="preserve"> </w:t>
      </w:r>
      <w:r w:rsidR="00127C90">
        <w:rPr>
          <w:rFonts w:cs="Times New Roman"/>
          <w:color w:val="000000"/>
          <w:szCs w:val="24"/>
          <w:lang w:val="en-US"/>
        </w:rPr>
        <w:t>n</w:t>
      </w:r>
      <w:r w:rsidR="00C03BB0">
        <w:rPr>
          <w:rFonts w:cs="Times New Roman"/>
          <w:color w:val="000000"/>
          <w:szCs w:val="24"/>
          <w:lang w:val="en-US"/>
        </w:rPr>
        <w:t>egara, yakni</w:t>
      </w:r>
      <w:r w:rsidR="00A61799">
        <w:rPr>
          <w:rFonts w:cs="Times New Roman"/>
          <w:color w:val="000000"/>
          <w:szCs w:val="24"/>
          <w:lang w:val="en-US"/>
        </w:rPr>
        <w:t xml:space="preserve"> Amerika Utara, Eropa, Amerika selatan, Austral</w:t>
      </w:r>
      <w:r w:rsidR="003A03A8">
        <w:rPr>
          <w:rFonts w:cs="Times New Roman"/>
          <w:color w:val="000000"/>
          <w:szCs w:val="24"/>
          <w:lang w:val="en-US"/>
        </w:rPr>
        <w:t xml:space="preserve">ia, India, China, Jepang, Korea dan Afrika. Hasil dari survei </w:t>
      </w:r>
      <w:r w:rsidR="00851460">
        <w:rPr>
          <w:rFonts w:cs="Times New Roman"/>
          <w:color w:val="000000"/>
          <w:szCs w:val="24"/>
          <w:lang w:val="en-US"/>
        </w:rPr>
        <w:t xml:space="preserve">tersebut menunjukkan </w:t>
      </w:r>
      <w:r w:rsidR="00C03BB0">
        <w:rPr>
          <w:rFonts w:cs="Times New Roman"/>
          <w:color w:val="000000"/>
          <w:szCs w:val="24"/>
          <w:lang w:val="en-US"/>
        </w:rPr>
        <w:t xml:space="preserve">bahwa </w:t>
      </w:r>
      <w:r w:rsidR="00127C90">
        <w:rPr>
          <w:rFonts w:cs="Times New Roman"/>
          <w:color w:val="000000"/>
          <w:szCs w:val="24"/>
          <w:lang w:val="en-US"/>
        </w:rPr>
        <w:t>BPMN</w:t>
      </w:r>
      <w:r w:rsidR="00C03BB0">
        <w:rPr>
          <w:rFonts w:cs="Times New Roman"/>
          <w:color w:val="000000"/>
          <w:szCs w:val="24"/>
          <w:lang w:val="en-US"/>
        </w:rPr>
        <w:t xml:space="preserve">, </w:t>
      </w:r>
      <w:r w:rsidR="00127C90">
        <w:rPr>
          <w:rFonts w:cs="Times New Roman"/>
          <w:color w:val="000000"/>
          <w:szCs w:val="24"/>
          <w:lang w:val="en-US"/>
        </w:rPr>
        <w:t xml:space="preserve">UML AD </w:t>
      </w:r>
      <w:r w:rsidR="00E50386" w:rsidRPr="00E50386">
        <w:rPr>
          <w:rFonts w:cs="Times New Roman"/>
          <w:color w:val="000000"/>
          <w:szCs w:val="24"/>
          <w:lang w:val="en-US"/>
        </w:rPr>
        <w:t xml:space="preserve">dan </w:t>
      </w:r>
      <w:r w:rsidR="00127C90">
        <w:rPr>
          <w:rFonts w:cs="Times New Roman"/>
          <w:color w:val="000000"/>
          <w:szCs w:val="24"/>
          <w:lang w:val="en-US"/>
        </w:rPr>
        <w:t xml:space="preserve">EPC </w:t>
      </w:r>
      <w:r w:rsidR="00E50386" w:rsidRPr="00E50386">
        <w:rPr>
          <w:rFonts w:cs="Times New Roman"/>
          <w:color w:val="000000"/>
          <w:szCs w:val="24"/>
          <w:lang w:val="en-US"/>
        </w:rPr>
        <w:t>merupakan bahasa pemodelan proses bisnis yang paling banyak digunakan di</w:t>
      </w:r>
      <w:r w:rsidR="00E50386">
        <w:rPr>
          <w:rFonts w:cs="Times New Roman"/>
          <w:color w:val="000000"/>
          <w:szCs w:val="24"/>
          <w:lang w:val="en-US"/>
        </w:rPr>
        <w:t xml:space="preserve"> </w:t>
      </w:r>
      <w:r w:rsidR="00E50386" w:rsidRPr="00E50386">
        <w:rPr>
          <w:rFonts w:cs="Times New Roman"/>
          <w:color w:val="000000"/>
          <w:szCs w:val="24"/>
          <w:lang w:val="en-US"/>
        </w:rPr>
        <w:t xml:space="preserve">dunia </w:t>
      </w:r>
      <w:r w:rsidR="00E50386" w:rsidRPr="00C36A8C">
        <w:rPr>
          <w:rFonts w:cs="Times New Roman"/>
          <w:i/>
          <w:color w:val="000000"/>
          <w:szCs w:val="24"/>
          <w:lang w:val="en-US"/>
        </w:rPr>
        <w:t>enterprise</w:t>
      </w:r>
      <w:r w:rsidR="00E50386" w:rsidRPr="00E50386">
        <w:rPr>
          <w:rFonts w:cs="Times New Roman"/>
          <w:color w:val="000000"/>
          <w:szCs w:val="24"/>
          <w:lang w:val="en-US"/>
        </w:rPr>
        <w:t xml:space="preserve">. </w:t>
      </w:r>
    </w:p>
    <w:p w14:paraId="3C2A1BC5" w14:textId="44B673DB" w:rsidR="00E504E3" w:rsidDel="00790B42" w:rsidRDefault="0061498B">
      <w:pPr>
        <w:pStyle w:val="BodyTextFirstIndent"/>
        <w:spacing w:after="0"/>
        <w:ind w:firstLine="426"/>
        <w:rPr>
          <w:del w:id="801" w:author="arkat" w:date="2017-09-26T20:45:00Z"/>
          <w:rFonts w:cs="Times New Roman"/>
          <w:color w:val="000000"/>
          <w:szCs w:val="24"/>
          <w:lang w:val="en-US"/>
        </w:rPr>
      </w:pPr>
      <w:r>
        <w:rPr>
          <w:rFonts w:cs="Times New Roman"/>
          <w:color w:val="000000"/>
          <w:szCs w:val="24"/>
          <w:lang w:val="en-US"/>
        </w:rPr>
        <w:t>Di tahun 1990an</w:t>
      </w:r>
      <w:r w:rsidR="000D4CB1">
        <w:rPr>
          <w:rFonts w:cs="Times New Roman"/>
          <w:color w:val="000000"/>
          <w:szCs w:val="24"/>
          <w:lang w:val="en-US"/>
        </w:rPr>
        <w:t xml:space="preserve">, </w:t>
      </w:r>
      <w:r w:rsidR="00463D5A">
        <w:rPr>
          <w:rFonts w:cs="Times New Roman"/>
          <w:color w:val="000000"/>
          <w:szCs w:val="24"/>
          <w:lang w:val="en-US"/>
        </w:rPr>
        <w:t xml:space="preserve">EPC </w:t>
      </w:r>
      <w:ins w:id="802" w:author="arkat" w:date="2017-09-28T09:04:00Z">
        <w:r w:rsidR="00567555">
          <w:rPr>
            <w:rFonts w:cs="Times New Roman"/>
            <w:color w:val="000000"/>
            <w:szCs w:val="24"/>
            <w:lang w:val="en-US"/>
          </w:rPr>
          <w:t xml:space="preserve">sangat popular </w:t>
        </w:r>
      </w:ins>
      <w:del w:id="803" w:author="arkat" w:date="2017-09-28T09:04:00Z">
        <w:r w:rsidR="00463D5A" w:rsidDel="00567555">
          <w:rPr>
            <w:rFonts w:cs="Times New Roman"/>
            <w:color w:val="000000"/>
            <w:szCs w:val="24"/>
            <w:lang w:val="en-US"/>
          </w:rPr>
          <w:delText xml:space="preserve">banyak digunakan </w:delText>
        </w:r>
      </w:del>
      <w:r w:rsidR="00463D5A">
        <w:rPr>
          <w:rFonts w:cs="Times New Roman"/>
          <w:color w:val="000000"/>
          <w:szCs w:val="24"/>
          <w:lang w:val="en-US"/>
        </w:rPr>
        <w:t>di</w:t>
      </w:r>
      <w:r>
        <w:rPr>
          <w:rFonts w:cs="Times New Roman"/>
          <w:color w:val="000000"/>
          <w:szCs w:val="24"/>
          <w:lang w:val="en-US"/>
        </w:rPr>
        <w:t xml:space="preserve"> </w:t>
      </w:r>
      <w:r w:rsidR="00463D5A">
        <w:rPr>
          <w:rFonts w:cs="Times New Roman"/>
          <w:color w:val="000000"/>
          <w:szCs w:val="24"/>
          <w:lang w:val="en-US"/>
        </w:rPr>
        <w:t xml:space="preserve">dunia </w:t>
      </w:r>
      <w:r w:rsidR="00463D5A" w:rsidRPr="00C36A8C">
        <w:rPr>
          <w:rFonts w:cs="Times New Roman"/>
          <w:i/>
          <w:color w:val="000000"/>
          <w:szCs w:val="24"/>
          <w:lang w:val="en-US"/>
        </w:rPr>
        <w:t>enterprise</w:t>
      </w:r>
      <w:r w:rsidR="00463D5A">
        <w:rPr>
          <w:rFonts w:cs="Times New Roman"/>
          <w:color w:val="000000"/>
          <w:szCs w:val="24"/>
          <w:lang w:val="en-US"/>
        </w:rPr>
        <w:t xml:space="preserve"> </w:t>
      </w:r>
      <w:r w:rsidR="009F6B17">
        <w:rPr>
          <w:rFonts w:cs="Times New Roman"/>
          <w:color w:val="000000"/>
          <w:szCs w:val="24"/>
          <w:lang w:val="en-US"/>
        </w:rPr>
        <w:t xml:space="preserve">dan </w:t>
      </w:r>
      <w:r>
        <w:rPr>
          <w:rFonts w:cs="Times New Roman"/>
          <w:color w:val="000000"/>
          <w:szCs w:val="24"/>
          <w:lang w:val="en-US"/>
        </w:rPr>
        <w:t xml:space="preserve">dapat dianggap </w:t>
      </w:r>
      <w:r w:rsidR="009F6B17">
        <w:rPr>
          <w:rFonts w:cs="Times New Roman"/>
          <w:color w:val="000000"/>
          <w:szCs w:val="24"/>
          <w:lang w:val="en-US"/>
        </w:rPr>
        <w:t xml:space="preserve">menjadi standar pemodelan proses bisnis </w:t>
      </w:r>
      <w:r w:rsidR="00463D5A">
        <w:rPr>
          <w:rFonts w:cs="Times New Roman"/>
          <w:color w:val="000000"/>
          <w:szCs w:val="24"/>
          <w:lang w:val="en-US"/>
        </w:rPr>
        <w:t xml:space="preserve">dikarenakan </w:t>
      </w:r>
      <w:ins w:id="804" w:author="arkat" w:date="2017-10-01T14:17:00Z">
        <w:r w:rsidR="00C36A8C">
          <w:rPr>
            <w:rFonts w:cs="Times New Roman"/>
            <w:color w:val="000000"/>
            <w:szCs w:val="24"/>
            <w:lang w:val="en-US"/>
          </w:rPr>
          <w:t xml:space="preserve">penggunaan EPC di </w:t>
        </w:r>
      </w:ins>
      <w:del w:id="805" w:author="arkat" w:date="2017-10-01T14:17:00Z">
        <w:r w:rsidR="009F6B17" w:rsidDel="00C36A8C">
          <w:rPr>
            <w:rFonts w:cs="Times New Roman"/>
            <w:color w:val="000000"/>
            <w:szCs w:val="24"/>
            <w:lang w:val="en-US"/>
          </w:rPr>
          <w:delText xml:space="preserve">mendapatkan </w:delText>
        </w:r>
        <w:r w:rsidR="00463D5A" w:rsidDel="00C36A8C">
          <w:rPr>
            <w:rFonts w:cs="Times New Roman"/>
            <w:color w:val="000000"/>
            <w:szCs w:val="24"/>
            <w:lang w:val="en-US"/>
          </w:rPr>
          <w:delText xml:space="preserve">dukungan </w:delText>
        </w:r>
        <w:r w:rsidR="00463D5A" w:rsidRPr="00684E19" w:rsidDel="00C36A8C">
          <w:rPr>
            <w:rFonts w:cs="Times New Roman"/>
            <w:i/>
            <w:color w:val="000000"/>
            <w:szCs w:val="24"/>
            <w:lang w:val="en-US"/>
          </w:rPr>
          <w:delText>tool</w:delText>
        </w:r>
        <w:r w:rsidR="00463D5A" w:rsidDel="00C36A8C">
          <w:rPr>
            <w:rFonts w:cs="Times New Roman"/>
            <w:color w:val="000000"/>
            <w:szCs w:val="24"/>
            <w:lang w:val="en-US"/>
          </w:rPr>
          <w:delText xml:space="preserve"> yang dibuat oleh </w:delText>
        </w:r>
      </w:del>
      <w:r w:rsidR="00463D5A">
        <w:rPr>
          <w:rFonts w:cs="Times New Roman"/>
          <w:color w:val="000000"/>
          <w:szCs w:val="24"/>
          <w:lang w:val="en-US"/>
        </w:rPr>
        <w:t>ARIS</w:t>
      </w:r>
      <w:ins w:id="806" w:author="arkat" w:date="2017-10-01T14:16:00Z">
        <w:r w:rsidR="00C36A8C">
          <w:rPr>
            <w:rFonts w:cs="Times New Roman"/>
            <w:color w:val="000000"/>
            <w:szCs w:val="24"/>
            <w:lang w:val="en-US"/>
          </w:rPr>
          <w:t xml:space="preserve"> Toolset</w:t>
        </w:r>
      </w:ins>
      <w:del w:id="807" w:author="arkat" w:date="2017-10-01T14:11:00Z">
        <w:r w:rsidR="00463D5A" w:rsidDel="00B852D2">
          <w:rPr>
            <w:rFonts w:cs="Times New Roman"/>
            <w:color w:val="000000"/>
            <w:szCs w:val="24"/>
            <w:lang w:val="en-US"/>
          </w:rPr>
          <w:delText xml:space="preserve"> Toolset</w:delText>
        </w:r>
      </w:del>
      <w:r w:rsidR="009F6B17">
        <w:rPr>
          <w:rFonts w:cs="Times New Roman"/>
          <w:color w:val="000000"/>
          <w:szCs w:val="24"/>
          <w:lang w:val="en-US"/>
        </w:rPr>
        <w:t xml:space="preserve"> </w:t>
      </w:r>
      <w:r w:rsidR="009F6B17">
        <w:rPr>
          <w:rFonts w:cs="Times New Roman"/>
          <w:color w:val="000000"/>
          <w:szCs w:val="24"/>
          <w:lang w:val="en-US"/>
        </w:rPr>
        <w:fldChar w:fldCharType="begin" w:fldLock="1"/>
      </w:r>
      <w:r w:rsidR="000D4CB1">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"plainTextFormattedCitation" : "(Decker &amp; Tscheschner, 2009)", "previouslyFormattedCitation" : "(Decker &amp; Tscheschner, 2009)" }, "properties" : { "noteIndex" : 0 }, "schema" : "https://github.com/citation-style-language/schema/raw/master/csl-citation.json" }</w:instrText>
      </w:r>
      <w:r w:rsidR="009F6B17">
        <w:rPr>
          <w:rFonts w:cs="Times New Roman"/>
          <w:color w:val="000000"/>
          <w:szCs w:val="24"/>
          <w:lang w:val="en-US"/>
        </w:rPr>
        <w:fldChar w:fldCharType="separate"/>
      </w:r>
      <w:r w:rsidR="009F6B17" w:rsidRPr="009F6B17">
        <w:rPr>
          <w:rFonts w:cs="Times New Roman"/>
          <w:noProof/>
          <w:color w:val="000000"/>
          <w:szCs w:val="24"/>
          <w:lang w:val="en-US"/>
        </w:rPr>
        <w:t>(Decker &amp; Tscheschner, 2009)</w:t>
      </w:r>
      <w:r w:rsidR="009F6B17">
        <w:rPr>
          <w:rFonts w:cs="Times New Roman"/>
          <w:color w:val="000000"/>
          <w:szCs w:val="24"/>
          <w:lang w:val="en-US"/>
        </w:rPr>
        <w:fldChar w:fldCharType="end"/>
      </w:r>
      <w:r w:rsidR="00463D5A">
        <w:rPr>
          <w:rFonts w:cs="Times New Roman"/>
          <w:color w:val="000000"/>
          <w:szCs w:val="24"/>
          <w:lang w:val="en-US"/>
        </w:rPr>
        <w:t>.</w:t>
      </w:r>
      <w:r w:rsidR="00B872D6">
        <w:rPr>
          <w:rFonts w:cs="Times New Roman"/>
          <w:color w:val="000000"/>
          <w:szCs w:val="24"/>
          <w:lang w:val="en-US"/>
        </w:rPr>
        <w:t xml:space="preserve"> Namun, </w:t>
      </w:r>
      <w:r w:rsidR="009F6B17">
        <w:rPr>
          <w:rFonts w:cs="Times New Roman"/>
          <w:color w:val="000000"/>
          <w:szCs w:val="24"/>
          <w:lang w:val="en-US"/>
        </w:rPr>
        <w:t xml:space="preserve">saat ini </w:t>
      </w:r>
      <w:ins w:id="808" w:author="arkat" w:date="2017-09-26T21:32:00Z">
        <w:r w:rsidR="00790B42">
          <w:rPr>
            <w:rFonts w:cs="Times New Roman"/>
            <w:color w:val="000000"/>
            <w:szCs w:val="24"/>
            <w:lang w:val="en-US"/>
          </w:rPr>
          <w:t xml:space="preserve">banyak </w:t>
        </w:r>
        <w:r w:rsidR="00790B42" w:rsidRPr="00C36A8C">
          <w:rPr>
            <w:rFonts w:cs="Times New Roman"/>
            <w:i/>
            <w:color w:val="000000"/>
            <w:szCs w:val="24"/>
            <w:lang w:val="en-US"/>
            <w:rPrChange w:id="809" w:author="arkat" w:date="2017-10-01T14:17:00Z">
              <w:rPr>
                <w:rFonts w:cs="Times New Roman"/>
                <w:color w:val="000000"/>
                <w:szCs w:val="24"/>
                <w:lang w:val="en-US"/>
              </w:rPr>
            </w:rPrChange>
          </w:rPr>
          <w:t>enterprise</w:t>
        </w:r>
        <w:r w:rsidR="00C36A8C">
          <w:rPr>
            <w:rFonts w:cs="Times New Roman"/>
            <w:color w:val="000000"/>
            <w:szCs w:val="24"/>
            <w:lang w:val="en-US"/>
          </w:rPr>
          <w:t xml:space="preserve"> yang beralih ke BPMN, terbukti BPMN menempati urutan pertama untuk melakukan pemodelan proses bisnis</w:t>
        </w:r>
      </w:ins>
      <w:ins w:id="810" w:author="arkat" w:date="2017-10-01T14:21:00Z">
        <w:r w:rsidR="00C36A8C">
          <w:rPr>
            <w:rFonts w:cs="Times New Roman"/>
            <w:color w:val="000000"/>
            <w:szCs w:val="24"/>
            <w:lang w:val="en-US"/>
          </w:rPr>
          <w:t xml:space="preserve"> </w:t>
        </w:r>
        <w:r w:rsidR="00C36A8C">
          <w:rPr>
            <w:rFonts w:cs="Times New Roman"/>
            <w:color w:val="000000"/>
            <w:szCs w:val="24"/>
            <w:lang w:val="en-US"/>
          </w:rPr>
          <w:fldChar w:fldCharType="begin" w:fldLock="1"/>
        </w:r>
      </w:ins>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C36A8C">
        <w:rPr>
          <w:rFonts w:cs="Times New Roman"/>
          <w:color w:val="000000"/>
          <w:szCs w:val="24"/>
          <w:lang w:val="en-US"/>
        </w:rPr>
        <w:fldChar w:fldCharType="separate"/>
      </w:r>
      <w:r w:rsidR="00C36A8C" w:rsidRPr="00C36A8C">
        <w:rPr>
          <w:rFonts w:cs="Times New Roman"/>
          <w:noProof/>
          <w:color w:val="000000"/>
          <w:szCs w:val="24"/>
          <w:lang w:val="en-US"/>
        </w:rPr>
        <w:t>(Harmon &amp; Wolf, 2016)</w:t>
      </w:r>
      <w:ins w:id="811" w:author="arkat" w:date="2017-10-01T14:21:00Z">
        <w:r w:rsidR="00C36A8C">
          <w:rPr>
            <w:rFonts w:cs="Times New Roman"/>
            <w:color w:val="000000"/>
            <w:szCs w:val="24"/>
            <w:lang w:val="en-US"/>
          </w:rPr>
          <w:fldChar w:fldCharType="end"/>
        </w:r>
      </w:ins>
      <w:ins w:id="812" w:author="arkat" w:date="2017-10-01T14:20:00Z">
        <w:r w:rsidR="00C36A8C">
          <w:rPr>
            <w:rFonts w:cs="Times New Roman"/>
            <w:color w:val="000000"/>
            <w:szCs w:val="24"/>
            <w:lang w:val="en-US"/>
          </w:rPr>
          <w:t>.</w:t>
        </w:r>
      </w:ins>
      <w:ins w:id="813" w:author="arkat" w:date="2017-09-26T21:32:00Z">
        <w:r w:rsidR="00C36A8C">
          <w:rPr>
            <w:rFonts w:cs="Times New Roman"/>
            <w:color w:val="000000"/>
            <w:szCs w:val="24"/>
            <w:lang w:val="en-US"/>
          </w:rPr>
          <w:t xml:space="preserve"> </w:t>
        </w:r>
      </w:ins>
      <w:ins w:id="814" w:author="arkat" w:date="2017-10-01T14:22:00Z">
        <w:r w:rsidR="00C36A8C">
          <w:rPr>
            <w:rFonts w:cs="Times New Roman"/>
            <w:color w:val="000000"/>
            <w:szCs w:val="24"/>
            <w:lang w:val="en-US"/>
          </w:rPr>
          <w:t xml:space="preserve">Perpindahan tersebut dikarenakan BPMN </w:t>
        </w:r>
      </w:ins>
      <w:ins w:id="815" w:author="arkat" w:date="2017-09-26T21:55:00Z">
        <w:r w:rsidR="006D428D">
          <w:rPr>
            <w:rFonts w:cs="Times New Roman"/>
            <w:color w:val="000000"/>
            <w:szCs w:val="24"/>
            <w:lang w:val="en-US"/>
          </w:rPr>
          <w:t xml:space="preserve">memberikan kemudahan untuk mendokumentasikan dan mengkomunikasikan proses bisnis baik untuk internal maupun ekternal organisasi </w:t>
        </w:r>
        <w:r w:rsidR="006D428D">
          <w:rPr>
            <w:rFonts w:cs="Times New Roman"/>
            <w:color w:val="000000"/>
            <w:szCs w:val="24"/>
            <w:lang w:val="en-US"/>
          </w:rPr>
          <w:fldChar w:fldCharType="begin" w:fldLock="1"/>
        </w:r>
      </w:ins>
      <w:r w:rsidR="0080155A">
        <w:rPr>
          <w:rFonts w:cs="Times New Roman"/>
          <w:color w:val="000000"/>
          <w:szCs w:val="24"/>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ins w:id="816" w:author="arkat" w:date="2017-09-26T21:55:00Z">
        <w:r w:rsidR="006D428D">
          <w:rPr>
            <w:rFonts w:cs="Times New Roman"/>
            <w:color w:val="000000"/>
            <w:szCs w:val="24"/>
            <w:lang w:val="en-US"/>
          </w:rPr>
          <w:fldChar w:fldCharType="separate"/>
        </w:r>
      </w:ins>
      <w:r w:rsidR="00A05AD5" w:rsidRPr="00A05AD5">
        <w:rPr>
          <w:rFonts w:cs="Times New Roman"/>
          <w:noProof/>
          <w:color w:val="000000"/>
          <w:szCs w:val="24"/>
          <w:lang w:val="en-US"/>
        </w:rPr>
        <w:t>(Volzer, 2010)</w:t>
      </w:r>
      <w:ins w:id="817" w:author="arkat" w:date="2017-09-26T21:55:00Z">
        <w:r w:rsidR="006D428D">
          <w:rPr>
            <w:rFonts w:cs="Times New Roman"/>
            <w:color w:val="000000"/>
            <w:szCs w:val="24"/>
            <w:lang w:val="en-US"/>
          </w:rPr>
          <w:fldChar w:fldCharType="end"/>
        </w:r>
        <w:r w:rsidR="006D428D">
          <w:rPr>
            <w:rFonts w:cs="Times New Roman"/>
            <w:color w:val="000000"/>
            <w:szCs w:val="24"/>
            <w:lang w:val="en-US"/>
          </w:rPr>
          <w:t xml:space="preserve">. </w:t>
        </w:r>
      </w:ins>
      <w:ins w:id="818" w:author="arkat" w:date="2017-09-26T21:33:00Z">
        <w:r w:rsidR="00790B42">
          <w:rPr>
            <w:rFonts w:cs="Times New Roman"/>
            <w:color w:val="000000"/>
            <w:szCs w:val="24"/>
            <w:lang w:val="en-US"/>
          </w:rPr>
          <w:t>BPMN</w:t>
        </w:r>
      </w:ins>
      <w:ins w:id="819" w:author="arkat" w:date="2017-09-26T21:56:00Z">
        <w:r w:rsidR="006D428D">
          <w:rPr>
            <w:rFonts w:cs="Times New Roman"/>
            <w:color w:val="000000"/>
            <w:szCs w:val="24"/>
            <w:lang w:val="en-US"/>
          </w:rPr>
          <w:t xml:space="preserve"> juga</w:t>
        </w:r>
      </w:ins>
      <w:ins w:id="820" w:author="arkat" w:date="2017-09-26T21:33:00Z">
        <w:r w:rsidR="00790B42">
          <w:rPr>
            <w:rFonts w:cs="Times New Roman"/>
            <w:color w:val="000000"/>
            <w:szCs w:val="24"/>
            <w:lang w:val="en-US"/>
          </w:rPr>
          <w:t xml:space="preserve"> </w:t>
        </w:r>
      </w:ins>
      <w:ins w:id="821" w:author="arkat" w:date="2017-09-26T21:35:00Z">
        <w:r w:rsidR="00790B42">
          <w:rPr>
            <w:rFonts w:cs="Times New Roman"/>
            <w:color w:val="000000"/>
            <w:szCs w:val="24"/>
            <w:lang w:val="en-US"/>
          </w:rPr>
          <w:t xml:space="preserve">telah menjadi notasi </w:t>
        </w:r>
      </w:ins>
      <w:ins w:id="822" w:author="arkat" w:date="2017-09-26T21:33:00Z">
        <w:r w:rsidR="00C36A8C">
          <w:rPr>
            <w:rFonts w:cs="Times New Roman"/>
            <w:color w:val="000000"/>
            <w:szCs w:val="24"/>
            <w:lang w:val="en-US"/>
          </w:rPr>
          <w:t>standar</w:t>
        </w:r>
        <w:r w:rsidR="00790B42">
          <w:rPr>
            <w:rFonts w:cs="Times New Roman"/>
            <w:color w:val="000000"/>
            <w:szCs w:val="24"/>
            <w:lang w:val="en-US"/>
          </w:rPr>
          <w:t xml:space="preserve"> internasional dan didukung </w:t>
        </w:r>
      </w:ins>
      <w:ins w:id="823" w:author="arkat" w:date="2017-09-26T21:34:00Z">
        <w:r w:rsidR="00790B42">
          <w:rPr>
            <w:rFonts w:cs="Times New Roman"/>
            <w:color w:val="000000"/>
            <w:szCs w:val="24"/>
            <w:lang w:val="en-US"/>
          </w:rPr>
          <w:t xml:space="preserve">oleh vendor perangkat lunak dan </w:t>
        </w:r>
      </w:ins>
      <w:ins w:id="824" w:author="arkat" w:date="2017-09-28T09:05:00Z">
        <w:r w:rsidR="00567555">
          <w:rPr>
            <w:rFonts w:cs="Times New Roman"/>
            <w:color w:val="000000"/>
            <w:szCs w:val="24"/>
            <w:lang w:val="en-US"/>
          </w:rPr>
          <w:t xml:space="preserve">banyak </w:t>
        </w:r>
      </w:ins>
      <w:ins w:id="825" w:author="arkat" w:date="2017-09-26T21:35:00Z">
        <w:r w:rsidR="00790B42">
          <w:rPr>
            <w:rFonts w:cs="Times New Roman"/>
            <w:color w:val="000000"/>
            <w:szCs w:val="24"/>
            <w:lang w:val="en-US"/>
          </w:rPr>
          <w:t xml:space="preserve">perusahaan jasa </w:t>
        </w:r>
      </w:ins>
      <w:ins w:id="826" w:author="arkat" w:date="2017-09-26T21:34:00Z">
        <w:r w:rsidR="00790B42">
          <w:rPr>
            <w:rFonts w:cs="Times New Roman"/>
            <w:color w:val="000000"/>
            <w:szCs w:val="24"/>
            <w:lang w:val="en-US"/>
          </w:rPr>
          <w:t>konsultan</w:t>
        </w:r>
      </w:ins>
      <w:ins w:id="827" w:author="arkat" w:date="2017-09-26T21:47:00Z">
        <w:r w:rsidR="00313371">
          <w:rPr>
            <w:rFonts w:cs="Times New Roman"/>
            <w:color w:val="000000"/>
            <w:szCs w:val="24"/>
            <w:lang w:val="en-US"/>
          </w:rPr>
          <w:t xml:space="preserve"> </w:t>
        </w:r>
      </w:ins>
      <w:ins w:id="828" w:author="arkat" w:date="2017-09-26T21:50:00Z">
        <w:r w:rsidR="00313371">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"URL" : "https://www.signavio.com/news/whitepaper-from-epc-to-bpmn/", "accessed" : { "date-parts" : [ [ "2017", "9", "26" ] ] }, "author" : [ { "dropping-particle" : "", "family" : "www.signavio.com", "given" : "", "non-dropping-particle" : "", "parse-names" : false, "suffix" : "" } ], "id" : "ITEM-1", "issued" : { "date-parts" : [ [ "2009" ] ] }, "title" : "Whitepaper: From EPC to BPMN | Signavio", "type" : "webpage" }, "uris" : [ "http://www.mendeley.com/documents/?uuid=cea37a3e-c6f3-35d1-9c5c-a4fdb5f0a17b" ] } ], "mendeley" : { "formattedCitation" : "(www.signavio.com, 2009)", "plainTextFormattedCitation" : "(www.signavio.com, 2009)", "previouslyFormattedCitation" : "(www.signavio.com, 2009)" }, "properties" : { "noteIndex" : 0 }, "schema" : "https://github.com/citation-style-language/schema/raw/master/csl-citation.json" }</w:instrText>
      </w:r>
      <w:r w:rsidR="00313371">
        <w:rPr>
          <w:rFonts w:cs="Times New Roman"/>
          <w:color w:val="000000"/>
          <w:szCs w:val="24"/>
          <w:lang w:val="en-US"/>
        </w:rPr>
        <w:fldChar w:fldCharType="separate"/>
      </w:r>
      <w:r w:rsidR="00313371" w:rsidRPr="00313371">
        <w:rPr>
          <w:rFonts w:cs="Times New Roman"/>
          <w:noProof/>
          <w:color w:val="000000"/>
          <w:szCs w:val="24"/>
          <w:lang w:val="en-US"/>
        </w:rPr>
        <w:t>(www.signavio.com, 2009)</w:t>
      </w:r>
      <w:ins w:id="829" w:author="arkat" w:date="2017-09-26T21:50:00Z">
        <w:r w:rsidR="00313371">
          <w:rPr>
            <w:rFonts w:cs="Times New Roman"/>
            <w:color w:val="000000"/>
            <w:szCs w:val="24"/>
            <w:lang w:val="en-US"/>
          </w:rPr>
          <w:fldChar w:fldCharType="end"/>
        </w:r>
      </w:ins>
      <w:del w:id="830" w:author="arkat" w:date="2017-09-26T21:33:00Z">
        <w:r w:rsidR="009F6B17" w:rsidDel="00790B42">
          <w:rPr>
            <w:rFonts w:cs="Times New Roman"/>
            <w:color w:val="000000"/>
            <w:szCs w:val="24"/>
            <w:lang w:val="en-US"/>
          </w:rPr>
          <w:delText>yang paling diterima dan digunakan untuk melakukan pemodelan proses bisnis adalah BPMN</w:delText>
        </w:r>
      </w:del>
      <w:r w:rsidR="009F6B17">
        <w:rPr>
          <w:rFonts w:cs="Times New Roman"/>
          <w:color w:val="000000"/>
          <w:szCs w:val="24"/>
          <w:lang w:val="en-US"/>
        </w:rPr>
        <w:t>.</w:t>
      </w:r>
      <w:ins w:id="831" w:author="arkat" w:date="2017-09-26T20:43:00Z">
        <w:r w:rsidR="00E504E3">
          <w:rPr>
            <w:rFonts w:cs="Times New Roman"/>
            <w:color w:val="000000"/>
            <w:szCs w:val="24"/>
            <w:lang w:val="en-US"/>
          </w:rPr>
          <w:t xml:space="preserve"> Bahkan </w:t>
        </w:r>
      </w:ins>
      <w:ins w:id="832" w:author="arkat" w:date="2017-09-26T20:44:00Z">
        <w:r w:rsidR="00E504E3">
          <w:rPr>
            <w:rFonts w:cs="Times New Roman"/>
            <w:color w:val="000000"/>
            <w:szCs w:val="24"/>
            <w:lang w:val="en-US"/>
          </w:rPr>
          <w:t>p</w:t>
        </w:r>
      </w:ins>
      <w:moveToRangeStart w:id="833" w:author="arkat" w:date="2017-09-26T20:43:00Z" w:name="move494221953"/>
      <w:moveTo w:id="834" w:author="arkat" w:date="2017-09-26T20:43:00Z">
        <w:del w:id="835" w:author="arkat" w:date="2017-09-26T20:44:00Z">
          <w:r w:rsidR="00E504E3" w:rsidDel="00E504E3">
            <w:rPr>
              <w:rFonts w:cs="Times New Roman"/>
              <w:color w:val="000000"/>
              <w:szCs w:val="24"/>
              <w:lang w:val="en-US"/>
            </w:rPr>
            <w:delText>P</w:delText>
          </w:r>
        </w:del>
        <w:r w:rsidR="00E504E3">
          <w:rPr>
            <w:rFonts w:cs="Times New Roman"/>
            <w:color w:val="000000"/>
            <w:szCs w:val="24"/>
            <w:lang w:val="en-US"/>
          </w:rPr>
          <w:t xml:space="preserve">emerintah Indonesia melalui peraturan Menteri Negara Pendayagunaan Aparatur Negara dan Reformasi Birokrasi Republik Indonesia nomor 12 tahun 2011 menjadikan BPMN sebagai pedoman tata laksana yang digunakan untuk memberikan acuan bagi kementrian/lembaga dan pemerintah daerah untuk menyusun </w:t>
        </w:r>
      </w:moveTo>
      <w:ins w:id="836" w:author="arkat" w:date="2017-10-01T14:23:00Z">
        <w:r w:rsidR="00C36A8C">
          <w:rPr>
            <w:rFonts w:cs="Times New Roman"/>
            <w:i/>
            <w:color w:val="000000"/>
            <w:szCs w:val="24"/>
            <w:lang w:val="en-US"/>
          </w:rPr>
          <w:t>S</w:t>
        </w:r>
      </w:ins>
      <w:moveTo w:id="837" w:author="arkat" w:date="2017-09-26T20:43:00Z">
        <w:del w:id="838" w:author="arkat" w:date="2017-10-01T14:23:00Z">
          <w:r w:rsidR="00E504E3" w:rsidRPr="00B16137" w:rsidDel="00C36A8C">
            <w:rPr>
              <w:rFonts w:cs="Times New Roman"/>
              <w:i/>
              <w:color w:val="000000"/>
              <w:szCs w:val="24"/>
              <w:lang w:val="en-US"/>
            </w:rPr>
            <w:delText>s</w:delText>
          </w:r>
        </w:del>
        <w:r w:rsidR="00E504E3" w:rsidRPr="00B16137">
          <w:rPr>
            <w:rFonts w:cs="Times New Roman"/>
            <w:i/>
            <w:color w:val="000000"/>
            <w:szCs w:val="24"/>
            <w:lang w:val="en-US"/>
          </w:rPr>
          <w:t xml:space="preserve">tandard </w:t>
        </w:r>
      </w:moveTo>
      <w:ins w:id="839" w:author="arkat" w:date="2017-10-01T14:23:00Z">
        <w:r w:rsidR="00C36A8C">
          <w:rPr>
            <w:rFonts w:cs="Times New Roman"/>
            <w:i/>
            <w:color w:val="000000"/>
            <w:szCs w:val="24"/>
            <w:lang w:val="en-US"/>
          </w:rPr>
          <w:t>O</w:t>
        </w:r>
      </w:ins>
      <w:moveTo w:id="840" w:author="arkat" w:date="2017-09-26T20:43:00Z">
        <w:del w:id="841" w:author="arkat" w:date="2017-10-01T14:23:00Z">
          <w:r w:rsidR="00E504E3" w:rsidRPr="00B16137" w:rsidDel="00C36A8C">
            <w:rPr>
              <w:rFonts w:cs="Times New Roman"/>
              <w:i/>
              <w:color w:val="000000"/>
              <w:szCs w:val="24"/>
              <w:lang w:val="en-US"/>
            </w:rPr>
            <w:delText>o</w:delText>
          </w:r>
        </w:del>
        <w:r w:rsidR="00E504E3" w:rsidRPr="00B16137">
          <w:rPr>
            <w:rFonts w:cs="Times New Roman"/>
            <w:i/>
            <w:color w:val="000000"/>
            <w:szCs w:val="24"/>
            <w:lang w:val="en-US"/>
          </w:rPr>
          <w:t>perati</w:t>
        </w:r>
      </w:moveTo>
      <w:ins w:id="842" w:author="arkat" w:date="2017-09-26T20:44:00Z">
        <w:r w:rsidR="00E504E3">
          <w:rPr>
            <w:rFonts w:cs="Times New Roman"/>
            <w:i/>
            <w:color w:val="000000"/>
            <w:szCs w:val="24"/>
            <w:lang w:val="en-US"/>
          </w:rPr>
          <w:t>onal</w:t>
        </w:r>
      </w:ins>
      <w:moveTo w:id="843" w:author="arkat" w:date="2017-09-26T20:43:00Z">
        <w:del w:id="844" w:author="arkat" w:date="2017-09-26T20:44:00Z">
          <w:r w:rsidR="00E504E3" w:rsidRPr="00B16137" w:rsidDel="00E504E3">
            <w:rPr>
              <w:rFonts w:cs="Times New Roman"/>
              <w:i/>
              <w:color w:val="000000"/>
              <w:szCs w:val="24"/>
              <w:lang w:val="en-US"/>
            </w:rPr>
            <w:delText>ng</w:delText>
          </w:r>
        </w:del>
        <w:r w:rsidR="00E504E3" w:rsidRPr="00B16137">
          <w:rPr>
            <w:rFonts w:cs="Times New Roman"/>
            <w:i/>
            <w:color w:val="000000"/>
            <w:szCs w:val="24"/>
            <w:lang w:val="en-US"/>
          </w:rPr>
          <w:t xml:space="preserve"> </w:t>
        </w:r>
      </w:moveTo>
      <w:ins w:id="845" w:author="arkat" w:date="2017-10-01T14:23:00Z">
        <w:r w:rsidR="00C36A8C">
          <w:rPr>
            <w:rFonts w:cs="Times New Roman"/>
            <w:i/>
            <w:color w:val="000000"/>
            <w:szCs w:val="24"/>
            <w:lang w:val="en-US"/>
          </w:rPr>
          <w:t>P</w:t>
        </w:r>
      </w:ins>
      <w:moveTo w:id="846" w:author="arkat" w:date="2017-09-26T20:43:00Z">
        <w:del w:id="847" w:author="arkat" w:date="2017-10-01T14:23:00Z">
          <w:r w:rsidR="00E504E3" w:rsidRPr="00B16137" w:rsidDel="00C36A8C">
            <w:rPr>
              <w:rFonts w:cs="Times New Roman"/>
              <w:i/>
              <w:color w:val="000000"/>
              <w:szCs w:val="24"/>
              <w:lang w:val="en-US"/>
            </w:rPr>
            <w:delText>p</w:delText>
          </w:r>
        </w:del>
        <w:r w:rsidR="00E504E3" w:rsidRPr="00B16137">
          <w:rPr>
            <w:rFonts w:cs="Times New Roman"/>
            <w:i/>
            <w:color w:val="000000"/>
            <w:szCs w:val="24"/>
            <w:lang w:val="en-US"/>
          </w:rPr>
          <w:t>rocedures</w:t>
        </w:r>
        <w:r w:rsidR="00E504E3">
          <w:rPr>
            <w:rFonts w:cs="Times New Roman"/>
            <w:color w:val="000000"/>
            <w:szCs w:val="24"/>
            <w:lang w:val="en-US"/>
          </w:rPr>
          <w:t xml:space="preserve"> </w:t>
        </w:r>
        <w:del w:id="848" w:author="arkat" w:date="2017-09-26T20:46:00Z">
          <w:r w:rsidR="00E504E3" w:rsidDel="00E504E3">
            <w:rPr>
              <w:rFonts w:cs="Times New Roman"/>
              <w:color w:val="000000"/>
              <w:szCs w:val="24"/>
              <w:lang w:val="en-US"/>
            </w:rPr>
            <w:delText xml:space="preserve">yang </w:delText>
          </w:r>
        </w:del>
        <w:del w:id="849" w:author="arkat" w:date="2017-09-26T20:47:00Z">
          <w:r w:rsidR="00E504E3" w:rsidDel="00E504E3">
            <w:rPr>
              <w:rFonts w:cs="Times New Roman"/>
              <w:color w:val="000000"/>
              <w:szCs w:val="24"/>
              <w:lang w:val="en-US"/>
            </w:rPr>
            <w:delText xml:space="preserve">lebih sederhana, efektif, efisien, produktif dan akuntabel </w:delText>
          </w:r>
        </w:del>
        <w:r w:rsidR="00E504E3">
          <w:rPr>
            <w:rFonts w:cs="Times New Roman"/>
            <w:color w:val="000000"/>
            <w:szCs w:val="24"/>
            <w:lang w:val="en-US"/>
          </w:rPr>
          <w:fldChar w:fldCharType="begin" w:fldLock="1"/>
        </w:r>
        <w:r w:rsidR="00E504E3">
          <w:rPr>
            <w:rFonts w:cs="Times New Roman"/>
            <w:color w:val="000000"/>
            <w:szCs w:val="24"/>
            <w:lang w:val="en-US"/>
          </w:rPr>
          <w: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instrText>
        </w:r>
        <w:r w:rsidR="00E504E3">
          <w:rPr>
            <w:rFonts w:cs="Times New Roman"/>
            <w:color w:val="000000"/>
            <w:szCs w:val="24"/>
            <w:lang w:val="en-US"/>
          </w:rPr>
          <w:fldChar w:fldCharType="separate"/>
        </w:r>
        <w:r w:rsidR="00E504E3" w:rsidRPr="00FF3FD2">
          <w:rPr>
            <w:rFonts w:cs="Times New Roman"/>
            <w:noProof/>
            <w:color w:val="000000"/>
            <w:szCs w:val="24"/>
            <w:lang w:val="en-US"/>
          </w:rPr>
          <w:t>(Kemenpan, 2011)</w:t>
        </w:r>
        <w:r w:rsidR="00E504E3">
          <w:rPr>
            <w:rFonts w:cs="Times New Roman"/>
            <w:color w:val="000000"/>
            <w:szCs w:val="24"/>
            <w:lang w:val="en-US"/>
          </w:rPr>
          <w:fldChar w:fldCharType="end"/>
        </w:r>
        <w:r w:rsidR="00E504E3">
          <w:rPr>
            <w:rFonts w:cs="Times New Roman"/>
            <w:color w:val="000000"/>
            <w:szCs w:val="24"/>
            <w:lang w:val="en-US"/>
          </w:rPr>
          <w:t>.</w:t>
        </w:r>
      </w:moveTo>
      <w:ins w:id="850" w:author="arkat" w:date="2017-09-26T20:45:00Z">
        <w:r w:rsidR="00E504E3">
          <w:rPr>
            <w:rFonts w:cs="Times New Roman"/>
            <w:color w:val="000000"/>
            <w:szCs w:val="24"/>
            <w:lang w:val="en-US"/>
          </w:rPr>
          <w:t xml:space="preserve"> </w:t>
        </w:r>
      </w:ins>
    </w:p>
    <w:p w14:paraId="2189CDE4" w14:textId="77777777" w:rsidR="00E17D1F" w:rsidRDefault="00E17D1F">
      <w:pPr>
        <w:pStyle w:val="BodyTextFirstIndent"/>
        <w:spacing w:after="0"/>
        <w:ind w:firstLine="426"/>
        <w:rPr>
          <w:ins w:id="851" w:author="arkat" w:date="2017-09-26T21:37:00Z"/>
          <w:rFonts w:cs="Times New Roman"/>
          <w:color w:val="000000"/>
          <w:szCs w:val="24"/>
          <w:lang w:val="en-US"/>
        </w:rPr>
        <w:pPrChange w:id="852" w:author="arkat" w:date="2017-09-26T22:03:00Z">
          <w:pPr>
            <w:pStyle w:val="BodyTextFirstIndent"/>
            <w:spacing w:after="0"/>
            <w:ind w:firstLine="720"/>
          </w:pPr>
        </w:pPrChange>
      </w:pPr>
    </w:p>
    <w:p w14:paraId="740720AD" w14:textId="6E523D13" w:rsidR="00E504E3" w:rsidDel="006D428D" w:rsidRDefault="00E04E9F">
      <w:pPr>
        <w:pStyle w:val="BodyTextFirstIndent"/>
        <w:spacing w:after="0"/>
        <w:ind w:firstLine="426"/>
        <w:rPr>
          <w:del w:id="853" w:author="arkat" w:date="2017-09-26T21:53:00Z"/>
          <w:rFonts w:cs="Times New Roman"/>
          <w:color w:val="000000"/>
          <w:szCs w:val="24"/>
          <w:lang w:val="en-US"/>
        </w:rPr>
      </w:pPr>
      <w:ins w:id="854" w:author="arkat" w:date="2017-09-27T06:35:00Z">
        <w:r>
          <w:rPr>
            <w:rFonts w:cs="Times New Roman"/>
            <w:color w:val="000000"/>
            <w:szCs w:val="24"/>
            <w:lang w:val="en-US"/>
          </w:rPr>
          <w:t xml:space="preserve">Meskipun demikian, </w:t>
        </w:r>
      </w:ins>
      <w:ins w:id="855" w:author="arkat" w:date="2017-09-28T09:05:00Z">
        <w:r w:rsidR="00567555">
          <w:rPr>
            <w:rFonts w:cs="Times New Roman"/>
            <w:color w:val="000000"/>
            <w:szCs w:val="24"/>
            <w:lang w:val="en-US"/>
          </w:rPr>
          <w:t xml:space="preserve">pada tahun 2015 </w:t>
        </w:r>
      </w:ins>
      <w:ins w:id="856" w:author="arkat" w:date="2017-09-27T06:34:00Z">
        <w:r>
          <w:rPr>
            <w:rFonts w:cs="Times New Roman"/>
            <w:color w:val="000000"/>
            <w:szCs w:val="24"/>
            <w:lang w:val="en-US"/>
          </w:rPr>
          <w:t xml:space="preserve">EPC masih </w:t>
        </w:r>
      </w:ins>
      <w:ins w:id="857" w:author="arkat" w:date="2017-09-27T06:41:00Z">
        <w:r w:rsidR="00EE5B95">
          <w:rPr>
            <w:rFonts w:cs="Times New Roman"/>
            <w:color w:val="000000"/>
            <w:szCs w:val="24"/>
            <w:lang w:val="en-US"/>
          </w:rPr>
          <w:t xml:space="preserve">menempati urutan ketiga sebagai </w:t>
        </w:r>
      </w:ins>
      <w:ins w:id="858" w:author="arkat" w:date="2017-09-28T09:06:00Z">
        <w:r w:rsidR="00567555">
          <w:rPr>
            <w:rFonts w:cs="Times New Roman"/>
            <w:color w:val="000000"/>
            <w:szCs w:val="24"/>
            <w:lang w:val="en-US"/>
          </w:rPr>
          <w:t xml:space="preserve">alat </w:t>
        </w:r>
      </w:ins>
      <w:ins w:id="859" w:author="arkat" w:date="2017-09-27T06:41:00Z">
        <w:r w:rsidR="00EE5B95">
          <w:rPr>
            <w:rFonts w:cs="Times New Roman"/>
            <w:color w:val="000000"/>
            <w:szCs w:val="24"/>
            <w:lang w:val="en-US"/>
          </w:rPr>
          <w:t xml:space="preserve">pemodelan proses bisnis </w:t>
        </w:r>
      </w:ins>
      <w:ins w:id="860" w:author="arkat" w:date="2017-09-27T06:42:00Z">
        <w:r w:rsidR="00EE5B95">
          <w:rPr>
            <w:rFonts w:cs="Times New Roman"/>
            <w:color w:val="000000"/>
            <w:szCs w:val="24"/>
            <w:lang w:val="en-US"/>
          </w:rPr>
          <w:fldChar w:fldCharType="begin" w:fldLock="1"/>
        </w:r>
      </w:ins>
      <w:r w:rsidR="00DE38D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"plainTextFormattedCitation" : "(Harmon &amp; Wolf, 2016)", "previouslyFormattedCitation" : "(Harmon &amp; Wolf, 2016)" }, "properties" : { "noteIndex" : 0 }, "schema" : "https://github.com/citation-style-language/schema/raw/master/csl-citation.json" }</w:instrText>
      </w:r>
      <w:r w:rsidR="00EE5B95">
        <w:rPr>
          <w:rFonts w:cs="Times New Roman"/>
          <w:color w:val="000000"/>
          <w:szCs w:val="24"/>
          <w:lang w:val="en-US"/>
        </w:rPr>
        <w:fldChar w:fldCharType="separate"/>
      </w:r>
      <w:r w:rsidR="00EE5B95" w:rsidRPr="00EE5B95">
        <w:rPr>
          <w:rFonts w:cs="Times New Roman"/>
          <w:noProof/>
          <w:color w:val="000000"/>
          <w:szCs w:val="24"/>
          <w:lang w:val="en-US"/>
        </w:rPr>
        <w:t>(Harmon &amp; Wolf, 2016)</w:t>
      </w:r>
      <w:ins w:id="861" w:author="arkat" w:date="2017-09-27T06:42:00Z">
        <w:r w:rsidR="00EE5B95">
          <w:rPr>
            <w:rFonts w:cs="Times New Roman"/>
            <w:color w:val="000000"/>
            <w:szCs w:val="24"/>
            <w:lang w:val="en-US"/>
          </w:rPr>
          <w:fldChar w:fldCharType="end"/>
        </w:r>
      </w:ins>
      <w:ins w:id="862" w:author="arkat" w:date="2017-09-27T06:40:00Z">
        <w:r w:rsidR="00EE5B95">
          <w:rPr>
            <w:rFonts w:cs="Times New Roman"/>
            <w:color w:val="000000"/>
            <w:szCs w:val="24"/>
            <w:lang w:val="en-US"/>
          </w:rPr>
          <w:t xml:space="preserve">. </w:t>
        </w:r>
      </w:ins>
      <w:ins w:id="863" w:author="arkat" w:date="2017-10-01T14:28:00Z">
        <w:r w:rsidR="00A818E6" w:rsidRPr="00A818E6">
          <w:rPr>
            <w:rFonts w:cs="Times New Roman"/>
            <w:i/>
            <w:color w:val="000000"/>
            <w:szCs w:val="24"/>
            <w:lang w:val="en-US"/>
            <w:rPrChange w:id="864" w:author="arkat" w:date="2017-10-01T14:29:00Z">
              <w:rPr>
                <w:rFonts w:cs="Times New Roman"/>
                <w:color w:val="000000"/>
                <w:szCs w:val="24"/>
                <w:lang w:val="en-US"/>
              </w:rPr>
            </w:rPrChange>
          </w:rPr>
          <w:t>Enterprise</w:t>
        </w:r>
        <w:r w:rsidR="00A818E6">
          <w:rPr>
            <w:rFonts w:cs="Times New Roman"/>
            <w:color w:val="000000"/>
            <w:szCs w:val="24"/>
            <w:lang w:val="en-US"/>
          </w:rPr>
          <w:t xml:space="preserve"> telah menghabiskan banyak waktu untuk memodelkan proses bisnis. </w:t>
        </w:r>
      </w:ins>
      <w:ins w:id="865" w:author="arkat" w:date="2017-10-01T14:29:00Z">
        <w:r w:rsidR="00A818E6">
          <w:rPr>
            <w:rFonts w:cs="Times New Roman"/>
            <w:color w:val="000000"/>
            <w:szCs w:val="24"/>
            <w:lang w:val="en-US"/>
          </w:rPr>
          <w:t xml:space="preserve">Sehingga, </w:t>
        </w:r>
      </w:ins>
      <w:ins w:id="866" w:author="arkat" w:date="2017-09-26T21:39:00Z">
        <w:r w:rsidR="00C36A8C">
          <w:rPr>
            <w:rFonts w:cs="Times New Roman"/>
            <w:color w:val="000000"/>
            <w:szCs w:val="24"/>
            <w:lang w:val="en-US"/>
          </w:rPr>
          <w:t xml:space="preserve">Perpindahan </w:t>
        </w:r>
        <w:r w:rsidR="00790B42">
          <w:rPr>
            <w:rFonts w:cs="Times New Roman"/>
            <w:color w:val="000000"/>
            <w:szCs w:val="24"/>
            <w:lang w:val="en-US"/>
          </w:rPr>
          <w:t xml:space="preserve">model </w:t>
        </w:r>
      </w:ins>
      <w:ins w:id="867" w:author="arkat" w:date="2017-10-01T14:24:00Z">
        <w:r w:rsidR="00C36A8C">
          <w:rPr>
            <w:rFonts w:cs="Times New Roman"/>
            <w:color w:val="000000"/>
            <w:szCs w:val="24"/>
            <w:lang w:val="en-US"/>
          </w:rPr>
          <w:t xml:space="preserve">proses bisnis </w:t>
        </w:r>
      </w:ins>
      <w:ins w:id="868" w:author="arkat" w:date="2017-09-26T21:41:00Z">
        <w:r w:rsidR="00C36A8C">
          <w:rPr>
            <w:rFonts w:cs="Times New Roman"/>
            <w:color w:val="000000"/>
            <w:szCs w:val="24"/>
            <w:lang w:val="en-US"/>
          </w:rPr>
          <w:t>merupakan</w:t>
        </w:r>
        <w:r w:rsidR="00A818E6">
          <w:rPr>
            <w:rFonts w:cs="Times New Roman"/>
            <w:color w:val="000000"/>
            <w:szCs w:val="24"/>
            <w:lang w:val="en-US"/>
          </w:rPr>
          <w:t xml:space="preserve"> sesuatu yang kompleks dan rumi</w:t>
        </w:r>
      </w:ins>
      <w:ins w:id="869" w:author="arkat" w:date="2017-10-01T14:27:00Z">
        <w:r w:rsidR="00A818E6">
          <w:rPr>
            <w:rFonts w:cs="Times New Roman"/>
            <w:color w:val="000000"/>
            <w:szCs w:val="24"/>
            <w:lang w:val="en-US"/>
          </w:rPr>
          <w:t>t</w:t>
        </w:r>
      </w:ins>
      <w:ins w:id="870" w:author="arkat" w:date="2017-09-26T21:41:00Z">
        <w:r w:rsidR="00790B42">
          <w:rPr>
            <w:rFonts w:cs="Times New Roman"/>
            <w:color w:val="000000"/>
            <w:szCs w:val="24"/>
            <w:lang w:val="en-US"/>
          </w:rPr>
          <w:t xml:space="preserve">. </w:t>
        </w:r>
      </w:ins>
      <w:ins w:id="871" w:author="arkat" w:date="2017-10-01T14:24:00Z">
        <w:r w:rsidR="00C36A8C">
          <w:rPr>
            <w:rFonts w:cs="Times New Roman"/>
            <w:color w:val="000000"/>
            <w:szCs w:val="24"/>
            <w:lang w:val="en-US"/>
          </w:rPr>
          <w:t xml:space="preserve">Hal ini dikarenakan </w:t>
        </w:r>
        <w:r w:rsidR="00C36A8C" w:rsidRPr="00C36A8C">
          <w:rPr>
            <w:rFonts w:cs="Times New Roman"/>
            <w:i/>
            <w:color w:val="000000"/>
            <w:szCs w:val="24"/>
            <w:lang w:val="en-US"/>
            <w:rPrChange w:id="872" w:author="arkat" w:date="2017-10-01T14:25:00Z">
              <w:rPr>
                <w:rFonts w:cs="Times New Roman"/>
                <w:color w:val="000000"/>
                <w:szCs w:val="24"/>
                <w:lang w:val="en-US"/>
              </w:rPr>
            </w:rPrChange>
          </w:rPr>
          <w:t>enterprise</w:t>
        </w:r>
        <w:r w:rsidR="00C36A8C">
          <w:rPr>
            <w:rFonts w:cs="Times New Roman"/>
            <w:color w:val="000000"/>
            <w:szCs w:val="24"/>
            <w:lang w:val="en-US"/>
          </w:rPr>
          <w:t xml:space="preserve"> </w:t>
        </w:r>
      </w:ins>
      <w:ins w:id="873" w:author="arkat" w:date="2017-10-01T14:25:00Z">
        <w:r w:rsidR="00C36A8C">
          <w:rPr>
            <w:rFonts w:cs="Times New Roman"/>
            <w:color w:val="000000"/>
            <w:szCs w:val="24"/>
            <w:lang w:val="en-US"/>
          </w:rPr>
          <w:t xml:space="preserve">memiliki </w:t>
        </w:r>
      </w:ins>
      <w:ins w:id="874" w:author="arkat" w:date="2017-09-26T21:40:00Z">
        <w:r w:rsidR="00790B42" w:rsidRPr="00E50386">
          <w:rPr>
            <w:rFonts w:cs="Times New Roman"/>
            <w:color w:val="000000"/>
            <w:szCs w:val="24"/>
            <w:lang w:val="en-US"/>
          </w:rPr>
          <w:t>ratusan</w:t>
        </w:r>
        <w:r w:rsidR="00790B42">
          <w:rPr>
            <w:rFonts w:cs="Times New Roman"/>
            <w:color w:val="000000"/>
            <w:szCs w:val="24"/>
            <w:lang w:val="en-US"/>
          </w:rPr>
          <w:t xml:space="preserve"> </w:t>
        </w:r>
        <w:r w:rsidR="00790B42" w:rsidRPr="00E50386">
          <w:rPr>
            <w:rFonts w:cs="Times New Roman"/>
            <w:color w:val="000000"/>
            <w:szCs w:val="24"/>
            <w:lang w:val="en-US"/>
          </w:rPr>
          <w:t>bahkan ribuan proses bisnis,</w:t>
        </w:r>
        <w:r w:rsidR="00790B42">
          <w:rPr>
            <w:rFonts w:cs="Times New Roman"/>
            <w:color w:val="000000"/>
            <w:szCs w:val="24"/>
            <w:lang w:val="en-US"/>
          </w:rPr>
          <w:t xml:space="preserve"> </w:t>
        </w:r>
      </w:ins>
      <w:ins w:id="875" w:author="arkat" w:date="2017-10-01T14:25:00Z">
        <w:r w:rsidR="00C36A8C">
          <w:rPr>
            <w:rFonts w:cs="Times New Roman"/>
            <w:color w:val="000000"/>
            <w:szCs w:val="24"/>
            <w:lang w:val="en-US"/>
          </w:rPr>
          <w:t xml:space="preserve">Misalnya </w:t>
        </w:r>
      </w:ins>
      <w:ins w:id="876" w:author="arkat" w:date="2017-09-26T21:40:00Z">
        <w:r w:rsidR="00790B42">
          <w:rPr>
            <w:rFonts w:cs="Times New Roman"/>
            <w:color w:val="000000"/>
            <w:szCs w:val="24"/>
            <w:lang w:val="en-US"/>
          </w:rPr>
          <w:t>Suncorp-Metway Ltd</w:t>
        </w:r>
      </w:ins>
      <w:ins w:id="877" w:author="arkat" w:date="2017-10-01T14:25:00Z">
        <w:r w:rsidR="00C36A8C">
          <w:rPr>
            <w:rFonts w:cs="Times New Roman"/>
            <w:color w:val="000000"/>
            <w:szCs w:val="24"/>
            <w:lang w:val="en-US"/>
          </w:rPr>
          <w:t xml:space="preserve">, </w:t>
        </w:r>
      </w:ins>
      <w:ins w:id="878" w:author="arkat" w:date="2017-09-26T21:40:00Z">
        <w:r w:rsidR="00790B42">
          <w:rPr>
            <w:rFonts w:cs="Times New Roman"/>
            <w:color w:val="000000"/>
            <w:szCs w:val="24"/>
            <w:lang w:val="en-US"/>
          </w:rPr>
          <w:t xml:space="preserve">salah satu 25 top perusahaan di Australia memiliki 6.000 lebih proses bisnis </w:t>
        </w:r>
        <w:r w:rsidR="00790B42">
          <w:rPr>
            <w:rFonts w:cs="Times New Roman"/>
            <w:color w:val="000000"/>
            <w:szCs w:val="24"/>
            <w:lang w:val="en-US"/>
          </w:rPr>
          <w:fldChar w:fldCharType="begin" w:fldLock="1"/>
        </w:r>
        <w:r w:rsidR="00790B42">
          <w:rPr>
            <w:rFonts w:cs="Times New Roman"/>
            <w:color w:val="000000"/>
            <w:szCs w:val="24"/>
            <w:lang w:val="en-US"/>
          </w:rPr>
          <w: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instrText>
        </w:r>
        <w:r w:rsidR="00790B42">
          <w:rPr>
            <w:rFonts w:cs="Times New Roman"/>
            <w:color w:val="000000"/>
            <w:szCs w:val="24"/>
            <w:lang w:val="en-US"/>
          </w:rPr>
          <w:fldChar w:fldCharType="separate"/>
        </w:r>
        <w:r w:rsidR="00790B42" w:rsidRPr="00AA5A62">
          <w:rPr>
            <w:rFonts w:cs="Times New Roman"/>
            <w:noProof/>
            <w:color w:val="000000"/>
            <w:szCs w:val="24"/>
            <w:lang w:val="en-US"/>
          </w:rPr>
          <w:t xml:space="preserve">(Rosa </w:t>
        </w:r>
        <w:r w:rsidR="00790B42" w:rsidRPr="00B16137">
          <w:rPr>
            <w:rFonts w:cs="Times New Roman"/>
            <w:noProof/>
            <w:color w:val="000000"/>
            <w:szCs w:val="24"/>
            <w:lang w:val="en-US"/>
          </w:rPr>
          <w:t>et al.</w:t>
        </w:r>
        <w:r w:rsidR="00790B42" w:rsidRPr="00AA5A62">
          <w:rPr>
            <w:rFonts w:cs="Times New Roman"/>
            <w:noProof/>
            <w:color w:val="000000"/>
            <w:szCs w:val="24"/>
            <w:lang w:val="en-US"/>
          </w:rPr>
          <w:t>, 2013)</w:t>
        </w:r>
        <w:r w:rsidR="00790B42">
          <w:rPr>
            <w:rFonts w:cs="Times New Roman"/>
            <w:color w:val="000000"/>
            <w:szCs w:val="24"/>
            <w:lang w:val="en-US"/>
          </w:rPr>
          <w:fldChar w:fldCharType="end"/>
        </w:r>
        <w:r w:rsidR="00790B42">
          <w:rPr>
            <w:rFonts w:cs="Times New Roman"/>
            <w:color w:val="000000"/>
            <w:szCs w:val="24"/>
            <w:lang w:val="en-US"/>
          </w:rPr>
          <w:t xml:space="preserve">. </w:t>
        </w:r>
        <w:r w:rsidR="00790B42" w:rsidRPr="00E50386">
          <w:rPr>
            <w:rFonts w:cs="Times New Roman"/>
            <w:color w:val="000000"/>
            <w:szCs w:val="24"/>
            <w:lang w:val="en-US"/>
          </w:rPr>
          <w:t xml:space="preserve">Dibutuhkan sebuah </w:t>
        </w:r>
        <w:r w:rsidR="00790B42">
          <w:rPr>
            <w:rFonts w:cs="Times New Roman"/>
            <w:color w:val="000000"/>
            <w:szCs w:val="24"/>
            <w:lang w:val="en-US"/>
          </w:rPr>
          <w:t xml:space="preserve">alat </w:t>
        </w:r>
      </w:ins>
      <w:ins w:id="879" w:author="arkat" w:date="2017-09-26T21:45:00Z">
        <w:r w:rsidR="00A818E6">
          <w:rPr>
            <w:rFonts w:cs="Times New Roman"/>
            <w:color w:val="000000"/>
            <w:szCs w:val="24"/>
            <w:lang w:val="en-US"/>
          </w:rPr>
          <w:t>b</w:t>
        </w:r>
        <w:r w:rsidR="00313371">
          <w:rPr>
            <w:rFonts w:cs="Times New Roman"/>
            <w:color w:val="000000"/>
            <w:szCs w:val="24"/>
            <w:lang w:val="en-US"/>
          </w:rPr>
          <w:t>antu</w:t>
        </w:r>
      </w:ins>
      <w:ins w:id="880" w:author="arkat" w:date="2017-09-26T21:40:00Z">
        <w:r w:rsidR="00790B42" w:rsidRPr="00E50386">
          <w:rPr>
            <w:rFonts w:cs="Times New Roman"/>
            <w:color w:val="000000"/>
            <w:szCs w:val="24"/>
            <w:lang w:val="en-US"/>
          </w:rPr>
          <w:t xml:space="preserve"> </w:t>
        </w:r>
      </w:ins>
      <w:ins w:id="881" w:author="arkat" w:date="2017-09-26T21:52:00Z">
        <w:r w:rsidR="006D428D">
          <w:rPr>
            <w:rFonts w:cs="Times New Roman"/>
            <w:color w:val="000000"/>
            <w:szCs w:val="24"/>
            <w:lang w:val="en-US"/>
          </w:rPr>
          <w:t xml:space="preserve">dengan </w:t>
        </w:r>
        <w:r w:rsidR="006D428D">
          <w:rPr>
            <w:rFonts w:cs="Times New Roman"/>
            <w:color w:val="000000"/>
            <w:szCs w:val="24"/>
            <w:lang w:val="en-US"/>
          </w:rPr>
          <w:lastRenderedPageBreak/>
          <w:t xml:space="preserve">teknik yang handal </w:t>
        </w:r>
      </w:ins>
      <w:ins w:id="882" w:author="arkat" w:date="2017-09-26T21:40:00Z">
        <w:r w:rsidR="00790B42" w:rsidRPr="00E50386">
          <w:rPr>
            <w:rFonts w:cs="Times New Roman"/>
            <w:color w:val="000000"/>
            <w:szCs w:val="24"/>
            <w:lang w:val="en-US"/>
          </w:rPr>
          <w:t>untuk melakukan otomasi</w:t>
        </w:r>
        <w:r w:rsidR="00790B42">
          <w:rPr>
            <w:rFonts w:cs="Times New Roman"/>
            <w:color w:val="000000"/>
            <w:szCs w:val="24"/>
            <w:lang w:val="en-US"/>
          </w:rPr>
          <w:t xml:space="preserve"> </w:t>
        </w:r>
        <w:r w:rsidR="00790B42" w:rsidRPr="00E50386">
          <w:rPr>
            <w:rFonts w:cs="Times New Roman"/>
            <w:color w:val="000000"/>
            <w:szCs w:val="24"/>
            <w:lang w:val="en-US"/>
          </w:rPr>
          <w:t>transformasi</w:t>
        </w:r>
        <w:r w:rsidR="00790B42">
          <w:rPr>
            <w:rFonts w:cs="Times New Roman"/>
            <w:color w:val="000000"/>
            <w:szCs w:val="24"/>
            <w:lang w:val="en-US"/>
          </w:rPr>
          <w:t xml:space="preserve"> </w:t>
        </w:r>
      </w:ins>
      <w:ins w:id="883" w:author="arkat" w:date="2017-09-26T21:46:00Z">
        <w:r w:rsidR="00313371">
          <w:rPr>
            <w:rFonts w:cs="Times New Roman"/>
            <w:color w:val="000000"/>
            <w:szCs w:val="24"/>
            <w:lang w:val="en-US"/>
          </w:rPr>
          <w:t>model</w:t>
        </w:r>
      </w:ins>
      <w:ins w:id="884" w:author="arkat" w:date="2017-09-28T09:10:00Z">
        <w:r w:rsidR="00567555">
          <w:rPr>
            <w:rFonts w:cs="Times New Roman"/>
            <w:color w:val="000000"/>
            <w:szCs w:val="24"/>
            <w:lang w:val="en-US"/>
          </w:rPr>
          <w:t xml:space="preserve"> proses bisnis</w:t>
        </w:r>
      </w:ins>
      <w:ins w:id="885" w:author="arkat" w:date="2017-10-01T14:31:00Z">
        <w:r w:rsidR="00A818E6">
          <w:rPr>
            <w:rFonts w:cs="Times New Roman"/>
            <w:color w:val="000000"/>
            <w:szCs w:val="24"/>
            <w:lang w:val="en-US"/>
          </w:rPr>
          <w:t xml:space="preserve"> yang ada ke BPMN</w:t>
        </w:r>
      </w:ins>
      <w:ins w:id="886" w:author="arkat" w:date="2017-09-26T21:46:00Z">
        <w:r w:rsidR="00313371">
          <w:rPr>
            <w:rFonts w:cs="Times New Roman"/>
            <w:color w:val="000000"/>
            <w:szCs w:val="24"/>
            <w:lang w:val="en-US"/>
          </w:rPr>
          <w:t>.</w:t>
        </w:r>
      </w:ins>
      <w:moveToRangeEnd w:id="833"/>
      <w:del w:id="887" w:author="arkat" w:date="2017-09-26T20:45:00Z">
        <w:r w:rsidR="009F6B17" w:rsidDel="00E504E3">
          <w:rPr>
            <w:rFonts w:cs="Times New Roman"/>
            <w:color w:val="000000"/>
            <w:szCs w:val="24"/>
            <w:lang w:val="en-US"/>
          </w:rPr>
          <w:delText xml:space="preserve"> </w:delText>
        </w:r>
      </w:del>
      <w:del w:id="888" w:author="arkat" w:date="2017-09-26T21:57:00Z">
        <w:r w:rsidR="00C03BB0" w:rsidDel="006D428D">
          <w:rPr>
            <w:rFonts w:cs="Times New Roman"/>
            <w:color w:val="000000"/>
            <w:szCs w:val="24"/>
            <w:lang w:val="en-US"/>
          </w:rPr>
          <w:delText xml:space="preserve">Hal ini dikarenakan </w:delText>
        </w:r>
        <w:r w:rsidR="00C659B7" w:rsidRPr="00C659B7" w:rsidDel="006D428D">
          <w:rPr>
            <w:rFonts w:cs="Times New Roman"/>
            <w:color w:val="000000"/>
            <w:szCs w:val="24"/>
            <w:lang w:val="en-US"/>
          </w:rPr>
          <w:delText xml:space="preserve">BPMN memiliki berbagai </w:delText>
        </w:r>
        <w:r w:rsidR="00C03BB0" w:rsidDel="006D428D">
          <w:rPr>
            <w:rFonts w:cs="Times New Roman"/>
            <w:color w:val="000000"/>
            <w:szCs w:val="24"/>
            <w:lang w:val="en-US"/>
          </w:rPr>
          <w:delText xml:space="preserve">keunggulan, </w:delText>
        </w:r>
      </w:del>
      <w:del w:id="889" w:author="arkat" w:date="2017-09-26T20:47:00Z">
        <w:r w:rsidR="000D4CB1" w:rsidDel="00E504E3">
          <w:rPr>
            <w:rFonts w:cs="Times New Roman"/>
            <w:color w:val="000000"/>
            <w:szCs w:val="24"/>
            <w:lang w:val="en-US"/>
          </w:rPr>
          <w:delText xml:space="preserve">BPMN menyediakan </w:delText>
        </w:r>
      </w:del>
      <w:del w:id="890" w:author="arkat" w:date="2017-09-26T21:57:00Z">
        <w:r w:rsidR="000D4CB1" w:rsidDel="006D428D">
          <w:rPr>
            <w:rFonts w:cs="Times New Roman"/>
            <w:color w:val="000000"/>
            <w:szCs w:val="24"/>
            <w:lang w:val="en-US"/>
          </w:rPr>
          <w:delText>standar notasi grafis</w:delText>
        </w:r>
      </w:del>
      <w:del w:id="891" w:author="arkat" w:date="2017-09-26T20:48:00Z">
        <w:r w:rsidR="000D4CB1" w:rsidDel="00E504E3">
          <w:rPr>
            <w:rFonts w:cs="Times New Roman"/>
            <w:color w:val="000000"/>
            <w:szCs w:val="24"/>
            <w:lang w:val="en-US"/>
          </w:rPr>
          <w:delText xml:space="preserve"> yang </w:delText>
        </w:r>
      </w:del>
      <w:del w:id="892" w:author="arkat" w:date="2017-09-26T21:57:00Z">
        <w:r w:rsidR="000D4CB1" w:rsidDel="006D428D">
          <w:rPr>
            <w:rFonts w:cs="Times New Roman"/>
            <w:color w:val="000000"/>
            <w:szCs w:val="24"/>
            <w:lang w:val="en-US"/>
          </w:rPr>
          <w:delText xml:space="preserve">mudah digunakan untuk </w:delText>
        </w:r>
      </w:del>
      <w:del w:id="893" w:author="arkat" w:date="2017-09-26T20:52:00Z">
        <w:r w:rsidR="000D4CB1" w:rsidDel="00264676">
          <w:rPr>
            <w:rFonts w:cs="Times New Roman"/>
            <w:color w:val="000000"/>
            <w:szCs w:val="24"/>
            <w:lang w:val="en-US"/>
          </w:rPr>
          <w:delText>analis</w:delText>
        </w:r>
      </w:del>
      <w:del w:id="894" w:author="arkat" w:date="2017-09-26T21:57:00Z">
        <w:r w:rsidR="000D4CB1" w:rsidDel="006D428D">
          <w:rPr>
            <w:rFonts w:cs="Times New Roman"/>
            <w:color w:val="000000"/>
            <w:szCs w:val="24"/>
            <w:lang w:val="en-US"/>
          </w:rPr>
          <w:delText xml:space="preserve"> bisnis</w:delText>
        </w:r>
      </w:del>
      <w:del w:id="895" w:author="arkat" w:date="2017-09-26T20:48:00Z">
        <w:r w:rsidR="000D4CB1" w:rsidDel="00E504E3">
          <w:rPr>
            <w:rFonts w:cs="Times New Roman"/>
            <w:color w:val="000000"/>
            <w:szCs w:val="24"/>
            <w:lang w:val="en-US"/>
          </w:rPr>
          <w:delText xml:space="preserve">, </w:delText>
        </w:r>
      </w:del>
      <w:del w:id="896" w:author="arkat" w:date="2017-09-26T21:55:00Z">
        <w:r w:rsidR="000D4CB1" w:rsidDel="006D428D">
          <w:rPr>
            <w:rFonts w:cs="Times New Roman"/>
            <w:color w:val="000000"/>
            <w:szCs w:val="24"/>
            <w:lang w:val="en-US"/>
          </w:rPr>
          <w:delText xml:space="preserve">kemudahan untuk mendokumentasikan dan mengkomunikasikan proses bisnis baik untuk internal organisasi maupun ekternal </w:delText>
        </w:r>
      </w:del>
      <w:del w:id="897" w:author="arkat" w:date="2017-09-26T20:52:00Z">
        <w:r w:rsidR="000D4CB1" w:rsidDel="00264676">
          <w:rPr>
            <w:rFonts w:cs="Times New Roman"/>
            <w:color w:val="000000"/>
            <w:szCs w:val="24"/>
            <w:lang w:val="en-US"/>
          </w:rPr>
          <w:delText xml:space="preserve">partner bisnis </w:delText>
        </w:r>
      </w:del>
      <w:del w:id="898" w:author="arkat" w:date="2017-09-26T21:55:00Z">
        <w:r w:rsidR="000D4CB1" w:rsidDel="006D428D">
          <w:rPr>
            <w:rFonts w:cs="Times New Roman"/>
            <w:color w:val="000000"/>
            <w:szCs w:val="24"/>
            <w:lang w:val="en-US"/>
          </w:rPr>
          <w:delText xml:space="preserve">organisasi </w:delText>
        </w:r>
        <w:r w:rsidR="000D4CB1" w:rsidDel="006D428D">
          <w:rPr>
            <w:rFonts w:cs="Times New Roman"/>
            <w:color w:val="000000"/>
            <w:szCs w:val="24"/>
            <w:lang w:val="en-US"/>
          </w:rPr>
          <w:fldChar w:fldCharType="begin" w:fldLock="1"/>
        </w:r>
        <w:r w:rsidR="00000B4C" w:rsidRPr="006D428D" w:rsidDel="006D428D">
          <w:rPr>
            <w:rFonts w:cs="Times New Roman"/>
            <w:color w:val="000000"/>
            <w:szCs w:val="24"/>
            <w:lang w:val="en-US"/>
          </w:rPr>
          <w:delInstrText>ADDIN CSL_CITATION { "citationItems" : [ { "id" : "ITEM-1", "itemData" : { "author" : [ { "dropping-particle" : "", "family" : "Hagen", "given" : "V", "non-dropping-particle" : "", "parse-names" : false, "suffix" : "" } ], "id" : "ITEM-1", "issued" : { "date-parts" : [ [ "2006" ] ] }, "page" : "2-3", "title" : "An Overview of BPMN 2 . 0 and its Potential Use", "type" : "article-journal" }, "uris" : [ "http://www.mendeley.com/documents/?uuid=b148c4fb-33bb-4e86-8ce8-35f4506bf526" ] } ], "mendeley" : { "formattedCitation" : "(Hagen, 2006)", "plainTextFormattedCitation" : "(Hagen, 2006)", "previouslyFormattedCitation" : "(Hagen, 2006)" }, "properties" : { "noteIndex" : 0 }, "schema" : "https://github.com/citation-style-language/schema/raw/master/csl-citation.json" }</w:delInstrText>
        </w:r>
        <w:r w:rsidR="000D4CB1" w:rsidDel="006D428D">
          <w:rPr>
            <w:rFonts w:cs="Times New Roman"/>
            <w:color w:val="000000"/>
            <w:szCs w:val="24"/>
            <w:lang w:val="en-US"/>
          </w:rPr>
          <w:fldChar w:fldCharType="separate"/>
        </w:r>
        <w:r w:rsidR="000D4CB1" w:rsidRPr="006D428D" w:rsidDel="006D428D">
          <w:rPr>
            <w:rFonts w:cs="Times New Roman"/>
            <w:noProof/>
            <w:color w:val="000000"/>
            <w:szCs w:val="24"/>
            <w:lang w:val="en-US"/>
          </w:rPr>
          <w:delText>(Hagen, 2006)</w:delText>
        </w:r>
        <w:r w:rsidR="000D4CB1" w:rsidDel="006D428D">
          <w:rPr>
            <w:rFonts w:cs="Times New Roman"/>
            <w:color w:val="000000"/>
            <w:szCs w:val="24"/>
            <w:lang w:val="en-US"/>
          </w:rPr>
          <w:fldChar w:fldCharType="end"/>
        </w:r>
        <w:r w:rsidR="000D4CB1" w:rsidDel="006D428D">
          <w:rPr>
            <w:rFonts w:cs="Times New Roman"/>
            <w:color w:val="000000"/>
            <w:szCs w:val="24"/>
            <w:lang w:val="en-US"/>
          </w:rPr>
          <w:delText xml:space="preserve">. </w:delText>
        </w:r>
      </w:del>
    </w:p>
    <w:p w14:paraId="0552BB3C" w14:textId="1D5DF895" w:rsidR="00F83EFD" w:rsidDel="006D428D" w:rsidRDefault="00264676">
      <w:pPr>
        <w:pStyle w:val="BodyTextFirstIndent"/>
        <w:spacing w:after="0"/>
        <w:ind w:firstLine="426"/>
        <w:rPr>
          <w:del w:id="899" w:author="arkat" w:date="2017-09-26T21:53:00Z"/>
          <w:rFonts w:cs="Times New Roman"/>
          <w:color w:val="000000"/>
          <w:szCs w:val="24"/>
          <w:lang w:val="en-US"/>
        </w:rPr>
        <w:pPrChange w:id="900" w:author="arkat" w:date="2017-09-26T21:59:00Z">
          <w:pPr>
            <w:pStyle w:val="BodyTextFirstIndent"/>
            <w:spacing w:after="0"/>
            <w:ind w:firstLine="720"/>
          </w:pPr>
        </w:pPrChange>
      </w:pPr>
      <w:moveToRangeStart w:id="901" w:author="arkat" w:date="2017-09-26T20:57:00Z" w:name="move494222672"/>
      <w:del w:id="902" w:author="arkat" w:date="2017-09-26T21:53:00Z">
        <w:r w:rsidRPr="00264676" w:rsidDel="006D428D">
          <w:rPr>
            <w:rFonts w:cs="Times New Roman"/>
            <w:color w:val="000000"/>
            <w:szCs w:val="24"/>
            <w:lang w:val="en-US"/>
          </w:rPr>
          <w:delText>Perusahaan selalu berubah dan berkembang yang mungkin berdampak pada pemodelan proses bisnis model. Perubahan tersebut mungkin melibatkan transformasi antar pemodelan proses bisnis sehingga dibutuhkan tekhnik trasformasi yang handal. Transformasi antar pemodelan proses bisnis yang berbeda sangat penting bagi industri karena tujuan utama dari model transformasi adalah untuk melestarikan model semantik.</w:delText>
        </w:r>
      </w:del>
      <w:moveFromRangeStart w:id="903" w:author="arkat" w:date="2017-09-26T20:43:00Z" w:name="move494221953"/>
      <w:moveToRangeEnd w:id="901"/>
      <w:moveFrom w:id="904" w:author="arkat" w:date="2017-09-26T20:43:00Z">
        <w:del w:id="905" w:author="arkat" w:date="2017-09-26T21:53:00Z">
          <w:r w:rsidR="00725C46" w:rsidDel="006D428D">
            <w:rPr>
              <w:rFonts w:cs="Times New Roman"/>
              <w:color w:val="000000"/>
              <w:szCs w:val="24"/>
              <w:lang w:val="en-US"/>
            </w:rPr>
            <w:delText>P</w:delText>
          </w:r>
          <w:r w:rsidR="00000B4C" w:rsidDel="006D428D">
            <w:rPr>
              <w:rFonts w:cs="Times New Roman"/>
              <w:color w:val="000000"/>
              <w:szCs w:val="24"/>
              <w:lang w:val="en-US"/>
            </w:rPr>
            <w:delText xml:space="preserve">emerintah </w:delText>
          </w:r>
          <w:r w:rsidR="00725C46" w:rsidDel="006D428D">
            <w:rPr>
              <w:rFonts w:cs="Times New Roman"/>
              <w:color w:val="000000"/>
              <w:szCs w:val="24"/>
              <w:lang w:val="en-US"/>
            </w:rPr>
            <w:delText>Indonesia melalui peraturan Menteri Negara Pendayagunaan Aparatur Negara dan Reformasi B</w:delText>
          </w:r>
          <w:r w:rsidR="00F56BD2" w:rsidDel="006D428D">
            <w:rPr>
              <w:rFonts w:cs="Times New Roman"/>
              <w:color w:val="000000"/>
              <w:szCs w:val="24"/>
              <w:lang w:val="en-US"/>
            </w:rPr>
            <w:delText xml:space="preserve">irokrasi </w:delText>
          </w:r>
          <w:r w:rsidR="00725C46" w:rsidDel="006D428D">
            <w:rPr>
              <w:rFonts w:cs="Times New Roman"/>
              <w:color w:val="000000"/>
              <w:szCs w:val="24"/>
              <w:lang w:val="en-US"/>
            </w:rPr>
            <w:delText>Republik</w:delText>
          </w:r>
          <w:r w:rsidR="00000B4C" w:rsidDel="006D428D">
            <w:rPr>
              <w:rFonts w:cs="Times New Roman"/>
              <w:color w:val="000000"/>
              <w:szCs w:val="24"/>
              <w:lang w:val="en-US"/>
            </w:rPr>
            <w:delText xml:space="preserve"> Indonesia </w:delText>
          </w:r>
          <w:r w:rsidR="00F56BD2" w:rsidDel="006D428D">
            <w:rPr>
              <w:rFonts w:cs="Times New Roman"/>
              <w:color w:val="000000"/>
              <w:szCs w:val="24"/>
              <w:lang w:val="en-US"/>
            </w:rPr>
            <w:delText xml:space="preserve">nomor 12 tahun 2011 </w:delText>
          </w:r>
          <w:r w:rsidR="00000B4C" w:rsidDel="006D428D">
            <w:rPr>
              <w:rFonts w:cs="Times New Roman"/>
              <w:color w:val="000000"/>
              <w:szCs w:val="24"/>
              <w:lang w:val="en-US"/>
            </w:rPr>
            <w:delText xml:space="preserve">menjadikan BPMN </w:delText>
          </w:r>
          <w:r w:rsidR="00F56BD2" w:rsidDel="006D428D">
            <w:rPr>
              <w:rFonts w:cs="Times New Roman"/>
              <w:color w:val="000000"/>
              <w:szCs w:val="24"/>
              <w:lang w:val="en-US"/>
            </w:rPr>
            <w:delText xml:space="preserve">sebagai pedoman tata laksana </w:delText>
          </w:r>
          <w:r w:rsidR="00A811D7" w:rsidDel="006D428D">
            <w:rPr>
              <w:rFonts w:cs="Times New Roman"/>
              <w:color w:val="000000"/>
              <w:szCs w:val="24"/>
              <w:lang w:val="en-US"/>
            </w:rPr>
            <w:delText xml:space="preserve">yang digunakan untuk memberikan acuan bagi kementrian/lembaga dan pemerintah daerah untuk menyusun </w:delText>
          </w:r>
          <w:r w:rsidR="00725C46" w:rsidRPr="00684E19" w:rsidDel="006D428D">
            <w:rPr>
              <w:rFonts w:cs="Times New Roman"/>
              <w:i/>
              <w:color w:val="000000"/>
              <w:szCs w:val="24"/>
              <w:lang w:val="en-US"/>
            </w:rPr>
            <w:delText>standard operating p</w:delText>
          </w:r>
          <w:r w:rsidR="00A811D7" w:rsidRPr="00684E19" w:rsidDel="006D428D">
            <w:rPr>
              <w:rFonts w:cs="Times New Roman"/>
              <w:i/>
              <w:color w:val="000000"/>
              <w:szCs w:val="24"/>
              <w:lang w:val="en-US"/>
            </w:rPr>
            <w:delText>rocedures</w:delText>
          </w:r>
          <w:r w:rsidR="00A811D7" w:rsidDel="006D428D">
            <w:rPr>
              <w:rFonts w:cs="Times New Roman"/>
              <w:color w:val="000000"/>
              <w:szCs w:val="24"/>
              <w:lang w:val="en-US"/>
            </w:rPr>
            <w:delText xml:space="preserve"> yang lebih se</w:delText>
          </w:r>
          <w:r w:rsidR="003E7F09" w:rsidDel="006D428D">
            <w:rPr>
              <w:rFonts w:cs="Times New Roman"/>
              <w:color w:val="000000"/>
              <w:szCs w:val="24"/>
              <w:lang w:val="en-US"/>
            </w:rPr>
            <w:delText>derhana, efektif,</w:delText>
          </w:r>
          <w:r w:rsidR="00A811D7" w:rsidDel="006D428D">
            <w:rPr>
              <w:rFonts w:cs="Times New Roman"/>
              <w:color w:val="000000"/>
              <w:szCs w:val="24"/>
              <w:lang w:val="en-US"/>
            </w:rPr>
            <w:delText xml:space="preserve"> efisien, produktif dan akuntabel</w:delText>
          </w:r>
          <w:r w:rsidR="00000B4C" w:rsidDel="006D428D">
            <w:rPr>
              <w:rFonts w:cs="Times New Roman"/>
              <w:color w:val="000000"/>
              <w:szCs w:val="24"/>
              <w:lang w:val="en-US"/>
            </w:rPr>
            <w:delText xml:space="preserve"> </w:delText>
          </w:r>
          <w:r w:rsidR="00000B4C" w:rsidDel="006D428D">
            <w:rPr>
              <w:rFonts w:cs="Times New Roman"/>
              <w:color w:val="000000"/>
              <w:szCs w:val="24"/>
              <w:lang w:val="en-US"/>
            </w:rPr>
            <w:fldChar w:fldCharType="begin" w:fldLock="1"/>
          </w:r>
          <w:r w:rsidR="003633A2" w:rsidRPr="006D428D" w:rsidDel="006D428D">
            <w:rPr>
              <w:rFonts w:cs="Times New Roman"/>
              <w:color w:val="000000"/>
              <w:szCs w:val="24"/>
              <w:lang w:val="en-US"/>
            </w:rPr>
            <w:delInstrText>ADDIN CSL_CITATION { "citationItems" : [ { "id" : "ITEM-1", "itemData" : { "author" : [ { "dropping-particle" : "", "family" : "Kemenpan", "given" : "", "non-dropping-particle" : "", "parse-names" : false, "suffix" : "" } ], "edition" : "6", "id" : "ITEM-1", "issued" : { "date-parts" : [ [ "2011" ] ] }, "number" : "12 Tahun 2012", "publisher" : "https://www.menpan.go.id/jdih/category/35-raker-riau-27-30-mar-2012?download=2785:kedeputian-4-tatalaksana-penataan-tatalaksana", "publisher-place" : "Indonesia", "title" : "Pedoman Penataan Tatalaksana ( Business Process )", "type" : "book" }, "uris" : [ "http://www.mendeley.com/documents/?uuid=ef817a29-a10d-4aa8-b18d-9540bf371016" ] } ], "mendeley" : { "formattedCitation" : "(Kemenpan, 2011)", "plainTextFormattedCitation" : "(Kemenpan, 2011)", "previouslyFormattedCitation" : "(Kemenpan, 2011)" }, "properties" : { "noteIndex" : 0 }, "schema" : "https://github.com/citation-style-language/schema/raw/master/csl-citation.json" }</w:delInstrText>
          </w:r>
          <w:r w:rsidR="00000B4C" w:rsidDel="006D428D">
            <w:rPr>
              <w:rFonts w:cs="Times New Roman"/>
              <w:color w:val="000000"/>
              <w:szCs w:val="24"/>
              <w:lang w:val="en-US"/>
            </w:rPr>
            <w:fldChar w:fldCharType="separate"/>
          </w:r>
          <w:r w:rsidR="00FF3FD2" w:rsidRPr="00E504E3" w:rsidDel="006D428D">
            <w:rPr>
              <w:rFonts w:cs="Times New Roman"/>
              <w:color w:val="000000"/>
              <w:szCs w:val="24"/>
              <w:lang w:val="en-US"/>
            </w:rPr>
            <w:delText>(Kemenpan, 2011)</w:delText>
          </w:r>
          <w:r w:rsidR="00000B4C" w:rsidDel="006D428D">
            <w:rPr>
              <w:rFonts w:cs="Times New Roman"/>
              <w:color w:val="000000"/>
              <w:szCs w:val="24"/>
              <w:lang w:val="en-US"/>
            </w:rPr>
            <w:fldChar w:fldCharType="end"/>
          </w:r>
          <w:r w:rsidR="00000B4C" w:rsidDel="006D428D">
            <w:rPr>
              <w:rFonts w:cs="Times New Roman"/>
              <w:color w:val="000000"/>
              <w:szCs w:val="24"/>
              <w:lang w:val="en-US"/>
            </w:rPr>
            <w:delText>.</w:delText>
          </w:r>
        </w:del>
      </w:moveFrom>
    </w:p>
    <w:p w14:paraId="51E5A884" w14:textId="13BE0E0B" w:rsidR="00F83EFD" w:rsidRPr="00B357EA" w:rsidDel="006D428D" w:rsidRDefault="00C55EE5">
      <w:pPr>
        <w:pStyle w:val="BodyTextFirstIndent"/>
        <w:spacing w:after="0"/>
        <w:ind w:firstLine="426"/>
        <w:rPr>
          <w:del w:id="906" w:author="arkat" w:date="2017-09-26T21:57:00Z"/>
          <w:rFonts w:cs="Times New Roman"/>
          <w:color w:val="000000"/>
          <w:szCs w:val="24"/>
          <w:lang w:val="en-US"/>
          <w:rPrChange w:id="907" w:author="arkat" w:date="2017-09-26T20:22:00Z">
            <w:rPr>
              <w:del w:id="908" w:author="arkat" w:date="2017-09-26T21:57:00Z"/>
              <w:rFonts w:cs="Times New Roman"/>
              <w:color w:val="0D0D0D"/>
              <w:szCs w:val="24"/>
              <w:lang w:val="en-US"/>
            </w:rPr>
          </w:rPrChange>
        </w:rPr>
        <w:pPrChange w:id="909" w:author="arkat" w:date="2017-09-26T21:59:00Z">
          <w:pPr>
            <w:pStyle w:val="BodyTextFirstIndent"/>
            <w:spacing w:after="0"/>
            <w:ind w:firstLine="720"/>
          </w:pPr>
        </w:pPrChange>
      </w:pPr>
      <w:moveFromRangeStart w:id="910" w:author="arkat" w:date="2017-09-26T20:57:00Z" w:name="move494222672"/>
      <w:moveFromRangeEnd w:id="903"/>
      <w:moveFrom w:id="911" w:author="arkat" w:date="2017-09-26T20:57:00Z">
        <w:del w:id="912" w:author="arkat" w:date="2017-09-26T21:57:00Z">
          <w:r w:rsidRPr="00B357EA" w:rsidDel="006D428D">
            <w:rPr>
              <w:rFonts w:cs="Times New Roman"/>
              <w:color w:val="000000"/>
              <w:szCs w:val="24"/>
              <w:lang w:val="en-US"/>
              <w:rPrChange w:id="913" w:author="arkat" w:date="2017-09-26T20:22:00Z">
                <w:rPr>
                  <w:color w:val="0D0D0D"/>
                  <w:lang w:val="en-US"/>
                </w:rPr>
              </w:rPrChange>
            </w:rPr>
            <w:delText>Perusahaan selalu berubah dan berkembang yang mungkin berdampak pada pemodelan proses bisnis model. Perubahan tersebut mungkin melibatkan transformasi antar pemodelan proses bisnis sehingga dibutuhkan tek</w:delText>
          </w:r>
          <w:r w:rsidR="00725C46" w:rsidRPr="00B357EA" w:rsidDel="006D428D">
            <w:rPr>
              <w:rFonts w:cs="Times New Roman"/>
              <w:color w:val="000000"/>
              <w:szCs w:val="24"/>
              <w:lang w:val="en-US"/>
              <w:rPrChange w:id="914" w:author="arkat" w:date="2017-09-26T20:22:00Z">
                <w:rPr>
                  <w:color w:val="0D0D0D"/>
                  <w:lang w:val="en-US"/>
                </w:rPr>
              </w:rPrChange>
            </w:rPr>
            <w:delText>h</w:delText>
          </w:r>
          <w:r w:rsidRPr="00B357EA" w:rsidDel="006D428D">
            <w:rPr>
              <w:rFonts w:cs="Times New Roman"/>
              <w:color w:val="000000"/>
              <w:szCs w:val="24"/>
              <w:lang w:val="en-US"/>
              <w:rPrChange w:id="915" w:author="arkat" w:date="2017-09-26T20:22:00Z">
                <w:rPr>
                  <w:color w:val="0D0D0D"/>
                  <w:lang w:val="en-US"/>
                </w:rPr>
              </w:rPrChange>
            </w:rPr>
            <w:delText xml:space="preserve">nik trasformasi </w:delText>
          </w:r>
          <w:r w:rsidR="00725C46" w:rsidRPr="00B357EA" w:rsidDel="006D428D">
            <w:rPr>
              <w:rFonts w:cs="Times New Roman"/>
              <w:color w:val="000000"/>
              <w:szCs w:val="24"/>
              <w:lang w:val="en-US"/>
              <w:rPrChange w:id="916" w:author="arkat" w:date="2017-09-26T20:22:00Z">
                <w:rPr>
                  <w:color w:val="0D0D0D"/>
                  <w:lang w:val="en-US"/>
                </w:rPr>
              </w:rPrChange>
            </w:rPr>
            <w:delText>yang handal. Transformasi antar</w:delText>
          </w:r>
          <w:r w:rsidRPr="00B357EA" w:rsidDel="006D428D">
            <w:rPr>
              <w:rFonts w:cs="Times New Roman"/>
              <w:color w:val="000000"/>
              <w:szCs w:val="24"/>
              <w:lang w:val="en-US"/>
              <w:rPrChange w:id="917" w:author="arkat" w:date="2017-09-26T20:22:00Z">
                <w:rPr>
                  <w:color w:val="0D0D0D"/>
                  <w:lang w:val="en-US"/>
                </w:rPr>
              </w:rPrChange>
            </w:rPr>
            <w:delText xml:space="preserve"> pemodelan proses bisnis yang berbeda sangat penting bagi industri karena tujuan utama dari model transformasi adalah untuk melestarikan </w:delText>
          </w:r>
          <w:r w:rsidR="008E39E4" w:rsidRPr="00B357EA" w:rsidDel="006D428D">
            <w:rPr>
              <w:rFonts w:cs="Times New Roman"/>
              <w:color w:val="000000"/>
              <w:szCs w:val="24"/>
              <w:lang w:val="en-US"/>
              <w:rPrChange w:id="918" w:author="arkat" w:date="2017-09-26T20:22:00Z">
                <w:rPr>
                  <w:color w:val="0D0D0D"/>
                  <w:lang w:val="en-US"/>
                </w:rPr>
              </w:rPrChange>
            </w:rPr>
            <w:delText xml:space="preserve">model </w:delText>
          </w:r>
          <w:r w:rsidRPr="00B357EA" w:rsidDel="006D428D">
            <w:rPr>
              <w:rFonts w:cs="Times New Roman"/>
              <w:color w:val="000000"/>
              <w:szCs w:val="24"/>
              <w:lang w:val="en-US"/>
              <w:rPrChange w:id="919" w:author="arkat" w:date="2017-09-26T20:22:00Z">
                <w:rPr>
                  <w:color w:val="0D0D0D"/>
                  <w:lang w:val="en-US"/>
                </w:rPr>
              </w:rPrChange>
            </w:rPr>
            <w:delText>semantik.</w:delText>
          </w:r>
        </w:del>
      </w:moveFrom>
      <w:moveFromRangeEnd w:id="910"/>
    </w:p>
    <w:p w14:paraId="727EA0DF" w14:textId="200B908D" w:rsidR="00906EE4" w:rsidRDefault="00E50386">
      <w:pPr>
        <w:pStyle w:val="BodyTextFirstIndent"/>
        <w:spacing w:after="0"/>
        <w:ind w:firstLine="426"/>
        <w:rPr>
          <w:rFonts w:cs="Times New Roman"/>
          <w:color w:val="000000"/>
          <w:szCs w:val="24"/>
          <w:lang w:val="en-US"/>
        </w:rPr>
        <w:pPrChange w:id="920" w:author="arkat" w:date="2017-09-26T21:59:00Z">
          <w:pPr>
            <w:pStyle w:val="BodyTextFirstIndent"/>
            <w:spacing w:after="0"/>
            <w:ind w:firstLine="720"/>
          </w:pPr>
        </w:pPrChange>
      </w:pPr>
      <w:del w:id="921" w:author="arkat" w:date="2017-09-26T21:40:00Z">
        <w:r w:rsidRPr="00E50386" w:rsidDel="00790B42">
          <w:rPr>
            <w:rFonts w:cs="Times New Roman"/>
            <w:color w:val="000000"/>
            <w:szCs w:val="24"/>
            <w:lang w:val="en-US"/>
          </w:rPr>
          <w:delText>Enterprise mempunyai ratusan</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bahkan ribuan proses bisnis,</w:delText>
        </w:r>
        <w:r w:rsidR="00AA5A62" w:rsidDel="00790B42">
          <w:rPr>
            <w:rFonts w:cs="Times New Roman"/>
            <w:color w:val="000000"/>
            <w:szCs w:val="24"/>
            <w:lang w:val="en-US"/>
          </w:rPr>
          <w:delText xml:space="preserve"> Suncorp-Metway Ltd salah satu 25 top perusahaan di Australia memiliki 6.000 lebih proses bisnis </w:delText>
        </w:r>
        <w:r w:rsidR="00AA5A62" w:rsidDel="00790B42">
          <w:rPr>
            <w:rFonts w:cs="Times New Roman"/>
            <w:color w:val="000000"/>
            <w:szCs w:val="24"/>
            <w:lang w:val="en-US"/>
          </w:rPr>
          <w:fldChar w:fldCharType="begin" w:fldLock="1"/>
        </w:r>
        <w:r w:rsidR="00FF3FD2" w:rsidRPr="00790B42" w:rsidDel="00790B42">
          <w:rPr>
            <w:rFonts w:cs="Times New Roman"/>
            <w:color w:val="000000"/>
            <w:szCs w:val="24"/>
            <w:lang w:val="en-US"/>
          </w:rPr>
          <w:delInstrText>ADDIN CSL_CITATION { "citationItems" : [ { "id" : "ITEM-1", "itemData" : { "author" : [ { "dropping-particle" : "", "family" : "Rosa", "given" : "Marcello L A", "non-dropping-particle" : "", "parse-names" : false, "suffix" : "" }, { "dropping-particle" : "", "family" : "Dumas", "given" : "Marlon", "non-dropping-particle" : "", "parse-names" : false, "suffix" : "" }, { "dropping-particle" : "", "family" : "Uba", "given" : "Reina", "non-dropping-particle" : "", "parse-names" : false, "suffix" : "" }, { "dropping-particle" : "", "family" : "Dijkman", "given" : "Remco", "non-dropping-particle" : "", "parse-names" : false, "suffix" : "" } ], "id" : "ITEM-1", "issue" : "2", "issued" : { "date-parts" : [ [ "2013" ] ] }, "title" : "Business Process Model Merging : An Approach to Business", "type" : "article-journal", "volume" : "22" }, "uris" : [ "http://www.mendeley.com/documents/?uuid=58e97bf0-961c-4d94-953b-aeb341284bc5" ] } ], "mendeley" : { "formattedCitation" : "(Rosa &lt;i&gt;et al.&lt;/i&gt;, 2013)", "plainTextFormattedCitation" : "(Rosa et al., 2013)", "previouslyFormattedCitation" : "(Rosa &lt;i&gt;et al.&lt;/i&gt;, 2013)" }, "properties" : { "noteIndex" : 0 }, "schema" : "https://github.com/citation-style-language/schema/raw/master/csl-citation.json" }</w:delInstrText>
        </w:r>
        <w:r w:rsidR="00AA5A62" w:rsidDel="00790B42">
          <w:rPr>
            <w:rFonts w:cs="Times New Roman"/>
            <w:color w:val="000000"/>
            <w:szCs w:val="24"/>
            <w:lang w:val="en-US"/>
          </w:rPr>
          <w:fldChar w:fldCharType="separate"/>
        </w:r>
        <w:r w:rsidR="00AA5A62" w:rsidRPr="00790B42" w:rsidDel="00790B42">
          <w:rPr>
            <w:rFonts w:cs="Times New Roman"/>
            <w:color w:val="000000"/>
            <w:szCs w:val="24"/>
            <w:lang w:val="en-US"/>
          </w:rPr>
          <w:delText>(Rosa et al., 2013)</w:delText>
        </w:r>
        <w:r w:rsidR="00AA5A62" w:rsidDel="00790B42">
          <w:rPr>
            <w:rFonts w:cs="Times New Roman"/>
            <w:color w:val="000000"/>
            <w:szCs w:val="24"/>
            <w:lang w:val="en-US"/>
          </w:rPr>
          <w:fldChar w:fldCharType="end"/>
        </w:r>
        <w:r w:rsidR="00AA5A62" w:rsidDel="00790B42">
          <w:rPr>
            <w:rFonts w:cs="Times New Roman"/>
            <w:color w:val="000000"/>
            <w:szCs w:val="24"/>
            <w:lang w:val="en-US"/>
          </w:rPr>
          <w:delText xml:space="preserve">. </w:delText>
        </w:r>
        <w:r w:rsidR="00AA5A62" w:rsidRPr="00E50386" w:rsidDel="00790B42">
          <w:rPr>
            <w:rFonts w:cs="Times New Roman"/>
            <w:color w:val="000000"/>
            <w:szCs w:val="24"/>
            <w:lang w:val="en-US"/>
          </w:rPr>
          <w:delText xml:space="preserve">Sehingga tidak mudah untuk berpindah dari satu model </w:delText>
        </w:r>
        <w:r w:rsidR="00AA5A62" w:rsidDel="00790B42">
          <w:rPr>
            <w:rFonts w:cs="Times New Roman"/>
            <w:color w:val="000000"/>
            <w:szCs w:val="24"/>
            <w:lang w:val="en-US"/>
          </w:rPr>
          <w:delText xml:space="preserve">proses bisnis ke model lainya. </w:delText>
        </w:r>
        <w:r w:rsidRPr="00E50386" w:rsidDel="00790B42">
          <w:rPr>
            <w:rFonts w:cs="Times New Roman"/>
            <w:color w:val="000000"/>
            <w:szCs w:val="24"/>
            <w:lang w:val="en-US"/>
          </w:rPr>
          <w:delText xml:space="preserve">Dibutuhkan sebuah </w:delText>
        </w:r>
        <w:r w:rsidR="00725C46" w:rsidDel="00790B42">
          <w:rPr>
            <w:rFonts w:cs="Times New Roman"/>
            <w:color w:val="000000"/>
            <w:szCs w:val="24"/>
            <w:lang w:val="en-US"/>
          </w:rPr>
          <w:delText>alat</w:delText>
        </w:r>
      </w:del>
      <w:del w:id="922" w:author="arkat" w:date="2017-09-26T20:35:00Z">
        <w:r w:rsidR="00725C46" w:rsidDel="00684E19">
          <w:rPr>
            <w:rFonts w:cs="Times New Roman"/>
            <w:color w:val="000000"/>
            <w:szCs w:val="24"/>
            <w:lang w:val="en-US"/>
          </w:rPr>
          <w:delText xml:space="preserve"> bantu</w:delText>
        </w:r>
      </w:del>
      <w:del w:id="923" w:author="arkat" w:date="2017-09-26T21:40:00Z">
        <w:r w:rsidRPr="00E50386" w:rsidDel="00790B42">
          <w:rPr>
            <w:rFonts w:cs="Times New Roman"/>
            <w:color w:val="000000"/>
            <w:szCs w:val="24"/>
            <w:lang w:val="en-US"/>
          </w:rPr>
          <w:delText xml:space="preserve"> untuk melakukan otoma</w:delText>
        </w:r>
      </w:del>
      <w:del w:id="924" w:author="arkat" w:date="2017-09-26T20:35:00Z">
        <w:r w:rsidRPr="00E50386" w:rsidDel="00C0739A">
          <w:rPr>
            <w:rFonts w:cs="Times New Roman"/>
            <w:color w:val="000000"/>
            <w:szCs w:val="24"/>
            <w:lang w:val="en-US"/>
          </w:rPr>
          <w:delText>tisa</w:delText>
        </w:r>
      </w:del>
      <w:del w:id="925" w:author="arkat" w:date="2017-09-26T21:40:00Z">
        <w:r w:rsidRPr="00E50386" w:rsidDel="00790B42">
          <w:rPr>
            <w:rFonts w:cs="Times New Roman"/>
            <w:color w:val="000000"/>
            <w:szCs w:val="24"/>
            <w:lang w:val="en-US"/>
          </w:rPr>
          <w:delText>si</w:delText>
        </w:r>
        <w:r w:rsidDel="00790B42">
          <w:rPr>
            <w:rFonts w:cs="Times New Roman"/>
            <w:color w:val="000000"/>
            <w:szCs w:val="24"/>
            <w:lang w:val="en-US"/>
          </w:rPr>
          <w:delText xml:space="preserve"> </w:delText>
        </w:r>
        <w:r w:rsidRPr="00E50386" w:rsidDel="00790B42">
          <w:rPr>
            <w:rFonts w:cs="Times New Roman"/>
            <w:color w:val="000000"/>
            <w:szCs w:val="24"/>
            <w:lang w:val="en-US"/>
          </w:rPr>
          <w:delText>transformasi</w:delText>
        </w:r>
        <w:r w:rsidR="00906EE4" w:rsidDel="00790B42">
          <w:rPr>
            <w:rFonts w:cs="Times New Roman"/>
            <w:color w:val="000000"/>
            <w:szCs w:val="24"/>
            <w:lang w:val="en-US"/>
          </w:rPr>
          <w:delText xml:space="preserve"> dari satu model proses bisnis ke model proses bisnis lainya</w:delText>
        </w:r>
      </w:del>
      <w:del w:id="926" w:author="arkat" w:date="2017-09-26T21:54:00Z">
        <w:r w:rsidRPr="00E50386" w:rsidDel="006D428D">
          <w:rPr>
            <w:rFonts w:cs="Times New Roman"/>
            <w:color w:val="000000"/>
            <w:szCs w:val="24"/>
            <w:lang w:val="en-US"/>
          </w:rPr>
          <w:delText xml:space="preserve">. </w:delText>
        </w:r>
      </w:del>
    </w:p>
    <w:p w14:paraId="7EEE91CE" w14:textId="347563EA" w:rsidR="008674D0" w:rsidDel="00E17D1F" w:rsidRDefault="008674D0">
      <w:pPr>
        <w:pStyle w:val="BodyTextFirstIndent"/>
        <w:spacing w:after="0"/>
        <w:ind w:firstLine="426"/>
        <w:rPr>
          <w:del w:id="927" w:author="arkat" w:date="2017-09-26T21:57:00Z"/>
          <w:rFonts w:cs="Times New Roman"/>
          <w:color w:val="000000"/>
          <w:szCs w:val="24"/>
          <w:lang w:val="en-US"/>
        </w:rPr>
        <w:pPrChange w:id="928" w:author="arkat" w:date="2017-09-26T20:22:00Z">
          <w:pPr>
            <w:pStyle w:val="BodyTextFirstIndent"/>
            <w:spacing w:after="0"/>
            <w:ind w:firstLine="720"/>
          </w:pPr>
        </w:pPrChange>
      </w:pPr>
      <w:r>
        <w:rPr>
          <w:rFonts w:cs="Times New Roman"/>
          <w:color w:val="000000"/>
          <w:szCs w:val="24"/>
          <w:lang w:val="en-US"/>
        </w:rPr>
        <w:t xml:space="preserve">Ada </w:t>
      </w:r>
      <w:ins w:id="929" w:author="arkat" w:date="2017-09-26T22:04:00Z">
        <w:r w:rsidR="00FC53D7">
          <w:rPr>
            <w:rFonts w:cs="Times New Roman"/>
            <w:color w:val="000000"/>
            <w:szCs w:val="24"/>
            <w:lang w:val="en-US"/>
          </w:rPr>
          <w:t xml:space="preserve">2 </w:t>
        </w:r>
      </w:ins>
      <w:del w:id="930" w:author="arkat" w:date="2017-09-26T22:04:00Z">
        <w:r w:rsidDel="00FC53D7">
          <w:rPr>
            <w:rFonts w:cs="Times New Roman"/>
            <w:color w:val="000000"/>
            <w:szCs w:val="24"/>
            <w:lang w:val="en-US"/>
          </w:rPr>
          <w:delText xml:space="preserve">banyak </w:delText>
        </w:r>
      </w:del>
      <w:r>
        <w:rPr>
          <w:rFonts w:cs="Times New Roman"/>
          <w:color w:val="000000"/>
          <w:szCs w:val="24"/>
          <w:lang w:val="en-US"/>
        </w:rPr>
        <w:t>pendekatan yang dapat digunakan untuk menyelesaikan transformasi model proses bisnis</w:t>
      </w:r>
      <w:ins w:id="931" w:author="arkat" w:date="2017-09-26T22:04:00Z">
        <w:r w:rsidR="00FC53D7">
          <w:rPr>
            <w:rFonts w:cs="Times New Roman"/>
            <w:color w:val="000000"/>
            <w:szCs w:val="24"/>
            <w:lang w:val="en-US"/>
          </w:rPr>
          <w:t xml:space="preserve">. </w:t>
        </w:r>
        <w:r w:rsidR="00FC53D7" w:rsidRPr="00FC53D7">
          <w:rPr>
            <w:rFonts w:cs="Times New Roman"/>
            <w:i/>
            <w:color w:val="000000"/>
            <w:szCs w:val="24"/>
            <w:lang w:val="en-US"/>
            <w:rPrChange w:id="932" w:author="arkat" w:date="2017-09-26T22:04:00Z">
              <w:rPr>
                <w:rFonts w:cs="Times New Roman"/>
                <w:color w:val="000000"/>
                <w:szCs w:val="24"/>
                <w:lang w:val="en-US"/>
              </w:rPr>
            </w:rPrChange>
          </w:rPr>
          <w:t>Pertama</w:t>
        </w:r>
        <w:r w:rsidR="00FC53D7">
          <w:rPr>
            <w:rFonts w:cs="Times New Roman"/>
            <w:color w:val="000000"/>
            <w:szCs w:val="24"/>
            <w:lang w:val="en-US"/>
          </w:rPr>
          <w:t xml:space="preserve">, </w:t>
        </w:r>
      </w:ins>
      <w:del w:id="933" w:author="arkat" w:date="2017-09-26T22:04:00Z">
        <w:r w:rsidDel="00FC53D7">
          <w:rPr>
            <w:rFonts w:cs="Times New Roman"/>
            <w:color w:val="000000"/>
            <w:szCs w:val="24"/>
            <w:lang w:val="en-US"/>
          </w:rPr>
          <w:delText xml:space="preserve">, salah satunya adalah </w:delText>
        </w:r>
      </w:del>
      <w:r w:rsidRPr="00E17D1F">
        <w:rPr>
          <w:rFonts w:cs="Times New Roman"/>
          <w:i/>
          <w:color w:val="000000"/>
          <w:szCs w:val="24"/>
          <w:lang w:val="en-US"/>
        </w:rPr>
        <w:t>indirect mapping</w:t>
      </w:r>
      <w:ins w:id="934" w:author="arkat" w:date="2017-09-26T22:05:00Z">
        <w:r w:rsidR="00FC53D7">
          <w:rPr>
            <w:rFonts w:cs="Times New Roman"/>
            <w:color w:val="000000"/>
            <w:szCs w:val="24"/>
            <w:lang w:val="en-US"/>
          </w:rPr>
          <w:t>, yaitu</w:t>
        </w:r>
      </w:ins>
      <w:del w:id="935" w:author="arkat" w:date="2017-09-26T22:05:00Z">
        <w:r w:rsidR="004C5D4E" w:rsidRPr="00B357EA" w:rsidDel="00FC53D7">
          <w:rPr>
            <w:rFonts w:cs="Times New Roman"/>
            <w:color w:val="000000"/>
            <w:szCs w:val="24"/>
            <w:lang w:val="en-US"/>
            <w:rPrChange w:id="936" w:author="arkat" w:date="2017-09-26T20:22:00Z">
              <w:rPr>
                <w:rFonts w:cs="Times New Roman"/>
                <w:i/>
                <w:color w:val="000000"/>
                <w:szCs w:val="24"/>
                <w:lang w:val="en-US"/>
              </w:rPr>
            </w:rPrChange>
          </w:rPr>
          <w:delText xml:space="preserve">, </w:delText>
        </w:r>
        <w:r w:rsidR="004C5D4E" w:rsidDel="00FC53D7">
          <w:rPr>
            <w:rFonts w:cs="Times New Roman"/>
            <w:color w:val="000000"/>
            <w:szCs w:val="24"/>
            <w:lang w:val="en-US"/>
          </w:rPr>
          <w:delText>yakni</w:delText>
        </w:r>
      </w:del>
      <w:r w:rsidR="004C5D4E">
        <w:rPr>
          <w:rFonts w:cs="Times New Roman"/>
          <w:color w:val="000000"/>
          <w:szCs w:val="24"/>
          <w:lang w:val="en-US"/>
        </w:rPr>
        <w:t xml:space="preserve"> </w:t>
      </w:r>
      <w:r w:rsidR="00A247BA">
        <w:rPr>
          <w:rFonts w:cs="Times New Roman"/>
          <w:color w:val="000000"/>
          <w:szCs w:val="24"/>
          <w:lang w:val="en-US"/>
        </w:rPr>
        <w:t xml:space="preserve">transformasi </w:t>
      </w:r>
      <w:r w:rsidR="00D83C8C">
        <w:rPr>
          <w:rFonts w:cs="Times New Roman"/>
          <w:color w:val="000000"/>
          <w:szCs w:val="24"/>
          <w:lang w:val="en-US"/>
        </w:rPr>
        <w:t xml:space="preserve">dengan menggunakan </w:t>
      </w:r>
      <w:r w:rsidR="00D83C8C" w:rsidRPr="00E17D1F">
        <w:rPr>
          <w:rFonts w:cs="Times New Roman"/>
          <w:i/>
          <w:color w:val="000000"/>
          <w:szCs w:val="24"/>
          <w:lang w:val="en-US"/>
        </w:rPr>
        <w:t>mapping</w:t>
      </w:r>
      <w:r w:rsidR="00D83C8C">
        <w:rPr>
          <w:rFonts w:cs="Times New Roman"/>
          <w:color w:val="000000"/>
          <w:szCs w:val="24"/>
          <w:lang w:val="en-US"/>
        </w:rPr>
        <w:t xml:space="preserve"> yang telah </w:t>
      </w:r>
      <w:ins w:id="937" w:author="arkat" w:date="2017-09-26T22:05:00Z">
        <w:r w:rsidR="00FC53D7">
          <w:rPr>
            <w:rFonts w:cs="Times New Roman"/>
            <w:color w:val="000000"/>
            <w:szCs w:val="24"/>
            <w:lang w:val="en-US"/>
          </w:rPr>
          <w:t xml:space="preserve">disediakan oleh </w:t>
        </w:r>
      </w:ins>
      <w:del w:id="938" w:author="arkat" w:date="2017-09-26T22:05:00Z">
        <w:r w:rsidR="00D83C8C" w:rsidDel="00FC53D7">
          <w:rPr>
            <w:rFonts w:cs="Times New Roman"/>
            <w:color w:val="000000"/>
            <w:szCs w:val="24"/>
            <w:lang w:val="en-US"/>
          </w:rPr>
          <w:delText xml:space="preserve">tersedia dan </w:delText>
        </w:r>
        <w:r w:rsidR="00A247BA" w:rsidDel="00FC53D7">
          <w:rPr>
            <w:rFonts w:cs="Times New Roman"/>
            <w:color w:val="000000"/>
            <w:szCs w:val="24"/>
            <w:lang w:val="en-US"/>
          </w:rPr>
          <w:delText>menggunakan bahasa pemode</w:delText>
        </w:r>
        <w:r w:rsidR="005312D3" w:rsidDel="00FC53D7">
          <w:rPr>
            <w:rFonts w:cs="Times New Roman"/>
            <w:color w:val="000000"/>
            <w:szCs w:val="24"/>
            <w:lang w:val="en-US"/>
          </w:rPr>
          <w:delText xml:space="preserve">lan </w:delText>
        </w:r>
      </w:del>
      <w:r w:rsidR="005312D3">
        <w:rPr>
          <w:rFonts w:cs="Times New Roman"/>
          <w:color w:val="000000"/>
          <w:szCs w:val="24"/>
          <w:lang w:val="en-US"/>
        </w:rPr>
        <w:t xml:space="preserve">pihak ketiga atau keempat. </w:t>
      </w:r>
      <w:r w:rsidR="00A247BA">
        <w:rPr>
          <w:rFonts w:cs="Times New Roman"/>
          <w:color w:val="000000"/>
          <w:szCs w:val="24"/>
          <w:lang w:val="en-US"/>
        </w:rPr>
        <w:t xml:space="preserve">Teknik seperti ini telah dilakukan oleh </w:t>
      </w:r>
      <w:ins w:id="939" w:author="arkat" w:date="2017-09-26T22:16:00Z">
        <w:r w:rsidR="00E2571C">
          <w:rPr>
            <w:rFonts w:cs="Times New Roman"/>
            <w:color w:val="000000"/>
            <w:szCs w:val="24"/>
            <w:lang w:val="en-US"/>
          </w:rPr>
          <w:t xml:space="preserve"> </w:t>
        </w:r>
      </w:ins>
      <w:ins w:id="940" w:author="arkat" w:date="2017-09-26T22:17: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"abstract" : "The Business Process Modelling Notation (BPMN) is a graph- oriented language in which control and action nodes can be connected almost arbitrarily. It is supported by various modelling tools but so far no systems can directly execute BPMN models. The Business Process Exe- cution Language forWeb Services (BPEL) on the other hand is a mainly block-structured language supported by several execution platforms. In the current setting, mapping BPMN models to BPEL code is a necessary step towards unified and standards-based business process development environments. It turns out that this mapping is challenging from a scien- tific viewpoint as BPMN and BPEL represent two fundamentally differ- ent classes of languages. Existing methods for mapping BPMN to BPEL impose limitations on the structure of the source model, especially with respect to cycles. This report proposes a technique that overcomes these limitations. Beyond its direct relevance in the context of BPMN and BPEL, this technique addresses difficult problems that arise generally when translating between flow-based languages with parallelism.", "author" : [ { "dropping-particle" : "", "family" : "Ouyang", "given" : "Chun", "non-dropping-particle" : "", "parse-names" : false, "suffix" : "" }, { "dropping-particle" : "", "family" : "Aalst", "given" : "W M P", "non-dropping-particle" : "van der", "parse-names" : false, "suffix" : "" }, { "dropping-particle" : "Van Der", "family" : "Aalst", "given" : "Wil", "non-dropping-particle" : "", "parse-names" : false, "suffix" : "" }, { "dropping-particle" : "", "family" : "Dumas", "given" : "Marlon", "non-dropping-particle" : "", "parse-names" : false, "suffix" : "" }, { "dropping-particle" : "", "family" : "Hofstede", "given" : "a H M", "non-dropping-particle" : "ter", "parse-names" : false, "suffix" : "" } ], "container-title" : "BPM Center Report BPM-06-02, BPMcenter. org", "id" : "ITEM-1", "issued" : { "date-parts" : [ [ "2006" ] ] }, "page" : "1-22", "title" : "Translating bpmn to bpel", "type" : "article-journal" }, "uris" : [ "http://www.mendeley.com/documents/?uuid=ca34fda1-a5c9-4923-ac1b-592c79e39eb9" ] } ], "mendeley" : { "formattedCitation" : "(Ouyang &lt;i&gt;et al.&lt;/i&gt;, 2006)", "manualFormatting" : "Ouyang et al. (2006)", "plainTextFormattedCitation" : "(Ouyang et al., 2006)", "previouslyFormattedCitation" : "(Ouyang &lt;i&gt;et al.&lt;/i&gt;, 2006)" }, "properties" : { "noteIndex" : 0 }, "schema" : "https://github.com/citation-style-language/schema/raw/master/csl-citation.json" }</w:instrText>
      </w:r>
      <w:r w:rsidR="00E2571C">
        <w:rPr>
          <w:rFonts w:cs="Times New Roman"/>
          <w:color w:val="000000"/>
          <w:szCs w:val="24"/>
          <w:lang w:val="en-US"/>
        </w:rPr>
        <w:fldChar w:fldCharType="separate"/>
      </w:r>
      <w:del w:id="941"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Ouyang </w:t>
      </w:r>
      <w:r w:rsidR="00E2571C" w:rsidRPr="00E2571C">
        <w:rPr>
          <w:rFonts w:cs="Times New Roman"/>
          <w:i/>
          <w:noProof/>
          <w:color w:val="000000"/>
          <w:szCs w:val="24"/>
          <w:lang w:val="en-US"/>
        </w:rPr>
        <w:t>et al.</w:t>
      </w:r>
      <w:del w:id="942" w:author="arkat" w:date="2017-09-26T22:17: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943" w:author="arkat" w:date="2017-09-26T22:17:00Z">
        <w:r w:rsidR="00E2571C">
          <w:rPr>
            <w:rFonts w:cs="Times New Roman"/>
            <w:noProof/>
            <w:color w:val="000000"/>
            <w:szCs w:val="24"/>
            <w:lang w:val="en-US"/>
          </w:rPr>
          <w:t>(</w:t>
        </w:r>
      </w:ins>
      <w:r w:rsidR="00E2571C" w:rsidRPr="00E2571C">
        <w:rPr>
          <w:rFonts w:cs="Times New Roman"/>
          <w:noProof/>
          <w:color w:val="000000"/>
          <w:szCs w:val="24"/>
          <w:lang w:val="en-US"/>
        </w:rPr>
        <w:t>2006)</w:t>
      </w:r>
      <w:ins w:id="944" w:author="arkat" w:date="2017-09-26T22:17:00Z">
        <w:r w:rsidR="00E2571C">
          <w:rPr>
            <w:rFonts w:cs="Times New Roman"/>
            <w:color w:val="000000"/>
            <w:szCs w:val="24"/>
            <w:lang w:val="en-US"/>
          </w:rPr>
          <w:fldChar w:fldCharType="end"/>
        </w:r>
        <w:r w:rsidR="00E2571C">
          <w:rPr>
            <w:rFonts w:cs="Times New Roman"/>
            <w:color w:val="000000"/>
            <w:szCs w:val="24"/>
            <w:lang w:val="en-US"/>
          </w:rPr>
          <w:t xml:space="preserve"> </w:t>
        </w:r>
      </w:ins>
      <w:del w:id="945" w:author="arkat" w:date="2017-09-26T22:17:00Z">
        <w:r w:rsidR="00A247BA" w:rsidDel="00E2571C">
          <w:rPr>
            <w:rFonts w:cs="Times New Roman"/>
            <w:color w:val="000000"/>
            <w:szCs w:val="24"/>
            <w:lang w:val="en-US"/>
          </w:rPr>
          <w:delText xml:space="preserve">WMP </w:delText>
        </w:r>
        <w:r w:rsidR="005312D3" w:rsidDel="00E2571C">
          <w:rPr>
            <w:rFonts w:cs="Times New Roman"/>
            <w:color w:val="000000"/>
            <w:szCs w:val="24"/>
            <w:lang w:val="en-US"/>
          </w:rPr>
          <w:delText xml:space="preserve">van der Aalst (2006) </w:delText>
        </w:r>
      </w:del>
      <w:r w:rsidR="005312D3">
        <w:rPr>
          <w:rFonts w:cs="Times New Roman"/>
          <w:color w:val="000000"/>
          <w:szCs w:val="24"/>
          <w:lang w:val="en-US"/>
        </w:rPr>
        <w:t xml:space="preserve">untuk melakukan </w:t>
      </w:r>
      <w:r w:rsidR="00D83C8C">
        <w:rPr>
          <w:rFonts w:cs="Times New Roman"/>
          <w:color w:val="000000"/>
          <w:szCs w:val="24"/>
          <w:lang w:val="en-US"/>
        </w:rPr>
        <w:t xml:space="preserve">transformasi </w:t>
      </w:r>
      <w:r w:rsidR="005312D3">
        <w:rPr>
          <w:rFonts w:cs="Times New Roman"/>
          <w:color w:val="000000"/>
          <w:szCs w:val="24"/>
          <w:lang w:val="en-US"/>
        </w:rPr>
        <w:t>dari EPC ke Petri Nets.</w:t>
      </w:r>
      <w:ins w:id="946" w:author="arkat" w:date="2017-09-26T22:18:00Z">
        <w:r w:rsidR="00E2571C">
          <w:rPr>
            <w:rFonts w:cs="Times New Roman"/>
            <w:color w:val="000000"/>
            <w:szCs w:val="24"/>
            <w:lang w:val="en-US"/>
          </w:rPr>
          <w:t xml:space="preserve"> </w:t>
        </w:r>
      </w:ins>
      <w:ins w:id="947" w:author="arkat" w:date="2017-09-26T22:19: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"manualFormatting" : "Dijkman et al. (2007)", "plainTextFormattedCitation" : "(Dijkman et al., 2007)", "previouslyFormattedCitation" : "(Dijkman &lt;i&gt;et al.&lt;/i&gt;, 2007)" }, "properties" : { "noteIndex" : 0 }, "schema" : "https://github.com/citation-style-language/schema/raw/master/csl-citation.json" }</w:instrText>
      </w:r>
      <w:r w:rsidR="00E2571C">
        <w:rPr>
          <w:rFonts w:cs="Times New Roman"/>
          <w:color w:val="000000"/>
          <w:szCs w:val="24"/>
          <w:lang w:val="en-US"/>
        </w:rPr>
        <w:fldChar w:fldCharType="separate"/>
      </w:r>
      <w:del w:id="948"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Dijkman </w:t>
      </w:r>
      <w:r w:rsidR="00E2571C" w:rsidRPr="00E2571C">
        <w:rPr>
          <w:rFonts w:cs="Times New Roman"/>
          <w:i/>
          <w:noProof/>
          <w:color w:val="000000"/>
          <w:szCs w:val="24"/>
          <w:lang w:val="en-US"/>
        </w:rPr>
        <w:t>et al.</w:t>
      </w:r>
      <w:del w:id="949"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950" w:author="arkat" w:date="2017-09-26T22:19:00Z">
        <w:r w:rsidR="00E2571C">
          <w:rPr>
            <w:rFonts w:cs="Times New Roman"/>
            <w:noProof/>
            <w:color w:val="000000"/>
            <w:szCs w:val="24"/>
            <w:lang w:val="en-US"/>
          </w:rPr>
          <w:t>(</w:t>
        </w:r>
      </w:ins>
      <w:r w:rsidR="00E2571C" w:rsidRPr="00E2571C">
        <w:rPr>
          <w:rFonts w:cs="Times New Roman"/>
          <w:noProof/>
          <w:color w:val="000000"/>
          <w:szCs w:val="24"/>
          <w:lang w:val="en-US"/>
        </w:rPr>
        <w:t>2007)</w:t>
      </w:r>
      <w:ins w:id="951" w:author="arkat" w:date="2017-09-26T22:19:00Z">
        <w:r w:rsidR="00E2571C">
          <w:rPr>
            <w:rFonts w:cs="Times New Roman"/>
            <w:color w:val="000000"/>
            <w:szCs w:val="24"/>
            <w:lang w:val="en-US"/>
          </w:rPr>
          <w:fldChar w:fldCharType="end"/>
        </w:r>
      </w:ins>
      <w:r w:rsidR="005312D3">
        <w:rPr>
          <w:rFonts w:cs="Times New Roman"/>
          <w:color w:val="000000"/>
          <w:szCs w:val="24"/>
          <w:lang w:val="en-US"/>
        </w:rPr>
        <w:t xml:space="preserve"> </w:t>
      </w:r>
      <w:del w:id="952" w:author="arkat" w:date="2017-09-26T22:19:00Z">
        <w:r w:rsidR="005312D3" w:rsidDel="00E2571C">
          <w:rPr>
            <w:rFonts w:cs="Times New Roman"/>
            <w:color w:val="000000"/>
            <w:szCs w:val="24"/>
            <w:lang w:val="en-US"/>
          </w:rPr>
          <w:delText xml:space="preserve">Djikman et al (2007) </w:delText>
        </w:r>
      </w:del>
      <w:del w:id="953" w:author="arkat" w:date="2017-09-26T22:20:00Z">
        <w:r w:rsidR="005312D3" w:rsidDel="00E2571C">
          <w:rPr>
            <w:rFonts w:cs="Times New Roman"/>
            <w:color w:val="000000"/>
            <w:szCs w:val="24"/>
            <w:lang w:val="en-US"/>
          </w:rPr>
          <w:delText xml:space="preserve">untuk </w:delText>
        </w:r>
      </w:del>
      <w:del w:id="954" w:author="arkat" w:date="2017-09-26T22:06:00Z">
        <w:r w:rsidR="005312D3" w:rsidDel="00FC53D7">
          <w:rPr>
            <w:rFonts w:cs="Times New Roman"/>
            <w:color w:val="000000"/>
            <w:szCs w:val="24"/>
            <w:lang w:val="en-US"/>
          </w:rPr>
          <w:delText xml:space="preserve">melakukan </w:delText>
        </w:r>
        <w:r w:rsidR="00D83C8C" w:rsidDel="00FC53D7">
          <w:rPr>
            <w:rFonts w:cs="Times New Roman"/>
            <w:color w:val="000000"/>
            <w:szCs w:val="24"/>
            <w:lang w:val="en-US"/>
          </w:rPr>
          <w:delText xml:space="preserve">transformasi </w:delText>
        </w:r>
      </w:del>
      <w:r w:rsidR="005312D3">
        <w:rPr>
          <w:rFonts w:cs="Times New Roman"/>
          <w:color w:val="000000"/>
          <w:szCs w:val="24"/>
          <w:lang w:val="en-US"/>
        </w:rPr>
        <w:t>dari BPMN ke Petri Nets.</w:t>
      </w:r>
      <w:ins w:id="955" w:author="arkat" w:date="2017-09-26T21:57:00Z">
        <w:r w:rsidR="00E17D1F">
          <w:rPr>
            <w:rFonts w:cs="Times New Roman"/>
            <w:color w:val="000000"/>
            <w:szCs w:val="24"/>
            <w:lang w:val="en-US"/>
          </w:rPr>
          <w:t xml:space="preserve"> </w:t>
        </w:r>
      </w:ins>
      <w:ins w:id="956" w:author="arkat" w:date="2017-09-26T22:06:00Z">
        <w:r w:rsidR="00FC53D7" w:rsidRPr="00FC53D7">
          <w:rPr>
            <w:rFonts w:cs="Times New Roman"/>
            <w:i/>
            <w:color w:val="000000"/>
            <w:szCs w:val="24"/>
            <w:lang w:val="en-US"/>
            <w:rPrChange w:id="957" w:author="arkat" w:date="2017-09-26T22:08:00Z">
              <w:rPr>
                <w:rFonts w:cs="Times New Roman"/>
                <w:color w:val="000000"/>
                <w:szCs w:val="24"/>
                <w:lang w:val="en-US"/>
              </w:rPr>
            </w:rPrChange>
          </w:rPr>
          <w:t>Kedua</w:t>
        </w:r>
        <w:r w:rsidR="00FC53D7">
          <w:rPr>
            <w:rFonts w:cs="Times New Roman"/>
            <w:color w:val="000000"/>
            <w:szCs w:val="24"/>
            <w:lang w:val="en-US"/>
          </w:rPr>
          <w:t xml:space="preserve">, </w:t>
        </w:r>
      </w:ins>
    </w:p>
    <w:p w14:paraId="13537014" w14:textId="04FEC7F9" w:rsidR="008B4B27" w:rsidRDefault="005312D3">
      <w:pPr>
        <w:pStyle w:val="BodyTextFirstIndent"/>
        <w:spacing w:after="0"/>
        <w:ind w:firstLine="426"/>
        <w:rPr>
          <w:ins w:id="958" w:author="arkat" w:date="2017-09-26T22:10:00Z"/>
          <w:rFonts w:cs="Times New Roman"/>
          <w:color w:val="000000"/>
          <w:szCs w:val="24"/>
          <w:lang w:val="en-US"/>
        </w:rPr>
        <w:pPrChange w:id="959" w:author="arkat" w:date="2017-09-29T08:51:00Z">
          <w:pPr>
            <w:pStyle w:val="BodyTextFirstIndent"/>
            <w:spacing w:after="0"/>
            <w:ind w:firstLine="720"/>
          </w:pPr>
        </w:pPrChange>
      </w:pPr>
      <w:del w:id="960" w:author="arkat" w:date="2017-09-26T22:06:00Z">
        <w:r w:rsidDel="00FC53D7">
          <w:rPr>
            <w:rFonts w:cs="Times New Roman"/>
            <w:color w:val="000000"/>
            <w:szCs w:val="24"/>
            <w:lang w:val="en-US"/>
          </w:rPr>
          <w:delText xml:space="preserve">Pendekatan lainya adalah </w:delText>
        </w:r>
      </w:del>
      <w:del w:id="961" w:author="arkat" w:date="2017-09-26T22:08:00Z">
        <w:r w:rsidRPr="000929A6" w:rsidDel="00FC53D7">
          <w:rPr>
            <w:rFonts w:cs="Times New Roman"/>
            <w:i/>
            <w:color w:val="000000"/>
            <w:szCs w:val="24"/>
            <w:lang w:val="en-US"/>
          </w:rPr>
          <w:delText>direct</w:delText>
        </w:r>
      </w:del>
      <w:ins w:id="962" w:author="arkat" w:date="2017-09-26T22:20:00Z">
        <w:r w:rsidR="00E2571C">
          <w:rPr>
            <w:rFonts w:cs="Times New Roman"/>
            <w:i/>
            <w:color w:val="000000"/>
            <w:szCs w:val="24"/>
            <w:lang w:val="en-US"/>
          </w:rPr>
          <w:t>Direct</w:t>
        </w:r>
      </w:ins>
      <w:r w:rsidRPr="000929A6">
        <w:rPr>
          <w:rFonts w:cs="Times New Roman"/>
          <w:i/>
          <w:color w:val="000000"/>
          <w:szCs w:val="24"/>
          <w:lang w:val="en-US"/>
        </w:rPr>
        <w:t xml:space="preserve"> mapping</w:t>
      </w:r>
      <w:r>
        <w:rPr>
          <w:rFonts w:cs="Times New Roman"/>
          <w:color w:val="000000"/>
          <w:szCs w:val="24"/>
          <w:lang w:val="en-US"/>
        </w:rPr>
        <w:t>, ya</w:t>
      </w:r>
      <w:ins w:id="963" w:author="arkat" w:date="2017-09-26T22:06:00Z">
        <w:r w:rsidR="00FC53D7">
          <w:rPr>
            <w:rFonts w:cs="Times New Roman"/>
            <w:color w:val="000000"/>
            <w:szCs w:val="24"/>
            <w:lang w:val="en-US"/>
          </w:rPr>
          <w:t>itu</w:t>
        </w:r>
      </w:ins>
      <w:del w:id="964" w:author="arkat" w:date="2017-09-26T22:06:00Z">
        <w:r w:rsidDel="00FC53D7">
          <w:rPr>
            <w:rFonts w:cs="Times New Roman"/>
            <w:color w:val="000000"/>
            <w:szCs w:val="24"/>
            <w:lang w:val="en-US"/>
          </w:rPr>
          <w:delText>kni</w:delText>
        </w:r>
      </w:del>
      <w:r>
        <w:rPr>
          <w:rFonts w:cs="Times New Roman"/>
          <w:color w:val="000000"/>
          <w:szCs w:val="24"/>
          <w:lang w:val="en-US"/>
        </w:rPr>
        <w:t xml:space="preserve"> </w:t>
      </w:r>
      <w:r w:rsidR="00D83C8C">
        <w:rPr>
          <w:rFonts w:cs="Times New Roman"/>
          <w:color w:val="000000"/>
          <w:szCs w:val="24"/>
          <w:lang w:val="en-US"/>
        </w:rPr>
        <w:t xml:space="preserve">transformasi dengan melakukan pemetaan </w:t>
      </w:r>
      <w:r>
        <w:rPr>
          <w:rFonts w:cs="Times New Roman"/>
          <w:color w:val="000000"/>
          <w:szCs w:val="24"/>
          <w:lang w:val="en-US"/>
        </w:rPr>
        <w:t xml:space="preserve">secara lansung dari struktur dan </w:t>
      </w:r>
      <w:del w:id="965" w:author="arkat" w:date="2017-09-26T22:06:00Z">
        <w:r w:rsidR="00594047" w:rsidDel="00FC53D7">
          <w:rPr>
            <w:rFonts w:cs="Times New Roman"/>
            <w:color w:val="000000"/>
            <w:szCs w:val="24"/>
            <w:lang w:val="en-US"/>
          </w:rPr>
          <w:delText xml:space="preserve">data </w:delText>
        </w:r>
      </w:del>
      <w:r w:rsidR="00594047">
        <w:rPr>
          <w:rFonts w:cs="Times New Roman"/>
          <w:color w:val="000000"/>
          <w:szCs w:val="24"/>
          <w:lang w:val="en-US"/>
        </w:rPr>
        <w:t xml:space="preserve">model </w:t>
      </w:r>
      <w:ins w:id="966" w:author="arkat" w:date="2017-09-26T22:06:00Z">
        <w:r w:rsidR="00FC53D7">
          <w:rPr>
            <w:rFonts w:cs="Times New Roman"/>
            <w:color w:val="000000"/>
            <w:szCs w:val="24"/>
            <w:lang w:val="en-US"/>
          </w:rPr>
          <w:t>data inti</w:t>
        </w:r>
      </w:ins>
      <w:ins w:id="967" w:author="arkat" w:date="2017-09-26T22:07:00Z">
        <w:r w:rsidR="00FC53D7">
          <w:rPr>
            <w:rFonts w:cs="Times New Roman"/>
            <w:color w:val="000000"/>
            <w:szCs w:val="24"/>
            <w:lang w:val="en-US"/>
          </w:rPr>
          <w:t xml:space="preserve"> yang memiliki kesamaan abtraksi</w:t>
        </w:r>
      </w:ins>
      <w:ins w:id="968" w:author="arkat" w:date="2017-09-26T22:06:00Z">
        <w:r w:rsidR="00FC53D7">
          <w:rPr>
            <w:rFonts w:cs="Times New Roman"/>
            <w:color w:val="000000"/>
            <w:szCs w:val="24"/>
            <w:lang w:val="en-US"/>
          </w:rPr>
          <w:t xml:space="preserve">. </w:t>
        </w:r>
      </w:ins>
      <w:del w:id="969" w:author="arkat" w:date="2017-09-26T22:07:00Z">
        <w:r w:rsidR="00594047" w:rsidDel="00FC53D7">
          <w:rPr>
            <w:rFonts w:cs="Times New Roman"/>
            <w:color w:val="000000"/>
            <w:szCs w:val="24"/>
            <w:lang w:val="en-US"/>
          </w:rPr>
          <w:delText xml:space="preserve">inti atau pemetaan dari model yang sejajar. </w:delText>
        </w:r>
      </w:del>
      <w:r w:rsidR="00594047">
        <w:rPr>
          <w:rFonts w:cs="Times New Roman"/>
          <w:color w:val="000000"/>
          <w:szCs w:val="24"/>
          <w:lang w:val="en-US"/>
        </w:rPr>
        <w:t xml:space="preserve">Seperti </w:t>
      </w:r>
      <w:ins w:id="970" w:author="arkat" w:date="2017-09-26T22:08:00Z">
        <w:r w:rsidR="00FC53D7">
          <w:rPr>
            <w:rFonts w:cs="Times New Roman"/>
            <w:color w:val="000000"/>
            <w:szCs w:val="24"/>
            <w:lang w:val="en-US"/>
          </w:rPr>
          <w:t xml:space="preserve">transformasi dari </w:t>
        </w:r>
      </w:ins>
      <w:r w:rsidR="00594047" w:rsidRPr="00B357EA">
        <w:rPr>
          <w:rFonts w:cs="Times New Roman"/>
          <w:color w:val="000000"/>
          <w:szCs w:val="24"/>
          <w:lang w:val="en-US"/>
          <w:rPrChange w:id="971" w:author="arkat" w:date="2017-09-26T20:22:00Z">
            <w:rPr>
              <w:rFonts w:cs="Times New Roman"/>
              <w:i/>
              <w:color w:val="000000"/>
              <w:szCs w:val="24"/>
              <w:lang w:val="en-US"/>
            </w:rPr>
          </w:rPrChange>
        </w:rPr>
        <w:t xml:space="preserve">EPC </w:t>
      </w:r>
      <w:r w:rsidR="00594047" w:rsidRPr="000929A6">
        <w:rPr>
          <w:rFonts w:cs="Times New Roman"/>
          <w:i/>
          <w:color w:val="000000"/>
          <w:szCs w:val="24"/>
          <w:lang w:val="en-US"/>
        </w:rPr>
        <w:t>Markup Languge</w:t>
      </w:r>
      <w:r w:rsidR="00594047">
        <w:rPr>
          <w:rFonts w:cs="Times New Roman"/>
          <w:color w:val="000000"/>
          <w:szCs w:val="24"/>
          <w:lang w:val="en-US"/>
        </w:rPr>
        <w:t xml:space="preserve"> </w:t>
      </w:r>
      <w:r w:rsidR="002B1CA8">
        <w:rPr>
          <w:rFonts w:cs="Times New Roman"/>
          <w:color w:val="000000"/>
          <w:szCs w:val="24"/>
          <w:lang w:val="en-US"/>
        </w:rPr>
        <w:t>(EPML) ke</w:t>
      </w:r>
      <w:r w:rsidR="00594047">
        <w:rPr>
          <w:rFonts w:cs="Times New Roman"/>
          <w:color w:val="000000"/>
          <w:szCs w:val="24"/>
          <w:lang w:val="en-US"/>
        </w:rPr>
        <w:t xml:space="preserve"> </w:t>
      </w:r>
      <w:r w:rsidR="00594047" w:rsidRPr="000929A6">
        <w:rPr>
          <w:rFonts w:cs="Times New Roman"/>
          <w:i/>
          <w:color w:val="000000"/>
          <w:szCs w:val="24"/>
          <w:lang w:val="en-US"/>
        </w:rPr>
        <w:t>Business Process Modeling Language</w:t>
      </w:r>
      <w:r w:rsidR="002B1CA8">
        <w:rPr>
          <w:rFonts w:cs="Times New Roman"/>
          <w:color w:val="000000"/>
          <w:szCs w:val="24"/>
          <w:lang w:val="en-US"/>
        </w:rPr>
        <w:t xml:space="preserve"> (BPML)</w:t>
      </w:r>
      <w:r w:rsidR="00594047">
        <w:rPr>
          <w:rFonts w:cs="Times New Roman"/>
          <w:color w:val="000000"/>
          <w:szCs w:val="24"/>
          <w:lang w:val="en-US"/>
        </w:rPr>
        <w:t>, Keduanya menggunakan XML sebagai</w:t>
      </w:r>
      <w:ins w:id="972" w:author="arkat" w:date="2017-09-26T22:08:00Z">
        <w:r w:rsidR="00FC53D7">
          <w:rPr>
            <w:rFonts w:cs="Times New Roman"/>
            <w:color w:val="000000"/>
            <w:szCs w:val="24"/>
            <w:lang w:val="en-US"/>
          </w:rPr>
          <w:t xml:space="preserve"> </w:t>
        </w:r>
      </w:ins>
      <w:del w:id="973" w:author="arkat" w:date="2017-09-26T22:08:00Z">
        <w:r w:rsidR="00594047" w:rsidDel="00FC53D7">
          <w:rPr>
            <w:rFonts w:cs="Times New Roman"/>
            <w:color w:val="000000"/>
            <w:szCs w:val="24"/>
            <w:lang w:val="en-US"/>
          </w:rPr>
          <w:delText xml:space="preserve"> proses </w:delText>
        </w:r>
      </w:del>
      <w:r w:rsidR="00594047">
        <w:rPr>
          <w:rFonts w:cs="Times New Roman"/>
          <w:color w:val="000000"/>
          <w:szCs w:val="24"/>
          <w:lang w:val="en-US"/>
        </w:rPr>
        <w:t>abstraksinya. Sehingga dapat ditransformasikan dengan menggunakan beberapa teknik</w:t>
      </w:r>
      <w:r w:rsidR="002B1CA8">
        <w:rPr>
          <w:rFonts w:cs="Times New Roman"/>
          <w:color w:val="000000"/>
          <w:szCs w:val="24"/>
          <w:lang w:val="en-US"/>
        </w:rPr>
        <w:t xml:space="preserve"> seperti XSLT, QVT-R atau ATL. </w:t>
      </w:r>
      <w:r w:rsidR="004750C9">
        <w:rPr>
          <w:rFonts w:cs="Times New Roman"/>
          <w:color w:val="000000"/>
          <w:szCs w:val="24"/>
          <w:lang w:val="en-US"/>
        </w:rPr>
        <w:t xml:space="preserve">Berdasarkan hasil survey yang dilakukan oleh </w:t>
      </w:r>
      <w:ins w:id="974" w:author="arkat" w:date="2017-09-26T22:20:00Z">
        <w:r w:rsidR="00E2571C">
          <w:rPr>
            <w:rFonts w:cs="Times New Roman"/>
            <w:color w:val="000000"/>
            <w:szCs w:val="24"/>
            <w:lang w:val="en-US"/>
          </w:rPr>
          <w:fldChar w:fldCharType="begin" w:fldLock="1"/>
        </w:r>
      </w:ins>
      <w:r w:rsidR="00E2571C">
        <w:rPr>
          <w:rFonts w:cs="Times New Roman"/>
          <w:color w:val="000000"/>
          <w:szCs w:val="24"/>
          <w:lang w:val="en-US"/>
        </w:rPr>
        <w:instrText>ADDIN CSL_CITATION { "citationItems" : [ { "id" : "ITEM-1", "itemData" : { "author" : [ { "dropping-particle" : "", "family" : "Khudori", "given" : "Ahsanun Naseh", "non-dropping-particle" : "", "parse-names" : false, "suffix" : "" }, { "dropping-particle" : "", "family" : "Kurniawan", "given" : "Tri Astoto", "non-dropping-particle" : "", "parse-names" : false, "suffix" : "" } ], "id" : "ITEM-1", "issue" : "X", "issued" : { "date-parts" : [ [ "2017" ] ] }, "number-of-pages" : "1-8", "title" : "Business Process Model Transformation Techniques : A Comprehensive Survey", "type" : "report", "volume" : "X" }, "uris" : [ "http://www.mendeley.com/documents/?uuid=1dfa1204-d23b-48d4-8071-8ad95eadc641" ] } ], "mendeley" : { "formattedCitation" : "(Khudori &amp; Kurniawan, 2017)", "manualFormatting" : "Khudori &amp; Kurniawan (2017)", "plainTextFormattedCitation" : "(Khudori &amp; Kurniawan, 2017)", "previouslyFormattedCitation" : "(Khudori &amp; Kurniawan, 2017)" }, "properties" : { "noteIndex" : 0 }, "schema" : "https://github.com/citation-style-language/schema/raw/master/csl-citation.json" }</w:instrText>
      </w:r>
      <w:r w:rsidR="00E2571C">
        <w:rPr>
          <w:rFonts w:cs="Times New Roman"/>
          <w:color w:val="000000"/>
          <w:szCs w:val="24"/>
          <w:lang w:val="en-US"/>
        </w:rPr>
        <w:fldChar w:fldCharType="separate"/>
      </w:r>
      <w:del w:id="975"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Khudori &amp; Kurniawan</w:t>
      </w:r>
      <w:del w:id="976" w:author="arkat" w:date="2017-09-26T22:20:00Z">
        <w:r w:rsidR="00E2571C" w:rsidRPr="00E2571C" w:rsidDel="00E2571C">
          <w:rPr>
            <w:rFonts w:cs="Times New Roman"/>
            <w:noProof/>
            <w:color w:val="000000"/>
            <w:szCs w:val="24"/>
            <w:lang w:val="en-US"/>
          </w:rPr>
          <w:delText>,</w:delText>
        </w:r>
      </w:del>
      <w:r w:rsidR="00E2571C" w:rsidRPr="00E2571C">
        <w:rPr>
          <w:rFonts w:cs="Times New Roman"/>
          <w:noProof/>
          <w:color w:val="000000"/>
          <w:szCs w:val="24"/>
          <w:lang w:val="en-US"/>
        </w:rPr>
        <w:t xml:space="preserve"> </w:t>
      </w:r>
      <w:ins w:id="977" w:author="arkat" w:date="2017-09-26T22:20:00Z">
        <w:r w:rsidR="00E2571C">
          <w:rPr>
            <w:rFonts w:cs="Times New Roman"/>
            <w:noProof/>
            <w:color w:val="000000"/>
            <w:szCs w:val="24"/>
            <w:lang w:val="en-US"/>
          </w:rPr>
          <w:t>(</w:t>
        </w:r>
      </w:ins>
      <w:r w:rsidR="00E2571C" w:rsidRPr="00E2571C">
        <w:rPr>
          <w:rFonts w:cs="Times New Roman"/>
          <w:noProof/>
          <w:color w:val="000000"/>
          <w:szCs w:val="24"/>
          <w:lang w:val="en-US"/>
        </w:rPr>
        <w:t>2017)</w:t>
      </w:r>
      <w:ins w:id="978" w:author="arkat" w:date="2017-09-26T22:20:00Z">
        <w:r w:rsidR="00E2571C">
          <w:rPr>
            <w:rFonts w:cs="Times New Roman"/>
            <w:color w:val="000000"/>
            <w:szCs w:val="24"/>
            <w:lang w:val="en-US"/>
          </w:rPr>
          <w:fldChar w:fldCharType="end"/>
        </w:r>
      </w:ins>
      <w:del w:id="979" w:author="arkat" w:date="2017-09-26T22:21:00Z">
        <w:r w:rsidR="004750C9" w:rsidDel="00E2571C">
          <w:rPr>
            <w:rFonts w:cs="Times New Roman"/>
            <w:color w:val="000000"/>
            <w:szCs w:val="24"/>
            <w:lang w:val="en-US"/>
          </w:rPr>
          <w:delText>Khudori dan Kurniawan (2017),</w:delText>
        </w:r>
      </w:del>
      <w:r w:rsidR="004750C9">
        <w:rPr>
          <w:rFonts w:cs="Times New Roman"/>
          <w:color w:val="000000"/>
          <w:szCs w:val="24"/>
          <w:lang w:val="en-US"/>
        </w:rPr>
        <w:t xml:space="preserve"> m</w:t>
      </w:r>
      <w:r w:rsidR="00594047">
        <w:rPr>
          <w:rFonts w:cs="Times New Roman"/>
          <w:color w:val="000000"/>
          <w:szCs w:val="24"/>
          <w:lang w:val="en-US"/>
        </w:rPr>
        <w:t xml:space="preserve">odel pendekatan seperti ini </w:t>
      </w:r>
      <w:r w:rsidR="004750C9">
        <w:rPr>
          <w:rFonts w:cs="Times New Roman"/>
          <w:color w:val="000000"/>
          <w:szCs w:val="24"/>
          <w:lang w:val="en-US"/>
        </w:rPr>
        <w:t xml:space="preserve">telah </w:t>
      </w:r>
      <w:r w:rsidR="00594047">
        <w:rPr>
          <w:rFonts w:cs="Times New Roman"/>
          <w:color w:val="000000"/>
          <w:szCs w:val="24"/>
          <w:lang w:val="en-US"/>
        </w:rPr>
        <w:t xml:space="preserve">banyak dilakukan oleh para peneliti, diantaranya adalah </w:t>
      </w:r>
      <w:r w:rsidR="008C32F8">
        <w:rPr>
          <w:rFonts w:cs="Times New Roman"/>
          <w:color w:val="000000"/>
          <w:szCs w:val="24"/>
          <w:lang w:val="en-US"/>
        </w:rPr>
        <w:t xml:space="preserve">Macek </w:t>
      </w:r>
      <w:del w:id="980" w:author="arkat" w:date="2017-09-26T20:39:00Z">
        <w:r w:rsidR="008C32F8" w:rsidDel="000929A6">
          <w:rPr>
            <w:rFonts w:cs="Times New Roman"/>
            <w:color w:val="000000"/>
            <w:szCs w:val="24"/>
            <w:lang w:val="en-US"/>
          </w:rPr>
          <w:delText>dan  Richta</w:delText>
        </w:r>
      </w:del>
      <w:ins w:id="981" w:author="arkat" w:date="2017-09-26T20:39:00Z">
        <w:r w:rsidR="000929A6">
          <w:rPr>
            <w:rFonts w:cs="Times New Roman"/>
            <w:color w:val="000000"/>
            <w:szCs w:val="24"/>
            <w:lang w:val="en-US"/>
          </w:rPr>
          <w:t>dan Richta</w:t>
        </w:r>
      </w:ins>
      <w:r w:rsidR="008C32F8">
        <w:rPr>
          <w:rFonts w:cs="Times New Roman"/>
          <w:color w:val="000000"/>
          <w:szCs w:val="24"/>
          <w:lang w:val="en-US"/>
        </w:rPr>
        <w:t xml:space="preserve"> (2009) untuk melakukan transformasi dari BPMN ke UML-AD, BPMN ke Petri Nets </w:t>
      </w:r>
      <w:r w:rsidR="002B1CA8">
        <w:rPr>
          <w:rFonts w:cs="Times New Roman"/>
          <w:color w:val="000000"/>
          <w:szCs w:val="24"/>
          <w:lang w:val="en-US"/>
        </w:rPr>
        <w:t>oleh</w:t>
      </w:r>
      <w:r w:rsidR="004750C9">
        <w:rPr>
          <w:rFonts w:cs="Times New Roman"/>
          <w:color w:val="000000"/>
          <w:szCs w:val="24"/>
          <w:lang w:val="en-US"/>
        </w:rPr>
        <w:t xml:space="preserve"> Raedts dkk (2007), Dijkman dkk (2007)</w:t>
      </w:r>
      <w:del w:id="982" w:author="arkat" w:date="2017-09-26T20:39:00Z">
        <w:r w:rsidR="004750C9" w:rsidDel="000929A6">
          <w:rPr>
            <w:rFonts w:cs="Times New Roman"/>
            <w:color w:val="000000"/>
            <w:szCs w:val="24"/>
            <w:lang w:val="en-US"/>
          </w:rPr>
          <w:delText>,  Ramadan</w:delText>
        </w:r>
      </w:del>
      <w:ins w:id="983" w:author="arkat" w:date="2017-09-26T20:39:00Z">
        <w:r w:rsidR="000929A6">
          <w:rPr>
            <w:rFonts w:cs="Times New Roman"/>
            <w:color w:val="000000"/>
            <w:szCs w:val="24"/>
            <w:lang w:val="en-US"/>
          </w:rPr>
          <w:t>, Ramadan</w:t>
        </w:r>
      </w:ins>
      <w:r w:rsidR="004750C9">
        <w:rPr>
          <w:rFonts w:cs="Times New Roman"/>
          <w:color w:val="000000"/>
          <w:szCs w:val="24"/>
          <w:lang w:val="en-US"/>
        </w:rPr>
        <w:t xml:space="preserve"> dkk (2011), Mouline dan Ly</w:t>
      </w:r>
      <w:r w:rsidR="001C7651">
        <w:rPr>
          <w:rFonts w:cs="Times New Roman"/>
          <w:color w:val="000000"/>
          <w:szCs w:val="24"/>
          <w:lang w:val="en-US"/>
        </w:rPr>
        <w:t xml:space="preserve">azidi (2013) </w:t>
      </w:r>
      <w:del w:id="984" w:author="arkat" w:date="2017-09-26T20:39:00Z">
        <w:r w:rsidR="001C7651" w:rsidDel="000929A6">
          <w:rPr>
            <w:rFonts w:cs="Times New Roman"/>
            <w:color w:val="000000"/>
            <w:szCs w:val="24"/>
            <w:lang w:val="en-US"/>
          </w:rPr>
          <w:delText>dan  kasar</w:delText>
        </w:r>
      </w:del>
      <w:ins w:id="985" w:author="arkat" w:date="2017-09-26T20:39:00Z">
        <w:r w:rsidR="000929A6">
          <w:rPr>
            <w:rFonts w:cs="Times New Roman"/>
            <w:color w:val="000000"/>
            <w:szCs w:val="24"/>
            <w:lang w:val="en-US"/>
          </w:rPr>
          <w:t>dan kasar</w:t>
        </w:r>
      </w:ins>
      <w:r w:rsidR="001C7651">
        <w:rPr>
          <w:rFonts w:cs="Times New Roman"/>
          <w:color w:val="000000"/>
          <w:szCs w:val="24"/>
          <w:lang w:val="en-US"/>
        </w:rPr>
        <w:t xml:space="preserve"> (2014</w:t>
      </w:r>
      <w:del w:id="986" w:author="arkat" w:date="2017-09-26T20:39:00Z">
        <w:r w:rsidR="001C7651" w:rsidDel="000929A6">
          <w:rPr>
            <w:rFonts w:cs="Times New Roman"/>
            <w:color w:val="000000"/>
            <w:szCs w:val="24"/>
            <w:lang w:val="en-US"/>
          </w:rPr>
          <w:delText>) ,</w:delText>
        </w:r>
      </w:del>
      <w:ins w:id="987" w:author="arkat" w:date="2017-09-26T20:39:00Z">
        <w:r w:rsidR="000929A6">
          <w:rPr>
            <w:rFonts w:cs="Times New Roman"/>
            <w:color w:val="000000"/>
            <w:szCs w:val="24"/>
            <w:lang w:val="en-US"/>
          </w:rPr>
          <w:t>),</w:t>
        </w:r>
      </w:ins>
      <w:r w:rsidR="001C7651">
        <w:rPr>
          <w:rFonts w:cs="Times New Roman"/>
          <w:color w:val="000000"/>
          <w:szCs w:val="24"/>
          <w:lang w:val="en-US"/>
        </w:rPr>
        <w:t xml:space="preserve"> </w:t>
      </w:r>
      <w:ins w:id="988" w:author="arkat" w:date="2017-09-26T22:10:00Z">
        <w:r w:rsidR="00FC53D7">
          <w:rPr>
            <w:rFonts w:cs="Times New Roman"/>
            <w:color w:val="000000"/>
            <w:szCs w:val="24"/>
            <w:lang w:val="en-US"/>
          </w:rPr>
          <w:t>EPC</w:t>
        </w:r>
      </w:ins>
      <w:del w:id="989" w:author="arkat" w:date="2017-09-26T22:10:00Z">
        <w:r w:rsidR="001C7651" w:rsidDel="00FC53D7">
          <w:rPr>
            <w:rFonts w:cs="Times New Roman"/>
            <w:color w:val="000000"/>
            <w:szCs w:val="24"/>
            <w:lang w:val="en-US"/>
          </w:rPr>
          <w:delText>BPMN</w:delText>
        </w:r>
      </w:del>
      <w:r w:rsidR="001C7651">
        <w:rPr>
          <w:rFonts w:cs="Times New Roman"/>
          <w:color w:val="000000"/>
          <w:szCs w:val="24"/>
          <w:lang w:val="en-US"/>
        </w:rPr>
        <w:t xml:space="preserve"> </w:t>
      </w:r>
      <w:del w:id="990" w:author="arkat" w:date="2017-09-26T20:39:00Z">
        <w:r w:rsidR="001C7651" w:rsidDel="000929A6">
          <w:rPr>
            <w:rFonts w:cs="Times New Roman"/>
            <w:color w:val="000000"/>
            <w:szCs w:val="24"/>
            <w:lang w:val="en-US"/>
          </w:rPr>
          <w:delText>ke  EPC</w:delText>
        </w:r>
      </w:del>
      <w:ins w:id="991" w:author="arkat" w:date="2017-09-26T20:39:00Z">
        <w:r w:rsidR="00FC53D7">
          <w:rPr>
            <w:rFonts w:cs="Times New Roman"/>
            <w:color w:val="000000"/>
            <w:szCs w:val="24"/>
            <w:lang w:val="en-US"/>
          </w:rPr>
          <w:t>ke BPMN</w:t>
        </w:r>
      </w:ins>
      <w:r w:rsidR="001C7651">
        <w:rPr>
          <w:rFonts w:cs="Times New Roman"/>
          <w:color w:val="000000"/>
          <w:szCs w:val="24"/>
          <w:lang w:val="en-US"/>
        </w:rPr>
        <w:t xml:space="preserve"> oleh </w:t>
      </w:r>
      <w:ins w:id="992" w:author="arkat" w:date="2017-09-26T22:23:00Z">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Decker &amp; Tscheschner</w:t>
        </w:r>
        <w:r w:rsidR="008637CC">
          <w:rPr>
            <w:rFonts w:cs="Times New Roman"/>
            <w:noProof/>
            <w:color w:val="000000"/>
            <w:szCs w:val="24"/>
            <w:lang w:val="en-US"/>
          </w:rPr>
          <w:t xml:space="preserve"> (</w:t>
        </w:r>
        <w:r w:rsidR="008637CC" w:rsidRPr="00E2571C">
          <w:rPr>
            <w:rFonts w:cs="Times New Roman"/>
            <w:noProof/>
            <w:color w:val="000000"/>
            <w:szCs w:val="24"/>
            <w:lang w:val="en-US"/>
          </w:rPr>
          <w:t>2009)</w:t>
        </w:r>
        <w:r w:rsidR="008637CC">
          <w:rPr>
            <w:rFonts w:cs="Times New Roman"/>
            <w:color w:val="000000"/>
            <w:szCs w:val="24"/>
            <w:lang w:val="en-US"/>
          </w:rPr>
          <w:fldChar w:fldCharType="end"/>
        </w:r>
      </w:ins>
      <w:ins w:id="993" w:author="arkat" w:date="2017-10-01T14:32:00Z">
        <w:r w:rsidR="00A818E6">
          <w:rPr>
            <w:rFonts w:cs="Times New Roman"/>
            <w:color w:val="000000"/>
            <w:szCs w:val="24"/>
            <w:lang w:val="en-US"/>
          </w:rPr>
          <w:t xml:space="preserve"> dan</w:t>
        </w:r>
      </w:ins>
      <w:ins w:id="994" w:author="arkat" w:date="2017-09-26T22:23:00Z">
        <w:r w:rsidR="008637CC">
          <w:rPr>
            <w:rFonts w:cs="Times New Roman"/>
            <w:color w:val="000000"/>
            <w:szCs w:val="24"/>
            <w:lang w:val="en-US"/>
          </w:rPr>
          <w:t xml:space="preserve"> </w:t>
        </w:r>
        <w:r w:rsidR="008637CC">
          <w:rPr>
            <w:rFonts w:cs="Times New Roman"/>
            <w:color w:val="000000"/>
            <w:szCs w:val="24"/>
            <w:lang w:val="en-US"/>
          </w:rPr>
          <w:fldChar w:fldCharType="begin" w:fldLock="1"/>
        </w:r>
        <w:r w:rsidR="008637CC">
          <w:rPr>
            <w:rFonts w:cs="Times New Roman"/>
            <w:color w:val="000000"/>
            <w:szCs w:val="24"/>
            <w:lang w:val="en-US"/>
          </w:rPr>
          <w: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"http://www.mendeley.com/documents/?uuid=cc38fcdd-6791-3430-96e1-9f32fafdee45" ] } ], "mendeley" : { "formattedCitation" : "(Kotsev &lt;i&gt;et al.&lt;/i&gt;, 2011)", "manualFormatting" : "Kotsev et al. (2011)", "plainTextFormattedCitation" : "(Kotsev et al., 2011)", "previouslyFormattedCitation" : "(Kotsev &lt;i&gt;et al.&lt;/i&gt;, 2011)" }, "properties" : { "noteIndex" : 0 }, "schema" : "https://github.com/citation-style-language/schema/raw/master/csl-citation.json" }</w:instrText>
        </w:r>
        <w:r w:rsidR="008637CC">
          <w:rPr>
            <w:rFonts w:cs="Times New Roman"/>
            <w:color w:val="000000"/>
            <w:szCs w:val="24"/>
            <w:lang w:val="en-US"/>
          </w:rPr>
          <w:fldChar w:fldCharType="separate"/>
        </w:r>
        <w:r w:rsidR="008637CC" w:rsidRPr="00E2571C">
          <w:rPr>
            <w:rFonts w:cs="Times New Roman"/>
            <w:noProof/>
            <w:color w:val="000000"/>
            <w:szCs w:val="24"/>
            <w:lang w:val="en-US"/>
          </w:rPr>
          <w:t xml:space="preserve">Kotsev </w:t>
        </w:r>
        <w:r w:rsidR="008637CC" w:rsidRPr="00E2571C">
          <w:rPr>
            <w:rFonts w:cs="Times New Roman"/>
            <w:i/>
            <w:noProof/>
            <w:color w:val="000000"/>
            <w:szCs w:val="24"/>
            <w:lang w:val="en-US"/>
          </w:rPr>
          <w:t>et al.</w:t>
        </w:r>
        <w:r w:rsidR="008637CC" w:rsidRPr="00E2571C">
          <w:rPr>
            <w:rFonts w:cs="Times New Roman"/>
            <w:noProof/>
            <w:color w:val="000000"/>
            <w:szCs w:val="24"/>
            <w:lang w:val="en-US"/>
          </w:rPr>
          <w:t xml:space="preserve"> </w:t>
        </w:r>
        <w:r w:rsidR="008637CC">
          <w:rPr>
            <w:rFonts w:cs="Times New Roman"/>
            <w:noProof/>
            <w:color w:val="000000"/>
            <w:szCs w:val="24"/>
            <w:lang w:val="en-US"/>
          </w:rPr>
          <w:t>(</w:t>
        </w:r>
        <w:r w:rsidR="008637CC" w:rsidRPr="00E2571C">
          <w:rPr>
            <w:rFonts w:cs="Times New Roman"/>
            <w:noProof/>
            <w:color w:val="000000"/>
            <w:szCs w:val="24"/>
            <w:lang w:val="en-US"/>
          </w:rPr>
          <w:t>2011)</w:t>
        </w:r>
        <w:r w:rsidR="008637CC">
          <w:rPr>
            <w:rFonts w:cs="Times New Roman"/>
            <w:color w:val="000000"/>
            <w:szCs w:val="24"/>
            <w:lang w:val="en-US"/>
          </w:rPr>
          <w:fldChar w:fldCharType="end"/>
        </w:r>
      </w:ins>
      <w:del w:id="995" w:author="arkat" w:date="2017-09-26T22:23:00Z">
        <w:r w:rsidR="001C7651" w:rsidDel="008637CC">
          <w:rPr>
            <w:rFonts w:cs="Times New Roman"/>
            <w:color w:val="000000"/>
            <w:szCs w:val="24"/>
            <w:lang w:val="en-US"/>
          </w:rPr>
          <w:delText>Tscheschner (2006) dan Kotsev dkk (2011)</w:delText>
        </w:r>
      </w:del>
      <w:r w:rsidR="001C7651">
        <w:rPr>
          <w:rFonts w:cs="Times New Roman"/>
          <w:color w:val="000000"/>
          <w:szCs w:val="24"/>
          <w:lang w:val="en-US"/>
        </w:rPr>
        <w:t>.</w:t>
      </w:r>
      <w:r w:rsidR="00D21BB8">
        <w:rPr>
          <w:rFonts w:cs="Times New Roman"/>
          <w:color w:val="000000"/>
          <w:szCs w:val="24"/>
          <w:lang w:val="en-US"/>
        </w:rPr>
        <w:t xml:space="preserve"> </w:t>
      </w:r>
      <w:ins w:id="996" w:author="arkat" w:date="2017-10-01T14:33:00Z">
        <w:r w:rsidR="00A818E6">
          <w:rPr>
            <w:rFonts w:cs="Times New Roman"/>
            <w:color w:val="000000"/>
            <w:szCs w:val="24"/>
            <w:lang w:val="en-US"/>
          </w:rPr>
          <w:t>Dari beberapa penelitian tersebut menyimpulkan bahwa p</w:t>
        </w:r>
      </w:ins>
      <w:del w:id="997" w:author="arkat" w:date="2017-10-01T14:33:00Z">
        <w:r w:rsidR="00D21BB8" w:rsidDel="00A818E6">
          <w:rPr>
            <w:rFonts w:cs="Times New Roman"/>
            <w:color w:val="000000"/>
            <w:szCs w:val="24"/>
            <w:lang w:val="en-US"/>
          </w:rPr>
          <w:delText>P</w:delText>
        </w:r>
      </w:del>
      <w:r w:rsidR="00D21BB8">
        <w:rPr>
          <w:rFonts w:cs="Times New Roman"/>
          <w:color w:val="000000"/>
          <w:szCs w:val="24"/>
          <w:lang w:val="en-US"/>
        </w:rPr>
        <w:t>endekatan</w:t>
      </w:r>
      <w:ins w:id="998" w:author="arkat" w:date="2017-10-01T14:33:00Z">
        <w:r w:rsidR="00A818E6">
          <w:rPr>
            <w:rFonts w:cs="Times New Roman"/>
            <w:color w:val="000000"/>
            <w:szCs w:val="24"/>
            <w:lang w:val="en-US"/>
          </w:rPr>
          <w:t xml:space="preserve"> transformai dengan</w:t>
        </w:r>
      </w:ins>
      <w:r w:rsidR="00D21BB8">
        <w:rPr>
          <w:rFonts w:cs="Times New Roman"/>
          <w:color w:val="000000"/>
          <w:szCs w:val="24"/>
          <w:lang w:val="en-US"/>
        </w:rPr>
        <w:t xml:space="preserve"> </w:t>
      </w:r>
      <w:r w:rsidR="00D21BB8" w:rsidRPr="000929A6">
        <w:rPr>
          <w:rFonts w:cs="Times New Roman"/>
          <w:i/>
          <w:color w:val="000000"/>
          <w:szCs w:val="24"/>
          <w:lang w:val="en-US"/>
        </w:rPr>
        <w:t xml:space="preserve">direct mapping </w:t>
      </w:r>
      <w:r w:rsidR="00D83C8C">
        <w:rPr>
          <w:rFonts w:cs="Times New Roman"/>
          <w:color w:val="000000"/>
          <w:szCs w:val="24"/>
          <w:lang w:val="en-US"/>
        </w:rPr>
        <w:t>sangat</w:t>
      </w:r>
      <w:r w:rsidR="00D21BB8">
        <w:rPr>
          <w:rFonts w:cs="Times New Roman"/>
          <w:color w:val="000000"/>
          <w:szCs w:val="24"/>
          <w:lang w:val="en-US"/>
        </w:rPr>
        <w:t xml:space="preserve"> efektif karena tidak ada informasi yang disembunyikan</w:t>
      </w:r>
      <w:ins w:id="999" w:author="arkat" w:date="2017-10-01T14:33:00Z">
        <w:r w:rsidR="00A818E6">
          <w:rPr>
            <w:rFonts w:cs="Times New Roman"/>
            <w:color w:val="000000"/>
            <w:szCs w:val="24"/>
            <w:lang w:val="en-US"/>
          </w:rPr>
          <w:t xml:space="preserve">, karena </w:t>
        </w:r>
      </w:ins>
      <w:del w:id="1000" w:author="arkat" w:date="2017-10-01T14:33:00Z">
        <w:r w:rsidR="00D21BB8" w:rsidDel="00A818E6">
          <w:rPr>
            <w:rFonts w:cs="Times New Roman"/>
            <w:color w:val="000000"/>
            <w:szCs w:val="24"/>
            <w:lang w:val="en-US"/>
          </w:rPr>
          <w:delText xml:space="preserve">, </w:delText>
        </w:r>
      </w:del>
      <w:r w:rsidR="00D21BB8">
        <w:rPr>
          <w:rFonts w:cs="Times New Roman"/>
          <w:color w:val="000000"/>
          <w:szCs w:val="24"/>
          <w:lang w:val="en-US"/>
        </w:rPr>
        <w:t xml:space="preserve">seluruh struktur informasi dan </w:t>
      </w:r>
      <w:r w:rsidR="00680F2F">
        <w:rPr>
          <w:rFonts w:cs="Times New Roman"/>
          <w:color w:val="000000"/>
          <w:szCs w:val="24"/>
          <w:lang w:val="en-US"/>
        </w:rPr>
        <w:t>semantik</w:t>
      </w:r>
      <w:r w:rsidR="00D21BB8">
        <w:rPr>
          <w:rFonts w:cs="Times New Roman"/>
          <w:color w:val="000000"/>
          <w:szCs w:val="24"/>
          <w:lang w:val="en-US"/>
        </w:rPr>
        <w:t xml:space="preserve"> masih tersedia.</w:t>
      </w:r>
    </w:p>
    <w:p w14:paraId="4533F5DB" w14:textId="6B666D1D" w:rsidR="008B4B27" w:rsidRDefault="00E2571C">
      <w:pPr>
        <w:pStyle w:val="BodyTextFirstIndent"/>
        <w:spacing w:after="0"/>
        <w:ind w:firstLine="426"/>
        <w:rPr>
          <w:ins w:id="1001" w:author="arkat" w:date="2017-09-29T08:55:00Z"/>
          <w:lang w:val="en-US"/>
        </w:rPr>
        <w:pPrChange w:id="1002" w:author="arkat" w:date="2017-09-26T22:06:00Z">
          <w:pPr>
            <w:pStyle w:val="BodyTextFirstIndent"/>
            <w:spacing w:after="0"/>
            <w:ind w:firstLine="720"/>
          </w:pPr>
        </w:pPrChange>
      </w:pPr>
      <w:ins w:id="1003" w:author="arkat" w:date="2017-09-26T22:13:00Z">
        <w:r>
          <w:rPr>
            <w:rFonts w:cs="Times New Roman"/>
            <w:color w:val="000000"/>
            <w:szCs w:val="24"/>
            <w:lang w:val="en-US"/>
          </w:rPr>
          <w:t xml:space="preserve">Transformasi dari EPC dan BPMN yang telah dilakukan oleh </w:t>
        </w:r>
      </w:ins>
      <w:ins w:id="1004" w:author="arkat" w:date="2017-09-26T22:14:00Z">
        <w:r>
          <w:rPr>
            <w:rFonts w:cs="Times New Roman"/>
            <w:color w:val="000000"/>
            <w:szCs w:val="24"/>
            <w:lang w:val="en-US"/>
          </w:rPr>
          <w:fldChar w:fldCharType="begin" w:fldLock="1"/>
        </w:r>
      </w:ins>
      <w:r>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rFonts w:cs="Times New Roman"/>
          <w:color w:val="000000"/>
          <w:szCs w:val="24"/>
          <w:lang w:val="en-US"/>
        </w:rPr>
        <w:fldChar w:fldCharType="separate"/>
      </w:r>
      <w:del w:id="1005" w:author="arkat" w:date="2017-09-26T22:15:00Z">
        <w:r w:rsidRPr="00E2571C" w:rsidDel="00E2571C">
          <w:rPr>
            <w:rFonts w:cs="Times New Roman"/>
            <w:noProof/>
            <w:color w:val="000000"/>
            <w:szCs w:val="24"/>
            <w:lang w:val="en-US"/>
          </w:rPr>
          <w:delText>(</w:delText>
        </w:r>
      </w:del>
      <w:r w:rsidRPr="00E2571C">
        <w:rPr>
          <w:rFonts w:cs="Times New Roman"/>
          <w:noProof/>
          <w:color w:val="000000"/>
          <w:szCs w:val="24"/>
          <w:lang w:val="en-US"/>
        </w:rPr>
        <w:t>Decker &amp; Tscheschner</w:t>
      </w:r>
      <w:ins w:id="1006" w:author="arkat" w:date="2017-09-26T22:15:00Z">
        <w:r>
          <w:rPr>
            <w:rFonts w:cs="Times New Roman"/>
            <w:noProof/>
            <w:color w:val="000000"/>
            <w:szCs w:val="24"/>
            <w:lang w:val="en-US"/>
          </w:rPr>
          <w:t xml:space="preserve"> </w:t>
        </w:r>
      </w:ins>
      <w:del w:id="1007" w:author="arkat" w:date="2017-09-26T22:15:00Z">
        <w:r w:rsidRPr="00E2571C" w:rsidDel="00E2571C">
          <w:rPr>
            <w:rFonts w:cs="Times New Roman"/>
            <w:noProof/>
            <w:color w:val="000000"/>
            <w:szCs w:val="24"/>
            <w:lang w:val="en-US"/>
          </w:rPr>
          <w:delText xml:space="preserve">, </w:delText>
        </w:r>
      </w:del>
      <w:ins w:id="1008" w:author="arkat" w:date="2017-09-26T22:15:00Z">
        <w:r>
          <w:rPr>
            <w:rFonts w:cs="Times New Roman"/>
            <w:noProof/>
            <w:color w:val="000000"/>
            <w:szCs w:val="24"/>
            <w:lang w:val="en-US"/>
          </w:rPr>
          <w:t>(</w:t>
        </w:r>
      </w:ins>
      <w:r w:rsidRPr="00E2571C">
        <w:rPr>
          <w:rFonts w:cs="Times New Roman"/>
          <w:noProof/>
          <w:color w:val="000000"/>
          <w:szCs w:val="24"/>
          <w:lang w:val="en-US"/>
        </w:rPr>
        <w:t>2009)</w:t>
      </w:r>
      <w:ins w:id="1009" w:author="arkat" w:date="2017-09-26T22:14:00Z">
        <w:r>
          <w:rPr>
            <w:rFonts w:cs="Times New Roman"/>
            <w:color w:val="000000"/>
            <w:szCs w:val="24"/>
            <w:lang w:val="en-US"/>
          </w:rPr>
          <w:fldChar w:fldCharType="end"/>
        </w:r>
      </w:ins>
      <w:ins w:id="1010" w:author="arkat" w:date="2017-09-26T22:15:00Z">
        <w:r>
          <w:rPr>
            <w:rFonts w:cs="Times New Roman"/>
            <w:color w:val="000000"/>
            <w:szCs w:val="24"/>
            <w:lang w:val="en-US"/>
          </w:rPr>
          <w:t xml:space="preserve"> </w:t>
        </w:r>
      </w:ins>
      <w:ins w:id="1011" w:author="arkat" w:date="2017-09-26T22:32:00Z">
        <w:r w:rsidR="008637CC">
          <w:rPr>
            <w:rFonts w:cs="Times New Roman"/>
            <w:color w:val="000000"/>
            <w:szCs w:val="24"/>
            <w:lang w:val="en-US"/>
          </w:rPr>
          <w:t>menggunakan BPMN versi 1</w:t>
        </w:r>
      </w:ins>
      <w:ins w:id="1012" w:author="arkat" w:date="2017-09-28T16:41:00Z">
        <w:r w:rsidR="002439B5">
          <w:rPr>
            <w:rFonts w:cs="Times New Roman"/>
            <w:color w:val="000000"/>
            <w:szCs w:val="24"/>
            <w:lang w:val="en-US"/>
          </w:rPr>
          <w:t>.0</w:t>
        </w:r>
      </w:ins>
      <w:ins w:id="1013" w:author="arkat" w:date="2017-10-01T14:34:00Z">
        <w:r w:rsidR="00A818E6">
          <w:rPr>
            <w:rFonts w:cs="Times New Roman"/>
            <w:color w:val="000000"/>
            <w:szCs w:val="24"/>
            <w:lang w:val="en-US"/>
          </w:rPr>
          <w:t xml:space="preserve">. Padahal pada tahun 2011 OMG merilis BPMN 2.0 dengan </w:t>
        </w:r>
      </w:ins>
      <w:ins w:id="1014" w:author="arkat" w:date="2017-10-01T14:35:00Z">
        <w:r w:rsidR="00A818E6">
          <w:rPr>
            <w:rFonts w:cs="Times New Roman"/>
            <w:color w:val="000000"/>
            <w:szCs w:val="24"/>
            <w:lang w:val="en-US"/>
          </w:rPr>
          <w:t xml:space="preserve">menambahkan beberapa fungsi dan </w:t>
        </w:r>
      </w:ins>
      <w:ins w:id="1015" w:author="arkat" w:date="2017-10-01T14:34:00Z">
        <w:r w:rsidR="00A818E6">
          <w:rPr>
            <w:rFonts w:cs="Times New Roman"/>
            <w:color w:val="000000"/>
            <w:szCs w:val="24"/>
            <w:lang w:val="en-US"/>
          </w:rPr>
          <w:t xml:space="preserve">beberapa notasi tambahan. </w:t>
        </w:r>
      </w:ins>
      <w:ins w:id="1016" w:author="arkat" w:date="2017-09-26T22:32:00Z">
        <w:r w:rsidR="002439B5">
          <w:rPr>
            <w:rFonts w:cs="Times New Roman"/>
            <w:color w:val="000000"/>
            <w:szCs w:val="24"/>
            <w:lang w:val="en-US"/>
          </w:rPr>
          <w:t>S</w:t>
        </w:r>
        <w:r w:rsidR="00D14F7F">
          <w:rPr>
            <w:rFonts w:cs="Times New Roman"/>
            <w:color w:val="000000"/>
            <w:szCs w:val="24"/>
            <w:lang w:val="en-US"/>
          </w:rPr>
          <w:t>edangkan untuk</w:t>
        </w:r>
      </w:ins>
      <w:ins w:id="1017" w:author="arkat" w:date="2017-10-01T15:29:00Z">
        <w:r w:rsidR="00C37DE8">
          <w:rPr>
            <w:rFonts w:cs="Times New Roman"/>
            <w:color w:val="000000"/>
            <w:szCs w:val="24"/>
            <w:lang w:val="en-US"/>
          </w:rPr>
          <w:t xml:space="preserve"> EPC, </w:t>
        </w:r>
      </w:ins>
      <w:ins w:id="1018" w:author="arkat" w:date="2017-09-26T22:32:00Z">
        <w:r w:rsidR="00D14F7F">
          <w:rPr>
            <w:rFonts w:cs="Times New Roman"/>
            <w:color w:val="000000"/>
            <w:szCs w:val="24"/>
            <w:lang w:val="en-US"/>
          </w:rPr>
          <w:t xml:space="preserve"> </w:t>
        </w:r>
      </w:ins>
      <w:ins w:id="1019" w:author="arkat" w:date="2017-09-29T08:51:00Z">
        <w:r w:rsidR="008B4B27">
          <w:rPr>
            <w:rFonts w:cs="Times New Roman"/>
            <w:color w:val="000000"/>
            <w:szCs w:val="24"/>
            <w:lang w:val="en-US"/>
          </w:rPr>
          <w:t xml:space="preserve">elemen inti </w:t>
        </w:r>
      </w:ins>
      <w:ins w:id="1020" w:author="arkat" w:date="2017-09-26T22:32:00Z">
        <w:r w:rsidR="00D14F7F">
          <w:rPr>
            <w:rFonts w:cs="Times New Roman"/>
            <w:color w:val="000000"/>
            <w:szCs w:val="24"/>
            <w:lang w:val="en-US"/>
          </w:rPr>
          <w:t>EPC</w:t>
        </w:r>
      </w:ins>
      <w:ins w:id="1021" w:author="arkat" w:date="2017-09-29T08:52:00Z">
        <w:r w:rsidR="008B4B27">
          <w:rPr>
            <w:rFonts w:cs="Times New Roman"/>
            <w:color w:val="000000"/>
            <w:szCs w:val="24"/>
            <w:lang w:val="en-US"/>
          </w:rPr>
          <w:t xml:space="preserve"> (</w:t>
        </w:r>
        <w:r w:rsidR="008B4B27" w:rsidRPr="00832701">
          <w:rPr>
            <w:rFonts w:cs="Times New Roman"/>
            <w:i/>
            <w:color w:val="000000"/>
            <w:szCs w:val="24"/>
            <w:lang w:val="en-US"/>
          </w:rPr>
          <w:t>Fungsi, Event</w:t>
        </w:r>
        <w:r w:rsidR="008B4B27" w:rsidRPr="00832701">
          <w:rPr>
            <w:rFonts w:cs="Times New Roman"/>
            <w:color w:val="000000"/>
            <w:szCs w:val="24"/>
            <w:lang w:val="en-US"/>
          </w:rPr>
          <w:t xml:space="preserve">, </w:t>
        </w:r>
        <w:r w:rsidR="008B4B27">
          <w:rPr>
            <w:rFonts w:cs="Times New Roman"/>
            <w:color w:val="000000"/>
            <w:szCs w:val="24"/>
            <w:lang w:val="en-US"/>
          </w:rPr>
          <w:t>dan</w:t>
        </w:r>
        <w:r w:rsidR="008B4B27" w:rsidRPr="00832701">
          <w:rPr>
            <w:rFonts w:cs="Times New Roman"/>
            <w:color w:val="000000"/>
            <w:szCs w:val="24"/>
            <w:lang w:val="en-US"/>
          </w:rPr>
          <w:t xml:space="preserve"> </w:t>
        </w:r>
        <w:r w:rsidR="008B4B27" w:rsidRPr="000929A6">
          <w:rPr>
            <w:rFonts w:cs="Times New Roman"/>
            <w:i/>
            <w:color w:val="000000"/>
            <w:szCs w:val="24"/>
            <w:lang w:val="en-US"/>
          </w:rPr>
          <w:t>Connector</w:t>
        </w:r>
        <w:r w:rsidR="008B4B27">
          <w:rPr>
            <w:rFonts w:cs="Times New Roman"/>
            <w:color w:val="000000"/>
            <w:szCs w:val="24"/>
            <w:lang w:val="en-US"/>
          </w:rPr>
          <w:t>)</w:t>
        </w:r>
      </w:ins>
      <w:ins w:id="1022" w:author="arkat" w:date="2017-09-26T22:32:00Z">
        <w:r w:rsidR="00C37DE8">
          <w:rPr>
            <w:rFonts w:cs="Times New Roman"/>
            <w:color w:val="000000"/>
            <w:szCs w:val="24"/>
            <w:lang w:val="en-US"/>
          </w:rPr>
          <w:t xml:space="preserve"> mengacu pada standar</w:t>
        </w:r>
        <w:r w:rsidR="00D14F7F">
          <w:rPr>
            <w:rFonts w:cs="Times New Roman"/>
            <w:color w:val="000000"/>
            <w:szCs w:val="24"/>
            <w:lang w:val="en-US"/>
          </w:rPr>
          <w:t xml:space="preserve"> yang dirumuskan oleh </w:t>
        </w:r>
      </w:ins>
      <w:ins w:id="1023" w:author="arkat" w:date="2017-09-26T22:38:00Z">
        <w:r w:rsidR="00D14F7F">
          <w:rPr>
            <w:rFonts w:cs="Times New Roman"/>
            <w:color w:val="000000"/>
            <w:szCs w:val="24"/>
            <w:lang w:val="en-US"/>
          </w:rPr>
          <w:fldChar w:fldCharType="begin" w:fldLock="1"/>
        </w:r>
      </w:ins>
      <w:r w:rsidR="00686631">
        <w:rPr>
          <w:rFonts w:cs="Times New Roman"/>
          <w:color w:val="000000"/>
          <w:szCs w:val="24"/>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sidR="00D14F7F">
        <w:rPr>
          <w:rFonts w:cs="Times New Roman"/>
          <w:color w:val="000000"/>
          <w:szCs w:val="24"/>
          <w:lang w:val="en-US"/>
        </w:rPr>
        <w:fldChar w:fldCharType="separate"/>
      </w:r>
      <w:del w:id="1024"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Keller </w:t>
      </w:r>
      <w:r w:rsidR="00D14F7F" w:rsidRPr="00D14F7F">
        <w:rPr>
          <w:rFonts w:cs="Times New Roman"/>
          <w:i/>
          <w:noProof/>
          <w:color w:val="000000"/>
          <w:szCs w:val="24"/>
          <w:lang w:val="en-US"/>
        </w:rPr>
        <w:t>et al.</w:t>
      </w:r>
      <w:del w:id="1025" w:author="arkat" w:date="2017-09-26T22:38:00Z">
        <w:r w:rsidR="00D14F7F" w:rsidRPr="00D14F7F" w:rsidDel="00D14F7F">
          <w:rPr>
            <w:rFonts w:cs="Times New Roman"/>
            <w:noProof/>
            <w:color w:val="000000"/>
            <w:szCs w:val="24"/>
            <w:lang w:val="en-US"/>
          </w:rPr>
          <w:delText>,</w:delText>
        </w:r>
      </w:del>
      <w:r w:rsidR="00D14F7F" w:rsidRPr="00D14F7F">
        <w:rPr>
          <w:rFonts w:cs="Times New Roman"/>
          <w:noProof/>
          <w:color w:val="000000"/>
          <w:szCs w:val="24"/>
          <w:lang w:val="en-US"/>
        </w:rPr>
        <w:t xml:space="preserve"> </w:t>
      </w:r>
      <w:ins w:id="1026" w:author="arkat" w:date="2017-09-26T22:38:00Z">
        <w:r w:rsidR="00D14F7F">
          <w:rPr>
            <w:rFonts w:cs="Times New Roman"/>
            <w:noProof/>
            <w:color w:val="000000"/>
            <w:szCs w:val="24"/>
            <w:lang w:val="en-US"/>
          </w:rPr>
          <w:t>(</w:t>
        </w:r>
      </w:ins>
      <w:r w:rsidR="00D14F7F" w:rsidRPr="00D14F7F">
        <w:rPr>
          <w:rFonts w:cs="Times New Roman"/>
          <w:noProof/>
          <w:color w:val="000000"/>
          <w:szCs w:val="24"/>
          <w:lang w:val="en-US"/>
        </w:rPr>
        <w:t>2017)</w:t>
      </w:r>
      <w:ins w:id="1027" w:author="arkat" w:date="2017-09-26T22:38:00Z">
        <w:r w:rsidR="00D14F7F">
          <w:rPr>
            <w:rFonts w:cs="Times New Roman"/>
            <w:color w:val="000000"/>
            <w:szCs w:val="24"/>
            <w:lang w:val="en-US"/>
          </w:rPr>
          <w:fldChar w:fldCharType="end"/>
        </w:r>
      </w:ins>
      <w:ins w:id="1028" w:author="arkat" w:date="2017-09-26T22:39:00Z">
        <w:r w:rsidR="00D14F7F">
          <w:rPr>
            <w:rFonts w:cs="Times New Roman"/>
            <w:color w:val="000000"/>
            <w:szCs w:val="24"/>
            <w:lang w:val="en-US"/>
          </w:rPr>
          <w:t>.</w:t>
        </w:r>
      </w:ins>
      <w:ins w:id="1029" w:author="arkat" w:date="2017-09-29T08:55:00Z">
        <w:r w:rsidR="008B4B27" w:rsidRPr="008B4B27">
          <w:rPr>
            <w:lang w:val="en-US"/>
          </w:rPr>
          <w:t xml:space="preserve"> </w:t>
        </w:r>
        <w:r w:rsidR="00C37DE8">
          <w:rPr>
            <w:lang w:val="en-US"/>
          </w:rPr>
          <w:t>Tidak adanya</w:t>
        </w:r>
      </w:ins>
      <w:ins w:id="1030" w:author="arkat" w:date="2017-10-01T15:30:00Z">
        <w:r w:rsidR="00C37DE8">
          <w:rPr>
            <w:lang w:val="en-US"/>
          </w:rPr>
          <w:t xml:space="preserve"> </w:t>
        </w:r>
      </w:ins>
      <w:ins w:id="1031" w:author="arkat" w:date="2017-09-29T08:55:00Z">
        <w:r w:rsidR="00C37DE8">
          <w:rPr>
            <w:lang w:val="en-US"/>
          </w:rPr>
          <w:t>dokumentasi</w:t>
        </w:r>
        <w:r w:rsidR="008B4B27">
          <w:rPr>
            <w:lang w:val="en-US"/>
          </w:rPr>
          <w:t xml:space="preserve"> </w:t>
        </w:r>
      </w:ins>
      <w:ins w:id="1032" w:author="arkat" w:date="2017-10-01T15:30:00Z">
        <w:r w:rsidR="00C37DE8">
          <w:rPr>
            <w:lang w:val="en-US"/>
          </w:rPr>
          <w:t xml:space="preserve">dan formalisasi </w:t>
        </w:r>
      </w:ins>
      <w:ins w:id="1033" w:author="arkat" w:date="2017-10-01T15:32:00Z">
        <w:r w:rsidR="00C37DE8">
          <w:rPr>
            <w:lang w:val="en-US"/>
          </w:rPr>
          <w:t xml:space="preserve">standar </w:t>
        </w:r>
      </w:ins>
      <w:ins w:id="1034" w:author="arkat" w:date="2017-10-01T15:31:00Z">
        <w:r w:rsidR="00C37DE8">
          <w:rPr>
            <w:lang w:val="en-US"/>
          </w:rPr>
          <w:t xml:space="preserve">perluasan elemen EPC </w:t>
        </w:r>
      </w:ins>
      <w:ins w:id="1035" w:author="arkat" w:date="2017-10-01T15:30:00Z">
        <w:r w:rsidR="00C37DE8">
          <w:rPr>
            <w:lang w:val="en-US"/>
          </w:rPr>
          <w:t>menyebabkan</w:t>
        </w:r>
      </w:ins>
      <w:ins w:id="1036" w:author="arkat" w:date="2017-10-01T15:31:00Z">
        <w:r w:rsidR="00C37DE8">
          <w:rPr>
            <w:lang w:val="en-US"/>
          </w:rPr>
          <w:t xml:space="preserve"> perbedaan di berbagai referensi</w:t>
        </w:r>
      </w:ins>
      <w:ins w:id="1037" w:author="arkat" w:date="2017-10-01T15:30:00Z">
        <w:r w:rsidR="00C37DE8">
          <w:rPr>
            <w:lang w:val="en-US"/>
          </w:rPr>
          <w:t xml:space="preserve"> </w:t>
        </w:r>
      </w:ins>
      <w:ins w:id="1038" w:author="arkat" w:date="2017-09-29T08:55:00Z">
        <w:r w:rsidR="008B4B27">
          <w:rPr>
            <w:lang w:val="en-US"/>
          </w:rPr>
          <w:fldChar w:fldCharType="begin" w:fldLock="1"/>
        </w:r>
        <w:r w:rsidR="008B4B27">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sidR="008B4B27">
          <w:rPr>
            <w:lang w:val="en-US"/>
          </w:rPr>
          <w:fldChar w:fldCharType="separate"/>
        </w:r>
        <w:r w:rsidR="008B4B27" w:rsidRPr="009D16AE">
          <w:rPr>
            <w:noProof/>
            <w:lang w:val="en-US"/>
          </w:rPr>
          <w:t>(Aalst, 1999)</w:t>
        </w:r>
        <w:r w:rsidR="008B4B27">
          <w:rPr>
            <w:lang w:val="en-US"/>
          </w:rPr>
          <w:fldChar w:fldCharType="end"/>
        </w:r>
        <w:r w:rsidR="008B4B27">
          <w:rPr>
            <w:lang w:val="en-US"/>
          </w:rPr>
          <w:t>.</w:t>
        </w:r>
      </w:ins>
      <w:ins w:id="1039" w:author="arkat" w:date="2017-09-29T08:56:00Z">
        <w:r w:rsidR="008B4B27">
          <w:rPr>
            <w:lang w:val="en-US"/>
          </w:rPr>
          <w:t xml:space="preserve"> </w:t>
        </w:r>
      </w:ins>
      <w:ins w:id="1040" w:author="arkat" w:date="2017-10-01T15:33:00Z">
        <w:r w:rsidR="00C37DE8">
          <w:rPr>
            <w:lang w:val="en-US"/>
          </w:rPr>
          <w:t xml:space="preserve">Seperti, </w:t>
        </w:r>
      </w:ins>
      <w:ins w:id="1041" w:author="arkat" w:date="2017-09-29T08:56:00Z">
        <w:r w:rsidR="008B4B27">
          <w:rPr>
            <w:rFonts w:cs="Times New Roman"/>
            <w:color w:val="000000"/>
            <w:szCs w:val="24"/>
            <w:lang w:val="en-US"/>
          </w:rPr>
          <w:t xml:space="preserve"> Elemen perluasan EPC yang digunakan oleh</w:t>
        </w:r>
      </w:ins>
      <w:ins w:id="1042" w:author="arkat" w:date="2017-09-29T08:57:00Z">
        <w:r w:rsidR="008B4B27">
          <w:rPr>
            <w:rFonts w:cs="Times New Roman"/>
            <w:color w:val="000000"/>
            <w:szCs w:val="24"/>
            <w:lang w:val="en-US"/>
          </w:rPr>
          <w:t xml:space="preserve"> </w:t>
        </w:r>
        <w:r w:rsidR="008B4B27">
          <w:rPr>
            <w:rFonts w:cs="Times New Roman"/>
            <w:color w:val="000000"/>
            <w:szCs w:val="24"/>
            <w:lang w:val="en-US"/>
          </w:rPr>
          <w:fldChar w:fldCharType="begin" w:fldLock="1"/>
        </w:r>
        <w:r w:rsidR="008B4B27">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8B4B27">
          <w:rPr>
            <w:rFonts w:cs="Times New Roman"/>
            <w:color w:val="000000"/>
            <w:szCs w:val="24"/>
            <w:lang w:val="en-US"/>
          </w:rPr>
          <w:fldChar w:fldCharType="separate"/>
        </w:r>
        <w:r w:rsidR="008B4B27" w:rsidRPr="00E2571C">
          <w:rPr>
            <w:rFonts w:cs="Times New Roman"/>
            <w:noProof/>
            <w:color w:val="000000"/>
            <w:szCs w:val="24"/>
            <w:lang w:val="en-US"/>
          </w:rPr>
          <w:t>Decker &amp; Tscheschner</w:t>
        </w:r>
        <w:r w:rsidR="008B4B27">
          <w:rPr>
            <w:rFonts w:cs="Times New Roman"/>
            <w:noProof/>
            <w:color w:val="000000"/>
            <w:szCs w:val="24"/>
            <w:lang w:val="en-US"/>
          </w:rPr>
          <w:t xml:space="preserve"> (</w:t>
        </w:r>
        <w:r w:rsidR="008B4B27" w:rsidRPr="00E2571C">
          <w:rPr>
            <w:rFonts w:cs="Times New Roman"/>
            <w:noProof/>
            <w:color w:val="000000"/>
            <w:szCs w:val="24"/>
            <w:lang w:val="en-US"/>
          </w:rPr>
          <w:t>2009)</w:t>
        </w:r>
        <w:r w:rsidR="008B4B27">
          <w:rPr>
            <w:rFonts w:cs="Times New Roman"/>
            <w:color w:val="000000"/>
            <w:szCs w:val="24"/>
            <w:lang w:val="en-US"/>
          </w:rPr>
          <w:fldChar w:fldCharType="end"/>
        </w:r>
      </w:ins>
      <w:ins w:id="1043" w:author="arkat" w:date="2017-09-29T08:56:00Z">
        <w:r w:rsidR="008B4B27">
          <w:rPr>
            <w:rFonts w:cs="Times New Roman"/>
            <w:color w:val="000000"/>
            <w:szCs w:val="24"/>
            <w:lang w:val="en-US"/>
          </w:rPr>
          <w:t xml:space="preserve"> tidak disebutkan secara jelas referensinya.</w:t>
        </w:r>
      </w:ins>
      <w:ins w:id="1044" w:author="arkat" w:date="2017-09-29T09:18:00Z">
        <w:r w:rsidR="00A94B6F">
          <w:rPr>
            <w:rFonts w:cs="Times New Roman"/>
            <w:color w:val="000000"/>
            <w:szCs w:val="24"/>
            <w:lang w:val="en-US"/>
          </w:rPr>
          <w:t xml:space="preserve"> </w:t>
        </w:r>
        <w:r w:rsidR="00C37DE8">
          <w:rPr>
            <w:rFonts w:cs="Times New Roman"/>
            <w:color w:val="000000"/>
            <w:szCs w:val="24"/>
            <w:lang w:val="en-US"/>
          </w:rPr>
          <w:t>S</w:t>
        </w:r>
        <w:r w:rsidR="00A94B6F">
          <w:rPr>
            <w:rFonts w:cs="Times New Roman"/>
            <w:color w:val="000000"/>
            <w:szCs w:val="24"/>
            <w:lang w:val="en-US"/>
          </w:rPr>
          <w:t xml:space="preserve">urvey yang dilakukan oleh </w:t>
        </w:r>
      </w:ins>
      <w:ins w:id="1045" w:author="arkat" w:date="2017-09-29T09:20:00Z">
        <w:r w:rsidR="00A94B6F">
          <w:rPr>
            <w:rFonts w:cs="Times New Roman"/>
            <w:color w:val="000000"/>
            <w:szCs w:val="24"/>
            <w:lang w:val="en-US"/>
          </w:rPr>
          <w:fldChar w:fldCharType="begin" w:fldLock="1"/>
        </w:r>
      </w:ins>
      <w:ins w:id="1046" w:author="arkat" w:date="2017-10-01T15:34:00Z">
        <w:r w:rsidR="00C37DE8">
          <w:rPr>
            <w:rFonts w:cs="Times New Roman"/>
            <w:color w:val="000000"/>
            <w:szCs w:val="24"/>
            <w:lang w:val="en-US"/>
          </w:rPr>
          <w: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instrText>
        </w:r>
      </w:ins>
      <w:del w:id="1047" w:author="arkat" w:date="2017-10-01T15:34:00Z">
        <w:r w:rsidR="00A94B6F" w:rsidDel="00C37DE8">
          <w:rPr>
            <w:rFonts w:cs="Times New Roman"/>
            <w:color w:val="000000"/>
            <w:szCs w:val="24"/>
            <w:lang w:val="en-US"/>
          </w:rPr>
          <w:delInstrText>ADDIN CSL_CITATION { "citationItems" : [ { "id" : "ITEM-1", "itemData" : { "author" : [ { "dropping-particle" : "", "family" : "Harmon", "given" : "Paul", "non-dropping-particle" : "", "parse-names" : false, "suffix" : "" }, { "dropping-particle" : "", "family" : "Wolf", "given" : "Celia", "non-dropping-particle" : "", "parse-names" : false, "suffix" : "" } ], "container-title" : "A BPTtrends Report", "id" : "ITEM-1", "issued" : { "date-parts" : [ [ "2016" ] ] }, "page" : "1-52", "title" : "The State of Business Process Management", "type" : "article-journal" }, "uris" : [ "http://www.mendeley.com/documents/?uuid=949525f4-26c7-3958-9aa3-7c55406e07a4" ] } ], "mendeley" : { "formattedCitation" : "(Harmon &amp; Wolf, 2016)", "manualFormatting" : "Harmon &amp; Wolf, (2016)", "plainTextFormattedCitation" : "(Harmon &amp; Wolf, 2016)", "previouslyFormattedCitation" : "(Harmon &amp; Wolf, 2016)" }, "properties" : { "noteIndex" : 0 }, "schema" : "https://github.com/citation-style-language/schema/raw/master/csl-citation.json" }</w:delInstrText>
        </w:r>
      </w:del>
      <w:r w:rsidR="00A94B6F">
        <w:rPr>
          <w:rFonts w:cs="Times New Roman"/>
          <w:color w:val="000000"/>
          <w:szCs w:val="24"/>
          <w:lang w:val="en-US"/>
        </w:rPr>
        <w:fldChar w:fldCharType="separate"/>
      </w:r>
      <w:del w:id="1048" w:author="arkat" w:date="2017-09-29T09:20:00Z">
        <w:r w:rsidR="00A94B6F" w:rsidRPr="00A94B6F" w:rsidDel="00A94B6F">
          <w:rPr>
            <w:rFonts w:cs="Times New Roman"/>
            <w:noProof/>
            <w:color w:val="000000"/>
            <w:szCs w:val="24"/>
            <w:lang w:val="en-US"/>
          </w:rPr>
          <w:delText>(</w:delText>
        </w:r>
      </w:del>
      <w:r w:rsidR="00A94B6F" w:rsidRPr="00A94B6F">
        <w:rPr>
          <w:rFonts w:cs="Times New Roman"/>
          <w:noProof/>
          <w:color w:val="000000"/>
          <w:szCs w:val="24"/>
          <w:lang w:val="en-US"/>
        </w:rPr>
        <w:t>Harmon &amp; Wolf</w:t>
      </w:r>
      <w:ins w:id="1049" w:author="arkat" w:date="2017-10-01T15:34:00Z">
        <w:r w:rsidR="00C37DE8">
          <w:rPr>
            <w:rFonts w:cs="Times New Roman"/>
            <w:noProof/>
            <w:color w:val="000000"/>
            <w:szCs w:val="24"/>
            <w:lang w:val="en-US"/>
          </w:rPr>
          <w:t xml:space="preserve"> </w:t>
        </w:r>
      </w:ins>
      <w:del w:id="1050" w:author="arkat" w:date="2017-10-01T15:34:00Z">
        <w:r w:rsidR="00A94B6F" w:rsidRPr="00A94B6F" w:rsidDel="00C37DE8">
          <w:rPr>
            <w:rFonts w:cs="Times New Roman"/>
            <w:noProof/>
            <w:color w:val="000000"/>
            <w:szCs w:val="24"/>
            <w:lang w:val="en-US"/>
          </w:rPr>
          <w:delText xml:space="preserve">, </w:delText>
        </w:r>
      </w:del>
      <w:ins w:id="1051" w:author="arkat" w:date="2017-09-29T09:20:00Z">
        <w:r w:rsidR="00A94B6F">
          <w:rPr>
            <w:rFonts w:cs="Times New Roman"/>
            <w:noProof/>
            <w:color w:val="000000"/>
            <w:szCs w:val="24"/>
            <w:lang w:val="en-US"/>
          </w:rPr>
          <w:t>(</w:t>
        </w:r>
      </w:ins>
      <w:r w:rsidR="00A94B6F" w:rsidRPr="00A94B6F">
        <w:rPr>
          <w:rFonts w:cs="Times New Roman"/>
          <w:noProof/>
          <w:color w:val="000000"/>
          <w:szCs w:val="24"/>
          <w:lang w:val="en-US"/>
        </w:rPr>
        <w:t>2016)</w:t>
      </w:r>
      <w:ins w:id="1052" w:author="arkat" w:date="2017-09-29T09:20:00Z">
        <w:r w:rsidR="00A94B6F">
          <w:rPr>
            <w:rFonts w:cs="Times New Roman"/>
            <w:color w:val="000000"/>
            <w:szCs w:val="24"/>
            <w:lang w:val="en-US"/>
          </w:rPr>
          <w:fldChar w:fldCharType="end"/>
        </w:r>
      </w:ins>
      <w:ins w:id="1053" w:author="arkat" w:date="2017-09-29T08:57:00Z">
        <w:r w:rsidR="008B4B27">
          <w:rPr>
            <w:rFonts w:cs="Times New Roman"/>
            <w:color w:val="000000"/>
            <w:szCs w:val="24"/>
            <w:lang w:val="en-US"/>
          </w:rPr>
          <w:t xml:space="preserve"> </w:t>
        </w:r>
      </w:ins>
      <w:ins w:id="1054" w:author="arkat" w:date="2017-09-29T09:20:00Z">
        <w:r w:rsidR="00A94B6F">
          <w:rPr>
            <w:rFonts w:cs="Times New Roman"/>
            <w:color w:val="000000"/>
            <w:szCs w:val="24"/>
            <w:lang w:val="en-US"/>
          </w:rPr>
          <w:t xml:space="preserve">adalah EPC yang didefinisikan oleh ARIS. </w:t>
        </w:r>
      </w:ins>
      <w:ins w:id="1055" w:author="arkat" w:date="2017-09-29T08:57:00Z">
        <w:r w:rsidR="008B4B27">
          <w:rPr>
            <w:rFonts w:cs="Times New Roman"/>
            <w:color w:val="000000"/>
            <w:szCs w:val="24"/>
            <w:lang w:val="en-US"/>
          </w:rPr>
          <w:t xml:space="preserve">Penulis mengamati ada banyak perbedaaan perluasan elemen EPC </w:t>
        </w:r>
      </w:ins>
      <w:ins w:id="1056" w:author="arkat" w:date="2017-10-01T15:35:00Z">
        <w:r w:rsidR="00C37DE8">
          <w:rPr>
            <w:rFonts w:cs="Times New Roman"/>
            <w:color w:val="000000"/>
            <w:szCs w:val="24"/>
            <w:lang w:val="en-US"/>
          </w:rPr>
          <w:t xml:space="preserve">antara elemen EPC </w:t>
        </w:r>
      </w:ins>
      <w:ins w:id="1057" w:author="arkat" w:date="2017-09-29T08:57:00Z">
        <w:r w:rsidR="008B4B27">
          <w:rPr>
            <w:rFonts w:cs="Times New Roman"/>
            <w:color w:val="000000"/>
            <w:szCs w:val="24"/>
            <w:lang w:val="en-US"/>
          </w:rPr>
          <w:t xml:space="preserve">yang digunakan </w:t>
        </w:r>
      </w:ins>
      <w:ins w:id="1058" w:author="arkat" w:date="2017-10-01T15:35:00Z">
        <w:r w:rsidR="00C37DE8">
          <w:rPr>
            <w:rFonts w:cs="Times New Roman"/>
            <w:color w:val="000000"/>
            <w:szCs w:val="24"/>
            <w:lang w:val="en-US"/>
          </w:rPr>
          <w:t xml:space="preserve">oleh </w:t>
        </w:r>
        <w:r w:rsidR="00C37DE8">
          <w:rPr>
            <w:rFonts w:cs="Times New Roman"/>
            <w:color w:val="000000"/>
            <w:szCs w:val="24"/>
            <w:lang w:val="en-US"/>
          </w:rPr>
          <w:fldChar w:fldCharType="begin" w:fldLock="1"/>
        </w:r>
        <w:r w:rsidR="00C37DE8">
          <w:rPr>
            <w:rFonts w:cs="Times New Roman"/>
            <w:color w:val="000000"/>
            <w:szCs w:val="24"/>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C37DE8">
          <w:rPr>
            <w:rFonts w:cs="Times New Roman"/>
            <w:color w:val="000000"/>
            <w:szCs w:val="24"/>
            <w:lang w:val="en-US"/>
          </w:rPr>
          <w:fldChar w:fldCharType="separate"/>
        </w:r>
        <w:r w:rsidR="00C37DE8" w:rsidRPr="00E2571C">
          <w:rPr>
            <w:rFonts w:cs="Times New Roman"/>
            <w:noProof/>
            <w:color w:val="000000"/>
            <w:szCs w:val="24"/>
            <w:lang w:val="en-US"/>
          </w:rPr>
          <w:t>Decker &amp; Tscheschner</w:t>
        </w:r>
        <w:r w:rsidR="00C37DE8">
          <w:rPr>
            <w:rFonts w:cs="Times New Roman"/>
            <w:noProof/>
            <w:color w:val="000000"/>
            <w:szCs w:val="24"/>
            <w:lang w:val="en-US"/>
          </w:rPr>
          <w:t xml:space="preserve"> (</w:t>
        </w:r>
        <w:r w:rsidR="00C37DE8" w:rsidRPr="00E2571C">
          <w:rPr>
            <w:rFonts w:cs="Times New Roman"/>
            <w:noProof/>
            <w:color w:val="000000"/>
            <w:szCs w:val="24"/>
            <w:lang w:val="en-US"/>
          </w:rPr>
          <w:t>2009)</w:t>
        </w:r>
        <w:r w:rsidR="00C37DE8">
          <w:rPr>
            <w:rFonts w:cs="Times New Roman"/>
            <w:color w:val="000000"/>
            <w:szCs w:val="24"/>
            <w:lang w:val="en-US"/>
          </w:rPr>
          <w:fldChar w:fldCharType="end"/>
        </w:r>
        <w:r w:rsidR="00C37DE8">
          <w:rPr>
            <w:rFonts w:cs="Times New Roman"/>
            <w:color w:val="000000"/>
            <w:szCs w:val="24"/>
            <w:lang w:val="en-US"/>
          </w:rPr>
          <w:t xml:space="preserve"> dan </w:t>
        </w:r>
      </w:ins>
      <w:ins w:id="1059" w:author="arkat" w:date="2017-09-29T08:57:00Z">
        <w:r w:rsidR="008B4B27">
          <w:rPr>
            <w:rFonts w:cs="Times New Roman"/>
            <w:color w:val="000000"/>
            <w:szCs w:val="24"/>
            <w:lang w:val="en-US"/>
          </w:rPr>
          <w:t xml:space="preserve">elemen perluasan EPC yang ada di </w:t>
        </w:r>
        <w:r w:rsidR="008B4B27" w:rsidRPr="008B4B27">
          <w:rPr>
            <w:rFonts w:cs="Times New Roman"/>
            <w:i/>
            <w:color w:val="000000"/>
            <w:szCs w:val="24"/>
            <w:lang w:val="en-US"/>
            <w:rPrChange w:id="1060" w:author="arkat" w:date="2017-09-29T08:58:00Z">
              <w:rPr>
                <w:rFonts w:cs="Times New Roman"/>
                <w:color w:val="000000"/>
                <w:szCs w:val="24"/>
                <w:lang w:val="en-US"/>
              </w:rPr>
            </w:rPrChange>
          </w:rPr>
          <w:t>tool</w:t>
        </w:r>
        <w:r w:rsidR="008B4B27">
          <w:rPr>
            <w:rFonts w:cs="Times New Roman"/>
            <w:color w:val="000000"/>
            <w:szCs w:val="24"/>
            <w:lang w:val="en-US"/>
          </w:rPr>
          <w:t xml:space="preserve"> ArisExpress</w:t>
        </w:r>
      </w:ins>
      <w:ins w:id="1061" w:author="arkat" w:date="2017-09-29T08:58:00Z">
        <w:r w:rsidR="008B4B27">
          <w:rPr>
            <w:rFonts w:cs="Times New Roman"/>
            <w:color w:val="000000"/>
            <w:szCs w:val="24"/>
            <w:lang w:val="en-US"/>
          </w:rPr>
          <w:t>, padahal ArisExpress adalah tool yang mendukung secara formal konsep EPC</w:t>
        </w:r>
      </w:ins>
      <w:ins w:id="1062" w:author="arkat" w:date="2017-10-01T15:35:00Z">
        <w:r w:rsidR="00C37DE8">
          <w:rPr>
            <w:rFonts w:cs="Times New Roman"/>
            <w:color w:val="000000"/>
            <w:szCs w:val="24"/>
            <w:lang w:val="en-US"/>
          </w:rPr>
          <w:t xml:space="preserve"> dan secara luas digunakan oleh industri</w:t>
        </w:r>
      </w:ins>
      <w:ins w:id="1063" w:author="arkat" w:date="2017-09-29T09:00:00Z">
        <w:r w:rsidR="008B4B27">
          <w:rPr>
            <w:rFonts w:cs="Times New Roman"/>
            <w:color w:val="000000"/>
            <w:szCs w:val="24"/>
            <w:lang w:val="en-US"/>
          </w:rPr>
          <w:t>, secara jelas perbedaan perluasan elemen EPC tersebut dibahas pada sub bab 2.2.2.1</w:t>
        </w:r>
      </w:ins>
      <w:ins w:id="1064" w:author="arkat" w:date="2017-09-29T08:58:00Z">
        <w:r w:rsidR="008B4B27">
          <w:rPr>
            <w:rFonts w:cs="Times New Roman"/>
            <w:color w:val="000000"/>
            <w:szCs w:val="24"/>
            <w:lang w:val="en-US"/>
          </w:rPr>
          <w:t>.</w:t>
        </w:r>
      </w:ins>
    </w:p>
    <w:p w14:paraId="3B184446" w14:textId="1DA0BCDF" w:rsidR="00E2571C" w:rsidRPr="00257311" w:rsidRDefault="008B4B27">
      <w:pPr>
        <w:pStyle w:val="BodyTextFirstIndent"/>
        <w:spacing w:after="0"/>
        <w:ind w:firstLine="426"/>
        <w:rPr>
          <w:ins w:id="1065" w:author="arkat" w:date="2017-09-26T22:12:00Z"/>
          <w:rFonts w:cs="Times New Roman"/>
          <w:color w:val="0D0D0D" w:themeColor="text1" w:themeTint="F2"/>
          <w:szCs w:val="24"/>
          <w:lang w:val="en-US"/>
          <w:rPrChange w:id="1066" w:author="arkat" w:date="2017-10-02T09:15:00Z">
            <w:rPr>
              <w:ins w:id="1067" w:author="arkat" w:date="2017-09-26T22:12:00Z"/>
              <w:rFonts w:cs="Times New Roman"/>
              <w:color w:val="000000"/>
              <w:szCs w:val="24"/>
              <w:lang w:val="en-US"/>
            </w:rPr>
          </w:rPrChange>
        </w:rPr>
        <w:pPrChange w:id="1068" w:author="arkat" w:date="2017-09-29T09:22:00Z">
          <w:pPr>
            <w:pStyle w:val="BodyTextFirstIndent"/>
            <w:spacing w:after="0"/>
            <w:ind w:firstLine="720"/>
          </w:pPr>
        </w:pPrChange>
      </w:pPr>
      <w:ins w:id="1069" w:author="arkat" w:date="2017-09-29T08:59:00Z">
        <w:r w:rsidRPr="00257311">
          <w:rPr>
            <w:rFonts w:cs="Times New Roman"/>
            <w:color w:val="0D0D0D" w:themeColor="text1" w:themeTint="F2"/>
            <w:szCs w:val="24"/>
            <w:lang w:val="en-US"/>
            <w:rPrChange w:id="1070" w:author="arkat" w:date="2017-10-02T09:15:00Z">
              <w:rPr>
                <w:lang w:val="en-US"/>
              </w:rPr>
            </w:rPrChange>
          </w:rPr>
          <w:t xml:space="preserve">Oleh karena itu, penelitian ini </w:t>
        </w:r>
      </w:ins>
      <w:ins w:id="1071" w:author="arkat" w:date="2017-09-29T09:21:00Z">
        <w:r w:rsidR="00A94B6F" w:rsidRPr="00257311">
          <w:rPr>
            <w:rFonts w:cs="Times New Roman"/>
            <w:color w:val="0D0D0D" w:themeColor="text1" w:themeTint="F2"/>
            <w:szCs w:val="24"/>
            <w:lang w:val="en-US"/>
            <w:rPrChange w:id="1072" w:author="arkat" w:date="2017-10-02T09:15:00Z">
              <w:rPr>
                <w:lang w:val="en-US"/>
              </w:rPr>
            </w:rPrChange>
          </w:rPr>
          <w:t>Akan</w:t>
        </w:r>
      </w:ins>
      <w:ins w:id="1073" w:author="arkat" w:date="2017-09-29T08:59:00Z">
        <w:r w:rsidRPr="00257311">
          <w:rPr>
            <w:rFonts w:cs="Times New Roman"/>
            <w:color w:val="0D0D0D" w:themeColor="text1" w:themeTint="F2"/>
            <w:szCs w:val="24"/>
            <w:lang w:val="en-US"/>
            <w:rPrChange w:id="1074" w:author="arkat" w:date="2017-10-02T09:15:00Z">
              <w:rPr>
                <w:lang w:val="en-US"/>
              </w:rPr>
            </w:rPrChange>
          </w:rPr>
          <w:t xml:space="preserve"> melakukan </w:t>
        </w:r>
        <w:r w:rsidR="00F47F33" w:rsidRPr="00257311">
          <w:rPr>
            <w:rFonts w:cs="Times New Roman"/>
            <w:color w:val="0D0D0D" w:themeColor="text1" w:themeTint="F2"/>
            <w:szCs w:val="24"/>
            <w:lang w:val="en-US"/>
            <w:rPrChange w:id="1075" w:author="arkat" w:date="2017-10-02T09:15:00Z">
              <w:rPr>
                <w:lang w:val="en-US"/>
              </w:rPr>
            </w:rPrChange>
          </w:rPr>
          <w:t xml:space="preserve">transformasi elemen EPC yang ada di </w:t>
        </w:r>
      </w:ins>
      <w:ins w:id="1076" w:author="arkat" w:date="2017-09-29T09:01:00Z">
        <w:r w:rsidR="00F47F33" w:rsidRPr="00257311">
          <w:rPr>
            <w:rFonts w:cs="Times New Roman"/>
            <w:color w:val="0D0D0D" w:themeColor="text1" w:themeTint="F2"/>
            <w:szCs w:val="24"/>
            <w:lang w:val="en-US"/>
            <w:rPrChange w:id="1077" w:author="arkat" w:date="2017-10-02T09:15:00Z">
              <w:rPr>
                <w:lang w:val="en-US"/>
              </w:rPr>
            </w:rPrChange>
          </w:rPr>
          <w:t xml:space="preserve">tool </w:t>
        </w:r>
      </w:ins>
      <w:ins w:id="1078" w:author="arkat" w:date="2017-09-29T08:59:00Z">
        <w:r w:rsidR="00F47F33" w:rsidRPr="00257311">
          <w:rPr>
            <w:rFonts w:cs="Times New Roman"/>
            <w:color w:val="0D0D0D" w:themeColor="text1" w:themeTint="F2"/>
            <w:szCs w:val="24"/>
            <w:lang w:val="en-US"/>
            <w:rPrChange w:id="1079" w:author="arkat" w:date="2017-10-02T09:15:00Z">
              <w:rPr>
                <w:lang w:val="en-US"/>
              </w:rPr>
            </w:rPrChange>
          </w:rPr>
          <w:t>ARISE</w:t>
        </w:r>
      </w:ins>
      <w:ins w:id="1080" w:author="arkat" w:date="2017-09-29T09:01:00Z">
        <w:r w:rsidR="00F47F33" w:rsidRPr="00257311">
          <w:rPr>
            <w:rFonts w:cs="Times New Roman"/>
            <w:color w:val="0D0D0D" w:themeColor="text1" w:themeTint="F2"/>
            <w:szCs w:val="24"/>
            <w:lang w:val="en-US"/>
            <w:rPrChange w:id="1081" w:author="arkat" w:date="2017-10-02T09:15:00Z">
              <w:rPr>
                <w:lang w:val="en-US"/>
              </w:rPr>
            </w:rPrChange>
          </w:rPr>
          <w:t xml:space="preserve">xpress ke elemen BPMN 2.0. </w:t>
        </w:r>
      </w:ins>
      <w:ins w:id="1082" w:author="arkat" w:date="2017-09-29T09:02:00Z">
        <w:r w:rsidR="00F47F33" w:rsidRPr="00257311">
          <w:rPr>
            <w:rFonts w:cs="Times New Roman"/>
            <w:color w:val="0D0D0D" w:themeColor="text1" w:themeTint="F2"/>
            <w:szCs w:val="24"/>
            <w:lang w:val="en-US"/>
            <w:rPrChange w:id="1083" w:author="arkat" w:date="2017-10-02T09:15:00Z">
              <w:rPr>
                <w:lang w:val="en-US"/>
              </w:rPr>
            </w:rPrChange>
          </w:rPr>
          <w:t xml:space="preserve">Ada perbedaan notasi antara EPC dan BPMN, sehingga peneliti juga </w:t>
        </w:r>
      </w:ins>
      <w:ins w:id="1084" w:author="arkat" w:date="2017-09-29T09:21:00Z">
        <w:r w:rsidR="00A94B6F" w:rsidRPr="00257311">
          <w:rPr>
            <w:rFonts w:cs="Times New Roman"/>
            <w:color w:val="0D0D0D" w:themeColor="text1" w:themeTint="F2"/>
            <w:szCs w:val="24"/>
            <w:lang w:val="en-US"/>
            <w:rPrChange w:id="1085" w:author="arkat" w:date="2017-10-02T09:15:00Z">
              <w:rPr>
                <w:lang w:val="en-US"/>
              </w:rPr>
            </w:rPrChange>
          </w:rPr>
          <w:t>Akan</w:t>
        </w:r>
      </w:ins>
      <w:ins w:id="1086" w:author="arkat" w:date="2017-09-29T09:02:00Z">
        <w:r w:rsidR="00F47F33" w:rsidRPr="00257311">
          <w:rPr>
            <w:rFonts w:cs="Times New Roman"/>
            <w:color w:val="0D0D0D" w:themeColor="text1" w:themeTint="F2"/>
            <w:szCs w:val="24"/>
            <w:lang w:val="en-US"/>
            <w:rPrChange w:id="1087" w:author="arkat" w:date="2017-10-02T09:15:00Z">
              <w:rPr>
                <w:lang w:val="en-US"/>
              </w:rPr>
            </w:rPrChange>
          </w:rPr>
          <w:t xml:space="preserve"> menambahkan beberapa konsep untuk menyelesaikan permasalahan tersebut.</w:t>
        </w:r>
      </w:ins>
    </w:p>
    <w:p w14:paraId="215C8359" w14:textId="337F047A" w:rsidR="008C32F8" w:rsidRDefault="00D21BB8">
      <w:pPr>
        <w:pStyle w:val="BodyTextFirstIndent"/>
        <w:spacing w:after="0"/>
        <w:ind w:firstLine="426"/>
        <w:rPr>
          <w:rFonts w:cs="Times New Roman"/>
          <w:color w:val="000000"/>
          <w:szCs w:val="24"/>
          <w:lang w:val="en-US"/>
        </w:rPr>
        <w:pPrChange w:id="1088" w:author="arkat" w:date="2017-09-26T22:06:00Z">
          <w:pPr>
            <w:pStyle w:val="BodyTextFirstIndent"/>
            <w:spacing w:after="0"/>
            <w:ind w:firstLine="720"/>
          </w:pPr>
        </w:pPrChange>
      </w:pPr>
      <w:del w:id="1089" w:author="arkat" w:date="2017-09-26T22:10:00Z">
        <w:r w:rsidDel="00FC53D7">
          <w:rPr>
            <w:rFonts w:cs="Times New Roman"/>
            <w:color w:val="000000"/>
            <w:szCs w:val="24"/>
            <w:lang w:val="en-US"/>
          </w:rPr>
          <w:delText xml:space="preserve"> </w:delText>
        </w:r>
      </w:del>
    </w:p>
    <w:p w14:paraId="7527BC61" w14:textId="0D18B7FF" w:rsidR="0035668B" w:rsidDel="00A94B6F" w:rsidRDefault="0035668B">
      <w:pPr>
        <w:pStyle w:val="BodyTextFirstIndent"/>
        <w:spacing w:after="0"/>
        <w:ind w:firstLine="426"/>
        <w:rPr>
          <w:del w:id="1090" w:author="arkat" w:date="2017-09-29T09:22:00Z"/>
          <w:rFonts w:cs="Times New Roman"/>
          <w:color w:val="000000"/>
          <w:szCs w:val="24"/>
          <w:lang w:val="en-US"/>
        </w:rPr>
        <w:pPrChange w:id="1091" w:author="arkat" w:date="2017-09-26T20:22:00Z">
          <w:pPr>
            <w:pStyle w:val="BodyTextFirstIndent"/>
            <w:spacing w:after="0"/>
            <w:ind w:firstLine="720"/>
          </w:pPr>
        </w:pPrChange>
      </w:pPr>
      <w:del w:id="1092" w:author="arkat" w:date="2017-09-29T09:22:00Z">
        <w:r w:rsidDel="00A94B6F">
          <w:rPr>
            <w:rFonts w:cs="Times New Roman"/>
            <w:color w:val="000000"/>
            <w:szCs w:val="24"/>
            <w:lang w:val="en-US"/>
          </w:rPr>
          <w:delText xml:space="preserve">Pada notasi grafis EPC ada 2 kategori element, yakni </w:delText>
        </w:r>
        <w:r w:rsidRPr="000929A6" w:rsidDel="00A94B6F">
          <w:rPr>
            <w:rFonts w:cs="Times New Roman"/>
            <w:i/>
            <w:color w:val="000000"/>
            <w:szCs w:val="24"/>
            <w:lang w:val="en-US"/>
          </w:rPr>
          <w:delText>core</w:delText>
        </w:r>
        <w:r w:rsidDel="00A94B6F">
          <w:rPr>
            <w:rFonts w:cs="Times New Roman"/>
            <w:color w:val="000000"/>
            <w:szCs w:val="24"/>
            <w:lang w:val="en-US"/>
          </w:rPr>
          <w:delText xml:space="preserve"> dan </w:delText>
        </w:r>
        <w:r w:rsidRPr="000929A6" w:rsidDel="00A94B6F">
          <w:rPr>
            <w:rFonts w:cs="Times New Roman"/>
            <w:i/>
            <w:color w:val="000000"/>
            <w:szCs w:val="24"/>
            <w:lang w:val="en-US"/>
          </w:rPr>
          <w:delText>extended element.</w:delText>
        </w:r>
        <w:r w:rsidDel="00A94B6F">
          <w:rPr>
            <w:rFonts w:cs="Times New Roman"/>
            <w:color w:val="000000"/>
            <w:szCs w:val="24"/>
            <w:lang w:val="en-US"/>
          </w:rPr>
          <w:delText xml:space="preserve"> </w:delText>
        </w:r>
        <w:r w:rsidRPr="000929A6" w:rsidDel="00A94B6F">
          <w:rPr>
            <w:rFonts w:cs="Times New Roman"/>
            <w:i/>
            <w:color w:val="000000"/>
            <w:szCs w:val="24"/>
            <w:lang w:val="en-US"/>
          </w:rPr>
          <w:delText>Core</w:delText>
        </w:r>
        <w:r w:rsidRPr="00B357EA" w:rsidDel="00A94B6F">
          <w:rPr>
            <w:rFonts w:cs="Times New Roman"/>
            <w:color w:val="000000"/>
            <w:szCs w:val="24"/>
            <w:lang w:val="en-US"/>
            <w:rPrChange w:id="1093" w:author="arkat" w:date="2017-09-26T20:22:00Z">
              <w:rPr>
                <w:rFonts w:cs="Times New Roman"/>
                <w:i/>
                <w:color w:val="000000"/>
                <w:szCs w:val="24"/>
                <w:lang w:val="en-US"/>
              </w:rPr>
            </w:rPrChange>
          </w:rPr>
          <w:delText xml:space="preserve"> EPC</w:delText>
        </w:r>
        <w:r w:rsidDel="00A94B6F">
          <w:rPr>
            <w:rFonts w:cs="Times New Roman"/>
            <w:color w:val="000000"/>
            <w:szCs w:val="24"/>
            <w:lang w:val="en-US"/>
          </w:rPr>
          <w:delText xml:space="preserve"> yaitu </w:delText>
        </w:r>
        <w:r w:rsidRPr="000929A6" w:rsidDel="00A94B6F">
          <w:rPr>
            <w:rFonts w:cs="Times New Roman"/>
            <w:i/>
            <w:color w:val="000000"/>
            <w:szCs w:val="24"/>
            <w:lang w:val="en-US"/>
            <w:rPrChange w:id="1094" w:author="arkat" w:date="2017-09-26T20:40:00Z">
              <w:rPr>
                <w:rFonts w:cs="Times New Roman"/>
                <w:color w:val="000000"/>
                <w:szCs w:val="24"/>
                <w:lang w:val="en-US"/>
              </w:rPr>
            </w:rPrChange>
          </w:rPr>
          <w:delText>Fungsi, Event</w:delText>
        </w:r>
        <w:r w:rsidRPr="00B357EA" w:rsidDel="00A94B6F">
          <w:rPr>
            <w:rFonts w:cs="Times New Roman"/>
            <w:color w:val="000000"/>
            <w:szCs w:val="24"/>
            <w:lang w:val="en-US"/>
            <w:rPrChange w:id="1095" w:author="arkat" w:date="2017-09-26T20:22:00Z">
              <w:rPr>
                <w:rFonts w:cs="Times New Roman"/>
                <w:i/>
                <w:color w:val="000000"/>
                <w:szCs w:val="24"/>
                <w:lang w:val="en-US"/>
              </w:rPr>
            </w:rPrChange>
          </w:rPr>
          <w:delText>,</w:delText>
        </w:r>
        <w:r w:rsidR="001D1935" w:rsidRPr="00B357EA" w:rsidDel="00A94B6F">
          <w:rPr>
            <w:rFonts w:cs="Times New Roman"/>
            <w:color w:val="000000"/>
            <w:szCs w:val="24"/>
            <w:lang w:val="en-US"/>
            <w:rPrChange w:id="1096" w:author="arkat" w:date="2017-09-26T20:22:00Z">
              <w:rPr>
                <w:rFonts w:cs="Times New Roman"/>
                <w:i/>
                <w:color w:val="000000"/>
                <w:szCs w:val="24"/>
                <w:lang w:val="en-US"/>
              </w:rPr>
            </w:rPrChange>
          </w:rPr>
          <w:delText xml:space="preserve"> </w:delText>
        </w:r>
        <w:r w:rsidR="001D1935" w:rsidDel="00A94B6F">
          <w:rPr>
            <w:rFonts w:cs="Times New Roman"/>
            <w:color w:val="000000"/>
            <w:szCs w:val="24"/>
            <w:lang w:val="en-US"/>
          </w:rPr>
          <w:delText>dan</w:delText>
        </w:r>
        <w:r w:rsidRPr="00B357EA" w:rsidDel="00A94B6F">
          <w:rPr>
            <w:rFonts w:cs="Times New Roman"/>
            <w:color w:val="000000"/>
            <w:szCs w:val="24"/>
            <w:lang w:val="en-US"/>
            <w:rPrChange w:id="1097" w:author="arkat" w:date="2017-09-26T20:22:00Z">
              <w:rPr>
                <w:rFonts w:cs="Times New Roman"/>
                <w:i/>
                <w:color w:val="000000"/>
                <w:szCs w:val="24"/>
                <w:lang w:val="en-US"/>
              </w:rPr>
            </w:rPrChange>
          </w:rPr>
          <w:delText xml:space="preserve"> </w:delText>
        </w:r>
        <w:r w:rsidRPr="000929A6" w:rsidDel="00A94B6F">
          <w:rPr>
            <w:rFonts w:cs="Times New Roman"/>
            <w:i/>
            <w:color w:val="000000"/>
            <w:szCs w:val="24"/>
            <w:lang w:val="en-US"/>
          </w:rPr>
          <w:delText>Connector</w:delText>
        </w:r>
        <w:r w:rsidDel="00A94B6F">
          <w:rPr>
            <w:rFonts w:cs="Times New Roman"/>
            <w:color w:val="000000"/>
            <w:szCs w:val="24"/>
            <w:lang w:val="en-US"/>
          </w:rPr>
          <w:delText xml:space="preserve">. Sedangkan </w:delText>
        </w:r>
        <w:r w:rsidRPr="000929A6" w:rsidDel="00A94B6F">
          <w:rPr>
            <w:rFonts w:cs="Times New Roman"/>
            <w:i/>
            <w:color w:val="000000"/>
            <w:szCs w:val="24"/>
            <w:lang w:val="en-US"/>
          </w:rPr>
          <w:delText>Extended EPC</w:delText>
        </w:r>
        <w:r w:rsidR="00AE1B50" w:rsidDel="00A94B6F">
          <w:rPr>
            <w:rFonts w:cs="Times New Roman"/>
            <w:color w:val="000000"/>
            <w:szCs w:val="24"/>
            <w:lang w:val="en-US"/>
          </w:rPr>
          <w:delText xml:space="preserve"> adalah </w:delText>
        </w:r>
        <w:r w:rsidR="001D1935" w:rsidRPr="00B357EA" w:rsidDel="00A94B6F">
          <w:rPr>
            <w:rFonts w:cs="Times New Roman"/>
            <w:color w:val="000000"/>
            <w:szCs w:val="24"/>
            <w:lang w:val="en-US"/>
            <w:rPrChange w:id="1098" w:author="arkat" w:date="2017-09-26T20:22:00Z">
              <w:rPr>
                <w:rFonts w:cs="Times New Roman"/>
                <w:i/>
                <w:color w:val="000000"/>
                <w:szCs w:val="24"/>
                <w:lang w:val="en-US"/>
              </w:rPr>
            </w:rPrChange>
          </w:rPr>
          <w:delText>p</w:delText>
        </w:r>
        <w:r w:rsidR="00AE1B50" w:rsidRPr="00B357EA" w:rsidDel="00A94B6F">
          <w:rPr>
            <w:rFonts w:cs="Times New Roman"/>
            <w:color w:val="000000"/>
            <w:szCs w:val="24"/>
            <w:lang w:val="en-US"/>
            <w:rPrChange w:id="1099" w:author="arkat" w:date="2017-09-26T20:22:00Z">
              <w:rPr>
                <w:rFonts w:cs="Times New Roman"/>
                <w:i/>
                <w:color w:val="000000"/>
                <w:szCs w:val="24"/>
                <w:lang w:val="en-US"/>
              </w:rPr>
            </w:rPrChange>
          </w:rPr>
          <w:delText>rocess Link</w:delText>
        </w:r>
        <w:r w:rsidR="00AE1B50"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100" w:author="arkat" w:date="2017-09-26T20:22:00Z">
              <w:rPr>
                <w:rFonts w:cs="Times New Roman"/>
                <w:i/>
                <w:color w:val="000000"/>
                <w:szCs w:val="24"/>
                <w:lang w:val="en-US"/>
              </w:rPr>
            </w:rPrChange>
          </w:rPr>
          <w:delText>o</w:delText>
        </w:r>
        <w:r w:rsidR="00AE1B50" w:rsidRPr="00B357EA" w:rsidDel="00A94B6F">
          <w:rPr>
            <w:rFonts w:cs="Times New Roman"/>
            <w:color w:val="000000"/>
            <w:szCs w:val="24"/>
            <w:lang w:val="en-US"/>
            <w:rPrChange w:id="1101" w:author="arkat" w:date="2017-09-26T20:22:00Z">
              <w:rPr>
                <w:rFonts w:cs="Times New Roman"/>
                <w:i/>
                <w:color w:val="000000"/>
                <w:szCs w:val="24"/>
                <w:lang w:val="en-US"/>
              </w:rPr>
            </w:rPrChange>
          </w:rPr>
          <w:delText>rganiza</w:delText>
        </w:r>
        <w:r w:rsidR="001D1935" w:rsidRPr="00B357EA" w:rsidDel="00A94B6F">
          <w:rPr>
            <w:rFonts w:cs="Times New Roman"/>
            <w:color w:val="000000"/>
            <w:szCs w:val="24"/>
            <w:lang w:val="en-US"/>
            <w:rPrChange w:id="1102" w:author="arkat" w:date="2017-09-26T20:22:00Z">
              <w:rPr>
                <w:rFonts w:cs="Times New Roman"/>
                <w:i/>
                <w:color w:val="000000"/>
                <w:szCs w:val="24"/>
                <w:lang w:val="en-US"/>
              </w:rPr>
            </w:rPrChange>
          </w:rPr>
          <w:delText xml:space="preserve">tion, position, system, </w:delText>
        </w:r>
      </w:del>
      <w:del w:id="1103" w:author="arkat" w:date="2017-09-26T20:40:00Z">
        <w:r w:rsidR="001D1935" w:rsidDel="000929A6">
          <w:rPr>
            <w:rFonts w:cs="Times New Roman"/>
            <w:color w:val="000000"/>
            <w:szCs w:val="24"/>
            <w:lang w:val="en-US"/>
          </w:rPr>
          <w:delText>dan</w:delText>
        </w:r>
      </w:del>
      <w:del w:id="1104" w:author="arkat" w:date="2017-09-29T09:22:00Z">
        <w:r w:rsidR="001D1935" w:rsidDel="00A94B6F">
          <w:rPr>
            <w:rFonts w:cs="Times New Roman"/>
            <w:color w:val="000000"/>
            <w:szCs w:val="24"/>
            <w:lang w:val="en-US"/>
          </w:rPr>
          <w:delText xml:space="preserve"> </w:delText>
        </w:r>
        <w:r w:rsidR="001D1935" w:rsidRPr="00B357EA" w:rsidDel="00A94B6F">
          <w:rPr>
            <w:rFonts w:cs="Times New Roman"/>
            <w:color w:val="000000"/>
            <w:szCs w:val="24"/>
            <w:lang w:val="en-US"/>
            <w:rPrChange w:id="1105" w:author="arkat" w:date="2017-09-26T20:22:00Z">
              <w:rPr>
                <w:rFonts w:cs="Times New Roman"/>
                <w:i/>
                <w:color w:val="000000"/>
                <w:szCs w:val="24"/>
                <w:lang w:val="en-US"/>
              </w:rPr>
            </w:rPrChange>
          </w:rPr>
          <w:delText>d</w:delText>
        </w:r>
        <w:r w:rsidR="00AE1B50" w:rsidRPr="00B357EA" w:rsidDel="00A94B6F">
          <w:rPr>
            <w:rFonts w:cs="Times New Roman"/>
            <w:color w:val="000000"/>
            <w:szCs w:val="24"/>
            <w:lang w:val="en-US"/>
            <w:rPrChange w:id="1106" w:author="arkat" w:date="2017-09-26T20:22:00Z">
              <w:rPr>
                <w:rFonts w:cs="Times New Roman"/>
                <w:i/>
                <w:color w:val="000000"/>
                <w:szCs w:val="24"/>
                <w:lang w:val="en-US"/>
              </w:rPr>
            </w:rPrChange>
          </w:rPr>
          <w:delText>ata</w:delText>
        </w:r>
        <w:r w:rsidR="00AE1B50" w:rsidDel="00A94B6F">
          <w:rPr>
            <w:rFonts w:cs="Times New Roman"/>
            <w:color w:val="000000"/>
            <w:szCs w:val="24"/>
            <w:lang w:val="en-US"/>
          </w:rPr>
          <w:delText xml:space="preserve">. </w:delText>
        </w:r>
        <w:r w:rsidDel="00A94B6F">
          <w:rPr>
            <w:rFonts w:cs="Times New Roman"/>
            <w:color w:val="000000"/>
            <w:szCs w:val="24"/>
            <w:lang w:val="en-US"/>
          </w:rPr>
          <w:delText xml:space="preserve">Penelitian Kotsev (2011) </w:delText>
        </w:r>
        <w:r w:rsidR="00AE1B50" w:rsidDel="00A94B6F">
          <w:rPr>
            <w:rFonts w:cs="Times New Roman"/>
            <w:color w:val="000000"/>
            <w:szCs w:val="24"/>
            <w:lang w:val="en-US"/>
          </w:rPr>
          <w:delText>melakukan transformasi 2 arah (</w:delText>
        </w:r>
        <w:r w:rsidR="00AE1B50" w:rsidRPr="000929A6" w:rsidDel="00A94B6F">
          <w:rPr>
            <w:rFonts w:cs="Times New Roman"/>
            <w:i/>
            <w:color w:val="000000"/>
            <w:szCs w:val="24"/>
            <w:lang w:val="en-US"/>
          </w:rPr>
          <w:delText>bidirectional transformation</w:delText>
        </w:r>
        <w:r w:rsidR="00AE1B50" w:rsidDel="00A94B6F">
          <w:rPr>
            <w:rFonts w:cs="Times New Roman"/>
            <w:color w:val="000000"/>
            <w:szCs w:val="24"/>
            <w:lang w:val="en-US"/>
          </w:rPr>
          <w:delText>) dari EPC ke BPMN dan sebaliknya</w:delText>
        </w:r>
        <w:r w:rsidR="006077EB" w:rsidDel="00A94B6F">
          <w:rPr>
            <w:rFonts w:cs="Times New Roman"/>
            <w:color w:val="000000"/>
            <w:szCs w:val="24"/>
            <w:lang w:val="en-US"/>
          </w:rPr>
          <w:delText xml:space="preserve">, namun hanya pada </w:delText>
        </w:r>
        <w:r w:rsidR="006077EB" w:rsidRPr="000929A6" w:rsidDel="00A94B6F">
          <w:rPr>
            <w:rFonts w:cs="Times New Roman"/>
            <w:i/>
            <w:color w:val="000000"/>
            <w:szCs w:val="24"/>
            <w:lang w:val="en-US"/>
          </w:rPr>
          <w:delText>core EPC</w:delText>
        </w:r>
        <w:r w:rsidR="00AE1B50" w:rsidDel="00A94B6F">
          <w:rPr>
            <w:rFonts w:cs="Times New Roman"/>
            <w:color w:val="000000"/>
            <w:szCs w:val="24"/>
            <w:lang w:val="en-US"/>
          </w:rPr>
          <w:delText>.</w:delText>
        </w:r>
        <w:r w:rsidR="006077EB" w:rsidDel="00A94B6F">
          <w:rPr>
            <w:rFonts w:cs="Times New Roman"/>
            <w:color w:val="000000"/>
            <w:szCs w:val="24"/>
            <w:lang w:val="en-US"/>
          </w:rPr>
          <w:delText xml:space="preserve"> Penelitian Tscheschner (2006) telah mengakomodir </w:delText>
        </w:r>
        <w:r w:rsidR="00A62AF6" w:rsidRPr="000929A6" w:rsidDel="00A94B6F">
          <w:rPr>
            <w:rFonts w:cs="Times New Roman"/>
            <w:i/>
            <w:color w:val="000000"/>
            <w:szCs w:val="24"/>
            <w:lang w:val="en-US"/>
          </w:rPr>
          <w:delText>core</w:delText>
        </w:r>
        <w:r w:rsidR="00A62AF6" w:rsidDel="00A94B6F">
          <w:rPr>
            <w:rFonts w:cs="Times New Roman"/>
            <w:color w:val="000000"/>
            <w:szCs w:val="24"/>
            <w:lang w:val="en-US"/>
          </w:rPr>
          <w:delText xml:space="preserve"> dan </w:delText>
        </w:r>
        <w:r w:rsidR="00A62AF6" w:rsidRPr="000929A6" w:rsidDel="00A94B6F">
          <w:rPr>
            <w:rFonts w:cs="Times New Roman"/>
            <w:i/>
            <w:color w:val="000000"/>
            <w:szCs w:val="24"/>
            <w:lang w:val="en-US"/>
          </w:rPr>
          <w:delText>extended</w:delText>
        </w:r>
        <w:r w:rsidR="00A62AF6" w:rsidDel="00A94B6F">
          <w:rPr>
            <w:rFonts w:cs="Times New Roman"/>
            <w:color w:val="000000"/>
            <w:szCs w:val="24"/>
            <w:lang w:val="en-US"/>
          </w:rPr>
          <w:delText xml:space="preserve"> EPC</w:delText>
        </w:r>
        <w:r w:rsidR="00A05CC4" w:rsidDel="00A94B6F">
          <w:rPr>
            <w:rFonts w:cs="Times New Roman"/>
            <w:color w:val="000000"/>
            <w:szCs w:val="24"/>
            <w:lang w:val="en-US"/>
          </w:rPr>
          <w:delText xml:space="preserve"> dengan menambahkan konsep </w:delText>
        </w:r>
        <w:r w:rsidR="00A05CC4" w:rsidRPr="000929A6" w:rsidDel="00A94B6F">
          <w:rPr>
            <w:rFonts w:cs="Times New Roman"/>
            <w:i/>
            <w:color w:val="000000"/>
            <w:szCs w:val="24"/>
            <w:lang w:val="en-US"/>
          </w:rPr>
          <w:delText>matching</w:delText>
        </w:r>
        <w:r w:rsidR="00A05CC4" w:rsidRPr="00B357EA" w:rsidDel="00A94B6F">
          <w:rPr>
            <w:rFonts w:cs="Times New Roman"/>
            <w:color w:val="000000"/>
            <w:szCs w:val="24"/>
            <w:lang w:val="en-US"/>
            <w:rPrChange w:id="1107" w:author="arkat" w:date="2017-09-26T20:22:00Z">
              <w:rPr>
                <w:rFonts w:cs="Times New Roman"/>
                <w:i/>
                <w:color w:val="000000"/>
                <w:szCs w:val="24"/>
                <w:lang w:val="en-US"/>
              </w:rPr>
            </w:rPrChange>
          </w:rPr>
          <w:delText xml:space="preserve"> </w:delText>
        </w:r>
        <w:r w:rsidR="00A05CC4" w:rsidDel="00A94B6F">
          <w:rPr>
            <w:rFonts w:cs="Times New Roman"/>
            <w:color w:val="000000"/>
            <w:szCs w:val="24"/>
            <w:lang w:val="en-US"/>
          </w:rPr>
          <w:delText xml:space="preserve">dan </w:delText>
        </w:r>
        <w:r w:rsidR="00A05CC4" w:rsidRPr="000929A6" w:rsidDel="00A94B6F">
          <w:rPr>
            <w:rFonts w:cs="Times New Roman"/>
            <w:i/>
            <w:color w:val="000000"/>
            <w:szCs w:val="24"/>
            <w:lang w:val="en-US"/>
          </w:rPr>
          <w:delText>semantic rules</w:delText>
        </w:r>
        <w:r w:rsidR="00A05CC4" w:rsidDel="00A94B6F">
          <w:rPr>
            <w:rFonts w:cs="Times New Roman"/>
            <w:color w:val="000000"/>
            <w:szCs w:val="24"/>
            <w:lang w:val="en-US"/>
          </w:rPr>
          <w:delText>. Penambahan konsep ini dilakukan untuk menyelesaikan perbedaan notasi antara EPC dan BPM. N</w:delText>
        </w:r>
        <w:r w:rsidR="00A62AF6" w:rsidDel="00A94B6F">
          <w:rPr>
            <w:rFonts w:cs="Times New Roman"/>
            <w:color w:val="000000"/>
            <w:szCs w:val="24"/>
            <w:lang w:val="en-US"/>
          </w:rPr>
          <w:delText>amun</w:delText>
        </w:r>
        <w:r w:rsidR="00A05CC4" w:rsidDel="00A94B6F">
          <w:rPr>
            <w:rFonts w:cs="Times New Roman"/>
            <w:color w:val="000000"/>
            <w:szCs w:val="24"/>
            <w:lang w:val="en-US"/>
          </w:rPr>
          <w:delText xml:space="preserve"> penelitian ini</w:delText>
        </w:r>
        <w:r w:rsidR="00A62AF6" w:rsidDel="00A94B6F">
          <w:rPr>
            <w:rFonts w:cs="Times New Roman"/>
            <w:color w:val="000000"/>
            <w:szCs w:val="24"/>
            <w:lang w:val="en-US"/>
          </w:rPr>
          <w:delText xml:space="preserve"> hanya transformasi 1 arah (</w:delText>
        </w:r>
        <w:r w:rsidR="00A62AF6" w:rsidRPr="000929A6" w:rsidDel="00A94B6F">
          <w:rPr>
            <w:rFonts w:cs="Times New Roman"/>
            <w:i/>
            <w:color w:val="000000"/>
            <w:szCs w:val="24"/>
            <w:lang w:val="en-US"/>
          </w:rPr>
          <w:delText>one directional transformation</w:delText>
        </w:r>
        <w:r w:rsidR="00A62AF6" w:rsidDel="00A94B6F">
          <w:rPr>
            <w:rFonts w:cs="Times New Roman"/>
            <w:color w:val="000000"/>
            <w:szCs w:val="24"/>
            <w:lang w:val="en-US"/>
          </w:rPr>
          <w:delText>)</w:delText>
        </w:r>
        <w:r w:rsidR="00A05CC4" w:rsidDel="00A94B6F">
          <w:rPr>
            <w:rFonts w:cs="Times New Roman"/>
            <w:color w:val="000000"/>
            <w:szCs w:val="24"/>
            <w:lang w:val="en-US"/>
          </w:rPr>
          <w:delText>, yakni dari EPC ke BPMN</w:delText>
        </w:r>
        <w:r w:rsidR="00695155" w:rsidDel="00A94B6F">
          <w:rPr>
            <w:rFonts w:cs="Times New Roman"/>
            <w:color w:val="000000"/>
            <w:szCs w:val="24"/>
            <w:lang w:val="en-US"/>
          </w:rPr>
          <w:delText>.</w:delText>
        </w:r>
        <w:r w:rsidR="00A05CC4" w:rsidDel="00A94B6F">
          <w:rPr>
            <w:rFonts w:cs="Times New Roman"/>
            <w:color w:val="000000"/>
            <w:szCs w:val="24"/>
            <w:lang w:val="en-US"/>
          </w:rPr>
          <w:delText xml:space="preserve"> </w:delText>
        </w:r>
        <w:bookmarkStart w:id="1108" w:name="_Toc494697275"/>
        <w:bookmarkEnd w:id="1108"/>
      </w:del>
    </w:p>
    <w:p w14:paraId="1072C748" w14:textId="53CD7B3B" w:rsidR="00E50386" w:rsidDel="00A94B6F" w:rsidRDefault="001D1935">
      <w:pPr>
        <w:pStyle w:val="BodyTextFirstIndent"/>
        <w:spacing w:after="0"/>
        <w:ind w:firstLine="426"/>
        <w:rPr>
          <w:del w:id="1109" w:author="arkat" w:date="2017-09-29T09:22:00Z"/>
          <w:rFonts w:cs="Times New Roman"/>
          <w:color w:val="000000"/>
          <w:szCs w:val="24"/>
          <w:lang w:val="en-US"/>
        </w:rPr>
        <w:pPrChange w:id="1110" w:author="arkat" w:date="2017-09-26T20:22:00Z">
          <w:pPr>
            <w:pStyle w:val="BodyTextFirstIndent"/>
            <w:spacing w:after="0"/>
            <w:ind w:firstLine="720"/>
          </w:pPr>
        </w:pPrChange>
      </w:pPr>
      <w:del w:id="1111" w:author="arkat" w:date="2017-09-29T09:22:00Z">
        <w:r w:rsidDel="00A94B6F">
          <w:rPr>
            <w:rFonts w:cs="Times New Roman"/>
            <w:color w:val="000000"/>
            <w:szCs w:val="24"/>
            <w:lang w:val="en-US"/>
          </w:rPr>
          <w:delText xml:space="preserve">Ada beberapa kelemahan penelitian </w:delText>
        </w:r>
        <w:r w:rsidR="00285B69" w:rsidDel="00A94B6F">
          <w:rPr>
            <w:rFonts w:cs="Times New Roman"/>
            <w:color w:val="000000"/>
            <w:szCs w:val="24"/>
            <w:lang w:val="en-US"/>
          </w:rPr>
          <w:delText xml:space="preserve">yang dilakukan oleh Tscheschner, </w:delText>
        </w:r>
        <w:r w:rsidR="00E50386" w:rsidRPr="00E50386" w:rsidDel="00A94B6F">
          <w:rPr>
            <w:rFonts w:cs="Times New Roman"/>
            <w:color w:val="000000"/>
            <w:szCs w:val="24"/>
            <w:lang w:val="en-US"/>
          </w:rPr>
          <w:delText>Penelitian tersebut menggunakan kata</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yang sudah harus didefinisikan. Sehingga tidak mungkin untuk melakukan transformasi</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model diluar kata yang sudah</w:delText>
        </w:r>
        <w:r w:rsidR="00285B69" w:rsidDel="00A94B6F">
          <w:rPr>
            <w:rFonts w:cs="Times New Roman"/>
            <w:color w:val="000000"/>
            <w:szCs w:val="24"/>
            <w:lang w:val="en-US"/>
          </w:rPr>
          <w:delText xml:space="preserve"> terdefinisikan. Penelitian ini, </w:delText>
        </w:r>
      </w:del>
      <w:del w:id="1112" w:author="arkat" w:date="2017-09-26T11:27:00Z">
        <w:r w:rsidR="00285B69" w:rsidDel="009D6EBC">
          <w:rPr>
            <w:rFonts w:cs="Times New Roman"/>
            <w:color w:val="000000"/>
            <w:szCs w:val="24"/>
            <w:lang w:val="en-US"/>
          </w:rPr>
          <w:delText>a</w:delText>
        </w:r>
        <w:r w:rsidR="00285B69" w:rsidRPr="00E50386" w:rsidDel="009D6EBC">
          <w:rPr>
            <w:rFonts w:cs="Times New Roman"/>
            <w:color w:val="000000"/>
            <w:szCs w:val="24"/>
            <w:lang w:val="en-US"/>
          </w:rPr>
          <w:delText>kan</w:delText>
        </w:r>
      </w:del>
      <w:del w:id="1113" w:author="arkat" w:date="2017-09-29T09:22:00Z">
        <w:r w:rsidR="00E50386" w:rsidRPr="00E50386" w:rsidDel="00A94B6F">
          <w:rPr>
            <w:rFonts w:cs="Times New Roman"/>
            <w:color w:val="000000"/>
            <w:szCs w:val="24"/>
            <w:lang w:val="en-US"/>
          </w:rPr>
          <w:delText xml:space="preserve"> mengusulkan pendekatan</w:delText>
        </w:r>
        <w:r w:rsidR="00E50386" w:rsidDel="00A94B6F">
          <w:rPr>
            <w:rFonts w:cs="Times New Roman"/>
            <w:color w:val="000000"/>
            <w:szCs w:val="24"/>
            <w:lang w:val="en-US"/>
          </w:rPr>
          <w:delText xml:space="preserve"> </w:delText>
        </w:r>
        <w:r w:rsidR="00E50386" w:rsidRPr="00E50386" w:rsidDel="00A94B6F">
          <w:rPr>
            <w:rFonts w:cs="Times New Roman"/>
            <w:color w:val="000000"/>
            <w:szCs w:val="24"/>
            <w:lang w:val="en-US"/>
          </w:rPr>
          <w:delText>baru untuk menyelesaikan permasalahan tersebut.</w:delText>
        </w:r>
        <w:bookmarkStart w:id="1114" w:name="_Toc494697276"/>
        <w:bookmarkEnd w:id="1114"/>
      </w:del>
    </w:p>
    <w:p w14:paraId="1E53DA51" w14:textId="704EE47F" w:rsidR="00D70496" w:rsidDel="00A94B6F" w:rsidRDefault="00231404" w:rsidP="00750C2A">
      <w:pPr>
        <w:pStyle w:val="BodyTextFirstIndent"/>
        <w:spacing w:after="0"/>
        <w:ind w:firstLine="0"/>
        <w:rPr>
          <w:del w:id="1115" w:author="arkat" w:date="2017-09-29T09:22:00Z"/>
          <w:lang w:val="en-US"/>
        </w:rPr>
      </w:pPr>
      <w:del w:id="1116" w:author="arkat" w:date="2017-09-29T09:22:00Z">
        <w:r w:rsidDel="00A94B6F">
          <w:rPr>
            <w:lang w:val="en-US"/>
          </w:rPr>
          <w:softHyphen/>
        </w:r>
        <w:r w:rsidDel="00A94B6F">
          <w:rPr>
            <w:lang w:val="en-US"/>
          </w:rPr>
          <w:softHyphen/>
        </w:r>
        <w:r w:rsidDel="00A94B6F">
          <w:rPr>
            <w:lang w:val="en-US"/>
          </w:rPr>
          <w:softHyphen/>
        </w:r>
        <w:bookmarkStart w:id="1117" w:name="_Toc494697277"/>
        <w:bookmarkEnd w:id="1117"/>
      </w:del>
    </w:p>
    <w:p w14:paraId="11EB2201" w14:textId="77777777" w:rsidR="00D70496" w:rsidRPr="00231404" w:rsidDel="00A94B6F" w:rsidRDefault="00D70496" w:rsidP="00750C2A">
      <w:pPr>
        <w:pStyle w:val="BodyTextFirstIndent"/>
        <w:spacing w:after="0"/>
        <w:ind w:firstLine="0"/>
        <w:rPr>
          <w:del w:id="1118" w:author="arkat" w:date="2017-09-29T09:22:00Z"/>
          <w:sz w:val="2"/>
          <w:lang w:val="en-US"/>
        </w:rPr>
      </w:pPr>
      <w:bookmarkStart w:id="1119" w:name="_Toc494697278"/>
      <w:bookmarkEnd w:id="1119"/>
    </w:p>
    <w:p w14:paraId="04844C45" w14:textId="77777777" w:rsidR="00F53E60" w:rsidDel="00A94B6F" w:rsidRDefault="00F53E60" w:rsidP="00750C2A">
      <w:pPr>
        <w:pStyle w:val="BodyTextFirstIndent"/>
        <w:spacing w:after="0"/>
        <w:ind w:firstLine="0"/>
        <w:rPr>
          <w:del w:id="1120" w:author="arkat" w:date="2017-09-29T09:22:00Z"/>
        </w:rPr>
      </w:pPr>
      <w:bookmarkStart w:id="1121" w:name="_Toc494697279"/>
      <w:bookmarkEnd w:id="1121"/>
    </w:p>
    <w:p w14:paraId="44DC981B" w14:textId="77777777" w:rsidR="00D943BC" w:rsidDel="00A94B6F" w:rsidRDefault="00D943BC" w:rsidP="00750C2A">
      <w:pPr>
        <w:pStyle w:val="BodyTextFirstIndent"/>
        <w:spacing w:after="0"/>
        <w:ind w:firstLine="0"/>
        <w:rPr>
          <w:del w:id="1122" w:author="arkat" w:date="2017-09-29T09:22:00Z"/>
        </w:rPr>
      </w:pPr>
      <w:bookmarkStart w:id="1123" w:name="_Toc494697280"/>
      <w:bookmarkEnd w:id="1123"/>
    </w:p>
    <w:p w14:paraId="5DC41302" w14:textId="4B3D5607" w:rsidR="00D943BC" w:rsidDel="00A94B6F" w:rsidRDefault="00D943BC" w:rsidP="00750C2A">
      <w:pPr>
        <w:pStyle w:val="BodyTextFirstIndent"/>
        <w:spacing w:after="0"/>
        <w:ind w:firstLine="0"/>
        <w:rPr>
          <w:del w:id="1124" w:author="arkat" w:date="2017-09-29T09:22:00Z"/>
        </w:rPr>
      </w:pPr>
      <w:bookmarkStart w:id="1125" w:name="_Toc494697281"/>
      <w:bookmarkEnd w:id="1125"/>
    </w:p>
    <w:p w14:paraId="626EA69E" w14:textId="77777777" w:rsidR="00C659B7" w:rsidRDefault="00F53E60" w:rsidP="00750C2A">
      <w:pPr>
        <w:pStyle w:val="Heading2"/>
        <w:spacing w:before="0" w:after="0"/>
      </w:pPr>
      <w:bookmarkStart w:id="1126" w:name="_Toc494697282"/>
      <w:r>
        <w:rPr>
          <w:lang w:val="en-US"/>
        </w:rPr>
        <w:t>Rumusan Masalah</w:t>
      </w:r>
      <w:bookmarkEnd w:id="1126"/>
    </w:p>
    <w:p w14:paraId="49FAD40A" w14:textId="5374ED77" w:rsidR="00DB11DD" w:rsidRDefault="00C659B7" w:rsidP="00444D45">
      <w:pPr>
        <w:pStyle w:val="BodyTextFirstIndent"/>
        <w:spacing w:after="0"/>
        <w:ind w:firstLine="540"/>
      </w:pPr>
      <w:r>
        <w:t>Berdasarkan latar belakang</w:t>
      </w:r>
      <w:r w:rsidR="002D6A95">
        <w:t xml:space="preserve"> </w:t>
      </w:r>
      <w:ins w:id="1127" w:author="arkat" w:date="2017-10-01T15:36:00Z">
        <w:r w:rsidR="00C37DE8">
          <w:rPr>
            <w:lang w:val="en-US"/>
          </w:rPr>
          <w:t>tersebut</w:t>
        </w:r>
      </w:ins>
      <w:del w:id="1128" w:author="arkat" w:date="2017-10-01T15:36:00Z">
        <w:r w:rsidR="002D6A95" w:rsidDel="00C37DE8">
          <w:delText>diatas</w:delText>
        </w:r>
      </w:del>
      <w:r>
        <w:t>, maka rumusan masalah pada penelitian ini adalah</w:t>
      </w:r>
      <w:r w:rsidR="00DB11DD">
        <w:t xml:space="preserve"> :</w:t>
      </w:r>
    </w:p>
    <w:p w14:paraId="36A558E7" w14:textId="0FA79485" w:rsidR="00326BBD" w:rsidRDefault="00D7467E" w:rsidP="00326BBD">
      <w:pPr>
        <w:pStyle w:val="BodyTextFirstIndent"/>
        <w:numPr>
          <w:ilvl w:val="6"/>
          <w:numId w:val="26"/>
        </w:numPr>
        <w:spacing w:after="0"/>
        <w:ind w:left="426" w:hanging="284"/>
      </w:pPr>
      <w:r>
        <w:t xml:space="preserve">Bagaimana </w:t>
      </w:r>
      <w:r w:rsidR="00326BBD" w:rsidRPr="00326BBD">
        <w:rPr>
          <w:i/>
        </w:rPr>
        <w:t>framework</w:t>
      </w:r>
      <w:r w:rsidR="00326BBD">
        <w:t xml:space="preserve"> untuk melakukan transformasi dari model proses bisnis EPC ke BPMN?</w:t>
      </w:r>
    </w:p>
    <w:p w14:paraId="00506486" w14:textId="5AF26EEE" w:rsidR="00F53E60" w:rsidRDefault="00326BBD" w:rsidP="00326BBD">
      <w:pPr>
        <w:pStyle w:val="BodyTextFirstIndent"/>
        <w:numPr>
          <w:ilvl w:val="6"/>
          <w:numId w:val="26"/>
        </w:numPr>
        <w:spacing w:after="0"/>
        <w:ind w:left="426" w:hanging="284"/>
        <w:rPr>
          <w:ins w:id="1129" w:author="arkat" w:date="2017-09-26T15:26:00Z"/>
        </w:rPr>
      </w:pPr>
      <w:r>
        <w:lastRenderedPageBreak/>
        <w:t xml:space="preserve">Bagaimana </w:t>
      </w:r>
      <w:r w:rsidR="00DF1C1C">
        <w:t xml:space="preserve">implementasi </w:t>
      </w:r>
      <w:r w:rsidR="00DF1C1C" w:rsidRPr="00DF1C1C">
        <w:rPr>
          <w:i/>
        </w:rPr>
        <w:t>framework</w:t>
      </w:r>
      <w:r w:rsidR="00DF1C1C">
        <w:t xml:space="preserve"> </w:t>
      </w:r>
      <w:r>
        <w:t>untuk melakukan transformasi dari model proses bisnis EPC ke BPMN</w:t>
      </w:r>
      <w:r w:rsidR="005C10CE">
        <w:t>?</w:t>
      </w:r>
    </w:p>
    <w:p w14:paraId="561FE1A4" w14:textId="18BF33D4" w:rsidR="00006620" w:rsidRPr="00C659B7" w:rsidRDefault="00006620" w:rsidP="00326BBD">
      <w:pPr>
        <w:pStyle w:val="BodyTextFirstIndent"/>
        <w:numPr>
          <w:ilvl w:val="6"/>
          <w:numId w:val="26"/>
        </w:numPr>
        <w:spacing w:after="0"/>
        <w:ind w:left="426" w:hanging="284"/>
      </w:pPr>
      <w:ins w:id="1130" w:author="arkat" w:date="2017-09-26T15:26:00Z">
        <w:r>
          <w:rPr>
            <w:lang w:val="en-US"/>
          </w:rPr>
          <w:t xml:space="preserve">Bagaimana </w:t>
        </w:r>
      </w:ins>
      <w:ins w:id="1131" w:author="arkat" w:date="2017-09-26T20:22:00Z">
        <w:r w:rsidR="00B357EA">
          <w:rPr>
            <w:lang w:val="en-US"/>
          </w:rPr>
          <w:t>melakukan pengujian kebenaran (</w:t>
        </w:r>
      </w:ins>
      <w:ins w:id="1132" w:author="arkat" w:date="2017-09-26T15:26:00Z">
        <w:r w:rsidRPr="00006620">
          <w:rPr>
            <w:i/>
            <w:lang w:val="en-US"/>
            <w:rPrChange w:id="1133" w:author="arkat" w:date="2017-09-26T15:27:00Z">
              <w:rPr>
                <w:lang w:val="en-US"/>
              </w:rPr>
            </w:rPrChange>
          </w:rPr>
          <w:t>correctness</w:t>
        </w:r>
      </w:ins>
      <w:ins w:id="1134" w:author="arkat" w:date="2017-09-26T20:23:00Z">
        <w:r w:rsidR="00B357EA">
          <w:rPr>
            <w:i/>
            <w:lang w:val="en-US"/>
          </w:rPr>
          <w:t>)</w:t>
        </w:r>
      </w:ins>
      <w:ins w:id="1135" w:author="arkat" w:date="2017-09-26T15:26:00Z">
        <w:r>
          <w:rPr>
            <w:lang w:val="en-US"/>
          </w:rPr>
          <w:t xml:space="preserve"> dan </w:t>
        </w:r>
        <w:r w:rsidRPr="00006620">
          <w:rPr>
            <w:i/>
            <w:lang w:val="en-US"/>
            <w:rPrChange w:id="1136" w:author="arkat" w:date="2017-09-26T15:27:00Z">
              <w:rPr>
                <w:lang w:val="en-US"/>
              </w:rPr>
            </w:rPrChange>
          </w:rPr>
          <w:t>usability</w:t>
        </w:r>
      </w:ins>
      <w:ins w:id="1137" w:author="arkat" w:date="2017-09-26T20:25:00Z">
        <w:r w:rsidR="00B357EA">
          <w:rPr>
            <w:i/>
            <w:lang w:val="en-US"/>
          </w:rPr>
          <w:t xml:space="preserve"> </w:t>
        </w:r>
      </w:ins>
      <w:ins w:id="1138" w:author="arkat" w:date="2017-09-26T20:26:00Z">
        <w:r w:rsidR="00B357EA">
          <w:rPr>
            <w:lang w:val="en-US"/>
          </w:rPr>
          <w:t>terhadap aplikasi yang telah dikembangkan</w:t>
        </w:r>
      </w:ins>
      <w:ins w:id="1139" w:author="arkat" w:date="2017-09-26T15:26:00Z">
        <w:r>
          <w:rPr>
            <w:lang w:val="en-US"/>
          </w:rPr>
          <w:t>?</w:t>
        </w:r>
      </w:ins>
    </w:p>
    <w:p w14:paraId="272D0A8D" w14:textId="77777777" w:rsidR="00B71360" w:rsidRDefault="00B71360" w:rsidP="00750C2A">
      <w:pPr>
        <w:pStyle w:val="BodyTextFirstIndent"/>
        <w:spacing w:after="0"/>
        <w:ind w:left="700" w:firstLine="0"/>
        <w:rPr>
          <w:lang w:val="en-US"/>
        </w:rPr>
      </w:pPr>
    </w:p>
    <w:p w14:paraId="05FA7A9A" w14:textId="77777777" w:rsidR="005B7834" w:rsidRDefault="005B7834" w:rsidP="00750C2A">
      <w:pPr>
        <w:pStyle w:val="Heading2"/>
        <w:spacing w:before="0" w:after="0"/>
      </w:pPr>
      <w:bookmarkStart w:id="1140" w:name="_Toc475624291"/>
      <w:bookmarkStart w:id="1141" w:name="_Toc494697283"/>
      <w:r>
        <w:t>Tujuan</w:t>
      </w:r>
      <w:bookmarkEnd w:id="1140"/>
      <w:bookmarkEnd w:id="1141"/>
    </w:p>
    <w:p w14:paraId="753E0A5C" w14:textId="77777777" w:rsidR="00326BBD" w:rsidRDefault="00326BBD">
      <w:pPr>
        <w:pStyle w:val="BodyTextFirstIndent"/>
        <w:spacing w:after="0"/>
        <w:ind w:firstLine="540"/>
        <w:pPrChange w:id="1142" w:author="arkat" w:date="2017-09-26T20:18:00Z">
          <w:pPr>
            <w:pStyle w:val="BodyTextFirstIndent"/>
            <w:spacing w:after="0"/>
            <w:ind w:firstLine="567"/>
          </w:pPr>
        </w:pPrChange>
      </w:pPr>
      <w:r>
        <w:t>Berdasarkan rumusan masalah, maka t</w:t>
      </w:r>
      <w:r w:rsidR="00165B14" w:rsidRPr="00C57FDE">
        <w:t xml:space="preserve">ujuan dari penelitian ini </w:t>
      </w:r>
      <w:r>
        <w:t>adalah :</w:t>
      </w:r>
    </w:p>
    <w:p w14:paraId="29289CBF" w14:textId="4EF624A4" w:rsidR="00EF6C60" w:rsidRDefault="00326BBD" w:rsidP="00EF6C60">
      <w:pPr>
        <w:pStyle w:val="BodyTextFirstIndent"/>
        <w:numPr>
          <w:ilvl w:val="6"/>
          <w:numId w:val="26"/>
        </w:numPr>
        <w:spacing w:after="0"/>
        <w:ind w:left="426" w:hanging="284"/>
      </w:pPr>
      <w:r>
        <w:t>Me</w:t>
      </w:r>
      <w:ins w:id="1143" w:author="arkat" w:date="2017-09-26T15:27:00Z">
        <w:r w:rsidR="00006620">
          <w:rPr>
            <w:lang w:val="en-US"/>
          </w:rPr>
          <w:t>rumuskan</w:t>
        </w:r>
      </w:ins>
      <w:del w:id="1144" w:author="arkat" w:date="2017-09-26T15:27:00Z">
        <w:r w:rsidDel="00006620">
          <w:delText>mbuat</w:delText>
        </w:r>
      </w:del>
      <w:r>
        <w:t xml:space="preserve"> sebuah </w:t>
      </w:r>
      <w:r w:rsidRPr="00326BBD">
        <w:rPr>
          <w:i/>
        </w:rPr>
        <w:t>framework</w:t>
      </w:r>
      <w:r>
        <w:t xml:space="preserve"> untuk melakukan transformasi dari model proses bisnis EPC ke BPMN.</w:t>
      </w:r>
    </w:p>
    <w:p w14:paraId="115C01D4" w14:textId="32D28C15" w:rsidR="0084663E" w:rsidRDefault="00DF1C1C" w:rsidP="00EF6C60">
      <w:pPr>
        <w:pStyle w:val="BodyTextFirstIndent"/>
        <w:numPr>
          <w:ilvl w:val="6"/>
          <w:numId w:val="26"/>
        </w:numPr>
        <w:spacing w:after="0"/>
        <w:ind w:left="426" w:hanging="284"/>
        <w:rPr>
          <w:ins w:id="1145" w:author="arkat" w:date="2017-09-26T15:27:00Z"/>
        </w:rPr>
      </w:pPr>
      <w:r>
        <w:t xml:space="preserve">Mengimplementasikan </w:t>
      </w:r>
      <w:r w:rsidRPr="00EF6C60">
        <w:rPr>
          <w:i/>
        </w:rPr>
        <w:t>framework</w:t>
      </w:r>
      <w:r w:rsidR="00933F25">
        <w:t xml:space="preserve"> </w:t>
      </w:r>
      <w:r>
        <w:t xml:space="preserve">ke dalam </w:t>
      </w:r>
      <w:r w:rsidR="00933F25">
        <w:t>sebuah perangkat</w:t>
      </w:r>
      <w:r w:rsidR="00326BBD">
        <w:t xml:space="preserve"> lunak </w:t>
      </w:r>
      <w:ins w:id="1146" w:author="arkat" w:date="2017-09-26T15:28:00Z">
        <w:r w:rsidR="007B5AC3">
          <w:rPr>
            <w:lang w:val="en-US"/>
          </w:rPr>
          <w:t xml:space="preserve">yang teruji </w:t>
        </w:r>
      </w:ins>
      <w:r w:rsidR="00326BBD">
        <w:t xml:space="preserve">untuk melakukan transformasi dari </w:t>
      </w:r>
      <w:r>
        <w:t>model proses bisnis EPC ke BPMN.</w:t>
      </w:r>
    </w:p>
    <w:p w14:paraId="53E8878F" w14:textId="77777777" w:rsidR="00006620" w:rsidRDefault="00006620">
      <w:pPr>
        <w:pStyle w:val="BodyTextFirstIndent"/>
        <w:spacing w:after="0"/>
        <w:ind w:left="142" w:firstLine="0"/>
        <w:pPrChange w:id="1147" w:author="arkat" w:date="2017-09-26T15:28:00Z">
          <w:pPr>
            <w:pStyle w:val="BodyTextFirstIndent"/>
            <w:numPr>
              <w:ilvl w:val="6"/>
              <w:numId w:val="26"/>
            </w:numPr>
            <w:spacing w:after="0"/>
            <w:ind w:left="426" w:hanging="284"/>
          </w:pPr>
        </w:pPrChange>
      </w:pPr>
    </w:p>
    <w:p w14:paraId="11BED498" w14:textId="77777777" w:rsidR="00B92017" w:rsidRDefault="005B7834" w:rsidP="00750C2A">
      <w:pPr>
        <w:pStyle w:val="Heading2"/>
        <w:spacing w:before="0" w:after="0"/>
      </w:pPr>
      <w:bookmarkStart w:id="1148" w:name="_Toc475624292"/>
      <w:bookmarkStart w:id="1149" w:name="_Toc494697284"/>
      <w:r>
        <w:t>Manfaat</w:t>
      </w:r>
      <w:bookmarkEnd w:id="1148"/>
      <w:bookmarkEnd w:id="1149"/>
    </w:p>
    <w:p w14:paraId="79815BDD" w14:textId="1CA1425A" w:rsidR="00444D45" w:rsidRPr="00444D45" w:rsidRDefault="00444D45">
      <w:pPr>
        <w:pStyle w:val="BodyTextFirstIndent"/>
        <w:spacing w:after="0"/>
        <w:ind w:firstLine="540"/>
        <w:rPr>
          <w:ins w:id="1150" w:author="arkat" w:date="2017-09-26T20:15:00Z"/>
        </w:rPr>
        <w:pPrChange w:id="1151" w:author="arkat" w:date="2017-09-26T20:18:00Z">
          <w:pPr>
            <w:pStyle w:val="BodyTextFirstIndent"/>
            <w:spacing w:after="0"/>
            <w:ind w:firstLine="567"/>
          </w:pPr>
        </w:pPrChange>
      </w:pPr>
      <w:ins w:id="1152" w:author="arkat" w:date="2017-09-26T20:15:00Z">
        <w:r w:rsidRPr="00444D45">
          <w:rPr>
            <w:rPrChange w:id="1153" w:author="arkat" w:date="2017-09-26T20:18:00Z">
              <w:rPr>
                <w:lang w:val="en-US"/>
              </w:rPr>
            </w:rPrChange>
          </w:rPr>
          <w:t>Manfaat dari penulisan tesis ini adalah sebagai berikut:</w:t>
        </w:r>
      </w:ins>
    </w:p>
    <w:p w14:paraId="2A2CFD62" w14:textId="1C6E85D4" w:rsidR="00444D45" w:rsidRDefault="00444D45">
      <w:pPr>
        <w:pStyle w:val="BodyTextFirstIndent"/>
        <w:numPr>
          <w:ilvl w:val="6"/>
          <w:numId w:val="26"/>
        </w:numPr>
        <w:spacing w:after="0"/>
        <w:ind w:left="540"/>
        <w:rPr>
          <w:ins w:id="1154" w:author="arkat" w:date="2017-09-26T20:16:00Z"/>
        </w:rPr>
        <w:pPrChange w:id="1155" w:author="arkat" w:date="2017-09-26T20:16:00Z">
          <w:pPr>
            <w:pStyle w:val="BodyTextFirstIndent"/>
            <w:spacing w:after="0"/>
            <w:ind w:firstLine="567"/>
          </w:pPr>
        </w:pPrChange>
      </w:pPr>
      <w:ins w:id="1156" w:author="arkat" w:date="2017-09-26T20:16:00Z">
        <w:r>
          <w:rPr>
            <w:lang w:val="en-US"/>
          </w:rPr>
          <w:t>Memudahkan organisasi untuk melakukan perubahan model proses bisnis EPC ke BPMN</w:t>
        </w:r>
      </w:ins>
      <w:ins w:id="1157" w:author="arkat" w:date="2017-09-26T20:17:00Z">
        <w:r>
          <w:rPr>
            <w:lang w:val="en-US"/>
          </w:rPr>
          <w:t>.</w:t>
        </w:r>
      </w:ins>
    </w:p>
    <w:p w14:paraId="60EE95FF" w14:textId="2071C49A" w:rsidR="002C2FD3" w:rsidRDefault="00B92017">
      <w:pPr>
        <w:pStyle w:val="BodyTextFirstIndent"/>
        <w:numPr>
          <w:ilvl w:val="6"/>
          <w:numId w:val="26"/>
        </w:numPr>
        <w:spacing w:after="0"/>
        <w:ind w:left="540"/>
        <w:pPrChange w:id="1158" w:author="arkat" w:date="2017-09-26T20:16:00Z">
          <w:pPr>
            <w:pStyle w:val="BodyTextFirstIndent"/>
            <w:spacing w:after="0"/>
            <w:ind w:firstLine="567"/>
          </w:pPr>
        </w:pPrChange>
      </w:pPr>
      <w:r>
        <w:t xml:space="preserve">Mendapatkan pengetahuan tentang </w:t>
      </w:r>
      <w:r w:rsidR="0084663E" w:rsidRPr="00C57FDE">
        <w:t xml:space="preserve">bagaimana melakukan automasi transformasi </w:t>
      </w:r>
      <w:r w:rsidR="00165B14" w:rsidRPr="00C57FDE">
        <w:t>pemodelan proses bisnis</w:t>
      </w:r>
      <w:r w:rsidR="0084663E" w:rsidRPr="00C57FDE">
        <w:t xml:space="preserve"> ke BPMN.</w:t>
      </w:r>
    </w:p>
    <w:p w14:paraId="3BFD3C1E" w14:textId="77777777" w:rsidR="00165B14" w:rsidRPr="00165B14" w:rsidRDefault="00165B14" w:rsidP="00750C2A">
      <w:pPr>
        <w:pStyle w:val="BodyTextFirstIndent"/>
        <w:spacing w:after="0"/>
        <w:ind w:firstLine="0"/>
      </w:pPr>
    </w:p>
    <w:p w14:paraId="7CF814A0" w14:textId="5710CC90" w:rsidR="00C57FDE" w:rsidRDefault="00C57FDE" w:rsidP="00750C2A">
      <w:pPr>
        <w:pStyle w:val="Heading2"/>
        <w:spacing w:before="0" w:after="0"/>
        <w:rPr>
          <w:lang w:val="en-US"/>
        </w:rPr>
      </w:pPr>
      <w:bookmarkStart w:id="1159" w:name="_Toc494697285"/>
      <w:bookmarkStart w:id="1160" w:name="_Toc475624294"/>
      <w:r>
        <w:rPr>
          <w:lang w:val="en-US"/>
        </w:rPr>
        <w:t xml:space="preserve">Batasan </w:t>
      </w:r>
      <w:ins w:id="1161" w:author="arkat" w:date="2017-09-26T20:18:00Z">
        <w:r w:rsidR="00444D45">
          <w:rPr>
            <w:lang w:val="en-US"/>
          </w:rPr>
          <w:t>Masalah</w:t>
        </w:r>
      </w:ins>
      <w:bookmarkEnd w:id="1159"/>
      <w:del w:id="1162" w:author="arkat" w:date="2017-09-26T20:18:00Z">
        <w:r w:rsidDel="00444D45">
          <w:rPr>
            <w:lang w:val="en-US"/>
          </w:rPr>
          <w:delText>Penelitian</w:delText>
        </w:r>
      </w:del>
    </w:p>
    <w:p w14:paraId="543C3423" w14:textId="77777777" w:rsidR="00C57FDE" w:rsidRDefault="00C57FDE">
      <w:pPr>
        <w:pStyle w:val="BodyTextFirstIndent"/>
        <w:spacing w:after="0"/>
        <w:ind w:firstLine="540"/>
        <w:pPrChange w:id="1163" w:author="arkat" w:date="2017-09-26T20:18:00Z">
          <w:pPr>
            <w:pStyle w:val="BodyTextFirstIndent"/>
            <w:spacing w:after="0"/>
            <w:ind w:firstLine="567"/>
          </w:pPr>
        </w:pPrChange>
      </w:pPr>
      <w:r>
        <w:t>Supaya penelitian ini terfokus pada permasalahan yang akan diselesaikan, maka perlu ada batasan penelitian untuk membatasi ruang lingkup permasalahan, adapun batasan penelitian ini adalah:</w:t>
      </w:r>
    </w:p>
    <w:p w14:paraId="24A8FFDA" w14:textId="6C8EED5F" w:rsidR="00C57FDE" w:rsidRPr="00E81E67" w:rsidDel="005C7A52" w:rsidRDefault="00C57FDE" w:rsidP="00444D45">
      <w:pPr>
        <w:pStyle w:val="BodyTextFirstIndent"/>
        <w:numPr>
          <w:ilvl w:val="6"/>
          <w:numId w:val="26"/>
        </w:numPr>
        <w:spacing w:after="0"/>
        <w:ind w:left="540"/>
        <w:rPr>
          <w:del w:id="1164" w:author="arkat" w:date="2017-09-26T05:58:00Z"/>
          <w:color w:val="0D0D0D" w:themeColor="text1" w:themeTint="F2"/>
        </w:rPr>
      </w:pPr>
      <w:del w:id="1165" w:author="arkat" w:date="2017-09-26T05:58:00Z">
        <w:r w:rsidRPr="00E81E67" w:rsidDel="005C7A52">
          <w:rPr>
            <w:color w:val="0D0D0D" w:themeColor="text1" w:themeTint="F2"/>
          </w:rPr>
          <w:delText>Model proses bisnis yang dimodelkan dengan EPC dibuat dengan menggunakan aplikasi Aris Express dan berekstensi .adf.</w:delText>
        </w:r>
        <w:r w:rsidR="00A8163F" w:rsidRPr="00E81E67" w:rsidDel="005C7A52">
          <w:rPr>
            <w:color w:val="0D0D0D" w:themeColor="text1" w:themeTint="F2"/>
          </w:rPr>
          <w:delText xml:space="preserve"> (metodologi)</w:delText>
        </w:r>
      </w:del>
    </w:p>
    <w:p w14:paraId="6D05727F" w14:textId="2350A3FF" w:rsidR="00DF1C1C" w:rsidRPr="00E81E67" w:rsidDel="005C7A52" w:rsidRDefault="00DF1C1C" w:rsidP="00444D45">
      <w:pPr>
        <w:pStyle w:val="BodyTextFirstIndent"/>
        <w:numPr>
          <w:ilvl w:val="6"/>
          <w:numId w:val="26"/>
        </w:numPr>
        <w:spacing w:after="0"/>
        <w:ind w:left="540"/>
        <w:rPr>
          <w:del w:id="1166" w:author="arkat" w:date="2017-09-26T05:58:00Z"/>
          <w:color w:val="0D0D0D" w:themeColor="text1" w:themeTint="F2"/>
        </w:rPr>
      </w:pPr>
      <w:del w:id="1167" w:author="arkat" w:date="2017-09-26T05:58:00Z">
        <w:r w:rsidRPr="00E81E67" w:rsidDel="005C7A52">
          <w:rPr>
            <w:color w:val="0D0D0D" w:themeColor="text1" w:themeTint="F2"/>
          </w:rPr>
          <w:delText xml:space="preserve">Model Pendekatan transformasi yang digunakan adalah model pendekatan </w:delText>
        </w:r>
        <w:r w:rsidRPr="00E81E67" w:rsidDel="005C7A52">
          <w:rPr>
            <w:i/>
            <w:color w:val="0D0D0D" w:themeColor="text1" w:themeTint="F2"/>
          </w:rPr>
          <w:delText>direct mapping</w:delText>
        </w:r>
        <w:r w:rsidRPr="00E81E67" w:rsidDel="005C7A52">
          <w:rPr>
            <w:color w:val="0D0D0D" w:themeColor="text1" w:themeTint="F2"/>
          </w:rPr>
          <w:delText>.</w:delText>
        </w:r>
        <w:r w:rsidR="00A8163F" w:rsidRPr="00E81E67" w:rsidDel="005C7A52">
          <w:rPr>
            <w:color w:val="0D0D0D" w:themeColor="text1" w:themeTint="F2"/>
          </w:rPr>
          <w:delText xml:space="preserve"> (metodologi)</w:delText>
        </w:r>
      </w:del>
    </w:p>
    <w:p w14:paraId="026C1F92" w14:textId="77777777" w:rsidR="00C57FDE" w:rsidRPr="00E81E67" w:rsidRDefault="00C57FDE" w:rsidP="00444D45">
      <w:pPr>
        <w:pStyle w:val="BodyTextFirstIndent"/>
        <w:numPr>
          <w:ilvl w:val="6"/>
          <w:numId w:val="26"/>
        </w:numPr>
        <w:spacing w:after="0"/>
        <w:ind w:left="540"/>
        <w:rPr>
          <w:color w:val="0D0D0D" w:themeColor="text1" w:themeTint="F2"/>
        </w:rPr>
      </w:pPr>
      <w:r w:rsidRPr="00E81E67">
        <w:rPr>
          <w:color w:val="0D0D0D" w:themeColor="text1" w:themeTint="F2"/>
        </w:rPr>
        <w:t>Transformasi yang dilakukan adalah transformasi satu arah (</w:t>
      </w:r>
      <w:r w:rsidRPr="00E81E67">
        <w:rPr>
          <w:i/>
          <w:color w:val="0D0D0D" w:themeColor="text1" w:themeTint="F2"/>
        </w:rPr>
        <w:t>one directional transformation</w:t>
      </w:r>
      <w:r w:rsidRPr="00E81E67">
        <w:rPr>
          <w:color w:val="0D0D0D" w:themeColor="text1" w:themeTint="F2"/>
        </w:rPr>
        <w:t>) dari EPC ke BPMN.</w:t>
      </w:r>
    </w:p>
    <w:p w14:paraId="0903E18F" w14:textId="77777777" w:rsidR="00C57FDE" w:rsidRPr="00E81E67" w:rsidRDefault="00933F25" w:rsidP="00444D45">
      <w:pPr>
        <w:pStyle w:val="BodyTextFirstIndent"/>
        <w:numPr>
          <w:ilvl w:val="6"/>
          <w:numId w:val="26"/>
        </w:numPr>
        <w:spacing w:after="0"/>
        <w:ind w:left="540"/>
        <w:rPr>
          <w:color w:val="0D0D0D" w:themeColor="text1" w:themeTint="F2"/>
        </w:rPr>
      </w:pPr>
      <w:r w:rsidRPr="00E81E67">
        <w:rPr>
          <w:color w:val="0D0D0D" w:themeColor="text1" w:themeTint="F2"/>
        </w:rPr>
        <w:t xml:space="preserve">Perangkat lunak yang dibuat dengan menambahkan  fitur pada </w:t>
      </w:r>
      <w:r w:rsidRPr="00E81E67">
        <w:rPr>
          <w:i/>
          <w:color w:val="0D0D0D" w:themeColor="text1" w:themeTint="F2"/>
        </w:rPr>
        <w:t>plugin</w:t>
      </w:r>
      <w:r w:rsidRPr="00E81E67">
        <w:rPr>
          <w:color w:val="0D0D0D" w:themeColor="text1" w:themeTint="F2"/>
        </w:rPr>
        <w:t xml:space="preserve"> BPMN2Modeller, yakni </w:t>
      </w:r>
      <w:r w:rsidRPr="00E81E67">
        <w:rPr>
          <w:i/>
          <w:color w:val="0D0D0D" w:themeColor="text1" w:themeTint="F2"/>
        </w:rPr>
        <w:t>plugin</w:t>
      </w:r>
      <w:r w:rsidRPr="00E81E67">
        <w:rPr>
          <w:color w:val="0D0D0D" w:themeColor="text1" w:themeTint="F2"/>
        </w:rPr>
        <w:t xml:space="preserve"> eclipse yang digunakan untuk melakukan pemodelan proses bisnis BPMN.</w:t>
      </w:r>
    </w:p>
    <w:p w14:paraId="74F0E34B" w14:textId="77777777" w:rsidR="00C57FDE" w:rsidRPr="00C57FDE" w:rsidRDefault="00C57FDE" w:rsidP="00933F25">
      <w:pPr>
        <w:pStyle w:val="BodyTextFirstIndent"/>
        <w:spacing w:after="0"/>
        <w:ind w:firstLine="0"/>
      </w:pPr>
    </w:p>
    <w:p w14:paraId="584CBBDB" w14:textId="77777777" w:rsidR="00743149" w:rsidRDefault="0054588E" w:rsidP="00750C2A">
      <w:pPr>
        <w:pStyle w:val="Heading2"/>
        <w:spacing w:before="0" w:after="0"/>
        <w:rPr>
          <w:lang w:val="en-US"/>
        </w:rPr>
      </w:pPr>
      <w:bookmarkStart w:id="1168" w:name="_Toc494697286"/>
      <w:r>
        <w:rPr>
          <w:lang w:val="en-US"/>
        </w:rPr>
        <w:t>Sistematika P</w:t>
      </w:r>
      <w:r w:rsidR="00743149">
        <w:rPr>
          <w:lang w:val="en-US"/>
        </w:rPr>
        <w:t>embahasan</w:t>
      </w:r>
      <w:bookmarkEnd w:id="1160"/>
      <w:bookmarkEnd w:id="1168"/>
    </w:p>
    <w:p w14:paraId="12CFA8C9" w14:textId="77777777" w:rsidR="00AD318D" w:rsidRDefault="00AD318D">
      <w:pPr>
        <w:pStyle w:val="BodyTextFirstIndent"/>
        <w:spacing w:after="0"/>
        <w:ind w:firstLine="540"/>
        <w:pPrChange w:id="1169" w:author="arkat" w:date="2017-09-26T20:19:00Z">
          <w:pPr>
            <w:pStyle w:val="BodyTextFirstIndent"/>
            <w:spacing w:after="0"/>
          </w:pPr>
        </w:pPrChange>
      </w:pPr>
      <w:r>
        <w:t>Keseluruhan penelitian ini dibahas secara sistematis berdasarkan bab yang disusun sebagai berikut :</w:t>
      </w:r>
    </w:p>
    <w:p w14:paraId="438AF3E5" w14:textId="77777777" w:rsidR="00AD318D" w:rsidRDefault="00C5414E" w:rsidP="00750C2A">
      <w:pPr>
        <w:pStyle w:val="MediumGrid21"/>
        <w:spacing w:after="0"/>
        <w:rPr>
          <w:sz w:val="24"/>
          <w:szCs w:val="24"/>
          <w:lang w:val="id-ID"/>
        </w:rPr>
      </w:pPr>
      <w:r>
        <w:rPr>
          <w:b/>
          <w:sz w:val="24"/>
          <w:szCs w:val="24"/>
          <w:lang w:val="id-ID"/>
        </w:rPr>
        <w:t xml:space="preserve">BAB 1 </w:t>
      </w:r>
      <w:r w:rsidR="003520D0" w:rsidRPr="00D84828">
        <w:rPr>
          <w:b/>
          <w:sz w:val="24"/>
          <w:szCs w:val="24"/>
          <w:lang w:val="id-ID"/>
        </w:rPr>
        <w:t>Pendahuluan</w:t>
      </w:r>
      <w:r w:rsidR="003520D0" w:rsidRPr="00D84828">
        <w:rPr>
          <w:sz w:val="24"/>
          <w:szCs w:val="24"/>
          <w:lang w:val="id-ID"/>
        </w:rPr>
        <w:t xml:space="preserve"> </w:t>
      </w:r>
    </w:p>
    <w:p w14:paraId="44BB7FF8" w14:textId="77777777" w:rsidR="00B80CC1" w:rsidDel="005C7A52" w:rsidRDefault="003520D0" w:rsidP="00750C2A">
      <w:pPr>
        <w:pStyle w:val="MediumGrid21"/>
        <w:spacing w:after="0"/>
        <w:rPr>
          <w:del w:id="1170" w:author="arkat" w:date="2017-09-26T05:58:00Z"/>
          <w:sz w:val="24"/>
          <w:szCs w:val="24"/>
          <w:lang w:val="id-ID"/>
        </w:rPr>
      </w:pPr>
      <w:r w:rsidRPr="00D84828">
        <w:rPr>
          <w:sz w:val="24"/>
          <w:szCs w:val="24"/>
          <w:lang w:val="id-ID"/>
        </w:rPr>
        <w:t>B</w:t>
      </w:r>
      <w:r w:rsidR="005D5F45" w:rsidRPr="00D84828">
        <w:rPr>
          <w:sz w:val="24"/>
          <w:szCs w:val="24"/>
          <w:lang w:val="id-ID"/>
        </w:rPr>
        <w:t>erisi gambaran umum tentang penelitian yang akan diajukan yang meliputi : latar belakang, rumu</w:t>
      </w:r>
      <w:r w:rsidR="00AD318D">
        <w:rPr>
          <w:sz w:val="24"/>
          <w:szCs w:val="24"/>
          <w:lang w:val="id-ID"/>
        </w:rPr>
        <w:t>san masalah, tujuan, manfaat,</w:t>
      </w:r>
      <w:r w:rsidR="005D5F45" w:rsidRPr="00D84828">
        <w:rPr>
          <w:sz w:val="24"/>
          <w:szCs w:val="24"/>
          <w:lang w:val="id-ID"/>
        </w:rPr>
        <w:t xml:space="preserve"> batasan masalah</w:t>
      </w:r>
      <w:r w:rsidR="00AD318D">
        <w:rPr>
          <w:sz w:val="24"/>
          <w:szCs w:val="24"/>
          <w:lang w:val="id-ID"/>
        </w:rPr>
        <w:t xml:space="preserve"> dan sistematika pembahasan</w:t>
      </w:r>
      <w:r w:rsidR="005D5F45" w:rsidRPr="00D84828">
        <w:rPr>
          <w:sz w:val="24"/>
          <w:szCs w:val="24"/>
          <w:lang w:val="id-ID"/>
        </w:rPr>
        <w:t>.</w:t>
      </w:r>
    </w:p>
    <w:p w14:paraId="68291685" w14:textId="77777777" w:rsidR="001B3C79" w:rsidDel="005C7A52" w:rsidRDefault="001B3C79" w:rsidP="00750C2A">
      <w:pPr>
        <w:pStyle w:val="MediumGrid21"/>
        <w:spacing w:after="0"/>
        <w:rPr>
          <w:del w:id="1171" w:author="arkat" w:date="2017-09-26T05:58:00Z"/>
          <w:sz w:val="24"/>
          <w:szCs w:val="24"/>
          <w:lang w:val="id-ID"/>
        </w:rPr>
      </w:pPr>
    </w:p>
    <w:p w14:paraId="17984D99" w14:textId="77777777" w:rsidR="00E81E67" w:rsidDel="005C7A52" w:rsidRDefault="00E81E67" w:rsidP="00750C2A">
      <w:pPr>
        <w:pStyle w:val="MediumGrid21"/>
        <w:spacing w:after="0"/>
        <w:rPr>
          <w:del w:id="1172" w:author="arkat" w:date="2017-09-26T05:58:00Z"/>
          <w:sz w:val="24"/>
          <w:szCs w:val="24"/>
          <w:lang w:val="id-ID"/>
        </w:rPr>
      </w:pPr>
    </w:p>
    <w:p w14:paraId="48E5A48C" w14:textId="77777777" w:rsidR="00E81E67" w:rsidDel="005C7A52" w:rsidRDefault="00E81E67" w:rsidP="00750C2A">
      <w:pPr>
        <w:pStyle w:val="MediumGrid21"/>
        <w:spacing w:after="0"/>
        <w:rPr>
          <w:del w:id="1173" w:author="arkat" w:date="2017-09-26T05:58:00Z"/>
          <w:sz w:val="24"/>
          <w:szCs w:val="24"/>
          <w:lang w:val="id-ID"/>
        </w:rPr>
      </w:pPr>
    </w:p>
    <w:p w14:paraId="2CE67104" w14:textId="77777777" w:rsidR="00E81E67" w:rsidRPr="00D84828" w:rsidRDefault="00E81E67" w:rsidP="00750C2A">
      <w:pPr>
        <w:pStyle w:val="MediumGrid21"/>
        <w:spacing w:after="0"/>
        <w:rPr>
          <w:sz w:val="24"/>
          <w:szCs w:val="24"/>
          <w:lang w:val="id-ID"/>
        </w:rPr>
      </w:pPr>
    </w:p>
    <w:p w14:paraId="0B51ECD2" w14:textId="77777777" w:rsidR="00AD318D" w:rsidRDefault="00AD318D" w:rsidP="00750C2A">
      <w:pPr>
        <w:pStyle w:val="MediumGrid21"/>
        <w:spacing w:after="0"/>
        <w:rPr>
          <w:b/>
          <w:sz w:val="24"/>
          <w:szCs w:val="24"/>
          <w:lang w:val="id-ID"/>
        </w:rPr>
      </w:pPr>
      <w:r>
        <w:rPr>
          <w:b/>
          <w:sz w:val="24"/>
          <w:szCs w:val="24"/>
          <w:lang w:val="id-ID"/>
        </w:rPr>
        <w:t>BAB 2 Landasan Kepustakaan</w:t>
      </w:r>
    </w:p>
    <w:p w14:paraId="60F6FB78" w14:textId="77777777" w:rsidR="005D5F45" w:rsidRPr="00D84828" w:rsidRDefault="00AD318D" w:rsidP="00750C2A">
      <w:pPr>
        <w:pStyle w:val="BodyTextFirstIndent"/>
        <w:spacing w:after="0"/>
        <w:ind w:firstLine="0"/>
        <w:rPr>
          <w:i/>
        </w:rPr>
      </w:pPr>
      <w:r>
        <w:t>Membahas</w:t>
      </w:r>
      <w:r w:rsidR="005D5F45" w:rsidRPr="00D84828">
        <w:t xml:space="preserve"> penelitian terkait tentang </w:t>
      </w:r>
      <w:r w:rsidR="00165B14">
        <w:rPr>
          <w:lang w:val="en-US"/>
        </w:rPr>
        <w:t>transformasi pemodelan proses bisnis</w:t>
      </w:r>
      <w:r w:rsidR="00165B14">
        <w:t>, b</w:t>
      </w:r>
      <w:r>
        <w:t>ab ini juga membahas</w:t>
      </w:r>
      <w:r w:rsidRPr="00D84828">
        <w:t xml:space="preserve"> teori </w:t>
      </w:r>
      <w:r>
        <w:t xml:space="preserve">tentang </w:t>
      </w:r>
      <w:r w:rsidR="00165B14">
        <w:rPr>
          <w:lang w:val="en-US"/>
        </w:rPr>
        <w:t>pemodelan proses bisnis dan model transformasi yang telah dikembangkan oleh beberapa peneliti terdahulu</w:t>
      </w:r>
      <w:r w:rsidRPr="00D84828">
        <w:rPr>
          <w:i/>
        </w:rPr>
        <w:t>.</w:t>
      </w:r>
    </w:p>
    <w:p w14:paraId="7E1A19DC" w14:textId="77777777" w:rsidR="00AD318D" w:rsidRDefault="00AD318D" w:rsidP="00750C2A">
      <w:pPr>
        <w:pStyle w:val="MediumGrid21"/>
        <w:spacing w:after="0"/>
        <w:rPr>
          <w:b/>
          <w:sz w:val="24"/>
          <w:szCs w:val="24"/>
          <w:lang w:val="id-ID"/>
        </w:rPr>
      </w:pPr>
      <w:r>
        <w:rPr>
          <w:b/>
          <w:sz w:val="24"/>
          <w:szCs w:val="24"/>
          <w:lang w:val="id-ID"/>
        </w:rPr>
        <w:t>BAB 3 Metodologi</w:t>
      </w:r>
    </w:p>
    <w:p w14:paraId="4A5F0302" w14:textId="77777777" w:rsidR="00AD318D" w:rsidRDefault="005770FD" w:rsidP="00750C2A">
      <w:pPr>
        <w:pStyle w:val="MediumGrid21"/>
        <w:spacing w:after="0"/>
        <w:rPr>
          <w:sz w:val="24"/>
          <w:szCs w:val="24"/>
          <w:lang w:val="id-ID"/>
        </w:rPr>
      </w:pPr>
      <w:r w:rsidRPr="00D84828">
        <w:rPr>
          <w:sz w:val="24"/>
          <w:szCs w:val="24"/>
          <w:lang w:val="id-ID"/>
        </w:rPr>
        <w:t xml:space="preserve">Berisi </w:t>
      </w:r>
      <w:r w:rsidR="00AD318D">
        <w:rPr>
          <w:sz w:val="24"/>
          <w:szCs w:val="24"/>
          <w:lang w:val="id-ID"/>
        </w:rPr>
        <w:t>tahapan penelitian yang meliputi review litera</w:t>
      </w:r>
      <w:r w:rsidR="00F21503">
        <w:rPr>
          <w:sz w:val="24"/>
          <w:szCs w:val="24"/>
          <w:lang w:val="id-ID"/>
        </w:rPr>
        <w:t>t</w:t>
      </w:r>
      <w:r w:rsidR="00AD318D">
        <w:rPr>
          <w:sz w:val="24"/>
          <w:szCs w:val="24"/>
          <w:lang w:val="id-ID"/>
        </w:rPr>
        <w:t xml:space="preserve">ur, permodelan matematis, perancangan, implementasi, analisis, kesimpulan dan saran. Bab ini juga membahas gambaran umum </w:t>
      </w:r>
      <w:r w:rsidR="00165B14">
        <w:rPr>
          <w:sz w:val="24"/>
          <w:szCs w:val="24"/>
        </w:rPr>
        <w:t xml:space="preserve">tahapan pelaksanaan </w:t>
      </w:r>
      <w:r w:rsidR="008A3E8A">
        <w:rPr>
          <w:sz w:val="24"/>
          <w:szCs w:val="24"/>
        </w:rPr>
        <w:t>transformasi model</w:t>
      </w:r>
      <w:r w:rsidR="00165B14">
        <w:rPr>
          <w:sz w:val="24"/>
          <w:szCs w:val="24"/>
        </w:rPr>
        <w:t xml:space="preserve"> proses bisnis</w:t>
      </w:r>
      <w:r w:rsidR="008A3E8A">
        <w:rPr>
          <w:sz w:val="24"/>
          <w:szCs w:val="24"/>
        </w:rPr>
        <w:t xml:space="preserve"> dari EPC ke BPMN</w:t>
      </w:r>
      <w:r w:rsidR="00AD318D">
        <w:rPr>
          <w:sz w:val="24"/>
          <w:szCs w:val="24"/>
          <w:lang w:val="id-ID"/>
        </w:rPr>
        <w:t>.</w:t>
      </w:r>
    </w:p>
    <w:p w14:paraId="3A0347C2" w14:textId="77777777" w:rsidR="00574777" w:rsidRDefault="00574777" w:rsidP="00750C2A">
      <w:pPr>
        <w:pStyle w:val="MediumGrid21"/>
        <w:spacing w:after="0"/>
        <w:rPr>
          <w:b/>
          <w:sz w:val="24"/>
          <w:szCs w:val="24"/>
          <w:lang w:val="id-ID"/>
        </w:rPr>
      </w:pPr>
      <w:r>
        <w:rPr>
          <w:b/>
          <w:sz w:val="24"/>
          <w:szCs w:val="24"/>
          <w:lang w:val="id-ID"/>
        </w:rPr>
        <w:lastRenderedPageBreak/>
        <w:t>BAB 5</w:t>
      </w:r>
      <w:r w:rsidR="00C02344" w:rsidRPr="00D84828">
        <w:rPr>
          <w:b/>
          <w:sz w:val="24"/>
          <w:szCs w:val="24"/>
          <w:lang w:val="id-ID"/>
        </w:rPr>
        <w:t xml:space="preserve"> </w:t>
      </w:r>
      <w:r w:rsidR="00C02344">
        <w:rPr>
          <w:b/>
          <w:sz w:val="24"/>
          <w:szCs w:val="24"/>
          <w:lang w:val="id-ID"/>
        </w:rPr>
        <w:t>Hasil dan Pembahasan</w:t>
      </w:r>
    </w:p>
    <w:p w14:paraId="2AE4A3C3" w14:textId="77777777" w:rsidR="00C02344" w:rsidRDefault="00BC3DB8" w:rsidP="00750C2A">
      <w:pPr>
        <w:pStyle w:val="MediumGrid21"/>
        <w:spacing w:after="0"/>
        <w:rPr>
          <w:sz w:val="24"/>
          <w:szCs w:val="24"/>
          <w:lang w:val="id-ID"/>
        </w:rPr>
      </w:pPr>
      <w:r>
        <w:rPr>
          <w:sz w:val="24"/>
          <w:szCs w:val="24"/>
          <w:lang w:val="id-ID"/>
        </w:rPr>
        <w:t xml:space="preserve">Berisi hasil implementasi </w:t>
      </w:r>
      <w:r w:rsidR="00574777">
        <w:rPr>
          <w:sz w:val="24"/>
          <w:szCs w:val="24"/>
          <w:lang w:val="id-ID"/>
        </w:rPr>
        <w:t>dari perancangan</w:t>
      </w:r>
      <w:r w:rsidR="00165B14">
        <w:rPr>
          <w:sz w:val="24"/>
          <w:szCs w:val="24"/>
        </w:rPr>
        <w:t>,</w:t>
      </w:r>
      <w:r w:rsidR="00574777">
        <w:rPr>
          <w:sz w:val="24"/>
          <w:szCs w:val="24"/>
          <w:lang w:val="id-ID"/>
        </w:rPr>
        <w:t xml:space="preserve"> pengujian </w:t>
      </w:r>
      <w:r w:rsidR="00574777" w:rsidRPr="00574777">
        <w:rPr>
          <w:sz w:val="24"/>
          <w:szCs w:val="24"/>
          <w:lang w:val="id-ID"/>
        </w:rPr>
        <w:t>dan</w:t>
      </w:r>
      <w:r>
        <w:rPr>
          <w:sz w:val="24"/>
          <w:szCs w:val="24"/>
          <w:lang w:val="id-ID"/>
        </w:rPr>
        <w:t xml:space="preserve"> pembahasan hasil pengujian </w:t>
      </w:r>
      <w:r w:rsidR="00165B14">
        <w:rPr>
          <w:sz w:val="24"/>
          <w:szCs w:val="24"/>
        </w:rPr>
        <w:t>automasi transformasi pemodelan proses bisnis</w:t>
      </w:r>
      <w:r>
        <w:rPr>
          <w:sz w:val="24"/>
          <w:szCs w:val="24"/>
          <w:lang w:val="id-ID"/>
        </w:rPr>
        <w:t>.</w:t>
      </w:r>
      <w:r w:rsidR="00574777">
        <w:rPr>
          <w:sz w:val="24"/>
          <w:szCs w:val="24"/>
          <w:lang w:val="id-ID"/>
        </w:rPr>
        <w:t xml:space="preserve"> Serta hasil implementasi antarmuka.</w:t>
      </w:r>
    </w:p>
    <w:p w14:paraId="206B31DB" w14:textId="77777777" w:rsidR="00574777" w:rsidRDefault="00574777" w:rsidP="00750C2A">
      <w:pPr>
        <w:pStyle w:val="MediumGrid21"/>
        <w:spacing w:after="0"/>
        <w:rPr>
          <w:b/>
          <w:sz w:val="24"/>
          <w:szCs w:val="24"/>
          <w:lang w:val="id-ID"/>
        </w:rPr>
      </w:pPr>
      <w:r>
        <w:rPr>
          <w:b/>
          <w:sz w:val="24"/>
          <w:szCs w:val="24"/>
          <w:lang w:val="id-ID"/>
        </w:rPr>
        <w:t>BAB 6</w:t>
      </w:r>
      <w:r w:rsidR="00C02344" w:rsidRPr="00D84828">
        <w:rPr>
          <w:b/>
          <w:sz w:val="24"/>
          <w:szCs w:val="24"/>
          <w:lang w:val="id-ID"/>
        </w:rPr>
        <w:t xml:space="preserve"> </w:t>
      </w:r>
      <w:r>
        <w:rPr>
          <w:b/>
          <w:sz w:val="24"/>
          <w:szCs w:val="24"/>
          <w:lang w:val="id-ID"/>
        </w:rPr>
        <w:t>Penutup</w:t>
      </w:r>
    </w:p>
    <w:p w14:paraId="4B645302" w14:textId="77777777" w:rsidR="005770FD" w:rsidRPr="00E339C4" w:rsidRDefault="00BC3DB8" w:rsidP="00750C2A">
      <w:pPr>
        <w:pStyle w:val="MediumGrid21"/>
        <w:spacing w:after="0"/>
        <w:rPr>
          <w:sz w:val="24"/>
          <w:szCs w:val="24"/>
          <w:lang w:val="id-ID"/>
        </w:rPr>
      </w:pPr>
      <w:r>
        <w:rPr>
          <w:sz w:val="24"/>
          <w:szCs w:val="24"/>
          <w:lang w:val="id-ID"/>
        </w:rPr>
        <w:t xml:space="preserve">Berisi kesimpulan dari </w:t>
      </w:r>
      <w:r w:rsidR="00574777">
        <w:rPr>
          <w:sz w:val="24"/>
          <w:szCs w:val="24"/>
          <w:lang w:val="id-ID"/>
        </w:rPr>
        <w:t>hasil dan pembahasan</w:t>
      </w:r>
      <w:r w:rsidR="00165B14">
        <w:rPr>
          <w:sz w:val="24"/>
          <w:szCs w:val="24"/>
          <w:lang w:val="id-ID"/>
        </w:rPr>
        <w:t xml:space="preserve"> pengujian yang didapatkan dalam outmasi pemodelan proses bisnis</w:t>
      </w:r>
      <w:r w:rsidR="00574777">
        <w:rPr>
          <w:sz w:val="24"/>
          <w:szCs w:val="24"/>
          <w:lang w:val="id-ID"/>
        </w:rPr>
        <w:t>.</w:t>
      </w:r>
    </w:p>
    <w:p w14:paraId="62D15342" w14:textId="3FA68816" w:rsidR="00C533E2" w:rsidRDefault="009D16AE" w:rsidP="00750C2A">
      <w:pPr>
        <w:pStyle w:val="Heading1"/>
        <w:spacing w:after="0"/>
        <w:rPr>
          <w:lang w:val="en-US"/>
        </w:rPr>
      </w:pPr>
      <w:bookmarkStart w:id="1174" w:name="_Toc494697287"/>
      <w:ins w:id="1175" w:author="arkat" w:date="2017-09-28T16:25:00Z">
        <w:r>
          <w:rPr>
            <w:lang w:val="en-US"/>
          </w:rPr>
          <w:lastRenderedPageBreak/>
          <w:t>LANDASAN KEPUSTAKAAN</w:t>
        </w:r>
      </w:ins>
      <w:bookmarkEnd w:id="1174"/>
    </w:p>
    <w:p w14:paraId="1373FB86" w14:textId="377D8F66" w:rsidR="00E52A1F" w:rsidDel="009D16AE" w:rsidRDefault="003E7F09">
      <w:pPr>
        <w:pStyle w:val="Heading2"/>
        <w:numPr>
          <w:ilvl w:val="0"/>
          <w:numId w:val="0"/>
        </w:numPr>
        <w:spacing w:before="0" w:after="0"/>
        <w:ind w:left="720" w:hanging="720"/>
        <w:rPr>
          <w:del w:id="1176" w:author="arkat" w:date="2017-09-28T16:25:00Z"/>
          <w:sz w:val="32"/>
          <w:lang w:val="en-US"/>
        </w:rPr>
        <w:pPrChange w:id="1177" w:author="arkat" w:date="2017-09-28T16:24:00Z">
          <w:pPr>
            <w:pStyle w:val="Heading2"/>
            <w:numPr>
              <w:ilvl w:val="0"/>
              <w:numId w:val="0"/>
            </w:numPr>
            <w:spacing w:before="0" w:after="0"/>
            <w:ind w:left="0" w:firstLine="0"/>
            <w:jc w:val="center"/>
          </w:pPr>
        </w:pPrChange>
      </w:pPr>
      <w:bookmarkStart w:id="1178" w:name="_Toc402485260"/>
      <w:del w:id="1179" w:author="arkat" w:date="2017-09-28T16:25:00Z">
        <w:r w:rsidRPr="003E7F09" w:rsidDel="009D16AE">
          <w:rPr>
            <w:sz w:val="32"/>
            <w:lang w:val="en-US"/>
          </w:rPr>
          <w:delText>LANDASAN KEPUSTAKAAN</w:delText>
        </w:r>
      </w:del>
    </w:p>
    <w:p w14:paraId="6384F069" w14:textId="77777777" w:rsidR="00383FE8" w:rsidRPr="00383FE8" w:rsidRDefault="00383FE8" w:rsidP="00383FE8">
      <w:pPr>
        <w:pStyle w:val="BodyText"/>
      </w:pPr>
    </w:p>
    <w:p w14:paraId="4F5E5067" w14:textId="74B457DE" w:rsidR="0058751D" w:rsidRPr="00C67580" w:rsidRDefault="0058751D" w:rsidP="0058751D">
      <w:pPr>
        <w:pStyle w:val="BodyTextFirstIndent"/>
        <w:rPr>
          <w:ins w:id="1180" w:author="arkat" w:date="2017-09-25T14:48:00Z"/>
        </w:rPr>
      </w:pPr>
      <w:ins w:id="1181" w:author="arkat" w:date="2017-09-25T14:48:00Z">
        <w:r w:rsidRPr="002C4614">
          <w:t xml:space="preserve">Landasan kepustakaan berisi uraian dan pembahasan tentang </w:t>
        </w:r>
        <w:r>
          <w:rPr>
            <w:lang w:val="en-US"/>
          </w:rPr>
          <w:t xml:space="preserve">penelitian terkait yang menjelaskan model pendekatan transformasi model proses bisnis. Pada </w:t>
        </w:r>
      </w:ins>
      <w:ins w:id="1182" w:author="arkat" w:date="2017-09-25T15:12:00Z">
        <w:r w:rsidR="00724773">
          <w:rPr>
            <w:lang w:val="en-US"/>
          </w:rPr>
          <w:t>Bab</w:t>
        </w:r>
      </w:ins>
      <w:ins w:id="1183" w:author="arkat" w:date="2017-09-25T15:02:00Z">
        <w:r w:rsidR="008E5F0A">
          <w:rPr>
            <w:lang w:val="en-US"/>
          </w:rPr>
          <w:t xml:space="preserve"> 2</w:t>
        </w:r>
      </w:ins>
      <w:ins w:id="1184" w:author="arkat" w:date="2017-09-25T14:48:00Z">
        <w:r>
          <w:rPr>
            <w:lang w:val="en-US"/>
          </w:rPr>
          <w:t xml:space="preserve"> ini juga membahas mengenai konsep pemodelan proses bisnis, konsep EPC, konsep BPMN dan konsep transformasi model proses bisnis. Penjelasan yang disajikan mengacu pada beberapa </w:t>
        </w:r>
        <w:r w:rsidRPr="002C4614">
          <w:t>literatur ilmiah</w:t>
        </w:r>
        <w:r>
          <w:rPr>
            <w:lang w:val="en-US"/>
          </w:rPr>
          <w:t>, seperti buku dan jurnal ilmiah</w:t>
        </w:r>
        <w:r w:rsidRPr="002C4614">
          <w:t xml:space="preserve"> </w:t>
        </w:r>
        <w:r>
          <w:rPr>
            <w:lang w:val="en-US"/>
          </w:rPr>
          <w:t>yang</w:t>
        </w:r>
        <w:r w:rsidRPr="002C4614">
          <w:t xml:space="preserve"> berkaitan dengan </w:t>
        </w:r>
        <w:r>
          <w:rPr>
            <w:lang w:val="en-US"/>
          </w:rPr>
          <w:t>topik penelitian ini.</w:t>
        </w:r>
      </w:ins>
    </w:p>
    <w:p w14:paraId="703F585B" w14:textId="77777777" w:rsidR="0058751D" w:rsidRDefault="0058751D" w:rsidP="0058751D">
      <w:pPr>
        <w:pStyle w:val="Heading2"/>
        <w:spacing w:before="0" w:after="0"/>
        <w:rPr>
          <w:ins w:id="1185" w:author="arkat" w:date="2017-09-25T14:48:00Z"/>
          <w:lang w:val="en-US"/>
        </w:rPr>
      </w:pPr>
      <w:bookmarkStart w:id="1186" w:name="_Toc494697288"/>
      <w:ins w:id="1187" w:author="arkat" w:date="2017-09-25T14:48:00Z">
        <w:r>
          <w:rPr>
            <w:lang w:val="en-US"/>
          </w:rPr>
          <w:t>Penelitian Terkait</w:t>
        </w:r>
        <w:bookmarkEnd w:id="1186"/>
      </w:ins>
    </w:p>
    <w:p w14:paraId="492D8C33" w14:textId="3F6A83F8" w:rsidR="0058751D" w:rsidRDefault="0058751D" w:rsidP="0058751D">
      <w:pPr>
        <w:pStyle w:val="BodyTextFirstIndent"/>
        <w:rPr>
          <w:ins w:id="1188" w:author="arkat" w:date="2017-09-25T14:48:00Z"/>
          <w:lang w:val="en-US"/>
        </w:rPr>
      </w:pPr>
      <w:ins w:id="1189" w:author="arkat" w:date="2017-09-25T14:48:00Z">
        <w:r>
          <w:t xml:space="preserve"> </w:t>
        </w:r>
      </w:ins>
      <w:ins w:id="1190" w:author="arkat" w:date="2017-09-25T20:19:00Z">
        <w:r w:rsidR="00CB35C2">
          <w:rPr>
            <w:lang w:val="en-US"/>
          </w:rPr>
          <w:t>Sub</w:t>
        </w:r>
      </w:ins>
      <w:ins w:id="1191" w:author="arkat" w:date="2017-09-25T14:48:00Z">
        <w:r>
          <w:rPr>
            <w:lang w:val="en-US"/>
          </w:rPr>
          <w:t xml:space="preserve">-bab ini menjelaskan </w:t>
        </w:r>
      </w:ins>
      <w:ins w:id="1192" w:author="arkat" w:date="2017-09-25T20:20:00Z">
        <w:r w:rsidR="00CB35C2">
          <w:rPr>
            <w:lang w:val="en-US"/>
          </w:rPr>
          <w:t xml:space="preserve">penelitian terdahulu terkait </w:t>
        </w:r>
      </w:ins>
      <w:ins w:id="1193" w:author="arkat" w:date="2017-09-25T14:48:00Z">
        <w:r>
          <w:rPr>
            <w:lang w:val="en-US"/>
          </w:rPr>
          <w:t>transformasi</w:t>
        </w:r>
      </w:ins>
      <w:ins w:id="1194" w:author="arkat" w:date="2017-09-25T20:21:00Z">
        <w:r w:rsidR="00CB35C2">
          <w:rPr>
            <w:lang w:val="en-US"/>
          </w:rPr>
          <w:t xml:space="preserve"> model proses bisnis</w:t>
        </w:r>
      </w:ins>
      <w:ins w:id="1195" w:author="arkat" w:date="2017-09-25T20:22:00Z">
        <w:r w:rsidR="00CB35C2">
          <w:rPr>
            <w:lang w:val="en-US"/>
          </w:rPr>
          <w:t xml:space="preserve"> yang telah dipublikasikan oleh beberapa peneliti di jurnal internasional maupun </w:t>
        </w:r>
        <w:r w:rsidR="00CB35C2" w:rsidRPr="00D92988">
          <w:rPr>
            <w:lang w:val="en-US"/>
          </w:rPr>
          <w:t>konferensi internasional</w:t>
        </w:r>
      </w:ins>
      <w:ins w:id="1196" w:author="arkat" w:date="2017-09-25T20:21:00Z">
        <w:r w:rsidR="00CB35C2">
          <w:rPr>
            <w:lang w:val="en-US"/>
          </w:rPr>
          <w:t>. Ada 2 pendekatan</w:t>
        </w:r>
      </w:ins>
      <w:ins w:id="1197" w:author="arkat" w:date="2017-09-25T20:22:00Z">
        <w:r w:rsidR="00CB35C2">
          <w:rPr>
            <w:lang w:val="en-US"/>
          </w:rPr>
          <w:t xml:space="preserve"> umum</w:t>
        </w:r>
      </w:ins>
      <w:ins w:id="1198" w:author="arkat" w:date="2017-09-25T20:21:00Z">
        <w:r w:rsidR="00CB35C2">
          <w:rPr>
            <w:lang w:val="en-US"/>
          </w:rPr>
          <w:t xml:space="preserve"> digunakan</w:t>
        </w:r>
      </w:ins>
      <w:ins w:id="1199" w:author="arkat" w:date="2017-09-25T20:22:00Z">
        <w:r w:rsidR="00CB35C2">
          <w:rPr>
            <w:lang w:val="en-US"/>
          </w:rPr>
          <w:t>, yakni</w:t>
        </w:r>
      </w:ins>
      <w:ins w:id="1200" w:author="arkat" w:date="2017-09-25T14:48:00Z">
        <w:r>
          <w:rPr>
            <w:lang w:val="en-US"/>
          </w:rPr>
          <w:t xml:space="preserve"> pendekatan </w:t>
        </w:r>
        <w:r w:rsidRPr="00B22874">
          <w:rPr>
            <w:i/>
            <w:lang w:val="en-US"/>
          </w:rPr>
          <w:t>indirect mapping</w:t>
        </w:r>
        <w:r>
          <w:rPr>
            <w:lang w:val="en-US"/>
          </w:rPr>
          <w:t xml:space="preserve"> dan </w:t>
        </w:r>
        <w:r w:rsidRPr="00B22874">
          <w:rPr>
            <w:i/>
            <w:lang w:val="en-US"/>
          </w:rPr>
          <w:t>direct mapping</w:t>
        </w:r>
        <w:r>
          <w:rPr>
            <w:lang w:val="en-US"/>
          </w:rPr>
          <w:t>.</w:t>
        </w:r>
      </w:ins>
    </w:p>
    <w:p w14:paraId="73686527" w14:textId="3041C8C6" w:rsidR="0058751D" w:rsidRPr="00BA63C8" w:rsidRDefault="00CB35C2" w:rsidP="0058751D">
      <w:pPr>
        <w:pStyle w:val="BodyTextFirstIndent"/>
        <w:rPr>
          <w:ins w:id="1201" w:author="arkat" w:date="2017-09-25T14:48:00Z"/>
          <w:rFonts w:cs="Calibri"/>
          <w:color w:val="000000"/>
          <w:szCs w:val="24"/>
        </w:rPr>
      </w:pPr>
      <w:ins w:id="1202" w:author="arkat" w:date="2017-09-25T20:23:00Z">
        <w:r>
          <w:rPr>
            <w:rFonts w:cs="Calibri"/>
            <w:color w:val="000000"/>
            <w:szCs w:val="24"/>
            <w:lang w:val="en-US"/>
          </w:rPr>
          <w:t xml:space="preserve">Pendekatan </w:t>
        </w:r>
      </w:ins>
      <w:ins w:id="1203" w:author="arkat" w:date="2017-09-25T14:48:00Z">
        <w:r w:rsidR="0058751D" w:rsidRPr="00BA63C8">
          <w:rPr>
            <w:rFonts w:cs="Calibri"/>
            <w:i/>
            <w:color w:val="000000"/>
            <w:szCs w:val="24"/>
            <w:lang w:val="en-GB"/>
          </w:rPr>
          <w:t>indirect mapping</w:t>
        </w:r>
        <w:r>
          <w:rPr>
            <w:rFonts w:cs="Calibri"/>
            <w:color w:val="000000"/>
            <w:szCs w:val="24"/>
          </w:rPr>
          <w:t xml:space="preserve"> yakni</w:t>
        </w:r>
        <w:r w:rsidR="0058751D" w:rsidRPr="00BA63C8">
          <w:rPr>
            <w:rFonts w:cs="Calibri"/>
            <w:color w:val="000000"/>
            <w:szCs w:val="24"/>
            <w:lang w:val="en-GB"/>
          </w:rPr>
          <w:t xml:space="preserve"> transformasi </w:t>
        </w:r>
        <w:r w:rsidR="0058751D" w:rsidRPr="00BA63C8">
          <w:rPr>
            <w:rFonts w:cs="Calibri"/>
            <w:color w:val="000000"/>
            <w:szCs w:val="24"/>
          </w:rPr>
          <w:t>yang menggunakan</w:t>
        </w:r>
        <w:r w:rsidR="0058751D" w:rsidRPr="00BA63C8">
          <w:rPr>
            <w:rFonts w:cs="Calibri"/>
            <w:color w:val="000000"/>
            <w:szCs w:val="24"/>
            <w:lang w:val="en-GB"/>
          </w:rPr>
          <w:t xml:space="preserve"> aturan</w:t>
        </w:r>
        <w:r w:rsidR="0058751D" w:rsidRPr="00BA63C8">
          <w:rPr>
            <w:rFonts w:cs="Calibri"/>
            <w:color w:val="000000"/>
            <w:szCs w:val="24"/>
          </w:rPr>
          <w:t xml:space="preserve"> </w:t>
        </w:r>
        <w:r w:rsidR="0058751D" w:rsidRPr="00BA63C8">
          <w:rPr>
            <w:rFonts w:cs="Calibri"/>
            <w:i/>
            <w:color w:val="000000"/>
            <w:szCs w:val="24"/>
            <w:lang w:val="en-GB"/>
          </w:rPr>
          <w:t xml:space="preserve">mapping </w:t>
        </w:r>
        <w:r w:rsidR="0058751D" w:rsidRPr="00BA63C8">
          <w:rPr>
            <w:rFonts w:cs="Calibri"/>
            <w:color w:val="000000"/>
            <w:szCs w:val="24"/>
          </w:rPr>
          <w:t>yang telah tersedia</w:t>
        </w:r>
      </w:ins>
      <w:ins w:id="1204" w:author="arkat" w:date="2017-09-25T15:16:00Z">
        <w:r w:rsidR="00724773">
          <w:rPr>
            <w:rFonts w:cs="Calibri"/>
            <w:color w:val="000000"/>
            <w:szCs w:val="24"/>
            <w:lang w:val="en-US"/>
          </w:rPr>
          <w:t xml:space="preserve">, </w:t>
        </w:r>
      </w:ins>
      <w:ins w:id="1205" w:author="arkat" w:date="2017-09-25T14:48:00Z">
        <w:r w:rsidR="0058751D" w:rsidRPr="00BA63C8">
          <w:rPr>
            <w:rFonts w:cs="Calibri"/>
            <w:color w:val="000000"/>
            <w:szCs w:val="24"/>
          </w:rPr>
          <w:t>transformasi</w:t>
        </w:r>
      </w:ins>
      <w:ins w:id="1206" w:author="arkat" w:date="2017-09-25T15:16:00Z">
        <w:r w:rsidR="00724773">
          <w:rPr>
            <w:rFonts w:cs="Calibri"/>
            <w:color w:val="000000"/>
            <w:szCs w:val="24"/>
            <w:lang w:val="en-US"/>
          </w:rPr>
          <w:t xml:space="preserve"> model</w:t>
        </w:r>
      </w:ins>
      <w:ins w:id="1207"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dilakukan dengan menggunakan </w:t>
        </w:r>
        <w:r w:rsidR="0058751D" w:rsidRPr="00BA63C8">
          <w:rPr>
            <w:rFonts w:cs="Calibri"/>
            <w:color w:val="000000"/>
            <w:szCs w:val="24"/>
          </w:rPr>
          <w:t>bahasa pemodelan</w:t>
        </w:r>
        <w:r w:rsidR="0058751D" w:rsidRPr="00BA63C8">
          <w:rPr>
            <w:rFonts w:cs="Calibri"/>
            <w:color w:val="000000"/>
            <w:szCs w:val="24"/>
            <w:lang w:val="en-GB"/>
          </w:rPr>
          <w:t xml:space="preserve"> pihak</w:t>
        </w:r>
        <w:r w:rsidR="0058751D" w:rsidRPr="00BA63C8">
          <w:rPr>
            <w:rFonts w:cs="Calibri"/>
            <w:color w:val="000000"/>
            <w:szCs w:val="24"/>
          </w:rPr>
          <w:t xml:space="preserve"> ketiga atau keempat. </w:t>
        </w:r>
        <w:r w:rsidR="0058751D" w:rsidRPr="00BA63C8">
          <w:rPr>
            <w:rFonts w:cs="Calibri"/>
            <w:color w:val="000000"/>
            <w:szCs w:val="24"/>
            <w:lang w:val="en-GB"/>
          </w:rPr>
          <w:t xml:space="preserve">Sehingga memungkinkan untuk melakukan pemetaan </w:t>
        </w:r>
      </w:ins>
      <w:ins w:id="1208" w:author="arkat" w:date="2017-09-25T15:47:00Z">
        <w:r w:rsidR="00CA0F71">
          <w:rPr>
            <w:rFonts w:cs="Calibri"/>
            <w:color w:val="000000"/>
            <w:szCs w:val="24"/>
            <w:lang w:val="en-GB"/>
          </w:rPr>
          <w:t xml:space="preserve">dari </w:t>
        </w:r>
      </w:ins>
      <w:ins w:id="1209" w:author="arkat" w:date="2017-09-25T14:48:00Z">
        <w:r w:rsidR="0058751D" w:rsidRPr="00BA63C8">
          <w:rPr>
            <w:rFonts w:cs="Calibri"/>
            <w:color w:val="000000"/>
            <w:szCs w:val="24"/>
          </w:rPr>
          <w:t>EPC</w:t>
        </w:r>
      </w:ins>
      <w:ins w:id="1210" w:author="arkat" w:date="2017-09-25T15:47:00Z">
        <w:r w:rsidR="00CA0F71">
          <w:rPr>
            <w:rFonts w:cs="Calibri"/>
            <w:color w:val="000000"/>
            <w:szCs w:val="24"/>
            <w:lang w:val="en-US"/>
          </w:rPr>
          <w:t>s</w:t>
        </w:r>
      </w:ins>
      <w:ins w:id="1211" w:author="arkat" w:date="2017-09-25T14:48:00Z">
        <w:r w:rsidR="0058751D" w:rsidRPr="00BA63C8">
          <w:rPr>
            <w:rFonts w:cs="Calibri"/>
            <w:color w:val="000000"/>
            <w:szCs w:val="24"/>
          </w:rPr>
          <w:t xml:space="preserve"> ke Petri</w:t>
        </w:r>
        <w:r w:rsidR="0058751D" w:rsidRPr="00BA63C8">
          <w:rPr>
            <w:rFonts w:cs="Calibri"/>
            <w:color w:val="000000"/>
            <w:szCs w:val="24"/>
            <w:lang w:val="en-GB"/>
          </w:rPr>
          <w:t xml:space="preserve"> nets, </w:t>
        </w:r>
      </w:ins>
      <w:ins w:id="1212" w:author="arkat" w:date="2017-09-25T15:48:00Z">
        <w:r w:rsidR="00CA0F71">
          <w:rPr>
            <w:rFonts w:cs="Calibri"/>
            <w:color w:val="000000"/>
            <w:szCs w:val="24"/>
            <w:lang w:val="en-GB"/>
          </w:rPr>
          <w:t xml:space="preserve">Sebuah </w:t>
        </w:r>
      </w:ins>
      <w:ins w:id="1213" w:author="arkat" w:date="2017-09-25T14:48:00Z">
        <w:r w:rsidR="00CA0F71">
          <w:rPr>
            <w:rFonts w:cs="Calibri"/>
            <w:color w:val="000000"/>
            <w:szCs w:val="24"/>
            <w:lang w:val="en-GB"/>
          </w:rPr>
          <w:t>b</w:t>
        </w:r>
        <w:r w:rsidR="0058751D" w:rsidRPr="00BA63C8">
          <w:rPr>
            <w:rFonts w:cs="Calibri"/>
            <w:color w:val="000000"/>
            <w:szCs w:val="24"/>
            <w:lang w:val="en-GB"/>
          </w:rPr>
          <w:t>ahasa pemodelan</w:t>
        </w:r>
      </w:ins>
      <w:ins w:id="1214" w:author="arkat" w:date="2017-09-25T15:48:00Z">
        <w:r w:rsidR="00CA0F71">
          <w:rPr>
            <w:rFonts w:cs="Calibri"/>
            <w:color w:val="000000"/>
            <w:szCs w:val="24"/>
            <w:lang w:val="en-GB"/>
          </w:rPr>
          <w:t xml:space="preserve"> formal</w:t>
        </w:r>
      </w:ins>
      <w:ins w:id="1215" w:author="arkat" w:date="2017-09-25T14:48:00Z">
        <w:r w:rsidR="0058751D" w:rsidRPr="00BA63C8">
          <w:rPr>
            <w:rFonts w:cs="Calibri"/>
            <w:color w:val="000000"/>
            <w:szCs w:val="24"/>
            <w:lang w:val="en-GB"/>
          </w:rPr>
          <w:t xml:space="preserve"> </w:t>
        </w:r>
      </w:ins>
      <w:ins w:id="1216" w:author="arkat" w:date="2017-09-25T15:48:00Z">
        <w:r w:rsidR="00CA0F71">
          <w:rPr>
            <w:rFonts w:cs="Calibri"/>
            <w:color w:val="000000"/>
            <w:szCs w:val="24"/>
            <w:lang w:val="en-GB"/>
          </w:rPr>
          <w:t xml:space="preserve">yang digunakan </w:t>
        </w:r>
      </w:ins>
      <w:ins w:id="1217" w:author="arkat" w:date="2017-09-25T14:48:00Z">
        <w:r w:rsidR="00CA0F71">
          <w:rPr>
            <w:rFonts w:cs="Calibri"/>
            <w:color w:val="000000"/>
            <w:szCs w:val="24"/>
          </w:rPr>
          <w:t xml:space="preserve">untuk sistem terdistribusi. Transformasi </w:t>
        </w:r>
      </w:ins>
      <w:ins w:id="1218" w:author="arkat" w:date="2017-09-25T15:48:00Z">
        <w:r w:rsidR="00CA0F71">
          <w:rPr>
            <w:rFonts w:cs="Calibri"/>
            <w:color w:val="000000"/>
            <w:szCs w:val="24"/>
            <w:lang w:val="en-US"/>
          </w:rPr>
          <w:t>seperti ini</w:t>
        </w:r>
      </w:ins>
      <w:ins w:id="1219" w:author="arkat" w:date="2017-09-25T14:48:00Z">
        <w:r w:rsidR="0058751D" w:rsidRPr="00BA63C8">
          <w:rPr>
            <w:rFonts w:cs="Calibri"/>
            <w:color w:val="000000"/>
            <w:szCs w:val="24"/>
          </w:rPr>
          <w:t xml:space="preserve"> telah dilakukan oleh W.M.P. van der Aalst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ins>
      <w:r w:rsidR="00686631">
        <w:rPr>
          <w:rFonts w:cs="Calibri"/>
          <w:color w:val="000000"/>
          <w:szCs w:val="24"/>
          <w:lang w:val="en-GB"/>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ins w:id="1220" w:author="arkat" w:date="2017-09-25T14:48:00Z">
        <w:r w:rsidR="0058751D" w:rsidRPr="00BA63C8">
          <w:rPr>
            <w:rFonts w:cs="Calibri"/>
            <w:color w:val="000000"/>
            <w:szCs w:val="24"/>
            <w:lang w:val="en-GB"/>
          </w:rPr>
          <w:fldChar w:fldCharType="separate"/>
        </w:r>
      </w:ins>
      <w:r w:rsidR="009D16AE" w:rsidRPr="009D16AE">
        <w:rPr>
          <w:rFonts w:cs="Calibri"/>
          <w:noProof/>
          <w:color w:val="000000"/>
          <w:szCs w:val="24"/>
          <w:lang w:val="en-GB"/>
        </w:rPr>
        <w:t>(Aalst, 1999)</w:t>
      </w:r>
      <w:ins w:id="1221" w:author="arkat" w:date="2017-09-25T14:48:00Z">
        <w:r w:rsidR="0058751D" w:rsidRPr="00BA63C8">
          <w:rPr>
            <w:rFonts w:cs="Calibri"/>
            <w:color w:val="000000"/>
            <w:szCs w:val="24"/>
            <w:lang w:val="en-GB"/>
          </w:rPr>
          <w:fldChar w:fldCharType="end"/>
        </w:r>
        <w:r w:rsidR="0058751D" w:rsidRPr="00BA63C8">
          <w:rPr>
            <w:rFonts w:cs="Calibri"/>
            <w:color w:val="000000"/>
            <w:szCs w:val="24"/>
          </w:rPr>
          <w:t>.</w:t>
        </w:r>
      </w:ins>
      <w:ins w:id="1222" w:author="arkat" w:date="2017-09-25T15:49:00Z">
        <w:r w:rsidR="00CA0F71">
          <w:rPr>
            <w:rFonts w:cs="Calibri"/>
            <w:color w:val="000000"/>
            <w:szCs w:val="24"/>
            <w:lang w:val="en-US"/>
          </w:rPr>
          <w:t xml:space="preserve"> Sedangkan, </w:t>
        </w:r>
      </w:ins>
      <w:ins w:id="1223" w:author="arkat" w:date="2017-09-25T14:48:00Z">
        <w:r w:rsidR="0058751D" w:rsidRPr="00BA63C8">
          <w:rPr>
            <w:rFonts w:cs="Calibri"/>
            <w:color w:val="000000"/>
            <w:szCs w:val="24"/>
          </w:rPr>
          <w:t xml:space="preserve"> </w:t>
        </w:r>
        <w:r w:rsidR="0058751D" w:rsidRPr="00BA63C8">
          <w:rPr>
            <w:rFonts w:cs="Calibri"/>
            <w:color w:val="000000"/>
            <w:szCs w:val="24"/>
            <w:lang w:val="en-GB"/>
          </w:rPr>
          <w:t xml:space="preserve">Transformasi dari BPMN ke Petri Net dengan pendekatan </w:t>
        </w:r>
        <w:r w:rsidR="0058751D" w:rsidRPr="00BA63C8">
          <w:rPr>
            <w:rFonts w:cs="Calibri"/>
            <w:i/>
            <w:color w:val="000000"/>
            <w:szCs w:val="24"/>
            <w:lang w:val="en-GB"/>
          </w:rPr>
          <w:t xml:space="preserve">indirect mapping </w:t>
        </w:r>
      </w:ins>
      <w:ins w:id="1224" w:author="arkat" w:date="2017-09-25T15:50:00Z">
        <w:r w:rsidR="00CA0F71">
          <w:rPr>
            <w:rFonts w:cs="Calibri"/>
            <w:color w:val="000000"/>
            <w:szCs w:val="24"/>
            <w:lang w:val="en-GB"/>
          </w:rPr>
          <w:t xml:space="preserve">dilakukan </w:t>
        </w:r>
      </w:ins>
      <w:ins w:id="1225" w:author="arkat" w:date="2017-09-25T14:48:00Z">
        <w:r>
          <w:rPr>
            <w:rFonts w:cs="Calibri"/>
            <w:color w:val="000000"/>
            <w:szCs w:val="24"/>
            <w:lang w:val="en-GB"/>
          </w:rPr>
          <w:t>oleh</w:t>
        </w:r>
        <w:r>
          <w:rPr>
            <w:rFonts w:cs="Calibri"/>
            <w:color w:val="000000"/>
            <w:szCs w:val="24"/>
          </w:rPr>
          <w:t xml:space="preserve">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"mendeley" : { "formattedCitation" : "(Dijkman &lt;i&gt;et al.&lt;/i&gt;, 2007)", "plainTextFormattedCitation" : "(Dijkman et al., 2007)", "previouslyFormattedCitation" : "(Dijkman &lt;i&gt;et al.&lt;/i&gt;, 2007)"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(Dijkman </w:t>
        </w:r>
        <w:r w:rsidR="0058751D" w:rsidRPr="00BA63C8">
          <w:rPr>
            <w:rFonts w:cs="Calibri"/>
            <w:i/>
            <w:noProof/>
            <w:color w:val="000000"/>
            <w:szCs w:val="24"/>
          </w:rPr>
          <w:t>et al.</w:t>
        </w:r>
        <w:r w:rsidR="0058751D" w:rsidRPr="00BA63C8">
          <w:rPr>
            <w:rFonts w:cs="Calibri"/>
            <w:noProof/>
            <w:color w:val="000000"/>
            <w:szCs w:val="24"/>
          </w:rPr>
          <w:t>, 2007)</w:t>
        </w:r>
        <w:r w:rsidR="0058751D" w:rsidRPr="00BA63C8">
          <w:rPr>
            <w:rFonts w:cs="Calibri"/>
            <w:color w:val="000000"/>
            <w:szCs w:val="24"/>
          </w:rPr>
          <w:fldChar w:fldCharType="end"/>
        </w:r>
      </w:ins>
      <w:ins w:id="1226" w:author="arkat" w:date="2017-09-25T15:50:00Z">
        <w:r w:rsidR="00CA0F71">
          <w:rPr>
            <w:rFonts w:cs="Calibri"/>
            <w:color w:val="000000"/>
            <w:szCs w:val="24"/>
            <w:lang w:val="en-US"/>
          </w:rPr>
          <w:t xml:space="preserve">. </w:t>
        </w:r>
      </w:ins>
      <w:ins w:id="1227" w:author="arkat" w:date="2017-09-25T14:48:00Z">
        <w:r w:rsidR="0058751D" w:rsidRPr="00BA63C8">
          <w:rPr>
            <w:rFonts w:cs="Calibri"/>
            <w:color w:val="000000"/>
            <w:szCs w:val="24"/>
          </w:rPr>
          <w:t xml:space="preserve">Transformasi </w:t>
        </w:r>
      </w:ins>
      <w:ins w:id="1228" w:author="arkat" w:date="2017-09-25T15:50:00Z">
        <w:r w:rsidR="00CA0F71">
          <w:rPr>
            <w:rFonts w:cs="Calibri"/>
            <w:color w:val="000000"/>
            <w:szCs w:val="24"/>
            <w:lang w:val="en-US"/>
          </w:rPr>
          <w:t xml:space="preserve">dengan pendekatan </w:t>
        </w:r>
        <w:r w:rsidR="00CA0F71" w:rsidRPr="00BA63C8">
          <w:rPr>
            <w:rFonts w:cs="Calibri"/>
            <w:i/>
            <w:color w:val="000000"/>
            <w:szCs w:val="24"/>
            <w:lang w:val="en-GB"/>
          </w:rPr>
          <w:t xml:space="preserve">indirect mapping </w:t>
        </w:r>
      </w:ins>
      <w:ins w:id="1229" w:author="arkat" w:date="2017-09-25T14:48:00Z">
        <w:r w:rsidR="0058751D" w:rsidRPr="00BA63C8">
          <w:rPr>
            <w:rFonts w:cs="Calibri"/>
            <w:color w:val="000000"/>
            <w:szCs w:val="24"/>
          </w:rPr>
          <w:t xml:space="preserve">lebih mudah, karena </w:t>
        </w:r>
        <w:r w:rsidR="0058751D" w:rsidRPr="00BA63C8">
          <w:rPr>
            <w:rFonts w:cs="Calibri"/>
            <w:color w:val="000000"/>
            <w:szCs w:val="24"/>
            <w:lang w:val="en-GB"/>
          </w:rPr>
          <w:t xml:space="preserve">menggunakan </w:t>
        </w:r>
        <w:r w:rsidR="00CA0F71">
          <w:rPr>
            <w:rFonts w:cs="Calibri"/>
            <w:color w:val="000000"/>
            <w:szCs w:val="24"/>
          </w:rPr>
          <w:t>pemetaan yang sudah disediakan oleh pihak ketiga, sehingga h</w:t>
        </w:r>
        <w:r w:rsidR="0058751D" w:rsidRPr="00BA63C8">
          <w:rPr>
            <w:rFonts w:cs="Calibri"/>
            <w:color w:val="000000"/>
            <w:szCs w:val="24"/>
          </w:rPr>
          <w:t xml:space="preserve">anya </w:t>
        </w:r>
        <w:r w:rsidR="0058751D" w:rsidRPr="00BA63C8">
          <w:rPr>
            <w:rFonts w:cs="Calibri"/>
            <w:color w:val="000000"/>
            <w:szCs w:val="24"/>
            <w:lang w:val="en-GB"/>
          </w:rPr>
          <w:t xml:space="preserve">mendeskripsikan </w:t>
        </w:r>
      </w:ins>
      <w:ins w:id="1230" w:author="arkat" w:date="2017-09-25T15:51:00Z">
        <w:r w:rsidR="00CA0F71" w:rsidRPr="00BA63C8">
          <w:rPr>
            <w:rFonts w:cs="Calibri"/>
            <w:i/>
            <w:color w:val="000000"/>
            <w:szCs w:val="24"/>
            <w:lang w:val="en-GB"/>
          </w:rPr>
          <w:t>mapping</w:t>
        </w:r>
      </w:ins>
      <w:ins w:id="1231" w:author="arkat" w:date="2017-09-25T14:48:00Z">
        <w:r w:rsidR="0058751D" w:rsidRPr="00BA63C8">
          <w:rPr>
            <w:rFonts w:cs="Calibri"/>
            <w:color w:val="000000"/>
            <w:szCs w:val="24"/>
          </w:rPr>
          <w:t xml:space="preserve"> dari </w:t>
        </w:r>
        <w:r w:rsidR="00CA0F71">
          <w:rPr>
            <w:rFonts w:cs="Calibri"/>
            <w:color w:val="000000"/>
            <w:szCs w:val="24"/>
          </w:rPr>
          <w:t xml:space="preserve">model satu </w:t>
        </w:r>
        <w:r w:rsidR="0058751D" w:rsidRPr="00BA63C8">
          <w:rPr>
            <w:rFonts w:cs="Calibri"/>
            <w:color w:val="000000"/>
            <w:szCs w:val="24"/>
          </w:rPr>
          <w:t>ke model proses lain</w:t>
        </w:r>
        <w:r w:rsidR="0058751D" w:rsidRPr="00BA63C8">
          <w:rPr>
            <w:rFonts w:cs="Calibri"/>
            <w:color w:val="000000"/>
            <w:szCs w:val="24"/>
            <w:lang w:val="en-GB"/>
          </w:rPr>
          <w:t>nya</w:t>
        </w:r>
        <w:r w:rsidR="0058751D" w:rsidRPr="00BA63C8">
          <w:rPr>
            <w:rFonts w:cs="Calibri"/>
            <w:color w:val="000000"/>
            <w:szCs w:val="24"/>
          </w:rPr>
          <w:t xml:space="preserve"> dalam bahasa yang sama. </w:t>
        </w:r>
        <w:r w:rsidR="0058751D" w:rsidRPr="00BA63C8">
          <w:rPr>
            <w:rFonts w:cs="Calibri"/>
            <w:color w:val="000000"/>
            <w:szCs w:val="24"/>
            <w:lang w:val="en-GB"/>
          </w:rPr>
          <w:t xml:space="preserve">Akan </w:t>
        </w:r>
        <w:r w:rsidR="0058751D" w:rsidRPr="00BA63C8">
          <w:rPr>
            <w:rFonts w:cs="Calibri"/>
            <w:color w:val="000000"/>
            <w:szCs w:val="24"/>
          </w:rPr>
          <w:t xml:space="preserve">tetapi, pendekatan ini tidak efektif, karena </w:t>
        </w:r>
      </w:ins>
      <w:ins w:id="1232" w:author="arkat" w:date="2017-09-25T15:52:00Z">
        <w:r w:rsidR="00CA0F71">
          <w:rPr>
            <w:rFonts w:cs="Calibri"/>
            <w:color w:val="000000"/>
            <w:szCs w:val="24"/>
            <w:lang w:val="en-US"/>
          </w:rPr>
          <w:t xml:space="preserve">transformasi dari BPMN ke </w:t>
        </w:r>
      </w:ins>
      <w:ins w:id="1233" w:author="arkat" w:date="2017-09-25T14:48:00Z">
        <w:r w:rsidR="0058751D" w:rsidRPr="00BA63C8">
          <w:rPr>
            <w:rFonts w:cs="Calibri"/>
            <w:color w:val="000000"/>
            <w:szCs w:val="24"/>
          </w:rPr>
          <w:t>Petri</w:t>
        </w:r>
        <w:r w:rsidR="0058751D" w:rsidRPr="00BA63C8">
          <w:rPr>
            <w:rFonts w:cs="Calibri"/>
            <w:color w:val="000000"/>
            <w:szCs w:val="24"/>
            <w:lang w:val="en-GB"/>
          </w:rPr>
          <w:t xml:space="preserve"> nets</w:t>
        </w:r>
        <w:r w:rsidR="0058751D" w:rsidRPr="00BA63C8">
          <w:rPr>
            <w:rFonts w:cs="Calibri"/>
            <w:color w:val="000000"/>
            <w:szCs w:val="24"/>
          </w:rPr>
          <w:t xml:space="preserve"> yang </w:t>
        </w:r>
      </w:ins>
      <w:ins w:id="1234" w:author="arkat" w:date="2017-09-25T15:52:00Z">
        <w:r w:rsidR="00CA0F71">
          <w:rPr>
            <w:rFonts w:cs="Calibri"/>
            <w:color w:val="000000"/>
            <w:szCs w:val="24"/>
            <w:lang w:val="en-US"/>
          </w:rPr>
          <w:t xml:space="preserve">telah dilakukan </w:t>
        </w:r>
      </w:ins>
      <w:ins w:id="1235" w:author="arkat" w:date="2017-09-25T14:48:00Z">
        <w:r w:rsidR="0058751D" w:rsidRPr="00BA63C8">
          <w:rPr>
            <w:rFonts w:cs="Calibri"/>
            <w:color w:val="000000"/>
            <w:szCs w:val="24"/>
          </w:rPr>
          <w:fldChar w:fldCharType="begin" w:fldLock="1"/>
        </w:r>
      </w:ins>
      <w:r w:rsidR="00686631">
        <w:rPr>
          <w:rFonts w:cs="Calibri"/>
          <w:color w:val="000000"/>
          <w:szCs w:val="24"/>
        </w:rPr>
        <w:instrText>ADDIN CSL_CITATION { "citationItems" : [ { "id" : "ITEM-1", "itemData" : { "DOI" : "10.1016/j.infsof.2008.02.006", "ISBN" : "0950-5849", "ISSN" : "09505849", "PMID" : "18352969",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"Language", "id" : "ITEM-1", "issue" : "12", "issued" : { "date-parts" : [ [ "2007" ] ] }, "page" : "1-30", "title" : "Formal semantics and analysis of BPMN process models using Petri nets", "type" : "article-journal", "volume" : "50" }, "uris" : [ "http://www.mendeley.com/documents/?uuid=f656986b-4967-47d6-83d6-422c43a4d143" ] }, { "id" : "ITEM-2",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"ITEM-2",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"(Dijkman &lt;i&gt;et al.&lt;/i&gt;, 2007; Aalst, 1999)", "plainTextFormattedCitation" : "(Dijkman et al., 2007; Aalst, 1999)", "previouslyFormattedCitation" : "(Dijkman &lt;i&gt;et al.&lt;/i&gt;, 2007; Aalst, 1999)" }, "properties" : { "noteIndex" : 0 }, "schema" : "https://github.com/citation-style-language/schema/raw/master/csl-citation.json" }</w:instrText>
      </w:r>
      <w:ins w:id="1236" w:author="arkat" w:date="2017-09-25T14:48:00Z">
        <w:r w:rsidR="0058751D" w:rsidRPr="00BA63C8">
          <w:rPr>
            <w:rFonts w:cs="Calibri"/>
            <w:color w:val="000000"/>
            <w:szCs w:val="24"/>
          </w:rPr>
          <w:fldChar w:fldCharType="separate"/>
        </w:r>
      </w:ins>
      <w:r w:rsidR="009D16AE" w:rsidRPr="009D16AE">
        <w:rPr>
          <w:rFonts w:cs="Calibri"/>
          <w:noProof/>
          <w:color w:val="000000"/>
          <w:szCs w:val="24"/>
        </w:rPr>
        <w:t xml:space="preserve">(Dijkman </w:t>
      </w:r>
      <w:r w:rsidR="009D16AE" w:rsidRPr="009D16AE">
        <w:rPr>
          <w:rFonts w:cs="Calibri"/>
          <w:i/>
          <w:noProof/>
          <w:color w:val="000000"/>
          <w:szCs w:val="24"/>
        </w:rPr>
        <w:t>et al.</w:t>
      </w:r>
      <w:r w:rsidR="009D16AE" w:rsidRPr="009D16AE">
        <w:rPr>
          <w:rFonts w:cs="Calibri"/>
          <w:noProof/>
          <w:color w:val="000000"/>
          <w:szCs w:val="24"/>
        </w:rPr>
        <w:t>, 2007; Aalst, 1999)</w:t>
      </w:r>
      <w:ins w:id="1237" w:author="arkat" w:date="2017-09-25T14:48:00Z">
        <w:r w:rsidR="0058751D" w:rsidRPr="00BA63C8">
          <w:rPr>
            <w:rFonts w:cs="Calibri"/>
            <w:color w:val="000000"/>
            <w:szCs w:val="24"/>
          </w:rPr>
          <w:fldChar w:fldCharType="end"/>
        </w:r>
        <w:r w:rsidR="0058751D" w:rsidRPr="00BA63C8">
          <w:rPr>
            <w:rFonts w:cs="Calibri"/>
            <w:color w:val="000000"/>
            <w:szCs w:val="24"/>
          </w:rPr>
          <w:t xml:space="preserve"> kurang ekspresif dibandingkan dengan </w:t>
        </w:r>
      </w:ins>
      <w:ins w:id="1238" w:author="arkat" w:date="2017-09-25T15:52:00Z">
        <w:r w:rsidR="00CA0F71">
          <w:rPr>
            <w:rFonts w:cs="Calibri"/>
            <w:color w:val="000000"/>
            <w:szCs w:val="24"/>
            <w:lang w:val="en-US"/>
          </w:rPr>
          <w:t xml:space="preserve">transformasi dari </w:t>
        </w:r>
      </w:ins>
      <w:ins w:id="1239" w:author="arkat" w:date="2017-09-25T14:48:00Z">
        <w:r w:rsidR="00CA0F71">
          <w:rPr>
            <w:rFonts w:cs="Calibri"/>
            <w:color w:val="000000"/>
            <w:szCs w:val="24"/>
          </w:rPr>
          <w:t xml:space="preserve">BPMN ke EPC. Jika menggunakan pendekatan </w:t>
        </w:r>
        <w:r w:rsidR="00CA0F71" w:rsidRPr="00CA0F71">
          <w:rPr>
            <w:rFonts w:cs="Calibri"/>
            <w:i/>
            <w:color w:val="000000"/>
            <w:szCs w:val="24"/>
            <w:rPrChange w:id="1240" w:author="arkat" w:date="2017-09-25T15:53:00Z">
              <w:rPr>
                <w:rFonts w:cs="Calibri"/>
                <w:color w:val="000000"/>
                <w:szCs w:val="24"/>
              </w:rPr>
            </w:rPrChange>
          </w:rPr>
          <w:t>indirect mapping</w:t>
        </w:r>
      </w:ins>
      <w:ins w:id="1241" w:author="arkat" w:date="2017-09-25T15:55:00Z">
        <w:r w:rsidR="00CA0F71">
          <w:rPr>
            <w:rFonts w:cs="Calibri"/>
            <w:i/>
            <w:color w:val="000000"/>
            <w:szCs w:val="24"/>
            <w:lang w:val="en-US"/>
          </w:rPr>
          <w:t xml:space="preserve">, </w:t>
        </w:r>
      </w:ins>
      <w:ins w:id="1242" w:author="arkat" w:date="2017-09-25T14:48:00Z">
        <w:r w:rsidR="00CA0F71">
          <w:rPr>
            <w:rFonts w:cs="Calibri"/>
            <w:color w:val="000000"/>
            <w:szCs w:val="24"/>
          </w:rPr>
          <w:t xml:space="preserve"> </w:t>
        </w:r>
        <w:r w:rsidR="0058751D" w:rsidRPr="00BA63C8">
          <w:rPr>
            <w:rFonts w:cs="Calibri"/>
            <w:color w:val="000000"/>
            <w:szCs w:val="24"/>
          </w:rPr>
          <w:t xml:space="preserve"> </w:t>
        </w:r>
      </w:ins>
      <w:ins w:id="1243" w:author="arkat" w:date="2017-09-25T15:54:00Z">
        <w:r w:rsidR="00CA0F71">
          <w:rPr>
            <w:rFonts w:cs="Calibri"/>
            <w:color w:val="000000"/>
            <w:szCs w:val="24"/>
            <w:lang w:val="en-US"/>
          </w:rPr>
          <w:t xml:space="preserve">pada bagian </w:t>
        </w:r>
      </w:ins>
      <w:ins w:id="1244" w:author="arkat" w:date="2017-09-25T14:48:00Z">
        <w:r w:rsidR="00CA0F71">
          <w:rPr>
            <w:rFonts w:cs="Calibri"/>
            <w:color w:val="000000"/>
            <w:szCs w:val="24"/>
          </w:rPr>
          <w:t xml:space="preserve">proses tertentu akan menghilangkan </w:t>
        </w:r>
        <w:r w:rsidR="0058751D" w:rsidRPr="00BA63C8">
          <w:rPr>
            <w:rFonts w:cs="Calibri"/>
            <w:color w:val="000000"/>
            <w:szCs w:val="24"/>
          </w:rPr>
          <w:t xml:space="preserve"> </w:t>
        </w:r>
        <w:r w:rsidR="00CA0F71">
          <w:rPr>
            <w:rFonts w:cs="Calibri"/>
            <w:color w:val="000000"/>
            <w:szCs w:val="24"/>
          </w:rPr>
          <w:t>struktur dan informasi</w:t>
        </w:r>
      </w:ins>
      <w:ins w:id="1245" w:author="arkat" w:date="2017-09-25T15:55:00Z">
        <w:r w:rsidR="00CA0F71">
          <w:rPr>
            <w:rFonts w:cs="Calibri"/>
            <w:color w:val="000000"/>
            <w:szCs w:val="24"/>
            <w:lang w:val="en-US"/>
          </w:rPr>
          <w:t xml:space="preserve"> yang sangat penting</w:t>
        </w:r>
      </w:ins>
      <w:ins w:id="1246" w:author="arkat" w:date="2017-09-25T14:48:00Z">
        <w:r w:rsidR="0058751D" w:rsidRPr="00BA63C8">
          <w:rPr>
            <w:rFonts w:cs="Calibri"/>
            <w:color w:val="000000"/>
            <w:szCs w:val="24"/>
          </w:rPr>
          <w:t>.</w:t>
        </w:r>
      </w:ins>
    </w:p>
    <w:p w14:paraId="00700640" w14:textId="7AB539B6" w:rsidR="00BD2D99" w:rsidRPr="00CF4888" w:rsidRDefault="00CB35C2">
      <w:pPr>
        <w:pStyle w:val="BodyTextFirstIndent"/>
        <w:rPr>
          <w:ins w:id="1247" w:author="arkat" w:date="2017-09-25T14:48:00Z"/>
          <w:rFonts w:cs="Calibri"/>
          <w:color w:val="000000"/>
          <w:szCs w:val="24"/>
          <w:rPrChange w:id="1248" w:author="arkat" w:date="2017-09-25T16:14:00Z">
            <w:rPr>
              <w:ins w:id="1249" w:author="arkat" w:date="2017-09-25T14:48:00Z"/>
            </w:rPr>
          </w:rPrChange>
        </w:rPr>
        <w:pPrChange w:id="1250" w:author="arkat" w:date="2017-09-26T11:37:00Z">
          <w:pPr>
            <w:pStyle w:val="BodyText"/>
          </w:pPr>
        </w:pPrChange>
      </w:pPr>
      <w:ins w:id="1251" w:author="arkat" w:date="2017-09-25T20:25:00Z">
        <w:r>
          <w:rPr>
            <w:rFonts w:cs="Calibri"/>
            <w:color w:val="000000"/>
            <w:szCs w:val="24"/>
            <w:lang w:val="en-US"/>
          </w:rPr>
          <w:t xml:space="preserve">Sedangkan pendekatan dengan </w:t>
        </w:r>
      </w:ins>
      <w:ins w:id="1252" w:author="arkat" w:date="2017-09-25T14:48:00Z">
        <w:r w:rsidR="0058751D" w:rsidRPr="00BA63C8">
          <w:rPr>
            <w:rFonts w:cs="Calibri"/>
            <w:i/>
            <w:color w:val="000000"/>
            <w:szCs w:val="24"/>
            <w:lang w:val="en-GB"/>
          </w:rPr>
          <w:t>direct mapping</w:t>
        </w:r>
        <w:r>
          <w:rPr>
            <w:rFonts w:cs="Calibri"/>
            <w:color w:val="000000"/>
            <w:szCs w:val="24"/>
          </w:rPr>
          <w:t xml:space="preserve"> </w:t>
        </w:r>
        <w:r w:rsidR="0058751D" w:rsidRPr="00BA63C8">
          <w:rPr>
            <w:rFonts w:cs="Calibri"/>
            <w:color w:val="000000"/>
            <w:szCs w:val="24"/>
          </w:rPr>
          <w:t>dapat dilakukan secara langsung dari struktur d</w:t>
        </w:r>
        <w:r w:rsidR="00CA0F71">
          <w:rPr>
            <w:rFonts w:cs="Calibri"/>
            <w:color w:val="000000"/>
            <w:szCs w:val="24"/>
          </w:rPr>
          <w:t xml:space="preserve">an </w:t>
        </w:r>
      </w:ins>
      <w:ins w:id="1253" w:author="arkat" w:date="2017-09-25T15:56:00Z">
        <w:r w:rsidR="00CA0F71">
          <w:rPr>
            <w:rFonts w:cs="Calibri"/>
            <w:color w:val="000000"/>
            <w:szCs w:val="24"/>
            <w:lang w:val="en-US"/>
          </w:rPr>
          <w:t>data</w:t>
        </w:r>
      </w:ins>
      <w:ins w:id="1254" w:author="arkat" w:date="2017-09-25T15:57:00Z">
        <w:r w:rsidR="00CA0F71">
          <w:rPr>
            <w:rFonts w:cs="Calibri"/>
            <w:color w:val="000000"/>
            <w:szCs w:val="24"/>
            <w:lang w:val="en-US"/>
          </w:rPr>
          <w:t xml:space="preserve"> model</w:t>
        </w:r>
      </w:ins>
      <w:ins w:id="1255" w:author="arkat" w:date="2017-09-25T14:48:00Z">
        <w:r w:rsidR="0058751D" w:rsidRPr="00BA63C8">
          <w:rPr>
            <w:rFonts w:cs="Calibri"/>
            <w:color w:val="000000"/>
            <w:szCs w:val="24"/>
          </w:rPr>
          <w:t xml:space="preserve"> inti, atau</w:t>
        </w:r>
      </w:ins>
      <w:ins w:id="1256" w:author="arkat" w:date="2017-09-25T15:58:00Z">
        <w:r w:rsidR="00DB2042">
          <w:rPr>
            <w:rFonts w:cs="Calibri"/>
            <w:color w:val="000000"/>
            <w:szCs w:val="24"/>
            <w:lang w:val="en-US"/>
          </w:rPr>
          <w:t xml:space="preserve"> melalui representasi </w:t>
        </w:r>
      </w:ins>
      <w:ins w:id="1257" w:author="arkat" w:date="2017-09-25T20:26:00Z">
        <w:r>
          <w:rPr>
            <w:rFonts w:cs="Calibri"/>
            <w:color w:val="000000"/>
            <w:szCs w:val="24"/>
            <w:lang w:val="en-US"/>
          </w:rPr>
          <w:t xml:space="preserve">dari </w:t>
        </w:r>
      </w:ins>
      <w:ins w:id="1258" w:author="arkat" w:date="2017-09-25T15:58:00Z">
        <w:r w:rsidR="00DB2042">
          <w:rPr>
            <w:rFonts w:cs="Calibri"/>
            <w:color w:val="000000"/>
            <w:szCs w:val="24"/>
            <w:lang w:val="en-US"/>
          </w:rPr>
          <w:t>model</w:t>
        </w:r>
      </w:ins>
      <w:ins w:id="1259" w:author="arkat" w:date="2017-09-25T20:26:00Z">
        <w:r>
          <w:rPr>
            <w:rFonts w:cs="Calibri"/>
            <w:color w:val="000000"/>
            <w:szCs w:val="24"/>
            <w:lang w:val="en-US"/>
          </w:rPr>
          <w:t xml:space="preserve"> proses bisnis tersebut.</w:t>
        </w:r>
      </w:ins>
      <w:ins w:id="1260" w:author="arkat" w:date="2017-09-25T14:48:00Z">
        <w:r>
          <w:rPr>
            <w:rFonts w:cs="Calibri"/>
            <w:color w:val="000000"/>
            <w:szCs w:val="24"/>
          </w:rPr>
          <w:t xml:space="preserve"> Misalnya, </w:t>
        </w:r>
        <w:r w:rsidR="00DB2042">
          <w:rPr>
            <w:rFonts w:cs="Calibri"/>
            <w:color w:val="000000"/>
            <w:szCs w:val="24"/>
          </w:rPr>
          <w:t>EPC direpresentasikan oleh</w:t>
        </w:r>
        <w:r w:rsidR="0058751D" w:rsidRPr="00BA63C8">
          <w:rPr>
            <w:rFonts w:cs="Calibri"/>
            <w:color w:val="000000"/>
            <w:szCs w:val="24"/>
          </w:rPr>
          <w:t xml:space="preserve"> EPC </w:t>
        </w:r>
        <w:r w:rsidR="0058751D" w:rsidRPr="00BA63C8">
          <w:rPr>
            <w:rFonts w:cs="Calibri"/>
            <w:i/>
            <w:color w:val="000000"/>
            <w:szCs w:val="24"/>
          </w:rPr>
          <w:t>Markup Language</w:t>
        </w:r>
        <w:r w:rsidR="0058751D" w:rsidRPr="00BA63C8">
          <w:rPr>
            <w:rFonts w:cs="Calibri"/>
            <w:color w:val="000000"/>
            <w:szCs w:val="24"/>
          </w:rPr>
          <w:t xml:space="preserve"> (EPML) </w:t>
        </w:r>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"DOI" : "10.1007/s10257-005-0026-1", "ISSN" : "1617-9846", "author" : [ { "dropping-particle" : "", "family" : "Mendling", "given" : "Jan", "non-dropping-particle" : "", "parse-names" : false, "suffix" : "" }, { "dropping-particle" : "", "family" : "N\u00fcttgens", "given" : "Markus", "non-dropping-particle" : "", "parse-names" : false, "suffix" : "" } ], "container-title" : "Information Systems and e-Business Management", "id" : "ITEM-1", "issue" : "3", "issued" : { "date-parts" : [ [ "2006", "7", "22" ] ] }, "page" : "245-263", "publisher" : "Springer-Verlag", "title" : "EPC markup language (EPML): an XML-based interchange format for event-driven process chains (EPC)", "type" : "article-journal", "volume" : "4" }, "uris" : [ "http://www.mendeley.com/documents/?uuid=3028481c-a614-3347-b367-3906a007b529" ] } ], "mendeley" : { "formattedCitation" : "(Mendling &amp; N\u00fcttgens, 2006)", "plainTextFormattedCitation" : "(Mendling &amp; N\u00fcttgens, 2006)", "previouslyFormattedCitation" : "(Mendling &amp; N\u00fcttgens, 2006)"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(Mendling &amp; N</w:t>
        </w:r>
        <w:r w:rsidR="0058751D" w:rsidRPr="00BA63C8">
          <w:rPr>
            <w:rFonts w:cs="Calibri" w:hint="eastAsia"/>
            <w:noProof/>
            <w:color w:val="000000"/>
            <w:szCs w:val="24"/>
          </w:rPr>
          <w:t>ü</w:t>
        </w:r>
        <w:r w:rsidR="0058751D" w:rsidRPr="00BA63C8">
          <w:rPr>
            <w:rFonts w:cs="Calibri"/>
            <w:noProof/>
            <w:color w:val="000000"/>
            <w:szCs w:val="24"/>
          </w:rPr>
          <w:t>ttgens, 2006)</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atau untuk BPMN </w:t>
        </w:r>
        <w:r w:rsidR="00DB2042" w:rsidRPr="00DB2042">
          <w:rPr>
            <w:rFonts w:cs="Calibri"/>
            <w:color w:val="000000"/>
            <w:szCs w:val="24"/>
            <w:rPrChange w:id="1261" w:author="arkat" w:date="2017-09-25T16:00:00Z">
              <w:rPr>
                <w:rFonts w:cs="Calibri"/>
                <w:i/>
                <w:color w:val="000000"/>
                <w:szCs w:val="24"/>
              </w:rPr>
            </w:rPrChange>
          </w:rPr>
          <w:t>direpresentasikan</w:t>
        </w:r>
        <w:r w:rsidR="0058751D" w:rsidRPr="00DB2042">
          <w:rPr>
            <w:rFonts w:cs="Calibri"/>
            <w:color w:val="000000"/>
            <w:szCs w:val="24"/>
            <w:rPrChange w:id="1262" w:author="arkat" w:date="2017-09-25T16:00:00Z">
              <w:rPr>
                <w:rFonts w:cs="Calibri"/>
                <w:i/>
                <w:color w:val="000000"/>
                <w:szCs w:val="24"/>
              </w:rPr>
            </w:rPrChange>
          </w:rPr>
          <w:t xml:space="preserve"> </w:t>
        </w:r>
      </w:ins>
      <w:ins w:id="1263" w:author="arkat" w:date="2017-09-25T20:26:00Z">
        <w:r>
          <w:rPr>
            <w:rFonts w:cs="Calibri"/>
            <w:color w:val="000000"/>
            <w:szCs w:val="24"/>
            <w:lang w:val="en-US"/>
          </w:rPr>
          <w:t xml:space="preserve">dengan menggunakan </w:t>
        </w:r>
      </w:ins>
      <w:ins w:id="1264" w:author="arkat" w:date="2017-09-25T14:48:00Z">
        <w:r w:rsidR="0058751D" w:rsidRPr="00BA63C8">
          <w:rPr>
            <w:rFonts w:cs="Calibri"/>
            <w:i/>
            <w:color w:val="000000"/>
            <w:szCs w:val="24"/>
          </w:rPr>
          <w:t>Business Process Modeling Language</w:t>
        </w:r>
        <w:r w:rsidR="0058751D" w:rsidRPr="00BA63C8">
          <w:rPr>
            <w:rFonts w:cs="Calibri"/>
            <w:color w:val="000000"/>
            <w:szCs w:val="24"/>
          </w:rPr>
          <w:t xml:space="preserve"> (BPML)</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"author" : [ { "dropping-particle" : "", "family" : "Arkin", "given" : "Assaf", "non-dropping-particle" : "", "parse-names" : false, "suffix" : "" } ], "id" : "ITEM-1", "issued" : { "date-parts" : [ [ "2002" ] ] }, "page" : "98", "title" : "Business Process Modeling Language", "type" : "article-journal" }, "uris" : [ "http://www.mendeley.com/documents/?uuid=ad198d8d-a4c5-442d-84bd-99df489284c1" ] } ], "mendeley" : { "formattedCitation" : "(Arkin, 2002)", "plainTextFormattedCitation" : "(Arkin, 2002)", "previouslyFormattedCitation" : "(Arkin, 2002)"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(Arkin, 2002)</w:t>
        </w:r>
        <w:r w:rsidR="0058751D" w:rsidRPr="00BA63C8">
          <w:rPr>
            <w:rFonts w:cs="Calibri"/>
            <w:color w:val="000000"/>
            <w:szCs w:val="24"/>
            <w:lang w:val="en-GB"/>
          </w:rPr>
          <w:fldChar w:fldCharType="end"/>
        </w:r>
        <w:r w:rsidR="0058751D" w:rsidRPr="00BA63C8">
          <w:rPr>
            <w:rFonts w:cs="Calibri"/>
            <w:color w:val="000000"/>
            <w:szCs w:val="24"/>
          </w:rPr>
          <w:t xml:space="preserve">. </w:t>
        </w:r>
      </w:ins>
      <w:ins w:id="1265" w:author="arkat" w:date="2017-09-25T20:27:00Z">
        <w:r>
          <w:rPr>
            <w:rFonts w:cs="Calibri"/>
            <w:color w:val="000000"/>
            <w:szCs w:val="24"/>
            <w:lang w:val="en-US"/>
          </w:rPr>
          <w:t xml:space="preserve">Keduanya, </w:t>
        </w:r>
      </w:ins>
      <w:ins w:id="1266" w:author="arkat" w:date="2017-09-25T16:01:00Z">
        <w:r w:rsidR="00DB2042">
          <w:rPr>
            <w:rFonts w:cs="Calibri"/>
            <w:color w:val="000000"/>
            <w:szCs w:val="24"/>
            <w:lang w:val="en-US"/>
          </w:rPr>
          <w:t xml:space="preserve">berbasis eXtensible </w:t>
        </w:r>
      </w:ins>
      <w:ins w:id="1267" w:author="arkat" w:date="2017-09-25T16:02:00Z">
        <w:r w:rsidR="00DB2042">
          <w:rPr>
            <w:rFonts w:cs="Calibri"/>
            <w:color w:val="000000"/>
            <w:szCs w:val="24"/>
            <w:lang w:val="en-US"/>
          </w:rPr>
          <w:t xml:space="preserve">Markup Language (XML) </w:t>
        </w:r>
      </w:ins>
      <w:ins w:id="1268" w:author="arkat" w:date="2017-09-25T14:48:00Z">
        <w:r w:rsidR="0058751D" w:rsidRPr="00BA63C8">
          <w:rPr>
            <w:rFonts w:cs="Calibri"/>
            <w:color w:val="000000"/>
            <w:szCs w:val="24"/>
          </w:rPr>
          <w:fldChar w:fldCharType="begin" w:fldLock="1"/>
        </w:r>
        <w:r w:rsidR="0058751D" w:rsidRPr="00BA63C8">
          <w:rPr>
            <w:rFonts w:cs="Calibri"/>
            <w:color w:val="000000"/>
            <w:szCs w:val="24"/>
          </w:rPr>
          <w:instrText>ADDIN CSL_CITATION { "citationItems" : [ { "id" : "ITEM-1", "itemData" : { "URL" : "https://www.w3.org/TR/xml11/", "accessed" : { "date-parts" : [ [ "2017", "9", "18" ] ] }, "author" : [ { "dropping-particle" : "", "family" : "Tim Bray", "given" : "", "non-dropping-particle" : "", "parse-names" : false, "suffix" : "" }, { "dropping-particle" : "", "family" : "Jean Paoli", "given" : "", "non-dropping-particle" : "", "parse-names" : false, "suffix" : "" }, { "dropping-particle" : "", "family" : "C. M. Sperberg-McQueen", "given" : "", "non-dropping-particle" : "", "parse-names" : false, "suffix" : "" }, { "dropping-particle" : "", "family" : "Eve Maler", "given" : "", "non-dropping-particle" : "", "parse-names" : false, "suffix" : "" }, { "dropping-particle" : "", "family" : "Fran\u00e7ois Yergeau", "given" : "", "non-dropping-particle" : "", "parse-names" : false, "suffix" : "" }, { "dropping-particle" : "", "family" : "John Cowan", "given" : "", "non-dropping-particle" : "", "parse-names" : false, "suffix" : "" } ], "id" : "ITEM-1", "issued" : { "date-parts" : [ [ "0" ] ] }, "title" : "Extensible Markup Language (XML) 1.1 (Second Edition)", "type" : "webpage" }, "uris" : [ "http://www.mendeley.com/documents/?uuid=c826c00d-3541-37f4-a467-6561de4d3b26" ] } ], "mendeley" : { "formattedCitation" : "(Tim Bray &lt;i&gt;et al.&lt;/i&gt;, 2017)", "plainTextFormattedCitation" : "(Tim Bray et al., 2017)", "previouslyFormattedCitation" : "(Tim Bray &lt;i&gt;et al.&lt;/i&gt;, 2017)"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(Tim Bray </w:t>
        </w:r>
        <w:r w:rsidR="0058751D" w:rsidRPr="00BA63C8">
          <w:rPr>
            <w:rFonts w:cs="Calibri"/>
            <w:i/>
            <w:noProof/>
            <w:color w:val="000000"/>
            <w:szCs w:val="24"/>
          </w:rPr>
          <w:t>et al.</w:t>
        </w:r>
        <w:r w:rsidR="0058751D" w:rsidRPr="00BA63C8">
          <w:rPr>
            <w:rFonts w:cs="Calibri"/>
            <w:noProof/>
            <w:color w:val="000000"/>
            <w:szCs w:val="24"/>
          </w:rPr>
          <w:t>, 2017)</w:t>
        </w:r>
        <w:r w:rsidR="0058751D" w:rsidRPr="00BA63C8">
          <w:rPr>
            <w:rFonts w:cs="Calibri"/>
            <w:color w:val="000000"/>
            <w:szCs w:val="24"/>
          </w:rPr>
          <w:fldChar w:fldCharType="end"/>
        </w:r>
        <w:r w:rsidR="0058751D" w:rsidRPr="00BA63C8">
          <w:rPr>
            <w:rFonts w:cs="Calibri"/>
            <w:color w:val="000000"/>
            <w:szCs w:val="24"/>
            <w:lang w:val="en-GB"/>
          </w:rPr>
          <w:t xml:space="preserve"> </w:t>
        </w:r>
        <w:r w:rsidR="0058751D" w:rsidRPr="00BA63C8">
          <w:rPr>
            <w:rFonts w:cs="Calibri"/>
            <w:color w:val="000000"/>
            <w:szCs w:val="24"/>
          </w:rPr>
          <w:t xml:space="preserve">dan dapat </w:t>
        </w:r>
      </w:ins>
      <w:ins w:id="1269" w:author="arkat" w:date="2017-09-25T16:02:00Z">
        <w:r w:rsidR="00DB2042">
          <w:rPr>
            <w:rFonts w:cs="Calibri"/>
            <w:color w:val="000000"/>
            <w:szCs w:val="24"/>
            <w:lang w:val="en-US"/>
          </w:rPr>
          <w:t xml:space="preserve">ditransformasikan </w:t>
        </w:r>
      </w:ins>
      <w:ins w:id="1270" w:author="arkat" w:date="2017-09-25T14:48:00Z">
        <w:r w:rsidR="0058751D" w:rsidRPr="00BA63C8">
          <w:rPr>
            <w:rFonts w:cs="Calibri"/>
            <w:color w:val="000000"/>
            <w:szCs w:val="24"/>
          </w:rPr>
          <w:t>melalui</w:t>
        </w:r>
      </w:ins>
      <w:ins w:id="1271" w:author="arkat" w:date="2017-09-25T16:02:00Z">
        <w:r w:rsidR="00DB2042">
          <w:rPr>
            <w:rFonts w:cs="Calibri"/>
            <w:color w:val="000000"/>
            <w:szCs w:val="24"/>
            <w:lang w:val="en-US"/>
          </w:rPr>
          <w:t xml:space="preserve"> pendekatan</w:t>
        </w:r>
      </w:ins>
      <w:ins w:id="1272" w:author="arkat" w:date="2017-09-25T14:48:00Z">
        <w:r w:rsidR="0058751D" w:rsidRPr="00BA63C8">
          <w:rPr>
            <w:rFonts w:cs="Calibri"/>
            <w:color w:val="000000"/>
            <w:szCs w:val="24"/>
          </w:rPr>
          <w:t xml:space="preserve"> XSLT</w:t>
        </w:r>
        <w:r w:rsidR="0058751D" w:rsidRPr="00BA63C8">
          <w:rPr>
            <w:rFonts w:cs="Calibri"/>
            <w:color w:val="000000"/>
            <w:szCs w:val="24"/>
            <w:lang w:val="en-GB"/>
          </w:rPr>
          <w:t xml:space="preserve"> </w:t>
        </w:r>
        <w:r w:rsidR="0058751D" w:rsidRPr="00BA63C8">
          <w:rPr>
            <w:rFonts w:cs="Calibri"/>
            <w:color w:val="000000"/>
            <w:szCs w:val="24"/>
            <w:lang w:val="en-GB"/>
          </w:rPr>
          <w:fldChar w:fldCharType="begin" w:fldLock="1"/>
        </w:r>
        <w:r w:rsidR="0058751D" w:rsidRPr="00BA63C8">
          <w:rPr>
            <w:rFonts w:cs="Calibri"/>
            <w:color w:val="000000"/>
            <w:szCs w:val="24"/>
            <w:lang w:val="en-GB"/>
          </w:rPr>
          <w:instrText>ADDIN CSL_CITATION { "citationItems" : [ { "id" : "ITEM-1", "itemData" : { "URL" : "https://www.w3.org/TR/xslt", "accessed" : { "date-parts" : [ [ "2017", "9", "18" ] ] }, "author" : [ { "dropping-particle" : "", "family" : "Clark", "given" : "James", "non-dropping-particle" : "", "parse-names" : false, "suffix" : "" } ], "id" : "ITEM-1", "issued" : { "date-parts" : [ [ "0" ] ] }, "title" : "XSL Transformations (XSLT)", "type" : "webpage" }, "uris" : [ "http://www.mendeley.com/documents/?uuid=884a86eb-2d36-3179-9e09-fadc0a2c8f61" ] } ], "mendeley" : { "formattedCitation" : "(Clark, 2017)", "plainTextFormattedCitation" : "(Clark, 2017)", "previouslyFormattedCitation" : "(Clark, 2017)" }, "properties" : { "noteIndex" : 0 }, "schema" : "https://github.com/citation-style-language/schema/raw/master/csl-citation.json" }</w:instrText>
        </w:r>
        <w:r w:rsidR="0058751D" w:rsidRPr="00BA63C8">
          <w:rPr>
            <w:rFonts w:cs="Calibri"/>
            <w:color w:val="000000"/>
            <w:szCs w:val="24"/>
            <w:lang w:val="en-GB"/>
          </w:rPr>
          <w:fldChar w:fldCharType="separate"/>
        </w:r>
        <w:r w:rsidR="0058751D" w:rsidRPr="00BA63C8">
          <w:rPr>
            <w:rFonts w:cs="Calibri"/>
            <w:noProof/>
            <w:color w:val="000000"/>
            <w:szCs w:val="24"/>
            <w:lang w:val="en-GB"/>
          </w:rPr>
          <w:t>(Clark, 2017)</w:t>
        </w:r>
        <w:r w:rsidR="0058751D" w:rsidRPr="00BA63C8">
          <w:rPr>
            <w:rFonts w:cs="Calibri"/>
            <w:color w:val="000000"/>
            <w:szCs w:val="24"/>
            <w:lang w:val="en-GB"/>
          </w:rPr>
          <w:fldChar w:fldCharType="end"/>
        </w:r>
        <w:r w:rsidR="0058751D" w:rsidRPr="00BA63C8">
          <w:rPr>
            <w:rFonts w:cs="Calibri"/>
            <w:color w:val="000000"/>
            <w:szCs w:val="24"/>
          </w:rPr>
          <w:t xml:space="preserve">. Konsep generik transformasi model </w:t>
        </w:r>
      </w:ins>
      <w:ins w:id="1273" w:author="arkat" w:date="2017-09-25T16:04:00Z">
        <w:r w:rsidR="00DB2042">
          <w:rPr>
            <w:rFonts w:cs="Calibri"/>
            <w:color w:val="000000"/>
            <w:szCs w:val="24"/>
            <w:lang w:val="en-US"/>
          </w:rPr>
          <w:t xml:space="preserve">proses </w:t>
        </w:r>
      </w:ins>
      <w:ins w:id="1274" w:author="arkat" w:date="2017-09-25T14:48:00Z">
        <w:r w:rsidR="0058751D" w:rsidRPr="00BA63C8">
          <w:rPr>
            <w:rFonts w:cs="Calibri"/>
            <w:color w:val="000000"/>
            <w:szCs w:val="24"/>
          </w:rPr>
          <w:t xml:space="preserve">bisnis berbasis XML </w:t>
        </w:r>
        <w:r w:rsidR="0058751D" w:rsidRPr="00BA63C8">
          <w:rPr>
            <w:rFonts w:cs="Calibri"/>
            <w:color w:val="000000"/>
            <w:szCs w:val="24"/>
            <w:lang w:val="en-GB"/>
          </w:rPr>
          <w:t>dideskripsikan oleh</w:t>
        </w:r>
        <w:r w:rsidR="0058751D" w:rsidRPr="00BA63C8">
          <w:rPr>
            <w:rFonts w:cs="Calibri"/>
            <w:color w:val="000000"/>
            <w:szCs w:val="24"/>
          </w:rPr>
          <w:t xml:space="preserve"> Vanderhaeghen dkk.</w:t>
        </w:r>
        <w:r w:rsidR="0058751D" w:rsidRPr="00BA63C8">
          <w:rPr>
            <w:rFonts w:cs="Calibri"/>
            <w:color w:val="000000"/>
            <w:szCs w:val="24"/>
            <w:lang w:val="en-GB"/>
          </w:rPr>
          <w:t xml:space="preserve"> </w:t>
        </w:r>
        <w:r w:rsidR="0058751D" w:rsidRPr="00BA63C8">
          <w:rPr>
            <w:rFonts w:cs="Calibri"/>
            <w:color w:val="000000"/>
            <w:szCs w:val="24"/>
          </w:rPr>
          <w:fldChar w:fldCharType="begin" w:fldLock="1"/>
        </w:r>
        <w:r w:rsidR="0058751D" w:rsidRPr="00925455">
          <w:rPr>
            <w:rFonts w:cs="Calibri"/>
            <w:color w:val="000000"/>
            <w:szCs w:val="24"/>
          </w:rPr>
          <w:instrText>ADDIN CSL_CITATION { "citationItems" : [ { "id" : "ITEM-1", "itemData" : { "author" : [ { "dropping-particle" : "", "family" : "Vanderhaeghen", "given" : "Dominik", "non-dropping-particle" : "", "parse-names" : false, "suffix" : "" }, { "dropping-particle" : "", "family" : "Zang", "given" : "Sven", "non-dropping-particle" : "", "parse-names" : false, "suffix" : "" }, { "dropping-particle" : "", "family" : "Hofer", "given" : "Anja", "non-dropping-particle" : "", "parse-names" : false, "suffix" : "" }, { "dropping-particle" : "", "family" : "Adam", "given" : "Otmar", "non-dropping-particle" : "", "parse-names" : false, "suffix" : "" } ], "id" : "ITEM-1", "issued" : { "date-parts" : [ [ "2005" ] ] }, "title" : "XML-based Transformation of Business Process Models \u2013 Enabler for Collaborative Business Process Management 1 Collaborative Business Process Management", "type" : "article-journal" }, "uris" : [ "http://www.mendeley.com/documents/?uuid=4a0aed6a-e0af-494c-be54-7fdca03cf67f" ] } ], "mendeley" : { "formattedCitation" : "(Vanderhaeghen &lt;i&gt;et al.&lt;/i&gt;, 2005)", "plainTextFormattedCitation" : "(Vanderhaeghen et al., 2005)", "previouslyFormattedCitation" : "(Vanderhaeghen &lt;i&gt;et al.&lt;/i&gt;, 2005)" }, "properties" : { "noteIndex" : 0 }, "schema" : "https://github.com/citation-style-language/schema/raw/master/csl-citation.json" }</w:instrText>
        </w:r>
        <w:r w:rsidR="0058751D" w:rsidRPr="00BA63C8">
          <w:rPr>
            <w:rFonts w:cs="Calibri"/>
            <w:color w:val="000000"/>
            <w:szCs w:val="24"/>
          </w:rPr>
          <w:fldChar w:fldCharType="separate"/>
        </w:r>
        <w:r w:rsidR="0058751D" w:rsidRPr="00BA63C8">
          <w:rPr>
            <w:rFonts w:cs="Calibri"/>
            <w:noProof/>
            <w:color w:val="000000"/>
            <w:szCs w:val="24"/>
          </w:rPr>
          <w:t xml:space="preserve">(Vanderhaeghen </w:t>
        </w:r>
        <w:r w:rsidR="0058751D" w:rsidRPr="00BA63C8">
          <w:rPr>
            <w:rFonts w:cs="Calibri"/>
            <w:i/>
            <w:noProof/>
            <w:color w:val="000000"/>
            <w:szCs w:val="24"/>
          </w:rPr>
          <w:t>et al.</w:t>
        </w:r>
        <w:r w:rsidR="0058751D" w:rsidRPr="00BA63C8">
          <w:rPr>
            <w:rFonts w:cs="Calibri"/>
            <w:noProof/>
            <w:color w:val="000000"/>
            <w:szCs w:val="24"/>
          </w:rPr>
          <w:t>, 2005)</w:t>
        </w:r>
        <w:r w:rsidR="0058751D" w:rsidRPr="00BA63C8">
          <w:rPr>
            <w:rFonts w:cs="Calibri"/>
            <w:color w:val="000000"/>
            <w:szCs w:val="24"/>
          </w:rPr>
          <w:fldChar w:fldCharType="end"/>
        </w:r>
        <w:r w:rsidR="0058751D" w:rsidRPr="00BA63C8">
          <w:rPr>
            <w:rFonts w:cs="Calibri"/>
            <w:color w:val="000000"/>
            <w:szCs w:val="24"/>
          </w:rPr>
          <w:t xml:space="preserve">. </w:t>
        </w:r>
        <w:r w:rsidR="0058751D" w:rsidRPr="00BA63C8">
          <w:rPr>
            <w:rFonts w:cs="Calibri"/>
            <w:color w:val="000000"/>
            <w:szCs w:val="24"/>
            <w:lang w:val="en-GB"/>
          </w:rPr>
          <w:t>Dalam paper</w:t>
        </w:r>
        <w:r w:rsidR="0058751D" w:rsidRPr="00BA63C8">
          <w:rPr>
            <w:rFonts w:cs="Calibri"/>
            <w:color w:val="000000"/>
            <w:szCs w:val="24"/>
          </w:rPr>
          <w:t xml:space="preserve"> Vanderhaeghen dkk </w:t>
        </w:r>
        <w:r w:rsidR="0058751D" w:rsidRPr="00BA63C8">
          <w:rPr>
            <w:rFonts w:cs="Calibri"/>
            <w:color w:val="000000"/>
            <w:szCs w:val="24"/>
            <w:lang w:val="en-GB"/>
          </w:rPr>
          <w:t xml:space="preserve">dijelaskan </w:t>
        </w:r>
        <w:r w:rsidR="0058751D" w:rsidRPr="00BA63C8">
          <w:rPr>
            <w:rFonts w:cs="Calibri"/>
            <w:color w:val="000000"/>
            <w:szCs w:val="24"/>
          </w:rPr>
          <w:t xml:space="preserve">bagaimana </w:t>
        </w:r>
      </w:ins>
      <w:ins w:id="1275" w:author="arkat" w:date="2017-09-25T16:05:00Z">
        <w:r w:rsidR="00DB2042">
          <w:rPr>
            <w:rFonts w:cs="Calibri"/>
            <w:color w:val="000000"/>
            <w:szCs w:val="24"/>
            <w:lang w:val="en-US"/>
          </w:rPr>
          <w:t xml:space="preserve">melakukan </w:t>
        </w:r>
      </w:ins>
      <w:ins w:id="1276" w:author="arkat" w:date="2017-09-25T14:48:00Z">
        <w:r w:rsidR="0058751D" w:rsidRPr="00BA63C8">
          <w:rPr>
            <w:rFonts w:cs="Calibri"/>
            <w:color w:val="000000"/>
            <w:szCs w:val="24"/>
          </w:rPr>
          <w:t xml:space="preserve">pemetaan </w:t>
        </w:r>
      </w:ins>
      <w:ins w:id="1277" w:author="arkat" w:date="2017-09-25T16:05:00Z">
        <w:r w:rsidR="00DB2042">
          <w:rPr>
            <w:rFonts w:cs="Calibri"/>
            <w:color w:val="000000"/>
            <w:szCs w:val="24"/>
            <w:lang w:val="en-US"/>
          </w:rPr>
          <w:t xml:space="preserve">model </w:t>
        </w:r>
      </w:ins>
      <w:ins w:id="1278" w:author="arkat" w:date="2017-09-25T14:48:00Z">
        <w:r w:rsidR="0058751D" w:rsidRPr="00BA63C8">
          <w:rPr>
            <w:rFonts w:cs="Calibri"/>
            <w:color w:val="000000"/>
            <w:szCs w:val="24"/>
          </w:rPr>
          <w:t>proses</w:t>
        </w:r>
      </w:ins>
      <w:ins w:id="1279" w:author="arkat" w:date="2017-09-25T16:05:00Z">
        <w:r w:rsidR="00DB2042">
          <w:rPr>
            <w:rFonts w:cs="Calibri"/>
            <w:color w:val="000000"/>
            <w:szCs w:val="24"/>
            <w:lang w:val="en-US"/>
          </w:rPr>
          <w:t xml:space="preserve"> bisnis</w:t>
        </w:r>
      </w:ins>
      <w:ins w:id="1280" w:author="arkat" w:date="2017-09-25T14:48:00Z">
        <w:r w:rsidR="0058751D" w:rsidRPr="00BA63C8">
          <w:rPr>
            <w:rFonts w:cs="Calibri"/>
            <w:color w:val="000000"/>
            <w:szCs w:val="24"/>
          </w:rPr>
          <w:t xml:space="preserve"> berbasis XML. Sebagai contoh mereka menggunakan EPC dan BPMN, namun tidak menjelaskan pemetaan yang sebenarnya. Mereka hanya menjelaskan langkah-langkah</w:t>
        </w:r>
        <w:r w:rsidR="00DB2042">
          <w:rPr>
            <w:rFonts w:cs="Calibri"/>
            <w:color w:val="000000"/>
            <w:szCs w:val="24"/>
          </w:rPr>
          <w:t xml:space="preserve"> </w:t>
        </w:r>
      </w:ins>
      <w:ins w:id="1281" w:author="arkat" w:date="2017-09-25T16:12:00Z">
        <w:r>
          <w:rPr>
            <w:rFonts w:cs="Calibri"/>
            <w:color w:val="000000"/>
            <w:szCs w:val="24"/>
            <w:lang w:val="en-US"/>
          </w:rPr>
          <w:t xml:space="preserve">umum </w:t>
        </w:r>
      </w:ins>
      <w:ins w:id="1282" w:author="arkat" w:date="2017-09-25T14:48:00Z">
        <w:r w:rsidR="0058751D" w:rsidRPr="00BA63C8">
          <w:rPr>
            <w:rFonts w:cs="Calibri"/>
            <w:color w:val="000000"/>
            <w:szCs w:val="24"/>
          </w:rPr>
          <w:t xml:space="preserve">pemetaan XML. Sebagai kesimpulan, </w:t>
        </w:r>
        <w:r w:rsidR="0058751D" w:rsidRPr="00BA63C8">
          <w:rPr>
            <w:rFonts w:cs="Calibri"/>
            <w:i/>
            <w:color w:val="000000"/>
            <w:szCs w:val="24"/>
            <w:lang w:val="en-GB"/>
          </w:rPr>
          <w:t>direct mapping</w:t>
        </w:r>
        <w:r w:rsidR="0058751D" w:rsidRPr="00BA63C8">
          <w:rPr>
            <w:rFonts w:cs="Calibri"/>
            <w:color w:val="000000"/>
            <w:szCs w:val="24"/>
          </w:rPr>
          <w:t xml:space="preserve"> sangat efektif karena tidak ada informasi yang tersembunyi, keseluruhan </w:t>
        </w:r>
      </w:ins>
      <w:ins w:id="1283" w:author="arkat" w:date="2017-09-25T16:12:00Z">
        <w:r w:rsidR="00CF4888">
          <w:rPr>
            <w:rFonts w:cs="Calibri"/>
            <w:color w:val="000000"/>
            <w:szCs w:val="24"/>
            <w:lang w:val="en-US"/>
          </w:rPr>
          <w:t xml:space="preserve">struktur </w:t>
        </w:r>
      </w:ins>
      <w:ins w:id="1284" w:author="arkat" w:date="2017-09-25T14:48:00Z">
        <w:r w:rsidR="0058751D" w:rsidRPr="00BA63C8">
          <w:rPr>
            <w:rFonts w:cs="Calibri"/>
            <w:color w:val="000000"/>
            <w:szCs w:val="24"/>
          </w:rPr>
          <w:t xml:space="preserve">informasi masih ada dan semantik juga masih tersedia karena </w:t>
        </w:r>
        <w:r w:rsidR="0058751D" w:rsidRPr="00BA63C8">
          <w:rPr>
            <w:rFonts w:cs="Calibri"/>
            <w:color w:val="000000"/>
            <w:szCs w:val="24"/>
          </w:rPr>
          <w:lastRenderedPageBreak/>
          <w:t xml:space="preserve">transformasi dilakukan secara langsung berdasarkan </w:t>
        </w:r>
      </w:ins>
      <w:ins w:id="1285" w:author="arkat" w:date="2017-09-25T16:13:00Z">
        <w:r w:rsidR="00CF4888">
          <w:rPr>
            <w:rFonts w:cs="Calibri"/>
            <w:color w:val="000000"/>
            <w:szCs w:val="24"/>
            <w:lang w:val="en-US"/>
          </w:rPr>
          <w:t xml:space="preserve">basis </w:t>
        </w:r>
      </w:ins>
      <w:ins w:id="1286" w:author="arkat" w:date="2017-09-25T14:48:00Z">
        <w:r w:rsidR="00CF4888">
          <w:rPr>
            <w:rFonts w:cs="Calibri"/>
            <w:color w:val="000000"/>
            <w:szCs w:val="24"/>
          </w:rPr>
          <w:t xml:space="preserve">kedua model </w:t>
        </w:r>
        <w:r w:rsidR="0058751D" w:rsidRPr="00BA63C8">
          <w:rPr>
            <w:rFonts w:cs="Calibri"/>
            <w:color w:val="000000"/>
            <w:szCs w:val="24"/>
          </w:rPr>
          <w:t>proses</w:t>
        </w:r>
      </w:ins>
      <w:ins w:id="1287" w:author="arkat" w:date="2017-09-25T16:13:00Z">
        <w:r w:rsidR="00CF4888">
          <w:rPr>
            <w:rFonts w:cs="Calibri"/>
            <w:color w:val="000000"/>
            <w:szCs w:val="24"/>
            <w:lang w:val="en-US"/>
          </w:rPr>
          <w:t xml:space="preserve"> bisnis</w:t>
        </w:r>
      </w:ins>
      <w:ins w:id="1288" w:author="arkat" w:date="2017-09-25T14:48:00Z">
        <w:r w:rsidR="00CF4888">
          <w:rPr>
            <w:rFonts w:cs="Calibri"/>
            <w:color w:val="000000"/>
            <w:szCs w:val="24"/>
          </w:rPr>
          <w:t>.</w:t>
        </w:r>
      </w:ins>
    </w:p>
    <w:p w14:paraId="7799C6CA" w14:textId="7DE02215" w:rsidR="008D582F" w:rsidRPr="008D582F" w:rsidRDefault="00E851D1">
      <w:pPr>
        <w:pStyle w:val="Heading2"/>
        <w:spacing w:before="0" w:after="0"/>
        <w:rPr>
          <w:ins w:id="1289" w:author="arkat" w:date="2017-09-25T17:02:00Z"/>
          <w:lang w:val="en-US"/>
        </w:rPr>
      </w:pPr>
      <w:bookmarkStart w:id="1290" w:name="_Toc494697289"/>
      <w:ins w:id="1291" w:author="arkat" w:date="2017-09-25T17:01:00Z">
        <w:r>
          <w:rPr>
            <w:lang w:val="en-US"/>
          </w:rPr>
          <w:t>Proses Bisnis</w:t>
        </w:r>
      </w:ins>
      <w:bookmarkEnd w:id="1290"/>
    </w:p>
    <w:p w14:paraId="6F3EEB75" w14:textId="26708C57" w:rsidR="00D94FCE" w:rsidRDefault="00D94FCE">
      <w:pPr>
        <w:pStyle w:val="BodyText"/>
        <w:spacing w:after="0"/>
        <w:ind w:firstLine="270"/>
        <w:rPr>
          <w:ins w:id="1292" w:author="arkat" w:date="2017-09-25T17:34:00Z"/>
          <w:lang w:val="en-US"/>
        </w:rPr>
        <w:pPrChange w:id="1293" w:author="arkat" w:date="2017-09-26T11:27:00Z">
          <w:pPr>
            <w:pStyle w:val="Heading2"/>
            <w:spacing w:before="0" w:after="0"/>
          </w:pPr>
        </w:pPrChange>
      </w:pPr>
      <w:ins w:id="1294" w:author="arkat" w:date="2017-09-25T17:31:00Z">
        <w:r>
          <w:rPr>
            <w:lang w:val="en-US"/>
          </w:rPr>
          <w:t xml:space="preserve">Proses bisnis </w:t>
        </w:r>
        <w:r w:rsidRPr="0013135A">
          <w:rPr>
            <w:lang w:val="en-US"/>
          </w:rPr>
          <w:t>adalah sekumpulan kegiatan atau aktifitas yang dirancang untuk menghasilkan</w:t>
        </w:r>
        <w:r>
          <w:rPr>
            <w:lang w:val="en-US"/>
          </w:rPr>
          <w:t xml:space="preserve"> </w:t>
        </w:r>
        <w:r w:rsidRPr="0013135A">
          <w:rPr>
            <w:lang w:val="en-US"/>
          </w:rPr>
          <w:t>suatu keluaran tertentu bagi pelanggan tertentu</w:t>
        </w:r>
        <w:r>
          <w:rPr>
            <w:lang w:val="en-US"/>
          </w:rPr>
          <w:t xml:space="preserve"> </w:t>
        </w:r>
        <w:r>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Pr>
          <w:lang w:val="en-US"/>
        </w:rPr>
        <w:fldChar w:fldCharType="separate"/>
      </w:r>
      <w:r w:rsidR="00C87C41" w:rsidRPr="00C87C41">
        <w:rPr>
          <w:noProof/>
          <w:lang w:val="en-US"/>
        </w:rPr>
        <w:t>(Sparx, 2004)</w:t>
      </w:r>
      <w:ins w:id="1295" w:author="arkat" w:date="2017-09-25T17:31:00Z">
        <w:r>
          <w:rPr>
            <w:lang w:val="en-US"/>
          </w:rPr>
          <w:fldChar w:fldCharType="end"/>
        </w:r>
        <w:r>
          <w:rPr>
            <w:lang w:val="en-US"/>
          </w:rPr>
          <w:t>. Sedangkan menurut Weske (2007)</w:t>
        </w:r>
      </w:ins>
      <w:ins w:id="1296" w:author="arkat" w:date="2017-09-25T17:32:00Z">
        <w:r>
          <w:rPr>
            <w:lang w:val="en-US"/>
          </w:rPr>
          <w:t xml:space="preserve"> </w:t>
        </w:r>
        <w:r w:rsidRPr="0013135A">
          <w:rPr>
            <w:lang w:val="en-US"/>
          </w:rPr>
          <w:t>Proses bisnis adalah serangkaian instrumen untuk mengorganisir suatu</w:t>
        </w:r>
        <w:r>
          <w:rPr>
            <w:lang w:val="en-US"/>
          </w:rPr>
          <w:t xml:space="preserve"> </w:t>
        </w:r>
        <w:r w:rsidRPr="0013135A">
          <w:rPr>
            <w:lang w:val="en-US"/>
          </w:rPr>
          <w:t>kegiatan dan untuk meningkatkan pemahaman atas keterkaitan suatu kegiata</w:t>
        </w:r>
        <w:r>
          <w:rPr>
            <w:lang w:val="en-US"/>
          </w:rPr>
          <w:t xml:space="preserve">n. </w:t>
        </w:r>
      </w:ins>
      <w:ins w:id="1297" w:author="arkat" w:date="2017-09-25T17:02:00Z">
        <w:r w:rsidR="00E851D1" w:rsidRPr="00E851D1">
          <w:rPr>
            <w:lang w:val="en-US"/>
            <w:rPrChange w:id="1298" w:author="arkat" w:date="2017-09-25T17:03:00Z">
              <w:rPr>
                <w:rFonts w:ascii="Times New Roman" w:hAnsi="Times New Roman"/>
                <w:b w:val="0"/>
                <w:bCs w:val="0"/>
                <w:color w:val="000000"/>
                <w:szCs w:val="24"/>
              </w:rPr>
            </w:rPrChange>
          </w:rPr>
          <w:t>Menurut Hammer dan Champy</w:t>
        </w:r>
        <w:r w:rsidR="00E851D1" w:rsidRPr="00E851D1">
          <w:rPr>
            <w:lang w:val="en-US"/>
            <w:rPrChange w:id="1299" w:author="arkat" w:date="2017-09-25T17:03:00Z">
              <w:rPr>
                <w:b w:val="0"/>
                <w:bCs w:val="0"/>
                <w:color w:val="000000"/>
              </w:rPr>
            </w:rPrChange>
          </w:rPr>
          <w:br/>
          <w:t>dalam Weske (2007) proses bisnis adalah sekumpulan kegiatan yang mengambil</w:t>
        </w:r>
        <w:r w:rsidR="00E851D1" w:rsidRPr="00E851D1">
          <w:rPr>
            <w:lang w:val="en-US"/>
            <w:rPrChange w:id="1300" w:author="arkat" w:date="2017-09-25T17:03:00Z">
              <w:rPr>
                <w:b w:val="0"/>
                <w:bCs w:val="0"/>
                <w:color w:val="000000"/>
              </w:rPr>
            </w:rPrChange>
          </w:rPr>
          <w:br/>
          <w:t>salah satu atau banyak masukan dan menciptakan sebuah keluaran yang berguna</w:t>
        </w:r>
        <w:r w:rsidR="00E851D1" w:rsidRPr="00E851D1">
          <w:rPr>
            <w:lang w:val="en-US"/>
            <w:rPrChange w:id="1301" w:author="arkat" w:date="2017-09-25T17:03:00Z">
              <w:rPr>
                <w:b w:val="0"/>
                <w:bCs w:val="0"/>
                <w:color w:val="000000"/>
              </w:rPr>
            </w:rPrChange>
          </w:rPr>
          <w:br/>
          <w:t>bagi pelanggan.</w:t>
        </w:r>
      </w:ins>
      <w:ins w:id="1302" w:author="arkat" w:date="2017-09-25T20:30:00Z">
        <w:r w:rsidR="00C87C41">
          <w:rPr>
            <w:lang w:val="en-US"/>
          </w:rPr>
          <w:t xml:space="preserve"> </w:t>
        </w:r>
      </w:ins>
      <w:ins w:id="1303" w:author="arkat" w:date="2017-09-25T20:33:00Z">
        <w:r w:rsidR="00C87C41" w:rsidRPr="0013135A">
          <w:rPr>
            <w:lang w:val="en-US"/>
          </w:rPr>
          <w:t>Sebuah</w:t>
        </w:r>
      </w:ins>
      <w:ins w:id="1304" w:author="arkat" w:date="2017-09-25T20:30:00Z">
        <w:r w:rsidR="00C87C41" w:rsidRPr="0013135A">
          <w:rPr>
            <w:lang w:val="en-US"/>
          </w:rPr>
          <w:t xml:space="preserve"> proses bisnis terdiri dari serangkaian</w:t>
        </w:r>
        <w:r w:rsidR="00C87C41">
          <w:rPr>
            <w:lang w:val="en-US"/>
          </w:rPr>
          <w:t xml:space="preserve"> </w:t>
        </w:r>
        <w:r w:rsidR="00C87C41" w:rsidRPr="0013135A">
          <w:rPr>
            <w:lang w:val="en-US"/>
          </w:rPr>
          <w:t>kegiatan yang dilakukan dalam koordinasi d</w:t>
        </w:r>
        <w:r w:rsidR="00C87C41">
          <w:rPr>
            <w:lang w:val="en-US"/>
          </w:rPr>
          <w:t xml:space="preserve">i lingkungan bisnis dan teknis. </w:t>
        </w:r>
        <w:r w:rsidR="00C87C41" w:rsidRPr="0013135A">
          <w:rPr>
            <w:lang w:val="en-US"/>
          </w:rPr>
          <w:t>Serangkaian kegiatan ini bersama-sama mewujudkan strategi bisnis. Suatu proses bisnis biasanya diberlakukan dalam suatu organisasi, tapi dapat juga saling</w:t>
        </w:r>
        <w:r w:rsidR="00C87C41" w:rsidRPr="00F53C3D">
          <w:rPr>
            <w:lang w:val="en-US"/>
          </w:rPr>
          <w:t xml:space="preserve"> </w:t>
        </w:r>
        <w:r w:rsidR="00C87C41" w:rsidRPr="0013135A">
          <w:rPr>
            <w:lang w:val="en-US"/>
          </w:rPr>
          <w:t>berinteraksi dengan proses bisnis yang dilakukan oleh organisasi lain</w:t>
        </w:r>
      </w:ins>
      <w:ins w:id="1305" w:author="arkat" w:date="2017-09-25T20:31:00Z">
        <w:r w:rsidR="00C87C41">
          <w:rPr>
            <w:lang w:val="en-US"/>
          </w:rPr>
          <w:t xml:space="preserve"> </w:t>
        </w:r>
      </w:ins>
      <w:ins w:id="1306" w:author="arkat" w:date="2017-09-25T20:32:00Z">
        <w:r w:rsidR="00C87C41">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00C87C41">
        <w:rPr>
          <w:lang w:val="en-US"/>
        </w:rPr>
        <w:fldChar w:fldCharType="separate"/>
      </w:r>
      <w:r w:rsidR="0017371E" w:rsidRPr="0017371E">
        <w:rPr>
          <w:noProof/>
          <w:lang w:val="en-US"/>
        </w:rPr>
        <w:t>(Weske, 2007)</w:t>
      </w:r>
      <w:ins w:id="1307" w:author="arkat" w:date="2017-09-25T20:32:00Z">
        <w:r w:rsidR="00C87C41">
          <w:rPr>
            <w:lang w:val="en-US"/>
          </w:rPr>
          <w:fldChar w:fldCharType="end"/>
        </w:r>
      </w:ins>
      <w:ins w:id="1308" w:author="arkat" w:date="2017-09-25T20:30:00Z">
        <w:r w:rsidR="00C87C41">
          <w:rPr>
            <w:lang w:val="en-US"/>
          </w:rPr>
          <w:t xml:space="preserve"> .</w:t>
        </w:r>
      </w:ins>
    </w:p>
    <w:p w14:paraId="2D6B0940" w14:textId="524A37BA" w:rsidR="00E851D1" w:rsidRDefault="00C87C41">
      <w:pPr>
        <w:pStyle w:val="BodyText"/>
        <w:spacing w:after="0"/>
        <w:ind w:firstLine="270"/>
        <w:rPr>
          <w:ins w:id="1309" w:author="arkat" w:date="2017-09-27T07:24:00Z"/>
          <w:lang w:val="en-US"/>
        </w:rPr>
        <w:pPrChange w:id="1310" w:author="arkat" w:date="2017-09-25T17:34:00Z">
          <w:pPr>
            <w:pStyle w:val="Heading2"/>
            <w:spacing w:before="0" w:after="0"/>
          </w:pPr>
        </w:pPrChange>
      </w:pPr>
      <w:ins w:id="1311" w:author="arkat" w:date="2017-09-25T20:35:00Z">
        <w:r w:rsidRPr="00492557">
          <w:t>Proses bisnis merupakan prosedur kerja perusahaan unt</w:t>
        </w:r>
        <w:r>
          <w:t xml:space="preserve">uk menangani permintaan bisnis yang diselesaikan </w:t>
        </w:r>
        <w:r w:rsidRPr="00492557">
          <w:t xml:space="preserve">secara berurutan ataupun paralel, oleh manusia atau sistem, baik di dalam maupun di luar organisasi. Suatu proses bisnis dapat dipecah menjadi beberapa sub  proses yang masing-masing memiliki atribut sendiri dan berkontribusi untuk mencapai tujuan dari super prosesnya. </w:t>
        </w:r>
      </w:ins>
      <w:ins w:id="1312" w:author="arkat" w:date="2017-09-25T17:02:00Z">
        <w:r w:rsidR="00E851D1" w:rsidRPr="00E851D1">
          <w:rPr>
            <w:lang w:val="en-US"/>
            <w:rPrChange w:id="1313" w:author="arkat" w:date="2017-09-25T17:03:00Z">
              <w:rPr>
                <w:rFonts w:ascii="Times New Roman" w:hAnsi="Times New Roman"/>
                <w:color w:val="000000"/>
                <w:szCs w:val="24"/>
              </w:rPr>
            </w:rPrChange>
          </w:rPr>
          <w:t>sebuah proses bisnis, harus mempunyai</w:t>
        </w:r>
        <w:r w:rsidR="00D94FCE" w:rsidRPr="00C87C41">
          <w:rPr>
            <w:lang w:val="en-US"/>
          </w:rPr>
          <w:t xml:space="preserve"> </w:t>
        </w:r>
        <w:r w:rsidR="00E851D1" w:rsidRPr="00E851D1">
          <w:rPr>
            <w:lang w:val="en-US"/>
            <w:rPrChange w:id="1314" w:author="arkat" w:date="2017-09-25T17:03:00Z">
              <w:rPr>
                <w:rFonts w:ascii="Times New Roman" w:hAnsi="Times New Roman"/>
                <w:color w:val="000000"/>
                <w:szCs w:val="24"/>
              </w:rPr>
            </w:rPrChange>
          </w:rPr>
          <w:t>(1) tujuan yang jelas, (2) adanya masukan, (3) adanya keluaran, (4) menggunakan</w:t>
        </w:r>
        <w:r w:rsidR="00D94FCE" w:rsidRPr="00C87C41">
          <w:rPr>
            <w:lang w:val="en-US"/>
          </w:rPr>
          <w:t xml:space="preserve"> </w:t>
        </w:r>
        <w:r w:rsidR="00E851D1" w:rsidRPr="0017371E">
          <w:rPr>
            <w:i/>
            <w:lang w:val="en-US"/>
            <w:rPrChange w:id="1315" w:author="arkat" w:date="2017-10-02T08:43:00Z">
              <w:rPr>
                <w:rFonts w:ascii="Times New Roman" w:hAnsi="Times New Roman"/>
                <w:i/>
                <w:iCs/>
                <w:color w:val="000000"/>
                <w:szCs w:val="24"/>
              </w:rPr>
            </w:rPrChange>
          </w:rPr>
          <w:t>resource</w:t>
        </w:r>
        <w:r w:rsidR="00E851D1" w:rsidRPr="00E851D1">
          <w:rPr>
            <w:lang w:val="en-US"/>
            <w:rPrChange w:id="1316" w:author="arkat" w:date="2017-09-25T17:03:00Z">
              <w:rPr>
                <w:rFonts w:ascii="Times New Roman" w:hAnsi="Times New Roman"/>
                <w:i/>
                <w:iCs/>
                <w:color w:val="000000"/>
                <w:szCs w:val="24"/>
              </w:rPr>
            </w:rPrChange>
          </w:rPr>
          <w:t>, (5) mempunyai sejumlah kegiatan yang dalam beberapa tahapan, (6)</w:t>
        </w:r>
        <w:r w:rsidR="00D94FCE" w:rsidRPr="00C87C41">
          <w:rPr>
            <w:lang w:val="en-US"/>
          </w:rPr>
          <w:t xml:space="preserve"> </w:t>
        </w:r>
        <w:r w:rsidR="00E851D1" w:rsidRPr="00E851D1">
          <w:rPr>
            <w:lang w:val="en-US"/>
            <w:rPrChange w:id="1317" w:author="arkat" w:date="2017-09-25T17:03:00Z">
              <w:rPr>
                <w:rFonts w:ascii="Times New Roman" w:hAnsi="Times New Roman"/>
                <w:color w:val="000000"/>
                <w:szCs w:val="24"/>
              </w:rPr>
            </w:rPrChange>
          </w:rPr>
          <w:t>dapat mempengaruhi lebih dari satu unit dalam oraganisasi, dan (7) dapat</w:t>
        </w:r>
        <w:r w:rsidR="00D94FCE" w:rsidRPr="00C87C41">
          <w:rPr>
            <w:lang w:val="en-US"/>
          </w:rPr>
          <w:t xml:space="preserve"> </w:t>
        </w:r>
        <w:r w:rsidR="00E851D1" w:rsidRPr="00E851D1">
          <w:rPr>
            <w:lang w:val="en-US"/>
            <w:rPrChange w:id="1318" w:author="arkat" w:date="2017-09-25T17:03:00Z">
              <w:rPr>
                <w:rFonts w:ascii="Times New Roman" w:hAnsi="Times New Roman"/>
                <w:color w:val="000000"/>
                <w:szCs w:val="24"/>
              </w:rPr>
            </w:rPrChange>
          </w:rPr>
          <w:t xml:space="preserve">menciptakan nilai atau value </w:t>
        </w:r>
        <w:r w:rsidR="00D94FCE" w:rsidRPr="00C87C41">
          <w:rPr>
            <w:lang w:val="en-US"/>
          </w:rPr>
          <w:t xml:space="preserve">bagi konsumen </w:t>
        </w:r>
      </w:ins>
      <w:ins w:id="1319" w:author="arkat" w:date="2017-09-25T17:35:00Z">
        <w:r w:rsidR="00D94FCE">
          <w:rPr>
            <w:lang w:val="en-US"/>
          </w:rPr>
          <w:fldChar w:fldCharType="begin" w:fldLock="1"/>
        </w:r>
      </w:ins>
      <w:r w:rsidR="008A681E">
        <w:rPr>
          <w:lang w:val="en-US"/>
        </w:rPr>
        <w:instrText>ADDIN CSL_CITATION { "citationItems" : [ { "id" : "ITEM-1", "itemData" : { "author" : [ { "dropping-particle" : "", "family" : "Sparx", "given" : "", "non-dropping-particle" : "", "parse-names" : false, "suffix" : "" } ], "container-title" : "Enterprise Architect, www. sparksystems. com. au", "id" : "ITEM-1", "issued" : { "date-parts" : [ [ "2004" ] ] }, "page" : "1-4", "title" : "The Business Process Model", "type" : "article-journal" }, "uris" : [ "http://www.mendeley.com/documents/?uuid=3b505bb0-f4f4-3db9-a740-2e8eb984c40b" ] } ], "mendeley" : { "formattedCitation" : "(Sparx, 2004)", "plainTextFormattedCitation" : "(Sparx, 2004)", "previouslyFormattedCitation" : "(Sparx, 2004)" }, "properties" : { "noteIndex" : 0 }, "schema" : "https://github.com/citation-style-language/schema/raw/master/csl-citation.json" }</w:instrText>
      </w:r>
      <w:r w:rsidR="00D94FCE">
        <w:rPr>
          <w:lang w:val="en-US"/>
        </w:rPr>
        <w:fldChar w:fldCharType="separate"/>
      </w:r>
      <w:r w:rsidRPr="00C87C41">
        <w:rPr>
          <w:noProof/>
          <w:lang w:val="en-US"/>
        </w:rPr>
        <w:t>(Sparx, 2004)</w:t>
      </w:r>
      <w:ins w:id="1320" w:author="arkat" w:date="2017-09-25T17:35:00Z">
        <w:r w:rsidR="00D94FCE">
          <w:rPr>
            <w:lang w:val="en-US"/>
          </w:rPr>
          <w:fldChar w:fldCharType="end"/>
        </w:r>
        <w:r w:rsidR="00D94FCE">
          <w:rPr>
            <w:lang w:val="en-US"/>
          </w:rPr>
          <w:t>.</w:t>
        </w:r>
      </w:ins>
    </w:p>
    <w:p w14:paraId="1A888AEC" w14:textId="2DA9EAAA" w:rsidR="008D582F" w:rsidRDefault="008D582F">
      <w:pPr>
        <w:pStyle w:val="Heading3"/>
        <w:ind w:left="630" w:hanging="630"/>
        <w:rPr>
          <w:ins w:id="1321" w:author="arkat" w:date="2017-10-01T15:42:00Z"/>
          <w:lang w:val="en-US"/>
        </w:rPr>
        <w:pPrChange w:id="1322" w:author="arkat" w:date="2017-09-27T07:25:00Z">
          <w:pPr>
            <w:pStyle w:val="Heading2"/>
            <w:spacing w:before="0" w:after="0"/>
          </w:pPr>
        </w:pPrChange>
      </w:pPr>
      <w:bookmarkStart w:id="1323" w:name="_Toc494697290"/>
      <w:ins w:id="1324" w:author="arkat" w:date="2017-09-27T07:24:00Z">
        <w:r>
          <w:rPr>
            <w:lang w:val="en-US"/>
          </w:rPr>
          <w:t>Manajemen Proses Bisnis</w:t>
        </w:r>
      </w:ins>
      <w:bookmarkEnd w:id="1323"/>
    </w:p>
    <w:p w14:paraId="59D9E94D" w14:textId="2E6FBB96" w:rsidR="00D7030B" w:rsidRDefault="00EF2C74">
      <w:pPr>
        <w:pStyle w:val="BodyText"/>
        <w:ind w:firstLine="630"/>
        <w:rPr>
          <w:ins w:id="1325" w:author="arkat" w:date="2017-10-02T07:42:00Z"/>
          <w:lang w:val="en-US"/>
        </w:rPr>
        <w:pPrChange w:id="1326" w:author="arkat" w:date="2017-10-02T07:42:00Z">
          <w:pPr>
            <w:pStyle w:val="Heading2"/>
            <w:spacing w:before="0" w:after="0"/>
          </w:pPr>
        </w:pPrChange>
      </w:pPr>
      <w:ins w:id="1327" w:author="arkat" w:date="2017-10-01T15:46:00Z">
        <w:r>
          <w:rPr>
            <w:lang w:val="en-US"/>
          </w:rPr>
          <w:t>Manajemen Prose</w:t>
        </w:r>
      </w:ins>
      <w:ins w:id="1328" w:author="arkat" w:date="2017-10-01T18:34:00Z">
        <w:r w:rsidR="00967132">
          <w:rPr>
            <w:lang w:val="en-US"/>
          </w:rPr>
          <w:t>s</w:t>
        </w:r>
      </w:ins>
      <w:ins w:id="1329" w:author="arkat" w:date="2017-10-01T15:46:00Z">
        <w:r>
          <w:rPr>
            <w:lang w:val="en-US"/>
          </w:rPr>
          <w:t xml:space="preserve"> Bisnis atau sering dikenal dengan istilah </w:t>
        </w:r>
        <w:r w:rsidRPr="00EF2C74">
          <w:rPr>
            <w:i/>
            <w:lang w:val="en-US"/>
            <w:rPrChange w:id="1330" w:author="arkat" w:date="2017-10-01T15:46:00Z">
              <w:rPr>
                <w:b w:val="0"/>
                <w:bCs w:val="0"/>
                <w:lang w:val="en-US"/>
              </w:rPr>
            </w:rPrChange>
          </w:rPr>
          <w:t>Business</w:t>
        </w:r>
        <w:r>
          <w:rPr>
            <w:i/>
            <w:lang w:val="en-US"/>
          </w:rPr>
          <w:t xml:space="preserve"> Process Management (BPM) </w:t>
        </w:r>
        <w:r>
          <w:rPr>
            <w:lang w:val="en-US"/>
          </w:rPr>
          <w:t xml:space="preserve">adalah </w:t>
        </w:r>
      </w:ins>
      <w:ins w:id="1331" w:author="arkat" w:date="2017-10-01T15:47:00Z">
        <w:r>
          <w:rPr>
            <w:lang w:val="en-US"/>
          </w:rPr>
          <w:t xml:space="preserve">sebuah pendekatan </w:t>
        </w:r>
      </w:ins>
      <w:ins w:id="1332" w:author="arkat" w:date="2017-10-01T18:07:00Z">
        <w:r w:rsidR="00B77B31">
          <w:rPr>
            <w:lang w:val="en-US"/>
          </w:rPr>
          <w:t xml:space="preserve">manajemen yang komprehensif untuk mengelola, </w:t>
        </w:r>
      </w:ins>
      <w:ins w:id="1333" w:author="arkat" w:date="2017-10-01T15:47:00Z">
        <w:r w:rsidR="00B77B31">
          <w:rPr>
            <w:lang w:val="en-US"/>
          </w:rPr>
          <w:t>meni</w:t>
        </w:r>
        <w:r>
          <w:rPr>
            <w:lang w:val="en-US"/>
          </w:rPr>
          <w:t>n</w:t>
        </w:r>
      </w:ins>
      <w:ins w:id="1334" w:author="arkat" w:date="2017-10-01T18:08:00Z">
        <w:r w:rsidR="00B77B31">
          <w:rPr>
            <w:lang w:val="en-US"/>
          </w:rPr>
          <w:t>g</w:t>
        </w:r>
      </w:ins>
      <w:ins w:id="1335" w:author="arkat" w:date="2017-10-01T15:47:00Z">
        <w:r>
          <w:rPr>
            <w:lang w:val="en-US"/>
          </w:rPr>
          <w:t xml:space="preserve">katkan </w:t>
        </w:r>
      </w:ins>
      <w:ins w:id="1336" w:author="arkat" w:date="2017-10-01T18:08:00Z">
        <w:r w:rsidR="00B77B31">
          <w:rPr>
            <w:lang w:val="en-US"/>
          </w:rPr>
          <w:t xml:space="preserve">efisiensi </w:t>
        </w:r>
      </w:ins>
      <w:ins w:id="1337" w:author="arkat" w:date="2017-10-01T15:47:00Z">
        <w:r>
          <w:rPr>
            <w:lang w:val="en-US"/>
          </w:rPr>
          <w:t xml:space="preserve">dan </w:t>
        </w:r>
      </w:ins>
      <w:ins w:id="1338" w:author="arkat" w:date="2017-10-01T18:08:00Z">
        <w:r w:rsidR="00B77B31">
          <w:rPr>
            <w:lang w:val="en-US"/>
          </w:rPr>
          <w:t xml:space="preserve">efektifitas proses bisnis di seluruh </w:t>
        </w:r>
        <w:r w:rsidR="00B77B31" w:rsidRPr="00B77B31">
          <w:rPr>
            <w:i/>
            <w:lang w:val="en-US"/>
            <w:rPrChange w:id="1339" w:author="arkat" w:date="2017-10-01T18:08:00Z">
              <w:rPr>
                <w:b w:val="0"/>
                <w:bCs w:val="0"/>
                <w:lang w:val="en-US"/>
              </w:rPr>
            </w:rPrChange>
          </w:rPr>
          <w:t>enterprise</w:t>
        </w:r>
        <w:r w:rsidR="00B77B31">
          <w:rPr>
            <w:i/>
            <w:lang w:val="en-US"/>
          </w:rPr>
          <w:t xml:space="preserve"> </w:t>
        </w:r>
      </w:ins>
      <w:ins w:id="1340" w:author="arkat" w:date="2017-10-01T18:14:00Z">
        <w:r w:rsidR="00B77B31">
          <w:rPr>
            <w:i/>
            <w:lang w:val="en-US"/>
          </w:rPr>
          <w:fldChar w:fldCharType="begin" w:fldLock="1"/>
        </w:r>
      </w:ins>
      <w:r w:rsidR="00676C0D">
        <w:rPr>
          <w:i/>
          <w:lang w:val="en-US"/>
        </w:rPr>
        <w:instrText>ADDIN CSL_CITATION { "citationItems" : [ { "id" : "ITEM-1", "itemData" : { "author" : [ { "dropping-particle" : "", "family" : "Arsanjani", "given" : "Ali", "non-dropping-particle" : "", "parse-names" : false, "suffix" : "" }, { "dropping-particle" : "", "family" : "Bharade", "given" : "Nakul", "non-dropping-particle" : "", "parse-names" : false, "suffix" : "" }, { "dropping-particle" : "", "family" : "Borgenstrand", "given" : "Magnus", "non-dropping-particle" : "", "parse-names" : false, "suffix" : "" }, { "dropping-particle" : "", "family" : "Schume", "given" : "Philipp", "non-dropping-particle" : "", "parse-names" : false, "suffix" : "" }, { "dropping-particle" : "", "family" : "Wood", "given" : "J. Keith", "non-dropping-particle" : "", "parse-names" : false, "suffix" : "" }, { "dropping-particle" : "", "family" : "Zheltonogov", "given" : "Vyacheslav", "non-dropping-particle" : "", "parse-names" : false, "suffix" : "" } ], "container-title" : "IBM Cooperation", "id" : "ITEM-1", "issued" : { "date-parts" : [ [ "2015" ] ] }, "title" : "Business Process Management Design Guide Using IBM Business Process Manager", "type" : "article-journal" }, "uris" : [ "http://www.mendeley.com/documents/?uuid=b0d8efd3-f76a-474c-ab97-092ff452e20e" ] } ], "mendeley" : { "formattedCitation" : "(Arsanjani &lt;i&gt;et al.&lt;/i&gt;, 2015)", "plainTextFormattedCitation" : "(Arsanjani et al., 2015)", "previouslyFormattedCitation" : "(Arsanjani &lt;i&gt;et al.&lt;/i&gt;, 2015)" }, "properties" : { "noteIndex" : 0 }, "schema" : "https://github.com/citation-style-language/schema/raw/master/csl-citation.json" }</w:instrText>
      </w:r>
      <w:r w:rsidR="00B77B31">
        <w:rPr>
          <w:i/>
          <w:lang w:val="en-US"/>
        </w:rPr>
        <w:fldChar w:fldCharType="separate"/>
      </w:r>
      <w:r w:rsidR="00B77B31" w:rsidRPr="00B77B31">
        <w:rPr>
          <w:noProof/>
          <w:lang w:val="en-US"/>
        </w:rPr>
        <w:t xml:space="preserve">(Arsanjani </w:t>
      </w:r>
      <w:r w:rsidR="00B77B31" w:rsidRPr="00B77B31">
        <w:rPr>
          <w:i/>
          <w:noProof/>
          <w:lang w:val="en-US"/>
        </w:rPr>
        <w:t>et al.</w:t>
      </w:r>
      <w:r w:rsidR="00B77B31" w:rsidRPr="00B77B31">
        <w:rPr>
          <w:noProof/>
          <w:lang w:val="en-US"/>
        </w:rPr>
        <w:t>, 2015)</w:t>
      </w:r>
      <w:ins w:id="1341" w:author="arkat" w:date="2017-10-01T18:14:00Z">
        <w:r w:rsidR="00B77B31">
          <w:rPr>
            <w:i/>
            <w:lang w:val="en-US"/>
          </w:rPr>
          <w:fldChar w:fldCharType="end"/>
        </w:r>
      </w:ins>
      <w:ins w:id="1342" w:author="arkat" w:date="2017-10-01T18:08:00Z">
        <w:r w:rsidR="00B77B31">
          <w:rPr>
            <w:lang w:val="en-US"/>
          </w:rPr>
          <w:t xml:space="preserve">. </w:t>
        </w:r>
      </w:ins>
      <w:ins w:id="1343" w:author="arkat" w:date="2017-10-01T18:26:00Z">
        <w:r w:rsidR="00676C0D">
          <w:rPr>
            <w:lang w:val="en-US"/>
          </w:rPr>
          <w:t xml:space="preserve">Sedangkan menurut </w:t>
        </w:r>
      </w:ins>
      <w:ins w:id="1344" w:author="arkat" w:date="2017-10-01T18:27:00Z">
        <w:r w:rsidR="00676C0D">
          <w:rPr>
            <w:lang w:val="en-US"/>
          </w:rPr>
          <w:fldChar w:fldCharType="begin" w:fldLock="1"/>
        </w:r>
      </w:ins>
      <w:r w:rsidR="0017371E">
        <w:rPr>
          <w:lang w:val="en-US"/>
        </w:rPr>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"manualFormatting" : "Weske (2007)", "plainTextFormattedCitation" : "(Weske, 2007)", "previouslyFormattedCitation" : "(Weske, 2007)" }, "properties" : { "noteIndex" : 0 }, "schema" : "https://github.com/citation-style-language/schema/raw/master/csl-citation.json" }</w:instrText>
      </w:r>
      <w:r w:rsidR="00676C0D">
        <w:rPr>
          <w:lang w:val="en-US"/>
        </w:rPr>
        <w:fldChar w:fldCharType="separate"/>
      </w:r>
      <w:del w:id="1345" w:author="arkat" w:date="2017-10-01T18:30:00Z">
        <w:r w:rsidR="00676C0D" w:rsidRPr="00676C0D" w:rsidDel="00676C0D">
          <w:rPr>
            <w:noProof/>
            <w:lang w:val="en-US"/>
          </w:rPr>
          <w:delText>(</w:delText>
        </w:r>
      </w:del>
      <w:r w:rsidR="00676C0D" w:rsidRPr="00676C0D">
        <w:rPr>
          <w:noProof/>
          <w:lang w:val="en-US"/>
        </w:rPr>
        <w:t>Weske</w:t>
      </w:r>
      <w:del w:id="1346" w:author="arkat" w:date="2017-10-01T18:30:00Z">
        <w:r w:rsidR="00676C0D" w:rsidRPr="00676C0D" w:rsidDel="00676C0D">
          <w:rPr>
            <w:noProof/>
            <w:lang w:val="en-US"/>
          </w:rPr>
          <w:delText>,</w:delText>
        </w:r>
      </w:del>
      <w:r w:rsidR="00676C0D" w:rsidRPr="00676C0D">
        <w:rPr>
          <w:noProof/>
          <w:lang w:val="en-US"/>
        </w:rPr>
        <w:t xml:space="preserve"> </w:t>
      </w:r>
      <w:ins w:id="1347" w:author="arkat" w:date="2017-10-01T18:30:00Z">
        <w:r w:rsidR="00676C0D">
          <w:rPr>
            <w:noProof/>
            <w:lang w:val="en-US"/>
          </w:rPr>
          <w:t>(</w:t>
        </w:r>
      </w:ins>
      <w:r w:rsidR="00676C0D" w:rsidRPr="00676C0D">
        <w:rPr>
          <w:noProof/>
          <w:lang w:val="en-US"/>
        </w:rPr>
        <w:t>2007)</w:t>
      </w:r>
      <w:ins w:id="1348" w:author="arkat" w:date="2017-10-01T18:27:00Z">
        <w:r w:rsidR="00676C0D">
          <w:rPr>
            <w:lang w:val="en-US"/>
          </w:rPr>
          <w:fldChar w:fldCharType="end"/>
        </w:r>
        <w:r w:rsidR="00553CDF">
          <w:rPr>
            <w:lang w:val="en-US"/>
          </w:rPr>
          <w:t xml:space="preserve"> Manaj</w:t>
        </w:r>
      </w:ins>
      <w:ins w:id="1349" w:author="arkat" w:date="2017-10-02T07:34:00Z">
        <w:r w:rsidR="00553CDF">
          <w:rPr>
            <w:lang w:val="en-US"/>
          </w:rPr>
          <w:t xml:space="preserve">emen Proses Bisnis </w:t>
        </w:r>
      </w:ins>
      <w:ins w:id="1350" w:author="arkat" w:date="2017-10-01T18:27:00Z">
        <w:r w:rsidR="00676C0D">
          <w:rPr>
            <w:lang w:val="en-US"/>
          </w:rPr>
          <w:t>mencakup konsep, metode</w:t>
        </w:r>
      </w:ins>
      <w:ins w:id="1351" w:author="arkat" w:date="2017-10-01T18:28:00Z">
        <w:r w:rsidR="00676C0D">
          <w:rPr>
            <w:lang w:val="en-US"/>
          </w:rPr>
          <w:t xml:space="preserve"> dan teknik untuk mendukung desain, administrasi, konfigu</w:t>
        </w:r>
      </w:ins>
      <w:ins w:id="1352" w:author="arkat" w:date="2017-10-01T18:29:00Z">
        <w:r w:rsidR="00676C0D">
          <w:rPr>
            <w:lang w:val="en-US"/>
          </w:rPr>
          <w:t>rasi dan pemberlakukan peraturan sebuah proses bisnis.</w:t>
        </w:r>
      </w:ins>
      <w:ins w:id="1353" w:author="arkat" w:date="2017-10-02T07:28:00Z">
        <w:r w:rsidR="00553CDF">
          <w:rPr>
            <w:lang w:val="en-US"/>
          </w:rPr>
          <w:t xml:space="preserve"> </w:t>
        </w:r>
      </w:ins>
      <w:ins w:id="1354" w:author="arkat" w:date="2017-10-02T07:35:00Z">
        <w:r w:rsidR="00553CDF">
          <w:rPr>
            <w:lang w:val="en-US"/>
          </w:rPr>
          <w:fldChar w:fldCharType="begin" w:fldLock="1"/>
        </w:r>
      </w:ins>
      <w:r w:rsidR="00553CDF">
        <w:rPr>
          <w:lang w:val="en-US"/>
        </w:rPr>
        <w:instrText>ADDIN CSL_CITATION { "citationItems" : [ { "id" : "ITEM-1", "itemData" : { "URL" : "http://www.gartner.com/it-glossary/business-process-management-bpm/", "accessed" : { "date-parts" : [ [ "2017", "10", "2" ] ] }, "author" : [ { "dropping-particle" : "", "family" : "Gartner", "given" : "", "non-dropping-particle" : "", "parse-names" : false, "suffix" : "" } ], "id" : "ITEM-1", "issued" : { "date-parts" : [ [ "2016" ] ] }, "title" : "Business Process Management", "type" : "webpage" }, "uris" : [ "http://www.mendeley.com/documents/?uuid=6bd26a5b-d315-3e87-9871-9c40d610d5fd" ] } ], "mendeley" : { "formattedCitation" : "(Gartner, 2016)", "manualFormatting" : "Gartner (2016)", "plainTextFormattedCitation" : "(Gartner, 2016)", "previouslyFormattedCitation" : "(Gartner, 2016)" }, "properties" : { "noteIndex" : 0 }, "schema" : "https://github.com/citation-style-language/schema/raw/master/csl-citation.json" }</w:instrText>
      </w:r>
      <w:r w:rsidR="00553CDF">
        <w:rPr>
          <w:lang w:val="en-US"/>
        </w:rPr>
        <w:fldChar w:fldCharType="separate"/>
      </w:r>
      <w:del w:id="1355" w:author="arkat" w:date="2017-10-02T07:35:00Z">
        <w:r w:rsidR="00553CDF" w:rsidRPr="00553CDF" w:rsidDel="00553CDF">
          <w:rPr>
            <w:noProof/>
            <w:lang w:val="en-US"/>
          </w:rPr>
          <w:delText>(</w:delText>
        </w:r>
      </w:del>
      <w:r w:rsidR="00553CDF" w:rsidRPr="00553CDF">
        <w:rPr>
          <w:noProof/>
          <w:lang w:val="en-US"/>
        </w:rPr>
        <w:t>Gartner</w:t>
      </w:r>
      <w:del w:id="1356" w:author="arkat" w:date="2017-10-02T07:35:00Z">
        <w:r w:rsidR="00553CDF" w:rsidRPr="00553CDF" w:rsidDel="00553CDF">
          <w:rPr>
            <w:noProof/>
            <w:lang w:val="en-US"/>
          </w:rPr>
          <w:delText>,</w:delText>
        </w:r>
      </w:del>
      <w:r w:rsidR="00553CDF" w:rsidRPr="00553CDF">
        <w:rPr>
          <w:noProof/>
          <w:lang w:val="en-US"/>
        </w:rPr>
        <w:t xml:space="preserve"> </w:t>
      </w:r>
      <w:ins w:id="1357" w:author="arkat" w:date="2017-10-02T07:35:00Z">
        <w:r w:rsidR="00553CDF">
          <w:rPr>
            <w:noProof/>
            <w:lang w:val="en-US"/>
          </w:rPr>
          <w:t>(</w:t>
        </w:r>
      </w:ins>
      <w:r w:rsidR="00553CDF" w:rsidRPr="00553CDF">
        <w:rPr>
          <w:noProof/>
          <w:lang w:val="en-US"/>
        </w:rPr>
        <w:t>2016)</w:t>
      </w:r>
      <w:ins w:id="1358" w:author="arkat" w:date="2017-10-02T07:35:00Z">
        <w:r w:rsidR="00553CDF">
          <w:rPr>
            <w:lang w:val="en-US"/>
          </w:rPr>
          <w:fldChar w:fldCharType="end"/>
        </w:r>
        <w:r w:rsidR="00553CDF">
          <w:rPr>
            <w:lang w:val="en-US"/>
          </w:rPr>
          <w:t xml:space="preserve"> mendefinisikan Manajemen Proses Bisnis sebagai disiplin yang menggunakan berbagai metode untuk menemukan, </w:t>
        </w:r>
      </w:ins>
      <w:ins w:id="1359" w:author="arkat" w:date="2017-10-02T07:36:00Z">
        <w:r w:rsidR="00553CDF">
          <w:rPr>
            <w:lang w:val="en-US"/>
          </w:rPr>
          <w:t xml:space="preserve">memodelkan, </w:t>
        </w:r>
      </w:ins>
      <w:ins w:id="1360" w:author="arkat" w:date="2017-10-02T07:35:00Z">
        <w:r w:rsidR="00553CDF">
          <w:rPr>
            <w:lang w:val="en-US"/>
          </w:rPr>
          <w:t xml:space="preserve">menganalisa, mengukur, meningkatkan </w:t>
        </w:r>
      </w:ins>
      <w:ins w:id="1361" w:author="arkat" w:date="2017-10-02T07:37:00Z">
        <w:r w:rsidR="00553CDF">
          <w:rPr>
            <w:lang w:val="en-US"/>
          </w:rPr>
          <w:t xml:space="preserve">dan mengoptimalkan proses bisnis. Proses bisnis mengkoordinasikan perilaku </w:t>
        </w:r>
      </w:ins>
      <w:ins w:id="1362" w:author="arkat" w:date="2017-10-02T07:38:00Z">
        <w:r w:rsidR="00553CDF">
          <w:rPr>
            <w:lang w:val="en-US"/>
          </w:rPr>
          <w:t>orang, system, informasi dan berbaga</w:t>
        </w:r>
        <w:r w:rsidR="00D7030B">
          <w:rPr>
            <w:lang w:val="en-US"/>
          </w:rPr>
          <w:t xml:space="preserve">i hal </w:t>
        </w:r>
      </w:ins>
      <w:ins w:id="1363" w:author="arkat" w:date="2017-10-02T07:39:00Z">
        <w:r w:rsidR="00D7030B">
          <w:rPr>
            <w:lang w:val="en-US"/>
          </w:rPr>
          <w:t xml:space="preserve">guna </w:t>
        </w:r>
      </w:ins>
      <w:ins w:id="1364" w:author="arkat" w:date="2017-10-02T07:38:00Z">
        <w:r w:rsidR="00D7030B">
          <w:rPr>
            <w:lang w:val="en-US"/>
          </w:rPr>
          <w:t xml:space="preserve">mendukung </w:t>
        </w:r>
      </w:ins>
      <w:ins w:id="1365" w:author="arkat" w:date="2017-10-02T07:39:00Z">
        <w:r w:rsidR="00D7030B">
          <w:rPr>
            <w:lang w:val="en-US"/>
          </w:rPr>
          <w:t xml:space="preserve">strategi bisnis. </w:t>
        </w:r>
      </w:ins>
    </w:p>
    <w:p w14:paraId="52BCFDD7" w14:textId="5F5EE41B" w:rsidR="00967132" w:rsidRDefault="00967132">
      <w:pPr>
        <w:pStyle w:val="BodyText"/>
        <w:ind w:firstLine="630"/>
        <w:rPr>
          <w:ins w:id="1366" w:author="arkat" w:date="2017-10-02T08:39:00Z"/>
          <w:lang w:val="en-US"/>
        </w:rPr>
        <w:pPrChange w:id="1367" w:author="arkat" w:date="2017-10-02T07:04:00Z">
          <w:pPr>
            <w:pStyle w:val="Heading2"/>
            <w:spacing w:before="0" w:after="0"/>
          </w:pPr>
        </w:pPrChange>
      </w:pPr>
      <w:ins w:id="1368" w:author="arkat" w:date="2017-10-01T18:34:00Z">
        <w:r w:rsidRPr="00967132">
          <w:rPr>
            <w:lang w:val="en-US"/>
          </w:rPr>
          <w:t xml:space="preserve">Dasar </w:t>
        </w:r>
        <w:r>
          <w:rPr>
            <w:lang w:val="en-US"/>
          </w:rPr>
          <w:t xml:space="preserve">Manajemen Proses Bisnis </w:t>
        </w:r>
        <w:r w:rsidRPr="00967132">
          <w:rPr>
            <w:lang w:val="en-US"/>
          </w:rPr>
          <w:t xml:space="preserve">adalah representasi eksplisit dari proses bisnis dengan aktivitas dan batasan pelaksanaannya. Setelah proses bisnis didefinisikan, </w:t>
        </w:r>
      </w:ins>
      <w:ins w:id="1369" w:author="arkat" w:date="2017-10-01T18:37:00Z">
        <w:r>
          <w:rPr>
            <w:lang w:val="en-US"/>
          </w:rPr>
          <w:t xml:space="preserve">maka proses bisnis dapat dilakukan </w:t>
        </w:r>
      </w:ins>
      <w:ins w:id="1370" w:author="arkat" w:date="2017-10-01T18:34:00Z">
        <w:r w:rsidRPr="00967132">
          <w:rPr>
            <w:lang w:val="en-US"/>
          </w:rPr>
          <w:t>an</w:t>
        </w:r>
        <w:r>
          <w:rPr>
            <w:lang w:val="en-US"/>
          </w:rPr>
          <w:t>alisis, perbaikan, dan dilakukan penetapan.</w:t>
        </w:r>
      </w:ins>
      <w:ins w:id="1371" w:author="arkat" w:date="2017-10-02T07:04:00Z">
        <w:r w:rsidR="008F4650" w:rsidRPr="008F4650">
          <w:t xml:space="preserve"> </w:t>
        </w:r>
        <w:r w:rsidR="008F4650" w:rsidRPr="008F4650">
          <w:rPr>
            <w:lang w:val="en-US"/>
          </w:rPr>
          <w:t>Seca</w:t>
        </w:r>
        <w:r w:rsidR="008F4650">
          <w:rPr>
            <w:lang w:val="en-US"/>
          </w:rPr>
          <w:t>ra tradisional, pemberlakuan peraturan proses bisnis dilakukan</w:t>
        </w:r>
        <w:r w:rsidR="008F4650" w:rsidRPr="008F4650">
          <w:rPr>
            <w:lang w:val="en-US"/>
          </w:rPr>
          <w:t xml:space="preserve"> secara manual,</w:t>
        </w:r>
      </w:ins>
      <w:ins w:id="1372" w:author="arkat" w:date="2017-10-02T07:05:00Z">
        <w:r w:rsidR="008F4650">
          <w:rPr>
            <w:lang w:val="en-US"/>
          </w:rPr>
          <w:t xml:space="preserve"> Dengan dipandu oleh personil perusahaan yang memiliki pengetahuan di bidang tersebut dengan </w:t>
        </w:r>
      </w:ins>
      <w:ins w:id="1373" w:author="arkat" w:date="2017-10-02T07:42:00Z">
        <w:r w:rsidR="00D7030B">
          <w:rPr>
            <w:lang w:val="en-US"/>
          </w:rPr>
          <w:t>Cara</w:t>
        </w:r>
      </w:ins>
      <w:ins w:id="1374" w:author="arkat" w:date="2017-10-02T07:19:00Z">
        <w:r w:rsidR="00F52150">
          <w:rPr>
            <w:lang w:val="en-US"/>
          </w:rPr>
          <w:t xml:space="preserve"> </w:t>
        </w:r>
      </w:ins>
      <w:ins w:id="1375" w:author="arkat" w:date="2017-10-02T07:05:00Z">
        <w:r w:rsidR="008F4650">
          <w:rPr>
            <w:lang w:val="en-US"/>
          </w:rPr>
          <w:t xml:space="preserve">menerapkan peraturan dan prosedur </w:t>
        </w:r>
      </w:ins>
      <w:ins w:id="1376" w:author="arkat" w:date="2017-10-02T07:04:00Z">
        <w:r w:rsidR="008F4650">
          <w:rPr>
            <w:lang w:val="en-US"/>
          </w:rPr>
          <w:t>kerja di perusahaan.</w:t>
        </w:r>
      </w:ins>
    </w:p>
    <w:p w14:paraId="64FF7E03" w14:textId="77777777" w:rsidR="0017371E" w:rsidRDefault="0017371E" w:rsidP="0017371E">
      <w:pPr>
        <w:pStyle w:val="BodyText"/>
        <w:ind w:firstLine="630"/>
        <w:rPr>
          <w:ins w:id="1377" w:author="arkat" w:date="2017-10-02T08:39:00Z"/>
        </w:rPr>
      </w:pPr>
      <w:ins w:id="1378" w:author="arkat" w:date="2017-10-02T08:39:00Z">
        <w:r>
          <w:rPr>
            <w:lang w:val="en-US"/>
          </w:rPr>
          <w:lastRenderedPageBreak/>
          <w:t>B</w:t>
        </w:r>
        <w:r w:rsidRPr="00832701">
          <w:t>PM membantu perusahaan dalam mengawasi dan mengontrol seluruh elemen pada proses bisnis, seperti karyawan, pelanggan, pemasok, dan workflow. BPM meningkatkan kualitas proses bisnis melalui penyediaan mekanisme feedback yang lebih baik. Review yang berkesinambungan dan real-time akan membantu perusahaan dalam mengidentifikasi masalah dan kemudian mengatasinya secara lebih cepat sebelum masalah tersebut berkembang menjadi lebih besar.</w:t>
        </w:r>
      </w:ins>
    </w:p>
    <w:p w14:paraId="1ACF069D" w14:textId="396ACB24" w:rsidR="00D7030B" w:rsidRDefault="0017371E">
      <w:pPr>
        <w:pStyle w:val="BodyTextFirstIndent"/>
        <w:rPr>
          <w:ins w:id="1379" w:author="arkat" w:date="2017-10-02T07:46:00Z"/>
          <w:lang w:val="en-US"/>
        </w:rPr>
        <w:pPrChange w:id="1380" w:author="arkat" w:date="2017-10-02T08:43:00Z">
          <w:pPr>
            <w:pStyle w:val="Heading2"/>
            <w:spacing w:before="0" w:after="0"/>
          </w:pPr>
        </w:pPrChange>
      </w:pPr>
      <w:ins w:id="1381" w:author="arkat" w:date="2017-10-02T08:39:00Z">
        <w:r w:rsidRPr="00B45B79">
          <w:rPr>
            <w:lang w:val="en-US"/>
          </w:rPr>
          <w:t>Dalam rangka memberikan pemahaman pada keseluruhan konsep dan teknologi yang relevan dalam BPM, penulis menggambarkan siklus hidup dari proses bisnis yang digambarkan di Gambar 2</w:t>
        </w:r>
        <w:r>
          <w:rPr>
            <w:lang w:val="en-US"/>
          </w:rPr>
          <w:t>.1</w:t>
        </w:r>
        <w:r w:rsidRPr="00B45B79">
          <w:rPr>
            <w:lang w:val="en-US"/>
          </w:rPr>
          <w:t xml:space="preserve">. </w:t>
        </w:r>
        <w:r w:rsidRPr="00A93A1C">
          <w:rPr>
            <w:i/>
            <w:lang w:val="en-US"/>
          </w:rPr>
          <w:t>Business process lifecycle</w:t>
        </w:r>
        <w:r w:rsidRPr="00B45B79">
          <w:rPr>
            <w:lang w:val="en-US"/>
          </w:rPr>
          <w:t xml:space="preserve"> menjelaskan tahapan untuk mendukung operasional pada proses bisnis</w:t>
        </w:r>
        <w:r>
          <w:rPr>
            <w:lang w:val="en-US"/>
          </w:rPr>
          <w:t xml:space="preserve"> </w:t>
        </w:r>
        <w:r>
          <w:rPr>
            <w:lang w:val="en-US"/>
          </w:rPr>
          <w:fldChar w:fldCharType="begin" w:fldLock="1"/>
        </w:r>
        <w:r>
          <w:rPr>
            <w:lang w:val="en-US"/>
          </w:rPr>
          <w:instrText>ADDIN CSL_CITATION { "citationItems" : [ { "id" : "ITEM-1", "itemData" : { "DOI" : "10.1007/978-3-540-73522-9", "ISBN" : "9783540735212", "ISSN" : "10744770", "PMID" : "15756995", "abstract" : "Business process management is usually treated from two different perspectives: business administration and computer science. While business administration professionals tend to consider information technology as a subordinate aspect for experts to handle, by contrast computer scientists often consider business goals and organizational regulations as terms that do not deserve much thought but require the appropriate level of abstraction.Mathias Weske argues that the communities involved need to share a common understanding of the principles underlying business process management. To this end, he develops an overall picture that describes core BPM concepts and technologies and explains their relationships. This picture covers high-level business aspects like business goals, strategies, and value chains, but it concentrates on process modeling techniques and process enactment platforms, taking into account the different stakeholders involved.After starting with a presentation of general foundations, process orchestrations and process choreographies are covered. Based on control flow patterns, concrete process languages are introduced in a concise manner, including Workflow nets, Event-driven Process Chains, Yet Another Workflow Language, and the Business Process Modeling Notation. The various stages during the design and implementation of process choreographies are discussed. Different soundness properties are investigated in a chapter on formal aspects of business processes. Finally, he investigates concrete architectures to enact business processes, including workflow management architectures, case handling architectures and service-oriented architectures. He also shows how standards like SOAP, WSDL, and BPEL fit into the picture.This textbook is ideally suited for classes on business process management, information systems architecture, and workflow management. It is also valuable for project managers and IT professionals working in business process management, since it provides a vendor-independent view on the topic. The accompanying website www.bpm-book.com contains further information, such as links to references that are available online, exercises that offer the reader a deeper involvement with the topics addressed, and additional teaching material.", "author" : [ { "dropping-particle" : "", "family" : "Weske", "given" : "Mathias", "non-dropping-particle" : "", "parse-names" : false, "suffix" : "" } ], "container-title" : "Business Process Management", "id" : "ITEM-1", "issue" : "2", "issued" : { "date-parts" : [ [ "2010" ] ] }, "number-of-pages" : "368", "title" : "Business Process Management: Concepts, Languages, Architectures", "type" : "book", "volume" : "54" }, "uris" : [ "http://www.mendeley.com/documents/?uuid=00cc6fdb-fd34-4ced-ade4-0adc964bba58", "http://www.mendeley.com/documents/?uuid=159a3a7d-7af7-42af-ab51-d6cf5ab3b95a" ] } ], "mendeley" : { "formattedCitation" : "(Weske, 2010)", "manualFormatting" : "(Weske, 2010)", "plainTextFormattedCitation" : "(Weske, 2010)", "previouslyFormattedCitation" : "(Weske, 2010)" }, "properties" : { "noteIndex" : 0 }, "schema" : "https://github.com/citation-style-language/schema/raw/master/csl-citation.json" }</w:instrText>
        </w:r>
        <w:r>
          <w:rPr>
            <w:lang w:val="en-US"/>
          </w:rPr>
          <w:fldChar w:fldCharType="separate"/>
        </w:r>
        <w:r w:rsidRPr="000346D8">
          <w:rPr>
            <w:noProof/>
            <w:lang w:val="en-US"/>
          </w:rPr>
          <w:t>(Weske</w:t>
        </w:r>
        <w:r>
          <w:rPr>
            <w:noProof/>
            <w:lang w:val="en-US"/>
          </w:rPr>
          <w:t>,</w:t>
        </w:r>
        <w:r w:rsidRPr="000346D8">
          <w:rPr>
            <w:noProof/>
            <w:lang w:val="en-US"/>
          </w:rPr>
          <w:t xml:space="preserve"> 2010)</w:t>
        </w:r>
        <w:r>
          <w:rPr>
            <w:lang w:val="en-US"/>
          </w:rPr>
          <w:fldChar w:fldCharType="end"/>
        </w:r>
        <w:r w:rsidRPr="00B45B79">
          <w:rPr>
            <w:lang w:val="en-US"/>
          </w:rPr>
          <w:t>.</w:t>
        </w:r>
        <w:r>
          <w:rPr>
            <w:lang w:val="en-US"/>
          </w:rPr>
          <w:t xml:space="preserve"> Pada </w:t>
        </w:r>
        <w:r w:rsidRPr="0066067E">
          <w:rPr>
            <w:i/>
            <w:lang w:val="en-US"/>
          </w:rPr>
          <w:t>business process lifecycle</w:t>
        </w:r>
        <w:r>
          <w:rPr>
            <w:lang w:val="en-US"/>
          </w:rPr>
          <w:t xml:space="preserve"> tersebut </w:t>
        </w:r>
        <w:r w:rsidRPr="007B2488">
          <w:rPr>
            <w:lang w:val="en-US"/>
          </w:rPr>
          <w:t xml:space="preserve">terdiri dari </w:t>
        </w:r>
        <w:r>
          <w:rPr>
            <w:lang w:val="en-US"/>
          </w:rPr>
          <w:t xml:space="preserve">beberapa </w:t>
        </w:r>
        <w:r w:rsidRPr="007B2488">
          <w:rPr>
            <w:lang w:val="en-US"/>
          </w:rPr>
          <w:t xml:space="preserve">tahapan yang </w:t>
        </w:r>
        <w:r>
          <w:rPr>
            <w:lang w:val="en-US"/>
          </w:rPr>
          <w:t xml:space="preserve">saling </w:t>
        </w:r>
        <w:r w:rsidRPr="007B2488">
          <w:rPr>
            <w:lang w:val="en-US"/>
          </w:rPr>
          <w:t xml:space="preserve">berhubungan </w:t>
        </w:r>
        <w:r>
          <w:rPr>
            <w:lang w:val="en-US"/>
          </w:rPr>
          <w:t xml:space="preserve">antara </w:t>
        </w:r>
        <w:r w:rsidRPr="007B2488">
          <w:rPr>
            <w:lang w:val="en-US"/>
          </w:rPr>
          <w:t>satu sama lain</w:t>
        </w:r>
        <w:r>
          <w:rPr>
            <w:lang w:val="en-US"/>
          </w:rPr>
          <w:t xml:space="preserve">, diantaranya adalah </w:t>
        </w:r>
        <w:r w:rsidRPr="007B2488">
          <w:rPr>
            <w:i/>
            <w:lang w:val="en-US"/>
          </w:rPr>
          <w:t>design &amp; analysis</w:t>
        </w:r>
        <w:r>
          <w:rPr>
            <w:lang w:val="en-US"/>
          </w:rPr>
          <w:t xml:space="preserve">, </w:t>
        </w:r>
        <w:r w:rsidRPr="007B2488">
          <w:rPr>
            <w:i/>
            <w:lang w:val="en-US"/>
          </w:rPr>
          <w:t xml:space="preserve">configuration, enactment, evaluation, </w:t>
        </w:r>
        <w:r w:rsidRPr="007B2488">
          <w:rPr>
            <w:lang w:val="en-US"/>
          </w:rPr>
          <w:t>dan</w:t>
        </w:r>
        <w:r w:rsidRPr="007B2488">
          <w:rPr>
            <w:i/>
            <w:lang w:val="en-US"/>
          </w:rPr>
          <w:t xml:space="preserve"> administration &amp; stakeholders</w:t>
        </w:r>
        <w:r>
          <w:rPr>
            <w:lang w:val="en-US"/>
          </w:rPr>
          <w:t>.</w:t>
        </w:r>
      </w:ins>
    </w:p>
    <w:p w14:paraId="133D82BD" w14:textId="1F283FCB" w:rsidR="00D7030B" w:rsidRDefault="0017371E">
      <w:pPr>
        <w:pStyle w:val="BodyText"/>
        <w:ind w:firstLine="630"/>
        <w:rPr>
          <w:ins w:id="1382" w:author="arkat" w:date="2017-10-02T07:49:00Z"/>
          <w:lang w:val="en-US"/>
        </w:rPr>
        <w:pPrChange w:id="1383" w:author="arkat" w:date="2017-10-02T08:43:00Z">
          <w:pPr>
            <w:pStyle w:val="Heading2"/>
            <w:spacing w:before="0" w:after="0"/>
          </w:pPr>
        </w:pPrChange>
      </w:pPr>
      <w:ins w:id="1384" w:author="arkat" w:date="2017-10-02T08:37:00Z">
        <w:r w:rsidRPr="00161C34">
          <w:rPr>
            <w:noProof/>
            <w:lang w:val="en-US"/>
          </w:rPr>
          <w:drawing>
            <wp:inline distT="0" distB="0" distL="0" distR="0" wp14:anchorId="662416D3" wp14:editId="118C92D1">
              <wp:extent cx="5039995" cy="3954780"/>
              <wp:effectExtent l="0" t="0" r="8255"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3954780"/>
                      </a:xfrm>
                      <a:prstGeom prst="rect">
                        <a:avLst/>
                      </a:prstGeom>
                    </pic:spPr>
                  </pic:pic>
                </a:graphicData>
              </a:graphic>
            </wp:inline>
          </w:drawing>
        </w:r>
      </w:ins>
    </w:p>
    <w:p w14:paraId="3DD1925C" w14:textId="77777777" w:rsidR="00B31F86" w:rsidRPr="00506BE3" w:rsidRDefault="0017371E">
      <w:pPr>
        <w:pStyle w:val="GambarBAB2"/>
        <w:numPr>
          <w:ilvl w:val="0"/>
          <w:numId w:val="45"/>
        </w:numPr>
        <w:ind w:left="0" w:firstLine="0"/>
        <w:rPr>
          <w:ins w:id="1385" w:author="arkat" w:date="2017-10-02T09:01:00Z"/>
          <w:b/>
          <w:rPrChange w:id="1386" w:author="arkat" w:date="2017-10-02T21:58:00Z">
            <w:rPr>
              <w:ins w:id="1387" w:author="arkat" w:date="2017-10-02T09:01:00Z"/>
              <w:b/>
            </w:rPr>
          </w:rPrChange>
        </w:rPr>
        <w:pPrChange w:id="1388" w:author="arkat" w:date="2017-10-02T09:01:00Z">
          <w:pPr>
            <w:pStyle w:val="BodyTextFirstIndent"/>
          </w:pPr>
        </w:pPrChange>
      </w:pPr>
      <w:bookmarkStart w:id="1389" w:name="_Toc494749983"/>
      <w:ins w:id="1390" w:author="arkat" w:date="2017-10-02T07:49:00Z">
        <w:r w:rsidRPr="00506BE3">
          <w:rPr>
            <w:b/>
            <w:rPrChange w:id="1391" w:author="arkat" w:date="2017-10-02T21:58:00Z">
              <w:rPr>
                <w:b/>
              </w:rPr>
            </w:rPrChange>
          </w:rPr>
          <w:t>Siklus hidup</w:t>
        </w:r>
      </w:ins>
      <w:ins w:id="1392" w:author="arkat" w:date="2017-10-02T08:37:00Z">
        <w:r w:rsidRPr="00506BE3">
          <w:rPr>
            <w:b/>
            <w:rPrChange w:id="1393" w:author="arkat" w:date="2017-10-02T21:58:00Z">
              <w:rPr>
                <w:b/>
              </w:rPr>
            </w:rPrChange>
          </w:rPr>
          <w:t xml:space="preserve"> </w:t>
        </w:r>
      </w:ins>
      <w:ins w:id="1394" w:author="arkat" w:date="2017-10-02T07:49:00Z">
        <w:r w:rsidR="005708C1" w:rsidRPr="00506BE3">
          <w:rPr>
            <w:b/>
            <w:rPrChange w:id="1395" w:author="arkat" w:date="2017-10-02T21:58:00Z">
              <w:rPr/>
            </w:rPrChange>
          </w:rPr>
          <w:t>Proses Bisnis</w:t>
        </w:r>
      </w:ins>
      <w:bookmarkEnd w:id="1389"/>
    </w:p>
    <w:p w14:paraId="616DE117" w14:textId="2BE8AFBC" w:rsidR="0017371E" w:rsidRPr="00B31F86" w:rsidRDefault="0017371E">
      <w:pPr>
        <w:jc w:val="center"/>
        <w:rPr>
          <w:ins w:id="1396" w:author="arkat" w:date="2017-10-02T08:40:00Z"/>
          <w:rPrChange w:id="1397" w:author="arkat" w:date="2017-10-02T09:01:00Z">
            <w:rPr>
              <w:ins w:id="1398" w:author="arkat" w:date="2017-10-02T08:40:00Z"/>
              <w:lang w:val="en-US"/>
            </w:rPr>
          </w:rPrChange>
        </w:rPr>
        <w:pPrChange w:id="1399" w:author="arkat" w:date="2017-10-02T09:01:00Z">
          <w:pPr>
            <w:pStyle w:val="BodyTextFirstIndent"/>
          </w:pPr>
        </w:pPrChange>
      </w:pPr>
      <w:ins w:id="1400" w:author="arkat" w:date="2017-10-02T08:37:00Z">
        <w:r w:rsidRPr="00B31F86">
          <w:rPr>
            <w:rPrChange w:id="1401" w:author="arkat" w:date="2017-10-02T09:01:00Z">
              <w:rPr>
                <w:lang w:val="en-US"/>
              </w:rPr>
            </w:rPrChange>
          </w:rPr>
          <w:t xml:space="preserve">Sumber : </w:t>
        </w:r>
      </w:ins>
      <w:ins w:id="1402" w:author="arkat" w:date="2017-10-02T08:39:00Z">
        <w:r w:rsidRPr="00B31F86">
          <w:rPr>
            <w:rPrChange w:id="1403" w:author="arkat" w:date="2017-10-02T09:01:00Z">
              <w:rPr>
                <w:lang w:val="en-US"/>
              </w:rPr>
            </w:rPrChange>
          </w:rPr>
          <w:fldChar w:fldCharType="begin" w:fldLock="1"/>
        </w:r>
      </w:ins>
      <w:r w:rsidRPr="00B31F86">
        <w:rPr>
          <w:rPrChange w:id="1404" w:author="arkat" w:date="2017-10-02T09:01:00Z">
            <w:rPr>
              <w:lang w:val="en-US"/>
            </w:rPr>
          </w:rPrChange>
        </w:rPr>
        <w:instrText>ADDIN CSL_CITATION { "citationItems" : [ { "id" : "ITEM-1", "itemData" : { "DOI" : "10.1007/978-3-540-73522-9", "ISBN" : "9783540735212", "ISSN" : "10744770", "PMID" : "15756995", "abstract" : "Business process management is usually treated from two different perspectives: business administration and computer science. While business administration professionals tend to consider information technology as a subordinate aspect for experts to handle, by contrast computer scientists often consider business goals and organizational regulations as terms that do not deserve much thought but require the appropriate level of abstraction.Mathias Weske argues that the communities involved need to share a common understanding of the principles underlying business process management. To this end, he develops an overall picture that describes core BPM concepts and technologies and explains their relationships. This picture covers high-level business aspects like business goals, strategies, and value chains, but it concentrates on process modeling techniques and process enactment platforms, taking into account the different stakeholders involved.After starting with a presentation of general foundations, process orchestrations and process choreographies are covered. Based on control flow patterns, concrete process languages are introduced in a concise manner, including Workflow nets, Event-driven Process Chains, Yet Another Workflow Language, and the Business Process Modeling Notation. The various stages during the design and implementation of process choreographies are discussed. Different soundness properties are investigated in a chapter on formal aspects of business processes. Finally, he investigates concrete architectures to enact business processes, including workflow management architectures, case handling architectures and service-oriented architectures. He also shows how standards like SOAP, WSDL, and BPEL fit into the picture.This textbook is ideally suited for classes on business process management, information systems architecture, and workflow management. It is also valuable for project managers and IT professionals working in business process management, since it provides a vendor-independent view on the topic. The accompanying website www.bpm-book.com contains further information, such as links to references that are available online, exercises that offer the reader a deeper involvement with the topics addressed, and additional teaching material.", "author" : [ { "dropping-particle" : "", "family" : "Weske", "given" : "Mathias", "non-dropping-particle" : "", "parse-names" : false, "suffix" : "" } ], "container-title" : "Business Process Management", "id" : "ITEM-1", "issue" : "2", "issued" : { "date-parts" : [ [ "2010" ] ] }, "number-of-pages" : "368", "title" : "Business Process Management: Concepts, Languages, Architectures", "type" : "book", "volume" : "54" }, "uris" : [ "http://www.mendeley.com/documents/?uuid=159a3a7d-7af7-42af-ab51-d6cf5ab3b95a" ] } ], "mendeley" : { "formattedCitation" : "(Weske, 2010)", "plainTextFormattedCitation" : "(Weske, 2010)", "previouslyFormattedCitation" : "(Weske, 2010)" }, "properties" : { "noteIndex" : 0 }, "schema" : "https://github.com/citation-style-language/schema/raw/master/csl-citation.json" }</w:instrText>
      </w:r>
      <w:r w:rsidRPr="00B31F86">
        <w:rPr>
          <w:rPrChange w:id="1405" w:author="arkat" w:date="2017-10-02T09:01:00Z">
            <w:rPr>
              <w:lang w:val="en-US"/>
            </w:rPr>
          </w:rPrChange>
        </w:rPr>
        <w:fldChar w:fldCharType="separate"/>
      </w:r>
      <w:r w:rsidRPr="00B31F86">
        <w:rPr>
          <w:noProof/>
          <w:rPrChange w:id="1406" w:author="arkat" w:date="2017-10-02T09:01:00Z">
            <w:rPr>
              <w:noProof/>
              <w:lang w:val="en-US"/>
            </w:rPr>
          </w:rPrChange>
        </w:rPr>
        <w:t>(Weske, 2010)</w:t>
      </w:r>
      <w:ins w:id="1407" w:author="arkat" w:date="2017-10-02T08:39:00Z">
        <w:r w:rsidRPr="00B31F86">
          <w:rPr>
            <w:rPrChange w:id="1408" w:author="arkat" w:date="2017-10-02T09:01:00Z">
              <w:rPr>
                <w:lang w:val="en-US"/>
              </w:rPr>
            </w:rPrChange>
          </w:rPr>
          <w:fldChar w:fldCharType="end"/>
        </w:r>
      </w:ins>
    </w:p>
    <w:p w14:paraId="064B64B0" w14:textId="038A0AF8" w:rsidR="0017371E" w:rsidRDefault="0017371E">
      <w:pPr>
        <w:pStyle w:val="BodyTextFirstIndent"/>
        <w:numPr>
          <w:ilvl w:val="0"/>
          <w:numId w:val="116"/>
        </w:numPr>
        <w:ind w:left="360"/>
        <w:rPr>
          <w:ins w:id="1409" w:author="arkat" w:date="2017-10-02T08:40:00Z"/>
          <w:lang w:val="en-US"/>
        </w:rPr>
        <w:pPrChange w:id="1410" w:author="arkat" w:date="2017-10-02T08:40:00Z">
          <w:pPr>
            <w:pStyle w:val="BodyTextFirstIndent"/>
          </w:pPr>
        </w:pPrChange>
      </w:pPr>
      <w:ins w:id="1411" w:author="arkat" w:date="2017-10-02T08:35:00Z">
        <w:r>
          <w:rPr>
            <w:i/>
            <w:lang w:val="en-US"/>
          </w:rPr>
          <w:t>D</w:t>
        </w:r>
        <w:r w:rsidRPr="0017371E">
          <w:rPr>
            <w:i/>
            <w:lang w:val="en-US"/>
          </w:rPr>
          <w:t>esign &amp; analysis</w:t>
        </w:r>
        <w:r w:rsidRPr="0017371E">
          <w:rPr>
            <w:lang w:val="en-US"/>
          </w:rPr>
          <w:t xml:space="preserve">. Tahapan </w:t>
        </w:r>
        <w:r w:rsidRPr="0017371E">
          <w:rPr>
            <w:i/>
            <w:lang w:val="en-US"/>
          </w:rPr>
          <w:t>design &amp; analysis</w:t>
        </w:r>
        <w:r w:rsidRPr="0017371E">
          <w:rPr>
            <w:lang w:val="en-US"/>
          </w:rPr>
          <w:t xml:space="preserve"> merupakan tahapan untuk melakukan penelitian pada proses bisnis dan untuk mendapatkan informasi yang berhubungan dengan organisasi dan lingkungan yang akan diteliti </w:t>
        </w:r>
        <w:r w:rsidRPr="00161C34">
          <w:rPr>
            <w:lang w:val="en-US"/>
          </w:rPr>
          <w:fldChar w:fldCharType="begin" w:fldLock="1"/>
        </w:r>
      </w:ins>
      <w:r w:rsidRPr="0017371E">
        <w:rPr>
          <w:lang w:val="en-US"/>
        </w:rPr>
        <w:instrText>ADDIN CSL_CITATION { "citationItems" : [ { "id" : "ITEM-1", "itemData" : { "DOI" : "10.1007/978-3-540-73522-9", "ISBN" : "9783540735212", "ISSN" : "10744770", "PMID" : "15756995", "abstract" : "Business process management is usually treated from two different perspectives: business administration and computer science. While business administration professionals tend to consider information technology as a subordinate aspect for experts to handle, by contrast computer scientists often consider business goals and organizational regulations as terms that do not deserve much thought but require the appropriate level of abstraction.Mathias Weske argues that the communities involved need to share a common understanding of the principles underlying business process management. To this end, he develops an overall picture that describes core BPM concepts and technologies and explains their relationships. This picture covers high-level business aspects like business goals, strategies, and value chains, but it concentrates on process modeling techniques and process enactment platforms, taking into account the different stakeholders involved.After starting with a presentation of general foundations, process orchestrations and process choreographies are covered. Based on control flow patterns, concrete process languages are introduced in a concise manner, including Workflow nets, Event-driven Process Chains, Yet Another Workflow Language, and the Business Process Modeling Notation. The various stages during the design and implementation of process choreographies are discussed. Different soundness properties are investigated in a chapter on formal aspects of business processes. Finally, he investigates concrete architectures to enact business processes, including workflow management architectures, case handling architectures and service-oriented architectures. He also shows how standards like SOAP, WSDL, and BPEL fit into the picture.This textbook is ideally suited for classes on business process management, information systems architecture, and workflow management. It is also valuable for project managers and IT professionals working in business process management, since it provides a vendor-independent view on the topic. The accompanying website www.bpm-book.com contains further information, such as links to references that are available online, exercises that offer the reader a deeper involvement with the topics addressed, and additional teaching material.", "author" : [ { "dropping-particle" : "", "family" : "Weske", "given" : "Mathias", "non-dropping-particle" : "", "parse-names" : false, "suffix" : "" } ], "container-title" : "Business Process Management", "id" : "ITEM-1", "issue" : "2", "issued" : { "date-parts" : [ [ "2010" ] ] }, "number-of-pages" : "368", "title" : "Business Process Management: Concepts, Languages, Architectures", "type" : "book", "volume" : "54" }, "uris" : [ "http://www.mendeley.com/documents/?uuid=159a3a7d-7af7-42af-ab51-d6cf5ab3b95a", "http://www.mendeley.com/documents/?uuid=00cc6fdb-fd34-4ced-ade4-0adc964bba58" ] } ], "mendeley" : { "formattedCitation" : "(Weske, 2010)", "manualFormatting" : "(Weske, 2010)", "plainTextFormattedCitation" : "(Weske, 2010)", "previouslyFormattedCitation" : "(Weske, 2010)" }, "properties" : { "noteIndex" : 0 }, "schema" : "https://github.com/citation-style-language/schema/raw/master/csl-citation.json" }</w:instrText>
      </w:r>
      <w:ins w:id="1412" w:author="arkat" w:date="2017-10-02T08:35:00Z">
        <w:r w:rsidRPr="0017371E">
          <w:rPr>
            <w:lang w:val="en-US"/>
            <w:rPrChange w:id="1413" w:author="arkat" w:date="2017-10-02T08:40:00Z">
              <w:rPr>
                <w:lang w:val="en-US"/>
              </w:rPr>
            </w:rPrChange>
          </w:rPr>
          <w:fldChar w:fldCharType="separate"/>
        </w:r>
        <w:r w:rsidRPr="0017371E">
          <w:rPr>
            <w:noProof/>
            <w:lang w:val="en-US"/>
          </w:rPr>
          <w:t>(Weske, 2010)</w:t>
        </w:r>
        <w:r w:rsidRPr="0017371E">
          <w:rPr>
            <w:lang w:val="en-US"/>
            <w:rPrChange w:id="1414" w:author="arkat" w:date="2017-10-02T08:40:00Z">
              <w:rPr>
                <w:lang w:val="en-US"/>
              </w:rPr>
            </w:rPrChange>
          </w:rPr>
          <w:fldChar w:fldCharType="end"/>
        </w:r>
        <w:r w:rsidRPr="0017371E">
          <w:rPr>
            <w:lang w:val="en-US"/>
          </w:rPr>
          <w:t>. Tahapan tersebut juga mengesahkan dan memeriksa hasil dari penelitian tersebut sehingga menghasilkan informasi yang valid dan akurat. Setelah mendapatkan hasil yang akurat, hasil proses bisnis tersebut direpresentasikan kedalam suatu model proses bisnis.</w:t>
        </w:r>
      </w:ins>
    </w:p>
    <w:p w14:paraId="61D38111" w14:textId="7E144878" w:rsidR="0017371E" w:rsidRDefault="0017371E">
      <w:pPr>
        <w:pStyle w:val="BodyTextFirstIndent"/>
        <w:numPr>
          <w:ilvl w:val="0"/>
          <w:numId w:val="116"/>
        </w:numPr>
        <w:ind w:left="360"/>
        <w:rPr>
          <w:ins w:id="1415" w:author="arkat" w:date="2017-10-02T08:40:00Z"/>
          <w:lang w:val="en-US"/>
        </w:rPr>
        <w:pPrChange w:id="1416" w:author="arkat" w:date="2017-10-02T08:40:00Z">
          <w:pPr>
            <w:pStyle w:val="BodyTextFirstIndent"/>
          </w:pPr>
        </w:pPrChange>
      </w:pPr>
      <w:ins w:id="1417" w:author="arkat" w:date="2017-10-02T08:35:00Z">
        <w:r>
          <w:rPr>
            <w:i/>
            <w:lang w:val="en-US"/>
          </w:rPr>
          <w:lastRenderedPageBreak/>
          <w:t>C</w:t>
        </w:r>
        <w:r w:rsidRPr="0017371E">
          <w:rPr>
            <w:i/>
            <w:lang w:val="en-US"/>
          </w:rPr>
          <w:t>onfiguration</w:t>
        </w:r>
        <w:r w:rsidRPr="0017371E">
          <w:rPr>
            <w:lang w:val="en-US"/>
          </w:rPr>
          <w:t xml:space="preserve"> mengimplementasikan model proses bisnis dengan menggunakan </w:t>
        </w:r>
        <w:r w:rsidRPr="0017371E">
          <w:rPr>
            <w:i/>
            <w:lang w:val="en-US"/>
          </w:rPr>
          <w:t>business process management software</w:t>
        </w:r>
        <w:r w:rsidRPr="0017371E">
          <w:rPr>
            <w:lang w:val="en-US"/>
          </w:rPr>
          <w:t xml:space="preserve"> BPMS ataupun tidak menggunakan BPMS. </w:t>
        </w:r>
      </w:ins>
    </w:p>
    <w:p w14:paraId="43C47A16" w14:textId="2C972D63" w:rsidR="0017371E" w:rsidRDefault="0017371E">
      <w:pPr>
        <w:pStyle w:val="BodyTextFirstIndent"/>
        <w:numPr>
          <w:ilvl w:val="0"/>
          <w:numId w:val="116"/>
        </w:numPr>
        <w:ind w:left="360"/>
        <w:rPr>
          <w:ins w:id="1418" w:author="arkat" w:date="2017-10-02T08:41:00Z"/>
          <w:lang w:val="en-US"/>
        </w:rPr>
        <w:pPrChange w:id="1419" w:author="arkat" w:date="2017-10-02T08:40:00Z">
          <w:pPr>
            <w:pStyle w:val="BodyTextFirstIndent"/>
          </w:pPr>
        </w:pPrChange>
      </w:pPr>
      <w:ins w:id="1420" w:author="arkat" w:date="2017-10-02T08:35:00Z">
        <w:r>
          <w:rPr>
            <w:i/>
            <w:lang w:val="en-US"/>
          </w:rPr>
          <w:t>E</w:t>
        </w:r>
        <w:r w:rsidRPr="0017371E">
          <w:rPr>
            <w:i/>
            <w:lang w:val="en-US"/>
          </w:rPr>
          <w:t>nactment</w:t>
        </w:r>
        <w:r w:rsidRPr="0017371E">
          <w:rPr>
            <w:lang w:val="en-US"/>
          </w:rPr>
          <w:t xml:space="preserve">, tahapan ini mengoperasikan, memantau, dan memelihara proses bisnis. </w:t>
        </w:r>
      </w:ins>
    </w:p>
    <w:p w14:paraId="10D32C8D" w14:textId="64C0728B" w:rsidR="0017371E" w:rsidRPr="0017371E" w:rsidRDefault="0017371E">
      <w:pPr>
        <w:pStyle w:val="BodyTextFirstIndent"/>
        <w:numPr>
          <w:ilvl w:val="0"/>
          <w:numId w:val="116"/>
        </w:numPr>
        <w:ind w:left="360"/>
        <w:rPr>
          <w:ins w:id="1421" w:author="arkat" w:date="2017-10-02T08:35:00Z"/>
          <w:lang w:val="en-US"/>
        </w:rPr>
        <w:pPrChange w:id="1422" w:author="arkat" w:date="2017-10-02T08:41:00Z">
          <w:pPr>
            <w:pStyle w:val="BodyTextFirstIndent"/>
            <w:ind w:firstLine="0"/>
          </w:pPr>
        </w:pPrChange>
      </w:pPr>
      <w:ins w:id="1423" w:author="arkat" w:date="2017-10-02T08:35:00Z">
        <w:r>
          <w:rPr>
            <w:i/>
            <w:lang w:val="en-US"/>
          </w:rPr>
          <w:t>E</w:t>
        </w:r>
        <w:r w:rsidRPr="0017371E">
          <w:rPr>
            <w:i/>
            <w:lang w:val="en-US"/>
          </w:rPr>
          <w:t>valuation</w:t>
        </w:r>
        <w:r w:rsidRPr="0017371E">
          <w:rPr>
            <w:lang w:val="en-US"/>
          </w:rPr>
          <w:t xml:space="preserve">, dimana tahapan ini mengevaluasi dan meningkatkan model proses bisnis berdasarkan informasi dan hasil yang didapat dari tahapan sebelumnya. </w:t>
        </w:r>
      </w:ins>
    </w:p>
    <w:p w14:paraId="2FC49194" w14:textId="4ADBB462" w:rsidR="0017371E" w:rsidRPr="00161C34" w:rsidRDefault="0017371E">
      <w:pPr>
        <w:pStyle w:val="BodyTextFirstIndent"/>
        <w:rPr>
          <w:ins w:id="1424" w:author="arkat" w:date="2017-09-27T07:25:00Z"/>
          <w:lang w:val="en-US"/>
        </w:rPr>
        <w:pPrChange w:id="1425" w:author="arkat" w:date="2017-10-02T08:41:00Z">
          <w:pPr>
            <w:pStyle w:val="Heading2"/>
            <w:spacing w:before="0" w:after="0"/>
          </w:pPr>
        </w:pPrChange>
      </w:pPr>
      <w:ins w:id="1426" w:author="arkat" w:date="2017-10-02T08:35:00Z">
        <w:r w:rsidRPr="00326A50">
          <w:rPr>
            <w:lang w:val="en-US"/>
          </w:rPr>
          <w:t>BPM sangat bergantung pada representasi dari proses bisni</w:t>
        </w:r>
        <w:r>
          <w:rPr>
            <w:lang w:val="en-US"/>
          </w:rPr>
          <w:t xml:space="preserve">s, pemodelan proses bisnis dan hasil model proses bisnis, sehingga tahapan </w:t>
        </w:r>
        <w:r w:rsidRPr="0084036F">
          <w:rPr>
            <w:i/>
            <w:lang w:val="en-US"/>
          </w:rPr>
          <w:t>analisis &amp; design</w:t>
        </w:r>
        <w:r>
          <w:rPr>
            <w:lang w:val="en-US"/>
          </w:rPr>
          <w:t xml:space="preserve"> di </w:t>
        </w:r>
        <w:r w:rsidRPr="0084036F">
          <w:rPr>
            <w:i/>
            <w:lang w:val="en-US"/>
          </w:rPr>
          <w:t>Business process lifecycle</w:t>
        </w:r>
        <w:r>
          <w:rPr>
            <w:i/>
            <w:lang w:val="en-US"/>
          </w:rPr>
          <w:t xml:space="preserve"> </w:t>
        </w:r>
        <w:r>
          <w:rPr>
            <w:lang w:val="en-US"/>
          </w:rPr>
          <w:t>merupakan tahapan yang sangat penting karena pada tahapan tersebut menghasilkan model proses bisnis. H</w:t>
        </w:r>
        <w:r w:rsidRPr="00000AED">
          <w:rPr>
            <w:lang w:val="en-US"/>
          </w:rPr>
          <w:t xml:space="preserve">asil dari proses pemodelan proses bisnis yang akurat dan valid </w:t>
        </w:r>
      </w:ins>
      <w:ins w:id="1427" w:author="arkat" w:date="2017-10-02T08:41:00Z">
        <w:r w:rsidRPr="00000AED">
          <w:rPr>
            <w:lang w:val="en-US"/>
          </w:rPr>
          <w:t>Akan</w:t>
        </w:r>
      </w:ins>
      <w:ins w:id="1428" w:author="arkat" w:date="2017-10-02T08:35:00Z">
        <w:r w:rsidRPr="00000AED">
          <w:rPr>
            <w:lang w:val="en-US"/>
          </w:rPr>
          <w:t xml:space="preserve"> menjadi aset yang berharga b</w:t>
        </w:r>
        <w:r>
          <w:rPr>
            <w:lang w:val="en-US"/>
          </w:rPr>
          <w:t>agi organisasi atau perusahaan.</w:t>
        </w:r>
        <w:r w:rsidRPr="00000AED">
          <w:rPr>
            <w:lang w:val="en-US"/>
          </w:rPr>
          <w:t xml:space="preserve"> </w:t>
        </w:r>
        <w:r>
          <w:rPr>
            <w:lang w:val="en-US"/>
          </w:rPr>
          <w:t>T</w:t>
        </w:r>
        <w:r w:rsidRPr="00000AED">
          <w:rPr>
            <w:lang w:val="en-US"/>
          </w:rPr>
          <w:t xml:space="preserve">erdapat beberapa teknik pemodelan proses bisnis yang dapat digunakan oleh suatu organisasi yang mungkin berbeda dari organisasi lain. </w:t>
        </w:r>
        <w:r>
          <w:rPr>
            <w:lang w:val="en-US"/>
          </w:rPr>
          <w:t>P</w:t>
        </w:r>
        <w:r w:rsidRPr="00000AED">
          <w:rPr>
            <w:lang w:val="en-US"/>
          </w:rPr>
          <w:t xml:space="preserve">enulis </w:t>
        </w:r>
      </w:ins>
      <w:ins w:id="1429" w:author="arkat" w:date="2017-10-02T08:41:00Z">
        <w:r w:rsidRPr="00000AED">
          <w:rPr>
            <w:lang w:val="en-US"/>
          </w:rPr>
          <w:t>Akan</w:t>
        </w:r>
      </w:ins>
      <w:ins w:id="1430" w:author="arkat" w:date="2017-10-02T08:35:00Z">
        <w:r w:rsidRPr="00000AED">
          <w:rPr>
            <w:lang w:val="en-US"/>
          </w:rPr>
          <w:t xml:space="preserve"> menggambarkan pemodelan proses bisnis di sub-bab berikutnya.</w:t>
        </w:r>
      </w:ins>
    </w:p>
    <w:p w14:paraId="000B6188" w14:textId="102F6171" w:rsidR="00D94FCE" w:rsidRPr="0080155A" w:rsidRDefault="008D582F">
      <w:pPr>
        <w:pStyle w:val="Heading3"/>
        <w:ind w:left="630" w:hanging="630"/>
        <w:rPr>
          <w:ins w:id="1431" w:author="arkat" w:date="2017-09-25T17:01:00Z"/>
          <w:lang w:val="en-US"/>
        </w:rPr>
        <w:pPrChange w:id="1432" w:author="arkat" w:date="2017-09-27T07:26:00Z">
          <w:pPr>
            <w:pStyle w:val="Heading2"/>
            <w:spacing w:before="0" w:after="0"/>
          </w:pPr>
        </w:pPrChange>
      </w:pPr>
      <w:bookmarkStart w:id="1433" w:name="_Toc494697291"/>
      <w:ins w:id="1434" w:author="arkat" w:date="2017-09-27T07:25:00Z">
        <w:r>
          <w:rPr>
            <w:lang w:val="en-US"/>
          </w:rPr>
          <w:t>Pemodelan Proses Bisnis</w:t>
        </w:r>
      </w:ins>
      <w:bookmarkEnd w:id="1433"/>
    </w:p>
    <w:p w14:paraId="14D537B8" w14:textId="6E2C3FD9" w:rsidR="00661CDD" w:rsidRPr="00661CDD" w:rsidRDefault="00DE38D8" w:rsidP="008A681E">
      <w:pPr>
        <w:pStyle w:val="BodyText"/>
        <w:spacing w:after="0"/>
        <w:ind w:firstLine="270"/>
        <w:rPr>
          <w:ins w:id="1435" w:author="arkat" w:date="2017-09-25T20:37:00Z"/>
          <w:rPrChange w:id="1436" w:author="arkat" w:date="2017-09-25T20:45:00Z">
            <w:rPr>
              <w:ins w:id="1437" w:author="arkat" w:date="2017-09-25T20:37:00Z"/>
              <w:lang w:val="en-US"/>
            </w:rPr>
          </w:rPrChange>
        </w:rPr>
      </w:pPr>
      <w:ins w:id="1438" w:author="arkat" w:date="2017-09-27T07:38:00Z">
        <w:r>
          <w:t xml:space="preserve">Sebuah model proses bisnis terdiri dari serangkaian model kegiatan dan constraint antara model-model kegiatan (Weske, 2007). </w:t>
        </w:r>
      </w:ins>
      <w:ins w:id="1439" w:author="arkat" w:date="2017-09-25T17:58:00Z">
        <w:r w:rsidR="00A37CF1" w:rsidRPr="00492557">
          <w:t>Kompleksitas proses bisnis membuat perus</w:t>
        </w:r>
        <w:r w:rsidR="00A37CF1">
          <w:t xml:space="preserve">ahaan mencari cara untuk memodelkan </w:t>
        </w:r>
        <w:r w:rsidR="00A37CF1" w:rsidRPr="00492557">
          <w:t>proses bisnis</w:t>
        </w:r>
        <w:r w:rsidR="00A37CF1">
          <w:t>.</w:t>
        </w:r>
      </w:ins>
      <w:ins w:id="1440" w:author="arkat" w:date="2017-09-25T20:40:00Z">
        <w:r w:rsidR="00244025" w:rsidRPr="00244025">
          <w:t xml:space="preserve"> </w:t>
        </w:r>
        <w:r w:rsidR="00244025" w:rsidRPr="00D847D7">
          <w:t>Pemodelan proses bisnis adalah dia</w:t>
        </w:r>
        <w:r w:rsidR="00244025">
          <w:t xml:space="preserve">gram umum yang mewakili urutan </w:t>
        </w:r>
        <w:r w:rsidR="00244025" w:rsidRPr="00D847D7">
          <w:t>kegiatan. Biasanya menunjukkan peristiwa, tindakan dan hubungan atau titik-titik  koneksi, secara berurutan dari ujung ke ujung</w:t>
        </w:r>
      </w:ins>
      <w:ins w:id="1441" w:author="arkat" w:date="2017-09-25T17:58:00Z">
        <w:r w:rsidR="00244025">
          <w:t xml:space="preserve">. </w:t>
        </w:r>
      </w:ins>
      <w:ins w:id="1442" w:author="arkat" w:date="2017-09-25T17:54:00Z">
        <w:r w:rsidR="00A37CF1" w:rsidRPr="00A37CF1">
          <w:rPr>
            <w:rPrChange w:id="1443" w:author="arkat" w:date="2017-09-25T17:54:00Z">
              <w:rPr>
                <w:rFonts w:ascii="Times New Roman" w:hAnsi="Times New Roman" w:cs="Times New Roman"/>
                <w:color w:val="000000"/>
                <w:sz w:val="20"/>
                <w:szCs w:val="20"/>
              </w:rPr>
            </w:rPrChange>
          </w:rPr>
          <w:t>Pemodelan proses bisnis merupakan</w:t>
        </w:r>
        <w:r w:rsidR="00244025" w:rsidRPr="008A681E">
          <w:t xml:space="preserve"> cara untuk memahami, mendesain dan menganalisa suatu </w:t>
        </w:r>
        <w:r w:rsidR="00A37CF1" w:rsidRPr="00A37CF1">
          <w:rPr>
            <w:rPrChange w:id="1444" w:author="arkat" w:date="2017-09-25T17:54:00Z">
              <w:rPr>
                <w:rFonts w:ascii="Times New Roman" w:hAnsi="Times New Roman" w:cs="Times New Roman"/>
                <w:color w:val="000000"/>
                <w:sz w:val="20"/>
                <w:szCs w:val="20"/>
              </w:rPr>
            </w:rPrChange>
          </w:rPr>
          <w:t>proses</w:t>
        </w:r>
        <w:r w:rsidR="00A37CF1">
          <w:t xml:space="preserve"> </w:t>
        </w:r>
        <w:r w:rsidR="00A37CF1" w:rsidRPr="00A37CF1">
          <w:rPr>
            <w:rPrChange w:id="1445" w:author="arkat" w:date="2017-09-25T17:54:00Z">
              <w:rPr>
                <w:rFonts w:ascii="Times New Roman" w:hAnsi="Times New Roman" w:cs="Times New Roman"/>
                <w:color w:val="000000"/>
                <w:sz w:val="20"/>
                <w:szCs w:val="20"/>
              </w:rPr>
            </w:rPrChange>
          </w:rPr>
          <w:t>bisnis.</w:t>
        </w:r>
      </w:ins>
      <w:ins w:id="1446" w:author="arkat" w:date="2017-09-25T20:39:00Z">
        <w:r w:rsidR="00244025">
          <w:rPr>
            <w:lang w:val="en-US"/>
          </w:rPr>
          <w:t xml:space="preserve"> </w:t>
        </w:r>
      </w:ins>
      <w:ins w:id="1447" w:author="arkat" w:date="2017-09-25T17:54:00Z">
        <w:r w:rsidR="00A37CF1" w:rsidRPr="00A37CF1">
          <w:rPr>
            <w:rPrChange w:id="1448" w:author="arkat" w:date="2017-09-25T17:54:00Z">
              <w:rPr>
                <w:rFonts w:ascii="Times New Roman" w:hAnsi="Times New Roman" w:cs="Times New Roman"/>
                <w:color w:val="000000"/>
                <w:sz w:val="20"/>
                <w:szCs w:val="20"/>
              </w:rPr>
            </w:rPrChange>
          </w:rPr>
          <w:t>Manfaat pemodelan proses bisnis adalah untuk membantu perusahaan memahami proses bisnisnya</w:t>
        </w:r>
        <w:r w:rsidR="00A37CF1">
          <w:t xml:space="preserve"> dengan baik, </w:t>
        </w:r>
        <w:r w:rsidR="00A37CF1" w:rsidRPr="00A37CF1">
          <w:rPr>
            <w:rPrChange w:id="1449" w:author="arkat" w:date="2017-09-25T17:54:00Z">
              <w:rPr>
                <w:rFonts w:ascii="Times New Roman" w:hAnsi="Times New Roman" w:cs="Times New Roman"/>
                <w:color w:val="000000"/>
                <w:sz w:val="20"/>
                <w:szCs w:val="20"/>
              </w:rPr>
            </w:rPrChange>
          </w:rPr>
          <w:t xml:space="preserve">mengidentifikasi permasalahan seperti </w:t>
        </w:r>
        <w:r w:rsidR="00A37CF1" w:rsidRPr="00A37CF1">
          <w:rPr>
            <w:i/>
            <w:rPrChange w:id="1450" w:author="arkat" w:date="2017-09-25T17:58:00Z">
              <w:rPr>
                <w:rFonts w:ascii="Times New Roman" w:hAnsi="Times New Roman" w:cs="Times New Roman"/>
                <w:color w:val="000000"/>
                <w:sz w:val="20"/>
                <w:szCs w:val="20"/>
              </w:rPr>
            </w:rPrChange>
          </w:rPr>
          <w:t>critical path</w:t>
        </w:r>
        <w:r w:rsidR="00A37CF1">
          <w:t xml:space="preserve"> atau </w:t>
        </w:r>
        <w:r w:rsidR="00A37CF1" w:rsidRPr="00A37CF1">
          <w:rPr>
            <w:i/>
            <w:rPrChange w:id="1451" w:author="arkat" w:date="2017-09-25T17:58:00Z">
              <w:rPr/>
            </w:rPrChange>
          </w:rPr>
          <w:t>bottleneck</w:t>
        </w:r>
        <w:r w:rsidR="00A37CF1">
          <w:t xml:space="preserve"> yang </w:t>
        </w:r>
        <w:r w:rsidR="00A37CF1" w:rsidRPr="00A37CF1">
          <w:rPr>
            <w:rPrChange w:id="1452" w:author="arkat" w:date="2017-09-25T17:54:00Z">
              <w:rPr>
                <w:rFonts w:ascii="Times New Roman" w:hAnsi="Times New Roman" w:cs="Times New Roman"/>
                <w:color w:val="000000"/>
                <w:sz w:val="20"/>
                <w:szCs w:val="20"/>
              </w:rPr>
            </w:rPrChange>
          </w:rPr>
          <w:t>mungkin terjadi,</w:t>
        </w:r>
        <w:r w:rsidR="00661CDD">
          <w:t xml:space="preserve"> </w:t>
        </w:r>
        <w:r w:rsidR="00A37CF1" w:rsidRPr="00A37CF1">
          <w:rPr>
            <w:rPrChange w:id="1453" w:author="arkat" w:date="2017-09-25T17:54:00Z">
              <w:rPr>
                <w:rFonts w:ascii="Times New Roman" w:hAnsi="Times New Roman" w:cs="Times New Roman"/>
                <w:color w:val="000000"/>
                <w:sz w:val="20"/>
                <w:szCs w:val="20"/>
              </w:rPr>
            </w:rPrChange>
          </w:rPr>
          <w:t>mengemb</w:t>
        </w:r>
        <w:r w:rsidR="00A37CF1">
          <w:t xml:space="preserve">angkan, mendokumentasikan serta </w:t>
        </w:r>
        <w:r w:rsidR="00A37CF1" w:rsidRPr="00A37CF1">
          <w:rPr>
            <w:rPrChange w:id="1454" w:author="arkat" w:date="2017-09-25T17:54:00Z">
              <w:rPr>
                <w:rFonts w:ascii="Times New Roman" w:hAnsi="Times New Roman" w:cs="Times New Roman"/>
                <w:color w:val="000000"/>
                <w:sz w:val="20"/>
                <w:szCs w:val="20"/>
              </w:rPr>
            </w:rPrChange>
          </w:rPr>
          <w:t>mengkomunikasikannya pada semua pemangku kepentingan</w:t>
        </w:r>
        <w:r w:rsidR="00A37CF1">
          <w:t xml:space="preserve"> bisnis. Sehingga </w:t>
        </w:r>
        <w:r w:rsidR="00A37CF1" w:rsidRPr="00A37CF1">
          <w:rPr>
            <w:rPrChange w:id="1455" w:author="arkat" w:date="2017-09-25T17:54:00Z">
              <w:rPr>
                <w:rFonts w:ascii="Times New Roman" w:hAnsi="Times New Roman" w:cs="Times New Roman"/>
                <w:color w:val="000000"/>
                <w:sz w:val="20"/>
                <w:szCs w:val="20"/>
              </w:rPr>
            </w:rPrChange>
          </w:rPr>
          <w:t xml:space="preserve">perusahaan dapat meningkatkan </w:t>
        </w:r>
        <w:r w:rsidR="00A37CF1" w:rsidRPr="00A37CF1">
          <w:rPr>
            <w:i/>
            <w:rPrChange w:id="1456" w:author="arkat" w:date="2017-09-25T17:58:00Z">
              <w:rPr>
                <w:rFonts w:ascii="Times New Roman" w:hAnsi="Times New Roman" w:cs="Times New Roman"/>
                <w:color w:val="000000"/>
                <w:sz w:val="20"/>
                <w:szCs w:val="20"/>
              </w:rPr>
            </w:rPrChange>
          </w:rPr>
          <w:t>performance</w:t>
        </w:r>
        <w:r w:rsidR="00A37CF1" w:rsidRPr="00A37CF1">
          <w:rPr>
            <w:rPrChange w:id="1457" w:author="arkat" w:date="2017-09-25T17:54:00Z">
              <w:rPr>
                <w:rFonts w:ascii="Times New Roman" w:hAnsi="Times New Roman" w:cs="Times New Roman"/>
                <w:color w:val="000000"/>
                <w:sz w:val="20"/>
                <w:szCs w:val="20"/>
              </w:rPr>
            </w:rPrChange>
          </w:rPr>
          <w:t xml:space="preserve"> dari pengelolaan proses bisnisnya.</w:t>
        </w:r>
        <w:r w:rsidR="00A37CF1">
          <w:t xml:space="preserve"> </w:t>
        </w:r>
      </w:ins>
    </w:p>
    <w:p w14:paraId="21AC3698" w14:textId="122ABB95" w:rsidR="00D847D7" w:rsidRPr="00F52150" w:rsidRDefault="00D847D7" w:rsidP="008A681E">
      <w:pPr>
        <w:pStyle w:val="BodyText"/>
        <w:spacing w:after="0"/>
        <w:ind w:firstLine="270"/>
        <w:rPr>
          <w:ins w:id="1458" w:author="arkat" w:date="2017-10-02T07:11:00Z"/>
          <w:lang w:val="en-US"/>
          <w:rPrChange w:id="1459" w:author="arkat" w:date="2017-10-02T07:16:00Z">
            <w:rPr>
              <w:ins w:id="1460" w:author="arkat" w:date="2017-10-02T07:11:00Z"/>
            </w:rPr>
          </w:rPrChange>
        </w:rPr>
      </w:pPr>
      <w:ins w:id="1461" w:author="arkat" w:date="2017-09-25T20:38:00Z">
        <w:r w:rsidRPr="00D847D7">
          <w:t xml:space="preserve">Pemodelan proses bisnis secara implisit berfokus pada proses, tindakan dan kegiatan.  Sumber daya yang digambarkan dalam </w:t>
        </w:r>
      </w:ins>
      <w:ins w:id="1462" w:author="arkat" w:date="2017-09-25T20:42:00Z">
        <w:r w:rsidR="00244025">
          <w:t>p</w:t>
        </w:r>
        <w:r w:rsidR="00244025" w:rsidRPr="00D847D7">
          <w:t>emodelan proses bisnis</w:t>
        </w:r>
      </w:ins>
      <w:ins w:id="1463" w:author="arkat" w:date="2017-09-25T20:38:00Z">
        <w:r w:rsidRPr="00D847D7">
          <w:t xml:space="preserve"> menunjukkan bagaimana mereka akan diproses. Orang (tim, departemen, dll) yang digambarkan dalam </w:t>
        </w:r>
      </w:ins>
      <w:ins w:id="1464" w:author="arkat" w:date="2017-09-25T20:42:00Z">
        <w:r w:rsidR="00244025">
          <w:t>p</w:t>
        </w:r>
        <w:r w:rsidR="00244025" w:rsidRPr="00D847D7">
          <w:t xml:space="preserve">emodelan proses bisnis </w:t>
        </w:r>
      </w:ins>
      <w:ins w:id="1465" w:author="arkat" w:date="2017-09-25T20:38:00Z">
        <w:r w:rsidRPr="00D847D7">
          <w:t>menunjukkan hal apa yang mereka lakukan, untuk  apa,  dan biasanya kapan dan untuk alasan apa, terutama ketika berbagai kemungkinan  atau  pilihan muncul, seperti pada diagram alir.</w:t>
        </w:r>
      </w:ins>
      <w:ins w:id="1466" w:author="arkat" w:date="2017-10-02T07:16:00Z">
        <w:r w:rsidR="000E0BB6">
          <w:rPr>
            <w:lang w:val="en-US"/>
          </w:rPr>
          <w:t xml:space="preserve"> Gambar 2.2</w:t>
        </w:r>
        <w:r w:rsidR="00F52150">
          <w:rPr>
            <w:lang w:val="en-US"/>
          </w:rPr>
          <w:t xml:space="preserve"> merupakan contoh pemodelan proses bisnis menggunakan BPMN, yang menggambarkan interaksi antara Pembeli dan Pengecer.</w:t>
        </w:r>
      </w:ins>
    </w:p>
    <w:p w14:paraId="7EC5E068" w14:textId="263BFEF6" w:rsidR="008F4650" w:rsidRDefault="008F4650">
      <w:pPr>
        <w:pStyle w:val="BodyText"/>
        <w:spacing w:after="0"/>
        <w:ind w:firstLine="270"/>
        <w:jc w:val="center"/>
        <w:rPr>
          <w:ins w:id="1467" w:author="arkat" w:date="2017-10-02T07:11:00Z"/>
          <w:lang w:val="en-US"/>
        </w:rPr>
        <w:pPrChange w:id="1468" w:author="arkat" w:date="2017-10-02T07:11:00Z">
          <w:pPr>
            <w:pStyle w:val="BodyText"/>
            <w:spacing w:after="0"/>
            <w:ind w:firstLine="270"/>
          </w:pPr>
        </w:pPrChange>
      </w:pPr>
      <w:ins w:id="1469" w:author="arkat" w:date="2017-10-02T07:11:00Z">
        <w:r>
          <w:rPr>
            <w:noProof/>
            <w:lang w:val="en-US"/>
          </w:rPr>
          <w:lastRenderedPageBreak/>
          <w:drawing>
            <wp:inline distT="0" distB="0" distL="0" distR="0" wp14:anchorId="66B0F21D" wp14:editId="1AE666BE">
              <wp:extent cx="3734802" cy="2143846"/>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06" t="36867" r="27137" b="11623"/>
                      <a:stretch/>
                    </pic:blipFill>
                    <pic:spPr bwMode="auto">
                      <a:xfrm>
                        <a:off x="0" y="0"/>
                        <a:ext cx="3756165" cy="2156109"/>
                      </a:xfrm>
                      <a:prstGeom prst="rect">
                        <a:avLst/>
                      </a:prstGeom>
                      <a:ln>
                        <a:noFill/>
                      </a:ln>
                      <a:extLst>
                        <a:ext uri="{53640926-AAD7-44D8-BBD7-CCE9431645EC}">
                          <a14:shadowObscured xmlns:a14="http://schemas.microsoft.com/office/drawing/2010/main"/>
                        </a:ext>
                      </a:extLst>
                    </pic:spPr>
                  </pic:pic>
                </a:graphicData>
              </a:graphic>
            </wp:inline>
          </w:drawing>
        </w:r>
      </w:ins>
    </w:p>
    <w:p w14:paraId="549144AB" w14:textId="6456946B" w:rsidR="008F4650" w:rsidRPr="00506BE3" w:rsidRDefault="00506BE3">
      <w:pPr>
        <w:pStyle w:val="GambarBAB2"/>
        <w:numPr>
          <w:ilvl w:val="0"/>
          <w:numId w:val="45"/>
        </w:numPr>
        <w:ind w:left="0" w:firstLine="0"/>
        <w:rPr>
          <w:ins w:id="1470" w:author="arkat" w:date="2017-10-02T07:15:00Z"/>
          <w:b/>
          <w:rPrChange w:id="1471" w:author="arkat" w:date="2017-10-02T21:59:00Z">
            <w:rPr>
              <w:ins w:id="1472" w:author="arkat" w:date="2017-10-02T07:15:00Z"/>
              <w:b/>
            </w:rPr>
          </w:rPrChange>
        </w:rPr>
        <w:pPrChange w:id="1473" w:author="arkat" w:date="2017-10-02T07:15:00Z">
          <w:pPr>
            <w:pStyle w:val="BodyText"/>
            <w:spacing w:after="0"/>
            <w:ind w:firstLine="270"/>
          </w:pPr>
        </w:pPrChange>
      </w:pPr>
      <w:bookmarkStart w:id="1474" w:name="_Toc494749984"/>
      <w:ins w:id="1475" w:author="arkat" w:date="2017-10-02T21:59:00Z">
        <w:r w:rsidRPr="00506BE3">
          <w:rPr>
            <w:b/>
            <w:rPrChange w:id="1476" w:author="arkat" w:date="2017-10-02T21:59:00Z">
              <w:rPr/>
            </w:rPrChange>
          </w:rPr>
          <w:t xml:space="preserve">Contoh </w:t>
        </w:r>
      </w:ins>
      <w:ins w:id="1477" w:author="arkat" w:date="2017-10-02T07:14:00Z">
        <w:r w:rsidRPr="00506BE3">
          <w:rPr>
            <w:b/>
            <w:rPrChange w:id="1478" w:author="arkat" w:date="2017-10-02T21:59:00Z">
              <w:rPr/>
            </w:rPrChange>
          </w:rPr>
          <w:t xml:space="preserve">Model Proses Bisnis </w:t>
        </w:r>
        <w:r w:rsidR="00F52150" w:rsidRPr="00506BE3">
          <w:rPr>
            <w:b/>
            <w:rPrChange w:id="1479" w:author="arkat" w:date="2017-10-02T21:59:00Z">
              <w:rPr/>
            </w:rPrChange>
          </w:rPr>
          <w:t>Interaksi antara Pembeli dan Pengecer</w:t>
        </w:r>
      </w:ins>
      <w:bookmarkEnd w:id="1474"/>
    </w:p>
    <w:p w14:paraId="36202346" w14:textId="652885CA" w:rsidR="00F52150" w:rsidRPr="00FA735D" w:rsidRDefault="00F52150">
      <w:pPr>
        <w:jc w:val="center"/>
        <w:rPr>
          <w:ins w:id="1480" w:author="arkat" w:date="2017-09-25T19:24:00Z"/>
        </w:rPr>
        <w:pPrChange w:id="1481" w:author="arkat" w:date="2017-10-02T09:15:00Z">
          <w:pPr>
            <w:pStyle w:val="BodyText"/>
            <w:spacing w:after="0"/>
            <w:ind w:firstLine="270"/>
          </w:pPr>
        </w:pPrChange>
      </w:pPr>
      <w:bookmarkStart w:id="1482" w:name="_Toc494698235"/>
      <w:bookmarkStart w:id="1483" w:name="_Toc494698392"/>
      <w:ins w:id="1484" w:author="arkat" w:date="2017-10-02T07:15:00Z">
        <w:r w:rsidRPr="00FA735D">
          <w:t xml:space="preserve">Sumber : </w:t>
        </w:r>
        <w:r w:rsidRPr="00161C34">
          <w:fldChar w:fldCharType="begin" w:fldLock="1"/>
        </w:r>
      </w:ins>
      <w:r w:rsidR="0017371E" w:rsidRPr="00FA735D">
        <w:instrText>ADDIN CSL_CITATION { "citationItems" : [ { "id" : "ITEM-1", "itemData" : { "ISBN" : "9783540735212", "abstract" : "Business ProcessManagement (BPM) is a \u201chot topic\u201d because it is highly rel- evant from a practical point of view while at the same it offers many challenges for software developers and scientists. Traditionally information systems used information modeling as a starting point, i.e., data-driven approaches have dominated the information systems landscape. However, over the last decade it has become clear that processes are equally important and need to be sup- ported in a systematic manner. This resulted in a \u201cwave\u201d of workflow manage- ment systems in the mid-nineties. These systems aimed at the automation of structured processes. Therefore, their application was restricted to only a few application domains. However, the basic workflow concepts have been adopted by different types of \u201cprocess-aware\u201d information systems. BPMaddresses the topic of process support in a broader perspective by incorporating different types of analysis (e.g., simulation, verification, and process mining) and link- ing processes to business and social aspects. Moreover, the current interest in BPM is fueled by technological developments (service oriented architectures) triggering standardization efforts (cf. languages such as BPMN and BPEL).", "author" : [ { "dropping-particle" : "", "family" : "Weske", "given" : "Mathias", "non-dropping-particle" : "", "parse-names" : false, "suffix" : "" } ], "id" : "ITEM-1", "issued" : { "date-parts" : [ [ "2007" ] ] }, "publisher-place" : "Heidelberg New", "title" : "Business ProcessManagement", "type" : "book" }, "uris" : [ "http://www.mendeley.com/documents/?uuid=d9154620-b10a-4aad-a13d-4a86481a1740" ] } ], "mendeley" : { "formattedCitation" : "(Weske, 2007)", "plainTextFormattedCitation" : "(Weske, 2007)", "previouslyFormattedCitation" : "(Weske, 2007)" }, "properties" : { "noteIndex" : 0 }, "schema" : "https://github.com/citation-style-language/schema/raw/master/csl-citation.json" }</w:instrText>
      </w:r>
      <w:r w:rsidRPr="00FA735D">
        <w:rPr>
          <w:rPrChange w:id="1485" w:author="arkat" w:date="2017-10-02T09:15:00Z">
            <w:rPr/>
          </w:rPrChange>
        </w:rPr>
        <w:fldChar w:fldCharType="separate"/>
      </w:r>
      <w:r w:rsidR="0017371E" w:rsidRPr="00FA735D">
        <w:rPr>
          <w:noProof/>
          <w:rPrChange w:id="1486" w:author="arkat" w:date="2017-10-02T09:15:00Z">
            <w:rPr>
              <w:noProof/>
            </w:rPr>
          </w:rPrChange>
        </w:rPr>
        <w:t>(Weske, 2007)</w:t>
      </w:r>
      <w:bookmarkEnd w:id="1482"/>
      <w:bookmarkEnd w:id="1483"/>
      <w:ins w:id="1487" w:author="arkat" w:date="2017-10-02T07:15:00Z">
        <w:r w:rsidRPr="00FA735D">
          <w:rPr>
            <w:rPrChange w:id="1488" w:author="arkat" w:date="2017-10-02T09:15:00Z">
              <w:rPr/>
            </w:rPrChange>
          </w:rPr>
          <w:fldChar w:fldCharType="end"/>
        </w:r>
      </w:ins>
    </w:p>
    <w:p w14:paraId="1D907F42" w14:textId="6E4165F4" w:rsidR="00AD74FF" w:rsidRPr="00E61266" w:rsidRDefault="0058751D">
      <w:pPr>
        <w:pStyle w:val="BodyText"/>
        <w:spacing w:after="0"/>
        <w:ind w:firstLine="270"/>
        <w:rPr>
          <w:ins w:id="1489" w:author="arkat" w:date="2017-09-25T22:21:00Z"/>
          <w:lang w:val="en-US"/>
          <w:rPrChange w:id="1490" w:author="arkat" w:date="2017-09-25T22:25:00Z">
            <w:rPr>
              <w:ins w:id="1491" w:author="arkat" w:date="2017-09-25T22:21:00Z"/>
              <w:b/>
              <w:lang w:val="en-US"/>
            </w:rPr>
          </w:rPrChange>
        </w:rPr>
        <w:pPrChange w:id="1492" w:author="arkat" w:date="2017-10-02T07:17:00Z">
          <w:pPr>
            <w:pStyle w:val="BodyText"/>
            <w:spacing w:after="0"/>
            <w:ind w:left="567"/>
          </w:pPr>
        </w:pPrChange>
      </w:pPr>
      <w:ins w:id="1493" w:author="arkat" w:date="2017-09-25T14:48:00Z">
        <w:r w:rsidRPr="00492557">
          <w:t>Analisa proses bisnis umumnya melibatkan pemetaan proses dan subproses di dalamnya hingga tingkatan aktivitas. Analisa tersebut dapat dilakukan melalui pemodelan proses bisnis yang menggambark</w:t>
        </w:r>
        <w:r>
          <w:t>an cara orang-orang atau pihak</w:t>
        </w:r>
        <w:r w:rsidRPr="00492557">
          <w:t>-pihak saling  berinteraksi di dalam sistem, dan dijelaskan dengan cara atau standar tertentu</w:t>
        </w:r>
        <w:r>
          <w:rPr>
            <w:lang w:val="en-US"/>
          </w:rPr>
          <w:t xml:space="preserve">. Maka pemodelan proses bisnis </w:t>
        </w:r>
        <w:r w:rsidRPr="00E634FF">
          <w:rPr>
            <w:lang w:val="en-US"/>
          </w:rPr>
          <w:t xml:space="preserve">menjadi bagian penting dalam menangani </w:t>
        </w:r>
        <w:r>
          <w:rPr>
            <w:lang w:val="en-US"/>
          </w:rPr>
          <w:t>manajemen proses</w:t>
        </w:r>
      </w:ins>
      <w:ins w:id="1494" w:author="arkat" w:date="2017-09-25T21:01:00Z">
        <w:r w:rsidR="008A681E">
          <w:rPr>
            <w:lang w:val="en-US"/>
          </w:rPr>
          <w:t xml:space="preserve"> bisnis</w:t>
        </w:r>
      </w:ins>
      <w:ins w:id="1495" w:author="arkat" w:date="2017-09-25T14:48:00Z">
        <w:r>
          <w:rPr>
            <w:lang w:val="en-US"/>
          </w:rPr>
          <w:t xml:space="preserve"> </w:t>
        </w:r>
        <w:r w:rsidRPr="00DF2B07">
          <w:rPr>
            <w:lang w:val="en-US"/>
          </w:rPr>
          <w:t xml:space="preserve">untuk memudahkan para </w:t>
        </w:r>
        <w:r w:rsidRPr="00941187">
          <w:rPr>
            <w:i/>
            <w:lang w:val="en-US"/>
          </w:rPr>
          <w:t>stakeholders</w:t>
        </w:r>
        <w:r w:rsidRPr="00DF2B07">
          <w:rPr>
            <w:lang w:val="en-US"/>
          </w:rPr>
          <w:t xml:space="preserve"> proses bisnis untuk berkomunikasi, berdiskusi mengenai struktur dari proses tersebut dengan cara yang lebih efektif dan </w:t>
        </w:r>
        <w:r>
          <w:rPr>
            <w:lang w:val="en-US"/>
          </w:rPr>
          <w:t xml:space="preserve">efisien </w:t>
        </w:r>
        <w:r>
          <w:rPr>
            <w:lang w:val="en-US"/>
          </w:rPr>
          <w:fldChar w:fldCharType="begin" w:fldLock="1"/>
        </w:r>
        <w:r>
          <w:rPr>
            <w:lang w:val="en-US"/>
          </w:rPr>
          <w: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"http://www.mendeley.com/documents/?uuid=cb5fb8f1-7966-4b16-ad87-a95e553164e0" ] } ], "mendeley" : { "formattedCitation" : "(Kurniawan, 2013)", "manualFormatting" : "(Kurniawan, 2013)", "plainTextFormattedCitation" : "(Kurniawan, 2013)", "previouslyFormattedCitation" : "(Kurniawan, 2013)" }, "properties" : { "noteIndex" : 0 }, "schema" : "https://github.com/citation-style-language/schema/raw/master/csl-citation.json" }</w:instrText>
        </w:r>
        <w:r>
          <w:rPr>
            <w:lang w:val="en-US"/>
          </w:rPr>
          <w:fldChar w:fldCharType="separate"/>
        </w:r>
        <w:r w:rsidRPr="00817260">
          <w:rPr>
            <w:noProof/>
            <w:lang w:val="en-US"/>
          </w:rPr>
          <w:t>(Kurniawan</w:t>
        </w:r>
        <w:r>
          <w:rPr>
            <w:noProof/>
            <w:lang w:val="en-US"/>
          </w:rPr>
          <w:t>,</w:t>
        </w:r>
        <w:r w:rsidRPr="00817260">
          <w:rPr>
            <w:noProof/>
            <w:lang w:val="en-US"/>
          </w:rPr>
          <w:t xml:space="preserve"> 2013)</w:t>
        </w:r>
        <w:r>
          <w:rPr>
            <w:lang w:val="en-US"/>
          </w:rPr>
          <w:fldChar w:fldCharType="end"/>
        </w:r>
        <w:r w:rsidRPr="00E634FF">
          <w:rPr>
            <w:lang w:val="en-US"/>
          </w:rPr>
          <w:t>.</w:t>
        </w:r>
        <w:r>
          <w:rPr>
            <w:lang w:val="en-US"/>
          </w:rPr>
          <w:t xml:space="preserve"> </w:t>
        </w:r>
        <w:r w:rsidRPr="00DF2B07">
          <w:rPr>
            <w:lang w:val="en-US"/>
          </w:rPr>
          <w:t xml:space="preserve">Selain itu, model </w:t>
        </w:r>
      </w:ins>
      <w:ins w:id="1496" w:author="arkat" w:date="2017-09-25T20:48:00Z">
        <w:r w:rsidR="00661CDD">
          <w:rPr>
            <w:lang w:val="en-US"/>
          </w:rPr>
          <w:t xml:space="preserve">bisnis proses </w:t>
        </w:r>
      </w:ins>
      <w:ins w:id="1497" w:author="arkat" w:date="2017-09-25T14:48:00Z">
        <w:r w:rsidRPr="00DF2B07">
          <w:rPr>
            <w:lang w:val="en-US"/>
          </w:rPr>
          <w:t>dapat menjadi artefak bi</w:t>
        </w:r>
        <w:r>
          <w:rPr>
            <w:lang w:val="en-US"/>
          </w:rPr>
          <w:t>snis atau sebagai sarana yang dapat dianalisis</w:t>
        </w:r>
        <w:r w:rsidRPr="00DF2B07">
          <w:rPr>
            <w:lang w:val="en-US"/>
          </w:rPr>
          <w:t xml:space="preserve"> lebih lanjut dalam rangka </w:t>
        </w:r>
        <w:r>
          <w:rPr>
            <w:lang w:val="en-US"/>
          </w:rPr>
          <w:t xml:space="preserve">meningkatkan dan </w:t>
        </w:r>
        <w:r w:rsidRPr="00DF2B07">
          <w:rPr>
            <w:lang w:val="en-US"/>
          </w:rPr>
          <w:t>mempertahankan daya saing organisasi.</w:t>
        </w:r>
        <w:r>
          <w:rPr>
            <w:lang w:val="en-US"/>
          </w:rPr>
          <w:t xml:space="preserve"> </w:t>
        </w:r>
      </w:ins>
      <w:ins w:id="1498" w:author="arkat" w:date="2017-09-25T20:48:00Z">
        <w:r w:rsidR="00661CDD">
          <w:rPr>
            <w:lang w:val="en-US"/>
          </w:rPr>
          <w:t xml:space="preserve"> </w:t>
        </w:r>
      </w:ins>
    </w:p>
    <w:p w14:paraId="688FC415" w14:textId="50F7B449" w:rsidR="00E61266" w:rsidRDefault="00E61266">
      <w:pPr>
        <w:pStyle w:val="BodyText"/>
        <w:spacing w:after="0"/>
        <w:ind w:firstLine="270"/>
        <w:rPr>
          <w:ins w:id="1499" w:author="arkat" w:date="2017-10-02T09:07:00Z"/>
          <w:lang w:val="en-US"/>
        </w:rPr>
        <w:pPrChange w:id="1500" w:author="arkat" w:date="2017-09-26T11:29:00Z">
          <w:pPr>
            <w:pStyle w:val="BodyText"/>
            <w:spacing w:after="0"/>
            <w:ind w:left="567"/>
          </w:pPr>
        </w:pPrChange>
      </w:pPr>
      <w:ins w:id="1501" w:author="arkat" w:date="2017-09-25T22:24:00Z">
        <w:r>
          <w:rPr>
            <w:lang w:val="en-US"/>
          </w:rPr>
          <w:t xml:space="preserve">Ko dkk mengkategorikan pemodelan proses bisnis </w:t>
        </w:r>
      </w:ins>
      <w:ins w:id="1502" w:author="arkat" w:date="2017-09-25T22:25:00Z">
        <w:r>
          <w:rPr>
            <w:lang w:val="en-US"/>
          </w:rPr>
          <w:t xml:space="preserve">menjadi 3 kategori yakni: </w:t>
        </w:r>
        <w:r w:rsidRPr="001234B8">
          <w:rPr>
            <w:i/>
            <w:lang w:val="en-US"/>
          </w:rPr>
          <w:t>Graphical model</w:t>
        </w:r>
        <w:r>
          <w:rPr>
            <w:i/>
            <w:lang w:val="en-US"/>
          </w:rPr>
          <w:t xml:space="preserve">, </w:t>
        </w:r>
        <w:r>
          <w:rPr>
            <w:lang w:val="en-US"/>
          </w:rPr>
          <w:t xml:space="preserve">proses bisnis yang dispesifikasikan menggunakan model grafis, seperti </w:t>
        </w:r>
        <w:r w:rsidRPr="001234B8">
          <w:rPr>
            <w:i/>
            <w:lang w:val="en-US"/>
          </w:rPr>
          <w:t>node, control flow</w:t>
        </w:r>
        <w:r>
          <w:rPr>
            <w:lang w:val="en-US"/>
          </w:rPr>
          <w:t xml:space="preserve"> dan data. </w:t>
        </w:r>
        <w:r w:rsidRPr="002F3ED8">
          <w:rPr>
            <w:i/>
            <w:color w:val="000000"/>
            <w:lang w:val="en-US"/>
          </w:rPr>
          <w:t>Graphical models</w:t>
        </w:r>
        <w:r w:rsidRPr="002F3ED8">
          <w:rPr>
            <w:color w:val="000000"/>
            <w:lang w:val="en-US"/>
          </w:rPr>
          <w:t xml:space="preserve"> memiliki sintak</w:t>
        </w:r>
        <w:r w:rsidRPr="004F4544">
          <w:rPr>
            <w:color w:val="000000"/>
            <w:lang w:val="en-US"/>
            <w:rPrChange w:id="1503" w:author="arkat" w:date="2017-09-26T11:38:00Z">
              <w:rPr>
                <w:color w:val="365F91"/>
                <w:lang w:val="en-US"/>
              </w:rPr>
            </w:rPrChange>
          </w:rPr>
          <w:t>sis</w:t>
        </w:r>
        <w:r w:rsidRPr="002F3ED8">
          <w:rPr>
            <w:color w:val="000000"/>
            <w:lang w:val="en-US"/>
          </w:rPr>
          <w:t xml:space="preserve"> sederhana, mudah dimengerti, dan dapat mencakup metode semantic, sehingga </w:t>
        </w:r>
        <w:r w:rsidRPr="002F3ED8">
          <w:rPr>
            <w:i/>
            <w:color w:val="000000"/>
            <w:lang w:val="en-US"/>
          </w:rPr>
          <w:t xml:space="preserve">graphical models </w:t>
        </w:r>
        <w:r w:rsidRPr="002F3ED8">
          <w:rPr>
            <w:color w:val="000000"/>
            <w:lang w:val="en-US"/>
          </w:rPr>
          <w:t xml:space="preserve">memiliki daya tarik visual yang intuitif dibandingkan </w:t>
        </w:r>
        <w:r>
          <w:rPr>
            <w:color w:val="000000"/>
            <w:lang w:val="en-US"/>
          </w:rPr>
          <w:t>dengan bahasa pemodelan lainya</w:t>
        </w:r>
        <w:r w:rsidRPr="002F3ED8">
          <w:rPr>
            <w:i/>
            <w:color w:val="000000"/>
            <w:lang w:val="en-US"/>
          </w:rPr>
          <w:t xml:space="preserve"> </w:t>
        </w:r>
        <w:r w:rsidRPr="002F3ED8">
          <w:rPr>
            <w:i/>
            <w:color w:val="000000"/>
            <w:lang w:val="en-US"/>
          </w:rPr>
          <w:fldChar w:fldCharType="begin" w:fldLock="1"/>
        </w:r>
        <w:r>
          <w:rPr>
            <w:i/>
            <w:color w:val="000000"/>
            <w:lang w:val="en-US"/>
          </w:rPr>
          <w: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"http://www.mendeley.com/documents/?uuid=58360c05-2cc5-4d59-9cbc-460bf29416a5"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instrText>
        </w:r>
        <w:r w:rsidRPr="002F3ED8">
          <w:rPr>
            <w:i/>
            <w:color w:val="000000"/>
            <w:lang w:val="en-US"/>
          </w:rPr>
          <w:fldChar w:fldCharType="separate"/>
        </w:r>
        <w:r w:rsidRPr="002F3ED8">
          <w:rPr>
            <w:noProof/>
            <w:color w:val="000000"/>
            <w:lang w:val="en-US"/>
          </w:rPr>
          <w:t>(Lu &amp; Sadiq, 2007)</w:t>
        </w:r>
        <w:r w:rsidRPr="002F3ED8">
          <w:rPr>
            <w:i/>
            <w:color w:val="000000"/>
            <w:lang w:val="en-US"/>
          </w:rPr>
          <w:fldChar w:fldCharType="end"/>
        </w:r>
        <w:r>
          <w:rPr>
            <w:lang w:val="en-US"/>
          </w:rPr>
          <w:t xml:space="preserve">. Kedua, </w:t>
        </w:r>
        <w:r w:rsidRPr="001234B8">
          <w:rPr>
            <w:i/>
            <w:lang w:val="en-US"/>
          </w:rPr>
          <w:t>Execution Language</w:t>
        </w:r>
        <w:r>
          <w:rPr>
            <w:i/>
            <w:lang w:val="en-US"/>
          </w:rPr>
          <w:t xml:space="preserve">, </w:t>
        </w:r>
        <w:r>
          <w:rPr>
            <w:lang w:val="en-US"/>
          </w:rPr>
          <w:t xml:space="preserve">digunakan untuk melakukan komputerisasi dan automasi bisnis proses. Dan Ketiga, </w:t>
        </w:r>
        <w:r w:rsidRPr="001234B8">
          <w:rPr>
            <w:i/>
            <w:lang w:val="en-US"/>
          </w:rPr>
          <w:t>Interchange Standard Language</w:t>
        </w:r>
        <w:r>
          <w:rPr>
            <w:i/>
            <w:lang w:val="en-US"/>
          </w:rPr>
          <w:t xml:space="preserve">, </w:t>
        </w:r>
        <w:r>
          <w:rPr>
            <w:lang w:val="en-US"/>
          </w:rPr>
          <w:t>digunakan untuk tujuan probabilitas data.</w:t>
        </w:r>
      </w:ins>
      <w:ins w:id="1504" w:author="arkat" w:date="2017-09-25T22:26:00Z">
        <w:r w:rsidR="0062231C">
          <w:rPr>
            <w:lang w:val="en-US"/>
          </w:rPr>
          <w:t xml:space="preserve"> Detail pengkategorian tersebut sebagimana pada table 2.1.</w:t>
        </w:r>
      </w:ins>
    </w:p>
    <w:p w14:paraId="148D3999" w14:textId="77777777" w:rsidR="002C4E48" w:rsidRPr="00506BE3" w:rsidRDefault="002C4E48">
      <w:pPr>
        <w:pStyle w:val="BodyText"/>
        <w:spacing w:after="0"/>
        <w:ind w:firstLine="270"/>
        <w:rPr>
          <w:ins w:id="1505" w:author="arkat" w:date="2017-09-25T21:15:00Z"/>
          <w:b/>
          <w:lang w:val="en-US"/>
          <w:rPrChange w:id="1506" w:author="arkat" w:date="2017-10-02T21:59:00Z">
            <w:rPr>
              <w:ins w:id="1507" w:author="arkat" w:date="2017-09-25T21:15:00Z"/>
              <w:lang w:val="en-US"/>
            </w:rPr>
          </w:rPrChange>
        </w:rPr>
        <w:pPrChange w:id="1508" w:author="arkat" w:date="2017-09-26T11:29:00Z">
          <w:pPr>
            <w:pStyle w:val="BodyText"/>
            <w:spacing w:after="0"/>
            <w:ind w:left="567"/>
          </w:pPr>
        </w:pPrChange>
      </w:pPr>
    </w:p>
    <w:p w14:paraId="1D7E367A" w14:textId="25A129A3" w:rsidR="002C4E48" w:rsidRPr="00506BE3" w:rsidRDefault="00506BE3">
      <w:pPr>
        <w:pStyle w:val="TabelBAB2"/>
        <w:rPr>
          <w:ins w:id="1509" w:author="arkat" w:date="2017-09-25T14:48:00Z"/>
          <w:rPrChange w:id="1510" w:author="arkat" w:date="2017-10-02T21:59:00Z">
            <w:rPr>
              <w:ins w:id="1511" w:author="arkat" w:date="2017-09-25T14:48:00Z"/>
              <w:i/>
              <w:lang w:val="en-US"/>
            </w:rPr>
          </w:rPrChange>
        </w:rPr>
        <w:pPrChange w:id="1512" w:author="arkat" w:date="2017-10-02T09:07:00Z">
          <w:pPr>
            <w:pStyle w:val="BodyText"/>
            <w:spacing w:after="0"/>
            <w:ind w:left="567"/>
          </w:pPr>
        </w:pPrChange>
      </w:pPr>
      <w:bookmarkStart w:id="1513" w:name="_Toc494750080"/>
      <w:ins w:id="1514" w:author="arkat" w:date="2017-09-25T20:59:00Z">
        <w:r>
          <w:rPr>
            <w:rPrChange w:id="1515" w:author="arkat" w:date="2017-10-02T21:59:00Z">
              <w:rPr/>
            </w:rPrChange>
          </w:rPr>
          <w:t>Kategori P</w:t>
        </w:r>
        <w:r w:rsidR="008A681E" w:rsidRPr="00506BE3">
          <w:rPr>
            <w:rPrChange w:id="1516" w:author="arkat" w:date="2017-10-02T21:59:00Z">
              <w:rPr>
                <w:b/>
              </w:rPr>
            </w:rPrChange>
          </w:rPr>
          <w:t xml:space="preserve">emodelan </w:t>
        </w:r>
        <w:r>
          <w:rPr>
            <w:rPrChange w:id="1517" w:author="arkat" w:date="2017-10-02T21:59:00Z">
              <w:rPr/>
            </w:rPrChange>
          </w:rPr>
          <w:t>Proses Bisnis</w:t>
        </w:r>
      </w:ins>
      <w:bookmarkEnd w:id="1513"/>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Change w:id="1518" w:author="arkat" w:date="2017-09-26T11:29:00Z">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PrChange>
      </w:tblPr>
      <w:tblGrid>
        <w:gridCol w:w="1928"/>
        <w:gridCol w:w="2610"/>
        <w:gridCol w:w="1699"/>
        <w:gridCol w:w="1417"/>
        <w:tblGridChange w:id="1519">
          <w:tblGrid>
            <w:gridCol w:w="1701"/>
            <w:gridCol w:w="3118"/>
            <w:gridCol w:w="1418"/>
            <w:gridCol w:w="1417"/>
          </w:tblGrid>
        </w:tblGridChange>
      </w:tblGrid>
      <w:tr w:rsidR="0058751D" w:rsidRPr="009D6EBC" w14:paraId="758B3DC3" w14:textId="77777777" w:rsidTr="009D6EBC">
        <w:trPr>
          <w:trHeight w:val="521"/>
          <w:jc w:val="center"/>
          <w:ins w:id="1520" w:author="arkat" w:date="2017-09-25T14:48:00Z"/>
          <w:trPrChange w:id="1521" w:author="arkat" w:date="2017-09-26T11:29:00Z">
            <w:trPr>
              <w:trHeight w:val="521"/>
              <w:jc w:val="center"/>
            </w:trPr>
          </w:trPrChange>
        </w:trPr>
        <w:tc>
          <w:tcPr>
            <w:tcW w:w="1928" w:type="dxa"/>
            <w:shd w:val="clear" w:color="auto" w:fill="D9D9D9"/>
            <w:vAlign w:val="center"/>
            <w:hideMark/>
            <w:tcPrChange w:id="1522" w:author="arkat" w:date="2017-09-26T11:29:00Z">
              <w:tcPr>
                <w:tcW w:w="1701" w:type="dxa"/>
                <w:shd w:val="clear" w:color="auto" w:fill="D9D9D9"/>
                <w:vAlign w:val="center"/>
                <w:hideMark/>
              </w:tcPr>
            </w:tcPrChange>
          </w:tcPr>
          <w:p w14:paraId="76CD3129" w14:textId="04BB513B" w:rsidR="0058751D" w:rsidRPr="009D6EBC" w:rsidRDefault="00E61266" w:rsidP="003347FA">
            <w:pPr>
              <w:spacing w:after="0"/>
              <w:rPr>
                <w:ins w:id="1523" w:author="arkat" w:date="2017-09-25T14:48:00Z"/>
                <w:rFonts w:asciiTheme="majorHAnsi" w:hAnsiTheme="majorHAnsi" w:cstheme="majorHAnsi"/>
                <w:szCs w:val="24"/>
                <w:lang w:val="en-US"/>
                <w:rPrChange w:id="1524" w:author="arkat" w:date="2017-09-26T11:30:00Z">
                  <w:rPr>
                    <w:ins w:id="1525" w:author="arkat" w:date="2017-09-25T14:48:00Z"/>
                    <w:szCs w:val="24"/>
                  </w:rPr>
                </w:rPrChange>
              </w:rPr>
            </w:pPr>
            <w:ins w:id="1526" w:author="arkat" w:date="2017-09-25T22:20:00Z">
              <w:r w:rsidRPr="009D6EBC">
                <w:rPr>
                  <w:rFonts w:asciiTheme="majorHAnsi" w:hAnsiTheme="majorHAnsi" w:cstheme="majorHAnsi"/>
                  <w:szCs w:val="24"/>
                  <w:lang w:val="en-US"/>
                  <w:rPrChange w:id="1527" w:author="arkat" w:date="2017-09-26T11:30:00Z">
                    <w:rPr>
                      <w:szCs w:val="24"/>
                      <w:lang w:val="en-US"/>
                    </w:rPr>
                  </w:rPrChange>
                </w:rPr>
                <w:t>Notasi Proses Bisnis</w:t>
              </w:r>
            </w:ins>
          </w:p>
        </w:tc>
        <w:tc>
          <w:tcPr>
            <w:tcW w:w="2610" w:type="dxa"/>
            <w:shd w:val="clear" w:color="auto" w:fill="D9D9D9"/>
            <w:vAlign w:val="center"/>
            <w:hideMark/>
            <w:tcPrChange w:id="1528" w:author="arkat" w:date="2017-09-26T11:29:00Z">
              <w:tcPr>
                <w:tcW w:w="3118" w:type="dxa"/>
                <w:shd w:val="clear" w:color="auto" w:fill="D9D9D9"/>
                <w:vAlign w:val="center"/>
                <w:hideMark/>
              </w:tcPr>
            </w:tcPrChange>
          </w:tcPr>
          <w:p w14:paraId="38E3D6AD" w14:textId="77777777" w:rsidR="0058751D" w:rsidRPr="009D6EBC" w:rsidRDefault="0058751D" w:rsidP="003347FA">
            <w:pPr>
              <w:spacing w:after="0"/>
              <w:ind w:hanging="92"/>
              <w:jc w:val="center"/>
              <w:rPr>
                <w:ins w:id="1529" w:author="arkat" w:date="2017-09-25T14:48:00Z"/>
                <w:rFonts w:asciiTheme="majorHAnsi" w:hAnsiTheme="majorHAnsi" w:cstheme="majorHAnsi"/>
                <w:szCs w:val="24"/>
                <w:rPrChange w:id="1530" w:author="arkat" w:date="2017-09-26T11:30:00Z">
                  <w:rPr>
                    <w:ins w:id="1531" w:author="arkat" w:date="2017-09-25T14:48:00Z"/>
                    <w:szCs w:val="24"/>
                  </w:rPr>
                </w:rPrChange>
              </w:rPr>
            </w:pPr>
            <w:ins w:id="1532" w:author="arkat" w:date="2017-09-25T14:48:00Z">
              <w:r w:rsidRPr="009D6EBC">
                <w:rPr>
                  <w:rFonts w:asciiTheme="majorHAnsi" w:hAnsiTheme="majorHAnsi" w:cstheme="majorHAnsi"/>
                  <w:szCs w:val="24"/>
                  <w:rPrChange w:id="1533" w:author="arkat" w:date="2017-09-26T11:30:00Z">
                    <w:rPr>
                      <w:szCs w:val="24"/>
                    </w:rPr>
                  </w:rPrChange>
                </w:rPr>
                <w:t>Theory/ graphical/ interchange/ execution</w:t>
              </w:r>
            </w:ins>
          </w:p>
        </w:tc>
        <w:tc>
          <w:tcPr>
            <w:tcW w:w="1699" w:type="dxa"/>
            <w:shd w:val="clear" w:color="auto" w:fill="D9D9D9"/>
            <w:vAlign w:val="center"/>
            <w:hideMark/>
            <w:tcPrChange w:id="1534" w:author="arkat" w:date="2017-09-26T11:29:00Z">
              <w:tcPr>
                <w:tcW w:w="1418" w:type="dxa"/>
                <w:shd w:val="clear" w:color="auto" w:fill="D9D9D9"/>
                <w:vAlign w:val="center"/>
                <w:hideMark/>
              </w:tcPr>
            </w:tcPrChange>
          </w:tcPr>
          <w:p w14:paraId="17AF6A2A" w14:textId="1F9E7FCA" w:rsidR="0058751D" w:rsidRPr="009D6EBC" w:rsidRDefault="00E61266">
            <w:pPr>
              <w:spacing w:after="0"/>
              <w:jc w:val="center"/>
              <w:rPr>
                <w:ins w:id="1535" w:author="arkat" w:date="2017-09-25T14:48:00Z"/>
                <w:rFonts w:asciiTheme="majorHAnsi" w:hAnsiTheme="majorHAnsi" w:cstheme="majorHAnsi"/>
                <w:szCs w:val="24"/>
                <w:rPrChange w:id="1536" w:author="arkat" w:date="2017-09-26T11:30:00Z">
                  <w:rPr>
                    <w:ins w:id="1537" w:author="arkat" w:date="2017-09-25T14:48:00Z"/>
                    <w:szCs w:val="24"/>
                  </w:rPr>
                </w:rPrChange>
              </w:rPr>
            </w:pPr>
            <w:ins w:id="1538" w:author="arkat" w:date="2017-09-25T14:48:00Z">
              <w:r w:rsidRPr="009D6EBC">
                <w:rPr>
                  <w:rFonts w:asciiTheme="majorHAnsi" w:hAnsiTheme="majorHAnsi" w:cstheme="majorHAnsi"/>
                  <w:szCs w:val="24"/>
                  <w:rPrChange w:id="1539" w:author="arkat" w:date="2017-09-26T11:30:00Z">
                    <w:rPr>
                      <w:szCs w:val="24"/>
                    </w:rPr>
                  </w:rPrChange>
                </w:rPr>
                <w:t>Terstandardisasi</w:t>
              </w:r>
            </w:ins>
          </w:p>
        </w:tc>
        <w:tc>
          <w:tcPr>
            <w:tcW w:w="1417" w:type="dxa"/>
            <w:shd w:val="clear" w:color="auto" w:fill="D9D9D9"/>
            <w:vAlign w:val="center"/>
            <w:hideMark/>
            <w:tcPrChange w:id="1540" w:author="arkat" w:date="2017-09-26T11:29:00Z">
              <w:tcPr>
                <w:tcW w:w="1417" w:type="dxa"/>
                <w:shd w:val="clear" w:color="auto" w:fill="D9D9D9"/>
                <w:vAlign w:val="center"/>
                <w:hideMark/>
              </w:tcPr>
            </w:tcPrChange>
          </w:tcPr>
          <w:p w14:paraId="3F889364" w14:textId="77777777" w:rsidR="0058751D" w:rsidRPr="009D6EBC" w:rsidRDefault="0058751D">
            <w:pPr>
              <w:spacing w:after="0"/>
              <w:jc w:val="center"/>
              <w:rPr>
                <w:ins w:id="1541" w:author="arkat" w:date="2017-09-25T14:48:00Z"/>
                <w:rFonts w:asciiTheme="majorHAnsi" w:hAnsiTheme="majorHAnsi" w:cstheme="majorHAnsi"/>
                <w:szCs w:val="24"/>
                <w:rPrChange w:id="1542" w:author="arkat" w:date="2017-09-26T11:30:00Z">
                  <w:rPr>
                    <w:ins w:id="1543" w:author="arkat" w:date="2017-09-25T14:48:00Z"/>
                    <w:szCs w:val="24"/>
                  </w:rPr>
                </w:rPrChange>
              </w:rPr>
            </w:pPr>
            <w:ins w:id="1544" w:author="arkat" w:date="2017-09-25T14:48:00Z">
              <w:r w:rsidRPr="009D6EBC">
                <w:rPr>
                  <w:rFonts w:asciiTheme="majorHAnsi" w:hAnsiTheme="majorHAnsi" w:cstheme="majorHAnsi"/>
                  <w:szCs w:val="24"/>
                  <w:rPrChange w:id="1545" w:author="arkat" w:date="2017-09-26T11:30:00Z">
                    <w:rPr>
                      <w:szCs w:val="24"/>
                    </w:rPr>
                  </w:rPrChange>
                </w:rPr>
                <w:t>Status</w:t>
              </w:r>
            </w:ins>
          </w:p>
        </w:tc>
      </w:tr>
      <w:tr w:rsidR="0058751D" w:rsidRPr="009D6EBC" w14:paraId="267A4B83" w14:textId="77777777" w:rsidTr="009D6EBC">
        <w:trPr>
          <w:trHeight w:val="195"/>
          <w:jc w:val="center"/>
          <w:ins w:id="1546" w:author="arkat" w:date="2017-09-25T14:48:00Z"/>
          <w:trPrChange w:id="1547" w:author="arkat" w:date="2017-09-26T11:29:00Z">
            <w:trPr>
              <w:trHeight w:val="195"/>
              <w:jc w:val="center"/>
            </w:trPr>
          </w:trPrChange>
        </w:trPr>
        <w:tc>
          <w:tcPr>
            <w:tcW w:w="1928" w:type="dxa"/>
            <w:shd w:val="clear" w:color="auto" w:fill="FFFFFF"/>
            <w:hideMark/>
            <w:tcPrChange w:id="1548" w:author="arkat" w:date="2017-09-26T11:29:00Z">
              <w:tcPr>
                <w:tcW w:w="1701" w:type="dxa"/>
                <w:shd w:val="clear" w:color="auto" w:fill="FFFFFF"/>
                <w:hideMark/>
              </w:tcPr>
            </w:tcPrChange>
          </w:tcPr>
          <w:p w14:paraId="79CD6B41" w14:textId="77777777" w:rsidR="0058751D" w:rsidRPr="009D6EBC" w:rsidRDefault="0058751D" w:rsidP="003347FA">
            <w:pPr>
              <w:spacing w:after="0"/>
              <w:rPr>
                <w:ins w:id="1549" w:author="arkat" w:date="2017-09-25T14:48:00Z"/>
                <w:rFonts w:asciiTheme="majorHAnsi" w:hAnsiTheme="majorHAnsi" w:cstheme="majorHAnsi"/>
                <w:color w:val="000000"/>
                <w:szCs w:val="24"/>
                <w:lang w:eastAsia="en-GB"/>
                <w:rPrChange w:id="1550" w:author="arkat" w:date="2017-09-26T11:30:00Z">
                  <w:rPr>
                    <w:ins w:id="1551" w:author="arkat" w:date="2017-09-25T14:48:00Z"/>
                    <w:color w:val="000000"/>
                    <w:szCs w:val="24"/>
                    <w:lang w:eastAsia="en-GB"/>
                  </w:rPr>
                </w:rPrChange>
              </w:rPr>
            </w:pPr>
            <w:ins w:id="1552" w:author="arkat" w:date="2017-09-25T14:48:00Z">
              <w:r w:rsidRPr="009D6EBC">
                <w:rPr>
                  <w:rFonts w:asciiTheme="majorHAnsi" w:hAnsiTheme="majorHAnsi" w:cstheme="majorHAnsi"/>
                  <w:color w:val="000000"/>
                  <w:szCs w:val="24"/>
                  <w:lang w:eastAsia="en-GB"/>
                  <w:rPrChange w:id="1553" w:author="arkat" w:date="2017-09-26T11:30:00Z">
                    <w:rPr>
                      <w:color w:val="000000"/>
                      <w:szCs w:val="24"/>
                      <w:lang w:eastAsia="en-GB"/>
                    </w:rPr>
                  </w:rPrChange>
                </w:rPr>
                <w:t>EPC</w:t>
              </w:r>
            </w:ins>
          </w:p>
        </w:tc>
        <w:tc>
          <w:tcPr>
            <w:tcW w:w="2610" w:type="dxa"/>
            <w:shd w:val="clear" w:color="auto" w:fill="FFFFFF"/>
            <w:hideMark/>
            <w:tcPrChange w:id="1554" w:author="arkat" w:date="2017-09-26T11:29:00Z">
              <w:tcPr>
                <w:tcW w:w="3118" w:type="dxa"/>
                <w:shd w:val="clear" w:color="auto" w:fill="FFFFFF"/>
                <w:hideMark/>
              </w:tcPr>
            </w:tcPrChange>
          </w:tcPr>
          <w:p w14:paraId="5898A1E9" w14:textId="77777777" w:rsidR="0058751D" w:rsidRPr="009D6EBC" w:rsidRDefault="0058751D">
            <w:pPr>
              <w:spacing w:after="0"/>
              <w:jc w:val="center"/>
              <w:rPr>
                <w:ins w:id="1555" w:author="arkat" w:date="2017-09-25T14:48:00Z"/>
                <w:rFonts w:asciiTheme="majorHAnsi" w:hAnsiTheme="majorHAnsi" w:cstheme="majorHAnsi"/>
                <w:color w:val="000000"/>
                <w:szCs w:val="24"/>
                <w:lang w:eastAsia="en-GB"/>
                <w:rPrChange w:id="1556" w:author="arkat" w:date="2017-09-26T11:30:00Z">
                  <w:rPr>
                    <w:ins w:id="1557" w:author="arkat" w:date="2017-09-25T14:48:00Z"/>
                    <w:color w:val="000000"/>
                    <w:szCs w:val="24"/>
                    <w:lang w:eastAsia="en-GB"/>
                  </w:rPr>
                </w:rPrChange>
              </w:rPr>
            </w:pPr>
            <w:ins w:id="1558" w:author="arkat" w:date="2017-09-25T14:48:00Z">
              <w:r w:rsidRPr="009D6EBC">
                <w:rPr>
                  <w:rFonts w:asciiTheme="majorHAnsi" w:hAnsiTheme="majorHAnsi" w:cstheme="majorHAnsi"/>
                  <w:color w:val="000000"/>
                  <w:szCs w:val="24"/>
                  <w:lang w:eastAsia="en-GB"/>
                  <w:rPrChange w:id="1559" w:author="arkat" w:date="2017-09-26T11:30:00Z">
                    <w:rPr>
                      <w:color w:val="000000"/>
                      <w:szCs w:val="24"/>
                      <w:lang w:eastAsia="en-GB"/>
                    </w:rPr>
                  </w:rPrChange>
                </w:rPr>
                <w:t>Graphical</w:t>
              </w:r>
            </w:ins>
          </w:p>
        </w:tc>
        <w:tc>
          <w:tcPr>
            <w:tcW w:w="1699" w:type="dxa"/>
            <w:shd w:val="clear" w:color="auto" w:fill="FFFFFF"/>
            <w:hideMark/>
            <w:tcPrChange w:id="1560" w:author="arkat" w:date="2017-09-26T11:29:00Z">
              <w:tcPr>
                <w:tcW w:w="1418" w:type="dxa"/>
                <w:shd w:val="clear" w:color="auto" w:fill="FFFFFF"/>
                <w:hideMark/>
              </w:tcPr>
            </w:tcPrChange>
          </w:tcPr>
          <w:p w14:paraId="728846E0" w14:textId="77777777" w:rsidR="0058751D" w:rsidRPr="009D6EBC" w:rsidRDefault="0058751D">
            <w:pPr>
              <w:spacing w:after="0"/>
              <w:jc w:val="center"/>
              <w:rPr>
                <w:ins w:id="1561" w:author="arkat" w:date="2017-09-25T14:48:00Z"/>
                <w:rFonts w:asciiTheme="majorHAnsi" w:hAnsiTheme="majorHAnsi" w:cstheme="majorHAnsi"/>
                <w:color w:val="000000"/>
                <w:szCs w:val="24"/>
                <w:lang w:eastAsia="en-GB"/>
                <w:rPrChange w:id="1562" w:author="arkat" w:date="2017-09-26T11:30:00Z">
                  <w:rPr>
                    <w:ins w:id="1563" w:author="arkat" w:date="2017-09-25T14:48:00Z"/>
                    <w:color w:val="000000"/>
                    <w:szCs w:val="24"/>
                    <w:lang w:eastAsia="en-GB"/>
                  </w:rPr>
                </w:rPrChange>
              </w:rPr>
            </w:pPr>
            <w:ins w:id="1564" w:author="arkat" w:date="2017-09-25T14:48:00Z">
              <w:r w:rsidRPr="009D6EBC">
                <w:rPr>
                  <w:rFonts w:asciiTheme="majorHAnsi" w:hAnsiTheme="majorHAnsi" w:cstheme="majorHAnsi"/>
                  <w:color w:val="000000"/>
                  <w:szCs w:val="24"/>
                  <w:lang w:eastAsia="en-GB"/>
                  <w:rPrChange w:id="1565" w:author="arkat" w:date="2017-09-26T11:30:00Z">
                    <w:rPr>
                      <w:color w:val="000000"/>
                      <w:szCs w:val="24"/>
                      <w:lang w:eastAsia="en-GB"/>
                    </w:rPr>
                  </w:rPrChange>
                </w:rPr>
                <w:t>Yes</w:t>
              </w:r>
            </w:ins>
          </w:p>
        </w:tc>
        <w:tc>
          <w:tcPr>
            <w:tcW w:w="1417" w:type="dxa"/>
            <w:shd w:val="clear" w:color="auto" w:fill="FFFFFF"/>
            <w:hideMark/>
            <w:tcPrChange w:id="1566" w:author="arkat" w:date="2017-09-26T11:29:00Z">
              <w:tcPr>
                <w:tcW w:w="1417" w:type="dxa"/>
                <w:shd w:val="clear" w:color="auto" w:fill="FFFFFF"/>
                <w:hideMark/>
              </w:tcPr>
            </w:tcPrChange>
          </w:tcPr>
          <w:p w14:paraId="7113FA68" w14:textId="77777777" w:rsidR="0058751D" w:rsidRPr="009D6EBC" w:rsidRDefault="0058751D">
            <w:pPr>
              <w:spacing w:after="0"/>
              <w:jc w:val="center"/>
              <w:rPr>
                <w:ins w:id="1567" w:author="arkat" w:date="2017-09-25T14:48:00Z"/>
                <w:rFonts w:asciiTheme="majorHAnsi" w:hAnsiTheme="majorHAnsi" w:cstheme="majorHAnsi"/>
                <w:color w:val="000000"/>
                <w:szCs w:val="24"/>
                <w:lang w:eastAsia="en-GB"/>
                <w:rPrChange w:id="1568" w:author="arkat" w:date="2017-09-26T11:30:00Z">
                  <w:rPr>
                    <w:ins w:id="1569" w:author="arkat" w:date="2017-09-25T14:48:00Z"/>
                    <w:color w:val="000000"/>
                    <w:szCs w:val="24"/>
                    <w:lang w:eastAsia="en-GB"/>
                  </w:rPr>
                </w:rPrChange>
              </w:rPr>
            </w:pPr>
            <w:ins w:id="1570" w:author="arkat" w:date="2017-09-25T14:48:00Z">
              <w:r w:rsidRPr="009D6EBC">
                <w:rPr>
                  <w:rFonts w:asciiTheme="majorHAnsi" w:hAnsiTheme="majorHAnsi" w:cstheme="majorHAnsi"/>
                  <w:color w:val="000000"/>
                  <w:szCs w:val="24"/>
                  <w:lang w:eastAsia="en-GB"/>
                  <w:rPrChange w:id="1571" w:author="arkat" w:date="2017-09-26T11:30:00Z">
                    <w:rPr>
                      <w:color w:val="000000"/>
                      <w:szCs w:val="24"/>
                      <w:lang w:eastAsia="en-GB"/>
                    </w:rPr>
                  </w:rPrChange>
                </w:rPr>
                <w:t>Stable</w:t>
              </w:r>
            </w:ins>
          </w:p>
        </w:tc>
      </w:tr>
      <w:tr w:rsidR="0058751D" w:rsidRPr="009D6EBC" w14:paraId="1928D03A" w14:textId="77777777" w:rsidTr="009D6EBC">
        <w:trPr>
          <w:trHeight w:val="225"/>
          <w:jc w:val="center"/>
          <w:ins w:id="1572" w:author="arkat" w:date="2017-09-25T14:48:00Z"/>
          <w:trPrChange w:id="1573" w:author="arkat" w:date="2017-09-26T11:29:00Z">
            <w:trPr>
              <w:trHeight w:val="225"/>
              <w:jc w:val="center"/>
            </w:trPr>
          </w:trPrChange>
        </w:trPr>
        <w:tc>
          <w:tcPr>
            <w:tcW w:w="1928" w:type="dxa"/>
            <w:shd w:val="clear" w:color="auto" w:fill="FFFFFF"/>
            <w:hideMark/>
            <w:tcPrChange w:id="1574" w:author="arkat" w:date="2017-09-26T11:29:00Z">
              <w:tcPr>
                <w:tcW w:w="1701" w:type="dxa"/>
                <w:shd w:val="clear" w:color="auto" w:fill="FFFFFF"/>
                <w:hideMark/>
              </w:tcPr>
            </w:tcPrChange>
          </w:tcPr>
          <w:p w14:paraId="3CAFB170" w14:textId="77777777" w:rsidR="0058751D" w:rsidRPr="009D6EBC" w:rsidRDefault="0058751D" w:rsidP="003347FA">
            <w:pPr>
              <w:spacing w:after="0"/>
              <w:ind w:left="-392" w:firstLine="392"/>
              <w:rPr>
                <w:ins w:id="1575" w:author="arkat" w:date="2017-09-25T14:48:00Z"/>
                <w:rFonts w:asciiTheme="majorHAnsi" w:hAnsiTheme="majorHAnsi" w:cstheme="majorHAnsi"/>
                <w:color w:val="000000"/>
                <w:szCs w:val="24"/>
                <w:lang w:eastAsia="en-GB"/>
                <w:rPrChange w:id="1576" w:author="arkat" w:date="2017-09-26T11:30:00Z">
                  <w:rPr>
                    <w:ins w:id="1577" w:author="arkat" w:date="2017-09-25T14:48:00Z"/>
                    <w:color w:val="000000"/>
                    <w:szCs w:val="24"/>
                    <w:lang w:eastAsia="en-GB"/>
                  </w:rPr>
                </w:rPrChange>
              </w:rPr>
            </w:pPr>
            <w:ins w:id="1578" w:author="arkat" w:date="2017-09-25T14:48:00Z">
              <w:r w:rsidRPr="009D6EBC">
                <w:rPr>
                  <w:rFonts w:asciiTheme="majorHAnsi" w:hAnsiTheme="majorHAnsi" w:cstheme="majorHAnsi"/>
                  <w:color w:val="000000"/>
                  <w:szCs w:val="24"/>
                  <w:lang w:eastAsia="en-GB"/>
                  <w:rPrChange w:id="1579" w:author="arkat" w:date="2017-09-26T11:30:00Z">
                    <w:rPr>
                      <w:color w:val="000000"/>
                      <w:szCs w:val="24"/>
                      <w:lang w:eastAsia="en-GB"/>
                    </w:rPr>
                  </w:rPrChange>
                </w:rPr>
                <w:t>BPMN</w:t>
              </w:r>
            </w:ins>
          </w:p>
        </w:tc>
        <w:tc>
          <w:tcPr>
            <w:tcW w:w="2610" w:type="dxa"/>
            <w:shd w:val="clear" w:color="auto" w:fill="FFFFFF"/>
            <w:hideMark/>
            <w:tcPrChange w:id="1580" w:author="arkat" w:date="2017-09-26T11:29:00Z">
              <w:tcPr>
                <w:tcW w:w="3118" w:type="dxa"/>
                <w:shd w:val="clear" w:color="auto" w:fill="FFFFFF"/>
                <w:hideMark/>
              </w:tcPr>
            </w:tcPrChange>
          </w:tcPr>
          <w:p w14:paraId="3B36EF27" w14:textId="77777777" w:rsidR="0058751D" w:rsidRPr="009D6EBC" w:rsidRDefault="0058751D">
            <w:pPr>
              <w:spacing w:after="0"/>
              <w:jc w:val="center"/>
              <w:rPr>
                <w:ins w:id="1581" w:author="arkat" w:date="2017-09-25T14:48:00Z"/>
                <w:rFonts w:asciiTheme="majorHAnsi" w:hAnsiTheme="majorHAnsi" w:cstheme="majorHAnsi"/>
                <w:color w:val="000000"/>
                <w:szCs w:val="24"/>
                <w:lang w:eastAsia="en-GB"/>
                <w:rPrChange w:id="1582" w:author="arkat" w:date="2017-09-26T11:30:00Z">
                  <w:rPr>
                    <w:ins w:id="1583" w:author="arkat" w:date="2017-09-25T14:48:00Z"/>
                    <w:color w:val="000000"/>
                    <w:szCs w:val="24"/>
                    <w:lang w:eastAsia="en-GB"/>
                  </w:rPr>
                </w:rPrChange>
              </w:rPr>
            </w:pPr>
            <w:ins w:id="1584" w:author="arkat" w:date="2017-09-25T14:48:00Z">
              <w:r w:rsidRPr="009D6EBC">
                <w:rPr>
                  <w:rFonts w:asciiTheme="majorHAnsi" w:hAnsiTheme="majorHAnsi" w:cstheme="majorHAnsi"/>
                  <w:color w:val="000000"/>
                  <w:szCs w:val="24"/>
                  <w:lang w:eastAsia="en-GB"/>
                  <w:rPrChange w:id="1585" w:author="arkat" w:date="2017-09-26T11:30:00Z">
                    <w:rPr>
                      <w:color w:val="000000"/>
                      <w:szCs w:val="24"/>
                      <w:lang w:eastAsia="en-GB"/>
                    </w:rPr>
                  </w:rPrChange>
                </w:rPr>
                <w:t>Graphical</w:t>
              </w:r>
            </w:ins>
          </w:p>
        </w:tc>
        <w:tc>
          <w:tcPr>
            <w:tcW w:w="1699" w:type="dxa"/>
            <w:shd w:val="clear" w:color="auto" w:fill="FFFFFF"/>
            <w:hideMark/>
            <w:tcPrChange w:id="1586" w:author="arkat" w:date="2017-09-26T11:29:00Z">
              <w:tcPr>
                <w:tcW w:w="1418" w:type="dxa"/>
                <w:shd w:val="clear" w:color="auto" w:fill="FFFFFF"/>
                <w:hideMark/>
              </w:tcPr>
            </w:tcPrChange>
          </w:tcPr>
          <w:p w14:paraId="4581805D" w14:textId="77777777" w:rsidR="0058751D" w:rsidRPr="009D6EBC" w:rsidRDefault="0058751D">
            <w:pPr>
              <w:spacing w:after="0"/>
              <w:jc w:val="center"/>
              <w:rPr>
                <w:ins w:id="1587" w:author="arkat" w:date="2017-09-25T14:48:00Z"/>
                <w:rFonts w:asciiTheme="majorHAnsi" w:hAnsiTheme="majorHAnsi" w:cstheme="majorHAnsi"/>
                <w:color w:val="000000"/>
                <w:szCs w:val="24"/>
                <w:lang w:eastAsia="en-GB"/>
                <w:rPrChange w:id="1588" w:author="arkat" w:date="2017-09-26T11:30:00Z">
                  <w:rPr>
                    <w:ins w:id="1589" w:author="arkat" w:date="2017-09-25T14:48:00Z"/>
                    <w:color w:val="000000"/>
                    <w:szCs w:val="24"/>
                    <w:lang w:eastAsia="en-GB"/>
                  </w:rPr>
                </w:rPrChange>
              </w:rPr>
            </w:pPr>
            <w:ins w:id="1590" w:author="arkat" w:date="2017-09-25T14:48:00Z">
              <w:r w:rsidRPr="009D6EBC">
                <w:rPr>
                  <w:rFonts w:asciiTheme="majorHAnsi" w:hAnsiTheme="majorHAnsi" w:cstheme="majorHAnsi"/>
                  <w:color w:val="000000"/>
                  <w:szCs w:val="24"/>
                  <w:lang w:eastAsia="en-GB"/>
                  <w:rPrChange w:id="1591" w:author="arkat" w:date="2017-09-26T11:30:00Z">
                    <w:rPr>
                      <w:color w:val="000000"/>
                      <w:szCs w:val="24"/>
                      <w:lang w:eastAsia="en-GB"/>
                    </w:rPr>
                  </w:rPrChange>
                </w:rPr>
                <w:t>Yes</w:t>
              </w:r>
            </w:ins>
          </w:p>
        </w:tc>
        <w:tc>
          <w:tcPr>
            <w:tcW w:w="1417" w:type="dxa"/>
            <w:shd w:val="clear" w:color="auto" w:fill="FFFFFF"/>
            <w:hideMark/>
            <w:tcPrChange w:id="1592" w:author="arkat" w:date="2017-09-26T11:29:00Z">
              <w:tcPr>
                <w:tcW w:w="1417" w:type="dxa"/>
                <w:shd w:val="clear" w:color="auto" w:fill="FFFFFF"/>
                <w:hideMark/>
              </w:tcPr>
            </w:tcPrChange>
          </w:tcPr>
          <w:p w14:paraId="1426376B" w14:textId="77777777" w:rsidR="0058751D" w:rsidRPr="009D6EBC" w:rsidRDefault="0058751D">
            <w:pPr>
              <w:spacing w:after="0"/>
              <w:jc w:val="center"/>
              <w:rPr>
                <w:ins w:id="1593" w:author="arkat" w:date="2017-09-25T14:48:00Z"/>
                <w:rFonts w:asciiTheme="majorHAnsi" w:hAnsiTheme="majorHAnsi" w:cstheme="majorHAnsi"/>
                <w:color w:val="000000"/>
                <w:szCs w:val="24"/>
                <w:lang w:eastAsia="en-GB"/>
                <w:rPrChange w:id="1594" w:author="arkat" w:date="2017-09-26T11:30:00Z">
                  <w:rPr>
                    <w:ins w:id="1595" w:author="arkat" w:date="2017-09-25T14:48:00Z"/>
                    <w:color w:val="000000"/>
                    <w:szCs w:val="24"/>
                    <w:lang w:eastAsia="en-GB"/>
                  </w:rPr>
                </w:rPrChange>
              </w:rPr>
            </w:pPr>
            <w:ins w:id="1596" w:author="arkat" w:date="2017-09-25T14:48:00Z">
              <w:r w:rsidRPr="009D6EBC">
                <w:rPr>
                  <w:rFonts w:asciiTheme="majorHAnsi" w:hAnsiTheme="majorHAnsi" w:cstheme="majorHAnsi"/>
                  <w:color w:val="000000"/>
                  <w:szCs w:val="24"/>
                  <w:lang w:eastAsia="en-GB"/>
                  <w:rPrChange w:id="1597" w:author="arkat" w:date="2017-09-26T11:30:00Z">
                    <w:rPr>
                      <w:color w:val="000000"/>
                      <w:szCs w:val="24"/>
                      <w:lang w:eastAsia="en-GB"/>
                    </w:rPr>
                  </w:rPrChange>
                </w:rPr>
                <w:t>Popular</w:t>
              </w:r>
            </w:ins>
          </w:p>
        </w:tc>
      </w:tr>
      <w:tr w:rsidR="0058751D" w:rsidRPr="009D6EBC" w14:paraId="2ACFD357" w14:textId="77777777" w:rsidTr="009D6EBC">
        <w:trPr>
          <w:trHeight w:val="210"/>
          <w:jc w:val="center"/>
          <w:ins w:id="1598" w:author="arkat" w:date="2017-09-25T14:48:00Z"/>
          <w:trPrChange w:id="1599" w:author="arkat" w:date="2017-09-26T11:29:00Z">
            <w:trPr>
              <w:trHeight w:val="210"/>
              <w:jc w:val="center"/>
            </w:trPr>
          </w:trPrChange>
        </w:trPr>
        <w:tc>
          <w:tcPr>
            <w:tcW w:w="1928" w:type="dxa"/>
            <w:shd w:val="clear" w:color="auto" w:fill="FFFFFF"/>
            <w:hideMark/>
            <w:tcPrChange w:id="1600" w:author="arkat" w:date="2017-09-26T11:29:00Z">
              <w:tcPr>
                <w:tcW w:w="1701" w:type="dxa"/>
                <w:shd w:val="clear" w:color="auto" w:fill="FFFFFF"/>
                <w:hideMark/>
              </w:tcPr>
            </w:tcPrChange>
          </w:tcPr>
          <w:p w14:paraId="4DC8F811" w14:textId="77777777" w:rsidR="0058751D" w:rsidRPr="009D6EBC" w:rsidRDefault="0058751D" w:rsidP="003347FA">
            <w:pPr>
              <w:spacing w:after="0"/>
              <w:rPr>
                <w:ins w:id="1601" w:author="arkat" w:date="2017-09-25T14:48:00Z"/>
                <w:rFonts w:asciiTheme="majorHAnsi" w:hAnsiTheme="majorHAnsi" w:cstheme="majorHAnsi"/>
                <w:color w:val="000000"/>
                <w:szCs w:val="24"/>
                <w:lang w:eastAsia="en-GB"/>
                <w:rPrChange w:id="1602" w:author="arkat" w:date="2017-09-26T11:30:00Z">
                  <w:rPr>
                    <w:ins w:id="1603" w:author="arkat" w:date="2017-09-25T14:48:00Z"/>
                    <w:color w:val="000000"/>
                    <w:szCs w:val="24"/>
                    <w:lang w:eastAsia="en-GB"/>
                  </w:rPr>
                </w:rPrChange>
              </w:rPr>
            </w:pPr>
            <w:ins w:id="1604" w:author="arkat" w:date="2017-09-25T14:48:00Z">
              <w:r w:rsidRPr="009D6EBC">
                <w:rPr>
                  <w:rFonts w:asciiTheme="majorHAnsi" w:hAnsiTheme="majorHAnsi" w:cstheme="majorHAnsi"/>
                  <w:color w:val="000000"/>
                  <w:szCs w:val="24"/>
                  <w:lang w:eastAsia="en-GB"/>
                  <w:rPrChange w:id="1605" w:author="arkat" w:date="2017-09-26T11:30:00Z">
                    <w:rPr>
                      <w:color w:val="000000"/>
                      <w:szCs w:val="24"/>
                      <w:lang w:eastAsia="en-GB"/>
                    </w:rPr>
                  </w:rPrChange>
                </w:rPr>
                <w:t>Flowchart</w:t>
              </w:r>
            </w:ins>
          </w:p>
        </w:tc>
        <w:tc>
          <w:tcPr>
            <w:tcW w:w="2610" w:type="dxa"/>
            <w:shd w:val="clear" w:color="auto" w:fill="FFFFFF"/>
            <w:hideMark/>
            <w:tcPrChange w:id="1606" w:author="arkat" w:date="2017-09-26T11:29:00Z">
              <w:tcPr>
                <w:tcW w:w="3118" w:type="dxa"/>
                <w:shd w:val="clear" w:color="auto" w:fill="FFFFFF"/>
                <w:hideMark/>
              </w:tcPr>
            </w:tcPrChange>
          </w:tcPr>
          <w:p w14:paraId="31E18A74" w14:textId="77777777" w:rsidR="0058751D" w:rsidRPr="009D6EBC" w:rsidRDefault="0058751D">
            <w:pPr>
              <w:spacing w:after="0"/>
              <w:jc w:val="center"/>
              <w:rPr>
                <w:ins w:id="1607" w:author="arkat" w:date="2017-09-25T14:48:00Z"/>
                <w:rFonts w:asciiTheme="majorHAnsi" w:hAnsiTheme="majorHAnsi" w:cstheme="majorHAnsi"/>
                <w:color w:val="000000"/>
                <w:szCs w:val="24"/>
                <w:lang w:eastAsia="en-GB"/>
                <w:rPrChange w:id="1608" w:author="arkat" w:date="2017-09-26T11:30:00Z">
                  <w:rPr>
                    <w:ins w:id="1609" w:author="arkat" w:date="2017-09-25T14:48:00Z"/>
                    <w:color w:val="000000"/>
                    <w:szCs w:val="24"/>
                    <w:lang w:eastAsia="en-GB"/>
                  </w:rPr>
                </w:rPrChange>
              </w:rPr>
            </w:pPr>
            <w:ins w:id="1610" w:author="arkat" w:date="2017-09-25T14:48:00Z">
              <w:r w:rsidRPr="009D6EBC">
                <w:rPr>
                  <w:rFonts w:asciiTheme="majorHAnsi" w:hAnsiTheme="majorHAnsi" w:cstheme="majorHAnsi"/>
                  <w:color w:val="000000"/>
                  <w:szCs w:val="24"/>
                  <w:lang w:eastAsia="en-GB"/>
                  <w:rPrChange w:id="1611" w:author="arkat" w:date="2017-09-26T11:30:00Z">
                    <w:rPr>
                      <w:color w:val="000000"/>
                      <w:szCs w:val="24"/>
                      <w:lang w:eastAsia="en-GB"/>
                    </w:rPr>
                  </w:rPrChange>
                </w:rPr>
                <w:t>Graphical</w:t>
              </w:r>
            </w:ins>
          </w:p>
        </w:tc>
        <w:tc>
          <w:tcPr>
            <w:tcW w:w="1699" w:type="dxa"/>
            <w:shd w:val="clear" w:color="auto" w:fill="FFFFFF"/>
            <w:hideMark/>
            <w:tcPrChange w:id="1612" w:author="arkat" w:date="2017-09-26T11:29:00Z">
              <w:tcPr>
                <w:tcW w:w="1418" w:type="dxa"/>
                <w:shd w:val="clear" w:color="auto" w:fill="FFFFFF"/>
                <w:hideMark/>
              </w:tcPr>
            </w:tcPrChange>
          </w:tcPr>
          <w:p w14:paraId="34895BA8" w14:textId="77777777" w:rsidR="0058751D" w:rsidRPr="009D6EBC" w:rsidRDefault="0058751D">
            <w:pPr>
              <w:spacing w:after="0"/>
              <w:jc w:val="center"/>
              <w:rPr>
                <w:ins w:id="1613" w:author="arkat" w:date="2017-09-25T14:48:00Z"/>
                <w:rFonts w:asciiTheme="majorHAnsi" w:hAnsiTheme="majorHAnsi" w:cstheme="majorHAnsi"/>
                <w:color w:val="000000"/>
                <w:szCs w:val="24"/>
                <w:lang w:eastAsia="en-GB"/>
                <w:rPrChange w:id="1614" w:author="arkat" w:date="2017-09-26T11:30:00Z">
                  <w:rPr>
                    <w:ins w:id="1615" w:author="arkat" w:date="2017-09-25T14:48:00Z"/>
                    <w:color w:val="000000"/>
                    <w:szCs w:val="24"/>
                    <w:lang w:eastAsia="en-GB"/>
                  </w:rPr>
                </w:rPrChange>
              </w:rPr>
            </w:pPr>
            <w:ins w:id="1616" w:author="arkat" w:date="2017-09-25T14:48:00Z">
              <w:r w:rsidRPr="009D6EBC">
                <w:rPr>
                  <w:rFonts w:asciiTheme="majorHAnsi" w:hAnsiTheme="majorHAnsi" w:cstheme="majorHAnsi"/>
                  <w:color w:val="000000"/>
                  <w:szCs w:val="24"/>
                  <w:lang w:eastAsia="en-GB"/>
                  <w:rPrChange w:id="1617" w:author="arkat" w:date="2017-09-26T11:30:00Z">
                    <w:rPr>
                      <w:color w:val="000000"/>
                      <w:szCs w:val="24"/>
                      <w:lang w:eastAsia="en-GB"/>
                    </w:rPr>
                  </w:rPrChange>
                </w:rPr>
                <w:t>NA</w:t>
              </w:r>
            </w:ins>
          </w:p>
        </w:tc>
        <w:tc>
          <w:tcPr>
            <w:tcW w:w="1417" w:type="dxa"/>
            <w:shd w:val="clear" w:color="auto" w:fill="FFFFFF"/>
            <w:hideMark/>
            <w:tcPrChange w:id="1618" w:author="arkat" w:date="2017-09-26T11:29:00Z">
              <w:tcPr>
                <w:tcW w:w="1417" w:type="dxa"/>
                <w:shd w:val="clear" w:color="auto" w:fill="FFFFFF"/>
                <w:hideMark/>
              </w:tcPr>
            </w:tcPrChange>
          </w:tcPr>
          <w:p w14:paraId="148E1BDE" w14:textId="77777777" w:rsidR="0058751D" w:rsidRPr="009D6EBC" w:rsidRDefault="0058751D">
            <w:pPr>
              <w:spacing w:after="0"/>
              <w:jc w:val="center"/>
              <w:rPr>
                <w:ins w:id="1619" w:author="arkat" w:date="2017-09-25T14:48:00Z"/>
                <w:rFonts w:asciiTheme="majorHAnsi" w:hAnsiTheme="majorHAnsi" w:cstheme="majorHAnsi"/>
                <w:color w:val="000000"/>
                <w:szCs w:val="24"/>
                <w:lang w:eastAsia="en-GB"/>
                <w:rPrChange w:id="1620" w:author="arkat" w:date="2017-09-26T11:30:00Z">
                  <w:rPr>
                    <w:ins w:id="1621" w:author="arkat" w:date="2017-09-25T14:48:00Z"/>
                    <w:color w:val="000000"/>
                    <w:szCs w:val="24"/>
                    <w:lang w:eastAsia="en-GB"/>
                  </w:rPr>
                </w:rPrChange>
              </w:rPr>
            </w:pPr>
            <w:ins w:id="1622" w:author="arkat" w:date="2017-09-25T14:48:00Z">
              <w:r w:rsidRPr="009D6EBC">
                <w:rPr>
                  <w:rFonts w:asciiTheme="majorHAnsi" w:hAnsiTheme="majorHAnsi" w:cstheme="majorHAnsi"/>
                  <w:color w:val="000000"/>
                  <w:szCs w:val="24"/>
                  <w:lang w:eastAsia="en-GB"/>
                  <w:rPrChange w:id="1623" w:author="arkat" w:date="2017-09-26T11:30:00Z">
                    <w:rPr>
                      <w:color w:val="000000"/>
                      <w:szCs w:val="24"/>
                      <w:lang w:eastAsia="en-GB"/>
                    </w:rPr>
                  </w:rPrChange>
                </w:rPr>
                <w:t>Popular</w:t>
              </w:r>
            </w:ins>
          </w:p>
        </w:tc>
      </w:tr>
      <w:tr w:rsidR="0058751D" w:rsidRPr="009D6EBC" w14:paraId="2A41DFAE" w14:textId="77777777" w:rsidTr="009D6EBC">
        <w:trPr>
          <w:trHeight w:val="225"/>
          <w:jc w:val="center"/>
          <w:ins w:id="1624" w:author="arkat" w:date="2017-09-25T14:48:00Z"/>
          <w:trPrChange w:id="1625" w:author="arkat" w:date="2017-09-26T11:29:00Z">
            <w:trPr>
              <w:trHeight w:val="225"/>
              <w:jc w:val="center"/>
            </w:trPr>
          </w:trPrChange>
        </w:trPr>
        <w:tc>
          <w:tcPr>
            <w:tcW w:w="1928" w:type="dxa"/>
            <w:shd w:val="clear" w:color="auto" w:fill="FFFFFF"/>
            <w:hideMark/>
            <w:tcPrChange w:id="1626" w:author="arkat" w:date="2017-09-26T11:29:00Z">
              <w:tcPr>
                <w:tcW w:w="1701" w:type="dxa"/>
                <w:shd w:val="clear" w:color="auto" w:fill="FFFFFF"/>
                <w:hideMark/>
              </w:tcPr>
            </w:tcPrChange>
          </w:tcPr>
          <w:p w14:paraId="01EB7339" w14:textId="77777777" w:rsidR="0058751D" w:rsidRPr="009D6EBC" w:rsidRDefault="0058751D" w:rsidP="003347FA">
            <w:pPr>
              <w:spacing w:after="0"/>
              <w:rPr>
                <w:ins w:id="1627" w:author="arkat" w:date="2017-09-25T14:48:00Z"/>
                <w:rFonts w:asciiTheme="majorHAnsi" w:hAnsiTheme="majorHAnsi" w:cstheme="majorHAnsi"/>
                <w:color w:val="000000"/>
                <w:szCs w:val="24"/>
                <w:lang w:eastAsia="en-GB"/>
                <w:rPrChange w:id="1628" w:author="arkat" w:date="2017-09-26T11:30:00Z">
                  <w:rPr>
                    <w:ins w:id="1629" w:author="arkat" w:date="2017-09-25T14:48:00Z"/>
                    <w:color w:val="000000"/>
                    <w:szCs w:val="24"/>
                    <w:lang w:eastAsia="en-GB"/>
                  </w:rPr>
                </w:rPrChange>
              </w:rPr>
            </w:pPr>
            <w:ins w:id="1630" w:author="arkat" w:date="2017-09-25T14:48:00Z">
              <w:r w:rsidRPr="009D6EBC">
                <w:rPr>
                  <w:rFonts w:asciiTheme="majorHAnsi" w:hAnsiTheme="majorHAnsi" w:cstheme="majorHAnsi"/>
                  <w:color w:val="000000"/>
                  <w:szCs w:val="24"/>
                  <w:lang w:eastAsia="en-GB"/>
                  <w:rPrChange w:id="1631" w:author="arkat" w:date="2017-09-26T11:30:00Z">
                    <w:rPr>
                      <w:color w:val="000000"/>
                      <w:szCs w:val="24"/>
                      <w:lang w:eastAsia="en-GB"/>
                    </w:rPr>
                  </w:rPrChange>
                </w:rPr>
                <w:t>UML-AD</w:t>
              </w:r>
            </w:ins>
          </w:p>
        </w:tc>
        <w:tc>
          <w:tcPr>
            <w:tcW w:w="2610" w:type="dxa"/>
            <w:shd w:val="clear" w:color="auto" w:fill="FFFFFF"/>
            <w:hideMark/>
            <w:tcPrChange w:id="1632" w:author="arkat" w:date="2017-09-26T11:29:00Z">
              <w:tcPr>
                <w:tcW w:w="3118" w:type="dxa"/>
                <w:shd w:val="clear" w:color="auto" w:fill="FFFFFF"/>
                <w:hideMark/>
              </w:tcPr>
            </w:tcPrChange>
          </w:tcPr>
          <w:p w14:paraId="40AFF12D" w14:textId="77777777" w:rsidR="0058751D" w:rsidRPr="009D6EBC" w:rsidRDefault="0058751D">
            <w:pPr>
              <w:spacing w:after="0"/>
              <w:jc w:val="center"/>
              <w:rPr>
                <w:ins w:id="1633" w:author="arkat" w:date="2017-09-25T14:48:00Z"/>
                <w:rFonts w:asciiTheme="majorHAnsi" w:hAnsiTheme="majorHAnsi" w:cstheme="majorHAnsi"/>
                <w:color w:val="000000"/>
                <w:szCs w:val="24"/>
                <w:lang w:eastAsia="en-GB"/>
                <w:rPrChange w:id="1634" w:author="arkat" w:date="2017-09-26T11:30:00Z">
                  <w:rPr>
                    <w:ins w:id="1635" w:author="arkat" w:date="2017-09-25T14:48:00Z"/>
                    <w:color w:val="000000"/>
                    <w:szCs w:val="24"/>
                    <w:lang w:eastAsia="en-GB"/>
                  </w:rPr>
                </w:rPrChange>
              </w:rPr>
            </w:pPr>
            <w:ins w:id="1636" w:author="arkat" w:date="2017-09-25T14:48:00Z">
              <w:r w:rsidRPr="009D6EBC">
                <w:rPr>
                  <w:rFonts w:asciiTheme="majorHAnsi" w:hAnsiTheme="majorHAnsi" w:cstheme="majorHAnsi"/>
                  <w:color w:val="000000"/>
                  <w:szCs w:val="24"/>
                  <w:lang w:eastAsia="en-GB"/>
                  <w:rPrChange w:id="1637" w:author="arkat" w:date="2017-09-26T11:30:00Z">
                    <w:rPr>
                      <w:color w:val="000000"/>
                      <w:szCs w:val="24"/>
                      <w:lang w:eastAsia="en-GB"/>
                    </w:rPr>
                  </w:rPrChange>
                </w:rPr>
                <w:t>Graphical</w:t>
              </w:r>
            </w:ins>
          </w:p>
        </w:tc>
        <w:tc>
          <w:tcPr>
            <w:tcW w:w="1699" w:type="dxa"/>
            <w:shd w:val="clear" w:color="auto" w:fill="FFFFFF"/>
            <w:hideMark/>
            <w:tcPrChange w:id="1638" w:author="arkat" w:date="2017-09-26T11:29:00Z">
              <w:tcPr>
                <w:tcW w:w="1418" w:type="dxa"/>
                <w:shd w:val="clear" w:color="auto" w:fill="FFFFFF"/>
                <w:hideMark/>
              </w:tcPr>
            </w:tcPrChange>
          </w:tcPr>
          <w:p w14:paraId="38C43047" w14:textId="77777777" w:rsidR="0058751D" w:rsidRPr="009D6EBC" w:rsidRDefault="0058751D">
            <w:pPr>
              <w:spacing w:after="0"/>
              <w:jc w:val="center"/>
              <w:rPr>
                <w:ins w:id="1639" w:author="arkat" w:date="2017-09-25T14:48:00Z"/>
                <w:rFonts w:asciiTheme="majorHAnsi" w:hAnsiTheme="majorHAnsi" w:cstheme="majorHAnsi"/>
                <w:color w:val="000000"/>
                <w:szCs w:val="24"/>
                <w:lang w:eastAsia="en-GB"/>
                <w:rPrChange w:id="1640" w:author="arkat" w:date="2017-09-26T11:30:00Z">
                  <w:rPr>
                    <w:ins w:id="1641" w:author="arkat" w:date="2017-09-25T14:48:00Z"/>
                    <w:color w:val="000000"/>
                    <w:szCs w:val="24"/>
                    <w:lang w:eastAsia="en-GB"/>
                  </w:rPr>
                </w:rPrChange>
              </w:rPr>
            </w:pPr>
            <w:ins w:id="1642" w:author="arkat" w:date="2017-09-25T14:48:00Z">
              <w:r w:rsidRPr="009D6EBC">
                <w:rPr>
                  <w:rFonts w:asciiTheme="majorHAnsi" w:hAnsiTheme="majorHAnsi" w:cstheme="majorHAnsi"/>
                  <w:color w:val="000000"/>
                  <w:szCs w:val="24"/>
                  <w:lang w:eastAsia="en-GB"/>
                  <w:rPrChange w:id="1643" w:author="arkat" w:date="2017-09-26T11:30:00Z">
                    <w:rPr>
                      <w:color w:val="000000"/>
                      <w:szCs w:val="24"/>
                      <w:lang w:eastAsia="en-GB"/>
                    </w:rPr>
                  </w:rPrChange>
                </w:rPr>
                <w:t>Yes</w:t>
              </w:r>
            </w:ins>
          </w:p>
        </w:tc>
        <w:tc>
          <w:tcPr>
            <w:tcW w:w="1417" w:type="dxa"/>
            <w:shd w:val="clear" w:color="auto" w:fill="FFFFFF"/>
            <w:hideMark/>
            <w:tcPrChange w:id="1644" w:author="arkat" w:date="2017-09-26T11:29:00Z">
              <w:tcPr>
                <w:tcW w:w="1417" w:type="dxa"/>
                <w:shd w:val="clear" w:color="auto" w:fill="FFFFFF"/>
                <w:hideMark/>
              </w:tcPr>
            </w:tcPrChange>
          </w:tcPr>
          <w:p w14:paraId="597CF7F9" w14:textId="77777777" w:rsidR="0058751D" w:rsidRPr="009D6EBC" w:rsidRDefault="0058751D">
            <w:pPr>
              <w:spacing w:after="0"/>
              <w:jc w:val="center"/>
              <w:rPr>
                <w:ins w:id="1645" w:author="arkat" w:date="2017-09-25T14:48:00Z"/>
                <w:rFonts w:asciiTheme="majorHAnsi" w:hAnsiTheme="majorHAnsi" w:cstheme="majorHAnsi"/>
                <w:color w:val="000000"/>
                <w:szCs w:val="24"/>
                <w:lang w:eastAsia="en-GB"/>
                <w:rPrChange w:id="1646" w:author="arkat" w:date="2017-09-26T11:30:00Z">
                  <w:rPr>
                    <w:ins w:id="1647" w:author="arkat" w:date="2017-09-25T14:48:00Z"/>
                    <w:color w:val="000000"/>
                    <w:szCs w:val="24"/>
                    <w:lang w:eastAsia="en-GB"/>
                  </w:rPr>
                </w:rPrChange>
              </w:rPr>
            </w:pPr>
            <w:ins w:id="1648" w:author="arkat" w:date="2017-09-25T14:48:00Z">
              <w:r w:rsidRPr="009D6EBC">
                <w:rPr>
                  <w:rFonts w:asciiTheme="majorHAnsi" w:hAnsiTheme="majorHAnsi" w:cstheme="majorHAnsi"/>
                  <w:color w:val="000000"/>
                  <w:szCs w:val="24"/>
                  <w:lang w:eastAsia="en-GB"/>
                  <w:rPrChange w:id="1649" w:author="arkat" w:date="2017-09-26T11:30:00Z">
                    <w:rPr>
                      <w:color w:val="000000"/>
                      <w:szCs w:val="24"/>
                      <w:lang w:eastAsia="en-GB"/>
                    </w:rPr>
                  </w:rPrChange>
                </w:rPr>
                <w:t>Popular</w:t>
              </w:r>
            </w:ins>
          </w:p>
        </w:tc>
      </w:tr>
      <w:tr w:rsidR="0058751D" w:rsidRPr="009D6EBC" w14:paraId="50765240" w14:textId="77777777" w:rsidTr="009D6EBC">
        <w:trPr>
          <w:trHeight w:val="210"/>
          <w:jc w:val="center"/>
          <w:ins w:id="1650" w:author="arkat" w:date="2017-09-25T14:48:00Z"/>
          <w:trPrChange w:id="1651" w:author="arkat" w:date="2017-09-26T11:29:00Z">
            <w:trPr>
              <w:trHeight w:val="210"/>
              <w:jc w:val="center"/>
            </w:trPr>
          </w:trPrChange>
        </w:trPr>
        <w:tc>
          <w:tcPr>
            <w:tcW w:w="1928" w:type="dxa"/>
            <w:shd w:val="clear" w:color="auto" w:fill="FFFFFF"/>
            <w:hideMark/>
            <w:tcPrChange w:id="1652" w:author="arkat" w:date="2017-09-26T11:29:00Z">
              <w:tcPr>
                <w:tcW w:w="1701" w:type="dxa"/>
                <w:shd w:val="clear" w:color="auto" w:fill="FFFFFF"/>
                <w:hideMark/>
              </w:tcPr>
            </w:tcPrChange>
          </w:tcPr>
          <w:p w14:paraId="3C2ECFFB" w14:textId="77777777" w:rsidR="0058751D" w:rsidRPr="009D6EBC" w:rsidRDefault="0058751D" w:rsidP="003347FA">
            <w:pPr>
              <w:spacing w:after="0"/>
              <w:rPr>
                <w:ins w:id="1653" w:author="arkat" w:date="2017-09-25T14:48:00Z"/>
                <w:rFonts w:asciiTheme="majorHAnsi" w:hAnsiTheme="majorHAnsi" w:cstheme="majorHAnsi"/>
                <w:color w:val="000000"/>
                <w:szCs w:val="24"/>
                <w:lang w:eastAsia="en-GB"/>
                <w:rPrChange w:id="1654" w:author="arkat" w:date="2017-09-26T11:30:00Z">
                  <w:rPr>
                    <w:ins w:id="1655" w:author="arkat" w:date="2017-09-25T14:48:00Z"/>
                    <w:color w:val="000000"/>
                    <w:szCs w:val="24"/>
                    <w:lang w:eastAsia="en-GB"/>
                  </w:rPr>
                </w:rPrChange>
              </w:rPr>
            </w:pPr>
            <w:ins w:id="1656" w:author="arkat" w:date="2017-09-25T14:48:00Z">
              <w:r w:rsidRPr="009D6EBC">
                <w:rPr>
                  <w:rFonts w:asciiTheme="majorHAnsi" w:hAnsiTheme="majorHAnsi" w:cstheme="majorHAnsi"/>
                  <w:color w:val="000000"/>
                  <w:szCs w:val="24"/>
                  <w:lang w:eastAsia="en-GB"/>
                  <w:rPrChange w:id="1657" w:author="arkat" w:date="2017-09-26T11:30:00Z">
                    <w:rPr>
                      <w:color w:val="000000"/>
                      <w:szCs w:val="24"/>
                      <w:lang w:eastAsia="en-GB"/>
                    </w:rPr>
                  </w:rPrChange>
                </w:rPr>
                <w:t>RAD</w:t>
              </w:r>
            </w:ins>
          </w:p>
        </w:tc>
        <w:tc>
          <w:tcPr>
            <w:tcW w:w="2610" w:type="dxa"/>
            <w:shd w:val="clear" w:color="auto" w:fill="FFFFFF"/>
            <w:hideMark/>
            <w:tcPrChange w:id="1658" w:author="arkat" w:date="2017-09-26T11:29:00Z">
              <w:tcPr>
                <w:tcW w:w="3118" w:type="dxa"/>
                <w:shd w:val="clear" w:color="auto" w:fill="FFFFFF"/>
                <w:hideMark/>
              </w:tcPr>
            </w:tcPrChange>
          </w:tcPr>
          <w:p w14:paraId="6AEDABBE" w14:textId="77777777" w:rsidR="0058751D" w:rsidRPr="009D6EBC" w:rsidRDefault="0058751D">
            <w:pPr>
              <w:spacing w:after="0"/>
              <w:jc w:val="center"/>
              <w:rPr>
                <w:ins w:id="1659" w:author="arkat" w:date="2017-09-25T14:48:00Z"/>
                <w:rFonts w:asciiTheme="majorHAnsi" w:hAnsiTheme="majorHAnsi" w:cstheme="majorHAnsi"/>
                <w:color w:val="000000"/>
                <w:szCs w:val="24"/>
                <w:lang w:eastAsia="en-GB"/>
                <w:rPrChange w:id="1660" w:author="arkat" w:date="2017-09-26T11:30:00Z">
                  <w:rPr>
                    <w:ins w:id="1661" w:author="arkat" w:date="2017-09-25T14:48:00Z"/>
                    <w:color w:val="000000"/>
                    <w:szCs w:val="24"/>
                    <w:lang w:eastAsia="en-GB"/>
                  </w:rPr>
                </w:rPrChange>
              </w:rPr>
            </w:pPr>
            <w:ins w:id="1662" w:author="arkat" w:date="2017-09-25T14:48:00Z">
              <w:r w:rsidRPr="009D6EBC">
                <w:rPr>
                  <w:rFonts w:asciiTheme="majorHAnsi" w:hAnsiTheme="majorHAnsi" w:cstheme="majorHAnsi"/>
                  <w:color w:val="000000"/>
                  <w:szCs w:val="24"/>
                  <w:lang w:eastAsia="en-GB"/>
                  <w:rPrChange w:id="1663" w:author="arkat" w:date="2017-09-26T11:30:00Z">
                    <w:rPr>
                      <w:color w:val="000000"/>
                      <w:szCs w:val="24"/>
                      <w:lang w:eastAsia="en-GB"/>
                    </w:rPr>
                  </w:rPrChange>
                </w:rPr>
                <w:t>Graphical</w:t>
              </w:r>
            </w:ins>
          </w:p>
        </w:tc>
        <w:tc>
          <w:tcPr>
            <w:tcW w:w="1699" w:type="dxa"/>
            <w:shd w:val="clear" w:color="auto" w:fill="FFFFFF"/>
            <w:hideMark/>
            <w:tcPrChange w:id="1664" w:author="arkat" w:date="2017-09-26T11:29:00Z">
              <w:tcPr>
                <w:tcW w:w="1418" w:type="dxa"/>
                <w:shd w:val="clear" w:color="auto" w:fill="FFFFFF"/>
                <w:hideMark/>
              </w:tcPr>
            </w:tcPrChange>
          </w:tcPr>
          <w:p w14:paraId="3AE296E1" w14:textId="77777777" w:rsidR="0058751D" w:rsidRPr="009D6EBC" w:rsidRDefault="0058751D">
            <w:pPr>
              <w:spacing w:after="0"/>
              <w:jc w:val="center"/>
              <w:rPr>
                <w:ins w:id="1665" w:author="arkat" w:date="2017-09-25T14:48:00Z"/>
                <w:rFonts w:asciiTheme="majorHAnsi" w:hAnsiTheme="majorHAnsi" w:cstheme="majorHAnsi"/>
                <w:color w:val="000000"/>
                <w:szCs w:val="24"/>
                <w:lang w:eastAsia="en-GB"/>
                <w:rPrChange w:id="1666" w:author="arkat" w:date="2017-09-26T11:30:00Z">
                  <w:rPr>
                    <w:ins w:id="1667" w:author="arkat" w:date="2017-09-25T14:48:00Z"/>
                    <w:color w:val="000000"/>
                    <w:szCs w:val="24"/>
                    <w:lang w:eastAsia="en-GB"/>
                  </w:rPr>
                </w:rPrChange>
              </w:rPr>
            </w:pPr>
            <w:ins w:id="1668" w:author="arkat" w:date="2017-09-25T14:48:00Z">
              <w:r w:rsidRPr="009D6EBC">
                <w:rPr>
                  <w:rFonts w:asciiTheme="majorHAnsi" w:hAnsiTheme="majorHAnsi" w:cstheme="majorHAnsi"/>
                  <w:color w:val="000000"/>
                  <w:szCs w:val="24"/>
                  <w:lang w:eastAsia="en-GB"/>
                  <w:rPrChange w:id="1669" w:author="arkat" w:date="2017-09-26T11:30:00Z">
                    <w:rPr>
                      <w:color w:val="000000"/>
                      <w:szCs w:val="24"/>
                      <w:lang w:eastAsia="en-GB"/>
                    </w:rPr>
                  </w:rPrChange>
                </w:rPr>
                <w:t>Yes</w:t>
              </w:r>
            </w:ins>
          </w:p>
        </w:tc>
        <w:tc>
          <w:tcPr>
            <w:tcW w:w="1417" w:type="dxa"/>
            <w:shd w:val="clear" w:color="auto" w:fill="FFFFFF"/>
            <w:hideMark/>
            <w:tcPrChange w:id="1670" w:author="arkat" w:date="2017-09-26T11:29:00Z">
              <w:tcPr>
                <w:tcW w:w="1417" w:type="dxa"/>
                <w:shd w:val="clear" w:color="auto" w:fill="FFFFFF"/>
                <w:hideMark/>
              </w:tcPr>
            </w:tcPrChange>
          </w:tcPr>
          <w:p w14:paraId="21C2FD26" w14:textId="77777777" w:rsidR="0058751D" w:rsidRPr="009D6EBC" w:rsidRDefault="0058751D">
            <w:pPr>
              <w:spacing w:after="0"/>
              <w:jc w:val="center"/>
              <w:rPr>
                <w:ins w:id="1671" w:author="arkat" w:date="2017-09-25T14:48:00Z"/>
                <w:rFonts w:asciiTheme="majorHAnsi" w:hAnsiTheme="majorHAnsi" w:cstheme="majorHAnsi"/>
                <w:color w:val="000000"/>
                <w:szCs w:val="24"/>
                <w:lang w:eastAsia="en-GB"/>
                <w:rPrChange w:id="1672" w:author="arkat" w:date="2017-09-26T11:30:00Z">
                  <w:rPr>
                    <w:ins w:id="1673" w:author="arkat" w:date="2017-09-25T14:48:00Z"/>
                    <w:color w:val="000000"/>
                    <w:szCs w:val="24"/>
                    <w:lang w:eastAsia="en-GB"/>
                  </w:rPr>
                </w:rPrChange>
              </w:rPr>
            </w:pPr>
            <w:ins w:id="1674" w:author="arkat" w:date="2017-09-25T14:48:00Z">
              <w:r w:rsidRPr="009D6EBC">
                <w:rPr>
                  <w:rFonts w:asciiTheme="majorHAnsi" w:hAnsiTheme="majorHAnsi" w:cstheme="majorHAnsi"/>
                  <w:color w:val="000000"/>
                  <w:szCs w:val="24"/>
                  <w:lang w:eastAsia="en-GB"/>
                  <w:rPrChange w:id="1675" w:author="arkat" w:date="2017-09-26T11:30:00Z">
                    <w:rPr>
                      <w:color w:val="000000"/>
                      <w:szCs w:val="24"/>
                      <w:lang w:eastAsia="en-GB"/>
                    </w:rPr>
                  </w:rPrChange>
                </w:rPr>
                <w:t>NA</w:t>
              </w:r>
            </w:ins>
          </w:p>
        </w:tc>
      </w:tr>
      <w:tr w:rsidR="0058751D" w:rsidRPr="009D6EBC" w14:paraId="367E0793" w14:textId="77777777" w:rsidTr="009D6EBC">
        <w:trPr>
          <w:trHeight w:val="222"/>
          <w:jc w:val="center"/>
          <w:ins w:id="1676" w:author="arkat" w:date="2017-09-25T14:48:00Z"/>
          <w:trPrChange w:id="1677" w:author="arkat" w:date="2017-09-26T11:29:00Z">
            <w:trPr>
              <w:trHeight w:val="222"/>
              <w:jc w:val="center"/>
            </w:trPr>
          </w:trPrChange>
        </w:trPr>
        <w:tc>
          <w:tcPr>
            <w:tcW w:w="1928" w:type="dxa"/>
            <w:shd w:val="clear" w:color="auto" w:fill="FFFFFF"/>
            <w:hideMark/>
            <w:tcPrChange w:id="1678" w:author="arkat" w:date="2017-09-26T11:29:00Z">
              <w:tcPr>
                <w:tcW w:w="1701" w:type="dxa"/>
                <w:shd w:val="clear" w:color="auto" w:fill="FFFFFF"/>
                <w:hideMark/>
              </w:tcPr>
            </w:tcPrChange>
          </w:tcPr>
          <w:p w14:paraId="663E4AF9" w14:textId="77777777" w:rsidR="0058751D" w:rsidRPr="009D6EBC" w:rsidRDefault="0058751D" w:rsidP="003347FA">
            <w:pPr>
              <w:spacing w:after="0"/>
              <w:rPr>
                <w:ins w:id="1679" w:author="arkat" w:date="2017-09-25T14:48:00Z"/>
                <w:rFonts w:asciiTheme="majorHAnsi" w:hAnsiTheme="majorHAnsi" w:cstheme="majorHAnsi"/>
                <w:color w:val="000000"/>
                <w:szCs w:val="24"/>
                <w:lang w:eastAsia="en-GB"/>
                <w:rPrChange w:id="1680" w:author="arkat" w:date="2017-09-26T11:30:00Z">
                  <w:rPr>
                    <w:ins w:id="1681" w:author="arkat" w:date="2017-09-25T14:48:00Z"/>
                    <w:color w:val="000000"/>
                    <w:szCs w:val="24"/>
                    <w:lang w:eastAsia="en-GB"/>
                  </w:rPr>
                </w:rPrChange>
              </w:rPr>
            </w:pPr>
            <w:ins w:id="1682" w:author="arkat" w:date="2017-09-25T14:48:00Z">
              <w:r w:rsidRPr="009D6EBC">
                <w:rPr>
                  <w:rFonts w:asciiTheme="majorHAnsi" w:hAnsiTheme="majorHAnsi" w:cstheme="majorHAnsi"/>
                  <w:color w:val="000000"/>
                  <w:szCs w:val="24"/>
                  <w:lang w:eastAsia="en-GB"/>
                  <w:rPrChange w:id="1683" w:author="arkat" w:date="2017-09-26T11:30:00Z">
                    <w:rPr>
                      <w:color w:val="000000"/>
                      <w:szCs w:val="24"/>
                      <w:lang w:eastAsia="en-GB"/>
                    </w:rPr>
                  </w:rPrChange>
                </w:rPr>
                <w:t>YAWL</w:t>
              </w:r>
            </w:ins>
          </w:p>
        </w:tc>
        <w:tc>
          <w:tcPr>
            <w:tcW w:w="2610" w:type="dxa"/>
            <w:shd w:val="clear" w:color="auto" w:fill="FFFFFF"/>
            <w:hideMark/>
            <w:tcPrChange w:id="1684" w:author="arkat" w:date="2017-09-26T11:29:00Z">
              <w:tcPr>
                <w:tcW w:w="3118" w:type="dxa"/>
                <w:shd w:val="clear" w:color="auto" w:fill="FFFFFF"/>
                <w:hideMark/>
              </w:tcPr>
            </w:tcPrChange>
          </w:tcPr>
          <w:p w14:paraId="7ECF179B" w14:textId="77777777" w:rsidR="0058751D" w:rsidRPr="009D6EBC" w:rsidRDefault="0058751D">
            <w:pPr>
              <w:spacing w:after="0"/>
              <w:jc w:val="center"/>
              <w:rPr>
                <w:ins w:id="1685" w:author="arkat" w:date="2017-09-25T14:48:00Z"/>
                <w:rFonts w:asciiTheme="majorHAnsi" w:hAnsiTheme="majorHAnsi" w:cstheme="majorHAnsi"/>
                <w:color w:val="000000"/>
                <w:szCs w:val="24"/>
                <w:lang w:eastAsia="en-GB"/>
                <w:rPrChange w:id="1686" w:author="arkat" w:date="2017-09-26T11:30:00Z">
                  <w:rPr>
                    <w:ins w:id="1687" w:author="arkat" w:date="2017-09-25T14:48:00Z"/>
                    <w:color w:val="000000"/>
                    <w:szCs w:val="24"/>
                    <w:lang w:eastAsia="en-GB"/>
                  </w:rPr>
                </w:rPrChange>
              </w:rPr>
            </w:pPr>
            <w:ins w:id="1688" w:author="arkat" w:date="2017-09-25T14:48:00Z">
              <w:r w:rsidRPr="009D6EBC">
                <w:rPr>
                  <w:rFonts w:asciiTheme="majorHAnsi" w:hAnsiTheme="majorHAnsi" w:cstheme="majorHAnsi"/>
                  <w:color w:val="000000"/>
                  <w:szCs w:val="24"/>
                  <w:lang w:eastAsia="en-GB"/>
                  <w:rPrChange w:id="1689" w:author="arkat" w:date="2017-09-26T11:30:00Z">
                    <w:rPr>
                      <w:color w:val="000000"/>
                      <w:szCs w:val="24"/>
                      <w:lang w:eastAsia="en-GB"/>
                    </w:rPr>
                  </w:rPrChange>
                </w:rPr>
                <w:t>Graphical/ Execution</w:t>
              </w:r>
            </w:ins>
          </w:p>
        </w:tc>
        <w:tc>
          <w:tcPr>
            <w:tcW w:w="1699" w:type="dxa"/>
            <w:shd w:val="clear" w:color="auto" w:fill="FFFFFF"/>
            <w:hideMark/>
            <w:tcPrChange w:id="1690" w:author="arkat" w:date="2017-09-26T11:29:00Z">
              <w:tcPr>
                <w:tcW w:w="1418" w:type="dxa"/>
                <w:shd w:val="clear" w:color="auto" w:fill="FFFFFF"/>
                <w:hideMark/>
              </w:tcPr>
            </w:tcPrChange>
          </w:tcPr>
          <w:p w14:paraId="69C99DC0" w14:textId="77777777" w:rsidR="0058751D" w:rsidRPr="009D6EBC" w:rsidRDefault="0058751D">
            <w:pPr>
              <w:spacing w:after="0"/>
              <w:jc w:val="center"/>
              <w:rPr>
                <w:ins w:id="1691" w:author="arkat" w:date="2017-09-25T14:48:00Z"/>
                <w:rFonts w:asciiTheme="majorHAnsi" w:hAnsiTheme="majorHAnsi" w:cstheme="majorHAnsi"/>
                <w:color w:val="000000"/>
                <w:szCs w:val="24"/>
                <w:lang w:eastAsia="en-GB"/>
                <w:rPrChange w:id="1692" w:author="arkat" w:date="2017-09-26T11:30:00Z">
                  <w:rPr>
                    <w:ins w:id="1693" w:author="arkat" w:date="2017-09-25T14:48:00Z"/>
                    <w:color w:val="000000"/>
                    <w:szCs w:val="24"/>
                    <w:lang w:eastAsia="en-GB"/>
                  </w:rPr>
                </w:rPrChange>
              </w:rPr>
            </w:pPr>
            <w:ins w:id="1694" w:author="arkat" w:date="2017-09-25T14:48:00Z">
              <w:r w:rsidRPr="009D6EBC">
                <w:rPr>
                  <w:rFonts w:asciiTheme="majorHAnsi" w:hAnsiTheme="majorHAnsi" w:cstheme="majorHAnsi"/>
                  <w:color w:val="000000"/>
                  <w:szCs w:val="24"/>
                  <w:lang w:eastAsia="en-GB"/>
                  <w:rPrChange w:id="1695" w:author="arkat" w:date="2017-09-26T11:30:00Z">
                    <w:rPr>
                      <w:color w:val="000000"/>
                      <w:szCs w:val="24"/>
                      <w:lang w:eastAsia="en-GB"/>
                    </w:rPr>
                  </w:rPrChange>
                </w:rPr>
                <w:t>No</w:t>
              </w:r>
            </w:ins>
          </w:p>
        </w:tc>
        <w:tc>
          <w:tcPr>
            <w:tcW w:w="1417" w:type="dxa"/>
            <w:shd w:val="clear" w:color="auto" w:fill="FFFFFF"/>
            <w:hideMark/>
            <w:tcPrChange w:id="1696" w:author="arkat" w:date="2017-09-26T11:29:00Z">
              <w:tcPr>
                <w:tcW w:w="1417" w:type="dxa"/>
                <w:shd w:val="clear" w:color="auto" w:fill="FFFFFF"/>
                <w:hideMark/>
              </w:tcPr>
            </w:tcPrChange>
          </w:tcPr>
          <w:p w14:paraId="76B5C61C" w14:textId="77777777" w:rsidR="0058751D" w:rsidRPr="009D6EBC" w:rsidRDefault="0058751D">
            <w:pPr>
              <w:spacing w:after="0"/>
              <w:jc w:val="center"/>
              <w:rPr>
                <w:ins w:id="1697" w:author="arkat" w:date="2017-09-25T14:48:00Z"/>
                <w:rFonts w:asciiTheme="majorHAnsi" w:hAnsiTheme="majorHAnsi" w:cstheme="majorHAnsi"/>
                <w:color w:val="000000"/>
                <w:szCs w:val="24"/>
                <w:lang w:eastAsia="en-GB"/>
                <w:rPrChange w:id="1698" w:author="arkat" w:date="2017-09-26T11:30:00Z">
                  <w:rPr>
                    <w:ins w:id="1699" w:author="arkat" w:date="2017-09-25T14:48:00Z"/>
                    <w:color w:val="000000"/>
                    <w:szCs w:val="24"/>
                    <w:lang w:eastAsia="en-GB"/>
                  </w:rPr>
                </w:rPrChange>
              </w:rPr>
            </w:pPr>
            <w:ins w:id="1700" w:author="arkat" w:date="2017-09-25T14:48:00Z">
              <w:r w:rsidRPr="009D6EBC">
                <w:rPr>
                  <w:rFonts w:asciiTheme="majorHAnsi" w:hAnsiTheme="majorHAnsi" w:cstheme="majorHAnsi"/>
                  <w:color w:val="000000"/>
                  <w:szCs w:val="24"/>
                  <w:lang w:eastAsia="en-GB"/>
                  <w:rPrChange w:id="1701" w:author="arkat" w:date="2017-09-26T11:30:00Z">
                    <w:rPr>
                      <w:color w:val="000000"/>
                      <w:szCs w:val="24"/>
                      <w:lang w:eastAsia="en-GB"/>
                    </w:rPr>
                  </w:rPrChange>
                </w:rPr>
                <w:t>Stable</w:t>
              </w:r>
            </w:ins>
          </w:p>
        </w:tc>
      </w:tr>
      <w:tr w:rsidR="0058751D" w:rsidRPr="009D6EBC" w14:paraId="34EDEBD9" w14:textId="77777777" w:rsidTr="009D6EBC">
        <w:trPr>
          <w:trHeight w:val="186"/>
          <w:jc w:val="center"/>
          <w:ins w:id="1702" w:author="arkat" w:date="2017-09-25T14:48:00Z"/>
          <w:trPrChange w:id="1703" w:author="arkat" w:date="2017-09-26T11:29:00Z">
            <w:trPr>
              <w:trHeight w:val="186"/>
              <w:jc w:val="center"/>
            </w:trPr>
          </w:trPrChange>
        </w:trPr>
        <w:tc>
          <w:tcPr>
            <w:tcW w:w="1928" w:type="dxa"/>
            <w:shd w:val="clear" w:color="auto" w:fill="FFFFFF"/>
            <w:hideMark/>
            <w:tcPrChange w:id="1704" w:author="arkat" w:date="2017-09-26T11:29:00Z">
              <w:tcPr>
                <w:tcW w:w="1701" w:type="dxa"/>
                <w:shd w:val="clear" w:color="auto" w:fill="FFFFFF"/>
                <w:hideMark/>
              </w:tcPr>
            </w:tcPrChange>
          </w:tcPr>
          <w:p w14:paraId="1BF55F5B" w14:textId="77777777" w:rsidR="0058751D" w:rsidRPr="009D6EBC" w:rsidRDefault="0058751D" w:rsidP="003347FA">
            <w:pPr>
              <w:spacing w:after="0"/>
              <w:rPr>
                <w:ins w:id="1705" w:author="arkat" w:date="2017-09-25T14:48:00Z"/>
                <w:rFonts w:asciiTheme="majorHAnsi" w:hAnsiTheme="majorHAnsi" w:cstheme="majorHAnsi"/>
                <w:color w:val="000000"/>
                <w:szCs w:val="24"/>
                <w:lang w:eastAsia="en-GB"/>
                <w:rPrChange w:id="1706" w:author="arkat" w:date="2017-09-26T11:30:00Z">
                  <w:rPr>
                    <w:ins w:id="1707" w:author="arkat" w:date="2017-09-25T14:48:00Z"/>
                    <w:color w:val="000000"/>
                    <w:szCs w:val="24"/>
                    <w:lang w:eastAsia="en-GB"/>
                  </w:rPr>
                </w:rPrChange>
              </w:rPr>
            </w:pPr>
            <w:ins w:id="1708" w:author="arkat" w:date="2017-09-25T14:48:00Z">
              <w:r w:rsidRPr="009D6EBC">
                <w:rPr>
                  <w:rFonts w:asciiTheme="majorHAnsi" w:hAnsiTheme="majorHAnsi" w:cstheme="majorHAnsi"/>
                  <w:color w:val="000000"/>
                  <w:szCs w:val="24"/>
                  <w:lang w:eastAsia="en-GB"/>
                  <w:rPrChange w:id="1709" w:author="arkat" w:date="2017-09-26T11:30:00Z">
                    <w:rPr>
                      <w:color w:val="000000"/>
                      <w:szCs w:val="24"/>
                      <w:lang w:eastAsia="en-GB"/>
                    </w:rPr>
                  </w:rPrChange>
                </w:rPr>
                <w:t>Petri-nets</w:t>
              </w:r>
            </w:ins>
          </w:p>
        </w:tc>
        <w:tc>
          <w:tcPr>
            <w:tcW w:w="2610" w:type="dxa"/>
            <w:shd w:val="clear" w:color="auto" w:fill="FFFFFF"/>
            <w:hideMark/>
            <w:tcPrChange w:id="1710" w:author="arkat" w:date="2017-09-26T11:29:00Z">
              <w:tcPr>
                <w:tcW w:w="3118" w:type="dxa"/>
                <w:shd w:val="clear" w:color="auto" w:fill="FFFFFF"/>
                <w:hideMark/>
              </w:tcPr>
            </w:tcPrChange>
          </w:tcPr>
          <w:p w14:paraId="2F57EE71" w14:textId="77777777" w:rsidR="0058751D" w:rsidRPr="009D6EBC" w:rsidRDefault="0058751D">
            <w:pPr>
              <w:spacing w:after="0"/>
              <w:jc w:val="center"/>
              <w:rPr>
                <w:ins w:id="1711" w:author="arkat" w:date="2017-09-25T14:48:00Z"/>
                <w:rFonts w:asciiTheme="majorHAnsi" w:hAnsiTheme="majorHAnsi" w:cstheme="majorHAnsi"/>
                <w:color w:val="000000"/>
                <w:szCs w:val="24"/>
                <w:lang w:eastAsia="en-GB"/>
                <w:rPrChange w:id="1712" w:author="arkat" w:date="2017-09-26T11:30:00Z">
                  <w:rPr>
                    <w:ins w:id="1713" w:author="arkat" w:date="2017-09-25T14:48:00Z"/>
                    <w:color w:val="000000"/>
                    <w:szCs w:val="24"/>
                    <w:lang w:eastAsia="en-GB"/>
                  </w:rPr>
                </w:rPrChange>
              </w:rPr>
            </w:pPr>
            <w:ins w:id="1714" w:author="arkat" w:date="2017-09-25T14:48:00Z">
              <w:r w:rsidRPr="009D6EBC">
                <w:rPr>
                  <w:rFonts w:asciiTheme="majorHAnsi" w:hAnsiTheme="majorHAnsi" w:cstheme="majorHAnsi"/>
                  <w:color w:val="000000"/>
                  <w:szCs w:val="24"/>
                  <w:lang w:eastAsia="en-GB"/>
                  <w:rPrChange w:id="1715" w:author="arkat" w:date="2017-09-26T11:30:00Z">
                    <w:rPr>
                      <w:color w:val="000000"/>
                      <w:szCs w:val="24"/>
                      <w:lang w:eastAsia="en-GB"/>
                    </w:rPr>
                  </w:rPrChange>
                </w:rPr>
                <w:t>Theory/ Graphical</w:t>
              </w:r>
            </w:ins>
          </w:p>
        </w:tc>
        <w:tc>
          <w:tcPr>
            <w:tcW w:w="1699" w:type="dxa"/>
            <w:shd w:val="clear" w:color="auto" w:fill="FFFFFF"/>
            <w:hideMark/>
            <w:tcPrChange w:id="1716" w:author="arkat" w:date="2017-09-26T11:29:00Z">
              <w:tcPr>
                <w:tcW w:w="1418" w:type="dxa"/>
                <w:shd w:val="clear" w:color="auto" w:fill="FFFFFF"/>
                <w:hideMark/>
              </w:tcPr>
            </w:tcPrChange>
          </w:tcPr>
          <w:p w14:paraId="5B632A5C" w14:textId="77777777" w:rsidR="0058751D" w:rsidRPr="009D6EBC" w:rsidRDefault="0058751D">
            <w:pPr>
              <w:spacing w:after="0"/>
              <w:jc w:val="center"/>
              <w:rPr>
                <w:ins w:id="1717" w:author="arkat" w:date="2017-09-25T14:48:00Z"/>
                <w:rFonts w:asciiTheme="majorHAnsi" w:hAnsiTheme="majorHAnsi" w:cstheme="majorHAnsi"/>
                <w:color w:val="000000"/>
                <w:szCs w:val="24"/>
                <w:lang w:eastAsia="en-GB"/>
                <w:rPrChange w:id="1718" w:author="arkat" w:date="2017-09-26T11:30:00Z">
                  <w:rPr>
                    <w:ins w:id="1719" w:author="arkat" w:date="2017-09-25T14:48:00Z"/>
                    <w:color w:val="000000"/>
                    <w:szCs w:val="24"/>
                    <w:lang w:eastAsia="en-GB"/>
                  </w:rPr>
                </w:rPrChange>
              </w:rPr>
            </w:pPr>
            <w:ins w:id="1720" w:author="arkat" w:date="2017-09-25T14:48:00Z">
              <w:r w:rsidRPr="009D6EBC">
                <w:rPr>
                  <w:rFonts w:asciiTheme="majorHAnsi" w:hAnsiTheme="majorHAnsi" w:cstheme="majorHAnsi"/>
                  <w:color w:val="000000"/>
                  <w:szCs w:val="24"/>
                  <w:lang w:eastAsia="en-GB"/>
                  <w:rPrChange w:id="1721" w:author="arkat" w:date="2017-09-26T11:30:00Z">
                    <w:rPr>
                      <w:color w:val="000000"/>
                      <w:szCs w:val="24"/>
                      <w:lang w:eastAsia="en-GB"/>
                    </w:rPr>
                  </w:rPrChange>
                </w:rPr>
                <w:t>NA</w:t>
              </w:r>
            </w:ins>
          </w:p>
        </w:tc>
        <w:tc>
          <w:tcPr>
            <w:tcW w:w="1417" w:type="dxa"/>
            <w:shd w:val="clear" w:color="auto" w:fill="FFFFFF"/>
            <w:hideMark/>
            <w:tcPrChange w:id="1722" w:author="arkat" w:date="2017-09-26T11:29:00Z">
              <w:tcPr>
                <w:tcW w:w="1417" w:type="dxa"/>
                <w:shd w:val="clear" w:color="auto" w:fill="FFFFFF"/>
                <w:hideMark/>
              </w:tcPr>
            </w:tcPrChange>
          </w:tcPr>
          <w:p w14:paraId="065CE5F0" w14:textId="77777777" w:rsidR="0058751D" w:rsidRPr="009D6EBC" w:rsidRDefault="0058751D">
            <w:pPr>
              <w:spacing w:after="0"/>
              <w:jc w:val="center"/>
              <w:rPr>
                <w:ins w:id="1723" w:author="arkat" w:date="2017-09-25T14:48:00Z"/>
                <w:rFonts w:asciiTheme="majorHAnsi" w:hAnsiTheme="majorHAnsi" w:cstheme="majorHAnsi"/>
                <w:color w:val="000000"/>
                <w:szCs w:val="24"/>
                <w:lang w:eastAsia="en-GB"/>
                <w:rPrChange w:id="1724" w:author="arkat" w:date="2017-09-26T11:30:00Z">
                  <w:rPr>
                    <w:ins w:id="1725" w:author="arkat" w:date="2017-09-25T14:48:00Z"/>
                    <w:color w:val="000000"/>
                    <w:szCs w:val="24"/>
                    <w:lang w:eastAsia="en-GB"/>
                  </w:rPr>
                </w:rPrChange>
              </w:rPr>
            </w:pPr>
            <w:ins w:id="1726" w:author="arkat" w:date="2017-09-25T14:48:00Z">
              <w:r w:rsidRPr="009D6EBC">
                <w:rPr>
                  <w:rFonts w:asciiTheme="majorHAnsi" w:hAnsiTheme="majorHAnsi" w:cstheme="majorHAnsi"/>
                  <w:color w:val="000000"/>
                  <w:szCs w:val="24"/>
                  <w:lang w:eastAsia="en-GB"/>
                  <w:rPrChange w:id="1727" w:author="arkat" w:date="2017-09-26T11:30:00Z">
                    <w:rPr>
                      <w:color w:val="000000"/>
                      <w:szCs w:val="24"/>
                      <w:lang w:eastAsia="en-GB"/>
                    </w:rPr>
                  </w:rPrChange>
                </w:rPr>
                <w:t>Popular</w:t>
              </w:r>
            </w:ins>
          </w:p>
        </w:tc>
      </w:tr>
      <w:tr w:rsidR="0058751D" w:rsidRPr="009D6EBC" w14:paraId="18B59D42" w14:textId="77777777" w:rsidTr="009D6EBC">
        <w:trPr>
          <w:trHeight w:val="195"/>
          <w:jc w:val="center"/>
          <w:ins w:id="1728" w:author="arkat" w:date="2017-09-25T14:48:00Z"/>
          <w:trPrChange w:id="1729" w:author="arkat" w:date="2017-09-26T11:29:00Z">
            <w:trPr>
              <w:trHeight w:val="195"/>
              <w:jc w:val="center"/>
            </w:trPr>
          </w:trPrChange>
        </w:trPr>
        <w:tc>
          <w:tcPr>
            <w:tcW w:w="1928" w:type="dxa"/>
            <w:shd w:val="clear" w:color="auto" w:fill="FFFFFF"/>
            <w:hideMark/>
            <w:tcPrChange w:id="1730" w:author="arkat" w:date="2017-09-26T11:29:00Z">
              <w:tcPr>
                <w:tcW w:w="1701" w:type="dxa"/>
                <w:shd w:val="clear" w:color="auto" w:fill="FFFFFF"/>
                <w:hideMark/>
              </w:tcPr>
            </w:tcPrChange>
          </w:tcPr>
          <w:p w14:paraId="267DBE7F" w14:textId="77777777" w:rsidR="0058751D" w:rsidRPr="009D6EBC" w:rsidRDefault="0058751D" w:rsidP="003347FA">
            <w:pPr>
              <w:spacing w:after="0"/>
              <w:ind w:left="-250" w:firstLine="250"/>
              <w:rPr>
                <w:ins w:id="1731" w:author="arkat" w:date="2017-09-25T14:48:00Z"/>
                <w:rFonts w:asciiTheme="majorHAnsi" w:hAnsiTheme="majorHAnsi" w:cstheme="majorHAnsi"/>
                <w:color w:val="000000"/>
                <w:szCs w:val="24"/>
                <w:lang w:eastAsia="en-GB"/>
                <w:rPrChange w:id="1732" w:author="arkat" w:date="2017-09-26T11:30:00Z">
                  <w:rPr>
                    <w:ins w:id="1733" w:author="arkat" w:date="2017-09-25T14:48:00Z"/>
                    <w:color w:val="000000"/>
                    <w:szCs w:val="24"/>
                    <w:lang w:eastAsia="en-GB"/>
                  </w:rPr>
                </w:rPrChange>
              </w:rPr>
            </w:pPr>
            <w:ins w:id="1734" w:author="arkat" w:date="2017-09-25T14:48:00Z">
              <w:r w:rsidRPr="009D6EBC">
                <w:rPr>
                  <w:rFonts w:asciiTheme="majorHAnsi" w:hAnsiTheme="majorHAnsi" w:cstheme="majorHAnsi"/>
                  <w:color w:val="000000"/>
                  <w:szCs w:val="24"/>
                  <w:lang w:eastAsia="en-GB"/>
                  <w:rPrChange w:id="1735" w:author="arkat" w:date="2017-09-26T11:30:00Z">
                    <w:rPr>
                      <w:color w:val="000000"/>
                      <w:szCs w:val="24"/>
                      <w:lang w:eastAsia="en-GB"/>
                    </w:rPr>
                  </w:rPrChange>
                </w:rPr>
                <w:lastRenderedPageBreak/>
                <w:t>BPML</w:t>
              </w:r>
            </w:ins>
          </w:p>
        </w:tc>
        <w:tc>
          <w:tcPr>
            <w:tcW w:w="2610" w:type="dxa"/>
            <w:shd w:val="clear" w:color="auto" w:fill="FFFFFF"/>
            <w:hideMark/>
            <w:tcPrChange w:id="1736" w:author="arkat" w:date="2017-09-26T11:29:00Z">
              <w:tcPr>
                <w:tcW w:w="3118" w:type="dxa"/>
                <w:shd w:val="clear" w:color="auto" w:fill="FFFFFF"/>
                <w:hideMark/>
              </w:tcPr>
            </w:tcPrChange>
          </w:tcPr>
          <w:p w14:paraId="4101DFBC" w14:textId="77777777" w:rsidR="0058751D" w:rsidRPr="009D6EBC" w:rsidRDefault="0058751D">
            <w:pPr>
              <w:spacing w:after="0"/>
              <w:jc w:val="center"/>
              <w:rPr>
                <w:ins w:id="1737" w:author="arkat" w:date="2017-09-25T14:48:00Z"/>
                <w:rFonts w:asciiTheme="majorHAnsi" w:hAnsiTheme="majorHAnsi" w:cstheme="majorHAnsi"/>
                <w:color w:val="000000"/>
                <w:szCs w:val="24"/>
                <w:lang w:eastAsia="en-GB"/>
                <w:rPrChange w:id="1738" w:author="arkat" w:date="2017-09-26T11:30:00Z">
                  <w:rPr>
                    <w:ins w:id="1739" w:author="arkat" w:date="2017-09-25T14:48:00Z"/>
                    <w:color w:val="000000"/>
                    <w:szCs w:val="24"/>
                    <w:lang w:eastAsia="en-GB"/>
                  </w:rPr>
                </w:rPrChange>
              </w:rPr>
            </w:pPr>
            <w:ins w:id="1740" w:author="arkat" w:date="2017-09-25T14:48:00Z">
              <w:r w:rsidRPr="009D6EBC">
                <w:rPr>
                  <w:rFonts w:asciiTheme="majorHAnsi" w:hAnsiTheme="majorHAnsi" w:cstheme="majorHAnsi"/>
                  <w:color w:val="000000"/>
                  <w:szCs w:val="24"/>
                  <w:lang w:eastAsia="en-GB"/>
                  <w:rPrChange w:id="1741" w:author="arkat" w:date="2017-09-26T11:30:00Z">
                    <w:rPr>
                      <w:color w:val="000000"/>
                      <w:szCs w:val="24"/>
                      <w:lang w:eastAsia="en-GB"/>
                    </w:rPr>
                  </w:rPrChange>
                </w:rPr>
                <w:t>Execution</w:t>
              </w:r>
            </w:ins>
          </w:p>
        </w:tc>
        <w:tc>
          <w:tcPr>
            <w:tcW w:w="1699" w:type="dxa"/>
            <w:shd w:val="clear" w:color="auto" w:fill="FFFFFF"/>
            <w:hideMark/>
            <w:tcPrChange w:id="1742" w:author="arkat" w:date="2017-09-26T11:29:00Z">
              <w:tcPr>
                <w:tcW w:w="1418" w:type="dxa"/>
                <w:shd w:val="clear" w:color="auto" w:fill="FFFFFF"/>
                <w:hideMark/>
              </w:tcPr>
            </w:tcPrChange>
          </w:tcPr>
          <w:p w14:paraId="7FF101B7" w14:textId="77777777" w:rsidR="0058751D" w:rsidRPr="009D6EBC" w:rsidRDefault="0058751D">
            <w:pPr>
              <w:spacing w:after="0"/>
              <w:jc w:val="center"/>
              <w:rPr>
                <w:ins w:id="1743" w:author="arkat" w:date="2017-09-25T14:48:00Z"/>
                <w:rFonts w:asciiTheme="majorHAnsi" w:hAnsiTheme="majorHAnsi" w:cstheme="majorHAnsi"/>
                <w:color w:val="000000"/>
                <w:szCs w:val="24"/>
                <w:lang w:eastAsia="en-GB"/>
                <w:rPrChange w:id="1744" w:author="arkat" w:date="2017-09-26T11:30:00Z">
                  <w:rPr>
                    <w:ins w:id="1745" w:author="arkat" w:date="2017-09-25T14:48:00Z"/>
                    <w:color w:val="000000"/>
                    <w:szCs w:val="24"/>
                    <w:lang w:eastAsia="en-GB"/>
                  </w:rPr>
                </w:rPrChange>
              </w:rPr>
            </w:pPr>
            <w:ins w:id="1746" w:author="arkat" w:date="2017-09-25T14:48:00Z">
              <w:r w:rsidRPr="009D6EBC">
                <w:rPr>
                  <w:rFonts w:asciiTheme="majorHAnsi" w:hAnsiTheme="majorHAnsi" w:cstheme="majorHAnsi"/>
                  <w:color w:val="000000"/>
                  <w:szCs w:val="24"/>
                  <w:lang w:eastAsia="en-GB"/>
                  <w:rPrChange w:id="1747" w:author="arkat" w:date="2017-09-26T11:30:00Z">
                    <w:rPr>
                      <w:color w:val="000000"/>
                      <w:szCs w:val="24"/>
                      <w:lang w:eastAsia="en-GB"/>
                    </w:rPr>
                  </w:rPrChange>
                </w:rPr>
                <w:t>Yes</w:t>
              </w:r>
            </w:ins>
          </w:p>
        </w:tc>
        <w:tc>
          <w:tcPr>
            <w:tcW w:w="1417" w:type="dxa"/>
            <w:shd w:val="clear" w:color="auto" w:fill="FFFFFF"/>
            <w:hideMark/>
            <w:tcPrChange w:id="1748" w:author="arkat" w:date="2017-09-26T11:29:00Z">
              <w:tcPr>
                <w:tcW w:w="1417" w:type="dxa"/>
                <w:shd w:val="clear" w:color="auto" w:fill="FFFFFF"/>
                <w:hideMark/>
              </w:tcPr>
            </w:tcPrChange>
          </w:tcPr>
          <w:p w14:paraId="5BDBC230" w14:textId="77777777" w:rsidR="0058751D" w:rsidRPr="009D6EBC" w:rsidRDefault="0058751D">
            <w:pPr>
              <w:spacing w:after="0"/>
              <w:jc w:val="center"/>
              <w:rPr>
                <w:ins w:id="1749" w:author="arkat" w:date="2017-09-25T14:48:00Z"/>
                <w:rFonts w:asciiTheme="majorHAnsi" w:hAnsiTheme="majorHAnsi" w:cstheme="majorHAnsi"/>
                <w:color w:val="000000"/>
                <w:szCs w:val="24"/>
                <w:lang w:eastAsia="en-GB"/>
                <w:rPrChange w:id="1750" w:author="arkat" w:date="2017-09-26T11:30:00Z">
                  <w:rPr>
                    <w:ins w:id="1751" w:author="arkat" w:date="2017-09-25T14:48:00Z"/>
                    <w:color w:val="000000"/>
                    <w:szCs w:val="24"/>
                    <w:lang w:eastAsia="en-GB"/>
                  </w:rPr>
                </w:rPrChange>
              </w:rPr>
            </w:pPr>
            <w:ins w:id="1752" w:author="arkat" w:date="2017-09-25T14:48:00Z">
              <w:r w:rsidRPr="009D6EBC">
                <w:rPr>
                  <w:rFonts w:asciiTheme="majorHAnsi" w:hAnsiTheme="majorHAnsi" w:cstheme="majorHAnsi"/>
                  <w:color w:val="000000"/>
                  <w:szCs w:val="24"/>
                  <w:lang w:eastAsia="en-GB"/>
                  <w:rPrChange w:id="1753" w:author="arkat" w:date="2017-09-26T11:30:00Z">
                    <w:rPr>
                      <w:color w:val="000000"/>
                      <w:szCs w:val="24"/>
                      <w:lang w:eastAsia="en-GB"/>
                    </w:rPr>
                  </w:rPrChange>
                </w:rPr>
                <w:t>Obsolete</w:t>
              </w:r>
            </w:ins>
          </w:p>
        </w:tc>
      </w:tr>
      <w:tr w:rsidR="0058751D" w:rsidRPr="009D6EBC" w14:paraId="285E1DDF" w14:textId="77777777" w:rsidTr="009D6EBC">
        <w:trPr>
          <w:trHeight w:val="225"/>
          <w:jc w:val="center"/>
          <w:ins w:id="1754" w:author="arkat" w:date="2017-09-25T14:48:00Z"/>
          <w:trPrChange w:id="1755" w:author="arkat" w:date="2017-09-26T11:29:00Z">
            <w:trPr>
              <w:trHeight w:val="225"/>
              <w:jc w:val="center"/>
            </w:trPr>
          </w:trPrChange>
        </w:trPr>
        <w:tc>
          <w:tcPr>
            <w:tcW w:w="1928" w:type="dxa"/>
            <w:shd w:val="clear" w:color="auto" w:fill="FFFFFF"/>
            <w:hideMark/>
            <w:tcPrChange w:id="1756" w:author="arkat" w:date="2017-09-26T11:29:00Z">
              <w:tcPr>
                <w:tcW w:w="1701" w:type="dxa"/>
                <w:shd w:val="clear" w:color="auto" w:fill="FFFFFF"/>
                <w:hideMark/>
              </w:tcPr>
            </w:tcPrChange>
          </w:tcPr>
          <w:p w14:paraId="0A5E9D16" w14:textId="77777777" w:rsidR="0058751D" w:rsidRPr="009D6EBC" w:rsidRDefault="0058751D" w:rsidP="003347FA">
            <w:pPr>
              <w:spacing w:after="0"/>
              <w:rPr>
                <w:ins w:id="1757" w:author="arkat" w:date="2017-09-25T14:48:00Z"/>
                <w:rFonts w:asciiTheme="majorHAnsi" w:hAnsiTheme="majorHAnsi" w:cstheme="majorHAnsi"/>
                <w:color w:val="000000"/>
                <w:szCs w:val="24"/>
                <w:lang w:eastAsia="en-GB"/>
                <w:rPrChange w:id="1758" w:author="arkat" w:date="2017-09-26T11:30:00Z">
                  <w:rPr>
                    <w:ins w:id="1759" w:author="arkat" w:date="2017-09-25T14:48:00Z"/>
                    <w:color w:val="000000"/>
                    <w:szCs w:val="24"/>
                    <w:lang w:eastAsia="en-GB"/>
                  </w:rPr>
                </w:rPrChange>
              </w:rPr>
            </w:pPr>
            <w:ins w:id="1760" w:author="arkat" w:date="2017-09-25T14:48:00Z">
              <w:r w:rsidRPr="009D6EBC">
                <w:rPr>
                  <w:rFonts w:asciiTheme="majorHAnsi" w:hAnsiTheme="majorHAnsi" w:cstheme="majorHAnsi"/>
                  <w:color w:val="000000"/>
                  <w:szCs w:val="24"/>
                  <w:lang w:eastAsia="en-GB"/>
                  <w:rPrChange w:id="1761" w:author="arkat" w:date="2017-09-26T11:30:00Z">
                    <w:rPr>
                      <w:color w:val="000000"/>
                      <w:szCs w:val="24"/>
                      <w:lang w:eastAsia="en-GB"/>
                    </w:rPr>
                  </w:rPrChange>
                </w:rPr>
                <w:t>BPEL</w:t>
              </w:r>
            </w:ins>
          </w:p>
        </w:tc>
        <w:tc>
          <w:tcPr>
            <w:tcW w:w="2610" w:type="dxa"/>
            <w:shd w:val="clear" w:color="auto" w:fill="FFFFFF"/>
            <w:hideMark/>
            <w:tcPrChange w:id="1762" w:author="arkat" w:date="2017-09-26T11:29:00Z">
              <w:tcPr>
                <w:tcW w:w="3118" w:type="dxa"/>
                <w:shd w:val="clear" w:color="auto" w:fill="FFFFFF"/>
                <w:hideMark/>
              </w:tcPr>
            </w:tcPrChange>
          </w:tcPr>
          <w:p w14:paraId="6ABCF9A1" w14:textId="77777777" w:rsidR="0058751D" w:rsidRPr="009D6EBC" w:rsidRDefault="0058751D">
            <w:pPr>
              <w:spacing w:after="0"/>
              <w:jc w:val="center"/>
              <w:rPr>
                <w:ins w:id="1763" w:author="arkat" w:date="2017-09-25T14:48:00Z"/>
                <w:rFonts w:asciiTheme="majorHAnsi" w:hAnsiTheme="majorHAnsi" w:cstheme="majorHAnsi"/>
                <w:color w:val="000000"/>
                <w:szCs w:val="24"/>
                <w:lang w:eastAsia="en-GB"/>
                <w:rPrChange w:id="1764" w:author="arkat" w:date="2017-09-26T11:30:00Z">
                  <w:rPr>
                    <w:ins w:id="1765" w:author="arkat" w:date="2017-09-25T14:48:00Z"/>
                    <w:color w:val="000000"/>
                    <w:szCs w:val="24"/>
                    <w:lang w:eastAsia="en-GB"/>
                  </w:rPr>
                </w:rPrChange>
              </w:rPr>
            </w:pPr>
            <w:ins w:id="1766" w:author="arkat" w:date="2017-09-25T14:48:00Z">
              <w:r w:rsidRPr="009D6EBC">
                <w:rPr>
                  <w:rFonts w:asciiTheme="majorHAnsi" w:hAnsiTheme="majorHAnsi" w:cstheme="majorHAnsi"/>
                  <w:color w:val="000000"/>
                  <w:szCs w:val="24"/>
                  <w:lang w:eastAsia="en-GB"/>
                  <w:rPrChange w:id="1767" w:author="arkat" w:date="2017-09-26T11:30:00Z">
                    <w:rPr>
                      <w:color w:val="000000"/>
                      <w:szCs w:val="24"/>
                      <w:lang w:eastAsia="en-GB"/>
                    </w:rPr>
                  </w:rPrChange>
                </w:rPr>
                <w:t>Execution</w:t>
              </w:r>
            </w:ins>
          </w:p>
        </w:tc>
        <w:tc>
          <w:tcPr>
            <w:tcW w:w="1699" w:type="dxa"/>
            <w:shd w:val="clear" w:color="auto" w:fill="FFFFFF"/>
            <w:hideMark/>
            <w:tcPrChange w:id="1768" w:author="arkat" w:date="2017-09-26T11:29:00Z">
              <w:tcPr>
                <w:tcW w:w="1418" w:type="dxa"/>
                <w:shd w:val="clear" w:color="auto" w:fill="FFFFFF"/>
                <w:hideMark/>
              </w:tcPr>
            </w:tcPrChange>
          </w:tcPr>
          <w:p w14:paraId="6EC18EDF" w14:textId="77777777" w:rsidR="0058751D" w:rsidRPr="009D6EBC" w:rsidRDefault="0058751D">
            <w:pPr>
              <w:spacing w:after="0"/>
              <w:jc w:val="center"/>
              <w:rPr>
                <w:ins w:id="1769" w:author="arkat" w:date="2017-09-25T14:48:00Z"/>
                <w:rFonts w:asciiTheme="majorHAnsi" w:hAnsiTheme="majorHAnsi" w:cstheme="majorHAnsi"/>
                <w:color w:val="000000"/>
                <w:szCs w:val="24"/>
                <w:lang w:eastAsia="en-GB"/>
                <w:rPrChange w:id="1770" w:author="arkat" w:date="2017-09-26T11:30:00Z">
                  <w:rPr>
                    <w:ins w:id="1771" w:author="arkat" w:date="2017-09-25T14:48:00Z"/>
                    <w:color w:val="000000"/>
                    <w:szCs w:val="24"/>
                    <w:lang w:eastAsia="en-GB"/>
                  </w:rPr>
                </w:rPrChange>
              </w:rPr>
            </w:pPr>
            <w:ins w:id="1772" w:author="arkat" w:date="2017-09-25T14:48:00Z">
              <w:r w:rsidRPr="009D6EBC">
                <w:rPr>
                  <w:rFonts w:asciiTheme="majorHAnsi" w:hAnsiTheme="majorHAnsi" w:cstheme="majorHAnsi"/>
                  <w:color w:val="000000"/>
                  <w:szCs w:val="24"/>
                  <w:lang w:eastAsia="en-GB"/>
                  <w:rPrChange w:id="1773" w:author="arkat" w:date="2017-09-26T11:30:00Z">
                    <w:rPr>
                      <w:color w:val="000000"/>
                      <w:szCs w:val="24"/>
                      <w:lang w:eastAsia="en-GB"/>
                    </w:rPr>
                  </w:rPrChange>
                </w:rPr>
                <w:t>Yes</w:t>
              </w:r>
            </w:ins>
          </w:p>
        </w:tc>
        <w:tc>
          <w:tcPr>
            <w:tcW w:w="1417" w:type="dxa"/>
            <w:shd w:val="clear" w:color="auto" w:fill="FFFFFF"/>
            <w:hideMark/>
            <w:tcPrChange w:id="1774" w:author="arkat" w:date="2017-09-26T11:29:00Z">
              <w:tcPr>
                <w:tcW w:w="1417" w:type="dxa"/>
                <w:shd w:val="clear" w:color="auto" w:fill="FFFFFF"/>
                <w:hideMark/>
              </w:tcPr>
            </w:tcPrChange>
          </w:tcPr>
          <w:p w14:paraId="1292E4BF" w14:textId="77777777" w:rsidR="0058751D" w:rsidRPr="009D6EBC" w:rsidRDefault="0058751D">
            <w:pPr>
              <w:spacing w:after="0"/>
              <w:jc w:val="center"/>
              <w:rPr>
                <w:ins w:id="1775" w:author="arkat" w:date="2017-09-25T14:48:00Z"/>
                <w:rFonts w:asciiTheme="majorHAnsi" w:hAnsiTheme="majorHAnsi" w:cstheme="majorHAnsi"/>
                <w:color w:val="000000"/>
                <w:szCs w:val="24"/>
                <w:lang w:eastAsia="en-GB"/>
                <w:rPrChange w:id="1776" w:author="arkat" w:date="2017-09-26T11:30:00Z">
                  <w:rPr>
                    <w:ins w:id="1777" w:author="arkat" w:date="2017-09-25T14:48:00Z"/>
                    <w:color w:val="000000"/>
                    <w:szCs w:val="24"/>
                    <w:lang w:eastAsia="en-GB"/>
                  </w:rPr>
                </w:rPrChange>
              </w:rPr>
            </w:pPr>
            <w:ins w:id="1778" w:author="arkat" w:date="2017-09-25T14:48:00Z">
              <w:r w:rsidRPr="009D6EBC">
                <w:rPr>
                  <w:rFonts w:asciiTheme="majorHAnsi" w:hAnsiTheme="majorHAnsi" w:cstheme="majorHAnsi"/>
                  <w:color w:val="000000"/>
                  <w:szCs w:val="24"/>
                  <w:lang w:eastAsia="en-GB"/>
                  <w:rPrChange w:id="1779" w:author="arkat" w:date="2017-09-26T11:30:00Z">
                    <w:rPr>
                      <w:color w:val="000000"/>
                      <w:szCs w:val="24"/>
                      <w:lang w:eastAsia="en-GB"/>
                    </w:rPr>
                  </w:rPrChange>
                </w:rPr>
                <w:t>Popular</w:t>
              </w:r>
            </w:ins>
          </w:p>
        </w:tc>
      </w:tr>
      <w:tr w:rsidR="0058751D" w:rsidRPr="009D6EBC" w14:paraId="7856DED4" w14:textId="77777777" w:rsidTr="009D6EBC">
        <w:trPr>
          <w:trHeight w:val="210"/>
          <w:jc w:val="center"/>
          <w:ins w:id="1780" w:author="arkat" w:date="2017-09-25T14:48:00Z"/>
          <w:trPrChange w:id="1781" w:author="arkat" w:date="2017-09-26T11:29:00Z">
            <w:trPr>
              <w:trHeight w:val="210"/>
              <w:jc w:val="center"/>
            </w:trPr>
          </w:trPrChange>
        </w:trPr>
        <w:tc>
          <w:tcPr>
            <w:tcW w:w="1928" w:type="dxa"/>
            <w:shd w:val="clear" w:color="auto" w:fill="FFFFFF"/>
            <w:hideMark/>
            <w:tcPrChange w:id="1782" w:author="arkat" w:date="2017-09-26T11:29:00Z">
              <w:tcPr>
                <w:tcW w:w="1701" w:type="dxa"/>
                <w:shd w:val="clear" w:color="auto" w:fill="FFFFFF"/>
                <w:hideMark/>
              </w:tcPr>
            </w:tcPrChange>
          </w:tcPr>
          <w:p w14:paraId="3DACCD7A" w14:textId="77777777" w:rsidR="0058751D" w:rsidRPr="009D6EBC" w:rsidRDefault="0058751D" w:rsidP="003347FA">
            <w:pPr>
              <w:spacing w:after="0"/>
              <w:rPr>
                <w:ins w:id="1783" w:author="arkat" w:date="2017-09-25T14:48:00Z"/>
                <w:rFonts w:asciiTheme="majorHAnsi" w:hAnsiTheme="majorHAnsi" w:cstheme="majorHAnsi"/>
                <w:color w:val="000000"/>
                <w:szCs w:val="24"/>
                <w:lang w:eastAsia="en-GB"/>
                <w:rPrChange w:id="1784" w:author="arkat" w:date="2017-09-26T11:30:00Z">
                  <w:rPr>
                    <w:ins w:id="1785" w:author="arkat" w:date="2017-09-25T14:48:00Z"/>
                    <w:color w:val="000000"/>
                    <w:szCs w:val="24"/>
                    <w:lang w:eastAsia="en-GB"/>
                  </w:rPr>
                </w:rPrChange>
              </w:rPr>
            </w:pPr>
            <w:ins w:id="1786" w:author="arkat" w:date="2017-09-25T14:48:00Z">
              <w:r w:rsidRPr="009D6EBC">
                <w:rPr>
                  <w:rFonts w:asciiTheme="majorHAnsi" w:hAnsiTheme="majorHAnsi" w:cstheme="majorHAnsi"/>
                  <w:color w:val="000000"/>
                  <w:szCs w:val="24"/>
                  <w:lang w:eastAsia="en-GB"/>
                  <w:rPrChange w:id="1787" w:author="arkat" w:date="2017-09-26T11:30:00Z">
                    <w:rPr>
                      <w:color w:val="000000"/>
                      <w:szCs w:val="24"/>
                      <w:lang w:eastAsia="en-GB"/>
                    </w:rPr>
                  </w:rPrChange>
                </w:rPr>
                <w:t>XLANG</w:t>
              </w:r>
            </w:ins>
          </w:p>
        </w:tc>
        <w:tc>
          <w:tcPr>
            <w:tcW w:w="2610" w:type="dxa"/>
            <w:shd w:val="clear" w:color="auto" w:fill="FFFFFF"/>
            <w:hideMark/>
            <w:tcPrChange w:id="1788" w:author="arkat" w:date="2017-09-26T11:29:00Z">
              <w:tcPr>
                <w:tcW w:w="3118" w:type="dxa"/>
                <w:shd w:val="clear" w:color="auto" w:fill="FFFFFF"/>
                <w:hideMark/>
              </w:tcPr>
            </w:tcPrChange>
          </w:tcPr>
          <w:p w14:paraId="29539684" w14:textId="77777777" w:rsidR="0058751D" w:rsidRPr="009D6EBC" w:rsidRDefault="0058751D">
            <w:pPr>
              <w:spacing w:after="0"/>
              <w:jc w:val="center"/>
              <w:rPr>
                <w:ins w:id="1789" w:author="arkat" w:date="2017-09-25T14:48:00Z"/>
                <w:rFonts w:asciiTheme="majorHAnsi" w:hAnsiTheme="majorHAnsi" w:cstheme="majorHAnsi"/>
                <w:color w:val="000000"/>
                <w:szCs w:val="24"/>
                <w:lang w:eastAsia="en-GB"/>
                <w:rPrChange w:id="1790" w:author="arkat" w:date="2017-09-26T11:30:00Z">
                  <w:rPr>
                    <w:ins w:id="1791" w:author="arkat" w:date="2017-09-25T14:48:00Z"/>
                    <w:color w:val="000000"/>
                    <w:szCs w:val="24"/>
                    <w:lang w:eastAsia="en-GB"/>
                  </w:rPr>
                </w:rPrChange>
              </w:rPr>
            </w:pPr>
            <w:ins w:id="1792" w:author="arkat" w:date="2017-09-25T14:48:00Z">
              <w:r w:rsidRPr="009D6EBC">
                <w:rPr>
                  <w:rFonts w:asciiTheme="majorHAnsi" w:hAnsiTheme="majorHAnsi" w:cstheme="majorHAnsi"/>
                  <w:color w:val="000000"/>
                  <w:szCs w:val="24"/>
                  <w:lang w:eastAsia="en-GB"/>
                  <w:rPrChange w:id="1793" w:author="arkat" w:date="2017-09-26T11:30:00Z">
                    <w:rPr>
                      <w:color w:val="000000"/>
                      <w:szCs w:val="24"/>
                      <w:lang w:eastAsia="en-GB"/>
                    </w:rPr>
                  </w:rPrChange>
                </w:rPr>
                <w:t>Execution</w:t>
              </w:r>
            </w:ins>
          </w:p>
        </w:tc>
        <w:tc>
          <w:tcPr>
            <w:tcW w:w="1699" w:type="dxa"/>
            <w:shd w:val="clear" w:color="auto" w:fill="FFFFFF"/>
            <w:hideMark/>
            <w:tcPrChange w:id="1794" w:author="arkat" w:date="2017-09-26T11:29:00Z">
              <w:tcPr>
                <w:tcW w:w="1418" w:type="dxa"/>
                <w:shd w:val="clear" w:color="auto" w:fill="FFFFFF"/>
                <w:hideMark/>
              </w:tcPr>
            </w:tcPrChange>
          </w:tcPr>
          <w:p w14:paraId="06C20D97" w14:textId="77777777" w:rsidR="0058751D" w:rsidRPr="009D6EBC" w:rsidRDefault="0058751D">
            <w:pPr>
              <w:spacing w:after="0"/>
              <w:jc w:val="center"/>
              <w:rPr>
                <w:ins w:id="1795" w:author="arkat" w:date="2017-09-25T14:48:00Z"/>
                <w:rFonts w:asciiTheme="majorHAnsi" w:hAnsiTheme="majorHAnsi" w:cstheme="majorHAnsi"/>
                <w:color w:val="000000"/>
                <w:szCs w:val="24"/>
                <w:lang w:eastAsia="en-GB"/>
                <w:rPrChange w:id="1796" w:author="arkat" w:date="2017-09-26T11:30:00Z">
                  <w:rPr>
                    <w:ins w:id="1797" w:author="arkat" w:date="2017-09-25T14:48:00Z"/>
                    <w:color w:val="000000"/>
                    <w:szCs w:val="24"/>
                    <w:lang w:eastAsia="en-GB"/>
                  </w:rPr>
                </w:rPrChange>
              </w:rPr>
            </w:pPr>
            <w:ins w:id="1798" w:author="arkat" w:date="2017-09-25T14:48:00Z">
              <w:r w:rsidRPr="009D6EBC">
                <w:rPr>
                  <w:rFonts w:asciiTheme="majorHAnsi" w:hAnsiTheme="majorHAnsi" w:cstheme="majorHAnsi"/>
                  <w:color w:val="000000"/>
                  <w:szCs w:val="24"/>
                  <w:lang w:eastAsia="en-GB"/>
                  <w:rPrChange w:id="1799" w:author="arkat" w:date="2017-09-26T11:30:00Z">
                    <w:rPr>
                      <w:color w:val="000000"/>
                      <w:szCs w:val="24"/>
                      <w:lang w:eastAsia="en-GB"/>
                    </w:rPr>
                  </w:rPrChange>
                </w:rPr>
                <w:t>NA</w:t>
              </w:r>
            </w:ins>
          </w:p>
        </w:tc>
        <w:tc>
          <w:tcPr>
            <w:tcW w:w="1417" w:type="dxa"/>
            <w:shd w:val="clear" w:color="auto" w:fill="FFFFFF"/>
            <w:hideMark/>
            <w:tcPrChange w:id="1800" w:author="arkat" w:date="2017-09-26T11:29:00Z">
              <w:tcPr>
                <w:tcW w:w="1417" w:type="dxa"/>
                <w:shd w:val="clear" w:color="auto" w:fill="FFFFFF"/>
                <w:hideMark/>
              </w:tcPr>
            </w:tcPrChange>
          </w:tcPr>
          <w:p w14:paraId="5D8FFFD8" w14:textId="77777777" w:rsidR="0058751D" w:rsidRPr="009D6EBC" w:rsidRDefault="0058751D">
            <w:pPr>
              <w:spacing w:after="0"/>
              <w:jc w:val="center"/>
              <w:rPr>
                <w:ins w:id="1801" w:author="arkat" w:date="2017-09-25T14:48:00Z"/>
                <w:rFonts w:asciiTheme="majorHAnsi" w:hAnsiTheme="majorHAnsi" w:cstheme="majorHAnsi"/>
                <w:color w:val="000000"/>
                <w:szCs w:val="24"/>
                <w:lang w:eastAsia="en-GB"/>
                <w:rPrChange w:id="1802" w:author="arkat" w:date="2017-09-26T11:30:00Z">
                  <w:rPr>
                    <w:ins w:id="1803" w:author="arkat" w:date="2017-09-25T14:48:00Z"/>
                    <w:color w:val="000000"/>
                    <w:szCs w:val="24"/>
                    <w:lang w:eastAsia="en-GB"/>
                  </w:rPr>
                </w:rPrChange>
              </w:rPr>
            </w:pPr>
            <w:ins w:id="1804" w:author="arkat" w:date="2017-09-25T14:48:00Z">
              <w:r w:rsidRPr="009D6EBC">
                <w:rPr>
                  <w:rFonts w:asciiTheme="majorHAnsi" w:hAnsiTheme="majorHAnsi" w:cstheme="majorHAnsi"/>
                  <w:color w:val="000000"/>
                  <w:szCs w:val="24"/>
                  <w:lang w:eastAsia="en-GB"/>
                  <w:rPrChange w:id="1805" w:author="arkat" w:date="2017-09-26T11:30:00Z">
                    <w:rPr>
                      <w:color w:val="000000"/>
                      <w:szCs w:val="24"/>
                      <w:lang w:eastAsia="en-GB"/>
                    </w:rPr>
                  </w:rPrChange>
                </w:rPr>
                <w:t>-</w:t>
              </w:r>
            </w:ins>
          </w:p>
        </w:tc>
      </w:tr>
      <w:tr w:rsidR="0058751D" w:rsidRPr="009D6EBC" w14:paraId="7B9799F2" w14:textId="77777777" w:rsidTr="009D6EBC">
        <w:trPr>
          <w:trHeight w:val="225"/>
          <w:jc w:val="center"/>
          <w:ins w:id="1806" w:author="arkat" w:date="2017-09-25T14:48:00Z"/>
          <w:trPrChange w:id="1807" w:author="arkat" w:date="2017-09-26T11:29:00Z">
            <w:trPr>
              <w:trHeight w:val="225"/>
              <w:jc w:val="center"/>
            </w:trPr>
          </w:trPrChange>
        </w:trPr>
        <w:tc>
          <w:tcPr>
            <w:tcW w:w="1928" w:type="dxa"/>
            <w:shd w:val="clear" w:color="auto" w:fill="FFFFFF"/>
            <w:hideMark/>
            <w:tcPrChange w:id="1808" w:author="arkat" w:date="2017-09-26T11:29:00Z">
              <w:tcPr>
                <w:tcW w:w="1701" w:type="dxa"/>
                <w:shd w:val="clear" w:color="auto" w:fill="FFFFFF"/>
                <w:hideMark/>
              </w:tcPr>
            </w:tcPrChange>
          </w:tcPr>
          <w:p w14:paraId="37AF514B" w14:textId="77777777" w:rsidR="0058751D" w:rsidRPr="009D6EBC" w:rsidRDefault="0058751D" w:rsidP="003347FA">
            <w:pPr>
              <w:spacing w:after="0"/>
              <w:rPr>
                <w:ins w:id="1809" w:author="arkat" w:date="2017-09-25T14:48:00Z"/>
                <w:rFonts w:asciiTheme="majorHAnsi" w:hAnsiTheme="majorHAnsi" w:cstheme="majorHAnsi"/>
                <w:color w:val="000000"/>
                <w:szCs w:val="24"/>
                <w:lang w:eastAsia="en-GB"/>
                <w:rPrChange w:id="1810" w:author="arkat" w:date="2017-09-26T11:30:00Z">
                  <w:rPr>
                    <w:ins w:id="1811" w:author="arkat" w:date="2017-09-25T14:48:00Z"/>
                    <w:color w:val="000000"/>
                    <w:szCs w:val="24"/>
                    <w:lang w:eastAsia="en-GB"/>
                  </w:rPr>
                </w:rPrChange>
              </w:rPr>
            </w:pPr>
            <w:ins w:id="1812" w:author="arkat" w:date="2017-09-25T14:48:00Z">
              <w:r w:rsidRPr="009D6EBC">
                <w:rPr>
                  <w:rFonts w:asciiTheme="majorHAnsi" w:hAnsiTheme="majorHAnsi" w:cstheme="majorHAnsi"/>
                  <w:color w:val="000000"/>
                  <w:szCs w:val="24"/>
                  <w:lang w:eastAsia="en-GB"/>
                  <w:rPrChange w:id="1813" w:author="arkat" w:date="2017-09-26T11:30:00Z">
                    <w:rPr>
                      <w:color w:val="000000"/>
                      <w:szCs w:val="24"/>
                      <w:lang w:eastAsia="en-GB"/>
                    </w:rPr>
                  </w:rPrChange>
                </w:rPr>
                <w:t>WSFL</w:t>
              </w:r>
            </w:ins>
          </w:p>
        </w:tc>
        <w:tc>
          <w:tcPr>
            <w:tcW w:w="2610" w:type="dxa"/>
            <w:shd w:val="clear" w:color="auto" w:fill="FFFFFF"/>
            <w:hideMark/>
            <w:tcPrChange w:id="1814" w:author="arkat" w:date="2017-09-26T11:29:00Z">
              <w:tcPr>
                <w:tcW w:w="3118" w:type="dxa"/>
                <w:shd w:val="clear" w:color="auto" w:fill="FFFFFF"/>
                <w:hideMark/>
              </w:tcPr>
            </w:tcPrChange>
          </w:tcPr>
          <w:p w14:paraId="5BCE81D6" w14:textId="77777777" w:rsidR="0058751D" w:rsidRPr="009D6EBC" w:rsidRDefault="0058751D">
            <w:pPr>
              <w:spacing w:after="0"/>
              <w:jc w:val="center"/>
              <w:rPr>
                <w:ins w:id="1815" w:author="arkat" w:date="2017-09-25T14:48:00Z"/>
                <w:rFonts w:asciiTheme="majorHAnsi" w:hAnsiTheme="majorHAnsi" w:cstheme="majorHAnsi"/>
                <w:color w:val="000000"/>
                <w:szCs w:val="24"/>
                <w:lang w:eastAsia="en-GB"/>
                <w:rPrChange w:id="1816" w:author="arkat" w:date="2017-09-26T11:30:00Z">
                  <w:rPr>
                    <w:ins w:id="1817" w:author="arkat" w:date="2017-09-25T14:48:00Z"/>
                    <w:color w:val="000000"/>
                    <w:szCs w:val="24"/>
                    <w:lang w:eastAsia="en-GB"/>
                  </w:rPr>
                </w:rPrChange>
              </w:rPr>
            </w:pPr>
            <w:ins w:id="1818" w:author="arkat" w:date="2017-09-25T14:48:00Z">
              <w:r w:rsidRPr="009D6EBC">
                <w:rPr>
                  <w:rFonts w:asciiTheme="majorHAnsi" w:hAnsiTheme="majorHAnsi" w:cstheme="majorHAnsi"/>
                  <w:color w:val="000000"/>
                  <w:szCs w:val="24"/>
                  <w:lang w:eastAsia="en-GB"/>
                  <w:rPrChange w:id="1819" w:author="arkat" w:date="2017-09-26T11:30:00Z">
                    <w:rPr>
                      <w:color w:val="000000"/>
                      <w:szCs w:val="24"/>
                      <w:lang w:eastAsia="en-GB"/>
                    </w:rPr>
                  </w:rPrChange>
                </w:rPr>
                <w:t>Execution</w:t>
              </w:r>
            </w:ins>
          </w:p>
        </w:tc>
        <w:tc>
          <w:tcPr>
            <w:tcW w:w="1699" w:type="dxa"/>
            <w:shd w:val="clear" w:color="auto" w:fill="FFFFFF"/>
            <w:hideMark/>
            <w:tcPrChange w:id="1820" w:author="arkat" w:date="2017-09-26T11:29:00Z">
              <w:tcPr>
                <w:tcW w:w="1418" w:type="dxa"/>
                <w:shd w:val="clear" w:color="auto" w:fill="FFFFFF"/>
                <w:hideMark/>
              </w:tcPr>
            </w:tcPrChange>
          </w:tcPr>
          <w:p w14:paraId="1C57D58C" w14:textId="77777777" w:rsidR="0058751D" w:rsidRPr="009D6EBC" w:rsidRDefault="0058751D">
            <w:pPr>
              <w:spacing w:after="0"/>
              <w:jc w:val="center"/>
              <w:rPr>
                <w:ins w:id="1821" w:author="arkat" w:date="2017-09-25T14:48:00Z"/>
                <w:rFonts w:asciiTheme="majorHAnsi" w:hAnsiTheme="majorHAnsi" w:cstheme="majorHAnsi"/>
                <w:color w:val="000000"/>
                <w:szCs w:val="24"/>
                <w:lang w:eastAsia="en-GB"/>
                <w:rPrChange w:id="1822" w:author="arkat" w:date="2017-09-26T11:30:00Z">
                  <w:rPr>
                    <w:ins w:id="1823" w:author="arkat" w:date="2017-09-25T14:48:00Z"/>
                    <w:color w:val="000000"/>
                    <w:szCs w:val="24"/>
                    <w:lang w:eastAsia="en-GB"/>
                  </w:rPr>
                </w:rPrChange>
              </w:rPr>
            </w:pPr>
            <w:ins w:id="1824" w:author="arkat" w:date="2017-09-25T14:48:00Z">
              <w:r w:rsidRPr="009D6EBC">
                <w:rPr>
                  <w:rFonts w:asciiTheme="majorHAnsi" w:hAnsiTheme="majorHAnsi" w:cstheme="majorHAnsi"/>
                  <w:color w:val="000000"/>
                  <w:szCs w:val="24"/>
                  <w:lang w:eastAsia="en-GB"/>
                  <w:rPrChange w:id="1825" w:author="arkat" w:date="2017-09-26T11:30:00Z">
                    <w:rPr>
                      <w:color w:val="000000"/>
                      <w:szCs w:val="24"/>
                      <w:lang w:eastAsia="en-GB"/>
                    </w:rPr>
                  </w:rPrChange>
                </w:rPr>
                <w:t>No</w:t>
              </w:r>
            </w:ins>
          </w:p>
        </w:tc>
        <w:tc>
          <w:tcPr>
            <w:tcW w:w="1417" w:type="dxa"/>
            <w:shd w:val="clear" w:color="auto" w:fill="FFFFFF"/>
            <w:hideMark/>
            <w:tcPrChange w:id="1826" w:author="arkat" w:date="2017-09-26T11:29:00Z">
              <w:tcPr>
                <w:tcW w:w="1417" w:type="dxa"/>
                <w:shd w:val="clear" w:color="auto" w:fill="FFFFFF"/>
                <w:hideMark/>
              </w:tcPr>
            </w:tcPrChange>
          </w:tcPr>
          <w:p w14:paraId="70A8176D" w14:textId="77777777" w:rsidR="0058751D" w:rsidRPr="009D6EBC" w:rsidRDefault="0058751D">
            <w:pPr>
              <w:spacing w:after="0"/>
              <w:jc w:val="center"/>
              <w:rPr>
                <w:ins w:id="1827" w:author="arkat" w:date="2017-09-25T14:48:00Z"/>
                <w:rFonts w:asciiTheme="majorHAnsi" w:hAnsiTheme="majorHAnsi" w:cstheme="majorHAnsi"/>
                <w:color w:val="000000"/>
                <w:szCs w:val="24"/>
                <w:lang w:eastAsia="en-GB"/>
                <w:rPrChange w:id="1828" w:author="arkat" w:date="2017-09-26T11:30:00Z">
                  <w:rPr>
                    <w:ins w:id="1829" w:author="arkat" w:date="2017-09-25T14:48:00Z"/>
                    <w:color w:val="000000"/>
                    <w:szCs w:val="24"/>
                    <w:lang w:eastAsia="en-GB"/>
                  </w:rPr>
                </w:rPrChange>
              </w:rPr>
            </w:pPr>
            <w:ins w:id="1830" w:author="arkat" w:date="2017-09-25T14:48:00Z">
              <w:r w:rsidRPr="009D6EBC">
                <w:rPr>
                  <w:rFonts w:asciiTheme="majorHAnsi" w:hAnsiTheme="majorHAnsi" w:cstheme="majorHAnsi"/>
                  <w:color w:val="000000"/>
                  <w:szCs w:val="24"/>
                  <w:lang w:eastAsia="en-GB"/>
                  <w:rPrChange w:id="1831" w:author="arkat" w:date="2017-09-26T11:30:00Z">
                    <w:rPr>
                      <w:color w:val="000000"/>
                      <w:szCs w:val="24"/>
                      <w:lang w:eastAsia="en-GB"/>
                    </w:rPr>
                  </w:rPrChange>
                </w:rPr>
                <w:t>Obsolete</w:t>
              </w:r>
            </w:ins>
          </w:p>
        </w:tc>
      </w:tr>
      <w:tr w:rsidR="0058751D" w:rsidRPr="009D6EBC" w14:paraId="3921EF90" w14:textId="77777777" w:rsidTr="009D6EBC">
        <w:trPr>
          <w:trHeight w:val="210"/>
          <w:jc w:val="center"/>
          <w:ins w:id="1832" w:author="arkat" w:date="2017-09-25T14:48:00Z"/>
          <w:trPrChange w:id="1833" w:author="arkat" w:date="2017-09-26T11:29:00Z">
            <w:trPr>
              <w:trHeight w:val="210"/>
              <w:jc w:val="center"/>
            </w:trPr>
          </w:trPrChange>
        </w:trPr>
        <w:tc>
          <w:tcPr>
            <w:tcW w:w="1928" w:type="dxa"/>
            <w:shd w:val="clear" w:color="auto" w:fill="FFFFFF"/>
            <w:hideMark/>
            <w:tcPrChange w:id="1834" w:author="arkat" w:date="2017-09-26T11:29:00Z">
              <w:tcPr>
                <w:tcW w:w="1701" w:type="dxa"/>
                <w:shd w:val="clear" w:color="auto" w:fill="FFFFFF"/>
                <w:hideMark/>
              </w:tcPr>
            </w:tcPrChange>
          </w:tcPr>
          <w:p w14:paraId="01F9C1BE" w14:textId="77777777" w:rsidR="0058751D" w:rsidRPr="009D6EBC" w:rsidRDefault="0058751D" w:rsidP="003347FA">
            <w:pPr>
              <w:spacing w:after="0"/>
              <w:rPr>
                <w:ins w:id="1835" w:author="arkat" w:date="2017-09-25T14:48:00Z"/>
                <w:rFonts w:asciiTheme="majorHAnsi" w:hAnsiTheme="majorHAnsi" w:cstheme="majorHAnsi"/>
                <w:color w:val="000000"/>
                <w:szCs w:val="24"/>
                <w:lang w:eastAsia="en-GB"/>
                <w:rPrChange w:id="1836" w:author="arkat" w:date="2017-09-26T11:30:00Z">
                  <w:rPr>
                    <w:ins w:id="1837" w:author="arkat" w:date="2017-09-25T14:48:00Z"/>
                    <w:color w:val="000000"/>
                    <w:szCs w:val="24"/>
                    <w:lang w:eastAsia="en-GB"/>
                  </w:rPr>
                </w:rPrChange>
              </w:rPr>
            </w:pPr>
            <w:ins w:id="1838" w:author="arkat" w:date="2017-09-25T14:48:00Z">
              <w:r w:rsidRPr="009D6EBC">
                <w:rPr>
                  <w:rFonts w:asciiTheme="majorHAnsi" w:hAnsiTheme="majorHAnsi" w:cstheme="majorHAnsi"/>
                  <w:color w:val="000000"/>
                  <w:szCs w:val="24"/>
                  <w:lang w:eastAsia="en-GB"/>
                  <w:rPrChange w:id="1839" w:author="arkat" w:date="2017-09-26T11:30:00Z">
                    <w:rPr>
                      <w:color w:val="000000"/>
                      <w:szCs w:val="24"/>
                      <w:lang w:eastAsia="en-GB"/>
                    </w:rPr>
                  </w:rPrChange>
                </w:rPr>
                <w:t>Pi-Calculus</w:t>
              </w:r>
            </w:ins>
          </w:p>
        </w:tc>
        <w:tc>
          <w:tcPr>
            <w:tcW w:w="2610" w:type="dxa"/>
            <w:shd w:val="clear" w:color="auto" w:fill="FFFFFF"/>
            <w:hideMark/>
            <w:tcPrChange w:id="1840" w:author="arkat" w:date="2017-09-26T11:29:00Z">
              <w:tcPr>
                <w:tcW w:w="3118" w:type="dxa"/>
                <w:shd w:val="clear" w:color="auto" w:fill="FFFFFF"/>
                <w:hideMark/>
              </w:tcPr>
            </w:tcPrChange>
          </w:tcPr>
          <w:p w14:paraId="658A4DFE" w14:textId="77777777" w:rsidR="0058751D" w:rsidRPr="009D6EBC" w:rsidRDefault="0058751D">
            <w:pPr>
              <w:spacing w:after="0"/>
              <w:jc w:val="center"/>
              <w:rPr>
                <w:ins w:id="1841" w:author="arkat" w:date="2017-09-25T14:48:00Z"/>
                <w:rFonts w:asciiTheme="majorHAnsi" w:hAnsiTheme="majorHAnsi" w:cstheme="majorHAnsi"/>
                <w:color w:val="000000"/>
                <w:szCs w:val="24"/>
                <w:lang w:eastAsia="en-GB"/>
                <w:rPrChange w:id="1842" w:author="arkat" w:date="2017-09-26T11:30:00Z">
                  <w:rPr>
                    <w:ins w:id="1843" w:author="arkat" w:date="2017-09-25T14:48:00Z"/>
                    <w:color w:val="000000"/>
                    <w:szCs w:val="24"/>
                    <w:lang w:eastAsia="en-GB"/>
                  </w:rPr>
                </w:rPrChange>
              </w:rPr>
            </w:pPr>
            <w:ins w:id="1844" w:author="arkat" w:date="2017-09-25T14:48:00Z">
              <w:r w:rsidRPr="009D6EBC">
                <w:rPr>
                  <w:rFonts w:asciiTheme="majorHAnsi" w:hAnsiTheme="majorHAnsi" w:cstheme="majorHAnsi"/>
                  <w:color w:val="000000"/>
                  <w:szCs w:val="24"/>
                  <w:lang w:eastAsia="en-GB"/>
                  <w:rPrChange w:id="1845" w:author="arkat" w:date="2017-09-26T11:30:00Z">
                    <w:rPr>
                      <w:color w:val="000000"/>
                      <w:szCs w:val="24"/>
                      <w:lang w:eastAsia="en-GB"/>
                    </w:rPr>
                  </w:rPrChange>
                </w:rPr>
                <w:t>Execution</w:t>
              </w:r>
            </w:ins>
          </w:p>
        </w:tc>
        <w:tc>
          <w:tcPr>
            <w:tcW w:w="1699" w:type="dxa"/>
            <w:shd w:val="clear" w:color="auto" w:fill="FFFFFF"/>
            <w:hideMark/>
            <w:tcPrChange w:id="1846" w:author="arkat" w:date="2017-09-26T11:29:00Z">
              <w:tcPr>
                <w:tcW w:w="1418" w:type="dxa"/>
                <w:shd w:val="clear" w:color="auto" w:fill="FFFFFF"/>
                <w:hideMark/>
              </w:tcPr>
            </w:tcPrChange>
          </w:tcPr>
          <w:p w14:paraId="05DEFD6B" w14:textId="77777777" w:rsidR="0058751D" w:rsidRPr="009D6EBC" w:rsidRDefault="0058751D">
            <w:pPr>
              <w:spacing w:after="0"/>
              <w:jc w:val="center"/>
              <w:rPr>
                <w:ins w:id="1847" w:author="arkat" w:date="2017-09-25T14:48:00Z"/>
                <w:rFonts w:asciiTheme="majorHAnsi" w:hAnsiTheme="majorHAnsi" w:cstheme="majorHAnsi"/>
                <w:color w:val="000000"/>
                <w:szCs w:val="24"/>
                <w:lang w:eastAsia="en-GB"/>
                <w:rPrChange w:id="1848" w:author="arkat" w:date="2017-09-26T11:30:00Z">
                  <w:rPr>
                    <w:ins w:id="1849" w:author="arkat" w:date="2017-09-25T14:48:00Z"/>
                    <w:color w:val="000000"/>
                    <w:szCs w:val="24"/>
                    <w:lang w:eastAsia="en-GB"/>
                  </w:rPr>
                </w:rPrChange>
              </w:rPr>
            </w:pPr>
            <w:ins w:id="1850" w:author="arkat" w:date="2017-09-25T14:48:00Z">
              <w:r w:rsidRPr="009D6EBC">
                <w:rPr>
                  <w:rFonts w:asciiTheme="majorHAnsi" w:hAnsiTheme="majorHAnsi" w:cstheme="majorHAnsi"/>
                  <w:color w:val="000000"/>
                  <w:szCs w:val="24"/>
                  <w:lang w:eastAsia="en-GB"/>
                  <w:rPrChange w:id="1851" w:author="arkat" w:date="2017-09-26T11:30:00Z">
                    <w:rPr>
                      <w:color w:val="000000"/>
                      <w:szCs w:val="24"/>
                      <w:lang w:eastAsia="en-GB"/>
                    </w:rPr>
                  </w:rPrChange>
                </w:rPr>
                <w:t>NA</w:t>
              </w:r>
            </w:ins>
          </w:p>
        </w:tc>
        <w:tc>
          <w:tcPr>
            <w:tcW w:w="1417" w:type="dxa"/>
            <w:shd w:val="clear" w:color="auto" w:fill="FFFFFF"/>
            <w:hideMark/>
            <w:tcPrChange w:id="1852" w:author="arkat" w:date="2017-09-26T11:29:00Z">
              <w:tcPr>
                <w:tcW w:w="1417" w:type="dxa"/>
                <w:shd w:val="clear" w:color="auto" w:fill="FFFFFF"/>
                <w:hideMark/>
              </w:tcPr>
            </w:tcPrChange>
          </w:tcPr>
          <w:p w14:paraId="56ACAAD1" w14:textId="77777777" w:rsidR="0058751D" w:rsidRPr="009D6EBC" w:rsidRDefault="0058751D">
            <w:pPr>
              <w:spacing w:after="0"/>
              <w:jc w:val="center"/>
              <w:rPr>
                <w:ins w:id="1853" w:author="arkat" w:date="2017-09-25T14:48:00Z"/>
                <w:rFonts w:asciiTheme="majorHAnsi" w:hAnsiTheme="majorHAnsi" w:cstheme="majorHAnsi"/>
                <w:color w:val="000000"/>
                <w:szCs w:val="24"/>
                <w:lang w:eastAsia="en-GB"/>
                <w:rPrChange w:id="1854" w:author="arkat" w:date="2017-09-26T11:30:00Z">
                  <w:rPr>
                    <w:ins w:id="1855" w:author="arkat" w:date="2017-09-25T14:48:00Z"/>
                    <w:color w:val="000000"/>
                    <w:szCs w:val="24"/>
                    <w:lang w:eastAsia="en-GB"/>
                  </w:rPr>
                </w:rPrChange>
              </w:rPr>
            </w:pPr>
            <w:ins w:id="1856" w:author="arkat" w:date="2017-09-25T14:48:00Z">
              <w:r w:rsidRPr="009D6EBC">
                <w:rPr>
                  <w:rFonts w:asciiTheme="majorHAnsi" w:hAnsiTheme="majorHAnsi" w:cstheme="majorHAnsi"/>
                  <w:color w:val="000000"/>
                  <w:szCs w:val="24"/>
                  <w:lang w:eastAsia="en-GB"/>
                  <w:rPrChange w:id="1857" w:author="arkat" w:date="2017-09-26T11:30:00Z">
                    <w:rPr>
                      <w:color w:val="000000"/>
                      <w:szCs w:val="24"/>
                      <w:lang w:eastAsia="en-GB"/>
                    </w:rPr>
                  </w:rPrChange>
                </w:rPr>
                <w:t>Popular</w:t>
              </w:r>
            </w:ins>
          </w:p>
        </w:tc>
      </w:tr>
      <w:tr w:rsidR="0058751D" w:rsidRPr="009D6EBC" w14:paraId="552F4949" w14:textId="77777777" w:rsidTr="009D6EBC">
        <w:trPr>
          <w:trHeight w:val="406"/>
          <w:jc w:val="center"/>
          <w:ins w:id="1858" w:author="arkat" w:date="2017-09-25T14:48:00Z"/>
          <w:trPrChange w:id="1859" w:author="arkat" w:date="2017-09-26T11:29:00Z">
            <w:trPr>
              <w:trHeight w:val="406"/>
              <w:jc w:val="center"/>
            </w:trPr>
          </w:trPrChange>
        </w:trPr>
        <w:tc>
          <w:tcPr>
            <w:tcW w:w="1928" w:type="dxa"/>
            <w:shd w:val="clear" w:color="auto" w:fill="FFFFFF"/>
            <w:hideMark/>
            <w:tcPrChange w:id="1860" w:author="arkat" w:date="2017-09-26T11:29:00Z">
              <w:tcPr>
                <w:tcW w:w="1701" w:type="dxa"/>
                <w:shd w:val="clear" w:color="auto" w:fill="FFFFFF"/>
                <w:hideMark/>
              </w:tcPr>
            </w:tcPrChange>
          </w:tcPr>
          <w:p w14:paraId="65F046C5" w14:textId="77777777" w:rsidR="0058751D" w:rsidRPr="009D6EBC" w:rsidRDefault="0058751D" w:rsidP="003347FA">
            <w:pPr>
              <w:spacing w:after="0"/>
              <w:rPr>
                <w:ins w:id="1861" w:author="arkat" w:date="2017-09-25T14:48:00Z"/>
                <w:rFonts w:asciiTheme="majorHAnsi" w:hAnsiTheme="majorHAnsi" w:cstheme="majorHAnsi"/>
                <w:color w:val="000000"/>
                <w:szCs w:val="24"/>
                <w:lang w:eastAsia="en-GB"/>
                <w:rPrChange w:id="1862" w:author="arkat" w:date="2017-09-26T11:30:00Z">
                  <w:rPr>
                    <w:ins w:id="1863" w:author="arkat" w:date="2017-09-25T14:48:00Z"/>
                    <w:color w:val="000000"/>
                    <w:szCs w:val="24"/>
                    <w:lang w:eastAsia="en-GB"/>
                  </w:rPr>
                </w:rPrChange>
              </w:rPr>
            </w:pPr>
            <w:ins w:id="1864" w:author="arkat" w:date="2017-09-25T14:48:00Z">
              <w:r w:rsidRPr="009D6EBC">
                <w:rPr>
                  <w:rFonts w:asciiTheme="majorHAnsi" w:hAnsiTheme="majorHAnsi" w:cstheme="majorHAnsi"/>
                  <w:color w:val="000000"/>
                  <w:szCs w:val="24"/>
                  <w:lang w:eastAsia="en-GB"/>
                  <w:rPrChange w:id="1865" w:author="arkat" w:date="2017-09-26T11:30:00Z">
                    <w:rPr>
                      <w:color w:val="000000"/>
                      <w:szCs w:val="24"/>
                      <w:lang w:eastAsia="en-GB"/>
                    </w:rPr>
                  </w:rPrChange>
                </w:rPr>
                <w:t>BPEL4WS/ WS-BPEL</w:t>
              </w:r>
            </w:ins>
          </w:p>
        </w:tc>
        <w:tc>
          <w:tcPr>
            <w:tcW w:w="2610" w:type="dxa"/>
            <w:shd w:val="clear" w:color="auto" w:fill="FFFFFF"/>
            <w:hideMark/>
            <w:tcPrChange w:id="1866" w:author="arkat" w:date="2017-09-26T11:29:00Z">
              <w:tcPr>
                <w:tcW w:w="3118" w:type="dxa"/>
                <w:shd w:val="clear" w:color="auto" w:fill="FFFFFF"/>
                <w:hideMark/>
              </w:tcPr>
            </w:tcPrChange>
          </w:tcPr>
          <w:p w14:paraId="4DD7DD24" w14:textId="77777777" w:rsidR="0058751D" w:rsidRPr="009D6EBC" w:rsidRDefault="0058751D">
            <w:pPr>
              <w:spacing w:after="0"/>
              <w:jc w:val="center"/>
              <w:rPr>
                <w:ins w:id="1867" w:author="arkat" w:date="2017-09-25T14:48:00Z"/>
                <w:rFonts w:asciiTheme="majorHAnsi" w:hAnsiTheme="majorHAnsi" w:cstheme="majorHAnsi"/>
                <w:color w:val="000000"/>
                <w:szCs w:val="24"/>
                <w:lang w:eastAsia="en-GB"/>
                <w:rPrChange w:id="1868" w:author="arkat" w:date="2017-09-26T11:30:00Z">
                  <w:rPr>
                    <w:ins w:id="1869" w:author="arkat" w:date="2017-09-25T14:48:00Z"/>
                    <w:color w:val="000000"/>
                    <w:szCs w:val="24"/>
                    <w:lang w:eastAsia="en-GB"/>
                  </w:rPr>
                </w:rPrChange>
              </w:rPr>
            </w:pPr>
            <w:ins w:id="1870" w:author="arkat" w:date="2017-09-25T14:48:00Z">
              <w:r w:rsidRPr="009D6EBC">
                <w:rPr>
                  <w:rFonts w:asciiTheme="majorHAnsi" w:hAnsiTheme="majorHAnsi" w:cstheme="majorHAnsi"/>
                  <w:color w:val="000000"/>
                  <w:szCs w:val="24"/>
                  <w:lang w:eastAsia="en-GB"/>
                  <w:rPrChange w:id="1871" w:author="arkat" w:date="2017-09-26T11:30:00Z">
                    <w:rPr>
                      <w:color w:val="000000"/>
                      <w:szCs w:val="24"/>
                      <w:lang w:eastAsia="en-GB"/>
                    </w:rPr>
                  </w:rPrChange>
                </w:rPr>
                <w:t>Execution</w:t>
              </w:r>
            </w:ins>
          </w:p>
        </w:tc>
        <w:tc>
          <w:tcPr>
            <w:tcW w:w="1699" w:type="dxa"/>
            <w:shd w:val="clear" w:color="auto" w:fill="FFFFFF"/>
            <w:hideMark/>
            <w:tcPrChange w:id="1872" w:author="arkat" w:date="2017-09-26T11:29:00Z">
              <w:tcPr>
                <w:tcW w:w="1418" w:type="dxa"/>
                <w:shd w:val="clear" w:color="auto" w:fill="FFFFFF"/>
                <w:hideMark/>
              </w:tcPr>
            </w:tcPrChange>
          </w:tcPr>
          <w:p w14:paraId="6D4B854B" w14:textId="77777777" w:rsidR="0058751D" w:rsidRPr="009D6EBC" w:rsidRDefault="0058751D">
            <w:pPr>
              <w:spacing w:after="0"/>
              <w:jc w:val="center"/>
              <w:rPr>
                <w:ins w:id="1873" w:author="arkat" w:date="2017-09-25T14:48:00Z"/>
                <w:rFonts w:asciiTheme="majorHAnsi" w:hAnsiTheme="majorHAnsi" w:cstheme="majorHAnsi"/>
                <w:color w:val="000000"/>
                <w:szCs w:val="24"/>
                <w:lang w:eastAsia="en-GB"/>
                <w:rPrChange w:id="1874" w:author="arkat" w:date="2017-09-26T11:30:00Z">
                  <w:rPr>
                    <w:ins w:id="1875" w:author="arkat" w:date="2017-09-25T14:48:00Z"/>
                    <w:color w:val="000000"/>
                    <w:szCs w:val="24"/>
                    <w:lang w:eastAsia="en-GB"/>
                  </w:rPr>
                </w:rPrChange>
              </w:rPr>
            </w:pPr>
            <w:ins w:id="1876" w:author="arkat" w:date="2017-09-25T14:48:00Z">
              <w:r w:rsidRPr="009D6EBC">
                <w:rPr>
                  <w:rFonts w:asciiTheme="majorHAnsi" w:hAnsiTheme="majorHAnsi" w:cstheme="majorHAnsi"/>
                  <w:color w:val="000000"/>
                  <w:szCs w:val="24"/>
                  <w:lang w:eastAsia="en-GB"/>
                  <w:rPrChange w:id="1877" w:author="arkat" w:date="2017-09-26T11:30:00Z">
                    <w:rPr>
                      <w:color w:val="000000"/>
                      <w:szCs w:val="24"/>
                      <w:lang w:eastAsia="en-GB"/>
                    </w:rPr>
                  </w:rPrChange>
                </w:rPr>
                <w:t>Yes</w:t>
              </w:r>
            </w:ins>
          </w:p>
        </w:tc>
        <w:tc>
          <w:tcPr>
            <w:tcW w:w="1417" w:type="dxa"/>
            <w:shd w:val="clear" w:color="auto" w:fill="FFFFFF"/>
            <w:hideMark/>
            <w:tcPrChange w:id="1878" w:author="arkat" w:date="2017-09-26T11:29:00Z">
              <w:tcPr>
                <w:tcW w:w="1417" w:type="dxa"/>
                <w:shd w:val="clear" w:color="auto" w:fill="FFFFFF"/>
                <w:hideMark/>
              </w:tcPr>
            </w:tcPrChange>
          </w:tcPr>
          <w:p w14:paraId="05457893" w14:textId="77777777" w:rsidR="0058751D" w:rsidRPr="009D6EBC" w:rsidRDefault="0058751D">
            <w:pPr>
              <w:spacing w:after="0"/>
              <w:jc w:val="center"/>
              <w:rPr>
                <w:ins w:id="1879" w:author="arkat" w:date="2017-09-25T14:48:00Z"/>
                <w:rFonts w:asciiTheme="majorHAnsi" w:hAnsiTheme="majorHAnsi" w:cstheme="majorHAnsi"/>
                <w:color w:val="000000"/>
                <w:szCs w:val="24"/>
                <w:lang w:eastAsia="en-GB"/>
                <w:rPrChange w:id="1880" w:author="arkat" w:date="2017-09-26T11:30:00Z">
                  <w:rPr>
                    <w:ins w:id="1881" w:author="arkat" w:date="2017-09-25T14:48:00Z"/>
                    <w:color w:val="000000"/>
                    <w:szCs w:val="24"/>
                    <w:lang w:eastAsia="en-GB"/>
                  </w:rPr>
                </w:rPrChange>
              </w:rPr>
            </w:pPr>
            <w:ins w:id="1882" w:author="arkat" w:date="2017-09-25T14:48:00Z">
              <w:r w:rsidRPr="009D6EBC">
                <w:rPr>
                  <w:rFonts w:asciiTheme="majorHAnsi" w:hAnsiTheme="majorHAnsi" w:cstheme="majorHAnsi"/>
                  <w:color w:val="000000"/>
                  <w:szCs w:val="24"/>
                  <w:lang w:eastAsia="en-GB"/>
                  <w:rPrChange w:id="1883" w:author="arkat" w:date="2017-09-26T11:30:00Z">
                    <w:rPr>
                      <w:color w:val="000000"/>
                      <w:szCs w:val="24"/>
                      <w:lang w:eastAsia="en-GB"/>
                    </w:rPr>
                  </w:rPrChange>
                </w:rPr>
                <w:t>Popular</w:t>
              </w:r>
            </w:ins>
          </w:p>
        </w:tc>
      </w:tr>
      <w:tr w:rsidR="0058751D" w:rsidRPr="009D6EBC" w14:paraId="3DD57748" w14:textId="77777777" w:rsidTr="009D6EBC">
        <w:trPr>
          <w:trHeight w:val="225"/>
          <w:jc w:val="center"/>
          <w:ins w:id="1884" w:author="arkat" w:date="2017-09-25T14:48:00Z"/>
          <w:trPrChange w:id="1885" w:author="arkat" w:date="2017-09-26T11:29:00Z">
            <w:trPr>
              <w:trHeight w:val="225"/>
              <w:jc w:val="center"/>
            </w:trPr>
          </w:trPrChange>
        </w:trPr>
        <w:tc>
          <w:tcPr>
            <w:tcW w:w="1928" w:type="dxa"/>
            <w:shd w:val="clear" w:color="auto" w:fill="FFFFFF"/>
            <w:hideMark/>
            <w:tcPrChange w:id="1886" w:author="arkat" w:date="2017-09-26T11:29:00Z">
              <w:tcPr>
                <w:tcW w:w="1701" w:type="dxa"/>
                <w:shd w:val="clear" w:color="auto" w:fill="FFFFFF"/>
                <w:hideMark/>
              </w:tcPr>
            </w:tcPrChange>
          </w:tcPr>
          <w:p w14:paraId="121B63F8" w14:textId="77777777" w:rsidR="0058751D" w:rsidRPr="009D6EBC" w:rsidRDefault="0058751D" w:rsidP="003347FA">
            <w:pPr>
              <w:spacing w:after="0"/>
              <w:rPr>
                <w:ins w:id="1887" w:author="arkat" w:date="2017-09-25T14:48:00Z"/>
                <w:rFonts w:asciiTheme="majorHAnsi" w:hAnsiTheme="majorHAnsi" w:cstheme="majorHAnsi"/>
                <w:color w:val="000000"/>
                <w:szCs w:val="24"/>
                <w:lang w:eastAsia="en-GB"/>
                <w:rPrChange w:id="1888" w:author="arkat" w:date="2017-09-26T11:30:00Z">
                  <w:rPr>
                    <w:ins w:id="1889" w:author="arkat" w:date="2017-09-25T14:48:00Z"/>
                    <w:color w:val="000000"/>
                    <w:szCs w:val="24"/>
                    <w:lang w:eastAsia="en-GB"/>
                  </w:rPr>
                </w:rPrChange>
              </w:rPr>
            </w:pPr>
            <w:ins w:id="1890" w:author="arkat" w:date="2017-09-25T14:48:00Z">
              <w:r w:rsidRPr="009D6EBC">
                <w:rPr>
                  <w:rFonts w:asciiTheme="majorHAnsi" w:hAnsiTheme="majorHAnsi" w:cstheme="majorHAnsi"/>
                  <w:color w:val="000000"/>
                  <w:szCs w:val="24"/>
                  <w:lang w:eastAsia="en-GB"/>
                  <w:rPrChange w:id="1891" w:author="arkat" w:date="2017-09-26T11:30:00Z">
                    <w:rPr>
                      <w:color w:val="000000"/>
                      <w:szCs w:val="24"/>
                      <w:lang w:eastAsia="en-GB"/>
                    </w:rPr>
                  </w:rPrChange>
                </w:rPr>
                <w:t>BPDM</w:t>
              </w:r>
            </w:ins>
          </w:p>
        </w:tc>
        <w:tc>
          <w:tcPr>
            <w:tcW w:w="2610" w:type="dxa"/>
            <w:shd w:val="clear" w:color="auto" w:fill="FFFFFF"/>
            <w:hideMark/>
            <w:tcPrChange w:id="1892" w:author="arkat" w:date="2017-09-26T11:29:00Z">
              <w:tcPr>
                <w:tcW w:w="3118" w:type="dxa"/>
                <w:shd w:val="clear" w:color="auto" w:fill="FFFFFF"/>
                <w:hideMark/>
              </w:tcPr>
            </w:tcPrChange>
          </w:tcPr>
          <w:p w14:paraId="3FD6CA88" w14:textId="77777777" w:rsidR="0058751D" w:rsidRPr="009D6EBC" w:rsidRDefault="0058751D">
            <w:pPr>
              <w:spacing w:after="0"/>
              <w:jc w:val="center"/>
              <w:rPr>
                <w:ins w:id="1893" w:author="arkat" w:date="2017-09-25T14:48:00Z"/>
                <w:rFonts w:asciiTheme="majorHAnsi" w:hAnsiTheme="majorHAnsi" w:cstheme="majorHAnsi"/>
                <w:color w:val="000000"/>
                <w:szCs w:val="24"/>
                <w:lang w:eastAsia="en-GB"/>
                <w:rPrChange w:id="1894" w:author="arkat" w:date="2017-09-26T11:30:00Z">
                  <w:rPr>
                    <w:ins w:id="1895" w:author="arkat" w:date="2017-09-25T14:48:00Z"/>
                    <w:color w:val="000000"/>
                    <w:szCs w:val="24"/>
                    <w:lang w:eastAsia="en-GB"/>
                  </w:rPr>
                </w:rPrChange>
              </w:rPr>
            </w:pPr>
            <w:ins w:id="1896" w:author="arkat" w:date="2017-09-25T14:48:00Z">
              <w:r w:rsidRPr="009D6EBC">
                <w:rPr>
                  <w:rFonts w:asciiTheme="majorHAnsi" w:hAnsiTheme="majorHAnsi" w:cstheme="majorHAnsi"/>
                  <w:color w:val="000000"/>
                  <w:szCs w:val="24"/>
                  <w:lang w:eastAsia="en-GB"/>
                  <w:rPrChange w:id="1897" w:author="arkat" w:date="2017-09-26T11:30:00Z">
                    <w:rPr>
                      <w:color w:val="000000"/>
                      <w:szCs w:val="24"/>
                      <w:lang w:eastAsia="en-GB"/>
                    </w:rPr>
                  </w:rPrChange>
                </w:rPr>
                <w:t>Interchange</w:t>
              </w:r>
            </w:ins>
          </w:p>
        </w:tc>
        <w:tc>
          <w:tcPr>
            <w:tcW w:w="1699" w:type="dxa"/>
            <w:shd w:val="clear" w:color="auto" w:fill="FFFFFF"/>
            <w:tcPrChange w:id="1898" w:author="arkat" w:date="2017-09-26T11:29:00Z">
              <w:tcPr>
                <w:tcW w:w="1418" w:type="dxa"/>
                <w:shd w:val="clear" w:color="auto" w:fill="FFFFFF"/>
              </w:tcPr>
            </w:tcPrChange>
          </w:tcPr>
          <w:p w14:paraId="2E24880B" w14:textId="77777777" w:rsidR="0058751D" w:rsidRPr="009D6EBC" w:rsidRDefault="0058751D">
            <w:pPr>
              <w:spacing w:after="0"/>
              <w:jc w:val="center"/>
              <w:rPr>
                <w:ins w:id="1899" w:author="arkat" w:date="2017-09-25T14:48:00Z"/>
                <w:rFonts w:asciiTheme="majorHAnsi" w:hAnsiTheme="majorHAnsi" w:cstheme="majorHAnsi"/>
                <w:color w:val="000000"/>
                <w:szCs w:val="24"/>
                <w:lang w:eastAsia="en-GB"/>
                <w:rPrChange w:id="1900" w:author="arkat" w:date="2017-09-26T11:30:00Z">
                  <w:rPr>
                    <w:ins w:id="1901" w:author="arkat" w:date="2017-09-25T14:48:00Z"/>
                    <w:color w:val="000000"/>
                    <w:szCs w:val="24"/>
                    <w:lang w:eastAsia="en-GB"/>
                  </w:rPr>
                </w:rPrChange>
              </w:rPr>
            </w:pPr>
          </w:p>
        </w:tc>
        <w:tc>
          <w:tcPr>
            <w:tcW w:w="1417" w:type="dxa"/>
            <w:shd w:val="clear" w:color="auto" w:fill="FFFFFF"/>
            <w:hideMark/>
            <w:tcPrChange w:id="1902" w:author="arkat" w:date="2017-09-26T11:29:00Z">
              <w:tcPr>
                <w:tcW w:w="1417" w:type="dxa"/>
                <w:shd w:val="clear" w:color="auto" w:fill="FFFFFF"/>
                <w:hideMark/>
              </w:tcPr>
            </w:tcPrChange>
          </w:tcPr>
          <w:p w14:paraId="4A83D028" w14:textId="77777777" w:rsidR="0058751D" w:rsidRPr="009D6EBC" w:rsidRDefault="0058751D">
            <w:pPr>
              <w:spacing w:after="0"/>
              <w:jc w:val="center"/>
              <w:rPr>
                <w:ins w:id="1903" w:author="arkat" w:date="2017-09-25T14:48:00Z"/>
                <w:rFonts w:asciiTheme="majorHAnsi" w:hAnsiTheme="majorHAnsi" w:cstheme="majorHAnsi"/>
                <w:color w:val="000000"/>
                <w:szCs w:val="24"/>
                <w:lang w:eastAsia="en-GB"/>
                <w:rPrChange w:id="1904" w:author="arkat" w:date="2017-09-26T11:30:00Z">
                  <w:rPr>
                    <w:ins w:id="1905" w:author="arkat" w:date="2017-09-25T14:48:00Z"/>
                    <w:color w:val="000000"/>
                    <w:szCs w:val="24"/>
                    <w:lang w:eastAsia="en-GB"/>
                  </w:rPr>
                </w:rPrChange>
              </w:rPr>
            </w:pPr>
            <w:ins w:id="1906" w:author="arkat" w:date="2017-09-25T14:48:00Z">
              <w:r w:rsidRPr="009D6EBC">
                <w:rPr>
                  <w:rFonts w:asciiTheme="majorHAnsi" w:hAnsiTheme="majorHAnsi" w:cstheme="majorHAnsi"/>
                  <w:color w:val="000000"/>
                  <w:szCs w:val="24"/>
                  <w:lang w:eastAsia="en-GB"/>
                  <w:rPrChange w:id="1907" w:author="arkat" w:date="2017-09-26T11:30:00Z">
                    <w:rPr>
                      <w:color w:val="000000"/>
                      <w:szCs w:val="24"/>
                      <w:lang w:eastAsia="en-GB"/>
                    </w:rPr>
                  </w:rPrChange>
                </w:rPr>
                <w:t>NA</w:t>
              </w:r>
            </w:ins>
          </w:p>
        </w:tc>
      </w:tr>
      <w:tr w:rsidR="0058751D" w:rsidRPr="009D6EBC" w14:paraId="2BA35B56" w14:textId="77777777" w:rsidTr="009D6EBC">
        <w:trPr>
          <w:trHeight w:val="421"/>
          <w:jc w:val="center"/>
          <w:ins w:id="1908" w:author="arkat" w:date="2017-09-25T14:48:00Z"/>
          <w:trPrChange w:id="1909" w:author="arkat" w:date="2017-09-26T11:29:00Z">
            <w:trPr>
              <w:trHeight w:val="421"/>
              <w:jc w:val="center"/>
            </w:trPr>
          </w:trPrChange>
        </w:trPr>
        <w:tc>
          <w:tcPr>
            <w:tcW w:w="1928" w:type="dxa"/>
            <w:shd w:val="clear" w:color="auto" w:fill="FFFFFF"/>
            <w:hideMark/>
            <w:tcPrChange w:id="1910" w:author="arkat" w:date="2017-09-26T11:29:00Z">
              <w:tcPr>
                <w:tcW w:w="1701" w:type="dxa"/>
                <w:shd w:val="clear" w:color="auto" w:fill="FFFFFF"/>
                <w:hideMark/>
              </w:tcPr>
            </w:tcPrChange>
          </w:tcPr>
          <w:p w14:paraId="414DDC73" w14:textId="77777777" w:rsidR="0058751D" w:rsidRPr="009D6EBC" w:rsidRDefault="0058751D" w:rsidP="003347FA">
            <w:pPr>
              <w:spacing w:after="0"/>
              <w:rPr>
                <w:ins w:id="1911" w:author="arkat" w:date="2017-09-25T14:48:00Z"/>
                <w:rFonts w:asciiTheme="majorHAnsi" w:hAnsiTheme="majorHAnsi" w:cstheme="majorHAnsi"/>
                <w:color w:val="000000"/>
                <w:szCs w:val="24"/>
                <w:lang w:eastAsia="en-GB"/>
                <w:rPrChange w:id="1912" w:author="arkat" w:date="2017-09-26T11:30:00Z">
                  <w:rPr>
                    <w:ins w:id="1913" w:author="arkat" w:date="2017-09-25T14:48:00Z"/>
                    <w:color w:val="000000"/>
                    <w:szCs w:val="24"/>
                    <w:lang w:eastAsia="en-GB"/>
                  </w:rPr>
                </w:rPrChange>
              </w:rPr>
            </w:pPr>
            <w:ins w:id="1914" w:author="arkat" w:date="2017-09-25T14:48:00Z">
              <w:r w:rsidRPr="009D6EBC">
                <w:rPr>
                  <w:rFonts w:asciiTheme="majorHAnsi" w:hAnsiTheme="majorHAnsi" w:cstheme="majorHAnsi"/>
                  <w:color w:val="000000"/>
                  <w:szCs w:val="24"/>
                  <w:lang w:eastAsia="en-GB"/>
                  <w:rPrChange w:id="1915" w:author="arkat" w:date="2017-09-26T11:30:00Z">
                    <w:rPr>
                      <w:color w:val="000000"/>
                      <w:szCs w:val="24"/>
                      <w:lang w:eastAsia="en-GB"/>
                    </w:rPr>
                  </w:rPrChange>
                </w:rPr>
                <w:t>XPDL</w:t>
              </w:r>
            </w:ins>
          </w:p>
        </w:tc>
        <w:tc>
          <w:tcPr>
            <w:tcW w:w="2610" w:type="dxa"/>
            <w:shd w:val="clear" w:color="auto" w:fill="FFFFFF"/>
            <w:hideMark/>
            <w:tcPrChange w:id="1916" w:author="arkat" w:date="2017-09-26T11:29:00Z">
              <w:tcPr>
                <w:tcW w:w="3118" w:type="dxa"/>
                <w:shd w:val="clear" w:color="auto" w:fill="FFFFFF"/>
                <w:hideMark/>
              </w:tcPr>
            </w:tcPrChange>
          </w:tcPr>
          <w:p w14:paraId="630EF2B4" w14:textId="77777777" w:rsidR="0058751D" w:rsidRPr="009D6EBC" w:rsidRDefault="0058751D">
            <w:pPr>
              <w:spacing w:after="0"/>
              <w:jc w:val="center"/>
              <w:rPr>
                <w:ins w:id="1917" w:author="arkat" w:date="2017-09-25T14:48:00Z"/>
                <w:rFonts w:asciiTheme="majorHAnsi" w:hAnsiTheme="majorHAnsi" w:cstheme="majorHAnsi"/>
                <w:color w:val="000000"/>
                <w:szCs w:val="24"/>
                <w:lang w:eastAsia="en-GB"/>
                <w:rPrChange w:id="1918" w:author="arkat" w:date="2017-09-26T11:30:00Z">
                  <w:rPr>
                    <w:ins w:id="1919" w:author="arkat" w:date="2017-09-25T14:48:00Z"/>
                    <w:color w:val="000000"/>
                    <w:szCs w:val="24"/>
                    <w:lang w:eastAsia="en-GB"/>
                  </w:rPr>
                </w:rPrChange>
              </w:rPr>
            </w:pPr>
            <w:ins w:id="1920" w:author="arkat" w:date="2017-09-25T14:48:00Z">
              <w:r w:rsidRPr="009D6EBC">
                <w:rPr>
                  <w:rFonts w:asciiTheme="majorHAnsi" w:hAnsiTheme="majorHAnsi" w:cstheme="majorHAnsi"/>
                  <w:color w:val="000000"/>
                  <w:szCs w:val="24"/>
                  <w:lang w:eastAsia="en-GB"/>
                  <w:rPrChange w:id="1921" w:author="arkat" w:date="2017-09-26T11:30:00Z">
                    <w:rPr>
                      <w:color w:val="000000"/>
                      <w:szCs w:val="24"/>
                      <w:lang w:eastAsia="en-GB"/>
                    </w:rPr>
                  </w:rPrChange>
                </w:rPr>
                <w:t>Execution/ Interchange</w:t>
              </w:r>
            </w:ins>
          </w:p>
        </w:tc>
        <w:tc>
          <w:tcPr>
            <w:tcW w:w="1699" w:type="dxa"/>
            <w:shd w:val="clear" w:color="auto" w:fill="FFFFFF"/>
            <w:hideMark/>
            <w:tcPrChange w:id="1922" w:author="arkat" w:date="2017-09-26T11:29:00Z">
              <w:tcPr>
                <w:tcW w:w="1418" w:type="dxa"/>
                <w:shd w:val="clear" w:color="auto" w:fill="FFFFFF"/>
                <w:hideMark/>
              </w:tcPr>
            </w:tcPrChange>
          </w:tcPr>
          <w:p w14:paraId="4F81D5CE" w14:textId="77777777" w:rsidR="0058751D" w:rsidRPr="009D6EBC" w:rsidRDefault="0058751D">
            <w:pPr>
              <w:spacing w:after="0"/>
              <w:jc w:val="center"/>
              <w:rPr>
                <w:ins w:id="1923" w:author="arkat" w:date="2017-09-25T14:48:00Z"/>
                <w:rFonts w:asciiTheme="majorHAnsi" w:hAnsiTheme="majorHAnsi" w:cstheme="majorHAnsi"/>
                <w:color w:val="000000"/>
                <w:szCs w:val="24"/>
                <w:lang w:eastAsia="en-GB"/>
                <w:rPrChange w:id="1924" w:author="arkat" w:date="2017-09-26T11:30:00Z">
                  <w:rPr>
                    <w:ins w:id="1925" w:author="arkat" w:date="2017-09-25T14:48:00Z"/>
                    <w:color w:val="000000"/>
                    <w:szCs w:val="24"/>
                    <w:lang w:eastAsia="en-GB"/>
                  </w:rPr>
                </w:rPrChange>
              </w:rPr>
            </w:pPr>
            <w:ins w:id="1926" w:author="arkat" w:date="2017-09-25T14:48:00Z">
              <w:r w:rsidRPr="009D6EBC">
                <w:rPr>
                  <w:rFonts w:asciiTheme="majorHAnsi" w:hAnsiTheme="majorHAnsi" w:cstheme="majorHAnsi"/>
                  <w:color w:val="000000"/>
                  <w:szCs w:val="24"/>
                  <w:lang w:eastAsia="en-GB"/>
                  <w:rPrChange w:id="1927" w:author="arkat" w:date="2017-09-26T11:30:00Z">
                    <w:rPr>
                      <w:color w:val="000000"/>
                      <w:szCs w:val="24"/>
                      <w:lang w:eastAsia="en-GB"/>
                    </w:rPr>
                  </w:rPrChange>
                </w:rPr>
                <w:t>Yes</w:t>
              </w:r>
            </w:ins>
          </w:p>
        </w:tc>
        <w:tc>
          <w:tcPr>
            <w:tcW w:w="1417" w:type="dxa"/>
            <w:shd w:val="clear" w:color="auto" w:fill="FFFFFF"/>
            <w:hideMark/>
            <w:tcPrChange w:id="1928" w:author="arkat" w:date="2017-09-26T11:29:00Z">
              <w:tcPr>
                <w:tcW w:w="1417" w:type="dxa"/>
                <w:shd w:val="clear" w:color="auto" w:fill="FFFFFF"/>
                <w:hideMark/>
              </w:tcPr>
            </w:tcPrChange>
          </w:tcPr>
          <w:p w14:paraId="42F427B0" w14:textId="77777777" w:rsidR="0058751D" w:rsidRPr="009D6EBC" w:rsidRDefault="0058751D">
            <w:pPr>
              <w:spacing w:after="0"/>
              <w:jc w:val="center"/>
              <w:rPr>
                <w:ins w:id="1929" w:author="arkat" w:date="2017-09-25T14:48:00Z"/>
                <w:rFonts w:asciiTheme="majorHAnsi" w:hAnsiTheme="majorHAnsi" w:cstheme="majorHAnsi"/>
                <w:color w:val="000000"/>
                <w:szCs w:val="24"/>
                <w:lang w:eastAsia="en-GB"/>
                <w:rPrChange w:id="1930" w:author="arkat" w:date="2017-09-26T11:30:00Z">
                  <w:rPr>
                    <w:ins w:id="1931" w:author="arkat" w:date="2017-09-25T14:48:00Z"/>
                    <w:color w:val="000000"/>
                    <w:szCs w:val="24"/>
                    <w:lang w:eastAsia="en-GB"/>
                  </w:rPr>
                </w:rPrChange>
              </w:rPr>
            </w:pPr>
            <w:ins w:id="1932" w:author="arkat" w:date="2017-09-25T14:48:00Z">
              <w:r w:rsidRPr="009D6EBC">
                <w:rPr>
                  <w:rFonts w:asciiTheme="majorHAnsi" w:hAnsiTheme="majorHAnsi" w:cstheme="majorHAnsi"/>
                  <w:color w:val="000000"/>
                  <w:szCs w:val="24"/>
                  <w:lang w:eastAsia="en-GB"/>
                  <w:rPrChange w:id="1933" w:author="arkat" w:date="2017-09-26T11:30:00Z">
                    <w:rPr>
                      <w:color w:val="000000"/>
                      <w:szCs w:val="24"/>
                      <w:lang w:eastAsia="en-GB"/>
                    </w:rPr>
                  </w:rPrChange>
                </w:rPr>
                <w:t>Stable</w:t>
              </w:r>
            </w:ins>
          </w:p>
        </w:tc>
      </w:tr>
      <w:tr w:rsidR="0058751D" w:rsidRPr="009D6EBC" w14:paraId="258F7707" w14:textId="77777777" w:rsidTr="009D6EBC">
        <w:trPr>
          <w:trHeight w:val="210"/>
          <w:jc w:val="center"/>
          <w:ins w:id="1934" w:author="arkat" w:date="2017-09-25T14:48:00Z"/>
          <w:trPrChange w:id="1935" w:author="arkat" w:date="2017-09-26T11:29:00Z">
            <w:trPr>
              <w:trHeight w:val="210"/>
              <w:jc w:val="center"/>
            </w:trPr>
          </w:trPrChange>
        </w:trPr>
        <w:tc>
          <w:tcPr>
            <w:tcW w:w="1928" w:type="dxa"/>
            <w:shd w:val="clear" w:color="auto" w:fill="FFFFFF"/>
            <w:hideMark/>
            <w:tcPrChange w:id="1936" w:author="arkat" w:date="2017-09-26T11:29:00Z">
              <w:tcPr>
                <w:tcW w:w="1701" w:type="dxa"/>
                <w:shd w:val="clear" w:color="auto" w:fill="FFFFFF"/>
                <w:hideMark/>
              </w:tcPr>
            </w:tcPrChange>
          </w:tcPr>
          <w:p w14:paraId="34F3C843" w14:textId="77777777" w:rsidR="0058751D" w:rsidRPr="009D6EBC" w:rsidRDefault="0058751D" w:rsidP="003347FA">
            <w:pPr>
              <w:spacing w:after="0"/>
              <w:rPr>
                <w:ins w:id="1937" w:author="arkat" w:date="2017-09-25T14:48:00Z"/>
                <w:rFonts w:asciiTheme="majorHAnsi" w:hAnsiTheme="majorHAnsi" w:cstheme="majorHAnsi"/>
                <w:color w:val="000000"/>
                <w:szCs w:val="24"/>
                <w:lang w:eastAsia="en-GB"/>
                <w:rPrChange w:id="1938" w:author="arkat" w:date="2017-09-26T11:30:00Z">
                  <w:rPr>
                    <w:ins w:id="1939" w:author="arkat" w:date="2017-09-25T14:48:00Z"/>
                    <w:color w:val="000000"/>
                    <w:szCs w:val="24"/>
                    <w:lang w:eastAsia="en-GB"/>
                  </w:rPr>
                </w:rPrChange>
              </w:rPr>
            </w:pPr>
            <w:ins w:id="1940" w:author="arkat" w:date="2017-09-25T14:48:00Z">
              <w:r w:rsidRPr="009D6EBC">
                <w:rPr>
                  <w:rFonts w:asciiTheme="majorHAnsi" w:hAnsiTheme="majorHAnsi" w:cstheme="majorHAnsi"/>
                  <w:color w:val="000000"/>
                  <w:szCs w:val="24"/>
                  <w:lang w:eastAsia="en-GB"/>
                  <w:rPrChange w:id="1941" w:author="arkat" w:date="2017-09-26T11:30:00Z">
                    <w:rPr>
                      <w:color w:val="000000"/>
                      <w:szCs w:val="24"/>
                      <w:lang w:eastAsia="en-GB"/>
                    </w:rPr>
                  </w:rPrChange>
                </w:rPr>
                <w:t>BPMD</w:t>
              </w:r>
            </w:ins>
          </w:p>
        </w:tc>
        <w:tc>
          <w:tcPr>
            <w:tcW w:w="2610" w:type="dxa"/>
            <w:shd w:val="clear" w:color="auto" w:fill="FFFFFF"/>
            <w:hideMark/>
            <w:tcPrChange w:id="1942" w:author="arkat" w:date="2017-09-26T11:29:00Z">
              <w:tcPr>
                <w:tcW w:w="3118" w:type="dxa"/>
                <w:shd w:val="clear" w:color="auto" w:fill="FFFFFF"/>
                <w:hideMark/>
              </w:tcPr>
            </w:tcPrChange>
          </w:tcPr>
          <w:p w14:paraId="075679E6" w14:textId="77777777" w:rsidR="0058751D" w:rsidRPr="009D6EBC" w:rsidRDefault="0058751D">
            <w:pPr>
              <w:spacing w:after="0"/>
              <w:jc w:val="center"/>
              <w:rPr>
                <w:ins w:id="1943" w:author="arkat" w:date="2017-09-25T14:48:00Z"/>
                <w:rFonts w:asciiTheme="majorHAnsi" w:hAnsiTheme="majorHAnsi" w:cstheme="majorHAnsi"/>
                <w:color w:val="000000"/>
                <w:szCs w:val="24"/>
                <w:lang w:eastAsia="en-GB"/>
                <w:rPrChange w:id="1944" w:author="arkat" w:date="2017-09-26T11:30:00Z">
                  <w:rPr>
                    <w:ins w:id="1945" w:author="arkat" w:date="2017-09-25T14:48:00Z"/>
                    <w:color w:val="000000"/>
                    <w:szCs w:val="24"/>
                    <w:lang w:eastAsia="en-GB"/>
                  </w:rPr>
                </w:rPrChange>
              </w:rPr>
            </w:pPr>
            <w:ins w:id="1946" w:author="arkat" w:date="2017-09-25T14:48:00Z">
              <w:r w:rsidRPr="009D6EBC">
                <w:rPr>
                  <w:rFonts w:asciiTheme="majorHAnsi" w:hAnsiTheme="majorHAnsi" w:cstheme="majorHAnsi"/>
                  <w:color w:val="000000"/>
                  <w:szCs w:val="24"/>
                  <w:lang w:eastAsia="en-GB"/>
                  <w:rPrChange w:id="1947" w:author="arkat" w:date="2017-09-26T11:30:00Z">
                    <w:rPr>
                      <w:color w:val="000000"/>
                      <w:szCs w:val="24"/>
                      <w:lang w:eastAsia="en-GB"/>
                    </w:rPr>
                  </w:rPrChange>
                </w:rPr>
                <w:t>Interchange</w:t>
              </w:r>
            </w:ins>
          </w:p>
        </w:tc>
        <w:tc>
          <w:tcPr>
            <w:tcW w:w="1699" w:type="dxa"/>
            <w:shd w:val="clear" w:color="auto" w:fill="FFFFFF"/>
            <w:hideMark/>
            <w:tcPrChange w:id="1948" w:author="arkat" w:date="2017-09-26T11:29:00Z">
              <w:tcPr>
                <w:tcW w:w="1418" w:type="dxa"/>
                <w:shd w:val="clear" w:color="auto" w:fill="FFFFFF"/>
                <w:hideMark/>
              </w:tcPr>
            </w:tcPrChange>
          </w:tcPr>
          <w:p w14:paraId="1B8F31F1" w14:textId="77777777" w:rsidR="0058751D" w:rsidRPr="009D6EBC" w:rsidRDefault="0058751D">
            <w:pPr>
              <w:spacing w:after="0"/>
              <w:jc w:val="center"/>
              <w:rPr>
                <w:ins w:id="1949" w:author="arkat" w:date="2017-09-25T14:48:00Z"/>
                <w:rFonts w:asciiTheme="majorHAnsi" w:hAnsiTheme="majorHAnsi" w:cstheme="majorHAnsi"/>
                <w:color w:val="000000"/>
                <w:szCs w:val="24"/>
                <w:lang w:eastAsia="en-GB"/>
                <w:rPrChange w:id="1950" w:author="arkat" w:date="2017-09-26T11:30:00Z">
                  <w:rPr>
                    <w:ins w:id="1951" w:author="arkat" w:date="2017-09-25T14:48:00Z"/>
                    <w:color w:val="000000"/>
                    <w:szCs w:val="24"/>
                    <w:lang w:eastAsia="en-GB"/>
                  </w:rPr>
                </w:rPrChange>
              </w:rPr>
            </w:pPr>
            <w:ins w:id="1952" w:author="arkat" w:date="2017-09-25T14:48:00Z">
              <w:r w:rsidRPr="009D6EBC">
                <w:rPr>
                  <w:rFonts w:asciiTheme="majorHAnsi" w:hAnsiTheme="majorHAnsi" w:cstheme="majorHAnsi"/>
                  <w:color w:val="000000"/>
                  <w:szCs w:val="24"/>
                  <w:lang w:eastAsia="en-GB"/>
                  <w:rPrChange w:id="1953" w:author="arkat" w:date="2017-09-26T11:30:00Z">
                    <w:rPr>
                      <w:color w:val="000000"/>
                      <w:szCs w:val="24"/>
                      <w:lang w:eastAsia="en-GB"/>
                    </w:rPr>
                  </w:rPrChange>
                </w:rPr>
                <w:t>Yes</w:t>
              </w:r>
            </w:ins>
          </w:p>
        </w:tc>
        <w:tc>
          <w:tcPr>
            <w:tcW w:w="1417" w:type="dxa"/>
            <w:shd w:val="clear" w:color="auto" w:fill="FFFFFF"/>
            <w:hideMark/>
            <w:tcPrChange w:id="1954" w:author="arkat" w:date="2017-09-26T11:29:00Z">
              <w:tcPr>
                <w:tcW w:w="1417" w:type="dxa"/>
                <w:shd w:val="clear" w:color="auto" w:fill="FFFFFF"/>
                <w:hideMark/>
              </w:tcPr>
            </w:tcPrChange>
          </w:tcPr>
          <w:p w14:paraId="5F7BA5AB" w14:textId="77777777" w:rsidR="0058751D" w:rsidRPr="009D6EBC" w:rsidRDefault="0058751D">
            <w:pPr>
              <w:spacing w:after="0"/>
              <w:jc w:val="center"/>
              <w:rPr>
                <w:ins w:id="1955" w:author="arkat" w:date="2017-09-25T14:48:00Z"/>
                <w:rFonts w:asciiTheme="majorHAnsi" w:hAnsiTheme="majorHAnsi" w:cstheme="majorHAnsi"/>
                <w:color w:val="000000"/>
                <w:szCs w:val="24"/>
                <w:lang w:eastAsia="en-GB"/>
                <w:rPrChange w:id="1956" w:author="arkat" w:date="2017-09-26T11:30:00Z">
                  <w:rPr>
                    <w:ins w:id="1957" w:author="arkat" w:date="2017-09-25T14:48:00Z"/>
                    <w:color w:val="000000"/>
                    <w:szCs w:val="24"/>
                    <w:lang w:eastAsia="en-GB"/>
                  </w:rPr>
                </w:rPrChange>
              </w:rPr>
            </w:pPr>
            <w:ins w:id="1958" w:author="arkat" w:date="2017-09-25T14:48:00Z">
              <w:r w:rsidRPr="009D6EBC">
                <w:rPr>
                  <w:rFonts w:asciiTheme="majorHAnsi" w:hAnsiTheme="majorHAnsi" w:cstheme="majorHAnsi"/>
                  <w:color w:val="000000"/>
                  <w:szCs w:val="24"/>
                  <w:lang w:eastAsia="en-GB"/>
                  <w:rPrChange w:id="1959" w:author="arkat" w:date="2017-09-26T11:30:00Z">
                    <w:rPr>
                      <w:color w:val="000000"/>
                      <w:szCs w:val="24"/>
                      <w:lang w:eastAsia="en-GB"/>
                    </w:rPr>
                  </w:rPrChange>
                </w:rPr>
                <w:t>NA</w:t>
              </w:r>
            </w:ins>
          </w:p>
        </w:tc>
      </w:tr>
    </w:tbl>
    <w:p w14:paraId="32C70EFC" w14:textId="7C9CF1C6" w:rsidR="00506BE3" w:rsidRDefault="00506BE3" w:rsidP="00506BE3">
      <w:pPr>
        <w:pStyle w:val="BodyTextIndent"/>
        <w:spacing w:before="240"/>
        <w:ind w:left="0" w:firstLine="720"/>
        <w:jc w:val="center"/>
        <w:rPr>
          <w:ins w:id="1960" w:author="arkat" w:date="2017-10-02T22:00:00Z"/>
          <w:lang w:val="en-US"/>
        </w:rPr>
        <w:pPrChange w:id="1961" w:author="arkat" w:date="2017-10-02T22:01:00Z">
          <w:pPr>
            <w:pStyle w:val="BodyTextIndent"/>
            <w:spacing w:before="240"/>
            <w:ind w:left="0" w:firstLine="426"/>
          </w:pPr>
        </w:pPrChange>
      </w:pPr>
      <w:ins w:id="1962" w:author="arkat" w:date="2017-10-02T22:00:00Z">
        <w:r>
          <w:rPr>
            <w:lang w:val="en-US"/>
          </w:rPr>
          <w:t xml:space="preserve">Sumber : </w:t>
        </w:r>
        <w:r>
          <w:rPr>
            <w:lang w:val="en-US"/>
          </w:rPr>
          <w:fldChar w:fldCharType="begin" w:fldLock="1"/>
        </w:r>
      </w:ins>
      <w:ins w:id="1963" w:author="arkat" w:date="2017-10-02T22:01:00Z">
        <w:r>
          <w:rPr>
            <w:lang w:val="en-US"/>
          </w:rPr>
          <w: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instrText>
        </w:r>
      </w:ins>
      <w:del w:id="1964" w:author="arkat" w:date="2017-10-02T22:01:00Z">
        <w:r w:rsidDel="00506BE3">
          <w:rPr>
            <w:lang w:val="en-US"/>
          </w:rPr>
          <w:delInstrText>ADDIN CSL_CITATION { "citationItems" : [ { "id" : "ITEM-1", "itemData" : { "DOI" : "10.1108/14637150910987937", "ISBN" : "1061042051060", "ISSN" : "1463-7154", "PMID" : "10407101", "abstract" : "Purpose \u2013 In the last two decades, a proliferation of business process management (BPM) modeling languages, standards and software systems has given rise to much confusion and obstacles to adoption. Since new BPM languages and notation terminologies were not well defined, duplicate features are common. This paper seeks to make sense of the myriad BPM standards, organising them in a classification framework, and to identify key industry trends. Design/methodology/approach \u2013 An extensive literature review is conducted and relevant BPM notations, languages and standards are referenced against the proposed BPM Standards Classification Framework, which lists each standard\u2019s distinct features, strengths and weaknesses. Findings \u2013 The paper is unaware of any classification of BPM languages. An attempt is made to classify BPM languages, standards and notations into four main groups: execution, interchange, graphical, and diagnosis standards. At the present time, there is a lack of established diagnosis standards. It is hoped that such a classification facilitates the meaningful adoption of BPM languages, standards and notations. Practical implications \u2013 The paper differentiates BPM standards, thereby resolving common misconceptions; establishes the need for diagnosis standards; identifies the strengths and limitations of current standards; and highlights current knowledge gaps and future trends. Researchers and practitioners may wish to position their work around this review. Originality/value \u2013 Currently, to the best of one\u2019s knowledge, such an overview and such an analysis of BPM standards have not so far been undertaken. Keywords", "author" : [ { "dropping-particle" : "", "family" : "Ko", "given" : "Ryan K.L.", "non-dropping-particle" : "", "parse-names" : false, "suffix" : "" }, { "dropping-particle" : "", "family" : "Lee", "given" : "Stephen S.G.", "non-dropping-particle" : "", "parse-names" : false, "suffix" : "" }, { "dropping-particle" : "", "family" : "Wah Lee", "given" : "Eng", "non-dropping-particle" : "", "parse-names" : false, "suffix" : "" } ], "container-title" : "Business Process Management Journal", "id" : "ITEM-1", "issue" : "5", "issued" : { "date-parts" : [ [ "2009" ] ] }, "page" : "744-791", "title" : "Business process management (BPM) standards: a survey", "type" : "article-journal", "volume" : "15" }, "uris" : [ "http://www.mendeley.com/documents/?uuid=38cb9614-7669-4ca7-91a5-ae2686f98a3b" ] } ], "mendeley" : { "formattedCitation" : "(Ko &lt;i&gt;et al.&lt;/i&gt;, 2009)", "manualFormatting" : "(Ko et al. (2009)", "plainTextFormattedCitation" : "(Ko et al., 2009)", "previouslyFormattedCitation" : "(Ko &lt;i&gt;et al.&lt;/i&gt;, 2009)" }, "properties" : { "noteIndex" : 0 }, "schema" : "https://github.com/citation-style-language/schema/raw/master/csl-citation.json" }</w:delInstrText>
        </w:r>
      </w:del>
      <w:r>
        <w:rPr>
          <w:lang w:val="en-US"/>
        </w:rPr>
        <w:fldChar w:fldCharType="separate"/>
      </w:r>
      <w:del w:id="1965" w:author="arkat" w:date="2017-10-02T22:00:00Z">
        <w:r w:rsidRPr="00506BE3" w:rsidDel="00506BE3">
          <w:rPr>
            <w:noProof/>
            <w:lang w:val="en-US"/>
          </w:rPr>
          <w:delText>(</w:delText>
        </w:r>
      </w:del>
      <w:r w:rsidRPr="00506BE3">
        <w:rPr>
          <w:noProof/>
          <w:lang w:val="en-US"/>
        </w:rPr>
        <w:t xml:space="preserve">Ko </w:t>
      </w:r>
      <w:r w:rsidRPr="00506BE3">
        <w:rPr>
          <w:i/>
          <w:noProof/>
          <w:lang w:val="en-US"/>
        </w:rPr>
        <w:t>et al.</w:t>
      </w:r>
      <w:ins w:id="1966" w:author="arkat" w:date="2017-10-02T22:00:00Z">
        <w:r>
          <w:rPr>
            <w:noProof/>
            <w:lang w:val="en-US"/>
          </w:rPr>
          <w:t xml:space="preserve"> </w:t>
        </w:r>
      </w:ins>
      <w:del w:id="1967" w:author="arkat" w:date="2017-10-02T22:00:00Z">
        <w:r w:rsidRPr="00506BE3" w:rsidDel="00506BE3">
          <w:rPr>
            <w:noProof/>
            <w:lang w:val="en-US"/>
          </w:rPr>
          <w:delText xml:space="preserve">, </w:delText>
        </w:r>
      </w:del>
      <w:ins w:id="1968" w:author="arkat" w:date="2017-10-02T22:00:00Z">
        <w:r>
          <w:rPr>
            <w:noProof/>
            <w:lang w:val="en-US"/>
          </w:rPr>
          <w:t>(</w:t>
        </w:r>
      </w:ins>
      <w:r w:rsidRPr="00506BE3">
        <w:rPr>
          <w:noProof/>
          <w:lang w:val="en-US"/>
        </w:rPr>
        <w:t>2009)</w:t>
      </w:r>
      <w:ins w:id="1969" w:author="arkat" w:date="2017-10-02T22:00:00Z">
        <w:r>
          <w:rPr>
            <w:lang w:val="en-US"/>
          </w:rPr>
          <w:fldChar w:fldCharType="end"/>
        </w:r>
      </w:ins>
    </w:p>
    <w:p w14:paraId="22325634" w14:textId="2BA7A9AD" w:rsidR="0062231C" w:rsidRDefault="0062231C">
      <w:pPr>
        <w:pStyle w:val="BodyTextIndent"/>
        <w:spacing w:before="240"/>
        <w:ind w:left="0" w:firstLine="720"/>
        <w:rPr>
          <w:ins w:id="1970" w:author="arkat" w:date="2017-09-25T14:48:00Z"/>
          <w:lang w:val="en-US"/>
        </w:rPr>
        <w:pPrChange w:id="1971" w:author="arkat" w:date="2017-09-28T16:11:00Z">
          <w:pPr>
            <w:pStyle w:val="BodyTextIndent"/>
            <w:spacing w:before="240"/>
            <w:ind w:left="0" w:firstLine="426"/>
          </w:pPr>
        </w:pPrChange>
      </w:pPr>
      <w:ins w:id="1972" w:author="arkat" w:date="2017-09-25T22:28:00Z">
        <w:r>
          <w:rPr>
            <w:lang w:val="en-US"/>
          </w:rPr>
          <w:t>Paul Harmon dan Wolf (</w:t>
        </w:r>
        <w:r w:rsidR="007A7D9B">
          <w:rPr>
            <w:lang w:val="en-US"/>
          </w:rPr>
          <w:t>2015</w:t>
        </w:r>
        <w:r w:rsidR="00506BE3">
          <w:rPr>
            <w:lang w:val="en-US"/>
          </w:rPr>
          <w:t>) telah melakukan surveI</w:t>
        </w:r>
        <w:r>
          <w:rPr>
            <w:lang w:val="en-US"/>
          </w:rPr>
          <w:t xml:space="preserve"> terkait tren pemodelan proses bisnis</w:t>
        </w:r>
      </w:ins>
      <w:ins w:id="1973" w:author="arkat" w:date="2017-09-25T22:29:00Z">
        <w:r>
          <w:rPr>
            <w:lang w:val="en-US"/>
          </w:rPr>
          <w:t xml:space="preserve"> dan BPMN adalah notasi pemodelan grafis yang paling popular.  </w:t>
        </w:r>
      </w:ins>
      <w:ins w:id="1974" w:author="arkat" w:date="2017-09-25T22:50:00Z">
        <w:r w:rsidR="00506BE3">
          <w:rPr>
            <w:lang w:val="en-US"/>
          </w:rPr>
          <w:t>SurveI</w:t>
        </w:r>
        <w:r w:rsidR="007A7D9B">
          <w:rPr>
            <w:lang w:val="en-US"/>
          </w:rPr>
          <w:t xml:space="preserve"> ini dilakukan di beberapa Lokasi yakni, </w:t>
        </w:r>
      </w:ins>
      <w:ins w:id="1975" w:author="arkat" w:date="2017-09-25T22:51:00Z">
        <w:r w:rsidR="007A7D9B">
          <w:rPr>
            <w:lang w:val="en-US"/>
          </w:rPr>
          <w:t xml:space="preserve">Amerika Utara, Eropa, Amerika selatan, Australia, India, China, Jepang, Korea dan </w:t>
        </w:r>
      </w:ins>
      <w:ins w:id="1976" w:author="arkat" w:date="2017-09-25T22:52:00Z">
        <w:r w:rsidR="007A7D9B">
          <w:rPr>
            <w:lang w:val="en-US"/>
          </w:rPr>
          <w:t>Afrika dengan 116 responden, detail hasil survey ters</w:t>
        </w:r>
        <w:r w:rsidR="00506BE3">
          <w:rPr>
            <w:lang w:val="en-US"/>
          </w:rPr>
          <w:t>ebut sebagaimana pada gambar 2.3</w:t>
        </w:r>
        <w:r w:rsidR="007A7D9B">
          <w:rPr>
            <w:lang w:val="en-US"/>
          </w:rPr>
          <w:t>.</w:t>
        </w:r>
      </w:ins>
    </w:p>
    <w:p w14:paraId="614AF30C" w14:textId="489895F4" w:rsidR="0058751D" w:rsidRDefault="007A7D9B">
      <w:pPr>
        <w:pStyle w:val="BodyTextIndent"/>
        <w:ind w:left="0"/>
        <w:jc w:val="center"/>
        <w:rPr>
          <w:ins w:id="1977" w:author="arkat" w:date="2017-09-25T14:48:00Z"/>
          <w:lang w:val="en-US"/>
        </w:rPr>
        <w:pPrChange w:id="1978" w:author="arkat" w:date="2017-09-25T21:08:00Z">
          <w:pPr>
            <w:pStyle w:val="BodyTextIndent"/>
            <w:ind w:left="0"/>
          </w:pPr>
        </w:pPrChange>
      </w:pPr>
      <w:ins w:id="1979" w:author="arkat" w:date="2017-09-25T22:50:00Z">
        <w:r>
          <w:rPr>
            <w:noProof/>
            <w:lang w:val="en-US"/>
          </w:rPr>
          <w:drawing>
            <wp:inline distT="0" distB="0" distL="0" distR="0" wp14:anchorId="77137A23" wp14:editId="20BD84D0">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ins>
    </w:p>
    <w:p w14:paraId="2B509A22" w14:textId="3204DF46" w:rsidR="009417B2" w:rsidRPr="00506BE3" w:rsidRDefault="009417B2">
      <w:pPr>
        <w:pStyle w:val="GambarBAB2"/>
        <w:numPr>
          <w:ilvl w:val="0"/>
          <w:numId w:val="45"/>
        </w:numPr>
        <w:ind w:left="0" w:firstLine="0"/>
        <w:rPr>
          <w:ins w:id="1980" w:author="arkat" w:date="2017-10-02T09:02:00Z"/>
          <w:b/>
          <w:rPrChange w:id="1981" w:author="arkat" w:date="2017-10-02T22:01:00Z">
            <w:rPr>
              <w:ins w:id="1982" w:author="arkat" w:date="2017-10-02T09:02:00Z"/>
              <w:b/>
            </w:rPr>
          </w:rPrChange>
        </w:rPr>
        <w:pPrChange w:id="1983" w:author="arkat" w:date="2017-09-28T15:12:00Z">
          <w:pPr>
            <w:pStyle w:val="BodyText"/>
            <w:ind w:left="720"/>
          </w:pPr>
        </w:pPrChange>
      </w:pPr>
      <w:bookmarkStart w:id="1984" w:name="_Toc494749985"/>
      <w:ins w:id="1985" w:author="arkat" w:date="2017-10-02T09:02:00Z">
        <w:r w:rsidRPr="00506BE3">
          <w:rPr>
            <w:b/>
            <w:rPrChange w:id="1986" w:author="arkat" w:date="2017-10-02T22:01:00Z">
              <w:rPr>
                <w:b/>
              </w:rPr>
            </w:rPrChange>
          </w:rPr>
          <w:t xml:space="preserve">Grafik </w:t>
        </w:r>
      </w:ins>
      <w:ins w:id="1987" w:author="arkat" w:date="2017-09-25T14:48:00Z">
        <w:r w:rsidRPr="00506BE3">
          <w:rPr>
            <w:b/>
            <w:rPrChange w:id="1988" w:author="arkat" w:date="2017-10-02T22:01:00Z">
              <w:rPr>
                <w:b/>
              </w:rPr>
            </w:rPrChange>
          </w:rPr>
          <w:t>Hasil Survei Pemodelan Proses B</w:t>
        </w:r>
        <w:r w:rsidR="0058751D" w:rsidRPr="00506BE3">
          <w:rPr>
            <w:b/>
            <w:rPrChange w:id="1989" w:author="arkat" w:date="2017-10-02T22:01:00Z">
              <w:rPr/>
            </w:rPrChange>
          </w:rPr>
          <w:t>isnis</w:t>
        </w:r>
      </w:ins>
      <w:bookmarkEnd w:id="1984"/>
    </w:p>
    <w:p w14:paraId="5F973323" w14:textId="716E14DF" w:rsidR="0058751D" w:rsidRPr="009417B2" w:rsidRDefault="009417B2">
      <w:pPr>
        <w:jc w:val="center"/>
        <w:rPr>
          <w:ins w:id="1990" w:author="arkat" w:date="2017-09-25T14:48:00Z"/>
        </w:rPr>
        <w:pPrChange w:id="1991" w:author="arkat" w:date="2017-10-02T09:03:00Z">
          <w:pPr>
            <w:pStyle w:val="BodyText"/>
            <w:ind w:left="720"/>
          </w:pPr>
        </w:pPrChange>
      </w:pPr>
      <w:ins w:id="1992" w:author="arkat" w:date="2017-09-25T14:48:00Z">
        <w:r w:rsidRPr="009417B2">
          <w:t>D</w:t>
        </w:r>
        <w:r w:rsidR="0058751D" w:rsidRPr="009417B2">
          <w:t xml:space="preserve">iadopsi dari </w:t>
        </w:r>
        <w:r w:rsidR="0058751D" w:rsidRPr="00161C34">
          <w:fldChar w:fldCharType="begin" w:fldLock="1"/>
        </w:r>
        <w:r w:rsidR="0058751D" w:rsidRPr="009417B2">
          <w: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"http://www.mendeley.com/documents/?uuid=6e69e42d-42d3-47de-b9d1-75a3a3198443",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instrText>
        </w:r>
        <w:r w:rsidR="0058751D" w:rsidRPr="009417B2">
          <w:rPr>
            <w:rPrChange w:id="1993" w:author="arkat" w:date="2017-10-02T09:02:00Z">
              <w:rPr/>
            </w:rPrChange>
          </w:rPr>
          <w:fldChar w:fldCharType="separate"/>
        </w:r>
        <w:r w:rsidR="0058751D" w:rsidRPr="009417B2">
          <w:rPr>
            <w:noProof/>
            <w:rPrChange w:id="1994" w:author="arkat" w:date="2017-10-02T09:02:00Z">
              <w:rPr>
                <w:noProof/>
              </w:rPr>
            </w:rPrChange>
          </w:rPr>
          <w:t>(Harmon &amp; Wolf, 2011)</w:t>
        </w:r>
        <w:r w:rsidR="0058751D" w:rsidRPr="009417B2">
          <w:rPr>
            <w:rPrChange w:id="1995" w:author="arkat" w:date="2017-10-02T09:02:00Z">
              <w:rPr/>
            </w:rPrChange>
          </w:rPr>
          <w:fldChar w:fldCharType="end"/>
        </w:r>
      </w:ins>
    </w:p>
    <w:p w14:paraId="46919E35" w14:textId="077D0C7F" w:rsidR="0058751D" w:rsidRPr="00C36A8C" w:rsidRDefault="0058751D">
      <w:pPr>
        <w:pStyle w:val="Heading4"/>
        <w:ind w:left="360" w:hanging="360"/>
        <w:rPr>
          <w:ins w:id="1996" w:author="arkat" w:date="2017-09-25T14:48:00Z"/>
          <w:lang w:val="en-US"/>
        </w:rPr>
        <w:pPrChange w:id="1997" w:author="arkat" w:date="2017-09-28T16:28:00Z">
          <w:pPr>
            <w:pStyle w:val="Heading2"/>
            <w:spacing w:before="0" w:after="0"/>
          </w:pPr>
        </w:pPrChange>
      </w:pPr>
      <w:ins w:id="1998" w:author="arkat" w:date="2017-09-25T14:48:00Z">
        <w:r w:rsidRPr="009053E3">
          <w:rPr>
            <w:i w:val="0"/>
            <w:lang w:val="en-US"/>
            <w:rPrChange w:id="1999" w:author="arkat" w:date="2017-09-28T16:28:00Z">
              <w:rPr>
                <w:lang w:val="en-US"/>
              </w:rPr>
            </w:rPrChange>
          </w:rPr>
          <w:t>EPC</w:t>
        </w:r>
      </w:ins>
      <w:ins w:id="2000" w:author="arkat" w:date="2017-09-26T15:22:00Z">
        <w:r w:rsidR="00006620" w:rsidRPr="009053E3">
          <w:rPr>
            <w:i w:val="0"/>
            <w:lang w:val="en-US"/>
            <w:rPrChange w:id="2001" w:author="arkat" w:date="2017-09-28T16:28:00Z">
              <w:rPr>
                <w:lang w:val="en-US"/>
              </w:rPr>
            </w:rPrChange>
          </w:rPr>
          <w:t xml:space="preserve"> ARIS-EXPRESS</w:t>
        </w:r>
      </w:ins>
    </w:p>
    <w:p w14:paraId="696AF449" w14:textId="77777777" w:rsidR="00DC4822" w:rsidRDefault="00C8266F" w:rsidP="00A54029">
      <w:pPr>
        <w:pStyle w:val="BodyText"/>
        <w:spacing w:after="0"/>
        <w:ind w:firstLine="270"/>
        <w:rPr>
          <w:ins w:id="2002" w:author="arkat" w:date="2017-09-28T14:03:00Z"/>
          <w:lang w:val="en-US"/>
        </w:rPr>
      </w:pPr>
      <w:ins w:id="2003" w:author="arkat" w:date="2017-09-25T14:48:00Z">
        <w:r>
          <w:rPr>
            <w:lang w:val="en-US"/>
          </w:rPr>
          <w:t xml:space="preserve">EPC </w:t>
        </w:r>
        <w:r w:rsidR="0058751D" w:rsidRPr="00492557">
          <w:rPr>
            <w:lang w:val="en-US"/>
          </w:rPr>
          <w:t>merupakan jenis flowchart yang digunakan</w:t>
        </w:r>
        <w:r w:rsidR="000D50AC">
          <w:rPr>
            <w:lang w:val="en-US"/>
          </w:rPr>
          <w:t xml:space="preserve"> untuk pemodelan proses bisnis. EPC </w:t>
        </w:r>
      </w:ins>
      <w:ins w:id="2004" w:author="arkat" w:date="2017-09-27T10:34:00Z">
        <w:r w:rsidR="000D50AC">
          <w:rPr>
            <w:lang w:val="en-US"/>
          </w:rPr>
          <w:t>d</w:t>
        </w:r>
        <w:r w:rsidR="000D50AC" w:rsidRPr="00B16137">
          <w:rPr>
            <w:lang w:val="en-US"/>
          </w:rPr>
          <w:t>ikembangkan</w:t>
        </w:r>
      </w:ins>
      <w:ins w:id="2005" w:author="arkat" w:date="2017-09-27T10:33:00Z">
        <w:r w:rsidR="000D50AC">
          <w:rPr>
            <w:lang w:val="en-US"/>
          </w:rPr>
          <w:t xml:space="preserve"> </w:t>
        </w:r>
        <w:r w:rsidR="000D50AC" w:rsidRPr="00B16137">
          <w:rPr>
            <w:lang w:val="en-US"/>
          </w:rPr>
          <w:t xml:space="preserve">menggunakan </w:t>
        </w:r>
        <w:r w:rsidR="000D50AC" w:rsidRPr="00B16137">
          <w:rPr>
            <w:i/>
            <w:lang w:val="en-US"/>
          </w:rPr>
          <w:t>framework Architecture of Integral Information System</w:t>
        </w:r>
        <w:r w:rsidR="000D50AC" w:rsidRPr="00B16137">
          <w:rPr>
            <w:lang w:val="en-US"/>
          </w:rPr>
          <w:t xml:space="preserve"> (ARIS) oleh August-Wilhem Scheer di Institut für</w:t>
        </w:r>
        <w:r w:rsidR="000D50AC">
          <w:rPr>
            <w:lang w:val="en-US"/>
          </w:rPr>
          <w:t xml:space="preserve"> </w:t>
        </w:r>
        <w:r w:rsidR="000D50AC" w:rsidRPr="00B16137">
          <w:rPr>
            <w:lang w:val="en-US"/>
          </w:rPr>
          <w:t>Wirtschaftsinformatik, Universität des Saarlandes (</w:t>
        </w:r>
        <w:r w:rsidR="000D50AC" w:rsidRPr="00B16137">
          <w:rPr>
            <w:i/>
            <w:lang w:val="en-US"/>
          </w:rPr>
          <w:t>Institute for Business Information Systems at the University of Saarland</w:t>
        </w:r>
        <w:r w:rsidR="000D50AC" w:rsidRPr="00B16137">
          <w:rPr>
            <w:lang w:val="en-US"/>
          </w:rPr>
          <w:t>) pada awal tahun 1990</w:t>
        </w:r>
        <w:r w:rsidR="000D50AC">
          <w:rPr>
            <w:lang w:val="en-US"/>
          </w:rPr>
          <w:t xml:space="preserve">. </w:t>
        </w:r>
      </w:ins>
      <w:ins w:id="2006" w:author="arkat" w:date="2017-09-25T14:48:00Z">
        <w:r w:rsidR="0058751D" w:rsidRPr="00492557">
          <w:rPr>
            <w:lang w:val="en-US"/>
          </w:rPr>
          <w:t>EPC dapat digunakan untuk mengkonfigurasi atau melakukan evaluasi dan analisis terhadap pelaksanaan proses bisnis dan untuk perbaikan proses bisnis</w:t>
        </w:r>
        <w:r w:rsidR="0058751D">
          <w:rPr>
            <w:lang w:val="en-US"/>
          </w:rPr>
          <w:t xml:space="preserve">. </w:t>
        </w:r>
        <w:r w:rsidR="0058751D" w:rsidRPr="00492557">
          <w:rPr>
            <w:lang w:val="en-US"/>
          </w:rPr>
          <w:t>Tujuan EPC adalah memetakan proses bisnis secara lua</w:t>
        </w:r>
        <w:r>
          <w:rPr>
            <w:lang w:val="en-US"/>
          </w:rPr>
          <w:t xml:space="preserve">s dengan </w:t>
        </w:r>
      </w:ins>
      <w:ins w:id="2007" w:author="arkat" w:date="2017-09-27T10:35:00Z">
        <w:r w:rsidR="000D50AC">
          <w:rPr>
            <w:lang w:val="en-US"/>
          </w:rPr>
          <w:t>Cara</w:t>
        </w:r>
      </w:ins>
      <w:ins w:id="2008" w:author="arkat" w:date="2017-09-25T14:48:00Z">
        <w:r w:rsidR="0058751D" w:rsidRPr="00492557">
          <w:rPr>
            <w:lang w:val="en-US"/>
          </w:rPr>
          <w:t xml:space="preserve"> yang lebih sederhana serta cocok digunakan </w:t>
        </w:r>
        <w:r w:rsidR="0058751D" w:rsidRPr="00492557">
          <w:rPr>
            <w:lang w:val="en-US"/>
          </w:rPr>
          <w:lastRenderedPageBreak/>
          <w:t>untuk penelitian yang memerlukan beberapa alternatif perbaikan didalam proses bisnis supaya dapat meningkatkan efisiensi dan efektivitas.</w:t>
        </w:r>
      </w:ins>
      <w:ins w:id="2009" w:author="arkat" w:date="2017-09-25T16:25:00Z">
        <w:r>
          <w:rPr>
            <w:lang w:val="en-US"/>
          </w:rPr>
          <w:t xml:space="preserve"> </w:t>
        </w:r>
      </w:ins>
    </w:p>
    <w:p w14:paraId="435F7F81" w14:textId="77777777" w:rsidR="00DC4822" w:rsidRDefault="00DC4822">
      <w:pPr>
        <w:pStyle w:val="BodyText"/>
        <w:spacing w:after="0"/>
        <w:ind w:firstLine="270"/>
        <w:rPr>
          <w:ins w:id="2010" w:author="arkat" w:date="2017-09-28T14:0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2271"/>
        <w:gridCol w:w="352"/>
        <w:gridCol w:w="1062"/>
        <w:gridCol w:w="2648"/>
      </w:tblGrid>
      <w:tr w:rsidR="00E06A8F" w14:paraId="7A38F2BD" w14:textId="77777777" w:rsidTr="00686631">
        <w:trPr>
          <w:ins w:id="2011" w:author="arkat" w:date="2017-09-28T14:07:00Z"/>
        </w:trPr>
        <w:tc>
          <w:tcPr>
            <w:tcW w:w="1631" w:type="dxa"/>
          </w:tcPr>
          <w:p w14:paraId="09D9CB9C" w14:textId="77777777" w:rsidR="00E06A8F" w:rsidRDefault="00E06A8F" w:rsidP="00686631">
            <w:pPr>
              <w:pStyle w:val="BodyText"/>
              <w:spacing w:after="0"/>
              <w:rPr>
                <w:ins w:id="2012" w:author="arkat" w:date="2017-09-28T14:07:00Z"/>
                <w:lang w:val="en-US"/>
              </w:rPr>
            </w:pPr>
            <w:ins w:id="2013" w:author="arkat" w:date="2017-09-28T14:07:00Z">
              <w:r w:rsidRPr="00161C34">
                <w:rPr>
                  <w:rFonts w:cs="Calibri"/>
                  <w:noProof/>
                  <w:szCs w:val="24"/>
                  <w:lang w:val="en-US"/>
                </w:rPr>
                <w:drawing>
                  <wp:inline distT="0" distB="0" distL="0" distR="0" wp14:anchorId="4257900E" wp14:editId="343E2FF8">
                    <wp:extent cx="622570" cy="4018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375" cy="403672"/>
                            </a:xfrm>
                            <a:prstGeom prst="rect">
                              <a:avLst/>
                            </a:prstGeom>
                            <a:noFill/>
                            <a:ln>
                              <a:noFill/>
                            </a:ln>
                          </pic:spPr>
                        </pic:pic>
                      </a:graphicData>
                    </a:graphic>
                  </wp:inline>
                </w:drawing>
              </w:r>
            </w:ins>
          </w:p>
        </w:tc>
        <w:tc>
          <w:tcPr>
            <w:tcW w:w="2347" w:type="dxa"/>
          </w:tcPr>
          <w:p w14:paraId="0364D600" w14:textId="77777777" w:rsidR="00E06A8F" w:rsidRDefault="00E06A8F" w:rsidP="00686631">
            <w:pPr>
              <w:pStyle w:val="BodyText"/>
              <w:spacing w:after="0"/>
              <w:rPr>
                <w:ins w:id="2014" w:author="arkat" w:date="2017-09-28T14:07:00Z"/>
                <w:lang w:val="en-US"/>
              </w:rPr>
            </w:pPr>
            <w:ins w:id="2015" w:author="arkat" w:date="2017-09-28T14:07:00Z">
              <w:r>
                <w:rPr>
                  <w:lang w:val="en-US"/>
                </w:rPr>
                <w:t>event</w:t>
              </w:r>
            </w:ins>
          </w:p>
        </w:tc>
        <w:tc>
          <w:tcPr>
            <w:tcW w:w="360" w:type="dxa"/>
          </w:tcPr>
          <w:p w14:paraId="4E726590" w14:textId="77777777" w:rsidR="00E06A8F" w:rsidRDefault="00E06A8F" w:rsidP="00686631">
            <w:pPr>
              <w:pStyle w:val="BodyText"/>
              <w:spacing w:after="0"/>
              <w:rPr>
                <w:ins w:id="2016" w:author="arkat" w:date="2017-09-28T14:07:00Z"/>
                <w:lang w:val="en-US"/>
              </w:rPr>
            </w:pPr>
          </w:p>
        </w:tc>
        <w:tc>
          <w:tcPr>
            <w:tcW w:w="1080" w:type="dxa"/>
          </w:tcPr>
          <w:p w14:paraId="15AF1B8F" w14:textId="77777777" w:rsidR="00E06A8F" w:rsidRDefault="00E06A8F" w:rsidP="00686631">
            <w:pPr>
              <w:pStyle w:val="BodyText"/>
              <w:spacing w:after="0"/>
              <w:rPr>
                <w:ins w:id="2017" w:author="arkat" w:date="2017-09-28T14:07:00Z"/>
                <w:lang w:val="en-US"/>
              </w:rPr>
            </w:pPr>
            <w:ins w:id="2018" w:author="arkat" w:date="2017-09-28T14:07:00Z">
              <w:r w:rsidRPr="00161C34">
                <w:rPr>
                  <w:rFonts w:cs="Calibri"/>
                  <w:noProof/>
                  <w:szCs w:val="24"/>
                  <w:lang w:val="en-US"/>
                </w:rPr>
                <w:drawing>
                  <wp:inline distT="0" distB="0" distL="0" distR="0" wp14:anchorId="50C3107D" wp14:editId="665C6B9E">
                    <wp:extent cx="353695" cy="3536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79C0F30B" w14:textId="77777777" w:rsidR="00E06A8F" w:rsidRDefault="00E06A8F" w:rsidP="00686631">
            <w:pPr>
              <w:pStyle w:val="BodyText"/>
              <w:spacing w:after="0"/>
              <w:rPr>
                <w:ins w:id="2019" w:author="arkat" w:date="2017-09-28T14:07:00Z"/>
                <w:lang w:val="en-US"/>
              </w:rPr>
            </w:pPr>
            <w:ins w:id="2020" w:author="arkat" w:date="2017-09-28T14:07:00Z">
              <w:r>
                <w:rPr>
                  <w:lang w:val="en-US"/>
                </w:rPr>
                <w:t>OR-Connector</w:t>
              </w:r>
            </w:ins>
          </w:p>
        </w:tc>
      </w:tr>
      <w:tr w:rsidR="00E06A8F" w14:paraId="21ED9823" w14:textId="77777777" w:rsidTr="00686631">
        <w:trPr>
          <w:ins w:id="2021" w:author="arkat" w:date="2017-09-28T14:07:00Z"/>
        </w:trPr>
        <w:tc>
          <w:tcPr>
            <w:tcW w:w="1631" w:type="dxa"/>
          </w:tcPr>
          <w:p w14:paraId="75C545B3" w14:textId="77777777" w:rsidR="00E06A8F" w:rsidRDefault="00E06A8F" w:rsidP="00686631">
            <w:pPr>
              <w:pStyle w:val="BodyText"/>
              <w:spacing w:after="0"/>
              <w:rPr>
                <w:ins w:id="2022" w:author="arkat" w:date="2017-09-28T14:07:00Z"/>
                <w:lang w:val="en-US"/>
              </w:rPr>
            </w:pPr>
            <w:ins w:id="2023" w:author="arkat" w:date="2017-09-28T14:07:00Z">
              <w:r w:rsidRPr="00161C34">
                <w:rPr>
                  <w:rFonts w:cs="Calibri"/>
                  <w:noProof/>
                  <w:szCs w:val="24"/>
                  <w:lang w:val="en-US"/>
                </w:rPr>
                <w:drawing>
                  <wp:inline distT="0" distB="0" distL="0" distR="0" wp14:anchorId="02996EEF" wp14:editId="534174D4">
                    <wp:extent cx="622300" cy="4010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508" cy="406941"/>
                            </a:xfrm>
                            <a:prstGeom prst="rect">
                              <a:avLst/>
                            </a:prstGeom>
                            <a:noFill/>
                            <a:ln>
                              <a:noFill/>
                            </a:ln>
                          </pic:spPr>
                        </pic:pic>
                      </a:graphicData>
                    </a:graphic>
                  </wp:inline>
                </w:drawing>
              </w:r>
            </w:ins>
          </w:p>
        </w:tc>
        <w:tc>
          <w:tcPr>
            <w:tcW w:w="2347" w:type="dxa"/>
          </w:tcPr>
          <w:p w14:paraId="2C0FECC6" w14:textId="77777777" w:rsidR="00E06A8F" w:rsidRDefault="00E06A8F" w:rsidP="00686631">
            <w:pPr>
              <w:pStyle w:val="BodyText"/>
              <w:spacing w:after="0"/>
              <w:rPr>
                <w:ins w:id="2024" w:author="arkat" w:date="2017-09-28T14:07:00Z"/>
                <w:lang w:val="en-US"/>
              </w:rPr>
            </w:pPr>
            <w:ins w:id="2025" w:author="arkat" w:date="2017-09-28T14:07:00Z">
              <w:r>
                <w:rPr>
                  <w:lang w:val="en-US"/>
                </w:rPr>
                <w:t>Function</w:t>
              </w:r>
            </w:ins>
          </w:p>
        </w:tc>
        <w:tc>
          <w:tcPr>
            <w:tcW w:w="360" w:type="dxa"/>
          </w:tcPr>
          <w:p w14:paraId="79FB2E6F" w14:textId="77777777" w:rsidR="00E06A8F" w:rsidRDefault="00E06A8F" w:rsidP="00686631">
            <w:pPr>
              <w:pStyle w:val="BodyText"/>
              <w:spacing w:after="0"/>
              <w:rPr>
                <w:ins w:id="2026" w:author="arkat" w:date="2017-09-28T14:07:00Z"/>
                <w:lang w:val="en-US"/>
              </w:rPr>
            </w:pPr>
          </w:p>
        </w:tc>
        <w:tc>
          <w:tcPr>
            <w:tcW w:w="1080" w:type="dxa"/>
          </w:tcPr>
          <w:p w14:paraId="3431559B" w14:textId="77777777" w:rsidR="00E06A8F" w:rsidRDefault="00E06A8F" w:rsidP="00686631">
            <w:pPr>
              <w:pStyle w:val="BodyText"/>
              <w:spacing w:after="0"/>
              <w:rPr>
                <w:ins w:id="2027" w:author="arkat" w:date="2017-09-28T14:07:00Z"/>
                <w:lang w:val="en-US"/>
              </w:rPr>
            </w:pPr>
            <w:ins w:id="2028" w:author="arkat" w:date="2017-09-28T14:07:00Z">
              <w:r w:rsidRPr="00161C34">
                <w:rPr>
                  <w:rFonts w:cs="Calibri"/>
                  <w:noProof/>
                  <w:szCs w:val="24"/>
                  <w:lang w:val="en-US"/>
                </w:rPr>
                <w:drawing>
                  <wp:inline distT="0" distB="0" distL="0" distR="0" wp14:anchorId="112BD717" wp14:editId="59E75150">
                    <wp:extent cx="353695" cy="3536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63ADE9C2" w14:textId="77777777" w:rsidR="00E06A8F" w:rsidRDefault="00E06A8F" w:rsidP="00686631">
            <w:pPr>
              <w:pStyle w:val="BodyText"/>
              <w:spacing w:after="0"/>
              <w:rPr>
                <w:ins w:id="2029" w:author="arkat" w:date="2017-09-28T14:07:00Z"/>
                <w:lang w:val="en-US"/>
              </w:rPr>
            </w:pPr>
            <w:ins w:id="2030" w:author="arkat" w:date="2017-09-28T14:07:00Z">
              <w:r>
                <w:rPr>
                  <w:lang w:val="en-US"/>
                </w:rPr>
                <w:t>AND-Connector</w:t>
              </w:r>
            </w:ins>
          </w:p>
        </w:tc>
      </w:tr>
      <w:tr w:rsidR="00E06A8F" w14:paraId="4D8D5736" w14:textId="77777777" w:rsidTr="00686631">
        <w:trPr>
          <w:ins w:id="2031" w:author="arkat" w:date="2017-09-28T14:07:00Z"/>
        </w:trPr>
        <w:tc>
          <w:tcPr>
            <w:tcW w:w="1631" w:type="dxa"/>
          </w:tcPr>
          <w:p w14:paraId="32F23655" w14:textId="77777777" w:rsidR="00E06A8F" w:rsidRDefault="00E06A8F" w:rsidP="00686631">
            <w:pPr>
              <w:pStyle w:val="BodyText"/>
              <w:spacing w:after="0"/>
              <w:rPr>
                <w:ins w:id="2032" w:author="arkat" w:date="2017-09-28T14:07:00Z"/>
                <w:lang w:val="en-US"/>
              </w:rPr>
            </w:pPr>
            <w:ins w:id="2033" w:author="arkat" w:date="2017-09-28T14:07:00Z">
              <w:r>
                <w:rPr>
                  <w:noProof/>
                  <w:lang w:val="en-US"/>
                </w:rPr>
                <mc:AlternateContent>
                  <mc:Choice Requires="wps">
                    <w:drawing>
                      <wp:anchor distT="0" distB="0" distL="114300" distR="114300" simplePos="0" relativeHeight="251657728" behindDoc="0" locked="0" layoutInCell="1" allowOverlap="1" wp14:anchorId="1A27609A" wp14:editId="6BA6CED2">
                        <wp:simplePos x="0" y="0"/>
                        <wp:positionH relativeFrom="column">
                          <wp:posOffset>78105</wp:posOffset>
                        </wp:positionH>
                        <wp:positionV relativeFrom="paragraph">
                          <wp:posOffset>129337</wp:posOffset>
                        </wp:positionV>
                        <wp:extent cx="391885" cy="7684"/>
                        <wp:effectExtent l="38100" t="76200" r="27305" b="125730"/>
                        <wp:wrapNone/>
                        <wp:docPr id="163" name="Straight Arrow Connector 163"/>
                        <wp:cNvGraphicFramePr/>
                        <a:graphic xmlns:a="http://schemas.openxmlformats.org/drawingml/2006/main">
                          <a:graphicData uri="http://schemas.microsoft.com/office/word/2010/wordprocessingShape">
                            <wps:wsp>
                              <wps:cNvCnPr/>
                              <wps:spPr>
                                <a:xfrm flipV="1">
                                  <a:off x="0" y="0"/>
                                  <a:ext cx="391885"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276B259" id="_x0000_t32" coordsize="21600,21600" o:spt="32" o:oned="t" path="m,l21600,21600e" filled="f">
                        <v:path arrowok="t" fillok="f" o:connecttype="none"/>
                        <o:lock v:ext="edit" shapetype="t"/>
                      </v:shapetype>
                      <v:shape id="Straight Arrow Connector 163" o:spid="_x0000_s1026" type="#_x0000_t32" style="position:absolute;margin-left:6.15pt;margin-top:10.2pt;width:30.85pt;height:.6pt;flip:y;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" strokecolor="black [3200]" strokeweight="2pt">
                        <v:stroke endarrow="block"/>
                        <v:shadow on="t" color="black" opacity="24903f" origin=",.5" offset="0,.55556mm"/>
                      </v:shape>
                    </w:pict>
                  </mc:Fallback>
                </mc:AlternateContent>
              </w:r>
            </w:ins>
          </w:p>
        </w:tc>
        <w:tc>
          <w:tcPr>
            <w:tcW w:w="2347" w:type="dxa"/>
          </w:tcPr>
          <w:p w14:paraId="111B1686" w14:textId="77777777" w:rsidR="00E06A8F" w:rsidRDefault="00E06A8F" w:rsidP="00686631">
            <w:pPr>
              <w:pStyle w:val="BodyText"/>
              <w:spacing w:after="0"/>
              <w:rPr>
                <w:ins w:id="2034" w:author="arkat" w:date="2017-09-28T14:07:00Z"/>
                <w:lang w:val="en-US"/>
              </w:rPr>
            </w:pPr>
            <w:ins w:id="2035" w:author="arkat" w:date="2017-09-28T14:07:00Z">
              <w:r>
                <w:rPr>
                  <w:lang w:val="en-US"/>
                </w:rPr>
                <w:t>Control Flow</w:t>
              </w:r>
            </w:ins>
          </w:p>
        </w:tc>
        <w:tc>
          <w:tcPr>
            <w:tcW w:w="360" w:type="dxa"/>
          </w:tcPr>
          <w:p w14:paraId="573BDCA2" w14:textId="77777777" w:rsidR="00E06A8F" w:rsidRDefault="00E06A8F" w:rsidP="00686631">
            <w:pPr>
              <w:pStyle w:val="BodyText"/>
              <w:spacing w:after="0"/>
              <w:rPr>
                <w:ins w:id="2036" w:author="arkat" w:date="2017-09-28T14:07:00Z"/>
                <w:lang w:val="en-US"/>
              </w:rPr>
            </w:pPr>
          </w:p>
        </w:tc>
        <w:tc>
          <w:tcPr>
            <w:tcW w:w="1080" w:type="dxa"/>
          </w:tcPr>
          <w:p w14:paraId="2E8C1768" w14:textId="77777777" w:rsidR="00E06A8F" w:rsidRDefault="00E06A8F" w:rsidP="00686631">
            <w:pPr>
              <w:pStyle w:val="BodyText"/>
              <w:spacing w:after="0"/>
              <w:rPr>
                <w:ins w:id="2037" w:author="arkat" w:date="2017-09-28T14:07:00Z"/>
                <w:lang w:val="en-US"/>
              </w:rPr>
            </w:pPr>
            <w:ins w:id="2038" w:author="arkat" w:date="2017-09-28T14:07:00Z">
              <w:r w:rsidRPr="00161C34">
                <w:rPr>
                  <w:rFonts w:cs="Calibri"/>
                  <w:noProof/>
                  <w:szCs w:val="24"/>
                  <w:lang w:val="en-US"/>
                </w:rPr>
                <w:drawing>
                  <wp:inline distT="0" distB="0" distL="0" distR="0" wp14:anchorId="037BD45F" wp14:editId="795943B3">
                    <wp:extent cx="353695" cy="3536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695" cy="353695"/>
                            </a:xfrm>
                            <a:prstGeom prst="rect">
                              <a:avLst/>
                            </a:prstGeom>
                            <a:noFill/>
                            <a:ln>
                              <a:noFill/>
                            </a:ln>
                          </pic:spPr>
                        </pic:pic>
                      </a:graphicData>
                    </a:graphic>
                  </wp:inline>
                </w:drawing>
              </w:r>
            </w:ins>
          </w:p>
        </w:tc>
        <w:tc>
          <w:tcPr>
            <w:tcW w:w="2737" w:type="dxa"/>
          </w:tcPr>
          <w:p w14:paraId="4F6AC17A" w14:textId="77777777" w:rsidR="00E06A8F" w:rsidRDefault="00E06A8F" w:rsidP="00686631">
            <w:pPr>
              <w:pStyle w:val="BodyText"/>
              <w:spacing w:after="0"/>
              <w:rPr>
                <w:ins w:id="2039" w:author="arkat" w:date="2017-09-28T14:07:00Z"/>
                <w:lang w:val="en-US"/>
              </w:rPr>
            </w:pPr>
            <w:ins w:id="2040" w:author="arkat" w:date="2017-09-28T14:07:00Z">
              <w:r>
                <w:rPr>
                  <w:lang w:val="en-US"/>
                </w:rPr>
                <w:t>XOR-Connector</w:t>
              </w:r>
            </w:ins>
          </w:p>
        </w:tc>
      </w:tr>
    </w:tbl>
    <w:p w14:paraId="49B6E59D" w14:textId="518E062E" w:rsidR="00E06A8F" w:rsidRPr="00506BE3" w:rsidRDefault="00E06A8F">
      <w:pPr>
        <w:pStyle w:val="GambarBAB2"/>
        <w:numPr>
          <w:ilvl w:val="0"/>
          <w:numId w:val="45"/>
        </w:numPr>
        <w:ind w:left="0" w:firstLine="0"/>
        <w:rPr>
          <w:ins w:id="2041" w:author="arkat" w:date="2017-09-28T14:03:00Z"/>
          <w:b/>
          <w:rPrChange w:id="2042" w:author="arkat" w:date="2017-10-02T22:01:00Z">
            <w:rPr>
              <w:ins w:id="2043" w:author="arkat" w:date="2017-09-28T14:03:00Z"/>
            </w:rPr>
          </w:rPrChange>
        </w:rPr>
        <w:pPrChange w:id="2044" w:author="arkat" w:date="2017-09-28T14:30:00Z">
          <w:pPr>
            <w:pStyle w:val="BodyText"/>
            <w:spacing w:after="0"/>
            <w:ind w:firstLine="270"/>
          </w:pPr>
        </w:pPrChange>
      </w:pPr>
      <w:bookmarkStart w:id="2045" w:name="_Toc494749986"/>
      <w:ins w:id="2046" w:author="arkat" w:date="2017-09-28T14:07:00Z">
        <w:r w:rsidRPr="00506BE3">
          <w:rPr>
            <w:b/>
            <w:rPrChange w:id="2047" w:author="arkat" w:date="2017-10-02T22:01:00Z">
              <w:rPr/>
            </w:rPrChange>
          </w:rPr>
          <w:t>Elemen Inti EPC</w:t>
        </w:r>
      </w:ins>
      <w:bookmarkEnd w:id="2045"/>
    </w:p>
    <w:p w14:paraId="6697DEF9" w14:textId="3D1C64F8" w:rsidR="00DC4822" w:rsidRDefault="00506BE3" w:rsidP="00506BE3">
      <w:pPr>
        <w:pStyle w:val="BodyText"/>
        <w:spacing w:after="0"/>
        <w:ind w:left="2610" w:firstLine="270"/>
        <w:rPr>
          <w:ins w:id="2048" w:author="arkat" w:date="2017-09-28T14:03:00Z"/>
          <w:lang w:val="en-US"/>
        </w:rPr>
        <w:pPrChange w:id="2049" w:author="arkat" w:date="2017-10-02T22:01:00Z">
          <w:pPr>
            <w:pStyle w:val="BodyText"/>
            <w:spacing w:after="0"/>
            <w:ind w:firstLine="270"/>
          </w:pPr>
        </w:pPrChange>
      </w:pPr>
      <w:ins w:id="2050" w:author="arkat" w:date="2017-10-02T22:02:00Z">
        <w:r>
          <w:rPr>
            <w:lang w:val="en-US"/>
          </w:rPr>
          <w:t xml:space="preserve">Sumber : </w:t>
        </w:r>
        <w:r>
          <w:rPr>
            <w:lang w:val="en-US"/>
          </w:rPr>
          <w:fldChar w:fldCharType="begin" w:fldLock="1"/>
        </w:r>
      </w:ins>
      <w:ins w:id="2051" w:author="arkat" w:date="2017-10-02T22:03:00Z">
        <w:r>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052" w:author="arkat" w:date="2017-10-02T22:03:00Z">
        <w:r w:rsidDel="00506BE3">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delInstrText>
        </w:r>
      </w:del>
      <w:r>
        <w:rPr>
          <w:lang w:val="en-US"/>
        </w:rPr>
        <w:fldChar w:fldCharType="separate"/>
      </w:r>
      <w:del w:id="2053" w:author="arkat" w:date="2017-10-02T22:03:00Z">
        <w:r w:rsidRPr="00506BE3" w:rsidDel="00506BE3">
          <w:rPr>
            <w:noProof/>
            <w:lang w:val="en-US"/>
          </w:rPr>
          <w:delText>(</w:delText>
        </w:r>
      </w:del>
      <w:r w:rsidRPr="00506BE3">
        <w:rPr>
          <w:noProof/>
          <w:lang w:val="en-US"/>
        </w:rPr>
        <w:t xml:space="preserve">Keller </w:t>
      </w:r>
      <w:r w:rsidRPr="00506BE3">
        <w:rPr>
          <w:i/>
          <w:noProof/>
          <w:lang w:val="en-US"/>
        </w:rPr>
        <w:t>et al.</w:t>
      </w:r>
      <w:del w:id="2054" w:author="arkat" w:date="2017-10-02T22:02:00Z">
        <w:r w:rsidRPr="00506BE3" w:rsidDel="00506BE3">
          <w:rPr>
            <w:noProof/>
            <w:lang w:val="en-US"/>
          </w:rPr>
          <w:delText>,</w:delText>
        </w:r>
      </w:del>
      <w:r w:rsidRPr="00506BE3">
        <w:rPr>
          <w:noProof/>
          <w:lang w:val="en-US"/>
        </w:rPr>
        <w:t xml:space="preserve"> </w:t>
      </w:r>
      <w:ins w:id="2055" w:author="arkat" w:date="2017-10-02T22:02:00Z">
        <w:r>
          <w:rPr>
            <w:noProof/>
            <w:lang w:val="en-US"/>
          </w:rPr>
          <w:t>(</w:t>
        </w:r>
      </w:ins>
      <w:r w:rsidRPr="00506BE3">
        <w:rPr>
          <w:noProof/>
          <w:lang w:val="en-US"/>
        </w:rPr>
        <w:t>1992)</w:t>
      </w:r>
      <w:ins w:id="2056" w:author="arkat" w:date="2017-10-02T22:02:00Z">
        <w:r>
          <w:rPr>
            <w:lang w:val="en-US"/>
          </w:rPr>
          <w:fldChar w:fldCharType="end"/>
        </w:r>
      </w:ins>
    </w:p>
    <w:p w14:paraId="43FA186D" w14:textId="020F2F13" w:rsidR="00E31470" w:rsidRDefault="0080155A">
      <w:pPr>
        <w:pStyle w:val="BodyText"/>
        <w:spacing w:after="0"/>
        <w:ind w:firstLine="270"/>
        <w:rPr>
          <w:ins w:id="2057" w:author="arkat" w:date="2017-09-28T14:48:00Z"/>
          <w:lang w:val="en-US"/>
        </w:rPr>
        <w:pPrChange w:id="2058" w:author="arkat" w:date="2017-09-28T14:47:00Z">
          <w:pPr>
            <w:pStyle w:val="BodyText"/>
            <w:spacing w:after="0"/>
          </w:pPr>
        </w:pPrChange>
      </w:pPr>
      <w:ins w:id="2059" w:author="arkat" w:date="2017-09-28T12:41:00Z">
        <w:r>
          <w:rPr>
            <w:lang w:val="en-US"/>
          </w:rPr>
          <w:t xml:space="preserve">Elemen inti EPC terdiri dari </w:t>
        </w:r>
      </w:ins>
      <w:ins w:id="2060" w:author="arkat" w:date="2017-09-28T12:43:00Z">
        <w:r w:rsidRPr="0080155A">
          <w:rPr>
            <w:i/>
            <w:lang w:val="en-US"/>
            <w:rPrChange w:id="2061" w:author="arkat" w:date="2017-09-28T12:43:00Z">
              <w:rPr>
                <w:lang w:val="en-US"/>
              </w:rPr>
            </w:rPrChange>
          </w:rPr>
          <w:t>Function, Event, Connector</w:t>
        </w:r>
        <w:r>
          <w:rPr>
            <w:lang w:val="en-US"/>
          </w:rPr>
          <w:t xml:space="preserve"> dan </w:t>
        </w:r>
        <w:r w:rsidRPr="0080155A">
          <w:rPr>
            <w:i/>
            <w:lang w:val="en-US"/>
            <w:rPrChange w:id="2062" w:author="arkat" w:date="2017-09-28T12:43:00Z">
              <w:rPr>
                <w:lang w:val="en-US"/>
              </w:rPr>
            </w:rPrChange>
          </w:rPr>
          <w:t>Control Flow</w:t>
        </w:r>
      </w:ins>
      <w:ins w:id="2063" w:author="arkat" w:date="2017-09-28T12:44:00Z">
        <w:r>
          <w:rPr>
            <w:i/>
            <w:lang w:val="en-US"/>
          </w:rPr>
          <w:t xml:space="preserve"> </w:t>
        </w:r>
        <w:r>
          <w:rPr>
            <w:lang w:val="en-US"/>
          </w:rPr>
          <w:t xml:space="preserve">seperti yang didokumentasikan oleh </w:t>
        </w:r>
      </w:ins>
      <w:ins w:id="2064" w:author="arkat" w:date="2017-09-28T12:45:00Z">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(2017)", "plainTextFormattedCitation" : "(Keller et al., 1992)", "previouslyFormattedCitation" : "(Keller &lt;i&gt;et al.&lt;/i&gt;, 1992)" }, "properties" : { "noteIndex" : 0 }, "schema" : "https://github.com/citation-style-language/schema/raw/master/csl-citation.json" }</w:instrText>
      </w:r>
      <w:r>
        <w:rPr>
          <w:lang w:val="en-US"/>
        </w:rPr>
        <w:fldChar w:fldCharType="separate"/>
      </w:r>
      <w:del w:id="2065" w:author="arkat" w:date="2017-09-28T12:49:00Z">
        <w:r w:rsidRPr="0080155A" w:rsidDel="009E1F88">
          <w:rPr>
            <w:noProof/>
            <w:lang w:val="en-US"/>
          </w:rPr>
          <w:delText>(</w:delText>
        </w:r>
      </w:del>
      <w:r w:rsidRPr="0080155A">
        <w:rPr>
          <w:noProof/>
          <w:lang w:val="en-US"/>
        </w:rPr>
        <w:t xml:space="preserve">Keller </w:t>
      </w:r>
      <w:r w:rsidRPr="0080155A">
        <w:rPr>
          <w:i/>
          <w:noProof/>
          <w:lang w:val="en-US"/>
        </w:rPr>
        <w:t>et al.</w:t>
      </w:r>
      <w:r w:rsidRPr="0080155A">
        <w:rPr>
          <w:noProof/>
          <w:lang w:val="en-US"/>
        </w:rPr>
        <w:t xml:space="preserve">, </w:t>
      </w:r>
      <w:ins w:id="2066" w:author="arkat" w:date="2017-09-28T12:49:00Z">
        <w:r w:rsidR="009E1F88">
          <w:rPr>
            <w:noProof/>
            <w:lang w:val="en-US"/>
          </w:rPr>
          <w:t>(</w:t>
        </w:r>
      </w:ins>
      <w:r w:rsidRPr="0080155A">
        <w:rPr>
          <w:noProof/>
          <w:lang w:val="en-US"/>
        </w:rPr>
        <w:t>2017)</w:t>
      </w:r>
      <w:ins w:id="2067" w:author="arkat" w:date="2017-09-28T12:45:00Z">
        <w:r>
          <w:rPr>
            <w:lang w:val="en-US"/>
          </w:rPr>
          <w:fldChar w:fldCharType="end"/>
        </w:r>
      </w:ins>
      <w:ins w:id="2068" w:author="arkat" w:date="2017-09-28T14:07:00Z">
        <w:r w:rsidR="00E06A8F">
          <w:rPr>
            <w:lang w:val="en-US"/>
          </w:rPr>
          <w:t xml:space="preserve"> dengan notasi sebagaimana pada gambar 2.1</w:t>
        </w:r>
      </w:ins>
      <w:ins w:id="2069" w:author="arkat" w:date="2017-09-28T13:44:00Z">
        <w:r w:rsidR="003C2E0B">
          <w:rPr>
            <w:lang w:val="en-US"/>
          </w:rPr>
          <w:t xml:space="preserve">.  </w:t>
        </w:r>
      </w:ins>
      <w:ins w:id="2070" w:author="arkat" w:date="2017-09-28T15:06:00Z">
        <w:r w:rsidR="002902F4">
          <w:rPr>
            <w:lang w:val="en-US"/>
          </w:rPr>
          <w:t>Definisi</w:t>
        </w:r>
      </w:ins>
      <w:ins w:id="2071" w:author="arkat" w:date="2017-09-28T14:47:00Z">
        <w:r w:rsidR="00E31470">
          <w:rPr>
            <w:lang w:val="en-US"/>
          </w:rPr>
          <w:t xml:space="preserve"> masing-masing elemen tersebut sebagaimana berikut:</w:t>
        </w:r>
      </w:ins>
    </w:p>
    <w:p w14:paraId="350AC56B" w14:textId="00412F4F" w:rsidR="00E31470" w:rsidRDefault="00E31470">
      <w:pPr>
        <w:pStyle w:val="BodyText"/>
        <w:numPr>
          <w:ilvl w:val="0"/>
          <w:numId w:val="71"/>
        </w:numPr>
        <w:spacing w:after="0"/>
        <w:ind w:left="270" w:hanging="270"/>
        <w:rPr>
          <w:ins w:id="2072" w:author="arkat" w:date="2017-09-28T14:47:00Z"/>
          <w:lang w:val="en-US"/>
        </w:rPr>
        <w:pPrChange w:id="2073" w:author="arkat" w:date="2017-09-29T07:36:00Z">
          <w:pPr>
            <w:pStyle w:val="BodyText"/>
            <w:spacing w:after="0"/>
          </w:pPr>
        </w:pPrChange>
      </w:pPr>
      <w:ins w:id="2074" w:author="arkat" w:date="2017-09-28T14:47:00Z">
        <w:r w:rsidRPr="00E116C1">
          <w:rPr>
            <w:i/>
            <w:lang w:val="en-US"/>
            <w:rPrChange w:id="2075" w:author="arkat" w:date="2017-09-29T06:56:00Z">
              <w:rPr>
                <w:b/>
                <w:i/>
                <w:lang w:val="en-US"/>
              </w:rPr>
            </w:rPrChange>
          </w:rPr>
          <w:t>Event</w:t>
        </w:r>
        <w:r w:rsidR="00134EC7">
          <w:rPr>
            <w:b/>
            <w:i/>
            <w:lang w:val="en-US"/>
          </w:rPr>
          <w:t xml:space="preserve">, </w:t>
        </w:r>
        <w:r>
          <w:rPr>
            <w:lang w:val="en-US"/>
          </w:rPr>
          <w:fldChar w:fldCharType="begin" w:fldLock="1"/>
        </w:r>
      </w:ins>
      <w:ins w:id="2076" w:author="arkat" w:date="2017-10-02T22:05:00Z">
        <w:r w:rsidR="00BD7AC8">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"manualFormatting" : "Keller et al. (1992)", "plainTextFormattedCitation" : "(Keller et al., 1992)", "previouslyFormattedCitation" : "(Keller &lt;i&gt;et al.&lt;/i&gt;, 1992)" }, "properties" : { "noteIndex" : 0 }, "schema" : "https://github.com/citation-style-language/schema/raw/master/csl-citation.json" }</w:instrText>
        </w:r>
      </w:ins>
      <w:del w:id="2077" w:author="arkat" w:date="2017-10-02T22:05:00Z">
        <w:r w:rsidR="00686631" w:rsidDel="00BD7AC8">
          <w:rPr>
            <w:lang w:val="en-US"/>
          </w:rPr>
          <w:del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delInstrText>
        </w:r>
      </w:del>
      <w:ins w:id="2078" w:author="arkat" w:date="2017-09-28T14:47:00Z">
        <w:r>
          <w:rPr>
            <w:lang w:val="en-US"/>
          </w:rPr>
          <w:fldChar w:fldCharType="separate"/>
        </w:r>
      </w:ins>
      <w:del w:id="2079" w:author="arkat" w:date="2017-10-02T22:05:00Z">
        <w:r w:rsidR="009D16AE" w:rsidRPr="009D16AE" w:rsidDel="00BD7AC8">
          <w:rPr>
            <w:noProof/>
            <w:lang w:val="en-US"/>
          </w:rPr>
          <w:delText>(</w:delText>
        </w:r>
      </w:del>
      <w:r w:rsidR="009D16AE" w:rsidRPr="009D16AE">
        <w:rPr>
          <w:noProof/>
          <w:lang w:val="en-US"/>
        </w:rPr>
        <w:t xml:space="preserve">Keller </w:t>
      </w:r>
      <w:r w:rsidR="009D16AE" w:rsidRPr="009D16AE">
        <w:rPr>
          <w:i/>
          <w:noProof/>
          <w:lang w:val="en-US"/>
        </w:rPr>
        <w:t>et al.</w:t>
      </w:r>
      <w:ins w:id="2080" w:author="arkat" w:date="2017-10-02T22:05:00Z">
        <w:r w:rsidR="00BD7AC8">
          <w:rPr>
            <w:noProof/>
            <w:lang w:val="en-US"/>
          </w:rPr>
          <w:t xml:space="preserve"> </w:t>
        </w:r>
      </w:ins>
      <w:del w:id="2081" w:author="arkat" w:date="2017-10-02T22:05:00Z">
        <w:r w:rsidR="009D16AE" w:rsidRPr="009D16AE" w:rsidDel="00BD7AC8">
          <w:rPr>
            <w:noProof/>
            <w:lang w:val="en-US"/>
          </w:rPr>
          <w:delText xml:space="preserve">, </w:delText>
        </w:r>
      </w:del>
      <w:ins w:id="2082" w:author="arkat" w:date="2017-10-02T22:05:00Z">
        <w:r w:rsidR="00BD7AC8">
          <w:rPr>
            <w:noProof/>
            <w:lang w:val="en-US"/>
          </w:rPr>
          <w:t>(</w:t>
        </w:r>
      </w:ins>
      <w:r w:rsidR="009D16AE" w:rsidRPr="009D16AE">
        <w:rPr>
          <w:noProof/>
          <w:lang w:val="en-US"/>
        </w:rPr>
        <w:t>1992)</w:t>
      </w:r>
      <w:ins w:id="2083" w:author="arkat" w:date="2017-09-28T14:47:00Z">
        <w:r>
          <w:rPr>
            <w:lang w:val="en-US"/>
          </w:rPr>
          <w:fldChar w:fldCharType="end"/>
        </w:r>
        <w:r>
          <w:rPr>
            <w:lang w:val="en-US"/>
          </w:rPr>
          <w:t xml:space="preserve"> menyatakan bahwa </w:t>
        </w:r>
        <w:r w:rsidRPr="00506BE3">
          <w:rPr>
            <w:i/>
            <w:lang w:val="en-US"/>
            <w:rPrChange w:id="2084" w:author="arkat" w:date="2017-10-02T22:03:00Z">
              <w:rPr>
                <w:lang w:val="en-US"/>
              </w:rPr>
            </w:rPrChange>
          </w:rPr>
          <w:t>event</w:t>
        </w:r>
        <w:r>
          <w:rPr>
            <w:lang w:val="en-US"/>
          </w:rPr>
          <w:t xml:space="preserve"> dapat memicu fungsi, </w:t>
        </w:r>
        <w:r w:rsidRPr="00506BE3">
          <w:rPr>
            <w:i/>
            <w:lang w:val="en-US"/>
            <w:rPrChange w:id="2085" w:author="arkat" w:date="2017-10-02T22:03:00Z">
              <w:rPr>
                <w:lang w:val="en-US"/>
              </w:rPr>
            </w:rPrChange>
          </w:rPr>
          <w:t>event</w:t>
        </w:r>
        <w:r>
          <w:rPr>
            <w:lang w:val="en-US"/>
          </w:rPr>
          <w:t xml:space="preserve"> dapat dipicu oleh fungsi, </w:t>
        </w:r>
        <w:r w:rsidRPr="00506BE3">
          <w:rPr>
            <w:i/>
            <w:lang w:val="en-US"/>
            <w:rPrChange w:id="2086" w:author="arkat" w:date="2017-10-02T22:03:00Z">
              <w:rPr>
                <w:lang w:val="en-US"/>
              </w:rPr>
            </w:rPrChange>
          </w:rPr>
          <w:t>event</w:t>
        </w:r>
        <w:r>
          <w:rPr>
            <w:lang w:val="en-US"/>
          </w:rPr>
          <w:t xml:space="preserve"> menentukan situasi bisnis yang terjadi, dan </w:t>
        </w:r>
        <w:r w:rsidRPr="00506BE3">
          <w:rPr>
            <w:i/>
            <w:lang w:val="en-US"/>
            <w:rPrChange w:id="2087" w:author="arkat" w:date="2017-10-02T22:03:00Z">
              <w:rPr>
                <w:lang w:val="en-US"/>
              </w:rPr>
            </w:rPrChange>
          </w:rPr>
          <w:t>event</w:t>
        </w:r>
        <w:r>
          <w:rPr>
            <w:lang w:val="en-US"/>
          </w:rPr>
          <w:t xml:space="preserve"> menentukan kondisi bisnis. </w:t>
        </w:r>
      </w:ins>
      <w:ins w:id="2088" w:author="arkat" w:date="2017-09-29T06:57:00Z">
        <w:r w:rsidR="00E116C1" w:rsidRPr="00832701">
          <w:rPr>
            <w:lang w:val="en-US"/>
          </w:rPr>
          <w:t xml:space="preserve">ArisExpress di dalam dokumentasinya mendefinisikan </w:t>
        </w:r>
        <w:r w:rsidR="00E116C1" w:rsidRPr="00832701">
          <w:rPr>
            <w:i/>
            <w:lang w:val="en-US"/>
          </w:rPr>
          <w:t>event</w:t>
        </w:r>
        <w:r w:rsidR="00E116C1" w:rsidRPr="00832701">
          <w:rPr>
            <w:lang w:val="en-US"/>
          </w:rPr>
          <w:t xml:space="preserve"> sebagai sebuah keadaan atau kondisi yang menyebabkan aktivitas </w:t>
        </w:r>
        <w:r w:rsidR="00E116C1">
          <w:rPr>
            <w:lang w:val="en-US"/>
          </w:rPr>
          <w:t>di</w:t>
        </w:r>
        <w:r w:rsidR="00E116C1" w:rsidRPr="00832701">
          <w:rPr>
            <w:lang w:val="en-US"/>
          </w:rPr>
          <w:t xml:space="preserve">mulai sebagaimana keadaan yang mendefinsikan penyelesaian sebuah aktivitas. Awal dan akhir dari sebuah proses bisnis selalu </w:t>
        </w:r>
        <w:r w:rsidR="00E116C1" w:rsidRPr="00BD7AC8">
          <w:rPr>
            <w:i/>
            <w:lang w:val="en-US"/>
            <w:rPrChange w:id="2089" w:author="arkat" w:date="2017-10-02T22:04:00Z">
              <w:rPr>
                <w:lang w:val="en-US"/>
              </w:rPr>
            </w:rPrChange>
          </w:rPr>
          <w:t>event</w:t>
        </w:r>
        <w:r w:rsidR="00E116C1" w:rsidRPr="00832701">
          <w:rPr>
            <w:lang w:val="en-US"/>
          </w:rPr>
          <w:t xml:space="preserve">. </w:t>
        </w:r>
        <w:r w:rsidR="00E116C1" w:rsidRPr="00BD7AC8">
          <w:rPr>
            <w:i/>
            <w:lang w:val="en-US"/>
            <w:rPrChange w:id="2090" w:author="arkat" w:date="2017-10-02T22:04:00Z">
              <w:rPr>
                <w:lang w:val="en-US"/>
              </w:rPr>
            </w:rPrChange>
          </w:rPr>
          <w:t>Event</w:t>
        </w:r>
        <w:r w:rsidR="00E116C1" w:rsidRPr="00832701">
          <w:rPr>
            <w:lang w:val="en-US"/>
          </w:rPr>
          <w:t xml:space="preserve"> bisa menjadi sumber dari beberapa aktifitas yang simultan. selain itu, sebuah aktifitas bisa dihasilkan oleh beber</w:t>
        </w:r>
      </w:ins>
      <w:ins w:id="2091" w:author="arkat" w:date="2017-10-02T22:04:00Z">
        <w:r w:rsidR="00BD7AC8">
          <w:rPr>
            <w:lang w:val="en-US"/>
          </w:rPr>
          <w:t>a</w:t>
        </w:r>
      </w:ins>
      <w:ins w:id="2092" w:author="arkat" w:date="2017-09-29T06:57:00Z">
        <w:r w:rsidR="00E116C1" w:rsidRPr="00832701">
          <w:rPr>
            <w:lang w:val="en-US"/>
          </w:rPr>
          <w:t xml:space="preserve">pa </w:t>
        </w:r>
        <w:r w:rsidR="00E116C1" w:rsidRPr="00BD7AC8">
          <w:rPr>
            <w:i/>
            <w:lang w:val="en-US"/>
            <w:rPrChange w:id="2093" w:author="arkat" w:date="2017-10-02T22:04:00Z">
              <w:rPr>
                <w:lang w:val="en-US"/>
              </w:rPr>
            </w:rPrChange>
          </w:rPr>
          <w:t>event</w:t>
        </w:r>
        <w:r w:rsidR="00E116C1" w:rsidRPr="00832701">
          <w:rPr>
            <w:lang w:val="en-US"/>
          </w:rPr>
          <w:t xml:space="preserve"> </w:t>
        </w:r>
        <w:r w:rsidR="00E116C1" w:rsidRPr="00832701">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094" w:author="arkat" w:date="2017-09-29T06:57:00Z">
        <w:r w:rsidR="00E116C1" w:rsidRPr="00832701">
          <w:rPr>
            <w:lang w:val="en-US"/>
          </w:rPr>
          <w:fldChar w:fldCharType="separate"/>
        </w:r>
      </w:ins>
      <w:r w:rsidR="00BD7AC8" w:rsidRPr="00BD7AC8">
        <w:rPr>
          <w:noProof/>
          <w:lang w:val="en-US"/>
        </w:rPr>
        <w:t>(ARIS, 2010)</w:t>
      </w:r>
      <w:ins w:id="2095" w:author="arkat" w:date="2017-09-29T06:57:00Z">
        <w:r w:rsidR="00E116C1" w:rsidRPr="00832701">
          <w:rPr>
            <w:lang w:val="en-US"/>
          </w:rPr>
          <w:fldChar w:fldCharType="end"/>
        </w:r>
        <w:r w:rsidR="00E116C1" w:rsidRPr="00832701">
          <w:rPr>
            <w:lang w:val="en-US"/>
          </w:rPr>
          <w:t xml:space="preserve">. </w:t>
        </w:r>
      </w:ins>
      <w:ins w:id="2096" w:author="arkat" w:date="2017-09-28T14:47:00Z">
        <w:r>
          <w:rPr>
            <w:lang w:val="en-US"/>
          </w:rPr>
          <w:t xml:space="preserve">Hal ini dapat diartikan bahwa </w:t>
        </w:r>
        <w:r w:rsidRPr="00BD7AC8">
          <w:rPr>
            <w:i/>
            <w:lang w:val="en-US"/>
            <w:rPrChange w:id="2097" w:author="arkat" w:date="2017-10-02T22:04:00Z">
              <w:rPr>
                <w:lang w:val="en-US"/>
              </w:rPr>
            </w:rPrChange>
          </w:rPr>
          <w:t>event</w:t>
        </w:r>
        <w:r>
          <w:rPr>
            <w:lang w:val="en-US"/>
          </w:rPr>
          <w:t xml:space="preserve"> adal</w:t>
        </w:r>
        <w:r w:rsidR="00BD7AC8">
          <w:rPr>
            <w:lang w:val="en-US"/>
          </w:rPr>
          <w:t>ah keadaan yang terjadi dalam si</w:t>
        </w:r>
        <w:r>
          <w:rPr>
            <w:lang w:val="en-US"/>
          </w:rPr>
          <w:t>stem informasi yang dapat menentukan arus proses dan dapat digambarkan</w:t>
        </w:r>
        <w:r w:rsidR="00BD7AC8">
          <w:rPr>
            <w:lang w:val="en-US"/>
          </w:rPr>
          <w:t xml:space="preserve"> sebagai komponen pasif dalam si</w:t>
        </w:r>
        <w:r>
          <w:rPr>
            <w:lang w:val="en-US"/>
          </w:rPr>
          <w:t xml:space="preserve">stem informasi. </w:t>
        </w:r>
      </w:ins>
    </w:p>
    <w:p w14:paraId="79445B21" w14:textId="416F2663" w:rsidR="00E31470" w:rsidRDefault="00E31470">
      <w:pPr>
        <w:pStyle w:val="BodyText"/>
        <w:numPr>
          <w:ilvl w:val="0"/>
          <w:numId w:val="71"/>
        </w:numPr>
        <w:spacing w:after="0"/>
        <w:ind w:left="270" w:hanging="270"/>
        <w:rPr>
          <w:ins w:id="2098" w:author="arkat" w:date="2017-09-28T14:47:00Z"/>
          <w:lang w:val="en-US"/>
        </w:rPr>
        <w:pPrChange w:id="2099" w:author="arkat" w:date="2017-09-29T07:36:00Z">
          <w:pPr>
            <w:pStyle w:val="BodyText"/>
            <w:spacing w:after="0"/>
          </w:pPr>
        </w:pPrChange>
      </w:pPr>
      <w:ins w:id="2100" w:author="arkat" w:date="2017-09-28T14:47:00Z">
        <w:r w:rsidRPr="00E116C1">
          <w:rPr>
            <w:i/>
            <w:lang w:val="en-US"/>
            <w:rPrChange w:id="2101" w:author="arkat" w:date="2017-09-29T06:56:00Z">
              <w:rPr>
                <w:b/>
                <w:i/>
                <w:lang w:val="en-US"/>
              </w:rPr>
            </w:rPrChange>
          </w:rPr>
          <w:t>Function</w:t>
        </w:r>
        <w:r w:rsidR="00134EC7">
          <w:rPr>
            <w:b/>
            <w:i/>
            <w:lang w:val="en-US"/>
          </w:rPr>
          <w:t xml:space="preserve">, </w:t>
        </w:r>
        <w:r>
          <w:rPr>
            <w:lang w:val="en-US"/>
          </w:rPr>
          <w:t xml:space="preserve">menggambarkan sebuah kegiatan yang mendukung penyelesaian tujuan bisnis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102"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103" w:author="arkat" w:date="2017-09-28T14:47:00Z">
        <w:r>
          <w:rPr>
            <w:lang w:val="en-US"/>
          </w:rPr>
          <w:fldChar w:fldCharType="end"/>
        </w:r>
        <w:r>
          <w:rPr>
            <w:lang w:val="en-US"/>
          </w:rPr>
          <w:t xml:space="preserve">. </w:t>
        </w:r>
        <w:r w:rsidRPr="00BD7AC8">
          <w:rPr>
            <w:i/>
            <w:lang w:val="en-US"/>
            <w:rPrChange w:id="2104" w:author="arkat" w:date="2017-10-02T22:04:00Z">
              <w:rPr>
                <w:lang w:val="en-US"/>
              </w:rPr>
            </w:rPrChange>
          </w:rPr>
          <w:t>Functi</w:t>
        </w:r>
        <w:r w:rsidR="00BD7AC8" w:rsidRPr="00BD7AC8">
          <w:rPr>
            <w:i/>
            <w:lang w:val="en-US"/>
            <w:rPrChange w:id="2105" w:author="arkat" w:date="2017-10-02T22:04:00Z">
              <w:rPr>
                <w:lang w:val="en-US"/>
              </w:rPr>
            </w:rPrChange>
          </w:rPr>
          <w:t>on</w:t>
        </w:r>
        <w:r w:rsidR="00BD7AC8">
          <w:rPr>
            <w:lang w:val="en-US"/>
          </w:rPr>
          <w:t xml:space="preserve"> adalah aturan proses semantik</w:t>
        </w:r>
        <w:r>
          <w:rPr>
            <w:lang w:val="en-US"/>
          </w:rPr>
          <w:t xml:space="preserve"> untuk mengubah input menjadi output. </w:t>
        </w:r>
      </w:ins>
    </w:p>
    <w:p w14:paraId="08941C35" w14:textId="41AA5D66" w:rsidR="00E31470" w:rsidRDefault="00E31470">
      <w:pPr>
        <w:pStyle w:val="BodyText"/>
        <w:numPr>
          <w:ilvl w:val="0"/>
          <w:numId w:val="71"/>
        </w:numPr>
        <w:spacing w:after="0"/>
        <w:ind w:left="270" w:hanging="270"/>
        <w:rPr>
          <w:ins w:id="2106" w:author="arkat" w:date="2017-09-29T07:36:00Z"/>
          <w:lang w:val="en-US"/>
        </w:rPr>
        <w:pPrChange w:id="2107" w:author="arkat" w:date="2017-09-29T07:36:00Z">
          <w:pPr>
            <w:pStyle w:val="BodyText"/>
            <w:spacing w:after="0"/>
            <w:ind w:firstLine="270"/>
          </w:pPr>
        </w:pPrChange>
      </w:pPr>
      <w:ins w:id="2108" w:author="arkat" w:date="2017-09-28T14:47:00Z">
        <w:r w:rsidRPr="00E116C1">
          <w:rPr>
            <w:i/>
            <w:lang w:val="en-US"/>
            <w:rPrChange w:id="2109" w:author="arkat" w:date="2017-09-29T06:56:00Z">
              <w:rPr>
                <w:b/>
                <w:i/>
                <w:lang w:val="en-US"/>
              </w:rPr>
            </w:rPrChange>
          </w:rPr>
          <w:t>Connector</w:t>
        </w:r>
        <w:r w:rsidR="00134EC7">
          <w:rPr>
            <w:b/>
            <w:i/>
            <w:lang w:val="en-US"/>
          </w:rPr>
          <w:t xml:space="preserve">, </w:t>
        </w:r>
        <w:r>
          <w:rPr>
            <w:lang w:val="en-US"/>
          </w:rPr>
          <w:t xml:space="preserve">didefinisikan sebagai titik sambung dalam proses untuk </w:t>
        </w:r>
      </w:ins>
      <w:ins w:id="2110" w:author="arkat" w:date="2017-10-02T22:06:00Z">
        <w:r w:rsidR="00BD7AC8" w:rsidRPr="00BD7AC8">
          <w:rPr>
            <w:i/>
            <w:lang w:val="en-US"/>
            <w:rPrChange w:id="2111" w:author="arkat" w:date="2017-10-02T22:06:00Z">
              <w:rPr>
                <w:lang w:val="en-US"/>
              </w:rPr>
            </w:rPrChange>
          </w:rPr>
          <w:t>event</w:t>
        </w:r>
        <w:r w:rsidR="00BD7AC8">
          <w:rPr>
            <w:lang w:val="en-US"/>
          </w:rPr>
          <w:t xml:space="preserve"> </w:t>
        </w:r>
      </w:ins>
      <w:ins w:id="2112" w:author="arkat" w:date="2017-09-28T14:47:00Z">
        <w:r w:rsidR="00BD7AC8">
          <w:rPr>
            <w:lang w:val="en-US"/>
          </w:rPr>
          <w:t xml:space="preserve">dan </w:t>
        </w:r>
        <w:r w:rsidR="00BD7AC8" w:rsidRPr="00BD7AC8">
          <w:rPr>
            <w:i/>
            <w:lang w:val="en-US"/>
            <w:rPrChange w:id="2113" w:author="arkat" w:date="2017-10-02T22:06:00Z">
              <w:rPr>
                <w:lang w:val="en-US"/>
              </w:rPr>
            </w:rPrChange>
          </w:rPr>
          <w:t>function</w:t>
        </w:r>
        <w:r>
          <w:rPr>
            <w:lang w:val="en-US"/>
          </w:rPr>
          <w:t xml:space="preserve">. </w:t>
        </w:r>
        <w:r>
          <w:rPr>
            <w:lang w:val="en-US"/>
          </w:rPr>
          <w:fldChar w:fldCharType="begin" w:fldLock="1"/>
        </w:r>
      </w:ins>
      <w:r w:rsidR="00686631">
        <w:rPr>
          <w:lang w:val="en-US"/>
        </w:rPr>
        <w:instrText>ADDIN CSL_CITATION { "citationItems" : [ { "id" : "ITEM-1", "itemData" : { "URL" : "https://books.google.co.id/books/about/Semantische_Prozessmodellierung_auf_der.html?id=MIKftgAACAAJ&amp;redir_esc=y", "accessed" : { "date-parts" : [ [ "2017", "9", "18" ] ] }, "author" : [ { "dropping-particle" : "", "family" : "Keller", "given" : "Gerhard", "non-dropping-particle" : "", "parse-names" : false, "suffix" : "" }, { "dropping-particle" : "", "family" : "N\u00fcttgens", "given" : "Markus", "non-dropping-particle" : "", "parse-names" : false, "suffix" : "" }, { "dropping-particle" : "", "family" : "Scheer", "given" : "August-Wilhelm", "non-dropping-particle" : "", "parse-names" : false, "suffix" : "" } ], "id" : "ITEM-1", "issued" : { "date-parts" : [ [ "1992" ] ] }, "title" : "Semantische Prozessmodellierung auf der Grundlage &amp;quot;ereignisgesteuerter ... - Gerhard Keller, Markus N\u00fcttgens, August-Wilhelm Scheer - Google Books", "type" : "webpage" }, "uris" : [ "http://www.mendeley.com/documents/?uuid=936f8bfc-caa8-3edd-b9e4-a2e638966685" ] } ], "mendeley" : { "formattedCitation" : "(Keller &lt;i&gt;et al.&lt;/i&gt;, 1992)", "plainTextFormattedCitation" : "(Keller et al., 1992)", "previouslyFormattedCitation" : "(Keller &lt;i&gt;et al.&lt;/i&gt;, 1992)" }, "properties" : { "noteIndex" : 0 }, "schema" : "https://github.com/citation-style-language/schema/raw/master/csl-citation.json" }</w:instrText>
      </w:r>
      <w:ins w:id="2114" w:author="arkat" w:date="2017-09-28T14:47:00Z">
        <w:r>
          <w:rPr>
            <w:lang w:val="en-US"/>
          </w:rPr>
          <w:fldChar w:fldCharType="separate"/>
        </w:r>
      </w:ins>
      <w:r w:rsidR="009D16AE" w:rsidRPr="009D16AE">
        <w:rPr>
          <w:noProof/>
          <w:lang w:val="en-US"/>
        </w:rPr>
        <w:t xml:space="preserve">(Keller </w:t>
      </w:r>
      <w:r w:rsidR="009D16AE" w:rsidRPr="009D16AE">
        <w:rPr>
          <w:i/>
          <w:noProof/>
          <w:lang w:val="en-US"/>
        </w:rPr>
        <w:t>et al.</w:t>
      </w:r>
      <w:r w:rsidR="009D16AE" w:rsidRPr="009D16AE">
        <w:rPr>
          <w:noProof/>
          <w:lang w:val="en-US"/>
        </w:rPr>
        <w:t>, 1992)</w:t>
      </w:r>
      <w:ins w:id="2115" w:author="arkat" w:date="2017-09-28T14:47:00Z">
        <w:r>
          <w:rPr>
            <w:lang w:val="en-US"/>
          </w:rPr>
          <w:fldChar w:fldCharType="end"/>
        </w:r>
        <w:r>
          <w:rPr>
            <w:lang w:val="en-US"/>
          </w:rPr>
          <w:t xml:space="preserve">. </w:t>
        </w:r>
        <w:r w:rsidRPr="00BD7AC8">
          <w:rPr>
            <w:i/>
            <w:lang w:val="en-US"/>
            <w:rPrChange w:id="2116" w:author="arkat" w:date="2017-10-02T22:06:00Z">
              <w:rPr>
                <w:lang w:val="en-US"/>
              </w:rPr>
            </w:rPrChange>
          </w:rPr>
          <w:t>Connector</w:t>
        </w:r>
        <w:r>
          <w:rPr>
            <w:lang w:val="en-US"/>
          </w:rPr>
          <w:t xml:space="preserve"> terdiri dari </w:t>
        </w:r>
        <w:r w:rsidRPr="00BD7AC8">
          <w:rPr>
            <w:i/>
            <w:lang w:val="en-US"/>
            <w:rPrChange w:id="2117" w:author="arkat" w:date="2017-10-02T22:06:00Z">
              <w:rPr>
                <w:lang w:val="en-US"/>
              </w:rPr>
            </w:rPrChange>
          </w:rPr>
          <w:t>OR-Connector</w:t>
        </w:r>
        <w:r>
          <w:rPr>
            <w:lang w:val="en-US"/>
          </w:rPr>
          <w:t xml:space="preserve">, </w:t>
        </w:r>
        <w:r w:rsidRPr="00BD7AC8">
          <w:rPr>
            <w:i/>
            <w:lang w:val="en-US"/>
            <w:rPrChange w:id="2118" w:author="arkat" w:date="2017-10-02T22:06:00Z">
              <w:rPr>
                <w:lang w:val="en-US"/>
              </w:rPr>
            </w:rPrChange>
          </w:rPr>
          <w:t>AND-Connertor</w:t>
        </w:r>
        <w:r>
          <w:rPr>
            <w:lang w:val="en-US"/>
          </w:rPr>
          <w:t xml:space="preserve"> dan </w:t>
        </w:r>
        <w:r w:rsidRPr="00BD7AC8">
          <w:rPr>
            <w:i/>
            <w:lang w:val="en-US"/>
            <w:rPrChange w:id="2119" w:author="arkat" w:date="2017-10-02T22:06:00Z">
              <w:rPr>
                <w:lang w:val="en-US"/>
              </w:rPr>
            </w:rPrChange>
          </w:rPr>
          <w:t>XOR-Connector</w:t>
        </w:r>
        <w:r>
          <w:rPr>
            <w:lang w:val="en-US"/>
          </w:rPr>
          <w:t xml:space="preserve">. </w:t>
        </w:r>
      </w:ins>
    </w:p>
    <w:p w14:paraId="65A654B8" w14:textId="41C7AC3F" w:rsidR="00134EC7" w:rsidRDefault="00134EC7">
      <w:pPr>
        <w:pStyle w:val="BodyText"/>
        <w:numPr>
          <w:ilvl w:val="0"/>
          <w:numId w:val="71"/>
        </w:numPr>
        <w:spacing w:after="0"/>
        <w:ind w:left="270" w:hanging="270"/>
        <w:rPr>
          <w:ins w:id="2120" w:author="arkat" w:date="2017-09-29T06:56:00Z"/>
          <w:lang w:val="en-US"/>
        </w:rPr>
        <w:pPrChange w:id="2121" w:author="arkat" w:date="2017-09-29T07:36:00Z">
          <w:pPr>
            <w:pStyle w:val="BodyText"/>
            <w:spacing w:after="0"/>
            <w:ind w:firstLine="270"/>
          </w:pPr>
        </w:pPrChange>
      </w:pPr>
      <w:ins w:id="2122" w:author="arkat" w:date="2017-09-29T07:36:00Z">
        <w:r w:rsidRPr="00134EC7">
          <w:rPr>
            <w:i/>
            <w:lang w:val="en-US"/>
            <w:rPrChange w:id="2123" w:author="arkat" w:date="2017-09-29T07:36:00Z">
              <w:rPr>
                <w:lang w:val="en-US"/>
              </w:rPr>
            </w:rPrChange>
          </w:rPr>
          <w:t>Control Flow</w:t>
        </w:r>
        <w:r>
          <w:rPr>
            <w:lang w:val="en-US"/>
          </w:rPr>
          <w:t xml:space="preserve">, Hubungan antara elemen satu dengan elemen lainya dihubungkan dengan </w:t>
        </w:r>
        <w:r w:rsidRPr="00134EC7">
          <w:rPr>
            <w:i/>
            <w:lang w:val="en-US"/>
            <w:rPrChange w:id="2124" w:author="arkat" w:date="2017-09-29T07:36:00Z">
              <w:rPr>
                <w:lang w:val="en-US"/>
              </w:rPr>
            </w:rPrChange>
          </w:rPr>
          <w:t>control flow</w:t>
        </w:r>
        <w:r>
          <w:rPr>
            <w:lang w:val="en-US"/>
          </w:rPr>
          <w:t>.</w:t>
        </w:r>
      </w:ins>
    </w:p>
    <w:p w14:paraId="7FF63D31" w14:textId="59022BD2" w:rsidR="002C4E48" w:rsidRDefault="003C2E0B">
      <w:pPr>
        <w:pStyle w:val="BodyText"/>
        <w:spacing w:after="0"/>
        <w:ind w:firstLine="270"/>
        <w:rPr>
          <w:ins w:id="2125" w:author="arkat" w:date="2017-10-02T09:07:00Z"/>
          <w:lang w:val="en-US"/>
        </w:rPr>
      </w:pPr>
      <w:ins w:id="2126" w:author="arkat" w:date="2017-09-28T13:47:00Z">
        <w:r>
          <w:rPr>
            <w:lang w:val="en-US"/>
          </w:rPr>
          <w:t>Hanya elemen inti EPC</w:t>
        </w:r>
      </w:ins>
      <w:ins w:id="2127" w:author="arkat" w:date="2017-09-28T13:50:00Z">
        <w:r>
          <w:rPr>
            <w:lang w:val="en-US"/>
          </w:rPr>
          <w:t xml:space="preserve"> ini</w:t>
        </w:r>
      </w:ins>
      <w:ins w:id="2128" w:author="arkat" w:date="2017-09-28T13:47:00Z">
        <w:r>
          <w:rPr>
            <w:lang w:val="en-US"/>
          </w:rPr>
          <w:t xml:space="preserve"> yang didokumentasikan dan diformalkan</w:t>
        </w:r>
      </w:ins>
      <w:ins w:id="2129" w:author="arkat" w:date="2017-09-28T13:48:00Z">
        <w:r>
          <w:rPr>
            <w:lang w:val="en-US"/>
          </w:rPr>
          <w:t xml:space="preserve"> </w:t>
        </w:r>
      </w:ins>
      <w:ins w:id="2130" w:author="arkat" w:date="2017-09-28T13:49:00Z">
        <w:r>
          <w:rPr>
            <w:lang w:val="en-US"/>
          </w:rPr>
          <w:fldChar w:fldCharType="begin" w:fldLock="1"/>
        </w:r>
      </w:ins>
      <w:r w:rsidR="00686631">
        <w:rPr>
          <w:lang w:val="en-US"/>
        </w:rPr>
        <w:instrText>ADDIN CSL_CITATION { "citationItems" : [ { "id" : "ITEM-1", "itemData" : { "DOI" : "10.1016/S0950-5849(99)00016-6", "ISBN" : "0950-5849", "ISSN" : "09505849", "abstract" : "For many companies, business processes have become the focal point of attention. As a result, many tools have been developed for business process engineering and the actual deployment of business processes. Typical examples of these tools are Business Process Reengineering (BPR) tools, Enterprise Resource Planning (ERP) systems, and Workflow Management (WFM) systems. Some of the leading products, e.g. SAP R/3 (ERP/WFM) and ARIS (BPR), use Event-driven Process Chains (EPCs) to model business processes. Although the EPCs have become a widespread process modeling technique, they suffer from a serious drawback: neither the syntax nor the semantics of an EPC are well defined. In this paper, this problem is tackled by mapping EPCs (without connectors of type V) onto Petri nets. The Petri nets have formal semantics and provide an abundance of analysis techniques. As a result, the approach presented in this paper gives formal semantics to EPCs. Moreover, many analysis techniques are available for EPCs. To illustrate the approach, it is shown that the correctness of an EPC can be checked in polynomial time by using Petri-net-based analysis techniques.", "author" : [ { "dropping-particle" : "der", "family" : "Aalst", "given" : "Van", "non-dropping-particle" : "", "parse-names" : false, "suffix" : "" } ], "container-title" : "Information and Software Technology", "id" : "ITEM-1", "issue" : "10", "issued" : { "date-parts" : [ [ "1999", "7", "15" ] ] }, "page" : "639-650", "publisher" : "Elsevier", "title" : "Formalization and verification of event-driven process chains", "type" : "article-journal", "volume" : "41" }, "uris" : [ "http://www.mendeley.com/documents/?uuid=0dd1435e-8ea5-3eb0-a9e7-f3fd4eb9cfc7" ] } ], "mendeley" : { "formattedCitation" : "(Aalst, 1999)", "plainTextFormattedCitation" : "(Aalst, 1999)", "previouslyFormattedCitation" : "(Aalst, 1999)" }, "properties" : { "noteIndex" : 0 }, "schema" : "https://github.com/citation-style-language/schema/raw/master/csl-citation.json" }</w:instrText>
      </w:r>
      <w:r>
        <w:rPr>
          <w:lang w:val="en-US"/>
        </w:rPr>
        <w:fldChar w:fldCharType="separate"/>
      </w:r>
      <w:r w:rsidR="009D16AE" w:rsidRPr="009D16AE">
        <w:rPr>
          <w:noProof/>
          <w:lang w:val="en-US"/>
        </w:rPr>
        <w:t>(Aalst, 1999)</w:t>
      </w:r>
      <w:ins w:id="2131" w:author="arkat" w:date="2017-09-28T13:49:00Z">
        <w:r>
          <w:rPr>
            <w:lang w:val="en-US"/>
          </w:rPr>
          <w:fldChar w:fldCharType="end"/>
        </w:r>
      </w:ins>
      <w:ins w:id="2132" w:author="arkat" w:date="2017-09-28T13:47:00Z">
        <w:r>
          <w:rPr>
            <w:lang w:val="en-US"/>
          </w:rPr>
          <w:t>.</w:t>
        </w:r>
      </w:ins>
      <w:ins w:id="2133" w:author="arkat" w:date="2017-09-28T13:51:00Z">
        <w:r>
          <w:rPr>
            <w:lang w:val="en-US"/>
          </w:rPr>
          <w:t xml:space="preserve"> Perluasan elemen (</w:t>
        </w:r>
        <w:r w:rsidRPr="003C2E0B">
          <w:rPr>
            <w:i/>
            <w:lang w:val="en-US"/>
            <w:rPrChange w:id="2134" w:author="arkat" w:date="2017-09-28T13:53:00Z">
              <w:rPr>
                <w:lang w:val="en-US"/>
              </w:rPr>
            </w:rPrChange>
          </w:rPr>
          <w:t>extended</w:t>
        </w:r>
        <w:r>
          <w:rPr>
            <w:lang w:val="en-US"/>
          </w:rPr>
          <w:t>)</w:t>
        </w:r>
      </w:ins>
      <w:ins w:id="2135" w:author="arkat" w:date="2017-09-28T13:52:00Z">
        <w:r>
          <w:rPr>
            <w:lang w:val="en-US"/>
          </w:rPr>
          <w:t xml:space="preserve"> EPC tidak didokumentasikan dan diformalkan </w:t>
        </w:r>
      </w:ins>
      <w:ins w:id="2136" w:author="arkat" w:date="2017-09-28T13:53:00Z">
        <w:r>
          <w:rPr>
            <w:lang w:val="en-US"/>
          </w:rPr>
          <w:t xml:space="preserve">dengan baik, sehingga ada banyak elemen perluasan di beberapa referensi. Berikut penulis </w:t>
        </w:r>
      </w:ins>
      <w:ins w:id="2137" w:author="arkat" w:date="2017-10-02T22:07:00Z">
        <w:r w:rsidR="00BD7AC8">
          <w:rPr>
            <w:lang w:val="en-US"/>
          </w:rPr>
          <w:t xml:space="preserve">deskripsikan </w:t>
        </w:r>
      </w:ins>
      <w:ins w:id="2138" w:author="arkat" w:date="2017-09-28T13:53:00Z">
        <w:r>
          <w:rPr>
            <w:lang w:val="en-US"/>
          </w:rPr>
          <w:t xml:space="preserve">perbedaan perluasan notasi </w:t>
        </w:r>
      </w:ins>
      <w:ins w:id="2139" w:author="arkat" w:date="2017-09-28T13:55:00Z">
        <w:r w:rsidR="00DC4822">
          <w:rPr>
            <w:lang w:val="en-US"/>
          </w:rPr>
          <w:t xml:space="preserve">EPC yang </w:t>
        </w:r>
      </w:ins>
      <w:ins w:id="2140" w:author="arkat" w:date="2017-09-28T14:34:00Z">
        <w:r w:rsidR="0073701D">
          <w:rPr>
            <w:lang w:val="en-US"/>
          </w:rPr>
          <w:t xml:space="preserve">digunakan </w:t>
        </w:r>
      </w:ins>
      <w:ins w:id="2141" w:author="arkat" w:date="2017-09-28T13:55:00Z">
        <w:r w:rsidR="00DC4822">
          <w:rPr>
            <w:lang w:val="en-US"/>
          </w:rPr>
          <w:t xml:space="preserve">oleh </w:t>
        </w:r>
      </w:ins>
      <w:ins w:id="2142" w:author="arkat" w:date="2017-09-28T13:58:00Z">
        <w:r w:rsidR="00DC4822">
          <w:rPr>
            <w:lang w:val="en-US"/>
          </w:rPr>
          <w:fldChar w:fldCharType="begin" w:fldLock="1"/>
        </w:r>
      </w:ins>
      <w:r w:rsidR="00DC4822">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sidR="00DC4822">
        <w:rPr>
          <w:lang w:val="en-US"/>
        </w:rPr>
        <w:fldChar w:fldCharType="separate"/>
      </w:r>
      <w:del w:id="2143" w:author="arkat" w:date="2017-09-28T13:58:00Z">
        <w:r w:rsidR="00DC4822" w:rsidRPr="00DC4822" w:rsidDel="00DC4822">
          <w:rPr>
            <w:noProof/>
            <w:lang w:val="en-US"/>
          </w:rPr>
          <w:delText>(</w:delText>
        </w:r>
      </w:del>
      <w:r w:rsidR="00DC4822" w:rsidRPr="00DC4822">
        <w:rPr>
          <w:noProof/>
          <w:lang w:val="en-US"/>
        </w:rPr>
        <w:t>Decker &amp; Tscheschner</w:t>
      </w:r>
      <w:del w:id="2144" w:author="arkat" w:date="2017-09-28T13:58:00Z">
        <w:r w:rsidR="00DC4822" w:rsidRPr="00DC4822" w:rsidDel="00DC4822">
          <w:rPr>
            <w:noProof/>
            <w:lang w:val="en-US"/>
          </w:rPr>
          <w:delText>,</w:delText>
        </w:r>
      </w:del>
      <w:r w:rsidR="00DC4822" w:rsidRPr="00DC4822">
        <w:rPr>
          <w:noProof/>
          <w:lang w:val="en-US"/>
        </w:rPr>
        <w:t xml:space="preserve"> </w:t>
      </w:r>
      <w:ins w:id="2145" w:author="arkat" w:date="2017-09-28T13:58:00Z">
        <w:r w:rsidR="00DC4822">
          <w:rPr>
            <w:noProof/>
            <w:lang w:val="en-US"/>
          </w:rPr>
          <w:t>(</w:t>
        </w:r>
      </w:ins>
      <w:r w:rsidR="00DC4822" w:rsidRPr="00DC4822">
        <w:rPr>
          <w:noProof/>
          <w:lang w:val="en-US"/>
        </w:rPr>
        <w:t>2009)</w:t>
      </w:r>
      <w:ins w:id="2146" w:author="arkat" w:date="2017-09-28T13:58:00Z">
        <w:r w:rsidR="00DC4822">
          <w:rPr>
            <w:lang w:val="en-US"/>
          </w:rPr>
          <w:fldChar w:fldCharType="end"/>
        </w:r>
        <w:r w:rsidR="00DC4822">
          <w:rPr>
            <w:lang w:val="en-US"/>
          </w:rPr>
          <w:t xml:space="preserve"> dan perluasan notasi EPC di ArisExpress.</w:t>
        </w:r>
      </w:ins>
      <w:ins w:id="2147" w:author="arkat" w:date="2017-09-28T15:07:00Z">
        <w:r w:rsidR="002902F4">
          <w:rPr>
            <w:lang w:val="en-US"/>
          </w:rPr>
          <w:t xml:space="preserve"> </w:t>
        </w:r>
      </w:ins>
    </w:p>
    <w:p w14:paraId="31BE79C8" w14:textId="6F0B9779" w:rsidR="00784D78" w:rsidRPr="00832701" w:rsidRDefault="00A70FC1" w:rsidP="00BD7AC8">
      <w:pPr>
        <w:ind w:firstLine="270"/>
        <w:rPr>
          <w:ins w:id="2148" w:author="arkat" w:date="2017-10-02T09:08:00Z"/>
        </w:rPr>
        <w:pPrChange w:id="2149" w:author="arkat" w:date="2017-10-02T22:09:00Z">
          <w:pPr>
            <w:ind w:firstLine="270"/>
          </w:pPr>
        </w:pPrChange>
      </w:pPr>
      <w:ins w:id="2150" w:author="arkat" w:date="2017-10-02T09:08:00Z">
        <w:r w:rsidRPr="00832701">
          <w:t>Untuk merepresentasikan percabangan dan pe</w:t>
        </w:r>
        <w:r w:rsidR="00BD7AC8">
          <w:t xml:space="preserve">rulangan di dalam proses bisnis. </w:t>
        </w:r>
      </w:ins>
      <w:ins w:id="2151" w:author="arkat" w:date="2017-10-02T22:07:00Z">
        <w:r w:rsidR="00BD7AC8" w:rsidRPr="00832701">
          <w:t>ARISExpress</w:t>
        </w:r>
      </w:ins>
      <w:ins w:id="2152" w:author="arkat" w:date="2017-10-02T09:08:00Z">
        <w:r w:rsidR="00BD7AC8">
          <w:t xml:space="preserve"> menambahkan </w:t>
        </w:r>
        <w:r w:rsidRPr="00832701">
          <w:t>aturan organisasi untuk mengilustrasikan struktural mereka dengan dengan menggunakan diagram organisasai</w:t>
        </w:r>
      </w:ins>
      <w:ins w:id="2153" w:author="arkat" w:date="2017-10-02T22:08:00Z">
        <w:r w:rsidR="00BD7AC8">
          <w:rPr>
            <w:lang w:val="en-US"/>
          </w:rPr>
          <w:t xml:space="preserve"> </w:t>
        </w:r>
        <w:r w:rsidR="00BD7AC8" w:rsidRPr="00832701">
          <w:t>(</w:t>
        </w:r>
        <w:r w:rsidR="00BD7AC8" w:rsidRPr="00832701">
          <w:rPr>
            <w:i/>
          </w:rPr>
          <w:t>organizational unit</w:t>
        </w:r>
        <w:r w:rsidR="00BD7AC8" w:rsidRPr="00832701">
          <w:t xml:space="preserve">, </w:t>
        </w:r>
        <w:r w:rsidR="00BD7AC8" w:rsidRPr="00832701">
          <w:rPr>
            <w:i/>
          </w:rPr>
          <w:t>role</w:t>
        </w:r>
        <w:r w:rsidR="00BD7AC8" w:rsidRPr="00832701">
          <w:t xml:space="preserve"> dan </w:t>
        </w:r>
        <w:r w:rsidR="00BD7AC8" w:rsidRPr="00832701">
          <w:rPr>
            <w:i/>
          </w:rPr>
          <w:t>person</w:t>
        </w:r>
        <w:r w:rsidR="00BD7AC8" w:rsidRPr="00832701">
          <w:t>)</w:t>
        </w:r>
      </w:ins>
      <w:ins w:id="2154" w:author="arkat" w:date="2017-10-02T09:08:00Z">
        <w:r w:rsidRPr="00832701">
          <w:t xml:space="preserve">. </w:t>
        </w:r>
      </w:ins>
      <w:ins w:id="2155" w:author="arkat" w:date="2017-10-02T22:09:00Z">
        <w:r w:rsidR="00BD7AC8">
          <w:rPr>
            <w:lang w:val="en-US"/>
          </w:rPr>
          <w:t xml:space="preserve"> Elemen-elemen tersebut menggambarkan hubungan: </w:t>
        </w:r>
      </w:ins>
    </w:p>
    <w:p w14:paraId="3E07B01A" w14:textId="77777777" w:rsidR="00A70FC1" w:rsidRPr="00832701" w:rsidRDefault="00A70FC1" w:rsidP="00A70FC1">
      <w:pPr>
        <w:pStyle w:val="ListParagraph"/>
        <w:numPr>
          <w:ilvl w:val="0"/>
          <w:numId w:val="117"/>
        </w:numPr>
        <w:ind w:left="360"/>
        <w:rPr>
          <w:ins w:id="2156" w:author="arkat" w:date="2017-10-02T09:08:00Z"/>
        </w:rPr>
      </w:pPr>
      <w:ins w:id="2157" w:author="arkat" w:date="2017-10-02T09:08:00Z">
        <w:r w:rsidRPr="00832701">
          <w:t>Siapa yang bertanggungjawab untuk siapa?</w:t>
        </w:r>
      </w:ins>
    </w:p>
    <w:p w14:paraId="47FBBA4C" w14:textId="77777777" w:rsidR="00A70FC1" w:rsidRPr="00832701" w:rsidRDefault="00A70FC1" w:rsidP="00A70FC1">
      <w:pPr>
        <w:pStyle w:val="ListParagraph"/>
        <w:numPr>
          <w:ilvl w:val="0"/>
          <w:numId w:val="117"/>
        </w:numPr>
        <w:ind w:left="360"/>
        <w:rPr>
          <w:ins w:id="2158" w:author="arkat" w:date="2017-10-02T09:08:00Z"/>
        </w:rPr>
      </w:pPr>
      <w:ins w:id="2159" w:author="arkat" w:date="2017-10-02T09:08:00Z">
        <w:r w:rsidRPr="00832701">
          <w:t xml:space="preserve">Siapa yang </w:t>
        </w:r>
        <w:r w:rsidRPr="00BD7AC8">
          <w:rPr>
            <w:rPrChange w:id="2160" w:author="arkat" w:date="2017-10-02T22:09:00Z">
              <w:rPr/>
            </w:rPrChange>
          </w:rPr>
          <w:t>supervisor</w:t>
        </w:r>
        <w:r w:rsidRPr="00832701">
          <w:t xml:space="preserve"> siapa yang </w:t>
        </w:r>
        <w:r w:rsidRPr="00BD7AC8">
          <w:rPr>
            <w:rPrChange w:id="2161" w:author="arkat" w:date="2017-10-02T22:09:00Z">
              <w:rPr/>
            </w:rPrChange>
          </w:rPr>
          <w:t>inferior</w:t>
        </w:r>
        <w:r w:rsidRPr="00832701">
          <w:t>?</w:t>
        </w:r>
      </w:ins>
    </w:p>
    <w:p w14:paraId="6FBE1803" w14:textId="4BC27BB7" w:rsidR="002C4E48" w:rsidRPr="00784D78" w:rsidRDefault="00A70FC1" w:rsidP="00784D78">
      <w:pPr>
        <w:pStyle w:val="ListParagraph"/>
        <w:numPr>
          <w:ilvl w:val="0"/>
          <w:numId w:val="117"/>
        </w:numPr>
        <w:ind w:left="360"/>
        <w:rPr>
          <w:ins w:id="2162" w:author="arkat" w:date="2017-09-28T14:08:00Z"/>
          <w:rPrChange w:id="2163" w:author="arkat" w:date="2017-10-02T21:12:00Z">
            <w:rPr>
              <w:ins w:id="2164" w:author="arkat" w:date="2017-09-28T14:08:00Z"/>
              <w:lang w:val="en-US"/>
            </w:rPr>
          </w:rPrChange>
        </w:rPr>
        <w:pPrChange w:id="2165" w:author="arkat" w:date="2017-10-02T21:12:00Z">
          <w:pPr>
            <w:pStyle w:val="BodyText"/>
            <w:spacing w:after="0"/>
            <w:ind w:firstLine="270"/>
          </w:pPr>
        </w:pPrChange>
      </w:pPr>
      <w:ins w:id="2166" w:author="arkat" w:date="2017-10-02T09:08:00Z">
        <w:r w:rsidRPr="00832701">
          <w:t>Bagaimana saluran komunikasinya?</w:t>
        </w:r>
      </w:ins>
    </w:p>
    <w:p w14:paraId="309F8E8D" w14:textId="77777777" w:rsidR="00E06A8F" w:rsidRDefault="00E06A8F">
      <w:pPr>
        <w:pStyle w:val="BodyText"/>
        <w:spacing w:after="0"/>
        <w:ind w:firstLine="270"/>
        <w:rPr>
          <w:ins w:id="2167" w:author="arkat" w:date="2017-09-28T14:01:00Z"/>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68" w:author="arkat" w:date="2017-09-28T14:33:00Z">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92"/>
        <w:gridCol w:w="2106"/>
        <w:gridCol w:w="222"/>
        <w:gridCol w:w="1686"/>
        <w:gridCol w:w="1236"/>
        <w:tblGridChange w:id="2169">
          <w:tblGrid>
            <w:gridCol w:w="1692"/>
            <w:gridCol w:w="2145"/>
            <w:gridCol w:w="321"/>
            <w:gridCol w:w="1686"/>
            <w:gridCol w:w="2311"/>
          </w:tblGrid>
        </w:tblGridChange>
      </w:tblGrid>
      <w:tr w:rsidR="006F2A3B" w14:paraId="0D9115EC" w14:textId="77777777" w:rsidTr="0073701D">
        <w:trPr>
          <w:jc w:val="center"/>
          <w:ins w:id="2170" w:author="arkat" w:date="2017-09-28T14:09:00Z"/>
        </w:trPr>
        <w:tc>
          <w:tcPr>
            <w:tcW w:w="0" w:type="auto"/>
            <w:tcPrChange w:id="2171" w:author="arkat" w:date="2017-09-28T14:33:00Z">
              <w:tcPr>
                <w:tcW w:w="1631" w:type="dxa"/>
              </w:tcPr>
            </w:tcPrChange>
          </w:tcPr>
          <w:p w14:paraId="4AC14994" w14:textId="3E9BD0B7" w:rsidR="00A90F6E" w:rsidRDefault="00A90F6E" w:rsidP="00686631">
            <w:pPr>
              <w:pStyle w:val="BodyText"/>
              <w:spacing w:after="0"/>
              <w:rPr>
                <w:ins w:id="2172" w:author="arkat" w:date="2017-09-28T14:09:00Z"/>
                <w:lang w:val="en-US"/>
              </w:rPr>
            </w:pPr>
            <w:ins w:id="2173" w:author="arkat" w:date="2017-09-28T14:09:00Z">
              <w:r w:rsidRPr="00161C34">
                <w:rPr>
                  <w:rFonts w:cs="Calibri"/>
                  <w:noProof/>
                  <w:szCs w:val="24"/>
                  <w:lang w:val="en-US"/>
                </w:rPr>
                <w:drawing>
                  <wp:inline distT="0" distB="0" distL="0" distR="0" wp14:anchorId="7AA2D02C" wp14:editId="70871C24">
                    <wp:extent cx="836295" cy="47671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7202" cy="488629"/>
                            </a:xfrm>
                            <a:prstGeom prst="rect">
                              <a:avLst/>
                            </a:prstGeom>
                            <a:noFill/>
                            <a:ln>
                              <a:noFill/>
                            </a:ln>
                          </pic:spPr>
                        </pic:pic>
                      </a:graphicData>
                    </a:graphic>
                  </wp:inline>
                </w:drawing>
              </w:r>
            </w:ins>
          </w:p>
        </w:tc>
        <w:tc>
          <w:tcPr>
            <w:tcW w:w="0" w:type="auto"/>
            <w:vAlign w:val="center"/>
            <w:tcPrChange w:id="2174" w:author="arkat" w:date="2017-09-28T14:33:00Z">
              <w:tcPr>
                <w:tcW w:w="2347" w:type="dxa"/>
                <w:vAlign w:val="center"/>
              </w:tcPr>
            </w:tcPrChange>
          </w:tcPr>
          <w:p w14:paraId="74309A63" w14:textId="0E9811F4" w:rsidR="00A90F6E" w:rsidRDefault="00A90F6E" w:rsidP="00686631">
            <w:pPr>
              <w:pStyle w:val="BodyText"/>
              <w:spacing w:after="0"/>
              <w:rPr>
                <w:ins w:id="2175" w:author="arkat" w:date="2017-09-28T14:09:00Z"/>
                <w:lang w:val="en-US"/>
              </w:rPr>
            </w:pPr>
            <w:ins w:id="2176" w:author="arkat" w:date="2017-09-28T14:09:00Z">
              <w:r>
                <w:rPr>
                  <w:lang w:val="en-US"/>
                </w:rPr>
                <w:t>Process Interfacs</w:t>
              </w:r>
            </w:ins>
          </w:p>
        </w:tc>
        <w:tc>
          <w:tcPr>
            <w:tcW w:w="0" w:type="auto"/>
            <w:vAlign w:val="center"/>
            <w:tcPrChange w:id="2177" w:author="arkat" w:date="2017-09-28T14:33:00Z">
              <w:tcPr>
                <w:tcW w:w="360" w:type="dxa"/>
                <w:vAlign w:val="center"/>
              </w:tcPr>
            </w:tcPrChange>
          </w:tcPr>
          <w:p w14:paraId="079FD030" w14:textId="77777777" w:rsidR="00A90F6E" w:rsidRDefault="00A90F6E" w:rsidP="00686631">
            <w:pPr>
              <w:pStyle w:val="BodyText"/>
              <w:spacing w:after="0"/>
              <w:rPr>
                <w:ins w:id="2178" w:author="arkat" w:date="2017-09-28T14:09:00Z"/>
                <w:lang w:val="en-US"/>
              </w:rPr>
            </w:pPr>
          </w:p>
        </w:tc>
        <w:tc>
          <w:tcPr>
            <w:tcW w:w="0" w:type="auto"/>
            <w:vAlign w:val="center"/>
            <w:tcPrChange w:id="2179" w:author="arkat" w:date="2017-09-28T14:33:00Z">
              <w:tcPr>
                <w:tcW w:w="1080" w:type="dxa"/>
                <w:vAlign w:val="center"/>
              </w:tcPr>
            </w:tcPrChange>
          </w:tcPr>
          <w:p w14:paraId="19027D9C" w14:textId="243DD54E" w:rsidR="00A90F6E" w:rsidRDefault="006F2A3B" w:rsidP="00686631">
            <w:pPr>
              <w:pStyle w:val="BodyText"/>
              <w:spacing w:after="0"/>
              <w:rPr>
                <w:ins w:id="2180" w:author="arkat" w:date="2017-09-28T14:09:00Z"/>
                <w:lang w:val="en-US"/>
              </w:rPr>
            </w:pPr>
            <w:ins w:id="2181" w:author="arkat" w:date="2017-09-28T14:21:00Z">
              <w:r w:rsidRPr="00161C34">
                <w:rPr>
                  <w:rFonts w:cs="Calibri"/>
                  <w:noProof/>
                  <w:szCs w:val="24"/>
                  <w:lang w:val="en-US"/>
                </w:rPr>
                <w:drawing>
                  <wp:inline distT="0" distB="0" distL="0" distR="0" wp14:anchorId="732CD525" wp14:editId="0A4F837F">
                    <wp:extent cx="933855" cy="5071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651" cy="509192"/>
                            </a:xfrm>
                            <a:prstGeom prst="rect">
                              <a:avLst/>
                            </a:prstGeom>
                            <a:noFill/>
                            <a:ln>
                              <a:noFill/>
                            </a:ln>
                          </pic:spPr>
                        </pic:pic>
                      </a:graphicData>
                    </a:graphic>
                  </wp:inline>
                </w:drawing>
              </w:r>
            </w:ins>
          </w:p>
        </w:tc>
        <w:tc>
          <w:tcPr>
            <w:tcW w:w="0" w:type="auto"/>
            <w:vAlign w:val="center"/>
            <w:tcPrChange w:id="2182" w:author="arkat" w:date="2017-09-28T14:33:00Z">
              <w:tcPr>
                <w:tcW w:w="2737" w:type="dxa"/>
                <w:vAlign w:val="center"/>
              </w:tcPr>
            </w:tcPrChange>
          </w:tcPr>
          <w:p w14:paraId="0F9977AE" w14:textId="1FF5A7C3" w:rsidR="00A90F6E" w:rsidRDefault="006F2A3B" w:rsidP="00686631">
            <w:pPr>
              <w:pStyle w:val="BodyText"/>
              <w:spacing w:after="0"/>
              <w:rPr>
                <w:ins w:id="2183" w:author="arkat" w:date="2017-09-28T14:09:00Z"/>
                <w:lang w:val="en-US"/>
              </w:rPr>
            </w:pPr>
            <w:ins w:id="2184" w:author="arkat" w:date="2017-09-28T14:09:00Z">
              <w:r>
                <w:rPr>
                  <w:lang w:val="en-US"/>
                </w:rPr>
                <w:t>Person</w:t>
              </w:r>
            </w:ins>
          </w:p>
        </w:tc>
      </w:tr>
      <w:tr w:rsidR="006F2A3B" w14:paraId="40ADF324" w14:textId="77777777" w:rsidTr="0073701D">
        <w:trPr>
          <w:jc w:val="center"/>
          <w:ins w:id="2185" w:author="arkat" w:date="2017-09-28T14:09:00Z"/>
        </w:trPr>
        <w:tc>
          <w:tcPr>
            <w:tcW w:w="0" w:type="auto"/>
            <w:tcPrChange w:id="2186" w:author="arkat" w:date="2017-09-28T14:33:00Z">
              <w:tcPr>
                <w:tcW w:w="1631" w:type="dxa"/>
              </w:tcPr>
            </w:tcPrChange>
          </w:tcPr>
          <w:p w14:paraId="1202ABB2" w14:textId="4BBD0535" w:rsidR="00A90F6E" w:rsidRDefault="00A90F6E" w:rsidP="00686631">
            <w:pPr>
              <w:pStyle w:val="BodyText"/>
              <w:spacing w:after="0"/>
              <w:rPr>
                <w:ins w:id="2187" w:author="arkat" w:date="2017-09-28T14:09:00Z"/>
                <w:lang w:val="en-US"/>
              </w:rPr>
            </w:pPr>
            <w:ins w:id="2188" w:author="arkat" w:date="2017-09-28T14:09:00Z">
              <w:r w:rsidRPr="00161C34">
                <w:rPr>
                  <w:rFonts w:cs="Calibri"/>
                  <w:noProof/>
                  <w:szCs w:val="24"/>
                  <w:lang w:val="en-US"/>
                </w:rPr>
                <w:drawing>
                  <wp:inline distT="0" distB="0" distL="0" distR="0" wp14:anchorId="2D7D96A0" wp14:editId="277460B3">
                    <wp:extent cx="836579" cy="47625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4780" cy="486612"/>
                            </a:xfrm>
                            <a:prstGeom prst="rect">
                              <a:avLst/>
                            </a:prstGeom>
                            <a:noFill/>
                            <a:ln>
                              <a:noFill/>
                            </a:ln>
                          </pic:spPr>
                        </pic:pic>
                      </a:graphicData>
                    </a:graphic>
                  </wp:inline>
                </w:drawing>
              </w:r>
            </w:ins>
          </w:p>
        </w:tc>
        <w:tc>
          <w:tcPr>
            <w:tcW w:w="0" w:type="auto"/>
            <w:vAlign w:val="center"/>
            <w:tcPrChange w:id="2189" w:author="arkat" w:date="2017-09-28T14:33:00Z">
              <w:tcPr>
                <w:tcW w:w="2347" w:type="dxa"/>
                <w:vAlign w:val="center"/>
              </w:tcPr>
            </w:tcPrChange>
          </w:tcPr>
          <w:p w14:paraId="0B817E8B" w14:textId="5DB8F124" w:rsidR="00A90F6E" w:rsidRDefault="00A90F6E" w:rsidP="00686631">
            <w:pPr>
              <w:pStyle w:val="BodyText"/>
              <w:spacing w:after="0"/>
              <w:rPr>
                <w:ins w:id="2190" w:author="arkat" w:date="2017-09-28T14:09:00Z"/>
                <w:lang w:val="en-US"/>
              </w:rPr>
            </w:pPr>
            <w:ins w:id="2191" w:author="arkat" w:date="2017-09-28T14:10:00Z">
              <w:r>
                <w:rPr>
                  <w:rFonts w:cs="Calibri"/>
                  <w:noProof/>
                  <w:szCs w:val="24"/>
                  <w:lang w:val="en-US"/>
                </w:rPr>
                <w:t>Organizational Unit</w:t>
              </w:r>
            </w:ins>
          </w:p>
        </w:tc>
        <w:tc>
          <w:tcPr>
            <w:tcW w:w="0" w:type="auto"/>
            <w:vAlign w:val="center"/>
            <w:tcPrChange w:id="2192" w:author="arkat" w:date="2017-09-28T14:33:00Z">
              <w:tcPr>
                <w:tcW w:w="360" w:type="dxa"/>
                <w:vAlign w:val="center"/>
              </w:tcPr>
            </w:tcPrChange>
          </w:tcPr>
          <w:p w14:paraId="01E05ACA" w14:textId="77777777" w:rsidR="00A90F6E" w:rsidRDefault="00A90F6E" w:rsidP="00686631">
            <w:pPr>
              <w:pStyle w:val="BodyText"/>
              <w:spacing w:after="0"/>
              <w:rPr>
                <w:ins w:id="2193" w:author="arkat" w:date="2017-09-28T14:09:00Z"/>
                <w:lang w:val="en-US"/>
              </w:rPr>
            </w:pPr>
          </w:p>
        </w:tc>
        <w:tc>
          <w:tcPr>
            <w:tcW w:w="0" w:type="auto"/>
            <w:vAlign w:val="center"/>
            <w:tcPrChange w:id="2194" w:author="arkat" w:date="2017-09-28T14:33:00Z">
              <w:tcPr>
                <w:tcW w:w="1080" w:type="dxa"/>
                <w:vAlign w:val="center"/>
              </w:tcPr>
            </w:tcPrChange>
          </w:tcPr>
          <w:p w14:paraId="1707A504" w14:textId="7EADBB29" w:rsidR="00A90F6E" w:rsidRDefault="006F2A3B" w:rsidP="00686631">
            <w:pPr>
              <w:pStyle w:val="BodyText"/>
              <w:spacing w:after="0"/>
              <w:rPr>
                <w:ins w:id="2195" w:author="arkat" w:date="2017-09-28T14:09:00Z"/>
                <w:lang w:val="en-US"/>
              </w:rPr>
            </w:pPr>
            <w:ins w:id="2196" w:author="arkat" w:date="2017-09-28T14:22:00Z">
              <w:r w:rsidRPr="00161C34">
                <w:rPr>
                  <w:rFonts w:cs="Calibri"/>
                  <w:noProof/>
                  <w:szCs w:val="24"/>
                  <w:lang w:val="en-US"/>
                </w:rPr>
                <w:drawing>
                  <wp:inline distT="0" distB="0" distL="0" distR="0" wp14:anchorId="69F20DE0" wp14:editId="36AE8A65">
                    <wp:extent cx="933450" cy="5112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6003" cy="512623"/>
                            </a:xfrm>
                            <a:prstGeom prst="rect">
                              <a:avLst/>
                            </a:prstGeom>
                            <a:noFill/>
                            <a:ln>
                              <a:noFill/>
                            </a:ln>
                          </pic:spPr>
                        </pic:pic>
                      </a:graphicData>
                    </a:graphic>
                  </wp:inline>
                </w:drawing>
              </w:r>
            </w:ins>
          </w:p>
        </w:tc>
        <w:tc>
          <w:tcPr>
            <w:tcW w:w="0" w:type="auto"/>
            <w:vAlign w:val="center"/>
            <w:tcPrChange w:id="2197" w:author="arkat" w:date="2017-09-28T14:33:00Z">
              <w:tcPr>
                <w:tcW w:w="2737" w:type="dxa"/>
                <w:vAlign w:val="center"/>
              </w:tcPr>
            </w:tcPrChange>
          </w:tcPr>
          <w:p w14:paraId="1B5255B0" w14:textId="55F4D49B" w:rsidR="00A90F6E" w:rsidRDefault="006F2A3B" w:rsidP="00686631">
            <w:pPr>
              <w:pStyle w:val="BodyText"/>
              <w:spacing w:after="0"/>
              <w:rPr>
                <w:ins w:id="2198" w:author="arkat" w:date="2017-09-28T14:09:00Z"/>
                <w:lang w:val="en-US"/>
              </w:rPr>
            </w:pPr>
            <w:ins w:id="2199" w:author="arkat" w:date="2017-09-28T14:23:00Z">
              <w:r>
                <w:rPr>
                  <w:lang w:val="en-US"/>
                </w:rPr>
                <w:t>Location</w:t>
              </w:r>
            </w:ins>
          </w:p>
        </w:tc>
      </w:tr>
      <w:tr w:rsidR="006F2A3B" w14:paraId="1A1743F9" w14:textId="77777777" w:rsidTr="0073701D">
        <w:trPr>
          <w:jc w:val="center"/>
          <w:ins w:id="2200" w:author="arkat" w:date="2017-09-28T14:09:00Z"/>
        </w:trPr>
        <w:tc>
          <w:tcPr>
            <w:tcW w:w="0" w:type="auto"/>
            <w:tcPrChange w:id="2201" w:author="arkat" w:date="2017-09-28T14:33:00Z">
              <w:tcPr>
                <w:tcW w:w="1631" w:type="dxa"/>
              </w:tcPr>
            </w:tcPrChange>
          </w:tcPr>
          <w:p w14:paraId="6C557A60" w14:textId="3F98A847" w:rsidR="00A90F6E" w:rsidRDefault="00A90F6E" w:rsidP="00686631">
            <w:pPr>
              <w:pStyle w:val="BodyText"/>
              <w:spacing w:after="0"/>
              <w:rPr>
                <w:ins w:id="2202" w:author="arkat" w:date="2017-09-28T14:09:00Z"/>
                <w:lang w:val="en-US"/>
              </w:rPr>
            </w:pPr>
            <w:ins w:id="2203" w:author="arkat" w:date="2017-09-28T14:09:00Z">
              <w:r w:rsidRPr="00161C34">
                <w:rPr>
                  <w:rFonts w:cs="Calibri"/>
                  <w:noProof/>
                  <w:szCs w:val="24"/>
                  <w:lang w:val="en-US"/>
                </w:rPr>
                <w:drawing>
                  <wp:inline distT="0" distB="0" distL="0" distR="0" wp14:anchorId="5E7C7DB0" wp14:editId="61001696">
                    <wp:extent cx="935990" cy="50649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4732" cy="522049"/>
                            </a:xfrm>
                            <a:prstGeom prst="rect">
                              <a:avLst/>
                            </a:prstGeom>
                            <a:noFill/>
                            <a:ln>
                              <a:noFill/>
                            </a:ln>
                          </pic:spPr>
                        </pic:pic>
                      </a:graphicData>
                    </a:graphic>
                  </wp:inline>
                </w:drawing>
              </w:r>
            </w:ins>
          </w:p>
        </w:tc>
        <w:tc>
          <w:tcPr>
            <w:tcW w:w="0" w:type="auto"/>
            <w:vAlign w:val="center"/>
            <w:tcPrChange w:id="2204" w:author="arkat" w:date="2017-09-28T14:33:00Z">
              <w:tcPr>
                <w:tcW w:w="2347" w:type="dxa"/>
                <w:vAlign w:val="center"/>
              </w:tcPr>
            </w:tcPrChange>
          </w:tcPr>
          <w:p w14:paraId="2644ADF6" w14:textId="7087A9D6" w:rsidR="00A90F6E" w:rsidRDefault="006F2A3B" w:rsidP="00686631">
            <w:pPr>
              <w:pStyle w:val="BodyText"/>
              <w:spacing w:after="0"/>
              <w:rPr>
                <w:ins w:id="2205" w:author="arkat" w:date="2017-09-28T14:09:00Z"/>
                <w:lang w:val="en-US"/>
              </w:rPr>
            </w:pPr>
            <w:ins w:id="2206" w:author="arkat" w:date="2017-09-28T14:09:00Z">
              <w:r>
                <w:rPr>
                  <w:lang w:val="en-US"/>
                </w:rPr>
                <w:t>Role</w:t>
              </w:r>
            </w:ins>
          </w:p>
        </w:tc>
        <w:tc>
          <w:tcPr>
            <w:tcW w:w="0" w:type="auto"/>
            <w:vAlign w:val="center"/>
            <w:tcPrChange w:id="2207" w:author="arkat" w:date="2017-09-28T14:33:00Z">
              <w:tcPr>
                <w:tcW w:w="360" w:type="dxa"/>
                <w:vAlign w:val="center"/>
              </w:tcPr>
            </w:tcPrChange>
          </w:tcPr>
          <w:p w14:paraId="33D27E39" w14:textId="77777777" w:rsidR="00A90F6E" w:rsidRDefault="00A90F6E" w:rsidP="00686631">
            <w:pPr>
              <w:pStyle w:val="BodyText"/>
              <w:spacing w:after="0"/>
              <w:rPr>
                <w:ins w:id="2208" w:author="arkat" w:date="2017-09-28T14:09:00Z"/>
                <w:lang w:val="en-US"/>
              </w:rPr>
            </w:pPr>
          </w:p>
        </w:tc>
        <w:tc>
          <w:tcPr>
            <w:tcW w:w="0" w:type="auto"/>
            <w:vAlign w:val="center"/>
            <w:tcPrChange w:id="2209" w:author="arkat" w:date="2017-09-28T14:33:00Z">
              <w:tcPr>
                <w:tcW w:w="1080" w:type="dxa"/>
                <w:vAlign w:val="center"/>
              </w:tcPr>
            </w:tcPrChange>
          </w:tcPr>
          <w:p w14:paraId="2D4131F7" w14:textId="7471D64B" w:rsidR="00A90F6E" w:rsidRDefault="006F2A3B" w:rsidP="00686631">
            <w:pPr>
              <w:pStyle w:val="BodyText"/>
              <w:spacing w:after="0"/>
              <w:rPr>
                <w:ins w:id="2210" w:author="arkat" w:date="2017-09-28T14:09:00Z"/>
                <w:lang w:val="en-US"/>
              </w:rPr>
            </w:pPr>
            <w:ins w:id="2211" w:author="arkat" w:date="2017-09-28T14:22:00Z">
              <w:r w:rsidRPr="00161C34">
                <w:rPr>
                  <w:rFonts w:cs="Calibri"/>
                  <w:noProof/>
                  <w:szCs w:val="24"/>
                  <w:lang w:val="en-US"/>
                </w:rPr>
                <w:drawing>
                  <wp:inline distT="0" distB="0" distL="0" distR="0" wp14:anchorId="4E36F468" wp14:editId="5B6F66C9">
                    <wp:extent cx="933450" cy="50691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6751" cy="508703"/>
                            </a:xfrm>
                            <a:prstGeom prst="rect">
                              <a:avLst/>
                            </a:prstGeom>
                            <a:noFill/>
                            <a:ln>
                              <a:noFill/>
                            </a:ln>
                          </pic:spPr>
                        </pic:pic>
                      </a:graphicData>
                    </a:graphic>
                  </wp:inline>
                </w:drawing>
              </w:r>
            </w:ins>
          </w:p>
        </w:tc>
        <w:tc>
          <w:tcPr>
            <w:tcW w:w="0" w:type="auto"/>
            <w:vAlign w:val="center"/>
            <w:tcPrChange w:id="2212" w:author="arkat" w:date="2017-09-28T14:33:00Z">
              <w:tcPr>
                <w:tcW w:w="2737" w:type="dxa"/>
                <w:vAlign w:val="center"/>
              </w:tcPr>
            </w:tcPrChange>
          </w:tcPr>
          <w:p w14:paraId="3926A1BB" w14:textId="7372E122" w:rsidR="00A90F6E" w:rsidRDefault="006F2A3B" w:rsidP="00686631">
            <w:pPr>
              <w:pStyle w:val="BodyText"/>
              <w:spacing w:after="0"/>
              <w:rPr>
                <w:ins w:id="2213" w:author="arkat" w:date="2017-09-28T14:09:00Z"/>
                <w:lang w:val="en-US"/>
              </w:rPr>
            </w:pPr>
            <w:ins w:id="2214" w:author="arkat" w:date="2017-09-28T14:23:00Z">
              <w:r>
                <w:rPr>
                  <w:lang w:val="en-US"/>
                </w:rPr>
                <w:t>Entity</w:t>
              </w:r>
            </w:ins>
          </w:p>
        </w:tc>
      </w:tr>
      <w:tr w:rsidR="006F2A3B" w14:paraId="74C0A602" w14:textId="77777777" w:rsidTr="0073701D">
        <w:tblPrEx>
          <w:tblPrExChange w:id="2215"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216" w:author="arkat" w:date="2017-09-28T14:22:00Z"/>
        </w:trPr>
        <w:tc>
          <w:tcPr>
            <w:tcW w:w="0" w:type="auto"/>
            <w:tcPrChange w:id="2217" w:author="arkat" w:date="2017-09-28T14:33:00Z">
              <w:tcPr>
                <w:tcW w:w="1631" w:type="dxa"/>
              </w:tcPr>
            </w:tcPrChange>
          </w:tcPr>
          <w:p w14:paraId="4BDE8C39" w14:textId="696708C9" w:rsidR="006F2A3B" w:rsidRPr="00A60671" w:rsidRDefault="006F2A3B" w:rsidP="00686631">
            <w:pPr>
              <w:pStyle w:val="BodyText"/>
              <w:spacing w:after="0"/>
              <w:rPr>
                <w:ins w:id="2218" w:author="arkat" w:date="2017-09-28T14:22:00Z"/>
                <w:rFonts w:cs="Calibri"/>
                <w:noProof/>
                <w:szCs w:val="24"/>
                <w:lang w:val="en-US"/>
              </w:rPr>
            </w:pPr>
            <w:ins w:id="2219" w:author="arkat" w:date="2017-09-28T14:22:00Z">
              <w:r w:rsidRPr="00161C34">
                <w:rPr>
                  <w:rFonts w:cs="Calibri"/>
                  <w:noProof/>
                  <w:szCs w:val="24"/>
                  <w:lang w:val="en-US"/>
                </w:rPr>
                <w:drawing>
                  <wp:inline distT="0" distB="0" distL="0" distR="0" wp14:anchorId="30C8EA27" wp14:editId="5BC7153E">
                    <wp:extent cx="937260" cy="513312"/>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9770" cy="514687"/>
                            </a:xfrm>
                            <a:prstGeom prst="rect">
                              <a:avLst/>
                            </a:prstGeom>
                            <a:noFill/>
                            <a:ln>
                              <a:noFill/>
                            </a:ln>
                          </pic:spPr>
                        </pic:pic>
                      </a:graphicData>
                    </a:graphic>
                  </wp:inline>
                </w:drawing>
              </w:r>
            </w:ins>
          </w:p>
        </w:tc>
        <w:tc>
          <w:tcPr>
            <w:tcW w:w="0" w:type="auto"/>
            <w:vAlign w:val="center"/>
            <w:tcPrChange w:id="2220" w:author="arkat" w:date="2017-09-28T14:33:00Z">
              <w:tcPr>
                <w:tcW w:w="2347" w:type="dxa"/>
                <w:vAlign w:val="center"/>
              </w:tcPr>
            </w:tcPrChange>
          </w:tcPr>
          <w:p w14:paraId="33B63BAD" w14:textId="1933C61F" w:rsidR="006F2A3B" w:rsidRDefault="006F2A3B" w:rsidP="00686631">
            <w:pPr>
              <w:pStyle w:val="BodyText"/>
              <w:spacing w:after="0"/>
              <w:rPr>
                <w:ins w:id="2221" w:author="arkat" w:date="2017-09-28T14:22:00Z"/>
                <w:lang w:val="en-US"/>
              </w:rPr>
            </w:pPr>
            <w:ins w:id="2222" w:author="arkat" w:date="2017-09-28T14:23:00Z">
              <w:r>
                <w:rPr>
                  <w:lang w:val="en-US"/>
                </w:rPr>
                <w:t>Database</w:t>
              </w:r>
            </w:ins>
          </w:p>
        </w:tc>
        <w:tc>
          <w:tcPr>
            <w:tcW w:w="0" w:type="auto"/>
            <w:vAlign w:val="center"/>
            <w:tcPrChange w:id="2223" w:author="arkat" w:date="2017-09-28T14:33:00Z">
              <w:tcPr>
                <w:tcW w:w="360" w:type="dxa"/>
                <w:vAlign w:val="center"/>
              </w:tcPr>
            </w:tcPrChange>
          </w:tcPr>
          <w:p w14:paraId="711C34EF" w14:textId="77777777" w:rsidR="006F2A3B" w:rsidRDefault="006F2A3B" w:rsidP="00686631">
            <w:pPr>
              <w:pStyle w:val="BodyText"/>
              <w:spacing w:after="0"/>
              <w:rPr>
                <w:ins w:id="2224" w:author="arkat" w:date="2017-09-28T14:22:00Z"/>
                <w:lang w:val="en-US"/>
              </w:rPr>
            </w:pPr>
          </w:p>
        </w:tc>
        <w:tc>
          <w:tcPr>
            <w:tcW w:w="0" w:type="auto"/>
            <w:vAlign w:val="center"/>
            <w:tcPrChange w:id="2225" w:author="arkat" w:date="2017-09-28T14:33:00Z">
              <w:tcPr>
                <w:tcW w:w="1080" w:type="dxa"/>
                <w:vAlign w:val="center"/>
              </w:tcPr>
            </w:tcPrChange>
          </w:tcPr>
          <w:p w14:paraId="6227B3E7" w14:textId="4BACAFCF" w:rsidR="006F2A3B" w:rsidRPr="00A60671" w:rsidRDefault="006F2A3B" w:rsidP="00686631">
            <w:pPr>
              <w:pStyle w:val="BodyText"/>
              <w:spacing w:after="0"/>
              <w:rPr>
                <w:ins w:id="2226" w:author="arkat" w:date="2017-09-28T14:22:00Z"/>
                <w:rFonts w:cs="Calibri"/>
                <w:noProof/>
                <w:szCs w:val="24"/>
                <w:lang w:val="en-US"/>
              </w:rPr>
            </w:pPr>
            <w:ins w:id="2227" w:author="arkat" w:date="2017-09-28T14:22:00Z">
              <w:r w:rsidRPr="00161C34">
                <w:rPr>
                  <w:rFonts w:cs="Calibri"/>
                  <w:noProof/>
                  <w:szCs w:val="24"/>
                  <w:lang w:val="en-US"/>
                </w:rPr>
                <w:drawing>
                  <wp:inline distT="0" distB="0" distL="0" distR="0" wp14:anchorId="3AE16DEB" wp14:editId="7F86DEC2">
                    <wp:extent cx="855950" cy="51308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851" cy="514220"/>
                            </a:xfrm>
                            <a:prstGeom prst="rect">
                              <a:avLst/>
                            </a:prstGeom>
                            <a:noFill/>
                            <a:ln>
                              <a:noFill/>
                            </a:ln>
                          </pic:spPr>
                        </pic:pic>
                      </a:graphicData>
                    </a:graphic>
                  </wp:inline>
                </w:drawing>
              </w:r>
            </w:ins>
          </w:p>
        </w:tc>
        <w:tc>
          <w:tcPr>
            <w:tcW w:w="0" w:type="auto"/>
            <w:vAlign w:val="center"/>
            <w:tcPrChange w:id="2228" w:author="arkat" w:date="2017-09-28T14:33:00Z">
              <w:tcPr>
                <w:tcW w:w="2737" w:type="dxa"/>
                <w:vAlign w:val="center"/>
              </w:tcPr>
            </w:tcPrChange>
          </w:tcPr>
          <w:p w14:paraId="282D8128" w14:textId="724454F9" w:rsidR="006F2A3B" w:rsidRDefault="006F2A3B" w:rsidP="00686631">
            <w:pPr>
              <w:pStyle w:val="BodyText"/>
              <w:spacing w:after="0"/>
              <w:rPr>
                <w:ins w:id="2229" w:author="arkat" w:date="2017-09-28T14:22:00Z"/>
                <w:lang w:val="en-US"/>
              </w:rPr>
            </w:pPr>
            <w:ins w:id="2230" w:author="arkat" w:date="2017-09-28T14:23:00Z">
              <w:r>
                <w:rPr>
                  <w:lang w:val="en-US"/>
                </w:rPr>
                <w:t>Document</w:t>
              </w:r>
            </w:ins>
          </w:p>
        </w:tc>
      </w:tr>
      <w:tr w:rsidR="006F2A3B" w14:paraId="255C9F1D" w14:textId="77777777" w:rsidTr="0073701D">
        <w:tblPrEx>
          <w:tblPrExChange w:id="2231"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232" w:author="arkat" w:date="2017-09-28T14:22:00Z"/>
        </w:trPr>
        <w:tc>
          <w:tcPr>
            <w:tcW w:w="0" w:type="auto"/>
            <w:tcPrChange w:id="2233" w:author="arkat" w:date="2017-09-28T14:33:00Z">
              <w:tcPr>
                <w:tcW w:w="1631" w:type="dxa"/>
              </w:tcPr>
            </w:tcPrChange>
          </w:tcPr>
          <w:p w14:paraId="4C832631" w14:textId="3F5EA5BE" w:rsidR="006F2A3B" w:rsidRPr="00A60671" w:rsidRDefault="006F2A3B" w:rsidP="00686631">
            <w:pPr>
              <w:pStyle w:val="BodyText"/>
              <w:spacing w:after="0"/>
              <w:rPr>
                <w:ins w:id="2234" w:author="arkat" w:date="2017-09-28T14:22:00Z"/>
                <w:rFonts w:cs="Calibri"/>
                <w:noProof/>
                <w:szCs w:val="24"/>
                <w:lang w:val="en-US"/>
              </w:rPr>
            </w:pPr>
            <w:ins w:id="2235" w:author="arkat" w:date="2017-09-28T14:22:00Z">
              <w:r w:rsidRPr="00161C34">
                <w:rPr>
                  <w:rFonts w:cs="Calibri"/>
                  <w:noProof/>
                  <w:szCs w:val="24"/>
                  <w:lang w:val="en-US"/>
                </w:rPr>
                <w:drawing>
                  <wp:inline distT="0" distB="0" distL="0" distR="0" wp14:anchorId="2D0941C4" wp14:editId="741CC69D">
                    <wp:extent cx="936196" cy="485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5701" cy="495896"/>
                            </a:xfrm>
                            <a:prstGeom prst="rect">
                              <a:avLst/>
                            </a:prstGeom>
                            <a:noFill/>
                            <a:ln>
                              <a:noFill/>
                            </a:ln>
                          </pic:spPr>
                        </pic:pic>
                      </a:graphicData>
                    </a:graphic>
                  </wp:inline>
                </w:drawing>
              </w:r>
            </w:ins>
          </w:p>
        </w:tc>
        <w:tc>
          <w:tcPr>
            <w:tcW w:w="0" w:type="auto"/>
            <w:vAlign w:val="center"/>
            <w:tcPrChange w:id="2236" w:author="arkat" w:date="2017-09-28T14:33:00Z">
              <w:tcPr>
                <w:tcW w:w="2347" w:type="dxa"/>
                <w:vAlign w:val="center"/>
              </w:tcPr>
            </w:tcPrChange>
          </w:tcPr>
          <w:p w14:paraId="5E5D13A5" w14:textId="23D8A457" w:rsidR="006F2A3B" w:rsidRDefault="006F2A3B" w:rsidP="00686631">
            <w:pPr>
              <w:pStyle w:val="BodyText"/>
              <w:spacing w:after="0"/>
              <w:rPr>
                <w:ins w:id="2237" w:author="arkat" w:date="2017-09-28T14:22:00Z"/>
                <w:lang w:val="en-US"/>
              </w:rPr>
            </w:pPr>
            <w:ins w:id="2238" w:author="arkat" w:date="2017-09-28T14:25:00Z">
              <w:r>
                <w:rPr>
                  <w:lang w:val="en-US"/>
                </w:rPr>
                <w:t>IT System</w:t>
              </w:r>
            </w:ins>
          </w:p>
        </w:tc>
        <w:tc>
          <w:tcPr>
            <w:tcW w:w="0" w:type="auto"/>
            <w:vAlign w:val="center"/>
            <w:tcPrChange w:id="2239" w:author="arkat" w:date="2017-09-28T14:33:00Z">
              <w:tcPr>
                <w:tcW w:w="360" w:type="dxa"/>
                <w:vAlign w:val="center"/>
              </w:tcPr>
            </w:tcPrChange>
          </w:tcPr>
          <w:p w14:paraId="33C785B9" w14:textId="77777777" w:rsidR="006F2A3B" w:rsidRDefault="006F2A3B" w:rsidP="00686631">
            <w:pPr>
              <w:pStyle w:val="BodyText"/>
              <w:spacing w:after="0"/>
              <w:rPr>
                <w:ins w:id="2240" w:author="arkat" w:date="2017-09-28T14:22:00Z"/>
                <w:lang w:val="en-US"/>
              </w:rPr>
            </w:pPr>
          </w:p>
        </w:tc>
        <w:tc>
          <w:tcPr>
            <w:tcW w:w="0" w:type="auto"/>
            <w:vAlign w:val="center"/>
            <w:tcPrChange w:id="2241" w:author="arkat" w:date="2017-09-28T14:33:00Z">
              <w:tcPr>
                <w:tcW w:w="1080" w:type="dxa"/>
                <w:vAlign w:val="center"/>
              </w:tcPr>
            </w:tcPrChange>
          </w:tcPr>
          <w:p w14:paraId="0861C973" w14:textId="056D07B1" w:rsidR="006F2A3B" w:rsidRPr="00A60671" w:rsidRDefault="006F2A3B" w:rsidP="00686631">
            <w:pPr>
              <w:pStyle w:val="BodyText"/>
              <w:spacing w:after="0"/>
              <w:rPr>
                <w:ins w:id="2242" w:author="arkat" w:date="2017-09-28T14:22:00Z"/>
                <w:rFonts w:cs="Calibri"/>
                <w:noProof/>
                <w:szCs w:val="24"/>
                <w:lang w:val="en-US"/>
              </w:rPr>
            </w:pPr>
            <w:ins w:id="2243" w:author="arkat" w:date="2017-09-28T14:22:00Z">
              <w:r w:rsidRPr="00161C34">
                <w:rPr>
                  <w:rFonts w:cs="Calibri"/>
                  <w:noProof/>
                  <w:szCs w:val="24"/>
                  <w:lang w:val="en-US"/>
                </w:rPr>
                <w:drawing>
                  <wp:inline distT="0" distB="0" distL="0" distR="0" wp14:anchorId="42CCC813" wp14:editId="0EFC64E8">
                    <wp:extent cx="886981" cy="49611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2412" cy="504742"/>
                            </a:xfrm>
                            <a:prstGeom prst="rect">
                              <a:avLst/>
                            </a:prstGeom>
                            <a:noFill/>
                            <a:ln>
                              <a:noFill/>
                            </a:ln>
                          </pic:spPr>
                        </pic:pic>
                      </a:graphicData>
                    </a:graphic>
                  </wp:inline>
                </w:drawing>
              </w:r>
            </w:ins>
          </w:p>
        </w:tc>
        <w:tc>
          <w:tcPr>
            <w:tcW w:w="0" w:type="auto"/>
            <w:vAlign w:val="center"/>
            <w:tcPrChange w:id="2244" w:author="arkat" w:date="2017-09-28T14:33:00Z">
              <w:tcPr>
                <w:tcW w:w="2737" w:type="dxa"/>
                <w:vAlign w:val="center"/>
              </w:tcPr>
            </w:tcPrChange>
          </w:tcPr>
          <w:p w14:paraId="2A79FFF2" w14:textId="4925531B" w:rsidR="006F2A3B" w:rsidRDefault="006F2A3B" w:rsidP="00686631">
            <w:pPr>
              <w:pStyle w:val="BodyText"/>
              <w:spacing w:after="0"/>
              <w:rPr>
                <w:ins w:id="2245" w:author="arkat" w:date="2017-09-28T14:22:00Z"/>
                <w:lang w:val="en-US"/>
              </w:rPr>
            </w:pPr>
            <w:ins w:id="2246" w:author="arkat" w:date="2017-09-28T14:25:00Z">
              <w:r>
                <w:rPr>
                  <w:lang w:val="en-US"/>
                </w:rPr>
                <w:t>Product</w:t>
              </w:r>
            </w:ins>
          </w:p>
        </w:tc>
      </w:tr>
      <w:tr w:rsidR="006F2A3B" w14:paraId="39B42B19" w14:textId="77777777" w:rsidTr="0073701D">
        <w:tblPrEx>
          <w:tblPrExChange w:id="2247" w:author="arkat" w:date="2017-09-28T14:33: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2248" w:author="arkat" w:date="2017-09-28T14:22:00Z"/>
        </w:trPr>
        <w:tc>
          <w:tcPr>
            <w:tcW w:w="0" w:type="auto"/>
            <w:tcPrChange w:id="2249" w:author="arkat" w:date="2017-09-28T14:33:00Z">
              <w:tcPr>
                <w:tcW w:w="1631" w:type="dxa"/>
              </w:tcPr>
            </w:tcPrChange>
          </w:tcPr>
          <w:p w14:paraId="7A8753F3" w14:textId="05E4D6C3" w:rsidR="006F2A3B" w:rsidRPr="00A60671" w:rsidRDefault="006F2A3B" w:rsidP="00686631">
            <w:pPr>
              <w:pStyle w:val="BodyText"/>
              <w:spacing w:after="0"/>
              <w:rPr>
                <w:ins w:id="2250" w:author="arkat" w:date="2017-09-28T14:22:00Z"/>
                <w:rFonts w:cs="Calibri"/>
                <w:noProof/>
                <w:szCs w:val="24"/>
                <w:lang w:val="en-US"/>
              </w:rPr>
            </w:pPr>
            <w:ins w:id="2251" w:author="arkat" w:date="2017-09-28T14:22:00Z">
              <w:r w:rsidRPr="00161C34">
                <w:rPr>
                  <w:rFonts w:cs="Calibri"/>
                  <w:noProof/>
                  <w:szCs w:val="24"/>
                  <w:lang w:val="en-US"/>
                </w:rPr>
                <w:drawing>
                  <wp:inline distT="0" distB="0" distL="0" distR="0" wp14:anchorId="370F9988" wp14:editId="03B7D31B">
                    <wp:extent cx="937260" cy="505333"/>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3636" cy="508770"/>
                            </a:xfrm>
                            <a:prstGeom prst="rect">
                              <a:avLst/>
                            </a:prstGeom>
                            <a:noFill/>
                            <a:ln>
                              <a:noFill/>
                            </a:ln>
                          </pic:spPr>
                        </pic:pic>
                      </a:graphicData>
                    </a:graphic>
                  </wp:inline>
                </w:drawing>
              </w:r>
            </w:ins>
          </w:p>
        </w:tc>
        <w:tc>
          <w:tcPr>
            <w:tcW w:w="0" w:type="auto"/>
            <w:vAlign w:val="center"/>
            <w:tcPrChange w:id="2252" w:author="arkat" w:date="2017-09-28T14:33:00Z">
              <w:tcPr>
                <w:tcW w:w="2347" w:type="dxa"/>
                <w:vAlign w:val="center"/>
              </w:tcPr>
            </w:tcPrChange>
          </w:tcPr>
          <w:p w14:paraId="34AC9D9E" w14:textId="37F200CF" w:rsidR="006F2A3B" w:rsidRDefault="006F2A3B" w:rsidP="00686631">
            <w:pPr>
              <w:pStyle w:val="BodyText"/>
              <w:spacing w:after="0"/>
              <w:rPr>
                <w:ins w:id="2253" w:author="arkat" w:date="2017-09-28T14:22:00Z"/>
                <w:lang w:val="en-US"/>
              </w:rPr>
            </w:pPr>
            <w:ins w:id="2254" w:author="arkat" w:date="2017-09-28T14:25:00Z">
              <w:r>
                <w:rPr>
                  <w:lang w:val="en-US"/>
                </w:rPr>
                <w:t>Risk</w:t>
              </w:r>
            </w:ins>
          </w:p>
        </w:tc>
        <w:tc>
          <w:tcPr>
            <w:tcW w:w="0" w:type="auto"/>
            <w:vAlign w:val="center"/>
            <w:tcPrChange w:id="2255" w:author="arkat" w:date="2017-09-28T14:33:00Z">
              <w:tcPr>
                <w:tcW w:w="360" w:type="dxa"/>
                <w:vAlign w:val="center"/>
              </w:tcPr>
            </w:tcPrChange>
          </w:tcPr>
          <w:p w14:paraId="5D27987A" w14:textId="77777777" w:rsidR="006F2A3B" w:rsidRDefault="006F2A3B" w:rsidP="00686631">
            <w:pPr>
              <w:pStyle w:val="BodyText"/>
              <w:spacing w:after="0"/>
              <w:rPr>
                <w:ins w:id="2256" w:author="arkat" w:date="2017-09-28T14:22:00Z"/>
                <w:lang w:val="en-US"/>
              </w:rPr>
            </w:pPr>
          </w:p>
        </w:tc>
        <w:tc>
          <w:tcPr>
            <w:tcW w:w="0" w:type="auto"/>
            <w:vAlign w:val="center"/>
            <w:tcPrChange w:id="2257" w:author="arkat" w:date="2017-09-28T14:33:00Z">
              <w:tcPr>
                <w:tcW w:w="1080" w:type="dxa"/>
                <w:vAlign w:val="center"/>
              </w:tcPr>
            </w:tcPrChange>
          </w:tcPr>
          <w:p w14:paraId="5311779B" w14:textId="609BC639" w:rsidR="006F2A3B" w:rsidRPr="00A60671" w:rsidRDefault="0073701D" w:rsidP="00686631">
            <w:pPr>
              <w:pStyle w:val="BodyText"/>
              <w:spacing w:after="0"/>
              <w:rPr>
                <w:ins w:id="2258" w:author="arkat" w:date="2017-09-28T14:22:00Z"/>
                <w:rFonts w:cs="Calibri"/>
                <w:noProof/>
                <w:szCs w:val="24"/>
                <w:lang w:val="en-US"/>
              </w:rPr>
            </w:pPr>
            <w:ins w:id="2259" w:author="arkat" w:date="2017-09-28T14:36:00Z">
              <w:r w:rsidRPr="00161C34">
                <w:rPr>
                  <w:rFonts w:cs="Calibri"/>
                  <w:noProof/>
                  <w:szCs w:val="24"/>
                  <w:lang w:val="en-US"/>
                </w:rPr>
                <mc:AlternateContent>
                  <mc:Choice Requires="wps">
                    <w:drawing>
                      <wp:anchor distT="0" distB="0" distL="114300" distR="114300" simplePos="0" relativeHeight="251659776" behindDoc="0" locked="0" layoutInCell="1" allowOverlap="1" wp14:anchorId="53105039" wp14:editId="3E2A567A">
                        <wp:simplePos x="0" y="0"/>
                        <wp:positionH relativeFrom="column">
                          <wp:posOffset>139700</wp:posOffset>
                        </wp:positionH>
                        <wp:positionV relativeFrom="paragraph">
                          <wp:posOffset>97155</wp:posOffset>
                        </wp:positionV>
                        <wp:extent cx="534670" cy="0"/>
                        <wp:effectExtent l="38100" t="38100" r="74930" b="95250"/>
                        <wp:wrapNone/>
                        <wp:docPr id="184" name="Straight Connector 184"/>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A6239" id="Straight Connector 18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7.65pt" to="53.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c/ugEAALoDAAAOAAAAZHJzL2Uyb0RvYy54bWysU8Fu2zAMvQ/YPwi6L06yri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" strokecolor="black [3200]" strokeweight="2pt">
                        <v:shadow on="t" color="black" opacity="24903f" origin=",.5" offset="0,.55556mm"/>
                      </v:line>
                    </w:pict>
                  </mc:Fallback>
                </mc:AlternateContent>
              </w:r>
            </w:ins>
          </w:p>
        </w:tc>
        <w:tc>
          <w:tcPr>
            <w:tcW w:w="0" w:type="auto"/>
            <w:vAlign w:val="center"/>
            <w:tcPrChange w:id="2260" w:author="arkat" w:date="2017-09-28T14:33:00Z">
              <w:tcPr>
                <w:tcW w:w="2737" w:type="dxa"/>
                <w:vAlign w:val="center"/>
              </w:tcPr>
            </w:tcPrChange>
          </w:tcPr>
          <w:p w14:paraId="602655BD" w14:textId="50F7229A" w:rsidR="006F2A3B" w:rsidRDefault="0073701D" w:rsidP="00686631">
            <w:pPr>
              <w:pStyle w:val="BodyText"/>
              <w:spacing w:after="0"/>
              <w:rPr>
                <w:ins w:id="2261" w:author="arkat" w:date="2017-09-28T14:22:00Z"/>
                <w:lang w:val="en-US"/>
              </w:rPr>
            </w:pPr>
            <w:ins w:id="2262" w:author="arkat" w:date="2017-09-28T14:36:00Z">
              <w:r>
                <w:rPr>
                  <w:lang w:val="en-US"/>
                </w:rPr>
                <w:t>Relation</w:t>
              </w:r>
            </w:ins>
          </w:p>
        </w:tc>
      </w:tr>
    </w:tbl>
    <w:p w14:paraId="750F5CE0" w14:textId="77777777" w:rsidR="00DC4822" w:rsidRPr="00BD7AC8" w:rsidRDefault="00DC4822" w:rsidP="00A54029">
      <w:pPr>
        <w:pStyle w:val="BodyText"/>
        <w:spacing w:after="0"/>
        <w:ind w:firstLine="270"/>
        <w:rPr>
          <w:ins w:id="2263" w:author="arkat" w:date="2017-09-28T13:53:00Z"/>
          <w:b/>
          <w:lang w:val="en-US"/>
          <w:rPrChange w:id="2264" w:author="arkat" w:date="2017-10-02T22:09:00Z">
            <w:rPr>
              <w:ins w:id="2265" w:author="arkat" w:date="2017-09-28T13:53:00Z"/>
              <w:lang w:val="en-US"/>
            </w:rPr>
          </w:rPrChange>
        </w:rPr>
      </w:pPr>
    </w:p>
    <w:p w14:paraId="41BDED37" w14:textId="6E0F4FB1" w:rsidR="00E06A8F" w:rsidRPr="00BD7AC8" w:rsidRDefault="0073701D">
      <w:pPr>
        <w:pStyle w:val="GambarBAB2"/>
        <w:numPr>
          <w:ilvl w:val="0"/>
          <w:numId w:val="45"/>
        </w:numPr>
        <w:ind w:left="0" w:firstLine="0"/>
        <w:rPr>
          <w:ins w:id="2266" w:author="arkat" w:date="2017-09-28T20:51:00Z"/>
          <w:b/>
          <w:rPrChange w:id="2267" w:author="arkat" w:date="2017-10-02T22:09:00Z">
            <w:rPr>
              <w:ins w:id="2268" w:author="arkat" w:date="2017-09-28T20:51:00Z"/>
              <w:b/>
            </w:rPr>
          </w:rPrChange>
        </w:rPr>
        <w:pPrChange w:id="2269" w:author="arkat" w:date="2017-09-28T16:04:00Z">
          <w:pPr>
            <w:pStyle w:val="BodyText"/>
            <w:spacing w:after="0"/>
            <w:ind w:firstLine="270"/>
          </w:pPr>
        </w:pPrChange>
      </w:pPr>
      <w:bookmarkStart w:id="2270" w:name="_Toc494749987"/>
      <w:ins w:id="2271" w:author="arkat" w:date="2017-09-28T14:31:00Z">
        <w:r w:rsidRPr="00BD7AC8">
          <w:rPr>
            <w:b/>
            <w:rPrChange w:id="2272" w:author="arkat" w:date="2017-10-02T22:09:00Z">
              <w:rPr/>
            </w:rPrChange>
          </w:rPr>
          <w:t>Elemen Perluasan</w:t>
        </w:r>
      </w:ins>
      <w:ins w:id="2273" w:author="arkat" w:date="2017-09-28T14:32:00Z">
        <w:r w:rsidRPr="00BD7AC8">
          <w:rPr>
            <w:b/>
            <w:rPrChange w:id="2274" w:author="arkat" w:date="2017-10-02T22:09:00Z">
              <w:rPr>
                <w:b/>
              </w:rPr>
            </w:rPrChange>
          </w:rPr>
          <w:t xml:space="preserve"> EPC</w:t>
        </w:r>
      </w:ins>
      <w:ins w:id="2275" w:author="arkat" w:date="2017-09-28T14:31:00Z">
        <w:r w:rsidRPr="00BD7AC8">
          <w:rPr>
            <w:b/>
            <w:rPrChange w:id="2276" w:author="arkat" w:date="2017-10-02T22:09:00Z">
              <w:rPr/>
            </w:rPrChange>
          </w:rPr>
          <w:t xml:space="preserve"> di ARISExpress</w:t>
        </w:r>
      </w:ins>
      <w:bookmarkEnd w:id="2270"/>
    </w:p>
    <w:p w14:paraId="1EA19A80" w14:textId="269ADAD2" w:rsidR="00E116C1" w:rsidRDefault="00BD7AC8" w:rsidP="00704B5D">
      <w:pPr>
        <w:pStyle w:val="BodyText"/>
        <w:spacing w:after="0"/>
        <w:ind w:left="2160"/>
        <w:jc w:val="center"/>
        <w:rPr>
          <w:ins w:id="2277" w:author="arkat" w:date="2017-09-29T06:59:00Z"/>
          <w:lang w:val="en-US"/>
        </w:rPr>
        <w:pPrChange w:id="2278" w:author="arkat" w:date="2017-10-02T22:15:00Z">
          <w:pPr>
            <w:pStyle w:val="BodyText"/>
            <w:spacing w:after="0"/>
            <w:ind w:firstLine="270"/>
          </w:pPr>
        </w:pPrChange>
      </w:pPr>
      <w:ins w:id="2279" w:author="arkat" w:date="2017-10-02T22:12:00Z">
        <w:r>
          <w:rPr>
            <w:lang w:val="en-US"/>
          </w:rPr>
          <w:t xml:space="preserve">Sumber : </w:t>
        </w:r>
      </w:ins>
      <w:ins w:id="2280" w:author="arkat" w:date="2017-10-02T22:13:00Z">
        <w:r>
          <w:rPr>
            <w:lang w:val="en-US"/>
          </w:rPr>
          <w:fldChar w:fldCharType="begin" w:fldLock="1"/>
        </w:r>
      </w:ins>
      <w:ins w:id="2281" w:author="arkat" w:date="2017-10-02T22:15:00Z">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(2010)", "plainTextFormattedCitation" : "(ARIS, 2010)", "previouslyFormattedCitation" : "(ARIS, 2010)" }, "properties" : { "noteIndex" : 0 }, "schema" : "https://github.com/citation-style-language/schema/raw/master/csl-citation.json" }</w:instrText>
        </w:r>
      </w:ins>
      <w:del w:id="2282" w:author="arkat" w:date="2017-10-02T22:15:00Z">
        <w:r w:rsidR="00704B5D" w:rsidDel="00704B5D">
          <w:rPr>
            <w:lang w:val="en-US"/>
          </w:rPr>
          <w:del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"manualFormatting" : "ARIS (n.d.)", "plainTextFormattedCitation" : "(ARIS, 2010)", "previouslyFormattedCitation" : "(ARIS, 2010)" }, "properties" : { "noteIndex" : 0 }, "schema" : "https://github.com/citation-style-language/schema/raw/master/csl-citation.json" }</w:delInstrText>
        </w:r>
      </w:del>
      <w:r>
        <w:rPr>
          <w:lang w:val="en-US"/>
        </w:rPr>
        <w:fldChar w:fldCharType="separate"/>
      </w:r>
      <w:del w:id="2283" w:author="arkat" w:date="2017-10-02T22:13:00Z">
        <w:r w:rsidRPr="00BD7AC8" w:rsidDel="00BD7AC8">
          <w:rPr>
            <w:noProof/>
            <w:lang w:val="en-US"/>
          </w:rPr>
          <w:delText>(</w:delText>
        </w:r>
      </w:del>
      <w:r w:rsidRPr="00BD7AC8">
        <w:rPr>
          <w:noProof/>
          <w:lang w:val="en-US"/>
        </w:rPr>
        <w:t>ARIS</w:t>
      </w:r>
      <w:del w:id="2284" w:author="arkat" w:date="2017-10-02T22:13:00Z">
        <w:r w:rsidRPr="00BD7AC8" w:rsidDel="00BD7AC8">
          <w:rPr>
            <w:noProof/>
            <w:lang w:val="en-US"/>
          </w:rPr>
          <w:delText>,</w:delText>
        </w:r>
      </w:del>
      <w:r w:rsidRPr="00BD7AC8">
        <w:rPr>
          <w:noProof/>
          <w:lang w:val="en-US"/>
        </w:rPr>
        <w:t xml:space="preserve"> </w:t>
      </w:r>
      <w:ins w:id="2285" w:author="arkat" w:date="2017-10-02T22:13:00Z">
        <w:r>
          <w:rPr>
            <w:noProof/>
            <w:lang w:val="en-US"/>
          </w:rPr>
          <w:t>(</w:t>
        </w:r>
      </w:ins>
      <w:ins w:id="2286" w:author="arkat" w:date="2017-10-02T22:15:00Z">
        <w:r w:rsidR="00704B5D">
          <w:rPr>
            <w:noProof/>
            <w:lang w:val="en-US"/>
          </w:rPr>
          <w:t>2010</w:t>
        </w:r>
      </w:ins>
      <w:del w:id="2287" w:author="arkat" w:date="2017-10-02T22:15:00Z">
        <w:r w:rsidRPr="00BD7AC8" w:rsidDel="00704B5D">
          <w:rPr>
            <w:noProof/>
            <w:lang w:val="en-US"/>
          </w:rPr>
          <w:delText>n.d.</w:delText>
        </w:r>
      </w:del>
      <w:r w:rsidRPr="00BD7AC8">
        <w:rPr>
          <w:noProof/>
          <w:lang w:val="en-US"/>
        </w:rPr>
        <w:t>)</w:t>
      </w:r>
      <w:ins w:id="2288" w:author="arkat" w:date="2017-10-02T22:13:00Z">
        <w:r>
          <w:rPr>
            <w:lang w:val="en-US"/>
          </w:rPr>
          <w:fldChar w:fldCharType="end"/>
        </w:r>
      </w:ins>
    </w:p>
    <w:p w14:paraId="6560DAD4" w14:textId="2DF7478B" w:rsidR="001976ED" w:rsidRPr="00A54029" w:rsidRDefault="00BD7AC8">
      <w:pPr>
        <w:pStyle w:val="BodyText"/>
        <w:spacing w:after="0"/>
        <w:ind w:firstLine="270"/>
        <w:rPr>
          <w:ins w:id="2289" w:author="arkat" w:date="2017-09-29T06:25:00Z"/>
          <w:lang w:val="en-US"/>
          <w:rPrChange w:id="2290" w:author="arkat" w:date="2017-09-29T06:47:00Z">
            <w:rPr>
              <w:ins w:id="2291" w:author="arkat" w:date="2017-09-29T06:25:00Z"/>
              <w:rFonts w:ascii="ArialMT" w:hAnsi="ArialMT"/>
              <w:color w:val="231F20"/>
              <w:szCs w:val="24"/>
            </w:rPr>
          </w:rPrChange>
        </w:rPr>
      </w:pPr>
      <w:ins w:id="2292" w:author="arkat" w:date="2017-10-02T22:10:00Z">
        <w:r>
          <w:t>Gambar 2.5</w:t>
        </w:r>
        <w:r w:rsidRPr="00832701">
          <w:t xml:space="preserve"> adalah perluasan elemen EPC yang ada pada </w:t>
        </w:r>
        <w:r w:rsidRPr="00832701">
          <w:rPr>
            <w:i/>
          </w:rPr>
          <w:t>tool</w:t>
        </w:r>
        <w:r w:rsidRPr="00832701">
          <w:t xml:space="preserve"> ARISExpress</w:t>
        </w:r>
        <w:r w:rsidR="00704B5D">
          <w:rPr>
            <w:lang w:val="en-US"/>
            <w:rPrChange w:id="2293" w:author="arkat" w:date="2017-09-29T06:47:00Z">
              <w:rPr>
                <w:lang w:val="en-US"/>
              </w:rPr>
            </w:rPrChange>
          </w:rPr>
          <w:t xml:space="preserve">. </w:t>
        </w:r>
      </w:ins>
      <w:ins w:id="2294" w:author="arkat" w:date="2017-09-29T06:25:00Z">
        <w:r w:rsidR="001976ED" w:rsidRPr="00A54029">
          <w:rPr>
            <w:lang w:val="en-US"/>
            <w:rPrChange w:id="2295" w:author="arkat" w:date="2017-09-29T06:47:00Z">
              <w:rPr>
                <w:rFonts w:ascii="ArialMT" w:hAnsi="ArialMT"/>
                <w:color w:val="231F20"/>
                <w:szCs w:val="24"/>
              </w:rPr>
            </w:rPrChange>
          </w:rPr>
          <w:t xml:space="preserve">Definisi dari masing-masing </w:t>
        </w:r>
      </w:ins>
      <w:ins w:id="2296" w:author="arkat" w:date="2017-09-29T06:46:00Z">
        <w:r w:rsidR="00A54029" w:rsidRPr="00A54029">
          <w:rPr>
            <w:lang w:val="en-US"/>
            <w:rPrChange w:id="2297" w:author="arkat" w:date="2017-09-29T06:47:00Z">
              <w:rPr>
                <w:rFonts w:ascii="ArialMT" w:hAnsi="ArialMT"/>
                <w:color w:val="231F20"/>
                <w:szCs w:val="24"/>
              </w:rPr>
            </w:rPrChange>
          </w:rPr>
          <w:t xml:space="preserve">elemen seperti yang didefinisikan oleh </w:t>
        </w:r>
      </w:ins>
      <w:ins w:id="2298" w:author="arkat" w:date="2017-09-29T06:25:00Z">
        <w:r w:rsidR="001976ED" w:rsidRPr="00A54029">
          <w:rPr>
            <w:lang w:val="en-US"/>
            <w:rPrChange w:id="2299" w:author="arkat" w:date="2017-09-29T06:47:00Z">
              <w:rPr>
                <w:rFonts w:ascii="ArialMT" w:hAnsi="ArialMT"/>
                <w:color w:val="231F20"/>
                <w:szCs w:val="24"/>
              </w:rPr>
            </w:rPrChange>
          </w:rPr>
          <w:t>ARIS</w:t>
        </w:r>
      </w:ins>
      <w:ins w:id="2300" w:author="arkat" w:date="2017-09-29T06:46:00Z">
        <w:r w:rsidR="00A54029" w:rsidRPr="00A54029">
          <w:rPr>
            <w:lang w:val="en-US"/>
            <w:rPrChange w:id="2301" w:author="arkat" w:date="2017-09-29T06:47:00Z">
              <w:rPr>
                <w:rFonts w:ascii="ArialMT" w:hAnsi="ArialMT"/>
                <w:color w:val="231F20"/>
                <w:szCs w:val="24"/>
              </w:rPr>
            </w:rPrChange>
          </w:rPr>
          <w:t xml:space="preserve"> di dalam dokumentasinya </w:t>
        </w:r>
      </w:ins>
      <w:ins w:id="2302" w:author="arkat" w:date="2017-10-02T22:11:00Z">
        <w:r>
          <w:rPr>
            <w:lang w:val="en-US"/>
          </w:rPr>
          <w:fldChar w:fldCharType="begin" w:fldLock="1"/>
        </w:r>
      </w:ins>
      <w:r w:rsidR="00704B5D">
        <w:rPr>
          <w:lang w:val="en-US"/>
        </w:rPr>
        <w:instrText>ADDIN CSL_CITATION { "citationItems" : [ { "id" : "ITEM-1", "itemData" : { "author" : [ { "dropping-particle" : "", "family" : "ARIS", "given" : "", "non-dropping-particle" : "", "parse-names" : false, "suffix" : "" } ], "id" : "ITEM-1", "issued" : { "date-parts" : [ [ "2010" ] ] }, "title" : "Organizational chart Business process Data model System landscape Attributes BPMN Diagram- ARISExpress", "type" : "article-journal" }, "uris" : [ "http://www.mendeley.com/documents/?uuid=0b1efc9f-0df6-4c53-a4d8-1c772b7bf5ce" ] } ], "mendeley" : { "formattedCitation" : "(ARIS, 2010)", "plainTextFormattedCitation" : "(ARIS, 2010)", "previouslyFormattedCitation" : "(ARIS, 2010)" }, "properties" : { "noteIndex" : 0 }, "schema" : "https://github.com/citation-style-language/schema/raw/master/csl-citation.json" }</w:instrText>
      </w:r>
      <w:ins w:id="2303" w:author="arkat" w:date="2017-10-02T22:11:00Z">
        <w:r>
          <w:rPr>
            <w:lang w:val="en-US"/>
          </w:rPr>
          <w:fldChar w:fldCharType="separate"/>
        </w:r>
      </w:ins>
      <w:r w:rsidRPr="00BD7AC8">
        <w:rPr>
          <w:noProof/>
          <w:lang w:val="en-US"/>
        </w:rPr>
        <w:t>(ARIS, 2010)</w:t>
      </w:r>
      <w:ins w:id="2304" w:author="arkat" w:date="2017-10-02T22:11:00Z">
        <w:r>
          <w:rPr>
            <w:lang w:val="en-US"/>
          </w:rPr>
          <w:fldChar w:fldCharType="end"/>
        </w:r>
        <w:r>
          <w:rPr>
            <w:lang w:val="en-US"/>
          </w:rPr>
          <w:t xml:space="preserve"> </w:t>
        </w:r>
      </w:ins>
      <w:ins w:id="2305" w:author="arkat" w:date="2017-09-29T06:46:00Z">
        <w:r w:rsidR="00A54029" w:rsidRPr="00A54029">
          <w:rPr>
            <w:lang w:val="en-US"/>
            <w:rPrChange w:id="2306" w:author="arkat" w:date="2017-09-29T06:47:00Z">
              <w:rPr>
                <w:rFonts w:ascii="ArialMT" w:hAnsi="ArialMT"/>
                <w:color w:val="231F20"/>
                <w:szCs w:val="24"/>
              </w:rPr>
            </w:rPrChange>
          </w:rPr>
          <w:t>adalah sebagai berikut</w:t>
        </w:r>
      </w:ins>
      <w:ins w:id="2307" w:author="arkat" w:date="2017-09-29T06:25:00Z">
        <w:r w:rsidR="001976ED" w:rsidRPr="00A54029">
          <w:rPr>
            <w:lang w:val="en-US"/>
            <w:rPrChange w:id="2308" w:author="arkat" w:date="2017-09-29T06:47:00Z">
              <w:rPr>
                <w:rFonts w:ascii="ArialMT" w:hAnsi="ArialMT"/>
                <w:color w:val="231F20"/>
                <w:szCs w:val="24"/>
              </w:rPr>
            </w:rPrChange>
          </w:rPr>
          <w:t>:</w:t>
        </w:r>
      </w:ins>
    </w:p>
    <w:p w14:paraId="40D92CB6" w14:textId="77777777" w:rsidR="00A54029" w:rsidRPr="00B61FBE" w:rsidRDefault="005A390D">
      <w:pPr>
        <w:pStyle w:val="ListParagraph"/>
        <w:numPr>
          <w:ilvl w:val="0"/>
          <w:numId w:val="118"/>
        </w:numPr>
        <w:ind w:left="270" w:hanging="270"/>
        <w:rPr>
          <w:ins w:id="2309" w:author="arkat" w:date="2017-09-29T07:00:00Z"/>
        </w:rPr>
        <w:pPrChange w:id="2310" w:author="arkat" w:date="2017-10-02T08:50:00Z">
          <w:pPr>
            <w:pStyle w:val="BodyText"/>
            <w:spacing w:after="0"/>
            <w:ind w:firstLine="270"/>
          </w:pPr>
        </w:pPrChange>
      </w:pPr>
      <w:ins w:id="2311" w:author="arkat" w:date="2017-09-28T20:52:00Z">
        <w:r w:rsidRPr="00B61FBE">
          <w:rPr>
            <w:i/>
            <w:rPrChange w:id="2312" w:author="arkat" w:date="2017-10-02T08:51:00Z">
              <w:rPr>
                <w:rFonts w:ascii="ArialMT-Bold" w:hAnsi="ArialMT-Bold"/>
                <w:b/>
                <w:bCs/>
                <w:color w:val="231F20"/>
                <w:szCs w:val="24"/>
              </w:rPr>
            </w:rPrChange>
          </w:rPr>
          <w:t>Process Interface</w:t>
        </w:r>
      </w:ins>
      <w:ins w:id="2313" w:author="arkat" w:date="2017-09-29T06:31:00Z">
        <w:r w:rsidR="00AA0BF0" w:rsidRPr="00B61FBE">
          <w:rPr>
            <w:rPrChange w:id="2314" w:author="arkat" w:date="2017-10-02T08:50:00Z">
              <w:rPr>
                <w:rFonts w:ascii="ArialMT-Bold" w:hAnsi="ArialMT-Bold"/>
                <w:b/>
                <w:bCs/>
                <w:color w:val="231F20"/>
                <w:szCs w:val="24"/>
              </w:rPr>
            </w:rPrChange>
          </w:rPr>
          <w:t xml:space="preserve">, sebuah proses tidak berjalan secara terisolasi, </w:t>
        </w:r>
      </w:ins>
      <w:ins w:id="2315" w:author="arkat" w:date="2017-09-29T06:33:00Z">
        <w:r w:rsidR="00AA0BF0" w:rsidRPr="00B61FBE">
          <w:rPr>
            <w:rPrChange w:id="2316" w:author="arkat" w:date="2017-10-02T08:50:00Z">
              <w:rPr>
                <w:rFonts w:ascii="ArialMT-Bold" w:hAnsi="ArialMT-Bold"/>
                <w:b/>
                <w:bCs/>
                <w:color w:val="231F20"/>
                <w:szCs w:val="24"/>
              </w:rPr>
            </w:rPrChange>
          </w:rPr>
          <w:t xml:space="preserve">akan tetapi tertanam di dalam sebuah hubungan jaringan yang komplek. </w:t>
        </w:r>
        <w:r w:rsidR="00AA0BF0" w:rsidRPr="00B61FBE">
          <w:rPr>
            <w:i/>
            <w:rPrChange w:id="2317" w:author="arkat" w:date="2017-10-02T08:51:00Z">
              <w:rPr>
                <w:rFonts w:ascii="ArialMT-Bold" w:hAnsi="ArialMT-Bold"/>
                <w:b/>
                <w:bCs/>
                <w:color w:val="231F20"/>
                <w:szCs w:val="24"/>
              </w:rPr>
            </w:rPrChange>
          </w:rPr>
          <w:t>Process interface</w:t>
        </w:r>
        <w:r w:rsidR="00AA0BF0" w:rsidRPr="00B61FBE">
          <w:rPr>
            <w:rPrChange w:id="2318" w:author="arkat" w:date="2017-10-02T08:50:00Z">
              <w:rPr>
                <w:rFonts w:ascii="ArialMT-Bold" w:hAnsi="ArialMT-Bold"/>
                <w:b/>
                <w:bCs/>
                <w:color w:val="231F20"/>
                <w:szCs w:val="24"/>
              </w:rPr>
            </w:rPrChange>
          </w:rPr>
          <w:t xml:space="preserve"> digunakan untuk menggambarkan proses yang terjadi di hulu dan di hilir.</w:t>
        </w:r>
      </w:ins>
    </w:p>
    <w:p w14:paraId="14F8A735" w14:textId="77777777" w:rsidR="00E116C1" w:rsidRPr="00B61FBE" w:rsidRDefault="00E116C1">
      <w:pPr>
        <w:pStyle w:val="ListParagraph"/>
        <w:numPr>
          <w:ilvl w:val="0"/>
          <w:numId w:val="118"/>
        </w:numPr>
        <w:ind w:left="270" w:hanging="270"/>
        <w:rPr>
          <w:ins w:id="2319" w:author="arkat" w:date="2017-09-29T07:00:00Z"/>
          <w:rPrChange w:id="2320" w:author="arkat" w:date="2017-10-02T08:50:00Z">
            <w:rPr>
              <w:ins w:id="2321" w:author="arkat" w:date="2017-09-29T07:00:00Z"/>
              <w:rFonts w:asciiTheme="majorHAnsi" w:hAnsiTheme="majorHAnsi" w:cstheme="majorHAnsi"/>
              <w:bCs/>
              <w:color w:val="231F20"/>
            </w:rPr>
          </w:rPrChange>
        </w:rPr>
        <w:pPrChange w:id="2322" w:author="arkat" w:date="2017-10-02T08:50:00Z">
          <w:pPr>
            <w:pStyle w:val="GambarBAB2"/>
            <w:numPr>
              <w:numId w:val="67"/>
            </w:numPr>
            <w:ind w:left="360"/>
            <w:jc w:val="both"/>
          </w:pPr>
        </w:pPrChange>
      </w:pPr>
      <w:ins w:id="2323" w:author="arkat" w:date="2017-09-29T07:00:00Z">
        <w:r w:rsidRPr="00B61FBE">
          <w:rPr>
            <w:i/>
          </w:rPr>
          <w:t>Person</w:t>
        </w:r>
        <w:r w:rsidRPr="00B61FBE">
          <w:t xml:space="preserve">, personal individu dapat ditugaskan ke unit organisasi. </w:t>
        </w:r>
      </w:ins>
    </w:p>
    <w:p w14:paraId="61F8D27B" w14:textId="77777777" w:rsidR="00E116C1" w:rsidRPr="00B61FBE" w:rsidRDefault="00E116C1">
      <w:pPr>
        <w:pStyle w:val="ListParagraph"/>
        <w:numPr>
          <w:ilvl w:val="0"/>
          <w:numId w:val="118"/>
        </w:numPr>
        <w:ind w:left="270" w:hanging="270"/>
        <w:rPr>
          <w:ins w:id="2324" w:author="arkat" w:date="2017-09-29T07:00:00Z"/>
        </w:rPr>
        <w:pPrChange w:id="2325" w:author="arkat" w:date="2017-10-02T08:50:00Z">
          <w:pPr>
            <w:pStyle w:val="GambarBAB2"/>
            <w:numPr>
              <w:numId w:val="67"/>
            </w:numPr>
            <w:ind w:left="360"/>
            <w:jc w:val="both"/>
          </w:pPr>
        </w:pPrChange>
      </w:pPr>
      <w:ins w:id="2326" w:author="arkat" w:date="2017-09-29T07:00:00Z">
        <w:r w:rsidRPr="00B61FBE">
          <w:rPr>
            <w:i/>
          </w:rPr>
          <w:t>Organizational unit</w:t>
        </w:r>
        <w:r w:rsidRPr="00B61FBE">
          <w:t xml:space="preserve">, unit didalam sebuah organisasi bersifat hirarki, contohnya departemen atau divisi, elemen ini digunakan untuk menunjukkan unit organisasi mana yang lebih superior dibandingkan dengan unit organisasi lainya. </w:t>
        </w:r>
      </w:ins>
    </w:p>
    <w:p w14:paraId="2645E1EC" w14:textId="2DF4EBE3" w:rsidR="00E116C1" w:rsidRPr="00B61FBE" w:rsidRDefault="00E116C1">
      <w:pPr>
        <w:pStyle w:val="ListParagraph"/>
        <w:numPr>
          <w:ilvl w:val="0"/>
          <w:numId w:val="118"/>
        </w:numPr>
        <w:ind w:left="270" w:hanging="270"/>
        <w:rPr>
          <w:ins w:id="2327" w:author="arkat" w:date="2017-09-29T07:00:00Z"/>
        </w:rPr>
        <w:pPrChange w:id="2328" w:author="arkat" w:date="2017-10-02T08:50:00Z">
          <w:pPr>
            <w:pStyle w:val="GambarBAB2"/>
            <w:numPr>
              <w:numId w:val="67"/>
            </w:numPr>
            <w:ind w:left="720"/>
            <w:jc w:val="both"/>
          </w:pPr>
        </w:pPrChange>
      </w:pPr>
      <w:ins w:id="2329" w:author="arkat" w:date="2017-09-29T07:00:00Z">
        <w:r w:rsidRPr="00B61FBE">
          <w:rPr>
            <w:i/>
            <w:rPrChange w:id="2330" w:author="arkat" w:date="2017-10-02T08:52:00Z">
              <w:rPr>
                <w:rFonts w:asciiTheme="majorHAnsi" w:hAnsiTheme="majorHAnsi" w:cstheme="majorHAnsi"/>
                <w:color w:val="231F20"/>
                <w:szCs w:val="24"/>
              </w:rPr>
            </w:rPrChange>
          </w:rPr>
          <w:t>Location</w:t>
        </w:r>
        <w:r w:rsidRPr="00B61FBE">
          <w:rPr>
            <w:rPrChange w:id="2331" w:author="arkat" w:date="2017-10-02T08:50:00Z">
              <w:rPr>
                <w:rFonts w:asciiTheme="majorHAnsi" w:hAnsiTheme="majorHAnsi" w:cstheme="majorHAnsi"/>
                <w:color w:val="231F20"/>
                <w:szCs w:val="24"/>
              </w:rPr>
            </w:rPrChange>
          </w:rPr>
          <w:t xml:space="preserve">, </w:t>
        </w:r>
      </w:ins>
      <w:ins w:id="2332" w:author="arkat" w:date="2017-09-29T07:03:00Z">
        <w:r w:rsidR="003A3213" w:rsidRPr="00B61FBE">
          <w:rPr>
            <w:rPrChange w:id="2333" w:author="arkat" w:date="2017-10-02T08:50:00Z">
              <w:rPr>
                <w:rFonts w:asciiTheme="majorHAnsi" w:hAnsiTheme="majorHAnsi" w:cstheme="majorHAnsi"/>
                <w:color w:val="231F20"/>
                <w:szCs w:val="24"/>
              </w:rPr>
            </w:rPrChange>
          </w:rPr>
          <w:t>bisa berupa pabrik, bangunan, atau kantor atau tempat kerja</w:t>
        </w:r>
      </w:ins>
    </w:p>
    <w:p w14:paraId="6863E70A" w14:textId="1F75E128" w:rsidR="00E116C1" w:rsidRPr="00B61FBE" w:rsidRDefault="00E116C1">
      <w:pPr>
        <w:pStyle w:val="ListParagraph"/>
        <w:numPr>
          <w:ilvl w:val="0"/>
          <w:numId w:val="118"/>
        </w:numPr>
        <w:ind w:left="270" w:hanging="270"/>
        <w:rPr>
          <w:ins w:id="2334" w:author="arkat" w:date="2017-09-29T07:02:00Z"/>
          <w:rPrChange w:id="2335" w:author="arkat" w:date="2017-10-02T08:50:00Z">
            <w:rPr>
              <w:ins w:id="2336" w:author="arkat" w:date="2017-09-29T07:02:00Z"/>
            </w:rPr>
          </w:rPrChange>
        </w:rPr>
        <w:pPrChange w:id="2337" w:author="arkat" w:date="2017-10-02T08:50:00Z">
          <w:pPr>
            <w:pStyle w:val="GambarBAB2"/>
            <w:numPr>
              <w:numId w:val="67"/>
            </w:numPr>
            <w:ind w:left="360"/>
            <w:jc w:val="both"/>
          </w:pPr>
        </w:pPrChange>
      </w:pPr>
      <w:ins w:id="2338" w:author="arkat" w:date="2017-09-29T07:00:00Z">
        <w:r w:rsidRPr="00161C34">
          <w:rPr>
            <w:i/>
          </w:rPr>
          <w:t>Role</w:t>
        </w:r>
        <w:r w:rsidRPr="00161C34">
          <w:t xml:space="preserve"> menggambarkan siapa yang melakukan aktivitas.</w:t>
        </w:r>
      </w:ins>
    </w:p>
    <w:p w14:paraId="72323DB7" w14:textId="5755828F" w:rsidR="00E116C1" w:rsidRPr="00B61FBE" w:rsidRDefault="003A3213">
      <w:pPr>
        <w:pStyle w:val="ListParagraph"/>
        <w:numPr>
          <w:ilvl w:val="0"/>
          <w:numId w:val="118"/>
        </w:numPr>
        <w:ind w:left="270" w:hanging="270"/>
        <w:rPr>
          <w:ins w:id="2339" w:author="arkat" w:date="2017-09-29T07:02:00Z"/>
          <w:rPrChange w:id="2340" w:author="arkat" w:date="2017-10-02T08:50:00Z">
            <w:rPr>
              <w:ins w:id="2341" w:author="arkat" w:date="2017-09-29T07:02:00Z"/>
              <w:rFonts w:asciiTheme="majorHAnsi" w:hAnsiTheme="majorHAnsi" w:cstheme="majorHAnsi"/>
              <w:color w:val="231F20"/>
              <w:szCs w:val="24"/>
            </w:rPr>
          </w:rPrChange>
        </w:rPr>
        <w:pPrChange w:id="2342" w:author="arkat" w:date="2017-10-02T08:50:00Z">
          <w:pPr>
            <w:pStyle w:val="GambarBAB2"/>
            <w:numPr>
              <w:numId w:val="67"/>
            </w:numPr>
            <w:ind w:left="360"/>
            <w:jc w:val="both"/>
          </w:pPr>
        </w:pPrChange>
      </w:pPr>
      <w:ins w:id="2343" w:author="arkat" w:date="2017-09-29T07:04:00Z">
        <w:r w:rsidRPr="00B61FBE">
          <w:rPr>
            <w:i/>
            <w:rPrChange w:id="2344" w:author="arkat" w:date="2017-10-02T08:52:00Z">
              <w:rPr>
                <w:i/>
              </w:rPr>
            </w:rPrChange>
          </w:rPr>
          <w:t>Entity</w:t>
        </w:r>
        <w:r w:rsidRPr="00B61FBE">
          <w:rPr>
            <w:rPrChange w:id="2345" w:author="arkat" w:date="2017-10-02T08:50:00Z">
              <w:rPr/>
            </w:rPrChange>
          </w:rPr>
          <w:t xml:space="preserve"> adalah sebuah obyek di dunia nyata yang dapat diidentifikasi secara individu, pada basis data entity direpresentasikan sebagai sebuah table.</w:t>
        </w:r>
      </w:ins>
    </w:p>
    <w:p w14:paraId="6EEA2E93" w14:textId="778A17F8" w:rsidR="00E116C1" w:rsidRPr="00161C34" w:rsidRDefault="00E116C1">
      <w:pPr>
        <w:pStyle w:val="ListParagraph"/>
        <w:numPr>
          <w:ilvl w:val="0"/>
          <w:numId w:val="118"/>
        </w:numPr>
        <w:ind w:left="270" w:hanging="270"/>
        <w:rPr>
          <w:ins w:id="2346" w:author="arkat" w:date="2017-09-29T07:02:00Z"/>
        </w:rPr>
        <w:pPrChange w:id="2347" w:author="arkat" w:date="2017-10-02T08:50:00Z">
          <w:pPr>
            <w:pStyle w:val="GambarBAB2"/>
            <w:numPr>
              <w:numId w:val="67"/>
            </w:numPr>
            <w:ind w:left="360"/>
            <w:jc w:val="both"/>
          </w:pPr>
        </w:pPrChange>
      </w:pPr>
      <w:ins w:id="2348" w:author="arkat" w:date="2017-09-29T07:02:00Z">
        <w:r w:rsidRPr="00B61FBE">
          <w:rPr>
            <w:i/>
            <w:rPrChange w:id="2349" w:author="arkat" w:date="2017-10-02T08:52:00Z">
              <w:rPr/>
            </w:rPrChange>
          </w:rPr>
          <w:t>Database</w:t>
        </w:r>
        <w:r w:rsidRPr="00161C34">
          <w:t xml:space="preserve">, </w:t>
        </w:r>
      </w:ins>
      <w:ins w:id="2350" w:author="arkat" w:date="2017-09-29T07:24:00Z">
        <w:r w:rsidR="00277093" w:rsidRPr="00B61FBE">
          <w:t>sebuah proses menghasilkan atau memerlukan data untuk melanjutkan. Data ini dimodelkan dengan sebagai input atau ouput dari aktifitas.</w:t>
        </w:r>
      </w:ins>
    </w:p>
    <w:p w14:paraId="4A566193" w14:textId="1F1BBFC6" w:rsidR="00E116C1" w:rsidRPr="00B61FBE" w:rsidRDefault="00E116C1">
      <w:pPr>
        <w:pStyle w:val="ListParagraph"/>
        <w:numPr>
          <w:ilvl w:val="0"/>
          <w:numId w:val="118"/>
        </w:numPr>
        <w:ind w:left="270" w:hanging="270"/>
        <w:rPr>
          <w:ins w:id="2351" w:author="arkat" w:date="2017-09-29T07:00:00Z"/>
          <w:rPrChange w:id="2352" w:author="arkat" w:date="2017-10-02T08:50:00Z">
            <w:rPr>
              <w:ins w:id="2353" w:author="arkat" w:date="2017-09-29T07:00:00Z"/>
            </w:rPr>
          </w:rPrChange>
        </w:rPr>
        <w:pPrChange w:id="2354" w:author="arkat" w:date="2017-10-02T08:50:00Z">
          <w:pPr>
            <w:pStyle w:val="GambarBAB2"/>
            <w:numPr>
              <w:numId w:val="67"/>
            </w:numPr>
            <w:ind w:left="360"/>
            <w:jc w:val="both"/>
          </w:pPr>
        </w:pPrChange>
      </w:pPr>
      <w:ins w:id="2355" w:author="arkat" w:date="2017-09-29T07:02:00Z">
        <w:r w:rsidRPr="00B61FBE">
          <w:rPr>
            <w:i/>
            <w:rPrChange w:id="2356" w:author="arkat" w:date="2017-10-02T08:52:00Z">
              <w:rPr/>
            </w:rPrChange>
          </w:rPr>
          <w:t>Document</w:t>
        </w:r>
        <w:r w:rsidRPr="00161C34">
          <w:t xml:space="preserve">, </w:t>
        </w:r>
      </w:ins>
      <w:ins w:id="2357" w:author="arkat" w:date="2017-10-02T08:42:00Z">
        <w:r w:rsidR="0017371E" w:rsidRPr="00161C34">
          <w:t>menggambarkan dokumen input atau input yang dibutuhkan atau yang dihasilkan dar</w:t>
        </w:r>
        <w:r w:rsidR="0017371E" w:rsidRPr="00B61FBE">
          <w:rPr>
            <w:rPrChange w:id="2358" w:author="arkat" w:date="2017-10-02T08:50:00Z">
              <w:rPr/>
            </w:rPrChange>
          </w:rPr>
          <w:t>i sebuah proses.</w:t>
        </w:r>
      </w:ins>
    </w:p>
    <w:p w14:paraId="3E780F96" w14:textId="77777777" w:rsidR="00E116C1" w:rsidRPr="00B61FBE" w:rsidRDefault="00E116C1">
      <w:pPr>
        <w:pStyle w:val="ListParagraph"/>
        <w:numPr>
          <w:ilvl w:val="0"/>
          <w:numId w:val="118"/>
        </w:numPr>
        <w:ind w:left="270" w:hanging="270"/>
        <w:rPr>
          <w:ins w:id="2359" w:author="arkat" w:date="2017-09-29T07:02:00Z"/>
          <w:rPrChange w:id="2360" w:author="arkat" w:date="2017-10-02T08:50:00Z">
            <w:rPr>
              <w:ins w:id="2361" w:author="arkat" w:date="2017-09-29T07:02:00Z"/>
            </w:rPr>
          </w:rPrChange>
        </w:rPr>
        <w:pPrChange w:id="2362" w:author="arkat" w:date="2017-10-02T08:50:00Z">
          <w:pPr>
            <w:pStyle w:val="GambarBAB2"/>
            <w:numPr>
              <w:numId w:val="67"/>
            </w:numPr>
            <w:ind w:left="360"/>
            <w:jc w:val="both"/>
          </w:pPr>
        </w:pPrChange>
      </w:pPr>
      <w:ins w:id="2363" w:author="arkat" w:date="2017-09-29T07:00:00Z">
        <w:r w:rsidRPr="00B61FBE">
          <w:rPr>
            <w:i/>
            <w:rPrChange w:id="2364" w:author="arkat" w:date="2017-10-02T08:52:00Z">
              <w:rPr>
                <w:i/>
              </w:rPr>
            </w:rPrChange>
          </w:rPr>
          <w:t>IT System</w:t>
        </w:r>
        <w:r w:rsidRPr="00B61FBE">
          <w:rPr>
            <w:rPrChange w:id="2365" w:author="arkat" w:date="2017-10-02T08:50:00Z">
              <w:rPr/>
            </w:rPrChange>
          </w:rPr>
          <w:t>, sebuah aktifitas dapat dilakukan secara manual atau secara otomatis. Aktifitas yang dilakukan secara otomatis digambarkan dengan IT System.</w:t>
        </w:r>
      </w:ins>
    </w:p>
    <w:p w14:paraId="4392F4E5" w14:textId="39DE4577" w:rsidR="003A3213" w:rsidRPr="00161C34" w:rsidRDefault="003A3213">
      <w:pPr>
        <w:pStyle w:val="ListParagraph"/>
        <w:numPr>
          <w:ilvl w:val="0"/>
          <w:numId w:val="118"/>
        </w:numPr>
        <w:ind w:left="270" w:hanging="270"/>
        <w:rPr>
          <w:ins w:id="2366" w:author="arkat" w:date="2017-09-29T07:02:00Z"/>
        </w:rPr>
        <w:pPrChange w:id="2367" w:author="arkat" w:date="2017-10-02T08:50:00Z">
          <w:pPr>
            <w:pStyle w:val="GambarBAB2"/>
            <w:numPr>
              <w:numId w:val="67"/>
            </w:numPr>
            <w:ind w:left="360"/>
            <w:jc w:val="both"/>
          </w:pPr>
        </w:pPrChange>
      </w:pPr>
      <w:ins w:id="2368" w:author="arkat" w:date="2017-09-29T07:02:00Z">
        <w:r w:rsidRPr="00B61FBE">
          <w:rPr>
            <w:i/>
            <w:rPrChange w:id="2369" w:author="arkat" w:date="2017-10-02T08:52:00Z">
              <w:rPr>
                <w:i/>
              </w:rPr>
            </w:rPrChange>
          </w:rPr>
          <w:t>Product</w:t>
        </w:r>
      </w:ins>
      <w:ins w:id="2370" w:author="arkat" w:date="2017-10-02T08:41:00Z">
        <w:r w:rsidR="0017371E" w:rsidRPr="00B61FBE">
          <w:rPr>
            <w:rPrChange w:id="2371" w:author="arkat" w:date="2017-10-02T08:50:00Z">
              <w:rPr>
                <w:i/>
              </w:rPr>
            </w:rPrChange>
          </w:rPr>
          <w:t xml:space="preserve">, </w:t>
        </w:r>
      </w:ins>
      <w:ins w:id="2372" w:author="arkat" w:date="2017-10-02T08:42:00Z">
        <w:r w:rsidR="0017371E" w:rsidRPr="00161C34">
          <w:t>menggambarkan hasil dari sebuah activitiy.</w:t>
        </w:r>
      </w:ins>
    </w:p>
    <w:p w14:paraId="264E6165" w14:textId="3E188D8E" w:rsidR="003A3213" w:rsidRPr="00B61FBE" w:rsidRDefault="003A3213">
      <w:pPr>
        <w:pStyle w:val="ListParagraph"/>
        <w:numPr>
          <w:ilvl w:val="0"/>
          <w:numId w:val="118"/>
        </w:numPr>
        <w:ind w:left="270" w:hanging="270"/>
        <w:rPr>
          <w:ins w:id="2373" w:author="arkat" w:date="2017-09-29T07:00:00Z"/>
          <w:rPrChange w:id="2374" w:author="arkat" w:date="2017-10-02T08:50:00Z">
            <w:rPr>
              <w:ins w:id="2375" w:author="arkat" w:date="2017-09-29T07:00:00Z"/>
              <w:rFonts w:asciiTheme="majorHAnsi" w:hAnsiTheme="majorHAnsi" w:cstheme="majorHAnsi"/>
              <w:color w:val="231F20"/>
              <w:szCs w:val="24"/>
            </w:rPr>
          </w:rPrChange>
        </w:rPr>
        <w:pPrChange w:id="2376" w:author="arkat" w:date="2017-10-02T08:50:00Z">
          <w:pPr>
            <w:pStyle w:val="GambarBAB2"/>
            <w:numPr>
              <w:numId w:val="67"/>
            </w:numPr>
            <w:ind w:left="360"/>
            <w:jc w:val="both"/>
          </w:pPr>
        </w:pPrChange>
      </w:pPr>
      <w:ins w:id="2377" w:author="arkat" w:date="2017-09-29T07:02:00Z">
        <w:r w:rsidRPr="00B61FBE">
          <w:rPr>
            <w:i/>
          </w:rPr>
          <w:lastRenderedPageBreak/>
          <w:t>Risks</w:t>
        </w:r>
        <w:r w:rsidRPr="00161C34">
          <w:t xml:space="preserve">, digunakan untuk menganotasikan sebuah aktifitas yang mungkin memiliki akibat sangat kritis pada sebuah proses dan juga mendefinisikan tindakan pencegahan terhadap resiko tersebut. </w:t>
        </w:r>
      </w:ins>
    </w:p>
    <w:p w14:paraId="76A64AF4" w14:textId="41A1F8E4" w:rsidR="00A54029" w:rsidRPr="00B61FBE" w:rsidRDefault="00A54029">
      <w:pPr>
        <w:pStyle w:val="ListParagraph"/>
        <w:numPr>
          <w:ilvl w:val="0"/>
          <w:numId w:val="118"/>
        </w:numPr>
        <w:ind w:left="270" w:hanging="270"/>
        <w:rPr>
          <w:ins w:id="2378" w:author="arkat" w:date="2017-09-29T06:50:00Z"/>
          <w:rPrChange w:id="2379" w:author="arkat" w:date="2017-10-02T08:50:00Z">
            <w:rPr>
              <w:ins w:id="2380" w:author="arkat" w:date="2017-09-29T06:50:00Z"/>
              <w:rFonts w:asciiTheme="majorHAnsi" w:hAnsiTheme="majorHAnsi" w:cstheme="majorHAnsi"/>
              <w:bCs/>
              <w:i/>
              <w:color w:val="231F20"/>
              <w:szCs w:val="24"/>
            </w:rPr>
          </w:rPrChange>
        </w:rPr>
        <w:pPrChange w:id="2381" w:author="arkat" w:date="2017-10-02T08:50:00Z">
          <w:pPr>
            <w:pStyle w:val="BodyText"/>
            <w:spacing w:after="0"/>
            <w:ind w:firstLine="270"/>
          </w:pPr>
        </w:pPrChange>
      </w:pPr>
      <w:ins w:id="2382" w:author="arkat" w:date="2017-09-29T06:48:00Z">
        <w:r w:rsidRPr="00B61FBE">
          <w:rPr>
            <w:i/>
          </w:rPr>
          <w:t xml:space="preserve">Group of </w:t>
        </w:r>
      </w:ins>
      <w:ins w:id="2383" w:author="arkat" w:date="2017-09-29T06:53:00Z">
        <w:r w:rsidR="00E116C1" w:rsidRPr="00B61FBE">
          <w:rPr>
            <w:i/>
          </w:rPr>
          <w:t>persons</w:t>
        </w:r>
        <w:r w:rsidR="00B61FBE">
          <w:t xml:space="preserve">, </w:t>
        </w:r>
      </w:ins>
      <w:ins w:id="2384" w:author="arkat" w:date="2017-09-29T06:49:00Z">
        <w:r w:rsidR="005F5B62">
          <w:rPr>
            <w:rPrChange w:id="2385" w:author="arkat" w:date="2017-10-02T08:50:00Z">
              <w:rPr/>
            </w:rPrChange>
          </w:rPr>
          <w:t>didefinisikan sebagai 2 orang</w:t>
        </w:r>
        <w:r w:rsidRPr="00B61FBE">
          <w:rPr>
            <w:rPrChange w:id="2386" w:author="arkat" w:date="2017-10-02T08:50:00Z">
              <w:rPr>
                <w:i/>
              </w:rPr>
            </w:rPrChange>
          </w:rPr>
          <w:t xml:space="preserve"> yang memiliki 1 role.</w:t>
        </w:r>
      </w:ins>
    </w:p>
    <w:p w14:paraId="712B8528" w14:textId="6912B394" w:rsidR="00E116C1" w:rsidRPr="00277093" w:rsidRDefault="00B61FBE">
      <w:pPr>
        <w:pStyle w:val="ListParagraph"/>
        <w:numPr>
          <w:ilvl w:val="0"/>
          <w:numId w:val="118"/>
        </w:numPr>
        <w:ind w:left="270" w:hanging="270"/>
        <w:rPr>
          <w:ins w:id="2387" w:author="arkat" w:date="2017-09-29T06:59:00Z"/>
        </w:rPr>
        <w:pPrChange w:id="2388" w:author="arkat" w:date="2017-10-02T08:50:00Z">
          <w:pPr>
            <w:pStyle w:val="BodyText"/>
            <w:spacing w:after="0"/>
            <w:ind w:firstLine="270"/>
          </w:pPr>
        </w:pPrChange>
      </w:pPr>
      <w:ins w:id="2389" w:author="arkat" w:date="2017-10-02T08:52:00Z">
        <w:r>
          <w:rPr>
            <w:lang w:val="en-US"/>
          </w:rPr>
          <w:t xml:space="preserve"> </w:t>
        </w:r>
      </w:ins>
      <w:ins w:id="2390" w:author="arkat" w:date="2017-09-29T06:52:00Z">
        <w:r w:rsidR="00E116C1" w:rsidRPr="00B61FBE">
          <w:rPr>
            <w:i/>
            <w:rPrChange w:id="2391" w:author="arkat" w:date="2017-10-02T08:52:00Z">
              <w:rPr>
                <w:rFonts w:asciiTheme="majorHAnsi" w:hAnsiTheme="majorHAnsi" w:cstheme="majorHAnsi"/>
                <w:color w:val="231F20"/>
                <w:szCs w:val="24"/>
              </w:rPr>
            </w:rPrChange>
          </w:rPr>
          <w:t>Activities</w:t>
        </w:r>
        <w:r w:rsidR="00E116C1" w:rsidRPr="00B61FBE">
          <w:t>, mendeskripsikan sesuatu yang terjadi selama</w:t>
        </w:r>
      </w:ins>
      <w:ins w:id="2392" w:author="arkat" w:date="2017-09-29T06:53:00Z">
        <w:r w:rsidR="00E116C1" w:rsidRPr="00B61FBE">
          <w:t xml:space="preserve"> proses</w:t>
        </w:r>
      </w:ins>
      <w:ins w:id="2393" w:author="arkat" w:date="2017-09-29T06:54:00Z">
        <w:r w:rsidR="00E116C1" w:rsidRPr="00B61FBE">
          <w:t xml:space="preserve"> berlangsung</w:t>
        </w:r>
      </w:ins>
      <w:ins w:id="2394" w:author="arkat" w:date="2017-09-29T06:53:00Z">
        <w:r w:rsidR="00277093" w:rsidRPr="00B61FBE">
          <w:t>, yakni apa yang sebenanrya terjadi</w:t>
        </w:r>
        <w:r w:rsidR="00E116C1" w:rsidRPr="00B61FBE">
          <w:t xml:space="preserve">. </w:t>
        </w:r>
        <w:r w:rsidR="00E116C1" w:rsidRPr="005F5B62">
          <w:rPr>
            <w:i/>
            <w:rPrChange w:id="2395" w:author="arkat" w:date="2017-10-02T22:18:00Z">
              <w:rPr/>
            </w:rPrChange>
          </w:rPr>
          <w:t>Activities</w:t>
        </w:r>
        <w:r w:rsidR="00E116C1" w:rsidRPr="00B61FBE">
          <w:t xml:space="preserve"> adalah inti dari sebuah proses.</w:t>
        </w:r>
      </w:ins>
    </w:p>
    <w:p w14:paraId="2EF34E71" w14:textId="11325E2A" w:rsidR="00277093" w:rsidRPr="00134EC7" w:rsidRDefault="00277093">
      <w:pPr>
        <w:pStyle w:val="BodyText"/>
        <w:spacing w:after="0"/>
        <w:ind w:firstLine="270"/>
        <w:rPr>
          <w:ins w:id="2396" w:author="arkat" w:date="2017-09-28T14:06:00Z"/>
          <w:lang w:val="en-US"/>
          <w:rPrChange w:id="2397" w:author="arkat" w:date="2017-09-29T07:34:00Z">
            <w:rPr>
              <w:ins w:id="2398" w:author="arkat" w:date="2017-09-28T14:06:00Z"/>
            </w:rPr>
          </w:rPrChange>
        </w:rPr>
      </w:pPr>
      <w:ins w:id="2399" w:author="arkat" w:date="2017-09-29T07:30:00Z">
        <w:r w:rsidRPr="00277093">
          <w:rPr>
            <w:lang w:val="en-US"/>
            <w:rPrChange w:id="2400" w:author="arkat" w:date="2017-09-29T07:31:00Z">
              <w:rPr/>
            </w:rPrChange>
          </w:rPr>
          <w:t xml:space="preserve">Sedangkan </w:t>
        </w:r>
        <w:r>
          <w:rPr>
            <w:lang w:val="en-US"/>
          </w:rPr>
          <w:t xml:space="preserve">perluasan notasi EPC yang digunakan oleh </w:t>
        </w:r>
        <w:r>
          <w:rPr>
            <w:lang w:val="en-US"/>
          </w:rPr>
          <w:fldChar w:fldCharType="begin" w:fldLock="1"/>
        </w:r>
        <w:r>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instrText>
        </w:r>
        <w:r>
          <w:rPr>
            <w:lang w:val="en-US"/>
          </w:rPr>
          <w:fldChar w:fldCharType="separate"/>
        </w:r>
        <w:r w:rsidRPr="00DC4822">
          <w:rPr>
            <w:noProof/>
            <w:lang w:val="en-US"/>
          </w:rPr>
          <w:t xml:space="preserve">Decker &amp; Tscheschner </w:t>
        </w:r>
        <w:r>
          <w:rPr>
            <w:noProof/>
            <w:lang w:val="en-US"/>
          </w:rPr>
          <w:t>(</w:t>
        </w:r>
        <w:r w:rsidRPr="00DC4822">
          <w:rPr>
            <w:noProof/>
            <w:lang w:val="en-US"/>
          </w:rPr>
          <w:t>2009)</w:t>
        </w:r>
        <w:r>
          <w:rPr>
            <w:lang w:val="en-US"/>
          </w:rPr>
          <w:fldChar w:fldCharType="end"/>
        </w:r>
        <w:r w:rsidRPr="00277093">
          <w:rPr>
            <w:lang w:val="en-US"/>
            <w:rPrChange w:id="2401" w:author="arkat" w:date="2017-09-29T07:31:00Z">
              <w:rPr/>
            </w:rPrChange>
          </w:rPr>
          <w:t xml:space="preserve"> pada penelitianya hanya terdiri dari 6 elemen, dan </w:t>
        </w:r>
      </w:ins>
      <w:ins w:id="2402" w:author="arkat" w:date="2017-09-29T07:31:00Z">
        <w:r>
          <w:rPr>
            <w:lang w:val="en-US"/>
          </w:rPr>
          <w:t xml:space="preserve">elemen tersebut tidak disebutkan secara jelas dari mana referensinya, </w:t>
        </w:r>
      </w:ins>
      <w:ins w:id="2403" w:author="arkat" w:date="2017-09-29T07:32:00Z">
        <w:r w:rsidR="00134EC7">
          <w:rPr>
            <w:lang w:val="en-US"/>
          </w:rPr>
          <w:t xml:space="preserve">keenam elemen tersebut adalah </w:t>
        </w:r>
        <w:r w:rsidR="00134EC7" w:rsidRPr="00134EC7">
          <w:rPr>
            <w:i/>
            <w:lang w:val="en-US"/>
            <w:rPrChange w:id="2404" w:author="arkat" w:date="2017-09-29T07:33:00Z">
              <w:rPr>
                <w:lang w:val="en-US"/>
              </w:rPr>
            </w:rPrChange>
          </w:rPr>
          <w:t>Process link</w:t>
        </w:r>
        <w:r w:rsidR="00134EC7" w:rsidRPr="00134EC7">
          <w:rPr>
            <w:lang w:val="en-US"/>
          </w:rPr>
          <w:t xml:space="preserve">, </w:t>
        </w:r>
        <w:r w:rsidR="00134EC7" w:rsidRPr="00134EC7">
          <w:rPr>
            <w:i/>
            <w:lang w:val="en-US"/>
            <w:rPrChange w:id="2405" w:author="arkat" w:date="2017-09-29T07:33:00Z">
              <w:rPr>
                <w:b/>
                <w:i/>
                <w:lang w:val="en-US"/>
              </w:rPr>
            </w:rPrChange>
          </w:rPr>
          <w:t xml:space="preserve">Organizational Unit, </w:t>
        </w:r>
        <w:r w:rsidR="00134EC7">
          <w:rPr>
            <w:i/>
            <w:lang w:val="en-US"/>
          </w:rPr>
          <w:t>Position, System, D</w:t>
        </w:r>
        <w:r w:rsidR="00134EC7" w:rsidRPr="00134EC7">
          <w:rPr>
            <w:i/>
            <w:lang w:val="en-US"/>
            <w:rPrChange w:id="2406" w:author="arkat" w:date="2017-09-29T07:33:00Z">
              <w:rPr>
                <w:b/>
                <w:i/>
                <w:lang w:val="en-US"/>
              </w:rPr>
            </w:rPrChange>
          </w:rPr>
          <w:t xml:space="preserve">ata </w:t>
        </w:r>
      </w:ins>
      <w:ins w:id="2407" w:author="arkat" w:date="2017-09-29T07:33:00Z">
        <w:r w:rsidR="00134EC7">
          <w:rPr>
            <w:lang w:val="en-US"/>
          </w:rPr>
          <w:t xml:space="preserve">dan </w:t>
        </w:r>
        <w:r w:rsidR="00134EC7" w:rsidRPr="00134EC7">
          <w:rPr>
            <w:i/>
            <w:lang w:val="en-US"/>
            <w:rPrChange w:id="2408" w:author="arkat" w:date="2017-09-29T07:33:00Z">
              <w:rPr>
                <w:lang w:val="en-US"/>
              </w:rPr>
            </w:rPrChange>
          </w:rPr>
          <w:t>Relation</w:t>
        </w:r>
        <w:r w:rsidR="00134EC7">
          <w:rPr>
            <w:b/>
            <w:lang w:val="en-US"/>
          </w:rPr>
          <w:t>.</w:t>
        </w:r>
      </w:ins>
      <w:ins w:id="2409" w:author="arkat" w:date="2017-09-29T07:34:00Z">
        <w:r w:rsidR="00134EC7">
          <w:rPr>
            <w:b/>
            <w:lang w:val="en-US"/>
          </w:rPr>
          <w:t xml:space="preserve"> </w:t>
        </w:r>
        <w:r w:rsidR="00134EC7">
          <w:rPr>
            <w:lang w:val="en-US"/>
          </w:rPr>
          <w:t>Symbol dari masing-masing elemen tersebut secara jel</w:t>
        </w:r>
        <w:r w:rsidR="00704B5D">
          <w:rPr>
            <w:lang w:val="en-US"/>
          </w:rPr>
          <w:t>as dapat dilihat pada gambar 2.6</w:t>
        </w:r>
        <w:r w:rsidR="00134EC7">
          <w:rPr>
            <w:lang w:val="en-US"/>
          </w:rPr>
          <w:t>, sedangkan definisi dari masing-masing elemen adalah sebagai berikut:</w:t>
        </w:r>
      </w:ins>
    </w:p>
    <w:p w14:paraId="3A00BFEA" w14:textId="4320ED89" w:rsidR="00134EC7" w:rsidRPr="00134EC7" w:rsidRDefault="00134EC7">
      <w:pPr>
        <w:pStyle w:val="BodyText"/>
        <w:numPr>
          <w:ilvl w:val="0"/>
          <w:numId w:val="70"/>
        </w:numPr>
        <w:spacing w:after="0"/>
        <w:ind w:left="360"/>
        <w:rPr>
          <w:ins w:id="2410" w:author="arkat" w:date="2017-09-29T07:35:00Z"/>
          <w:i/>
          <w:lang w:val="en-US"/>
          <w:rPrChange w:id="2411" w:author="arkat" w:date="2017-09-29T07:38:00Z">
            <w:rPr>
              <w:ins w:id="2412" w:author="arkat" w:date="2017-09-29T07:35:00Z"/>
              <w:lang w:val="en-US"/>
            </w:rPr>
          </w:rPrChange>
        </w:rPr>
        <w:pPrChange w:id="2413" w:author="arkat" w:date="2017-09-29T07:35:00Z">
          <w:pPr>
            <w:pStyle w:val="BodyText"/>
            <w:spacing w:after="0"/>
            <w:ind w:firstLine="270"/>
          </w:pPr>
        </w:pPrChange>
      </w:pPr>
      <w:ins w:id="2414" w:author="arkat" w:date="2017-09-28T15:12:00Z">
        <w:r>
          <w:rPr>
            <w:i/>
            <w:lang w:val="en-US"/>
          </w:rPr>
          <w:t>Process Link</w:t>
        </w:r>
      </w:ins>
      <w:ins w:id="2415" w:author="arkat" w:date="2017-09-29T07:42:00Z">
        <w:r>
          <w:rPr>
            <w:i/>
            <w:lang w:val="en-US"/>
          </w:rPr>
          <w:t xml:space="preserve">, </w:t>
        </w:r>
        <w:r w:rsidR="00CC4A2A">
          <w:rPr>
            <w:lang w:val="en-US"/>
          </w:rPr>
          <w:t>Elemen yang digunakan untuk membagi sebuah proses menjadi sub proses</w:t>
        </w:r>
      </w:ins>
      <w:ins w:id="2416" w:author="arkat" w:date="2017-09-29T07:43:00Z">
        <w:r w:rsidR="00CC4A2A">
          <w:rPr>
            <w:lang w:val="en-US"/>
          </w:rPr>
          <w:t xml:space="preserve"> atau merujuk pada proses berikutnya. </w:t>
        </w:r>
      </w:ins>
      <w:ins w:id="2417" w:author="arkat" w:date="2017-09-29T07:46:00Z">
        <w:r w:rsidR="00CC4A2A">
          <w:rPr>
            <w:lang w:val="en-US"/>
          </w:rPr>
          <w:t xml:space="preserve">Dengan kata lain, </w:t>
        </w:r>
        <w:r w:rsidR="00CC4A2A">
          <w:rPr>
            <w:i/>
            <w:lang w:val="en-US"/>
          </w:rPr>
          <w:t xml:space="preserve">process link </w:t>
        </w:r>
        <w:r w:rsidR="00CC4A2A">
          <w:rPr>
            <w:lang w:val="en-US"/>
          </w:rPr>
          <w:t>dapat digunakan untuk menspesifikkan proses atau menghubungkan ke proses berikutnya.</w:t>
        </w:r>
      </w:ins>
    </w:p>
    <w:p w14:paraId="7CABEA90" w14:textId="5B55893D" w:rsidR="00134EC7" w:rsidRDefault="002714BA">
      <w:pPr>
        <w:pStyle w:val="BodyText"/>
        <w:numPr>
          <w:ilvl w:val="0"/>
          <w:numId w:val="70"/>
        </w:numPr>
        <w:spacing w:after="0"/>
        <w:ind w:left="360"/>
        <w:rPr>
          <w:ins w:id="2418" w:author="arkat" w:date="2017-09-28T15:12:00Z"/>
          <w:lang w:val="en-US"/>
        </w:rPr>
        <w:pPrChange w:id="2419" w:author="arkat" w:date="2017-09-29T07:35:00Z">
          <w:pPr>
            <w:pStyle w:val="BodyText"/>
            <w:spacing w:after="0"/>
            <w:ind w:firstLine="270"/>
          </w:pPr>
        </w:pPrChange>
      </w:pPr>
      <w:ins w:id="2420" w:author="arkat" w:date="2017-09-28T15:12:00Z">
        <w:r w:rsidRPr="00134EC7">
          <w:rPr>
            <w:i/>
            <w:lang w:val="en-US"/>
            <w:rPrChange w:id="2421" w:author="arkat" w:date="2017-09-29T07:38:00Z">
              <w:rPr>
                <w:b/>
                <w:i/>
                <w:lang w:val="en-US"/>
              </w:rPr>
            </w:rPrChange>
          </w:rPr>
          <w:t>Organizational Unit</w:t>
        </w:r>
        <w:r w:rsidR="00134EC7">
          <w:rPr>
            <w:i/>
            <w:lang w:val="en-US"/>
          </w:rPr>
          <w:t xml:space="preserve">, </w:t>
        </w:r>
        <w:r w:rsidR="00766837">
          <w:rPr>
            <w:lang w:val="en-US"/>
          </w:rPr>
          <w:t xml:space="preserve">didefinisikan sebagai </w:t>
        </w:r>
      </w:ins>
      <w:ins w:id="2422" w:author="arkat" w:date="2017-10-02T22:20:00Z">
        <w:r w:rsidR="00766837">
          <w:rPr>
            <w:lang w:val="en-US"/>
          </w:rPr>
          <w:t>structural di</w:t>
        </w:r>
      </w:ins>
      <w:ins w:id="2423" w:author="arkat" w:date="2017-09-28T15:12:00Z">
        <w:r w:rsidR="00134EC7">
          <w:rPr>
            <w:lang w:val="en-US"/>
          </w:rPr>
          <w:t xml:space="preserve"> dalam perusahaan</w:t>
        </w:r>
      </w:ins>
      <w:ins w:id="2424" w:author="arkat" w:date="2017-10-02T22:20:00Z">
        <w:r w:rsidR="00766837">
          <w:rPr>
            <w:lang w:val="en-US"/>
          </w:rPr>
          <w:t>.</w:t>
        </w:r>
      </w:ins>
    </w:p>
    <w:p w14:paraId="7AFB136D" w14:textId="6D1DEE67" w:rsidR="00134EC7" w:rsidRDefault="002714BA">
      <w:pPr>
        <w:pStyle w:val="BodyText"/>
        <w:numPr>
          <w:ilvl w:val="0"/>
          <w:numId w:val="70"/>
        </w:numPr>
        <w:spacing w:after="0"/>
        <w:ind w:left="360"/>
        <w:rPr>
          <w:ins w:id="2425" w:author="arkat" w:date="2017-09-29T07:35:00Z"/>
          <w:lang w:val="en-US"/>
        </w:rPr>
        <w:pPrChange w:id="2426" w:author="arkat" w:date="2017-09-29T07:35:00Z">
          <w:pPr>
            <w:pStyle w:val="BodyText"/>
            <w:spacing w:after="0"/>
            <w:ind w:firstLine="270"/>
          </w:pPr>
        </w:pPrChange>
      </w:pPr>
      <w:ins w:id="2427" w:author="arkat" w:date="2017-09-28T15:12:00Z">
        <w:r w:rsidRPr="00134EC7">
          <w:rPr>
            <w:i/>
            <w:lang w:val="en-US"/>
            <w:rPrChange w:id="2428" w:author="arkat" w:date="2017-09-29T07:38:00Z">
              <w:rPr>
                <w:b/>
                <w:i/>
                <w:lang w:val="en-US"/>
              </w:rPr>
            </w:rPrChange>
          </w:rPr>
          <w:t>Position</w:t>
        </w:r>
        <w:r w:rsidR="00134EC7">
          <w:rPr>
            <w:b/>
            <w:i/>
            <w:lang w:val="en-US"/>
          </w:rPr>
          <w:t>,</w:t>
        </w:r>
        <w:r>
          <w:rPr>
            <w:b/>
            <w:i/>
            <w:lang w:val="en-US"/>
          </w:rPr>
          <w:t xml:space="preserve"> </w:t>
        </w:r>
        <w:r>
          <w:rPr>
            <w:lang w:val="en-US"/>
          </w:rPr>
          <w:t xml:space="preserve">ditentukan sebagai peran spesifik yang terjadi dalam proses. </w:t>
        </w:r>
      </w:ins>
    </w:p>
    <w:p w14:paraId="6915F0BB" w14:textId="49E05F1A" w:rsidR="00134EC7" w:rsidRDefault="002714BA">
      <w:pPr>
        <w:pStyle w:val="BodyText"/>
        <w:numPr>
          <w:ilvl w:val="0"/>
          <w:numId w:val="70"/>
        </w:numPr>
        <w:spacing w:after="0"/>
        <w:ind w:left="360"/>
        <w:rPr>
          <w:ins w:id="2429" w:author="arkat" w:date="2017-09-29T07:35:00Z"/>
          <w:lang w:val="en-US"/>
        </w:rPr>
        <w:pPrChange w:id="2430" w:author="arkat" w:date="2017-09-29T07:35:00Z">
          <w:pPr>
            <w:pStyle w:val="BodyText"/>
            <w:spacing w:after="0"/>
            <w:ind w:firstLine="270"/>
          </w:pPr>
        </w:pPrChange>
      </w:pPr>
      <w:ins w:id="2431" w:author="arkat" w:date="2017-09-28T15:12:00Z">
        <w:r w:rsidRPr="00134EC7">
          <w:rPr>
            <w:i/>
            <w:lang w:val="en-US"/>
            <w:rPrChange w:id="2432" w:author="arkat" w:date="2017-09-29T07:38:00Z">
              <w:rPr>
                <w:b/>
                <w:i/>
                <w:lang w:val="en-US"/>
              </w:rPr>
            </w:rPrChange>
          </w:rPr>
          <w:t>System</w:t>
        </w:r>
        <w:r w:rsidR="00134EC7">
          <w:rPr>
            <w:b/>
            <w:i/>
            <w:lang w:val="en-US"/>
          </w:rPr>
          <w:t xml:space="preserve">, </w:t>
        </w:r>
        <w:r>
          <w:rPr>
            <w:lang w:val="en-US"/>
          </w:rPr>
          <w:t>Sistem digunakan untuk fungsi tertentu. Artiny</w:t>
        </w:r>
        <w:r w:rsidR="00766837">
          <w:rPr>
            <w:lang w:val="en-US"/>
          </w:rPr>
          <w:t>a, pengguna harus menggunakan si</w:t>
        </w:r>
        <w:r>
          <w:rPr>
            <w:lang w:val="en-US"/>
          </w:rPr>
          <w:t xml:space="preserve">stem ini untuk memenuhi suatu fungsi agar mendapatkan </w:t>
        </w:r>
        <w:r w:rsidRPr="00766837">
          <w:rPr>
            <w:i/>
            <w:lang w:val="en-US"/>
            <w:rPrChange w:id="2433" w:author="arkat" w:date="2017-10-02T22:20:00Z">
              <w:rPr>
                <w:lang w:val="en-US"/>
              </w:rPr>
            </w:rPrChange>
          </w:rPr>
          <w:t>output</w:t>
        </w:r>
        <w:r>
          <w:rPr>
            <w:lang w:val="en-US"/>
          </w:rPr>
          <w:t xml:space="preserve"> yang ditentukan.  </w:t>
        </w:r>
      </w:ins>
    </w:p>
    <w:p w14:paraId="7EB98B19" w14:textId="781D8509" w:rsidR="002714BA" w:rsidRDefault="002714BA">
      <w:pPr>
        <w:pStyle w:val="BodyText"/>
        <w:numPr>
          <w:ilvl w:val="0"/>
          <w:numId w:val="70"/>
        </w:numPr>
        <w:spacing w:after="0"/>
        <w:ind w:left="360"/>
        <w:rPr>
          <w:ins w:id="2434" w:author="arkat" w:date="2017-09-28T09:14:00Z"/>
          <w:lang w:val="en-US"/>
        </w:rPr>
        <w:pPrChange w:id="2435" w:author="arkat" w:date="2017-09-29T07:35:00Z">
          <w:pPr>
            <w:pStyle w:val="BodyText"/>
            <w:spacing w:after="0"/>
            <w:ind w:firstLine="270"/>
          </w:pPr>
        </w:pPrChange>
      </w:pPr>
      <w:ins w:id="2436" w:author="arkat" w:date="2017-09-28T15:12:00Z">
        <w:r w:rsidRPr="00766837">
          <w:rPr>
            <w:i/>
            <w:lang w:val="en-US"/>
            <w:rPrChange w:id="2437" w:author="arkat" w:date="2017-10-02T22:19:00Z">
              <w:rPr>
                <w:b/>
                <w:i/>
                <w:lang w:val="en-US"/>
              </w:rPr>
            </w:rPrChange>
          </w:rPr>
          <w:t>Data</w:t>
        </w:r>
        <w:r w:rsidR="00766837">
          <w:rPr>
            <w:b/>
            <w:i/>
            <w:lang w:val="en-US"/>
          </w:rPr>
          <w:t xml:space="preserve">, </w:t>
        </w:r>
        <w:r w:rsidRPr="00E84E58">
          <w:rPr>
            <w:lang w:val="en-US"/>
          </w:rPr>
          <w:t xml:space="preserve">Dalam EPC sebuah fungsi dapat memanipulasi, membaca, atau menulis akses ke data atau infomasi (tergantung pada arah relasi). </w:t>
        </w:r>
        <w:r>
          <w:rPr>
            <w:lang w:val="en-US"/>
          </w:rPr>
          <w:t>Hal i</w:t>
        </w:r>
        <w:r w:rsidRPr="00E84E58">
          <w:rPr>
            <w:lang w:val="en-US"/>
          </w:rPr>
          <w:t>ni bisa memiliki pengaruh implisit dari arus proses. Jika misalnya informasinya tidak tersedia maka alur</w:t>
        </w:r>
        <w:r>
          <w:rPr>
            <w:lang w:val="en-US"/>
          </w:rPr>
          <w:t xml:space="preserve"> prosesnya Akan ditunggu</w:t>
        </w:r>
        <w:r w:rsidRPr="00E84E58">
          <w:rPr>
            <w:lang w:val="en-US"/>
          </w:rPr>
          <w:t xml:space="preserve"> aksesnya.</w:t>
        </w:r>
      </w:ins>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38" w:author="arkat" w:date="2017-09-28T16:08: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56"/>
        <w:gridCol w:w="2358"/>
        <w:gridCol w:w="335"/>
        <w:gridCol w:w="2545"/>
        <w:gridCol w:w="1545"/>
        <w:tblGridChange w:id="2439">
          <w:tblGrid>
            <w:gridCol w:w="222"/>
            <w:gridCol w:w="2106"/>
            <w:gridCol w:w="222"/>
            <w:gridCol w:w="1686"/>
            <w:gridCol w:w="1024"/>
          </w:tblGrid>
        </w:tblGridChange>
      </w:tblGrid>
      <w:tr w:rsidR="005019E0" w14:paraId="65338B5E" w14:textId="77777777" w:rsidTr="00A6208A">
        <w:trPr>
          <w:jc w:val="center"/>
          <w:ins w:id="2440" w:author="arkat" w:date="2017-09-28T14:51:00Z"/>
          <w:trPrChange w:id="2441" w:author="arkat" w:date="2017-09-28T16:08:00Z">
            <w:trPr>
              <w:jc w:val="center"/>
            </w:trPr>
          </w:trPrChange>
        </w:trPr>
        <w:tc>
          <w:tcPr>
            <w:tcW w:w="728" w:type="pct"/>
            <w:tcPrChange w:id="2442" w:author="arkat" w:date="2017-09-28T16:08:00Z">
              <w:tcPr>
                <w:tcW w:w="0" w:type="auto"/>
              </w:tcPr>
            </w:tcPrChange>
          </w:tcPr>
          <w:p w14:paraId="1D44EAC7" w14:textId="603DE783" w:rsidR="00E31470" w:rsidRDefault="005019E0" w:rsidP="00686631">
            <w:pPr>
              <w:pStyle w:val="BodyText"/>
              <w:spacing w:after="0"/>
              <w:rPr>
                <w:ins w:id="2443" w:author="arkat" w:date="2017-09-28T14:51:00Z"/>
                <w:lang w:val="en-US"/>
              </w:rPr>
            </w:pPr>
            <w:r>
              <w:rPr>
                <w:noProof/>
                <w:lang w:val="en-US"/>
              </w:rPr>
              <mc:AlternateContent>
                <mc:Choice Requires="wpg">
                  <w:drawing>
                    <wp:anchor distT="0" distB="0" distL="114300" distR="114300" simplePos="0" relativeHeight="251704832" behindDoc="0" locked="0" layoutInCell="1" allowOverlap="1" wp14:anchorId="02AC2C87" wp14:editId="79444B7A">
                      <wp:simplePos x="0" y="0"/>
                      <wp:positionH relativeFrom="column">
                        <wp:posOffset>-540</wp:posOffset>
                      </wp:positionH>
                      <wp:positionV relativeFrom="paragraph">
                        <wp:posOffset>85320</wp:posOffset>
                      </wp:positionV>
                      <wp:extent cx="622570" cy="369205"/>
                      <wp:effectExtent l="0" t="0" r="25400" b="12065"/>
                      <wp:wrapNone/>
                      <wp:docPr id="203" name="Group 203"/>
                      <wp:cNvGraphicFramePr/>
                      <a:graphic xmlns:a="http://schemas.openxmlformats.org/drawingml/2006/main">
                        <a:graphicData uri="http://schemas.microsoft.com/office/word/2010/wordprocessingGroup">
                          <wpg:wgp>
                            <wpg:cNvGrpSpPr/>
                            <wpg:grpSpPr>
                              <a:xfrm>
                                <a:off x="0" y="0"/>
                                <a:ext cx="622570" cy="369205"/>
                                <a:chOff x="0" y="0"/>
                                <a:chExt cx="1295914" cy="661481"/>
                              </a:xfrm>
                            </wpg:grpSpPr>
                            <wps:wsp>
                              <wps:cNvPr id="201" name="Pentagon 201"/>
                              <wps:cNvSpPr/>
                              <wps:spPr>
                                <a:xfrm>
                                  <a:off x="165371" y="48639"/>
                                  <a:ext cx="1130543" cy="612842"/>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0" y="0"/>
                                  <a:ext cx="1030862" cy="5447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24B90" id="Group 203" o:spid="_x0000_s1026" style="position:absolute;margin-left:-.05pt;margin-top:6.7pt;width:49pt;height:29.05pt;z-index:251704832;mso-width-relative:margin;mso-height-relative:margin" coordsize="12959,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1" o:spid="_x0000_s1027" type="#_x0000_t15" style="position:absolute;left:1653;top:486;width:11306;height:6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xK8IA&#10;AADcAAAADwAAAGRycy9kb3ducmV2LnhtbESPQYvCMBSE7wv+h/AEb2uiB1mqUURQ9iToLqzH1+bZ&#10;ljYvJcna6q83wsIeh5n5hlltBtuKG/lQO9YwmyoQxIUzNZcavr/27x8gQkQ22DomDXcKsFmP3laY&#10;GdfziW7nWIoE4ZChhirGLpMyFBVZDFPXESfv6rzFmKQvpfHYJ7ht5VyphbRYc1qosKNdRUVz/rUa&#10;wuNyyOUxUuu5V/3PosnzY6P1ZDxslyAiDfE//Nf+NBrmagavM+k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bErwgAAANwAAAAPAAAAAAAAAAAAAAAAAJgCAABkcnMvZG93&#10;bnJldi54bWxQSwUGAAAAAAQABAD1AAAAhwMAAAAA&#10;" adj="15746" fillcolor="white [3201]" strokecolor="black [3200]" strokeweight="2pt"/>
                      <v:rect id="Rectangle 202" o:spid="_x0000_s1028" style="position:absolute;width:10308;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group>
                  </w:pict>
                </mc:Fallback>
              </mc:AlternateContent>
            </w:r>
          </w:p>
        </w:tc>
        <w:tc>
          <w:tcPr>
            <w:tcW w:w="1485" w:type="pct"/>
            <w:vAlign w:val="center"/>
            <w:tcPrChange w:id="2444" w:author="arkat" w:date="2017-09-28T16:08:00Z">
              <w:tcPr>
                <w:tcW w:w="0" w:type="auto"/>
                <w:vAlign w:val="center"/>
              </w:tcPr>
            </w:tcPrChange>
          </w:tcPr>
          <w:p w14:paraId="77EF9CAC" w14:textId="68D36C7B" w:rsidR="00E31470" w:rsidRDefault="005019E0" w:rsidP="00686631">
            <w:pPr>
              <w:pStyle w:val="BodyText"/>
              <w:spacing w:after="0"/>
              <w:rPr>
                <w:ins w:id="2445" w:author="arkat" w:date="2017-09-28T14:51:00Z"/>
                <w:lang w:val="en-US"/>
              </w:rPr>
            </w:pPr>
            <w:ins w:id="2446" w:author="arkat" w:date="2017-09-28T14:51:00Z">
              <w:r>
                <w:rPr>
                  <w:lang w:val="en-US"/>
                </w:rPr>
                <w:t>Process Link</w:t>
              </w:r>
            </w:ins>
          </w:p>
        </w:tc>
        <w:tc>
          <w:tcPr>
            <w:tcW w:w="211" w:type="pct"/>
            <w:vAlign w:val="center"/>
            <w:tcPrChange w:id="2447" w:author="arkat" w:date="2017-09-28T16:08:00Z">
              <w:tcPr>
                <w:tcW w:w="0" w:type="auto"/>
                <w:vAlign w:val="center"/>
              </w:tcPr>
            </w:tcPrChange>
          </w:tcPr>
          <w:p w14:paraId="3E5A5E28" w14:textId="715F1339" w:rsidR="00E31470" w:rsidRDefault="00E31470" w:rsidP="00686631">
            <w:pPr>
              <w:pStyle w:val="BodyText"/>
              <w:spacing w:after="0"/>
              <w:rPr>
                <w:ins w:id="2448" w:author="arkat" w:date="2017-09-28T14:51:00Z"/>
                <w:lang w:val="en-US"/>
              </w:rPr>
            </w:pPr>
          </w:p>
        </w:tc>
        <w:tc>
          <w:tcPr>
            <w:tcW w:w="1603" w:type="pct"/>
            <w:vAlign w:val="center"/>
            <w:tcPrChange w:id="2449" w:author="arkat" w:date="2017-09-28T16:08:00Z">
              <w:tcPr>
                <w:tcW w:w="0" w:type="auto"/>
                <w:vAlign w:val="center"/>
              </w:tcPr>
            </w:tcPrChange>
          </w:tcPr>
          <w:p w14:paraId="59028FCA" w14:textId="378D3F07" w:rsidR="005019E0" w:rsidRDefault="005019E0" w:rsidP="00686631">
            <w:pPr>
              <w:pStyle w:val="BodyText"/>
              <w:spacing w:after="0"/>
              <w:rPr>
                <w:ins w:id="2450" w:author="arkat" w:date="2017-09-28T15:01:00Z"/>
                <w:lang w:val="en-US"/>
              </w:rPr>
            </w:pPr>
            <w:r>
              <w:rPr>
                <w:noProof/>
                <w:lang w:val="en-US"/>
              </w:rPr>
              <mc:AlternateContent>
                <mc:Choice Requires="wpg">
                  <w:drawing>
                    <wp:anchor distT="0" distB="0" distL="114300" distR="114300" simplePos="0" relativeHeight="251722240" behindDoc="0" locked="0" layoutInCell="1" allowOverlap="1" wp14:anchorId="531EC1EA" wp14:editId="4C107A43">
                      <wp:simplePos x="0" y="0"/>
                      <wp:positionH relativeFrom="column">
                        <wp:posOffset>95250</wp:posOffset>
                      </wp:positionH>
                      <wp:positionV relativeFrom="paragraph">
                        <wp:posOffset>104775</wp:posOffset>
                      </wp:positionV>
                      <wp:extent cx="671195" cy="398780"/>
                      <wp:effectExtent l="0" t="19050" r="14605" b="96520"/>
                      <wp:wrapNone/>
                      <wp:docPr id="206" name="Group 206"/>
                      <wp:cNvGraphicFramePr/>
                      <a:graphic xmlns:a="http://schemas.openxmlformats.org/drawingml/2006/main">
                        <a:graphicData uri="http://schemas.microsoft.com/office/word/2010/wordprocessingGroup">
                          <wpg:wgp>
                            <wpg:cNvGrpSpPr/>
                            <wpg:grpSpPr>
                              <a:xfrm>
                                <a:off x="0" y="0"/>
                                <a:ext cx="671209" cy="398834"/>
                                <a:chOff x="0" y="0"/>
                                <a:chExt cx="962066" cy="525293"/>
                              </a:xfrm>
                            </wpg:grpSpPr>
                            <wps:wsp>
                              <wps:cNvPr id="204" name="Rectangle 204"/>
                              <wps:cNvSpPr/>
                              <wps:spPr>
                                <a:xfrm>
                                  <a:off x="0" y="0"/>
                                  <a:ext cx="962066" cy="525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Connector 205"/>
                              <wps:cNvCnPr/>
                              <wps:spPr>
                                <a:xfrm>
                                  <a:off x="184826" y="0"/>
                                  <a:ext cx="0" cy="52514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2DBF68" id="Group 206" o:spid="_x0000_s1026" style="position:absolute;margin-left:7.5pt;margin-top:8.25pt;width:52.85pt;height:31.4pt;z-index:251722240;mso-width-relative:margin;mso-height-relative:margin" coordsize="9620,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">
                      <v:rect id="Rectangle 204" o:spid="_x0000_s1027" style="position:absolute;width:9620;height:5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line id="Straight Connector 205" o:spid="_x0000_s1028" style="position:absolute;visibility:visible;mso-wrap-style:square" from="1848,0" to="1848,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qOAsQAAADcAAAADwAAAGRycy9kb3ducmV2LnhtbESP0WoCMRRE3wv9h3ALvmnWBYvdGqUI&#10;ihZB3fYDbje3u6GbmyWJuv69EYQ+DjNzhpktetuKM/lgHCsYjzIQxJXThmsF31+r4RREiMgaW8ek&#10;4EoBFvPnpxkW2l34SOcy1iJBOBSooImxK6QMVUMWw8h1xMn7dd5iTNLXUnu8JLhtZZ5lr9Ki4bTQ&#10;YEfLhqq/8mQVmJ9j+5lvtntvyrfxNE7Wu+UhV2rw0n+8g4jUx//wo73RCvJsAvcz6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o4CxAAAANwAAAAPAAAAAAAAAAAA&#10;AAAAAKECAABkcnMvZG93bnJldi54bWxQSwUGAAAAAAQABAD5AAAAkgMAAAAA&#10;" strokecolor="black [3200]" strokeweight="2pt">
                        <v:shadow on="t" color="black" opacity="24903f" origin=",.5" offset="0,.55556mm"/>
                      </v:line>
                    </v:group>
                  </w:pict>
                </mc:Fallback>
              </mc:AlternateContent>
            </w:r>
          </w:p>
          <w:p w14:paraId="52532687" w14:textId="77777777" w:rsidR="005019E0" w:rsidRDefault="005019E0" w:rsidP="00686631">
            <w:pPr>
              <w:pStyle w:val="BodyText"/>
              <w:spacing w:after="0"/>
              <w:rPr>
                <w:ins w:id="2451" w:author="arkat" w:date="2017-09-28T15:01:00Z"/>
                <w:lang w:val="en-US"/>
              </w:rPr>
            </w:pPr>
          </w:p>
          <w:p w14:paraId="2BDAFF1F" w14:textId="15A12733" w:rsidR="005019E0" w:rsidRDefault="005019E0" w:rsidP="00686631">
            <w:pPr>
              <w:pStyle w:val="BodyText"/>
              <w:spacing w:after="0"/>
              <w:rPr>
                <w:ins w:id="2452" w:author="arkat" w:date="2017-09-28T14:51:00Z"/>
                <w:lang w:val="en-US"/>
              </w:rPr>
            </w:pPr>
          </w:p>
        </w:tc>
        <w:tc>
          <w:tcPr>
            <w:tcW w:w="973" w:type="pct"/>
            <w:vAlign w:val="center"/>
            <w:tcPrChange w:id="2453" w:author="arkat" w:date="2017-09-28T16:08:00Z">
              <w:tcPr>
                <w:tcW w:w="0" w:type="auto"/>
                <w:vAlign w:val="center"/>
              </w:tcPr>
            </w:tcPrChange>
          </w:tcPr>
          <w:p w14:paraId="0B7A12E5" w14:textId="4834DEC2" w:rsidR="00E31470" w:rsidRDefault="005019E0" w:rsidP="00686631">
            <w:pPr>
              <w:pStyle w:val="BodyText"/>
              <w:spacing w:after="0"/>
              <w:rPr>
                <w:ins w:id="2454" w:author="arkat" w:date="2017-09-28T14:51:00Z"/>
                <w:lang w:val="en-US"/>
              </w:rPr>
            </w:pPr>
            <w:ins w:id="2455" w:author="arkat" w:date="2017-09-28T14:51:00Z">
              <w:r>
                <w:rPr>
                  <w:lang w:val="en-US"/>
                </w:rPr>
                <w:t>Positon</w:t>
              </w:r>
            </w:ins>
          </w:p>
        </w:tc>
      </w:tr>
      <w:tr w:rsidR="005019E0" w14:paraId="2D0CE026" w14:textId="77777777" w:rsidTr="00A6208A">
        <w:trPr>
          <w:trHeight w:val="973"/>
          <w:jc w:val="center"/>
          <w:ins w:id="2456" w:author="arkat" w:date="2017-09-28T14:51:00Z"/>
          <w:trPrChange w:id="2457" w:author="arkat" w:date="2017-09-28T16:08:00Z">
            <w:trPr>
              <w:jc w:val="center"/>
            </w:trPr>
          </w:trPrChange>
        </w:trPr>
        <w:tc>
          <w:tcPr>
            <w:tcW w:w="728" w:type="pct"/>
            <w:tcPrChange w:id="2458" w:author="arkat" w:date="2017-09-28T16:08:00Z">
              <w:tcPr>
                <w:tcW w:w="0" w:type="auto"/>
              </w:tcPr>
            </w:tcPrChange>
          </w:tcPr>
          <w:p w14:paraId="05768D7D" w14:textId="695E4304" w:rsidR="00E31470" w:rsidRDefault="005019E0" w:rsidP="00686631">
            <w:pPr>
              <w:pStyle w:val="BodyText"/>
              <w:spacing w:after="0"/>
              <w:rPr>
                <w:ins w:id="2459" w:author="arkat" w:date="2017-09-28T14:51:00Z"/>
                <w:lang w:val="en-US"/>
              </w:rPr>
            </w:pPr>
            <w:ins w:id="2460" w:author="arkat" w:date="2017-09-28T14:56:00Z">
              <w:r>
                <w:rPr>
                  <w:noProof/>
                  <w:lang w:val="en-US"/>
                </w:rPr>
                <mc:AlternateContent>
                  <mc:Choice Requires="wps">
                    <w:drawing>
                      <wp:anchor distT="0" distB="0" distL="114300" distR="114300" simplePos="0" relativeHeight="251655680" behindDoc="0" locked="0" layoutInCell="1" allowOverlap="1" wp14:anchorId="76201BC6" wp14:editId="2F2F2865">
                        <wp:simplePos x="0" y="0"/>
                        <wp:positionH relativeFrom="column">
                          <wp:posOffset>67093</wp:posOffset>
                        </wp:positionH>
                        <wp:positionV relativeFrom="paragraph">
                          <wp:posOffset>200727</wp:posOffset>
                        </wp:positionV>
                        <wp:extent cx="496111" cy="325066"/>
                        <wp:effectExtent l="0" t="0" r="18415" b="18415"/>
                        <wp:wrapNone/>
                        <wp:docPr id="198" name="Flowchart: Document 198"/>
                        <wp:cNvGraphicFramePr/>
                        <a:graphic xmlns:a="http://schemas.openxmlformats.org/drawingml/2006/main">
                          <a:graphicData uri="http://schemas.microsoft.com/office/word/2010/wordprocessingShape">
                            <wps:wsp>
                              <wps:cNvSpPr/>
                              <wps:spPr>
                                <a:xfrm>
                                  <a:off x="0" y="0"/>
                                  <a:ext cx="496111" cy="325066"/>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1F65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98" o:spid="_x0000_s1026" type="#_x0000_t114" style="position:absolute;margin-left:5.3pt;margin-top:15.8pt;width:39.05pt;height:25.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" fillcolor="white [3201]" strokecolor="black [3200]" strokeweight="2pt"/>
                    </w:pict>
                  </mc:Fallback>
                </mc:AlternateContent>
              </w:r>
            </w:ins>
          </w:p>
        </w:tc>
        <w:tc>
          <w:tcPr>
            <w:tcW w:w="1485" w:type="pct"/>
            <w:vAlign w:val="center"/>
            <w:tcPrChange w:id="2461" w:author="arkat" w:date="2017-09-28T16:08:00Z">
              <w:tcPr>
                <w:tcW w:w="0" w:type="auto"/>
                <w:vAlign w:val="center"/>
              </w:tcPr>
            </w:tcPrChange>
          </w:tcPr>
          <w:p w14:paraId="301E9CF3" w14:textId="6D6A27F8" w:rsidR="00E31470" w:rsidRDefault="00E31470" w:rsidP="00686631">
            <w:pPr>
              <w:pStyle w:val="BodyText"/>
              <w:spacing w:after="0"/>
              <w:rPr>
                <w:ins w:id="2462" w:author="arkat" w:date="2017-09-28T14:51:00Z"/>
                <w:lang w:val="en-US"/>
              </w:rPr>
            </w:pPr>
            <w:ins w:id="2463" w:author="arkat" w:date="2017-09-28T14:51:00Z">
              <w:r>
                <w:rPr>
                  <w:rFonts w:cs="Calibri"/>
                  <w:noProof/>
                  <w:szCs w:val="24"/>
                  <w:lang w:val="en-US"/>
                </w:rPr>
                <w:t>Organizational Unit</w:t>
              </w:r>
            </w:ins>
          </w:p>
        </w:tc>
        <w:tc>
          <w:tcPr>
            <w:tcW w:w="211" w:type="pct"/>
            <w:vAlign w:val="center"/>
            <w:tcPrChange w:id="2464" w:author="arkat" w:date="2017-09-28T16:08:00Z">
              <w:tcPr>
                <w:tcW w:w="0" w:type="auto"/>
                <w:vAlign w:val="center"/>
              </w:tcPr>
            </w:tcPrChange>
          </w:tcPr>
          <w:p w14:paraId="2177D405" w14:textId="77777777" w:rsidR="00E31470" w:rsidRDefault="00E31470" w:rsidP="00686631">
            <w:pPr>
              <w:pStyle w:val="BodyText"/>
              <w:spacing w:after="0"/>
              <w:rPr>
                <w:ins w:id="2465" w:author="arkat" w:date="2017-09-28T14:51:00Z"/>
                <w:lang w:val="en-US"/>
              </w:rPr>
            </w:pPr>
          </w:p>
        </w:tc>
        <w:tc>
          <w:tcPr>
            <w:tcW w:w="1603" w:type="pct"/>
            <w:vAlign w:val="center"/>
            <w:tcPrChange w:id="2466" w:author="arkat" w:date="2017-09-28T16:08:00Z">
              <w:tcPr>
                <w:tcW w:w="0" w:type="auto"/>
                <w:vAlign w:val="center"/>
              </w:tcPr>
            </w:tcPrChange>
          </w:tcPr>
          <w:p w14:paraId="50387DA0" w14:textId="6DE85A45" w:rsidR="00E31470" w:rsidRDefault="005019E0" w:rsidP="00686631">
            <w:pPr>
              <w:pStyle w:val="BodyText"/>
              <w:spacing w:after="0"/>
              <w:rPr>
                <w:ins w:id="2467" w:author="arkat" w:date="2017-09-28T14:56:00Z"/>
                <w:lang w:val="en-US"/>
              </w:rPr>
            </w:pPr>
            <w:ins w:id="2468" w:author="arkat" w:date="2017-09-28T14:56:00Z">
              <w:r w:rsidRPr="00161C34">
                <w:rPr>
                  <w:rFonts w:cs="Calibri"/>
                  <w:noProof/>
                  <w:szCs w:val="24"/>
                  <w:lang w:val="en-US"/>
                </w:rPr>
                <mc:AlternateContent>
                  <mc:Choice Requires="wps">
                    <w:drawing>
                      <wp:anchor distT="0" distB="0" distL="114300" distR="114300" simplePos="0" relativeHeight="251676160" behindDoc="0" locked="0" layoutInCell="1" allowOverlap="1" wp14:anchorId="11A1BB71" wp14:editId="3F2D6C2E">
                        <wp:simplePos x="0" y="0"/>
                        <wp:positionH relativeFrom="column">
                          <wp:posOffset>109220</wp:posOffset>
                        </wp:positionH>
                        <wp:positionV relativeFrom="paragraph">
                          <wp:posOffset>136525</wp:posOffset>
                        </wp:positionV>
                        <wp:extent cx="641350" cy="388620"/>
                        <wp:effectExtent l="0" t="0" r="25400" b="11430"/>
                        <wp:wrapNone/>
                        <wp:docPr id="199" name="Flowchart: Predefined Process 199"/>
                        <wp:cNvGraphicFramePr/>
                        <a:graphic xmlns:a="http://schemas.openxmlformats.org/drawingml/2006/main">
                          <a:graphicData uri="http://schemas.microsoft.com/office/word/2010/wordprocessingShape">
                            <wps:wsp>
                              <wps:cNvSpPr/>
                              <wps:spPr>
                                <a:xfrm>
                                  <a:off x="0" y="0"/>
                                  <a:ext cx="641674" cy="389106"/>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2E774" id="_x0000_t112" coordsize="21600,21600" o:spt="112" path="m,l,21600r21600,l21600,xem2610,nfl2610,21600em18990,nfl18990,21600e">
                        <v:stroke joinstyle="miter"/>
                        <v:path o:extrusionok="f" gradientshapeok="t" o:connecttype="rect" textboxrect="2610,0,18990,21600"/>
                      </v:shapetype>
                      <v:shape id="Flowchart: Predefined Process 199" o:spid="_x0000_s1026" type="#_x0000_t112" style="position:absolute;margin-left:8.6pt;margin-top:10.75pt;width:50.5pt;height:30.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" fillcolor="white [3201]" strokecolor="black [3200]" strokeweight="2pt"/>
                    </w:pict>
                  </mc:Fallback>
                </mc:AlternateContent>
              </w:r>
            </w:ins>
          </w:p>
          <w:p w14:paraId="22383E77" w14:textId="369ADBA0" w:rsidR="005019E0" w:rsidRDefault="005019E0" w:rsidP="00686631">
            <w:pPr>
              <w:pStyle w:val="BodyText"/>
              <w:spacing w:after="0"/>
              <w:rPr>
                <w:ins w:id="2469" w:author="arkat" w:date="2017-09-28T14:56:00Z"/>
                <w:lang w:val="en-US"/>
              </w:rPr>
            </w:pPr>
          </w:p>
          <w:p w14:paraId="62C11ED0" w14:textId="77777777" w:rsidR="005019E0" w:rsidRDefault="005019E0" w:rsidP="00686631">
            <w:pPr>
              <w:pStyle w:val="BodyText"/>
              <w:spacing w:after="0"/>
              <w:rPr>
                <w:ins w:id="2470" w:author="arkat" w:date="2017-09-28T14:56:00Z"/>
                <w:lang w:val="en-US"/>
              </w:rPr>
            </w:pPr>
          </w:p>
          <w:p w14:paraId="0D0D9112" w14:textId="67C43A3B" w:rsidR="005019E0" w:rsidRDefault="005019E0" w:rsidP="00686631">
            <w:pPr>
              <w:pStyle w:val="BodyText"/>
              <w:spacing w:after="0"/>
              <w:rPr>
                <w:ins w:id="2471" w:author="arkat" w:date="2017-09-28T14:51:00Z"/>
                <w:lang w:val="en-US"/>
              </w:rPr>
            </w:pPr>
          </w:p>
        </w:tc>
        <w:tc>
          <w:tcPr>
            <w:tcW w:w="973" w:type="pct"/>
            <w:vAlign w:val="center"/>
            <w:tcPrChange w:id="2472" w:author="arkat" w:date="2017-09-28T16:08:00Z">
              <w:tcPr>
                <w:tcW w:w="0" w:type="auto"/>
                <w:vAlign w:val="center"/>
              </w:tcPr>
            </w:tcPrChange>
          </w:tcPr>
          <w:p w14:paraId="5C831D6E" w14:textId="0C7C4DD8" w:rsidR="00E31470" w:rsidRDefault="005019E0" w:rsidP="00686631">
            <w:pPr>
              <w:pStyle w:val="BodyText"/>
              <w:spacing w:after="0"/>
              <w:rPr>
                <w:ins w:id="2473" w:author="arkat" w:date="2017-09-28T14:51:00Z"/>
                <w:lang w:val="en-US"/>
              </w:rPr>
            </w:pPr>
            <w:ins w:id="2474" w:author="arkat" w:date="2017-09-28T14:51:00Z">
              <w:r>
                <w:rPr>
                  <w:lang w:val="en-US"/>
                </w:rPr>
                <w:t>System</w:t>
              </w:r>
            </w:ins>
          </w:p>
        </w:tc>
      </w:tr>
      <w:tr w:rsidR="005019E0" w14:paraId="4B11DD0C" w14:textId="77777777" w:rsidTr="00A6208A">
        <w:trPr>
          <w:jc w:val="center"/>
          <w:ins w:id="2475" w:author="arkat" w:date="2017-09-28T14:51:00Z"/>
          <w:trPrChange w:id="2476" w:author="arkat" w:date="2017-09-28T16:08:00Z">
            <w:trPr>
              <w:jc w:val="center"/>
            </w:trPr>
          </w:trPrChange>
        </w:trPr>
        <w:tc>
          <w:tcPr>
            <w:tcW w:w="728" w:type="pct"/>
            <w:tcPrChange w:id="2477" w:author="arkat" w:date="2017-09-28T16:08:00Z">
              <w:tcPr>
                <w:tcW w:w="0" w:type="auto"/>
              </w:tcPr>
            </w:tcPrChange>
          </w:tcPr>
          <w:p w14:paraId="6A5ECCA6" w14:textId="17AFE1AF" w:rsidR="00E31470" w:rsidRDefault="00A03312" w:rsidP="00686631">
            <w:pPr>
              <w:pStyle w:val="BodyText"/>
              <w:spacing w:after="0"/>
              <w:rPr>
                <w:ins w:id="2478" w:author="arkat" w:date="2017-09-28T15:02:00Z"/>
                <w:lang w:val="en-US"/>
              </w:rPr>
            </w:pPr>
            <w:r>
              <w:rPr>
                <w:noProof/>
                <w:lang w:val="en-US"/>
              </w:rPr>
              <mc:AlternateContent>
                <mc:Choice Requires="wpg">
                  <w:drawing>
                    <wp:anchor distT="0" distB="0" distL="114300" distR="114300" simplePos="0" relativeHeight="251736576" behindDoc="0" locked="0" layoutInCell="1" allowOverlap="1" wp14:anchorId="6C34B483" wp14:editId="4C9BF11C">
                      <wp:simplePos x="0" y="0"/>
                      <wp:positionH relativeFrom="column">
                        <wp:posOffset>-19253</wp:posOffset>
                      </wp:positionH>
                      <wp:positionV relativeFrom="paragraph">
                        <wp:posOffset>151130</wp:posOffset>
                      </wp:positionV>
                      <wp:extent cx="671208" cy="295073"/>
                      <wp:effectExtent l="0" t="0" r="14605" b="67310"/>
                      <wp:wrapNone/>
                      <wp:docPr id="209" name="Group 209"/>
                      <wp:cNvGraphicFramePr/>
                      <a:graphic xmlns:a="http://schemas.openxmlformats.org/drawingml/2006/main">
                        <a:graphicData uri="http://schemas.microsoft.com/office/word/2010/wordprocessingGroup">
                          <wpg:wgp>
                            <wpg:cNvGrpSpPr/>
                            <wpg:grpSpPr>
                              <a:xfrm>
                                <a:off x="0" y="0"/>
                                <a:ext cx="671208" cy="295073"/>
                                <a:chOff x="0" y="0"/>
                                <a:chExt cx="924127" cy="457200"/>
                              </a:xfrm>
                            </wpg:grpSpPr>
                            <wps:wsp>
                              <wps:cNvPr id="207" name="Oval 207"/>
                              <wps:cNvSpPr/>
                              <wps:spPr>
                                <a:xfrm>
                                  <a:off x="0" y="0"/>
                                  <a:ext cx="924127"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136187" y="77821"/>
                                  <a:ext cx="9728" cy="330741"/>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891840" id="Group 209" o:spid="_x0000_s1026" style="position:absolute;margin-left:-1.5pt;margin-top:11.9pt;width:52.85pt;height:23.25pt;z-index:251736576;mso-width-relative:margin;mso-height-relative:margin" coordsize="924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">
                      <v:oval id="Oval 207" o:spid="_x0000_s1027" style="position:absolute;width:9241;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quMMA&#10;AADcAAAADwAAAGRycy9kb3ducmV2LnhtbESPQYvCMBSE7wv+h/CEva2pPay2GkUEQWUvtoLXZ/Ns&#10;q81LaaLWf79ZWPA4zMw3zHzZm0Y8qHO1ZQXjUQSCuLC65lLBMd98TUE4j6yxsUwKXuRguRh8zDHV&#10;9skHemS+FAHCLkUFlfdtKqUrKjLoRrYlDt7FdgZ9kF0pdYfPADeNjKPoWxqsOSxU2NK6ouKW3Y2C&#10;8nBz+xiT4npOJtmuqfOf5JQr9TnsVzMQnnr/Dv+3t1pBHE3g70w4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UquMMAAADcAAAADwAAAAAAAAAAAAAAAACYAgAAZHJzL2Rv&#10;d25yZXYueG1sUEsFBgAAAAAEAAQA9QAAAIgDAAAAAA==&#10;" fillcolor="white [3201]" strokecolor="black [3200]" strokeweight="2pt"/>
                      <v:line id="Straight Connector 208" o:spid="_x0000_s1028" style="position:absolute;visibility:visible;mso-wrap-style:square" from="1361,778" to="1459,4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hnMEAAADcAAAADwAAAGRycy9kb3ducmV2LnhtbERP3WrCMBS+H/gO4QjezdSCQzujDEFR&#10;GUzrHuDYHNuw5qQkUevbLxeDXX58/4tVb1txJx+MYwWTcQaCuHLacK3g+7x5nYEIEVlj65gUPCnA&#10;ajl4WWCh3YNPdC9jLVIIhwIVNDF2hZShashiGLuOOHFX5y3GBH0ttcdHCretzLPsTVo0nBoa7Gjd&#10;UPVT3qwCczm1h3y3//KmnE9mcbr9XB9zpUbD/uMdRKQ+/ov/3DutIM/S2nQmHQG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yGcwQAAANwAAAAPAAAAAAAAAAAAAAAA&#10;AKECAABkcnMvZG93bnJldi54bWxQSwUGAAAAAAQABAD5AAAAjwMAAAAA&#10;" strokecolor="black [3200]" strokeweight="2pt">
                        <v:shadow on="t" color="black" opacity="24903f" origin=",.5" offset="0,.55556mm"/>
                      </v:line>
                    </v:group>
                  </w:pict>
                </mc:Fallback>
              </mc:AlternateContent>
            </w:r>
          </w:p>
          <w:p w14:paraId="19722365" w14:textId="404AFBEF" w:rsidR="005019E0" w:rsidRDefault="005019E0" w:rsidP="00686631">
            <w:pPr>
              <w:pStyle w:val="BodyText"/>
              <w:spacing w:after="0"/>
              <w:rPr>
                <w:ins w:id="2479" w:author="arkat" w:date="2017-09-28T15:02:00Z"/>
                <w:lang w:val="en-US"/>
              </w:rPr>
            </w:pPr>
          </w:p>
          <w:p w14:paraId="61FFEDD1" w14:textId="110E3B8D" w:rsidR="005019E0" w:rsidRDefault="005019E0" w:rsidP="00686631">
            <w:pPr>
              <w:pStyle w:val="BodyText"/>
              <w:spacing w:after="0"/>
              <w:rPr>
                <w:ins w:id="2480" w:author="arkat" w:date="2017-09-28T14:51:00Z"/>
                <w:lang w:val="en-US"/>
              </w:rPr>
            </w:pPr>
          </w:p>
        </w:tc>
        <w:tc>
          <w:tcPr>
            <w:tcW w:w="1485" w:type="pct"/>
            <w:vAlign w:val="center"/>
            <w:tcPrChange w:id="2481" w:author="arkat" w:date="2017-09-28T16:08:00Z">
              <w:tcPr>
                <w:tcW w:w="0" w:type="auto"/>
                <w:vAlign w:val="center"/>
              </w:tcPr>
            </w:tcPrChange>
          </w:tcPr>
          <w:p w14:paraId="325346DD" w14:textId="31E0A811" w:rsidR="00E31470" w:rsidRDefault="005019E0" w:rsidP="00686631">
            <w:pPr>
              <w:pStyle w:val="BodyText"/>
              <w:spacing w:after="0"/>
              <w:rPr>
                <w:ins w:id="2482" w:author="arkat" w:date="2017-09-28T14:51:00Z"/>
                <w:lang w:val="en-US"/>
              </w:rPr>
            </w:pPr>
            <w:ins w:id="2483" w:author="arkat" w:date="2017-09-28T14:51:00Z">
              <w:r>
                <w:rPr>
                  <w:lang w:val="en-US"/>
                </w:rPr>
                <w:t>Data</w:t>
              </w:r>
            </w:ins>
          </w:p>
        </w:tc>
        <w:tc>
          <w:tcPr>
            <w:tcW w:w="211" w:type="pct"/>
            <w:vAlign w:val="center"/>
            <w:tcPrChange w:id="2484" w:author="arkat" w:date="2017-09-28T16:08:00Z">
              <w:tcPr>
                <w:tcW w:w="0" w:type="auto"/>
                <w:vAlign w:val="center"/>
              </w:tcPr>
            </w:tcPrChange>
          </w:tcPr>
          <w:p w14:paraId="3FD26141" w14:textId="77777777" w:rsidR="00E31470" w:rsidRDefault="00E31470" w:rsidP="00686631">
            <w:pPr>
              <w:pStyle w:val="BodyText"/>
              <w:spacing w:after="0"/>
              <w:rPr>
                <w:ins w:id="2485" w:author="arkat" w:date="2017-09-28T14:51:00Z"/>
                <w:lang w:val="en-US"/>
              </w:rPr>
            </w:pPr>
          </w:p>
        </w:tc>
        <w:tc>
          <w:tcPr>
            <w:tcW w:w="1603" w:type="pct"/>
            <w:vAlign w:val="center"/>
            <w:tcPrChange w:id="2486" w:author="arkat" w:date="2017-09-28T16:08:00Z">
              <w:tcPr>
                <w:tcW w:w="0" w:type="auto"/>
                <w:vAlign w:val="center"/>
              </w:tcPr>
            </w:tcPrChange>
          </w:tcPr>
          <w:p w14:paraId="04E9D3B5" w14:textId="3713872D" w:rsidR="00E31470" w:rsidRDefault="005019E0" w:rsidP="00686631">
            <w:pPr>
              <w:pStyle w:val="BodyText"/>
              <w:spacing w:after="0"/>
              <w:rPr>
                <w:ins w:id="2487" w:author="arkat" w:date="2017-09-28T14:51:00Z"/>
                <w:lang w:val="en-US"/>
              </w:rPr>
            </w:pPr>
            <w:ins w:id="2488" w:author="arkat" w:date="2017-09-28T14:51:00Z">
              <w:r w:rsidRPr="00161C34">
                <w:rPr>
                  <w:rFonts w:cs="Calibri"/>
                  <w:noProof/>
                  <w:szCs w:val="24"/>
                  <w:lang w:val="en-US"/>
                </w:rPr>
                <mc:AlternateContent>
                  <mc:Choice Requires="wps">
                    <w:drawing>
                      <wp:anchor distT="0" distB="0" distL="114300" distR="114300" simplePos="0" relativeHeight="251638272" behindDoc="0" locked="0" layoutInCell="1" allowOverlap="1" wp14:anchorId="2C2B9563" wp14:editId="157D9531">
                        <wp:simplePos x="0" y="0"/>
                        <wp:positionH relativeFrom="column">
                          <wp:posOffset>216535</wp:posOffset>
                        </wp:positionH>
                        <wp:positionV relativeFrom="paragraph">
                          <wp:posOffset>69850</wp:posOffset>
                        </wp:positionV>
                        <wp:extent cx="534670" cy="0"/>
                        <wp:effectExtent l="38100" t="38100" r="74930" b="95250"/>
                        <wp:wrapNone/>
                        <wp:docPr id="185" name="Straight Connector 185"/>
                        <wp:cNvGraphicFramePr/>
                        <a:graphic xmlns:a="http://schemas.openxmlformats.org/drawingml/2006/main">
                          <a:graphicData uri="http://schemas.microsoft.com/office/word/2010/wordprocessingShape">
                            <wps:wsp>
                              <wps:cNvCnPr/>
                              <wps:spPr>
                                <a:xfrm>
                                  <a:off x="0" y="0"/>
                                  <a:ext cx="5346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63816" id="Straight Connector 185"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5.5pt" to="59.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" strokecolor="black [3200]" strokeweight="2pt">
                        <v:shadow on="t" color="black" opacity="24903f" origin=",.5" offset="0,.55556mm"/>
                      </v:line>
                    </w:pict>
                  </mc:Fallback>
                </mc:AlternateContent>
              </w:r>
            </w:ins>
          </w:p>
        </w:tc>
        <w:tc>
          <w:tcPr>
            <w:tcW w:w="973" w:type="pct"/>
            <w:vAlign w:val="center"/>
            <w:tcPrChange w:id="2489" w:author="arkat" w:date="2017-09-28T16:08:00Z">
              <w:tcPr>
                <w:tcW w:w="0" w:type="auto"/>
                <w:vAlign w:val="center"/>
              </w:tcPr>
            </w:tcPrChange>
          </w:tcPr>
          <w:p w14:paraId="196B791C" w14:textId="16C51AA9" w:rsidR="00E31470" w:rsidRDefault="005019E0" w:rsidP="00686631">
            <w:pPr>
              <w:pStyle w:val="BodyText"/>
              <w:spacing w:after="0"/>
              <w:rPr>
                <w:ins w:id="2490" w:author="arkat" w:date="2017-09-28T14:51:00Z"/>
                <w:lang w:val="en-US"/>
              </w:rPr>
            </w:pPr>
            <w:ins w:id="2491" w:author="arkat" w:date="2017-09-28T14:53:00Z">
              <w:r>
                <w:rPr>
                  <w:lang w:val="en-US"/>
                </w:rPr>
                <w:t>Relation</w:t>
              </w:r>
            </w:ins>
          </w:p>
        </w:tc>
      </w:tr>
    </w:tbl>
    <w:p w14:paraId="2A131736" w14:textId="750E399A" w:rsidR="00567555" w:rsidRPr="00766837" w:rsidRDefault="002C4E48">
      <w:pPr>
        <w:pStyle w:val="GambarBAB2"/>
        <w:numPr>
          <w:ilvl w:val="0"/>
          <w:numId w:val="45"/>
        </w:numPr>
        <w:ind w:left="0" w:firstLine="0"/>
        <w:rPr>
          <w:ins w:id="2492" w:author="arkat" w:date="2017-09-28T09:14:00Z"/>
          <w:b/>
          <w:rPrChange w:id="2493" w:author="arkat" w:date="2017-10-02T22:22:00Z">
            <w:rPr>
              <w:ins w:id="2494" w:author="arkat" w:date="2017-09-28T09:14:00Z"/>
            </w:rPr>
          </w:rPrChange>
        </w:rPr>
        <w:pPrChange w:id="2495" w:author="arkat" w:date="2017-09-28T15:06:00Z">
          <w:pPr>
            <w:pStyle w:val="BodyText"/>
            <w:spacing w:after="0"/>
            <w:ind w:firstLine="270"/>
          </w:pPr>
        </w:pPrChange>
      </w:pPr>
      <w:bookmarkStart w:id="2496" w:name="_Toc494698369"/>
      <w:bookmarkStart w:id="2497" w:name="_Toc494749988"/>
      <w:ins w:id="2498" w:author="arkat" w:date="2017-09-28T15:04:00Z">
        <w:r w:rsidRPr="00766837">
          <w:rPr>
            <w:b/>
            <w:rPrChange w:id="2499" w:author="arkat" w:date="2017-10-02T22:22:00Z">
              <w:rPr>
                <w:b/>
              </w:rPr>
            </w:rPrChange>
          </w:rPr>
          <w:t>Elemen Perluasan EPC Pada P</w:t>
        </w:r>
        <w:r w:rsidR="00A03312" w:rsidRPr="00766837">
          <w:rPr>
            <w:b/>
            <w:rPrChange w:id="2500" w:author="arkat" w:date="2017-10-02T22:22:00Z">
              <w:rPr/>
            </w:rPrChange>
          </w:rPr>
          <w:t xml:space="preserve">enelitian </w:t>
        </w:r>
      </w:ins>
      <w:bookmarkEnd w:id="2496"/>
      <w:ins w:id="2501" w:author="arkat" w:date="2017-10-02T22:21:00Z">
        <w:r w:rsidR="00766837" w:rsidRPr="00766837">
          <w:rPr>
            <w:b/>
            <w:rPrChange w:id="2502" w:author="arkat" w:date="2017-10-02T22:22:00Z">
              <w:rPr/>
            </w:rPrChange>
          </w:rPr>
          <w:t>Decker &amp; Tsechezner</w:t>
        </w:r>
      </w:ins>
      <w:bookmarkEnd w:id="2497"/>
    </w:p>
    <w:p w14:paraId="1DB20AE7" w14:textId="6E13D204" w:rsidR="00A32F41" w:rsidRDefault="00A03312" w:rsidP="00A54029">
      <w:pPr>
        <w:pStyle w:val="BodyText"/>
        <w:spacing w:after="0"/>
        <w:ind w:firstLine="270"/>
        <w:rPr>
          <w:ins w:id="2503" w:author="arkat" w:date="2017-09-28T11:53:00Z"/>
          <w:lang w:val="en-US"/>
        </w:rPr>
      </w:pPr>
      <w:ins w:id="2504" w:author="arkat" w:date="2017-09-28T15:04:00Z">
        <w:r>
          <w:rPr>
            <w:lang w:val="en-US"/>
          </w:rPr>
          <w:tab/>
        </w:r>
        <w:r>
          <w:rPr>
            <w:lang w:val="en-US"/>
          </w:rPr>
          <w:tab/>
        </w:r>
        <w:r>
          <w:rPr>
            <w:lang w:val="en-US"/>
          </w:rPr>
          <w:tab/>
        </w:r>
        <w:r>
          <w:rPr>
            <w:lang w:val="en-US"/>
          </w:rPr>
          <w:tab/>
        </w:r>
      </w:ins>
      <w:ins w:id="2505" w:author="arkat" w:date="2017-10-02T22:21:00Z">
        <w:r w:rsidR="00766837">
          <w:rPr>
            <w:lang w:val="en-US"/>
          </w:rPr>
          <w:t xml:space="preserve">Sumber : </w:t>
        </w:r>
        <w:r w:rsidR="00766837">
          <w:rPr>
            <w:lang w:val="en-US"/>
          </w:rPr>
          <w:fldChar w:fldCharType="begin" w:fldLock="1"/>
        </w:r>
      </w:ins>
      <w:ins w:id="2506" w:author="arkat" w:date="2017-10-02T22:22:00Z">
        <w:r w:rsidR="00766837">
          <w:rPr>
            <w:lang w:val="en-US"/>
          </w:rPr>
          <w: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"Deckesr &amp; Tscheschner (2009)", "plainTextFormattedCitation" : "(Decker &amp; Tscheschner, 2009)", "previouslyFormattedCitation" : "(Decker &amp; Tscheschner, 2009)" }, "properties" : { "noteIndex" : 0 }, "schema" : "https://github.com/citation-style-language/schema/raw/master/csl-citation.json" }</w:instrText>
        </w:r>
      </w:ins>
      <w:del w:id="2507" w:author="arkat" w:date="2017-10-02T22:22:00Z">
        <w:r w:rsidR="00766837" w:rsidDel="00766837">
          <w:rPr>
            <w:lang w:val="en-US"/>
          </w:rPr>
          <w:delInstrText>ADDIN CSL_CITATION { "citationItems" : [ { "id" : "ITEM-1", "itemData" : { "abstract" : "Prozessmodelle sind wichtige Grundlagen zur effizienten und effektiven Gestaltung von Organisationen. Dar\u00fcber hinaus fordern zahlreiche nationale und internationale Standards und Normen die Modellierung und Dokumentation der Gesch\u00e4ftsprozesse. Daher verf\u00fcgen viele Unternehmen heute \u00fcber eine gro\u00dfe Menge an ausgereiften und aufw\u00e4ndig erstellten Prozessmodellen. Im deutschsprachigen Raum sind ereignisgesteuerte Prozessketten (EPK) weit verbreitet. International wird der Standard Business Process Modeling Notation (BPMN) zunehmend eingesetzt. Die und Verflechtung der Organisationen ist ein verst\u00e4rkender Grund daf\u00fcr, dass Unternehmen ihre EPKs in die BPMN-Notation \u00fcberf\u00fchren m\u00f6chten. Hierzu wird in diesem Beitrag dargestellt, inwieweit dies automatisiert abgewickelt werden kann und welche Grenzen der Automatisierung gesetzt sind. Nach einem kurzen \u00dcberblick \u00fcber die Konstrukte von erweiterten EPKs und BPMN werden sukzessive deren Transformationsm\u00f6glichkeiten dargestellt. W\u00e4hrend bei zahlreichen Konstrukten die Transformation automatisiert erfolgen kann, ergeben sich in einigen F\u00e4llen Schwierigkeiten bzw. Mehrdeutigkeiten. In diesen F\u00e4llen ist i.d.R. nur ein semi-automatisches Vorgehen m\u00f6glich. Durch die Einhaltung geeigneter Modellierungsrichtlinien f\u00fcr EPKs lassen sich einige dieser Problemf\u00e4lle vermeiden. Eine Teilmenge der dargestellten Transformationsregeln wurde bereits in einer prototypischen Implementierung auf Grundlage des Modellierungswerkzeugs Signavio Process Editor umgesetzt.", "author" : [ { "dropping-particle" : "", "family" : "Decker", "given" : "Gero", "non-dropping-particle" : "", "parse-names" : false, "suffix" : "" }, { "dropping-particle" : "", "family" : "Tscheschner", "given" : "Willi", "non-dropping-particle" : "", "parse-names" : false, "suffix" : "" } ], "container-title" : "EPK 2009. 8. Workshop der Gesellschaft f\u00fcr Informatik e.V. (GI) und Treffen ihres Arbeitkreises \"Gesch\u00e4ftsprozessmanagement mit Ereignisgesteuerten Prozessketten (WI-EPK). Gesellschaft f\u00fcr Informatik", "id" : "ITEM-1", "issued" : { "date-parts" : [ [ "2009" ] ] }, "page" : "91-109", "title" : "Transformation from EPC to BPMN", "type" : "paper-conference" }, "uris" : [ "http://www.mendeley.com/documents/?uuid=bc578a01-f18c-4554-af1f-e69ecac43cee" ] } ], "mendeley" : { "formattedCitation" : "(Decker &amp; Tscheschner, 2009)", "manualFormatting" : "(Decker &amp; Tscheschner (2009)", "plainTextFormattedCitation" : "(Decker &amp; Tscheschner, 2009)", "previouslyFormattedCitation" : "(Decker &amp; Tscheschner, 2009)" }, "properties" : { "noteIndex" : 0 }, "schema" : "https://github.com/citation-style-language/schema/raw/master/csl-citation.json" }</w:delInstrText>
        </w:r>
      </w:del>
      <w:r w:rsidR="00766837">
        <w:rPr>
          <w:lang w:val="en-US"/>
        </w:rPr>
        <w:fldChar w:fldCharType="separate"/>
      </w:r>
      <w:del w:id="2508" w:author="arkat" w:date="2017-10-02T22:22:00Z">
        <w:r w:rsidR="00766837" w:rsidRPr="00766837" w:rsidDel="00766837">
          <w:rPr>
            <w:noProof/>
            <w:lang w:val="en-US"/>
          </w:rPr>
          <w:delText>(</w:delText>
        </w:r>
      </w:del>
      <w:r w:rsidR="00766837" w:rsidRPr="00766837">
        <w:rPr>
          <w:noProof/>
          <w:lang w:val="en-US"/>
        </w:rPr>
        <w:t>Decke</w:t>
      </w:r>
      <w:ins w:id="2509" w:author="arkat" w:date="2017-10-02T22:22:00Z">
        <w:r w:rsidR="00766837">
          <w:rPr>
            <w:noProof/>
            <w:lang w:val="en-US"/>
          </w:rPr>
          <w:t>s</w:t>
        </w:r>
      </w:ins>
      <w:r w:rsidR="00766837" w:rsidRPr="00766837">
        <w:rPr>
          <w:noProof/>
          <w:lang w:val="en-US"/>
        </w:rPr>
        <w:t>r &amp; Tscheschner</w:t>
      </w:r>
      <w:del w:id="2510" w:author="arkat" w:date="2017-10-02T22:22:00Z">
        <w:r w:rsidR="00766837" w:rsidRPr="00766837" w:rsidDel="00766837">
          <w:rPr>
            <w:noProof/>
            <w:lang w:val="en-US"/>
          </w:rPr>
          <w:delText>,</w:delText>
        </w:r>
      </w:del>
      <w:r w:rsidR="00766837" w:rsidRPr="00766837">
        <w:rPr>
          <w:noProof/>
          <w:lang w:val="en-US"/>
        </w:rPr>
        <w:t xml:space="preserve"> </w:t>
      </w:r>
      <w:ins w:id="2511" w:author="arkat" w:date="2017-10-02T22:22:00Z">
        <w:r w:rsidR="00766837">
          <w:rPr>
            <w:noProof/>
            <w:lang w:val="en-US"/>
          </w:rPr>
          <w:t>(</w:t>
        </w:r>
      </w:ins>
      <w:r w:rsidR="00766837" w:rsidRPr="00766837">
        <w:rPr>
          <w:noProof/>
          <w:lang w:val="en-US"/>
        </w:rPr>
        <w:t>2009)</w:t>
      </w:r>
      <w:ins w:id="2512" w:author="arkat" w:date="2017-10-02T22:21:00Z">
        <w:r w:rsidR="00766837">
          <w:rPr>
            <w:lang w:val="en-US"/>
          </w:rPr>
          <w:fldChar w:fldCharType="end"/>
        </w:r>
      </w:ins>
      <w:ins w:id="2513" w:author="arkat" w:date="2017-09-28T15:04:00Z">
        <w:r>
          <w:rPr>
            <w:lang w:val="en-US"/>
          </w:rPr>
          <w:tab/>
        </w:r>
        <w:r>
          <w:rPr>
            <w:lang w:val="en-US"/>
          </w:rPr>
          <w:tab/>
        </w:r>
      </w:ins>
    </w:p>
    <w:p w14:paraId="680E3EFD" w14:textId="348BDBEA" w:rsidR="00F36898" w:rsidRPr="00F36898" w:rsidRDefault="00766837" w:rsidP="00FF33F1">
      <w:pPr>
        <w:pStyle w:val="BodyText"/>
        <w:spacing w:after="0"/>
        <w:ind w:firstLine="270"/>
        <w:rPr>
          <w:ins w:id="2514" w:author="arkat" w:date="2017-09-28T15:48:00Z"/>
          <w:lang w:val="en-US"/>
        </w:rPr>
        <w:pPrChange w:id="2515" w:author="arkat" w:date="2017-10-02T22:27:00Z">
          <w:pPr>
            <w:pStyle w:val="BodyText"/>
            <w:spacing w:after="0"/>
            <w:ind w:firstLine="270"/>
          </w:pPr>
        </w:pPrChange>
      </w:pPr>
      <w:ins w:id="2516" w:author="arkat" w:date="2017-10-02T22:22:00Z">
        <w:r>
          <w:rPr>
            <w:lang w:val="en-US"/>
          </w:rPr>
          <w:t xml:space="preserve">EPC </w:t>
        </w:r>
      </w:ins>
      <w:ins w:id="2517" w:author="arkat" w:date="2017-10-02T22:23:00Z">
        <w:r>
          <w:rPr>
            <w:lang w:val="en-US"/>
          </w:rPr>
          <w:t>popular dikalangan industri</w:t>
        </w:r>
      </w:ins>
      <w:ins w:id="2518" w:author="arkat" w:date="2017-10-02T22:22:00Z">
        <w:r>
          <w:rPr>
            <w:lang w:val="en-US"/>
          </w:rPr>
          <w:t xml:space="preserve"> </w:t>
        </w:r>
      </w:ins>
      <w:ins w:id="2519" w:author="arkat" w:date="2017-10-02T22:23:00Z">
        <w:r>
          <w:rPr>
            <w:lang w:val="en-US"/>
          </w:rPr>
          <w:t xml:space="preserve">dikarenakan penggunaan EPC di ARISExpress. Selain </w:t>
        </w:r>
      </w:ins>
      <w:ins w:id="2520" w:author="arkat" w:date="2017-10-02T22:24:00Z">
        <w:r>
          <w:rPr>
            <w:lang w:val="en-US"/>
          </w:rPr>
          <w:t xml:space="preserve">ARISExpress ada beberapa </w:t>
        </w:r>
      </w:ins>
      <w:ins w:id="2521" w:author="arkat" w:date="2017-10-02T22:26:00Z">
        <w:r w:rsidR="00FF33F1">
          <w:rPr>
            <w:i/>
            <w:lang w:val="en-US"/>
          </w:rPr>
          <w:t xml:space="preserve">tool </w:t>
        </w:r>
        <w:r w:rsidR="00FF33F1">
          <w:rPr>
            <w:lang w:val="en-US"/>
          </w:rPr>
          <w:t>yang</w:t>
        </w:r>
      </w:ins>
      <w:ins w:id="2522" w:author="arkat" w:date="2017-10-02T22:24:00Z">
        <w:r>
          <w:rPr>
            <w:lang w:val="en-US"/>
          </w:rPr>
          <w:t xml:space="preserve"> mendukung konsep EPC</w:t>
        </w:r>
      </w:ins>
      <w:ins w:id="2523" w:author="arkat" w:date="2017-10-02T22:26:00Z">
        <w:r w:rsidR="00FF33F1">
          <w:rPr>
            <w:lang w:val="en-US"/>
          </w:rPr>
          <w:t xml:space="preserve">. Akan tetapi Beberapa </w:t>
        </w:r>
        <w:r w:rsidR="00FF33F1" w:rsidRPr="0070111E">
          <w:rPr>
            <w:i/>
            <w:lang w:val="en-US"/>
          </w:rPr>
          <w:t>tool</w:t>
        </w:r>
        <w:r w:rsidR="00FF33F1">
          <w:rPr>
            <w:lang w:val="en-US"/>
          </w:rPr>
          <w:t xml:space="preserve"> tersebut tidak mendukung </w:t>
        </w:r>
        <w:r w:rsidR="00FF33F1" w:rsidRPr="0070111E">
          <w:rPr>
            <w:i/>
            <w:lang w:val="en-US"/>
          </w:rPr>
          <w:t>Event-Drivent Process Chain Markup Language</w:t>
        </w:r>
        <w:r w:rsidR="00FF33F1">
          <w:rPr>
            <w:lang w:val="en-US"/>
          </w:rPr>
          <w:t xml:space="preserve"> (EPML), yakni format XML untuk melakukan pertukaran data.  Ada juga </w:t>
        </w:r>
        <w:r w:rsidR="00FF33F1" w:rsidRPr="0070111E">
          <w:rPr>
            <w:i/>
            <w:lang w:val="en-US"/>
          </w:rPr>
          <w:t>tool</w:t>
        </w:r>
        <w:r w:rsidR="00FF33F1">
          <w:rPr>
            <w:lang w:val="en-US"/>
          </w:rPr>
          <w:t xml:space="preserve"> yang melakukan </w:t>
        </w:r>
        <w:r w:rsidR="00FF33F1" w:rsidRPr="0070111E">
          <w:rPr>
            <w:i/>
            <w:lang w:val="en-US"/>
          </w:rPr>
          <w:t>generate</w:t>
        </w:r>
        <w:r w:rsidR="00FF33F1">
          <w:rPr>
            <w:lang w:val="en-US"/>
          </w:rPr>
          <w:t xml:space="preserve"> diagram EPC dari data operasional, seperti SAP log. </w:t>
        </w:r>
      </w:ins>
      <w:ins w:id="2524" w:author="arkat" w:date="2017-10-02T22:27:00Z">
        <w:r w:rsidR="00FF33F1">
          <w:rPr>
            <w:lang w:val="en-US"/>
          </w:rPr>
          <w:t xml:space="preserve">Beberapa </w:t>
        </w:r>
        <w:r w:rsidR="00FF33F1">
          <w:rPr>
            <w:i/>
            <w:lang w:val="en-US"/>
          </w:rPr>
          <w:t xml:space="preserve">tool </w:t>
        </w:r>
        <w:r w:rsidR="00FF33F1">
          <w:rPr>
            <w:lang w:val="en-US"/>
          </w:rPr>
          <w:t xml:space="preserve">tersebut </w:t>
        </w:r>
      </w:ins>
      <w:ins w:id="2525" w:author="arkat" w:date="2017-10-02T22:25:00Z">
        <w:r>
          <w:rPr>
            <w:lang w:val="en-US"/>
          </w:rPr>
          <w:t>diantaranya adalah:</w:t>
        </w:r>
      </w:ins>
    </w:p>
    <w:p w14:paraId="1087E7CA" w14:textId="022EE131" w:rsidR="00F36898" w:rsidRPr="00F36898" w:rsidRDefault="00F36898" w:rsidP="00766837">
      <w:pPr>
        <w:pStyle w:val="BodyText"/>
        <w:numPr>
          <w:ilvl w:val="0"/>
          <w:numId w:val="62"/>
        </w:numPr>
        <w:spacing w:after="0"/>
        <w:ind w:left="360"/>
        <w:rPr>
          <w:ins w:id="2526" w:author="arkat" w:date="2017-09-28T15:48:00Z"/>
          <w:lang w:val="en-US"/>
        </w:rPr>
        <w:pPrChange w:id="2527" w:author="arkat" w:date="2017-09-28T15:49:00Z">
          <w:pPr>
            <w:pStyle w:val="BodyText"/>
            <w:spacing w:after="0"/>
          </w:pPr>
        </w:pPrChange>
      </w:pPr>
      <w:ins w:id="2528" w:author="arkat" w:date="2017-09-28T15:48:00Z">
        <w:r>
          <w:rPr>
            <w:lang w:val="en-US"/>
          </w:rPr>
          <w:t>ARIS Express oleh</w:t>
        </w:r>
        <w:r w:rsidRPr="00F36898">
          <w:rPr>
            <w:lang w:val="en-US"/>
          </w:rPr>
          <w:t xml:space="preserve"> </w:t>
        </w:r>
        <w:r w:rsidRPr="00A54029">
          <w:rPr>
            <w:i/>
            <w:lang w:val="en-US"/>
          </w:rPr>
          <w:t>s</w:t>
        </w:r>
        <w:r w:rsidRPr="00F36898">
          <w:rPr>
            <w:i/>
            <w:lang w:val="en-US"/>
            <w:rPrChange w:id="2529" w:author="arkat" w:date="2017-09-28T15:51:00Z">
              <w:rPr>
                <w:lang w:val="en-US"/>
              </w:rPr>
            </w:rPrChange>
          </w:rPr>
          <w:t>oftware AG</w:t>
        </w:r>
        <w:r>
          <w:rPr>
            <w:lang w:val="en-US"/>
          </w:rPr>
          <w:t xml:space="preserve"> bisa didapatkan dengan gratis </w:t>
        </w:r>
      </w:ins>
      <w:ins w:id="2530" w:author="arkat" w:date="2017-09-28T15:53:00Z">
        <w:r>
          <w:rPr>
            <w:lang w:val="en-US"/>
          </w:rPr>
          <w:t>Akan</w:t>
        </w:r>
      </w:ins>
      <w:ins w:id="2531" w:author="arkat" w:date="2017-09-28T15:48:00Z">
        <w:r>
          <w:rPr>
            <w:lang w:val="en-US"/>
          </w:rPr>
          <w:t xml:space="preserve"> tetapi membutuhkan registrasi.</w:t>
        </w:r>
      </w:ins>
    </w:p>
    <w:p w14:paraId="48D3EB94" w14:textId="09E0D617" w:rsidR="00F36898" w:rsidRDefault="00F36898" w:rsidP="00766837">
      <w:pPr>
        <w:pStyle w:val="BodyText"/>
        <w:numPr>
          <w:ilvl w:val="0"/>
          <w:numId w:val="62"/>
        </w:numPr>
        <w:spacing w:after="0"/>
        <w:ind w:left="360"/>
        <w:rPr>
          <w:ins w:id="2532" w:author="arkat" w:date="2017-10-02T22:25:00Z"/>
          <w:lang w:val="en-US"/>
        </w:rPr>
        <w:pPrChange w:id="2533" w:author="arkat" w:date="2017-09-28T15:49:00Z">
          <w:pPr>
            <w:pStyle w:val="BodyText"/>
            <w:spacing w:after="0"/>
          </w:pPr>
        </w:pPrChange>
      </w:pPr>
      <w:ins w:id="2534" w:author="arkat" w:date="2017-09-28T15:53:00Z">
        <w:r w:rsidRPr="00F36898">
          <w:rPr>
            <w:lang w:val="en-US"/>
          </w:rPr>
          <w:lastRenderedPageBreak/>
          <w:t xml:space="preserve">Bflow </w:t>
        </w:r>
        <w:r>
          <w:rPr>
            <w:lang w:val="en-US"/>
          </w:rPr>
          <w:t>berbasis</w:t>
        </w:r>
      </w:ins>
      <w:ins w:id="2535" w:author="arkat" w:date="2017-09-28T15:52:00Z">
        <w:r>
          <w:rPr>
            <w:lang w:val="en-US"/>
          </w:rPr>
          <w:t xml:space="preserve"> </w:t>
        </w:r>
      </w:ins>
      <w:ins w:id="2536" w:author="arkat" w:date="2017-09-28T15:48:00Z">
        <w:r w:rsidRPr="00A54029">
          <w:rPr>
            <w:i/>
            <w:lang w:val="en-US"/>
          </w:rPr>
          <w:t>open s</w:t>
        </w:r>
        <w:r w:rsidRPr="00F36898">
          <w:rPr>
            <w:i/>
            <w:lang w:val="en-US"/>
            <w:rPrChange w:id="2537" w:author="arkat" w:date="2017-09-28T15:52:00Z">
              <w:rPr>
                <w:lang w:val="en-US"/>
              </w:rPr>
            </w:rPrChange>
          </w:rPr>
          <w:t>ource</w:t>
        </w:r>
        <w:r w:rsidRPr="00F36898">
          <w:rPr>
            <w:lang w:val="en-US"/>
          </w:rPr>
          <w:t xml:space="preserve"> </w:t>
        </w:r>
      </w:ins>
      <w:ins w:id="2538" w:author="arkat" w:date="2017-09-28T15:52:00Z">
        <w:r>
          <w:rPr>
            <w:lang w:val="en-US"/>
          </w:rPr>
          <w:t xml:space="preserve">membutuhkan java untuk menjalankanya. </w:t>
        </w:r>
      </w:ins>
    </w:p>
    <w:p w14:paraId="12B2055A" w14:textId="3EA3BE54" w:rsidR="00766837" w:rsidRPr="00766837" w:rsidRDefault="00766837" w:rsidP="00766837">
      <w:pPr>
        <w:pStyle w:val="BodyText"/>
        <w:numPr>
          <w:ilvl w:val="0"/>
          <w:numId w:val="62"/>
        </w:numPr>
        <w:spacing w:after="0"/>
        <w:ind w:left="360"/>
        <w:rPr>
          <w:ins w:id="2539" w:author="arkat" w:date="2017-09-28T15:48:00Z"/>
          <w:lang w:val="en-US"/>
          <w:rPrChange w:id="2540" w:author="arkat" w:date="2017-10-02T22:25:00Z">
            <w:rPr>
              <w:ins w:id="2541" w:author="arkat" w:date="2017-09-28T15:48:00Z"/>
              <w:lang w:val="en-US"/>
            </w:rPr>
          </w:rPrChange>
        </w:rPr>
        <w:pPrChange w:id="2542" w:author="arkat" w:date="2017-10-02T22:25:00Z">
          <w:pPr>
            <w:pStyle w:val="BodyText"/>
            <w:spacing w:after="0"/>
          </w:pPr>
        </w:pPrChange>
      </w:pPr>
      <w:ins w:id="2543" w:author="arkat" w:date="2017-10-02T22:25:00Z">
        <w:r>
          <w:rPr>
            <w:lang w:val="en-US"/>
          </w:rPr>
          <w:t>BIC Platform oleh</w:t>
        </w:r>
        <w:r w:rsidRPr="00F36898">
          <w:rPr>
            <w:lang w:val="en-US"/>
          </w:rPr>
          <w:t xml:space="preserve"> GBTEC</w:t>
        </w:r>
        <w:r>
          <w:rPr>
            <w:lang w:val="en-US"/>
          </w:rPr>
          <w:t>.</w:t>
        </w:r>
      </w:ins>
    </w:p>
    <w:p w14:paraId="050161A5" w14:textId="2AC96712" w:rsidR="00F36898" w:rsidRPr="00F36898" w:rsidRDefault="00F36898" w:rsidP="00766837">
      <w:pPr>
        <w:pStyle w:val="BodyText"/>
        <w:numPr>
          <w:ilvl w:val="0"/>
          <w:numId w:val="62"/>
        </w:numPr>
        <w:spacing w:after="0"/>
        <w:ind w:left="360"/>
        <w:rPr>
          <w:ins w:id="2544" w:author="arkat" w:date="2017-09-28T15:48:00Z"/>
          <w:lang w:val="en-US"/>
        </w:rPr>
        <w:pPrChange w:id="2545" w:author="arkat" w:date="2017-09-28T15:49:00Z">
          <w:pPr>
            <w:pStyle w:val="BodyText"/>
            <w:spacing w:after="0"/>
          </w:pPr>
        </w:pPrChange>
      </w:pPr>
      <w:ins w:id="2546" w:author="arkat" w:date="2017-09-28T15:48:00Z">
        <w:r>
          <w:rPr>
            <w:lang w:val="en-US"/>
          </w:rPr>
          <w:t>ADONIS oleh BOC Group</w:t>
        </w:r>
      </w:ins>
      <w:ins w:id="2547" w:author="arkat" w:date="2017-10-02T22:25:00Z">
        <w:r w:rsidR="00766837">
          <w:rPr>
            <w:lang w:val="en-US"/>
          </w:rPr>
          <w:t>.</w:t>
        </w:r>
      </w:ins>
    </w:p>
    <w:p w14:paraId="210BAA92" w14:textId="0B83ED1E" w:rsidR="00F36898" w:rsidRPr="00F36898" w:rsidRDefault="00F36898" w:rsidP="00766837">
      <w:pPr>
        <w:pStyle w:val="BodyText"/>
        <w:numPr>
          <w:ilvl w:val="0"/>
          <w:numId w:val="62"/>
        </w:numPr>
        <w:spacing w:after="0"/>
        <w:ind w:left="360"/>
        <w:rPr>
          <w:ins w:id="2548" w:author="arkat" w:date="2017-09-28T15:48:00Z"/>
          <w:lang w:val="en-US"/>
        </w:rPr>
        <w:pPrChange w:id="2549" w:author="arkat" w:date="2017-09-28T15:49:00Z">
          <w:pPr>
            <w:pStyle w:val="BodyText"/>
            <w:spacing w:after="0"/>
          </w:pPr>
        </w:pPrChange>
      </w:pPr>
      <w:ins w:id="2550" w:author="arkat" w:date="2017-09-28T15:48:00Z">
        <w:r>
          <w:rPr>
            <w:lang w:val="en-US"/>
          </w:rPr>
          <w:t>Mavim Rules oleh Mavim BV</w:t>
        </w:r>
      </w:ins>
      <w:ins w:id="2551" w:author="arkat" w:date="2017-10-02T22:25:00Z">
        <w:r w:rsidR="00766837">
          <w:rPr>
            <w:lang w:val="en-US"/>
          </w:rPr>
          <w:t>.</w:t>
        </w:r>
      </w:ins>
    </w:p>
    <w:p w14:paraId="579B5C48" w14:textId="5B3D7996" w:rsidR="00F36898" w:rsidRPr="00F36898" w:rsidRDefault="00F36898" w:rsidP="00766837">
      <w:pPr>
        <w:pStyle w:val="BodyText"/>
        <w:numPr>
          <w:ilvl w:val="0"/>
          <w:numId w:val="62"/>
        </w:numPr>
        <w:spacing w:after="0"/>
        <w:ind w:left="360"/>
        <w:rPr>
          <w:ins w:id="2552" w:author="arkat" w:date="2017-09-28T15:48:00Z"/>
          <w:lang w:val="en-US"/>
        </w:rPr>
        <w:pPrChange w:id="2553" w:author="arkat" w:date="2017-09-28T15:49:00Z">
          <w:pPr>
            <w:pStyle w:val="BodyText"/>
            <w:spacing w:after="0"/>
          </w:pPr>
        </w:pPrChange>
      </w:pPr>
      <w:ins w:id="2554" w:author="arkat" w:date="2017-09-28T15:48:00Z">
        <w:r>
          <w:rPr>
            <w:lang w:val="en-US"/>
          </w:rPr>
          <w:t>Visual Paradigm oleh</w:t>
        </w:r>
        <w:r w:rsidRPr="00F36898">
          <w:rPr>
            <w:lang w:val="en-US"/>
          </w:rPr>
          <w:t xml:space="preserve"> Visual Paradigm Int.,</w:t>
        </w:r>
      </w:ins>
    </w:p>
    <w:p w14:paraId="7E302DAA" w14:textId="027E8DDD" w:rsidR="00F36898" w:rsidRPr="00F36898" w:rsidRDefault="00F36898" w:rsidP="00766837">
      <w:pPr>
        <w:pStyle w:val="BodyText"/>
        <w:numPr>
          <w:ilvl w:val="0"/>
          <w:numId w:val="62"/>
        </w:numPr>
        <w:spacing w:after="0"/>
        <w:ind w:left="360"/>
        <w:rPr>
          <w:ins w:id="2555" w:author="arkat" w:date="2017-09-28T15:48:00Z"/>
          <w:lang w:val="en-US"/>
        </w:rPr>
        <w:pPrChange w:id="2556" w:author="arkat" w:date="2017-09-28T15:49:00Z">
          <w:pPr>
            <w:pStyle w:val="BodyText"/>
            <w:spacing w:after="0"/>
          </w:pPr>
        </w:pPrChange>
      </w:pPr>
      <w:ins w:id="2557" w:author="arkat" w:date="2017-09-28T15:48:00Z">
        <w:r>
          <w:rPr>
            <w:lang w:val="en-US"/>
          </w:rPr>
          <w:t>Visio oleh</w:t>
        </w:r>
        <w:r w:rsidRPr="00F36898">
          <w:rPr>
            <w:lang w:val="en-US"/>
          </w:rPr>
          <w:t xml:space="preserve"> Microsoft Corp.,</w:t>
        </w:r>
      </w:ins>
    </w:p>
    <w:p w14:paraId="1954C819" w14:textId="031C3CE1" w:rsidR="00F36898" w:rsidRPr="00F36898" w:rsidRDefault="00F36898" w:rsidP="00766837">
      <w:pPr>
        <w:pStyle w:val="BodyText"/>
        <w:numPr>
          <w:ilvl w:val="0"/>
          <w:numId w:val="62"/>
        </w:numPr>
        <w:spacing w:after="0"/>
        <w:ind w:left="360"/>
        <w:rPr>
          <w:ins w:id="2558" w:author="arkat" w:date="2017-09-28T15:48:00Z"/>
          <w:lang w:val="en-US"/>
        </w:rPr>
        <w:pPrChange w:id="2559" w:author="arkat" w:date="2017-09-28T15:49:00Z">
          <w:pPr>
            <w:pStyle w:val="BodyText"/>
            <w:spacing w:after="0"/>
          </w:pPr>
        </w:pPrChange>
      </w:pPr>
      <w:ins w:id="2560" w:author="arkat" w:date="2017-09-28T15:48:00Z">
        <w:r>
          <w:rPr>
            <w:lang w:val="en-US"/>
          </w:rPr>
          <w:t>Semtalk oleh</w:t>
        </w:r>
        <w:r w:rsidRPr="00F36898">
          <w:rPr>
            <w:lang w:val="en-US"/>
          </w:rPr>
          <w:t xml:space="preserve"> Semtation GmbH, or</w:t>
        </w:r>
      </w:ins>
    </w:p>
    <w:p w14:paraId="648D2BF0" w14:textId="5FCBDB2F" w:rsidR="00F36898" w:rsidRPr="00F36898" w:rsidRDefault="00F36898" w:rsidP="00766837">
      <w:pPr>
        <w:pStyle w:val="BodyText"/>
        <w:numPr>
          <w:ilvl w:val="0"/>
          <w:numId w:val="62"/>
        </w:numPr>
        <w:spacing w:after="0"/>
        <w:ind w:left="360"/>
        <w:rPr>
          <w:ins w:id="2561" w:author="arkat" w:date="2017-09-28T15:48:00Z"/>
          <w:lang w:val="en-US"/>
        </w:rPr>
        <w:pPrChange w:id="2562" w:author="arkat" w:date="2017-09-28T15:49:00Z">
          <w:pPr>
            <w:pStyle w:val="BodyText"/>
            <w:spacing w:after="0"/>
          </w:pPr>
        </w:pPrChange>
      </w:pPr>
      <w:ins w:id="2563" w:author="arkat" w:date="2017-09-28T15:48:00Z">
        <w:r>
          <w:rPr>
            <w:lang w:val="en-US"/>
          </w:rPr>
          <w:t>Bonapart oleh</w:t>
        </w:r>
        <w:r w:rsidRPr="00F36898">
          <w:rPr>
            <w:lang w:val="en-US"/>
          </w:rPr>
          <w:t xml:space="preserve"> Pikos GmbH.</w:t>
        </w:r>
      </w:ins>
    </w:p>
    <w:p w14:paraId="31838FBB" w14:textId="067B5B83" w:rsidR="00F36898" w:rsidRDefault="00F36898" w:rsidP="00766837">
      <w:pPr>
        <w:pStyle w:val="BodyText"/>
        <w:numPr>
          <w:ilvl w:val="0"/>
          <w:numId w:val="62"/>
        </w:numPr>
        <w:spacing w:after="0"/>
        <w:ind w:left="360"/>
        <w:rPr>
          <w:ins w:id="2564" w:author="arkat" w:date="2017-09-28T16:04:00Z"/>
          <w:lang w:val="en-US"/>
        </w:rPr>
        <w:pPrChange w:id="2565" w:author="arkat" w:date="2017-09-28T15:49:00Z">
          <w:pPr>
            <w:pStyle w:val="BodyText"/>
            <w:spacing w:after="0"/>
            <w:ind w:firstLine="270"/>
          </w:pPr>
        </w:pPrChange>
      </w:pPr>
      <w:ins w:id="2566" w:author="arkat" w:date="2017-09-28T15:48:00Z">
        <w:r>
          <w:rPr>
            <w:lang w:val="en-US"/>
          </w:rPr>
          <w:t>ConceptDraw PRO oleh</w:t>
        </w:r>
        <w:r w:rsidRPr="00F36898">
          <w:rPr>
            <w:lang w:val="en-US"/>
          </w:rPr>
          <w:t xml:space="preserve"> EPC Solution</w:t>
        </w:r>
      </w:ins>
    </w:p>
    <w:p w14:paraId="5C713289" w14:textId="77777777" w:rsidR="00AA6F76" w:rsidRDefault="00AA6F76">
      <w:pPr>
        <w:pStyle w:val="BodyText"/>
        <w:spacing w:after="0"/>
        <w:ind w:left="990"/>
        <w:rPr>
          <w:ins w:id="2567" w:author="arkat" w:date="2017-09-28T11:53:00Z"/>
          <w:lang w:val="en-US"/>
        </w:rPr>
        <w:pPrChange w:id="2568" w:author="arkat" w:date="2017-09-28T16:04:00Z">
          <w:pPr>
            <w:pStyle w:val="BodyText"/>
            <w:spacing w:after="0"/>
            <w:ind w:firstLine="270"/>
          </w:pPr>
        </w:pPrChange>
      </w:pPr>
    </w:p>
    <w:p w14:paraId="0436AC2B" w14:textId="01A6C915" w:rsidR="0058751D" w:rsidRPr="00C36A8C" w:rsidRDefault="0058751D">
      <w:pPr>
        <w:pStyle w:val="Heading4"/>
        <w:ind w:left="360" w:hanging="360"/>
        <w:rPr>
          <w:ins w:id="2569" w:author="arkat" w:date="2017-09-25T14:48:00Z"/>
          <w:lang w:val="en-US"/>
        </w:rPr>
        <w:pPrChange w:id="2570" w:author="arkat" w:date="2017-09-28T16:27:00Z">
          <w:pPr>
            <w:pStyle w:val="Heading2"/>
            <w:spacing w:before="0" w:after="0"/>
          </w:pPr>
        </w:pPrChange>
      </w:pPr>
      <w:ins w:id="2571" w:author="arkat" w:date="2017-09-25T14:48:00Z">
        <w:r w:rsidRPr="009053E3">
          <w:rPr>
            <w:i w:val="0"/>
            <w:lang w:val="en-US"/>
            <w:rPrChange w:id="2572" w:author="arkat" w:date="2017-09-28T16:28:00Z">
              <w:rPr>
                <w:lang w:val="en-US"/>
              </w:rPr>
            </w:rPrChange>
          </w:rPr>
          <w:t>BPMN</w:t>
        </w:r>
      </w:ins>
      <w:ins w:id="2573" w:author="arkat" w:date="2017-09-26T15:21:00Z">
        <w:r w:rsidR="00006620" w:rsidRPr="009053E3">
          <w:rPr>
            <w:i w:val="0"/>
            <w:lang w:val="en-US"/>
            <w:rPrChange w:id="2574" w:author="arkat" w:date="2017-09-28T16:28:00Z">
              <w:rPr>
                <w:lang w:val="en-US"/>
              </w:rPr>
            </w:rPrChange>
          </w:rPr>
          <w:t xml:space="preserve"> 2.0</w:t>
        </w:r>
      </w:ins>
    </w:p>
    <w:p w14:paraId="3D36BB66" w14:textId="3C8704FC" w:rsidR="00DE38D8" w:rsidRDefault="0058751D">
      <w:pPr>
        <w:pStyle w:val="BodyText"/>
        <w:spacing w:after="0"/>
        <w:ind w:firstLine="284"/>
        <w:rPr>
          <w:ins w:id="2575" w:author="arkat" w:date="2017-09-27T07:46:00Z"/>
          <w:lang w:val="en-US"/>
        </w:rPr>
      </w:pPr>
      <w:ins w:id="2576" w:author="arkat" w:date="2017-09-25T14:48:00Z">
        <w:r>
          <w:t xml:space="preserve">BPMN merupakan singkatan dari </w:t>
        </w:r>
        <w:r w:rsidRPr="00DE38D8">
          <w:rPr>
            <w:i/>
            <w:rPrChange w:id="2577" w:author="arkat" w:date="2017-09-27T07:39:00Z">
              <w:rPr/>
            </w:rPrChange>
          </w:rPr>
          <w:t>Business Process Modelling Notation</w:t>
        </w:r>
        <w:r>
          <w:t xml:space="preserve">, yaitu suatu metodologi yang </w:t>
        </w:r>
        <w:r w:rsidRPr="00DE38D8">
          <w:rPr>
            <w:i/>
            <w:rPrChange w:id="2578" w:author="arkat" w:date="2017-09-27T07:39:00Z">
              <w:rPr/>
            </w:rPrChange>
          </w:rPr>
          <w:t>dikembangkan Business Process Modelling Initiative</w:t>
        </w:r>
        <w:r>
          <w:t xml:space="preserve"> (BPMI</w:t>
        </w:r>
        <w:r w:rsidR="00DE38D8">
          <w:t>) untuk memodelkan proses bisnis</w:t>
        </w:r>
      </w:ins>
      <w:ins w:id="2579" w:author="arkat" w:date="2017-09-27T07:39:00Z">
        <w:r w:rsidR="00DE38D8">
          <w:rPr>
            <w:lang w:val="en-US"/>
          </w:rPr>
          <w:t xml:space="preserve"> </w:t>
        </w:r>
      </w:ins>
      <w:ins w:id="2580" w:author="arkat" w:date="2017-09-27T07:40:00Z">
        <w:r w:rsidR="00DE38D8">
          <w:rPr>
            <w:lang w:val="en-US"/>
          </w:rPr>
          <w:fldChar w:fldCharType="begin" w:fldLock="1"/>
        </w:r>
      </w:ins>
      <w:r w:rsidR="009D16AE">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"Object Management Group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del w:id="2581" w:author="arkat" w:date="2017-09-28T16:16:00Z">
        <w:r w:rsidR="00DE38D8" w:rsidRPr="00302CC2" w:rsidDel="00302CC2">
          <w:rPr>
            <w:i/>
            <w:noProof/>
            <w:lang w:val="en-US"/>
            <w:rPrChange w:id="2582" w:author="arkat" w:date="2017-09-28T16:16:00Z">
              <w:rPr>
                <w:noProof/>
                <w:lang w:val="en-US"/>
              </w:rPr>
            </w:rPrChange>
          </w:rPr>
          <w:delText>(</w:delText>
        </w:r>
      </w:del>
      <w:r w:rsidR="00DE38D8" w:rsidRPr="00302CC2">
        <w:rPr>
          <w:i/>
          <w:noProof/>
          <w:lang w:val="en-US"/>
          <w:rPrChange w:id="2583" w:author="arkat" w:date="2017-09-28T16:16:00Z">
            <w:rPr>
              <w:noProof/>
              <w:lang w:val="en-US"/>
            </w:rPr>
          </w:rPrChange>
        </w:rPr>
        <w:t xml:space="preserve">Object Management Group </w:t>
      </w:r>
      <w:r w:rsidR="00DE38D8" w:rsidRPr="00DE38D8">
        <w:rPr>
          <w:noProof/>
          <w:lang w:val="en-US"/>
        </w:rPr>
        <w:t>(OMG), 2011)</w:t>
      </w:r>
      <w:ins w:id="2584" w:author="arkat" w:date="2017-09-27T07:40:00Z">
        <w:r w:rsidR="00DE38D8">
          <w:rPr>
            <w:lang w:val="en-US"/>
          </w:rPr>
          <w:fldChar w:fldCharType="end"/>
        </w:r>
      </w:ins>
      <w:ins w:id="2585" w:author="arkat" w:date="2017-09-25T14:48:00Z">
        <w:r w:rsidR="00DE38D8">
          <w:t>.</w:t>
        </w:r>
      </w:ins>
      <w:ins w:id="2586" w:author="arkat" w:date="2017-09-27T07:40:00Z">
        <w:r w:rsidR="00DE38D8">
          <w:rPr>
            <w:lang w:val="en-US"/>
          </w:rPr>
          <w:t xml:space="preserve"> </w:t>
        </w:r>
      </w:ins>
      <w:ins w:id="2587" w:author="arkat" w:date="2017-09-25T14:48:00Z">
        <w:r>
          <w:t>Tujuan dari BPMN adalah menyediakan notasi yang mudah dipahami oleh semua pengguna bisnis dan memastikan bahwa bahasa XML yang dirancang untuk pelaksanaan proses bisnis dapat dinyatakan secara</w:t>
        </w:r>
        <w:r w:rsidR="00DE38D8">
          <w:t xml:space="preserve"> visual dengan notasi yang umum. </w:t>
        </w:r>
      </w:ins>
      <w:ins w:id="2588" w:author="arkat" w:date="2017-09-27T07:41:00Z">
        <w:r w:rsidR="00DE38D8">
          <w:rPr>
            <w:lang w:val="en-US"/>
          </w:rPr>
          <w:t xml:space="preserve">BPMN </w:t>
        </w:r>
      </w:ins>
      <w:ins w:id="2589" w:author="arkat" w:date="2017-09-27T07:42:00Z">
        <w:r w:rsidR="00DE38D8">
          <w:rPr>
            <w:lang w:val="en-US"/>
          </w:rPr>
          <w:t xml:space="preserve">telah </w:t>
        </w:r>
      </w:ins>
      <w:ins w:id="2590" w:author="arkat" w:date="2017-09-27T07:41:00Z">
        <w:r w:rsidR="00DE38D8">
          <w:rPr>
            <w:lang w:val="en-US"/>
          </w:rPr>
          <w:t>diadopsi secara luas</w:t>
        </w:r>
      </w:ins>
      <w:ins w:id="2591" w:author="arkat" w:date="2017-09-27T07:42:00Z">
        <w:r w:rsidR="00DE38D8">
          <w:rPr>
            <w:lang w:val="en-US"/>
          </w:rPr>
          <w:t xml:space="preserve">, OMG mendaftar ada 62 vendor alat yang mendukung BPMN </w:t>
        </w:r>
      </w:ins>
      <w:ins w:id="2592" w:author="arkat" w:date="2017-09-27T07:43:00Z">
        <w:r w:rsidR="00DE38D8">
          <w:rPr>
            <w:lang w:val="en-US"/>
          </w:rPr>
          <w:fldChar w:fldCharType="begin" w:fldLock="1"/>
        </w:r>
      </w:ins>
      <w:r w:rsidR="00DE38D8">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"manualFormatting" : "(OMG, 2011)", "plainTextFormattedCitation" : "(Object Management Group (OMG), 2011)", "previouslyFormattedCitation" : "(Object Management Group (OMG), 2011)" }, "properties" : { "noteIndex" : 0 }, "schema" : "https://github.com/citation-style-language/schema/raw/master/csl-citation.json" }</w:instrText>
      </w:r>
      <w:r w:rsidR="00DE38D8">
        <w:rPr>
          <w:lang w:val="en-US"/>
        </w:rPr>
        <w:fldChar w:fldCharType="separate"/>
      </w:r>
      <w:r w:rsidR="00DE38D8" w:rsidRPr="00DE38D8">
        <w:rPr>
          <w:noProof/>
          <w:lang w:val="en-US"/>
        </w:rPr>
        <w:t>(</w:t>
      </w:r>
      <w:del w:id="2593" w:author="arkat" w:date="2017-09-27T07:44:00Z">
        <w:r w:rsidR="00DE38D8" w:rsidRPr="00DE38D8" w:rsidDel="00DE38D8">
          <w:rPr>
            <w:noProof/>
            <w:lang w:val="en-US"/>
          </w:rPr>
          <w:delText>Object Management Gro</w:delText>
        </w:r>
      </w:del>
      <w:del w:id="2594" w:author="arkat" w:date="2017-09-27T07:43:00Z">
        <w:r w:rsidR="00DE38D8" w:rsidRPr="00DE38D8" w:rsidDel="00DE38D8">
          <w:rPr>
            <w:noProof/>
            <w:lang w:val="en-US"/>
          </w:rPr>
          <w:delText>up</w:delText>
        </w:r>
      </w:del>
      <w:del w:id="2595" w:author="arkat" w:date="2017-09-27T07:44:00Z">
        <w:r w:rsidR="00DE38D8" w:rsidRPr="00DE38D8" w:rsidDel="00DE38D8">
          <w:rPr>
            <w:noProof/>
            <w:lang w:val="en-US"/>
          </w:rPr>
          <w:delText xml:space="preserve"> (</w:delText>
        </w:r>
      </w:del>
      <w:r w:rsidR="00DE38D8" w:rsidRPr="00DE38D8">
        <w:rPr>
          <w:noProof/>
          <w:lang w:val="en-US"/>
        </w:rPr>
        <w:t>OMG</w:t>
      </w:r>
      <w:del w:id="2596" w:author="arkat" w:date="2017-09-27T07:44:00Z">
        <w:r w:rsidR="00DE38D8" w:rsidRPr="00DE38D8" w:rsidDel="00DE38D8">
          <w:rPr>
            <w:noProof/>
            <w:lang w:val="en-US"/>
          </w:rPr>
          <w:delText>)</w:delText>
        </w:r>
      </w:del>
      <w:r w:rsidR="00DE38D8" w:rsidRPr="00DE38D8">
        <w:rPr>
          <w:noProof/>
          <w:lang w:val="en-US"/>
        </w:rPr>
        <w:t>, 2011)</w:t>
      </w:r>
      <w:ins w:id="2597" w:author="arkat" w:date="2017-09-27T07:43:00Z">
        <w:r w:rsidR="00DE38D8">
          <w:rPr>
            <w:lang w:val="en-US"/>
          </w:rPr>
          <w:fldChar w:fldCharType="end"/>
        </w:r>
      </w:ins>
      <w:ins w:id="2598" w:author="arkat" w:date="2017-09-27T07:44:00Z">
        <w:r w:rsidR="00DE38D8">
          <w:rPr>
            <w:lang w:val="en-US"/>
          </w:rPr>
          <w:t xml:space="preserve">.  BPMN </w:t>
        </w:r>
      </w:ins>
      <w:ins w:id="2599" w:author="arkat" w:date="2017-09-27T07:45:00Z">
        <w:r w:rsidR="00DE38D8">
          <w:rPr>
            <w:lang w:val="en-US"/>
          </w:rPr>
          <w:t xml:space="preserve">1.0 </w:t>
        </w:r>
      </w:ins>
      <w:ins w:id="2600" w:author="arkat" w:date="2017-09-27T07:44:00Z">
        <w:r w:rsidR="00DE38D8">
          <w:rPr>
            <w:lang w:val="en-US"/>
          </w:rPr>
          <w:t xml:space="preserve">dirilis pada tahun </w:t>
        </w:r>
      </w:ins>
      <w:ins w:id="2601" w:author="arkat" w:date="2017-09-27T07:45:00Z">
        <w:r w:rsidR="00DE38D8">
          <w:rPr>
            <w:lang w:val="en-US"/>
          </w:rPr>
          <w:t xml:space="preserve">2002 dan BPMN 2.0 dirilis pada tahun 2011. </w:t>
        </w:r>
      </w:ins>
      <w:ins w:id="2602" w:author="arkat" w:date="2017-09-27T07:46:00Z">
        <w:r w:rsidR="00DE38D8">
          <w:rPr>
            <w:lang w:val="en-US"/>
          </w:rPr>
          <w:t>Terdapat beberapa penambahan dari versi sebelumnya, yakni:</w:t>
        </w:r>
      </w:ins>
    </w:p>
    <w:p w14:paraId="2F65C22E" w14:textId="0D2F4115" w:rsidR="00DE38D8" w:rsidRDefault="007C78B2" w:rsidP="005B2456">
      <w:pPr>
        <w:pStyle w:val="BodyText"/>
        <w:numPr>
          <w:ilvl w:val="0"/>
          <w:numId w:val="125"/>
        </w:numPr>
        <w:spacing w:after="0"/>
        <w:ind w:left="270" w:hanging="270"/>
        <w:rPr>
          <w:ins w:id="2603" w:author="arkat" w:date="2017-09-27T07:45:00Z"/>
          <w:lang w:val="en-US"/>
        </w:rPr>
        <w:pPrChange w:id="2604" w:author="arkat" w:date="2017-10-02T22:37:00Z">
          <w:pPr>
            <w:pStyle w:val="BodyText"/>
            <w:spacing w:after="0"/>
            <w:ind w:firstLine="284"/>
          </w:pPr>
        </w:pPrChange>
      </w:pPr>
      <w:ins w:id="2605" w:author="arkat" w:date="2017-09-27T07:49:00Z">
        <w:r>
          <w:rPr>
            <w:lang w:val="en-US"/>
          </w:rPr>
          <w:t>F</w:t>
        </w:r>
        <w:r w:rsidR="00DE38D8" w:rsidRPr="00DE38D8">
          <w:rPr>
            <w:lang w:val="en-US"/>
          </w:rPr>
          <w:t xml:space="preserve">ormat metamodel dan serialisasi </w:t>
        </w:r>
      </w:ins>
      <w:ins w:id="2606" w:author="arkat" w:date="2017-09-27T07:50:00Z">
        <w:r>
          <w:rPr>
            <w:lang w:val="en-US"/>
          </w:rPr>
          <w:t xml:space="preserve">yang terstandarisasi </w:t>
        </w:r>
      </w:ins>
      <w:ins w:id="2607" w:author="arkat" w:date="2017-09-27T07:49:00Z">
        <w:r w:rsidR="00DE38D8" w:rsidRPr="00DE38D8">
          <w:rPr>
            <w:lang w:val="en-US"/>
          </w:rPr>
          <w:t xml:space="preserve">yang memungkinkan pengguna </w:t>
        </w:r>
      </w:ins>
      <w:ins w:id="2608" w:author="arkat" w:date="2017-09-27T07:51:00Z">
        <w:r>
          <w:rPr>
            <w:lang w:val="en-US"/>
          </w:rPr>
          <w:t xml:space="preserve">merubah </w:t>
        </w:r>
      </w:ins>
      <w:ins w:id="2609" w:author="arkat" w:date="2017-09-27T07:49:00Z">
        <w:r w:rsidR="00DE38D8" w:rsidRPr="00DE38D8">
          <w:rPr>
            <w:lang w:val="en-US"/>
          </w:rPr>
          <w:t xml:space="preserve">model proses bisnis </w:t>
        </w:r>
      </w:ins>
      <w:ins w:id="2610" w:author="arkat" w:date="2017-09-27T07:52:00Z">
        <w:r>
          <w:rPr>
            <w:lang w:val="en-US"/>
          </w:rPr>
          <w:t xml:space="preserve">dengan menggunakan </w:t>
        </w:r>
        <w:r w:rsidRPr="007C78B2">
          <w:rPr>
            <w:i/>
            <w:lang w:val="en-US"/>
            <w:rPrChange w:id="2611" w:author="arkat" w:date="2017-09-27T07:52:00Z">
              <w:rPr>
                <w:lang w:val="en-US"/>
              </w:rPr>
            </w:rPrChange>
          </w:rPr>
          <w:t>tool</w:t>
        </w:r>
        <w:r>
          <w:rPr>
            <w:lang w:val="en-US"/>
          </w:rPr>
          <w:t xml:space="preserve"> dari vendor yang berbeda,</w:t>
        </w:r>
      </w:ins>
    </w:p>
    <w:p w14:paraId="68E08D8E" w14:textId="05C7E9C7" w:rsidR="007C78B2" w:rsidRDefault="007C78B2" w:rsidP="005B2456">
      <w:pPr>
        <w:pStyle w:val="BodyText"/>
        <w:numPr>
          <w:ilvl w:val="0"/>
          <w:numId w:val="125"/>
        </w:numPr>
        <w:spacing w:after="0"/>
        <w:ind w:left="270" w:hanging="270"/>
        <w:rPr>
          <w:ins w:id="2612" w:author="arkat" w:date="2017-09-27T07:59:00Z"/>
          <w:lang w:val="en-US"/>
        </w:rPr>
        <w:pPrChange w:id="2613" w:author="arkat" w:date="2017-10-02T22:37:00Z">
          <w:pPr>
            <w:pStyle w:val="BodyText"/>
            <w:spacing w:after="0"/>
            <w:ind w:firstLine="284"/>
          </w:pPr>
        </w:pPrChange>
      </w:pPr>
      <w:ins w:id="2614" w:author="arkat" w:date="2017-09-27T07:55:00Z">
        <w:r>
          <w:rPr>
            <w:lang w:val="en-US"/>
          </w:rPr>
          <w:t xml:space="preserve">Eksekusi semantic yang terstandarisasi yang memungkinkan </w:t>
        </w:r>
      </w:ins>
      <w:ins w:id="2615" w:author="arkat" w:date="2017-09-27T08:00:00Z">
        <w:r w:rsidR="00784771" w:rsidRPr="00784771">
          <w:rPr>
            <w:lang w:val="en-US"/>
            <w:rPrChange w:id="2616" w:author="arkat" w:date="2017-09-27T08:04:00Z">
              <w:rPr>
                <w:i/>
                <w:lang w:val="en-US"/>
              </w:rPr>
            </w:rPrChange>
          </w:rPr>
          <w:t>tool</w:t>
        </w:r>
        <w:r w:rsidR="00784771">
          <w:rPr>
            <w:lang w:val="en-US"/>
          </w:rPr>
          <w:t xml:space="preserve"> yang</w:t>
        </w:r>
      </w:ins>
      <w:ins w:id="2617" w:author="arkat" w:date="2017-09-27T07:56:00Z">
        <w:r>
          <w:rPr>
            <w:lang w:val="en-US"/>
          </w:rPr>
          <w:t xml:space="preserve"> telah disediakan </w:t>
        </w:r>
      </w:ins>
      <w:ins w:id="2618" w:author="arkat" w:date="2017-09-27T07:55:00Z">
        <w:r>
          <w:rPr>
            <w:lang w:val="en-US"/>
          </w:rPr>
          <w:t>vendor</w:t>
        </w:r>
      </w:ins>
      <w:ins w:id="2619" w:author="arkat" w:date="2017-09-27T07:56:00Z">
        <w:r>
          <w:rPr>
            <w:lang w:val="en-US"/>
          </w:rPr>
          <w:t xml:space="preserve"> untuk mengimplementasikan</w:t>
        </w:r>
      </w:ins>
      <w:ins w:id="2620" w:author="arkat" w:date="2017-10-02T21:17:00Z">
        <w:r w:rsidR="004C30D8">
          <w:rPr>
            <w:lang w:val="en-US"/>
          </w:rPr>
          <w:t xml:space="preserve"> mesin eksekusi interopabilitas </w:t>
        </w:r>
      </w:ins>
      <w:ins w:id="2621" w:author="arkat" w:date="2017-10-02T21:16:00Z">
        <w:r w:rsidR="004C30D8">
          <w:rPr>
            <w:lang w:val="en-US"/>
          </w:rPr>
          <w:t xml:space="preserve"> </w:t>
        </w:r>
      </w:ins>
      <w:ins w:id="2622" w:author="arkat" w:date="2017-09-27T07:56:00Z">
        <w:r>
          <w:rPr>
            <w:lang w:val="en-US"/>
          </w:rPr>
          <w:t xml:space="preserve"> </w:t>
        </w:r>
      </w:ins>
      <w:ins w:id="2623" w:author="arkat" w:date="2017-09-27T07:59:00Z">
        <w:r w:rsidR="00784771">
          <w:rPr>
            <w:lang w:val="en-US"/>
          </w:rPr>
          <w:t>untuk proses bisnis.</w:t>
        </w:r>
      </w:ins>
    </w:p>
    <w:p w14:paraId="3BC400F6" w14:textId="379610C2" w:rsidR="00784771" w:rsidRPr="00784771" w:rsidRDefault="004C30D8" w:rsidP="005B2456">
      <w:pPr>
        <w:pStyle w:val="BodyText"/>
        <w:numPr>
          <w:ilvl w:val="0"/>
          <w:numId w:val="125"/>
        </w:numPr>
        <w:spacing w:after="0"/>
        <w:ind w:left="270" w:hanging="270"/>
        <w:rPr>
          <w:ins w:id="2624" w:author="arkat" w:date="2017-09-27T08:02:00Z"/>
          <w:lang w:val="en-US"/>
        </w:rPr>
        <w:pPrChange w:id="2625" w:author="arkat" w:date="2017-10-02T22:37:00Z">
          <w:pPr>
            <w:pStyle w:val="BodyText"/>
            <w:numPr>
              <w:numId w:val="56"/>
            </w:numPr>
            <w:spacing w:after="0"/>
            <w:ind w:left="1004" w:hanging="914"/>
          </w:pPr>
        </w:pPrChange>
      </w:pPr>
      <w:ins w:id="2626" w:author="arkat" w:date="2017-10-02T21:18:00Z">
        <w:r>
          <w:rPr>
            <w:lang w:val="en-US"/>
          </w:rPr>
          <w:t>Format pertukaran diagaram yang memungkinkan pengguna untuk melakukan pertukaran informasi grafis dari diagram proses bisnis</w:t>
        </w:r>
      </w:ins>
      <w:ins w:id="2627" w:author="arkat" w:date="2017-10-02T21:20:00Z">
        <w:r>
          <w:rPr>
            <w:lang w:val="en-US"/>
          </w:rPr>
          <w:t>.</w:t>
        </w:r>
      </w:ins>
    </w:p>
    <w:p w14:paraId="6965AFB6" w14:textId="23FAC210" w:rsidR="00784771" w:rsidRPr="00784771" w:rsidRDefault="00705DC1" w:rsidP="005B2456">
      <w:pPr>
        <w:pStyle w:val="BodyText"/>
        <w:numPr>
          <w:ilvl w:val="0"/>
          <w:numId w:val="125"/>
        </w:numPr>
        <w:spacing w:after="0"/>
        <w:ind w:left="270" w:hanging="270"/>
        <w:rPr>
          <w:ins w:id="2628" w:author="arkat" w:date="2017-09-27T08:02:00Z"/>
          <w:lang w:val="en-US"/>
        </w:rPr>
        <w:pPrChange w:id="2629" w:author="arkat" w:date="2017-10-02T22:37:00Z">
          <w:pPr>
            <w:pStyle w:val="BodyText"/>
            <w:numPr>
              <w:numId w:val="56"/>
            </w:numPr>
            <w:spacing w:after="0"/>
            <w:ind w:left="1004" w:hanging="914"/>
          </w:pPr>
        </w:pPrChange>
      </w:pPr>
      <w:ins w:id="2630" w:author="arkat" w:date="2017-09-27T08:23:00Z">
        <w:r>
          <w:rPr>
            <w:lang w:val="en-US"/>
          </w:rPr>
          <w:t xml:space="preserve">Perluasan notasi </w:t>
        </w:r>
      </w:ins>
      <w:ins w:id="2631" w:author="arkat" w:date="2017-09-27T08:24:00Z">
        <w:r>
          <w:rPr>
            <w:lang w:val="en-US"/>
          </w:rPr>
          <w:t xml:space="preserve">untuk interaksi lintas organisasi </w:t>
        </w:r>
      </w:ins>
      <w:ins w:id="2632" w:author="arkat" w:date="2017-09-27T08:02:00Z">
        <w:r>
          <w:rPr>
            <w:lang w:val="en-US"/>
          </w:rPr>
          <w:t xml:space="preserve">(biasa disebut </w:t>
        </w:r>
        <w:r w:rsidRPr="00705DC1">
          <w:rPr>
            <w:i/>
            <w:lang w:val="en-US"/>
            <w:rPrChange w:id="2633" w:author="arkat" w:date="2017-09-27T08:24:00Z">
              <w:rPr>
                <w:lang w:val="en-US"/>
              </w:rPr>
            </w:rPrChange>
          </w:rPr>
          <w:t>pro</w:t>
        </w:r>
        <w:r w:rsidR="00784771" w:rsidRPr="00705DC1">
          <w:rPr>
            <w:i/>
            <w:lang w:val="en-US"/>
            <w:rPrChange w:id="2634" w:author="arkat" w:date="2017-09-27T08:24:00Z">
              <w:rPr>
                <w:lang w:val="en-US"/>
              </w:rPr>
            </w:rPrChange>
          </w:rPr>
          <w:t>cess choreographies</w:t>
        </w:r>
        <w:r w:rsidR="00784771" w:rsidRPr="00784771">
          <w:rPr>
            <w:lang w:val="en-US"/>
          </w:rPr>
          <w:t>)</w:t>
        </w:r>
      </w:ins>
      <w:ins w:id="2635" w:author="arkat" w:date="2017-10-02T22:39:00Z">
        <w:r w:rsidR="005B2456">
          <w:rPr>
            <w:lang w:val="en-US"/>
          </w:rPr>
          <w:t>, dimana</w:t>
        </w:r>
      </w:ins>
      <w:ins w:id="2636" w:author="arkat" w:date="2017-10-02T21:20:00Z">
        <w:r w:rsidR="004C30D8">
          <w:rPr>
            <w:lang w:val="en-US"/>
          </w:rPr>
          <w:t xml:space="preserve"> memungkinan untuk melakukan otomasi alat pendukung yang </w:t>
        </w:r>
      </w:ins>
      <w:ins w:id="2637" w:author="arkat" w:date="2017-10-02T21:21:00Z">
        <w:r w:rsidR="004C30D8">
          <w:rPr>
            <w:lang w:val="en-US"/>
          </w:rPr>
          <w:t>terdiri dari beberapa partner bisnis.</w:t>
        </w:r>
      </w:ins>
      <w:ins w:id="2638" w:author="arkat" w:date="2017-09-27T08:02:00Z">
        <w:r w:rsidR="00784771" w:rsidRPr="00784771">
          <w:rPr>
            <w:lang w:val="en-US"/>
          </w:rPr>
          <w:t xml:space="preserve"> </w:t>
        </w:r>
      </w:ins>
    </w:p>
    <w:p w14:paraId="7D12CADB" w14:textId="7828E918" w:rsidR="00784771" w:rsidRPr="00784771" w:rsidRDefault="00784771" w:rsidP="005B2456">
      <w:pPr>
        <w:pStyle w:val="BodyText"/>
        <w:numPr>
          <w:ilvl w:val="0"/>
          <w:numId w:val="125"/>
        </w:numPr>
        <w:spacing w:after="0"/>
        <w:ind w:left="270" w:hanging="270"/>
        <w:rPr>
          <w:ins w:id="2639" w:author="arkat" w:date="2017-09-27T08:02:00Z"/>
          <w:lang w:val="en-US"/>
        </w:rPr>
        <w:pPrChange w:id="2640" w:author="arkat" w:date="2017-10-02T22:37:00Z">
          <w:pPr>
            <w:pStyle w:val="BodyText"/>
            <w:numPr>
              <w:numId w:val="56"/>
            </w:numPr>
            <w:spacing w:after="0"/>
            <w:ind w:left="1004" w:hanging="914"/>
          </w:pPr>
        </w:pPrChange>
      </w:pPr>
      <w:ins w:id="2641" w:author="arkat" w:date="2017-09-27T08:05:00Z">
        <w:r>
          <w:rPr>
            <w:lang w:val="en-US"/>
          </w:rPr>
          <w:t xml:space="preserve">Detail </w:t>
        </w:r>
      </w:ins>
      <w:ins w:id="2642" w:author="arkat" w:date="2017-09-27T08:02:00Z">
        <w:r w:rsidRPr="00784771">
          <w:rPr>
            <w:i/>
            <w:lang w:val="en-US"/>
            <w:rPrChange w:id="2643" w:author="arkat" w:date="2017-09-27T08:05:00Z">
              <w:rPr>
                <w:lang w:val="en-US"/>
              </w:rPr>
            </w:rPrChange>
          </w:rPr>
          <w:t>mapping</w:t>
        </w:r>
        <w:r>
          <w:rPr>
            <w:lang w:val="en-US"/>
          </w:rPr>
          <w:t xml:space="preserve"> dari BPMN ke</w:t>
        </w:r>
        <w:r w:rsidRPr="00784771">
          <w:rPr>
            <w:lang w:val="en-US"/>
          </w:rPr>
          <w:t xml:space="preserve"> WS-BPEL</w:t>
        </w:r>
        <w:r>
          <w:rPr>
            <w:lang w:val="en-US"/>
          </w:rPr>
          <w:t>,</w:t>
        </w:r>
      </w:ins>
      <w:ins w:id="2644" w:author="arkat" w:date="2017-09-27T08:22:00Z">
        <w:r w:rsidR="00705DC1">
          <w:rPr>
            <w:lang w:val="en-US"/>
          </w:rPr>
          <w:t xml:space="preserve"> yang mendemokan kesesuaian dengan tool dan standard BPMN saat ini, </w:t>
        </w:r>
      </w:ins>
      <w:ins w:id="2645" w:author="arkat" w:date="2017-09-27T08:02:00Z">
        <w:r w:rsidR="00705DC1">
          <w:rPr>
            <w:lang w:val="en-US"/>
          </w:rPr>
          <w:t>dan</w:t>
        </w:r>
      </w:ins>
    </w:p>
    <w:p w14:paraId="671D8B22" w14:textId="0B9B36DA" w:rsidR="002D3B30" w:rsidRPr="00A54029" w:rsidRDefault="00784771" w:rsidP="005B2456">
      <w:pPr>
        <w:pStyle w:val="BodyText"/>
        <w:numPr>
          <w:ilvl w:val="0"/>
          <w:numId w:val="125"/>
        </w:numPr>
        <w:spacing w:after="0"/>
        <w:ind w:left="270" w:hanging="270"/>
        <w:rPr>
          <w:ins w:id="2646" w:author="arkat" w:date="2017-09-27T09:51:00Z"/>
          <w:lang w:val="en-US"/>
        </w:rPr>
        <w:pPrChange w:id="2647" w:author="arkat" w:date="2017-10-02T22:37:00Z">
          <w:pPr>
            <w:pStyle w:val="BodyText"/>
            <w:spacing w:after="0"/>
            <w:ind w:firstLine="284"/>
          </w:pPr>
        </w:pPrChange>
      </w:pPr>
      <w:ins w:id="2648" w:author="arkat" w:date="2017-09-27T08:06:00Z">
        <w:r>
          <w:rPr>
            <w:lang w:val="en-US"/>
          </w:rPr>
          <w:t xml:space="preserve">Beberapa penambahan elemen </w:t>
        </w:r>
      </w:ins>
      <w:ins w:id="2649" w:author="arkat" w:date="2017-09-27T08:07:00Z">
        <w:r>
          <w:rPr>
            <w:lang w:val="en-US"/>
          </w:rPr>
          <w:t xml:space="preserve">untuk proses seperti </w:t>
        </w:r>
        <w:r w:rsidRPr="006B30CE">
          <w:rPr>
            <w:i/>
            <w:lang w:val="en-US"/>
            <w:rPrChange w:id="2650" w:author="arkat" w:date="2017-09-27T08:26:00Z">
              <w:rPr>
                <w:lang w:val="en-US"/>
              </w:rPr>
            </w:rPrChange>
          </w:rPr>
          <w:t>non-interrupting events</w:t>
        </w:r>
        <w:r>
          <w:rPr>
            <w:lang w:val="en-US"/>
          </w:rPr>
          <w:t xml:space="preserve"> </w:t>
        </w:r>
      </w:ins>
      <w:ins w:id="2651" w:author="arkat" w:date="2017-09-27T08:08:00Z">
        <w:r>
          <w:rPr>
            <w:lang w:val="en-US"/>
          </w:rPr>
          <w:t xml:space="preserve">dan </w:t>
        </w:r>
        <w:r w:rsidRPr="006B30CE">
          <w:rPr>
            <w:i/>
            <w:lang w:val="en-US"/>
            <w:rPrChange w:id="2652" w:author="arkat" w:date="2017-09-27T08:26:00Z">
              <w:rPr>
                <w:lang w:val="en-US"/>
              </w:rPr>
            </w:rPrChange>
          </w:rPr>
          <w:t>subproses event</w:t>
        </w:r>
        <w:r>
          <w:rPr>
            <w:lang w:val="en-US"/>
          </w:rPr>
          <w:t xml:space="preserve">. </w:t>
        </w:r>
      </w:ins>
    </w:p>
    <w:p w14:paraId="210E90B8" w14:textId="77777777" w:rsidR="008520C8" w:rsidRDefault="002D3B30">
      <w:pPr>
        <w:pStyle w:val="BodyText"/>
        <w:spacing w:after="0"/>
        <w:ind w:firstLine="284"/>
        <w:rPr>
          <w:ins w:id="2653" w:author="arkat" w:date="2017-09-27T10:23:00Z"/>
        </w:rPr>
      </w:pPr>
      <w:ins w:id="2654" w:author="arkat" w:date="2017-09-27T09:51:00Z">
        <w:r w:rsidRPr="002D3B30">
          <w:rPr>
            <w:rPrChange w:id="2655" w:author="arkat" w:date="2017-09-27T09:52:00Z">
              <w:rPr>
                <w:lang w:val="en-US"/>
              </w:rPr>
            </w:rPrChange>
          </w:rPr>
          <w:t>Di antara</w:t>
        </w:r>
      </w:ins>
      <w:ins w:id="2656" w:author="arkat" w:date="2017-09-27T09:52:00Z">
        <w:r>
          <w:rPr>
            <w:lang w:val="en-US"/>
          </w:rPr>
          <w:t xml:space="preserve"> beberapa penambahan tersebut ada 2 hal yang perlu diperhatikan secara khusus, yakni: </w:t>
        </w:r>
      </w:ins>
      <w:ins w:id="2657" w:author="arkat" w:date="2017-09-27T09:51:00Z">
        <w:r w:rsidRPr="002D3B30">
          <w:rPr>
            <w:i/>
            <w:rPrChange w:id="2658" w:author="arkat" w:date="2017-09-27T09:53:00Z">
              <w:rPr>
                <w:lang w:val="en-US"/>
              </w:rPr>
            </w:rPrChange>
          </w:rPr>
          <w:t>Pertama</w:t>
        </w:r>
        <w:r w:rsidRPr="002D3B30">
          <w:rPr>
            <w:rPrChange w:id="2659" w:author="arkat" w:date="2017-09-27T09:52:00Z">
              <w:rPr>
                <w:lang w:val="en-US"/>
              </w:rPr>
            </w:rPrChange>
          </w:rPr>
          <w:t xml:space="preserve">, </w:t>
        </w:r>
      </w:ins>
      <w:ins w:id="2660" w:author="arkat" w:date="2017-09-27T09:53:00Z">
        <w:r>
          <w:rPr>
            <w:lang w:val="en-US"/>
          </w:rPr>
          <w:t xml:space="preserve"> Dukungan kolaborasi </w:t>
        </w:r>
      </w:ins>
      <w:ins w:id="2661" w:author="arkat" w:date="2017-09-27T09:54:00Z">
        <w:r>
          <w:rPr>
            <w:lang w:val="en-US"/>
          </w:rPr>
          <w:t xml:space="preserve">yang terstandarisasi </w:t>
        </w:r>
      </w:ins>
      <w:ins w:id="2662" w:author="arkat" w:date="2017-09-27T09:53:00Z">
        <w:r>
          <w:rPr>
            <w:lang w:val="en-US"/>
          </w:rPr>
          <w:t xml:space="preserve">untuk </w:t>
        </w:r>
      </w:ins>
      <w:ins w:id="2663" w:author="arkat" w:date="2017-09-27T09:54:00Z">
        <w:r>
          <w:rPr>
            <w:lang w:val="en-US"/>
          </w:rPr>
          <w:t xml:space="preserve">organisasi yang berbeda, </w:t>
        </w:r>
      </w:ins>
      <w:ins w:id="2664" w:author="arkat" w:date="2017-09-27T09:55:00Z">
        <w:r w:rsidR="008C1B5F">
          <w:rPr>
            <w:lang w:val="en-US"/>
          </w:rPr>
          <w:t>baik diinternal</w:t>
        </w:r>
        <w:r>
          <w:rPr>
            <w:lang w:val="en-US"/>
          </w:rPr>
          <w:t xml:space="preserve"> organisasi maupun lintas organisasi. </w:t>
        </w:r>
      </w:ins>
      <w:ins w:id="2665" w:author="arkat" w:date="2017-09-27T10:19:00Z">
        <w:r w:rsidR="00153D92">
          <w:rPr>
            <w:lang w:val="en-US"/>
          </w:rPr>
          <w:t xml:space="preserve">Sebuah </w:t>
        </w:r>
      </w:ins>
      <w:ins w:id="2666" w:author="arkat" w:date="2017-09-27T09:51:00Z">
        <w:r w:rsidR="00153D92">
          <w:t>d</w:t>
        </w:r>
        <w:r w:rsidRPr="002D3B30">
          <w:rPr>
            <w:rPrChange w:id="2667" w:author="arkat" w:date="2017-09-27T09:52:00Z">
              <w:rPr>
                <w:lang w:val="en-US"/>
              </w:rPr>
            </w:rPrChange>
          </w:rPr>
          <w:t xml:space="preserve">iagram BPMN yang </w:t>
        </w:r>
      </w:ins>
      <w:ins w:id="2668" w:author="arkat" w:date="2017-09-27T10:19:00Z">
        <w:r w:rsidR="00153D92">
          <w:rPr>
            <w:lang w:val="en-US"/>
          </w:rPr>
          <w:t xml:space="preserve">telah </w:t>
        </w:r>
      </w:ins>
      <w:ins w:id="2669" w:author="arkat" w:date="2017-09-27T09:51:00Z">
        <w:r w:rsidR="00153D92">
          <w:t xml:space="preserve">dibuat di beberapa </w:t>
        </w:r>
        <w:r w:rsidRPr="002D3B30">
          <w:rPr>
            <w:rPrChange w:id="2670" w:author="arkat" w:date="2017-09-27T09:52:00Z">
              <w:rPr>
                <w:lang w:val="en-US"/>
              </w:rPr>
            </w:rPrChange>
          </w:rPr>
          <w:t>bagian perusahaan dapat diperbaiki, disempurnakan, dilengk</w:t>
        </w:r>
        <w:r w:rsidR="00153D92">
          <w:t xml:space="preserve">api, dianalisis atau dieksekusi </w:t>
        </w:r>
        <w:r w:rsidRPr="002D3B30">
          <w:rPr>
            <w:rPrChange w:id="2671" w:author="arkat" w:date="2017-09-27T09:52:00Z">
              <w:rPr>
                <w:lang w:val="en-US"/>
              </w:rPr>
            </w:rPrChange>
          </w:rPr>
          <w:t xml:space="preserve">dengan menggunakan </w:t>
        </w:r>
      </w:ins>
      <w:ins w:id="2672" w:author="arkat" w:date="2017-09-27T10:20:00Z">
        <w:r w:rsidR="00153D92" w:rsidRPr="00153D92">
          <w:rPr>
            <w:i/>
            <w:lang w:val="en-US"/>
            <w:rPrChange w:id="2673" w:author="arkat" w:date="2017-09-27T10:20:00Z">
              <w:rPr>
                <w:lang w:val="en-US"/>
              </w:rPr>
            </w:rPrChange>
          </w:rPr>
          <w:t>tool</w:t>
        </w:r>
        <w:r w:rsidR="00153D92">
          <w:rPr>
            <w:lang w:val="en-US"/>
          </w:rPr>
          <w:t xml:space="preserve"> </w:t>
        </w:r>
      </w:ins>
      <w:ins w:id="2674" w:author="arkat" w:date="2017-09-27T09:51:00Z">
        <w:r w:rsidRPr="002D3B30">
          <w:rPr>
            <w:rPrChange w:id="2675" w:author="arkat" w:date="2017-09-27T09:52:00Z">
              <w:rPr>
                <w:lang w:val="en-US"/>
              </w:rPr>
            </w:rPrChange>
          </w:rPr>
          <w:t xml:space="preserve">yang berbeda </w:t>
        </w:r>
      </w:ins>
      <w:ins w:id="2676" w:author="arkat" w:date="2017-09-27T10:21:00Z">
        <w:r w:rsidR="00153D92">
          <w:rPr>
            <w:lang w:val="en-US"/>
          </w:rPr>
          <w:t xml:space="preserve">dan </w:t>
        </w:r>
      </w:ins>
      <w:ins w:id="2677" w:author="arkat" w:date="2017-09-27T09:51:00Z">
        <w:r w:rsidRPr="002D3B30">
          <w:rPr>
            <w:rPrChange w:id="2678" w:author="arkat" w:date="2017-09-27T09:52:00Z">
              <w:rPr>
                <w:lang w:val="en-US"/>
              </w:rPr>
            </w:rPrChange>
          </w:rPr>
          <w:t>dari vendor berbeda.</w:t>
        </w:r>
      </w:ins>
    </w:p>
    <w:p w14:paraId="5CB1D15B" w14:textId="6BAC59B1" w:rsidR="00A05AD5" w:rsidRDefault="008520C8">
      <w:pPr>
        <w:pStyle w:val="BodyText"/>
        <w:spacing w:after="0"/>
        <w:ind w:firstLine="284"/>
        <w:rPr>
          <w:ins w:id="2679" w:author="arkat" w:date="2017-09-28T16:48:00Z"/>
          <w:lang w:val="en-US"/>
        </w:rPr>
      </w:pPr>
      <w:ins w:id="2680" w:author="arkat" w:date="2017-09-27T10:23:00Z">
        <w:r w:rsidRPr="008520C8">
          <w:rPr>
            <w:lang w:val="en-US"/>
            <w:rPrChange w:id="2681" w:author="arkat" w:date="2017-09-27T10:23:00Z">
              <w:rPr/>
            </w:rPrChange>
          </w:rPr>
          <w:t xml:space="preserve">Kedua, BPMN 2.0 adalah format notasi dan </w:t>
        </w:r>
        <w:r w:rsidRPr="00302CC2">
          <w:rPr>
            <w:i/>
            <w:lang w:val="en-US"/>
            <w:rPrChange w:id="2682" w:author="arkat" w:date="2017-09-28T16:15:00Z">
              <w:rPr/>
            </w:rPrChange>
          </w:rPr>
          <w:t>interchange</w:t>
        </w:r>
        <w:r w:rsidRPr="008520C8">
          <w:rPr>
            <w:lang w:val="en-US"/>
            <w:rPrChange w:id="2683" w:author="arkat" w:date="2017-09-27T10:23:00Z">
              <w:rPr/>
            </w:rPrChange>
          </w:rPr>
          <w:t xml:space="preserve"> pertama yang menggabungkan pemodel</w:t>
        </w:r>
      </w:ins>
      <w:ins w:id="2684" w:author="arkat" w:date="2017-09-27T10:24:00Z">
        <w:r>
          <w:rPr>
            <w:lang w:val="en-US"/>
          </w:rPr>
          <w:t>an</w:t>
        </w:r>
      </w:ins>
      <w:ins w:id="2685" w:author="arkat" w:date="2017-09-27T10:23:00Z">
        <w:r>
          <w:rPr>
            <w:lang w:val="en-US"/>
          </w:rPr>
          <w:t xml:space="preserve"> </w:t>
        </w:r>
        <w:r w:rsidRPr="008520C8">
          <w:rPr>
            <w:lang w:val="en-US"/>
            <w:rPrChange w:id="2686" w:author="arkat" w:date="2017-09-27T10:23:00Z">
              <w:rPr/>
            </w:rPrChange>
          </w:rPr>
          <w:t>bisnis</w:t>
        </w:r>
      </w:ins>
      <w:ins w:id="2687" w:author="arkat" w:date="2017-09-27T10:24:00Z">
        <w:r>
          <w:rPr>
            <w:lang w:val="en-US"/>
          </w:rPr>
          <w:t xml:space="preserve"> yang </w:t>
        </w:r>
        <w:r w:rsidRPr="008520C8">
          <w:rPr>
            <w:i/>
            <w:lang w:val="en-US"/>
            <w:rPrChange w:id="2688" w:author="arkat" w:date="2017-09-27T10:24:00Z">
              <w:rPr>
                <w:lang w:val="en-US"/>
              </w:rPr>
            </w:rPrChange>
          </w:rPr>
          <w:t>user friendly</w:t>
        </w:r>
      </w:ins>
      <w:ins w:id="2689" w:author="arkat" w:date="2017-09-27T10:23:00Z">
        <w:r w:rsidRPr="008520C8">
          <w:rPr>
            <w:lang w:val="en-US"/>
            <w:rPrChange w:id="2690" w:author="arkat" w:date="2017-09-27T10:23:00Z">
              <w:rPr/>
            </w:rPrChange>
          </w:rPr>
          <w:t xml:space="preserve"> dengan spesifikasi teknis </w:t>
        </w:r>
      </w:ins>
      <w:ins w:id="2691" w:author="arkat" w:date="2017-09-27T10:24:00Z">
        <w:r>
          <w:rPr>
            <w:lang w:val="en-US"/>
          </w:rPr>
          <w:t xml:space="preserve">yang </w:t>
        </w:r>
      </w:ins>
      <w:ins w:id="2692" w:author="arkat" w:date="2017-09-27T10:23:00Z">
        <w:r w:rsidRPr="008520C8">
          <w:rPr>
            <w:lang w:val="en-US"/>
            <w:rPrChange w:id="2693" w:author="arkat" w:date="2017-09-27T10:23:00Z">
              <w:rPr/>
            </w:rPrChange>
          </w:rPr>
          <w:t xml:space="preserve">terperinci dari model yang dapat dieksekusi </w:t>
        </w:r>
      </w:ins>
      <w:ins w:id="2694" w:author="arkat" w:date="2017-09-27T10:25:00Z">
        <w:r>
          <w:rPr>
            <w:lang w:val="en-US"/>
          </w:rPr>
          <w:t xml:space="preserve">di </w:t>
        </w:r>
      </w:ins>
      <w:ins w:id="2695" w:author="arkat" w:date="2017-09-27T10:23:00Z">
        <w:r>
          <w:rPr>
            <w:lang w:val="en-US"/>
          </w:rPr>
          <w:t xml:space="preserve">model proses yang sama. Hal </w:t>
        </w:r>
        <w:r>
          <w:rPr>
            <w:lang w:val="en-US"/>
          </w:rPr>
          <w:lastRenderedPageBreak/>
          <w:t>ini berarti menumbuhkan</w:t>
        </w:r>
        <w:r w:rsidRPr="008520C8">
          <w:rPr>
            <w:lang w:val="en-US"/>
            <w:rPrChange w:id="2696" w:author="arkat" w:date="2017-09-27T10:23:00Z">
              <w:rPr/>
            </w:rPrChange>
          </w:rPr>
          <w:t xml:space="preserve"> kolaborasi antara </w:t>
        </w:r>
      </w:ins>
      <w:ins w:id="2697" w:author="arkat" w:date="2017-09-27T10:26:00Z">
        <w:r w:rsidRPr="008520C8">
          <w:rPr>
            <w:i/>
            <w:lang w:val="en-US"/>
            <w:rPrChange w:id="2698" w:author="arkat" w:date="2017-09-27T10:26:00Z">
              <w:rPr>
                <w:lang w:val="en-US"/>
              </w:rPr>
            </w:rPrChange>
          </w:rPr>
          <w:t>business analyst</w:t>
        </w:r>
        <w:r>
          <w:rPr>
            <w:lang w:val="en-US"/>
          </w:rPr>
          <w:t xml:space="preserve"> </w:t>
        </w:r>
      </w:ins>
      <w:ins w:id="2699" w:author="arkat" w:date="2017-09-27T10:23:00Z">
        <w:r w:rsidRPr="008520C8">
          <w:rPr>
            <w:lang w:val="en-US"/>
            <w:rPrChange w:id="2700" w:author="arkat" w:date="2017-09-27T10:23:00Z">
              <w:rPr/>
            </w:rPrChange>
          </w:rPr>
          <w:t xml:space="preserve">dan </w:t>
        </w:r>
      </w:ins>
      <w:ins w:id="2701" w:author="arkat" w:date="2017-09-27T10:26:00Z">
        <w:r w:rsidRPr="008520C8">
          <w:rPr>
            <w:i/>
            <w:lang w:val="en-US"/>
            <w:rPrChange w:id="2702" w:author="arkat" w:date="2017-09-27T10:27:00Z">
              <w:rPr>
                <w:lang w:val="en-US"/>
              </w:rPr>
            </w:rPrChange>
          </w:rPr>
          <w:t xml:space="preserve">developer </w:t>
        </w:r>
      </w:ins>
      <w:ins w:id="2703" w:author="arkat" w:date="2017-09-27T10:23:00Z">
        <w:r w:rsidRPr="008520C8">
          <w:rPr>
            <w:lang w:val="en-US"/>
            <w:rPrChange w:id="2704" w:author="arkat" w:date="2017-09-27T10:23:00Z">
              <w:rPr/>
            </w:rPrChange>
          </w:rPr>
          <w:t>sistem TI</w:t>
        </w:r>
      </w:ins>
      <w:ins w:id="2705" w:author="arkat" w:date="2017-09-27T10:27:00Z">
        <w:r>
          <w:rPr>
            <w:lang w:val="en-US"/>
          </w:rPr>
          <w:t xml:space="preserve"> pendukung bisnis</w:t>
        </w:r>
      </w:ins>
      <w:ins w:id="2706" w:author="arkat" w:date="2017-09-27T10:23:00Z">
        <w:r w:rsidRPr="008520C8">
          <w:rPr>
            <w:lang w:val="en-US"/>
            <w:rPrChange w:id="2707" w:author="arkat" w:date="2017-09-27T10:23:00Z">
              <w:rPr/>
            </w:rPrChange>
          </w:rPr>
          <w:t xml:space="preserve">. </w:t>
        </w:r>
      </w:ins>
      <w:ins w:id="2708" w:author="arkat" w:date="2017-09-27T10:27:00Z">
        <w:r>
          <w:rPr>
            <w:lang w:val="en-US"/>
          </w:rPr>
          <w:t xml:space="preserve">Dengan menggunakan </w:t>
        </w:r>
        <w:r w:rsidRPr="008520C8">
          <w:rPr>
            <w:i/>
            <w:lang w:val="en-US"/>
            <w:rPrChange w:id="2709" w:author="arkat" w:date="2017-09-27T10:28:00Z">
              <w:rPr>
                <w:lang w:val="en-US"/>
              </w:rPr>
            </w:rPrChange>
          </w:rPr>
          <w:t>tool</w:t>
        </w:r>
        <w:r>
          <w:rPr>
            <w:lang w:val="en-US"/>
          </w:rPr>
          <w:t xml:space="preserve"> kolaborasi</w:t>
        </w:r>
      </w:ins>
      <w:ins w:id="2710" w:author="arkat" w:date="2017-09-27T10:28:00Z">
        <w:r>
          <w:rPr>
            <w:lang w:val="en-US"/>
          </w:rPr>
          <w:t xml:space="preserve"> proses bisnis yang umum digunakan (</w:t>
        </w:r>
        <w:r w:rsidRPr="008520C8">
          <w:rPr>
            <w:i/>
            <w:lang w:val="en-US"/>
            <w:rPrChange w:id="2711" w:author="arkat" w:date="2017-09-27T10:28:00Z">
              <w:rPr>
                <w:lang w:val="en-US"/>
              </w:rPr>
            </w:rPrChange>
          </w:rPr>
          <w:t>web based</w:t>
        </w:r>
        <w:r>
          <w:rPr>
            <w:lang w:val="en-US"/>
          </w:rPr>
          <w:t>)</w:t>
        </w:r>
      </w:ins>
      <w:ins w:id="2712" w:author="arkat" w:date="2017-09-27T10:27:00Z">
        <w:r>
          <w:rPr>
            <w:lang w:val="en-US"/>
          </w:rPr>
          <w:t xml:space="preserve">. Hal </w:t>
        </w:r>
      </w:ins>
      <w:ins w:id="2713" w:author="arkat" w:date="2017-09-27T10:23:00Z">
        <w:r w:rsidRPr="008520C8">
          <w:rPr>
            <w:lang w:val="en-US"/>
            <w:rPrChange w:id="2714" w:author="arkat" w:date="2017-09-27T10:23:00Z">
              <w:rPr/>
            </w:rPrChange>
          </w:rPr>
          <w:t xml:space="preserve">memungkinkan pendekatan yang lebih </w:t>
        </w:r>
      </w:ins>
      <w:ins w:id="2715" w:author="arkat" w:date="2017-09-27T10:28:00Z">
        <w:r w:rsidR="00A05AD5" w:rsidRPr="00A05AD5">
          <w:rPr>
            <w:i/>
            <w:lang w:val="en-US"/>
            <w:rPrChange w:id="2716" w:author="arkat" w:date="2017-09-27T10:28:00Z">
              <w:rPr>
                <w:lang w:val="en-US"/>
              </w:rPr>
            </w:rPrChange>
          </w:rPr>
          <w:t>agile</w:t>
        </w:r>
        <w:r w:rsidR="00A05AD5">
          <w:rPr>
            <w:lang w:val="en-US"/>
          </w:rPr>
          <w:t xml:space="preserve"> </w:t>
        </w:r>
      </w:ins>
      <w:ins w:id="2717" w:author="arkat" w:date="2017-09-27T10:23:00Z">
        <w:r w:rsidRPr="008520C8">
          <w:rPr>
            <w:lang w:val="en-US"/>
            <w:rPrChange w:id="2718" w:author="arkat" w:date="2017-09-27T10:23:00Z">
              <w:rPr/>
            </w:rPrChange>
          </w:rPr>
          <w:t>terhadap pengembangan dan adaptasi sistem informasi</w:t>
        </w:r>
      </w:ins>
      <w:ins w:id="2719" w:author="arkat" w:date="2017-09-27T10:29:00Z">
        <w:r w:rsidR="00A05AD5">
          <w:rPr>
            <w:lang w:val="en-US"/>
          </w:rPr>
          <w:t xml:space="preserve"> </w:t>
        </w:r>
        <w:r w:rsidR="00A05AD5">
          <w:rPr>
            <w:lang w:val="en-US"/>
          </w:rPr>
          <w:fldChar w:fldCharType="begin" w:fldLock="1"/>
        </w:r>
      </w:ins>
      <w:r w:rsidR="0080155A">
        <w:rPr>
          <w:lang w:val="en-US"/>
        </w:rPr>
        <w:instrText>ADDIN CSL_CITATION { "citationItems" : [ { "id" : "ITEM-1", "itemData" : { "author" : [ { "dropping-particle" : "", "family" : "Volzer", "given" : "Hagen", "non-dropping-particle" : "", "parse-names" : false, "suffix" : "" } ], "id" : "ITEM-1", "issued" : { "date-parts" : [ [ "2010" ] ] }, "page" : "2-3", "title" : "An Overview of BPMN 2 . 0 and its Potential Use", "type" : "article-journal" }, "uris" : [ "http://www.mendeley.com/documents/?uuid=b148c4fb-33bb-4e86-8ce8-35f4506bf526" ] } ], "mendeley" : { "formattedCitation" : "(Volzer, 2010)", "plainTextFormattedCitation" : "(Volzer, 2010)", "previouslyFormattedCitation" : "(Volzer, 2010)" }, "properties" : { "noteIndex" : 0 }, "schema" : "https://github.com/citation-style-language/schema/raw/master/csl-citation.json" }</w:instrText>
      </w:r>
      <w:r w:rsidR="00A05AD5">
        <w:rPr>
          <w:lang w:val="en-US"/>
        </w:rPr>
        <w:fldChar w:fldCharType="separate"/>
      </w:r>
      <w:r w:rsidR="00A05AD5" w:rsidRPr="00A05AD5">
        <w:rPr>
          <w:noProof/>
          <w:lang w:val="en-US"/>
        </w:rPr>
        <w:t>(Volzer, 2010)</w:t>
      </w:r>
      <w:ins w:id="2720" w:author="arkat" w:date="2017-09-27T10:29:00Z">
        <w:r w:rsidR="00A05AD5">
          <w:rPr>
            <w:lang w:val="en-US"/>
          </w:rPr>
          <w:fldChar w:fldCharType="end"/>
        </w:r>
      </w:ins>
      <w:ins w:id="2721" w:author="arkat" w:date="2017-09-27T10:23:00Z">
        <w:r w:rsidRPr="008520C8">
          <w:rPr>
            <w:lang w:val="en-US"/>
            <w:rPrChange w:id="2722" w:author="arkat" w:date="2017-09-27T10:23:00Z">
              <w:rPr/>
            </w:rPrChange>
          </w:rPr>
          <w:t>.</w:t>
        </w:r>
      </w:ins>
    </w:p>
    <w:p w14:paraId="5FAF3D4D" w14:textId="64F0FCFE" w:rsidR="004A127C" w:rsidRDefault="00686631">
      <w:pPr>
        <w:pStyle w:val="BodyText"/>
        <w:spacing w:after="0"/>
        <w:ind w:firstLine="284"/>
        <w:rPr>
          <w:ins w:id="2723" w:author="arkat" w:date="2017-09-28T16:53:00Z"/>
          <w:lang w:val="en-US"/>
        </w:rPr>
      </w:pPr>
      <w:ins w:id="2724" w:author="arkat" w:date="2017-09-28T16:52:00Z">
        <w:r>
          <w:rPr>
            <w:lang w:val="en-US"/>
          </w:rPr>
          <w:t xml:space="preserve">Ada 5 </w:t>
        </w:r>
      </w:ins>
      <w:ins w:id="2725" w:author="arkat" w:date="2017-09-28T16:53:00Z">
        <w:r>
          <w:rPr>
            <w:lang w:val="en-US"/>
          </w:rPr>
          <w:t xml:space="preserve">kategori </w:t>
        </w:r>
      </w:ins>
      <w:ins w:id="2726" w:author="arkat" w:date="2017-09-28T16:48:00Z">
        <w:r>
          <w:rPr>
            <w:lang w:val="en-US"/>
          </w:rPr>
          <w:t>e</w:t>
        </w:r>
        <w:r w:rsidR="004A127C">
          <w:rPr>
            <w:lang w:val="en-US"/>
          </w:rPr>
          <w:t xml:space="preserve">lemen </w:t>
        </w:r>
      </w:ins>
      <w:ins w:id="2727" w:author="arkat" w:date="2017-09-28T16:52:00Z">
        <w:r>
          <w:rPr>
            <w:lang w:val="en-US"/>
          </w:rPr>
          <w:t xml:space="preserve">dasar </w:t>
        </w:r>
      </w:ins>
      <w:ins w:id="2728" w:author="arkat" w:date="2017-09-28T16:48:00Z">
        <w:r>
          <w:rPr>
            <w:lang w:val="en-US"/>
          </w:rPr>
          <w:t xml:space="preserve">BPMN </w:t>
        </w:r>
      </w:ins>
      <w:ins w:id="2729" w:author="arkat" w:date="2017-09-28T16:53:00Z">
        <w:r>
          <w:rPr>
            <w:lang w:val="en-US"/>
          </w:rPr>
          <w:fldChar w:fldCharType="begin" w:fldLock="1"/>
        </w:r>
      </w:ins>
      <w:r w:rsidR="00A54029">
        <w:rPr>
          <w:lang w:val="en-US"/>
        </w:rPr>
        <w:instrText>ADDIN CSL_CITATION { "citationItems" : [ { "id" : "ITEM-1", "itemData" : { "DOI" : "10.1007/s11576-008-0096-z", "ISBN" : "3839121345",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"Object Management Group (OMG)", "given" : "", "non-dropping-particle" : "", "parse-names" : false, "suffix" : "" } ], "container-title" : "Business", "id" : "ITEM-1", "issue" : "January", "issued" : { "date-parts" : [ [ "2011" ] ] }, "page" : "170", "title" : "Business Process Model and Notation (BPMN) Version 2.0", "type" : "article-journal", "volume" : "50" }, "uris" : [ "http://www.mendeley.com/documents/?uuid=d700ae7a-2e07-4a71-aa34-7d1a030822df" ] } ], "mendeley" : { "formattedCitation" : "(Object Management Group (OMG), 2011)", "plainTextFormattedCitation" : "(Object Management Group (OMG), 2011)", "previouslyFormattedCitation" : "(Object Management Group (OMG), 2011)" }, "properties" : { "noteIndex" : 0 }, "schema" : "https://github.com/citation-style-language/schema/raw/master/csl-citation.json" }</w:instrText>
      </w:r>
      <w:r>
        <w:rPr>
          <w:lang w:val="en-US"/>
        </w:rPr>
        <w:fldChar w:fldCharType="separate"/>
      </w:r>
      <w:r w:rsidRPr="00686631">
        <w:rPr>
          <w:noProof/>
          <w:lang w:val="en-US"/>
        </w:rPr>
        <w:t>(Object Management Group (OMG), 2011)</w:t>
      </w:r>
      <w:ins w:id="2730" w:author="arkat" w:date="2017-09-28T16:53:00Z">
        <w:r>
          <w:rPr>
            <w:lang w:val="en-US"/>
          </w:rPr>
          <w:fldChar w:fldCharType="end"/>
        </w:r>
      </w:ins>
      <w:ins w:id="2731" w:author="arkat" w:date="2017-09-28T16:48:00Z">
        <w:r w:rsidR="004A127C">
          <w:rPr>
            <w:lang w:val="en-US"/>
          </w:rPr>
          <w:t>,  yaitu:</w:t>
        </w:r>
      </w:ins>
    </w:p>
    <w:p w14:paraId="491A2A75" w14:textId="77777777" w:rsidR="00686631" w:rsidRDefault="00686631" w:rsidP="005B2456">
      <w:pPr>
        <w:pStyle w:val="BodyText"/>
        <w:numPr>
          <w:ilvl w:val="6"/>
          <w:numId w:val="126"/>
        </w:numPr>
        <w:spacing w:after="0"/>
        <w:ind w:left="270" w:hanging="270"/>
        <w:rPr>
          <w:ins w:id="2732" w:author="arkat" w:date="2017-09-28T16:57:00Z"/>
          <w:lang w:val="en-US"/>
        </w:rPr>
        <w:pPrChange w:id="2733" w:author="arkat" w:date="2017-10-02T22:40:00Z">
          <w:pPr>
            <w:pStyle w:val="BodyText"/>
            <w:spacing w:after="0"/>
            <w:ind w:firstLine="284"/>
          </w:pPr>
        </w:pPrChange>
      </w:pPr>
      <w:ins w:id="2734" w:author="arkat" w:date="2017-09-28T16:54:00Z">
        <w:r w:rsidRPr="00E55995">
          <w:rPr>
            <w:i/>
            <w:lang w:val="en-US"/>
            <w:rPrChange w:id="2735" w:author="arkat" w:date="2017-09-29T12:55:00Z">
              <w:rPr>
                <w:lang w:val="en-US"/>
              </w:rPr>
            </w:rPrChange>
          </w:rPr>
          <w:t>Flow objects</w:t>
        </w:r>
        <w:r>
          <w:rPr>
            <w:lang w:val="en-US"/>
          </w:rPr>
          <w:t xml:space="preserve">, yakni elemen grafis utama </w:t>
        </w:r>
      </w:ins>
      <w:ins w:id="2736" w:author="arkat" w:date="2017-09-28T16:55:00Z">
        <w:r>
          <w:rPr>
            <w:lang w:val="en-US"/>
          </w:rPr>
          <w:t xml:space="preserve">untuk mendefinisikan </w:t>
        </w:r>
        <w:r w:rsidRPr="00686631">
          <w:rPr>
            <w:i/>
            <w:lang w:val="en-US"/>
            <w:rPrChange w:id="2737" w:author="arkat" w:date="2017-09-28T16:55:00Z">
              <w:rPr>
                <w:lang w:val="en-US"/>
              </w:rPr>
            </w:rPrChange>
          </w:rPr>
          <w:t>behavior</w:t>
        </w:r>
        <w:r>
          <w:rPr>
            <w:lang w:val="en-US"/>
          </w:rPr>
          <w:t xml:space="preserve"> proses bisnis. Ada 3 elemen flow objects, yaitu: </w:t>
        </w:r>
        <w:r w:rsidRPr="00686631">
          <w:rPr>
            <w:i/>
            <w:lang w:val="en-US"/>
            <w:rPrChange w:id="2738" w:author="arkat" w:date="2017-09-28T16:56:00Z">
              <w:rPr>
                <w:lang w:val="en-US"/>
              </w:rPr>
            </w:rPrChange>
          </w:rPr>
          <w:t>Event</w:t>
        </w:r>
        <w:r>
          <w:rPr>
            <w:lang w:val="en-US"/>
          </w:rPr>
          <w:t xml:space="preserve">, </w:t>
        </w:r>
        <w:r w:rsidRPr="00686631">
          <w:rPr>
            <w:i/>
            <w:lang w:val="en-US"/>
            <w:rPrChange w:id="2739" w:author="arkat" w:date="2017-09-28T16:56:00Z">
              <w:rPr>
                <w:lang w:val="en-US"/>
              </w:rPr>
            </w:rPrChange>
          </w:rPr>
          <w:t>Activities</w:t>
        </w:r>
        <w:r>
          <w:rPr>
            <w:lang w:val="en-US"/>
          </w:rPr>
          <w:t xml:space="preserve">, dan </w:t>
        </w:r>
        <w:r w:rsidRPr="00686631">
          <w:rPr>
            <w:i/>
            <w:lang w:val="en-US"/>
            <w:rPrChange w:id="2740" w:author="arkat" w:date="2017-09-28T16:56:00Z">
              <w:rPr>
                <w:lang w:val="en-US"/>
              </w:rPr>
            </w:rPrChange>
          </w:rPr>
          <w:t>Gateway</w:t>
        </w:r>
        <w:r>
          <w:rPr>
            <w:lang w:val="en-US"/>
          </w:rPr>
          <w:t>.</w:t>
        </w:r>
      </w:ins>
    </w:p>
    <w:p w14:paraId="21172918" w14:textId="77777777" w:rsidR="00F2622C" w:rsidRDefault="00686631" w:rsidP="005B2456">
      <w:pPr>
        <w:pStyle w:val="BodyText"/>
        <w:numPr>
          <w:ilvl w:val="6"/>
          <w:numId w:val="126"/>
        </w:numPr>
        <w:spacing w:after="0"/>
        <w:ind w:left="270" w:hanging="270"/>
        <w:rPr>
          <w:ins w:id="2741" w:author="arkat" w:date="2017-09-28T19:35:00Z"/>
          <w:lang w:val="en-US"/>
        </w:rPr>
        <w:pPrChange w:id="2742" w:author="arkat" w:date="2017-10-02T22:40:00Z">
          <w:pPr>
            <w:pStyle w:val="BodyText"/>
            <w:numPr>
              <w:ilvl w:val="6"/>
              <w:numId w:val="26"/>
            </w:numPr>
            <w:spacing w:after="0"/>
            <w:ind w:left="2520" w:hanging="360"/>
          </w:pPr>
        </w:pPrChange>
      </w:pPr>
      <w:ins w:id="2743" w:author="arkat" w:date="2017-09-28T16:54:00Z">
        <w:r w:rsidRPr="00A54029">
          <w:rPr>
            <w:lang w:val="en-US"/>
          </w:rPr>
          <w:t>Data</w:t>
        </w:r>
      </w:ins>
      <w:ins w:id="2744" w:author="arkat" w:date="2017-09-28T16:56:00Z">
        <w:r w:rsidRPr="00A54029">
          <w:rPr>
            <w:lang w:val="en-US"/>
          </w:rPr>
          <w:t xml:space="preserve">, data direpresentasikan dengan 4 elemen, yaitu: </w:t>
        </w:r>
        <w:r w:rsidRPr="00F2622C">
          <w:rPr>
            <w:i/>
            <w:lang w:val="en-US"/>
            <w:rPrChange w:id="2745" w:author="arkat" w:date="2017-09-28T19:33:00Z">
              <w:rPr>
                <w:lang w:val="en-US"/>
              </w:rPr>
            </w:rPrChange>
          </w:rPr>
          <w:t>Data Objects</w:t>
        </w:r>
        <w:r w:rsidRPr="00A54029">
          <w:rPr>
            <w:lang w:val="en-US"/>
          </w:rPr>
          <w:t xml:space="preserve">, </w:t>
        </w:r>
        <w:r w:rsidRPr="00F2622C">
          <w:rPr>
            <w:i/>
            <w:lang w:val="en-US"/>
            <w:rPrChange w:id="2746" w:author="arkat" w:date="2017-09-28T19:33:00Z">
              <w:rPr>
                <w:lang w:val="en-US"/>
              </w:rPr>
            </w:rPrChange>
          </w:rPr>
          <w:t>Data Inputs</w:t>
        </w:r>
      </w:ins>
      <w:ins w:id="2747" w:author="arkat" w:date="2017-09-28T16:57:00Z">
        <w:r w:rsidRPr="00F2622C">
          <w:rPr>
            <w:i/>
            <w:lang w:val="en-US"/>
            <w:rPrChange w:id="2748" w:author="arkat" w:date="2017-09-28T19:33:00Z">
              <w:rPr>
                <w:lang w:val="en-US"/>
              </w:rPr>
            </w:rPrChange>
          </w:rPr>
          <w:t>, Data Outputs</w:t>
        </w:r>
        <w:r w:rsidRPr="00A54029">
          <w:rPr>
            <w:lang w:val="en-US"/>
          </w:rPr>
          <w:t xml:space="preserve"> dan </w:t>
        </w:r>
        <w:r w:rsidRPr="00F2622C">
          <w:rPr>
            <w:i/>
            <w:lang w:val="en-US"/>
            <w:rPrChange w:id="2749" w:author="arkat" w:date="2017-09-28T19:33:00Z">
              <w:rPr>
                <w:lang w:val="en-US"/>
              </w:rPr>
            </w:rPrChange>
          </w:rPr>
          <w:t>Data Stores</w:t>
        </w:r>
      </w:ins>
    </w:p>
    <w:p w14:paraId="40D2B5B3" w14:textId="678BDDCA" w:rsidR="00F2622C" w:rsidRPr="0021076F" w:rsidRDefault="00686631" w:rsidP="005B2456">
      <w:pPr>
        <w:pStyle w:val="BodyText"/>
        <w:numPr>
          <w:ilvl w:val="6"/>
          <w:numId w:val="126"/>
        </w:numPr>
        <w:spacing w:after="0"/>
        <w:ind w:left="270" w:hanging="270"/>
        <w:rPr>
          <w:ins w:id="2750" w:author="arkat" w:date="2017-09-28T19:34:00Z"/>
          <w:i/>
          <w:lang w:val="en-US"/>
          <w:rPrChange w:id="2751" w:author="arkat" w:date="2017-09-28T19:36:00Z">
            <w:rPr>
              <w:ins w:id="2752" w:author="arkat" w:date="2017-09-28T19:34:00Z"/>
              <w:lang w:val="en-US"/>
            </w:rPr>
          </w:rPrChange>
        </w:rPr>
        <w:pPrChange w:id="2753" w:author="arkat" w:date="2017-10-02T22:40:00Z">
          <w:pPr>
            <w:pStyle w:val="BodyText"/>
            <w:numPr>
              <w:ilvl w:val="6"/>
              <w:numId w:val="26"/>
            </w:numPr>
            <w:spacing w:after="0"/>
            <w:ind w:left="2520" w:hanging="360"/>
          </w:pPr>
        </w:pPrChange>
      </w:pPr>
      <w:ins w:id="2754" w:author="arkat" w:date="2017-09-28T16:54:00Z">
        <w:r w:rsidRPr="00A54029">
          <w:rPr>
            <w:lang w:val="en-US"/>
          </w:rPr>
          <w:t>Connecting Objects</w:t>
        </w:r>
      </w:ins>
      <w:ins w:id="2755" w:author="arkat" w:date="2017-09-28T19:33:00Z">
        <w:r w:rsidR="00F2622C" w:rsidRPr="00A54029">
          <w:rPr>
            <w:lang w:val="en-US"/>
          </w:rPr>
          <w:t xml:space="preserve">, Ada </w:t>
        </w:r>
        <w:r w:rsidR="00F2622C" w:rsidRPr="00F2622C">
          <w:rPr>
            <w:lang w:val="en-US"/>
          </w:rPr>
          <w:t xml:space="preserve">4 cara untuk menghubungkan </w:t>
        </w:r>
        <w:r w:rsidR="00F2622C" w:rsidRPr="00F2622C">
          <w:rPr>
            <w:i/>
            <w:lang w:val="en-US"/>
          </w:rPr>
          <w:t xml:space="preserve">flow objects </w:t>
        </w:r>
      </w:ins>
      <w:ins w:id="2756" w:author="arkat" w:date="2017-09-28T19:34:00Z">
        <w:r w:rsidR="00F2622C" w:rsidRPr="00F2622C">
          <w:rPr>
            <w:lang w:val="en-US"/>
          </w:rPr>
          <w:t xml:space="preserve">dengan </w:t>
        </w:r>
        <w:r w:rsidR="00F2622C" w:rsidRPr="00F2622C">
          <w:rPr>
            <w:i/>
            <w:lang w:val="en-US"/>
          </w:rPr>
          <w:t xml:space="preserve">flow objects </w:t>
        </w:r>
        <w:r w:rsidR="00F2622C" w:rsidRPr="00F2622C">
          <w:rPr>
            <w:lang w:val="en-US"/>
          </w:rPr>
          <w:t xml:space="preserve">lainya atau dengan informasi lainya, yakni dengan menggunakan </w:t>
        </w:r>
        <w:r w:rsidR="00F2622C">
          <w:rPr>
            <w:i/>
            <w:lang w:val="en-US"/>
          </w:rPr>
          <w:t xml:space="preserve">Sequence Flows, Message Flows, </w:t>
        </w:r>
      </w:ins>
      <w:ins w:id="2757" w:author="arkat" w:date="2017-09-29T07:47:00Z">
        <w:r w:rsidR="00CC4A2A">
          <w:rPr>
            <w:i/>
            <w:lang w:val="en-US"/>
          </w:rPr>
          <w:t xml:space="preserve">Associations </w:t>
        </w:r>
        <w:r w:rsidR="00CC4A2A">
          <w:rPr>
            <w:lang w:val="en-US"/>
          </w:rPr>
          <w:t>dan</w:t>
        </w:r>
      </w:ins>
      <w:ins w:id="2758" w:author="arkat" w:date="2017-09-28T19:35:00Z">
        <w:r w:rsidR="00F2622C">
          <w:rPr>
            <w:lang w:val="en-US"/>
          </w:rPr>
          <w:t xml:space="preserve"> </w:t>
        </w:r>
      </w:ins>
      <w:ins w:id="2759" w:author="arkat" w:date="2017-09-28T19:34:00Z">
        <w:r w:rsidR="00F2622C" w:rsidRPr="00F2622C">
          <w:rPr>
            <w:i/>
            <w:lang w:val="en-US"/>
            <w:rPrChange w:id="2760" w:author="arkat" w:date="2017-09-28T19:35:00Z">
              <w:rPr>
                <w:lang w:val="en-US"/>
              </w:rPr>
            </w:rPrChange>
          </w:rPr>
          <w:t>Data Associations</w:t>
        </w:r>
      </w:ins>
      <w:ins w:id="2761" w:author="arkat" w:date="2017-09-28T19:35:00Z">
        <w:r w:rsidR="00F2622C">
          <w:rPr>
            <w:i/>
            <w:lang w:val="en-US"/>
          </w:rPr>
          <w:t>.</w:t>
        </w:r>
      </w:ins>
    </w:p>
    <w:p w14:paraId="12773B61" w14:textId="538C7648" w:rsidR="00686631" w:rsidRPr="0021076F" w:rsidRDefault="00686631" w:rsidP="005B2456">
      <w:pPr>
        <w:pStyle w:val="BodyText"/>
        <w:numPr>
          <w:ilvl w:val="6"/>
          <w:numId w:val="126"/>
        </w:numPr>
        <w:spacing w:after="0"/>
        <w:ind w:left="270" w:hanging="270"/>
        <w:rPr>
          <w:ins w:id="2762" w:author="arkat" w:date="2017-09-28T16:54:00Z"/>
          <w:i/>
          <w:lang w:val="en-US"/>
          <w:rPrChange w:id="2763" w:author="arkat" w:date="2017-09-28T19:36:00Z">
            <w:rPr>
              <w:ins w:id="2764" w:author="arkat" w:date="2017-09-28T16:54:00Z"/>
              <w:lang w:val="en-US"/>
            </w:rPr>
          </w:rPrChange>
        </w:rPr>
        <w:pPrChange w:id="2765" w:author="arkat" w:date="2017-10-02T22:40:00Z">
          <w:pPr>
            <w:pStyle w:val="BodyText"/>
            <w:spacing w:after="0"/>
            <w:ind w:firstLine="284"/>
          </w:pPr>
        </w:pPrChange>
      </w:pPr>
      <w:ins w:id="2766" w:author="arkat" w:date="2017-09-28T16:54:00Z">
        <w:r w:rsidRPr="0021076F">
          <w:rPr>
            <w:i/>
            <w:lang w:val="en-US"/>
            <w:rPrChange w:id="2767" w:author="arkat" w:date="2017-09-28T19:36:00Z">
              <w:rPr>
                <w:lang w:val="en-US"/>
              </w:rPr>
            </w:rPrChange>
          </w:rPr>
          <w:t>Swimlanes</w:t>
        </w:r>
      </w:ins>
      <w:ins w:id="2768" w:author="arkat" w:date="2017-09-28T19:36:00Z">
        <w:r w:rsidR="0021076F">
          <w:rPr>
            <w:i/>
            <w:lang w:val="en-US"/>
          </w:rPr>
          <w:t xml:space="preserve">, </w:t>
        </w:r>
        <w:r w:rsidR="0021076F">
          <w:rPr>
            <w:lang w:val="en-US"/>
          </w:rPr>
          <w:t xml:space="preserve">ada 2 </w:t>
        </w:r>
      </w:ins>
      <w:ins w:id="2769" w:author="arkat" w:date="2017-09-29T07:47:00Z">
        <w:r w:rsidR="00CC4A2A">
          <w:rPr>
            <w:lang w:val="en-US"/>
          </w:rPr>
          <w:t>Cara</w:t>
        </w:r>
      </w:ins>
      <w:ins w:id="2770" w:author="arkat" w:date="2017-09-28T19:36:00Z">
        <w:r w:rsidR="0021076F">
          <w:rPr>
            <w:lang w:val="en-US"/>
          </w:rPr>
          <w:t xml:space="preserve"> untuk melakukan pengelompokan elemen pemodelan utama</w:t>
        </w:r>
      </w:ins>
      <w:ins w:id="2771" w:author="arkat" w:date="2017-09-28T19:37:00Z">
        <w:r w:rsidR="0021076F">
          <w:rPr>
            <w:lang w:val="en-US"/>
          </w:rPr>
          <w:t xml:space="preserve"> yakni melalui </w:t>
        </w:r>
        <w:r w:rsidR="0021076F">
          <w:rPr>
            <w:i/>
            <w:lang w:val="en-US"/>
          </w:rPr>
          <w:t xml:space="preserve">swimlanes, </w:t>
        </w:r>
        <w:r w:rsidR="0021076F">
          <w:rPr>
            <w:lang w:val="en-US"/>
          </w:rPr>
          <w:t xml:space="preserve">yakni </w:t>
        </w:r>
        <w:r w:rsidR="0021076F">
          <w:rPr>
            <w:i/>
            <w:lang w:val="en-US"/>
          </w:rPr>
          <w:t xml:space="preserve">Pools </w:t>
        </w:r>
        <w:r w:rsidR="0021076F">
          <w:rPr>
            <w:lang w:val="en-US"/>
          </w:rPr>
          <w:t xml:space="preserve">dan </w:t>
        </w:r>
        <w:r w:rsidR="0021076F">
          <w:rPr>
            <w:i/>
            <w:lang w:val="en-US"/>
          </w:rPr>
          <w:t>Lanes.</w:t>
        </w:r>
      </w:ins>
    </w:p>
    <w:p w14:paraId="0A4C7B37" w14:textId="4F29189B" w:rsidR="00686631" w:rsidRPr="0021076F" w:rsidRDefault="00686631" w:rsidP="005B2456">
      <w:pPr>
        <w:pStyle w:val="BodyText"/>
        <w:numPr>
          <w:ilvl w:val="6"/>
          <w:numId w:val="126"/>
        </w:numPr>
        <w:spacing w:after="0"/>
        <w:ind w:left="270" w:hanging="270"/>
        <w:rPr>
          <w:ins w:id="2772" w:author="arkat" w:date="2017-09-25T14:48:00Z"/>
          <w:i/>
          <w:lang w:val="en-US"/>
          <w:rPrChange w:id="2773" w:author="arkat" w:date="2017-09-28T19:38:00Z">
            <w:rPr>
              <w:ins w:id="2774" w:author="arkat" w:date="2017-09-25T14:48:00Z"/>
            </w:rPr>
          </w:rPrChange>
        </w:rPr>
        <w:pPrChange w:id="2775" w:author="arkat" w:date="2017-10-02T22:40:00Z">
          <w:pPr>
            <w:pStyle w:val="BodyText"/>
            <w:spacing w:after="0"/>
            <w:ind w:firstLine="284"/>
          </w:pPr>
        </w:pPrChange>
      </w:pPr>
      <w:ins w:id="2776" w:author="arkat" w:date="2017-09-28T16:54:00Z">
        <w:r w:rsidRPr="0021076F">
          <w:rPr>
            <w:i/>
            <w:lang w:val="en-US"/>
            <w:rPrChange w:id="2777" w:author="arkat" w:date="2017-09-28T19:38:00Z">
              <w:rPr>
                <w:lang w:val="en-US"/>
              </w:rPr>
            </w:rPrChange>
          </w:rPr>
          <w:t>Artifacts</w:t>
        </w:r>
      </w:ins>
      <w:ins w:id="2778" w:author="arkat" w:date="2017-09-28T19:38:00Z">
        <w:r w:rsidR="0021076F">
          <w:rPr>
            <w:i/>
            <w:lang w:val="en-US"/>
          </w:rPr>
          <w:t xml:space="preserve">, </w:t>
        </w:r>
        <w:r w:rsidR="0021076F">
          <w:rPr>
            <w:lang w:val="en-US"/>
          </w:rPr>
          <w:t>digunakan untuk menyediakan tambahan informasi terkait proses</w:t>
        </w:r>
      </w:ins>
      <w:ins w:id="2779" w:author="arkat" w:date="2017-09-28T19:39:00Z">
        <w:r w:rsidR="0021076F">
          <w:rPr>
            <w:lang w:val="en-US"/>
          </w:rPr>
          <w:t xml:space="preserve">. Ada 2 </w:t>
        </w:r>
        <w:r w:rsidR="0021076F">
          <w:rPr>
            <w:i/>
            <w:lang w:val="en-US"/>
          </w:rPr>
          <w:t xml:space="preserve">artifacts </w:t>
        </w:r>
        <w:r w:rsidR="0021076F">
          <w:rPr>
            <w:lang w:val="en-US"/>
          </w:rPr>
          <w:t>standar</w:t>
        </w:r>
      </w:ins>
      <w:ins w:id="2780" w:author="arkat" w:date="2017-09-28T19:41:00Z">
        <w:r w:rsidR="0021076F">
          <w:rPr>
            <w:lang w:val="en-US"/>
          </w:rPr>
          <w:t xml:space="preserve"> yakni </w:t>
        </w:r>
        <w:r w:rsidR="0021076F">
          <w:rPr>
            <w:i/>
            <w:lang w:val="en-US"/>
          </w:rPr>
          <w:t xml:space="preserve">group </w:t>
        </w:r>
      </w:ins>
      <w:ins w:id="2781" w:author="arkat" w:date="2017-09-28T19:42:00Z">
        <w:r w:rsidR="0021076F">
          <w:rPr>
            <w:lang w:val="en-US"/>
          </w:rPr>
          <w:t xml:space="preserve">and </w:t>
        </w:r>
        <w:r w:rsidR="0021076F" w:rsidRPr="0021076F">
          <w:rPr>
            <w:i/>
            <w:lang w:val="en-US"/>
            <w:rPrChange w:id="2782" w:author="arkat" w:date="2017-09-28T19:42:00Z">
              <w:rPr>
                <w:lang w:val="en-US"/>
              </w:rPr>
            </w:rPrChange>
          </w:rPr>
          <w:t>text</w:t>
        </w:r>
        <w:r w:rsidR="0021076F">
          <w:rPr>
            <w:lang w:val="en-US"/>
          </w:rPr>
          <w:t xml:space="preserve"> </w:t>
        </w:r>
        <w:r w:rsidR="0021076F" w:rsidRPr="0021076F">
          <w:rPr>
            <w:i/>
            <w:lang w:val="en-US"/>
            <w:rPrChange w:id="2783" w:author="arkat" w:date="2017-09-28T19:42:00Z">
              <w:rPr>
                <w:lang w:val="en-US"/>
              </w:rPr>
            </w:rPrChange>
          </w:rPr>
          <w:t>annotation</w:t>
        </w:r>
      </w:ins>
      <w:ins w:id="2784" w:author="arkat" w:date="2017-09-28T19:39:00Z">
        <w:r w:rsidR="0021076F">
          <w:rPr>
            <w:lang w:val="en-US"/>
          </w:rPr>
          <w:t xml:space="preserve">, </w:t>
        </w:r>
      </w:ins>
      <w:ins w:id="2785" w:author="arkat" w:date="2017-09-28T19:41:00Z">
        <w:r w:rsidR="0021076F">
          <w:rPr>
            <w:lang w:val="en-US"/>
          </w:rPr>
          <w:t>Akan</w:t>
        </w:r>
      </w:ins>
      <w:ins w:id="2786" w:author="arkat" w:date="2017-09-28T19:39:00Z">
        <w:r w:rsidR="0021076F">
          <w:rPr>
            <w:lang w:val="en-US"/>
          </w:rPr>
          <w:t xml:space="preserve"> tetapi </w:t>
        </w:r>
        <w:r w:rsidR="0021076F">
          <w:rPr>
            <w:i/>
            <w:lang w:val="en-US"/>
          </w:rPr>
          <w:t xml:space="preserve">tool </w:t>
        </w:r>
        <w:r w:rsidR="0021076F">
          <w:rPr>
            <w:lang w:val="en-US"/>
          </w:rPr>
          <w:t xml:space="preserve">pemodelan bebas menambahkan </w:t>
        </w:r>
      </w:ins>
      <w:ins w:id="2787" w:author="arkat" w:date="2017-09-28T19:40:00Z">
        <w:r w:rsidR="0021076F">
          <w:rPr>
            <w:lang w:val="en-US"/>
          </w:rPr>
          <w:t xml:space="preserve">sebanyak mungkin </w:t>
        </w:r>
        <w:r w:rsidR="0021076F">
          <w:rPr>
            <w:i/>
            <w:lang w:val="en-US"/>
          </w:rPr>
          <w:t xml:space="preserve">artifacts </w:t>
        </w:r>
        <w:r w:rsidR="0021076F">
          <w:rPr>
            <w:lang w:val="en-US"/>
          </w:rPr>
          <w:t xml:space="preserve">yang dibutuhkan. </w:t>
        </w:r>
      </w:ins>
    </w:p>
    <w:p w14:paraId="46CC5104" w14:textId="77777777" w:rsidR="00787DAA" w:rsidRDefault="00787DAA">
      <w:pPr>
        <w:pStyle w:val="BodyText"/>
        <w:spacing w:after="0"/>
        <w:rPr>
          <w:ins w:id="2788" w:author="arkat" w:date="2017-09-28T19:47:00Z"/>
        </w:rPr>
        <w:pPrChange w:id="2789" w:author="arkat" w:date="2017-09-29T22:47:00Z">
          <w:pPr>
            <w:pStyle w:val="BodyText"/>
            <w:spacing w:after="0"/>
            <w:ind w:firstLine="284"/>
          </w:pPr>
        </w:pPrChange>
      </w:pPr>
    </w:p>
    <w:p w14:paraId="274CD834" w14:textId="437219F9" w:rsidR="00787DAA" w:rsidRPr="00171B51" w:rsidRDefault="00A351BA">
      <w:pPr>
        <w:pStyle w:val="TabelBAB2"/>
        <w:rPr>
          <w:ins w:id="2790" w:author="arkat" w:date="2017-09-28T19:47:00Z"/>
          <w:rPrChange w:id="2791" w:author="arkat" w:date="2017-10-02T21:22:00Z">
            <w:rPr>
              <w:ins w:id="2792" w:author="arkat" w:date="2017-09-28T19:47:00Z"/>
            </w:rPr>
          </w:rPrChange>
        </w:rPr>
        <w:pPrChange w:id="2793" w:author="arkat" w:date="2017-09-28T20:16:00Z">
          <w:pPr>
            <w:pStyle w:val="BodyText"/>
            <w:spacing w:after="0"/>
            <w:ind w:firstLine="284"/>
          </w:pPr>
        </w:pPrChange>
      </w:pPr>
      <w:bookmarkStart w:id="2794" w:name="_Toc494750081"/>
      <w:ins w:id="2795" w:author="arkat" w:date="2017-09-28T20:17:00Z">
        <w:r w:rsidRPr="00171B51">
          <w:rPr>
            <w:rPrChange w:id="2796" w:author="arkat" w:date="2017-10-02T21:22:00Z">
              <w:rPr>
                <w:b/>
              </w:rPr>
            </w:rPrChange>
          </w:rPr>
          <w:t>Elemen dasar BPMN 2.0</w:t>
        </w:r>
      </w:ins>
      <w:bookmarkEnd w:id="2794"/>
    </w:p>
    <w:tbl>
      <w:tblPr>
        <w:tblStyle w:val="TableGrid"/>
        <w:tblW w:w="8365" w:type="dxa"/>
        <w:tblLayout w:type="fixed"/>
        <w:tblLook w:val="04A0" w:firstRow="1" w:lastRow="0" w:firstColumn="1" w:lastColumn="0" w:noHBand="0" w:noVBand="1"/>
        <w:tblPrChange w:id="2797" w:author="arkat" w:date="2017-09-28T19:57:00Z">
          <w:tblPr>
            <w:tblStyle w:val="TableGrid"/>
            <w:tblW w:w="0" w:type="auto"/>
            <w:tblLook w:val="04A0" w:firstRow="1" w:lastRow="0" w:firstColumn="1" w:lastColumn="0" w:noHBand="0" w:noVBand="1"/>
          </w:tblPr>
        </w:tblPrChange>
      </w:tblPr>
      <w:tblGrid>
        <w:gridCol w:w="1345"/>
        <w:gridCol w:w="1620"/>
        <w:gridCol w:w="5400"/>
        <w:tblGridChange w:id="2798">
          <w:tblGrid>
            <w:gridCol w:w="113"/>
            <w:gridCol w:w="1232"/>
            <w:gridCol w:w="113"/>
            <w:gridCol w:w="1507"/>
            <w:gridCol w:w="113"/>
            <w:gridCol w:w="2905"/>
            <w:gridCol w:w="2495"/>
          </w:tblGrid>
        </w:tblGridChange>
      </w:tblGrid>
      <w:tr w:rsidR="00787DAA" w:rsidRPr="00E55995" w14:paraId="420A571C" w14:textId="77777777" w:rsidTr="00CB04F0">
        <w:trPr>
          <w:ins w:id="2799" w:author="arkat" w:date="2017-09-28T19:47:00Z"/>
          <w:trPrChange w:id="2800" w:author="arkat" w:date="2017-09-28T19:57:00Z">
            <w:trPr>
              <w:gridAfter w:val="0"/>
            </w:trPr>
          </w:trPrChange>
        </w:trPr>
        <w:tc>
          <w:tcPr>
            <w:tcW w:w="2965" w:type="dxa"/>
            <w:gridSpan w:val="2"/>
            <w:tcPrChange w:id="2801" w:author="arkat" w:date="2017-09-28T19:57:00Z">
              <w:tcPr>
                <w:tcW w:w="2965" w:type="dxa"/>
                <w:gridSpan w:val="4"/>
              </w:tcPr>
            </w:tcPrChange>
          </w:tcPr>
          <w:p w14:paraId="4607EFA9" w14:textId="3C87FA86" w:rsidR="00787DAA" w:rsidRPr="00E55995" w:rsidRDefault="00787DAA" w:rsidP="0058751D">
            <w:pPr>
              <w:pStyle w:val="BodyText"/>
              <w:spacing w:after="0"/>
              <w:rPr>
                <w:ins w:id="2802" w:author="arkat" w:date="2017-09-28T19:47:00Z"/>
                <w:b/>
                <w:rPrChange w:id="2803" w:author="arkat" w:date="2017-09-29T12:54:00Z">
                  <w:rPr>
                    <w:ins w:id="2804" w:author="arkat" w:date="2017-09-28T19:47:00Z"/>
                  </w:rPr>
                </w:rPrChange>
              </w:rPr>
            </w:pPr>
            <w:ins w:id="2805" w:author="arkat" w:date="2017-09-28T19:54:00Z">
              <w:r w:rsidRPr="00E55995">
                <w:rPr>
                  <w:b/>
                  <w:lang w:val="en-US"/>
                  <w:rPrChange w:id="2806" w:author="arkat" w:date="2017-09-29T12:54:00Z">
                    <w:rPr>
                      <w:lang w:val="en-US"/>
                    </w:rPr>
                  </w:rPrChange>
                </w:rPr>
                <w:t>Notasi</w:t>
              </w:r>
            </w:ins>
          </w:p>
        </w:tc>
        <w:tc>
          <w:tcPr>
            <w:tcW w:w="5400" w:type="dxa"/>
            <w:tcPrChange w:id="2807" w:author="arkat" w:date="2017-09-28T19:57:00Z">
              <w:tcPr>
                <w:tcW w:w="3018" w:type="dxa"/>
                <w:gridSpan w:val="2"/>
              </w:tcPr>
            </w:tcPrChange>
          </w:tcPr>
          <w:p w14:paraId="398200D5" w14:textId="7FE1D64A" w:rsidR="00787DAA" w:rsidRPr="00E55995" w:rsidRDefault="00787DAA" w:rsidP="0058751D">
            <w:pPr>
              <w:pStyle w:val="BodyText"/>
              <w:spacing w:after="0"/>
              <w:rPr>
                <w:ins w:id="2808" w:author="arkat" w:date="2017-09-28T19:47:00Z"/>
                <w:b/>
                <w:lang w:val="en-US"/>
                <w:rPrChange w:id="2809" w:author="arkat" w:date="2017-09-29T12:54:00Z">
                  <w:rPr>
                    <w:ins w:id="2810" w:author="arkat" w:date="2017-09-28T19:47:00Z"/>
                  </w:rPr>
                </w:rPrChange>
              </w:rPr>
            </w:pPr>
            <w:ins w:id="2811" w:author="arkat" w:date="2017-09-28T19:55:00Z">
              <w:r w:rsidRPr="00E55995">
                <w:rPr>
                  <w:b/>
                  <w:lang w:val="en-US"/>
                  <w:rPrChange w:id="2812" w:author="arkat" w:date="2017-09-29T12:54:00Z">
                    <w:rPr>
                      <w:lang w:val="en-US"/>
                    </w:rPr>
                  </w:rPrChange>
                </w:rPr>
                <w:t>Deskripsi</w:t>
              </w:r>
            </w:ins>
          </w:p>
        </w:tc>
      </w:tr>
      <w:tr w:rsidR="00787DAA" w14:paraId="422A1DB6" w14:textId="77777777" w:rsidTr="00CB04F0">
        <w:trPr>
          <w:ins w:id="2813" w:author="arkat" w:date="2017-09-28T19:47:00Z"/>
          <w:trPrChange w:id="2814" w:author="arkat" w:date="2017-09-28T19:57:00Z">
            <w:trPr>
              <w:gridAfter w:val="0"/>
            </w:trPr>
          </w:trPrChange>
        </w:trPr>
        <w:tc>
          <w:tcPr>
            <w:tcW w:w="1345" w:type="dxa"/>
            <w:tcPrChange w:id="2815" w:author="arkat" w:date="2017-09-28T19:57:00Z">
              <w:tcPr>
                <w:tcW w:w="1345" w:type="dxa"/>
                <w:gridSpan w:val="2"/>
              </w:tcPr>
            </w:tcPrChange>
          </w:tcPr>
          <w:p w14:paraId="21BC9E65" w14:textId="4598DE56" w:rsidR="00787DAA" w:rsidRDefault="00787DAA">
            <w:pPr>
              <w:pStyle w:val="BodyText"/>
              <w:spacing w:after="0"/>
              <w:jc w:val="center"/>
              <w:rPr>
                <w:ins w:id="2816" w:author="arkat" w:date="2017-09-28T19:47:00Z"/>
              </w:rPr>
              <w:pPrChange w:id="2817" w:author="arkat" w:date="2017-10-01T06:07:00Z">
                <w:pPr>
                  <w:pStyle w:val="BodyText"/>
                  <w:spacing w:after="0"/>
                </w:pPr>
              </w:pPrChange>
            </w:pPr>
            <w:ins w:id="2818" w:author="arkat" w:date="2017-09-28T19:48:00Z">
              <w:r w:rsidRPr="00161C34">
                <w:rPr>
                  <w:noProof/>
                  <w:szCs w:val="24"/>
                  <w:lang w:val="en-US"/>
                </w:rPr>
                <w:drawing>
                  <wp:inline distT="0" distB="0" distL="0" distR="0" wp14:anchorId="14965C7E" wp14:editId="0DD1405C">
                    <wp:extent cx="461042" cy="46104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453" cy="461453"/>
                            </a:xfrm>
                            <a:prstGeom prst="rect">
                              <a:avLst/>
                            </a:prstGeom>
                            <a:noFill/>
                            <a:ln>
                              <a:noFill/>
                            </a:ln>
                          </pic:spPr>
                        </pic:pic>
                      </a:graphicData>
                    </a:graphic>
                  </wp:inline>
                </w:drawing>
              </w:r>
            </w:ins>
          </w:p>
        </w:tc>
        <w:tc>
          <w:tcPr>
            <w:tcW w:w="1620" w:type="dxa"/>
            <w:tcPrChange w:id="2819" w:author="arkat" w:date="2017-09-28T19:57:00Z">
              <w:tcPr>
                <w:tcW w:w="1620" w:type="dxa"/>
                <w:gridSpan w:val="2"/>
              </w:tcPr>
            </w:tcPrChange>
          </w:tcPr>
          <w:p w14:paraId="5C155EA2" w14:textId="5CA3F6C4" w:rsidR="00787DAA" w:rsidRPr="00787DAA" w:rsidRDefault="00787DAA" w:rsidP="0058751D">
            <w:pPr>
              <w:pStyle w:val="BodyText"/>
              <w:spacing w:after="0"/>
              <w:rPr>
                <w:ins w:id="2820" w:author="arkat" w:date="2017-09-28T19:47:00Z"/>
                <w:lang w:val="en-US"/>
                <w:rPrChange w:id="2821" w:author="arkat" w:date="2017-09-28T19:49:00Z">
                  <w:rPr>
                    <w:ins w:id="2822" w:author="arkat" w:date="2017-09-28T19:47:00Z"/>
                  </w:rPr>
                </w:rPrChange>
              </w:rPr>
            </w:pPr>
            <w:ins w:id="2823" w:author="arkat" w:date="2017-09-28T19:49:00Z">
              <w:r>
                <w:rPr>
                  <w:lang w:val="en-US"/>
                </w:rPr>
                <w:t>Event</w:t>
              </w:r>
            </w:ins>
          </w:p>
        </w:tc>
        <w:tc>
          <w:tcPr>
            <w:tcW w:w="5400" w:type="dxa"/>
            <w:tcPrChange w:id="2824" w:author="arkat" w:date="2017-09-28T19:57:00Z">
              <w:tcPr>
                <w:tcW w:w="3018" w:type="dxa"/>
                <w:gridSpan w:val="2"/>
              </w:tcPr>
            </w:tcPrChange>
          </w:tcPr>
          <w:p w14:paraId="3ADC53CE" w14:textId="79B85B87" w:rsidR="00787DAA" w:rsidRDefault="00787DAA" w:rsidP="0058751D">
            <w:pPr>
              <w:pStyle w:val="BodyText"/>
              <w:spacing w:after="0"/>
              <w:rPr>
                <w:ins w:id="2825" w:author="arkat" w:date="2017-09-28T19:47:00Z"/>
              </w:rPr>
            </w:pPr>
            <w:ins w:id="2826" w:author="arkat" w:date="2017-09-28T19:56:00Z">
              <w:r w:rsidRPr="00E55995">
                <w:rPr>
                  <w:i/>
                  <w:rPrChange w:id="2827" w:author="arkat" w:date="2017-09-29T12:51:00Z">
                    <w:rPr/>
                  </w:rPrChange>
                </w:rPr>
                <w:t>Event</w:t>
              </w:r>
              <w:r>
                <w:t xml:space="preserve"> merupakan sesuatu yang “terjadi” selama berlangsungnya proses bisnis. </w:t>
              </w:r>
            </w:ins>
            <w:ins w:id="2828" w:author="arkat" w:date="2017-09-29T12:50:00Z">
              <w:r w:rsidR="00E55995" w:rsidRPr="00E55995">
                <w:rPr>
                  <w:i/>
                  <w:lang w:val="en-US"/>
                  <w:rPrChange w:id="2829" w:author="arkat" w:date="2017-09-29T12:50:00Z">
                    <w:rPr>
                      <w:lang w:val="en-US"/>
                    </w:rPr>
                  </w:rPrChange>
                </w:rPr>
                <w:t>Event</w:t>
              </w:r>
              <w:r w:rsidR="00E55995">
                <w:rPr>
                  <w:lang w:val="en-US"/>
                </w:rPr>
                <w:t xml:space="preserve"> </w:t>
              </w:r>
            </w:ins>
            <w:ins w:id="2830" w:author="arkat" w:date="2017-09-28T19:56:00Z">
              <w:r>
                <w:t>mempengaruhi aliran proses</w:t>
              </w:r>
              <w:r w:rsidR="00E55995">
                <w:t xml:space="preserve"> dan biasanya memiliki </w:t>
              </w:r>
              <w:r w:rsidRPr="00787DAA">
                <w:rPr>
                  <w:i/>
                  <w:rPrChange w:id="2831" w:author="arkat" w:date="2017-09-28T19:56:00Z">
                    <w:rPr/>
                  </w:rPrChange>
                </w:rPr>
                <w:t>trigger</w:t>
              </w:r>
            </w:ins>
            <w:ins w:id="2832" w:author="arkat" w:date="2017-09-29T12:52:00Z">
              <w:r w:rsidR="00E55995">
                <w:rPr>
                  <w:i/>
                  <w:lang w:val="en-US"/>
                </w:rPr>
                <w:t xml:space="preserve"> </w:t>
              </w:r>
            </w:ins>
            <w:ins w:id="2833" w:author="arkat" w:date="2017-09-28T19:56:00Z">
              <w:r w:rsidR="00E55995">
                <w:t>atau</w:t>
              </w:r>
              <w:r>
                <w:t xml:space="preserve"> </w:t>
              </w:r>
              <w:r w:rsidRPr="00787DAA">
                <w:rPr>
                  <w:i/>
                  <w:rPrChange w:id="2834" w:author="arkat" w:date="2017-09-28T19:56:00Z">
                    <w:rPr/>
                  </w:rPrChange>
                </w:rPr>
                <w:t>result</w:t>
              </w:r>
              <w:r>
                <w:t xml:space="preserve">. </w:t>
              </w:r>
            </w:ins>
          </w:p>
        </w:tc>
      </w:tr>
      <w:tr w:rsidR="00787DAA" w14:paraId="1F25FD2D" w14:textId="77777777" w:rsidTr="00CB04F0">
        <w:trPr>
          <w:ins w:id="2835" w:author="arkat" w:date="2017-09-28T19:50:00Z"/>
          <w:trPrChange w:id="2836" w:author="arkat" w:date="2017-09-28T19:57:00Z">
            <w:trPr>
              <w:gridAfter w:val="0"/>
            </w:trPr>
          </w:trPrChange>
        </w:trPr>
        <w:tc>
          <w:tcPr>
            <w:tcW w:w="1345" w:type="dxa"/>
            <w:tcPrChange w:id="2837" w:author="arkat" w:date="2017-09-28T19:57:00Z">
              <w:tcPr>
                <w:tcW w:w="1345" w:type="dxa"/>
                <w:gridSpan w:val="2"/>
              </w:tcPr>
            </w:tcPrChange>
          </w:tcPr>
          <w:p w14:paraId="0918CB70" w14:textId="7CEED9E5" w:rsidR="00787DAA" w:rsidRPr="0080155A" w:rsidRDefault="00CB04F0" w:rsidP="0058751D">
            <w:pPr>
              <w:pStyle w:val="BodyText"/>
              <w:spacing w:after="0"/>
              <w:rPr>
                <w:ins w:id="2838" w:author="arkat" w:date="2017-09-28T19:50:00Z"/>
                <w:noProof/>
                <w:szCs w:val="24"/>
                <w:lang w:val="en-US"/>
              </w:rPr>
            </w:pPr>
            <w:ins w:id="2839" w:author="arkat" w:date="2017-09-28T20:01:00Z">
              <w:r>
                <w:rPr>
                  <w:noProof/>
                  <w:szCs w:val="24"/>
                  <w:lang w:val="en-US"/>
                  <w:rPrChange w:id="2840" w:author="Unknown">
                    <w:rPr>
                      <w:noProof/>
                      <w:lang w:val="en-US"/>
                    </w:rPr>
                  </w:rPrChange>
                </w:rPr>
                <mc:AlternateContent>
                  <mc:Choice Requires="wps">
                    <w:drawing>
                      <wp:anchor distT="0" distB="0" distL="114300" distR="114300" simplePos="0" relativeHeight="251743744" behindDoc="0" locked="0" layoutInCell="1" allowOverlap="1" wp14:anchorId="722A32E7" wp14:editId="2F9ECECF">
                        <wp:simplePos x="0" y="0"/>
                        <wp:positionH relativeFrom="column">
                          <wp:posOffset>-6350</wp:posOffset>
                        </wp:positionH>
                        <wp:positionV relativeFrom="paragraph">
                          <wp:posOffset>22225</wp:posOffset>
                        </wp:positionV>
                        <wp:extent cx="560769" cy="384202"/>
                        <wp:effectExtent l="57150" t="19050" r="67945" b="92075"/>
                        <wp:wrapNone/>
                        <wp:docPr id="137" name="Rounded Rectangle 137"/>
                        <wp:cNvGraphicFramePr/>
                        <a:graphic xmlns:a="http://schemas.openxmlformats.org/drawingml/2006/main">
                          <a:graphicData uri="http://schemas.microsoft.com/office/word/2010/wordprocessingShape">
                            <wps:wsp>
                              <wps:cNvSpPr/>
                              <wps:spPr>
                                <a:xfrm>
                                  <a:off x="0" y="0"/>
                                  <a:ext cx="560769" cy="384202"/>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12CB36" id="Rounded Rectangle 137" o:spid="_x0000_s1026" style="position:absolute;margin-left:-.5pt;margin-top:1.75pt;width:44.15pt;height:30.25pt;z-index:25174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roundrect>
                    </w:pict>
                  </mc:Fallback>
                </mc:AlternateContent>
              </w:r>
            </w:ins>
          </w:p>
        </w:tc>
        <w:tc>
          <w:tcPr>
            <w:tcW w:w="1620" w:type="dxa"/>
            <w:tcPrChange w:id="2841" w:author="arkat" w:date="2017-09-28T19:57:00Z">
              <w:tcPr>
                <w:tcW w:w="1620" w:type="dxa"/>
                <w:gridSpan w:val="2"/>
              </w:tcPr>
            </w:tcPrChange>
          </w:tcPr>
          <w:p w14:paraId="259516BC" w14:textId="77777777" w:rsidR="00787DAA" w:rsidRDefault="00CB04F0" w:rsidP="0058751D">
            <w:pPr>
              <w:pStyle w:val="BodyText"/>
              <w:spacing w:after="0"/>
              <w:rPr>
                <w:ins w:id="2842" w:author="arkat" w:date="2017-09-28T20:01:00Z"/>
                <w:lang w:val="en-US"/>
              </w:rPr>
            </w:pPr>
            <w:ins w:id="2843" w:author="arkat" w:date="2017-09-28T20:01:00Z">
              <w:r>
                <w:rPr>
                  <w:lang w:val="en-US"/>
                </w:rPr>
                <w:t>Activity</w:t>
              </w:r>
            </w:ins>
          </w:p>
          <w:p w14:paraId="61928F15" w14:textId="77777777" w:rsidR="00CB04F0" w:rsidRDefault="00CB04F0" w:rsidP="0058751D">
            <w:pPr>
              <w:pStyle w:val="BodyText"/>
              <w:spacing w:after="0"/>
              <w:rPr>
                <w:ins w:id="2844" w:author="arkat" w:date="2017-09-28T20:01:00Z"/>
                <w:lang w:val="en-US"/>
              </w:rPr>
            </w:pPr>
          </w:p>
          <w:p w14:paraId="4E881010" w14:textId="77777777" w:rsidR="00CB04F0" w:rsidRDefault="00CB04F0" w:rsidP="0058751D">
            <w:pPr>
              <w:pStyle w:val="BodyText"/>
              <w:spacing w:after="0"/>
              <w:rPr>
                <w:ins w:id="2845" w:author="arkat" w:date="2017-09-28T20:01:00Z"/>
                <w:lang w:val="en-US"/>
              </w:rPr>
            </w:pPr>
          </w:p>
          <w:p w14:paraId="174144AF" w14:textId="21D5DF7A" w:rsidR="00CB04F0" w:rsidRDefault="00CB04F0" w:rsidP="0058751D">
            <w:pPr>
              <w:pStyle w:val="BodyText"/>
              <w:spacing w:after="0"/>
              <w:rPr>
                <w:ins w:id="2846" w:author="arkat" w:date="2017-09-28T19:50:00Z"/>
                <w:lang w:val="en-US"/>
              </w:rPr>
            </w:pPr>
          </w:p>
        </w:tc>
        <w:tc>
          <w:tcPr>
            <w:tcW w:w="5400" w:type="dxa"/>
            <w:tcPrChange w:id="2847" w:author="arkat" w:date="2017-09-28T19:57:00Z">
              <w:tcPr>
                <w:tcW w:w="3018" w:type="dxa"/>
                <w:gridSpan w:val="2"/>
              </w:tcPr>
            </w:tcPrChange>
          </w:tcPr>
          <w:p w14:paraId="3DF49B81" w14:textId="741044B4" w:rsidR="00787DAA" w:rsidRPr="00B324AF" w:rsidRDefault="00C13085" w:rsidP="00722D14">
            <w:pPr>
              <w:pStyle w:val="BodyText"/>
              <w:spacing w:after="0"/>
              <w:rPr>
                <w:ins w:id="2848" w:author="arkat" w:date="2017-09-28T19:50:00Z"/>
                <w:lang w:val="en-US"/>
                <w:rPrChange w:id="2849" w:author="arkat" w:date="2017-09-29T12:32:00Z">
                  <w:rPr>
                    <w:ins w:id="2850" w:author="arkat" w:date="2017-09-28T19:50:00Z"/>
                  </w:rPr>
                </w:rPrChange>
              </w:rPr>
              <w:pPrChange w:id="2851" w:author="arkat" w:date="2017-10-02T22:33:00Z">
                <w:pPr>
                  <w:pStyle w:val="BodyText"/>
                  <w:spacing w:after="0"/>
                </w:pPr>
              </w:pPrChange>
            </w:pPr>
            <w:ins w:id="2852" w:author="arkat" w:date="2017-09-29T23:08:00Z">
              <w:r w:rsidRPr="00C13085">
                <w:rPr>
                  <w:i/>
                  <w:lang w:val="en-US"/>
                  <w:rPrChange w:id="2853" w:author="arkat" w:date="2017-09-29T23:08:00Z">
                    <w:rPr>
                      <w:lang w:val="en-US"/>
                    </w:rPr>
                  </w:rPrChange>
                </w:rPr>
                <w:t>Activity</w:t>
              </w:r>
              <w:r>
                <w:rPr>
                  <w:lang w:val="en-US"/>
                </w:rPr>
                <w:t xml:space="preserve"> </w:t>
              </w:r>
            </w:ins>
            <w:ins w:id="2854" w:author="arkat" w:date="2017-09-29T12:29:00Z">
              <w:r w:rsidR="00B324AF" w:rsidRPr="00B324AF">
                <w:t xml:space="preserve">adalah istilah generik untuk pekerjaan yang dilakukan perusahaan </w:t>
              </w:r>
              <w:r w:rsidR="00B324AF">
                <w:rPr>
                  <w:lang w:val="en-US"/>
                </w:rPr>
                <w:t xml:space="preserve">di </w:t>
              </w:r>
              <w:r w:rsidR="00B324AF" w:rsidRPr="00B324AF">
                <w:t>dalam</w:t>
              </w:r>
              <w:r w:rsidR="00B324AF">
                <w:t xml:space="preserve"> sebuah Proses. Aktivitas itu bisa atomik atau non-atomik (</w:t>
              </w:r>
              <w:r w:rsidR="00B324AF" w:rsidRPr="00B324AF">
                <w:rPr>
                  <w:i/>
                  <w:rPrChange w:id="2855" w:author="arkat" w:date="2017-09-29T12:29:00Z">
                    <w:rPr/>
                  </w:rPrChange>
                </w:rPr>
                <w:t>compund</w:t>
              </w:r>
              <w:r w:rsidR="00B324AF" w:rsidRPr="00B324AF">
                <w:t xml:space="preserve">). Jenis </w:t>
              </w:r>
            </w:ins>
            <w:ins w:id="2856" w:author="arkat" w:date="2017-09-29T23:08:00Z">
              <w:r w:rsidRPr="00C13085">
                <w:rPr>
                  <w:i/>
                  <w:lang w:val="en-US"/>
                  <w:rPrChange w:id="2857" w:author="arkat" w:date="2017-09-29T23:08:00Z">
                    <w:rPr>
                      <w:lang w:val="en-US"/>
                    </w:rPr>
                  </w:rPrChange>
                </w:rPr>
                <w:t>Activity</w:t>
              </w:r>
              <w:r>
                <w:rPr>
                  <w:lang w:val="en-US"/>
                </w:rPr>
                <w:t xml:space="preserve"> </w:t>
              </w:r>
            </w:ins>
            <w:ins w:id="2858" w:author="arkat" w:date="2017-09-29T12:29:00Z">
              <w:r w:rsidR="00B324AF" w:rsidRPr="00B324AF">
                <w:t xml:space="preserve">yang merupakan bagian dari Model Proses adalah: </w:t>
              </w:r>
              <w:r w:rsidR="00B324AF" w:rsidRPr="00B324AF">
                <w:rPr>
                  <w:i/>
                  <w:rPrChange w:id="2859" w:author="arkat" w:date="2017-09-29T12:30:00Z">
                    <w:rPr/>
                  </w:rPrChange>
                </w:rPr>
                <w:t>Sub-Process</w:t>
              </w:r>
              <w:r w:rsidR="00B324AF">
                <w:t xml:space="preserve"> dan</w:t>
              </w:r>
              <w:r w:rsidR="00B324AF" w:rsidRPr="00B324AF">
                <w:t xml:space="preserve"> </w:t>
              </w:r>
              <w:r w:rsidR="00B324AF" w:rsidRPr="00B324AF">
                <w:rPr>
                  <w:i/>
                  <w:rPrChange w:id="2860" w:author="arkat" w:date="2017-09-29T12:30:00Z">
                    <w:rPr/>
                  </w:rPrChange>
                </w:rPr>
                <w:t>Task</w:t>
              </w:r>
              <w:r w:rsidR="00B324AF" w:rsidRPr="00B324AF">
                <w:t xml:space="preserve">. </w:t>
              </w:r>
            </w:ins>
            <w:ins w:id="2861" w:author="arkat" w:date="2017-09-29T12:32:00Z">
              <w:r w:rsidR="00B324AF" w:rsidRPr="00B324AF">
                <w:rPr>
                  <w:i/>
                  <w:lang w:val="en-US"/>
                  <w:rPrChange w:id="2862" w:author="arkat" w:date="2017-09-29T12:32:00Z">
                    <w:rPr>
                      <w:lang w:val="en-US"/>
                    </w:rPr>
                  </w:rPrChange>
                </w:rPr>
                <w:t>Activity</w:t>
              </w:r>
              <w:r w:rsidR="00B324AF">
                <w:rPr>
                  <w:lang w:val="en-US"/>
                </w:rPr>
                <w:t xml:space="preserve"> </w:t>
              </w:r>
            </w:ins>
            <w:ins w:id="2863" w:author="arkat" w:date="2017-09-29T12:29:00Z">
              <w:r w:rsidR="00B324AF" w:rsidRPr="00B324AF">
                <w:t xml:space="preserve">digunakan </w:t>
              </w:r>
            </w:ins>
            <w:ins w:id="2864" w:author="arkat" w:date="2017-09-29T12:31:00Z">
              <w:r w:rsidR="00B324AF">
                <w:rPr>
                  <w:lang w:val="en-US"/>
                </w:rPr>
                <w:t>di</w:t>
              </w:r>
            </w:ins>
            <w:ins w:id="2865" w:author="arkat" w:date="2017-09-29T12:29:00Z">
              <w:r w:rsidR="00B324AF">
                <w:t xml:space="preserve">dalam Proses dan </w:t>
              </w:r>
            </w:ins>
            <w:ins w:id="2866" w:author="arkat" w:date="2017-09-29T12:32:00Z">
              <w:r w:rsidRPr="00C36A8C">
                <w:rPr>
                  <w:i/>
                </w:rPr>
                <w:t>Choreography</w:t>
              </w:r>
              <w:r w:rsidR="00B324AF">
                <w:rPr>
                  <w:lang w:val="en-US"/>
                </w:rPr>
                <w:t xml:space="preserve"> </w:t>
              </w:r>
            </w:ins>
            <w:ins w:id="2867" w:author="arkat" w:date="2017-09-29T12:29:00Z">
              <w:r w:rsidR="00B324AF">
                <w:t>yang standar</w:t>
              </w:r>
            </w:ins>
          </w:p>
        </w:tc>
      </w:tr>
      <w:tr w:rsidR="00787DAA" w14:paraId="2909CE78" w14:textId="77777777" w:rsidTr="00CB04F0">
        <w:trPr>
          <w:ins w:id="2868" w:author="arkat" w:date="2017-09-28T19:47:00Z"/>
          <w:trPrChange w:id="2869" w:author="arkat" w:date="2017-09-28T19:57:00Z">
            <w:trPr>
              <w:gridAfter w:val="0"/>
            </w:trPr>
          </w:trPrChange>
        </w:trPr>
        <w:tc>
          <w:tcPr>
            <w:tcW w:w="1345" w:type="dxa"/>
            <w:tcPrChange w:id="2870" w:author="arkat" w:date="2017-09-28T19:57:00Z">
              <w:tcPr>
                <w:tcW w:w="1345" w:type="dxa"/>
                <w:gridSpan w:val="2"/>
              </w:tcPr>
            </w:tcPrChange>
          </w:tcPr>
          <w:p w14:paraId="64C2B88A" w14:textId="130FC943" w:rsidR="00787DAA" w:rsidRDefault="00CB04F0" w:rsidP="0058751D">
            <w:pPr>
              <w:pStyle w:val="BodyText"/>
              <w:spacing w:after="0"/>
              <w:rPr>
                <w:ins w:id="2871" w:author="arkat" w:date="2017-09-28T19:47:00Z"/>
              </w:rPr>
            </w:pPr>
            <w:ins w:id="2872" w:author="arkat" w:date="2017-09-28T20:02:00Z">
              <w:r w:rsidRPr="00161C34">
                <w:rPr>
                  <w:noProof/>
                  <w:szCs w:val="24"/>
                  <w:lang w:val="en-US"/>
                </w:rPr>
                <w:drawing>
                  <wp:inline distT="0" distB="0" distL="0" distR="0" wp14:anchorId="5FA8D2D9" wp14:editId="7A709650">
                    <wp:extent cx="483870" cy="483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 cy="483870"/>
                            </a:xfrm>
                            <a:prstGeom prst="rect">
                              <a:avLst/>
                            </a:prstGeom>
                            <a:noFill/>
                            <a:ln>
                              <a:noFill/>
                            </a:ln>
                          </pic:spPr>
                        </pic:pic>
                      </a:graphicData>
                    </a:graphic>
                  </wp:inline>
                </w:drawing>
              </w:r>
            </w:ins>
          </w:p>
        </w:tc>
        <w:tc>
          <w:tcPr>
            <w:tcW w:w="1620" w:type="dxa"/>
            <w:tcPrChange w:id="2873" w:author="arkat" w:date="2017-09-28T19:57:00Z">
              <w:tcPr>
                <w:tcW w:w="1620" w:type="dxa"/>
                <w:gridSpan w:val="2"/>
              </w:tcPr>
            </w:tcPrChange>
          </w:tcPr>
          <w:p w14:paraId="1D2E75C7" w14:textId="42C1E7E8" w:rsidR="00787DAA" w:rsidRPr="00787DAA" w:rsidRDefault="00CB04F0" w:rsidP="0058751D">
            <w:pPr>
              <w:pStyle w:val="BodyText"/>
              <w:spacing w:after="0"/>
              <w:rPr>
                <w:ins w:id="2874" w:author="arkat" w:date="2017-09-28T19:47:00Z"/>
                <w:lang w:val="en-US"/>
                <w:rPrChange w:id="2875" w:author="arkat" w:date="2017-09-28T19:50:00Z">
                  <w:rPr>
                    <w:ins w:id="2876" w:author="arkat" w:date="2017-09-28T19:47:00Z"/>
                  </w:rPr>
                </w:rPrChange>
              </w:rPr>
            </w:pPr>
            <w:ins w:id="2877" w:author="arkat" w:date="2017-09-28T20:01:00Z">
              <w:r>
                <w:rPr>
                  <w:lang w:val="en-US"/>
                </w:rPr>
                <w:t>Gateway</w:t>
              </w:r>
            </w:ins>
          </w:p>
        </w:tc>
        <w:tc>
          <w:tcPr>
            <w:tcW w:w="5400" w:type="dxa"/>
            <w:tcPrChange w:id="2878" w:author="arkat" w:date="2017-09-28T19:57:00Z">
              <w:tcPr>
                <w:tcW w:w="3018" w:type="dxa"/>
                <w:gridSpan w:val="2"/>
              </w:tcPr>
            </w:tcPrChange>
          </w:tcPr>
          <w:p w14:paraId="1A691F7F" w14:textId="548B2848" w:rsidR="00787DAA" w:rsidRDefault="00CC4A2A" w:rsidP="00722D14">
            <w:pPr>
              <w:pStyle w:val="BodyText"/>
              <w:spacing w:after="0"/>
              <w:rPr>
                <w:ins w:id="2879" w:author="arkat" w:date="2017-09-28T19:47:00Z"/>
              </w:rPr>
              <w:pPrChange w:id="2880" w:author="arkat" w:date="2017-10-02T22:34:00Z">
                <w:pPr>
                  <w:pStyle w:val="BodyText"/>
                  <w:spacing w:after="0"/>
                </w:pPr>
              </w:pPrChange>
            </w:pPr>
            <w:ins w:id="2881" w:author="arkat" w:date="2017-09-29T07:49:00Z">
              <w:r w:rsidRPr="00C13085">
                <w:rPr>
                  <w:i/>
                  <w:rPrChange w:id="2882" w:author="arkat" w:date="2017-09-29T23:09:00Z">
                    <w:rPr/>
                  </w:rPrChange>
                </w:rPr>
                <w:t>Gateway</w:t>
              </w:r>
              <w:r>
                <w:t xml:space="preserve"> digunakan untuk mengontrol percabangan dan penggabungan </w:t>
              </w:r>
              <w:r w:rsidRPr="00CC4A2A">
                <w:rPr>
                  <w:i/>
                  <w:rPrChange w:id="2883" w:author="arkat" w:date="2017-09-29T07:49:00Z">
                    <w:rPr/>
                  </w:rPrChange>
                </w:rPr>
                <w:t>Sequence Flow</w:t>
              </w:r>
            </w:ins>
            <w:ins w:id="2884" w:author="arkat" w:date="2017-09-29T23:12:00Z">
              <w:r w:rsidR="00C13085">
                <w:rPr>
                  <w:i/>
                  <w:lang w:val="en-US"/>
                </w:rPr>
                <w:t xml:space="preserve"> </w:t>
              </w:r>
              <w:r w:rsidR="00C13085">
                <w:rPr>
                  <w:lang w:val="en-US"/>
                </w:rPr>
                <w:t xml:space="preserve">di dalam </w:t>
              </w:r>
            </w:ins>
            <w:ins w:id="2885" w:author="arkat" w:date="2017-09-29T23:13:00Z">
              <w:r w:rsidR="00C13085">
                <w:rPr>
                  <w:lang w:val="en-US"/>
                </w:rPr>
                <w:t>sebuah Proses</w:t>
              </w:r>
            </w:ins>
            <w:ins w:id="2886" w:author="arkat" w:date="2017-09-29T23:14:00Z">
              <w:r w:rsidR="00C13085">
                <w:rPr>
                  <w:lang w:val="en-US"/>
                </w:rPr>
                <w:t xml:space="preserve"> dan </w:t>
              </w:r>
              <w:r w:rsidR="00C13085" w:rsidRPr="00832701">
                <w:rPr>
                  <w:i/>
                </w:rPr>
                <w:t>Choreography</w:t>
              </w:r>
            </w:ins>
            <w:ins w:id="2887" w:author="arkat" w:date="2017-09-29T07:49:00Z">
              <w:r>
                <w:t xml:space="preserve">. </w:t>
              </w:r>
            </w:ins>
          </w:p>
        </w:tc>
      </w:tr>
      <w:tr w:rsidR="00787DAA" w14:paraId="0D9FD916" w14:textId="77777777" w:rsidTr="00CB04F0">
        <w:trPr>
          <w:ins w:id="2888" w:author="arkat" w:date="2017-09-28T19:47:00Z"/>
          <w:trPrChange w:id="2889" w:author="arkat" w:date="2017-09-28T19:57:00Z">
            <w:trPr>
              <w:gridAfter w:val="0"/>
            </w:trPr>
          </w:trPrChange>
        </w:trPr>
        <w:tc>
          <w:tcPr>
            <w:tcW w:w="1345" w:type="dxa"/>
            <w:tcPrChange w:id="2890" w:author="arkat" w:date="2017-09-28T19:57:00Z">
              <w:tcPr>
                <w:tcW w:w="1345" w:type="dxa"/>
                <w:gridSpan w:val="2"/>
              </w:tcPr>
            </w:tcPrChange>
          </w:tcPr>
          <w:p w14:paraId="7842A85C" w14:textId="28834E67" w:rsidR="00787DAA" w:rsidRDefault="00CB04F0" w:rsidP="0058751D">
            <w:pPr>
              <w:pStyle w:val="BodyText"/>
              <w:spacing w:after="0"/>
              <w:rPr>
                <w:ins w:id="2891" w:author="arkat" w:date="2017-09-28T19:47:00Z"/>
              </w:rPr>
            </w:pPr>
            <w:ins w:id="2892" w:author="arkat" w:date="2017-09-28T20:03:00Z">
              <w:r w:rsidRPr="00161C34">
                <w:rPr>
                  <w:noProof/>
                  <w:szCs w:val="24"/>
                  <w:lang w:val="en-US"/>
                </w:rPr>
                <mc:AlternateContent>
                  <mc:Choice Requires="wps">
                    <w:drawing>
                      <wp:anchor distT="0" distB="0" distL="114300" distR="114300" simplePos="0" relativeHeight="251744768" behindDoc="0" locked="0" layoutInCell="1" allowOverlap="1" wp14:anchorId="26A7B380" wp14:editId="4C438754">
                        <wp:simplePos x="0" y="0"/>
                        <wp:positionH relativeFrom="column">
                          <wp:posOffset>2033</wp:posOffset>
                        </wp:positionH>
                        <wp:positionV relativeFrom="paragraph">
                          <wp:posOffset>182976</wp:posOffset>
                        </wp:positionV>
                        <wp:extent cx="683879" cy="0"/>
                        <wp:effectExtent l="38100" t="76200" r="21590" b="133350"/>
                        <wp:wrapNone/>
                        <wp:docPr id="145" name="Straight Arrow Connector 145"/>
                        <wp:cNvGraphicFramePr/>
                        <a:graphic xmlns:a="http://schemas.openxmlformats.org/drawingml/2006/main">
                          <a:graphicData uri="http://schemas.microsoft.com/office/word/2010/wordprocessingShape">
                            <wps:wsp>
                              <wps:cNvCnPr/>
                              <wps:spPr>
                                <a:xfrm>
                                  <a:off x="0" y="0"/>
                                  <a:ext cx="68387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854B57" id="Straight Arrow Connector 145" o:spid="_x0000_s1026" type="#_x0000_t32" style="position:absolute;margin-left:.15pt;margin-top:14.4pt;width:53.85pt;height:0;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" strokecolor="black [3200]" strokeweight="2pt">
                        <v:stroke endarrow="block"/>
                        <v:shadow on="t" color="black" opacity="24903f" origin=",.5" offset="0,.55556mm"/>
                      </v:shape>
                    </w:pict>
                  </mc:Fallback>
                </mc:AlternateContent>
              </w:r>
            </w:ins>
          </w:p>
        </w:tc>
        <w:tc>
          <w:tcPr>
            <w:tcW w:w="1620" w:type="dxa"/>
            <w:tcPrChange w:id="2893" w:author="arkat" w:date="2017-09-28T19:57:00Z">
              <w:tcPr>
                <w:tcW w:w="1620" w:type="dxa"/>
                <w:gridSpan w:val="2"/>
              </w:tcPr>
            </w:tcPrChange>
          </w:tcPr>
          <w:p w14:paraId="3041B84D" w14:textId="2CBA5D13" w:rsidR="00787DAA" w:rsidRPr="00787DAA" w:rsidRDefault="00CB04F0" w:rsidP="0058751D">
            <w:pPr>
              <w:pStyle w:val="BodyText"/>
              <w:spacing w:after="0"/>
              <w:rPr>
                <w:ins w:id="2894" w:author="arkat" w:date="2017-09-28T19:47:00Z"/>
                <w:lang w:val="en-US"/>
                <w:rPrChange w:id="2895" w:author="arkat" w:date="2017-09-28T19:50:00Z">
                  <w:rPr>
                    <w:ins w:id="2896" w:author="arkat" w:date="2017-09-28T19:47:00Z"/>
                  </w:rPr>
                </w:rPrChange>
              </w:rPr>
            </w:pPr>
            <w:ins w:id="2897" w:author="arkat" w:date="2017-09-28T20:02:00Z">
              <w:r>
                <w:rPr>
                  <w:lang w:val="en-US"/>
                </w:rPr>
                <w:t>Sequence Flow</w:t>
              </w:r>
            </w:ins>
          </w:p>
        </w:tc>
        <w:tc>
          <w:tcPr>
            <w:tcW w:w="5400" w:type="dxa"/>
            <w:tcPrChange w:id="2898" w:author="arkat" w:date="2017-09-28T19:57:00Z">
              <w:tcPr>
                <w:tcW w:w="3018" w:type="dxa"/>
                <w:gridSpan w:val="2"/>
              </w:tcPr>
            </w:tcPrChange>
          </w:tcPr>
          <w:p w14:paraId="64482495" w14:textId="439AFD2E" w:rsidR="00787DAA" w:rsidRDefault="00B324AF">
            <w:pPr>
              <w:pStyle w:val="BodyText"/>
              <w:spacing w:after="0"/>
              <w:rPr>
                <w:ins w:id="2899" w:author="arkat" w:date="2017-09-28T19:47:00Z"/>
              </w:rPr>
            </w:pPr>
            <w:ins w:id="2900" w:author="arkat" w:date="2017-09-29T12:33:00Z">
              <w:r>
                <w:t>D</w:t>
              </w:r>
              <w:r w:rsidRPr="00B324AF">
                <w:t>igunakan untuk menunjukkan urutan Kegiatan ya</w:t>
              </w:r>
              <w:r>
                <w:t>ng akan dilakukan dalam Proses</w:t>
              </w:r>
              <w:r>
                <w:rPr>
                  <w:lang w:val="en-US"/>
                </w:rPr>
                <w:t xml:space="preserve"> </w:t>
              </w:r>
              <w:r>
                <w:t>dan Koreografi.</w:t>
              </w:r>
            </w:ins>
          </w:p>
        </w:tc>
      </w:tr>
      <w:tr w:rsidR="00787DAA" w14:paraId="4B1E32DB" w14:textId="77777777" w:rsidTr="00CB04F0">
        <w:trPr>
          <w:ins w:id="2901" w:author="arkat" w:date="2017-09-28T19:52:00Z"/>
          <w:trPrChange w:id="2902" w:author="arkat" w:date="2017-09-28T19:57:00Z">
            <w:trPr>
              <w:gridAfter w:val="0"/>
            </w:trPr>
          </w:trPrChange>
        </w:trPr>
        <w:tc>
          <w:tcPr>
            <w:tcW w:w="1345" w:type="dxa"/>
            <w:tcPrChange w:id="2903" w:author="arkat" w:date="2017-09-28T19:57:00Z">
              <w:tcPr>
                <w:tcW w:w="1345" w:type="dxa"/>
                <w:gridSpan w:val="2"/>
              </w:tcPr>
            </w:tcPrChange>
          </w:tcPr>
          <w:p w14:paraId="5BA5A1ED" w14:textId="1A496475" w:rsidR="00787DAA" w:rsidRDefault="00787DAA" w:rsidP="0058751D">
            <w:pPr>
              <w:pStyle w:val="BodyText"/>
              <w:spacing w:after="0"/>
              <w:rPr>
                <w:ins w:id="2904" w:author="arkat" w:date="2017-09-28T19:54:00Z"/>
                <w:noProof/>
                <w:szCs w:val="24"/>
                <w:lang w:val="en-US"/>
              </w:rPr>
            </w:pPr>
          </w:p>
          <w:p w14:paraId="7C41E174" w14:textId="6B86A6C8" w:rsidR="00787DAA" w:rsidRDefault="00CB04F0" w:rsidP="0058751D">
            <w:pPr>
              <w:pStyle w:val="BodyText"/>
              <w:spacing w:after="0"/>
              <w:rPr>
                <w:ins w:id="2905" w:author="arkat" w:date="2017-09-28T19:54:00Z"/>
                <w:noProof/>
                <w:szCs w:val="24"/>
                <w:lang w:val="en-US"/>
              </w:rPr>
            </w:pPr>
            <w:ins w:id="2906" w:author="arkat" w:date="2017-09-28T20:06:00Z">
              <w:r>
                <w:rPr>
                  <w:noProof/>
                  <w:lang w:val="en-US"/>
                </w:rPr>
                <w:drawing>
                  <wp:inline distT="0" distB="0" distL="0" distR="0" wp14:anchorId="27B939D3" wp14:editId="55AB7C8D">
                    <wp:extent cx="683260" cy="260985"/>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346" t="44737" r="32781" b="49835"/>
                            <a:stretch/>
                          </pic:blipFill>
                          <pic:spPr bwMode="auto">
                            <a:xfrm>
                              <a:off x="0" y="0"/>
                              <a:ext cx="751744" cy="287144"/>
                            </a:xfrm>
                            <a:prstGeom prst="rect">
                              <a:avLst/>
                            </a:prstGeom>
                            <a:ln>
                              <a:noFill/>
                            </a:ln>
                            <a:extLst>
                              <a:ext uri="{53640926-AAD7-44D8-BBD7-CCE9431645EC}">
                                <a14:shadowObscured xmlns:a14="http://schemas.microsoft.com/office/drawing/2010/main"/>
                              </a:ext>
                            </a:extLst>
                          </pic:spPr>
                        </pic:pic>
                      </a:graphicData>
                    </a:graphic>
                  </wp:inline>
                </w:drawing>
              </w:r>
            </w:ins>
          </w:p>
          <w:p w14:paraId="0C301715" w14:textId="791CEF93" w:rsidR="00787DAA" w:rsidRPr="0080155A" w:rsidRDefault="00787DAA" w:rsidP="0058751D">
            <w:pPr>
              <w:pStyle w:val="BodyText"/>
              <w:spacing w:after="0"/>
              <w:rPr>
                <w:ins w:id="2907" w:author="arkat" w:date="2017-09-28T19:52:00Z"/>
                <w:noProof/>
                <w:szCs w:val="24"/>
                <w:lang w:val="en-US"/>
              </w:rPr>
            </w:pPr>
          </w:p>
        </w:tc>
        <w:tc>
          <w:tcPr>
            <w:tcW w:w="1620" w:type="dxa"/>
            <w:tcPrChange w:id="2908" w:author="arkat" w:date="2017-09-28T19:57:00Z">
              <w:tcPr>
                <w:tcW w:w="1620" w:type="dxa"/>
                <w:gridSpan w:val="2"/>
              </w:tcPr>
            </w:tcPrChange>
          </w:tcPr>
          <w:p w14:paraId="2BEFA06F" w14:textId="77777777" w:rsidR="00B324AF" w:rsidRDefault="00B324AF" w:rsidP="00A54029">
            <w:pPr>
              <w:pStyle w:val="BodyText"/>
              <w:spacing w:after="0"/>
              <w:rPr>
                <w:ins w:id="2909" w:author="arkat" w:date="2017-09-29T12:33:00Z"/>
                <w:lang w:val="en-US"/>
              </w:rPr>
            </w:pPr>
          </w:p>
          <w:p w14:paraId="2BF23228" w14:textId="04917B4C" w:rsidR="00787DAA" w:rsidRDefault="00CB04F0" w:rsidP="00A54029">
            <w:pPr>
              <w:pStyle w:val="BodyText"/>
              <w:spacing w:after="0"/>
              <w:rPr>
                <w:ins w:id="2910" w:author="arkat" w:date="2017-09-28T19:52:00Z"/>
                <w:lang w:val="en-US"/>
              </w:rPr>
            </w:pPr>
            <w:ins w:id="2911" w:author="arkat" w:date="2017-09-28T20:02:00Z">
              <w:r>
                <w:rPr>
                  <w:lang w:val="en-US"/>
                </w:rPr>
                <w:t>Message Flow</w:t>
              </w:r>
            </w:ins>
          </w:p>
        </w:tc>
        <w:tc>
          <w:tcPr>
            <w:tcW w:w="5400" w:type="dxa"/>
            <w:tcPrChange w:id="2912" w:author="arkat" w:date="2017-09-28T19:57:00Z">
              <w:tcPr>
                <w:tcW w:w="3018" w:type="dxa"/>
                <w:gridSpan w:val="2"/>
              </w:tcPr>
            </w:tcPrChange>
          </w:tcPr>
          <w:p w14:paraId="057B04D9" w14:textId="213D1D1E" w:rsidR="00787DAA" w:rsidRDefault="00167D11">
            <w:pPr>
              <w:pStyle w:val="BodyText"/>
              <w:spacing w:after="0"/>
              <w:rPr>
                <w:ins w:id="2913" w:author="arkat" w:date="2017-09-28T19:52:00Z"/>
              </w:rPr>
            </w:pPr>
            <w:ins w:id="2914" w:author="arkat" w:date="2017-09-29T12:34:00Z">
              <w:r>
                <w:t>D</w:t>
              </w:r>
              <w:r w:rsidR="00B324AF" w:rsidRPr="00B324AF">
                <w:t>igunakan untuk menu</w:t>
              </w:r>
              <w:r w:rsidR="00B324AF">
                <w:t xml:space="preserve">njukkan aliran Pesan antara dua </w:t>
              </w:r>
              <w:r w:rsidRPr="00167D11">
                <w:rPr>
                  <w:rPrChange w:id="2915" w:author="arkat" w:date="2017-09-29T12:37:00Z">
                    <w:rPr>
                      <w:i/>
                    </w:rPr>
                  </w:rPrChange>
                </w:rPr>
                <w:t>partisipan yang</w:t>
              </w:r>
              <w:r w:rsidR="00B324AF">
                <w:rPr>
                  <w:lang w:val="en-US"/>
                </w:rPr>
                <w:t xml:space="preserve"> </w:t>
              </w:r>
              <w:r w:rsidR="00B324AF" w:rsidRPr="00B324AF">
                <w:t>mengirim dan</w:t>
              </w:r>
            </w:ins>
            <w:ins w:id="2916" w:author="arkat" w:date="2017-09-29T12:35:00Z">
              <w:r w:rsidR="00B324AF">
                <w:rPr>
                  <w:lang w:val="en-US"/>
                </w:rPr>
                <w:t xml:space="preserve"> menerima pesan</w:t>
              </w:r>
            </w:ins>
            <w:ins w:id="2917" w:author="arkat" w:date="2017-09-29T12:34:00Z">
              <w:r w:rsidR="00B324AF" w:rsidRPr="00B324AF">
                <w:t xml:space="preserve">. Di BPMN, dua </w:t>
              </w:r>
            </w:ins>
            <w:ins w:id="2918" w:author="arkat" w:date="2017-09-29T12:36:00Z">
              <w:r w:rsidR="00B324AF">
                <w:rPr>
                  <w:lang w:val="en-US"/>
                </w:rPr>
                <w:t>Pools di diagram yang berhubungan akan mewakili 2 partisipan</w:t>
              </w:r>
            </w:ins>
            <w:ins w:id="2919" w:author="arkat" w:date="2017-09-29T12:37:00Z">
              <w:r w:rsidR="00B324AF">
                <w:rPr>
                  <w:lang w:val="en-US"/>
                </w:rPr>
                <w:t xml:space="preserve"> (misalnya : </w:t>
              </w:r>
              <w:r w:rsidR="00B324AF" w:rsidRPr="00B324AF">
                <w:rPr>
                  <w:lang w:val="en-US"/>
                </w:rPr>
                <w:t>PartnerEntities and/or PartnerRoles</w:t>
              </w:r>
              <w:r w:rsidR="00B324AF">
                <w:rPr>
                  <w:lang w:val="en-US"/>
                </w:rPr>
                <w:t>)</w:t>
              </w:r>
            </w:ins>
            <w:ins w:id="2920" w:author="arkat" w:date="2017-09-29T12:36:00Z">
              <w:r w:rsidR="00B324AF">
                <w:rPr>
                  <w:lang w:val="en-US"/>
                </w:rPr>
                <w:t xml:space="preserve">. </w:t>
              </w:r>
            </w:ins>
          </w:p>
        </w:tc>
      </w:tr>
      <w:tr w:rsidR="00787DAA" w14:paraId="271122D0" w14:textId="77777777" w:rsidTr="00CB04F0">
        <w:trPr>
          <w:ins w:id="2921" w:author="arkat" w:date="2017-09-28T19:53:00Z"/>
          <w:trPrChange w:id="2922" w:author="arkat" w:date="2017-09-28T19:57:00Z">
            <w:trPr>
              <w:gridAfter w:val="0"/>
            </w:trPr>
          </w:trPrChange>
        </w:trPr>
        <w:tc>
          <w:tcPr>
            <w:tcW w:w="1345" w:type="dxa"/>
            <w:tcPrChange w:id="2923" w:author="arkat" w:date="2017-09-28T19:57:00Z">
              <w:tcPr>
                <w:tcW w:w="1345" w:type="dxa"/>
                <w:gridSpan w:val="2"/>
              </w:tcPr>
            </w:tcPrChange>
          </w:tcPr>
          <w:p w14:paraId="10C71E18" w14:textId="6F66094D" w:rsidR="00787DAA" w:rsidRDefault="00CB04F0" w:rsidP="0058751D">
            <w:pPr>
              <w:pStyle w:val="BodyText"/>
              <w:spacing w:after="0"/>
              <w:rPr>
                <w:ins w:id="2924" w:author="arkat" w:date="2017-09-28T20:04:00Z"/>
                <w:noProof/>
                <w:szCs w:val="24"/>
                <w:lang w:val="en-US"/>
              </w:rPr>
            </w:pPr>
            <w:ins w:id="2925" w:author="arkat" w:date="2017-09-28T20:09:00Z">
              <w:r w:rsidRPr="00161C34">
                <w:rPr>
                  <w:noProof/>
                  <w:szCs w:val="24"/>
                  <w:lang w:val="en-US"/>
                </w:rPr>
                <mc:AlternateContent>
                  <mc:Choice Requires="wps">
                    <w:drawing>
                      <wp:anchor distT="0" distB="0" distL="114300" distR="114300" simplePos="0" relativeHeight="251745792" behindDoc="0" locked="0" layoutInCell="1" allowOverlap="1" wp14:anchorId="387FB52D" wp14:editId="2ED621AA">
                        <wp:simplePos x="0" y="0"/>
                        <wp:positionH relativeFrom="column">
                          <wp:posOffset>1820</wp:posOffset>
                        </wp:positionH>
                        <wp:positionV relativeFrom="paragraph">
                          <wp:posOffset>124572</wp:posOffset>
                        </wp:positionV>
                        <wp:extent cx="683260" cy="7684"/>
                        <wp:effectExtent l="38100" t="38100" r="59690" b="87630"/>
                        <wp:wrapNone/>
                        <wp:docPr id="147" name="Straight Connector 147"/>
                        <wp:cNvGraphicFramePr/>
                        <a:graphic xmlns:a="http://schemas.openxmlformats.org/drawingml/2006/main">
                          <a:graphicData uri="http://schemas.microsoft.com/office/word/2010/wordprocessingShape">
                            <wps:wsp>
                              <wps:cNvCnPr/>
                              <wps:spPr>
                                <a:xfrm flipV="1">
                                  <a:off x="0" y="0"/>
                                  <a:ext cx="683260" cy="768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2C2880" id="Straight Connector 147" o:spid="_x0000_s1026" style="position:absolute;flip:y;z-index:251745792;visibility:visible;mso-wrap-style:square;mso-wrap-distance-left:9pt;mso-wrap-distance-top:0;mso-wrap-distance-right:9pt;mso-wrap-distance-bottom:0;mso-position-horizontal:absolute;mso-position-horizontal-relative:text;mso-position-vertical:absolute;mso-position-vertical-relative:text" from=".15pt,9.8pt" to="53.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" strokecolor="black [3200]" strokeweight="2pt">
                        <v:stroke dashstyle="3 1"/>
                        <v:shadow on="t" color="black" opacity="24903f" origin=",.5" offset="0,.55556mm"/>
                      </v:line>
                    </w:pict>
                  </mc:Fallback>
                </mc:AlternateContent>
              </w:r>
            </w:ins>
          </w:p>
          <w:p w14:paraId="41DA32F2" w14:textId="31E35E0B" w:rsidR="00CB04F0" w:rsidRDefault="00CB04F0" w:rsidP="0058751D">
            <w:pPr>
              <w:pStyle w:val="BodyText"/>
              <w:spacing w:after="0"/>
              <w:rPr>
                <w:ins w:id="2926" w:author="arkat" w:date="2017-09-28T20:04:00Z"/>
                <w:noProof/>
                <w:szCs w:val="24"/>
                <w:lang w:val="en-US"/>
              </w:rPr>
            </w:pPr>
            <w:ins w:id="2927" w:author="arkat" w:date="2017-09-28T20:10:00Z">
              <w:r w:rsidRPr="00161C34">
                <w:rPr>
                  <w:noProof/>
                  <w:szCs w:val="24"/>
                  <w:lang w:val="en-US"/>
                </w:rPr>
                <mc:AlternateContent>
                  <mc:Choice Requires="wps">
                    <w:drawing>
                      <wp:anchor distT="0" distB="0" distL="114300" distR="114300" simplePos="0" relativeHeight="251746816" behindDoc="0" locked="0" layoutInCell="1" allowOverlap="1" wp14:anchorId="7A9BAAC7" wp14:editId="67D63492">
                        <wp:simplePos x="0" y="0"/>
                        <wp:positionH relativeFrom="column">
                          <wp:posOffset>1820</wp:posOffset>
                        </wp:positionH>
                        <wp:positionV relativeFrom="paragraph">
                          <wp:posOffset>138302</wp:posOffset>
                        </wp:positionV>
                        <wp:extent cx="729983" cy="0"/>
                        <wp:effectExtent l="38100" t="76200" r="32385" b="133350"/>
                        <wp:wrapNone/>
                        <wp:docPr id="148" name="Straight Arrow Connector 148"/>
                        <wp:cNvGraphicFramePr/>
                        <a:graphic xmlns:a="http://schemas.openxmlformats.org/drawingml/2006/main">
                          <a:graphicData uri="http://schemas.microsoft.com/office/word/2010/wordprocessingShape">
                            <wps:wsp>
                              <wps:cNvCnPr/>
                              <wps:spPr>
                                <a:xfrm>
                                  <a:off x="0" y="0"/>
                                  <a:ext cx="729983" cy="0"/>
                                </a:xfrm>
                                <a:prstGeom prst="straightConnector1">
                                  <a:avLst/>
                                </a:prstGeom>
                                <a:ln>
                                  <a:prstDash val="sys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809108" id="Straight Arrow Connector 148" o:spid="_x0000_s1026" type="#_x0000_t32" style="position:absolute;margin-left:.15pt;margin-top:10.9pt;width:57.5pt;height:0;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" strokecolor="black [3200]" strokeweight="2pt">
                        <v:stroke dashstyle="3 1" endarrow="block"/>
                        <v:shadow on="t" color="black" opacity="24903f" origin=",.5" offset="0,.55556mm"/>
                      </v:shape>
                    </w:pict>
                  </mc:Fallback>
                </mc:AlternateContent>
              </w:r>
            </w:ins>
          </w:p>
          <w:p w14:paraId="6F2C639D" w14:textId="21CBFCE0" w:rsidR="00CB04F0" w:rsidRPr="0080155A" w:rsidRDefault="00CB04F0" w:rsidP="0058751D">
            <w:pPr>
              <w:pStyle w:val="BodyText"/>
              <w:spacing w:after="0"/>
              <w:rPr>
                <w:ins w:id="2928" w:author="arkat" w:date="2017-09-28T19:53:00Z"/>
                <w:noProof/>
                <w:szCs w:val="24"/>
                <w:lang w:val="en-US"/>
              </w:rPr>
            </w:pPr>
          </w:p>
        </w:tc>
        <w:tc>
          <w:tcPr>
            <w:tcW w:w="1620" w:type="dxa"/>
            <w:tcPrChange w:id="2929" w:author="arkat" w:date="2017-09-28T19:57:00Z">
              <w:tcPr>
                <w:tcW w:w="1620" w:type="dxa"/>
                <w:gridSpan w:val="2"/>
              </w:tcPr>
            </w:tcPrChange>
          </w:tcPr>
          <w:p w14:paraId="14F663A4" w14:textId="6BD12E61" w:rsidR="00787DAA" w:rsidRDefault="00CB04F0" w:rsidP="0058751D">
            <w:pPr>
              <w:pStyle w:val="BodyText"/>
              <w:spacing w:after="0"/>
              <w:rPr>
                <w:ins w:id="2930" w:author="arkat" w:date="2017-09-28T19:53:00Z"/>
                <w:lang w:val="en-US"/>
              </w:rPr>
            </w:pPr>
            <w:ins w:id="2931" w:author="arkat" w:date="2017-09-28T20:09:00Z">
              <w:r>
                <w:rPr>
                  <w:lang w:val="en-US"/>
                </w:rPr>
                <w:t>Assosiation</w:t>
              </w:r>
            </w:ins>
          </w:p>
        </w:tc>
        <w:tc>
          <w:tcPr>
            <w:tcW w:w="5400" w:type="dxa"/>
            <w:tcPrChange w:id="2932" w:author="arkat" w:date="2017-09-28T19:57:00Z">
              <w:tcPr>
                <w:tcW w:w="3018" w:type="dxa"/>
                <w:gridSpan w:val="2"/>
              </w:tcPr>
            </w:tcPrChange>
          </w:tcPr>
          <w:p w14:paraId="4B5949BE" w14:textId="6CAC91AB" w:rsidR="00787DAA" w:rsidRPr="00167D11" w:rsidRDefault="00167D11" w:rsidP="0058751D">
            <w:pPr>
              <w:pStyle w:val="BodyText"/>
              <w:spacing w:after="0"/>
              <w:rPr>
                <w:ins w:id="2933" w:author="arkat" w:date="2017-09-28T19:53:00Z"/>
                <w:lang w:val="en-US"/>
                <w:rPrChange w:id="2934" w:author="arkat" w:date="2017-09-29T12:40:00Z">
                  <w:rPr>
                    <w:ins w:id="2935" w:author="arkat" w:date="2017-09-28T19:53:00Z"/>
                  </w:rPr>
                </w:rPrChange>
              </w:rPr>
            </w:pPr>
            <w:ins w:id="2936" w:author="arkat" w:date="2017-09-29T12:40:00Z">
              <w:r>
                <w:rPr>
                  <w:lang w:val="en-US"/>
                </w:rPr>
                <w:t xml:space="preserve">Digunakan untuk menghubungkan informasi dan artefak dengan elemen grafis BPMN. </w:t>
              </w:r>
              <w:r w:rsidRPr="00170289">
                <w:rPr>
                  <w:i/>
                  <w:lang w:val="en-US"/>
                  <w:rPrChange w:id="2937" w:author="arkat" w:date="2017-09-29T23:18:00Z">
                    <w:rPr>
                      <w:lang w:val="en-US"/>
                    </w:rPr>
                  </w:rPrChange>
                </w:rPr>
                <w:t xml:space="preserve">Text </w:t>
              </w:r>
            </w:ins>
            <w:ins w:id="2938" w:author="arkat" w:date="2017-09-29T12:41:00Z">
              <w:r w:rsidRPr="00170289">
                <w:rPr>
                  <w:i/>
                  <w:lang w:val="en-US"/>
                  <w:rPrChange w:id="2939" w:author="arkat" w:date="2017-09-29T23:18:00Z">
                    <w:rPr>
                      <w:lang w:val="en-US"/>
                    </w:rPr>
                  </w:rPrChange>
                </w:rPr>
                <w:t>Annotations</w:t>
              </w:r>
              <w:r>
                <w:rPr>
                  <w:lang w:val="en-US"/>
                </w:rPr>
                <w:t xml:space="preserve"> dan artefak lainya bisa dihubungkan </w:t>
              </w:r>
            </w:ins>
          </w:p>
        </w:tc>
      </w:tr>
      <w:tr w:rsidR="00787DAA" w14:paraId="0974DD6D" w14:textId="77777777" w:rsidTr="00CB04F0">
        <w:trPr>
          <w:ins w:id="2940" w:author="arkat" w:date="2017-09-28T19:53:00Z"/>
          <w:trPrChange w:id="2941" w:author="arkat" w:date="2017-09-28T19:57:00Z">
            <w:trPr>
              <w:gridAfter w:val="0"/>
            </w:trPr>
          </w:trPrChange>
        </w:trPr>
        <w:tc>
          <w:tcPr>
            <w:tcW w:w="1345" w:type="dxa"/>
            <w:tcPrChange w:id="2942" w:author="arkat" w:date="2017-09-28T19:57:00Z">
              <w:tcPr>
                <w:tcW w:w="1345" w:type="dxa"/>
                <w:gridSpan w:val="2"/>
              </w:tcPr>
            </w:tcPrChange>
          </w:tcPr>
          <w:p w14:paraId="6EF41A4C" w14:textId="77777777" w:rsidR="00787DAA" w:rsidRDefault="00787DAA" w:rsidP="0058751D">
            <w:pPr>
              <w:pStyle w:val="BodyText"/>
              <w:spacing w:after="0"/>
              <w:rPr>
                <w:ins w:id="2943" w:author="arkat" w:date="2017-09-28T19:54:00Z"/>
                <w:noProof/>
                <w:szCs w:val="24"/>
                <w:lang w:val="en-US"/>
              </w:rPr>
            </w:pPr>
          </w:p>
          <w:p w14:paraId="25A1CFAB" w14:textId="77777777" w:rsidR="00787DAA" w:rsidRDefault="00787DAA" w:rsidP="0058751D">
            <w:pPr>
              <w:pStyle w:val="BodyText"/>
              <w:spacing w:after="0"/>
              <w:rPr>
                <w:ins w:id="2944" w:author="arkat" w:date="2017-09-28T19:54:00Z"/>
                <w:noProof/>
                <w:szCs w:val="24"/>
                <w:lang w:val="en-US"/>
              </w:rPr>
            </w:pPr>
          </w:p>
          <w:p w14:paraId="1FDAF6D1" w14:textId="38D5B7AC" w:rsidR="00787DAA" w:rsidRPr="00A54029" w:rsidRDefault="00220025" w:rsidP="0058751D">
            <w:pPr>
              <w:pStyle w:val="BodyText"/>
              <w:spacing w:after="0"/>
              <w:rPr>
                <w:ins w:id="2945" w:author="arkat" w:date="2017-09-28T19:53:00Z"/>
                <w:noProof/>
                <w:szCs w:val="24"/>
                <w:lang w:val="en-US"/>
              </w:rPr>
            </w:pPr>
            <w:ins w:id="2946" w:author="arkat" w:date="2017-09-29T08:26:00Z">
              <w:r w:rsidRPr="00161C34">
                <w:rPr>
                  <w:noProof/>
                  <w:szCs w:val="24"/>
                  <w:lang w:val="en-US"/>
                </w:rPr>
                <w:drawing>
                  <wp:inline distT="0" distB="0" distL="0" distR="0" wp14:anchorId="24C17F5D" wp14:editId="1FABBFA0">
                    <wp:extent cx="714375" cy="3073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 cy="307340"/>
                            </a:xfrm>
                            <a:prstGeom prst="rect">
                              <a:avLst/>
                            </a:prstGeom>
                            <a:noFill/>
                            <a:ln>
                              <a:noFill/>
                            </a:ln>
                          </pic:spPr>
                        </pic:pic>
                      </a:graphicData>
                    </a:graphic>
                  </wp:inline>
                </w:drawing>
              </w:r>
            </w:ins>
          </w:p>
        </w:tc>
        <w:tc>
          <w:tcPr>
            <w:tcW w:w="1620" w:type="dxa"/>
            <w:tcPrChange w:id="2947" w:author="arkat" w:date="2017-09-28T19:57:00Z">
              <w:tcPr>
                <w:tcW w:w="1620" w:type="dxa"/>
                <w:gridSpan w:val="2"/>
              </w:tcPr>
            </w:tcPrChange>
          </w:tcPr>
          <w:p w14:paraId="2E3B8439" w14:textId="35DEB30C" w:rsidR="00787DAA" w:rsidRDefault="00A351BA" w:rsidP="0058751D">
            <w:pPr>
              <w:pStyle w:val="BodyText"/>
              <w:spacing w:after="0"/>
              <w:rPr>
                <w:ins w:id="2948" w:author="arkat" w:date="2017-09-28T19:53:00Z"/>
                <w:lang w:val="en-US"/>
              </w:rPr>
            </w:pPr>
            <w:ins w:id="2949" w:author="arkat" w:date="2017-09-28T20:13:00Z">
              <w:r>
                <w:rPr>
                  <w:lang w:val="en-US"/>
                </w:rPr>
                <w:t>Pool</w:t>
              </w:r>
            </w:ins>
          </w:p>
        </w:tc>
        <w:tc>
          <w:tcPr>
            <w:tcW w:w="5400" w:type="dxa"/>
            <w:tcPrChange w:id="2950" w:author="arkat" w:date="2017-09-28T19:57:00Z">
              <w:tcPr>
                <w:tcW w:w="3018" w:type="dxa"/>
                <w:gridSpan w:val="2"/>
              </w:tcPr>
            </w:tcPrChange>
          </w:tcPr>
          <w:p w14:paraId="3C4C3F72" w14:textId="07BAF98C" w:rsidR="00787DAA" w:rsidRDefault="00220025" w:rsidP="00C36A8C">
            <w:pPr>
              <w:pStyle w:val="BodyText"/>
              <w:spacing w:after="0"/>
              <w:rPr>
                <w:ins w:id="2951" w:author="arkat" w:date="2017-09-28T19:53:00Z"/>
              </w:rPr>
            </w:pPr>
            <w:ins w:id="2952" w:author="arkat" w:date="2017-09-29T07:51:00Z">
              <w:r>
                <w:rPr>
                  <w:lang w:val="en-US"/>
                </w:rPr>
                <w:t>R</w:t>
              </w:r>
              <w:r w:rsidR="00CC4A2A" w:rsidRPr="00BA63C8">
                <w:rPr>
                  <w:lang w:val="en-US"/>
                </w:rPr>
                <w:t xml:space="preserve">epresentasi grafis dari </w:t>
              </w:r>
            </w:ins>
            <w:ins w:id="2953" w:author="arkat" w:date="2017-09-29T23:18:00Z">
              <w:r w:rsidR="00170289">
                <w:rPr>
                  <w:lang w:val="en-US"/>
                </w:rPr>
                <w:t xml:space="preserve">partisipan </w:t>
              </w:r>
            </w:ins>
            <w:ins w:id="2954" w:author="arkat" w:date="2017-09-29T07:51:00Z">
              <w:r w:rsidR="00170289">
                <w:rPr>
                  <w:lang w:val="en-US"/>
                </w:rPr>
                <w:t>pada sebuah</w:t>
              </w:r>
              <w:r w:rsidR="00CC4A2A" w:rsidRPr="00BA63C8">
                <w:rPr>
                  <w:lang w:val="en-US"/>
                </w:rPr>
                <w:t xml:space="preserve"> Kolaborasi</w:t>
              </w:r>
              <w:r w:rsidR="00CC4A2A">
                <w:rPr>
                  <w:lang w:val="en-US"/>
                </w:rPr>
                <w:t>. Pool</w:t>
              </w:r>
              <w:r w:rsidR="00CC4A2A" w:rsidRPr="00BA63C8">
                <w:rPr>
                  <w:lang w:val="en-US"/>
                </w:rPr>
                <w:t xml:space="preserve"> juga bertindak sebagai "</w:t>
              </w:r>
              <w:r w:rsidR="00CC4A2A" w:rsidRPr="00170289">
                <w:rPr>
                  <w:i/>
                  <w:lang w:val="en-US"/>
                  <w:rPrChange w:id="2955" w:author="arkat" w:date="2017-09-29T23:21:00Z">
                    <w:rPr>
                      <w:lang w:val="en-US"/>
                    </w:rPr>
                  </w:rPrChange>
                </w:rPr>
                <w:t>swimlane</w:t>
              </w:r>
              <w:r w:rsidR="00CC4A2A" w:rsidRPr="00BA63C8">
                <w:rPr>
                  <w:lang w:val="en-US"/>
                </w:rPr>
                <w:t xml:space="preserve">" dan wadah grafis untuk mempartisi serangkaian Kegiatan dari </w:t>
              </w:r>
              <w:r w:rsidR="00CC4A2A">
                <w:rPr>
                  <w:lang w:val="en-US"/>
                </w:rPr>
                <w:t>pool</w:t>
              </w:r>
              <w:r w:rsidR="00CC4A2A" w:rsidRPr="00BA63C8">
                <w:rPr>
                  <w:lang w:val="en-US"/>
                </w:rPr>
                <w:t xml:space="preserve"> lainnya, </w:t>
              </w:r>
              <w:r w:rsidR="00170289">
                <w:rPr>
                  <w:lang w:val="en-US"/>
                </w:rPr>
                <w:t xml:space="preserve">dalam konteks </w:t>
              </w:r>
              <w:r w:rsidR="00CC4A2A">
                <w:rPr>
                  <w:lang w:val="en-US"/>
                </w:rPr>
                <w:t xml:space="preserve">B2B. </w:t>
              </w:r>
              <w:r w:rsidR="00CC4A2A" w:rsidRPr="00170289">
                <w:rPr>
                  <w:i/>
                  <w:lang w:val="en-US"/>
                  <w:rPrChange w:id="2956" w:author="arkat" w:date="2017-09-29T23:20:00Z">
                    <w:rPr>
                      <w:lang w:val="en-US"/>
                    </w:rPr>
                  </w:rPrChange>
                </w:rPr>
                <w:t>Pool</w:t>
              </w:r>
              <w:r w:rsidR="00CC4A2A">
                <w:rPr>
                  <w:lang w:val="en-US"/>
                </w:rPr>
                <w:t xml:space="preserve"> mungkin</w:t>
              </w:r>
              <w:r w:rsidR="00CC4A2A" w:rsidRPr="00BA63C8">
                <w:rPr>
                  <w:lang w:val="en-US"/>
                </w:rPr>
                <w:t xml:space="preserve"> </w:t>
              </w:r>
              <w:r w:rsidR="00CC4A2A">
                <w:rPr>
                  <w:lang w:val="en-US"/>
                </w:rPr>
                <w:t>memiliki detail internal</w:t>
              </w:r>
              <w:r w:rsidR="00CC4A2A" w:rsidRPr="00BA63C8">
                <w:rPr>
                  <w:lang w:val="en-US"/>
                </w:rPr>
                <w:t xml:space="preserve"> </w:t>
              </w:r>
              <w:r w:rsidR="00170289">
                <w:rPr>
                  <w:lang w:val="en-US"/>
                </w:rPr>
                <w:t xml:space="preserve">atau </w:t>
              </w:r>
              <w:r w:rsidR="00CC4A2A" w:rsidRPr="00BA63C8">
                <w:rPr>
                  <w:lang w:val="en-US"/>
                </w:rPr>
                <w:t>tidak memiliki detail i</w:t>
              </w:r>
              <w:r w:rsidR="00170289">
                <w:rPr>
                  <w:lang w:val="en-US"/>
                </w:rPr>
                <w:t>nternal (</w:t>
              </w:r>
            </w:ins>
            <w:ins w:id="2957" w:author="arkat" w:date="2017-09-29T23:21:00Z">
              <w:r w:rsidR="00170289" w:rsidRPr="00170289">
                <w:rPr>
                  <w:i/>
                  <w:lang w:val="en-US"/>
                  <w:rPrChange w:id="2958" w:author="arkat" w:date="2017-09-29T23:21:00Z">
                    <w:rPr>
                      <w:lang w:val="en-US"/>
                    </w:rPr>
                  </w:rPrChange>
                </w:rPr>
                <w:t>black box</w:t>
              </w:r>
            </w:ins>
            <w:ins w:id="2959" w:author="arkat" w:date="2017-09-29T07:51:00Z">
              <w:r w:rsidR="00170289">
                <w:rPr>
                  <w:lang w:val="en-US"/>
                </w:rPr>
                <w:t>)</w:t>
              </w:r>
            </w:ins>
            <w:ins w:id="2960" w:author="arkat" w:date="2017-09-29T23:22:00Z">
              <w:r w:rsidR="00170289">
                <w:rPr>
                  <w:lang w:val="en-US"/>
                </w:rPr>
                <w:t xml:space="preserve"> </w:t>
              </w:r>
              <w:r w:rsidR="00170289" w:rsidRPr="00BA63C8">
                <w:rPr>
                  <w:lang w:val="en-US"/>
                </w:rPr>
                <w:t xml:space="preserve">dalam bentuk Proses </w:t>
              </w:r>
              <w:r w:rsidR="00170289">
                <w:rPr>
                  <w:lang w:val="en-US"/>
                </w:rPr>
                <w:t>yang akan dieksekusi.</w:t>
              </w:r>
            </w:ins>
          </w:p>
        </w:tc>
      </w:tr>
      <w:tr w:rsidR="00A351BA" w14:paraId="70E3A173" w14:textId="77777777" w:rsidTr="00CB04F0">
        <w:trPr>
          <w:ins w:id="2961" w:author="arkat" w:date="2017-09-28T20:13:00Z"/>
        </w:trPr>
        <w:tc>
          <w:tcPr>
            <w:tcW w:w="1345" w:type="dxa"/>
          </w:tcPr>
          <w:p w14:paraId="13AEE496" w14:textId="2377E624" w:rsidR="00A351BA" w:rsidRDefault="00CC4A2A" w:rsidP="0058751D">
            <w:pPr>
              <w:pStyle w:val="BodyText"/>
              <w:spacing w:after="0"/>
              <w:rPr>
                <w:ins w:id="2962" w:author="arkat" w:date="2017-09-28T20:13:00Z"/>
                <w:noProof/>
                <w:szCs w:val="24"/>
                <w:lang w:val="en-US"/>
              </w:rPr>
            </w:pPr>
            <w:ins w:id="2963" w:author="arkat" w:date="2017-09-29T07:52:00Z">
              <w:r w:rsidRPr="00161C34">
                <w:rPr>
                  <w:noProof/>
                  <w:szCs w:val="24"/>
                  <w:lang w:val="en-US"/>
                </w:rPr>
                <w:drawing>
                  <wp:inline distT="0" distB="0" distL="0" distR="0" wp14:anchorId="49C4C26D" wp14:editId="1AE316E6">
                    <wp:extent cx="691515" cy="62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ins>
          </w:p>
        </w:tc>
        <w:tc>
          <w:tcPr>
            <w:tcW w:w="1620" w:type="dxa"/>
          </w:tcPr>
          <w:p w14:paraId="3784057E" w14:textId="67B5BEF9" w:rsidR="00A351BA" w:rsidRDefault="00A351BA" w:rsidP="0058751D">
            <w:pPr>
              <w:pStyle w:val="BodyText"/>
              <w:spacing w:after="0"/>
              <w:rPr>
                <w:ins w:id="2964" w:author="arkat" w:date="2017-09-28T20:13:00Z"/>
                <w:lang w:val="en-US"/>
              </w:rPr>
            </w:pPr>
            <w:ins w:id="2965" w:author="arkat" w:date="2017-09-28T20:13:00Z">
              <w:r>
                <w:rPr>
                  <w:lang w:val="en-US"/>
                </w:rPr>
                <w:t>Lane</w:t>
              </w:r>
            </w:ins>
          </w:p>
        </w:tc>
        <w:tc>
          <w:tcPr>
            <w:tcW w:w="5400" w:type="dxa"/>
          </w:tcPr>
          <w:p w14:paraId="5ED372B0" w14:textId="3D82488A" w:rsidR="00A351BA" w:rsidRPr="00170289" w:rsidRDefault="00167D11" w:rsidP="00C36A8C">
            <w:pPr>
              <w:pStyle w:val="BodyText"/>
              <w:spacing w:after="0"/>
              <w:rPr>
                <w:ins w:id="2966" w:author="arkat" w:date="2017-09-28T20:13:00Z"/>
                <w:lang w:val="en-US"/>
                <w:rPrChange w:id="2967" w:author="arkat" w:date="2017-09-29T23:23:00Z">
                  <w:rPr>
                    <w:ins w:id="2968" w:author="arkat" w:date="2017-09-28T20:13:00Z"/>
                  </w:rPr>
                </w:rPrChange>
              </w:rPr>
            </w:pPr>
            <w:ins w:id="2969" w:author="arkat" w:date="2017-09-29T12:46:00Z">
              <w:r w:rsidRPr="00BA63C8">
                <w:rPr>
                  <w:lang w:val="en-US"/>
                </w:rPr>
                <w:t>Sub-partisi</w:t>
              </w:r>
            </w:ins>
            <w:ins w:id="2970" w:author="arkat" w:date="2017-09-29T07:51:00Z">
              <w:r w:rsidR="00CC4A2A" w:rsidRPr="00BA63C8">
                <w:rPr>
                  <w:lang w:val="en-US"/>
                </w:rPr>
                <w:t xml:space="preserve"> dalam Proses, terkadang di dalam </w:t>
              </w:r>
              <w:r w:rsidR="00CC4A2A">
                <w:rPr>
                  <w:lang w:val="en-US"/>
                </w:rPr>
                <w:t>pool</w:t>
              </w:r>
              <w:r w:rsidR="00CC4A2A" w:rsidRPr="00BA63C8">
                <w:rPr>
                  <w:lang w:val="en-US"/>
                </w:rPr>
                <w:t>, dan akan memper</w:t>
              </w:r>
            </w:ins>
            <w:ins w:id="2971" w:author="arkat" w:date="2017-09-29T23:22:00Z">
              <w:r w:rsidR="00170289">
                <w:rPr>
                  <w:lang w:val="en-US"/>
                </w:rPr>
                <w:t>luas</w:t>
              </w:r>
            </w:ins>
            <w:ins w:id="2972" w:author="arkat" w:date="2017-09-29T07:51:00Z">
              <w:r w:rsidR="00CC4A2A" w:rsidRPr="00BA63C8">
                <w:rPr>
                  <w:lang w:val="en-US"/>
                </w:rPr>
                <w:t xml:space="preserve"> keseluruhan Proses, baik secara vertikal maupun horizontal</w:t>
              </w:r>
              <w:r w:rsidR="00CC4A2A">
                <w:rPr>
                  <w:lang w:val="en-US"/>
                </w:rPr>
                <w:t xml:space="preserve">. </w:t>
              </w:r>
              <w:r w:rsidR="00CC4A2A" w:rsidRPr="00170289">
                <w:rPr>
                  <w:i/>
                  <w:lang w:val="en-US"/>
                  <w:rPrChange w:id="2973" w:author="arkat" w:date="2017-09-29T23:23:00Z">
                    <w:rPr>
                      <w:lang w:val="en-US"/>
                    </w:rPr>
                  </w:rPrChange>
                </w:rPr>
                <w:t>Lane</w:t>
              </w:r>
              <w:r w:rsidR="00CC4A2A" w:rsidRPr="00BA63C8">
                <w:rPr>
                  <w:lang w:val="en-US"/>
                </w:rPr>
                <w:t xml:space="preserve"> d</w:t>
              </w:r>
              <w:r w:rsidR="00CC4A2A">
                <w:rPr>
                  <w:lang w:val="en-US"/>
                </w:rPr>
                <w:t>igunakan untuk mengatur</w:t>
              </w:r>
              <w:r w:rsidR="00170289">
                <w:rPr>
                  <w:lang w:val="en-US"/>
                </w:rPr>
                <w:t xml:space="preserve"> dan mengkategorikan </w:t>
              </w:r>
            </w:ins>
            <w:ins w:id="2974" w:author="arkat" w:date="2017-09-29T23:23:00Z">
              <w:r w:rsidR="00170289" w:rsidRPr="00170289">
                <w:rPr>
                  <w:i/>
                  <w:lang w:val="en-US"/>
                  <w:rPrChange w:id="2975" w:author="arkat" w:date="2017-09-29T23:23:00Z">
                    <w:rPr>
                      <w:lang w:val="en-US"/>
                    </w:rPr>
                  </w:rPrChange>
                </w:rPr>
                <w:t>Activity</w:t>
              </w:r>
            </w:ins>
            <w:ins w:id="2976" w:author="arkat" w:date="2017-09-29T07:51:00Z">
              <w:r w:rsidR="00CC4A2A">
                <w:rPr>
                  <w:lang w:val="en-US"/>
                </w:rPr>
                <w:t>.</w:t>
              </w:r>
            </w:ins>
          </w:p>
        </w:tc>
      </w:tr>
      <w:tr w:rsidR="00A351BA" w14:paraId="10689927" w14:textId="77777777" w:rsidTr="00CB04F0">
        <w:trPr>
          <w:ins w:id="2977" w:author="arkat" w:date="2017-09-28T20:13:00Z"/>
        </w:trPr>
        <w:tc>
          <w:tcPr>
            <w:tcW w:w="1345" w:type="dxa"/>
          </w:tcPr>
          <w:p w14:paraId="010CA8FE" w14:textId="77777777" w:rsidR="00A351BA" w:rsidRDefault="00A351BA" w:rsidP="0058751D">
            <w:pPr>
              <w:pStyle w:val="BodyText"/>
              <w:spacing w:after="0"/>
              <w:rPr>
                <w:ins w:id="2978" w:author="arkat" w:date="2017-09-29T07:53:00Z"/>
                <w:noProof/>
                <w:szCs w:val="24"/>
                <w:lang w:val="en-US"/>
              </w:rPr>
            </w:pPr>
          </w:p>
          <w:p w14:paraId="5F8FE257" w14:textId="57BD4168" w:rsidR="00AA6F6F" w:rsidRDefault="00AA6F6F" w:rsidP="0058751D">
            <w:pPr>
              <w:pStyle w:val="BodyText"/>
              <w:spacing w:after="0"/>
              <w:rPr>
                <w:ins w:id="2979" w:author="arkat" w:date="2017-09-29T07:53:00Z"/>
                <w:noProof/>
                <w:szCs w:val="24"/>
                <w:lang w:val="en-US"/>
              </w:rPr>
            </w:pPr>
            <w:ins w:id="2980" w:author="arkat" w:date="2017-09-29T07:53:00Z">
              <w:r w:rsidRPr="00161C34">
                <w:rPr>
                  <w:noProof/>
                  <w:szCs w:val="24"/>
                  <w:lang w:val="en-US"/>
                </w:rPr>
                <w:drawing>
                  <wp:inline distT="0" distB="0" distL="0" distR="0" wp14:anchorId="12832A4C" wp14:editId="14F22AC2">
                    <wp:extent cx="384175" cy="483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175" cy="483870"/>
                            </a:xfrm>
                            <a:prstGeom prst="rect">
                              <a:avLst/>
                            </a:prstGeom>
                            <a:noFill/>
                            <a:ln>
                              <a:noFill/>
                            </a:ln>
                          </pic:spPr>
                        </pic:pic>
                      </a:graphicData>
                    </a:graphic>
                  </wp:inline>
                </w:drawing>
              </w:r>
            </w:ins>
          </w:p>
          <w:p w14:paraId="238CEE57" w14:textId="43A5F9F6" w:rsidR="00AA6F6F" w:rsidRDefault="00AA6F6F" w:rsidP="0058751D">
            <w:pPr>
              <w:pStyle w:val="BodyText"/>
              <w:spacing w:after="0"/>
              <w:rPr>
                <w:ins w:id="2981" w:author="arkat" w:date="2017-09-28T20:13:00Z"/>
                <w:noProof/>
                <w:szCs w:val="24"/>
                <w:lang w:val="en-US"/>
              </w:rPr>
            </w:pPr>
          </w:p>
        </w:tc>
        <w:tc>
          <w:tcPr>
            <w:tcW w:w="1620" w:type="dxa"/>
          </w:tcPr>
          <w:p w14:paraId="70A04942" w14:textId="17C81EC6" w:rsidR="00A351BA" w:rsidRDefault="00A351BA" w:rsidP="0058751D">
            <w:pPr>
              <w:pStyle w:val="BodyText"/>
              <w:spacing w:after="0"/>
              <w:rPr>
                <w:ins w:id="2982" w:author="arkat" w:date="2017-09-28T20:13:00Z"/>
                <w:lang w:val="en-US"/>
              </w:rPr>
            </w:pPr>
            <w:ins w:id="2983" w:author="arkat" w:date="2017-09-28T20:13:00Z">
              <w:r>
                <w:rPr>
                  <w:lang w:val="en-US"/>
                </w:rPr>
                <w:t>Data Object</w:t>
              </w:r>
            </w:ins>
          </w:p>
        </w:tc>
        <w:tc>
          <w:tcPr>
            <w:tcW w:w="5400" w:type="dxa"/>
          </w:tcPr>
          <w:p w14:paraId="50275805" w14:textId="479B695D" w:rsidR="00A351BA" w:rsidRPr="00170289" w:rsidRDefault="00170289" w:rsidP="0058751D">
            <w:pPr>
              <w:pStyle w:val="BodyText"/>
              <w:spacing w:after="0"/>
              <w:rPr>
                <w:ins w:id="2984" w:author="arkat" w:date="2017-09-28T20:13:00Z"/>
                <w:lang w:val="en-US"/>
                <w:rPrChange w:id="2985" w:author="arkat" w:date="2017-09-29T23:27:00Z">
                  <w:rPr>
                    <w:ins w:id="2986" w:author="arkat" w:date="2017-09-28T20:13:00Z"/>
                  </w:rPr>
                </w:rPrChange>
              </w:rPr>
            </w:pPr>
            <w:ins w:id="2987" w:author="arkat" w:date="2017-09-29T23:24:00Z">
              <w:r>
                <w:rPr>
                  <w:lang w:val="en-US"/>
                </w:rPr>
                <w:t xml:space="preserve">Memberikan infomasi terkait aktifitas-aktifitas </w:t>
              </w:r>
            </w:ins>
            <w:ins w:id="2988" w:author="arkat" w:date="2017-09-29T23:25:00Z">
              <w:r>
                <w:rPr>
                  <w:lang w:val="en-US"/>
                </w:rPr>
                <w:t xml:space="preserve">apa yang diperlukan dan/atau hasilkan. </w:t>
              </w:r>
            </w:ins>
            <w:ins w:id="2989" w:author="arkat" w:date="2017-09-29T23:26:00Z">
              <w:r w:rsidRPr="00C36A8C">
                <w:rPr>
                  <w:i/>
                  <w:lang w:val="en-US"/>
                </w:rPr>
                <w:t>Data</w:t>
              </w:r>
            </w:ins>
            <w:ins w:id="2990" w:author="arkat" w:date="2017-09-29T23:25:00Z">
              <w:r w:rsidRPr="00170289">
                <w:rPr>
                  <w:i/>
                  <w:lang w:val="en-US"/>
                  <w:rPrChange w:id="2991" w:author="arkat" w:date="2017-09-29T23:25:00Z">
                    <w:rPr>
                      <w:lang w:val="en-US"/>
                    </w:rPr>
                  </w:rPrChange>
                </w:rPr>
                <w:t xml:space="preserve"> object</w:t>
              </w:r>
              <w:r>
                <w:rPr>
                  <w:i/>
                  <w:lang w:val="en-US"/>
                </w:rPr>
                <w:t xml:space="preserve"> </w:t>
              </w:r>
            </w:ins>
            <w:ins w:id="2992" w:author="arkat" w:date="2017-09-29T23:26:00Z">
              <w:r>
                <w:rPr>
                  <w:lang w:val="en-US"/>
                </w:rPr>
                <w:t>dapat mewakili objek tunggal atau jamak. Data input dan data output memberikan informasi yang sama untuk Proses.</w:t>
              </w:r>
            </w:ins>
          </w:p>
        </w:tc>
      </w:tr>
      <w:tr w:rsidR="00A351BA" w14:paraId="56F2B6A5" w14:textId="77777777" w:rsidTr="00CB04F0">
        <w:trPr>
          <w:ins w:id="2993" w:author="arkat" w:date="2017-09-28T20:14:00Z"/>
        </w:trPr>
        <w:tc>
          <w:tcPr>
            <w:tcW w:w="1345" w:type="dxa"/>
          </w:tcPr>
          <w:p w14:paraId="4944502E" w14:textId="416FC072" w:rsidR="00A351BA" w:rsidRDefault="00AA6F6F" w:rsidP="0058751D">
            <w:pPr>
              <w:pStyle w:val="BodyText"/>
              <w:spacing w:after="0"/>
              <w:rPr>
                <w:ins w:id="2994" w:author="arkat" w:date="2017-09-28T20:14:00Z"/>
                <w:noProof/>
                <w:szCs w:val="24"/>
                <w:lang w:val="en-US"/>
              </w:rPr>
            </w:pPr>
            <w:ins w:id="2995" w:author="arkat" w:date="2017-09-29T07:53:00Z">
              <w:r w:rsidRPr="00161C34">
                <w:rPr>
                  <w:noProof/>
                  <w:szCs w:val="24"/>
                  <w:lang w:val="en-US"/>
                </w:rPr>
                <w:drawing>
                  <wp:inline distT="0" distB="0" distL="0" distR="0" wp14:anchorId="7736A6C9" wp14:editId="295F069B">
                    <wp:extent cx="860425" cy="29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0425" cy="292100"/>
                            </a:xfrm>
                            <a:prstGeom prst="rect">
                              <a:avLst/>
                            </a:prstGeom>
                            <a:noFill/>
                            <a:ln>
                              <a:noFill/>
                            </a:ln>
                          </pic:spPr>
                        </pic:pic>
                      </a:graphicData>
                    </a:graphic>
                  </wp:inline>
                </w:drawing>
              </w:r>
            </w:ins>
          </w:p>
        </w:tc>
        <w:tc>
          <w:tcPr>
            <w:tcW w:w="1620" w:type="dxa"/>
          </w:tcPr>
          <w:p w14:paraId="5CC4D13F" w14:textId="3855B3A8" w:rsidR="00A351BA" w:rsidRDefault="00A351BA" w:rsidP="0058751D">
            <w:pPr>
              <w:pStyle w:val="BodyText"/>
              <w:spacing w:after="0"/>
              <w:rPr>
                <w:ins w:id="2996" w:author="arkat" w:date="2017-09-28T20:14:00Z"/>
                <w:lang w:val="en-US"/>
              </w:rPr>
            </w:pPr>
            <w:ins w:id="2997" w:author="arkat" w:date="2017-09-28T20:14:00Z">
              <w:r>
                <w:rPr>
                  <w:lang w:val="en-US"/>
                </w:rPr>
                <w:t>Message</w:t>
              </w:r>
            </w:ins>
          </w:p>
        </w:tc>
        <w:tc>
          <w:tcPr>
            <w:tcW w:w="5400" w:type="dxa"/>
          </w:tcPr>
          <w:p w14:paraId="059C443E" w14:textId="13C05BDD" w:rsidR="00A351BA" w:rsidRDefault="00170289" w:rsidP="00C36A8C">
            <w:pPr>
              <w:pStyle w:val="BodyText"/>
              <w:spacing w:after="0"/>
              <w:rPr>
                <w:ins w:id="2998" w:author="arkat" w:date="2017-09-28T20:14:00Z"/>
              </w:rPr>
            </w:pPr>
            <w:ins w:id="2999" w:author="arkat" w:date="2017-09-29T23:27:00Z">
              <w:r w:rsidRPr="00BA63C8">
                <w:rPr>
                  <w:szCs w:val="24"/>
                  <w:lang w:val="en-US"/>
                </w:rPr>
                <w:t>Digunakan</w:t>
              </w:r>
            </w:ins>
            <w:ins w:id="3000" w:author="arkat" w:date="2017-09-29T07:52:00Z">
              <w:r w:rsidR="00AA6F6F" w:rsidRPr="00BA63C8">
                <w:rPr>
                  <w:szCs w:val="24"/>
                  <w:lang w:val="en-US"/>
                </w:rPr>
                <w:t xml:space="preserve"> untuk menggambarkan isi komunikasi antara dua</w:t>
              </w:r>
            </w:ins>
            <w:ins w:id="3001" w:author="arkat" w:date="2017-09-29T23:27:00Z">
              <w:r>
                <w:rPr>
                  <w:szCs w:val="24"/>
                  <w:lang w:val="en-US"/>
                </w:rPr>
                <w:t xml:space="preserve"> partisipan</w:t>
              </w:r>
            </w:ins>
            <w:ins w:id="3002" w:author="arkat" w:date="2017-09-29T07:52:00Z">
              <w:r w:rsidR="00AA6F6F">
                <w:rPr>
                  <w:szCs w:val="24"/>
                  <w:lang w:val="en-US"/>
                </w:rPr>
                <w:t>.</w:t>
              </w:r>
            </w:ins>
          </w:p>
        </w:tc>
      </w:tr>
      <w:tr w:rsidR="00A351BA" w14:paraId="2B5C5DE4" w14:textId="77777777" w:rsidTr="00CB04F0">
        <w:trPr>
          <w:ins w:id="3003" w:author="arkat" w:date="2017-09-28T20:14:00Z"/>
        </w:trPr>
        <w:tc>
          <w:tcPr>
            <w:tcW w:w="1345" w:type="dxa"/>
          </w:tcPr>
          <w:p w14:paraId="1B86F335" w14:textId="280DAA12" w:rsidR="00A351BA" w:rsidRDefault="00903192" w:rsidP="0058751D">
            <w:pPr>
              <w:pStyle w:val="BodyText"/>
              <w:spacing w:after="0"/>
              <w:rPr>
                <w:ins w:id="3004" w:author="arkat" w:date="2017-09-28T20:14:00Z"/>
                <w:noProof/>
                <w:szCs w:val="24"/>
                <w:lang w:val="en-US"/>
              </w:rPr>
            </w:pPr>
            <w:ins w:id="3005" w:author="arkat" w:date="2017-09-29T23:29:00Z">
              <w:r>
                <w:rPr>
                  <w:noProof/>
                  <w:lang w:val="en-US"/>
                </w:rPr>
                <w:drawing>
                  <wp:anchor distT="0" distB="0" distL="114300" distR="114300" simplePos="0" relativeHeight="251748864" behindDoc="0" locked="0" layoutInCell="1" allowOverlap="1" wp14:anchorId="2F4241B7" wp14:editId="3D8D2FA4">
                    <wp:simplePos x="0" y="0"/>
                    <wp:positionH relativeFrom="column">
                      <wp:posOffset>1334</wp:posOffset>
                    </wp:positionH>
                    <wp:positionV relativeFrom="paragraph">
                      <wp:posOffset>90405</wp:posOffset>
                    </wp:positionV>
                    <wp:extent cx="629920" cy="41084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7723" t="30650" r="29123" b="42464"/>
                            <a:stretch/>
                          </pic:blipFill>
                          <pic:spPr bwMode="auto">
                            <a:xfrm>
                              <a:off x="0" y="0"/>
                              <a:ext cx="629920" cy="41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tc>
        <w:tc>
          <w:tcPr>
            <w:tcW w:w="1620" w:type="dxa"/>
          </w:tcPr>
          <w:p w14:paraId="232CF3D3" w14:textId="118AC428" w:rsidR="00A351BA" w:rsidRDefault="00A351BA" w:rsidP="0058751D">
            <w:pPr>
              <w:pStyle w:val="BodyText"/>
              <w:spacing w:after="0"/>
              <w:rPr>
                <w:ins w:id="3006" w:author="arkat" w:date="2017-09-28T20:14:00Z"/>
                <w:lang w:val="en-US"/>
              </w:rPr>
            </w:pPr>
            <w:ins w:id="3007" w:author="arkat" w:date="2017-09-28T20:14:00Z">
              <w:r>
                <w:rPr>
                  <w:lang w:val="en-US"/>
                </w:rPr>
                <w:t>Group</w:t>
              </w:r>
            </w:ins>
          </w:p>
        </w:tc>
        <w:tc>
          <w:tcPr>
            <w:tcW w:w="5400" w:type="dxa"/>
          </w:tcPr>
          <w:p w14:paraId="0E92A8A4" w14:textId="361E487B" w:rsidR="00A351BA" w:rsidRPr="00903192" w:rsidRDefault="00903192" w:rsidP="0058751D">
            <w:pPr>
              <w:pStyle w:val="BodyText"/>
              <w:spacing w:after="0"/>
              <w:rPr>
                <w:ins w:id="3008" w:author="arkat" w:date="2017-09-28T20:14:00Z"/>
                <w:lang w:val="en-US"/>
                <w:rPrChange w:id="3009" w:author="arkat" w:date="2017-09-29T23:36:00Z">
                  <w:rPr>
                    <w:ins w:id="3010" w:author="arkat" w:date="2017-09-28T20:14:00Z"/>
                  </w:rPr>
                </w:rPrChange>
              </w:rPr>
            </w:pPr>
            <w:ins w:id="3011" w:author="arkat" w:date="2017-09-29T23:31:00Z">
              <w:r>
                <w:rPr>
                  <w:lang w:val="en-US"/>
                </w:rPr>
                <w:t xml:space="preserve">Pengelompokan elemen grafis yang memiliki kategori yang sama. </w:t>
              </w:r>
            </w:ins>
            <w:ins w:id="3012" w:author="arkat" w:date="2017-09-29T23:36:00Z">
              <w:r>
                <w:rPr>
                  <w:lang w:val="en-US"/>
                </w:rPr>
                <w:t xml:space="preserve">Jenis pengelompokan ini tidak mempengaruhi </w:t>
              </w:r>
              <w:r>
                <w:rPr>
                  <w:i/>
                  <w:lang w:val="en-US"/>
                </w:rPr>
                <w:t xml:space="preserve">sequence flow </w:t>
              </w:r>
              <w:r>
                <w:rPr>
                  <w:lang w:val="en-US"/>
                </w:rPr>
                <w:t xml:space="preserve">di dalam </w:t>
              </w:r>
              <w:r w:rsidRPr="00903192">
                <w:rPr>
                  <w:i/>
                  <w:lang w:val="en-US"/>
                  <w:rPrChange w:id="3013" w:author="arkat" w:date="2017-09-29T23:36:00Z">
                    <w:rPr>
                      <w:lang w:val="en-US"/>
                    </w:rPr>
                  </w:rPrChange>
                </w:rPr>
                <w:t>Group</w:t>
              </w:r>
              <w:r>
                <w:rPr>
                  <w:i/>
                  <w:lang w:val="en-US"/>
                </w:rPr>
                <w:t xml:space="preserve">. </w:t>
              </w:r>
            </w:ins>
            <w:ins w:id="3014" w:author="arkat" w:date="2017-09-29T23:37:00Z">
              <w:r>
                <w:rPr>
                  <w:lang w:val="en-US"/>
                </w:rPr>
                <w:t xml:space="preserve">Nama kategori muncul pada diagram sebagai </w:t>
              </w:r>
            </w:ins>
            <w:ins w:id="3015" w:author="arkat" w:date="2017-09-29T23:38:00Z">
              <w:r>
                <w:rPr>
                  <w:lang w:val="en-US"/>
                </w:rPr>
                <w:t>sebuah label. Kategori dapat digunakan tujuan dokumentasi dan analisis</w:t>
              </w:r>
            </w:ins>
            <w:ins w:id="3016" w:author="arkat" w:date="2017-09-29T23:39:00Z">
              <w:r w:rsidR="00186F25">
                <w:rPr>
                  <w:lang w:val="en-US"/>
                </w:rPr>
                <w:t>.</w:t>
              </w:r>
            </w:ins>
          </w:p>
        </w:tc>
      </w:tr>
      <w:tr w:rsidR="00A351BA" w14:paraId="1B840834" w14:textId="77777777" w:rsidTr="00CB04F0">
        <w:trPr>
          <w:ins w:id="3017" w:author="arkat" w:date="2017-09-28T20:14:00Z"/>
        </w:trPr>
        <w:tc>
          <w:tcPr>
            <w:tcW w:w="1345" w:type="dxa"/>
          </w:tcPr>
          <w:p w14:paraId="147B2C72" w14:textId="4802A133" w:rsidR="00A351BA" w:rsidRDefault="00CC4A2A" w:rsidP="0058751D">
            <w:pPr>
              <w:pStyle w:val="BodyText"/>
              <w:spacing w:after="0"/>
              <w:rPr>
                <w:ins w:id="3018" w:author="arkat" w:date="2017-09-28T20:14:00Z"/>
                <w:noProof/>
                <w:szCs w:val="24"/>
                <w:lang w:val="en-US"/>
              </w:rPr>
            </w:pPr>
            <w:ins w:id="3019" w:author="arkat" w:date="2017-09-29T07:51:00Z">
              <w:r w:rsidRPr="00161C34">
                <w:rPr>
                  <w:noProof/>
                  <w:szCs w:val="24"/>
                  <w:lang w:val="en-US"/>
                </w:rPr>
                <w:drawing>
                  <wp:inline distT="0" distB="0" distL="0" distR="0" wp14:anchorId="27EF0841" wp14:editId="6C697D6B">
                    <wp:extent cx="614680" cy="38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ins>
          </w:p>
        </w:tc>
        <w:tc>
          <w:tcPr>
            <w:tcW w:w="1620" w:type="dxa"/>
          </w:tcPr>
          <w:p w14:paraId="5464BF32" w14:textId="333B64A5" w:rsidR="00A351BA" w:rsidRDefault="00A351BA" w:rsidP="0058751D">
            <w:pPr>
              <w:pStyle w:val="BodyText"/>
              <w:spacing w:after="0"/>
              <w:rPr>
                <w:ins w:id="3020" w:author="arkat" w:date="2017-09-28T20:14:00Z"/>
                <w:lang w:val="en-US"/>
              </w:rPr>
            </w:pPr>
            <w:ins w:id="3021" w:author="arkat" w:date="2017-09-28T20:14:00Z">
              <w:r>
                <w:rPr>
                  <w:lang w:val="en-US"/>
                </w:rPr>
                <w:t>Text Anotation</w:t>
              </w:r>
            </w:ins>
          </w:p>
        </w:tc>
        <w:tc>
          <w:tcPr>
            <w:tcW w:w="5400" w:type="dxa"/>
          </w:tcPr>
          <w:p w14:paraId="3807BA54" w14:textId="5D1B2799" w:rsidR="00A351BA" w:rsidRDefault="00CC4A2A" w:rsidP="0058751D">
            <w:pPr>
              <w:pStyle w:val="BodyText"/>
              <w:spacing w:after="0"/>
              <w:rPr>
                <w:ins w:id="3022" w:author="arkat" w:date="2017-09-28T20:14:00Z"/>
              </w:rPr>
            </w:pPr>
            <w:ins w:id="3023" w:author="arkat" w:date="2017-09-29T07:51:00Z">
              <w:r w:rsidRPr="00BA63C8">
                <w:rPr>
                  <w:szCs w:val="24"/>
                  <w:lang w:val="en-GB"/>
                </w:rPr>
                <w:t>adalah mekanisme bagi pemodel untuk memberikan informasi teks tambahan bagi pembaca Diagram BPMN</w:t>
              </w:r>
            </w:ins>
          </w:p>
        </w:tc>
      </w:tr>
    </w:tbl>
    <w:p w14:paraId="4BE0454C" w14:textId="77777777" w:rsidR="00DA3B1E" w:rsidRDefault="00DA3B1E" w:rsidP="00C36A8C">
      <w:pPr>
        <w:pStyle w:val="BodyText"/>
        <w:spacing w:after="0"/>
        <w:ind w:firstLine="284"/>
        <w:rPr>
          <w:ins w:id="3024" w:author="arkat" w:date="2017-10-01T08:51:00Z"/>
          <w:lang w:val="en-US"/>
        </w:rPr>
      </w:pPr>
    </w:p>
    <w:p w14:paraId="15466470" w14:textId="4554662E" w:rsidR="00F76467" w:rsidRDefault="00171B51">
      <w:pPr>
        <w:pStyle w:val="BodyText"/>
        <w:spacing w:after="0"/>
        <w:ind w:firstLine="284"/>
        <w:rPr>
          <w:ins w:id="3025" w:author="arkat" w:date="2017-10-02T09:10:00Z"/>
          <w:lang w:val="en-US"/>
        </w:rPr>
      </w:pPr>
      <w:ins w:id="3026" w:author="arkat" w:date="2017-10-02T21:22:00Z">
        <w:r>
          <w:rPr>
            <w:lang w:val="en-US"/>
          </w:rPr>
          <w:t>Tabel 2.2 adalah elemen dasar</w:t>
        </w:r>
      </w:ins>
      <w:ins w:id="3027" w:author="arkat" w:date="2017-10-02T21:23:00Z">
        <w:r>
          <w:rPr>
            <w:lang w:val="en-US"/>
          </w:rPr>
          <w:t xml:space="preserve"> dan definisi masing-masing elemen</w:t>
        </w:r>
      </w:ins>
      <w:ins w:id="3028" w:author="arkat" w:date="2017-10-02T21:22:00Z">
        <w:r>
          <w:rPr>
            <w:lang w:val="en-US"/>
          </w:rPr>
          <w:t xml:space="preserve"> </w:t>
        </w:r>
      </w:ins>
      <w:ins w:id="3029" w:author="arkat" w:date="2017-10-01T10:29:00Z">
        <w:r w:rsidR="00F76467">
          <w:rPr>
            <w:lang w:val="en-US"/>
          </w:rPr>
          <w:t>BPMN</w:t>
        </w:r>
      </w:ins>
      <w:ins w:id="3030" w:author="arkat" w:date="2017-10-02T21:23:00Z">
        <w:r>
          <w:rPr>
            <w:lang w:val="en-US"/>
          </w:rPr>
          <w:t xml:space="preserve"> 2.0. BPMN</w:t>
        </w:r>
      </w:ins>
      <w:ins w:id="3031" w:author="arkat" w:date="2017-10-01T10:29:00Z">
        <w:r w:rsidR="00F76467">
          <w:rPr>
            <w:lang w:val="en-US"/>
          </w:rPr>
          <w:t xml:space="preserve"> membedakan notasi antara obyek data tunggal dan jamak, serta notasi </w:t>
        </w:r>
      </w:ins>
      <w:ins w:id="3032" w:author="arkat" w:date="2017-10-01T10:30:00Z">
        <w:r w:rsidR="00F76467">
          <w:rPr>
            <w:lang w:val="en-US"/>
          </w:rPr>
          <w:t>data input dan data ouput.</w:t>
        </w:r>
      </w:ins>
      <w:ins w:id="3033" w:author="arkat" w:date="2017-10-02T21:24:00Z">
        <w:r>
          <w:rPr>
            <w:lang w:val="en-US"/>
          </w:rPr>
          <w:t xml:space="preserve"> </w:t>
        </w:r>
      </w:ins>
      <w:ins w:id="3034" w:author="arkat" w:date="2017-10-02T21:26:00Z">
        <w:r>
          <w:rPr>
            <w:lang w:val="en-US"/>
          </w:rPr>
          <w:t xml:space="preserve">Masing-masing notasi dari jenis </w:t>
        </w:r>
      </w:ins>
      <w:ins w:id="3035" w:author="arkat" w:date="2017-10-02T21:24:00Z">
        <w:r>
          <w:rPr>
            <w:lang w:val="en-US"/>
          </w:rPr>
          <w:t xml:space="preserve">data obyek </w:t>
        </w:r>
      </w:ins>
      <w:ins w:id="3036" w:author="arkat" w:date="2017-10-02T21:25:00Z">
        <w:r>
          <w:rPr>
            <w:lang w:val="en-US"/>
          </w:rPr>
          <w:t>sebagaimana pada gambar 2.7.</w:t>
        </w:r>
      </w:ins>
    </w:p>
    <w:p w14:paraId="542BABC5" w14:textId="74806D42" w:rsidR="00F76467" w:rsidRDefault="00F76467" w:rsidP="00FF33F1">
      <w:pPr>
        <w:pStyle w:val="BodyText"/>
        <w:spacing w:after="0"/>
        <w:rPr>
          <w:ins w:id="3037" w:author="arkat" w:date="2017-10-01T10:30:00Z"/>
          <w:lang w:val="en-US"/>
        </w:rPr>
        <w:pPrChange w:id="3038" w:author="arkat" w:date="2017-10-02T22:27: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39" w:author="arkat" w:date="2017-10-01T10:33:00Z">
          <w:tblPr>
            <w:tblStyle w:val="TableGrid"/>
            <w:tblW w:w="0" w:type="auto"/>
            <w:tblLook w:val="04A0" w:firstRow="1" w:lastRow="0" w:firstColumn="1" w:lastColumn="0" w:noHBand="0" w:noVBand="1"/>
          </w:tblPr>
        </w:tblPrChange>
      </w:tblPr>
      <w:tblGrid>
        <w:gridCol w:w="786"/>
        <w:gridCol w:w="2112"/>
        <w:tblGridChange w:id="3040">
          <w:tblGrid>
            <w:gridCol w:w="3964"/>
            <w:gridCol w:w="3965"/>
          </w:tblGrid>
        </w:tblGridChange>
      </w:tblGrid>
      <w:tr w:rsidR="00F76467" w14:paraId="6C3EB6E8" w14:textId="77777777" w:rsidTr="002D4F78">
        <w:trPr>
          <w:jc w:val="center"/>
          <w:ins w:id="3041" w:author="arkat" w:date="2017-10-01T10:30:00Z"/>
        </w:trPr>
        <w:tc>
          <w:tcPr>
            <w:tcW w:w="0" w:type="auto"/>
            <w:tcPrChange w:id="3042" w:author="arkat" w:date="2017-10-01T10:33:00Z">
              <w:tcPr>
                <w:tcW w:w="3964" w:type="dxa"/>
              </w:tcPr>
            </w:tcPrChange>
          </w:tcPr>
          <w:p w14:paraId="72592CFA" w14:textId="5C2082C5" w:rsidR="00F76467" w:rsidRDefault="00F76467" w:rsidP="00186F25">
            <w:pPr>
              <w:pStyle w:val="BodyText"/>
              <w:spacing w:after="0"/>
              <w:rPr>
                <w:ins w:id="3043" w:author="arkat" w:date="2017-10-01T10:30:00Z"/>
                <w:lang w:val="en-US"/>
              </w:rPr>
            </w:pPr>
            <w:ins w:id="3044" w:author="arkat" w:date="2017-10-01T10:30:00Z">
              <w:r>
                <w:rPr>
                  <w:noProof/>
                  <w:lang w:val="en-US"/>
                </w:rPr>
                <w:drawing>
                  <wp:inline distT="0" distB="0" distL="0" distR="0" wp14:anchorId="66459F53" wp14:editId="25FD5FB8">
                    <wp:extent cx="314960" cy="30736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882" t="42024" r="40430" b="49840"/>
                            <a:stretch/>
                          </pic:blipFill>
                          <pic:spPr bwMode="auto">
                            <a:xfrm>
                              <a:off x="0" y="0"/>
                              <a:ext cx="318955" cy="31126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045" w:author="arkat" w:date="2017-10-01T10:33:00Z">
              <w:tcPr>
                <w:tcW w:w="3965" w:type="dxa"/>
              </w:tcPr>
            </w:tcPrChange>
          </w:tcPr>
          <w:p w14:paraId="621F77AB" w14:textId="7E8F7269" w:rsidR="00F76467" w:rsidRDefault="00F76467" w:rsidP="00186F25">
            <w:pPr>
              <w:pStyle w:val="BodyText"/>
              <w:spacing w:after="0"/>
              <w:rPr>
                <w:ins w:id="3046" w:author="arkat" w:date="2017-10-01T10:30:00Z"/>
                <w:lang w:val="en-US"/>
              </w:rPr>
            </w:pPr>
            <w:ins w:id="3047" w:author="arkat" w:date="2017-10-01T10:32:00Z">
              <w:r>
                <w:rPr>
                  <w:lang w:val="en-US"/>
                </w:rPr>
                <w:t>Obyek data tunggal</w:t>
              </w:r>
            </w:ins>
          </w:p>
        </w:tc>
      </w:tr>
      <w:tr w:rsidR="00F76467" w14:paraId="754919AC" w14:textId="77777777" w:rsidTr="002D4F78">
        <w:trPr>
          <w:jc w:val="center"/>
          <w:ins w:id="3048" w:author="arkat" w:date="2017-10-01T10:30:00Z"/>
        </w:trPr>
        <w:tc>
          <w:tcPr>
            <w:tcW w:w="0" w:type="auto"/>
            <w:tcPrChange w:id="3049" w:author="arkat" w:date="2017-10-01T10:33:00Z">
              <w:tcPr>
                <w:tcW w:w="3964" w:type="dxa"/>
              </w:tcPr>
            </w:tcPrChange>
          </w:tcPr>
          <w:p w14:paraId="3CFBCFAD" w14:textId="0CC50BA7" w:rsidR="00F76467" w:rsidRDefault="00F76467" w:rsidP="00186F25">
            <w:pPr>
              <w:pStyle w:val="BodyText"/>
              <w:spacing w:after="0"/>
              <w:rPr>
                <w:ins w:id="3050" w:author="arkat" w:date="2017-10-01T10:30:00Z"/>
                <w:lang w:val="en-US"/>
              </w:rPr>
            </w:pPr>
            <w:ins w:id="3051" w:author="arkat" w:date="2017-10-01T10:31:00Z">
              <w:r>
                <w:rPr>
                  <w:noProof/>
                  <w:lang w:val="en-US"/>
                </w:rPr>
                <w:drawing>
                  <wp:inline distT="0" distB="0" distL="0" distR="0" wp14:anchorId="6B12E8DB" wp14:editId="044DD46A">
                    <wp:extent cx="360485" cy="299678"/>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887" t="59788" r="39487" b="31893"/>
                            <a:stretch/>
                          </pic:blipFill>
                          <pic:spPr bwMode="auto">
                            <a:xfrm>
                              <a:off x="0" y="0"/>
                              <a:ext cx="362939" cy="30171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052" w:author="arkat" w:date="2017-10-01T10:33:00Z">
              <w:tcPr>
                <w:tcW w:w="3965" w:type="dxa"/>
              </w:tcPr>
            </w:tcPrChange>
          </w:tcPr>
          <w:p w14:paraId="235B012E" w14:textId="6025139D" w:rsidR="00F76467" w:rsidRDefault="00F76467" w:rsidP="00186F25">
            <w:pPr>
              <w:pStyle w:val="BodyText"/>
              <w:spacing w:after="0"/>
              <w:rPr>
                <w:ins w:id="3053" w:author="arkat" w:date="2017-10-01T10:30:00Z"/>
                <w:lang w:val="en-US"/>
              </w:rPr>
            </w:pPr>
            <w:ins w:id="3054" w:author="arkat" w:date="2017-10-01T10:32:00Z">
              <w:r>
                <w:rPr>
                  <w:lang w:val="en-US"/>
                </w:rPr>
                <w:t>Obyek data jamak</w:t>
              </w:r>
            </w:ins>
          </w:p>
        </w:tc>
      </w:tr>
      <w:tr w:rsidR="00F76467" w14:paraId="3CE6F828" w14:textId="77777777" w:rsidTr="002D4F78">
        <w:trPr>
          <w:jc w:val="center"/>
          <w:ins w:id="3055" w:author="arkat" w:date="2017-10-01T10:30:00Z"/>
        </w:trPr>
        <w:tc>
          <w:tcPr>
            <w:tcW w:w="0" w:type="auto"/>
            <w:tcPrChange w:id="3056" w:author="arkat" w:date="2017-10-01T10:33:00Z">
              <w:tcPr>
                <w:tcW w:w="3964" w:type="dxa"/>
              </w:tcPr>
            </w:tcPrChange>
          </w:tcPr>
          <w:p w14:paraId="106AE522" w14:textId="15A0E6F9" w:rsidR="00F76467" w:rsidRDefault="00F76467" w:rsidP="00186F25">
            <w:pPr>
              <w:pStyle w:val="BodyText"/>
              <w:spacing w:after="0"/>
              <w:rPr>
                <w:ins w:id="3057" w:author="arkat" w:date="2017-10-01T10:30:00Z"/>
                <w:lang w:val="en-US"/>
              </w:rPr>
            </w:pPr>
            <w:ins w:id="3058" w:author="arkat" w:date="2017-10-01T10:31:00Z">
              <w:r>
                <w:rPr>
                  <w:noProof/>
                  <w:lang w:val="en-US"/>
                </w:rPr>
                <w:drawing>
                  <wp:inline distT="0" distB="0" distL="0" distR="0" wp14:anchorId="58C99DD8" wp14:editId="38DA8D52">
                    <wp:extent cx="273050" cy="35346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748" t="75915" r="42840" b="13929"/>
                            <a:stretch/>
                          </pic:blipFill>
                          <pic:spPr bwMode="auto">
                            <a:xfrm>
                              <a:off x="0" y="0"/>
                              <a:ext cx="274558" cy="3554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059" w:author="arkat" w:date="2017-10-01T10:33:00Z">
              <w:tcPr>
                <w:tcW w:w="3965" w:type="dxa"/>
              </w:tcPr>
            </w:tcPrChange>
          </w:tcPr>
          <w:p w14:paraId="6FE4F063" w14:textId="096E566A" w:rsidR="00F76467" w:rsidRDefault="00F76467" w:rsidP="00186F25">
            <w:pPr>
              <w:pStyle w:val="BodyText"/>
              <w:spacing w:after="0"/>
              <w:rPr>
                <w:ins w:id="3060" w:author="arkat" w:date="2017-10-01T10:30:00Z"/>
                <w:lang w:val="en-US"/>
              </w:rPr>
            </w:pPr>
            <w:ins w:id="3061" w:author="arkat" w:date="2017-10-01T10:32:00Z">
              <w:r>
                <w:rPr>
                  <w:lang w:val="en-US"/>
                </w:rPr>
                <w:t>Data Input</w:t>
              </w:r>
            </w:ins>
          </w:p>
        </w:tc>
      </w:tr>
      <w:tr w:rsidR="00F76467" w14:paraId="34345C86" w14:textId="77777777" w:rsidTr="002D4F78">
        <w:trPr>
          <w:jc w:val="center"/>
          <w:ins w:id="3062" w:author="arkat" w:date="2017-10-01T10:30:00Z"/>
        </w:trPr>
        <w:tc>
          <w:tcPr>
            <w:tcW w:w="0" w:type="auto"/>
            <w:tcPrChange w:id="3063" w:author="arkat" w:date="2017-10-01T10:33:00Z">
              <w:tcPr>
                <w:tcW w:w="3964" w:type="dxa"/>
              </w:tcPr>
            </w:tcPrChange>
          </w:tcPr>
          <w:p w14:paraId="03CAE97B" w14:textId="33C12DBB" w:rsidR="00F76467" w:rsidRDefault="00F76467" w:rsidP="00186F25">
            <w:pPr>
              <w:pStyle w:val="BodyText"/>
              <w:spacing w:after="0"/>
              <w:rPr>
                <w:ins w:id="3064" w:author="arkat" w:date="2017-10-01T10:30:00Z"/>
                <w:lang w:val="en-US"/>
              </w:rPr>
            </w:pPr>
            <w:ins w:id="3065" w:author="arkat" w:date="2017-10-01T10:32:00Z">
              <w:r>
                <w:rPr>
                  <w:noProof/>
                  <w:lang w:val="en-US"/>
                </w:rPr>
                <w:drawing>
                  <wp:inline distT="0" distB="0" distL="0" distR="0" wp14:anchorId="1504375A" wp14:editId="336C6013">
                    <wp:extent cx="273050" cy="315046"/>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616" t="77284" r="38309" b="14355"/>
                            <a:stretch/>
                          </pic:blipFill>
                          <pic:spPr bwMode="auto">
                            <a:xfrm>
                              <a:off x="0" y="0"/>
                              <a:ext cx="277989" cy="3207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tcPrChange w:id="3066" w:author="arkat" w:date="2017-10-01T10:33:00Z">
              <w:tcPr>
                <w:tcW w:w="3965" w:type="dxa"/>
              </w:tcPr>
            </w:tcPrChange>
          </w:tcPr>
          <w:p w14:paraId="1A6BCA16" w14:textId="68F5D4F5" w:rsidR="00F76467" w:rsidRDefault="00F76467" w:rsidP="00186F25">
            <w:pPr>
              <w:pStyle w:val="BodyText"/>
              <w:spacing w:after="0"/>
              <w:rPr>
                <w:ins w:id="3067" w:author="arkat" w:date="2017-10-01T10:30:00Z"/>
                <w:lang w:val="en-US"/>
              </w:rPr>
            </w:pPr>
            <w:ins w:id="3068" w:author="arkat" w:date="2017-10-01T10:32:00Z">
              <w:r>
                <w:rPr>
                  <w:lang w:val="en-US"/>
                </w:rPr>
                <w:t>Data Ouput</w:t>
              </w:r>
            </w:ins>
          </w:p>
        </w:tc>
      </w:tr>
    </w:tbl>
    <w:p w14:paraId="51E0C85A" w14:textId="05B0895F" w:rsidR="00171B51" w:rsidRPr="007454BF" w:rsidRDefault="002D4F78" w:rsidP="00171B51">
      <w:pPr>
        <w:pStyle w:val="GambarBAB2"/>
        <w:numPr>
          <w:ilvl w:val="0"/>
          <w:numId w:val="45"/>
        </w:numPr>
        <w:ind w:left="0" w:firstLine="0"/>
        <w:rPr>
          <w:ins w:id="3069" w:author="arkat" w:date="2017-10-01T10:29:00Z"/>
          <w:b/>
          <w:rPrChange w:id="3070" w:author="arkat" w:date="2017-10-02T23:24:00Z">
            <w:rPr>
              <w:ins w:id="3071" w:author="arkat" w:date="2017-10-01T10:29:00Z"/>
            </w:rPr>
          </w:rPrChange>
        </w:rPr>
        <w:pPrChange w:id="3072" w:author="arkat" w:date="2017-10-02T21:26:00Z">
          <w:pPr>
            <w:pStyle w:val="BodyText"/>
            <w:spacing w:after="0"/>
            <w:ind w:firstLine="284"/>
          </w:pPr>
        </w:pPrChange>
      </w:pPr>
      <w:bookmarkStart w:id="3073" w:name="_Toc494749989"/>
      <w:ins w:id="3074" w:author="arkat" w:date="2017-10-01T10:34:00Z">
        <w:r w:rsidRPr="007454BF">
          <w:rPr>
            <w:b/>
            <w:rPrChange w:id="3075" w:author="arkat" w:date="2017-10-02T23:24:00Z">
              <w:rPr>
                <w:b/>
              </w:rPr>
            </w:rPrChange>
          </w:rPr>
          <w:t xml:space="preserve">Jenis </w:t>
        </w:r>
      </w:ins>
      <w:ins w:id="3076" w:author="arkat" w:date="2017-10-01T10:33:00Z">
        <w:r w:rsidRPr="007454BF">
          <w:rPr>
            <w:b/>
            <w:rPrChange w:id="3077" w:author="arkat" w:date="2017-10-02T23:24:00Z">
              <w:rPr/>
            </w:rPrChange>
          </w:rPr>
          <w:t>Notasi Data Ob</w:t>
        </w:r>
      </w:ins>
      <w:ins w:id="3078" w:author="arkat" w:date="2017-10-01T10:34:00Z">
        <w:r w:rsidRPr="007454BF">
          <w:rPr>
            <w:b/>
            <w:rPrChange w:id="3079" w:author="arkat" w:date="2017-10-02T23:24:00Z">
              <w:rPr/>
            </w:rPrChange>
          </w:rPr>
          <w:t>yek</w:t>
        </w:r>
      </w:ins>
      <w:bookmarkEnd w:id="3073"/>
    </w:p>
    <w:p w14:paraId="10665764" w14:textId="1E43B955" w:rsidR="002D4F78" w:rsidRDefault="00DA3B1E" w:rsidP="00C36A8C">
      <w:pPr>
        <w:pStyle w:val="BodyText"/>
        <w:spacing w:after="0"/>
        <w:ind w:firstLine="284"/>
        <w:rPr>
          <w:ins w:id="3080" w:author="arkat" w:date="2017-10-01T08:52:00Z"/>
          <w:lang w:val="en-US"/>
        </w:rPr>
      </w:pPr>
      <w:ins w:id="3081" w:author="arkat" w:date="2017-10-01T08:51:00Z">
        <w:r>
          <w:rPr>
            <w:lang w:val="en-US"/>
          </w:rPr>
          <w:t xml:space="preserve">Selain elemen inti, BPMN juga memiliki elemen perluasan. Elemen perluasan tersebut </w:t>
        </w:r>
      </w:ins>
      <w:ins w:id="3082" w:author="arkat" w:date="2017-10-02T22:31:00Z">
        <w:r w:rsidR="00BE35D4">
          <w:rPr>
            <w:lang w:val="en-US"/>
          </w:rPr>
          <w:t>dijelaskan secara</w:t>
        </w:r>
      </w:ins>
      <w:ins w:id="3083" w:author="arkat" w:date="2017-10-02T22:28:00Z">
        <w:r w:rsidR="00FF33F1">
          <w:rPr>
            <w:lang w:val="en-US"/>
          </w:rPr>
          <w:t xml:space="preserve"> detail </w:t>
        </w:r>
      </w:ins>
      <w:ins w:id="3084" w:author="arkat" w:date="2017-10-01T08:51:00Z">
        <w:r>
          <w:rPr>
            <w:lang w:val="en-US"/>
          </w:rPr>
          <w:t xml:space="preserve">oleh OMG di dokumen standarisasi BPMN </w:t>
        </w:r>
      </w:ins>
      <w:ins w:id="3085" w:author="arkat" w:date="2017-10-02T22:28:00Z">
        <w:r w:rsidR="00FF33F1">
          <w:rPr>
            <w:lang w:val="en-US"/>
          </w:rPr>
          <w:t xml:space="preserve">versi </w:t>
        </w:r>
      </w:ins>
      <w:ins w:id="3086" w:author="arkat" w:date="2017-10-01T08:51:00Z">
        <w:r>
          <w:rPr>
            <w:lang w:val="en-US"/>
          </w:rPr>
          <w:t xml:space="preserve">2.0. Karena </w:t>
        </w:r>
      </w:ins>
      <w:ins w:id="3087" w:author="arkat" w:date="2017-10-01T08:52:00Z">
        <w:r>
          <w:rPr>
            <w:lang w:val="en-US"/>
          </w:rPr>
          <w:t>hampir semua elemen inti BPMN 2.0 memiliki elemen perluasan, maka pembahasan elemen perluasan BPMN 2.0 akan dibahas berdasarkan perluasan dari masing-masing elemen.</w:t>
        </w:r>
      </w:ins>
    </w:p>
    <w:p w14:paraId="5C038676" w14:textId="4B372029" w:rsidR="00DA3B1E" w:rsidRPr="00DA3B1E" w:rsidRDefault="00DA3B1E" w:rsidP="005B2456">
      <w:pPr>
        <w:pStyle w:val="BodyText"/>
        <w:numPr>
          <w:ilvl w:val="6"/>
          <w:numId w:val="127"/>
        </w:numPr>
        <w:spacing w:after="0"/>
        <w:ind w:left="270" w:hanging="270"/>
        <w:rPr>
          <w:ins w:id="3088" w:author="arkat" w:date="2017-10-01T08:55:00Z"/>
          <w:lang w:val="en-US"/>
          <w:rPrChange w:id="3089" w:author="arkat" w:date="2017-10-01T08:55:00Z">
            <w:rPr>
              <w:ins w:id="3090" w:author="arkat" w:date="2017-10-01T08:55:00Z"/>
              <w:i/>
              <w:lang w:val="en-US"/>
            </w:rPr>
          </w:rPrChange>
        </w:rPr>
        <w:pPrChange w:id="3091" w:author="arkat" w:date="2017-10-02T22:41:00Z">
          <w:pPr>
            <w:pStyle w:val="BodyText"/>
            <w:spacing w:after="0"/>
            <w:ind w:firstLine="284"/>
          </w:pPr>
        </w:pPrChange>
      </w:pPr>
      <w:ins w:id="3092" w:author="arkat" w:date="2017-10-01T08:54:00Z">
        <w:r w:rsidRPr="005B2456">
          <w:rPr>
            <w:b/>
            <w:i/>
            <w:lang w:val="en-US"/>
            <w:rPrChange w:id="3093" w:author="arkat" w:date="2017-10-02T22:36:00Z">
              <w:rPr>
                <w:lang w:val="en-US"/>
              </w:rPr>
            </w:rPrChange>
          </w:rPr>
          <w:lastRenderedPageBreak/>
          <w:t>Event</w:t>
        </w:r>
        <w:r>
          <w:rPr>
            <w:lang w:val="en-US"/>
          </w:rPr>
          <w:t xml:space="preserve">, memiliki 3 perluasan elemen, yakni </w:t>
        </w:r>
        <w:r w:rsidRPr="00DA3B1E">
          <w:rPr>
            <w:i/>
            <w:lang w:val="en-US"/>
            <w:rPrChange w:id="3094" w:author="arkat" w:date="2017-10-01T08:54:00Z">
              <w:rPr>
                <w:lang w:val="en-US"/>
              </w:rPr>
            </w:rPrChange>
          </w:rPr>
          <w:t>start</w:t>
        </w:r>
      </w:ins>
      <w:ins w:id="3095" w:author="arkat" w:date="2017-10-01T08:55:00Z">
        <w:r>
          <w:rPr>
            <w:i/>
            <w:lang w:val="en-US"/>
          </w:rPr>
          <w:t xml:space="preserve">, intermediate </w:t>
        </w:r>
        <w:r>
          <w:rPr>
            <w:lang w:val="en-US"/>
          </w:rPr>
          <w:t xml:space="preserve">dan </w:t>
        </w:r>
        <w:r>
          <w:rPr>
            <w:i/>
            <w:lang w:val="en-US"/>
          </w:rPr>
          <w:t>end event.</w:t>
        </w:r>
      </w:ins>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96" w:author="arkat" w:date="2017-10-01T09:16:00Z">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846"/>
        <w:gridCol w:w="2099"/>
        <w:tblGridChange w:id="3097">
          <w:tblGrid>
            <w:gridCol w:w="720"/>
            <w:gridCol w:w="1165"/>
            <w:gridCol w:w="630"/>
            <w:gridCol w:w="3336"/>
            <w:gridCol w:w="2078"/>
          </w:tblGrid>
        </w:tblGridChange>
      </w:tblGrid>
      <w:tr w:rsidR="00DA3B1E" w14:paraId="58536B45" w14:textId="77777777" w:rsidTr="00AF713F">
        <w:trPr>
          <w:jc w:val="center"/>
          <w:ins w:id="3098" w:author="arkat" w:date="2017-10-01T08:56:00Z"/>
          <w:trPrChange w:id="3099" w:author="arkat" w:date="2017-10-01T09:16:00Z">
            <w:trPr>
              <w:gridAfter w:val="0"/>
              <w:jc w:val="center"/>
            </w:trPr>
          </w:trPrChange>
        </w:trPr>
        <w:tc>
          <w:tcPr>
            <w:tcW w:w="0" w:type="auto"/>
            <w:tcPrChange w:id="3100" w:author="arkat" w:date="2017-10-01T09:16:00Z">
              <w:tcPr>
                <w:tcW w:w="2515" w:type="dxa"/>
                <w:gridSpan w:val="3"/>
              </w:tcPr>
            </w:tcPrChange>
          </w:tcPr>
          <w:p w14:paraId="1603AC62" w14:textId="06DDD87C" w:rsidR="00DA3B1E" w:rsidRDefault="00DA3B1E" w:rsidP="00DA3B1E">
            <w:pPr>
              <w:pStyle w:val="BodyText"/>
              <w:spacing w:after="0"/>
              <w:rPr>
                <w:ins w:id="3101" w:author="arkat" w:date="2017-10-01T08:56:00Z"/>
                <w:lang w:val="en-US"/>
              </w:rPr>
            </w:pPr>
            <w:ins w:id="3102" w:author="arkat" w:date="2017-10-01T08:56:00Z">
              <w:r w:rsidRPr="00161C34">
                <w:rPr>
                  <w:noProof/>
                  <w:szCs w:val="24"/>
                  <w:lang w:val="en-US"/>
                </w:rPr>
                <w:drawing>
                  <wp:inline distT="0" distB="0" distL="0" distR="0" wp14:anchorId="07C6BD61" wp14:editId="5FAE9836">
                    <wp:extent cx="391885" cy="39188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35" cy="393135"/>
                            </a:xfrm>
                            <a:prstGeom prst="rect">
                              <a:avLst/>
                            </a:prstGeom>
                            <a:noFill/>
                            <a:ln>
                              <a:noFill/>
                            </a:ln>
                          </pic:spPr>
                        </pic:pic>
                      </a:graphicData>
                    </a:graphic>
                  </wp:inline>
                </w:drawing>
              </w:r>
            </w:ins>
          </w:p>
        </w:tc>
        <w:tc>
          <w:tcPr>
            <w:tcW w:w="0" w:type="auto"/>
            <w:tcPrChange w:id="3103" w:author="arkat" w:date="2017-10-01T09:16:00Z">
              <w:tcPr>
                <w:tcW w:w="3336" w:type="dxa"/>
              </w:tcPr>
            </w:tcPrChange>
          </w:tcPr>
          <w:p w14:paraId="25F8E419" w14:textId="745208E0" w:rsidR="00DA3B1E" w:rsidRDefault="00DA3B1E" w:rsidP="00DA3B1E">
            <w:pPr>
              <w:pStyle w:val="BodyText"/>
              <w:spacing w:after="0"/>
              <w:rPr>
                <w:ins w:id="3104" w:author="arkat" w:date="2017-10-01T08:56:00Z"/>
                <w:lang w:val="en-US"/>
              </w:rPr>
            </w:pPr>
            <w:ins w:id="3105" w:author="arkat" w:date="2017-10-01T08:56:00Z">
              <w:r>
                <w:rPr>
                  <w:lang w:val="en-US"/>
                </w:rPr>
                <w:t>Start Event</w:t>
              </w:r>
            </w:ins>
          </w:p>
        </w:tc>
      </w:tr>
      <w:tr w:rsidR="00DA3B1E" w14:paraId="4ADBD7C0" w14:textId="77777777" w:rsidTr="00AF713F">
        <w:trPr>
          <w:jc w:val="center"/>
          <w:ins w:id="3106" w:author="arkat" w:date="2017-10-01T08:56:00Z"/>
          <w:trPrChange w:id="3107" w:author="arkat" w:date="2017-10-01T09:16:00Z">
            <w:trPr>
              <w:gridAfter w:val="0"/>
              <w:jc w:val="center"/>
            </w:trPr>
          </w:trPrChange>
        </w:trPr>
        <w:tc>
          <w:tcPr>
            <w:tcW w:w="0" w:type="auto"/>
            <w:tcPrChange w:id="3108" w:author="arkat" w:date="2017-10-01T09:16:00Z">
              <w:tcPr>
                <w:tcW w:w="2515" w:type="dxa"/>
                <w:gridSpan w:val="3"/>
              </w:tcPr>
            </w:tcPrChange>
          </w:tcPr>
          <w:p w14:paraId="13472E41" w14:textId="10A82710" w:rsidR="00DA3B1E" w:rsidRDefault="00DA3B1E" w:rsidP="00DA3B1E">
            <w:pPr>
              <w:pStyle w:val="BodyText"/>
              <w:spacing w:after="0"/>
              <w:rPr>
                <w:ins w:id="3109" w:author="arkat" w:date="2017-10-01T08:56:00Z"/>
                <w:lang w:val="en-US"/>
              </w:rPr>
            </w:pPr>
            <w:ins w:id="3110" w:author="arkat" w:date="2017-10-01T08:56:00Z">
              <w:r w:rsidRPr="00161C34">
                <w:rPr>
                  <w:noProof/>
                  <w:szCs w:val="24"/>
                  <w:lang w:val="en-US"/>
                </w:rPr>
                <w:drawing>
                  <wp:inline distT="0" distB="0" distL="0" distR="0" wp14:anchorId="1DEF5CDE" wp14:editId="48122B41">
                    <wp:extent cx="391795" cy="39179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249" cy="392249"/>
                            </a:xfrm>
                            <a:prstGeom prst="rect">
                              <a:avLst/>
                            </a:prstGeom>
                            <a:noFill/>
                            <a:ln>
                              <a:noFill/>
                            </a:ln>
                          </pic:spPr>
                        </pic:pic>
                      </a:graphicData>
                    </a:graphic>
                  </wp:inline>
                </w:drawing>
              </w:r>
            </w:ins>
          </w:p>
        </w:tc>
        <w:tc>
          <w:tcPr>
            <w:tcW w:w="0" w:type="auto"/>
            <w:tcPrChange w:id="3111" w:author="arkat" w:date="2017-10-01T09:16:00Z">
              <w:tcPr>
                <w:tcW w:w="3336" w:type="dxa"/>
              </w:tcPr>
            </w:tcPrChange>
          </w:tcPr>
          <w:p w14:paraId="2CC63494" w14:textId="44C8B71F" w:rsidR="00DA3B1E" w:rsidRDefault="00DA3B1E" w:rsidP="00DA3B1E">
            <w:pPr>
              <w:pStyle w:val="BodyText"/>
              <w:spacing w:after="0"/>
              <w:rPr>
                <w:ins w:id="3112" w:author="arkat" w:date="2017-10-01T08:56:00Z"/>
                <w:lang w:val="en-US"/>
              </w:rPr>
            </w:pPr>
            <w:ins w:id="3113" w:author="arkat" w:date="2017-10-01T08:56:00Z">
              <w:r>
                <w:rPr>
                  <w:lang w:val="en-US"/>
                </w:rPr>
                <w:t>Intermediate Event</w:t>
              </w:r>
            </w:ins>
          </w:p>
        </w:tc>
      </w:tr>
      <w:tr w:rsidR="00DA3B1E" w14:paraId="1B2B6C54" w14:textId="77777777" w:rsidTr="00AF713F">
        <w:tblPrEx>
          <w:tblPrExChange w:id="3114" w:author="arkat" w:date="2017-10-01T09:16:00Z">
            <w:tblPrEx>
              <w:jc w:val="left"/>
              <w:tblInd w:w="720" w:type="dxa"/>
            </w:tblPrEx>
          </w:tblPrExChange>
        </w:tblPrEx>
        <w:trPr>
          <w:jc w:val="center"/>
          <w:ins w:id="3115" w:author="arkat" w:date="2017-10-01T08:58:00Z"/>
          <w:trPrChange w:id="3116" w:author="arkat" w:date="2017-10-01T09:16:00Z">
            <w:trPr>
              <w:gridBefore w:val="1"/>
            </w:trPr>
          </w:trPrChange>
        </w:trPr>
        <w:tc>
          <w:tcPr>
            <w:tcW w:w="0" w:type="auto"/>
            <w:tcPrChange w:id="3117" w:author="arkat" w:date="2017-10-01T09:16:00Z">
              <w:tcPr>
                <w:tcW w:w="1165" w:type="dxa"/>
              </w:tcPr>
            </w:tcPrChange>
          </w:tcPr>
          <w:p w14:paraId="3881B83C" w14:textId="50893EAC" w:rsidR="00DA3B1E" w:rsidRPr="00C36A8C" w:rsidRDefault="00DA3B1E" w:rsidP="00DA3B1E">
            <w:pPr>
              <w:pStyle w:val="BodyText"/>
              <w:spacing w:after="0"/>
              <w:rPr>
                <w:ins w:id="3118" w:author="arkat" w:date="2017-10-01T08:58:00Z"/>
                <w:noProof/>
                <w:szCs w:val="24"/>
                <w:lang w:val="en-US"/>
              </w:rPr>
            </w:pPr>
            <w:ins w:id="3119" w:author="arkat" w:date="2017-10-01T08:58:00Z">
              <w:r w:rsidRPr="00161C34">
                <w:rPr>
                  <w:noProof/>
                  <w:szCs w:val="24"/>
                  <w:lang w:val="en-US"/>
                </w:rPr>
                <w:drawing>
                  <wp:inline distT="0" distB="0" distL="0" distR="0" wp14:anchorId="3C36329D" wp14:editId="7C123C12">
                    <wp:extent cx="391795" cy="3917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095" cy="392095"/>
                            </a:xfrm>
                            <a:prstGeom prst="rect">
                              <a:avLst/>
                            </a:prstGeom>
                            <a:noFill/>
                            <a:ln>
                              <a:noFill/>
                            </a:ln>
                          </pic:spPr>
                        </pic:pic>
                      </a:graphicData>
                    </a:graphic>
                  </wp:inline>
                </w:drawing>
              </w:r>
            </w:ins>
          </w:p>
        </w:tc>
        <w:tc>
          <w:tcPr>
            <w:tcW w:w="0" w:type="auto"/>
            <w:tcPrChange w:id="3120" w:author="arkat" w:date="2017-10-01T09:16:00Z">
              <w:tcPr>
                <w:tcW w:w="6044" w:type="dxa"/>
                <w:gridSpan w:val="3"/>
              </w:tcPr>
            </w:tcPrChange>
          </w:tcPr>
          <w:p w14:paraId="6385B2DB" w14:textId="72AA4FAE" w:rsidR="00DA3B1E" w:rsidRDefault="00DA3B1E" w:rsidP="00DA3B1E">
            <w:pPr>
              <w:pStyle w:val="BodyText"/>
              <w:spacing w:after="0"/>
              <w:rPr>
                <w:ins w:id="3121" w:author="arkat" w:date="2017-10-01T08:58:00Z"/>
                <w:lang w:val="en-US"/>
              </w:rPr>
            </w:pPr>
            <w:ins w:id="3122" w:author="arkat" w:date="2017-10-01T08:59:00Z">
              <w:r>
                <w:rPr>
                  <w:lang w:val="en-US"/>
                </w:rPr>
                <w:t>E</w:t>
              </w:r>
            </w:ins>
            <w:ins w:id="3123" w:author="arkat" w:date="2017-10-01T08:58:00Z">
              <w:r>
                <w:rPr>
                  <w:lang w:val="en-US"/>
                </w:rPr>
                <w:t>nd Event</w:t>
              </w:r>
            </w:ins>
          </w:p>
        </w:tc>
      </w:tr>
    </w:tbl>
    <w:p w14:paraId="77CD1D77" w14:textId="12F0512C" w:rsidR="00DA3B1E" w:rsidRPr="00FF33F1" w:rsidRDefault="00DA3B1E">
      <w:pPr>
        <w:pStyle w:val="GambarBAB2"/>
        <w:numPr>
          <w:ilvl w:val="0"/>
          <w:numId w:val="45"/>
        </w:numPr>
        <w:ind w:left="0" w:firstLine="0"/>
        <w:rPr>
          <w:ins w:id="3124" w:author="arkat" w:date="2017-10-01T09:00:00Z"/>
          <w:b/>
          <w:rPrChange w:id="3125" w:author="arkat" w:date="2017-10-02T22:28:00Z">
            <w:rPr>
              <w:ins w:id="3126" w:author="arkat" w:date="2017-10-01T09:00:00Z"/>
              <w:b/>
              <w:i/>
            </w:rPr>
          </w:rPrChange>
        </w:rPr>
        <w:pPrChange w:id="3127" w:author="arkat" w:date="2017-10-01T08:59:00Z">
          <w:pPr>
            <w:pStyle w:val="BodyText"/>
            <w:spacing w:after="0"/>
            <w:ind w:firstLine="284"/>
          </w:pPr>
        </w:pPrChange>
      </w:pPr>
      <w:bookmarkStart w:id="3128" w:name="_Toc494749990"/>
      <w:ins w:id="3129" w:author="arkat" w:date="2017-10-01T08:59:00Z">
        <w:r w:rsidRPr="00FF33F1">
          <w:rPr>
            <w:b/>
            <w:rPrChange w:id="3130" w:author="arkat" w:date="2017-10-02T22:28:00Z">
              <w:rPr/>
            </w:rPrChange>
          </w:rPr>
          <w:t xml:space="preserve">Notasi perluasan </w:t>
        </w:r>
        <w:r w:rsidRPr="00FF33F1">
          <w:rPr>
            <w:b/>
            <w:i/>
            <w:rPrChange w:id="3131" w:author="arkat" w:date="2017-10-02T22:28:00Z">
              <w:rPr/>
            </w:rPrChange>
          </w:rPr>
          <w:t>Event</w:t>
        </w:r>
      </w:ins>
      <w:bookmarkEnd w:id="3128"/>
    </w:p>
    <w:p w14:paraId="07D3B0FE" w14:textId="74148C96" w:rsidR="00533BB3" w:rsidRPr="00B61FBE" w:rsidRDefault="00533BB3" w:rsidP="005B2456">
      <w:pPr>
        <w:pStyle w:val="ListParagraph"/>
        <w:numPr>
          <w:ilvl w:val="0"/>
          <w:numId w:val="128"/>
        </w:numPr>
        <w:rPr>
          <w:ins w:id="3132" w:author="arkat" w:date="2017-10-01T09:01:00Z"/>
        </w:rPr>
        <w:pPrChange w:id="3133" w:author="arkat" w:date="2017-10-02T22:41:00Z">
          <w:pPr>
            <w:pStyle w:val="BodyText"/>
            <w:spacing w:after="0"/>
            <w:ind w:firstLine="284"/>
          </w:pPr>
        </w:pPrChange>
      </w:pPr>
      <w:ins w:id="3134" w:author="arkat" w:date="2017-10-01T09:01:00Z">
        <w:r w:rsidRPr="00B61FBE">
          <w:rPr>
            <w:i/>
          </w:rPr>
          <w:t>Start event</w:t>
        </w:r>
        <w:r w:rsidRPr="00B61FBE">
          <w:t xml:space="preserve"> menandakan dimana proses atau </w:t>
        </w:r>
        <w:r w:rsidRPr="00B61FBE">
          <w:rPr>
            <w:i/>
          </w:rPr>
          <w:t>Choreography</w:t>
        </w:r>
        <w:r w:rsidRPr="00B61FBE">
          <w:rPr>
            <w:rPrChange w:id="3135" w:author="arkat" w:date="2017-10-02T08:54:00Z">
              <w:rPr>
                <w:i/>
              </w:rPr>
            </w:rPrChange>
          </w:rPr>
          <w:t xml:space="preserve"> dimulai.</w:t>
        </w:r>
      </w:ins>
    </w:p>
    <w:p w14:paraId="0CD36344" w14:textId="40C3EAE8" w:rsidR="00533BB3" w:rsidRPr="00B61FBE" w:rsidRDefault="00533BB3" w:rsidP="005B2456">
      <w:pPr>
        <w:pStyle w:val="ListParagraph"/>
        <w:numPr>
          <w:ilvl w:val="0"/>
          <w:numId w:val="128"/>
        </w:numPr>
        <w:rPr>
          <w:ins w:id="3136" w:author="arkat" w:date="2017-10-01T09:01:00Z"/>
        </w:rPr>
        <w:pPrChange w:id="3137" w:author="arkat" w:date="2017-10-02T22:41:00Z">
          <w:pPr>
            <w:pStyle w:val="BodyText"/>
            <w:spacing w:after="0"/>
            <w:ind w:firstLine="284"/>
          </w:pPr>
        </w:pPrChange>
      </w:pPr>
      <w:ins w:id="3138" w:author="arkat" w:date="2017-10-01T09:01:00Z">
        <w:r w:rsidRPr="00B61FBE">
          <w:rPr>
            <w:i/>
          </w:rPr>
          <w:t>Intermediate event</w:t>
        </w:r>
        <w:r w:rsidRPr="00B61FBE">
          <w:rPr>
            <w:rPrChange w:id="3139" w:author="arkat" w:date="2017-10-02T08:54:00Z">
              <w:rPr>
                <w:i/>
              </w:rPr>
            </w:rPrChange>
          </w:rPr>
          <w:t xml:space="preserve"> terjadi diantara </w:t>
        </w:r>
        <w:r w:rsidR="00B013CC">
          <w:rPr>
            <w:i/>
          </w:rPr>
          <w:t>S</w:t>
        </w:r>
        <w:r w:rsidRPr="00B61FBE">
          <w:rPr>
            <w:i/>
          </w:rPr>
          <w:t xml:space="preserve">tart </w:t>
        </w:r>
      </w:ins>
      <w:ins w:id="3140" w:author="arkat" w:date="2017-10-02T08:54:00Z">
        <w:r w:rsidR="00B61FBE">
          <w:rPr>
            <w:lang w:val="en-US"/>
          </w:rPr>
          <w:t xml:space="preserve">dan </w:t>
        </w:r>
      </w:ins>
      <w:ins w:id="3141" w:author="arkat" w:date="2017-10-01T09:01:00Z">
        <w:r w:rsidR="00B013CC">
          <w:rPr>
            <w:i/>
          </w:rPr>
          <w:t>E</w:t>
        </w:r>
        <w:r w:rsidRPr="00B61FBE">
          <w:rPr>
            <w:i/>
          </w:rPr>
          <w:t>nd event</w:t>
        </w:r>
        <w:r w:rsidR="00B013CC">
          <w:t>.</w:t>
        </w:r>
        <w:r w:rsidRPr="00B61FBE">
          <w:t xml:space="preserve"> </w:t>
        </w:r>
        <w:r w:rsidRPr="00B61FBE">
          <w:rPr>
            <w:i/>
          </w:rPr>
          <w:t>Intermediate event</w:t>
        </w:r>
        <w:r w:rsidRPr="00B61FBE">
          <w:rPr>
            <w:rPrChange w:id="3142" w:author="arkat" w:date="2017-10-02T08:54:00Z">
              <w:rPr>
                <w:i/>
              </w:rPr>
            </w:rPrChange>
          </w:rPr>
          <w:t xml:space="preserve"> </w:t>
        </w:r>
      </w:ins>
      <w:ins w:id="3143" w:author="arkat" w:date="2017-10-01T09:03:00Z">
        <w:r w:rsidR="00B013CC">
          <w:t>a</w:t>
        </w:r>
        <w:r w:rsidRPr="00B61FBE">
          <w:t>kan</w:t>
        </w:r>
      </w:ins>
      <w:ins w:id="3144" w:author="arkat" w:date="2017-10-01T09:01:00Z">
        <w:r w:rsidR="00B013CC">
          <w:t xml:space="preserve"> mempengaruhi aliran P</w:t>
        </w:r>
        <w:r w:rsidRPr="00B61FBE">
          <w:t>roses</w:t>
        </w:r>
      </w:ins>
      <w:ins w:id="3145" w:author="arkat" w:date="2017-10-02T21:28:00Z">
        <w:r w:rsidR="00B013CC">
          <w:rPr>
            <w:lang w:val="en-US"/>
          </w:rPr>
          <w:t xml:space="preserve"> dan</w:t>
        </w:r>
      </w:ins>
      <w:ins w:id="3146" w:author="arkat" w:date="2017-10-01T09:01:00Z">
        <w:r w:rsidRPr="00B61FBE">
          <w:t xml:space="preserve"> </w:t>
        </w:r>
        <w:r w:rsidRPr="00B61FBE">
          <w:rPr>
            <w:i/>
          </w:rPr>
          <w:t>Choreography</w:t>
        </w:r>
        <w:r w:rsidRPr="00B61FBE">
          <w:rPr>
            <w:rPrChange w:id="3147" w:author="arkat" w:date="2017-10-02T08:54:00Z">
              <w:rPr>
                <w:i/>
              </w:rPr>
            </w:rPrChange>
          </w:rPr>
          <w:t xml:space="preserve">, </w:t>
        </w:r>
      </w:ins>
      <w:ins w:id="3148" w:author="arkat" w:date="2017-10-01T09:03:00Z">
        <w:r w:rsidR="00B013CC">
          <w:t>a</w:t>
        </w:r>
        <w:r w:rsidRPr="00B61FBE">
          <w:t>kan</w:t>
        </w:r>
      </w:ins>
      <w:ins w:id="3149" w:author="arkat" w:date="2017-10-01T09:01:00Z">
        <w:r w:rsidRPr="00B61FBE">
          <w:t xml:space="preserve"> tetapi tidak memulainya atau mengakhirinya.</w:t>
        </w:r>
      </w:ins>
    </w:p>
    <w:p w14:paraId="55D207D3" w14:textId="1BD19024" w:rsidR="00533BB3" w:rsidRPr="00B61FBE" w:rsidRDefault="00533BB3" w:rsidP="005B2456">
      <w:pPr>
        <w:pStyle w:val="ListParagraph"/>
        <w:numPr>
          <w:ilvl w:val="0"/>
          <w:numId w:val="128"/>
        </w:numPr>
        <w:rPr>
          <w:ins w:id="3150" w:author="arkat" w:date="2017-10-01T09:03:00Z"/>
        </w:rPr>
        <w:pPrChange w:id="3151" w:author="arkat" w:date="2017-10-02T22:41:00Z">
          <w:pPr>
            <w:pStyle w:val="BodyText"/>
            <w:spacing w:after="0"/>
            <w:ind w:firstLine="284"/>
          </w:pPr>
        </w:pPrChange>
      </w:pPr>
      <w:ins w:id="3152" w:author="arkat" w:date="2017-10-01T09:01:00Z">
        <w:r w:rsidRPr="00B61FBE">
          <w:rPr>
            <w:i/>
          </w:rPr>
          <w:t xml:space="preserve">End event </w:t>
        </w:r>
      </w:ins>
      <w:ins w:id="3153" w:author="arkat" w:date="2017-10-01T09:02:00Z">
        <w:r w:rsidRPr="00B61FBE">
          <w:t xml:space="preserve">menandakan </w:t>
        </w:r>
      </w:ins>
      <w:ins w:id="3154" w:author="arkat" w:date="2017-10-01T09:01:00Z">
        <w:r w:rsidRPr="00B61FBE">
          <w:t xml:space="preserve">dimana proses atau </w:t>
        </w:r>
        <w:r w:rsidRPr="00B61FBE">
          <w:rPr>
            <w:i/>
          </w:rPr>
          <w:t>Choreography</w:t>
        </w:r>
        <w:r w:rsidRPr="00B61FBE">
          <w:rPr>
            <w:rPrChange w:id="3155" w:author="arkat" w:date="2017-10-02T08:54:00Z">
              <w:rPr>
                <w:i/>
              </w:rPr>
            </w:rPrChange>
          </w:rPr>
          <w:t xml:space="preserve"> dimulai.</w:t>
        </w:r>
      </w:ins>
    </w:p>
    <w:p w14:paraId="45A59BF5" w14:textId="5D4736A8" w:rsidR="00AF713F" w:rsidRPr="007454BF" w:rsidRDefault="00533BB3" w:rsidP="00C36A8C">
      <w:pPr>
        <w:pStyle w:val="BodyText"/>
        <w:spacing w:after="0"/>
        <w:ind w:firstLine="284"/>
        <w:rPr>
          <w:ins w:id="3156" w:author="arkat" w:date="2017-10-01T09:18:00Z"/>
          <w:color w:val="0D0D0D" w:themeColor="text1" w:themeTint="F2"/>
          <w:rPrChange w:id="3157" w:author="arkat" w:date="2017-10-02T23:19:00Z">
            <w:rPr>
              <w:ins w:id="3158" w:author="arkat" w:date="2017-10-01T09:18:00Z"/>
            </w:rPr>
          </w:rPrChange>
        </w:rPr>
      </w:pPr>
      <w:ins w:id="3159" w:author="arkat" w:date="2017-10-01T09:04:00Z">
        <w:r w:rsidRPr="007454BF">
          <w:rPr>
            <w:i/>
            <w:color w:val="0D0D0D" w:themeColor="text1" w:themeTint="F2"/>
            <w:rPrChange w:id="3160" w:author="arkat" w:date="2017-10-02T23:19:00Z">
              <w:rPr>
                <w:b/>
                <w:i/>
              </w:rPr>
            </w:rPrChange>
          </w:rPr>
          <w:t xml:space="preserve">Start </w:t>
        </w:r>
      </w:ins>
      <w:ins w:id="3161" w:author="arkat" w:date="2017-10-02T21:28:00Z">
        <w:r w:rsidR="00B013CC" w:rsidRPr="007454BF">
          <w:rPr>
            <w:i/>
            <w:color w:val="0D0D0D" w:themeColor="text1" w:themeTint="F2"/>
            <w:lang w:val="en-US"/>
            <w:rPrChange w:id="3162" w:author="arkat" w:date="2017-10-02T23:19:00Z">
              <w:rPr>
                <w:i/>
                <w:lang w:val="en-US"/>
              </w:rPr>
            </w:rPrChange>
          </w:rPr>
          <w:t xml:space="preserve">event </w:t>
        </w:r>
      </w:ins>
      <w:ins w:id="3163" w:author="arkat" w:date="2017-10-01T09:04:00Z">
        <w:r w:rsidRPr="007454BF">
          <w:rPr>
            <w:color w:val="0D0D0D" w:themeColor="text1" w:themeTint="F2"/>
            <w:rPrChange w:id="3164" w:author="arkat" w:date="2017-10-02T23:19:00Z">
              <w:rPr>
                <w:b/>
              </w:rPr>
            </w:rPrChange>
          </w:rPr>
          <w:t xml:space="preserve">dan </w:t>
        </w:r>
      </w:ins>
      <w:ins w:id="3165" w:author="arkat" w:date="2017-10-02T22:29:00Z">
        <w:r w:rsidR="00907C63" w:rsidRPr="007454BF">
          <w:rPr>
            <w:color w:val="0D0D0D" w:themeColor="text1" w:themeTint="F2"/>
            <w:lang w:val="en-US"/>
            <w:rPrChange w:id="3166" w:author="arkat" w:date="2017-10-02T23:19:00Z">
              <w:rPr>
                <w:color w:val="FF0000"/>
                <w:lang w:val="en-US"/>
              </w:rPr>
            </w:rPrChange>
          </w:rPr>
          <w:t xml:space="preserve">sebagian </w:t>
        </w:r>
      </w:ins>
      <w:ins w:id="3167" w:author="arkat" w:date="2017-10-01T09:04:00Z">
        <w:r w:rsidRPr="007454BF">
          <w:rPr>
            <w:i/>
            <w:color w:val="0D0D0D" w:themeColor="text1" w:themeTint="F2"/>
            <w:rPrChange w:id="3168" w:author="arkat" w:date="2017-10-02T23:19:00Z">
              <w:rPr>
                <w:b/>
              </w:rPr>
            </w:rPrChange>
          </w:rPr>
          <w:t>Intermediate event</w:t>
        </w:r>
        <w:r w:rsidRPr="007454BF">
          <w:rPr>
            <w:color w:val="0D0D0D" w:themeColor="text1" w:themeTint="F2"/>
            <w:rPrChange w:id="3169" w:author="arkat" w:date="2017-10-02T23:19:00Z">
              <w:rPr/>
            </w:rPrChange>
          </w:rPr>
          <w:t xml:space="preserve"> memiliki </w:t>
        </w:r>
        <w:r w:rsidRPr="007454BF">
          <w:rPr>
            <w:i/>
            <w:color w:val="0D0D0D" w:themeColor="text1" w:themeTint="F2"/>
            <w:rPrChange w:id="3170" w:author="arkat" w:date="2017-10-02T23:19:00Z">
              <w:rPr>
                <w:i/>
              </w:rPr>
            </w:rPrChange>
          </w:rPr>
          <w:t xml:space="preserve">trigger </w:t>
        </w:r>
        <w:r w:rsidRPr="007454BF">
          <w:rPr>
            <w:color w:val="0D0D0D" w:themeColor="text1" w:themeTint="F2"/>
            <w:rPrChange w:id="3171" w:author="arkat" w:date="2017-10-02T23:19:00Z">
              <w:rPr/>
            </w:rPrChange>
          </w:rPr>
          <w:t xml:space="preserve">yang mendefinisikan </w:t>
        </w:r>
      </w:ins>
      <w:ins w:id="3172" w:author="arkat" w:date="2017-10-01T09:05:00Z">
        <w:r w:rsidRPr="007454BF">
          <w:rPr>
            <w:color w:val="0D0D0D" w:themeColor="text1" w:themeTint="F2"/>
            <w:rPrChange w:id="3173" w:author="arkat" w:date="2017-10-02T23:19:00Z">
              <w:rPr/>
            </w:rPrChange>
          </w:rPr>
          <w:t xml:space="preserve">penyebab </w:t>
        </w:r>
        <w:r w:rsidRPr="007454BF">
          <w:rPr>
            <w:i/>
            <w:color w:val="0D0D0D" w:themeColor="text1" w:themeTint="F2"/>
            <w:rPrChange w:id="3174" w:author="arkat" w:date="2017-10-02T23:19:00Z">
              <w:rPr>
                <w:i/>
              </w:rPr>
            </w:rPrChange>
          </w:rPr>
          <w:t xml:space="preserve">Events. </w:t>
        </w:r>
      </w:ins>
      <w:ins w:id="3175" w:author="arkat" w:date="2017-10-02T23:16:00Z">
        <w:r w:rsidR="00430296" w:rsidRPr="007454BF">
          <w:rPr>
            <w:color w:val="0D0D0D" w:themeColor="text1" w:themeTint="F2"/>
            <w:lang w:val="en-US"/>
            <w:rPrChange w:id="3176" w:author="arkat" w:date="2017-10-02T23:19:00Z">
              <w:rPr>
                <w:color w:val="FF0000"/>
                <w:lang w:val="en-US"/>
              </w:rPr>
            </w:rPrChange>
          </w:rPr>
          <w:t xml:space="preserve">Ada beberapa cara </w:t>
        </w:r>
        <w:r w:rsidR="00430296" w:rsidRPr="007454BF">
          <w:rPr>
            <w:i/>
            <w:color w:val="0D0D0D" w:themeColor="text1" w:themeTint="F2"/>
            <w:lang w:val="en-US"/>
            <w:rPrChange w:id="3177" w:author="arkat" w:date="2017-10-02T23:19:00Z">
              <w:rPr>
                <w:i/>
                <w:color w:val="FF0000"/>
                <w:lang w:val="en-US"/>
              </w:rPr>
            </w:rPrChange>
          </w:rPr>
          <w:t xml:space="preserve">event-event </w:t>
        </w:r>
      </w:ins>
      <w:ins w:id="3178" w:author="arkat" w:date="2017-10-02T23:17:00Z">
        <w:r w:rsidR="00430296" w:rsidRPr="007454BF">
          <w:rPr>
            <w:color w:val="0D0D0D" w:themeColor="text1" w:themeTint="F2"/>
            <w:lang w:val="en-US"/>
            <w:rPrChange w:id="3179" w:author="arkat" w:date="2017-10-02T23:19:00Z">
              <w:rPr>
                <w:color w:val="FF0000"/>
                <w:lang w:val="en-US"/>
              </w:rPr>
            </w:rPrChange>
          </w:rPr>
          <w:t>ini dapat di-</w:t>
        </w:r>
        <w:r w:rsidR="00430296" w:rsidRPr="007454BF">
          <w:rPr>
            <w:i/>
            <w:color w:val="0D0D0D" w:themeColor="text1" w:themeTint="F2"/>
            <w:lang w:val="en-US"/>
            <w:rPrChange w:id="3180" w:author="arkat" w:date="2017-10-02T23:20:00Z">
              <w:rPr>
                <w:color w:val="FF0000"/>
                <w:lang w:val="en-US"/>
              </w:rPr>
            </w:rPrChange>
          </w:rPr>
          <w:t>trigger</w:t>
        </w:r>
        <w:r w:rsidR="00430296" w:rsidRPr="007454BF">
          <w:rPr>
            <w:color w:val="0D0D0D" w:themeColor="text1" w:themeTint="F2"/>
            <w:lang w:val="en-US"/>
            <w:rPrChange w:id="3181" w:author="arkat" w:date="2017-10-02T23:19:00Z">
              <w:rPr>
                <w:color w:val="FF0000"/>
                <w:lang w:val="en-US"/>
              </w:rPr>
            </w:rPrChange>
          </w:rPr>
          <w:t xml:space="preserve">. </w:t>
        </w:r>
      </w:ins>
      <w:ins w:id="3182" w:author="arkat" w:date="2017-10-01T09:06:00Z">
        <w:r w:rsidRPr="007454BF">
          <w:rPr>
            <w:i/>
            <w:color w:val="0D0D0D" w:themeColor="text1" w:themeTint="F2"/>
            <w:rPrChange w:id="3183" w:author="arkat" w:date="2017-10-02T23:19:00Z">
              <w:rPr>
                <w:i/>
              </w:rPr>
            </w:rPrChange>
          </w:rPr>
          <w:t xml:space="preserve">End Event </w:t>
        </w:r>
        <w:r w:rsidRPr="007454BF">
          <w:rPr>
            <w:color w:val="0D0D0D" w:themeColor="text1" w:themeTint="F2"/>
            <w:rPrChange w:id="3184" w:author="arkat" w:date="2017-10-02T23:19:00Z">
              <w:rPr/>
            </w:rPrChange>
          </w:rPr>
          <w:t xml:space="preserve">mungkin mendefinisikan </w:t>
        </w:r>
      </w:ins>
      <w:ins w:id="3185" w:author="arkat" w:date="2017-10-01T09:07:00Z">
        <w:r w:rsidRPr="007454BF">
          <w:rPr>
            <w:color w:val="0D0D0D" w:themeColor="text1" w:themeTint="F2"/>
            <w:rPrChange w:id="3186" w:author="arkat" w:date="2017-10-02T23:19:00Z">
              <w:rPr/>
            </w:rPrChange>
          </w:rPr>
          <w:t>“</w:t>
        </w:r>
        <w:r w:rsidRPr="007454BF">
          <w:rPr>
            <w:i/>
            <w:color w:val="0D0D0D" w:themeColor="text1" w:themeTint="F2"/>
            <w:rPrChange w:id="3187" w:author="arkat" w:date="2017-10-02T23:19:00Z">
              <w:rPr/>
            </w:rPrChange>
          </w:rPr>
          <w:t>result</w:t>
        </w:r>
        <w:r w:rsidRPr="007454BF">
          <w:rPr>
            <w:color w:val="0D0D0D" w:themeColor="text1" w:themeTint="F2"/>
            <w:rPrChange w:id="3188" w:author="arkat" w:date="2017-10-02T23:19:00Z">
              <w:rPr/>
            </w:rPrChange>
          </w:rPr>
          <w:t>” yang merupakan</w:t>
        </w:r>
      </w:ins>
      <w:ins w:id="3189" w:author="arkat" w:date="2017-10-01T09:08:00Z">
        <w:r w:rsidR="00C73FF8" w:rsidRPr="007454BF">
          <w:rPr>
            <w:color w:val="0D0D0D" w:themeColor="text1" w:themeTint="F2"/>
            <w:rPrChange w:id="3190" w:author="arkat" w:date="2017-10-02T23:19:00Z">
              <w:rPr/>
            </w:rPrChange>
          </w:rPr>
          <w:t xml:space="preserve"> konsekuensi dari</w:t>
        </w:r>
      </w:ins>
      <w:ins w:id="3191" w:author="arkat" w:date="2017-10-01T09:07:00Z">
        <w:r w:rsidR="00C73FF8" w:rsidRPr="007454BF">
          <w:rPr>
            <w:color w:val="0D0D0D" w:themeColor="text1" w:themeTint="F2"/>
            <w:rPrChange w:id="3192" w:author="arkat" w:date="2017-10-02T23:19:00Z">
              <w:rPr/>
            </w:rPrChange>
          </w:rPr>
          <w:t xml:space="preserve"> akhir sebuah </w:t>
        </w:r>
        <w:r w:rsidRPr="007454BF">
          <w:rPr>
            <w:i/>
            <w:color w:val="0D0D0D" w:themeColor="text1" w:themeTint="F2"/>
            <w:rPrChange w:id="3193" w:author="arkat" w:date="2017-10-02T23:19:00Z">
              <w:rPr>
                <w:i/>
              </w:rPr>
            </w:rPrChange>
          </w:rPr>
          <w:t xml:space="preserve">sequence flow. </w:t>
        </w:r>
      </w:ins>
      <w:ins w:id="3194" w:author="arkat" w:date="2017-10-01T09:09:00Z">
        <w:r w:rsidR="006E22EE" w:rsidRPr="007454BF">
          <w:rPr>
            <w:i/>
            <w:color w:val="0D0D0D" w:themeColor="text1" w:themeTint="F2"/>
            <w:rPrChange w:id="3195" w:author="arkat" w:date="2017-10-02T23:19:00Z">
              <w:rPr>
                <w:i/>
              </w:rPr>
            </w:rPrChange>
          </w:rPr>
          <w:t xml:space="preserve"> Start Event </w:t>
        </w:r>
        <w:r w:rsidR="006E22EE" w:rsidRPr="007454BF">
          <w:rPr>
            <w:color w:val="0D0D0D" w:themeColor="text1" w:themeTint="F2"/>
            <w:rPrChange w:id="3196" w:author="arkat" w:date="2017-10-02T23:19:00Z">
              <w:rPr/>
            </w:rPrChange>
          </w:rPr>
          <w:t xml:space="preserve">hanya dapat </w:t>
        </w:r>
      </w:ins>
      <w:ins w:id="3197" w:author="arkat" w:date="2017-10-01T09:10:00Z">
        <w:r w:rsidR="006E22EE" w:rsidRPr="007454BF">
          <w:rPr>
            <w:color w:val="0D0D0D" w:themeColor="text1" w:themeTint="F2"/>
            <w:rPrChange w:id="3198" w:author="arkat" w:date="2017-10-02T23:19:00Z">
              <w:rPr/>
            </w:rPrChange>
          </w:rPr>
          <w:t xml:space="preserve">bereaksi </w:t>
        </w:r>
      </w:ins>
      <w:ins w:id="3199" w:author="arkat" w:date="2017-10-01T09:09:00Z">
        <w:r w:rsidR="00AF713F" w:rsidRPr="007454BF">
          <w:rPr>
            <w:color w:val="0D0D0D" w:themeColor="text1" w:themeTint="F2"/>
            <w:rPrChange w:id="3200" w:author="arkat" w:date="2017-10-02T23:19:00Z">
              <w:rPr/>
            </w:rPrChange>
          </w:rPr>
          <w:t>ket</w:t>
        </w:r>
      </w:ins>
      <w:ins w:id="3201" w:author="arkat" w:date="2017-10-01T09:13:00Z">
        <w:r w:rsidR="007454BF" w:rsidRPr="007454BF">
          <w:rPr>
            <w:color w:val="0D0D0D" w:themeColor="text1" w:themeTint="F2"/>
            <w:rPrChange w:id="3202" w:author="arkat" w:date="2017-10-02T23:19:00Z">
              <w:rPr>
                <w:color w:val="FF0000"/>
              </w:rPr>
            </w:rPrChange>
          </w:rPr>
          <w:t>ika di-</w:t>
        </w:r>
        <w:r w:rsidR="007454BF" w:rsidRPr="007454BF">
          <w:rPr>
            <w:i/>
            <w:color w:val="0D0D0D" w:themeColor="text1" w:themeTint="F2"/>
            <w:rPrChange w:id="3203" w:author="arkat" w:date="2017-10-02T23:20:00Z">
              <w:rPr>
                <w:color w:val="FF0000"/>
              </w:rPr>
            </w:rPrChange>
          </w:rPr>
          <w:t>trigger</w:t>
        </w:r>
        <w:r w:rsidR="00AF713F" w:rsidRPr="007454BF">
          <w:rPr>
            <w:color w:val="0D0D0D" w:themeColor="text1" w:themeTint="F2"/>
            <w:rPrChange w:id="3204" w:author="arkat" w:date="2017-10-02T23:19:00Z">
              <w:rPr/>
            </w:rPrChange>
          </w:rPr>
          <w:t xml:space="preserve"> oleh </w:t>
        </w:r>
      </w:ins>
      <w:ins w:id="3205" w:author="arkat" w:date="2017-10-01T09:10:00Z">
        <w:r w:rsidR="006E22EE" w:rsidRPr="007454BF">
          <w:rPr>
            <w:color w:val="0D0D0D" w:themeColor="text1" w:themeTint="F2"/>
            <w:rPrChange w:id="3206" w:author="arkat" w:date="2017-10-02T23:19:00Z">
              <w:rPr/>
            </w:rPrChange>
          </w:rPr>
          <w:t>“</w:t>
        </w:r>
        <w:r w:rsidR="006E22EE" w:rsidRPr="007454BF">
          <w:rPr>
            <w:i/>
            <w:color w:val="0D0D0D" w:themeColor="text1" w:themeTint="F2"/>
            <w:rPrChange w:id="3207" w:author="arkat" w:date="2017-10-02T23:19:00Z">
              <w:rPr>
                <w:i/>
              </w:rPr>
            </w:rPrChange>
          </w:rPr>
          <w:t>catch</w:t>
        </w:r>
      </w:ins>
      <w:ins w:id="3208" w:author="arkat" w:date="2017-10-02T21:28:00Z">
        <w:r w:rsidR="00B013CC" w:rsidRPr="007454BF">
          <w:rPr>
            <w:color w:val="0D0D0D" w:themeColor="text1" w:themeTint="F2"/>
            <w:rPrChange w:id="3209" w:author="arkat" w:date="2017-10-02T23:19:00Z">
              <w:rPr/>
            </w:rPrChange>
          </w:rPr>
          <w:t>”</w:t>
        </w:r>
      </w:ins>
      <w:ins w:id="3210" w:author="arkat" w:date="2017-10-01T09:10:00Z">
        <w:r w:rsidR="006E22EE" w:rsidRPr="007454BF">
          <w:rPr>
            <w:color w:val="0D0D0D" w:themeColor="text1" w:themeTint="F2"/>
            <w:rPrChange w:id="3211" w:author="arkat" w:date="2017-10-02T23:19:00Z">
              <w:rPr/>
            </w:rPrChange>
          </w:rPr>
          <w:t>.</w:t>
        </w:r>
      </w:ins>
      <w:ins w:id="3212" w:author="arkat" w:date="2017-10-01T09:11:00Z">
        <w:r w:rsidR="00AF713F" w:rsidRPr="007454BF">
          <w:rPr>
            <w:color w:val="0D0D0D" w:themeColor="text1" w:themeTint="F2"/>
            <w:rPrChange w:id="3213" w:author="arkat" w:date="2017-10-02T23:19:00Z">
              <w:rPr/>
            </w:rPrChange>
          </w:rPr>
          <w:t xml:space="preserve"> </w:t>
        </w:r>
        <w:r w:rsidR="00AF713F" w:rsidRPr="007454BF">
          <w:rPr>
            <w:i/>
            <w:color w:val="0D0D0D" w:themeColor="text1" w:themeTint="F2"/>
            <w:rPrChange w:id="3214" w:author="arkat" w:date="2017-10-02T23:19:00Z">
              <w:rPr>
                <w:i/>
              </w:rPr>
            </w:rPrChange>
          </w:rPr>
          <w:t xml:space="preserve">End event </w:t>
        </w:r>
        <w:r w:rsidR="00AF713F" w:rsidRPr="007454BF">
          <w:rPr>
            <w:color w:val="0D0D0D" w:themeColor="text1" w:themeTint="F2"/>
            <w:rPrChange w:id="3215" w:author="arkat" w:date="2017-10-02T23:19:00Z">
              <w:rPr/>
            </w:rPrChange>
          </w:rPr>
          <w:t>hanya bisa hanya bisa membuat “</w:t>
        </w:r>
        <w:r w:rsidR="00AF713F" w:rsidRPr="007454BF">
          <w:rPr>
            <w:i/>
            <w:color w:val="0D0D0D" w:themeColor="text1" w:themeTint="F2"/>
            <w:rPrChange w:id="3216" w:author="arkat" w:date="2017-10-02T23:20:00Z">
              <w:rPr/>
            </w:rPrChange>
          </w:rPr>
          <w:t>throw</w:t>
        </w:r>
        <w:r w:rsidR="00AF713F" w:rsidRPr="007454BF">
          <w:rPr>
            <w:color w:val="0D0D0D" w:themeColor="text1" w:themeTint="F2"/>
            <w:rPrChange w:id="3217" w:author="arkat" w:date="2017-10-02T23:19:00Z">
              <w:rPr/>
            </w:rPrChange>
          </w:rPr>
          <w:t>”</w:t>
        </w:r>
      </w:ins>
      <w:ins w:id="3218" w:author="arkat" w:date="2017-10-02T23:18:00Z">
        <w:r w:rsidR="007454BF" w:rsidRPr="007454BF">
          <w:rPr>
            <w:color w:val="0D0D0D" w:themeColor="text1" w:themeTint="F2"/>
            <w:lang w:val="en-US"/>
            <w:rPrChange w:id="3219" w:author="arkat" w:date="2017-10-02T23:19:00Z">
              <w:rPr>
                <w:color w:val="FF0000"/>
                <w:lang w:val="en-US"/>
              </w:rPr>
            </w:rPrChange>
          </w:rPr>
          <w:t xml:space="preserve"> sebagai hasil</w:t>
        </w:r>
      </w:ins>
      <w:ins w:id="3220" w:author="arkat" w:date="2017-10-01T09:11:00Z">
        <w:r w:rsidR="00AF713F" w:rsidRPr="007454BF">
          <w:rPr>
            <w:color w:val="0D0D0D" w:themeColor="text1" w:themeTint="F2"/>
            <w:rPrChange w:id="3221" w:author="arkat" w:date="2017-10-02T23:19:00Z">
              <w:rPr/>
            </w:rPrChange>
          </w:rPr>
          <w:t>.</w:t>
        </w:r>
      </w:ins>
      <w:ins w:id="3222" w:author="arkat" w:date="2017-10-01T09:10:00Z">
        <w:r w:rsidR="006E22EE" w:rsidRPr="007454BF">
          <w:rPr>
            <w:color w:val="0D0D0D" w:themeColor="text1" w:themeTint="F2"/>
            <w:rPrChange w:id="3223" w:author="arkat" w:date="2017-10-02T23:19:00Z">
              <w:rPr/>
            </w:rPrChange>
          </w:rPr>
          <w:t xml:space="preserve"> </w:t>
        </w:r>
        <w:r w:rsidR="00AF713F" w:rsidRPr="007454BF">
          <w:rPr>
            <w:i/>
            <w:color w:val="0D0D0D" w:themeColor="text1" w:themeTint="F2"/>
            <w:rPrChange w:id="3224" w:author="arkat" w:date="2017-10-02T23:19:00Z">
              <w:rPr>
                <w:i/>
              </w:rPr>
            </w:rPrChange>
          </w:rPr>
          <w:t xml:space="preserve">Intermediate Event </w:t>
        </w:r>
      </w:ins>
      <w:ins w:id="3225" w:author="arkat" w:date="2017-10-01T09:14:00Z">
        <w:r w:rsidR="00AF713F" w:rsidRPr="007454BF">
          <w:rPr>
            <w:color w:val="0D0D0D" w:themeColor="text1" w:themeTint="F2"/>
            <w:rPrChange w:id="3226" w:author="arkat" w:date="2017-10-02T23:19:00Z">
              <w:rPr/>
            </w:rPrChange>
          </w:rPr>
          <w:t xml:space="preserve">mampu menangkap atau melempar </w:t>
        </w:r>
        <w:r w:rsidR="00AF713F" w:rsidRPr="007454BF">
          <w:rPr>
            <w:i/>
            <w:color w:val="0D0D0D" w:themeColor="text1" w:themeTint="F2"/>
            <w:rPrChange w:id="3227" w:author="arkat" w:date="2017-10-02T23:19:00Z">
              <w:rPr/>
            </w:rPrChange>
          </w:rPr>
          <w:t>trigger</w:t>
        </w:r>
        <w:r w:rsidR="00AF713F" w:rsidRPr="007454BF">
          <w:rPr>
            <w:color w:val="0D0D0D" w:themeColor="text1" w:themeTint="F2"/>
            <w:rPrChange w:id="3228" w:author="arkat" w:date="2017-10-02T23:19:00Z">
              <w:rPr/>
            </w:rPrChange>
          </w:rPr>
          <w:t>.</w:t>
        </w:r>
      </w:ins>
    </w:p>
    <w:p w14:paraId="7D5CEDED" w14:textId="67A02D71" w:rsidR="00AF713F" w:rsidRPr="007454BF" w:rsidRDefault="00AF713F" w:rsidP="00C36A8C">
      <w:pPr>
        <w:pStyle w:val="BodyText"/>
        <w:spacing w:after="0"/>
        <w:ind w:firstLine="284"/>
        <w:rPr>
          <w:ins w:id="3229" w:author="arkat" w:date="2017-10-01T09:15:00Z"/>
          <w:color w:val="0D0D0D" w:themeColor="text1" w:themeTint="F2"/>
          <w:lang w:val="en-US"/>
          <w:rPrChange w:id="3230" w:author="arkat" w:date="2017-10-02T23:20:00Z">
            <w:rPr>
              <w:ins w:id="3231" w:author="arkat" w:date="2017-10-01T09:15:00Z"/>
            </w:rPr>
          </w:rPrChange>
        </w:rPr>
      </w:pPr>
      <w:ins w:id="3232" w:author="arkat" w:date="2017-10-01T09:19:00Z">
        <w:r w:rsidRPr="007454BF">
          <w:rPr>
            <w:color w:val="0D0D0D" w:themeColor="text1" w:themeTint="F2"/>
            <w:rPrChange w:id="3233" w:author="arkat" w:date="2017-10-02T23:20:00Z">
              <w:rPr/>
            </w:rPrChange>
          </w:rPr>
          <w:t xml:space="preserve">Selain itu, beberapa </w:t>
        </w:r>
        <w:r w:rsidRPr="007454BF">
          <w:rPr>
            <w:i/>
            <w:color w:val="0D0D0D" w:themeColor="text1" w:themeTint="F2"/>
            <w:rPrChange w:id="3234" w:author="arkat" w:date="2017-10-02T23:20:00Z">
              <w:rPr/>
            </w:rPrChange>
          </w:rPr>
          <w:t>Event</w:t>
        </w:r>
        <w:r w:rsidRPr="007454BF">
          <w:rPr>
            <w:color w:val="0D0D0D" w:themeColor="text1" w:themeTint="F2"/>
            <w:rPrChange w:id="3235" w:author="arkat" w:date="2017-10-02T23:20:00Z">
              <w:rPr>
                <w:i/>
              </w:rPr>
            </w:rPrChange>
          </w:rPr>
          <w:t xml:space="preserve"> yang digunakan untuk melakukan </w:t>
        </w:r>
        <w:r w:rsidRPr="007454BF">
          <w:rPr>
            <w:i/>
            <w:color w:val="0D0D0D" w:themeColor="text1" w:themeTint="F2"/>
            <w:rPrChange w:id="3236" w:author="arkat" w:date="2017-10-02T23:20:00Z">
              <w:rPr>
                <w:i/>
              </w:rPr>
            </w:rPrChange>
          </w:rPr>
          <w:t>interrupt</w:t>
        </w:r>
        <w:r w:rsidRPr="007454BF">
          <w:rPr>
            <w:color w:val="0D0D0D" w:themeColor="text1" w:themeTint="F2"/>
            <w:rPrChange w:id="3237" w:author="arkat" w:date="2017-10-02T23:20:00Z">
              <w:rPr>
                <w:i/>
              </w:rPr>
            </w:rPrChange>
          </w:rPr>
          <w:t xml:space="preserve"> sebuah </w:t>
        </w:r>
        <w:r w:rsidRPr="007454BF">
          <w:rPr>
            <w:i/>
            <w:color w:val="0D0D0D" w:themeColor="text1" w:themeTint="F2"/>
            <w:rPrChange w:id="3238" w:author="arkat" w:date="2017-10-02T23:20:00Z">
              <w:rPr>
                <w:i/>
              </w:rPr>
            </w:rPrChange>
          </w:rPr>
          <w:t>activity</w:t>
        </w:r>
        <w:r w:rsidR="007454BF" w:rsidRPr="007454BF">
          <w:rPr>
            <w:color w:val="0D0D0D" w:themeColor="text1" w:themeTint="F2"/>
            <w:rPrChange w:id="3239" w:author="arkat" w:date="2017-10-02T23:20:00Z">
              <w:rPr>
                <w:color w:val="FF0000"/>
              </w:rPr>
            </w:rPrChange>
          </w:rPr>
          <w:t xml:space="preserve">, </w:t>
        </w:r>
      </w:ins>
      <w:ins w:id="3240" w:author="arkat" w:date="2017-10-01T09:20:00Z">
        <w:r w:rsidR="006B14FD" w:rsidRPr="007454BF">
          <w:rPr>
            <w:color w:val="0D0D0D" w:themeColor="text1" w:themeTint="F2"/>
            <w:rPrChange w:id="3241" w:author="arkat" w:date="2017-10-02T23:20:00Z">
              <w:rPr/>
            </w:rPrChange>
          </w:rPr>
          <w:t>pada</w:t>
        </w:r>
        <w:r w:rsidR="007454BF" w:rsidRPr="007454BF">
          <w:rPr>
            <w:color w:val="0D0D0D" w:themeColor="text1" w:themeTint="F2"/>
            <w:rPrChange w:id="3242" w:author="arkat" w:date="2017-10-02T23:20:00Z">
              <w:rPr>
                <w:color w:val="FF0000"/>
              </w:rPr>
            </w:rPrChange>
          </w:rPr>
          <w:t xml:space="preserve"> BPMN 1.01 juga dapat digunakan pada BPMN versi 2.0</w:t>
        </w:r>
      </w:ins>
      <w:ins w:id="3243" w:author="arkat" w:date="2017-10-01T09:22:00Z">
        <w:r w:rsidR="00B4076C" w:rsidRPr="007454BF">
          <w:rPr>
            <w:color w:val="0D0D0D" w:themeColor="text1" w:themeTint="F2"/>
            <w:rPrChange w:id="3244" w:author="arkat" w:date="2017-10-02T23:20:00Z">
              <w:rPr>
                <w:i/>
              </w:rPr>
            </w:rPrChange>
          </w:rPr>
          <w:t>.</w:t>
        </w:r>
      </w:ins>
      <w:ins w:id="3245" w:author="arkat" w:date="2017-10-02T21:29:00Z">
        <w:r w:rsidR="00B013CC" w:rsidRPr="007454BF">
          <w:rPr>
            <w:color w:val="0D0D0D" w:themeColor="text1" w:themeTint="F2"/>
            <w:lang w:val="en-US"/>
            <w:rPrChange w:id="3246" w:author="arkat" w:date="2017-10-02T23:20:00Z">
              <w:rPr>
                <w:lang w:val="en-US"/>
              </w:rPr>
            </w:rPrChange>
          </w:rPr>
          <w:t xml:space="preserve"> Tabel 2.3 secara lengkap jenis </w:t>
        </w:r>
        <w:r w:rsidR="00B013CC" w:rsidRPr="007454BF">
          <w:rPr>
            <w:i/>
            <w:color w:val="0D0D0D" w:themeColor="text1" w:themeTint="F2"/>
            <w:lang w:val="en-US"/>
            <w:rPrChange w:id="3247" w:author="arkat" w:date="2017-10-02T23:20:00Z">
              <w:rPr>
                <w:lang w:val="en-US"/>
              </w:rPr>
            </w:rPrChange>
          </w:rPr>
          <w:t>event</w:t>
        </w:r>
        <w:r w:rsidR="00B013CC" w:rsidRPr="007454BF">
          <w:rPr>
            <w:color w:val="0D0D0D" w:themeColor="text1" w:themeTint="F2"/>
            <w:lang w:val="en-US"/>
            <w:rPrChange w:id="3248" w:author="arkat" w:date="2017-10-02T23:20:00Z">
              <w:rPr>
                <w:lang w:val="en-US"/>
              </w:rPr>
            </w:rPrChange>
          </w:rPr>
          <w:t xml:space="preserve"> di </w:t>
        </w:r>
      </w:ins>
      <w:ins w:id="3249" w:author="arkat" w:date="2017-10-02T23:20:00Z">
        <w:r w:rsidR="007454BF" w:rsidRPr="007454BF">
          <w:rPr>
            <w:color w:val="0D0D0D" w:themeColor="text1" w:themeTint="F2"/>
            <w:lang w:val="en-US"/>
            <w:rPrChange w:id="3250" w:author="arkat" w:date="2017-10-02T23:20:00Z">
              <w:rPr>
                <w:color w:val="0D0D0D" w:themeColor="text1" w:themeTint="F2"/>
                <w:lang w:val="en-US"/>
              </w:rPr>
            </w:rPrChange>
          </w:rPr>
          <w:t>BPMN 2.0</w:t>
        </w:r>
      </w:ins>
      <w:ins w:id="3251" w:author="arkat" w:date="2017-10-02T23:19:00Z">
        <w:r w:rsidR="007454BF" w:rsidRPr="007454BF">
          <w:rPr>
            <w:color w:val="0D0D0D" w:themeColor="text1" w:themeTint="F2"/>
            <w:lang w:val="en-US"/>
            <w:rPrChange w:id="3252" w:author="arkat" w:date="2017-10-02T23:20:00Z">
              <w:rPr>
                <w:color w:val="FF0000"/>
                <w:lang w:val="en-US"/>
              </w:rPr>
            </w:rPrChange>
          </w:rPr>
          <w:t>.</w:t>
        </w:r>
      </w:ins>
    </w:p>
    <w:p w14:paraId="5481729B" w14:textId="0B34AFED" w:rsidR="00AF713F" w:rsidRPr="00161C34" w:rsidRDefault="00F76467">
      <w:pPr>
        <w:pStyle w:val="TabelBAB2"/>
        <w:rPr>
          <w:ins w:id="3253" w:author="arkat" w:date="2017-10-01T09:14:00Z"/>
        </w:rPr>
        <w:pPrChange w:id="3254" w:author="arkat" w:date="2017-10-01T09:18:00Z">
          <w:pPr>
            <w:pStyle w:val="BodyText"/>
            <w:spacing w:after="0"/>
            <w:ind w:firstLine="284"/>
          </w:pPr>
        </w:pPrChange>
      </w:pPr>
      <w:bookmarkStart w:id="3255" w:name="_Toc494750082"/>
      <w:ins w:id="3256" w:author="arkat" w:date="2017-10-01T09:17:00Z">
        <w:r w:rsidRPr="00161C34">
          <w:t xml:space="preserve">Jenis </w:t>
        </w:r>
        <w:r w:rsidR="00AF713F" w:rsidRPr="007454BF">
          <w:rPr>
            <w:i/>
            <w:rPrChange w:id="3257" w:author="arkat" w:date="2017-10-02T23:23:00Z">
              <w:rPr/>
            </w:rPrChange>
          </w:rPr>
          <w:t>Event</w:t>
        </w:r>
      </w:ins>
      <w:bookmarkEnd w:id="3255"/>
    </w:p>
    <w:tbl>
      <w:tblPr>
        <w:tblStyle w:val="TableGrid"/>
        <w:tblW w:w="0" w:type="auto"/>
        <w:tblLook w:val="04A0" w:firstRow="1" w:lastRow="0" w:firstColumn="1" w:lastColumn="0" w:noHBand="0" w:noVBand="1"/>
      </w:tblPr>
      <w:tblGrid>
        <w:gridCol w:w="1631"/>
        <w:gridCol w:w="1049"/>
        <w:gridCol w:w="1049"/>
        <w:gridCol w:w="1050"/>
        <w:gridCol w:w="1050"/>
        <w:gridCol w:w="1050"/>
        <w:gridCol w:w="1050"/>
      </w:tblGrid>
      <w:tr w:rsidR="00AF713F" w:rsidRPr="00AA6F6F" w14:paraId="1D3A9993" w14:textId="77777777" w:rsidTr="00190E7E">
        <w:trPr>
          <w:ins w:id="3258" w:author="arkat" w:date="2017-10-01T09:15:00Z"/>
        </w:trPr>
        <w:tc>
          <w:tcPr>
            <w:tcW w:w="1631" w:type="dxa"/>
          </w:tcPr>
          <w:p w14:paraId="41FFE929" w14:textId="77777777" w:rsidR="00AF713F" w:rsidRPr="00832701" w:rsidRDefault="00AF713F" w:rsidP="00190E7E">
            <w:pPr>
              <w:pStyle w:val="BodyText"/>
              <w:spacing w:after="0"/>
              <w:jc w:val="center"/>
              <w:rPr>
                <w:ins w:id="3259" w:author="arkat" w:date="2017-10-01T09:15:00Z"/>
                <w:b/>
              </w:rPr>
            </w:pPr>
          </w:p>
        </w:tc>
        <w:tc>
          <w:tcPr>
            <w:tcW w:w="2098" w:type="dxa"/>
            <w:gridSpan w:val="2"/>
          </w:tcPr>
          <w:p w14:paraId="11A0962D" w14:textId="13144956" w:rsidR="00AF713F" w:rsidRPr="00832701" w:rsidRDefault="007454BF" w:rsidP="00190E7E">
            <w:pPr>
              <w:pStyle w:val="BodyText"/>
              <w:spacing w:after="0"/>
              <w:jc w:val="center"/>
              <w:rPr>
                <w:ins w:id="3260" w:author="arkat" w:date="2017-10-01T09:15:00Z"/>
                <w:b/>
                <w:lang w:val="en-US"/>
              </w:rPr>
            </w:pPr>
            <w:ins w:id="3261" w:author="arkat" w:date="2017-10-01T09:15:00Z">
              <w:r>
                <w:rPr>
                  <w:b/>
                  <w:lang w:val="en-US"/>
                </w:rPr>
                <w:t>“C</w:t>
              </w:r>
              <w:r w:rsidR="00AF713F" w:rsidRPr="00832701">
                <w:rPr>
                  <w:b/>
                  <w:lang w:val="en-US"/>
                </w:rPr>
                <w:t>atching”</w:t>
              </w:r>
            </w:ins>
          </w:p>
        </w:tc>
        <w:tc>
          <w:tcPr>
            <w:tcW w:w="2100" w:type="dxa"/>
            <w:gridSpan w:val="2"/>
          </w:tcPr>
          <w:p w14:paraId="58ADEC60" w14:textId="77777777" w:rsidR="00AF713F" w:rsidRPr="00832701" w:rsidRDefault="00AF713F" w:rsidP="00190E7E">
            <w:pPr>
              <w:pStyle w:val="BodyText"/>
              <w:spacing w:after="0"/>
              <w:jc w:val="center"/>
              <w:rPr>
                <w:ins w:id="3262" w:author="arkat" w:date="2017-10-01T09:15:00Z"/>
                <w:b/>
                <w:lang w:val="en-US"/>
              </w:rPr>
            </w:pPr>
            <w:ins w:id="3263" w:author="arkat" w:date="2017-10-01T09:15:00Z">
              <w:r w:rsidRPr="00832701">
                <w:rPr>
                  <w:b/>
                  <w:lang w:val="en-US"/>
                </w:rPr>
                <w:t>“Throwing”</w:t>
              </w:r>
            </w:ins>
          </w:p>
        </w:tc>
        <w:tc>
          <w:tcPr>
            <w:tcW w:w="2100" w:type="dxa"/>
            <w:gridSpan w:val="2"/>
          </w:tcPr>
          <w:p w14:paraId="23520946" w14:textId="77777777" w:rsidR="00AF713F" w:rsidRPr="00832701" w:rsidRDefault="00AF713F" w:rsidP="00190E7E">
            <w:pPr>
              <w:pStyle w:val="BodyText"/>
              <w:spacing w:after="0"/>
              <w:jc w:val="center"/>
              <w:rPr>
                <w:ins w:id="3264" w:author="arkat" w:date="2017-10-01T09:15:00Z"/>
                <w:b/>
                <w:lang w:val="en-US"/>
              </w:rPr>
            </w:pPr>
            <w:ins w:id="3265" w:author="arkat" w:date="2017-10-01T09:15:00Z">
              <w:r w:rsidRPr="00832701">
                <w:rPr>
                  <w:b/>
                  <w:lang w:val="en-US"/>
                </w:rPr>
                <w:t>Non-Interupting</w:t>
              </w:r>
            </w:ins>
          </w:p>
        </w:tc>
      </w:tr>
      <w:tr w:rsidR="00AF713F" w14:paraId="54B7ED51" w14:textId="77777777" w:rsidTr="00190E7E">
        <w:trPr>
          <w:ins w:id="3266" w:author="arkat" w:date="2017-10-01T09:15:00Z"/>
        </w:trPr>
        <w:tc>
          <w:tcPr>
            <w:tcW w:w="1631" w:type="dxa"/>
          </w:tcPr>
          <w:p w14:paraId="6C225964" w14:textId="77777777" w:rsidR="00AF713F" w:rsidRPr="00832701" w:rsidRDefault="00AF713F" w:rsidP="00190E7E">
            <w:pPr>
              <w:pStyle w:val="BodyText"/>
              <w:spacing w:after="0"/>
              <w:rPr>
                <w:ins w:id="3267" w:author="arkat" w:date="2017-10-01T09:15:00Z"/>
                <w:lang w:val="en-US"/>
              </w:rPr>
            </w:pPr>
            <w:ins w:id="3268" w:author="arkat" w:date="2017-10-01T09:15:00Z">
              <w:r>
                <w:rPr>
                  <w:lang w:val="en-US"/>
                </w:rPr>
                <w:t>Message</w:t>
              </w:r>
            </w:ins>
          </w:p>
        </w:tc>
        <w:tc>
          <w:tcPr>
            <w:tcW w:w="1049" w:type="dxa"/>
          </w:tcPr>
          <w:p w14:paraId="7CCC4BFB" w14:textId="1777114D" w:rsidR="00AF713F" w:rsidRDefault="00A253D3" w:rsidP="00190E7E">
            <w:pPr>
              <w:pStyle w:val="BodyText"/>
              <w:spacing w:after="0"/>
              <w:rPr>
                <w:ins w:id="3269" w:author="arkat" w:date="2017-10-01T09:15:00Z"/>
              </w:rPr>
            </w:pPr>
            <w:ins w:id="3270" w:author="arkat" w:date="2017-10-02T11:15:00Z">
              <w:r>
                <w:rPr>
                  <w:noProof/>
                  <w:lang w:val="en-US"/>
                </w:rPr>
                <w:drawing>
                  <wp:inline distT="0" distB="0" distL="0" distR="0" wp14:anchorId="4DDF65E1" wp14:editId="7B26A5F0">
                    <wp:extent cx="430823" cy="395653"/>
                    <wp:effectExtent l="0" t="0" r="762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266" b="31791"/>
                            <a:stretch/>
                          </pic:blipFill>
                          <pic:spPr bwMode="auto">
                            <a:xfrm>
                              <a:off x="0" y="0"/>
                              <a:ext cx="431488"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448BE9B9" w14:textId="5FA63164" w:rsidR="00AF713F" w:rsidRDefault="00A253D3" w:rsidP="00190E7E">
            <w:pPr>
              <w:pStyle w:val="BodyText"/>
              <w:spacing w:after="0"/>
              <w:rPr>
                <w:ins w:id="3271" w:author="arkat" w:date="2017-10-01T09:15:00Z"/>
              </w:rPr>
            </w:pPr>
            <w:ins w:id="3272" w:author="arkat" w:date="2017-10-02T11:15:00Z">
              <w:r>
                <w:rPr>
                  <w:noProof/>
                  <w:lang w:val="en-US"/>
                </w:rPr>
                <w:drawing>
                  <wp:inline distT="0" distB="0" distL="0" distR="0" wp14:anchorId="05C1A8B7" wp14:editId="4BABA7A8">
                    <wp:extent cx="380365" cy="395605"/>
                    <wp:effectExtent l="0" t="0" r="63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6923CB1" w14:textId="66432EE6" w:rsidR="00AF713F" w:rsidRDefault="00A253D3" w:rsidP="00190E7E">
            <w:pPr>
              <w:pStyle w:val="BodyText"/>
              <w:spacing w:after="0"/>
              <w:rPr>
                <w:ins w:id="3273" w:author="arkat" w:date="2017-10-01T09:15:00Z"/>
              </w:rPr>
            </w:pPr>
            <w:ins w:id="3274" w:author="arkat" w:date="2017-10-02T11:14:00Z">
              <w:r>
                <w:rPr>
                  <w:noProof/>
                  <w:lang w:val="en-US"/>
                </w:rPr>
                <w:drawing>
                  <wp:inline distT="0" distB="0" distL="0" distR="0" wp14:anchorId="3A6B08E5" wp14:editId="5AB9CC41">
                    <wp:extent cx="380365" cy="395605"/>
                    <wp:effectExtent l="0" t="0" r="63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32F2E03" w14:textId="1ECAD520" w:rsidR="00AF713F" w:rsidRDefault="00A253D3" w:rsidP="00190E7E">
            <w:pPr>
              <w:pStyle w:val="BodyText"/>
              <w:spacing w:after="0"/>
              <w:rPr>
                <w:ins w:id="3275" w:author="arkat" w:date="2017-10-01T09:15:00Z"/>
              </w:rPr>
            </w:pPr>
            <w:ins w:id="3276" w:author="arkat" w:date="2017-10-02T11:15:00Z">
              <w:r>
                <w:rPr>
                  <w:noProof/>
                  <w:lang w:val="en-US"/>
                </w:rPr>
                <w:drawing>
                  <wp:inline distT="0" distB="0" distL="0" distR="0" wp14:anchorId="665EF42E" wp14:editId="59792F52">
                    <wp:extent cx="380365" cy="395605"/>
                    <wp:effectExtent l="0" t="0" r="63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4050F84" w14:textId="660938BA" w:rsidR="00AF713F" w:rsidRDefault="00A253D3" w:rsidP="00190E7E">
            <w:pPr>
              <w:pStyle w:val="BodyText"/>
              <w:spacing w:after="0"/>
              <w:rPr>
                <w:ins w:id="3277" w:author="arkat" w:date="2017-10-01T09:15:00Z"/>
              </w:rPr>
            </w:pPr>
            <w:ins w:id="3278" w:author="arkat" w:date="2017-10-02T11:14:00Z">
              <w:r>
                <w:rPr>
                  <w:noProof/>
                  <w:lang w:val="en-US"/>
                </w:rPr>
                <w:drawing>
                  <wp:inline distT="0" distB="0" distL="0" distR="0" wp14:anchorId="0AD21B74" wp14:editId="5F7D1B0A">
                    <wp:extent cx="380365" cy="395605"/>
                    <wp:effectExtent l="0" t="0" r="63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131207C" w14:textId="36945802" w:rsidR="00AF713F" w:rsidRDefault="00A253D3" w:rsidP="00190E7E">
            <w:pPr>
              <w:pStyle w:val="BodyText"/>
              <w:spacing w:after="0"/>
              <w:rPr>
                <w:ins w:id="3279" w:author="arkat" w:date="2017-10-01T09:15:00Z"/>
              </w:rPr>
            </w:pPr>
            <w:ins w:id="3280" w:author="arkat" w:date="2017-10-02T11:14:00Z">
              <w:r>
                <w:rPr>
                  <w:noProof/>
                  <w:lang w:val="en-US"/>
                </w:rPr>
                <w:drawing>
                  <wp:inline distT="0" distB="0" distL="0" distR="0" wp14:anchorId="74010E9A" wp14:editId="54D42D7B">
                    <wp:extent cx="380365" cy="395605"/>
                    <wp:effectExtent l="0" t="0" r="63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19211B22" w14:textId="77777777" w:rsidTr="00190E7E">
        <w:trPr>
          <w:ins w:id="3281" w:author="arkat" w:date="2017-10-01T09:15:00Z"/>
        </w:trPr>
        <w:tc>
          <w:tcPr>
            <w:tcW w:w="1631" w:type="dxa"/>
          </w:tcPr>
          <w:p w14:paraId="2F182614" w14:textId="77777777" w:rsidR="00AF713F" w:rsidRPr="00832701" w:rsidRDefault="00AF713F" w:rsidP="00190E7E">
            <w:pPr>
              <w:pStyle w:val="BodyText"/>
              <w:spacing w:after="0"/>
              <w:rPr>
                <w:ins w:id="3282" w:author="arkat" w:date="2017-10-01T09:15:00Z"/>
                <w:lang w:val="en-US"/>
              </w:rPr>
            </w:pPr>
            <w:ins w:id="3283" w:author="arkat" w:date="2017-10-01T09:15:00Z">
              <w:r>
                <w:rPr>
                  <w:lang w:val="en-US"/>
                </w:rPr>
                <w:t>Timer</w:t>
              </w:r>
            </w:ins>
          </w:p>
        </w:tc>
        <w:tc>
          <w:tcPr>
            <w:tcW w:w="1049" w:type="dxa"/>
          </w:tcPr>
          <w:p w14:paraId="4C79908D" w14:textId="7E3FAF96" w:rsidR="00AF713F" w:rsidRDefault="00A253D3" w:rsidP="00190E7E">
            <w:pPr>
              <w:pStyle w:val="BodyText"/>
              <w:spacing w:after="0"/>
              <w:rPr>
                <w:ins w:id="3284" w:author="arkat" w:date="2017-10-01T09:15:00Z"/>
              </w:rPr>
            </w:pPr>
            <w:ins w:id="3285" w:author="arkat" w:date="2017-10-02T11:17:00Z">
              <w:r>
                <w:rPr>
                  <w:noProof/>
                  <w:lang w:val="en-US"/>
                </w:rPr>
                <w:drawing>
                  <wp:inline distT="0" distB="0" distL="0" distR="0" wp14:anchorId="6C3FF963" wp14:editId="6BC51172">
                    <wp:extent cx="380365" cy="404446"/>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275"/>
                            <a:stretch/>
                          </pic:blipFill>
                          <pic:spPr bwMode="auto">
                            <a:xfrm>
                              <a:off x="0" y="0"/>
                              <a:ext cx="380952"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EAB4F68" w14:textId="4BDDCA5D" w:rsidR="00AF713F" w:rsidRDefault="00A253D3" w:rsidP="00190E7E">
            <w:pPr>
              <w:pStyle w:val="BodyText"/>
              <w:spacing w:after="0"/>
              <w:rPr>
                <w:ins w:id="3286" w:author="arkat" w:date="2017-10-01T09:15:00Z"/>
              </w:rPr>
            </w:pPr>
            <w:ins w:id="3287" w:author="arkat" w:date="2017-10-02T11:17:00Z">
              <w:r>
                <w:rPr>
                  <w:noProof/>
                  <w:lang w:val="en-US"/>
                </w:rPr>
                <w:drawing>
                  <wp:inline distT="0" distB="0" distL="0" distR="0" wp14:anchorId="16A92BDA" wp14:editId="34BCCD10">
                    <wp:extent cx="380365" cy="403860"/>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D122EFC" w14:textId="77777777" w:rsidR="00AF713F" w:rsidRDefault="00AF713F" w:rsidP="00190E7E">
            <w:pPr>
              <w:pStyle w:val="BodyText"/>
              <w:spacing w:after="0"/>
              <w:rPr>
                <w:ins w:id="3288" w:author="arkat" w:date="2017-10-01T09:15:00Z"/>
              </w:rPr>
            </w:pPr>
          </w:p>
        </w:tc>
        <w:tc>
          <w:tcPr>
            <w:tcW w:w="1050" w:type="dxa"/>
          </w:tcPr>
          <w:p w14:paraId="7DA14A17" w14:textId="77777777" w:rsidR="00AF713F" w:rsidRDefault="00AF713F" w:rsidP="00190E7E">
            <w:pPr>
              <w:pStyle w:val="BodyText"/>
              <w:spacing w:after="0"/>
              <w:rPr>
                <w:ins w:id="3289" w:author="arkat" w:date="2017-10-01T09:15:00Z"/>
              </w:rPr>
            </w:pPr>
          </w:p>
        </w:tc>
        <w:tc>
          <w:tcPr>
            <w:tcW w:w="1050" w:type="dxa"/>
          </w:tcPr>
          <w:p w14:paraId="2FA45EAD" w14:textId="45436402" w:rsidR="00AF713F" w:rsidRDefault="00A253D3" w:rsidP="00190E7E">
            <w:pPr>
              <w:pStyle w:val="BodyText"/>
              <w:spacing w:after="0"/>
              <w:rPr>
                <w:ins w:id="3290" w:author="arkat" w:date="2017-10-01T09:15:00Z"/>
              </w:rPr>
            </w:pPr>
            <w:ins w:id="3291" w:author="arkat" w:date="2017-10-02T11:16:00Z">
              <w:r>
                <w:rPr>
                  <w:noProof/>
                  <w:lang w:val="en-US"/>
                </w:rPr>
                <w:drawing>
                  <wp:inline distT="0" distB="0" distL="0" distR="0" wp14:anchorId="45606FDA" wp14:editId="6FF93A5A">
                    <wp:extent cx="380365" cy="403860"/>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FD0D250" w14:textId="49340D7E" w:rsidR="00AF713F" w:rsidRDefault="00A253D3" w:rsidP="00190E7E">
            <w:pPr>
              <w:pStyle w:val="BodyText"/>
              <w:spacing w:after="0"/>
              <w:rPr>
                <w:ins w:id="3292" w:author="arkat" w:date="2017-10-01T09:15:00Z"/>
              </w:rPr>
            </w:pPr>
            <w:ins w:id="3293" w:author="arkat" w:date="2017-10-02T11:16:00Z">
              <w:r>
                <w:rPr>
                  <w:noProof/>
                  <w:lang w:val="en-US"/>
                </w:rPr>
                <w:drawing>
                  <wp:inline distT="0" distB="0" distL="0" distR="0" wp14:anchorId="6CF67B6E" wp14:editId="10163D91">
                    <wp:extent cx="380365" cy="40386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45013F45" w14:textId="77777777" w:rsidTr="00190E7E">
        <w:trPr>
          <w:ins w:id="3294" w:author="arkat" w:date="2017-10-01T09:15:00Z"/>
        </w:trPr>
        <w:tc>
          <w:tcPr>
            <w:tcW w:w="1631" w:type="dxa"/>
          </w:tcPr>
          <w:p w14:paraId="261AB98D" w14:textId="77777777" w:rsidR="00AF713F" w:rsidRPr="00832701" w:rsidRDefault="00AF713F" w:rsidP="00190E7E">
            <w:pPr>
              <w:pStyle w:val="BodyText"/>
              <w:spacing w:after="0"/>
              <w:rPr>
                <w:ins w:id="3295" w:author="arkat" w:date="2017-10-01T09:15:00Z"/>
                <w:lang w:val="en-US"/>
              </w:rPr>
            </w:pPr>
            <w:ins w:id="3296" w:author="arkat" w:date="2017-10-01T09:15:00Z">
              <w:r>
                <w:rPr>
                  <w:lang w:val="en-US"/>
                </w:rPr>
                <w:t>Error</w:t>
              </w:r>
            </w:ins>
          </w:p>
        </w:tc>
        <w:tc>
          <w:tcPr>
            <w:tcW w:w="1049" w:type="dxa"/>
          </w:tcPr>
          <w:p w14:paraId="6A4D13A9" w14:textId="231A2181" w:rsidR="00AF713F" w:rsidRDefault="00A253D3" w:rsidP="00190E7E">
            <w:pPr>
              <w:pStyle w:val="BodyText"/>
              <w:spacing w:after="0"/>
              <w:rPr>
                <w:ins w:id="3297" w:author="arkat" w:date="2017-10-01T09:15:00Z"/>
              </w:rPr>
            </w:pPr>
            <w:ins w:id="3298" w:author="arkat" w:date="2017-10-02T11:17:00Z">
              <w:r>
                <w:rPr>
                  <w:noProof/>
                  <w:lang w:val="en-US"/>
                </w:rPr>
                <w:drawing>
                  <wp:inline distT="0" distB="0" distL="0" distR="0" wp14:anchorId="3C841D8B" wp14:editId="12332D22">
                    <wp:extent cx="380365" cy="413238"/>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8759"/>
                            <a:stretch/>
                          </pic:blipFill>
                          <pic:spPr bwMode="auto">
                            <a:xfrm>
                              <a:off x="0" y="0"/>
                              <a:ext cx="380952" cy="4138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29F83880" w14:textId="1D82DBF6" w:rsidR="00AF713F" w:rsidRPr="000634A6" w:rsidRDefault="000634A6" w:rsidP="00190E7E">
            <w:pPr>
              <w:pStyle w:val="BodyText"/>
              <w:spacing w:after="0"/>
              <w:rPr>
                <w:ins w:id="3299" w:author="arkat" w:date="2017-10-01T09:15:00Z"/>
                <w:vertAlign w:val="subscript"/>
                <w:rPrChange w:id="3300" w:author="arkat" w:date="2017-10-02T11:25:00Z">
                  <w:rPr>
                    <w:ins w:id="3301" w:author="arkat" w:date="2017-10-01T09:15:00Z"/>
                  </w:rPr>
                </w:rPrChange>
              </w:rPr>
            </w:pPr>
            <w:ins w:id="3302" w:author="arkat" w:date="2017-10-02T11:25:00Z">
              <w:r>
                <w:rPr>
                  <w:noProof/>
                  <w:vertAlign w:val="subscript"/>
                  <w:lang w:val="en-US"/>
                </w:rPr>
                <w:softHyphen/>
              </w:r>
              <w:r>
                <w:rPr>
                  <w:noProof/>
                  <w:vertAlign w:val="subscript"/>
                  <w:lang w:val="en-US"/>
                </w:rPr>
                <w:softHyphen/>
              </w:r>
            </w:ins>
            <w:ins w:id="3303" w:author="arkat" w:date="2017-10-02T11:18:00Z">
              <w:r w:rsidR="00A253D3" w:rsidRPr="000634A6">
                <w:rPr>
                  <w:noProof/>
                  <w:vertAlign w:val="subscript"/>
                  <w:lang w:val="en-US"/>
                  <w:rPrChange w:id="3304" w:author="arkat" w:date="2017-10-02T11:25:00Z">
                    <w:rPr>
                      <w:noProof/>
                      <w:lang w:val="en-US"/>
                    </w:rPr>
                  </w:rPrChange>
                </w:rPr>
                <w:drawing>
                  <wp:inline distT="0" distB="0" distL="0" distR="0" wp14:anchorId="4AE84C87" wp14:editId="50571DC9">
                    <wp:extent cx="380365" cy="412750"/>
                    <wp:effectExtent l="0" t="0" r="63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29C54E0" w14:textId="77777777" w:rsidR="00AF713F" w:rsidRDefault="00AF713F" w:rsidP="00190E7E">
            <w:pPr>
              <w:pStyle w:val="BodyText"/>
              <w:spacing w:after="0"/>
              <w:rPr>
                <w:ins w:id="3305" w:author="arkat" w:date="2017-10-01T09:15:00Z"/>
              </w:rPr>
            </w:pPr>
          </w:p>
        </w:tc>
        <w:tc>
          <w:tcPr>
            <w:tcW w:w="1050" w:type="dxa"/>
          </w:tcPr>
          <w:p w14:paraId="3270EF11" w14:textId="7700A3EF" w:rsidR="00AF713F" w:rsidRDefault="00A253D3" w:rsidP="00190E7E">
            <w:pPr>
              <w:pStyle w:val="BodyText"/>
              <w:spacing w:after="0"/>
              <w:rPr>
                <w:ins w:id="3306" w:author="arkat" w:date="2017-10-01T09:15:00Z"/>
              </w:rPr>
            </w:pPr>
            <w:ins w:id="3307" w:author="arkat" w:date="2017-10-02T11:18:00Z">
              <w:r>
                <w:rPr>
                  <w:noProof/>
                  <w:lang w:val="en-US"/>
                </w:rPr>
                <w:drawing>
                  <wp:inline distT="0" distB="0" distL="0" distR="0" wp14:anchorId="6E9E02DB" wp14:editId="391E76D8">
                    <wp:extent cx="380365" cy="41275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8843"/>
                            <a:stretch/>
                          </pic:blipFill>
                          <pic:spPr bwMode="auto">
                            <a:xfrm>
                              <a:off x="0" y="0"/>
                              <a:ext cx="380952" cy="4133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19022EA" w14:textId="77777777" w:rsidR="00AF713F" w:rsidRDefault="00AF713F" w:rsidP="00190E7E">
            <w:pPr>
              <w:pStyle w:val="BodyText"/>
              <w:spacing w:after="0"/>
              <w:rPr>
                <w:ins w:id="3308" w:author="arkat" w:date="2017-10-01T09:15:00Z"/>
              </w:rPr>
            </w:pPr>
          </w:p>
        </w:tc>
        <w:tc>
          <w:tcPr>
            <w:tcW w:w="1050" w:type="dxa"/>
          </w:tcPr>
          <w:p w14:paraId="01982648" w14:textId="77777777" w:rsidR="00AF713F" w:rsidRDefault="00AF713F" w:rsidP="00190E7E">
            <w:pPr>
              <w:pStyle w:val="BodyText"/>
              <w:spacing w:after="0"/>
              <w:rPr>
                <w:ins w:id="3309" w:author="arkat" w:date="2017-10-01T09:15:00Z"/>
              </w:rPr>
            </w:pPr>
          </w:p>
        </w:tc>
      </w:tr>
      <w:tr w:rsidR="00AF713F" w14:paraId="6EF5BCCE" w14:textId="77777777" w:rsidTr="00190E7E">
        <w:trPr>
          <w:ins w:id="3310" w:author="arkat" w:date="2017-10-01T09:15:00Z"/>
        </w:trPr>
        <w:tc>
          <w:tcPr>
            <w:tcW w:w="1631" w:type="dxa"/>
          </w:tcPr>
          <w:p w14:paraId="5BE50CDD" w14:textId="77777777" w:rsidR="00AF713F" w:rsidRPr="00832701" w:rsidRDefault="00AF713F" w:rsidP="00190E7E">
            <w:pPr>
              <w:pStyle w:val="BodyText"/>
              <w:spacing w:after="0"/>
              <w:rPr>
                <w:ins w:id="3311" w:author="arkat" w:date="2017-10-01T09:15:00Z"/>
                <w:lang w:val="en-US"/>
              </w:rPr>
            </w:pPr>
            <w:ins w:id="3312" w:author="arkat" w:date="2017-10-01T09:15:00Z">
              <w:r>
                <w:rPr>
                  <w:lang w:val="en-US"/>
                </w:rPr>
                <w:t>Escalation</w:t>
              </w:r>
            </w:ins>
          </w:p>
        </w:tc>
        <w:tc>
          <w:tcPr>
            <w:tcW w:w="1049" w:type="dxa"/>
          </w:tcPr>
          <w:p w14:paraId="7D2B5492" w14:textId="5451626A" w:rsidR="00AF713F" w:rsidRDefault="00A253D3" w:rsidP="00190E7E">
            <w:pPr>
              <w:pStyle w:val="BodyText"/>
              <w:spacing w:after="0"/>
              <w:rPr>
                <w:ins w:id="3313" w:author="arkat" w:date="2017-10-01T09:15:00Z"/>
              </w:rPr>
            </w:pPr>
            <w:ins w:id="3314" w:author="arkat" w:date="2017-10-02T11:19:00Z">
              <w:r>
                <w:rPr>
                  <w:noProof/>
                  <w:lang w:val="en-US"/>
                </w:rPr>
                <w:drawing>
                  <wp:inline distT="0" distB="0" distL="0" distR="0" wp14:anchorId="51396568" wp14:editId="60C2199A">
                    <wp:extent cx="360485" cy="404446"/>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226" b="30275"/>
                            <a:stretch/>
                          </pic:blipFill>
                          <pic:spPr bwMode="auto">
                            <a:xfrm>
                              <a:off x="0" y="0"/>
                              <a:ext cx="361041" cy="40507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02586086" w14:textId="7BDE8921" w:rsidR="00AF713F" w:rsidRDefault="00A253D3" w:rsidP="00190E7E">
            <w:pPr>
              <w:pStyle w:val="BodyText"/>
              <w:spacing w:after="0"/>
              <w:rPr>
                <w:ins w:id="3315" w:author="arkat" w:date="2017-10-01T09:15:00Z"/>
              </w:rPr>
            </w:pPr>
            <w:ins w:id="3316" w:author="arkat" w:date="2017-10-02T11:19:00Z">
              <w:r>
                <w:rPr>
                  <w:noProof/>
                  <w:lang w:val="en-US"/>
                </w:rPr>
                <w:drawing>
                  <wp:inline distT="0" distB="0" distL="0" distR="0" wp14:anchorId="233F9EC4" wp14:editId="115D20AF">
                    <wp:extent cx="380365" cy="40386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7BB559" w14:textId="37D0B865" w:rsidR="00AF713F" w:rsidRDefault="00A253D3" w:rsidP="00190E7E">
            <w:pPr>
              <w:pStyle w:val="BodyText"/>
              <w:spacing w:after="0"/>
              <w:rPr>
                <w:ins w:id="3317" w:author="arkat" w:date="2017-10-01T09:15:00Z"/>
              </w:rPr>
            </w:pPr>
            <w:ins w:id="3318" w:author="arkat" w:date="2017-10-02T11:19:00Z">
              <w:r>
                <w:rPr>
                  <w:noProof/>
                  <w:lang w:val="en-US"/>
                </w:rPr>
                <w:drawing>
                  <wp:inline distT="0" distB="0" distL="0" distR="0" wp14:anchorId="5D3ECF49" wp14:editId="3CBB9717">
                    <wp:extent cx="380365" cy="40386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BE8C173" w14:textId="20710D7F" w:rsidR="00AF713F" w:rsidRDefault="00A253D3" w:rsidP="00190E7E">
            <w:pPr>
              <w:pStyle w:val="BodyText"/>
              <w:spacing w:after="0"/>
              <w:rPr>
                <w:ins w:id="3319" w:author="arkat" w:date="2017-10-01T09:15:00Z"/>
              </w:rPr>
            </w:pPr>
            <w:ins w:id="3320" w:author="arkat" w:date="2017-10-02T11:19:00Z">
              <w:r>
                <w:rPr>
                  <w:noProof/>
                  <w:lang w:val="en-US"/>
                </w:rPr>
                <w:drawing>
                  <wp:inline distT="0" distB="0" distL="0" distR="0" wp14:anchorId="2C1F95F5" wp14:editId="03A02C12">
                    <wp:extent cx="380365" cy="40386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B520009" w14:textId="715BADFF" w:rsidR="00AF713F" w:rsidRDefault="00A253D3" w:rsidP="00190E7E">
            <w:pPr>
              <w:pStyle w:val="BodyText"/>
              <w:spacing w:after="0"/>
              <w:rPr>
                <w:ins w:id="3321" w:author="arkat" w:date="2017-10-01T09:15:00Z"/>
              </w:rPr>
            </w:pPr>
            <w:ins w:id="3322" w:author="arkat" w:date="2017-10-02T11:19:00Z">
              <w:r>
                <w:rPr>
                  <w:noProof/>
                  <w:lang w:val="en-US"/>
                </w:rPr>
                <w:drawing>
                  <wp:inline distT="0" distB="0" distL="0" distR="0" wp14:anchorId="652EF22A" wp14:editId="32C7526E">
                    <wp:extent cx="380365" cy="403860"/>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3D8605E" w14:textId="4424C3CF" w:rsidR="00AF713F" w:rsidRDefault="00A253D3" w:rsidP="00190E7E">
            <w:pPr>
              <w:pStyle w:val="BodyText"/>
              <w:spacing w:after="0"/>
              <w:rPr>
                <w:ins w:id="3323" w:author="arkat" w:date="2017-10-01T09:15:00Z"/>
              </w:rPr>
            </w:pPr>
            <w:ins w:id="3324" w:author="arkat" w:date="2017-10-02T11:18:00Z">
              <w:r>
                <w:rPr>
                  <w:noProof/>
                  <w:lang w:val="en-US"/>
                </w:rPr>
                <w:drawing>
                  <wp:inline distT="0" distB="0" distL="0" distR="0" wp14:anchorId="5178BC08" wp14:editId="23B22007">
                    <wp:extent cx="380365" cy="403860"/>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0376"/>
                            <a:stretch/>
                          </pic:blipFill>
                          <pic:spPr bwMode="auto">
                            <a:xfrm>
                              <a:off x="0" y="0"/>
                              <a:ext cx="380952" cy="404483"/>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2958BE9B" w14:textId="77777777" w:rsidTr="00190E7E">
        <w:trPr>
          <w:ins w:id="3325" w:author="arkat" w:date="2017-10-01T09:15:00Z"/>
        </w:trPr>
        <w:tc>
          <w:tcPr>
            <w:tcW w:w="1631" w:type="dxa"/>
          </w:tcPr>
          <w:p w14:paraId="64590FB0" w14:textId="77777777" w:rsidR="00AF713F" w:rsidRPr="00832701" w:rsidRDefault="00AF713F" w:rsidP="00190E7E">
            <w:pPr>
              <w:pStyle w:val="BodyText"/>
              <w:spacing w:after="0"/>
              <w:rPr>
                <w:ins w:id="3326" w:author="arkat" w:date="2017-10-01T09:15:00Z"/>
                <w:lang w:val="en-US"/>
              </w:rPr>
            </w:pPr>
            <w:ins w:id="3327" w:author="arkat" w:date="2017-10-01T09:15:00Z">
              <w:r>
                <w:rPr>
                  <w:lang w:val="en-US"/>
                </w:rPr>
                <w:t>Cancel</w:t>
              </w:r>
            </w:ins>
          </w:p>
        </w:tc>
        <w:tc>
          <w:tcPr>
            <w:tcW w:w="1049" w:type="dxa"/>
          </w:tcPr>
          <w:p w14:paraId="47BBBFA9" w14:textId="77777777" w:rsidR="00AF713F" w:rsidRDefault="00AF713F" w:rsidP="00190E7E">
            <w:pPr>
              <w:pStyle w:val="BodyText"/>
              <w:spacing w:after="0"/>
              <w:rPr>
                <w:ins w:id="3328" w:author="arkat" w:date="2017-10-01T09:15:00Z"/>
              </w:rPr>
            </w:pPr>
          </w:p>
        </w:tc>
        <w:tc>
          <w:tcPr>
            <w:tcW w:w="1049" w:type="dxa"/>
          </w:tcPr>
          <w:p w14:paraId="08B47F61" w14:textId="5C4271E8" w:rsidR="00AF713F" w:rsidRDefault="000634A6" w:rsidP="00190E7E">
            <w:pPr>
              <w:pStyle w:val="BodyText"/>
              <w:spacing w:after="0"/>
              <w:rPr>
                <w:ins w:id="3329" w:author="arkat" w:date="2017-10-01T09:15:00Z"/>
              </w:rPr>
            </w:pPr>
            <w:ins w:id="3330" w:author="arkat" w:date="2017-10-02T11:19:00Z">
              <w:r>
                <w:rPr>
                  <w:noProof/>
                  <w:lang w:val="en-US"/>
                </w:rPr>
                <w:drawing>
                  <wp:inline distT="0" distB="0" distL="0" distR="0" wp14:anchorId="7C18AEA3" wp14:editId="03836CC3">
                    <wp:extent cx="391404" cy="422031"/>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902" b="27243"/>
                            <a:stretch/>
                          </pic:blipFill>
                          <pic:spPr bwMode="auto">
                            <a:xfrm>
                              <a:off x="0" y="0"/>
                              <a:ext cx="392008" cy="42268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0F875C92" w14:textId="77777777" w:rsidR="00AF713F" w:rsidRDefault="00AF713F" w:rsidP="00190E7E">
            <w:pPr>
              <w:pStyle w:val="BodyText"/>
              <w:spacing w:after="0"/>
              <w:rPr>
                <w:ins w:id="3331" w:author="arkat" w:date="2017-10-01T09:15:00Z"/>
              </w:rPr>
            </w:pPr>
          </w:p>
        </w:tc>
        <w:tc>
          <w:tcPr>
            <w:tcW w:w="1050" w:type="dxa"/>
          </w:tcPr>
          <w:p w14:paraId="56F70695" w14:textId="1C8E7D1F" w:rsidR="00AF713F" w:rsidRDefault="000634A6" w:rsidP="00190E7E">
            <w:pPr>
              <w:pStyle w:val="BodyText"/>
              <w:spacing w:after="0"/>
              <w:rPr>
                <w:ins w:id="3332" w:author="arkat" w:date="2017-10-01T09:15:00Z"/>
              </w:rPr>
            </w:pPr>
            <w:ins w:id="3333" w:author="arkat" w:date="2017-10-02T11:19:00Z">
              <w:r>
                <w:rPr>
                  <w:noProof/>
                  <w:lang w:val="en-US"/>
                </w:rPr>
                <w:drawing>
                  <wp:inline distT="0" distB="0" distL="0" distR="0" wp14:anchorId="2162D72B" wp14:editId="63F01B80">
                    <wp:extent cx="380365" cy="42164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27310"/>
                            <a:stretch/>
                          </pic:blipFill>
                          <pic:spPr bwMode="auto">
                            <a:xfrm>
                              <a:off x="0" y="0"/>
                              <a:ext cx="380952" cy="42229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DC46F26" w14:textId="77777777" w:rsidR="00AF713F" w:rsidRDefault="00AF713F" w:rsidP="00190E7E">
            <w:pPr>
              <w:pStyle w:val="BodyText"/>
              <w:spacing w:after="0"/>
              <w:rPr>
                <w:ins w:id="3334" w:author="arkat" w:date="2017-10-01T09:15:00Z"/>
              </w:rPr>
            </w:pPr>
          </w:p>
        </w:tc>
        <w:tc>
          <w:tcPr>
            <w:tcW w:w="1050" w:type="dxa"/>
          </w:tcPr>
          <w:p w14:paraId="53E8E9A8" w14:textId="77777777" w:rsidR="00AF713F" w:rsidRDefault="00AF713F" w:rsidP="00190E7E">
            <w:pPr>
              <w:pStyle w:val="BodyText"/>
              <w:spacing w:after="0"/>
              <w:rPr>
                <w:ins w:id="3335" w:author="arkat" w:date="2017-10-01T09:15:00Z"/>
              </w:rPr>
            </w:pPr>
          </w:p>
        </w:tc>
      </w:tr>
      <w:tr w:rsidR="00AF713F" w14:paraId="4C126D47" w14:textId="77777777" w:rsidTr="00190E7E">
        <w:trPr>
          <w:ins w:id="3336" w:author="arkat" w:date="2017-10-01T09:15:00Z"/>
        </w:trPr>
        <w:tc>
          <w:tcPr>
            <w:tcW w:w="1631" w:type="dxa"/>
          </w:tcPr>
          <w:p w14:paraId="4C94FB5A" w14:textId="77777777" w:rsidR="00AF713F" w:rsidRPr="00832701" w:rsidRDefault="00AF713F" w:rsidP="00190E7E">
            <w:pPr>
              <w:pStyle w:val="BodyText"/>
              <w:spacing w:after="0"/>
              <w:rPr>
                <w:ins w:id="3337" w:author="arkat" w:date="2017-10-01T09:15:00Z"/>
                <w:lang w:val="en-US"/>
              </w:rPr>
            </w:pPr>
            <w:ins w:id="3338" w:author="arkat" w:date="2017-10-01T09:15:00Z">
              <w:r>
                <w:rPr>
                  <w:lang w:val="en-US"/>
                </w:rPr>
                <w:t>Compensation</w:t>
              </w:r>
            </w:ins>
          </w:p>
        </w:tc>
        <w:tc>
          <w:tcPr>
            <w:tcW w:w="1049" w:type="dxa"/>
          </w:tcPr>
          <w:p w14:paraId="0A7B8AA2" w14:textId="171D6181" w:rsidR="00AF713F" w:rsidRDefault="00AF713F" w:rsidP="00190E7E">
            <w:pPr>
              <w:pStyle w:val="BodyText"/>
              <w:spacing w:after="0"/>
              <w:rPr>
                <w:ins w:id="3339" w:author="arkat" w:date="2017-10-01T09:15:00Z"/>
              </w:rPr>
            </w:pPr>
          </w:p>
        </w:tc>
        <w:tc>
          <w:tcPr>
            <w:tcW w:w="1049" w:type="dxa"/>
          </w:tcPr>
          <w:p w14:paraId="408221A6" w14:textId="287CF436" w:rsidR="00AF713F" w:rsidRDefault="000634A6" w:rsidP="00190E7E">
            <w:pPr>
              <w:pStyle w:val="BodyText"/>
              <w:spacing w:after="0"/>
              <w:rPr>
                <w:ins w:id="3340" w:author="arkat" w:date="2017-10-01T09:15:00Z"/>
              </w:rPr>
            </w:pPr>
            <w:ins w:id="3341" w:author="arkat" w:date="2017-10-02T11:21:00Z">
              <w:r>
                <w:rPr>
                  <w:noProof/>
                  <w:lang w:val="en-US"/>
                </w:rPr>
                <w:drawing>
                  <wp:inline distT="0" distB="0" distL="0" distR="0" wp14:anchorId="5CB1886B" wp14:editId="0D5BF337">
                    <wp:extent cx="334645" cy="353695"/>
                    <wp:effectExtent l="0" t="0" r="8255"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0693"/>
                            <a:stretch/>
                          </pic:blipFill>
                          <pic:spPr bwMode="auto">
                            <a:xfrm>
                              <a:off x="0" y="0"/>
                              <a:ext cx="338178" cy="3574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A83CC1E" w14:textId="77777777" w:rsidR="00AF713F" w:rsidRDefault="000634A6" w:rsidP="00190E7E">
            <w:pPr>
              <w:pStyle w:val="BodyText"/>
              <w:spacing w:after="0"/>
              <w:rPr>
                <w:ins w:id="3342" w:author="arkat" w:date="2017-10-02T11:32:00Z"/>
              </w:rPr>
            </w:pPr>
            <w:ins w:id="3343" w:author="arkat" w:date="2017-10-02T11:21:00Z">
              <w:r>
                <w:rPr>
                  <w:noProof/>
                  <w:lang w:val="en-US"/>
                </w:rPr>
                <w:drawing>
                  <wp:inline distT="0" distB="0" distL="0" distR="0" wp14:anchorId="64913634" wp14:editId="1B8E462C">
                    <wp:extent cx="380365" cy="40386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0376"/>
                            <a:stretch/>
                          </pic:blipFill>
                          <pic:spPr bwMode="auto">
                            <a:xfrm>
                              <a:off x="0" y="0"/>
                              <a:ext cx="383633" cy="407330"/>
                            </a:xfrm>
                            <a:prstGeom prst="rect">
                              <a:avLst/>
                            </a:prstGeom>
                            <a:ln>
                              <a:noFill/>
                            </a:ln>
                            <a:extLst>
                              <a:ext uri="{53640926-AAD7-44D8-BBD7-CCE9431645EC}">
                                <a14:shadowObscured xmlns:a14="http://schemas.microsoft.com/office/drawing/2010/main"/>
                              </a:ext>
                            </a:extLst>
                          </pic:spPr>
                        </pic:pic>
                      </a:graphicData>
                    </a:graphic>
                  </wp:inline>
                </w:drawing>
              </w:r>
            </w:ins>
          </w:p>
          <w:p w14:paraId="5B51AB01" w14:textId="3B486D2D" w:rsidR="005E1830" w:rsidRDefault="005E1830" w:rsidP="00190E7E">
            <w:pPr>
              <w:pStyle w:val="BodyText"/>
              <w:spacing w:after="0"/>
              <w:rPr>
                <w:ins w:id="3344" w:author="arkat" w:date="2017-10-01T09:15:00Z"/>
              </w:rPr>
            </w:pPr>
          </w:p>
        </w:tc>
        <w:tc>
          <w:tcPr>
            <w:tcW w:w="1050" w:type="dxa"/>
          </w:tcPr>
          <w:p w14:paraId="671A2D10" w14:textId="361BCE9E" w:rsidR="00AF713F" w:rsidRDefault="000634A6" w:rsidP="00190E7E">
            <w:pPr>
              <w:pStyle w:val="BodyText"/>
              <w:spacing w:after="0"/>
              <w:rPr>
                <w:ins w:id="3345" w:author="arkat" w:date="2017-10-01T09:15:00Z"/>
              </w:rPr>
            </w:pPr>
            <w:ins w:id="3346" w:author="arkat" w:date="2017-10-02T11:20:00Z">
              <w:r>
                <w:rPr>
                  <w:noProof/>
                  <w:lang w:val="en-US"/>
                </w:rPr>
                <w:drawing>
                  <wp:inline distT="0" distB="0" distL="0" distR="0" wp14:anchorId="63D255AB" wp14:editId="3C26BA82">
                    <wp:extent cx="380365" cy="403861"/>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0376"/>
                            <a:stretch/>
                          </pic:blipFill>
                          <pic:spPr bwMode="auto">
                            <a:xfrm>
                              <a:off x="0" y="0"/>
                              <a:ext cx="381847" cy="405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23FA7A2" w14:textId="77777777" w:rsidR="00AF713F" w:rsidRDefault="00AF713F" w:rsidP="00190E7E">
            <w:pPr>
              <w:pStyle w:val="BodyText"/>
              <w:spacing w:after="0"/>
              <w:rPr>
                <w:ins w:id="3347" w:author="arkat" w:date="2017-10-01T09:15:00Z"/>
              </w:rPr>
            </w:pPr>
          </w:p>
        </w:tc>
        <w:tc>
          <w:tcPr>
            <w:tcW w:w="1050" w:type="dxa"/>
          </w:tcPr>
          <w:p w14:paraId="0F0EF67A" w14:textId="77777777" w:rsidR="00AF713F" w:rsidRDefault="00AF713F" w:rsidP="00190E7E">
            <w:pPr>
              <w:pStyle w:val="BodyText"/>
              <w:spacing w:after="0"/>
              <w:rPr>
                <w:ins w:id="3348" w:author="arkat" w:date="2017-10-01T09:15:00Z"/>
              </w:rPr>
            </w:pPr>
          </w:p>
        </w:tc>
      </w:tr>
      <w:tr w:rsidR="00AF713F" w14:paraId="34050410" w14:textId="77777777" w:rsidTr="00190E7E">
        <w:trPr>
          <w:ins w:id="3349" w:author="arkat" w:date="2017-10-01T09:15:00Z"/>
        </w:trPr>
        <w:tc>
          <w:tcPr>
            <w:tcW w:w="1631" w:type="dxa"/>
          </w:tcPr>
          <w:p w14:paraId="79F71727" w14:textId="77777777" w:rsidR="00AF713F" w:rsidRPr="00832701" w:rsidRDefault="00AF713F" w:rsidP="00190E7E">
            <w:pPr>
              <w:pStyle w:val="BodyText"/>
              <w:spacing w:after="0"/>
              <w:rPr>
                <w:ins w:id="3350" w:author="arkat" w:date="2017-10-01T09:15:00Z"/>
                <w:lang w:val="en-US"/>
              </w:rPr>
            </w:pPr>
            <w:ins w:id="3351" w:author="arkat" w:date="2017-10-01T09:15:00Z">
              <w:r>
                <w:rPr>
                  <w:lang w:val="en-US"/>
                </w:rPr>
                <w:t>Conditional</w:t>
              </w:r>
            </w:ins>
          </w:p>
        </w:tc>
        <w:tc>
          <w:tcPr>
            <w:tcW w:w="1049" w:type="dxa"/>
          </w:tcPr>
          <w:p w14:paraId="1740359F" w14:textId="2A777C10" w:rsidR="00AF713F" w:rsidRDefault="000634A6" w:rsidP="00190E7E">
            <w:pPr>
              <w:pStyle w:val="BodyText"/>
              <w:spacing w:after="0"/>
              <w:rPr>
                <w:ins w:id="3352" w:author="arkat" w:date="2017-10-01T09:15:00Z"/>
              </w:rPr>
            </w:pPr>
            <w:ins w:id="3353" w:author="arkat" w:date="2017-10-02T11:22:00Z">
              <w:r>
                <w:rPr>
                  <w:noProof/>
                  <w:lang w:val="en-US"/>
                </w:rPr>
                <w:drawing>
                  <wp:inline distT="0" distB="0" distL="0" distR="0" wp14:anchorId="44DF4BCD" wp14:editId="34CDF3BB">
                    <wp:extent cx="360045" cy="382285"/>
                    <wp:effectExtent l="0" t="0" r="190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0376"/>
                            <a:stretch/>
                          </pic:blipFill>
                          <pic:spPr bwMode="auto">
                            <a:xfrm>
                              <a:off x="0" y="0"/>
                              <a:ext cx="361130" cy="38343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555D162" w14:textId="2EE3D98D" w:rsidR="00AF713F" w:rsidRDefault="000634A6" w:rsidP="00190E7E">
            <w:pPr>
              <w:pStyle w:val="BodyText"/>
              <w:spacing w:after="0"/>
              <w:rPr>
                <w:ins w:id="3354" w:author="arkat" w:date="2017-10-01T09:15:00Z"/>
              </w:rPr>
            </w:pPr>
            <w:ins w:id="3355" w:author="arkat" w:date="2017-10-02T11:22:00Z">
              <w:r>
                <w:rPr>
                  <w:noProof/>
                  <w:lang w:val="en-US"/>
                </w:rPr>
                <w:drawing>
                  <wp:inline distT="0" distB="0" distL="0" distR="0" wp14:anchorId="761DB17D" wp14:editId="5C0C12FD">
                    <wp:extent cx="369943" cy="3822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902" b="30275"/>
                            <a:stretch/>
                          </pic:blipFill>
                          <pic:spPr bwMode="auto">
                            <a:xfrm>
                              <a:off x="0" y="0"/>
                              <a:ext cx="372638" cy="38505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84E4E0F" w14:textId="77777777" w:rsidR="00AF713F" w:rsidRDefault="00AF713F" w:rsidP="00190E7E">
            <w:pPr>
              <w:pStyle w:val="BodyText"/>
              <w:spacing w:after="0"/>
              <w:rPr>
                <w:ins w:id="3356" w:author="arkat" w:date="2017-10-01T09:15:00Z"/>
              </w:rPr>
            </w:pPr>
          </w:p>
        </w:tc>
        <w:tc>
          <w:tcPr>
            <w:tcW w:w="1050" w:type="dxa"/>
          </w:tcPr>
          <w:p w14:paraId="0F15446F" w14:textId="77777777" w:rsidR="00AF713F" w:rsidRDefault="00AF713F" w:rsidP="00190E7E">
            <w:pPr>
              <w:pStyle w:val="BodyText"/>
              <w:spacing w:after="0"/>
              <w:rPr>
                <w:ins w:id="3357" w:author="arkat" w:date="2017-10-01T09:15:00Z"/>
              </w:rPr>
            </w:pPr>
          </w:p>
        </w:tc>
        <w:tc>
          <w:tcPr>
            <w:tcW w:w="1050" w:type="dxa"/>
          </w:tcPr>
          <w:p w14:paraId="3DEF0588" w14:textId="130E5343" w:rsidR="00AF713F" w:rsidRDefault="000634A6" w:rsidP="00190E7E">
            <w:pPr>
              <w:pStyle w:val="BodyText"/>
              <w:spacing w:after="0"/>
              <w:rPr>
                <w:ins w:id="3358" w:author="arkat" w:date="2017-10-01T09:15:00Z"/>
              </w:rPr>
            </w:pPr>
            <w:ins w:id="3359" w:author="arkat" w:date="2017-10-02T11:23:00Z">
              <w:r>
                <w:rPr>
                  <w:noProof/>
                  <w:lang w:val="en-US"/>
                </w:rPr>
                <w:drawing>
                  <wp:inline distT="0" distB="0" distL="0" distR="0" wp14:anchorId="279CF53A" wp14:editId="56416DBE">
                    <wp:extent cx="334108" cy="354746"/>
                    <wp:effectExtent l="0" t="0" r="889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376"/>
                            <a:stretch/>
                          </pic:blipFill>
                          <pic:spPr bwMode="auto">
                            <a:xfrm>
                              <a:off x="0" y="0"/>
                              <a:ext cx="335016" cy="3557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5B3F685" w14:textId="555912D7" w:rsidR="00AF713F" w:rsidRDefault="000634A6" w:rsidP="00190E7E">
            <w:pPr>
              <w:pStyle w:val="BodyText"/>
              <w:spacing w:after="0"/>
              <w:rPr>
                <w:ins w:id="3360" w:author="arkat" w:date="2017-10-01T09:15:00Z"/>
              </w:rPr>
            </w:pPr>
            <w:ins w:id="3361" w:author="arkat" w:date="2017-10-02T11:23:00Z">
              <w:r>
                <w:rPr>
                  <w:noProof/>
                  <w:lang w:val="en-US"/>
                </w:rPr>
                <w:drawing>
                  <wp:inline distT="0" distB="0" distL="0" distR="0" wp14:anchorId="5534ABFA" wp14:editId="271BF934">
                    <wp:extent cx="333716" cy="354330"/>
                    <wp:effectExtent l="0" t="0" r="952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0376"/>
                            <a:stretch/>
                          </pic:blipFill>
                          <pic:spPr bwMode="auto">
                            <a:xfrm>
                              <a:off x="0" y="0"/>
                              <a:ext cx="334965" cy="3556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3A8B7F76" w14:textId="77777777" w:rsidTr="00190E7E">
        <w:trPr>
          <w:ins w:id="3362" w:author="arkat" w:date="2017-10-01T09:15:00Z"/>
        </w:trPr>
        <w:tc>
          <w:tcPr>
            <w:tcW w:w="1631" w:type="dxa"/>
          </w:tcPr>
          <w:p w14:paraId="3F79B90C" w14:textId="77777777" w:rsidR="00AF713F" w:rsidRPr="00832701" w:rsidRDefault="00AF713F" w:rsidP="00190E7E">
            <w:pPr>
              <w:pStyle w:val="BodyText"/>
              <w:spacing w:after="0"/>
              <w:rPr>
                <w:ins w:id="3363" w:author="arkat" w:date="2017-10-01T09:15:00Z"/>
                <w:lang w:val="en-US"/>
              </w:rPr>
            </w:pPr>
            <w:ins w:id="3364" w:author="arkat" w:date="2017-10-01T09:15:00Z">
              <w:r>
                <w:rPr>
                  <w:lang w:val="en-US"/>
                </w:rPr>
                <w:t>Link</w:t>
              </w:r>
            </w:ins>
          </w:p>
        </w:tc>
        <w:tc>
          <w:tcPr>
            <w:tcW w:w="1049" w:type="dxa"/>
          </w:tcPr>
          <w:p w14:paraId="3BBCD607" w14:textId="77777777" w:rsidR="00AF713F" w:rsidRDefault="00AF713F" w:rsidP="00190E7E">
            <w:pPr>
              <w:pStyle w:val="BodyText"/>
              <w:spacing w:after="0"/>
              <w:rPr>
                <w:ins w:id="3365" w:author="arkat" w:date="2017-10-01T09:15:00Z"/>
              </w:rPr>
            </w:pPr>
          </w:p>
        </w:tc>
        <w:tc>
          <w:tcPr>
            <w:tcW w:w="1049" w:type="dxa"/>
          </w:tcPr>
          <w:p w14:paraId="566BAE1F" w14:textId="1D5385BA" w:rsidR="00AF713F" w:rsidRDefault="000634A6" w:rsidP="00190E7E">
            <w:pPr>
              <w:pStyle w:val="BodyText"/>
              <w:spacing w:after="0"/>
              <w:rPr>
                <w:ins w:id="3366" w:author="arkat" w:date="2017-10-01T09:15:00Z"/>
              </w:rPr>
            </w:pPr>
            <w:ins w:id="3367" w:author="arkat" w:date="2017-10-02T11:25:00Z">
              <w:r>
                <w:rPr>
                  <w:noProof/>
                  <w:lang w:val="en-US"/>
                </w:rPr>
                <w:drawing>
                  <wp:inline distT="0" distB="0" distL="0" distR="0" wp14:anchorId="283DE2F7" wp14:editId="731A5AFB">
                    <wp:extent cx="336581" cy="325316"/>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838" b="34822"/>
                            <a:stretch/>
                          </pic:blipFill>
                          <pic:spPr bwMode="auto">
                            <a:xfrm>
                              <a:off x="0" y="0"/>
                              <a:ext cx="339513" cy="3281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7C03C475" w14:textId="53F971DA" w:rsidR="00AF713F" w:rsidRDefault="000634A6" w:rsidP="00190E7E">
            <w:pPr>
              <w:pStyle w:val="BodyText"/>
              <w:spacing w:after="0"/>
              <w:rPr>
                <w:ins w:id="3368" w:author="arkat" w:date="2017-10-01T09:15:00Z"/>
              </w:rPr>
            </w:pPr>
            <w:ins w:id="3369" w:author="arkat" w:date="2017-10-02T11:24:00Z">
              <w:r>
                <w:rPr>
                  <w:noProof/>
                  <w:lang w:val="en-US"/>
                </w:rPr>
                <w:drawing>
                  <wp:inline distT="0" distB="0" distL="0" distR="0" wp14:anchorId="239197BB" wp14:editId="6AA94070">
                    <wp:extent cx="380365" cy="377825"/>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4864"/>
                            <a:stretch/>
                          </pic:blipFill>
                          <pic:spPr bwMode="auto">
                            <a:xfrm>
                              <a:off x="0" y="0"/>
                              <a:ext cx="383999" cy="38143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3794BD9B" w14:textId="4532EF2E" w:rsidR="00AF713F" w:rsidRDefault="00AF713F" w:rsidP="00190E7E">
            <w:pPr>
              <w:pStyle w:val="BodyText"/>
              <w:spacing w:after="0"/>
              <w:rPr>
                <w:ins w:id="3370" w:author="arkat" w:date="2017-10-01T09:15:00Z"/>
              </w:rPr>
            </w:pPr>
          </w:p>
        </w:tc>
        <w:tc>
          <w:tcPr>
            <w:tcW w:w="1050" w:type="dxa"/>
          </w:tcPr>
          <w:p w14:paraId="603ABBF2" w14:textId="77777777" w:rsidR="00AF713F" w:rsidRDefault="00AF713F" w:rsidP="00190E7E">
            <w:pPr>
              <w:pStyle w:val="BodyText"/>
              <w:spacing w:after="0"/>
              <w:rPr>
                <w:ins w:id="3371" w:author="arkat" w:date="2017-10-01T09:15:00Z"/>
              </w:rPr>
            </w:pPr>
          </w:p>
        </w:tc>
        <w:tc>
          <w:tcPr>
            <w:tcW w:w="1050" w:type="dxa"/>
          </w:tcPr>
          <w:p w14:paraId="48492E8C" w14:textId="77777777" w:rsidR="00AF713F" w:rsidRDefault="00AF713F" w:rsidP="00190E7E">
            <w:pPr>
              <w:pStyle w:val="BodyText"/>
              <w:spacing w:after="0"/>
              <w:rPr>
                <w:ins w:id="3372" w:author="arkat" w:date="2017-10-01T09:15:00Z"/>
              </w:rPr>
            </w:pPr>
          </w:p>
        </w:tc>
      </w:tr>
      <w:tr w:rsidR="00AF713F" w14:paraId="1BA06154" w14:textId="77777777" w:rsidTr="00190E7E">
        <w:trPr>
          <w:ins w:id="3373" w:author="arkat" w:date="2017-10-01T09:15:00Z"/>
        </w:trPr>
        <w:tc>
          <w:tcPr>
            <w:tcW w:w="1631" w:type="dxa"/>
          </w:tcPr>
          <w:p w14:paraId="14A59A1A" w14:textId="77777777" w:rsidR="00AF713F" w:rsidRPr="00832701" w:rsidRDefault="00AF713F" w:rsidP="00190E7E">
            <w:pPr>
              <w:pStyle w:val="BodyText"/>
              <w:spacing w:after="0"/>
              <w:rPr>
                <w:ins w:id="3374" w:author="arkat" w:date="2017-10-01T09:15:00Z"/>
                <w:lang w:val="en-US"/>
              </w:rPr>
            </w:pPr>
            <w:ins w:id="3375" w:author="arkat" w:date="2017-10-01T09:15:00Z">
              <w:r>
                <w:rPr>
                  <w:lang w:val="en-US"/>
                </w:rPr>
                <w:t>Signal</w:t>
              </w:r>
            </w:ins>
          </w:p>
        </w:tc>
        <w:tc>
          <w:tcPr>
            <w:tcW w:w="1049" w:type="dxa"/>
          </w:tcPr>
          <w:p w14:paraId="30158ED2" w14:textId="418D7DDA" w:rsidR="00AF713F" w:rsidRPr="000634A6" w:rsidRDefault="000634A6" w:rsidP="00190E7E">
            <w:pPr>
              <w:pStyle w:val="BodyText"/>
              <w:spacing w:after="0"/>
              <w:rPr>
                <w:ins w:id="3376" w:author="arkat" w:date="2017-10-01T09:15:00Z"/>
                <w:lang w:val="en-US"/>
                <w:rPrChange w:id="3377" w:author="arkat" w:date="2017-10-02T11:26:00Z">
                  <w:rPr>
                    <w:ins w:id="3378" w:author="arkat" w:date="2017-10-01T09:15:00Z"/>
                  </w:rPr>
                </w:rPrChange>
              </w:rPr>
            </w:pPr>
            <w:ins w:id="3379" w:author="arkat" w:date="2017-10-02T11:26:00Z">
              <w:r>
                <w:rPr>
                  <w:noProof/>
                  <w:lang w:val="en-US"/>
                </w:rPr>
                <w:drawing>
                  <wp:inline distT="0" distB="0" distL="0" distR="0" wp14:anchorId="7A1129A9" wp14:editId="78344315">
                    <wp:extent cx="380365" cy="386862"/>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3306"/>
                            <a:stretch/>
                          </pic:blipFill>
                          <pic:spPr bwMode="auto">
                            <a:xfrm>
                              <a:off x="0" y="0"/>
                              <a:ext cx="380952" cy="387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ins>
          </w:p>
        </w:tc>
        <w:tc>
          <w:tcPr>
            <w:tcW w:w="1049" w:type="dxa"/>
          </w:tcPr>
          <w:p w14:paraId="4614CAAE" w14:textId="09F5F2F8" w:rsidR="00AF713F" w:rsidRDefault="000634A6" w:rsidP="00190E7E">
            <w:pPr>
              <w:pStyle w:val="BodyText"/>
              <w:spacing w:after="0"/>
              <w:rPr>
                <w:ins w:id="3380" w:author="arkat" w:date="2017-10-01T09:15:00Z"/>
              </w:rPr>
            </w:pPr>
            <w:ins w:id="3381" w:author="arkat" w:date="2017-10-02T11:27:00Z">
              <w:r>
                <w:rPr>
                  <w:noProof/>
                  <w:lang w:val="en-US"/>
                </w:rPr>
                <w:drawing>
                  <wp:inline distT="0" distB="0" distL="0" distR="0" wp14:anchorId="3B76BA15" wp14:editId="07FE68AE">
                    <wp:extent cx="380365" cy="386715"/>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26B05E7D" w14:textId="7B04E6A7" w:rsidR="00AF713F" w:rsidRDefault="000634A6" w:rsidP="00190E7E">
            <w:pPr>
              <w:pStyle w:val="BodyText"/>
              <w:spacing w:after="0"/>
              <w:rPr>
                <w:ins w:id="3382" w:author="arkat" w:date="2017-10-01T09:15:00Z"/>
              </w:rPr>
            </w:pPr>
            <w:ins w:id="3383" w:author="arkat" w:date="2017-10-02T11:27:00Z">
              <w:r>
                <w:rPr>
                  <w:noProof/>
                  <w:lang w:val="en-US"/>
                </w:rPr>
                <w:drawing>
                  <wp:inline distT="0" distB="0" distL="0" distR="0" wp14:anchorId="06117D7F" wp14:editId="46028BFD">
                    <wp:extent cx="380365" cy="38671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7259CC1" w14:textId="0C357FD4" w:rsidR="00AF713F" w:rsidRDefault="000634A6" w:rsidP="00190E7E">
            <w:pPr>
              <w:pStyle w:val="BodyText"/>
              <w:spacing w:after="0"/>
              <w:rPr>
                <w:ins w:id="3384" w:author="arkat" w:date="2017-10-01T09:15:00Z"/>
              </w:rPr>
            </w:pPr>
            <w:ins w:id="3385" w:author="arkat" w:date="2017-10-02T11:27:00Z">
              <w:r>
                <w:rPr>
                  <w:noProof/>
                  <w:lang w:val="en-US"/>
                </w:rPr>
                <w:drawing>
                  <wp:inline distT="0" distB="0" distL="0" distR="0" wp14:anchorId="7B758E00" wp14:editId="6AC14C43">
                    <wp:extent cx="380365" cy="386715"/>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8FB6C8E" w14:textId="3DF2E0B5" w:rsidR="00AF713F" w:rsidRDefault="000634A6" w:rsidP="00190E7E">
            <w:pPr>
              <w:pStyle w:val="BodyText"/>
              <w:spacing w:after="0"/>
              <w:rPr>
                <w:ins w:id="3386" w:author="arkat" w:date="2017-10-01T09:15:00Z"/>
              </w:rPr>
            </w:pPr>
            <w:ins w:id="3387" w:author="arkat" w:date="2017-10-02T11:27:00Z">
              <w:r>
                <w:rPr>
                  <w:noProof/>
                  <w:lang w:val="en-US"/>
                </w:rPr>
                <w:drawing>
                  <wp:inline distT="0" distB="0" distL="0" distR="0" wp14:anchorId="29A35BEB" wp14:editId="1497A100">
                    <wp:extent cx="380365" cy="38671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08078A0" w14:textId="3B3916A2" w:rsidR="00AF713F" w:rsidRDefault="000634A6" w:rsidP="00190E7E">
            <w:pPr>
              <w:pStyle w:val="BodyText"/>
              <w:spacing w:after="0"/>
              <w:rPr>
                <w:ins w:id="3388" w:author="arkat" w:date="2017-10-01T09:15:00Z"/>
              </w:rPr>
            </w:pPr>
            <w:ins w:id="3389" w:author="arkat" w:date="2017-10-02T11:27:00Z">
              <w:r>
                <w:rPr>
                  <w:noProof/>
                  <w:lang w:val="en-US"/>
                </w:rPr>
                <w:drawing>
                  <wp:inline distT="0" distB="0" distL="0" distR="0" wp14:anchorId="18261973" wp14:editId="18083DBE">
                    <wp:extent cx="380365" cy="386715"/>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3332"/>
                            <a:stretch/>
                          </pic:blipFill>
                          <pic:spPr bwMode="auto">
                            <a:xfrm>
                              <a:off x="0" y="0"/>
                              <a:ext cx="380952" cy="3873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665D7EC8" w14:textId="77777777" w:rsidTr="00190E7E">
        <w:trPr>
          <w:ins w:id="3390" w:author="arkat" w:date="2017-10-01T09:15:00Z"/>
        </w:trPr>
        <w:tc>
          <w:tcPr>
            <w:tcW w:w="1631" w:type="dxa"/>
          </w:tcPr>
          <w:p w14:paraId="72C286C4" w14:textId="77777777" w:rsidR="00AF713F" w:rsidRPr="00832701" w:rsidRDefault="00AF713F" w:rsidP="00190E7E">
            <w:pPr>
              <w:pStyle w:val="BodyText"/>
              <w:spacing w:after="0"/>
              <w:rPr>
                <w:ins w:id="3391" w:author="arkat" w:date="2017-10-01T09:15:00Z"/>
                <w:lang w:val="en-US"/>
              </w:rPr>
            </w:pPr>
            <w:ins w:id="3392" w:author="arkat" w:date="2017-10-01T09:15:00Z">
              <w:r>
                <w:rPr>
                  <w:lang w:val="en-US"/>
                </w:rPr>
                <w:lastRenderedPageBreak/>
                <w:t>Terminate</w:t>
              </w:r>
            </w:ins>
          </w:p>
        </w:tc>
        <w:tc>
          <w:tcPr>
            <w:tcW w:w="1049" w:type="dxa"/>
          </w:tcPr>
          <w:p w14:paraId="2BB8F056" w14:textId="72827314" w:rsidR="00AF713F" w:rsidRDefault="00AF713F" w:rsidP="00190E7E">
            <w:pPr>
              <w:pStyle w:val="BodyText"/>
              <w:spacing w:after="0"/>
              <w:rPr>
                <w:ins w:id="3393" w:author="arkat" w:date="2017-10-01T09:15:00Z"/>
              </w:rPr>
            </w:pPr>
          </w:p>
        </w:tc>
        <w:tc>
          <w:tcPr>
            <w:tcW w:w="1049" w:type="dxa"/>
          </w:tcPr>
          <w:p w14:paraId="70E8D2B4" w14:textId="11B7870D" w:rsidR="00AF713F" w:rsidRDefault="00AF713F" w:rsidP="00190E7E">
            <w:pPr>
              <w:pStyle w:val="BodyText"/>
              <w:spacing w:after="0"/>
              <w:rPr>
                <w:ins w:id="3394" w:author="arkat" w:date="2017-10-01T09:15:00Z"/>
              </w:rPr>
            </w:pPr>
          </w:p>
        </w:tc>
        <w:tc>
          <w:tcPr>
            <w:tcW w:w="1050" w:type="dxa"/>
          </w:tcPr>
          <w:p w14:paraId="2EE83DD3" w14:textId="77777777" w:rsidR="00AF713F" w:rsidRDefault="00AF713F" w:rsidP="00190E7E">
            <w:pPr>
              <w:pStyle w:val="BodyText"/>
              <w:spacing w:after="0"/>
              <w:rPr>
                <w:ins w:id="3395" w:author="arkat" w:date="2017-10-01T09:15:00Z"/>
              </w:rPr>
            </w:pPr>
          </w:p>
        </w:tc>
        <w:tc>
          <w:tcPr>
            <w:tcW w:w="1050" w:type="dxa"/>
          </w:tcPr>
          <w:p w14:paraId="1E989A00" w14:textId="77777777" w:rsidR="00AF713F" w:rsidRDefault="00AF713F" w:rsidP="00190E7E">
            <w:pPr>
              <w:pStyle w:val="BodyText"/>
              <w:spacing w:after="0"/>
              <w:rPr>
                <w:ins w:id="3396" w:author="arkat" w:date="2017-10-01T09:15:00Z"/>
              </w:rPr>
            </w:pPr>
            <w:ins w:id="3397" w:author="arkat" w:date="2017-10-01T09:15:00Z">
              <w:r w:rsidRPr="00161C34">
                <w:rPr>
                  <w:noProof/>
                  <w:szCs w:val="24"/>
                  <w:lang w:val="en-US"/>
                </w:rPr>
                <w:drawing>
                  <wp:inline distT="0" distB="0" distL="0" distR="0" wp14:anchorId="179370DF" wp14:editId="0F35531B">
                    <wp:extent cx="439615" cy="439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3623" cy="443623"/>
                            </a:xfrm>
                            <a:prstGeom prst="rect">
                              <a:avLst/>
                            </a:prstGeom>
                            <a:noFill/>
                            <a:ln>
                              <a:noFill/>
                            </a:ln>
                          </pic:spPr>
                        </pic:pic>
                      </a:graphicData>
                    </a:graphic>
                  </wp:inline>
                </w:drawing>
              </w:r>
            </w:ins>
          </w:p>
        </w:tc>
        <w:tc>
          <w:tcPr>
            <w:tcW w:w="1050" w:type="dxa"/>
          </w:tcPr>
          <w:p w14:paraId="5F58BD60" w14:textId="77777777" w:rsidR="00AF713F" w:rsidRDefault="00AF713F" w:rsidP="00190E7E">
            <w:pPr>
              <w:pStyle w:val="BodyText"/>
              <w:spacing w:after="0"/>
              <w:rPr>
                <w:ins w:id="3398" w:author="arkat" w:date="2017-10-01T09:15:00Z"/>
              </w:rPr>
            </w:pPr>
          </w:p>
        </w:tc>
        <w:tc>
          <w:tcPr>
            <w:tcW w:w="1050" w:type="dxa"/>
          </w:tcPr>
          <w:p w14:paraId="6A6601BC" w14:textId="77777777" w:rsidR="00AF713F" w:rsidRDefault="00AF713F" w:rsidP="00190E7E">
            <w:pPr>
              <w:pStyle w:val="BodyText"/>
              <w:spacing w:after="0"/>
              <w:rPr>
                <w:ins w:id="3399" w:author="arkat" w:date="2017-10-01T09:15:00Z"/>
              </w:rPr>
            </w:pPr>
          </w:p>
        </w:tc>
      </w:tr>
      <w:tr w:rsidR="00AF713F" w14:paraId="6C7DE0D5" w14:textId="77777777" w:rsidTr="00190E7E">
        <w:trPr>
          <w:ins w:id="3400" w:author="arkat" w:date="2017-10-01T09:15:00Z"/>
        </w:trPr>
        <w:tc>
          <w:tcPr>
            <w:tcW w:w="1631" w:type="dxa"/>
          </w:tcPr>
          <w:p w14:paraId="2BD5B7AB" w14:textId="77777777" w:rsidR="00AF713F" w:rsidRDefault="00AF713F" w:rsidP="00190E7E">
            <w:pPr>
              <w:pStyle w:val="BodyText"/>
              <w:spacing w:after="0"/>
              <w:rPr>
                <w:ins w:id="3401" w:author="arkat" w:date="2017-10-01T09:15:00Z"/>
                <w:lang w:val="en-US"/>
              </w:rPr>
            </w:pPr>
            <w:ins w:id="3402" w:author="arkat" w:date="2017-10-01T09:15:00Z">
              <w:r>
                <w:rPr>
                  <w:lang w:val="en-US"/>
                </w:rPr>
                <w:t>Multiple</w:t>
              </w:r>
            </w:ins>
          </w:p>
        </w:tc>
        <w:tc>
          <w:tcPr>
            <w:tcW w:w="1049" w:type="dxa"/>
          </w:tcPr>
          <w:p w14:paraId="40F3DC02" w14:textId="54FBF141" w:rsidR="00AF713F" w:rsidRDefault="000634A6" w:rsidP="00190E7E">
            <w:pPr>
              <w:pStyle w:val="BodyText"/>
              <w:spacing w:after="0"/>
              <w:rPr>
                <w:ins w:id="3403" w:author="arkat" w:date="2017-10-01T09:15:00Z"/>
              </w:rPr>
            </w:pPr>
            <w:ins w:id="3404" w:author="arkat" w:date="2017-10-02T11:29:00Z">
              <w:r>
                <w:rPr>
                  <w:noProof/>
                  <w:lang w:val="en-US"/>
                </w:rPr>
                <w:drawing>
                  <wp:inline distT="0" distB="0" distL="0" distR="0" wp14:anchorId="60631C6F" wp14:editId="0BC1E550">
                    <wp:extent cx="380365" cy="395654"/>
                    <wp:effectExtent l="0" t="0" r="63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90"/>
                            <a:stretch/>
                          </pic:blipFill>
                          <pic:spPr bwMode="auto">
                            <a:xfrm>
                              <a:off x="0" y="0"/>
                              <a:ext cx="380952" cy="39626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664C1E1A" w14:textId="3CA68503" w:rsidR="00AF713F" w:rsidRDefault="000634A6" w:rsidP="00190E7E">
            <w:pPr>
              <w:pStyle w:val="BodyText"/>
              <w:spacing w:after="0"/>
              <w:rPr>
                <w:ins w:id="3405" w:author="arkat" w:date="2017-10-01T09:15:00Z"/>
              </w:rPr>
            </w:pPr>
            <w:ins w:id="3406" w:author="arkat" w:date="2017-10-02T11:29:00Z">
              <w:r>
                <w:rPr>
                  <w:noProof/>
                  <w:lang w:val="en-US"/>
                </w:rPr>
                <w:drawing>
                  <wp:inline distT="0" distB="0" distL="0" distR="0" wp14:anchorId="5B498A72" wp14:editId="2886F1E0">
                    <wp:extent cx="380365" cy="395605"/>
                    <wp:effectExtent l="0" t="0" r="635"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112BC26F" w14:textId="45541648" w:rsidR="00AF713F" w:rsidRDefault="000634A6" w:rsidP="00190E7E">
            <w:pPr>
              <w:pStyle w:val="BodyText"/>
              <w:spacing w:after="0"/>
              <w:rPr>
                <w:ins w:id="3407" w:author="arkat" w:date="2017-10-01T09:15:00Z"/>
              </w:rPr>
            </w:pPr>
            <w:ins w:id="3408" w:author="arkat" w:date="2017-10-02T11:29:00Z">
              <w:r>
                <w:rPr>
                  <w:noProof/>
                  <w:lang w:val="en-US"/>
                </w:rPr>
                <w:drawing>
                  <wp:inline distT="0" distB="0" distL="0" distR="0" wp14:anchorId="45E79602" wp14:editId="5BF9E09C">
                    <wp:extent cx="380365" cy="395605"/>
                    <wp:effectExtent l="0" t="0" r="63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6CEE0E2" w14:textId="5FBD0850" w:rsidR="00AF713F" w:rsidRDefault="000634A6" w:rsidP="00190E7E">
            <w:pPr>
              <w:pStyle w:val="BodyText"/>
              <w:spacing w:after="0"/>
              <w:rPr>
                <w:ins w:id="3409" w:author="arkat" w:date="2017-10-01T09:15:00Z"/>
              </w:rPr>
            </w:pPr>
            <w:ins w:id="3410" w:author="arkat" w:date="2017-10-02T11:29:00Z">
              <w:r>
                <w:rPr>
                  <w:noProof/>
                  <w:lang w:val="en-US"/>
                </w:rPr>
                <w:drawing>
                  <wp:inline distT="0" distB="0" distL="0" distR="0" wp14:anchorId="71F4D155" wp14:editId="1C2AB064">
                    <wp:extent cx="380365" cy="395605"/>
                    <wp:effectExtent l="0" t="0" r="63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59961FA8" w14:textId="695C306B" w:rsidR="00AF713F" w:rsidRDefault="000634A6" w:rsidP="00190E7E">
            <w:pPr>
              <w:pStyle w:val="BodyText"/>
              <w:spacing w:after="0"/>
              <w:rPr>
                <w:ins w:id="3411" w:author="arkat" w:date="2017-10-01T09:15:00Z"/>
              </w:rPr>
            </w:pPr>
            <w:ins w:id="3412" w:author="arkat" w:date="2017-10-02T11:29:00Z">
              <w:r>
                <w:rPr>
                  <w:noProof/>
                  <w:lang w:val="en-US"/>
                </w:rPr>
                <w:drawing>
                  <wp:inline distT="0" distB="0" distL="0" distR="0" wp14:anchorId="10BA6419" wp14:editId="2CBDBF80">
                    <wp:extent cx="380365" cy="395605"/>
                    <wp:effectExtent l="0" t="0" r="63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F495CE6" w14:textId="5AC9E9A4" w:rsidR="00AF713F" w:rsidRDefault="000634A6" w:rsidP="00190E7E">
            <w:pPr>
              <w:pStyle w:val="BodyText"/>
              <w:spacing w:after="0"/>
              <w:rPr>
                <w:ins w:id="3413" w:author="arkat" w:date="2017-10-01T09:15:00Z"/>
              </w:rPr>
            </w:pPr>
            <w:ins w:id="3414" w:author="arkat" w:date="2017-10-02T11:29:00Z">
              <w:r>
                <w:rPr>
                  <w:noProof/>
                  <w:lang w:val="en-US"/>
                </w:rPr>
                <w:drawing>
                  <wp:inline distT="0" distB="0" distL="0" distR="0" wp14:anchorId="0F151412" wp14:editId="06685CCF">
                    <wp:extent cx="380365" cy="395605"/>
                    <wp:effectExtent l="0" t="0" r="63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713F" w14:paraId="52C26F78" w14:textId="77777777" w:rsidTr="00190E7E">
        <w:trPr>
          <w:ins w:id="3415" w:author="arkat" w:date="2017-10-01T09:15:00Z"/>
        </w:trPr>
        <w:tc>
          <w:tcPr>
            <w:tcW w:w="1631" w:type="dxa"/>
          </w:tcPr>
          <w:p w14:paraId="34274031" w14:textId="77777777" w:rsidR="00AF713F" w:rsidRDefault="00AF713F" w:rsidP="00190E7E">
            <w:pPr>
              <w:pStyle w:val="BodyText"/>
              <w:spacing w:after="0"/>
              <w:rPr>
                <w:ins w:id="3416" w:author="arkat" w:date="2017-10-01T09:15:00Z"/>
                <w:lang w:val="en-US"/>
              </w:rPr>
            </w:pPr>
            <w:ins w:id="3417" w:author="arkat" w:date="2017-10-01T09:15:00Z">
              <w:r>
                <w:rPr>
                  <w:lang w:val="en-US"/>
                </w:rPr>
                <w:t>Paralel Multiple</w:t>
              </w:r>
            </w:ins>
          </w:p>
        </w:tc>
        <w:tc>
          <w:tcPr>
            <w:tcW w:w="1049" w:type="dxa"/>
          </w:tcPr>
          <w:p w14:paraId="60D67888" w14:textId="322CB541" w:rsidR="00AF713F" w:rsidRDefault="005E1830" w:rsidP="00190E7E">
            <w:pPr>
              <w:pStyle w:val="BodyText"/>
              <w:spacing w:after="0"/>
              <w:rPr>
                <w:ins w:id="3418" w:author="arkat" w:date="2017-10-01T09:15:00Z"/>
              </w:rPr>
            </w:pPr>
            <w:ins w:id="3419" w:author="arkat" w:date="2017-10-02T11:30:00Z">
              <w:r>
                <w:rPr>
                  <w:noProof/>
                  <w:lang w:val="en-US"/>
                </w:rPr>
                <w:drawing>
                  <wp:inline distT="0" distB="0" distL="0" distR="0" wp14:anchorId="7832517B" wp14:editId="6CBD135D">
                    <wp:extent cx="380365" cy="395653"/>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791"/>
                            <a:stretch/>
                          </pic:blipFill>
                          <pic:spPr bwMode="auto">
                            <a:xfrm>
                              <a:off x="0" y="0"/>
                              <a:ext cx="380952" cy="3962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49" w:type="dxa"/>
          </w:tcPr>
          <w:p w14:paraId="1EDAE65B" w14:textId="3ED53ECB" w:rsidR="00AF713F" w:rsidRDefault="005E1830" w:rsidP="00190E7E">
            <w:pPr>
              <w:pStyle w:val="BodyText"/>
              <w:spacing w:after="0"/>
              <w:rPr>
                <w:ins w:id="3420" w:author="arkat" w:date="2017-10-01T09:15:00Z"/>
              </w:rPr>
            </w:pPr>
            <w:ins w:id="3421" w:author="arkat" w:date="2017-10-02T11:30:00Z">
              <w:r>
                <w:rPr>
                  <w:noProof/>
                  <w:lang w:val="en-US"/>
                </w:rPr>
                <w:drawing>
                  <wp:inline distT="0" distB="0" distL="0" distR="0" wp14:anchorId="15D6B9E8" wp14:editId="2C9CD065">
                    <wp:extent cx="391404" cy="395605"/>
                    <wp:effectExtent l="0" t="0" r="889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2902" b="31798"/>
                            <a:stretch/>
                          </pic:blipFill>
                          <pic:spPr bwMode="auto">
                            <a:xfrm>
                              <a:off x="0" y="0"/>
                              <a:ext cx="392008"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4EC3E894" w14:textId="77777777" w:rsidR="00AF713F" w:rsidRDefault="00AF713F" w:rsidP="00190E7E">
            <w:pPr>
              <w:pStyle w:val="BodyText"/>
              <w:spacing w:after="0"/>
              <w:rPr>
                <w:ins w:id="3422" w:author="arkat" w:date="2017-10-01T09:15:00Z"/>
              </w:rPr>
            </w:pPr>
          </w:p>
        </w:tc>
        <w:tc>
          <w:tcPr>
            <w:tcW w:w="1050" w:type="dxa"/>
          </w:tcPr>
          <w:p w14:paraId="4CBE6675" w14:textId="77777777" w:rsidR="00AF713F" w:rsidRDefault="00AF713F" w:rsidP="00190E7E">
            <w:pPr>
              <w:pStyle w:val="BodyText"/>
              <w:spacing w:after="0"/>
              <w:rPr>
                <w:ins w:id="3423" w:author="arkat" w:date="2017-10-01T09:15:00Z"/>
              </w:rPr>
            </w:pPr>
          </w:p>
        </w:tc>
        <w:tc>
          <w:tcPr>
            <w:tcW w:w="1050" w:type="dxa"/>
          </w:tcPr>
          <w:p w14:paraId="3F6D7789" w14:textId="11146D62" w:rsidR="00AF713F" w:rsidRDefault="000634A6" w:rsidP="00190E7E">
            <w:pPr>
              <w:pStyle w:val="BodyText"/>
              <w:spacing w:after="0"/>
              <w:rPr>
                <w:ins w:id="3424" w:author="arkat" w:date="2017-10-01T09:15:00Z"/>
              </w:rPr>
            </w:pPr>
            <w:ins w:id="3425" w:author="arkat" w:date="2017-10-02T11:29:00Z">
              <w:r>
                <w:rPr>
                  <w:noProof/>
                  <w:lang w:val="en-US"/>
                </w:rPr>
                <w:drawing>
                  <wp:inline distT="0" distB="0" distL="0" distR="0" wp14:anchorId="57B50FDB" wp14:editId="16F3850A">
                    <wp:extent cx="380365" cy="395605"/>
                    <wp:effectExtent l="0" t="0" r="63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050" w:type="dxa"/>
          </w:tcPr>
          <w:p w14:paraId="658FA539" w14:textId="017B22FE" w:rsidR="00AF713F" w:rsidRDefault="000634A6" w:rsidP="00190E7E">
            <w:pPr>
              <w:pStyle w:val="BodyText"/>
              <w:spacing w:after="0"/>
              <w:rPr>
                <w:ins w:id="3426" w:author="arkat" w:date="2017-10-01T09:15:00Z"/>
              </w:rPr>
            </w:pPr>
            <w:ins w:id="3427" w:author="arkat" w:date="2017-10-02T11:30:00Z">
              <w:r>
                <w:rPr>
                  <w:noProof/>
                  <w:lang w:val="en-US"/>
                </w:rPr>
                <w:drawing>
                  <wp:inline distT="0" distB="0" distL="0" distR="0" wp14:anchorId="6BFA2730" wp14:editId="17439C03">
                    <wp:extent cx="380365" cy="395605"/>
                    <wp:effectExtent l="0" t="0" r="63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1798"/>
                            <a:stretch/>
                          </pic:blipFill>
                          <pic:spPr bwMode="auto">
                            <a:xfrm>
                              <a:off x="0" y="0"/>
                              <a:ext cx="380952" cy="396216"/>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4993DA0" w14:textId="04AE967A" w:rsidR="00AF713F" w:rsidRPr="00AF713F" w:rsidRDefault="006B14FD" w:rsidP="006B14FD">
      <w:pPr>
        <w:pStyle w:val="GambarBAB2"/>
        <w:numPr>
          <w:ilvl w:val="0"/>
          <w:numId w:val="0"/>
        </w:numPr>
        <w:rPr>
          <w:ins w:id="3428" w:author="arkat" w:date="2017-10-01T08:59:00Z"/>
          <w:rPrChange w:id="3429" w:author="arkat" w:date="2017-10-01T09:15:00Z">
            <w:rPr>
              <w:ins w:id="3430" w:author="arkat" w:date="2017-10-01T08:59:00Z"/>
              <w:i/>
              <w:lang w:val="en-US"/>
            </w:rPr>
          </w:rPrChange>
        </w:rPr>
        <w:pPrChange w:id="3431" w:author="arkat" w:date="2017-10-02T21:37:00Z">
          <w:pPr>
            <w:pStyle w:val="BodyText"/>
            <w:spacing w:after="0"/>
            <w:ind w:firstLine="284"/>
          </w:pPr>
        </w:pPrChange>
      </w:pPr>
      <w:bookmarkStart w:id="3432" w:name="_Toc494749991"/>
      <w:ins w:id="3433" w:author="arkat" w:date="2017-10-02T21:36:00Z">
        <w:r>
          <w:t xml:space="preserve">Diadopsi dari: </w:t>
        </w:r>
        <w:r>
          <w:fldChar w:fldCharType="begin" w:fldLock="1"/>
        </w:r>
      </w:ins>
      <w:ins w:id="3434" w:author="arkat" w:date="2017-10-02T21:37:00Z">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ins>
      <w:del w:id="3435" w:author="arkat" w:date="2017-10-02T21:37:00Z">
        <w:r w:rsidDel="006B14FD">
          <w:del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delInstrText>
        </w:r>
      </w:del>
      <w:r>
        <w:fldChar w:fldCharType="separate"/>
      </w:r>
      <w:del w:id="3436" w:author="arkat" w:date="2017-10-02T21:37:00Z">
        <w:r w:rsidRPr="006B14FD" w:rsidDel="006B14FD">
          <w:rPr>
            <w:noProof/>
          </w:rPr>
          <w:delText>(</w:delText>
        </w:r>
      </w:del>
      <w:r w:rsidRPr="006B14FD">
        <w:rPr>
          <w:noProof/>
        </w:rPr>
        <w:t>OMG</w:t>
      </w:r>
      <w:ins w:id="3437" w:author="arkat" w:date="2017-10-02T21:37:00Z">
        <w:r>
          <w:rPr>
            <w:noProof/>
          </w:rPr>
          <w:t xml:space="preserve"> (</w:t>
        </w:r>
      </w:ins>
      <w:del w:id="3438" w:author="arkat" w:date="2017-10-02T21:37:00Z">
        <w:r w:rsidRPr="006B14FD" w:rsidDel="006B14FD">
          <w:rPr>
            <w:noProof/>
          </w:rPr>
          <w:delText xml:space="preserve">, </w:delText>
        </w:r>
      </w:del>
      <w:r w:rsidRPr="006B14FD">
        <w:rPr>
          <w:noProof/>
        </w:rPr>
        <w:t>2011)</w:t>
      </w:r>
      <w:bookmarkEnd w:id="3432"/>
      <w:ins w:id="3439" w:author="arkat" w:date="2017-10-02T21:36:00Z">
        <w:r>
          <w:fldChar w:fldCharType="end"/>
        </w:r>
      </w:ins>
    </w:p>
    <w:p w14:paraId="523B9BCC" w14:textId="298F97A8" w:rsidR="005B2456" w:rsidRPr="005B2456" w:rsidRDefault="009E4B01" w:rsidP="005B2456">
      <w:pPr>
        <w:pStyle w:val="BodyText"/>
        <w:numPr>
          <w:ilvl w:val="6"/>
          <w:numId w:val="127"/>
        </w:numPr>
        <w:spacing w:after="0"/>
        <w:ind w:left="270" w:hanging="270"/>
        <w:rPr>
          <w:ins w:id="3440" w:author="arkat" w:date="2017-10-02T22:43:00Z"/>
          <w:i/>
          <w:lang w:val="en-US"/>
          <w:rPrChange w:id="3441" w:author="arkat" w:date="2017-10-02T22:43:00Z">
            <w:rPr>
              <w:ins w:id="3442" w:author="arkat" w:date="2017-10-02T22:43:00Z"/>
              <w:lang w:val="en-US"/>
            </w:rPr>
          </w:rPrChange>
        </w:rPr>
        <w:pPrChange w:id="3443" w:author="arkat" w:date="2017-10-02T22:41:00Z">
          <w:pPr>
            <w:pStyle w:val="BodyText"/>
            <w:spacing w:after="0"/>
            <w:ind w:firstLine="284"/>
          </w:pPr>
        </w:pPrChange>
      </w:pPr>
      <w:ins w:id="3444" w:author="arkat" w:date="2017-10-01T08:57:00Z">
        <w:r w:rsidRPr="005B2456">
          <w:rPr>
            <w:b/>
            <w:i/>
            <w:lang w:val="en-US"/>
            <w:rPrChange w:id="3445" w:author="arkat" w:date="2017-10-02T22:36:00Z">
              <w:rPr>
                <w:i/>
                <w:lang w:val="en-US"/>
              </w:rPr>
            </w:rPrChange>
          </w:rPr>
          <w:t>Activity</w:t>
        </w:r>
        <w:r w:rsidRPr="00C36A8C">
          <w:rPr>
            <w:i/>
            <w:lang w:val="en-US"/>
          </w:rPr>
          <w:t xml:space="preserve">, </w:t>
        </w:r>
      </w:ins>
      <w:ins w:id="3446" w:author="arkat" w:date="2017-10-01T09:24:00Z">
        <w:r w:rsidR="00316686" w:rsidRPr="00AA7B15">
          <w:rPr>
            <w:lang w:val="en-US"/>
          </w:rPr>
          <w:t xml:space="preserve">terdiri dari </w:t>
        </w:r>
        <w:r w:rsidR="005B2456">
          <w:rPr>
            <w:i/>
            <w:lang w:val="en-US"/>
            <w:rPrChange w:id="3447" w:author="arkat" w:date="2017-10-01T10:14:00Z">
              <w:rPr>
                <w:i/>
                <w:lang w:val="en-US"/>
              </w:rPr>
            </w:rPrChange>
          </w:rPr>
          <w:t>A</w:t>
        </w:r>
        <w:r w:rsidR="00316686" w:rsidRPr="00AA7B15">
          <w:rPr>
            <w:i/>
            <w:lang w:val="en-US"/>
            <w:rPrChange w:id="3448" w:author="arkat" w:date="2017-10-01T10:14:00Z">
              <w:rPr>
                <w:lang w:val="en-US"/>
              </w:rPr>
            </w:rPrChange>
          </w:rPr>
          <w:t xml:space="preserve">tomic </w:t>
        </w:r>
      </w:ins>
      <w:ins w:id="3449" w:author="arkat" w:date="2017-10-01T09:43:00Z">
        <w:r w:rsidR="005B2456">
          <w:rPr>
            <w:i/>
            <w:lang w:val="en-US"/>
            <w:rPrChange w:id="3450" w:author="arkat" w:date="2017-10-01T10:14:00Z">
              <w:rPr>
                <w:i/>
                <w:lang w:val="en-US"/>
              </w:rPr>
            </w:rPrChange>
          </w:rPr>
          <w:t>A</w:t>
        </w:r>
        <w:r w:rsidR="00316686" w:rsidRPr="00AA7B15">
          <w:rPr>
            <w:i/>
            <w:lang w:val="en-US"/>
            <w:rPrChange w:id="3451" w:author="arkat" w:date="2017-10-01T10:14:00Z">
              <w:rPr>
                <w:lang w:val="en-US"/>
              </w:rPr>
            </w:rPrChange>
          </w:rPr>
          <w:t>ctivity</w:t>
        </w:r>
        <w:r w:rsidR="00316686" w:rsidRPr="00C36A8C">
          <w:rPr>
            <w:lang w:val="en-US"/>
          </w:rPr>
          <w:t xml:space="preserve"> </w:t>
        </w:r>
      </w:ins>
      <w:ins w:id="3452" w:author="arkat" w:date="2017-10-01T09:24:00Z">
        <w:r w:rsidR="00316686" w:rsidRPr="00AA7B15">
          <w:rPr>
            <w:lang w:val="en-US"/>
          </w:rPr>
          <w:t xml:space="preserve">dan </w:t>
        </w:r>
        <w:r w:rsidR="005B2456">
          <w:rPr>
            <w:i/>
            <w:lang w:val="en-US"/>
            <w:rPrChange w:id="3453" w:author="arkat" w:date="2017-10-01T10:14:00Z">
              <w:rPr>
                <w:i/>
                <w:lang w:val="en-US"/>
              </w:rPr>
            </w:rPrChange>
          </w:rPr>
          <w:t>Compound A</w:t>
        </w:r>
        <w:r w:rsidR="00316686" w:rsidRPr="00AA7B15">
          <w:rPr>
            <w:i/>
            <w:lang w:val="en-US"/>
            <w:rPrChange w:id="3454" w:author="arkat" w:date="2017-10-01T10:14:00Z">
              <w:rPr>
                <w:lang w:val="en-US"/>
              </w:rPr>
            </w:rPrChange>
          </w:rPr>
          <w:t>ctivity</w:t>
        </w:r>
      </w:ins>
      <w:ins w:id="3455" w:author="arkat" w:date="2017-10-01T09:43:00Z">
        <w:r w:rsidR="006B14FD">
          <w:rPr>
            <w:lang w:val="en-US"/>
            <w:rPrChange w:id="3456" w:author="arkat" w:date="2017-10-01T10:13:00Z">
              <w:rPr>
                <w:lang w:val="en-US"/>
              </w:rPr>
            </w:rPrChange>
          </w:rPr>
          <w:t xml:space="preserve">. </w:t>
        </w:r>
      </w:ins>
    </w:p>
    <w:p w14:paraId="79CF96B8" w14:textId="53D4B64D" w:rsidR="00DA3B1E" w:rsidRPr="00191547" w:rsidRDefault="006B14FD" w:rsidP="005B2456">
      <w:pPr>
        <w:pStyle w:val="BodyText"/>
        <w:spacing w:after="0"/>
        <w:ind w:left="270" w:firstLine="450"/>
        <w:rPr>
          <w:ins w:id="3457" w:author="arkat" w:date="2017-10-01T09:29:00Z"/>
          <w:i/>
          <w:lang w:val="en-US"/>
          <w:rPrChange w:id="3458" w:author="arkat" w:date="2017-10-01T09:29:00Z">
            <w:rPr>
              <w:ins w:id="3459" w:author="arkat" w:date="2017-10-01T09:29:00Z"/>
              <w:lang w:val="en-US"/>
            </w:rPr>
          </w:rPrChange>
        </w:rPr>
        <w:pPrChange w:id="3460" w:author="arkat" w:date="2017-10-02T22:43:00Z">
          <w:pPr>
            <w:pStyle w:val="BodyText"/>
            <w:spacing w:after="0"/>
            <w:ind w:firstLine="284"/>
          </w:pPr>
        </w:pPrChange>
      </w:pPr>
      <w:ins w:id="3461" w:author="arkat" w:date="2017-10-01T09:43:00Z">
        <w:r>
          <w:rPr>
            <w:i/>
            <w:lang w:val="en-US"/>
            <w:rPrChange w:id="3462" w:author="arkat" w:date="2017-10-01T10:14:00Z">
              <w:rPr>
                <w:i/>
                <w:lang w:val="en-US"/>
              </w:rPr>
            </w:rPrChange>
          </w:rPr>
          <w:t>A</w:t>
        </w:r>
        <w:r w:rsidR="00316686" w:rsidRPr="00AA7B15">
          <w:rPr>
            <w:i/>
            <w:lang w:val="en-US"/>
            <w:rPrChange w:id="3463" w:author="arkat" w:date="2017-10-01T10:14:00Z">
              <w:rPr>
                <w:lang w:val="en-US"/>
              </w:rPr>
            </w:rPrChange>
          </w:rPr>
          <w:t>tomic activity</w:t>
        </w:r>
        <w:r w:rsidR="00316686" w:rsidRPr="00C36A8C">
          <w:rPr>
            <w:lang w:val="en-US"/>
          </w:rPr>
          <w:t xml:space="preserve"> terdiri dari 2 elemen, yakni </w:t>
        </w:r>
        <w:r w:rsidR="00316686" w:rsidRPr="00AA7B15">
          <w:rPr>
            <w:i/>
            <w:lang w:val="en-US"/>
            <w:rPrChange w:id="3464" w:author="arkat" w:date="2017-10-01T10:14:00Z">
              <w:rPr>
                <w:lang w:val="en-US"/>
              </w:rPr>
            </w:rPrChange>
          </w:rPr>
          <w:t>Task</w:t>
        </w:r>
        <w:r w:rsidR="00316686" w:rsidRPr="00C36A8C">
          <w:rPr>
            <w:lang w:val="en-US"/>
          </w:rPr>
          <w:t xml:space="preserve"> dan </w:t>
        </w:r>
      </w:ins>
      <w:ins w:id="3465" w:author="arkat" w:date="2017-10-01T09:44:00Z">
        <w:r w:rsidR="00316686" w:rsidRPr="00AA7B15">
          <w:rPr>
            <w:i/>
            <w:lang w:val="en-US"/>
            <w:rPrChange w:id="3466" w:author="arkat" w:date="2017-10-01T10:14:00Z">
              <w:rPr>
                <w:lang w:val="en-US"/>
              </w:rPr>
            </w:rPrChange>
          </w:rPr>
          <w:t>Choreography</w:t>
        </w:r>
        <w:r w:rsidR="00316686" w:rsidRPr="00AA7B15">
          <w:rPr>
            <w:lang w:val="en-US"/>
            <w:rPrChange w:id="3467" w:author="arkat" w:date="2017-10-01T10:13:00Z">
              <w:rPr>
                <w:i/>
                <w:lang w:val="en-US"/>
              </w:rPr>
            </w:rPrChange>
          </w:rPr>
          <w:t>.</w:t>
        </w:r>
      </w:ins>
      <w:ins w:id="3468" w:author="arkat" w:date="2017-10-02T21:33:00Z">
        <w:r>
          <w:rPr>
            <w:lang w:val="en-US"/>
          </w:rPr>
          <w:t xml:space="preserve"> Disimbolkan sebagaimana Gambar 2.9.</w:t>
        </w:r>
      </w:ins>
    </w:p>
    <w:p w14:paraId="77FAEBDA" w14:textId="77777777" w:rsidR="00191547" w:rsidRPr="00191547" w:rsidRDefault="00191547">
      <w:pPr>
        <w:pStyle w:val="GambarBAB2"/>
        <w:numPr>
          <w:ilvl w:val="0"/>
          <w:numId w:val="0"/>
        </w:numPr>
        <w:jc w:val="both"/>
        <w:rPr>
          <w:ins w:id="3469" w:author="arkat" w:date="2017-10-01T09:28:00Z"/>
          <w:i/>
          <w:rPrChange w:id="3470" w:author="arkat" w:date="2017-10-01T09:28:00Z">
            <w:rPr>
              <w:ins w:id="3471" w:author="arkat" w:date="2017-10-01T09:28:00Z"/>
              <w:lang w:val="en-US"/>
            </w:rPr>
          </w:rPrChange>
        </w:rPr>
        <w:pPrChange w:id="3472" w:author="arkat" w:date="2017-10-01T10:13:00Z">
          <w:pPr>
            <w:pStyle w:val="BodyText"/>
            <w:spacing w:after="0"/>
            <w:ind w:firstLine="284"/>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9"/>
        <w:gridCol w:w="2088"/>
        <w:tblGridChange w:id="3473">
          <w:tblGrid>
            <w:gridCol w:w="103"/>
            <w:gridCol w:w="1346"/>
            <w:gridCol w:w="103"/>
            <w:gridCol w:w="1985"/>
            <w:gridCol w:w="103"/>
          </w:tblGrid>
        </w:tblGridChange>
      </w:tblGrid>
      <w:tr w:rsidR="00AA7B15" w:rsidRPr="00B61FBE" w14:paraId="5E3AD6B4" w14:textId="77777777" w:rsidTr="00191547">
        <w:trPr>
          <w:jc w:val="center"/>
          <w:ins w:id="3474" w:author="arkat" w:date="2017-10-01T09:28:00Z"/>
        </w:trPr>
        <w:tc>
          <w:tcPr>
            <w:tcW w:w="0" w:type="auto"/>
            <w:vAlign w:val="center"/>
          </w:tcPr>
          <w:p w14:paraId="5C99AE44" w14:textId="77777777" w:rsidR="00191547" w:rsidRPr="00B61FBE" w:rsidRDefault="00191547">
            <w:pPr>
              <w:rPr>
                <w:ins w:id="3475" w:author="arkat" w:date="2017-10-01T09:28:00Z"/>
                <w:rPrChange w:id="3476" w:author="arkat" w:date="2017-10-02T08:56:00Z">
                  <w:rPr>
                    <w:ins w:id="3477" w:author="arkat" w:date="2017-10-01T09:28:00Z"/>
                    <w:i/>
                    <w:lang w:val="en-US"/>
                  </w:rPr>
                </w:rPrChange>
              </w:rPr>
              <w:pPrChange w:id="3478" w:author="arkat" w:date="2017-10-02T08:56:00Z">
                <w:pPr>
                  <w:pStyle w:val="BodyText"/>
                  <w:spacing w:after="0"/>
                </w:pPr>
              </w:pPrChange>
            </w:pPr>
            <w:ins w:id="3479" w:author="arkat" w:date="2017-10-01T09:28:00Z">
              <w:r w:rsidRPr="00161C34">
                <w:rPr>
                  <w:noProof/>
                  <w:lang w:val="en-US"/>
                </w:rPr>
                <w:drawing>
                  <wp:inline distT="0" distB="0" distL="0" distR="0" wp14:anchorId="6BE4B480" wp14:editId="17C4EE97">
                    <wp:extent cx="699156" cy="536637"/>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1583" t="46899" r="25313" b="35213"/>
                            <a:stretch/>
                          </pic:blipFill>
                          <pic:spPr bwMode="auto">
                            <a:xfrm>
                              <a:off x="0" y="0"/>
                              <a:ext cx="711902" cy="54642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
          <w:p w14:paraId="0EBF5C0B" w14:textId="77777777" w:rsidR="00191547" w:rsidRPr="00B61FBE" w:rsidRDefault="00191547">
            <w:pPr>
              <w:rPr>
                <w:ins w:id="3480" w:author="arkat" w:date="2017-10-01T09:28:00Z"/>
                <w:rPrChange w:id="3481" w:author="arkat" w:date="2017-10-02T08:56:00Z">
                  <w:rPr>
                    <w:ins w:id="3482" w:author="arkat" w:date="2017-10-01T09:28:00Z"/>
                    <w:i/>
                    <w:lang w:val="en-US"/>
                  </w:rPr>
                </w:rPrChange>
              </w:rPr>
              <w:pPrChange w:id="3483" w:author="arkat" w:date="2017-10-02T08:56:00Z">
                <w:pPr>
                  <w:pStyle w:val="BodyText"/>
                  <w:spacing w:after="0"/>
                </w:pPr>
              </w:pPrChange>
            </w:pPr>
            <w:ins w:id="3484" w:author="arkat" w:date="2017-10-01T09:28:00Z">
              <w:r w:rsidRPr="00B61FBE">
                <w:t>Task (Atomic)</w:t>
              </w:r>
            </w:ins>
          </w:p>
        </w:tc>
      </w:tr>
      <w:tr w:rsidR="00191547" w:rsidRPr="00B61FBE" w14:paraId="7CE4AD99" w14:textId="77777777" w:rsidTr="00191547">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485" w:author="arkat" w:date="2017-10-01T09:30:00Z">
            <w:tblPrEx>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3486" w:author="arkat" w:date="2017-10-01T09:28:00Z"/>
          <w:trPrChange w:id="3487" w:author="arkat" w:date="2017-10-01T09:30:00Z">
            <w:trPr>
              <w:gridAfter w:val="0"/>
              <w:jc w:val="center"/>
            </w:trPr>
          </w:trPrChange>
        </w:trPr>
        <w:tc>
          <w:tcPr>
            <w:tcW w:w="0" w:type="auto"/>
            <w:vAlign w:val="center"/>
            <w:tcPrChange w:id="3488" w:author="arkat" w:date="2017-10-01T09:30:00Z">
              <w:tcPr>
                <w:tcW w:w="0" w:type="auto"/>
                <w:gridSpan w:val="2"/>
              </w:tcPr>
            </w:tcPrChange>
          </w:tcPr>
          <w:p w14:paraId="124BA6E3" w14:textId="77777777" w:rsidR="00191547" w:rsidRPr="00B61FBE" w:rsidRDefault="00191547">
            <w:pPr>
              <w:rPr>
                <w:ins w:id="3489" w:author="arkat" w:date="2017-10-01T09:28:00Z"/>
                <w:rPrChange w:id="3490" w:author="arkat" w:date="2017-10-02T08:56:00Z">
                  <w:rPr>
                    <w:ins w:id="3491" w:author="arkat" w:date="2017-10-01T09:28:00Z"/>
                    <w:lang w:val="en-US"/>
                  </w:rPr>
                </w:rPrChange>
              </w:rPr>
              <w:pPrChange w:id="3492" w:author="arkat" w:date="2017-10-02T08:56:00Z">
                <w:pPr>
                  <w:pStyle w:val="BodyText"/>
                  <w:spacing w:after="0"/>
                </w:pPr>
              </w:pPrChange>
            </w:pPr>
            <w:ins w:id="3493" w:author="arkat" w:date="2017-10-01T09:28:00Z">
              <w:r w:rsidRPr="00161C34">
                <w:rPr>
                  <w:noProof/>
                  <w:lang w:val="en-US"/>
                </w:rPr>
                <w:drawing>
                  <wp:inline distT="0" distB="0" distL="0" distR="0" wp14:anchorId="1513F851" wp14:editId="7901E5FA">
                    <wp:extent cx="783506" cy="61454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0364" t="67773" r="24093" b="10545"/>
                            <a:stretch/>
                          </pic:blipFill>
                          <pic:spPr bwMode="auto">
                            <a:xfrm>
                              <a:off x="0" y="0"/>
                              <a:ext cx="783560" cy="6145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3494" w:author="arkat" w:date="2017-10-01T09:30:00Z">
              <w:tcPr>
                <w:tcW w:w="0" w:type="auto"/>
                <w:gridSpan w:val="2"/>
              </w:tcPr>
            </w:tcPrChange>
          </w:tcPr>
          <w:p w14:paraId="7B4E10BA" w14:textId="77777777" w:rsidR="00191547" w:rsidRPr="00B61FBE" w:rsidRDefault="00191547">
            <w:pPr>
              <w:rPr>
                <w:ins w:id="3495" w:author="arkat" w:date="2017-10-01T09:28:00Z"/>
                <w:rPrChange w:id="3496" w:author="arkat" w:date="2017-10-02T08:56:00Z">
                  <w:rPr>
                    <w:ins w:id="3497" w:author="arkat" w:date="2017-10-01T09:28:00Z"/>
                    <w:lang w:val="en-US"/>
                  </w:rPr>
                </w:rPrChange>
              </w:rPr>
              <w:pPrChange w:id="3498" w:author="arkat" w:date="2017-10-02T08:56:00Z">
                <w:pPr>
                  <w:pStyle w:val="BodyText"/>
                  <w:spacing w:after="0"/>
                </w:pPr>
              </w:pPrChange>
            </w:pPr>
            <w:ins w:id="3499" w:author="arkat" w:date="2017-10-01T09:28:00Z">
              <w:r w:rsidRPr="00B61FBE">
                <w:rPr>
                  <w:rPrChange w:id="3500" w:author="arkat" w:date="2017-10-02T08:56:00Z">
                    <w:rPr>
                      <w:lang w:val="en-US"/>
                    </w:rPr>
                  </w:rPrChange>
                </w:rPr>
                <w:t>Choreography Task</w:t>
              </w:r>
            </w:ins>
          </w:p>
        </w:tc>
      </w:tr>
    </w:tbl>
    <w:p w14:paraId="3BF261AB" w14:textId="03BC25A2" w:rsidR="00191547" w:rsidRPr="006B14FD" w:rsidRDefault="00191547">
      <w:pPr>
        <w:pStyle w:val="GambarBAB2"/>
        <w:numPr>
          <w:ilvl w:val="0"/>
          <w:numId w:val="45"/>
        </w:numPr>
        <w:ind w:left="0" w:firstLine="0"/>
        <w:rPr>
          <w:ins w:id="3501" w:author="arkat" w:date="2017-10-01T09:25:00Z"/>
          <w:b/>
          <w:rPrChange w:id="3502" w:author="arkat" w:date="2017-10-02T21:33:00Z">
            <w:rPr>
              <w:ins w:id="3503" w:author="arkat" w:date="2017-10-01T09:25:00Z"/>
            </w:rPr>
          </w:rPrChange>
        </w:rPr>
        <w:pPrChange w:id="3504" w:author="arkat" w:date="2017-10-01T09:29:00Z">
          <w:pPr>
            <w:pStyle w:val="BodyText"/>
            <w:spacing w:after="0"/>
            <w:ind w:firstLine="284"/>
          </w:pPr>
        </w:pPrChange>
      </w:pPr>
      <w:bookmarkStart w:id="3505" w:name="_Toc494749992"/>
      <w:ins w:id="3506" w:author="arkat" w:date="2017-10-01T09:29:00Z">
        <w:r w:rsidRPr="006B14FD">
          <w:rPr>
            <w:b/>
            <w:rPrChange w:id="3507" w:author="arkat" w:date="2017-10-02T21:33:00Z">
              <w:rPr>
                <w:i/>
              </w:rPr>
            </w:rPrChange>
          </w:rPr>
          <w:t xml:space="preserve">Notasi </w:t>
        </w:r>
        <w:r w:rsidR="006B14FD" w:rsidRPr="006B14FD">
          <w:rPr>
            <w:b/>
            <w:i/>
            <w:rPrChange w:id="3508" w:author="arkat" w:date="2017-10-02T21:34:00Z">
              <w:rPr>
                <w:b/>
              </w:rPr>
            </w:rPrChange>
          </w:rPr>
          <w:t>Task</w:t>
        </w:r>
        <w:r w:rsidR="006B14FD">
          <w:rPr>
            <w:b/>
            <w:rPrChange w:id="3509" w:author="arkat" w:date="2017-10-02T21:33:00Z">
              <w:rPr>
                <w:b/>
              </w:rPr>
            </w:rPrChange>
          </w:rPr>
          <w:t xml:space="preserve"> </w:t>
        </w:r>
      </w:ins>
      <w:ins w:id="3510" w:author="arkat" w:date="2017-10-02T21:34:00Z">
        <w:r w:rsidR="006B14FD">
          <w:rPr>
            <w:b/>
          </w:rPr>
          <w:t xml:space="preserve">dan </w:t>
        </w:r>
        <w:r w:rsidR="006B14FD" w:rsidRPr="006B14FD">
          <w:rPr>
            <w:b/>
            <w:i/>
            <w:rPrChange w:id="3511" w:author="arkat" w:date="2017-10-02T21:34:00Z">
              <w:rPr>
                <w:b/>
              </w:rPr>
            </w:rPrChange>
          </w:rPr>
          <w:t>Choreography</w:t>
        </w:r>
      </w:ins>
      <w:bookmarkEnd w:id="3505"/>
    </w:p>
    <w:p w14:paraId="3BA4BFD9" w14:textId="0A91A56C" w:rsidR="009E4B01" w:rsidRPr="00C36A8C" w:rsidRDefault="009E4B01" w:rsidP="005B2456">
      <w:pPr>
        <w:pStyle w:val="BodyText"/>
        <w:numPr>
          <w:ilvl w:val="0"/>
          <w:numId w:val="129"/>
        </w:numPr>
        <w:tabs>
          <w:tab w:val="left" w:pos="450"/>
        </w:tabs>
        <w:spacing w:after="0"/>
        <w:ind w:left="630"/>
        <w:rPr>
          <w:ins w:id="3512" w:author="arkat" w:date="2017-10-01T09:25:00Z"/>
          <w:i/>
          <w:lang w:val="en-US"/>
        </w:rPr>
        <w:pPrChange w:id="3513" w:author="arkat" w:date="2017-10-02T22:42:00Z">
          <w:pPr>
            <w:pStyle w:val="BodyText"/>
            <w:spacing w:after="0"/>
            <w:ind w:firstLine="284"/>
          </w:pPr>
        </w:pPrChange>
      </w:pPr>
      <w:ins w:id="3514" w:author="arkat" w:date="2017-10-01T09:25:00Z">
        <w:r>
          <w:rPr>
            <w:i/>
            <w:lang w:val="en-US"/>
          </w:rPr>
          <w:t xml:space="preserve">Task (Atomic), </w:t>
        </w:r>
        <w:r w:rsidRPr="009E4B01">
          <w:rPr>
            <w:lang w:val="en-US"/>
            <w:rPrChange w:id="3515" w:author="arkat" w:date="2017-10-01T09:26:00Z">
              <w:rPr>
                <w:color w:val="2B2B2B"/>
                <w:szCs w:val="24"/>
                <w:shd w:val="clear" w:color="auto" w:fill="FFFFFF"/>
                <w:lang w:val="en-US"/>
              </w:rPr>
            </w:rPrChange>
          </w:rPr>
          <w:t xml:space="preserve">Aktivitas atomik yang ada di dalam Proses. </w:t>
        </w:r>
        <w:r w:rsidRPr="009E4B01">
          <w:rPr>
            <w:i/>
            <w:lang w:val="en-US"/>
            <w:rPrChange w:id="3516" w:author="arkat" w:date="2017-10-01T09:26:00Z">
              <w:rPr>
                <w:color w:val="2B2B2B"/>
                <w:szCs w:val="24"/>
                <w:shd w:val="clear" w:color="auto" w:fill="FFFFFF"/>
                <w:lang w:val="en-US"/>
              </w:rPr>
            </w:rPrChange>
          </w:rPr>
          <w:t>Task</w:t>
        </w:r>
        <w:r w:rsidRPr="009E4B01">
          <w:rPr>
            <w:lang w:val="en-US"/>
            <w:rPrChange w:id="3517" w:author="arkat" w:date="2017-10-01T09:26:00Z">
              <w:rPr>
                <w:color w:val="2B2B2B"/>
                <w:szCs w:val="24"/>
                <w:shd w:val="clear" w:color="auto" w:fill="FFFFFF"/>
                <w:lang w:val="en-US"/>
              </w:rPr>
            </w:rPrChange>
          </w:rPr>
          <w:t xml:space="preserve"> digunakan saat pekerjaan dalam Proses tidak dipecah ke tingkat Proses yang lebih detail.</w:t>
        </w:r>
      </w:ins>
    </w:p>
    <w:p w14:paraId="2E178536" w14:textId="1DB7970B" w:rsidR="009E4B01" w:rsidRPr="00316686" w:rsidRDefault="009E4B01" w:rsidP="005B2456">
      <w:pPr>
        <w:pStyle w:val="BodyText"/>
        <w:numPr>
          <w:ilvl w:val="0"/>
          <w:numId w:val="129"/>
        </w:numPr>
        <w:tabs>
          <w:tab w:val="left" w:pos="450"/>
        </w:tabs>
        <w:spacing w:after="0"/>
        <w:ind w:left="630"/>
        <w:rPr>
          <w:ins w:id="3518" w:author="arkat" w:date="2017-10-01T09:49:00Z"/>
          <w:i/>
          <w:lang w:val="en-US"/>
          <w:rPrChange w:id="3519" w:author="arkat" w:date="2017-10-01T09:49:00Z">
            <w:rPr>
              <w:ins w:id="3520" w:author="arkat" w:date="2017-10-01T09:49:00Z"/>
              <w:lang w:val="en-US"/>
            </w:rPr>
          </w:rPrChange>
        </w:rPr>
        <w:pPrChange w:id="3521" w:author="arkat" w:date="2017-10-02T22:42:00Z">
          <w:pPr>
            <w:pStyle w:val="BodyText"/>
            <w:spacing w:after="0"/>
            <w:ind w:firstLine="284"/>
          </w:pPr>
        </w:pPrChange>
      </w:pPr>
      <w:ins w:id="3522" w:author="arkat" w:date="2017-10-01T09:25:00Z">
        <w:r w:rsidRPr="009E4B01">
          <w:rPr>
            <w:i/>
            <w:lang w:val="en-US"/>
          </w:rPr>
          <w:t>Choreography Task</w:t>
        </w:r>
      </w:ins>
      <w:ins w:id="3523" w:author="arkat" w:date="2017-10-01T09:26:00Z">
        <w:r>
          <w:rPr>
            <w:i/>
            <w:lang w:val="en-US"/>
          </w:rPr>
          <w:t xml:space="preserve">, </w:t>
        </w:r>
        <w:r w:rsidRPr="00832701">
          <w:rPr>
            <w:i/>
            <w:lang w:val="en-US"/>
          </w:rPr>
          <w:t>activity</w:t>
        </w:r>
        <w:r>
          <w:rPr>
            <w:lang w:val="en-US"/>
          </w:rPr>
          <w:t xml:space="preserve"> yang </w:t>
        </w:r>
        <w:r w:rsidRPr="009E4B01">
          <w:rPr>
            <w:i/>
            <w:lang w:val="en-US"/>
            <w:rPrChange w:id="3524" w:author="arkat" w:date="2017-10-01T09:26:00Z">
              <w:rPr>
                <w:lang w:val="en-US"/>
              </w:rPr>
            </w:rPrChange>
          </w:rPr>
          <w:t>atomic</w:t>
        </w:r>
        <w:r>
          <w:rPr>
            <w:lang w:val="en-US"/>
          </w:rPr>
          <w:t xml:space="preserve"> di dalam </w:t>
        </w:r>
        <w:r w:rsidRPr="00832701">
          <w:rPr>
            <w:i/>
            <w:lang w:val="en-US"/>
          </w:rPr>
          <w:t>Choreography</w:t>
        </w:r>
        <w:r>
          <w:rPr>
            <w:i/>
            <w:lang w:val="en-US"/>
          </w:rPr>
          <w:t xml:space="preserve">. </w:t>
        </w:r>
        <w:r>
          <w:rPr>
            <w:lang w:val="en-US"/>
          </w:rPr>
          <w:t xml:space="preserve">Elemen ini mewakili kumpulan satu atau lebih pertukan pesan. </w:t>
        </w:r>
        <w:r w:rsidRPr="00832701">
          <w:rPr>
            <w:i/>
            <w:lang w:val="en-US"/>
          </w:rPr>
          <w:t xml:space="preserve"> Choreography Task</w:t>
        </w:r>
        <w:r>
          <w:rPr>
            <w:i/>
            <w:lang w:val="en-US"/>
          </w:rPr>
          <w:t xml:space="preserve"> </w:t>
        </w:r>
        <w:r>
          <w:rPr>
            <w:lang w:val="en-US"/>
          </w:rPr>
          <w:t>melibatkan 2 partisipan</w:t>
        </w:r>
      </w:ins>
      <w:ins w:id="3525" w:author="arkat" w:date="2017-10-01T09:27:00Z">
        <w:r>
          <w:rPr>
            <w:lang w:val="en-US"/>
          </w:rPr>
          <w:t>.</w:t>
        </w:r>
      </w:ins>
    </w:p>
    <w:p w14:paraId="7CC8B6F8" w14:textId="04B9C9BF" w:rsidR="00A70FC1" w:rsidRDefault="00316686" w:rsidP="00B748A1">
      <w:pPr>
        <w:pStyle w:val="BodyText"/>
        <w:spacing w:after="0"/>
        <w:ind w:firstLine="284"/>
        <w:rPr>
          <w:ins w:id="3526" w:author="arkat" w:date="2017-10-01T09:50:00Z"/>
        </w:rPr>
        <w:pPrChange w:id="3527" w:author="arkat" w:date="2017-10-02T22:30:00Z">
          <w:pPr>
            <w:pStyle w:val="BodyText"/>
            <w:spacing w:after="0"/>
            <w:ind w:firstLine="284"/>
          </w:pPr>
        </w:pPrChange>
      </w:pPr>
      <w:ins w:id="3528" w:author="arkat" w:date="2017-10-01T09:49:00Z">
        <w:r w:rsidRPr="00832701">
          <w:t xml:space="preserve">Sedangkan untuk </w:t>
        </w:r>
        <w:r w:rsidR="006B14FD">
          <w:rPr>
            <w:i/>
          </w:rPr>
          <w:t>C</w:t>
        </w:r>
        <w:r w:rsidRPr="00C36A8C">
          <w:rPr>
            <w:i/>
          </w:rPr>
          <w:t>ompound activity</w:t>
        </w:r>
        <w:r w:rsidRPr="00832701">
          <w:t xml:space="preserve"> terdiri dari 4 elemen yakni : </w:t>
        </w:r>
        <w:r w:rsidRPr="00C36A8C">
          <w:rPr>
            <w:i/>
          </w:rPr>
          <w:t>Collapsed Sub-Process</w:t>
        </w:r>
        <w:r w:rsidRPr="00316686">
          <w:rPr>
            <w:i/>
            <w:rPrChange w:id="3529" w:author="arkat" w:date="2017-10-01T09:50:00Z">
              <w:rPr>
                <w:i/>
                <w:lang w:val="en-US"/>
              </w:rPr>
            </w:rPrChange>
          </w:rPr>
          <w:t xml:space="preserve">, Expanded Sub-Process, </w:t>
        </w:r>
        <w:r w:rsidRPr="00C36A8C">
          <w:rPr>
            <w:i/>
          </w:rPr>
          <w:t xml:space="preserve">Collapsed </w:t>
        </w:r>
        <w:r w:rsidRPr="00316686">
          <w:rPr>
            <w:i/>
            <w:rPrChange w:id="3530" w:author="arkat" w:date="2017-10-01T09:50:00Z">
              <w:rPr>
                <w:i/>
                <w:lang w:val="en-US"/>
              </w:rPr>
            </w:rPrChange>
          </w:rPr>
          <w:t>Choreography</w:t>
        </w:r>
        <w:r w:rsidRPr="00316686">
          <w:rPr>
            <w:rPrChange w:id="3531" w:author="arkat" w:date="2017-10-01T09:49:00Z">
              <w:rPr>
                <w:i/>
                <w:lang w:val="en-US"/>
              </w:rPr>
            </w:rPrChange>
          </w:rPr>
          <w:t xml:space="preserve">, dan </w:t>
        </w:r>
        <w:r w:rsidRPr="00316686">
          <w:rPr>
            <w:i/>
            <w:rPrChange w:id="3532" w:author="arkat" w:date="2017-10-01T09:50:00Z">
              <w:rPr>
                <w:i/>
                <w:lang w:val="en-US"/>
              </w:rPr>
            </w:rPrChange>
          </w:rPr>
          <w:t>Expanded Choreography</w:t>
        </w:r>
        <w:r w:rsidRPr="00316686">
          <w:rPr>
            <w:rPrChange w:id="3533" w:author="arkat" w:date="2017-10-01T09:49:00Z">
              <w:rPr>
                <w:lang w:val="en-US"/>
              </w:rPr>
            </w:rPrChange>
          </w:rPr>
          <w:t xml:space="preserve"> sebagaimana </w:t>
        </w:r>
      </w:ins>
      <w:ins w:id="3534" w:author="arkat" w:date="2017-10-02T21:38:00Z">
        <w:r w:rsidR="006B14FD">
          <w:rPr>
            <w:lang w:val="en-US"/>
          </w:rPr>
          <w:t xml:space="preserve">dijelaskan </w:t>
        </w:r>
      </w:ins>
      <w:ins w:id="3535" w:author="arkat" w:date="2017-10-01T09:49:00Z">
        <w:r w:rsidRPr="00316686">
          <w:rPr>
            <w:rPrChange w:id="3536" w:author="arkat" w:date="2017-10-01T09:49:00Z">
              <w:rPr>
                <w:lang w:val="en-US"/>
              </w:rPr>
            </w:rPrChange>
          </w:rPr>
          <w:t>pada tabel 2.4</w:t>
        </w:r>
      </w:ins>
    </w:p>
    <w:p w14:paraId="72F6D3D6" w14:textId="57FE2475" w:rsidR="00316686" w:rsidRPr="006B14FD" w:rsidRDefault="00316686">
      <w:pPr>
        <w:pStyle w:val="TabelBAB2"/>
        <w:rPr>
          <w:ins w:id="3537" w:author="arkat" w:date="2017-09-28T20:00:00Z"/>
          <w:rPrChange w:id="3538" w:author="arkat" w:date="2017-10-02T21:36:00Z">
            <w:rPr>
              <w:ins w:id="3539" w:author="arkat" w:date="2017-09-28T20:00:00Z"/>
            </w:rPr>
          </w:rPrChange>
        </w:rPr>
        <w:pPrChange w:id="3540" w:author="arkat" w:date="2017-10-01T10:24:00Z">
          <w:pPr>
            <w:pStyle w:val="BodyText"/>
            <w:spacing w:after="0"/>
            <w:ind w:firstLine="284"/>
          </w:pPr>
        </w:pPrChange>
      </w:pPr>
      <w:bookmarkStart w:id="3541" w:name="_Toc494750083"/>
      <w:ins w:id="3542" w:author="arkat" w:date="2017-10-01T09:50:00Z">
        <w:r w:rsidRPr="006B14FD">
          <w:rPr>
            <w:rPrChange w:id="3543" w:author="arkat" w:date="2017-10-02T21:36:00Z">
              <w:rPr>
                <w:b/>
              </w:rPr>
            </w:rPrChange>
          </w:rPr>
          <w:t xml:space="preserve">Elemen Perluasan </w:t>
        </w:r>
        <w:r w:rsidRPr="006B14FD">
          <w:rPr>
            <w:i/>
            <w:rPrChange w:id="3544" w:author="arkat" w:date="2017-10-02T21:36:00Z">
              <w:rPr>
                <w:i/>
              </w:rPr>
            </w:rPrChange>
          </w:rPr>
          <w:t>Compound Activity</w:t>
        </w:r>
      </w:ins>
      <w:bookmarkEnd w:id="3541"/>
    </w:p>
    <w:tbl>
      <w:tblPr>
        <w:tblStyle w:val="TableGrid"/>
        <w:tblpPr w:leftFromText="180" w:rightFromText="180" w:vertAnchor="text" w:tblpXSpec="center" w:tblpY="1"/>
        <w:tblOverlap w:val="never"/>
        <w:tblW w:w="5000" w:type="pct"/>
        <w:jc w:val="center"/>
        <w:tblLayout w:type="fixed"/>
        <w:tblLook w:val="04A0" w:firstRow="1" w:lastRow="0" w:firstColumn="1" w:lastColumn="0" w:noHBand="0" w:noVBand="1"/>
        <w:tblPrChange w:id="3545" w:author="arkat" w:date="2017-10-01T10:11:00Z">
          <w:tblPr>
            <w:tblStyle w:val="TableGrid"/>
            <w:tblW w:w="8365" w:type="dxa"/>
            <w:tblLayout w:type="fixed"/>
            <w:tblLook w:val="04A0" w:firstRow="1" w:lastRow="0" w:firstColumn="1" w:lastColumn="0" w:noHBand="0" w:noVBand="1"/>
          </w:tblPr>
        </w:tblPrChange>
      </w:tblPr>
      <w:tblGrid>
        <w:gridCol w:w="1616"/>
        <w:gridCol w:w="1792"/>
        <w:gridCol w:w="4521"/>
        <w:tblGridChange w:id="3546">
          <w:tblGrid>
            <w:gridCol w:w="1345"/>
            <w:gridCol w:w="1620"/>
            <w:gridCol w:w="5400"/>
          </w:tblGrid>
        </w:tblGridChange>
      </w:tblGrid>
      <w:tr w:rsidR="00CB04F0" w:rsidRPr="00A0737A" w14:paraId="5B1E4E70" w14:textId="77777777" w:rsidTr="00AA7B15">
        <w:trPr>
          <w:jc w:val="center"/>
          <w:ins w:id="3547" w:author="arkat" w:date="2017-09-28T20:00:00Z"/>
        </w:trPr>
        <w:tc>
          <w:tcPr>
            <w:tcW w:w="2149" w:type="pct"/>
            <w:gridSpan w:val="2"/>
            <w:tcPrChange w:id="3548" w:author="arkat" w:date="2017-10-01T10:11:00Z">
              <w:tcPr>
                <w:tcW w:w="2965" w:type="dxa"/>
                <w:gridSpan w:val="2"/>
              </w:tcPr>
            </w:tcPrChange>
          </w:tcPr>
          <w:p w14:paraId="2C6C091E" w14:textId="16171E63" w:rsidR="00CB04F0" w:rsidRPr="00A0737A" w:rsidRDefault="00F76467" w:rsidP="00A0737A">
            <w:pPr>
              <w:pStyle w:val="BodyText"/>
              <w:spacing w:after="0"/>
              <w:rPr>
                <w:ins w:id="3549" w:author="arkat" w:date="2017-09-28T20:00:00Z"/>
                <w:b/>
                <w:rPrChange w:id="3550" w:author="arkat" w:date="2017-09-29T11:00:00Z">
                  <w:rPr>
                    <w:ins w:id="3551" w:author="arkat" w:date="2017-09-28T20:00:00Z"/>
                  </w:rPr>
                </w:rPrChange>
              </w:rPr>
            </w:pPr>
            <w:ins w:id="3552" w:author="arkat" w:date="2017-09-28T20:00:00Z">
              <w:r w:rsidRPr="00C36A8C">
                <w:rPr>
                  <w:b/>
                  <w:lang w:val="en-US"/>
                </w:rPr>
                <w:t>Elemen</w:t>
              </w:r>
            </w:ins>
          </w:p>
        </w:tc>
        <w:tc>
          <w:tcPr>
            <w:tcW w:w="2851" w:type="pct"/>
            <w:tcPrChange w:id="3553" w:author="arkat" w:date="2017-10-01T10:11:00Z">
              <w:tcPr>
                <w:tcW w:w="5400" w:type="dxa"/>
              </w:tcPr>
            </w:tcPrChange>
          </w:tcPr>
          <w:p w14:paraId="47A68A8E" w14:textId="77777777" w:rsidR="00CB04F0" w:rsidRPr="00A0737A" w:rsidRDefault="00CB04F0" w:rsidP="00A0737A">
            <w:pPr>
              <w:pStyle w:val="BodyText"/>
              <w:spacing w:after="0"/>
              <w:rPr>
                <w:ins w:id="3554" w:author="arkat" w:date="2017-09-28T20:00:00Z"/>
                <w:b/>
                <w:lang w:val="en-US"/>
                <w:rPrChange w:id="3555" w:author="arkat" w:date="2017-09-29T11:00:00Z">
                  <w:rPr>
                    <w:ins w:id="3556" w:author="arkat" w:date="2017-09-28T20:00:00Z"/>
                    <w:lang w:val="en-US"/>
                  </w:rPr>
                </w:rPrChange>
              </w:rPr>
            </w:pPr>
            <w:ins w:id="3557" w:author="arkat" w:date="2017-09-28T20:00:00Z">
              <w:r w:rsidRPr="00A0737A">
                <w:rPr>
                  <w:b/>
                  <w:lang w:val="en-US"/>
                  <w:rPrChange w:id="3558" w:author="arkat" w:date="2017-09-29T11:00:00Z">
                    <w:rPr>
                      <w:lang w:val="en-US"/>
                    </w:rPr>
                  </w:rPrChange>
                </w:rPr>
                <w:t>Deskripsi</w:t>
              </w:r>
            </w:ins>
          </w:p>
        </w:tc>
      </w:tr>
      <w:tr w:rsidR="004616F6" w14:paraId="1197E751" w14:textId="77777777" w:rsidTr="00AA7B15">
        <w:trPr>
          <w:jc w:val="center"/>
          <w:ins w:id="3559" w:author="arkat" w:date="2017-09-28T20:37:00Z"/>
        </w:trPr>
        <w:tc>
          <w:tcPr>
            <w:tcW w:w="1019" w:type="pct"/>
            <w:vAlign w:val="center"/>
            <w:tcPrChange w:id="3560" w:author="arkat" w:date="2017-10-01T10:11:00Z">
              <w:tcPr>
                <w:tcW w:w="1345" w:type="dxa"/>
              </w:tcPr>
            </w:tcPrChange>
          </w:tcPr>
          <w:p w14:paraId="23CA9BF5" w14:textId="44A88267" w:rsidR="004616F6" w:rsidRDefault="00FA783C" w:rsidP="00A0737A">
            <w:pPr>
              <w:pStyle w:val="BodyText"/>
              <w:spacing w:after="0"/>
              <w:rPr>
                <w:ins w:id="3561" w:author="arkat" w:date="2017-09-28T20:37:00Z"/>
                <w:noProof/>
                <w:szCs w:val="24"/>
                <w:lang w:val="en-US"/>
              </w:rPr>
            </w:pPr>
            <w:ins w:id="3562" w:author="arkat" w:date="2017-09-29T11:08:00Z">
              <w:r>
                <w:rPr>
                  <w:noProof/>
                  <w:lang w:val="en-US"/>
                </w:rPr>
                <w:drawing>
                  <wp:inline distT="0" distB="0" distL="0" distR="0" wp14:anchorId="0F9F8AE7" wp14:editId="109C834C">
                    <wp:extent cx="751741" cy="597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1376" t="21690" r="36745" b="61507"/>
                            <a:stretch/>
                          </pic:blipFill>
                          <pic:spPr bwMode="auto">
                            <a:xfrm>
                              <a:off x="0" y="0"/>
                              <a:ext cx="762359" cy="60632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563" w:author="arkat" w:date="2017-10-01T10:11:00Z">
              <w:tcPr>
                <w:tcW w:w="1620" w:type="dxa"/>
              </w:tcPr>
            </w:tcPrChange>
          </w:tcPr>
          <w:p w14:paraId="251891A6" w14:textId="77777777" w:rsidR="00A0737A" w:rsidRDefault="004616F6" w:rsidP="00A0737A">
            <w:pPr>
              <w:pStyle w:val="BodyText"/>
              <w:spacing w:after="0"/>
              <w:rPr>
                <w:ins w:id="3564" w:author="arkat" w:date="2017-09-29T11:03:00Z"/>
                <w:lang w:val="en-US"/>
              </w:rPr>
            </w:pPr>
            <w:ins w:id="3565" w:author="arkat" w:date="2017-09-28T20:37:00Z">
              <w:r w:rsidRPr="004616F6">
                <w:rPr>
                  <w:lang w:val="en-US"/>
                </w:rPr>
                <w:t xml:space="preserve">Collapsed </w:t>
              </w:r>
            </w:ins>
          </w:p>
          <w:p w14:paraId="2ECDC1CC" w14:textId="3A985B4E" w:rsidR="004616F6" w:rsidRPr="004616F6" w:rsidRDefault="004616F6" w:rsidP="00A0737A">
            <w:pPr>
              <w:pStyle w:val="BodyText"/>
              <w:spacing w:after="0"/>
              <w:rPr>
                <w:ins w:id="3566" w:author="arkat" w:date="2017-09-28T20:37:00Z"/>
                <w:lang w:val="en-US"/>
              </w:rPr>
            </w:pPr>
            <w:ins w:id="3567" w:author="arkat" w:date="2017-09-28T20:37:00Z">
              <w:r w:rsidRPr="004616F6">
                <w:rPr>
                  <w:lang w:val="en-US"/>
                </w:rPr>
                <w:t>S</w:t>
              </w:r>
              <w:r w:rsidR="00A0737A">
                <w:rPr>
                  <w:lang w:val="en-US"/>
                </w:rPr>
                <w:t xml:space="preserve">ub-Process </w:t>
              </w:r>
            </w:ins>
          </w:p>
        </w:tc>
        <w:tc>
          <w:tcPr>
            <w:tcW w:w="2851" w:type="pct"/>
            <w:tcPrChange w:id="3568" w:author="arkat" w:date="2017-10-01T10:11:00Z">
              <w:tcPr>
                <w:tcW w:w="5400" w:type="dxa"/>
              </w:tcPr>
            </w:tcPrChange>
          </w:tcPr>
          <w:p w14:paraId="26908701" w14:textId="2690A484" w:rsidR="004616F6" w:rsidRPr="000550DA" w:rsidRDefault="000550DA" w:rsidP="00A0737A">
            <w:pPr>
              <w:pStyle w:val="BodyText"/>
              <w:spacing w:after="0"/>
              <w:rPr>
                <w:ins w:id="3569" w:author="arkat" w:date="2017-09-28T20:37:00Z"/>
                <w:lang w:val="en-US"/>
                <w:rPrChange w:id="3570" w:author="arkat" w:date="2017-09-30T06:30:00Z">
                  <w:rPr>
                    <w:ins w:id="3571" w:author="arkat" w:date="2017-09-28T20:37:00Z"/>
                  </w:rPr>
                </w:rPrChange>
              </w:rPr>
            </w:pPr>
            <w:ins w:id="3572" w:author="arkat" w:date="2017-09-30T06:29:00Z">
              <w:r>
                <w:rPr>
                  <w:lang w:val="en-US"/>
                </w:rPr>
                <w:t xml:space="preserve">Detail sub proses tidak tergambar dengan jelas pada diagram. </w:t>
              </w:r>
            </w:ins>
            <w:ins w:id="3573" w:author="arkat" w:date="2017-09-30T06:30:00Z">
              <w:r>
                <w:rPr>
                  <w:lang w:val="en-US"/>
                </w:rPr>
                <w:t xml:space="preserve">Tanda “+” pada bagian bawah diagram menunjukkan </w:t>
              </w:r>
              <w:r>
                <w:rPr>
                  <w:i/>
                  <w:lang w:val="en-US"/>
                </w:rPr>
                <w:t xml:space="preserve">activity </w:t>
              </w:r>
              <w:r>
                <w:rPr>
                  <w:lang w:val="en-US"/>
                </w:rPr>
                <w:t xml:space="preserve">adalah sub </w:t>
              </w:r>
            </w:ins>
            <w:ins w:id="3574" w:author="arkat" w:date="2017-09-30T06:31:00Z">
              <w:r>
                <w:rPr>
                  <w:lang w:val="en-US"/>
                </w:rPr>
                <w:t>proses dan memiliki level detail yang lebih rendah</w:t>
              </w:r>
            </w:ins>
            <w:ins w:id="3575" w:author="arkat" w:date="2017-09-30T06:32:00Z">
              <w:r>
                <w:rPr>
                  <w:lang w:val="en-US"/>
                </w:rPr>
                <w:t>.</w:t>
              </w:r>
            </w:ins>
          </w:p>
        </w:tc>
      </w:tr>
      <w:tr w:rsidR="004616F6" w14:paraId="23E9B85C" w14:textId="77777777" w:rsidTr="00AA7B15">
        <w:trPr>
          <w:jc w:val="center"/>
          <w:ins w:id="3576" w:author="arkat" w:date="2017-09-28T20:37:00Z"/>
        </w:trPr>
        <w:tc>
          <w:tcPr>
            <w:tcW w:w="1019" w:type="pct"/>
            <w:vAlign w:val="center"/>
            <w:tcPrChange w:id="3577" w:author="arkat" w:date="2017-10-01T10:11:00Z">
              <w:tcPr>
                <w:tcW w:w="1345" w:type="dxa"/>
              </w:tcPr>
            </w:tcPrChange>
          </w:tcPr>
          <w:p w14:paraId="241C509A" w14:textId="7D69ED36" w:rsidR="004616F6" w:rsidRDefault="00FA783C" w:rsidP="00A0737A">
            <w:pPr>
              <w:pStyle w:val="BodyText"/>
              <w:spacing w:after="0"/>
              <w:rPr>
                <w:ins w:id="3578" w:author="arkat" w:date="2017-09-28T20:37:00Z"/>
                <w:noProof/>
                <w:szCs w:val="24"/>
                <w:lang w:val="en-US"/>
              </w:rPr>
            </w:pPr>
            <w:ins w:id="3579" w:author="arkat" w:date="2017-09-29T11:08:00Z">
              <w:r>
                <w:rPr>
                  <w:noProof/>
                  <w:lang w:val="en-US"/>
                </w:rPr>
                <w:drawing>
                  <wp:inline distT="0" distB="0" distL="0" distR="0" wp14:anchorId="63BE3D1B" wp14:editId="6594F09A">
                    <wp:extent cx="751205" cy="57958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9245" t="40672" r="33970" b="36297"/>
                            <a:stretch/>
                          </pic:blipFill>
                          <pic:spPr bwMode="auto">
                            <a:xfrm>
                              <a:off x="0" y="0"/>
                              <a:ext cx="759378" cy="5858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580" w:author="arkat" w:date="2017-10-01T10:11:00Z">
              <w:tcPr>
                <w:tcW w:w="1620" w:type="dxa"/>
              </w:tcPr>
            </w:tcPrChange>
          </w:tcPr>
          <w:p w14:paraId="01F39C8D" w14:textId="77777777" w:rsidR="00A0737A" w:rsidRDefault="004616F6" w:rsidP="00A0737A">
            <w:pPr>
              <w:pStyle w:val="BodyText"/>
              <w:spacing w:after="0"/>
              <w:rPr>
                <w:ins w:id="3581" w:author="arkat" w:date="2017-09-29T11:03:00Z"/>
                <w:lang w:val="en-US"/>
              </w:rPr>
            </w:pPr>
            <w:ins w:id="3582" w:author="arkat" w:date="2017-09-28T20:37:00Z">
              <w:r w:rsidRPr="004616F6">
                <w:rPr>
                  <w:lang w:val="en-US"/>
                </w:rPr>
                <w:t xml:space="preserve">Expanded </w:t>
              </w:r>
            </w:ins>
          </w:p>
          <w:p w14:paraId="6D4CDE89" w14:textId="79C97F32" w:rsidR="004616F6" w:rsidRPr="004616F6" w:rsidRDefault="004616F6" w:rsidP="00A0737A">
            <w:pPr>
              <w:pStyle w:val="BodyText"/>
              <w:spacing w:after="0"/>
              <w:rPr>
                <w:ins w:id="3583" w:author="arkat" w:date="2017-09-28T20:37:00Z"/>
                <w:lang w:val="en-US"/>
              </w:rPr>
            </w:pPr>
            <w:ins w:id="3584" w:author="arkat" w:date="2017-09-28T20:37:00Z">
              <w:r w:rsidRPr="004616F6">
                <w:rPr>
                  <w:lang w:val="en-US"/>
                </w:rPr>
                <w:t>Sub-Process</w:t>
              </w:r>
            </w:ins>
          </w:p>
        </w:tc>
        <w:tc>
          <w:tcPr>
            <w:tcW w:w="2851" w:type="pct"/>
            <w:tcPrChange w:id="3585" w:author="arkat" w:date="2017-10-01T10:11:00Z">
              <w:tcPr>
                <w:tcW w:w="5400" w:type="dxa"/>
              </w:tcPr>
            </w:tcPrChange>
          </w:tcPr>
          <w:p w14:paraId="39022F9F" w14:textId="121743D8" w:rsidR="004616F6" w:rsidRPr="002C3960" w:rsidRDefault="002C3960" w:rsidP="00C36A8C">
            <w:pPr>
              <w:pStyle w:val="BodyText"/>
              <w:spacing w:after="0"/>
              <w:rPr>
                <w:ins w:id="3586" w:author="arkat" w:date="2017-09-28T20:37:00Z"/>
                <w:lang w:val="en-US"/>
                <w:rPrChange w:id="3587" w:author="arkat" w:date="2017-09-30T07:11:00Z">
                  <w:rPr>
                    <w:ins w:id="3588" w:author="arkat" w:date="2017-09-28T20:37:00Z"/>
                  </w:rPr>
                </w:rPrChange>
              </w:rPr>
            </w:pPr>
            <w:ins w:id="3589" w:author="arkat" w:date="2017-09-30T06:32:00Z">
              <w:r>
                <w:rPr>
                  <w:lang w:val="en-US"/>
                </w:rPr>
                <w:t xml:space="preserve">Batasan </w:t>
              </w:r>
            </w:ins>
            <w:ins w:id="3590" w:author="arkat" w:date="2017-09-30T07:06:00Z">
              <w:r>
                <w:rPr>
                  <w:lang w:val="en-US"/>
                </w:rPr>
                <w:t xml:space="preserve">dari sub proses diperluas dan detail sebuah </w:t>
              </w:r>
            </w:ins>
            <w:ins w:id="3591" w:author="arkat" w:date="2017-09-30T07:09:00Z">
              <w:r>
                <w:rPr>
                  <w:lang w:val="en-US"/>
                </w:rPr>
                <w:t xml:space="preserve">proses </w:t>
              </w:r>
            </w:ins>
            <w:ins w:id="3592" w:author="arkat" w:date="2017-09-30T07:10:00Z">
              <w:r>
                <w:rPr>
                  <w:lang w:val="en-US"/>
                </w:rPr>
                <w:t>terlihat batasanya</w:t>
              </w:r>
            </w:ins>
            <w:ins w:id="3593" w:author="arkat" w:date="2017-09-30T06:32:00Z">
              <w:r>
                <w:rPr>
                  <w:lang w:val="en-US"/>
                </w:rPr>
                <w:t>. Perhatikan</w:t>
              </w:r>
            </w:ins>
            <w:ins w:id="3594" w:author="arkat" w:date="2017-09-30T07:10:00Z">
              <w:r>
                <w:rPr>
                  <w:lang w:val="en-US"/>
                </w:rPr>
                <w:t xml:space="preserve"> bahwa </w:t>
              </w:r>
            </w:ins>
            <w:ins w:id="3595" w:author="arkat" w:date="2017-09-30T07:11:00Z">
              <w:r>
                <w:rPr>
                  <w:i/>
                  <w:lang w:val="en-US"/>
                </w:rPr>
                <w:t xml:space="preserve">sequence flow </w:t>
              </w:r>
            </w:ins>
            <w:ins w:id="3596" w:author="arkat" w:date="2017-09-30T07:16:00Z">
              <w:r>
                <w:rPr>
                  <w:lang w:val="en-US"/>
                </w:rPr>
                <w:t>tidak dapat melewati batasan sub proses.</w:t>
              </w:r>
            </w:ins>
          </w:p>
        </w:tc>
      </w:tr>
      <w:tr w:rsidR="004616F6" w14:paraId="16206860" w14:textId="77777777" w:rsidTr="00AA7B15">
        <w:trPr>
          <w:jc w:val="center"/>
          <w:ins w:id="3597" w:author="arkat" w:date="2017-09-28T20:37:00Z"/>
        </w:trPr>
        <w:tc>
          <w:tcPr>
            <w:tcW w:w="1019" w:type="pct"/>
            <w:vAlign w:val="center"/>
            <w:tcPrChange w:id="3598" w:author="arkat" w:date="2017-10-01T10:11:00Z">
              <w:tcPr>
                <w:tcW w:w="1345" w:type="dxa"/>
              </w:tcPr>
            </w:tcPrChange>
          </w:tcPr>
          <w:p w14:paraId="2B6E92A5" w14:textId="1ED35291" w:rsidR="004616F6" w:rsidRDefault="002C3960" w:rsidP="00A0737A">
            <w:pPr>
              <w:pStyle w:val="BodyText"/>
              <w:spacing w:after="0"/>
              <w:rPr>
                <w:ins w:id="3599" w:author="arkat" w:date="2017-09-28T20:37:00Z"/>
                <w:noProof/>
                <w:szCs w:val="24"/>
                <w:lang w:val="en-US"/>
              </w:rPr>
            </w:pPr>
            <w:ins w:id="3600" w:author="arkat" w:date="2017-09-30T07:17:00Z">
              <w:r>
                <w:rPr>
                  <w:noProof/>
                  <w:lang w:val="en-US"/>
                </w:rPr>
                <w:drawing>
                  <wp:inline distT="0" distB="0" distL="0" distR="0" wp14:anchorId="2C1339CD" wp14:editId="1A5A11F4">
                    <wp:extent cx="829818" cy="67619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1376" t="67239" r="36287" b="14882"/>
                            <a:stretch/>
                          </pic:blipFill>
                          <pic:spPr bwMode="auto">
                            <a:xfrm>
                              <a:off x="0" y="0"/>
                              <a:ext cx="838358" cy="6831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601" w:author="arkat" w:date="2017-10-01T10:11:00Z">
              <w:tcPr>
                <w:tcW w:w="1620" w:type="dxa"/>
              </w:tcPr>
            </w:tcPrChange>
          </w:tcPr>
          <w:p w14:paraId="4221A74A" w14:textId="77777777" w:rsidR="00A0737A" w:rsidRDefault="004616F6" w:rsidP="00A0737A">
            <w:pPr>
              <w:pStyle w:val="BodyText"/>
              <w:spacing w:after="0"/>
              <w:rPr>
                <w:ins w:id="3602" w:author="arkat" w:date="2017-09-29T11:03:00Z"/>
                <w:lang w:val="en-US"/>
              </w:rPr>
            </w:pPr>
            <w:ins w:id="3603" w:author="arkat" w:date="2017-09-28T20:37:00Z">
              <w:r w:rsidRPr="004616F6">
                <w:rPr>
                  <w:lang w:val="en-US"/>
                </w:rPr>
                <w:t xml:space="preserve">Collapsed </w:t>
              </w:r>
            </w:ins>
          </w:p>
          <w:p w14:paraId="4BFC9A09" w14:textId="31DC2A94" w:rsidR="004616F6" w:rsidRPr="004616F6" w:rsidRDefault="00A0737A" w:rsidP="00A0737A">
            <w:pPr>
              <w:pStyle w:val="BodyText"/>
              <w:spacing w:after="0"/>
              <w:rPr>
                <w:ins w:id="3604" w:author="arkat" w:date="2017-09-28T20:37:00Z"/>
                <w:lang w:val="en-US"/>
              </w:rPr>
            </w:pPr>
            <w:ins w:id="3605" w:author="arkat" w:date="2017-09-28T20:37:00Z">
              <w:r>
                <w:rPr>
                  <w:lang w:val="en-US"/>
                </w:rPr>
                <w:t>Sub-</w:t>
              </w:r>
              <w:r w:rsidR="004616F6" w:rsidRPr="004616F6">
                <w:rPr>
                  <w:lang w:val="en-US"/>
                </w:rPr>
                <w:t>Choreography</w:t>
              </w:r>
            </w:ins>
          </w:p>
        </w:tc>
        <w:tc>
          <w:tcPr>
            <w:tcW w:w="2851" w:type="pct"/>
            <w:tcPrChange w:id="3606" w:author="arkat" w:date="2017-10-01T10:11:00Z">
              <w:tcPr>
                <w:tcW w:w="5400" w:type="dxa"/>
              </w:tcPr>
            </w:tcPrChange>
          </w:tcPr>
          <w:p w14:paraId="34AE19CC" w14:textId="3A3523BF" w:rsidR="004616F6" w:rsidRPr="00B974E5" w:rsidRDefault="00B974E5" w:rsidP="00A0737A">
            <w:pPr>
              <w:pStyle w:val="BodyText"/>
              <w:spacing w:after="0"/>
              <w:rPr>
                <w:ins w:id="3607" w:author="arkat" w:date="2017-09-28T20:37:00Z"/>
                <w:lang w:val="en-US"/>
                <w:rPrChange w:id="3608" w:author="arkat" w:date="2017-09-30T07:17:00Z">
                  <w:rPr>
                    <w:ins w:id="3609" w:author="arkat" w:date="2017-09-28T20:37:00Z"/>
                  </w:rPr>
                </w:rPrChange>
              </w:rPr>
            </w:pPr>
            <w:ins w:id="3610" w:author="arkat" w:date="2017-09-30T07:17:00Z">
              <w:r>
                <w:rPr>
                  <w:lang w:val="en-US"/>
                </w:rPr>
                <w:t xml:space="preserve">Detail </w:t>
              </w:r>
            </w:ins>
            <w:ins w:id="3611" w:author="arkat" w:date="2017-09-30T07:18:00Z">
              <w:r>
                <w:rPr>
                  <w:lang w:val="en-US"/>
                </w:rPr>
                <w:t xml:space="preserve">dari </w:t>
              </w:r>
              <w:r w:rsidRPr="00B974E5">
                <w:rPr>
                  <w:i/>
                  <w:lang w:val="en-US"/>
                  <w:rPrChange w:id="3612" w:author="arkat" w:date="2017-09-30T07:18:00Z">
                    <w:rPr>
                      <w:lang w:val="en-US"/>
                    </w:rPr>
                  </w:rPrChange>
                </w:rPr>
                <w:t>Sub</w:t>
              </w:r>
            </w:ins>
            <w:ins w:id="3613" w:author="arkat" w:date="2017-09-30T07:17:00Z">
              <w:r w:rsidRPr="00B974E5">
                <w:rPr>
                  <w:i/>
                  <w:lang w:val="en-US"/>
                  <w:rPrChange w:id="3614" w:author="arkat" w:date="2017-09-30T07:17:00Z">
                    <w:rPr>
                      <w:lang w:val="en-US"/>
                    </w:rPr>
                  </w:rPrChange>
                </w:rPr>
                <w:t>-Choreography</w:t>
              </w:r>
              <w:r>
                <w:rPr>
                  <w:i/>
                  <w:lang w:val="en-US"/>
                </w:rPr>
                <w:t xml:space="preserve"> </w:t>
              </w:r>
              <w:r>
                <w:rPr>
                  <w:lang w:val="en-US"/>
                </w:rPr>
                <w:t xml:space="preserve">tidak tergambar dengan jelas pada diagram. Tanda “+” pada bagian bawah menunjukkan </w:t>
              </w:r>
            </w:ins>
            <w:ins w:id="3615" w:author="arkat" w:date="2017-09-30T07:18:00Z">
              <w:r>
                <w:rPr>
                  <w:lang w:val="en-US"/>
                </w:rPr>
                <w:t xml:space="preserve">bahwa </w:t>
              </w:r>
              <w:r>
                <w:rPr>
                  <w:i/>
                  <w:lang w:val="en-US"/>
                </w:rPr>
                <w:t xml:space="preserve">activity </w:t>
              </w:r>
              <w:r>
                <w:rPr>
                  <w:lang w:val="en-US"/>
                </w:rPr>
                <w:t>adalah sub proses dan memiliki level detail yang lebih rendah.</w:t>
              </w:r>
            </w:ins>
          </w:p>
        </w:tc>
      </w:tr>
      <w:tr w:rsidR="004616F6" w14:paraId="20EC7A6A" w14:textId="77777777" w:rsidTr="00AA7B15">
        <w:trPr>
          <w:jc w:val="center"/>
          <w:ins w:id="3616" w:author="arkat" w:date="2017-09-28T20:37:00Z"/>
        </w:trPr>
        <w:tc>
          <w:tcPr>
            <w:tcW w:w="1019" w:type="pct"/>
            <w:vAlign w:val="center"/>
            <w:tcPrChange w:id="3617" w:author="arkat" w:date="2017-10-01T10:11:00Z">
              <w:tcPr>
                <w:tcW w:w="1345" w:type="dxa"/>
              </w:tcPr>
            </w:tcPrChange>
          </w:tcPr>
          <w:p w14:paraId="717106EE" w14:textId="49102695" w:rsidR="004616F6" w:rsidRDefault="00B974E5" w:rsidP="00A0737A">
            <w:pPr>
              <w:pStyle w:val="BodyText"/>
              <w:spacing w:after="0"/>
              <w:rPr>
                <w:ins w:id="3618" w:author="arkat" w:date="2017-09-28T20:37:00Z"/>
                <w:noProof/>
                <w:szCs w:val="24"/>
                <w:lang w:val="en-US"/>
              </w:rPr>
            </w:pPr>
            <w:ins w:id="3619" w:author="arkat" w:date="2017-09-30T07:19:00Z">
              <w:r>
                <w:rPr>
                  <w:noProof/>
                  <w:lang w:val="en-US"/>
                </w:rPr>
                <w:lastRenderedPageBreak/>
                <w:drawing>
                  <wp:inline distT="0" distB="0" distL="0" distR="0" wp14:anchorId="0BA50D5B" wp14:editId="0C6F8A25">
                    <wp:extent cx="782955" cy="6149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1014" t="31187" r="32020" b="31146"/>
                            <a:stretch/>
                          </pic:blipFill>
                          <pic:spPr bwMode="auto">
                            <a:xfrm>
                              <a:off x="0" y="0"/>
                              <a:ext cx="797505" cy="62638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30" w:type="pct"/>
            <w:vAlign w:val="center"/>
            <w:tcPrChange w:id="3620" w:author="arkat" w:date="2017-10-01T10:11:00Z">
              <w:tcPr>
                <w:tcW w:w="1620" w:type="dxa"/>
              </w:tcPr>
            </w:tcPrChange>
          </w:tcPr>
          <w:p w14:paraId="74E9B37F" w14:textId="77777777" w:rsidR="00A0737A" w:rsidRDefault="004616F6" w:rsidP="00A0737A">
            <w:pPr>
              <w:pStyle w:val="BodyText"/>
              <w:spacing w:after="0"/>
              <w:rPr>
                <w:ins w:id="3621" w:author="arkat" w:date="2017-09-29T11:03:00Z"/>
                <w:lang w:val="en-US"/>
              </w:rPr>
            </w:pPr>
            <w:ins w:id="3622" w:author="arkat" w:date="2017-09-28T20:37:00Z">
              <w:r w:rsidRPr="004616F6">
                <w:rPr>
                  <w:lang w:val="en-US"/>
                </w:rPr>
                <w:t xml:space="preserve">Expanded </w:t>
              </w:r>
            </w:ins>
          </w:p>
          <w:p w14:paraId="1823BA78" w14:textId="4497FE8E" w:rsidR="004616F6" w:rsidRPr="004616F6" w:rsidRDefault="004616F6" w:rsidP="00A0737A">
            <w:pPr>
              <w:pStyle w:val="BodyText"/>
              <w:spacing w:after="0"/>
              <w:rPr>
                <w:ins w:id="3623" w:author="arkat" w:date="2017-09-28T20:37:00Z"/>
                <w:lang w:val="en-US"/>
              </w:rPr>
            </w:pPr>
            <w:ins w:id="3624" w:author="arkat" w:date="2017-09-28T20:37:00Z">
              <w:r w:rsidRPr="004616F6">
                <w:rPr>
                  <w:lang w:val="en-US"/>
                </w:rPr>
                <w:t>Sub- Choreography</w:t>
              </w:r>
            </w:ins>
          </w:p>
        </w:tc>
        <w:tc>
          <w:tcPr>
            <w:tcW w:w="2851" w:type="pct"/>
            <w:tcPrChange w:id="3625" w:author="arkat" w:date="2017-10-01T10:11:00Z">
              <w:tcPr>
                <w:tcW w:w="5400" w:type="dxa"/>
              </w:tcPr>
            </w:tcPrChange>
          </w:tcPr>
          <w:p w14:paraId="2DB5578D" w14:textId="4C9E730E" w:rsidR="004616F6" w:rsidRDefault="00B974E5" w:rsidP="00C36A8C">
            <w:pPr>
              <w:pStyle w:val="BodyText"/>
              <w:spacing w:after="0"/>
              <w:rPr>
                <w:ins w:id="3626" w:author="arkat" w:date="2017-09-28T20:37:00Z"/>
              </w:rPr>
            </w:pPr>
            <w:ins w:id="3627" w:author="arkat" w:date="2017-09-30T07:20:00Z">
              <w:r>
                <w:rPr>
                  <w:lang w:val="en-US"/>
                </w:rPr>
                <w:t xml:space="preserve">Batasan </w:t>
              </w:r>
            </w:ins>
            <w:ins w:id="3628" w:author="arkat" w:date="2017-09-30T07:21:00Z">
              <w:r>
                <w:rPr>
                  <w:lang w:val="en-US"/>
                </w:rPr>
                <w:t xml:space="preserve">dari </w:t>
              </w:r>
              <w:r w:rsidRPr="00832701">
                <w:rPr>
                  <w:i/>
                  <w:lang w:val="en-US"/>
                </w:rPr>
                <w:t>Sub</w:t>
              </w:r>
            </w:ins>
            <w:ins w:id="3629" w:author="arkat" w:date="2017-09-30T07:20:00Z">
              <w:r w:rsidRPr="00832701">
                <w:rPr>
                  <w:i/>
                  <w:lang w:val="en-US"/>
                </w:rPr>
                <w:t>-Choreography</w:t>
              </w:r>
              <w:r>
                <w:rPr>
                  <w:i/>
                  <w:lang w:val="en-US"/>
                </w:rPr>
                <w:t xml:space="preserve"> </w:t>
              </w:r>
              <w:r>
                <w:rPr>
                  <w:lang w:val="en-US"/>
                </w:rPr>
                <w:t xml:space="preserve">diperluas dan detail </w:t>
              </w:r>
            </w:ins>
            <w:ins w:id="3630" w:author="arkat" w:date="2017-09-30T07:21:00Z">
              <w:r>
                <w:rPr>
                  <w:lang w:val="en-US"/>
                </w:rPr>
                <w:t xml:space="preserve">sebuah </w:t>
              </w:r>
              <w:r w:rsidRPr="00832701">
                <w:rPr>
                  <w:i/>
                  <w:lang w:val="en-US"/>
                </w:rPr>
                <w:t>Choreography</w:t>
              </w:r>
            </w:ins>
            <w:ins w:id="3631" w:author="arkat" w:date="2017-09-30T07:20:00Z">
              <w:r>
                <w:rPr>
                  <w:lang w:val="en-US"/>
                </w:rPr>
                <w:t xml:space="preserve"> terlihat batasanya. Perhatikan bahwa </w:t>
              </w:r>
              <w:r>
                <w:rPr>
                  <w:i/>
                  <w:lang w:val="en-US"/>
                </w:rPr>
                <w:t xml:space="preserve">sequence flow </w:t>
              </w:r>
              <w:r>
                <w:rPr>
                  <w:lang w:val="en-US"/>
                </w:rPr>
                <w:t xml:space="preserve">tidak dapat melewati </w:t>
              </w:r>
            </w:ins>
            <w:ins w:id="3632" w:author="arkat" w:date="2017-09-30T07:21:00Z">
              <w:r>
                <w:rPr>
                  <w:lang w:val="en-US"/>
                </w:rPr>
                <w:t xml:space="preserve">batasan </w:t>
              </w:r>
              <w:r w:rsidRPr="00832701">
                <w:rPr>
                  <w:i/>
                  <w:lang w:val="en-US"/>
                </w:rPr>
                <w:t>Sub-Choreography</w:t>
              </w:r>
              <w:r>
                <w:rPr>
                  <w:i/>
                  <w:lang w:val="en-US"/>
                </w:rPr>
                <w:t>.</w:t>
              </w:r>
            </w:ins>
          </w:p>
        </w:tc>
      </w:tr>
    </w:tbl>
    <w:p w14:paraId="0272D6D7" w14:textId="389DB6CF" w:rsidR="006B14FD" w:rsidRPr="00A7698E" w:rsidRDefault="00DF5AE0" w:rsidP="00A7698E">
      <w:pPr>
        <w:pStyle w:val="GambarBAB2"/>
        <w:numPr>
          <w:ilvl w:val="0"/>
          <w:numId w:val="0"/>
        </w:numPr>
        <w:rPr>
          <w:ins w:id="3633" w:author="arkat" w:date="2017-10-01T09:55:00Z"/>
          <w:rPrChange w:id="3634" w:author="arkat" w:date="2017-10-02T21:41:00Z">
            <w:rPr>
              <w:ins w:id="3635" w:author="arkat" w:date="2017-10-01T09:55:00Z"/>
              <w:szCs w:val="24"/>
            </w:rPr>
          </w:rPrChange>
        </w:rPr>
        <w:pPrChange w:id="3636" w:author="arkat" w:date="2017-10-02T21:41:00Z">
          <w:pPr>
            <w:pStyle w:val="BodyText"/>
            <w:spacing w:after="0"/>
          </w:pPr>
        </w:pPrChange>
      </w:pPr>
      <w:bookmarkStart w:id="3637" w:name="_Toc494749993"/>
      <w:ins w:id="3638" w:author="arkat" w:date="2017-10-02T21:39:00Z">
        <w:r>
          <w:lastRenderedPageBreak/>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bookmarkEnd w:id="3637"/>
        <w:r>
          <w:fldChar w:fldCharType="end"/>
        </w:r>
      </w:ins>
    </w:p>
    <w:p w14:paraId="03B07DA5" w14:textId="21932B76" w:rsidR="000F4275" w:rsidRPr="00F76467" w:rsidRDefault="000F4275" w:rsidP="005B2456">
      <w:pPr>
        <w:pStyle w:val="BodyText"/>
        <w:numPr>
          <w:ilvl w:val="6"/>
          <w:numId w:val="127"/>
        </w:numPr>
        <w:spacing w:after="0"/>
        <w:ind w:left="270" w:hanging="270"/>
        <w:rPr>
          <w:ins w:id="3639" w:author="arkat" w:date="2017-10-01T09:55:00Z"/>
          <w:i/>
          <w:lang w:val="en-US"/>
          <w:rPrChange w:id="3640" w:author="arkat" w:date="2017-10-01T10:25:00Z">
            <w:rPr>
              <w:ins w:id="3641" w:author="arkat" w:date="2017-10-01T09:55:00Z"/>
              <w:szCs w:val="24"/>
              <w:lang w:val="en-US"/>
            </w:rPr>
          </w:rPrChange>
        </w:rPr>
        <w:pPrChange w:id="3642" w:author="arkat" w:date="2017-10-02T22:41:00Z">
          <w:pPr>
            <w:pStyle w:val="BodyText"/>
            <w:spacing w:after="0"/>
          </w:pPr>
        </w:pPrChange>
      </w:pPr>
      <w:ins w:id="3643" w:author="arkat" w:date="2017-10-01T09:55:00Z">
        <w:r w:rsidRPr="005B2456">
          <w:rPr>
            <w:b/>
            <w:i/>
            <w:lang w:val="en-US"/>
            <w:rPrChange w:id="3644" w:author="arkat" w:date="2017-10-02T22:36:00Z">
              <w:rPr>
                <w:szCs w:val="24"/>
                <w:lang w:val="en-US"/>
              </w:rPr>
            </w:rPrChange>
          </w:rPr>
          <w:lastRenderedPageBreak/>
          <w:t>Sequence Flow</w:t>
        </w:r>
      </w:ins>
      <w:ins w:id="3645" w:author="arkat" w:date="2017-10-01T10:23:00Z">
        <w:r w:rsidR="00F76467">
          <w:rPr>
            <w:i/>
            <w:lang w:val="en-US"/>
          </w:rPr>
          <w:t xml:space="preserve">, </w:t>
        </w:r>
        <w:r w:rsidR="00F76467">
          <w:rPr>
            <w:lang w:val="en-US"/>
          </w:rPr>
          <w:t xml:space="preserve">Ada 7 jenis </w:t>
        </w:r>
        <w:r w:rsidR="00F76467">
          <w:rPr>
            <w:i/>
            <w:lang w:val="en-US"/>
          </w:rPr>
          <w:t>Sequence Flow</w:t>
        </w:r>
      </w:ins>
      <w:ins w:id="3646" w:author="arkat" w:date="2017-10-01T10:25:00Z">
        <w:r w:rsidR="00F76467">
          <w:rPr>
            <w:i/>
            <w:lang w:val="en-US"/>
          </w:rPr>
          <w:t xml:space="preserve"> </w:t>
        </w:r>
        <w:r w:rsidR="00F76467">
          <w:rPr>
            <w:lang w:val="en-US"/>
          </w:rPr>
          <w:t>sebagaimana pada tabel 2.5.</w:t>
        </w:r>
      </w:ins>
    </w:p>
    <w:p w14:paraId="25F717C0" w14:textId="3F715087" w:rsidR="00F76467" w:rsidRPr="00A7698E" w:rsidRDefault="00F76467">
      <w:pPr>
        <w:pStyle w:val="TabelBAB2"/>
        <w:rPr>
          <w:ins w:id="3647" w:author="arkat" w:date="2017-10-01T09:55:00Z"/>
          <w:rPrChange w:id="3648" w:author="arkat" w:date="2017-10-02T21:41:00Z">
            <w:rPr>
              <w:ins w:id="3649" w:author="arkat" w:date="2017-10-01T09:55:00Z"/>
            </w:rPr>
          </w:rPrChange>
        </w:rPr>
        <w:pPrChange w:id="3650" w:author="arkat" w:date="2017-10-01T10:49:00Z">
          <w:pPr>
            <w:pStyle w:val="BodyText"/>
            <w:spacing w:after="0"/>
          </w:pPr>
        </w:pPrChange>
      </w:pPr>
      <w:bookmarkStart w:id="3651" w:name="_Toc494750084"/>
      <w:ins w:id="3652" w:author="arkat" w:date="2017-10-01T10:25:00Z">
        <w:r w:rsidRPr="00A7698E">
          <w:rPr>
            <w:rPrChange w:id="3653" w:author="arkat" w:date="2017-10-02T21:41:00Z">
              <w:rPr>
                <w:b/>
              </w:rPr>
            </w:rPrChange>
          </w:rPr>
          <w:t xml:space="preserve">Elemen Perluasan </w:t>
        </w:r>
        <w:r w:rsidRPr="00DD5090">
          <w:rPr>
            <w:i/>
            <w:rPrChange w:id="3654" w:author="arkat" w:date="2017-10-02T23:26:00Z">
              <w:rPr>
                <w:b/>
              </w:rPr>
            </w:rPrChange>
          </w:rPr>
          <w:t>Sequence Flow</w:t>
        </w:r>
      </w:ins>
      <w:bookmarkEnd w:id="3651"/>
    </w:p>
    <w:tbl>
      <w:tblPr>
        <w:tblStyle w:val="TableGrid"/>
        <w:tblW w:w="5000" w:type="pct"/>
        <w:tblLook w:val="04A0" w:firstRow="1" w:lastRow="0" w:firstColumn="1" w:lastColumn="0" w:noHBand="0" w:noVBand="1"/>
        <w:tblPrChange w:id="3655" w:author="arkat" w:date="2017-10-01T10:49:00Z">
          <w:tblPr>
            <w:tblStyle w:val="TableGrid"/>
            <w:tblW w:w="0" w:type="auto"/>
            <w:tblLook w:val="04A0" w:firstRow="1" w:lastRow="0" w:firstColumn="1" w:lastColumn="0" w:noHBand="0" w:noVBand="1"/>
          </w:tblPr>
        </w:tblPrChange>
      </w:tblPr>
      <w:tblGrid>
        <w:gridCol w:w="1806"/>
        <w:gridCol w:w="1746"/>
        <w:gridCol w:w="4377"/>
        <w:tblGridChange w:id="3656">
          <w:tblGrid>
            <w:gridCol w:w="1806"/>
            <w:gridCol w:w="1631"/>
            <w:gridCol w:w="4492"/>
          </w:tblGrid>
        </w:tblGridChange>
      </w:tblGrid>
      <w:tr w:rsidR="00F76467" w:rsidRPr="00F76467" w14:paraId="1FEC69A2" w14:textId="77777777" w:rsidTr="000672E6">
        <w:trPr>
          <w:ins w:id="3657" w:author="arkat" w:date="2017-10-01T10:26:00Z"/>
        </w:trPr>
        <w:tc>
          <w:tcPr>
            <w:tcW w:w="2240" w:type="pct"/>
            <w:gridSpan w:val="2"/>
            <w:tcPrChange w:id="3658" w:author="arkat" w:date="2017-10-01T10:49:00Z">
              <w:tcPr>
                <w:tcW w:w="3437" w:type="dxa"/>
                <w:gridSpan w:val="2"/>
              </w:tcPr>
            </w:tcPrChange>
          </w:tcPr>
          <w:p w14:paraId="3944F880" w14:textId="1F1E8F99" w:rsidR="00F76467" w:rsidRPr="00F76467" w:rsidRDefault="00F76467" w:rsidP="00190E7E">
            <w:pPr>
              <w:pStyle w:val="BodyText"/>
              <w:spacing w:after="0"/>
              <w:rPr>
                <w:ins w:id="3659" w:author="arkat" w:date="2017-10-01T10:26:00Z"/>
                <w:b/>
                <w:lang w:val="en-US"/>
                <w:rPrChange w:id="3660" w:author="arkat" w:date="2017-10-01T10:26:00Z">
                  <w:rPr>
                    <w:ins w:id="3661" w:author="arkat" w:date="2017-10-01T10:26:00Z"/>
                    <w:lang w:val="en-US"/>
                  </w:rPr>
                </w:rPrChange>
              </w:rPr>
            </w:pPr>
            <w:ins w:id="3662" w:author="arkat" w:date="2017-10-01T10:26:00Z">
              <w:r w:rsidRPr="00F76467">
                <w:rPr>
                  <w:b/>
                  <w:lang w:val="en-US"/>
                  <w:rPrChange w:id="3663" w:author="arkat" w:date="2017-10-01T10:26:00Z">
                    <w:rPr>
                      <w:lang w:val="en-US"/>
                    </w:rPr>
                  </w:rPrChange>
                </w:rPr>
                <w:t>Elemen</w:t>
              </w:r>
            </w:ins>
          </w:p>
        </w:tc>
        <w:tc>
          <w:tcPr>
            <w:tcW w:w="2760" w:type="pct"/>
            <w:tcPrChange w:id="3664" w:author="arkat" w:date="2017-10-01T10:49:00Z">
              <w:tcPr>
                <w:tcW w:w="4492" w:type="dxa"/>
              </w:tcPr>
            </w:tcPrChange>
          </w:tcPr>
          <w:p w14:paraId="25FE1806" w14:textId="7277B313" w:rsidR="00F76467" w:rsidRPr="00F76467" w:rsidRDefault="00F76467" w:rsidP="00190E7E">
            <w:pPr>
              <w:pStyle w:val="BodyText"/>
              <w:spacing w:after="0"/>
              <w:rPr>
                <w:ins w:id="3665" w:author="arkat" w:date="2017-10-01T10:26:00Z"/>
                <w:b/>
                <w:lang w:val="en-US"/>
                <w:rPrChange w:id="3666" w:author="arkat" w:date="2017-10-01T10:26:00Z">
                  <w:rPr>
                    <w:ins w:id="3667" w:author="arkat" w:date="2017-10-01T10:26:00Z"/>
                    <w:i/>
                    <w:lang w:val="en-US"/>
                  </w:rPr>
                </w:rPrChange>
              </w:rPr>
            </w:pPr>
            <w:ins w:id="3668" w:author="arkat" w:date="2017-10-01T10:26:00Z">
              <w:r w:rsidRPr="00F76467">
                <w:rPr>
                  <w:b/>
                  <w:lang w:val="en-US"/>
                  <w:rPrChange w:id="3669" w:author="arkat" w:date="2017-10-01T10:26:00Z">
                    <w:rPr>
                      <w:i/>
                      <w:lang w:val="en-US"/>
                    </w:rPr>
                  </w:rPrChange>
                </w:rPr>
                <w:t>Deskripsi</w:t>
              </w:r>
            </w:ins>
          </w:p>
        </w:tc>
      </w:tr>
      <w:tr w:rsidR="00F76467" w14:paraId="3E30DF2E" w14:textId="77777777" w:rsidTr="000672E6">
        <w:trPr>
          <w:ins w:id="3670" w:author="arkat" w:date="2017-10-01T09:55:00Z"/>
        </w:trPr>
        <w:tc>
          <w:tcPr>
            <w:tcW w:w="1139" w:type="pct"/>
            <w:vAlign w:val="center"/>
            <w:tcPrChange w:id="3671" w:author="arkat" w:date="2017-10-01T10:49:00Z">
              <w:tcPr>
                <w:tcW w:w="1806" w:type="dxa"/>
              </w:tcPr>
            </w:tcPrChange>
          </w:tcPr>
          <w:p w14:paraId="0838604B" w14:textId="77777777" w:rsidR="000F4275" w:rsidRDefault="000F4275" w:rsidP="00190E7E">
            <w:pPr>
              <w:pStyle w:val="BodyText"/>
              <w:spacing w:after="0"/>
              <w:rPr>
                <w:ins w:id="3672" w:author="arkat" w:date="2017-10-01T09:55:00Z"/>
              </w:rPr>
            </w:pPr>
            <w:ins w:id="3673" w:author="arkat" w:date="2017-10-01T09:55:00Z">
              <w:r>
                <w:rPr>
                  <w:noProof/>
                  <w:lang w:val="en-US"/>
                </w:rPr>
                <w:drawing>
                  <wp:inline distT="0" distB="0" distL="0" distR="0" wp14:anchorId="7E01AE24" wp14:editId="063408C5">
                    <wp:extent cx="968188" cy="17589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674" w:author="arkat" w:date="2017-10-01T10:49:00Z">
              <w:tcPr>
                <w:tcW w:w="1631" w:type="dxa"/>
                <w:vAlign w:val="center"/>
              </w:tcPr>
            </w:tcPrChange>
          </w:tcPr>
          <w:p w14:paraId="75D2C1A9" w14:textId="77777777" w:rsidR="000F4275" w:rsidRDefault="000F4275" w:rsidP="00190E7E">
            <w:pPr>
              <w:pStyle w:val="BodyText"/>
              <w:spacing w:after="0"/>
              <w:rPr>
                <w:ins w:id="3675" w:author="arkat" w:date="2017-10-01T09:55:00Z"/>
              </w:rPr>
            </w:pPr>
            <w:ins w:id="3676" w:author="arkat" w:date="2017-10-01T09:55:00Z">
              <w:r w:rsidRPr="004616F6">
                <w:rPr>
                  <w:lang w:val="en-US"/>
                </w:rPr>
                <w:t xml:space="preserve">Normal Flow </w:t>
              </w:r>
            </w:ins>
          </w:p>
        </w:tc>
        <w:tc>
          <w:tcPr>
            <w:tcW w:w="2760" w:type="pct"/>
            <w:tcPrChange w:id="3677" w:author="arkat" w:date="2017-10-01T10:49:00Z">
              <w:tcPr>
                <w:tcW w:w="4492" w:type="dxa"/>
              </w:tcPr>
            </w:tcPrChange>
          </w:tcPr>
          <w:p w14:paraId="315C54E0" w14:textId="77777777" w:rsidR="000F4275" w:rsidRDefault="000F4275" w:rsidP="00190E7E">
            <w:pPr>
              <w:pStyle w:val="BodyText"/>
              <w:spacing w:after="0"/>
              <w:rPr>
                <w:ins w:id="3678" w:author="arkat" w:date="2017-10-01T09:55:00Z"/>
              </w:rPr>
            </w:pPr>
            <w:ins w:id="3679" w:author="arkat" w:date="2017-10-01T09:55:00Z">
              <w:r>
                <w:rPr>
                  <w:i/>
                  <w:lang w:val="en-US"/>
                </w:rPr>
                <w:t xml:space="preserve">Normal Flow </w:t>
              </w:r>
              <w:r>
                <w:rPr>
                  <w:lang w:val="en-US"/>
                </w:rPr>
                <w:t xml:space="preserve">mengacu pada jalur dari </w:t>
              </w:r>
              <w:r>
                <w:rPr>
                  <w:i/>
                  <w:lang w:val="en-US"/>
                </w:rPr>
                <w:t xml:space="preserve">sequence flow </w:t>
              </w:r>
              <w:r>
                <w:rPr>
                  <w:lang w:val="en-US"/>
                </w:rPr>
                <w:t xml:space="preserve">yang tidak dimulai dari </w:t>
              </w:r>
              <w:r>
                <w:rPr>
                  <w:i/>
                  <w:lang w:val="en-US"/>
                </w:rPr>
                <w:t xml:space="preserve">intermediate event </w:t>
              </w:r>
              <w:r>
                <w:rPr>
                  <w:lang w:val="en-US"/>
                </w:rPr>
                <w:t xml:space="preserve">yang dihubungkan dengan batas sebuah </w:t>
              </w:r>
              <w:r>
                <w:rPr>
                  <w:i/>
                  <w:lang w:val="en-US"/>
                </w:rPr>
                <w:t>activity.</w:t>
              </w:r>
            </w:ins>
          </w:p>
        </w:tc>
      </w:tr>
      <w:tr w:rsidR="00F76467" w14:paraId="36759282" w14:textId="77777777" w:rsidTr="000672E6">
        <w:trPr>
          <w:ins w:id="3680" w:author="arkat" w:date="2017-10-01T09:55:00Z"/>
        </w:trPr>
        <w:tc>
          <w:tcPr>
            <w:tcW w:w="1139" w:type="pct"/>
            <w:vAlign w:val="center"/>
            <w:tcPrChange w:id="3681" w:author="arkat" w:date="2017-10-01T10:49:00Z">
              <w:tcPr>
                <w:tcW w:w="1806" w:type="dxa"/>
              </w:tcPr>
            </w:tcPrChange>
          </w:tcPr>
          <w:p w14:paraId="73EEBE53" w14:textId="77777777" w:rsidR="000F4275" w:rsidRDefault="000F4275" w:rsidP="00190E7E">
            <w:pPr>
              <w:pStyle w:val="BodyText"/>
              <w:spacing w:after="0"/>
              <w:rPr>
                <w:ins w:id="3682" w:author="arkat" w:date="2017-10-01T09:55:00Z"/>
              </w:rPr>
            </w:pPr>
            <w:ins w:id="3683" w:author="arkat" w:date="2017-10-01T09:55:00Z">
              <w:r>
                <w:rPr>
                  <w:noProof/>
                  <w:lang w:val="en-US"/>
                </w:rPr>
                <w:drawing>
                  <wp:inline distT="0" distB="0" distL="0" distR="0" wp14:anchorId="2A18F014" wp14:editId="1541271D">
                    <wp:extent cx="968188" cy="17589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4832" t="27934" r="35911" b="65844"/>
                            <a:stretch/>
                          </pic:blipFill>
                          <pic:spPr bwMode="auto">
                            <a:xfrm>
                              <a:off x="0" y="0"/>
                              <a:ext cx="970786" cy="17636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684" w:author="arkat" w:date="2017-10-01T10:49:00Z">
              <w:tcPr>
                <w:tcW w:w="1631" w:type="dxa"/>
                <w:vAlign w:val="center"/>
              </w:tcPr>
            </w:tcPrChange>
          </w:tcPr>
          <w:p w14:paraId="29087575" w14:textId="77777777" w:rsidR="000F4275" w:rsidRDefault="000F4275" w:rsidP="00190E7E">
            <w:pPr>
              <w:pStyle w:val="BodyText"/>
              <w:spacing w:after="0"/>
              <w:rPr>
                <w:ins w:id="3685" w:author="arkat" w:date="2017-10-01T09:55:00Z"/>
              </w:rPr>
            </w:pPr>
            <w:ins w:id="3686" w:author="arkat" w:date="2017-10-01T09:55:00Z">
              <w:r w:rsidRPr="004616F6">
                <w:rPr>
                  <w:lang w:val="en-US"/>
                </w:rPr>
                <w:t>Uncontrolled</w:t>
              </w:r>
              <w:r>
                <w:rPr>
                  <w:lang w:val="en-US"/>
                </w:rPr>
                <w:t xml:space="preserve"> Flow</w:t>
              </w:r>
            </w:ins>
          </w:p>
        </w:tc>
        <w:tc>
          <w:tcPr>
            <w:tcW w:w="2760" w:type="pct"/>
            <w:tcPrChange w:id="3687" w:author="arkat" w:date="2017-10-01T10:49:00Z">
              <w:tcPr>
                <w:tcW w:w="4492" w:type="dxa"/>
              </w:tcPr>
            </w:tcPrChange>
          </w:tcPr>
          <w:p w14:paraId="448ED45B" w14:textId="77777777" w:rsidR="000F4275" w:rsidRDefault="000F4275" w:rsidP="00190E7E">
            <w:pPr>
              <w:pStyle w:val="BodyText"/>
              <w:spacing w:after="0"/>
              <w:rPr>
                <w:ins w:id="3688" w:author="arkat" w:date="2017-10-01T09:55:00Z"/>
              </w:rPr>
            </w:pPr>
            <w:ins w:id="3689" w:author="arkat" w:date="2017-10-01T09:55:00Z">
              <w:r>
                <w:rPr>
                  <w:i/>
                  <w:lang w:val="en-US"/>
                </w:rPr>
                <w:t xml:space="preserve">Uncontrolled flow </w:t>
              </w:r>
              <w:r>
                <w:rPr>
                  <w:lang w:val="en-US"/>
                </w:rPr>
                <w:t xml:space="preserve">berkaitan dengan </w:t>
              </w:r>
              <w:r>
                <w:rPr>
                  <w:i/>
                  <w:lang w:val="en-US"/>
                </w:rPr>
                <w:t xml:space="preserve">flow </w:t>
              </w:r>
              <w:r>
                <w:rPr>
                  <w:lang w:val="en-US"/>
                </w:rPr>
                <w:t xml:space="preserve">yang tidak dipengaruhi oleh kondisi apapun dan tidak melewati </w:t>
              </w:r>
              <w:r>
                <w:rPr>
                  <w:i/>
                  <w:lang w:val="en-US"/>
                </w:rPr>
                <w:t xml:space="preserve">Gateway. </w:t>
              </w:r>
              <w:r>
                <w:rPr>
                  <w:lang w:val="en-US"/>
                </w:rPr>
                <w:t xml:space="preserve">Contoh yang paling sederhana adalah </w:t>
              </w:r>
              <w:r>
                <w:rPr>
                  <w:i/>
                  <w:lang w:val="en-US"/>
                </w:rPr>
                <w:t xml:space="preserve">sequence flow </w:t>
              </w:r>
              <w:r>
                <w:rPr>
                  <w:lang w:val="en-US"/>
                </w:rPr>
                <w:t xml:space="preserve">yang menghubungkan 2 </w:t>
              </w:r>
              <w:r>
                <w:rPr>
                  <w:i/>
                  <w:lang w:val="en-US"/>
                </w:rPr>
                <w:t xml:space="preserve">activity. </w:t>
              </w:r>
            </w:ins>
          </w:p>
        </w:tc>
      </w:tr>
      <w:tr w:rsidR="00F76467" w14:paraId="1284C830" w14:textId="77777777" w:rsidTr="000672E6">
        <w:trPr>
          <w:ins w:id="3690" w:author="arkat" w:date="2017-10-01T09:55:00Z"/>
        </w:trPr>
        <w:tc>
          <w:tcPr>
            <w:tcW w:w="1139" w:type="pct"/>
            <w:vAlign w:val="center"/>
            <w:tcPrChange w:id="3691" w:author="arkat" w:date="2017-10-01T10:49:00Z">
              <w:tcPr>
                <w:tcW w:w="1806" w:type="dxa"/>
              </w:tcPr>
            </w:tcPrChange>
          </w:tcPr>
          <w:p w14:paraId="57824AD5" w14:textId="77777777" w:rsidR="000F4275" w:rsidRDefault="000F4275" w:rsidP="00190E7E">
            <w:pPr>
              <w:pStyle w:val="BodyText"/>
              <w:spacing w:after="0"/>
              <w:rPr>
                <w:ins w:id="3692" w:author="arkat" w:date="2017-10-01T09:55:00Z"/>
              </w:rPr>
            </w:pPr>
            <w:ins w:id="3693" w:author="arkat" w:date="2017-10-01T09:55:00Z">
              <w:r>
                <w:rPr>
                  <w:noProof/>
                  <w:lang w:val="en-US"/>
                </w:rPr>
                <w:drawing>
                  <wp:inline distT="0" distB="0" distL="0" distR="0" wp14:anchorId="4DBC65C9" wp14:editId="7F864A30">
                    <wp:extent cx="989849" cy="207090"/>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4679" t="23865" r="35677" b="68826"/>
                            <a:stretch/>
                          </pic:blipFill>
                          <pic:spPr bwMode="auto">
                            <a:xfrm>
                              <a:off x="0" y="0"/>
                              <a:ext cx="990274" cy="2071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694" w:author="arkat" w:date="2017-10-01T10:49:00Z">
              <w:tcPr>
                <w:tcW w:w="1631" w:type="dxa"/>
                <w:vAlign w:val="center"/>
              </w:tcPr>
            </w:tcPrChange>
          </w:tcPr>
          <w:p w14:paraId="3C7DC3C4" w14:textId="77777777" w:rsidR="000F4275" w:rsidRDefault="000F4275" w:rsidP="00190E7E">
            <w:pPr>
              <w:pStyle w:val="BodyText"/>
              <w:spacing w:after="0"/>
              <w:rPr>
                <w:ins w:id="3695" w:author="arkat" w:date="2017-10-01T09:55:00Z"/>
              </w:rPr>
            </w:pPr>
            <w:ins w:id="3696" w:author="arkat" w:date="2017-10-01T09:55:00Z">
              <w:r w:rsidRPr="004616F6">
                <w:rPr>
                  <w:lang w:val="en-US"/>
                </w:rPr>
                <w:t>Conditional flow</w:t>
              </w:r>
            </w:ins>
          </w:p>
        </w:tc>
        <w:tc>
          <w:tcPr>
            <w:tcW w:w="2760" w:type="pct"/>
            <w:tcPrChange w:id="3697" w:author="arkat" w:date="2017-10-01T10:49:00Z">
              <w:tcPr>
                <w:tcW w:w="4492" w:type="dxa"/>
              </w:tcPr>
            </w:tcPrChange>
          </w:tcPr>
          <w:p w14:paraId="3FCC0FBE" w14:textId="1BB43038" w:rsidR="000F4275" w:rsidRDefault="000F4275" w:rsidP="00190E7E">
            <w:pPr>
              <w:pStyle w:val="BodyText"/>
              <w:spacing w:after="0"/>
              <w:rPr>
                <w:ins w:id="3698" w:author="arkat" w:date="2017-10-01T09:55:00Z"/>
              </w:rPr>
            </w:pPr>
            <w:ins w:id="3699" w:author="arkat" w:date="2017-10-01T09:55:00Z">
              <w:r>
                <w:rPr>
                  <w:lang w:val="en-US"/>
                </w:rPr>
                <w:t xml:space="preserve">Sebuah </w:t>
              </w:r>
              <w:r>
                <w:rPr>
                  <w:i/>
                  <w:lang w:val="en-US"/>
                </w:rPr>
                <w:t xml:space="preserve">sequence flow </w:t>
              </w:r>
              <w:r>
                <w:rPr>
                  <w:lang w:val="en-US"/>
                </w:rPr>
                <w:t xml:space="preserve">dapat memiliki sebuah </w:t>
              </w:r>
              <w:r>
                <w:rPr>
                  <w:i/>
                  <w:lang w:val="en-US"/>
                </w:rPr>
                <w:t xml:space="preserve">expression condition </w:t>
              </w:r>
              <w:r>
                <w:rPr>
                  <w:lang w:val="en-US"/>
                </w:rPr>
                <w:t xml:space="preserve">yang di evaluasi pada saat </w:t>
              </w:r>
              <w:r>
                <w:rPr>
                  <w:i/>
                  <w:lang w:val="en-US"/>
                </w:rPr>
                <w:t>runtime</w:t>
              </w:r>
              <w:r>
                <w:rPr>
                  <w:lang w:val="en-US"/>
                </w:rPr>
                <w:t xml:space="preserve"> untuk menentukan apakah </w:t>
              </w:r>
              <w:r>
                <w:rPr>
                  <w:i/>
                  <w:lang w:val="en-US"/>
                </w:rPr>
                <w:t xml:space="preserve">sequence flow </w:t>
              </w:r>
              <w:r>
                <w:rPr>
                  <w:lang w:val="en-US"/>
                </w:rPr>
                <w:t xml:space="preserve">digunakan atau tidak.  Jika </w:t>
              </w:r>
              <w:r>
                <w:rPr>
                  <w:i/>
                  <w:lang w:val="en-US"/>
                </w:rPr>
                <w:t xml:space="preserve">conditional flow </w:t>
              </w:r>
              <w:r>
                <w:rPr>
                  <w:lang w:val="en-US"/>
                </w:rPr>
                <w:t xml:space="preserve">keluar dari sebuah </w:t>
              </w:r>
              <w:r>
                <w:rPr>
                  <w:i/>
                  <w:lang w:val="en-US"/>
                </w:rPr>
                <w:t xml:space="preserve">activity, </w:t>
              </w:r>
              <w:r>
                <w:rPr>
                  <w:lang w:val="en-US"/>
                </w:rPr>
                <w:t xml:space="preserve">maka notasi </w:t>
              </w:r>
              <w:r>
                <w:rPr>
                  <w:i/>
                  <w:lang w:val="en-US"/>
                </w:rPr>
                <w:t xml:space="preserve">sequence </w:t>
              </w:r>
            </w:ins>
            <w:ins w:id="3700" w:author="arkat" w:date="2017-10-01T10:50:00Z">
              <w:r w:rsidR="000672E6">
                <w:rPr>
                  <w:i/>
                  <w:lang w:val="en-US"/>
                </w:rPr>
                <w:t xml:space="preserve">flow </w:t>
              </w:r>
              <w:r w:rsidR="000672E6">
                <w:rPr>
                  <w:lang w:val="en-US"/>
                </w:rPr>
                <w:t>akan</w:t>
              </w:r>
            </w:ins>
            <w:ins w:id="3701" w:author="arkat" w:date="2017-10-01T09:55:00Z">
              <w:r>
                <w:rPr>
                  <w:lang w:val="en-US"/>
                </w:rPr>
                <w:t xml:space="preserve"> memiliki symbol belah ketupat.</w:t>
              </w:r>
            </w:ins>
          </w:p>
        </w:tc>
      </w:tr>
      <w:tr w:rsidR="00F76467" w14:paraId="59EFD790" w14:textId="77777777" w:rsidTr="000672E6">
        <w:trPr>
          <w:ins w:id="3702" w:author="arkat" w:date="2017-10-01T09:55:00Z"/>
        </w:trPr>
        <w:tc>
          <w:tcPr>
            <w:tcW w:w="1139" w:type="pct"/>
            <w:vAlign w:val="center"/>
            <w:tcPrChange w:id="3703" w:author="arkat" w:date="2017-10-01T10:49:00Z">
              <w:tcPr>
                <w:tcW w:w="1806" w:type="dxa"/>
              </w:tcPr>
            </w:tcPrChange>
          </w:tcPr>
          <w:p w14:paraId="0B009CF4" w14:textId="77777777" w:rsidR="000F4275" w:rsidRDefault="000F4275" w:rsidP="00190E7E">
            <w:pPr>
              <w:pStyle w:val="BodyText"/>
              <w:spacing w:after="0"/>
              <w:rPr>
                <w:ins w:id="3704" w:author="arkat" w:date="2017-10-01T09:55:00Z"/>
              </w:rPr>
            </w:pPr>
            <w:ins w:id="3705" w:author="arkat" w:date="2017-10-01T09:55:00Z">
              <w:r>
                <w:rPr>
                  <w:noProof/>
                  <w:lang w:val="en-US"/>
                </w:rPr>
                <w:drawing>
                  <wp:inline distT="0" distB="0" distL="0" distR="0" wp14:anchorId="56E4F9C5" wp14:editId="5DD91EA7">
                    <wp:extent cx="982052" cy="1220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4524" t="59665" r="35983" b="36026"/>
                            <a:stretch/>
                          </pic:blipFill>
                          <pic:spPr bwMode="auto">
                            <a:xfrm>
                              <a:off x="0" y="0"/>
                              <a:ext cx="982702" cy="1221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06" w:author="arkat" w:date="2017-10-01T10:49:00Z">
              <w:tcPr>
                <w:tcW w:w="1631" w:type="dxa"/>
                <w:vAlign w:val="center"/>
              </w:tcPr>
            </w:tcPrChange>
          </w:tcPr>
          <w:p w14:paraId="3191E301" w14:textId="77777777" w:rsidR="000F4275" w:rsidRDefault="000F4275" w:rsidP="00190E7E">
            <w:pPr>
              <w:pStyle w:val="BodyText"/>
              <w:spacing w:after="0"/>
              <w:rPr>
                <w:ins w:id="3707" w:author="arkat" w:date="2017-10-01T09:55:00Z"/>
              </w:rPr>
            </w:pPr>
            <w:ins w:id="3708" w:author="arkat" w:date="2017-10-01T09:55:00Z">
              <w:r w:rsidRPr="004616F6">
                <w:rPr>
                  <w:lang w:val="en-US"/>
                </w:rPr>
                <w:t xml:space="preserve">Default flow </w:t>
              </w:r>
            </w:ins>
          </w:p>
        </w:tc>
        <w:tc>
          <w:tcPr>
            <w:tcW w:w="2760" w:type="pct"/>
            <w:tcPrChange w:id="3709" w:author="arkat" w:date="2017-10-01T10:49:00Z">
              <w:tcPr>
                <w:tcW w:w="4492" w:type="dxa"/>
              </w:tcPr>
            </w:tcPrChange>
          </w:tcPr>
          <w:p w14:paraId="44BE7734" w14:textId="77777777" w:rsidR="000F4275" w:rsidRDefault="000F4275" w:rsidP="00190E7E">
            <w:pPr>
              <w:pStyle w:val="BodyText"/>
              <w:spacing w:after="0"/>
              <w:rPr>
                <w:ins w:id="3710" w:author="arkat" w:date="2017-10-01T09:55:00Z"/>
              </w:rPr>
            </w:pPr>
            <w:ins w:id="3711" w:author="arkat" w:date="2017-10-01T09:55:00Z">
              <w:r>
                <w:t xml:space="preserve">Untuk </w:t>
              </w:r>
              <w:r w:rsidRPr="00832701">
                <w:rPr>
                  <w:i/>
                </w:rPr>
                <w:t>Data-Based Exclusive Gateways</w:t>
              </w:r>
              <w:r>
                <w:t xml:space="preserve"> atau</w:t>
              </w:r>
              <w:r w:rsidRPr="00B52BFB">
                <w:t xml:space="preserve"> </w:t>
              </w:r>
              <w:r w:rsidRPr="00832701">
                <w:rPr>
                  <w:i/>
                </w:rPr>
                <w:t>Inclusive Gateways</w:t>
              </w:r>
              <w:r w:rsidRPr="00B52BFB">
                <w:t xml:space="preserve">, </w:t>
              </w:r>
              <w:r>
                <w:rPr>
                  <w:lang w:val="en-US"/>
                </w:rPr>
                <w:t xml:space="preserve">satu jenis aliran adalah aliran kondisi default. Aliran ini hanya digunakan jiak semua kondisi alira keluar tidak benar pada saat runtime. Maka, notasinya akan ditambahkan garis miring pada awal garis. </w:t>
              </w:r>
            </w:ins>
          </w:p>
        </w:tc>
      </w:tr>
      <w:tr w:rsidR="00F76467" w14:paraId="1A928026" w14:textId="77777777" w:rsidTr="000672E6">
        <w:trPr>
          <w:ins w:id="3712" w:author="arkat" w:date="2017-10-01T09:55:00Z"/>
        </w:trPr>
        <w:tc>
          <w:tcPr>
            <w:tcW w:w="1139" w:type="pct"/>
            <w:vAlign w:val="center"/>
            <w:tcPrChange w:id="3713" w:author="arkat" w:date="2017-10-01T10:49:00Z">
              <w:tcPr>
                <w:tcW w:w="1806" w:type="dxa"/>
              </w:tcPr>
            </w:tcPrChange>
          </w:tcPr>
          <w:p w14:paraId="612D88B3" w14:textId="77777777" w:rsidR="000F4275" w:rsidRDefault="000F4275" w:rsidP="00190E7E">
            <w:pPr>
              <w:pStyle w:val="BodyText"/>
              <w:spacing w:after="0"/>
              <w:rPr>
                <w:ins w:id="3714" w:author="arkat" w:date="2017-10-01T09:55:00Z"/>
              </w:rPr>
            </w:pPr>
            <w:ins w:id="3715" w:author="arkat" w:date="2017-10-01T09:55:00Z">
              <w:r>
                <w:rPr>
                  <w:noProof/>
                  <w:lang w:val="en-US"/>
                </w:rPr>
                <w:drawing>
                  <wp:inline distT="0" distB="0" distL="0" distR="0" wp14:anchorId="5433DD8B" wp14:editId="6D79D963">
                    <wp:extent cx="1006011" cy="737353"/>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924" t="31721" r="38117" b="42261"/>
                            <a:stretch/>
                          </pic:blipFill>
                          <pic:spPr bwMode="auto">
                            <a:xfrm>
                              <a:off x="0" y="0"/>
                              <a:ext cx="1006204" cy="73749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16" w:author="arkat" w:date="2017-10-01T10:49:00Z">
              <w:tcPr>
                <w:tcW w:w="1631" w:type="dxa"/>
                <w:vAlign w:val="center"/>
              </w:tcPr>
            </w:tcPrChange>
          </w:tcPr>
          <w:p w14:paraId="2AE22F9E" w14:textId="77777777" w:rsidR="000F4275" w:rsidRDefault="000F4275" w:rsidP="00190E7E">
            <w:pPr>
              <w:pStyle w:val="BodyText"/>
              <w:spacing w:after="0"/>
              <w:rPr>
                <w:ins w:id="3717" w:author="arkat" w:date="2017-10-01T09:55:00Z"/>
              </w:rPr>
            </w:pPr>
            <w:ins w:id="3718" w:author="arkat" w:date="2017-10-01T09:55:00Z">
              <w:r w:rsidRPr="004616F6">
                <w:rPr>
                  <w:lang w:val="en-US"/>
                </w:rPr>
                <w:t>Exception</w:t>
              </w:r>
              <w:r>
                <w:rPr>
                  <w:lang w:val="en-US"/>
                </w:rPr>
                <w:t xml:space="preserve"> Flow</w:t>
              </w:r>
            </w:ins>
          </w:p>
        </w:tc>
        <w:tc>
          <w:tcPr>
            <w:tcW w:w="2760" w:type="pct"/>
            <w:tcPrChange w:id="3719" w:author="arkat" w:date="2017-10-01T10:49:00Z">
              <w:tcPr>
                <w:tcW w:w="4492" w:type="dxa"/>
              </w:tcPr>
            </w:tcPrChange>
          </w:tcPr>
          <w:p w14:paraId="42498C27" w14:textId="77777777" w:rsidR="000F4275" w:rsidRDefault="000F4275" w:rsidP="00190E7E">
            <w:pPr>
              <w:pStyle w:val="BodyText"/>
              <w:spacing w:after="0"/>
              <w:rPr>
                <w:ins w:id="3720" w:author="arkat" w:date="2017-10-01T09:55:00Z"/>
              </w:rPr>
            </w:pPr>
            <w:ins w:id="3721" w:author="arkat" w:date="2017-10-01T09:55:00Z">
              <w:r w:rsidRPr="00832701">
                <w:rPr>
                  <w:i/>
                </w:rPr>
                <w:t>Exception flow</w:t>
              </w:r>
              <w:r w:rsidRPr="00B52BFB">
                <w:t xml:space="preserve"> </w:t>
              </w:r>
              <w:r>
                <w:rPr>
                  <w:lang w:val="en-US"/>
                </w:rPr>
                <w:t xml:space="preserve">terjadi diluar aliran proses normal dan berdasarkan pada sebuah </w:t>
              </w:r>
              <w:r>
                <w:rPr>
                  <w:i/>
                  <w:lang w:val="en-US"/>
                </w:rPr>
                <w:t>intermediate event</w:t>
              </w:r>
              <w:r>
                <w:rPr>
                  <w:lang w:val="en-US"/>
                </w:rPr>
                <w:t xml:space="preserve"> yang dilekatkan pada sebuah </w:t>
              </w:r>
              <w:r>
                <w:rPr>
                  <w:i/>
                  <w:lang w:val="en-US"/>
                </w:rPr>
                <w:t xml:space="preserve">activity </w:t>
              </w:r>
              <w:r>
                <w:rPr>
                  <w:lang w:val="en-US"/>
                </w:rPr>
                <w:t xml:space="preserve">yang terjadi selama kinerja proses. </w:t>
              </w:r>
            </w:ins>
          </w:p>
        </w:tc>
      </w:tr>
      <w:tr w:rsidR="00F76467" w14:paraId="70217491" w14:textId="77777777" w:rsidTr="000672E6">
        <w:trPr>
          <w:ins w:id="3722" w:author="arkat" w:date="2017-10-01T09:55:00Z"/>
        </w:trPr>
        <w:tc>
          <w:tcPr>
            <w:tcW w:w="1139" w:type="pct"/>
            <w:vAlign w:val="center"/>
            <w:tcPrChange w:id="3723" w:author="arkat" w:date="2017-10-01T10:49:00Z">
              <w:tcPr>
                <w:tcW w:w="1806" w:type="dxa"/>
              </w:tcPr>
            </w:tcPrChange>
          </w:tcPr>
          <w:p w14:paraId="014AEC54" w14:textId="77777777" w:rsidR="000F4275" w:rsidRDefault="000F4275" w:rsidP="00190E7E">
            <w:pPr>
              <w:pStyle w:val="BodyText"/>
              <w:spacing w:after="0"/>
              <w:rPr>
                <w:ins w:id="3724" w:author="arkat" w:date="2017-10-01T09:55:00Z"/>
              </w:rPr>
            </w:pPr>
            <w:ins w:id="3725" w:author="arkat" w:date="2017-10-01T09:55:00Z">
              <w:r>
                <w:rPr>
                  <w:noProof/>
                  <w:lang w:val="en-US"/>
                </w:rPr>
                <w:drawing>
                  <wp:inline distT="0" distB="0" distL="0" distR="0" wp14:anchorId="3F33D99D" wp14:editId="76959A4E">
                    <wp:extent cx="960159" cy="72212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3456" t="29016" r="37491" b="45500"/>
                            <a:stretch/>
                          </pic:blipFill>
                          <pic:spPr bwMode="auto">
                            <a:xfrm>
                              <a:off x="0" y="0"/>
                              <a:ext cx="960493" cy="72238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1101" w:type="pct"/>
            <w:vAlign w:val="center"/>
            <w:tcPrChange w:id="3726" w:author="arkat" w:date="2017-10-01T10:49:00Z">
              <w:tcPr>
                <w:tcW w:w="1631" w:type="dxa"/>
                <w:vAlign w:val="center"/>
              </w:tcPr>
            </w:tcPrChange>
          </w:tcPr>
          <w:p w14:paraId="325900AC" w14:textId="77777777" w:rsidR="000F4275" w:rsidRDefault="000F4275" w:rsidP="00190E7E">
            <w:pPr>
              <w:pStyle w:val="BodyText"/>
              <w:spacing w:after="0"/>
              <w:rPr>
                <w:ins w:id="3727" w:author="arkat" w:date="2017-10-01T09:55:00Z"/>
              </w:rPr>
            </w:pPr>
            <w:ins w:id="3728" w:author="arkat" w:date="2017-10-01T09:55:00Z">
              <w:r w:rsidRPr="004616F6">
                <w:rPr>
                  <w:lang w:val="en-US"/>
                </w:rPr>
                <w:t>Compensation Association</w:t>
              </w:r>
            </w:ins>
          </w:p>
        </w:tc>
        <w:tc>
          <w:tcPr>
            <w:tcW w:w="2760" w:type="pct"/>
            <w:tcPrChange w:id="3729" w:author="arkat" w:date="2017-10-01T10:49:00Z">
              <w:tcPr>
                <w:tcW w:w="4492" w:type="dxa"/>
              </w:tcPr>
            </w:tcPrChange>
          </w:tcPr>
          <w:p w14:paraId="1B7B9C22" w14:textId="77777777" w:rsidR="000F4275" w:rsidRDefault="000F4275" w:rsidP="00190E7E">
            <w:pPr>
              <w:pStyle w:val="BodyText"/>
              <w:spacing w:after="0"/>
              <w:rPr>
                <w:ins w:id="3730" w:author="arkat" w:date="2017-10-01T09:55:00Z"/>
              </w:rPr>
            </w:pPr>
            <w:ins w:id="3731" w:author="arkat" w:date="2017-10-01T09:55:00Z">
              <w:r w:rsidRPr="00311608">
                <w:t>Compensation Association</w:t>
              </w:r>
              <w:r>
                <w:rPr>
                  <w:lang w:val="en-US"/>
                </w:rPr>
                <w:t xml:space="preserve"> terjadi diluar aliran normal proses dan didasarkan pada </w:t>
              </w:r>
              <w:r w:rsidRPr="00311608">
                <w:t xml:space="preserve"> </w:t>
              </w:r>
              <w:r w:rsidRPr="00832701">
                <w:rPr>
                  <w:i/>
                </w:rPr>
                <w:t>Compensation Intermediate Event</w:t>
              </w:r>
              <w:r>
                <w:rPr>
                  <w:i/>
                  <w:lang w:val="en-US"/>
                </w:rPr>
                <w:t xml:space="preserve"> </w:t>
              </w:r>
              <w:r>
                <w:rPr>
                  <w:lang w:val="en-US"/>
                </w:rPr>
                <w:t xml:space="preserve">yang dipicu melalui kegagalan transaksi atau melalui </w:t>
              </w:r>
              <w:r w:rsidRPr="00311608">
                <w:t xml:space="preserve"> Compensation Event</w:t>
              </w:r>
              <w:r>
                <w:rPr>
                  <w:lang w:val="en-US"/>
                </w:rPr>
                <w:t xml:space="preserve">. Target Asosiasi harus ditandai sebagai </w:t>
              </w:r>
              <w:r w:rsidRPr="00832701">
                <w:rPr>
                  <w:i/>
                </w:rPr>
                <w:t>Compensation Activity</w:t>
              </w:r>
              <w:r w:rsidRPr="00311608">
                <w:t>.</w:t>
              </w:r>
            </w:ins>
          </w:p>
        </w:tc>
      </w:tr>
    </w:tbl>
    <w:p w14:paraId="157AE98F" w14:textId="0B1DE507" w:rsidR="00A7698E" w:rsidRDefault="00DF5AE0" w:rsidP="0058751D">
      <w:pPr>
        <w:pStyle w:val="BodyText"/>
        <w:spacing w:after="0"/>
        <w:rPr>
          <w:ins w:id="3732" w:author="arkat" w:date="2017-10-02T21:41:00Z"/>
        </w:rPr>
      </w:pPr>
      <w:ins w:id="3733" w:author="arkat" w:date="2017-10-02T21:39:00Z">
        <w:r>
          <w:rPr>
            <w:szCs w:val="24"/>
          </w:rPr>
          <w:tab/>
        </w:r>
        <w:r>
          <w:rPr>
            <w:szCs w:val="24"/>
          </w:rPr>
          <w:tab/>
        </w:r>
        <w:r>
          <w:rPr>
            <w:szCs w:val="24"/>
          </w:rPr>
          <w:tab/>
        </w:r>
      </w:ins>
      <w:ins w:id="3734" w:author="arkat" w:date="2017-10-02T21:40:00Z">
        <w:r>
          <w:t xml:space="preserve">Diadopsi dari: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6B14FD">
          <w:rPr>
            <w:noProof/>
          </w:rPr>
          <w:t>OMG</w:t>
        </w:r>
        <w:r>
          <w:rPr>
            <w:noProof/>
          </w:rPr>
          <w:t xml:space="preserve"> (</w:t>
        </w:r>
        <w:r w:rsidRPr="006B14FD">
          <w:rPr>
            <w:noProof/>
          </w:rPr>
          <w:t>2011)</w:t>
        </w:r>
        <w:r>
          <w:fldChar w:fldCharType="end"/>
        </w:r>
      </w:ins>
    </w:p>
    <w:p w14:paraId="275EDBEE" w14:textId="77777777" w:rsidR="00A7698E" w:rsidRDefault="00A7698E" w:rsidP="0058751D">
      <w:pPr>
        <w:pStyle w:val="BodyText"/>
        <w:spacing w:after="0"/>
        <w:rPr>
          <w:ins w:id="3735" w:author="arkat" w:date="2017-10-02T21:41:00Z"/>
        </w:rPr>
      </w:pPr>
    </w:p>
    <w:p w14:paraId="05008815" w14:textId="377C9BD2" w:rsidR="00A7698E" w:rsidRPr="0070111E" w:rsidRDefault="00A7698E" w:rsidP="005B2456">
      <w:pPr>
        <w:pStyle w:val="BodyText"/>
        <w:numPr>
          <w:ilvl w:val="6"/>
          <w:numId w:val="127"/>
        </w:numPr>
        <w:spacing w:after="0"/>
        <w:ind w:left="270" w:hanging="270"/>
        <w:rPr>
          <w:ins w:id="3736" w:author="arkat" w:date="2017-10-02T21:41:00Z"/>
          <w:i/>
          <w:lang w:val="en-US"/>
        </w:rPr>
        <w:pPrChange w:id="3737" w:author="arkat" w:date="2017-10-02T22:41:00Z">
          <w:pPr>
            <w:pStyle w:val="BodyText"/>
            <w:numPr>
              <w:ilvl w:val="6"/>
              <w:numId w:val="89"/>
            </w:numPr>
            <w:spacing w:after="0"/>
            <w:ind w:left="270" w:hanging="270"/>
          </w:pPr>
        </w:pPrChange>
      </w:pPr>
      <w:ins w:id="3738" w:author="arkat" w:date="2017-10-02T21:41:00Z">
        <w:r w:rsidRPr="005B2456">
          <w:rPr>
            <w:b/>
            <w:i/>
            <w:lang w:val="en-US"/>
            <w:rPrChange w:id="3739" w:author="arkat" w:date="2017-10-02T22:36:00Z">
              <w:rPr>
                <w:i/>
                <w:lang w:val="en-US"/>
              </w:rPr>
            </w:rPrChange>
          </w:rPr>
          <w:t>Gateway</w:t>
        </w:r>
        <w:r w:rsidRPr="00AA7B15">
          <w:rPr>
            <w:i/>
            <w:lang w:val="en-US"/>
          </w:rPr>
          <w:t>,</w:t>
        </w:r>
        <w:r>
          <w:rPr>
            <w:i/>
            <w:lang w:val="en-US"/>
          </w:rPr>
          <w:t xml:space="preserve"> </w:t>
        </w:r>
        <w:r>
          <w:rPr>
            <w:lang w:val="en-US"/>
          </w:rPr>
          <w:t>ada 5 jenis G</w:t>
        </w:r>
        <w:r>
          <w:rPr>
            <w:i/>
            <w:lang w:val="en-US"/>
          </w:rPr>
          <w:t xml:space="preserve">ateway. </w:t>
        </w:r>
        <w:r>
          <w:rPr>
            <w:lang w:val="en-US"/>
          </w:rPr>
          <w:t xml:space="preserve">Icon di dalam belah ketupat membedakan jenis dan </w:t>
        </w:r>
        <w:r w:rsidRPr="0070111E">
          <w:rPr>
            <w:i/>
            <w:lang w:val="en-US"/>
          </w:rPr>
          <w:t>behavior</w:t>
        </w:r>
        <w:r>
          <w:rPr>
            <w:lang w:val="en-US"/>
          </w:rPr>
          <w:t xml:space="preserve"> dari </w:t>
        </w:r>
        <w:r>
          <w:rPr>
            <w:i/>
            <w:lang w:val="en-US"/>
          </w:rPr>
          <w:t xml:space="preserve">Gateway </w:t>
        </w:r>
        <w:r>
          <w:rPr>
            <w:lang w:val="en-US"/>
          </w:rPr>
          <w:t xml:space="preserve">tersebut. Masing-masing </w:t>
        </w:r>
        <w:r>
          <w:rPr>
            <w:i/>
            <w:lang w:val="en-US"/>
          </w:rPr>
          <w:t xml:space="preserve">Gateway </w:t>
        </w:r>
        <w:r>
          <w:rPr>
            <w:lang w:val="en-US"/>
          </w:rPr>
          <w:t>mempengaruhi aliran yang masuk dan keluar.</w:t>
        </w:r>
      </w:ins>
      <w:ins w:id="3740" w:author="arkat" w:date="2017-10-02T22:34:00Z">
        <w:r w:rsidR="00722D14">
          <w:rPr>
            <w:lang w:val="en-US"/>
          </w:rPr>
          <w:t xml:space="preserve"> </w:t>
        </w:r>
        <w:r w:rsidR="00722D14">
          <w:rPr>
            <w:i/>
          </w:rPr>
          <w:t>G</w:t>
        </w:r>
        <w:r w:rsidR="00722D14" w:rsidRPr="0070111E">
          <w:rPr>
            <w:i/>
          </w:rPr>
          <w:t>ateway</w:t>
        </w:r>
        <w:r w:rsidR="00722D14">
          <w:t xml:space="preserve"> menentukan keputusan</w:t>
        </w:r>
        <w:r w:rsidR="00722D14">
          <w:rPr>
            <w:lang w:val="en-US"/>
          </w:rPr>
          <w:t xml:space="preserve"> percabangan</w:t>
        </w:r>
        <w:r w:rsidR="00722D14">
          <w:t>,</w:t>
        </w:r>
        <w:r w:rsidR="00722D14">
          <w:rPr>
            <w:lang w:val="en-US"/>
          </w:rPr>
          <w:t xml:space="preserve"> </w:t>
        </w:r>
        <w:r w:rsidR="00722D14" w:rsidRPr="0070111E">
          <w:rPr>
            <w:i/>
            <w:lang w:val="en-US"/>
          </w:rPr>
          <w:t>forking</w:t>
        </w:r>
        <w:r w:rsidR="00722D14">
          <w:t xml:space="preserve">, </w:t>
        </w:r>
      </w:ins>
      <w:ins w:id="3741" w:author="arkat" w:date="2017-10-02T22:35:00Z">
        <w:r w:rsidR="00722D14">
          <w:rPr>
            <w:i/>
            <w:lang w:val="en-US"/>
          </w:rPr>
          <w:t>join</w:t>
        </w:r>
      </w:ins>
      <w:ins w:id="3742" w:author="arkat" w:date="2017-10-02T22:34:00Z">
        <w:r w:rsidR="00722D14">
          <w:t xml:space="preserve">, dan </w:t>
        </w:r>
      </w:ins>
      <w:ins w:id="3743" w:author="arkat" w:date="2017-10-02T22:35:00Z">
        <w:r w:rsidR="00722D14">
          <w:rPr>
            <w:lang w:val="en-US"/>
          </w:rPr>
          <w:t>merge</w:t>
        </w:r>
      </w:ins>
      <w:ins w:id="3744" w:author="arkat" w:date="2017-10-02T22:34:00Z">
        <w:r w:rsidR="00722D14">
          <w:t xml:space="preserve">. </w:t>
        </w:r>
        <w:r w:rsidR="00722D14">
          <w:rPr>
            <w:lang w:val="en-US"/>
          </w:rPr>
          <w:t xml:space="preserve">Icon didalam belah ketupat </w:t>
        </w:r>
        <w:r w:rsidR="00722D14">
          <w:t>akan mengindikasikan</w:t>
        </w:r>
        <w:r w:rsidR="00722D14">
          <w:rPr>
            <w:lang w:val="en-US"/>
          </w:rPr>
          <w:t xml:space="preserve"> jenis gateway.</w:t>
        </w:r>
      </w:ins>
    </w:p>
    <w:p w14:paraId="00712DED" w14:textId="77777777" w:rsidR="00A7698E" w:rsidRDefault="00A7698E" w:rsidP="00A7698E">
      <w:pPr>
        <w:pStyle w:val="BodyText"/>
        <w:spacing w:after="0"/>
        <w:rPr>
          <w:ins w:id="3745" w:author="arkat" w:date="2017-10-02T21:41:00Z"/>
          <w:b/>
          <w:lang w:val="en-US"/>
        </w:rPr>
      </w:pPr>
    </w:p>
    <w:p w14:paraId="10FB9B97" w14:textId="77777777" w:rsidR="00A7698E" w:rsidRDefault="00A7698E" w:rsidP="00A7698E">
      <w:pPr>
        <w:pStyle w:val="BodyText"/>
        <w:spacing w:after="0"/>
        <w:rPr>
          <w:ins w:id="3746" w:author="arkat" w:date="2017-10-02T21:41:00Z"/>
          <w:b/>
          <w:lang w:val="en-US"/>
        </w:rPr>
      </w:pPr>
    </w:p>
    <w:tbl>
      <w:tblPr>
        <w:tblW w:w="0" w:type="auto"/>
        <w:jc w:val="center"/>
        <w:tblLook w:val="04A0" w:firstRow="1" w:lastRow="0" w:firstColumn="1" w:lastColumn="0" w:noHBand="0" w:noVBand="1"/>
      </w:tblPr>
      <w:tblGrid>
        <w:gridCol w:w="876"/>
        <w:gridCol w:w="653"/>
        <w:gridCol w:w="876"/>
        <w:gridCol w:w="2145"/>
        <w:gridCol w:w="270"/>
        <w:gridCol w:w="1353"/>
        <w:gridCol w:w="1437"/>
      </w:tblGrid>
      <w:tr w:rsidR="00A7698E" w14:paraId="429227EB" w14:textId="77777777" w:rsidTr="0050462A">
        <w:trPr>
          <w:jc w:val="center"/>
          <w:ins w:id="3747" w:author="arkat" w:date="2017-10-02T21:41:00Z"/>
        </w:trPr>
        <w:tc>
          <w:tcPr>
            <w:tcW w:w="821" w:type="dxa"/>
            <w:shd w:val="clear" w:color="auto" w:fill="auto"/>
          </w:tcPr>
          <w:p w14:paraId="1F8CB611" w14:textId="77777777" w:rsidR="00A7698E" w:rsidRPr="00925455" w:rsidRDefault="00A7698E" w:rsidP="0050462A">
            <w:pPr>
              <w:pStyle w:val="BodyText"/>
              <w:spacing w:after="0"/>
              <w:rPr>
                <w:ins w:id="3748" w:author="arkat" w:date="2017-10-02T21:41:00Z"/>
                <w:b/>
                <w:lang w:val="en-US"/>
              </w:rPr>
            </w:pPr>
            <w:ins w:id="3749" w:author="arkat" w:date="2017-10-02T21:41:00Z">
              <w:r w:rsidRPr="0070111E">
                <w:rPr>
                  <w:noProof/>
                  <w:szCs w:val="24"/>
                  <w:lang w:val="en-US"/>
                </w:rPr>
                <w:drawing>
                  <wp:inline distT="0" distB="0" distL="0" distR="0" wp14:anchorId="6A2F0CD3" wp14:editId="2A0BEB6C">
                    <wp:extent cx="414938" cy="414938"/>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641" cy="416641"/>
                            </a:xfrm>
                            <a:prstGeom prst="rect">
                              <a:avLst/>
                            </a:prstGeom>
                            <a:noFill/>
                            <a:ln>
                              <a:noFill/>
                            </a:ln>
                          </pic:spPr>
                        </pic:pic>
                      </a:graphicData>
                    </a:graphic>
                  </wp:inline>
                </w:drawing>
              </w:r>
            </w:ins>
          </w:p>
        </w:tc>
        <w:tc>
          <w:tcPr>
            <w:tcW w:w="653" w:type="dxa"/>
          </w:tcPr>
          <w:p w14:paraId="743170B8" w14:textId="77777777" w:rsidR="00A7698E" w:rsidRPr="0080155A" w:rsidRDefault="00A7698E" w:rsidP="0050462A">
            <w:pPr>
              <w:pStyle w:val="BodyText"/>
              <w:spacing w:after="0"/>
              <w:rPr>
                <w:ins w:id="3750" w:author="arkat" w:date="2017-10-02T21:41:00Z"/>
                <w:noProof/>
                <w:szCs w:val="24"/>
                <w:lang w:val="en-US"/>
              </w:rPr>
            </w:pPr>
          </w:p>
        </w:tc>
        <w:tc>
          <w:tcPr>
            <w:tcW w:w="876" w:type="dxa"/>
            <w:shd w:val="clear" w:color="auto" w:fill="auto"/>
          </w:tcPr>
          <w:p w14:paraId="27BE306E" w14:textId="77777777" w:rsidR="00A7698E" w:rsidRPr="0080155A" w:rsidRDefault="00A7698E" w:rsidP="0050462A">
            <w:pPr>
              <w:pStyle w:val="BodyText"/>
              <w:spacing w:after="0"/>
              <w:rPr>
                <w:ins w:id="3751" w:author="arkat" w:date="2017-10-02T21:41:00Z"/>
                <w:noProof/>
                <w:szCs w:val="24"/>
                <w:lang w:val="en-US"/>
              </w:rPr>
            </w:pPr>
          </w:p>
        </w:tc>
        <w:tc>
          <w:tcPr>
            <w:tcW w:w="2145" w:type="dxa"/>
            <w:shd w:val="clear" w:color="auto" w:fill="auto"/>
          </w:tcPr>
          <w:p w14:paraId="4654A548" w14:textId="77777777" w:rsidR="00A7698E" w:rsidRPr="00271067" w:rsidRDefault="00A7698E" w:rsidP="0050462A">
            <w:pPr>
              <w:pStyle w:val="BodyText"/>
              <w:spacing w:after="0"/>
              <w:rPr>
                <w:ins w:id="3752" w:author="arkat" w:date="2017-10-02T21:41:00Z"/>
                <w:noProof/>
                <w:szCs w:val="24"/>
                <w:lang w:val="en-US"/>
              </w:rPr>
            </w:pPr>
            <w:ins w:id="3753" w:author="arkat" w:date="2017-10-02T21:41:00Z">
              <w:r w:rsidRPr="0070111E">
                <w:rPr>
                  <w:lang w:val="en-US"/>
                </w:rPr>
                <w:t>Exclusive</w:t>
              </w:r>
            </w:ins>
          </w:p>
        </w:tc>
        <w:tc>
          <w:tcPr>
            <w:tcW w:w="270" w:type="dxa"/>
            <w:shd w:val="clear" w:color="auto" w:fill="auto"/>
          </w:tcPr>
          <w:p w14:paraId="38559346" w14:textId="77777777" w:rsidR="00A7698E" w:rsidRPr="0080155A" w:rsidRDefault="00A7698E" w:rsidP="0050462A">
            <w:pPr>
              <w:pStyle w:val="BodyText"/>
              <w:spacing w:after="0"/>
              <w:rPr>
                <w:ins w:id="3754" w:author="arkat" w:date="2017-10-02T21:41:00Z"/>
                <w:noProof/>
                <w:szCs w:val="24"/>
                <w:lang w:val="en-US"/>
              </w:rPr>
            </w:pPr>
          </w:p>
        </w:tc>
        <w:tc>
          <w:tcPr>
            <w:tcW w:w="1353" w:type="dxa"/>
            <w:shd w:val="clear" w:color="auto" w:fill="auto"/>
          </w:tcPr>
          <w:p w14:paraId="45FFAF48" w14:textId="77777777" w:rsidR="00A7698E" w:rsidRPr="0080155A" w:rsidRDefault="00A7698E" w:rsidP="0050462A">
            <w:pPr>
              <w:pStyle w:val="BodyText"/>
              <w:spacing w:after="0"/>
              <w:rPr>
                <w:ins w:id="3755" w:author="arkat" w:date="2017-10-02T21:41:00Z"/>
                <w:noProof/>
                <w:szCs w:val="24"/>
                <w:lang w:val="en-US"/>
              </w:rPr>
            </w:pPr>
            <w:ins w:id="3756" w:author="arkat" w:date="2017-10-02T21:41:00Z">
              <w:r w:rsidRPr="00161C34">
                <w:rPr>
                  <w:noProof/>
                  <w:szCs w:val="24"/>
                  <w:lang w:val="en-US"/>
                </w:rPr>
                <w:drawing>
                  <wp:inline distT="0" distB="0" distL="0" distR="0" wp14:anchorId="26534FE0" wp14:editId="652BFC58">
                    <wp:extent cx="414655" cy="414655"/>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1437" w:type="dxa"/>
            <w:shd w:val="clear" w:color="auto" w:fill="auto"/>
          </w:tcPr>
          <w:p w14:paraId="7CF4489A" w14:textId="77777777" w:rsidR="00A7698E" w:rsidRPr="0080155A" w:rsidRDefault="00A7698E" w:rsidP="0050462A">
            <w:pPr>
              <w:pStyle w:val="BodyText"/>
              <w:spacing w:after="0"/>
              <w:rPr>
                <w:ins w:id="3757" w:author="arkat" w:date="2017-10-02T21:41:00Z"/>
                <w:noProof/>
                <w:szCs w:val="24"/>
                <w:lang w:val="en-US"/>
              </w:rPr>
            </w:pPr>
            <w:ins w:id="3758" w:author="arkat" w:date="2017-10-02T21:41:00Z">
              <w:r>
                <w:rPr>
                  <w:noProof/>
                  <w:szCs w:val="24"/>
                  <w:lang w:val="en-US"/>
                </w:rPr>
                <w:t>Inclusive</w:t>
              </w:r>
            </w:ins>
          </w:p>
        </w:tc>
      </w:tr>
      <w:tr w:rsidR="00A7698E" w14:paraId="395461B9" w14:textId="77777777" w:rsidTr="0050462A">
        <w:trPr>
          <w:jc w:val="center"/>
          <w:ins w:id="3759" w:author="arkat" w:date="2017-10-02T21:41:00Z"/>
        </w:trPr>
        <w:tc>
          <w:tcPr>
            <w:tcW w:w="821" w:type="dxa"/>
            <w:shd w:val="clear" w:color="auto" w:fill="auto"/>
          </w:tcPr>
          <w:p w14:paraId="7C123277" w14:textId="77777777" w:rsidR="00A7698E" w:rsidRPr="00925455" w:rsidRDefault="00A7698E" w:rsidP="0050462A">
            <w:pPr>
              <w:pStyle w:val="BodyText"/>
              <w:spacing w:after="0"/>
              <w:rPr>
                <w:ins w:id="3760" w:author="arkat" w:date="2017-10-02T21:41:00Z"/>
                <w:b/>
                <w:lang w:val="en-US"/>
              </w:rPr>
            </w:pPr>
            <w:ins w:id="3761" w:author="arkat" w:date="2017-10-02T21:41:00Z">
              <w:r w:rsidRPr="00161C34">
                <w:rPr>
                  <w:noProof/>
                  <w:szCs w:val="24"/>
                  <w:lang w:val="en-US"/>
                </w:rPr>
                <w:drawing>
                  <wp:inline distT="0" distB="0" distL="0" distR="0" wp14:anchorId="637CB01B" wp14:editId="417CEA7A">
                    <wp:extent cx="384202" cy="3842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278" cy="386278"/>
                            </a:xfrm>
                            <a:prstGeom prst="rect">
                              <a:avLst/>
                            </a:prstGeom>
                            <a:noFill/>
                            <a:ln>
                              <a:noFill/>
                            </a:ln>
                          </pic:spPr>
                        </pic:pic>
                      </a:graphicData>
                    </a:graphic>
                  </wp:inline>
                </w:drawing>
              </w:r>
            </w:ins>
          </w:p>
        </w:tc>
        <w:tc>
          <w:tcPr>
            <w:tcW w:w="653" w:type="dxa"/>
          </w:tcPr>
          <w:p w14:paraId="6127061A" w14:textId="77777777" w:rsidR="00A7698E" w:rsidRPr="0080155A" w:rsidRDefault="00A7698E" w:rsidP="0050462A">
            <w:pPr>
              <w:pStyle w:val="BodyText"/>
              <w:spacing w:after="0"/>
              <w:rPr>
                <w:ins w:id="3762" w:author="arkat" w:date="2017-10-02T21:41:00Z"/>
                <w:noProof/>
                <w:szCs w:val="24"/>
                <w:lang w:val="en-US"/>
              </w:rPr>
            </w:pPr>
            <w:ins w:id="3763" w:author="arkat" w:date="2017-10-02T21:41:00Z">
              <w:r>
                <w:rPr>
                  <w:noProof/>
                  <w:szCs w:val="24"/>
                  <w:lang w:val="en-US"/>
                </w:rPr>
                <w:t>atau</w:t>
              </w:r>
            </w:ins>
          </w:p>
        </w:tc>
        <w:tc>
          <w:tcPr>
            <w:tcW w:w="876" w:type="dxa"/>
            <w:shd w:val="clear" w:color="auto" w:fill="auto"/>
          </w:tcPr>
          <w:p w14:paraId="3121EB7D" w14:textId="77777777" w:rsidR="00A7698E" w:rsidRPr="0080155A" w:rsidRDefault="00A7698E" w:rsidP="0050462A">
            <w:pPr>
              <w:pStyle w:val="BodyText"/>
              <w:spacing w:after="0"/>
              <w:rPr>
                <w:ins w:id="3764" w:author="arkat" w:date="2017-10-02T21:41:00Z"/>
                <w:noProof/>
                <w:szCs w:val="24"/>
                <w:lang w:val="en-US"/>
              </w:rPr>
            </w:pPr>
            <w:ins w:id="3765" w:author="arkat" w:date="2017-10-02T21:41:00Z">
              <w:r w:rsidRPr="00161C34">
                <w:rPr>
                  <w:noProof/>
                  <w:szCs w:val="24"/>
                  <w:lang w:val="en-US"/>
                </w:rPr>
                <w:drawing>
                  <wp:inline distT="0" distB="0" distL="0" distR="0" wp14:anchorId="703C2F05" wp14:editId="4FE4D7D0">
                    <wp:extent cx="414655" cy="41465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2145" w:type="dxa"/>
            <w:shd w:val="clear" w:color="auto" w:fill="auto"/>
          </w:tcPr>
          <w:p w14:paraId="7D53DE4B" w14:textId="77777777" w:rsidR="00A7698E" w:rsidRPr="00271067" w:rsidRDefault="00A7698E" w:rsidP="0050462A">
            <w:pPr>
              <w:pStyle w:val="BodyText"/>
              <w:spacing w:after="0"/>
              <w:rPr>
                <w:ins w:id="3766" w:author="arkat" w:date="2017-10-02T21:41:00Z"/>
                <w:noProof/>
                <w:szCs w:val="24"/>
                <w:lang w:val="en-US"/>
              </w:rPr>
            </w:pPr>
            <w:ins w:id="3767" w:author="arkat" w:date="2017-10-02T21:41:00Z">
              <w:r w:rsidRPr="0070111E">
                <w:rPr>
                  <w:lang w:val="en-US"/>
                </w:rPr>
                <w:t>Event-Based</w:t>
              </w:r>
            </w:ins>
          </w:p>
        </w:tc>
        <w:tc>
          <w:tcPr>
            <w:tcW w:w="270" w:type="dxa"/>
            <w:shd w:val="clear" w:color="auto" w:fill="auto"/>
          </w:tcPr>
          <w:p w14:paraId="1583D2D1" w14:textId="77777777" w:rsidR="00A7698E" w:rsidRPr="0080155A" w:rsidRDefault="00A7698E" w:rsidP="0050462A">
            <w:pPr>
              <w:pStyle w:val="BodyText"/>
              <w:spacing w:after="0"/>
              <w:rPr>
                <w:ins w:id="3768" w:author="arkat" w:date="2017-10-02T21:41:00Z"/>
                <w:noProof/>
                <w:szCs w:val="24"/>
                <w:lang w:val="en-US"/>
              </w:rPr>
            </w:pPr>
          </w:p>
        </w:tc>
        <w:tc>
          <w:tcPr>
            <w:tcW w:w="1353" w:type="dxa"/>
            <w:shd w:val="clear" w:color="auto" w:fill="auto"/>
          </w:tcPr>
          <w:p w14:paraId="7D3B613B" w14:textId="77777777" w:rsidR="00A7698E" w:rsidRPr="0080155A" w:rsidRDefault="00A7698E" w:rsidP="0050462A">
            <w:pPr>
              <w:pStyle w:val="BodyText"/>
              <w:spacing w:after="0"/>
              <w:rPr>
                <w:ins w:id="3769" w:author="arkat" w:date="2017-10-02T21:41:00Z"/>
                <w:noProof/>
                <w:szCs w:val="24"/>
                <w:lang w:val="en-US"/>
              </w:rPr>
            </w:pPr>
            <w:ins w:id="3770" w:author="arkat" w:date="2017-10-02T21:41:00Z">
              <w:r w:rsidRPr="00161C34">
                <w:rPr>
                  <w:noProof/>
                  <w:szCs w:val="24"/>
                  <w:lang w:val="en-US"/>
                </w:rPr>
                <w:drawing>
                  <wp:inline distT="0" distB="0" distL="0" distR="0" wp14:anchorId="1938304A" wp14:editId="1BA145AD">
                    <wp:extent cx="414655" cy="414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6409" cy="416409"/>
                            </a:xfrm>
                            <a:prstGeom prst="rect">
                              <a:avLst/>
                            </a:prstGeom>
                            <a:noFill/>
                            <a:ln>
                              <a:noFill/>
                            </a:ln>
                          </pic:spPr>
                        </pic:pic>
                      </a:graphicData>
                    </a:graphic>
                  </wp:inline>
                </w:drawing>
              </w:r>
            </w:ins>
          </w:p>
        </w:tc>
        <w:tc>
          <w:tcPr>
            <w:tcW w:w="1437" w:type="dxa"/>
            <w:shd w:val="clear" w:color="auto" w:fill="auto"/>
          </w:tcPr>
          <w:p w14:paraId="6A0E154F" w14:textId="77777777" w:rsidR="00A7698E" w:rsidRPr="0080155A" w:rsidRDefault="00A7698E" w:rsidP="0050462A">
            <w:pPr>
              <w:pStyle w:val="BodyText"/>
              <w:spacing w:after="0"/>
              <w:rPr>
                <w:ins w:id="3771" w:author="arkat" w:date="2017-10-02T21:41:00Z"/>
                <w:noProof/>
                <w:szCs w:val="24"/>
                <w:lang w:val="en-US"/>
              </w:rPr>
            </w:pPr>
            <w:ins w:id="3772" w:author="arkat" w:date="2017-10-02T21:41:00Z">
              <w:r>
                <w:rPr>
                  <w:noProof/>
                  <w:szCs w:val="24"/>
                  <w:lang w:val="en-US"/>
                </w:rPr>
                <w:t>Complex</w:t>
              </w:r>
            </w:ins>
          </w:p>
        </w:tc>
      </w:tr>
      <w:tr w:rsidR="00A7698E" w14:paraId="5BAE3BC5" w14:textId="77777777" w:rsidTr="0050462A">
        <w:trPr>
          <w:jc w:val="center"/>
          <w:ins w:id="3773" w:author="arkat" w:date="2017-10-02T21:41:00Z"/>
        </w:trPr>
        <w:tc>
          <w:tcPr>
            <w:tcW w:w="821" w:type="dxa"/>
            <w:shd w:val="clear" w:color="auto" w:fill="auto"/>
          </w:tcPr>
          <w:p w14:paraId="7535D0DE" w14:textId="77777777" w:rsidR="00A7698E" w:rsidRPr="00925455" w:rsidRDefault="00A7698E" w:rsidP="0050462A">
            <w:pPr>
              <w:pStyle w:val="BodyText"/>
              <w:spacing w:after="0"/>
              <w:rPr>
                <w:ins w:id="3774" w:author="arkat" w:date="2017-10-02T21:41:00Z"/>
                <w:b/>
                <w:lang w:val="en-US"/>
              </w:rPr>
            </w:pPr>
            <w:ins w:id="3775" w:author="arkat" w:date="2017-10-02T21:41:00Z">
              <w:r w:rsidRPr="00161C34">
                <w:rPr>
                  <w:noProof/>
                  <w:szCs w:val="24"/>
                  <w:lang w:val="en-US"/>
                </w:rPr>
                <w:drawing>
                  <wp:inline distT="0" distB="0" distL="0" distR="0" wp14:anchorId="14FAB992" wp14:editId="71ADC098">
                    <wp:extent cx="414655" cy="414655"/>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ins>
          </w:p>
        </w:tc>
        <w:tc>
          <w:tcPr>
            <w:tcW w:w="653" w:type="dxa"/>
          </w:tcPr>
          <w:p w14:paraId="2C9ACC9C" w14:textId="77777777" w:rsidR="00A7698E" w:rsidRPr="0080155A" w:rsidRDefault="00A7698E" w:rsidP="0050462A">
            <w:pPr>
              <w:pStyle w:val="BodyText"/>
              <w:spacing w:after="0"/>
              <w:rPr>
                <w:ins w:id="3776" w:author="arkat" w:date="2017-10-02T21:41:00Z"/>
                <w:noProof/>
                <w:szCs w:val="24"/>
                <w:lang w:val="en-US"/>
              </w:rPr>
            </w:pPr>
          </w:p>
        </w:tc>
        <w:tc>
          <w:tcPr>
            <w:tcW w:w="876" w:type="dxa"/>
            <w:shd w:val="clear" w:color="auto" w:fill="auto"/>
          </w:tcPr>
          <w:p w14:paraId="49A84F2B" w14:textId="77777777" w:rsidR="00A7698E" w:rsidRPr="0080155A" w:rsidRDefault="00A7698E" w:rsidP="0050462A">
            <w:pPr>
              <w:pStyle w:val="BodyText"/>
              <w:spacing w:after="0"/>
              <w:rPr>
                <w:ins w:id="3777" w:author="arkat" w:date="2017-10-02T21:41:00Z"/>
                <w:noProof/>
                <w:szCs w:val="24"/>
                <w:lang w:val="en-US"/>
              </w:rPr>
            </w:pPr>
          </w:p>
        </w:tc>
        <w:tc>
          <w:tcPr>
            <w:tcW w:w="2145" w:type="dxa"/>
            <w:shd w:val="clear" w:color="auto" w:fill="auto"/>
          </w:tcPr>
          <w:p w14:paraId="58F1FDEF" w14:textId="77777777" w:rsidR="00A7698E" w:rsidRPr="0070111E" w:rsidRDefault="00A7698E" w:rsidP="0050462A">
            <w:pPr>
              <w:pStyle w:val="BodyText"/>
              <w:spacing w:after="0"/>
              <w:rPr>
                <w:ins w:id="3778" w:author="arkat" w:date="2017-10-02T21:41:00Z"/>
                <w:lang w:val="en-US"/>
              </w:rPr>
            </w:pPr>
            <w:ins w:id="3779" w:author="arkat" w:date="2017-10-02T21:41:00Z">
              <w:r w:rsidRPr="0070111E">
                <w:rPr>
                  <w:lang w:val="en-US"/>
                </w:rPr>
                <w:t xml:space="preserve">Parallel </w:t>
              </w:r>
            </w:ins>
          </w:p>
          <w:p w14:paraId="56A7A771" w14:textId="77777777" w:rsidR="00A7698E" w:rsidRPr="00271067" w:rsidRDefault="00A7698E" w:rsidP="0050462A">
            <w:pPr>
              <w:pStyle w:val="BodyText"/>
              <w:spacing w:after="0"/>
              <w:rPr>
                <w:ins w:id="3780" w:author="arkat" w:date="2017-10-02T21:41:00Z"/>
                <w:noProof/>
                <w:szCs w:val="24"/>
                <w:lang w:val="en-US"/>
              </w:rPr>
            </w:pPr>
            <w:ins w:id="3781" w:author="arkat" w:date="2017-10-02T21:41:00Z">
              <w:r w:rsidRPr="0070111E">
                <w:rPr>
                  <w:lang w:val="en-US"/>
                </w:rPr>
                <w:t>Event-Based</w:t>
              </w:r>
            </w:ins>
          </w:p>
        </w:tc>
        <w:tc>
          <w:tcPr>
            <w:tcW w:w="270" w:type="dxa"/>
            <w:shd w:val="clear" w:color="auto" w:fill="auto"/>
          </w:tcPr>
          <w:p w14:paraId="78CF9049" w14:textId="77777777" w:rsidR="00A7698E" w:rsidRPr="0080155A" w:rsidRDefault="00A7698E" w:rsidP="0050462A">
            <w:pPr>
              <w:pStyle w:val="BodyText"/>
              <w:spacing w:after="0"/>
              <w:rPr>
                <w:ins w:id="3782" w:author="arkat" w:date="2017-10-02T21:41:00Z"/>
                <w:noProof/>
                <w:szCs w:val="24"/>
                <w:lang w:val="en-US"/>
              </w:rPr>
            </w:pPr>
          </w:p>
        </w:tc>
        <w:tc>
          <w:tcPr>
            <w:tcW w:w="1353" w:type="dxa"/>
            <w:shd w:val="clear" w:color="auto" w:fill="auto"/>
          </w:tcPr>
          <w:p w14:paraId="4DDF327C" w14:textId="77777777" w:rsidR="00A7698E" w:rsidRPr="0080155A" w:rsidRDefault="00A7698E" w:rsidP="0050462A">
            <w:pPr>
              <w:pStyle w:val="BodyText"/>
              <w:spacing w:after="0"/>
              <w:rPr>
                <w:ins w:id="3783" w:author="arkat" w:date="2017-10-02T21:41:00Z"/>
                <w:noProof/>
                <w:szCs w:val="24"/>
                <w:lang w:val="en-US"/>
              </w:rPr>
            </w:pPr>
            <w:ins w:id="3784" w:author="arkat" w:date="2017-10-02T21:41:00Z">
              <w:r w:rsidRPr="00161C34">
                <w:rPr>
                  <w:noProof/>
                  <w:szCs w:val="24"/>
                  <w:lang w:val="en-US"/>
                </w:rPr>
                <w:drawing>
                  <wp:inline distT="0" distB="0" distL="0" distR="0" wp14:anchorId="31C28E04" wp14:editId="0FCF009B">
                    <wp:extent cx="368834" cy="3688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905" cy="369905"/>
                            </a:xfrm>
                            <a:prstGeom prst="rect">
                              <a:avLst/>
                            </a:prstGeom>
                            <a:noFill/>
                            <a:ln>
                              <a:noFill/>
                            </a:ln>
                          </pic:spPr>
                        </pic:pic>
                      </a:graphicData>
                    </a:graphic>
                  </wp:inline>
                </w:drawing>
              </w:r>
            </w:ins>
          </w:p>
        </w:tc>
        <w:tc>
          <w:tcPr>
            <w:tcW w:w="1437" w:type="dxa"/>
            <w:shd w:val="clear" w:color="auto" w:fill="auto"/>
          </w:tcPr>
          <w:p w14:paraId="06A0A388" w14:textId="77777777" w:rsidR="00A7698E" w:rsidRPr="0080155A" w:rsidRDefault="00A7698E" w:rsidP="0050462A">
            <w:pPr>
              <w:pStyle w:val="BodyText"/>
              <w:spacing w:after="0"/>
              <w:rPr>
                <w:ins w:id="3785" w:author="arkat" w:date="2017-10-02T21:41:00Z"/>
                <w:noProof/>
                <w:szCs w:val="24"/>
                <w:lang w:val="en-US"/>
              </w:rPr>
            </w:pPr>
            <w:ins w:id="3786" w:author="arkat" w:date="2017-10-02T21:41:00Z">
              <w:r>
                <w:rPr>
                  <w:noProof/>
                  <w:szCs w:val="24"/>
                  <w:lang w:val="en-US"/>
                </w:rPr>
                <w:t>Paralel</w:t>
              </w:r>
            </w:ins>
          </w:p>
        </w:tc>
      </w:tr>
    </w:tbl>
    <w:p w14:paraId="4637EA94" w14:textId="77777777" w:rsidR="00A7698E" w:rsidRPr="0070111E" w:rsidRDefault="00A7698E" w:rsidP="00A7698E">
      <w:pPr>
        <w:pStyle w:val="GambarBAB2"/>
        <w:ind w:left="0" w:firstLine="0"/>
        <w:rPr>
          <w:ins w:id="3787" w:author="arkat" w:date="2017-10-02T21:41:00Z"/>
          <w:b/>
          <w:i/>
        </w:rPr>
      </w:pPr>
      <w:bookmarkStart w:id="3788" w:name="_Toc494749994"/>
      <w:ins w:id="3789" w:author="arkat" w:date="2017-10-02T21:41:00Z">
        <w:r w:rsidRPr="0070111E">
          <w:rPr>
            <w:b/>
            <w:i/>
          </w:rPr>
          <w:t>Extended Gateway</w:t>
        </w:r>
        <w:bookmarkEnd w:id="3788"/>
      </w:ins>
    </w:p>
    <w:p w14:paraId="17366F32" w14:textId="613395FC" w:rsidR="00BB7A97" w:rsidRPr="00B14709" w:rsidRDefault="00BB7A97" w:rsidP="005B2456">
      <w:pPr>
        <w:pStyle w:val="BodyText"/>
        <w:numPr>
          <w:ilvl w:val="0"/>
          <w:numId w:val="130"/>
        </w:numPr>
        <w:spacing w:after="0"/>
        <w:ind w:left="540" w:hanging="270"/>
        <w:rPr>
          <w:ins w:id="3790" w:author="arkat" w:date="2017-09-30T08:21:00Z"/>
          <w:i/>
          <w:lang w:val="en-US"/>
          <w:rPrChange w:id="3791" w:author="arkat" w:date="2017-10-01T10:52:00Z">
            <w:rPr>
              <w:ins w:id="3792" w:author="arkat" w:date="2017-09-30T08:21:00Z"/>
              <w:szCs w:val="24"/>
              <w:lang w:val="en-US"/>
            </w:rPr>
          </w:rPrChange>
        </w:rPr>
        <w:pPrChange w:id="3793" w:author="arkat" w:date="2017-10-02T22:46:00Z">
          <w:pPr>
            <w:pStyle w:val="BodyText"/>
            <w:spacing w:after="0"/>
          </w:pPr>
        </w:pPrChange>
      </w:pPr>
      <w:ins w:id="3794" w:author="arkat" w:date="2017-09-30T08:01:00Z">
        <w:r w:rsidRPr="00B14709">
          <w:rPr>
            <w:i/>
            <w:lang w:val="en-US"/>
            <w:rPrChange w:id="3795" w:author="arkat" w:date="2017-10-01T10:52:00Z">
              <w:rPr>
                <w:szCs w:val="24"/>
                <w:lang w:val="en-US"/>
              </w:rPr>
            </w:rPrChange>
          </w:rPr>
          <w:t>Fork</w:t>
        </w:r>
      </w:ins>
      <w:ins w:id="3796" w:author="arkat" w:date="2017-10-01T10:52:00Z">
        <w:r w:rsidR="00B14709">
          <w:rPr>
            <w:i/>
            <w:lang w:val="en-US"/>
          </w:rPr>
          <w:t xml:space="preserve">, </w:t>
        </w:r>
      </w:ins>
      <w:ins w:id="3797" w:author="arkat" w:date="2017-09-30T08:01:00Z">
        <w:r w:rsidRPr="00C36A8C">
          <w:rPr>
            <w:szCs w:val="24"/>
            <w:lang w:val="en-US"/>
          </w:rPr>
          <w:t xml:space="preserve">BPMN menggunakan istilah </w:t>
        </w:r>
        <w:r w:rsidRPr="00A7698E">
          <w:rPr>
            <w:i/>
            <w:szCs w:val="24"/>
            <w:lang w:val="en-US"/>
            <w:rPrChange w:id="3798" w:author="arkat" w:date="2017-10-02T21:41:00Z">
              <w:rPr>
                <w:szCs w:val="24"/>
                <w:lang w:val="en-US"/>
              </w:rPr>
            </w:rPrChange>
          </w:rPr>
          <w:t>fork</w:t>
        </w:r>
        <w:r w:rsidR="005B2456">
          <w:rPr>
            <w:szCs w:val="24"/>
            <w:lang w:val="en-US"/>
          </w:rPr>
          <w:t xml:space="preserve"> untuk membagi sebuah jalur kedua</w:t>
        </w:r>
        <w:r w:rsidRPr="00C36A8C">
          <w:rPr>
            <w:szCs w:val="24"/>
            <w:lang w:val="en-US"/>
          </w:rPr>
          <w:t xml:space="preserve"> atau lebih jalur </w:t>
        </w:r>
      </w:ins>
      <w:ins w:id="3799" w:author="arkat" w:date="2017-09-30T08:02:00Z">
        <w:r w:rsidRPr="00B14709">
          <w:rPr>
            <w:szCs w:val="24"/>
            <w:lang w:val="en-US"/>
          </w:rPr>
          <w:t>paralel</w:t>
        </w:r>
      </w:ins>
      <w:ins w:id="3800" w:author="arkat" w:date="2017-09-30T08:03:00Z">
        <w:r w:rsidRPr="00B14709">
          <w:rPr>
            <w:szCs w:val="24"/>
            <w:lang w:val="en-US"/>
          </w:rPr>
          <w:t xml:space="preserve"> (disebut juga sebagai </w:t>
        </w:r>
        <w:r w:rsidRPr="00124EBE">
          <w:rPr>
            <w:i/>
            <w:szCs w:val="24"/>
            <w:lang w:val="en-US"/>
            <w:rPrChange w:id="3801" w:author="arkat" w:date="2017-10-02T22:49:00Z">
              <w:rPr>
                <w:szCs w:val="24"/>
                <w:lang w:val="en-US"/>
              </w:rPr>
            </w:rPrChange>
          </w:rPr>
          <w:t>AND-split</w:t>
        </w:r>
        <w:r w:rsidRPr="00B14709">
          <w:rPr>
            <w:szCs w:val="24"/>
            <w:lang w:val="en-US"/>
          </w:rPr>
          <w:t xml:space="preserve">). Dengan </w:t>
        </w:r>
      </w:ins>
      <w:ins w:id="3802" w:author="arkat" w:date="2017-09-30T08:08:00Z">
        <w:r w:rsidRPr="00B14709">
          <w:rPr>
            <w:szCs w:val="24"/>
            <w:lang w:val="en-US"/>
          </w:rPr>
          <w:t>menggunakan fork aktivitas dilakukan se</w:t>
        </w:r>
        <w:r w:rsidR="00124EBE">
          <w:rPr>
            <w:szCs w:val="24"/>
            <w:lang w:val="en-US"/>
          </w:rPr>
          <w:t xml:space="preserve">cara bersamaan bukan berurutan. </w:t>
        </w:r>
      </w:ins>
      <w:ins w:id="3803" w:author="arkat" w:date="2017-09-30T08:09:00Z">
        <w:r w:rsidRPr="00B14709">
          <w:rPr>
            <w:szCs w:val="24"/>
            <w:lang w:val="en-US"/>
          </w:rPr>
          <w:t xml:space="preserve">Ada 2 pilihan </w:t>
        </w:r>
      </w:ins>
      <w:ins w:id="3804" w:author="arkat" w:date="2017-10-02T22:46:00Z">
        <w:r w:rsidR="00124EBE">
          <w:rPr>
            <w:szCs w:val="24"/>
            <w:lang w:val="en-US"/>
          </w:rPr>
          <w:t xml:space="preserve">teknik penggambaran, </w:t>
        </w:r>
      </w:ins>
      <w:ins w:id="3805" w:author="arkat" w:date="2017-09-30T08:09:00Z">
        <w:r w:rsidR="00124EBE">
          <w:rPr>
            <w:szCs w:val="24"/>
            <w:lang w:val="en-US"/>
          </w:rPr>
          <w:t xml:space="preserve">yaitu </w:t>
        </w:r>
        <w:r w:rsidRPr="00B14709">
          <w:rPr>
            <w:szCs w:val="24"/>
            <w:lang w:val="en-US"/>
          </w:rPr>
          <w:t>:</w:t>
        </w:r>
      </w:ins>
    </w:p>
    <w:p w14:paraId="650CA4D3" w14:textId="6FFBCB18" w:rsidR="00516AA1" w:rsidRDefault="00124EBE" w:rsidP="00124EBE">
      <w:pPr>
        <w:pStyle w:val="BodyText"/>
        <w:numPr>
          <w:ilvl w:val="0"/>
          <w:numId w:val="79"/>
        </w:numPr>
        <w:spacing w:after="0"/>
        <w:ind w:left="810"/>
        <w:rPr>
          <w:ins w:id="3806" w:author="arkat" w:date="2017-09-30T08:09:00Z"/>
          <w:szCs w:val="24"/>
          <w:lang w:val="en-US"/>
        </w:rPr>
        <w:pPrChange w:id="3807" w:author="arkat" w:date="2017-09-30T08:21:00Z">
          <w:pPr>
            <w:pStyle w:val="BodyText"/>
            <w:spacing w:after="0"/>
          </w:pPr>
        </w:pPrChange>
      </w:pPr>
      <w:ins w:id="3808" w:author="arkat" w:date="2017-09-30T08:22:00Z">
        <w:r>
          <w:rPr>
            <w:szCs w:val="24"/>
            <w:lang w:val="en-US"/>
          </w:rPr>
          <w:t>Beberapa</w:t>
        </w:r>
        <w:r w:rsidR="00516AA1">
          <w:rPr>
            <w:szCs w:val="24"/>
            <w:lang w:val="en-US"/>
          </w:rPr>
          <w:t xml:space="preserve"> </w:t>
        </w:r>
        <w:r w:rsidR="00516AA1" w:rsidRPr="00124EBE">
          <w:rPr>
            <w:i/>
            <w:szCs w:val="24"/>
            <w:lang w:val="en-US"/>
            <w:rPrChange w:id="3809" w:author="arkat" w:date="2017-10-02T22:47:00Z">
              <w:rPr>
                <w:szCs w:val="24"/>
                <w:lang w:val="en-US"/>
              </w:rPr>
            </w:rPrChange>
          </w:rPr>
          <w:t xml:space="preserve">outgoing </w:t>
        </w:r>
      </w:ins>
      <w:ins w:id="3810" w:author="arkat" w:date="2017-09-30T08:23:00Z">
        <w:r w:rsidR="00516AA1" w:rsidRPr="00124EBE">
          <w:rPr>
            <w:i/>
            <w:szCs w:val="24"/>
            <w:lang w:val="en-US"/>
            <w:rPrChange w:id="3811" w:author="arkat" w:date="2017-10-02T22:47:00Z">
              <w:rPr>
                <w:szCs w:val="24"/>
                <w:lang w:val="en-US"/>
              </w:rPr>
            </w:rPrChange>
          </w:rPr>
          <w:t>sequence flow</w:t>
        </w:r>
        <w:r>
          <w:rPr>
            <w:szCs w:val="24"/>
            <w:lang w:val="en-US"/>
          </w:rPr>
          <w:t xml:space="preserve"> dapat digambarkan</w:t>
        </w:r>
        <w:r w:rsidR="00516AA1">
          <w:rPr>
            <w:szCs w:val="24"/>
            <w:lang w:val="en-US"/>
          </w:rPr>
          <w:t xml:space="preserve"> </w:t>
        </w:r>
      </w:ins>
      <w:ins w:id="3812" w:author="arkat" w:date="2017-09-30T08:24:00Z">
        <w:r w:rsidR="00516AA1">
          <w:rPr>
            <w:szCs w:val="24"/>
            <w:lang w:val="en-US"/>
          </w:rPr>
          <w:t xml:space="preserve">sebagaimana gambar </w:t>
        </w:r>
      </w:ins>
      <w:ins w:id="3813" w:author="arkat" w:date="2017-09-30T08:25:00Z">
        <w:r>
          <w:rPr>
            <w:szCs w:val="24"/>
            <w:lang w:val="en-US"/>
          </w:rPr>
          <w:t>2.1</w:t>
        </w:r>
      </w:ins>
      <w:ins w:id="3814" w:author="arkat" w:date="2017-10-02T22:50:00Z">
        <w:r>
          <w:rPr>
            <w:szCs w:val="24"/>
            <w:lang w:val="en-US"/>
          </w:rPr>
          <w:t>1</w:t>
        </w:r>
      </w:ins>
      <w:ins w:id="3815" w:author="arkat" w:date="2017-09-30T08:25:00Z">
        <w:r>
          <w:rPr>
            <w:szCs w:val="24"/>
            <w:lang w:val="en-US"/>
          </w:rPr>
          <w:t xml:space="preserve"> yang</w:t>
        </w:r>
        <w:r w:rsidR="00516AA1">
          <w:rPr>
            <w:szCs w:val="24"/>
            <w:lang w:val="en-US"/>
          </w:rPr>
          <w:t xml:space="preserve"> mewakili </w:t>
        </w:r>
      </w:ins>
      <w:ins w:id="3816" w:author="arkat" w:date="2017-09-30T08:32:00Z">
        <w:r w:rsidR="006869CB" w:rsidRPr="006869CB">
          <w:rPr>
            <w:i/>
            <w:szCs w:val="24"/>
            <w:lang w:val="en-US"/>
            <w:rPrChange w:id="3817" w:author="arkat" w:date="2017-09-30T08:32:00Z">
              <w:rPr>
                <w:szCs w:val="24"/>
                <w:lang w:val="en-US"/>
              </w:rPr>
            </w:rPrChange>
          </w:rPr>
          <w:t>“uncontrolled” flow</w:t>
        </w:r>
      </w:ins>
      <w:ins w:id="3818" w:author="arkat" w:date="2017-09-30T08:35:00Z">
        <w:r w:rsidR="006869CB">
          <w:rPr>
            <w:i/>
            <w:szCs w:val="24"/>
            <w:lang w:val="en-US"/>
          </w:rPr>
          <w:t xml:space="preserve">, </w:t>
        </w:r>
        <w:r w:rsidR="006869CB">
          <w:rPr>
            <w:szCs w:val="24"/>
            <w:lang w:val="en-US"/>
          </w:rPr>
          <w:t>yakni metode yang lebih banyak disukai untuk berbagai situasi.</w:t>
        </w:r>
      </w:ins>
    </w:p>
    <w:p w14:paraId="2BC4B580" w14:textId="77777777" w:rsidR="00BB7A97" w:rsidRDefault="00BB7A97">
      <w:pPr>
        <w:pStyle w:val="BodyText"/>
        <w:spacing w:after="0"/>
        <w:ind w:left="720"/>
        <w:rPr>
          <w:ins w:id="3819" w:author="arkat" w:date="2017-09-30T08:09:00Z"/>
          <w:szCs w:val="24"/>
          <w:lang w:val="en-US"/>
        </w:rPr>
        <w:pPrChange w:id="3820" w:author="arkat" w:date="2017-09-30T08:09:00Z">
          <w:pPr>
            <w:pStyle w:val="BodyText"/>
            <w:spacing w:after="0"/>
          </w:pPr>
        </w:pPrChange>
      </w:pPr>
    </w:p>
    <w:p w14:paraId="28E89DC8" w14:textId="14A79BD7" w:rsidR="00BB7A97" w:rsidRDefault="0016778F">
      <w:pPr>
        <w:pStyle w:val="BodyText"/>
        <w:spacing w:after="0"/>
        <w:ind w:left="720"/>
        <w:jc w:val="center"/>
        <w:rPr>
          <w:ins w:id="3821" w:author="arkat" w:date="2017-09-30T08:43:00Z"/>
          <w:szCs w:val="24"/>
          <w:lang w:val="en-US"/>
        </w:rPr>
        <w:pPrChange w:id="3822" w:author="arkat" w:date="2017-09-30T08:43:00Z">
          <w:pPr>
            <w:pStyle w:val="BodyText"/>
            <w:spacing w:after="0"/>
          </w:pPr>
        </w:pPrChange>
      </w:pPr>
      <w:ins w:id="3823" w:author="arkat" w:date="2017-09-30T08:11:00Z">
        <w:r>
          <w:rPr>
            <w:noProof/>
            <w:lang w:val="en-US"/>
          </w:rPr>
          <w:drawing>
            <wp:inline distT="0" distB="0" distL="0" distR="0" wp14:anchorId="4583A5ED" wp14:editId="10EE5F0E">
              <wp:extent cx="2096540" cy="131397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6924" t="32800" r="41470" b="14868"/>
                      <a:stretch/>
                    </pic:blipFill>
                    <pic:spPr bwMode="auto">
                      <a:xfrm>
                        <a:off x="0" y="0"/>
                        <a:ext cx="2104668" cy="1319064"/>
                      </a:xfrm>
                      <a:prstGeom prst="rect">
                        <a:avLst/>
                      </a:prstGeom>
                      <a:ln>
                        <a:noFill/>
                      </a:ln>
                      <a:extLst>
                        <a:ext uri="{53640926-AAD7-44D8-BBD7-CCE9431645EC}">
                          <a14:shadowObscured xmlns:a14="http://schemas.microsoft.com/office/drawing/2010/main"/>
                        </a:ext>
                      </a:extLst>
                    </pic:spPr>
                  </pic:pic>
                </a:graphicData>
              </a:graphic>
            </wp:inline>
          </w:drawing>
        </w:r>
      </w:ins>
    </w:p>
    <w:p w14:paraId="3134A0A5" w14:textId="59C38980" w:rsidR="005E2D6F" w:rsidRPr="00124EBE" w:rsidRDefault="00B14709">
      <w:pPr>
        <w:pStyle w:val="GambarBAB2"/>
        <w:ind w:left="0" w:firstLine="0"/>
        <w:rPr>
          <w:ins w:id="3824" w:author="arkat" w:date="2017-09-30T08:24:00Z"/>
          <w:b/>
          <w:i/>
          <w:rPrChange w:id="3825" w:author="arkat" w:date="2017-10-02T22:48:00Z">
            <w:rPr>
              <w:ins w:id="3826" w:author="arkat" w:date="2017-09-30T08:24:00Z"/>
              <w:szCs w:val="24"/>
              <w:lang w:val="en-US"/>
            </w:rPr>
          </w:rPrChange>
        </w:rPr>
        <w:pPrChange w:id="3827" w:author="arkat" w:date="2017-10-01T10:53:00Z">
          <w:pPr>
            <w:pStyle w:val="BodyText"/>
            <w:spacing w:after="0"/>
          </w:pPr>
        </w:pPrChange>
      </w:pPr>
      <w:bookmarkStart w:id="3828" w:name="_Toc494749995"/>
      <w:ins w:id="3829" w:author="arkat" w:date="2017-10-01T10:53:00Z">
        <w:r w:rsidRPr="00124EBE">
          <w:rPr>
            <w:b/>
            <w:i/>
            <w:rPrChange w:id="3830" w:author="arkat" w:date="2017-10-02T22:48:00Z">
              <w:rPr>
                <w:b/>
                <w:i/>
              </w:rPr>
            </w:rPrChange>
          </w:rPr>
          <w:t xml:space="preserve">Fork </w:t>
        </w:r>
        <w:r w:rsidRPr="00124EBE">
          <w:rPr>
            <w:b/>
            <w:rPrChange w:id="3831" w:author="arkat" w:date="2017-10-02T22:48:00Z">
              <w:rPr>
                <w:b/>
                <w:i/>
              </w:rPr>
            </w:rPrChange>
          </w:rPr>
          <w:t>dengan</w:t>
        </w:r>
        <w:r w:rsidR="00124EBE">
          <w:rPr>
            <w:b/>
            <w:i/>
            <w:rPrChange w:id="3832" w:author="arkat" w:date="2017-10-02T22:48:00Z">
              <w:rPr>
                <w:b/>
                <w:i/>
              </w:rPr>
            </w:rPrChange>
          </w:rPr>
          <w:t xml:space="preserve"> </w:t>
        </w:r>
      </w:ins>
      <w:ins w:id="3833" w:author="arkat" w:date="2017-10-02T22:50:00Z">
        <w:r w:rsidR="00124EBE">
          <w:rPr>
            <w:b/>
          </w:rPr>
          <w:t>beberapa</w:t>
        </w:r>
      </w:ins>
      <w:ins w:id="3834" w:author="arkat" w:date="2017-10-01T10:53:00Z">
        <w:r w:rsidRPr="00124EBE">
          <w:rPr>
            <w:b/>
            <w:i/>
            <w:rPrChange w:id="3835" w:author="arkat" w:date="2017-10-02T22:48:00Z">
              <w:rPr>
                <w:b/>
                <w:i/>
              </w:rPr>
            </w:rPrChange>
          </w:rPr>
          <w:t xml:space="preserve"> outgoing sequence flow</w:t>
        </w:r>
      </w:ins>
      <w:bookmarkEnd w:id="3828"/>
    </w:p>
    <w:p w14:paraId="7D124DE9" w14:textId="034BEC28" w:rsidR="00516AA1" w:rsidRDefault="006869CB" w:rsidP="00124EBE">
      <w:pPr>
        <w:pStyle w:val="BodyText"/>
        <w:numPr>
          <w:ilvl w:val="0"/>
          <w:numId w:val="79"/>
        </w:numPr>
        <w:spacing w:after="0"/>
        <w:ind w:left="810"/>
        <w:rPr>
          <w:ins w:id="3836" w:author="arkat" w:date="2017-09-30T08:38:00Z"/>
          <w:szCs w:val="24"/>
          <w:lang w:val="en-US"/>
        </w:rPr>
        <w:pPrChange w:id="3837" w:author="arkat" w:date="2017-10-02T22:48:00Z">
          <w:pPr>
            <w:pStyle w:val="BodyText"/>
            <w:spacing w:after="0"/>
          </w:pPr>
        </w:pPrChange>
      </w:pPr>
      <w:ins w:id="3838" w:author="arkat" w:date="2017-09-30T08:36:00Z">
        <w:r w:rsidRPr="00124EBE">
          <w:rPr>
            <w:i/>
            <w:szCs w:val="24"/>
            <w:lang w:val="en-US"/>
            <w:rPrChange w:id="3839" w:author="arkat" w:date="2017-10-02T22:48:00Z">
              <w:rPr>
                <w:szCs w:val="24"/>
                <w:lang w:val="en-US"/>
              </w:rPr>
            </w:rPrChange>
          </w:rPr>
          <w:t>Paralellel gateway</w:t>
        </w:r>
        <w:r w:rsidR="00124EBE">
          <w:rPr>
            <w:szCs w:val="24"/>
            <w:lang w:val="en-US"/>
          </w:rPr>
          <w:t xml:space="preserve"> dapat digambarkan sebagaimana gambar 2.1</w:t>
        </w:r>
      </w:ins>
      <w:ins w:id="3840" w:author="arkat" w:date="2017-10-02T22:50:00Z">
        <w:r w:rsidR="00124EBE">
          <w:rPr>
            <w:szCs w:val="24"/>
            <w:lang w:val="en-US"/>
          </w:rPr>
          <w:t>1</w:t>
        </w:r>
      </w:ins>
      <w:ins w:id="3841" w:author="arkat" w:date="2017-09-30T08:36:00Z">
        <w:r>
          <w:rPr>
            <w:szCs w:val="24"/>
            <w:lang w:val="en-US"/>
          </w:rPr>
          <w:t xml:space="preserve">, </w:t>
        </w:r>
      </w:ins>
      <w:ins w:id="3842" w:author="arkat" w:date="2017-09-30T08:37:00Z">
        <w:r>
          <w:rPr>
            <w:szCs w:val="24"/>
            <w:lang w:val="en-US"/>
          </w:rPr>
          <w:t>Akan</w:t>
        </w:r>
      </w:ins>
      <w:ins w:id="3843" w:author="arkat" w:date="2017-09-30T08:36:00Z">
        <w:r>
          <w:rPr>
            <w:szCs w:val="24"/>
            <w:lang w:val="en-US"/>
          </w:rPr>
          <w:t xml:space="preserve"> tetapi </w:t>
        </w:r>
      </w:ins>
      <w:ins w:id="3844" w:author="arkat" w:date="2017-10-02T22:50:00Z">
        <w:r w:rsidR="00124EBE">
          <w:rPr>
            <w:szCs w:val="24"/>
            <w:lang w:val="en-US"/>
          </w:rPr>
          <w:t xml:space="preserve">penggambaran seperti ini </w:t>
        </w:r>
      </w:ins>
      <w:ins w:id="3845" w:author="arkat" w:date="2017-09-30T08:36:00Z">
        <w:r>
          <w:rPr>
            <w:szCs w:val="24"/>
            <w:lang w:val="en-US"/>
          </w:rPr>
          <w:t xml:space="preserve">jarang digunakan </w:t>
        </w:r>
      </w:ins>
      <w:ins w:id="3846" w:author="arkat" w:date="2017-09-30T08:37:00Z">
        <w:r>
          <w:rPr>
            <w:szCs w:val="24"/>
            <w:lang w:val="en-US"/>
          </w:rPr>
          <w:t xml:space="preserve">biasanya dikombinasikan dengan </w:t>
        </w:r>
        <w:r w:rsidRPr="00124EBE">
          <w:rPr>
            <w:i/>
            <w:szCs w:val="24"/>
            <w:lang w:val="en-US"/>
            <w:rPrChange w:id="3847" w:author="arkat" w:date="2017-10-02T22:50:00Z">
              <w:rPr>
                <w:szCs w:val="24"/>
                <w:lang w:val="en-US"/>
              </w:rPr>
            </w:rPrChange>
          </w:rPr>
          <w:t>gateway</w:t>
        </w:r>
        <w:r>
          <w:rPr>
            <w:szCs w:val="24"/>
            <w:lang w:val="en-US"/>
          </w:rPr>
          <w:t xml:space="preserve"> yang lain.</w:t>
        </w:r>
      </w:ins>
    </w:p>
    <w:p w14:paraId="73AB0539" w14:textId="77777777" w:rsidR="006869CB" w:rsidRDefault="006869CB">
      <w:pPr>
        <w:pStyle w:val="BodyText"/>
        <w:spacing w:after="0"/>
        <w:ind w:left="720"/>
        <w:rPr>
          <w:ins w:id="3848" w:author="arkat" w:date="2017-09-30T08:38:00Z"/>
          <w:szCs w:val="24"/>
          <w:lang w:val="en-US"/>
        </w:rPr>
        <w:pPrChange w:id="3849" w:author="arkat" w:date="2017-09-30T08:36:00Z">
          <w:pPr>
            <w:pStyle w:val="BodyText"/>
            <w:spacing w:after="0"/>
          </w:pPr>
        </w:pPrChange>
      </w:pPr>
    </w:p>
    <w:p w14:paraId="02D03258" w14:textId="08281E62" w:rsidR="006869CB" w:rsidRDefault="006869CB">
      <w:pPr>
        <w:pStyle w:val="BodyText"/>
        <w:spacing w:after="0"/>
        <w:ind w:left="720"/>
        <w:jc w:val="center"/>
        <w:rPr>
          <w:ins w:id="3850" w:author="arkat" w:date="2017-10-01T10:54:00Z"/>
          <w:szCs w:val="24"/>
          <w:lang w:val="en-US"/>
        </w:rPr>
        <w:pPrChange w:id="3851" w:author="arkat" w:date="2017-09-30T08:44:00Z">
          <w:pPr>
            <w:pStyle w:val="BodyText"/>
            <w:spacing w:after="0"/>
          </w:pPr>
        </w:pPrChange>
      </w:pPr>
      <w:ins w:id="3852" w:author="arkat" w:date="2017-09-30T08:38:00Z">
        <w:r>
          <w:rPr>
            <w:noProof/>
            <w:lang w:val="en-US"/>
          </w:rPr>
          <w:drawing>
            <wp:inline distT="0" distB="0" distL="0" distR="0" wp14:anchorId="062242DD" wp14:editId="67B9A31F">
              <wp:extent cx="1839894" cy="1219388"/>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1315" t="57481" r="32477" b="11630"/>
                      <a:stretch/>
                    </pic:blipFill>
                    <pic:spPr bwMode="auto">
                      <a:xfrm>
                        <a:off x="0" y="0"/>
                        <a:ext cx="1863479" cy="1235019"/>
                      </a:xfrm>
                      <a:prstGeom prst="rect">
                        <a:avLst/>
                      </a:prstGeom>
                      <a:ln>
                        <a:noFill/>
                      </a:ln>
                      <a:extLst>
                        <a:ext uri="{53640926-AAD7-44D8-BBD7-CCE9431645EC}">
                          <a14:shadowObscured xmlns:a14="http://schemas.microsoft.com/office/drawing/2010/main"/>
                        </a:ext>
                      </a:extLst>
                    </pic:spPr>
                  </pic:pic>
                </a:graphicData>
              </a:graphic>
            </wp:inline>
          </w:drawing>
        </w:r>
      </w:ins>
    </w:p>
    <w:p w14:paraId="14536F99" w14:textId="222A804D" w:rsidR="00B14709" w:rsidRPr="00124EBE" w:rsidRDefault="00B14709">
      <w:pPr>
        <w:pStyle w:val="GambarBAB2"/>
        <w:ind w:left="0" w:firstLine="0"/>
        <w:rPr>
          <w:ins w:id="3853" w:author="arkat" w:date="2017-09-30T08:01:00Z"/>
          <w:b/>
          <w:szCs w:val="24"/>
          <w:rPrChange w:id="3854" w:author="arkat" w:date="2017-10-02T22:50:00Z">
            <w:rPr>
              <w:ins w:id="3855" w:author="arkat" w:date="2017-09-30T08:01:00Z"/>
              <w:szCs w:val="24"/>
            </w:rPr>
          </w:rPrChange>
        </w:rPr>
        <w:pPrChange w:id="3856" w:author="arkat" w:date="2017-10-01T10:54:00Z">
          <w:pPr>
            <w:pStyle w:val="BodyText"/>
            <w:spacing w:after="0"/>
          </w:pPr>
        </w:pPrChange>
      </w:pPr>
      <w:bookmarkStart w:id="3857" w:name="_Toc494749996"/>
      <w:ins w:id="3858" w:author="arkat" w:date="2017-10-01T10:54:00Z">
        <w:r w:rsidRPr="00124EBE">
          <w:rPr>
            <w:b/>
            <w:i/>
            <w:rPrChange w:id="3859" w:author="arkat" w:date="2017-10-02T22:50:00Z">
              <w:rPr>
                <w:szCs w:val="24"/>
              </w:rPr>
            </w:rPrChange>
          </w:rPr>
          <w:t xml:space="preserve">Fork </w:t>
        </w:r>
        <w:r w:rsidRPr="00124EBE">
          <w:rPr>
            <w:b/>
            <w:rPrChange w:id="3860" w:author="arkat" w:date="2017-10-02T22:50:00Z">
              <w:rPr/>
            </w:rPrChange>
          </w:rPr>
          <w:t>dengan</w:t>
        </w:r>
        <w:r w:rsidRPr="00124EBE">
          <w:rPr>
            <w:b/>
            <w:i/>
            <w:rPrChange w:id="3861" w:author="arkat" w:date="2017-10-02T22:50:00Z">
              <w:rPr>
                <w:szCs w:val="24"/>
              </w:rPr>
            </w:rPrChange>
          </w:rPr>
          <w:t xml:space="preserve"> Parallel Gateway</w:t>
        </w:r>
      </w:ins>
      <w:bookmarkEnd w:id="3857"/>
    </w:p>
    <w:p w14:paraId="2A3DD504" w14:textId="375CAA9A" w:rsidR="00BB7A97" w:rsidRPr="00B14709" w:rsidRDefault="006869CB" w:rsidP="00124EBE">
      <w:pPr>
        <w:pStyle w:val="BodyText"/>
        <w:numPr>
          <w:ilvl w:val="0"/>
          <w:numId w:val="130"/>
        </w:numPr>
        <w:spacing w:after="0"/>
        <w:ind w:left="540" w:hanging="270"/>
        <w:rPr>
          <w:ins w:id="3862" w:author="arkat" w:date="2017-09-30T08:01:00Z"/>
          <w:i/>
          <w:lang w:val="en-US"/>
          <w:rPrChange w:id="3863" w:author="arkat" w:date="2017-10-01T10:54:00Z">
            <w:rPr>
              <w:ins w:id="3864" w:author="arkat" w:date="2017-09-30T08:01:00Z"/>
              <w:szCs w:val="24"/>
              <w:lang w:val="en-US"/>
            </w:rPr>
          </w:rPrChange>
        </w:rPr>
        <w:pPrChange w:id="3865" w:author="arkat" w:date="2017-10-02T22:51:00Z">
          <w:pPr>
            <w:pStyle w:val="BodyText"/>
            <w:spacing w:after="0"/>
          </w:pPr>
        </w:pPrChange>
      </w:pPr>
      <w:ins w:id="3866" w:author="arkat" w:date="2017-09-30T08:01:00Z">
        <w:r w:rsidRPr="00B14709">
          <w:rPr>
            <w:i/>
            <w:lang w:val="en-US"/>
            <w:rPrChange w:id="3867" w:author="arkat" w:date="2017-10-01T10:54:00Z">
              <w:rPr>
                <w:szCs w:val="24"/>
                <w:lang w:val="en-US"/>
              </w:rPr>
            </w:rPrChange>
          </w:rPr>
          <w:t xml:space="preserve"> Join</w:t>
        </w:r>
      </w:ins>
      <w:ins w:id="3868" w:author="arkat" w:date="2017-09-30T08:40:00Z">
        <w:r w:rsidRPr="00B14709">
          <w:rPr>
            <w:i/>
            <w:lang w:val="en-US"/>
            <w:rPrChange w:id="3869" w:author="arkat" w:date="2017-10-01T10:54:00Z">
              <w:rPr>
                <w:szCs w:val="24"/>
                <w:lang w:val="en-US"/>
              </w:rPr>
            </w:rPrChange>
          </w:rPr>
          <w:t xml:space="preserve">, </w:t>
        </w:r>
        <w:r w:rsidRPr="00124EBE">
          <w:rPr>
            <w:lang w:val="en-US"/>
            <w:rPrChange w:id="3870" w:author="arkat" w:date="2017-10-02T22:51:00Z">
              <w:rPr>
                <w:lang w:val="en-US"/>
              </w:rPr>
            </w:rPrChange>
          </w:rPr>
          <w:t xml:space="preserve">BPMN </w:t>
        </w:r>
      </w:ins>
      <w:ins w:id="3871" w:author="arkat" w:date="2017-09-30T08:41:00Z">
        <w:r w:rsidRPr="00124EBE">
          <w:rPr>
            <w:lang w:val="en-US"/>
            <w:rPrChange w:id="3872" w:author="arkat" w:date="2017-10-02T22:51:00Z">
              <w:rPr>
                <w:lang w:val="en-US"/>
              </w:rPr>
            </w:rPrChange>
          </w:rPr>
          <w:t>menggunakan istilah</w:t>
        </w:r>
        <w:r w:rsidRPr="00B14709">
          <w:rPr>
            <w:i/>
            <w:lang w:val="en-US"/>
            <w:rPrChange w:id="3873" w:author="arkat" w:date="2017-10-01T10:54:00Z">
              <w:rPr>
                <w:szCs w:val="24"/>
                <w:lang w:val="en-US"/>
              </w:rPr>
            </w:rPrChange>
          </w:rPr>
          <w:t xml:space="preserve"> “join” </w:t>
        </w:r>
        <w:r w:rsidRPr="00124EBE">
          <w:rPr>
            <w:lang w:val="en-US"/>
            <w:rPrChange w:id="3874" w:author="arkat" w:date="2017-10-02T22:51:00Z">
              <w:rPr>
                <w:lang w:val="en-US"/>
              </w:rPr>
            </w:rPrChange>
          </w:rPr>
          <w:t>untuk mengkombinasikan 2 atau lebih</w:t>
        </w:r>
        <w:r w:rsidRPr="00B14709">
          <w:rPr>
            <w:i/>
            <w:lang w:val="en-US"/>
            <w:rPrChange w:id="3875" w:author="arkat" w:date="2017-10-01T10:54:00Z">
              <w:rPr>
                <w:szCs w:val="24"/>
                <w:lang w:val="en-US"/>
              </w:rPr>
            </w:rPrChange>
          </w:rPr>
          <w:t xml:space="preserve"> </w:t>
        </w:r>
      </w:ins>
      <w:ins w:id="3876" w:author="arkat" w:date="2017-09-30T08:42:00Z">
        <w:r w:rsidRPr="00B14709">
          <w:rPr>
            <w:i/>
            <w:lang w:val="en-US"/>
            <w:rPrChange w:id="3877" w:author="arkat" w:date="2017-10-01T10:54:00Z">
              <w:rPr>
                <w:szCs w:val="24"/>
                <w:lang w:val="en-US"/>
              </w:rPr>
            </w:rPrChange>
          </w:rPr>
          <w:t xml:space="preserve">path </w:t>
        </w:r>
        <w:r w:rsidRPr="00124EBE">
          <w:rPr>
            <w:lang w:val="en-US"/>
            <w:rPrChange w:id="3878" w:author="arkat" w:date="2017-10-02T22:51:00Z">
              <w:rPr>
                <w:lang w:val="en-US"/>
              </w:rPr>
            </w:rPrChange>
          </w:rPr>
          <w:t>ke dalam satu</w:t>
        </w:r>
        <w:r w:rsidRPr="00B14709">
          <w:rPr>
            <w:i/>
            <w:lang w:val="en-US"/>
            <w:rPrChange w:id="3879" w:author="arkat" w:date="2017-10-01T10:54:00Z">
              <w:rPr>
                <w:szCs w:val="24"/>
                <w:lang w:val="en-US"/>
              </w:rPr>
            </w:rPrChange>
          </w:rPr>
          <w:t xml:space="preserve"> path (</w:t>
        </w:r>
        <w:r w:rsidRPr="00124EBE">
          <w:rPr>
            <w:lang w:val="en-US"/>
            <w:rPrChange w:id="3880" w:author="arkat" w:date="2017-10-02T22:51:00Z">
              <w:rPr>
                <w:lang w:val="en-US"/>
              </w:rPr>
            </w:rPrChange>
          </w:rPr>
          <w:t>sering disebut dengan</w:t>
        </w:r>
        <w:r w:rsidRPr="00B14709">
          <w:rPr>
            <w:i/>
            <w:lang w:val="en-US"/>
            <w:rPrChange w:id="3881" w:author="arkat" w:date="2017-10-01T10:54:00Z">
              <w:rPr>
                <w:szCs w:val="24"/>
                <w:lang w:val="en-US"/>
              </w:rPr>
            </w:rPrChange>
          </w:rPr>
          <w:t xml:space="preserve"> AND-join).</w:t>
        </w:r>
        <w:r w:rsidR="005E2D6F" w:rsidRPr="00B14709">
          <w:rPr>
            <w:i/>
            <w:lang w:val="en-US"/>
            <w:rPrChange w:id="3882" w:author="arkat" w:date="2017-10-01T10:54:00Z">
              <w:rPr>
                <w:szCs w:val="24"/>
                <w:lang w:val="en-US"/>
              </w:rPr>
            </w:rPrChange>
          </w:rPr>
          <w:t xml:space="preserve"> </w:t>
        </w:r>
        <w:r w:rsidR="005E2D6F" w:rsidRPr="00124EBE">
          <w:rPr>
            <w:lang w:val="en-US"/>
            <w:rPrChange w:id="3883" w:author="arkat" w:date="2017-10-02T22:51:00Z">
              <w:rPr>
                <w:lang w:val="en-US"/>
              </w:rPr>
            </w:rPrChange>
          </w:rPr>
          <w:t xml:space="preserve">Sebuah </w:t>
        </w:r>
      </w:ins>
      <w:ins w:id="3884" w:author="arkat" w:date="2017-09-30T08:43:00Z">
        <w:r w:rsidR="005E2D6F" w:rsidRPr="00124EBE">
          <w:rPr>
            <w:i/>
            <w:lang w:val="en-US"/>
            <w:rPrChange w:id="3885" w:author="arkat" w:date="2017-10-02T22:51:00Z">
              <w:rPr>
                <w:szCs w:val="24"/>
                <w:lang w:val="en-US"/>
              </w:rPr>
            </w:rPrChange>
          </w:rPr>
          <w:lastRenderedPageBreak/>
          <w:t>parallel gateway</w:t>
        </w:r>
        <w:r w:rsidR="005E2D6F" w:rsidRPr="00B14709">
          <w:rPr>
            <w:i/>
            <w:lang w:val="en-US"/>
            <w:rPrChange w:id="3886" w:author="arkat" w:date="2017-10-01T10:54:00Z">
              <w:rPr>
                <w:szCs w:val="24"/>
                <w:lang w:val="en-US"/>
              </w:rPr>
            </w:rPrChange>
          </w:rPr>
          <w:t xml:space="preserve"> </w:t>
        </w:r>
        <w:r w:rsidR="005E2D6F" w:rsidRPr="00124EBE">
          <w:rPr>
            <w:lang w:val="en-US"/>
            <w:rPrChange w:id="3887" w:author="arkat" w:date="2017-10-02T22:51:00Z">
              <w:rPr>
                <w:lang w:val="en-US"/>
              </w:rPr>
            </w:rPrChange>
          </w:rPr>
          <w:t>digunakan untuk menunjukkan penggabungan dari banyak</w:t>
        </w:r>
        <w:r w:rsidR="005E2D6F" w:rsidRPr="00B14709">
          <w:rPr>
            <w:i/>
            <w:lang w:val="en-US"/>
            <w:rPrChange w:id="3888" w:author="arkat" w:date="2017-10-01T10:54:00Z">
              <w:rPr>
                <w:szCs w:val="24"/>
                <w:lang w:val="en-US"/>
              </w:rPr>
            </w:rPrChange>
          </w:rPr>
          <w:t xml:space="preserve"> </w:t>
        </w:r>
        <w:r w:rsidR="00B14709" w:rsidRPr="00C36A8C">
          <w:rPr>
            <w:i/>
            <w:lang w:val="en-US"/>
          </w:rPr>
          <w:t>Sequence Flow</w:t>
        </w:r>
        <w:r w:rsidR="005E2D6F" w:rsidRPr="00B14709">
          <w:rPr>
            <w:i/>
            <w:lang w:val="en-US"/>
            <w:rPrChange w:id="3889" w:author="arkat" w:date="2017-10-01T10:54:00Z">
              <w:rPr>
                <w:szCs w:val="24"/>
                <w:lang w:val="en-US"/>
              </w:rPr>
            </w:rPrChange>
          </w:rPr>
          <w:t>.</w:t>
        </w:r>
      </w:ins>
    </w:p>
    <w:p w14:paraId="0856775F" w14:textId="0063503C" w:rsidR="006869CB" w:rsidRDefault="006869CB">
      <w:pPr>
        <w:pStyle w:val="BodyText"/>
        <w:spacing w:after="0"/>
        <w:ind w:left="720"/>
        <w:jc w:val="center"/>
        <w:rPr>
          <w:ins w:id="3890" w:author="arkat" w:date="2017-10-01T10:55:00Z"/>
          <w:szCs w:val="24"/>
          <w:lang w:val="en-US"/>
        </w:rPr>
        <w:pPrChange w:id="3891" w:author="arkat" w:date="2017-09-30T08:44:00Z">
          <w:pPr>
            <w:pStyle w:val="BodyText"/>
            <w:spacing w:after="0"/>
          </w:pPr>
        </w:pPrChange>
      </w:pPr>
      <w:ins w:id="3892" w:author="arkat" w:date="2017-09-30T08:39:00Z">
        <w:r>
          <w:rPr>
            <w:noProof/>
            <w:lang w:val="en-US"/>
          </w:rPr>
          <w:drawing>
            <wp:inline distT="0" distB="0" distL="0" distR="0" wp14:anchorId="7D09C936" wp14:editId="737221DF">
              <wp:extent cx="1863969" cy="1148119"/>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4905" t="51778" r="33385" b="13485"/>
                      <a:stretch/>
                    </pic:blipFill>
                    <pic:spPr bwMode="auto">
                      <a:xfrm>
                        <a:off x="0" y="0"/>
                        <a:ext cx="1882378" cy="1159458"/>
                      </a:xfrm>
                      <a:prstGeom prst="rect">
                        <a:avLst/>
                      </a:prstGeom>
                      <a:ln>
                        <a:noFill/>
                      </a:ln>
                      <a:extLst>
                        <a:ext uri="{53640926-AAD7-44D8-BBD7-CCE9431645EC}">
                          <a14:shadowObscured xmlns:a14="http://schemas.microsoft.com/office/drawing/2010/main"/>
                        </a:ext>
                      </a:extLst>
                    </pic:spPr>
                  </pic:pic>
                </a:graphicData>
              </a:graphic>
            </wp:inline>
          </w:drawing>
        </w:r>
      </w:ins>
    </w:p>
    <w:p w14:paraId="7909952E" w14:textId="7FAD1199" w:rsidR="00B14709" w:rsidRPr="00124EBE" w:rsidRDefault="00B14709">
      <w:pPr>
        <w:pStyle w:val="GambarBAB2"/>
        <w:ind w:left="0" w:firstLine="0"/>
        <w:rPr>
          <w:ins w:id="3893" w:author="arkat" w:date="2017-09-30T08:01:00Z"/>
          <w:b/>
          <w:i/>
          <w:rPrChange w:id="3894" w:author="arkat" w:date="2017-10-02T22:52:00Z">
            <w:rPr>
              <w:ins w:id="3895" w:author="arkat" w:date="2017-09-30T08:01:00Z"/>
              <w:szCs w:val="24"/>
              <w:lang w:val="en-US"/>
            </w:rPr>
          </w:rPrChange>
        </w:rPr>
        <w:pPrChange w:id="3896" w:author="arkat" w:date="2017-10-01T10:56:00Z">
          <w:pPr>
            <w:pStyle w:val="BodyText"/>
            <w:spacing w:after="0"/>
          </w:pPr>
        </w:pPrChange>
      </w:pPr>
      <w:bookmarkStart w:id="3897" w:name="_Toc494749997"/>
      <w:ins w:id="3898" w:author="arkat" w:date="2017-10-01T10:55:00Z">
        <w:r w:rsidRPr="00124EBE">
          <w:rPr>
            <w:b/>
            <w:i/>
            <w:rPrChange w:id="3899" w:author="arkat" w:date="2017-10-02T22:52:00Z">
              <w:rPr>
                <w:szCs w:val="24"/>
              </w:rPr>
            </w:rPrChange>
          </w:rPr>
          <w:t>Contoh Penggunaan Join</w:t>
        </w:r>
      </w:ins>
      <w:bookmarkEnd w:id="3897"/>
    </w:p>
    <w:p w14:paraId="6FC6D577" w14:textId="61210C4E" w:rsidR="00BB7A97" w:rsidRPr="00124EBE" w:rsidRDefault="006E35C8" w:rsidP="00124EBE">
      <w:pPr>
        <w:pStyle w:val="BodyText"/>
        <w:numPr>
          <w:ilvl w:val="0"/>
          <w:numId w:val="130"/>
        </w:numPr>
        <w:spacing w:after="0"/>
        <w:ind w:left="540" w:hanging="270"/>
        <w:rPr>
          <w:ins w:id="3900" w:author="arkat" w:date="2017-09-30T07:56:00Z"/>
          <w:lang w:val="en-US"/>
          <w:rPrChange w:id="3901" w:author="arkat" w:date="2017-10-02T22:52:00Z">
            <w:rPr>
              <w:ins w:id="3902" w:author="arkat" w:date="2017-09-30T07:56:00Z"/>
              <w:szCs w:val="24"/>
            </w:rPr>
          </w:rPrChange>
        </w:rPr>
        <w:pPrChange w:id="3903" w:author="arkat" w:date="2017-10-02T22:52:00Z">
          <w:pPr>
            <w:pStyle w:val="BodyText"/>
            <w:spacing w:after="0"/>
          </w:pPr>
        </w:pPrChange>
      </w:pPr>
      <w:ins w:id="3904" w:author="arkat" w:date="2017-09-30T08:45:00Z">
        <w:r w:rsidRPr="00843C67">
          <w:rPr>
            <w:i/>
            <w:lang w:val="en-US"/>
            <w:rPrChange w:id="3905" w:author="arkat" w:date="2017-10-02T23:13:00Z">
              <w:rPr>
                <w:i/>
                <w:lang w:val="en-US"/>
              </w:rPr>
            </w:rPrChange>
          </w:rPr>
          <w:t>Decision</w:t>
        </w:r>
        <w:r w:rsidR="00B14709" w:rsidRPr="00843C67">
          <w:rPr>
            <w:i/>
            <w:lang w:val="en-US"/>
            <w:rPrChange w:id="3906" w:author="arkat" w:date="2017-10-02T23:13:00Z">
              <w:rPr>
                <w:i/>
                <w:lang w:val="en-US"/>
              </w:rPr>
            </w:rPrChange>
          </w:rPr>
          <w:t>/</w:t>
        </w:r>
        <w:r w:rsidR="00843C67" w:rsidRPr="00843C67">
          <w:rPr>
            <w:i/>
            <w:lang w:val="en-US"/>
            <w:rPrChange w:id="3907" w:author="arkat" w:date="2017-10-02T23:13:00Z">
              <w:rPr>
                <w:i/>
                <w:lang w:val="en-US"/>
              </w:rPr>
            </w:rPrChange>
          </w:rPr>
          <w:t xml:space="preserve">Branching </w:t>
        </w:r>
        <w:r w:rsidR="005E2D6F" w:rsidRPr="00843C67">
          <w:rPr>
            <w:i/>
            <w:lang w:val="en-US"/>
            <w:rPrChange w:id="3908" w:author="arkat" w:date="2017-10-02T23:13:00Z">
              <w:rPr>
                <w:szCs w:val="24"/>
                <w:lang w:val="en-US"/>
              </w:rPr>
            </w:rPrChange>
          </w:rPr>
          <w:t>Point</w:t>
        </w:r>
      </w:ins>
      <w:ins w:id="3909" w:author="arkat" w:date="2017-10-01T10:56:00Z">
        <w:r w:rsidR="00B14709">
          <w:rPr>
            <w:i/>
            <w:lang w:val="en-US"/>
          </w:rPr>
          <w:t xml:space="preserve">, </w:t>
        </w:r>
        <w:r w:rsidR="00B14709" w:rsidRPr="00124EBE">
          <w:rPr>
            <w:lang w:val="en-US"/>
            <w:rPrChange w:id="3910" w:author="arkat" w:date="2017-10-02T22:52:00Z">
              <w:rPr>
                <w:lang w:val="en-US"/>
              </w:rPr>
            </w:rPrChange>
          </w:rPr>
          <w:t>di BPMN ada 4 jenis</w:t>
        </w:r>
        <w:r w:rsidR="00B14709" w:rsidRPr="00124EBE">
          <w:rPr>
            <w:i/>
            <w:lang w:val="en-US"/>
            <w:rPrChange w:id="3911" w:author="arkat" w:date="2017-10-02T22:52:00Z">
              <w:rPr>
                <w:lang w:val="en-US"/>
              </w:rPr>
            </w:rPrChange>
          </w:rPr>
          <w:t xml:space="preserve"> </w:t>
        </w:r>
      </w:ins>
      <w:ins w:id="3912" w:author="arkat" w:date="2017-10-01T10:57:00Z">
        <w:r w:rsidR="00B14709">
          <w:rPr>
            <w:i/>
            <w:lang w:val="en-US"/>
          </w:rPr>
          <w:t xml:space="preserve">decision </w:t>
        </w:r>
        <w:r w:rsidR="00B14709" w:rsidRPr="00124EBE">
          <w:rPr>
            <w:lang w:val="en-US"/>
            <w:rPrChange w:id="3913" w:author="arkat" w:date="2017-10-02T22:52:00Z">
              <w:rPr>
                <w:lang w:val="en-US"/>
              </w:rPr>
            </w:rPrChange>
          </w:rPr>
          <w:t>atau titik percabangan, yaitu:</w:t>
        </w:r>
      </w:ins>
    </w:p>
    <w:p w14:paraId="24FEECC6" w14:textId="1BB04AA0" w:rsidR="00B94480" w:rsidRDefault="005E2D6F" w:rsidP="00124EBE">
      <w:pPr>
        <w:pStyle w:val="BodyText"/>
        <w:numPr>
          <w:ilvl w:val="7"/>
          <w:numId w:val="100"/>
        </w:numPr>
        <w:spacing w:after="0"/>
        <w:ind w:left="810" w:hanging="270"/>
        <w:rPr>
          <w:ins w:id="3914" w:author="arkat" w:date="2017-10-01T12:09:00Z"/>
          <w:szCs w:val="24"/>
          <w:lang w:val="en-US"/>
        </w:rPr>
        <w:pPrChange w:id="3915" w:author="arkat" w:date="2017-10-02T22:53:00Z">
          <w:pPr>
            <w:pStyle w:val="BodyText"/>
            <w:spacing w:after="0"/>
          </w:pPr>
        </w:pPrChange>
      </w:pPr>
      <w:ins w:id="3916" w:author="arkat" w:date="2017-09-30T08:46:00Z">
        <w:r w:rsidRPr="00124EBE">
          <w:rPr>
            <w:i/>
            <w:szCs w:val="24"/>
            <w:lang w:val="en-US"/>
            <w:rPrChange w:id="3917" w:author="arkat" w:date="2017-10-02T22:53:00Z">
              <w:rPr>
                <w:szCs w:val="24"/>
                <w:lang w:val="en-US"/>
              </w:rPr>
            </w:rPrChange>
          </w:rPr>
          <w:t>Exclusive</w:t>
        </w:r>
      </w:ins>
      <w:ins w:id="3918" w:author="arkat" w:date="2017-10-01T12:09:00Z">
        <w:r w:rsidR="00B94480">
          <w:rPr>
            <w:szCs w:val="24"/>
            <w:lang w:val="en-US"/>
          </w:rPr>
          <w:t>, Jenis</w:t>
        </w:r>
      </w:ins>
      <w:ins w:id="3919" w:author="arkat" w:date="2017-10-01T12:06:00Z">
        <w:r w:rsidR="00B94480">
          <w:rPr>
            <w:szCs w:val="24"/>
            <w:lang w:val="en-US"/>
          </w:rPr>
          <w:t xml:space="preserve"> </w:t>
        </w:r>
        <w:r w:rsidR="00B94480">
          <w:rPr>
            <w:i/>
            <w:szCs w:val="24"/>
            <w:lang w:val="en-US"/>
          </w:rPr>
          <w:t xml:space="preserve">Decision </w:t>
        </w:r>
        <w:r w:rsidR="00B94480">
          <w:rPr>
            <w:szCs w:val="24"/>
            <w:lang w:val="en-US"/>
          </w:rPr>
          <w:t xml:space="preserve">ini mewakili titik percabangan dimana </w:t>
        </w:r>
      </w:ins>
      <w:ins w:id="3920" w:author="arkat" w:date="2017-10-02T22:53:00Z">
        <w:r w:rsidR="00124EBE">
          <w:rPr>
            <w:szCs w:val="24"/>
            <w:lang w:val="en-US"/>
          </w:rPr>
          <w:t>alternatif</w:t>
        </w:r>
      </w:ins>
      <w:ins w:id="3921" w:author="arkat" w:date="2017-10-01T12:07:00Z">
        <w:r w:rsidR="00124EBE">
          <w:rPr>
            <w:szCs w:val="24"/>
            <w:lang w:val="en-US"/>
          </w:rPr>
          <w:t xml:space="preserve"> </w:t>
        </w:r>
        <w:r w:rsidR="00B94480">
          <w:rPr>
            <w:szCs w:val="24"/>
            <w:lang w:val="en-US"/>
          </w:rPr>
          <w:t xml:space="preserve">didasarkan pada ekspresi kondisi yang terdapat pada </w:t>
        </w:r>
        <w:r w:rsidR="00B94480" w:rsidRPr="00B94480">
          <w:rPr>
            <w:i/>
            <w:szCs w:val="24"/>
            <w:lang w:val="en-US"/>
            <w:rPrChange w:id="3922" w:author="arkat" w:date="2017-10-01T12:09:00Z">
              <w:rPr>
                <w:szCs w:val="24"/>
                <w:lang w:val="en-US"/>
              </w:rPr>
            </w:rPrChange>
          </w:rPr>
          <w:t>Outgoing Sequence Flow</w:t>
        </w:r>
        <w:r w:rsidR="00B94480">
          <w:rPr>
            <w:szCs w:val="24"/>
            <w:lang w:val="en-US"/>
          </w:rPr>
          <w:t xml:space="preserve">. Hanya satu </w:t>
        </w:r>
      </w:ins>
      <w:ins w:id="3923" w:author="arkat" w:date="2017-10-01T12:08:00Z">
        <w:r w:rsidR="00124EBE">
          <w:rPr>
            <w:szCs w:val="24"/>
            <w:lang w:val="en-US"/>
          </w:rPr>
          <w:t>alternatif</w:t>
        </w:r>
      </w:ins>
      <w:ins w:id="3924" w:author="arkat" w:date="2017-10-01T12:07:00Z">
        <w:r w:rsidR="00B94480">
          <w:rPr>
            <w:szCs w:val="24"/>
            <w:lang w:val="en-US"/>
          </w:rPr>
          <w:t xml:space="preserve"> </w:t>
        </w:r>
      </w:ins>
      <w:ins w:id="3925" w:author="arkat" w:date="2017-10-01T12:08:00Z">
        <w:r w:rsidR="00B94480">
          <w:rPr>
            <w:szCs w:val="24"/>
            <w:lang w:val="en-US"/>
          </w:rPr>
          <w:t>yang akan dipilih.</w:t>
        </w:r>
      </w:ins>
      <w:ins w:id="3926" w:author="arkat" w:date="2017-10-01T10:59:00Z">
        <w:r w:rsidR="00B14709">
          <w:rPr>
            <w:szCs w:val="24"/>
            <w:lang w:val="en-US"/>
          </w:rPr>
          <w:t xml:space="preserve"> </w:t>
        </w:r>
      </w:ins>
    </w:p>
    <w:p w14:paraId="1A9ED832" w14:textId="77777777" w:rsidR="00B94480" w:rsidRDefault="00B94480">
      <w:pPr>
        <w:pStyle w:val="BodyText"/>
        <w:spacing w:after="0"/>
        <w:ind w:left="450"/>
        <w:jc w:val="left"/>
        <w:rPr>
          <w:ins w:id="3927" w:author="arkat" w:date="2017-10-01T12:09:00Z"/>
          <w:szCs w:val="24"/>
          <w:lang w:val="en-US"/>
        </w:rPr>
        <w:pPrChange w:id="3928" w:author="arkat" w:date="2017-10-01T12:09:00Z">
          <w:pPr>
            <w:pStyle w:val="BodyText"/>
            <w:spacing w:after="0"/>
          </w:pPr>
        </w:pPrChange>
      </w:pPr>
    </w:p>
    <w:p w14:paraId="561AB19B" w14:textId="62CE2CF0" w:rsidR="005E2D6F" w:rsidRDefault="005E2D6F">
      <w:pPr>
        <w:pStyle w:val="BodyText"/>
        <w:spacing w:after="0"/>
        <w:ind w:left="450"/>
        <w:jc w:val="center"/>
        <w:rPr>
          <w:ins w:id="3929" w:author="arkat" w:date="2017-10-01T12:10:00Z"/>
          <w:szCs w:val="24"/>
          <w:lang w:val="en-US"/>
        </w:rPr>
        <w:pPrChange w:id="3930" w:author="arkat" w:date="2017-10-01T12:09:00Z">
          <w:pPr>
            <w:pStyle w:val="BodyText"/>
            <w:spacing w:after="0"/>
          </w:pPr>
        </w:pPrChange>
      </w:pPr>
      <w:ins w:id="3931" w:author="arkat" w:date="2017-09-30T08:50:00Z">
        <w:r>
          <w:rPr>
            <w:noProof/>
            <w:lang w:val="en-US"/>
          </w:rPr>
          <w:drawing>
            <wp:inline distT="0" distB="0" distL="0" distR="0" wp14:anchorId="1B82CA67" wp14:editId="0BE7FB2A">
              <wp:extent cx="1959629" cy="1198068"/>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3990" t="43644" r="33839" b="21377"/>
                      <a:stretch/>
                    </pic:blipFill>
                    <pic:spPr bwMode="auto">
                      <a:xfrm>
                        <a:off x="0" y="0"/>
                        <a:ext cx="1970662" cy="1204814"/>
                      </a:xfrm>
                      <a:prstGeom prst="rect">
                        <a:avLst/>
                      </a:prstGeom>
                      <a:ln>
                        <a:noFill/>
                      </a:ln>
                      <a:extLst>
                        <a:ext uri="{53640926-AAD7-44D8-BBD7-CCE9431645EC}">
                          <a14:shadowObscured xmlns:a14="http://schemas.microsoft.com/office/drawing/2010/main"/>
                        </a:ext>
                      </a:extLst>
                    </pic:spPr>
                  </pic:pic>
                </a:graphicData>
              </a:graphic>
            </wp:inline>
          </w:drawing>
        </w:r>
      </w:ins>
    </w:p>
    <w:p w14:paraId="1AABFE95" w14:textId="62D6160C" w:rsidR="00B94480" w:rsidRPr="00AA585C" w:rsidRDefault="00B94480">
      <w:pPr>
        <w:pStyle w:val="GambarBAB2"/>
        <w:ind w:left="0" w:firstLine="0"/>
        <w:rPr>
          <w:ins w:id="3932" w:author="arkat" w:date="2017-10-01T12:09:00Z"/>
          <w:b/>
          <w:i/>
          <w:rPrChange w:id="3933" w:author="arkat" w:date="2017-10-02T21:55:00Z">
            <w:rPr>
              <w:ins w:id="3934" w:author="arkat" w:date="2017-10-01T12:09:00Z"/>
              <w:szCs w:val="24"/>
              <w:lang w:val="en-US"/>
            </w:rPr>
          </w:rPrChange>
        </w:rPr>
        <w:pPrChange w:id="3935" w:author="arkat" w:date="2017-10-01T12:10:00Z">
          <w:pPr>
            <w:pStyle w:val="BodyText"/>
            <w:spacing w:after="0"/>
          </w:pPr>
        </w:pPrChange>
      </w:pPr>
      <w:bookmarkStart w:id="3936" w:name="_Toc494749998"/>
      <w:ins w:id="3937" w:author="arkat" w:date="2017-10-01T12:10:00Z">
        <w:r w:rsidRPr="00AA585C">
          <w:rPr>
            <w:b/>
            <w:rPrChange w:id="3938" w:author="arkat" w:date="2017-10-02T21:55:00Z">
              <w:rPr>
                <w:szCs w:val="24"/>
              </w:rPr>
            </w:rPrChange>
          </w:rPr>
          <w:t>Contoh Pengguna</w:t>
        </w:r>
      </w:ins>
      <w:ins w:id="3939" w:author="arkat" w:date="2017-10-02T21:55:00Z">
        <w:r w:rsidR="00AA585C" w:rsidRPr="00AA585C">
          <w:rPr>
            <w:b/>
            <w:rPrChange w:id="3940" w:author="arkat" w:date="2017-10-02T21:55:00Z">
              <w:rPr>
                <w:i/>
              </w:rPr>
            </w:rPrChange>
          </w:rPr>
          <w:t>a</w:t>
        </w:r>
      </w:ins>
      <w:ins w:id="3941" w:author="arkat" w:date="2017-10-01T12:10:00Z">
        <w:r w:rsidR="00AA585C" w:rsidRPr="00AA585C">
          <w:rPr>
            <w:b/>
            <w:rPrChange w:id="3942" w:author="arkat" w:date="2017-10-02T21:55:00Z">
              <w:rPr>
                <w:i/>
              </w:rPr>
            </w:rPrChange>
          </w:rPr>
          <w:t>n</w:t>
        </w:r>
        <w:r w:rsidRPr="00AA585C">
          <w:rPr>
            <w:b/>
            <w:i/>
            <w:rPrChange w:id="3943" w:author="arkat" w:date="2017-10-02T21:55:00Z">
              <w:rPr>
                <w:szCs w:val="24"/>
              </w:rPr>
            </w:rPrChange>
          </w:rPr>
          <w:t xml:space="preserve"> Exclusive Gateway</w:t>
        </w:r>
      </w:ins>
      <w:bookmarkEnd w:id="3936"/>
    </w:p>
    <w:p w14:paraId="5AD8A3F2" w14:textId="1C35E869" w:rsidR="00B94480" w:rsidRDefault="00AA585C" w:rsidP="00AA585C">
      <w:pPr>
        <w:pStyle w:val="BodyText"/>
        <w:spacing w:after="0"/>
        <w:jc w:val="center"/>
        <w:rPr>
          <w:ins w:id="3944" w:author="arkat" w:date="2017-09-30T08:46:00Z"/>
          <w:szCs w:val="24"/>
          <w:lang w:val="en-US"/>
        </w:rPr>
        <w:pPrChange w:id="3945" w:author="arkat" w:date="2017-10-02T21:55:00Z">
          <w:pPr>
            <w:pStyle w:val="BodyText"/>
            <w:spacing w:after="0"/>
          </w:pPr>
        </w:pPrChange>
      </w:pPr>
      <w:ins w:id="3946" w:author="arkat" w:date="2017-10-02T21:54:00Z">
        <w:r>
          <w:rPr>
            <w:szCs w:val="24"/>
            <w:lang w:val="en-US"/>
          </w:rPr>
          <w:t xml:space="preserve">Sumber : </w:t>
        </w:r>
        <w:r>
          <w:rPr>
            <w:szCs w:val="24"/>
            <w:lang w:val="en-US"/>
          </w:rPr>
          <w:fldChar w:fldCharType="begin" w:fldLock="1"/>
        </w:r>
      </w:ins>
      <w:r>
        <w:rPr>
          <w:szCs w:val="24"/>
          <w:lang w:val="en-US"/>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Pr>
          <w:szCs w:val="24"/>
          <w:lang w:val="en-US"/>
        </w:rPr>
        <w:fldChar w:fldCharType="separate"/>
      </w:r>
      <w:del w:id="3947" w:author="arkat" w:date="2017-10-02T21:55:00Z">
        <w:r w:rsidRPr="00AA585C" w:rsidDel="00AA585C">
          <w:rPr>
            <w:noProof/>
            <w:szCs w:val="24"/>
            <w:lang w:val="en-US"/>
          </w:rPr>
          <w:delText>(</w:delText>
        </w:r>
      </w:del>
      <w:r w:rsidRPr="00AA585C">
        <w:rPr>
          <w:noProof/>
          <w:szCs w:val="24"/>
          <w:lang w:val="en-US"/>
        </w:rPr>
        <w:t>OMG</w:t>
      </w:r>
      <w:del w:id="3948" w:author="arkat" w:date="2017-10-02T21:55:00Z">
        <w:r w:rsidRPr="00AA585C" w:rsidDel="00AA585C">
          <w:rPr>
            <w:noProof/>
            <w:szCs w:val="24"/>
            <w:lang w:val="en-US"/>
          </w:rPr>
          <w:delText>,</w:delText>
        </w:r>
      </w:del>
      <w:r w:rsidRPr="00AA585C">
        <w:rPr>
          <w:noProof/>
          <w:szCs w:val="24"/>
          <w:lang w:val="en-US"/>
        </w:rPr>
        <w:t xml:space="preserve"> </w:t>
      </w:r>
      <w:ins w:id="3949" w:author="arkat" w:date="2017-10-02T21:55:00Z">
        <w:r>
          <w:rPr>
            <w:noProof/>
            <w:szCs w:val="24"/>
            <w:lang w:val="en-US"/>
          </w:rPr>
          <w:t>(</w:t>
        </w:r>
      </w:ins>
      <w:r w:rsidRPr="00AA585C">
        <w:rPr>
          <w:noProof/>
          <w:szCs w:val="24"/>
          <w:lang w:val="en-US"/>
        </w:rPr>
        <w:t>2011)</w:t>
      </w:r>
      <w:ins w:id="3950" w:author="arkat" w:date="2017-10-02T21:54:00Z">
        <w:r>
          <w:rPr>
            <w:szCs w:val="24"/>
            <w:lang w:val="en-US"/>
          </w:rPr>
          <w:fldChar w:fldCharType="end"/>
        </w:r>
      </w:ins>
    </w:p>
    <w:p w14:paraId="3D1D7032" w14:textId="13AE629F" w:rsidR="00B94480" w:rsidRDefault="005E2D6F" w:rsidP="00124EBE">
      <w:pPr>
        <w:pStyle w:val="BodyText"/>
        <w:numPr>
          <w:ilvl w:val="7"/>
          <w:numId w:val="100"/>
        </w:numPr>
        <w:spacing w:after="0"/>
        <w:ind w:left="810" w:hanging="270"/>
        <w:rPr>
          <w:ins w:id="3951" w:author="arkat" w:date="2017-10-02T23:21:00Z"/>
          <w:szCs w:val="24"/>
          <w:lang w:val="en-US"/>
        </w:rPr>
        <w:pPrChange w:id="3952" w:author="arkat" w:date="2017-10-01T10:58:00Z">
          <w:pPr>
            <w:pStyle w:val="BodyText"/>
            <w:spacing w:after="0"/>
          </w:pPr>
        </w:pPrChange>
      </w:pPr>
      <w:ins w:id="3953" w:author="arkat" w:date="2017-09-30T08:46:00Z">
        <w:r w:rsidRPr="00124EBE">
          <w:rPr>
            <w:i/>
            <w:szCs w:val="24"/>
            <w:lang w:val="en-US"/>
            <w:rPrChange w:id="3954" w:author="arkat" w:date="2017-10-02T22:54:00Z">
              <w:rPr>
                <w:szCs w:val="24"/>
                <w:lang w:val="en-US"/>
              </w:rPr>
            </w:rPrChange>
          </w:rPr>
          <w:t>Event-Based</w:t>
        </w:r>
      </w:ins>
      <w:ins w:id="3955" w:author="arkat" w:date="2017-10-01T10:58:00Z">
        <w:r w:rsidR="00B14709">
          <w:rPr>
            <w:szCs w:val="24"/>
            <w:lang w:val="en-US"/>
          </w:rPr>
          <w:t xml:space="preserve">, </w:t>
        </w:r>
      </w:ins>
      <w:ins w:id="3956" w:author="arkat" w:date="2017-10-01T12:10:00Z">
        <w:r w:rsidR="00B94480">
          <w:rPr>
            <w:szCs w:val="24"/>
            <w:lang w:val="en-US"/>
          </w:rPr>
          <w:t xml:space="preserve">Jenis </w:t>
        </w:r>
        <w:r w:rsidR="00B94480">
          <w:rPr>
            <w:i/>
            <w:szCs w:val="24"/>
            <w:lang w:val="en-US"/>
          </w:rPr>
          <w:t xml:space="preserve">Decision </w:t>
        </w:r>
        <w:r w:rsidR="00B94480">
          <w:rPr>
            <w:szCs w:val="24"/>
            <w:lang w:val="en-US"/>
          </w:rPr>
          <w:t>ini mewakili titi</w:t>
        </w:r>
        <w:r w:rsidR="00124EBE">
          <w:rPr>
            <w:szCs w:val="24"/>
            <w:lang w:val="en-US"/>
          </w:rPr>
          <w:t>k percabangan dimana alternatif</w:t>
        </w:r>
        <w:r w:rsidR="00B94480">
          <w:rPr>
            <w:szCs w:val="24"/>
            <w:lang w:val="en-US"/>
          </w:rPr>
          <w:t xml:space="preserve"> didasarkan pada ekspresi </w:t>
        </w:r>
      </w:ins>
      <w:ins w:id="3957" w:author="arkat" w:date="2017-10-01T12:11:00Z">
        <w:r w:rsidR="00B94480">
          <w:rPr>
            <w:i/>
            <w:szCs w:val="24"/>
            <w:lang w:val="en-US"/>
          </w:rPr>
          <w:t xml:space="preserve">Event </w:t>
        </w:r>
        <w:r w:rsidR="00B94480">
          <w:rPr>
            <w:szCs w:val="24"/>
            <w:lang w:val="en-US"/>
          </w:rPr>
          <w:t xml:space="preserve">yang terjadi di dalam Proses atau </w:t>
        </w:r>
        <w:r w:rsidR="00B94480" w:rsidRPr="00B94480">
          <w:rPr>
            <w:i/>
            <w:szCs w:val="24"/>
            <w:lang w:val="en-US"/>
            <w:rPrChange w:id="3958" w:author="arkat" w:date="2017-10-01T12:12:00Z">
              <w:rPr>
                <w:szCs w:val="24"/>
                <w:lang w:val="en-US"/>
              </w:rPr>
            </w:rPrChange>
          </w:rPr>
          <w:t>Choreography</w:t>
        </w:r>
      </w:ins>
      <w:ins w:id="3959" w:author="arkat" w:date="2017-10-01T12:12:00Z">
        <w:r w:rsidR="00B94480">
          <w:rPr>
            <w:i/>
            <w:szCs w:val="24"/>
            <w:lang w:val="en-US"/>
          </w:rPr>
          <w:t xml:space="preserve">. Event </w:t>
        </w:r>
        <w:r w:rsidR="00B94480">
          <w:rPr>
            <w:szCs w:val="24"/>
            <w:lang w:val="en-US"/>
          </w:rPr>
          <w:t xml:space="preserve">Khusus, biasanya penerimaan </w:t>
        </w:r>
      </w:ins>
      <w:ins w:id="3960" w:author="arkat" w:date="2017-10-01T12:13:00Z">
        <w:r w:rsidR="00B94480">
          <w:rPr>
            <w:i/>
            <w:szCs w:val="24"/>
            <w:lang w:val="en-US"/>
          </w:rPr>
          <w:t xml:space="preserve">Message, </w:t>
        </w:r>
        <w:r w:rsidR="00B94480">
          <w:rPr>
            <w:szCs w:val="24"/>
            <w:lang w:val="en-US"/>
          </w:rPr>
          <w:t xml:space="preserve">menentukan jalur </w:t>
        </w:r>
      </w:ins>
      <w:ins w:id="3961" w:author="arkat" w:date="2017-10-01T12:14:00Z">
        <w:r w:rsidR="002E4FFA">
          <w:rPr>
            <w:szCs w:val="24"/>
            <w:lang w:val="en-US"/>
          </w:rPr>
          <w:t>mana yang</w:t>
        </w:r>
      </w:ins>
      <w:ins w:id="3962" w:author="arkat" w:date="2017-10-01T12:13:00Z">
        <w:r w:rsidR="00B94480">
          <w:rPr>
            <w:szCs w:val="24"/>
            <w:lang w:val="en-US"/>
          </w:rPr>
          <w:t xml:space="preserve"> </w:t>
        </w:r>
      </w:ins>
      <w:ins w:id="3963" w:author="arkat" w:date="2017-10-01T12:14:00Z">
        <w:r w:rsidR="002E4FFA">
          <w:rPr>
            <w:szCs w:val="24"/>
            <w:lang w:val="en-US"/>
          </w:rPr>
          <w:t>Akan</w:t>
        </w:r>
      </w:ins>
      <w:ins w:id="3964" w:author="arkat" w:date="2017-10-01T12:13:00Z">
        <w:r w:rsidR="00B94480">
          <w:rPr>
            <w:szCs w:val="24"/>
            <w:lang w:val="en-US"/>
          </w:rPr>
          <w:t xml:space="preserve"> dieksekusi</w:t>
        </w:r>
      </w:ins>
      <w:ins w:id="3965" w:author="arkat" w:date="2017-10-02T22:58:00Z">
        <w:r w:rsidR="0050462A">
          <w:rPr>
            <w:szCs w:val="24"/>
            <w:lang w:val="en-US"/>
          </w:rPr>
          <w:t xml:space="preserve"> digambarkan sebagaimana pada gambar 2.5 bagian atas</w:t>
        </w:r>
      </w:ins>
      <w:ins w:id="3966" w:author="arkat" w:date="2017-10-01T12:13:00Z">
        <w:r w:rsidR="00B94480">
          <w:rPr>
            <w:szCs w:val="24"/>
            <w:lang w:val="en-US"/>
          </w:rPr>
          <w:t xml:space="preserve">. Jenis </w:t>
        </w:r>
        <w:r w:rsidR="00B94480">
          <w:rPr>
            <w:i/>
            <w:szCs w:val="24"/>
            <w:lang w:val="en-US"/>
          </w:rPr>
          <w:t xml:space="preserve">Event </w:t>
        </w:r>
        <w:r w:rsidR="00B94480">
          <w:rPr>
            <w:szCs w:val="24"/>
            <w:lang w:val="en-US"/>
          </w:rPr>
          <w:t xml:space="preserve">lain yang bisa digunakan adalah </w:t>
        </w:r>
      </w:ins>
      <w:ins w:id="3967" w:author="arkat" w:date="2017-10-01T12:14:00Z">
        <w:r w:rsidR="002E4FFA">
          <w:rPr>
            <w:i/>
            <w:szCs w:val="24"/>
            <w:lang w:val="en-US"/>
          </w:rPr>
          <w:t xml:space="preserve">Timer, </w:t>
        </w:r>
        <w:r w:rsidR="00124EBE">
          <w:rPr>
            <w:szCs w:val="24"/>
            <w:lang w:val="en-US"/>
          </w:rPr>
          <w:t>Hanya satu alternatif</w:t>
        </w:r>
        <w:r w:rsidR="002E4FFA">
          <w:rPr>
            <w:szCs w:val="24"/>
            <w:lang w:val="en-US"/>
          </w:rPr>
          <w:t xml:space="preserve"> yang dapat dipilih</w:t>
        </w:r>
      </w:ins>
      <w:ins w:id="3968" w:author="arkat" w:date="2017-10-02T22:58:00Z">
        <w:r w:rsidR="0050462A">
          <w:rPr>
            <w:szCs w:val="24"/>
            <w:lang w:val="en-US"/>
          </w:rPr>
          <w:t xml:space="preserve"> sebagaimana pada gambar 2.5 bagian bawah</w:t>
        </w:r>
      </w:ins>
      <w:ins w:id="3969" w:author="arkat" w:date="2017-10-01T12:14:00Z">
        <w:r w:rsidR="002E4FFA">
          <w:rPr>
            <w:szCs w:val="24"/>
            <w:lang w:val="en-US"/>
          </w:rPr>
          <w:t>.</w:t>
        </w:r>
      </w:ins>
      <w:ins w:id="3970" w:author="arkat" w:date="2017-10-01T12:24:00Z">
        <w:r w:rsidR="002F6977">
          <w:rPr>
            <w:szCs w:val="24"/>
            <w:lang w:val="en-US"/>
          </w:rPr>
          <w:t xml:space="preserve"> </w:t>
        </w:r>
      </w:ins>
    </w:p>
    <w:p w14:paraId="0C4E313A" w14:textId="77777777" w:rsidR="007454BF" w:rsidRDefault="007454BF" w:rsidP="007454BF">
      <w:pPr>
        <w:pStyle w:val="BodyText"/>
        <w:spacing w:after="0"/>
        <w:ind w:left="2160"/>
        <w:rPr>
          <w:ins w:id="3971" w:author="arkat" w:date="2017-10-02T23:21:00Z"/>
          <w:szCs w:val="24"/>
          <w:lang w:val="en-US"/>
        </w:rPr>
        <w:pPrChange w:id="3972" w:author="arkat" w:date="2017-10-02T23:21:00Z">
          <w:pPr>
            <w:pStyle w:val="BodyText"/>
            <w:spacing w:after="0"/>
          </w:pPr>
        </w:pPrChange>
      </w:pPr>
    </w:p>
    <w:p w14:paraId="2EC32E67" w14:textId="77777777" w:rsidR="007454BF" w:rsidRDefault="007454BF" w:rsidP="007454BF">
      <w:pPr>
        <w:pStyle w:val="BodyText"/>
        <w:spacing w:after="0"/>
        <w:ind w:left="2160"/>
        <w:rPr>
          <w:ins w:id="3973" w:author="arkat" w:date="2017-10-02T23:21:00Z"/>
          <w:szCs w:val="24"/>
          <w:lang w:val="en-US"/>
        </w:rPr>
        <w:pPrChange w:id="3974" w:author="arkat" w:date="2017-10-02T23:21:00Z">
          <w:pPr>
            <w:pStyle w:val="BodyText"/>
            <w:spacing w:after="0"/>
          </w:pPr>
        </w:pPrChange>
      </w:pPr>
    </w:p>
    <w:p w14:paraId="10D7DEF7" w14:textId="77777777" w:rsidR="007454BF" w:rsidRDefault="007454BF" w:rsidP="007454BF">
      <w:pPr>
        <w:pStyle w:val="BodyText"/>
        <w:spacing w:after="0"/>
        <w:ind w:left="2160"/>
        <w:rPr>
          <w:ins w:id="3975" w:author="arkat" w:date="2017-10-02T23:21:00Z"/>
          <w:szCs w:val="24"/>
          <w:lang w:val="en-US"/>
        </w:rPr>
        <w:pPrChange w:id="3976" w:author="arkat" w:date="2017-10-02T23:21:00Z">
          <w:pPr>
            <w:pStyle w:val="BodyText"/>
            <w:spacing w:after="0"/>
          </w:pPr>
        </w:pPrChange>
      </w:pPr>
    </w:p>
    <w:p w14:paraId="44917063" w14:textId="77777777" w:rsidR="007454BF" w:rsidRDefault="007454BF" w:rsidP="007454BF">
      <w:pPr>
        <w:pStyle w:val="BodyText"/>
        <w:spacing w:after="0"/>
        <w:ind w:left="2160"/>
        <w:rPr>
          <w:ins w:id="3977" w:author="arkat" w:date="2017-10-02T23:21:00Z"/>
          <w:szCs w:val="24"/>
          <w:lang w:val="en-US"/>
        </w:rPr>
        <w:pPrChange w:id="3978" w:author="arkat" w:date="2017-10-02T23:21:00Z">
          <w:pPr>
            <w:pStyle w:val="BodyText"/>
            <w:spacing w:after="0"/>
          </w:pPr>
        </w:pPrChange>
      </w:pPr>
    </w:p>
    <w:p w14:paraId="1A916AD2" w14:textId="77777777" w:rsidR="007454BF" w:rsidRDefault="007454BF" w:rsidP="007454BF">
      <w:pPr>
        <w:pStyle w:val="BodyText"/>
        <w:spacing w:after="0"/>
        <w:ind w:left="2160"/>
        <w:rPr>
          <w:ins w:id="3979" w:author="arkat" w:date="2017-10-02T23:21:00Z"/>
          <w:szCs w:val="24"/>
          <w:lang w:val="en-US"/>
        </w:rPr>
        <w:pPrChange w:id="3980" w:author="arkat" w:date="2017-10-02T23:21:00Z">
          <w:pPr>
            <w:pStyle w:val="BodyText"/>
            <w:spacing w:after="0"/>
          </w:pPr>
        </w:pPrChange>
      </w:pPr>
    </w:p>
    <w:p w14:paraId="57BBC07F" w14:textId="77777777" w:rsidR="007454BF" w:rsidRDefault="007454BF" w:rsidP="007454BF">
      <w:pPr>
        <w:pStyle w:val="BodyText"/>
        <w:spacing w:after="0"/>
        <w:ind w:left="2160"/>
        <w:rPr>
          <w:ins w:id="3981" w:author="arkat" w:date="2017-10-02T23:21:00Z"/>
          <w:szCs w:val="24"/>
          <w:lang w:val="en-US"/>
        </w:rPr>
        <w:pPrChange w:id="3982" w:author="arkat" w:date="2017-10-02T23:21:00Z">
          <w:pPr>
            <w:pStyle w:val="BodyText"/>
            <w:spacing w:after="0"/>
          </w:pPr>
        </w:pPrChange>
      </w:pPr>
    </w:p>
    <w:p w14:paraId="58D4A98B" w14:textId="77777777" w:rsidR="007454BF" w:rsidRDefault="007454BF" w:rsidP="007454BF">
      <w:pPr>
        <w:pStyle w:val="BodyText"/>
        <w:spacing w:after="0"/>
        <w:ind w:left="2160"/>
        <w:rPr>
          <w:ins w:id="3983" w:author="arkat" w:date="2017-10-02T23:21:00Z"/>
          <w:szCs w:val="24"/>
          <w:lang w:val="en-US"/>
        </w:rPr>
        <w:pPrChange w:id="3984" w:author="arkat" w:date="2017-10-02T23:21:00Z">
          <w:pPr>
            <w:pStyle w:val="BodyText"/>
            <w:spacing w:after="0"/>
          </w:pPr>
        </w:pPrChange>
      </w:pPr>
    </w:p>
    <w:p w14:paraId="7179186D" w14:textId="77777777" w:rsidR="007454BF" w:rsidRDefault="007454BF" w:rsidP="007454BF">
      <w:pPr>
        <w:pStyle w:val="BodyText"/>
        <w:spacing w:after="0"/>
        <w:ind w:left="2160"/>
        <w:rPr>
          <w:ins w:id="3985" w:author="arkat" w:date="2017-10-01T12:14:00Z"/>
          <w:szCs w:val="24"/>
          <w:lang w:val="en-US"/>
        </w:rPr>
        <w:pPrChange w:id="3986" w:author="arkat" w:date="2017-10-02T23:21:00Z">
          <w:pPr>
            <w:pStyle w:val="BodyText"/>
            <w:spacing w:after="0"/>
          </w:pPr>
        </w:pPrChange>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7" w:author="arkat" w:date="2017-10-02T22:58:00Z">
          <w:tblPr>
            <w:tblStyle w:val="TableGrid"/>
            <w:tblW w:w="0" w:type="auto"/>
            <w:tblInd w:w="1440" w:type="dxa"/>
            <w:tblLook w:val="04A0" w:firstRow="1" w:lastRow="0" w:firstColumn="1" w:lastColumn="0" w:noHBand="0" w:noVBand="1"/>
          </w:tblPr>
        </w:tblPrChange>
      </w:tblPr>
      <w:tblGrid>
        <w:gridCol w:w="3802"/>
        <w:gridCol w:w="2697"/>
        <w:tblGridChange w:id="3988">
          <w:tblGrid>
            <w:gridCol w:w="3909"/>
            <w:gridCol w:w="2580"/>
          </w:tblGrid>
        </w:tblGridChange>
      </w:tblGrid>
      <w:tr w:rsidR="00124EBE" w14:paraId="50482984" w14:textId="77777777" w:rsidTr="0050462A">
        <w:trPr>
          <w:ins w:id="3989" w:author="arkat" w:date="2017-10-02T22:55:00Z"/>
        </w:trPr>
        <w:tc>
          <w:tcPr>
            <w:tcW w:w="3964" w:type="dxa"/>
            <w:vAlign w:val="center"/>
            <w:tcPrChange w:id="3990" w:author="arkat" w:date="2017-10-02T22:58:00Z">
              <w:tcPr>
                <w:tcW w:w="3964" w:type="dxa"/>
              </w:tcPr>
            </w:tcPrChange>
          </w:tcPr>
          <w:p w14:paraId="0D4F9A54" w14:textId="496E5107" w:rsidR="00124EBE" w:rsidRDefault="00124EBE" w:rsidP="00124EBE">
            <w:pPr>
              <w:pStyle w:val="BodyText"/>
              <w:spacing w:after="0"/>
              <w:rPr>
                <w:ins w:id="3991" w:author="arkat" w:date="2017-10-02T22:55:00Z"/>
                <w:szCs w:val="24"/>
                <w:lang w:val="en-US"/>
              </w:rPr>
            </w:pPr>
            <w:ins w:id="3992" w:author="arkat" w:date="2017-10-02T22:55:00Z">
              <w:r>
                <w:rPr>
                  <w:noProof/>
                  <w:lang w:val="en-US"/>
                </w:rPr>
                <w:lastRenderedPageBreak/>
                <w:drawing>
                  <wp:inline distT="0" distB="0" distL="0" distR="0" wp14:anchorId="28276285" wp14:editId="5921D444">
                    <wp:extent cx="2179857" cy="172177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6491" t="24400" r="31105" b="44128"/>
                            <a:stretch/>
                          </pic:blipFill>
                          <pic:spPr bwMode="auto">
                            <a:xfrm>
                              <a:off x="0" y="0"/>
                              <a:ext cx="2210131" cy="17456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3993" w:author="arkat" w:date="2017-10-02T22:58:00Z">
              <w:tcPr>
                <w:tcW w:w="3965" w:type="dxa"/>
              </w:tcPr>
            </w:tcPrChange>
          </w:tcPr>
          <w:p w14:paraId="41E02DC1" w14:textId="0A56BABE" w:rsidR="00124EBE" w:rsidRDefault="0050462A" w:rsidP="00124EBE">
            <w:pPr>
              <w:pStyle w:val="BodyText"/>
              <w:spacing w:after="0"/>
              <w:rPr>
                <w:ins w:id="3994" w:author="arkat" w:date="2017-10-02T22:55:00Z"/>
                <w:szCs w:val="24"/>
                <w:lang w:val="en-US"/>
              </w:rPr>
            </w:pPr>
            <w:ins w:id="3995" w:author="arkat" w:date="2017-10-02T22:57:00Z">
              <w:r>
                <w:rPr>
                  <w:szCs w:val="24"/>
                  <w:lang w:val="en-US"/>
                </w:rPr>
                <w:t>Tasks of Type Receive</w:t>
              </w:r>
            </w:ins>
          </w:p>
        </w:tc>
      </w:tr>
      <w:tr w:rsidR="00124EBE" w14:paraId="03E8A31C" w14:textId="77777777" w:rsidTr="0050462A">
        <w:trPr>
          <w:ins w:id="3996" w:author="arkat" w:date="2017-10-02T22:55:00Z"/>
        </w:trPr>
        <w:tc>
          <w:tcPr>
            <w:tcW w:w="3964" w:type="dxa"/>
            <w:vAlign w:val="center"/>
            <w:tcPrChange w:id="3997" w:author="arkat" w:date="2017-10-02T22:58:00Z">
              <w:tcPr>
                <w:tcW w:w="3964" w:type="dxa"/>
              </w:tcPr>
            </w:tcPrChange>
          </w:tcPr>
          <w:p w14:paraId="7B6D9613" w14:textId="6543B4E9" w:rsidR="00124EBE" w:rsidRDefault="00124EBE" w:rsidP="00124EBE">
            <w:pPr>
              <w:pStyle w:val="BodyText"/>
              <w:spacing w:after="0"/>
              <w:rPr>
                <w:ins w:id="3998" w:author="arkat" w:date="2017-10-02T22:55:00Z"/>
                <w:szCs w:val="24"/>
                <w:lang w:val="en-US"/>
              </w:rPr>
            </w:pPr>
            <w:ins w:id="3999" w:author="arkat" w:date="2017-10-02T22:55:00Z">
              <w:r>
                <w:rPr>
                  <w:noProof/>
                  <w:lang w:val="en-US"/>
                </w:rPr>
                <w:drawing>
                  <wp:inline distT="0" distB="0" distL="0" distR="0" wp14:anchorId="71803837" wp14:editId="30998C1E">
                    <wp:extent cx="2084318" cy="1729540"/>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362" t="34698" r="35979" b="23010"/>
                            <a:stretch/>
                          </pic:blipFill>
                          <pic:spPr bwMode="auto">
                            <a:xfrm>
                              <a:off x="0" y="0"/>
                              <a:ext cx="2116063" cy="175588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00" w:author="arkat" w:date="2017-10-02T22:58:00Z">
              <w:tcPr>
                <w:tcW w:w="3965" w:type="dxa"/>
              </w:tcPr>
            </w:tcPrChange>
          </w:tcPr>
          <w:p w14:paraId="36235109" w14:textId="362DAE05" w:rsidR="00124EBE" w:rsidRDefault="0050462A" w:rsidP="00124EBE">
            <w:pPr>
              <w:pStyle w:val="BodyText"/>
              <w:spacing w:after="0"/>
              <w:rPr>
                <w:ins w:id="4001" w:author="arkat" w:date="2017-10-02T22:55:00Z"/>
                <w:szCs w:val="24"/>
                <w:lang w:val="en-US"/>
              </w:rPr>
            </w:pPr>
            <w:ins w:id="4002" w:author="arkat" w:date="2017-10-02T22:57:00Z">
              <w:r w:rsidRPr="0050462A">
                <w:rPr>
                  <w:szCs w:val="24"/>
                  <w:lang w:val="en-US"/>
                </w:rPr>
                <w:t>Intermediate Events of Type Message</w:t>
              </w:r>
            </w:ins>
          </w:p>
        </w:tc>
      </w:tr>
    </w:tbl>
    <w:p w14:paraId="15D46F6F" w14:textId="104F3343" w:rsidR="00934162" w:rsidRDefault="00934162" w:rsidP="00D2688E">
      <w:pPr>
        <w:pStyle w:val="BodyText"/>
        <w:spacing w:after="0"/>
        <w:rPr>
          <w:ins w:id="4003" w:author="arkat" w:date="2017-10-01T12:25:00Z"/>
          <w:szCs w:val="24"/>
          <w:lang w:val="en-US"/>
        </w:rPr>
        <w:pPrChange w:id="4004" w:author="arkat" w:date="2017-10-02T22:56:00Z">
          <w:pPr>
            <w:pStyle w:val="BodyText"/>
            <w:spacing w:after="0"/>
          </w:pPr>
        </w:pPrChange>
      </w:pPr>
    </w:p>
    <w:p w14:paraId="796711EA" w14:textId="3FD66080" w:rsidR="002F6977" w:rsidRPr="0050462A" w:rsidRDefault="002F6977">
      <w:pPr>
        <w:pStyle w:val="GambarBAB2"/>
        <w:ind w:left="0" w:firstLine="0"/>
        <w:rPr>
          <w:ins w:id="4005" w:author="arkat" w:date="2017-09-30T08:58:00Z"/>
          <w:b/>
          <w:i/>
          <w:rPrChange w:id="4006" w:author="arkat" w:date="2017-10-02T22:59:00Z">
            <w:rPr>
              <w:ins w:id="4007" w:author="arkat" w:date="2017-09-30T08:58:00Z"/>
              <w:szCs w:val="24"/>
              <w:lang w:val="en-US"/>
            </w:rPr>
          </w:rPrChange>
        </w:rPr>
        <w:pPrChange w:id="4008" w:author="arkat" w:date="2017-10-01T12:26:00Z">
          <w:pPr>
            <w:pStyle w:val="BodyText"/>
            <w:spacing w:after="0"/>
          </w:pPr>
        </w:pPrChange>
      </w:pPr>
      <w:bookmarkStart w:id="4009" w:name="_Toc494749999"/>
      <w:ins w:id="4010" w:author="arkat" w:date="2017-10-01T12:27:00Z">
        <w:r w:rsidRPr="0050462A">
          <w:rPr>
            <w:b/>
            <w:rPrChange w:id="4011" w:author="arkat" w:date="2017-10-02T22:59:00Z">
              <w:rPr>
                <w:b/>
              </w:rPr>
            </w:rPrChange>
          </w:rPr>
          <w:t xml:space="preserve">Contoh </w:t>
        </w:r>
      </w:ins>
      <w:ins w:id="4012" w:author="arkat" w:date="2017-10-01T12:25:00Z">
        <w:r w:rsidR="00D2688E" w:rsidRPr="0050462A">
          <w:rPr>
            <w:b/>
            <w:rPrChange w:id="4013" w:author="arkat" w:date="2017-10-02T22:59:00Z">
              <w:rPr/>
            </w:rPrChange>
          </w:rPr>
          <w:t xml:space="preserve">penggunaan </w:t>
        </w:r>
        <w:r w:rsidR="00D2688E" w:rsidRPr="0050462A">
          <w:rPr>
            <w:b/>
            <w:i/>
            <w:rPrChange w:id="4014" w:author="arkat" w:date="2017-10-02T22:59:00Z">
              <w:rPr/>
            </w:rPrChange>
          </w:rPr>
          <w:t>Event-Based Gateway</w:t>
        </w:r>
      </w:ins>
      <w:bookmarkEnd w:id="4009"/>
    </w:p>
    <w:p w14:paraId="3E78EF09" w14:textId="256F7D33" w:rsidR="00E1779A" w:rsidRPr="0050462A" w:rsidRDefault="0050462A" w:rsidP="0050462A">
      <w:pPr>
        <w:jc w:val="center"/>
        <w:rPr>
          <w:ins w:id="4015" w:author="arkat" w:date="2017-10-01T12:26:00Z"/>
          <w:rPrChange w:id="4016" w:author="arkat" w:date="2017-10-02T22:59:00Z">
            <w:rPr>
              <w:ins w:id="4017" w:author="arkat" w:date="2017-10-01T12:26:00Z"/>
              <w:szCs w:val="24"/>
              <w:lang w:val="en-US"/>
            </w:rPr>
          </w:rPrChange>
        </w:rPr>
        <w:pPrChange w:id="4018" w:author="arkat" w:date="2017-10-02T22:59:00Z">
          <w:pPr>
            <w:pStyle w:val="BodyText"/>
            <w:spacing w:after="0"/>
          </w:pPr>
        </w:pPrChange>
      </w:pPr>
      <w:ins w:id="4019" w:author="arkat" w:date="2017-10-02T22:59:00Z">
        <w:r>
          <w:t xml:space="preserve">Sumber : </w:t>
        </w:r>
        <w:r>
          <w:fldChar w:fldCharType="begin" w:fldLock="1"/>
        </w:r>
        <w: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fldChar w:fldCharType="separate"/>
        </w:r>
        <w:r w:rsidRPr="00AA585C">
          <w:rPr>
            <w:noProof/>
          </w:rPr>
          <w:t xml:space="preserve">OMG </w:t>
        </w:r>
        <w:r>
          <w:rPr>
            <w:noProof/>
          </w:rPr>
          <w:t>(</w:t>
        </w:r>
        <w:r w:rsidRPr="00AA585C">
          <w:rPr>
            <w:noProof/>
          </w:rPr>
          <w:t>2011)</w:t>
        </w:r>
        <w:r>
          <w:fldChar w:fldCharType="end"/>
        </w:r>
      </w:ins>
    </w:p>
    <w:p w14:paraId="70376001" w14:textId="08D703DA" w:rsidR="0076064B" w:rsidRDefault="005E2D6F" w:rsidP="0050462A">
      <w:pPr>
        <w:pStyle w:val="BodyText"/>
        <w:numPr>
          <w:ilvl w:val="7"/>
          <w:numId w:val="100"/>
        </w:numPr>
        <w:spacing w:after="0"/>
        <w:ind w:left="450" w:hanging="270"/>
        <w:rPr>
          <w:ins w:id="4020" w:author="arkat" w:date="2017-10-02T23:01:00Z"/>
          <w:szCs w:val="24"/>
          <w:lang w:val="en-US"/>
        </w:rPr>
        <w:pPrChange w:id="4021" w:author="arkat" w:date="2017-10-02T23:00:00Z">
          <w:pPr>
            <w:pStyle w:val="BodyText"/>
            <w:spacing w:after="0"/>
          </w:pPr>
        </w:pPrChange>
      </w:pPr>
      <w:ins w:id="4022" w:author="arkat" w:date="2017-09-30T08:47:00Z">
        <w:r w:rsidRPr="005E2D6F">
          <w:rPr>
            <w:szCs w:val="24"/>
            <w:lang w:val="en-US"/>
          </w:rPr>
          <w:t>Inclusive</w:t>
        </w:r>
      </w:ins>
      <w:ins w:id="4023" w:author="arkat" w:date="2017-10-01T12:32:00Z">
        <w:r w:rsidR="0019292B">
          <w:rPr>
            <w:szCs w:val="24"/>
            <w:lang w:val="en-US"/>
          </w:rPr>
          <w:t xml:space="preserve">, </w:t>
        </w:r>
      </w:ins>
      <w:ins w:id="4024" w:author="arkat" w:date="2017-10-01T13:18:00Z">
        <w:r w:rsidR="0076064B">
          <w:rPr>
            <w:szCs w:val="24"/>
            <w:lang w:val="en-US"/>
          </w:rPr>
          <w:t xml:space="preserve">Jenis </w:t>
        </w:r>
        <w:r w:rsidR="0076064B">
          <w:rPr>
            <w:i/>
            <w:szCs w:val="24"/>
            <w:lang w:val="en-US"/>
          </w:rPr>
          <w:t xml:space="preserve">Decision </w:t>
        </w:r>
        <w:r w:rsidR="0076064B">
          <w:rPr>
            <w:szCs w:val="24"/>
            <w:lang w:val="en-US"/>
          </w:rPr>
          <w:t>ini mewakili titi</w:t>
        </w:r>
        <w:r w:rsidR="0050462A">
          <w:rPr>
            <w:szCs w:val="24"/>
            <w:lang w:val="en-US"/>
          </w:rPr>
          <w:t>k percabangan dimana alternatif</w:t>
        </w:r>
        <w:r w:rsidR="0076064B">
          <w:rPr>
            <w:szCs w:val="24"/>
            <w:lang w:val="en-US"/>
          </w:rPr>
          <w:t xml:space="preserve"> didasarkan ekspresi kondisi didalam </w:t>
        </w:r>
      </w:ins>
      <w:ins w:id="4025" w:author="arkat" w:date="2017-09-30T08:59:00Z">
        <w:r w:rsidR="0076064B" w:rsidRPr="00C36A8C">
          <w:rPr>
            <w:i/>
            <w:szCs w:val="24"/>
            <w:lang w:val="en-US"/>
          </w:rPr>
          <w:t>O</w:t>
        </w:r>
        <w:r w:rsidR="00E1779A" w:rsidRPr="0076064B">
          <w:rPr>
            <w:i/>
            <w:szCs w:val="24"/>
            <w:lang w:val="en-US"/>
            <w:rPrChange w:id="4026" w:author="arkat" w:date="2017-10-01T13:18:00Z">
              <w:rPr>
                <w:szCs w:val="24"/>
                <w:lang w:val="en-US"/>
              </w:rPr>
            </w:rPrChange>
          </w:rPr>
          <w:t>utgoing Sequence Flows</w:t>
        </w:r>
        <w:r w:rsidR="00E1779A" w:rsidRPr="00C36A8C">
          <w:rPr>
            <w:szCs w:val="24"/>
            <w:lang w:val="en-US"/>
          </w:rPr>
          <w:t xml:space="preserve">. </w:t>
        </w:r>
      </w:ins>
      <w:ins w:id="4027" w:author="arkat" w:date="2017-10-01T14:06:00Z">
        <w:r w:rsidR="00B852D2">
          <w:rPr>
            <w:szCs w:val="24"/>
            <w:lang w:val="en-US"/>
          </w:rPr>
          <w:t xml:space="preserve">Dalam beberapa hal, notasi ini adalah </w:t>
        </w:r>
      </w:ins>
      <w:ins w:id="4028" w:author="arkat" w:date="2017-10-01T14:07:00Z">
        <w:r w:rsidR="00B852D2">
          <w:rPr>
            <w:szCs w:val="24"/>
            <w:lang w:val="en-US"/>
          </w:rPr>
          <w:t>keputusan biner (Ya/Tidak).</w:t>
        </w:r>
      </w:ins>
      <w:ins w:id="4029" w:author="arkat" w:date="2017-10-02T23:00:00Z">
        <w:r w:rsidR="0050462A">
          <w:rPr>
            <w:szCs w:val="24"/>
            <w:lang w:val="en-US"/>
          </w:rPr>
          <w:t xml:space="preserve"> </w:t>
        </w:r>
      </w:ins>
      <w:ins w:id="4030" w:author="arkat" w:date="2017-10-01T13:20:00Z">
        <w:r w:rsidR="0076064B" w:rsidRPr="0050462A">
          <w:rPr>
            <w:szCs w:val="24"/>
            <w:lang w:val="en-US"/>
            <w:rPrChange w:id="4031" w:author="arkat" w:date="2017-10-02T23:00:00Z">
              <w:rPr>
                <w:szCs w:val="24"/>
                <w:lang w:val="en-US"/>
              </w:rPr>
            </w:rPrChange>
          </w:rPr>
          <w:t xml:space="preserve">Kondisi </w:t>
        </w:r>
      </w:ins>
      <w:ins w:id="4032" w:author="arkat" w:date="2017-10-01T13:21:00Z">
        <w:r w:rsidR="0076064B" w:rsidRPr="0050462A">
          <w:rPr>
            <w:i/>
            <w:szCs w:val="24"/>
            <w:lang w:val="en-US"/>
            <w:rPrChange w:id="4033" w:author="arkat" w:date="2017-10-02T23:00:00Z">
              <w:rPr>
                <w:i/>
                <w:szCs w:val="24"/>
                <w:lang w:val="en-US"/>
              </w:rPr>
            </w:rPrChange>
          </w:rPr>
          <w:t xml:space="preserve">default </w:t>
        </w:r>
        <w:r w:rsidR="0076064B" w:rsidRPr="0050462A">
          <w:rPr>
            <w:szCs w:val="24"/>
            <w:lang w:val="en-US"/>
            <w:rPrChange w:id="4034" w:author="arkat" w:date="2017-10-02T23:00:00Z">
              <w:rPr>
                <w:szCs w:val="24"/>
                <w:lang w:val="en-US"/>
              </w:rPr>
            </w:rPrChange>
          </w:rPr>
          <w:t>dapat digunakan untuk memastikan hanya satu jalur yang digunakan.</w:t>
        </w:r>
      </w:ins>
      <w:ins w:id="4035" w:author="arkat" w:date="2017-10-01T13:22:00Z">
        <w:r w:rsidR="0076064B" w:rsidRPr="0050462A">
          <w:rPr>
            <w:szCs w:val="24"/>
            <w:lang w:val="en-US"/>
            <w:rPrChange w:id="4036" w:author="arkat" w:date="2017-10-02T23:00:00Z">
              <w:rPr>
                <w:szCs w:val="24"/>
                <w:lang w:val="en-US"/>
              </w:rPr>
            </w:rPrChange>
          </w:rPr>
          <w:t xml:space="preserve"> Ada 2 jenis </w:t>
        </w:r>
        <w:r w:rsidR="0076064B" w:rsidRPr="0050462A">
          <w:rPr>
            <w:i/>
            <w:szCs w:val="24"/>
            <w:lang w:val="en-US"/>
            <w:rPrChange w:id="4037" w:author="arkat" w:date="2017-10-02T23:00:00Z">
              <w:rPr>
                <w:i/>
                <w:szCs w:val="24"/>
                <w:lang w:val="en-US"/>
              </w:rPr>
            </w:rPrChange>
          </w:rPr>
          <w:t xml:space="preserve">Decision. Pertama </w:t>
        </w:r>
      </w:ins>
      <w:ins w:id="4038" w:author="arkat" w:date="2017-10-01T13:23:00Z">
        <w:r w:rsidR="0076064B" w:rsidRPr="0050462A">
          <w:rPr>
            <w:szCs w:val="24"/>
            <w:lang w:val="en-US"/>
            <w:rPrChange w:id="4039" w:author="arkat" w:date="2017-10-02T23:00:00Z">
              <w:rPr>
                <w:szCs w:val="24"/>
                <w:lang w:val="en-US"/>
              </w:rPr>
            </w:rPrChange>
          </w:rPr>
          <w:t xml:space="preserve">menggunakan sekumpulan dari kondisi </w:t>
        </w:r>
        <w:r w:rsidR="0076064B" w:rsidRPr="0050462A">
          <w:rPr>
            <w:i/>
            <w:szCs w:val="24"/>
            <w:lang w:val="en-US"/>
            <w:rPrChange w:id="4040" w:author="arkat" w:date="2017-10-02T23:00:00Z">
              <w:rPr>
                <w:i/>
                <w:szCs w:val="24"/>
                <w:lang w:val="en-US"/>
              </w:rPr>
            </w:rPrChange>
          </w:rPr>
          <w:t xml:space="preserve">Sequence Flow, </w:t>
        </w:r>
        <w:r w:rsidR="0076064B" w:rsidRPr="0050462A">
          <w:rPr>
            <w:szCs w:val="24"/>
            <w:lang w:val="en-US"/>
            <w:rPrChange w:id="4041" w:author="arkat" w:date="2017-10-02T23:00:00Z">
              <w:rPr>
                <w:szCs w:val="24"/>
                <w:lang w:val="en-US"/>
              </w:rPr>
            </w:rPrChange>
          </w:rPr>
          <w:t xml:space="preserve">ditandai dengan belah ketupat, sebagaimana pada gambar </w:t>
        </w:r>
      </w:ins>
      <w:ins w:id="4042" w:author="arkat" w:date="2017-10-01T13:24:00Z">
        <w:r w:rsidR="0050462A">
          <w:rPr>
            <w:szCs w:val="24"/>
            <w:lang w:val="en-US"/>
            <w:rPrChange w:id="4043" w:author="arkat" w:date="2017-10-02T23:00:00Z">
              <w:rPr>
                <w:szCs w:val="24"/>
                <w:lang w:val="en-US"/>
              </w:rPr>
            </w:rPrChange>
          </w:rPr>
          <w:t>2.16 bagian atas</w:t>
        </w:r>
        <w:r w:rsidR="0076064B" w:rsidRPr="0050462A">
          <w:rPr>
            <w:szCs w:val="24"/>
            <w:lang w:val="en-US"/>
            <w:rPrChange w:id="4044" w:author="arkat" w:date="2017-10-02T23:00:00Z">
              <w:rPr>
                <w:szCs w:val="24"/>
                <w:lang w:val="en-US"/>
              </w:rPr>
            </w:rPrChange>
          </w:rPr>
          <w:t xml:space="preserve">. Kedua, menggunakan </w:t>
        </w:r>
        <w:r w:rsidR="0076064B" w:rsidRPr="0050462A">
          <w:rPr>
            <w:i/>
            <w:szCs w:val="24"/>
            <w:lang w:val="en-US"/>
            <w:rPrChange w:id="4045" w:author="arkat" w:date="2017-10-02T23:00:00Z">
              <w:rPr>
                <w:i/>
                <w:szCs w:val="24"/>
                <w:lang w:val="en-US"/>
              </w:rPr>
            </w:rPrChange>
          </w:rPr>
          <w:t xml:space="preserve">Inclusive Gateway </w:t>
        </w:r>
        <w:r w:rsidR="0050462A">
          <w:rPr>
            <w:szCs w:val="24"/>
            <w:lang w:val="en-US"/>
            <w:rPrChange w:id="4046" w:author="arkat" w:date="2017-10-02T23:00:00Z">
              <w:rPr>
                <w:szCs w:val="24"/>
                <w:lang w:val="en-US"/>
              </w:rPr>
            </w:rPrChange>
          </w:rPr>
          <w:t>sebagaimana pada gambar 2.16 bagian bawah</w:t>
        </w:r>
        <w:r w:rsidR="0076064B" w:rsidRPr="0050462A">
          <w:rPr>
            <w:szCs w:val="24"/>
            <w:lang w:val="en-US"/>
            <w:rPrChange w:id="4047" w:author="arkat" w:date="2017-10-02T23:00:00Z">
              <w:rPr>
                <w:szCs w:val="24"/>
                <w:lang w:val="en-US"/>
              </w:rPr>
            </w:rPrChange>
          </w:rPr>
          <w:t>.</w:t>
        </w:r>
      </w:ins>
    </w:p>
    <w:p w14:paraId="19C0F5A7" w14:textId="77777777" w:rsidR="0050462A" w:rsidRDefault="0050462A" w:rsidP="0050462A">
      <w:pPr>
        <w:pStyle w:val="BodyText"/>
        <w:spacing w:after="0"/>
        <w:ind w:left="450"/>
        <w:rPr>
          <w:ins w:id="4048" w:author="arkat" w:date="2017-10-02T23:00:00Z"/>
          <w:szCs w:val="24"/>
          <w:lang w:val="en-US"/>
        </w:rPr>
        <w:pPrChange w:id="4049" w:author="arkat" w:date="2017-10-02T23:02:00Z">
          <w:pPr>
            <w:pStyle w:val="BodyText"/>
            <w:spacing w:after="0"/>
          </w:pPr>
        </w:pPrChange>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50" w:author="arkat" w:date="2017-10-02T23:03:00Z">
          <w:tblPr>
            <w:tblStyle w:val="TableGrid"/>
            <w:tblW w:w="0" w:type="auto"/>
            <w:tblInd w:w="450" w:type="dxa"/>
            <w:tblLook w:val="04A0" w:firstRow="1" w:lastRow="0" w:firstColumn="1" w:lastColumn="0" w:noHBand="0" w:noVBand="1"/>
          </w:tblPr>
        </w:tblPrChange>
      </w:tblPr>
      <w:tblGrid>
        <w:gridCol w:w="3884"/>
        <w:gridCol w:w="3605"/>
        <w:tblGridChange w:id="4051">
          <w:tblGrid>
            <w:gridCol w:w="3867"/>
            <w:gridCol w:w="3612"/>
          </w:tblGrid>
        </w:tblGridChange>
      </w:tblGrid>
      <w:tr w:rsidR="0050462A" w14:paraId="70E62F0F" w14:textId="77777777" w:rsidTr="0050462A">
        <w:trPr>
          <w:ins w:id="4052" w:author="arkat" w:date="2017-10-02T23:01:00Z"/>
        </w:trPr>
        <w:tc>
          <w:tcPr>
            <w:tcW w:w="3964" w:type="dxa"/>
            <w:vAlign w:val="center"/>
            <w:tcPrChange w:id="4053" w:author="arkat" w:date="2017-10-02T23:03:00Z">
              <w:tcPr>
                <w:tcW w:w="3964" w:type="dxa"/>
              </w:tcPr>
            </w:tcPrChange>
          </w:tcPr>
          <w:p w14:paraId="1AAAFA13" w14:textId="04FCDBAD" w:rsidR="0050462A" w:rsidRDefault="0050462A" w:rsidP="0050462A">
            <w:pPr>
              <w:pStyle w:val="BodyText"/>
              <w:spacing w:after="0"/>
              <w:jc w:val="center"/>
              <w:rPr>
                <w:ins w:id="4054" w:author="arkat" w:date="2017-10-02T23:01:00Z"/>
                <w:szCs w:val="24"/>
                <w:lang w:val="en-US"/>
              </w:rPr>
              <w:pPrChange w:id="4055" w:author="arkat" w:date="2017-10-02T23:04:00Z">
                <w:pPr>
                  <w:pStyle w:val="BodyText"/>
                  <w:spacing w:after="0"/>
                </w:pPr>
              </w:pPrChange>
            </w:pPr>
            <w:ins w:id="4056" w:author="arkat" w:date="2017-10-02T23:01:00Z">
              <w:r>
                <w:rPr>
                  <w:noProof/>
                  <w:lang w:val="en-US"/>
                </w:rPr>
                <w:drawing>
                  <wp:inline distT="0" distB="0" distL="0" distR="0" wp14:anchorId="73842548" wp14:editId="2F972628">
                    <wp:extent cx="1620773" cy="1190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7649" t="25481" r="30185" b="32496"/>
                            <a:stretch/>
                          </pic:blipFill>
                          <pic:spPr bwMode="auto">
                            <a:xfrm>
                              <a:off x="0" y="0"/>
                              <a:ext cx="1621572" cy="119121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57" w:author="arkat" w:date="2017-10-02T23:03:00Z">
              <w:tcPr>
                <w:tcW w:w="3965" w:type="dxa"/>
              </w:tcPr>
            </w:tcPrChange>
          </w:tcPr>
          <w:p w14:paraId="2C4868B8" w14:textId="3DB31323" w:rsidR="0050462A" w:rsidRPr="0050462A" w:rsidRDefault="0050462A" w:rsidP="0050462A">
            <w:pPr>
              <w:pStyle w:val="BodyText"/>
              <w:spacing w:after="0"/>
              <w:rPr>
                <w:ins w:id="4058" w:author="arkat" w:date="2017-10-02T23:01:00Z"/>
                <w:szCs w:val="24"/>
                <w:lang w:val="en-US"/>
                <w:rPrChange w:id="4059" w:author="arkat" w:date="2017-10-02T23:01:00Z">
                  <w:rPr>
                    <w:ins w:id="4060" w:author="arkat" w:date="2017-10-02T23:01:00Z"/>
                    <w:szCs w:val="24"/>
                    <w:lang w:val="en-US"/>
                  </w:rPr>
                </w:rPrChange>
              </w:rPr>
            </w:pPr>
            <w:ins w:id="4061" w:author="arkat" w:date="2017-10-02T23:01:00Z">
              <w:r w:rsidRPr="0050462A">
                <w:rPr>
                  <w:rPrChange w:id="4062" w:author="arkat" w:date="2017-10-02T23:01:00Z">
                    <w:rPr>
                      <w:b/>
                      <w:i/>
                    </w:rPr>
                  </w:rPrChange>
                </w:rPr>
                <w:t>Conditional Sequence Flow</w:t>
              </w:r>
            </w:ins>
          </w:p>
        </w:tc>
      </w:tr>
      <w:tr w:rsidR="0050462A" w14:paraId="0CB95BAF" w14:textId="77777777" w:rsidTr="0050462A">
        <w:trPr>
          <w:ins w:id="4063" w:author="arkat" w:date="2017-10-02T23:01:00Z"/>
        </w:trPr>
        <w:tc>
          <w:tcPr>
            <w:tcW w:w="3964" w:type="dxa"/>
            <w:vAlign w:val="center"/>
            <w:tcPrChange w:id="4064" w:author="arkat" w:date="2017-10-02T23:03:00Z">
              <w:tcPr>
                <w:tcW w:w="3964" w:type="dxa"/>
              </w:tcPr>
            </w:tcPrChange>
          </w:tcPr>
          <w:p w14:paraId="49A858F2" w14:textId="672D19C3" w:rsidR="0050462A" w:rsidRDefault="0050462A" w:rsidP="0050462A">
            <w:pPr>
              <w:pStyle w:val="BodyText"/>
              <w:spacing w:after="0"/>
              <w:jc w:val="center"/>
              <w:rPr>
                <w:ins w:id="4065" w:author="arkat" w:date="2017-10-02T23:01:00Z"/>
                <w:szCs w:val="24"/>
                <w:lang w:val="en-US"/>
              </w:rPr>
              <w:pPrChange w:id="4066" w:author="arkat" w:date="2017-10-02T23:04:00Z">
                <w:pPr>
                  <w:pStyle w:val="BodyText"/>
                  <w:spacing w:after="0"/>
                </w:pPr>
              </w:pPrChange>
            </w:pPr>
            <w:ins w:id="4067" w:author="arkat" w:date="2017-10-02T23:01:00Z">
              <w:r>
                <w:rPr>
                  <w:noProof/>
                  <w:lang w:val="en-US"/>
                </w:rPr>
                <w:drawing>
                  <wp:inline distT="0" distB="0" distL="0" distR="0" wp14:anchorId="48423DB5" wp14:editId="4A669794">
                    <wp:extent cx="2008796" cy="9988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5607" t="40661" r="36275" b="24087"/>
                            <a:stretch/>
                          </pic:blipFill>
                          <pic:spPr bwMode="auto">
                            <a:xfrm>
                              <a:off x="0" y="0"/>
                              <a:ext cx="2011484" cy="100019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965" w:type="dxa"/>
            <w:vAlign w:val="center"/>
            <w:tcPrChange w:id="4068" w:author="arkat" w:date="2017-10-02T23:03:00Z">
              <w:tcPr>
                <w:tcW w:w="3965" w:type="dxa"/>
              </w:tcPr>
            </w:tcPrChange>
          </w:tcPr>
          <w:p w14:paraId="5A69178D" w14:textId="23734F96" w:rsidR="0050462A" w:rsidRPr="0050462A" w:rsidRDefault="0050462A" w:rsidP="0050462A">
            <w:pPr>
              <w:pStyle w:val="BodyText"/>
              <w:spacing w:after="0"/>
              <w:rPr>
                <w:ins w:id="4069" w:author="arkat" w:date="2017-10-02T23:01:00Z"/>
                <w:szCs w:val="24"/>
                <w:lang w:val="en-US"/>
                <w:rPrChange w:id="4070" w:author="arkat" w:date="2017-10-02T23:01:00Z">
                  <w:rPr>
                    <w:ins w:id="4071" w:author="arkat" w:date="2017-10-02T23:01:00Z"/>
                    <w:szCs w:val="24"/>
                    <w:lang w:val="en-US"/>
                  </w:rPr>
                </w:rPrChange>
              </w:rPr>
            </w:pPr>
            <w:ins w:id="4072" w:author="arkat" w:date="2017-10-02T23:01:00Z">
              <w:r w:rsidRPr="0050462A">
                <w:rPr>
                  <w:rPrChange w:id="4073" w:author="arkat" w:date="2017-10-02T23:01:00Z">
                    <w:rPr>
                      <w:i/>
                    </w:rPr>
                  </w:rPrChange>
                </w:rPr>
                <w:t>Inclusive Gateway</w:t>
              </w:r>
            </w:ins>
          </w:p>
        </w:tc>
      </w:tr>
    </w:tbl>
    <w:p w14:paraId="4FB9F72C" w14:textId="77777777" w:rsidR="0050462A" w:rsidRPr="0050462A" w:rsidRDefault="0050462A" w:rsidP="0050462A">
      <w:pPr>
        <w:pStyle w:val="BodyText"/>
        <w:spacing w:after="0"/>
        <w:ind w:left="450"/>
        <w:rPr>
          <w:ins w:id="4074" w:author="arkat" w:date="2017-10-01T13:19:00Z"/>
          <w:szCs w:val="24"/>
          <w:lang w:val="en-US"/>
          <w:rPrChange w:id="4075" w:author="arkat" w:date="2017-10-02T23:00:00Z">
            <w:rPr>
              <w:ins w:id="4076" w:author="arkat" w:date="2017-10-01T13:19:00Z"/>
              <w:szCs w:val="24"/>
              <w:lang w:val="en-US"/>
            </w:rPr>
          </w:rPrChange>
        </w:rPr>
        <w:pPrChange w:id="4077" w:author="arkat" w:date="2017-10-02T23:00:00Z">
          <w:pPr>
            <w:pStyle w:val="BodyText"/>
            <w:spacing w:after="0"/>
          </w:pPr>
        </w:pPrChange>
      </w:pPr>
    </w:p>
    <w:p w14:paraId="51C190C6" w14:textId="19A9AB19" w:rsidR="0076064B" w:rsidRPr="0050462A" w:rsidRDefault="0050462A" w:rsidP="0050462A">
      <w:pPr>
        <w:pStyle w:val="GambarBAB2"/>
        <w:ind w:left="0" w:firstLine="0"/>
        <w:rPr>
          <w:ins w:id="4078" w:author="arkat" w:date="2017-09-30T08:59:00Z"/>
          <w:b/>
          <w:rPrChange w:id="4079" w:author="arkat" w:date="2017-10-02T23:02:00Z">
            <w:rPr>
              <w:ins w:id="4080" w:author="arkat" w:date="2017-09-30T08:59:00Z"/>
              <w:szCs w:val="24"/>
              <w:lang w:val="en-US"/>
            </w:rPr>
          </w:rPrChange>
        </w:rPr>
        <w:pPrChange w:id="4081" w:author="arkat" w:date="2017-10-02T23:02:00Z">
          <w:pPr>
            <w:pStyle w:val="BodyText"/>
            <w:spacing w:after="0"/>
          </w:pPr>
        </w:pPrChange>
      </w:pPr>
      <w:bookmarkStart w:id="4082" w:name="_Toc494750000"/>
      <w:ins w:id="4083" w:author="arkat" w:date="2017-10-02T23:02:00Z">
        <w:r w:rsidRPr="0050462A">
          <w:rPr>
            <w:b/>
            <w:rPrChange w:id="4084" w:author="arkat" w:date="2017-10-02T23:02:00Z">
              <w:rPr>
                <w:szCs w:val="24"/>
                <w:lang w:val="en-US"/>
              </w:rPr>
            </w:rPrChange>
          </w:rPr>
          <w:t xml:space="preserve">Contoh Penggunaan </w:t>
        </w:r>
        <w:r w:rsidRPr="0050462A">
          <w:rPr>
            <w:b/>
            <w:i/>
            <w:rPrChange w:id="4085" w:author="arkat" w:date="2017-10-02T23:02:00Z">
              <w:rPr>
                <w:szCs w:val="24"/>
                <w:lang w:val="en-US"/>
              </w:rPr>
            </w:rPrChange>
          </w:rPr>
          <w:t>Inclusive Gateway</w:t>
        </w:r>
      </w:ins>
      <w:bookmarkEnd w:id="4082"/>
    </w:p>
    <w:p w14:paraId="564EEAC2" w14:textId="77777777" w:rsidR="0050462A" w:rsidRPr="0050462A" w:rsidRDefault="0050462A" w:rsidP="0050462A">
      <w:pPr>
        <w:jc w:val="center"/>
        <w:rPr>
          <w:ins w:id="4086" w:author="arkat" w:date="2017-10-02T23:03:00Z"/>
          <w:rPrChange w:id="4087" w:author="arkat" w:date="2017-10-02T23:03:00Z">
            <w:rPr>
              <w:ins w:id="4088" w:author="arkat" w:date="2017-10-02T23:03:00Z"/>
              <w:lang w:val="id-ID"/>
            </w:rPr>
          </w:rPrChange>
        </w:rPr>
        <w:pPrChange w:id="4089" w:author="arkat" w:date="2017-10-02T23:03:00Z">
          <w:pPr>
            <w:pStyle w:val="GambarBAB2"/>
          </w:pPr>
        </w:pPrChange>
      </w:pPr>
      <w:ins w:id="4090" w:author="arkat" w:date="2017-10-02T23:03:00Z">
        <w:r w:rsidRPr="0050462A">
          <w:rPr>
            <w:rPrChange w:id="4091" w:author="arkat" w:date="2017-10-02T23:03:00Z">
              <w:rPr/>
            </w:rPrChange>
          </w:rPr>
          <w:t xml:space="preserve">Sumber : </w:t>
        </w:r>
        <w:r w:rsidRPr="0050462A">
          <w:rPr>
            <w:rPrChange w:id="4092" w:author="arkat" w:date="2017-10-02T23:03:00Z">
              <w:rPr/>
            </w:rPrChange>
          </w:rPr>
          <w:fldChar w:fldCharType="begin" w:fldLock="1"/>
        </w:r>
        <w:r w:rsidRPr="0050462A">
          <w:rPr>
            <w:rPrChange w:id="4093" w:author="arkat" w:date="2017-10-02T23:03:00Z">
              <w:rPr/>
            </w:rPrChange>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50462A">
          <w:rPr>
            <w:rPrChange w:id="4094" w:author="arkat" w:date="2017-10-02T23:03:00Z">
              <w:rPr/>
            </w:rPrChange>
          </w:rPr>
          <w:fldChar w:fldCharType="separate"/>
        </w:r>
        <w:r w:rsidRPr="0050462A">
          <w:rPr>
            <w:noProof/>
            <w:rPrChange w:id="4095" w:author="arkat" w:date="2017-10-02T23:03:00Z">
              <w:rPr>
                <w:noProof/>
              </w:rPr>
            </w:rPrChange>
          </w:rPr>
          <w:t>OMG (2011)</w:t>
        </w:r>
        <w:r w:rsidRPr="0050462A">
          <w:rPr>
            <w:rPrChange w:id="4096" w:author="arkat" w:date="2017-10-02T23:03:00Z">
              <w:rPr/>
            </w:rPrChange>
          </w:rPr>
          <w:fldChar w:fldCharType="end"/>
        </w:r>
      </w:ins>
    </w:p>
    <w:p w14:paraId="7CA722E5" w14:textId="361578B7" w:rsidR="00E1779A" w:rsidRPr="00AA585C" w:rsidRDefault="00E1779A" w:rsidP="0050462A">
      <w:pPr>
        <w:pStyle w:val="GambarBAB2"/>
        <w:numPr>
          <w:ilvl w:val="0"/>
          <w:numId w:val="0"/>
        </w:numPr>
        <w:jc w:val="both"/>
        <w:rPr>
          <w:ins w:id="4097" w:author="arkat" w:date="2017-09-30T09:00:00Z"/>
          <w:b/>
          <w:rPrChange w:id="4098" w:author="arkat" w:date="2017-10-02T21:56:00Z">
            <w:rPr>
              <w:ins w:id="4099" w:author="arkat" w:date="2017-09-30T09:00:00Z"/>
            </w:rPr>
          </w:rPrChange>
        </w:rPr>
        <w:pPrChange w:id="4100" w:author="arkat" w:date="2017-10-02T23:03:00Z">
          <w:pPr>
            <w:pStyle w:val="BodyText"/>
            <w:spacing w:after="0"/>
          </w:pPr>
        </w:pPrChange>
      </w:pPr>
      <w:ins w:id="4101" w:author="arkat" w:date="2017-09-30T09:00:00Z">
        <w:r w:rsidRPr="00AA585C">
          <w:rPr>
            <w:b/>
            <w:szCs w:val="24"/>
            <w:rPrChange w:id="4102" w:author="arkat" w:date="2017-10-02T21:56:00Z">
              <w:rPr>
                <w:szCs w:val="24"/>
              </w:rPr>
            </w:rPrChange>
          </w:rPr>
          <w:lastRenderedPageBreak/>
          <w:br/>
        </w:r>
      </w:ins>
    </w:p>
    <w:p w14:paraId="4870BB99" w14:textId="3F7E3110" w:rsidR="00E1779A" w:rsidRDefault="00E1779A">
      <w:pPr>
        <w:pStyle w:val="BodyText"/>
        <w:spacing w:after="0"/>
        <w:ind w:left="270"/>
        <w:jc w:val="center"/>
        <w:rPr>
          <w:ins w:id="4103" w:author="arkat" w:date="2017-10-01T12:58:00Z"/>
          <w:szCs w:val="24"/>
          <w:lang w:val="en-US"/>
        </w:rPr>
        <w:pPrChange w:id="4104" w:author="arkat" w:date="2017-09-30T09:01:00Z">
          <w:pPr>
            <w:pStyle w:val="BodyText"/>
            <w:spacing w:after="0"/>
          </w:pPr>
        </w:pPrChange>
      </w:pPr>
    </w:p>
    <w:p w14:paraId="17FD31B5" w14:textId="3B14C7A6" w:rsidR="00E1779A" w:rsidRDefault="005E2D6F">
      <w:pPr>
        <w:pStyle w:val="BodyText"/>
        <w:numPr>
          <w:ilvl w:val="7"/>
          <w:numId w:val="100"/>
        </w:numPr>
        <w:spacing w:after="0"/>
        <w:ind w:left="720" w:hanging="270"/>
        <w:rPr>
          <w:ins w:id="4105" w:author="arkat" w:date="2017-10-02T23:05:00Z"/>
          <w:szCs w:val="24"/>
          <w:lang w:val="en-US"/>
        </w:rPr>
        <w:pPrChange w:id="4106" w:author="arkat" w:date="2017-09-30T09:02:00Z">
          <w:pPr>
            <w:pStyle w:val="BodyText"/>
            <w:numPr>
              <w:ilvl w:val="7"/>
              <w:numId w:val="26"/>
            </w:numPr>
            <w:spacing w:after="0"/>
            <w:ind w:left="270" w:hanging="270"/>
          </w:pPr>
        </w:pPrChange>
      </w:pPr>
      <w:ins w:id="4107" w:author="arkat" w:date="2017-09-30T08:47:00Z">
        <w:r w:rsidRPr="00B852D2">
          <w:rPr>
            <w:i/>
            <w:szCs w:val="24"/>
            <w:lang w:val="en-US"/>
            <w:rPrChange w:id="4108" w:author="arkat" w:date="2017-10-01T14:06:00Z">
              <w:rPr>
                <w:szCs w:val="24"/>
                <w:lang w:val="en-US"/>
              </w:rPr>
            </w:rPrChange>
          </w:rPr>
          <w:t>Merging</w:t>
        </w:r>
      </w:ins>
      <w:ins w:id="4109" w:author="arkat" w:date="2017-10-01T14:06:00Z">
        <w:r w:rsidR="00B852D2">
          <w:rPr>
            <w:szCs w:val="24"/>
            <w:lang w:val="en-US"/>
          </w:rPr>
          <w:t>, BPMN</w:t>
        </w:r>
      </w:ins>
      <w:ins w:id="4110" w:author="arkat" w:date="2017-10-01T13:36:00Z">
        <w:r w:rsidR="00EB4D0A">
          <w:rPr>
            <w:szCs w:val="24"/>
            <w:lang w:val="en-US"/>
          </w:rPr>
          <w:t xml:space="preserve"> menggunakan istilah “</w:t>
        </w:r>
      </w:ins>
      <w:ins w:id="4111" w:author="arkat" w:date="2017-10-01T13:37:00Z">
        <w:r w:rsidR="00EB4D0A">
          <w:rPr>
            <w:szCs w:val="24"/>
            <w:lang w:val="en-US"/>
          </w:rPr>
          <w:t>merge</w:t>
        </w:r>
      </w:ins>
      <w:ins w:id="4112" w:author="arkat" w:date="2017-10-01T13:36:00Z">
        <w:r w:rsidR="00EB4D0A">
          <w:rPr>
            <w:szCs w:val="24"/>
            <w:lang w:val="en-US"/>
          </w:rPr>
          <w:t>”</w:t>
        </w:r>
      </w:ins>
      <w:ins w:id="4113" w:author="arkat" w:date="2017-10-01T13:37:00Z">
        <w:r w:rsidR="00EB4D0A">
          <w:rPr>
            <w:szCs w:val="24"/>
            <w:lang w:val="en-US"/>
          </w:rPr>
          <w:t xml:space="preserve"> untuk melakukan penggabungan 2 atau lebih jalur ke satu jalur. </w:t>
        </w:r>
      </w:ins>
      <w:ins w:id="4114" w:author="arkat" w:date="2017-10-01T13:38:00Z">
        <w:r w:rsidR="00EB4D0A" w:rsidRPr="00EB4D0A">
          <w:rPr>
            <w:i/>
            <w:szCs w:val="24"/>
            <w:lang w:val="en-US"/>
            <w:rPrChange w:id="4115" w:author="arkat" w:date="2017-10-01T13:38:00Z">
              <w:rPr>
                <w:szCs w:val="24"/>
                <w:lang w:val="en-US"/>
              </w:rPr>
            </w:rPrChange>
          </w:rPr>
          <w:t>Merging Exclusive Gateway</w:t>
        </w:r>
        <w:r w:rsidR="00EB4D0A">
          <w:rPr>
            <w:i/>
            <w:szCs w:val="24"/>
            <w:lang w:val="en-US"/>
          </w:rPr>
          <w:t xml:space="preserve"> </w:t>
        </w:r>
        <w:r w:rsidR="00EB4D0A">
          <w:rPr>
            <w:szCs w:val="24"/>
            <w:lang w:val="en-US"/>
          </w:rPr>
          <w:t xml:space="preserve">digunakan </w:t>
        </w:r>
      </w:ins>
      <w:ins w:id="4116" w:author="arkat" w:date="2017-10-01T14:03:00Z">
        <w:r w:rsidR="00B852D2">
          <w:rPr>
            <w:szCs w:val="24"/>
            <w:lang w:val="en-US"/>
          </w:rPr>
          <w:t xml:space="preserve">untuk menggambarkan penggabungan dari beberapa </w:t>
        </w:r>
      </w:ins>
      <w:ins w:id="4117" w:author="arkat" w:date="2017-10-01T14:04:00Z">
        <w:r w:rsidR="00B852D2">
          <w:rPr>
            <w:i/>
            <w:szCs w:val="24"/>
            <w:lang w:val="en-US"/>
          </w:rPr>
          <w:t xml:space="preserve">Sequence Flow. </w:t>
        </w:r>
        <w:r w:rsidR="00B852D2">
          <w:rPr>
            <w:szCs w:val="24"/>
            <w:lang w:val="en-US"/>
          </w:rPr>
          <w:t xml:space="preserve">Jika semua </w:t>
        </w:r>
        <w:r w:rsidR="00B852D2">
          <w:rPr>
            <w:i/>
            <w:szCs w:val="24"/>
            <w:lang w:val="en-US"/>
          </w:rPr>
          <w:t>Incoming Flow</w:t>
        </w:r>
        <w:r w:rsidR="0050462A">
          <w:rPr>
            <w:szCs w:val="24"/>
            <w:lang w:val="en-US"/>
          </w:rPr>
          <w:t xml:space="preserve"> adalah alternatif</w:t>
        </w:r>
        <w:r w:rsidR="00B852D2">
          <w:rPr>
            <w:szCs w:val="24"/>
            <w:lang w:val="en-US"/>
          </w:rPr>
          <w:t xml:space="preserve">, maka </w:t>
        </w:r>
        <w:r w:rsidR="00B852D2" w:rsidRPr="0050462A">
          <w:rPr>
            <w:i/>
            <w:szCs w:val="24"/>
            <w:lang w:val="en-US"/>
            <w:rPrChange w:id="4118" w:author="arkat" w:date="2017-10-02T23:05:00Z">
              <w:rPr>
                <w:szCs w:val="24"/>
                <w:lang w:val="en-US"/>
              </w:rPr>
            </w:rPrChange>
          </w:rPr>
          <w:t>Gateway</w:t>
        </w:r>
        <w:r w:rsidR="00B852D2">
          <w:rPr>
            <w:szCs w:val="24"/>
            <w:lang w:val="en-US"/>
          </w:rPr>
          <w:t xml:space="preserve"> tidak diperlukan</w:t>
        </w:r>
      </w:ins>
      <w:ins w:id="4119" w:author="arkat" w:date="2017-10-01T14:05:00Z">
        <w:r w:rsidR="00B852D2">
          <w:rPr>
            <w:szCs w:val="24"/>
            <w:lang w:val="en-US"/>
          </w:rPr>
          <w:t xml:space="preserve">. Hal ini berarti aliran yang tidak terkontrol memiliki </w:t>
        </w:r>
        <w:r w:rsidR="00B852D2">
          <w:rPr>
            <w:i/>
            <w:szCs w:val="24"/>
            <w:lang w:val="en-US"/>
          </w:rPr>
          <w:t xml:space="preserve">behavior </w:t>
        </w:r>
        <w:r w:rsidR="00B852D2">
          <w:rPr>
            <w:szCs w:val="24"/>
            <w:lang w:val="en-US"/>
          </w:rPr>
          <w:t>memberikan perilaku yang sama.</w:t>
        </w:r>
      </w:ins>
      <w:ins w:id="4120" w:author="arkat" w:date="2017-10-02T23:05:00Z">
        <w:r w:rsidR="0050462A">
          <w:rPr>
            <w:szCs w:val="24"/>
            <w:lang w:val="en-US"/>
          </w:rPr>
          <w:t xml:space="preserve"> Ada 2 cara penggambaran </w:t>
        </w:r>
        <w:r w:rsidR="0050462A" w:rsidRPr="0050462A">
          <w:rPr>
            <w:i/>
            <w:szCs w:val="24"/>
            <w:lang w:val="en-US"/>
            <w:rPrChange w:id="4121" w:author="arkat" w:date="2017-10-02T23:06:00Z">
              <w:rPr>
                <w:szCs w:val="24"/>
                <w:lang w:val="en-US"/>
              </w:rPr>
            </w:rPrChange>
          </w:rPr>
          <w:t>merge</w:t>
        </w:r>
        <w:r w:rsidR="0050462A">
          <w:rPr>
            <w:szCs w:val="24"/>
            <w:lang w:val="en-US"/>
          </w:rPr>
          <w:t xml:space="preserve"> di BPMN sebagaimana pada gambar </w:t>
        </w:r>
      </w:ins>
      <w:ins w:id="4122" w:author="arkat" w:date="2017-10-02T23:06:00Z">
        <w:r w:rsidR="0050462A">
          <w:rPr>
            <w:szCs w:val="24"/>
            <w:lang w:val="en-US"/>
          </w:rPr>
          <w:t>2.17</w:t>
        </w:r>
      </w:ins>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23" w:author="arkat" w:date="2017-10-02T23:06:00Z">
          <w:tblPr>
            <w:tblStyle w:val="TableGrid"/>
            <w:tblW w:w="0" w:type="auto"/>
            <w:tblInd w:w="720" w:type="dxa"/>
            <w:tblLook w:val="04A0" w:firstRow="1" w:lastRow="0" w:firstColumn="1" w:lastColumn="0" w:noHBand="0" w:noVBand="1"/>
          </w:tblPr>
        </w:tblPrChange>
      </w:tblPr>
      <w:tblGrid>
        <w:gridCol w:w="3560"/>
        <w:gridCol w:w="3649"/>
        <w:tblGridChange w:id="4124">
          <w:tblGrid>
            <w:gridCol w:w="3560"/>
            <w:gridCol w:w="3649"/>
          </w:tblGrid>
        </w:tblGridChange>
      </w:tblGrid>
      <w:tr w:rsidR="0050462A" w14:paraId="2D0DBB47" w14:textId="77777777" w:rsidTr="0050462A">
        <w:trPr>
          <w:ins w:id="4125" w:author="arkat" w:date="2017-10-02T23:05:00Z"/>
        </w:trPr>
        <w:tc>
          <w:tcPr>
            <w:tcW w:w="3560" w:type="dxa"/>
            <w:tcPrChange w:id="4126" w:author="arkat" w:date="2017-10-02T23:06:00Z">
              <w:tcPr>
                <w:tcW w:w="3964" w:type="dxa"/>
              </w:tcPr>
            </w:tcPrChange>
          </w:tcPr>
          <w:p w14:paraId="0CB5FEF5" w14:textId="3436D7E1" w:rsidR="0050462A" w:rsidRDefault="0050462A" w:rsidP="0050462A">
            <w:pPr>
              <w:pStyle w:val="BodyText"/>
              <w:spacing w:after="0"/>
              <w:rPr>
                <w:ins w:id="4127" w:author="arkat" w:date="2017-10-02T23:05:00Z"/>
                <w:szCs w:val="24"/>
                <w:lang w:val="en-US"/>
              </w:rPr>
            </w:pPr>
            <w:ins w:id="4128" w:author="arkat" w:date="2017-10-02T23:05:00Z">
              <w:r>
                <w:rPr>
                  <w:noProof/>
                  <w:lang w:val="en-US"/>
                </w:rPr>
                <w:drawing>
                  <wp:inline distT="0" distB="0" distL="0" distR="0" wp14:anchorId="37049979" wp14:editId="46807C6A">
                    <wp:extent cx="1943100" cy="12243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3380" t="35782" r="29114" b="22191"/>
                            <a:stretch/>
                          </pic:blipFill>
                          <pic:spPr bwMode="auto">
                            <a:xfrm>
                              <a:off x="0" y="0"/>
                              <a:ext cx="1944397" cy="12251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649" w:type="dxa"/>
            <w:tcPrChange w:id="4129" w:author="arkat" w:date="2017-10-02T23:06:00Z">
              <w:tcPr>
                <w:tcW w:w="3965" w:type="dxa"/>
              </w:tcPr>
            </w:tcPrChange>
          </w:tcPr>
          <w:p w14:paraId="3D02BCB2" w14:textId="589B5296" w:rsidR="0050462A" w:rsidRDefault="0050462A" w:rsidP="0050462A">
            <w:pPr>
              <w:pStyle w:val="BodyText"/>
              <w:spacing w:after="0"/>
              <w:rPr>
                <w:ins w:id="4130" w:author="arkat" w:date="2017-10-02T23:05:00Z"/>
                <w:szCs w:val="24"/>
                <w:lang w:val="en-US"/>
              </w:rPr>
            </w:pPr>
            <w:ins w:id="4131" w:author="arkat" w:date="2017-10-02T23:06:00Z">
              <w:r>
                <w:rPr>
                  <w:noProof/>
                  <w:lang w:val="en-US"/>
                </w:rPr>
                <w:drawing>
                  <wp:inline distT="0" distB="0" distL="0" distR="0" wp14:anchorId="59BC2586" wp14:editId="21F86823">
                    <wp:extent cx="2039443" cy="136007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3081" t="23316" r="29438" b="32231"/>
                            <a:stretch/>
                          </pic:blipFill>
                          <pic:spPr bwMode="auto">
                            <a:xfrm>
                              <a:off x="0" y="0"/>
                              <a:ext cx="2047238" cy="1365272"/>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10DDEC1F" w14:textId="2CB81AF5" w:rsidR="00190E7E" w:rsidRDefault="00190E7E">
      <w:pPr>
        <w:pStyle w:val="GambarBAB2"/>
        <w:ind w:left="0" w:firstLine="0"/>
        <w:rPr>
          <w:ins w:id="4132" w:author="arkat" w:date="2017-10-02T23:06:00Z"/>
          <w:b/>
        </w:rPr>
        <w:pPrChange w:id="4133" w:author="arkat" w:date="2017-10-01T12:59:00Z">
          <w:pPr>
            <w:pStyle w:val="BodyText"/>
            <w:numPr>
              <w:ilvl w:val="7"/>
              <w:numId w:val="26"/>
            </w:numPr>
            <w:spacing w:after="0"/>
            <w:ind w:left="2880" w:hanging="360"/>
          </w:pPr>
        </w:pPrChange>
      </w:pPr>
      <w:bookmarkStart w:id="4134" w:name="_Toc494750001"/>
      <w:ins w:id="4135" w:author="arkat" w:date="2017-10-01T12:59:00Z">
        <w:r w:rsidRPr="0050462A">
          <w:rPr>
            <w:b/>
            <w:rPrChange w:id="4136" w:author="arkat" w:date="2017-10-02T23:06:00Z">
              <w:rPr/>
            </w:rPrChange>
          </w:rPr>
          <w:t xml:space="preserve">Contoh Penggambaran </w:t>
        </w:r>
        <w:r w:rsidRPr="0050462A">
          <w:rPr>
            <w:b/>
            <w:i/>
            <w:rPrChange w:id="4137" w:author="arkat" w:date="2017-10-02T23:06:00Z">
              <w:rPr>
                <w:szCs w:val="24"/>
              </w:rPr>
            </w:rPrChange>
          </w:rPr>
          <w:t>Merging</w:t>
        </w:r>
        <w:r w:rsidRPr="0050462A">
          <w:rPr>
            <w:b/>
            <w:rPrChange w:id="4138" w:author="arkat" w:date="2017-10-02T23:06:00Z">
              <w:rPr/>
            </w:rPrChange>
          </w:rPr>
          <w:t xml:space="preserve"> di BPMN</w:t>
        </w:r>
      </w:ins>
      <w:bookmarkEnd w:id="4134"/>
    </w:p>
    <w:p w14:paraId="3DD25D60" w14:textId="2005EE11" w:rsidR="0050462A" w:rsidRPr="0050462A" w:rsidRDefault="0050462A" w:rsidP="006E35C8">
      <w:pPr>
        <w:jc w:val="center"/>
        <w:rPr>
          <w:ins w:id="4139" w:author="arkat" w:date="2017-09-30T08:47:00Z"/>
          <w:rPrChange w:id="4140" w:author="arkat" w:date="2017-10-02T23:07:00Z">
            <w:rPr>
              <w:ins w:id="4141" w:author="arkat" w:date="2017-09-30T08:47:00Z"/>
            </w:rPr>
          </w:rPrChange>
        </w:rPr>
        <w:pPrChange w:id="4142" w:author="arkat" w:date="2017-10-02T23:07:00Z">
          <w:pPr>
            <w:pStyle w:val="BodyText"/>
            <w:numPr>
              <w:ilvl w:val="7"/>
              <w:numId w:val="26"/>
            </w:numPr>
            <w:spacing w:after="0"/>
            <w:ind w:left="2880" w:hanging="360"/>
          </w:pPr>
        </w:pPrChange>
      </w:pPr>
      <w:ins w:id="4143" w:author="arkat" w:date="2017-10-02T23:07:00Z">
        <w:r w:rsidRPr="006E35C8">
          <w:rPr>
            <w:rPrChange w:id="4144" w:author="arkat" w:date="2017-10-02T23:07:00Z">
              <w:rPr/>
            </w:rPrChange>
          </w:rPr>
          <w:t xml:space="preserve">Sumber : </w:t>
        </w:r>
        <w:r w:rsidRPr="006E35C8">
          <w:rPr>
            <w:rPrChange w:id="4145" w:author="arkat" w:date="2017-10-02T23:07:00Z">
              <w:rPr/>
            </w:rPrChange>
          </w:rPr>
          <w:fldChar w:fldCharType="begin" w:fldLock="1"/>
        </w:r>
        <w:r w:rsidRPr="006E35C8">
          <w:rPr>
            <w:rPrChange w:id="4146" w:author="arkat" w:date="2017-10-02T23:07:00Z">
              <w:rPr/>
            </w:rPrChange>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147" w:author="arkat" w:date="2017-10-02T23:07:00Z">
              <w:rPr/>
            </w:rPrChange>
          </w:rPr>
          <w:fldChar w:fldCharType="separate"/>
        </w:r>
        <w:r w:rsidRPr="006E35C8">
          <w:rPr>
            <w:noProof/>
            <w:rPrChange w:id="4148" w:author="arkat" w:date="2017-10-02T23:07:00Z">
              <w:rPr/>
            </w:rPrChange>
          </w:rPr>
          <w:t>OMG (2011)</w:t>
        </w:r>
        <w:r w:rsidRPr="006E35C8">
          <w:rPr>
            <w:rPrChange w:id="4149" w:author="arkat" w:date="2017-10-02T23:07:00Z">
              <w:rPr/>
            </w:rPrChange>
          </w:rPr>
          <w:fldChar w:fldCharType="end"/>
        </w:r>
      </w:ins>
    </w:p>
    <w:p w14:paraId="72BF631C" w14:textId="3F9BA027" w:rsidR="005E2D6F" w:rsidRPr="006E35C8" w:rsidRDefault="005E2D6F" w:rsidP="005B2456">
      <w:pPr>
        <w:pStyle w:val="BodyText"/>
        <w:numPr>
          <w:ilvl w:val="6"/>
          <w:numId w:val="127"/>
        </w:numPr>
        <w:spacing w:after="0"/>
        <w:ind w:left="270" w:hanging="270"/>
        <w:rPr>
          <w:ins w:id="4150" w:author="arkat" w:date="2017-09-30T08:47:00Z"/>
          <w:i/>
          <w:lang w:val="en-US"/>
          <w:rPrChange w:id="4151" w:author="arkat" w:date="2017-10-02T23:07:00Z">
            <w:rPr>
              <w:ins w:id="4152" w:author="arkat" w:date="2017-09-30T08:47:00Z"/>
              <w:szCs w:val="24"/>
              <w:lang w:val="en-US"/>
            </w:rPr>
          </w:rPrChange>
        </w:rPr>
        <w:pPrChange w:id="4153" w:author="arkat" w:date="2017-10-02T22:41:00Z">
          <w:pPr>
            <w:pStyle w:val="BodyText"/>
            <w:numPr>
              <w:ilvl w:val="7"/>
              <w:numId w:val="26"/>
            </w:numPr>
            <w:spacing w:after="0"/>
            <w:ind w:left="2880" w:hanging="360"/>
          </w:pPr>
        </w:pPrChange>
      </w:pPr>
      <w:ins w:id="4154" w:author="arkat" w:date="2017-09-30T08:47:00Z">
        <w:r w:rsidRPr="00843C67">
          <w:rPr>
            <w:b/>
            <w:i/>
            <w:lang w:val="en-US"/>
            <w:rPrChange w:id="4155" w:author="arkat" w:date="2017-10-02T23:14:00Z">
              <w:rPr>
                <w:szCs w:val="24"/>
                <w:lang w:val="en-US"/>
              </w:rPr>
            </w:rPrChange>
          </w:rPr>
          <w:t>Looping</w:t>
        </w:r>
      </w:ins>
      <w:ins w:id="4156" w:author="arkat" w:date="2017-10-01T12:39:00Z">
        <w:r w:rsidR="003531AE" w:rsidRPr="006E35C8">
          <w:rPr>
            <w:i/>
            <w:lang w:val="en-US"/>
            <w:rPrChange w:id="4157" w:author="arkat" w:date="2017-10-02T23:07:00Z">
              <w:rPr>
                <w:i/>
                <w:lang w:val="en-US"/>
              </w:rPr>
            </w:rPrChange>
          </w:rPr>
          <w:t>, di BPMN ada 2 elemen untuk menggambarkan perulangan, yakni Activity Looping dan Sequence Flow Looping</w:t>
        </w:r>
      </w:ins>
      <w:ins w:id="4158" w:author="arkat" w:date="2017-10-01T12:40:00Z">
        <w:r w:rsidR="003531AE" w:rsidRPr="006E35C8">
          <w:rPr>
            <w:i/>
            <w:lang w:val="en-US"/>
            <w:rPrChange w:id="4159" w:author="arkat" w:date="2017-10-02T23:07:00Z">
              <w:rPr>
                <w:i/>
                <w:lang w:val="en-US"/>
              </w:rPr>
            </w:rPrChange>
          </w:rPr>
          <w:t>.</w:t>
        </w:r>
      </w:ins>
    </w:p>
    <w:p w14:paraId="334A270D" w14:textId="26D633C7" w:rsidR="005E2D6F" w:rsidRDefault="005E2D6F" w:rsidP="006E35C8">
      <w:pPr>
        <w:pStyle w:val="BodyText"/>
        <w:numPr>
          <w:ilvl w:val="0"/>
          <w:numId w:val="132"/>
        </w:numPr>
        <w:spacing w:after="0"/>
        <w:rPr>
          <w:ins w:id="4160" w:author="arkat" w:date="2017-09-30T09:05:00Z"/>
          <w:lang w:val="en-US"/>
        </w:rPr>
        <w:pPrChange w:id="4161" w:author="arkat" w:date="2017-10-02T23:08:00Z">
          <w:pPr>
            <w:pStyle w:val="BodyText"/>
            <w:numPr>
              <w:ilvl w:val="7"/>
              <w:numId w:val="26"/>
            </w:numPr>
            <w:spacing w:after="0"/>
            <w:ind w:left="2880" w:hanging="360"/>
          </w:pPr>
        </w:pPrChange>
      </w:pPr>
      <w:ins w:id="4162" w:author="arkat" w:date="2017-09-30T08:48:00Z">
        <w:r w:rsidRPr="006E35C8">
          <w:rPr>
            <w:i/>
            <w:lang w:val="en-US"/>
            <w:rPrChange w:id="4163" w:author="arkat" w:date="2017-10-02T23:09:00Z">
              <w:rPr>
                <w:lang w:val="en-US"/>
              </w:rPr>
            </w:rPrChange>
          </w:rPr>
          <w:t>Activity Looping</w:t>
        </w:r>
      </w:ins>
      <w:ins w:id="4164" w:author="arkat" w:date="2017-10-01T12:40:00Z">
        <w:r w:rsidR="003531AE">
          <w:rPr>
            <w:lang w:val="en-US"/>
          </w:rPr>
          <w:t xml:space="preserve">, atribut dari </w:t>
        </w:r>
        <w:r w:rsidR="003531AE" w:rsidRPr="006E35C8">
          <w:rPr>
            <w:i/>
            <w:lang w:val="en-US"/>
            <w:rPrChange w:id="4165" w:author="arkat" w:date="2017-10-02T23:09:00Z">
              <w:rPr>
                <w:lang w:val="en-US"/>
              </w:rPr>
            </w:rPrChange>
          </w:rPr>
          <w:t>Tasks</w:t>
        </w:r>
        <w:r w:rsidR="003531AE">
          <w:rPr>
            <w:lang w:val="en-US"/>
          </w:rPr>
          <w:t xml:space="preserve"> dan </w:t>
        </w:r>
        <w:r w:rsidR="003531AE" w:rsidRPr="006E35C8">
          <w:rPr>
            <w:i/>
            <w:lang w:val="en-US"/>
            <w:rPrChange w:id="4166" w:author="arkat" w:date="2017-10-02T23:09:00Z">
              <w:rPr>
                <w:lang w:val="en-US"/>
              </w:rPr>
            </w:rPrChange>
          </w:rPr>
          <w:t>Sub-Process</w:t>
        </w:r>
        <w:r w:rsidR="003531AE">
          <w:rPr>
            <w:lang w:val="en-US"/>
          </w:rPr>
          <w:t xml:space="preserve"> </w:t>
        </w:r>
      </w:ins>
      <w:ins w:id="4167" w:author="arkat" w:date="2017-10-01T12:41:00Z">
        <w:r w:rsidR="003531AE">
          <w:rPr>
            <w:lang w:val="en-US"/>
          </w:rPr>
          <w:t xml:space="preserve">akan menentukan jika dilakukan perulangan. Ada 2 jenis tipe perulangan, Yakni: </w:t>
        </w:r>
        <w:r w:rsidR="003531AE" w:rsidRPr="00192F6E">
          <w:rPr>
            <w:i/>
            <w:lang w:val="en-US"/>
            <w:rPrChange w:id="4168" w:author="arkat" w:date="2017-10-01T13:07:00Z">
              <w:rPr>
                <w:lang w:val="en-US"/>
              </w:rPr>
            </w:rPrChange>
          </w:rPr>
          <w:t>Standard</w:t>
        </w:r>
        <w:r w:rsidR="003531AE">
          <w:rPr>
            <w:lang w:val="en-US"/>
          </w:rPr>
          <w:t xml:space="preserve"> dan Multi-</w:t>
        </w:r>
        <w:r w:rsidR="003531AE" w:rsidRPr="00192F6E">
          <w:rPr>
            <w:i/>
            <w:lang w:val="en-US"/>
            <w:rPrChange w:id="4169" w:author="arkat" w:date="2017-10-01T13:07:00Z">
              <w:rPr>
                <w:lang w:val="en-US"/>
              </w:rPr>
            </w:rPrChange>
          </w:rPr>
          <w:t>In</w:t>
        </w:r>
      </w:ins>
      <w:ins w:id="4170" w:author="arkat" w:date="2017-10-02T23:09:00Z">
        <w:r w:rsidR="006E35C8">
          <w:rPr>
            <w:i/>
            <w:lang w:val="en-US"/>
          </w:rPr>
          <w:t>s</w:t>
        </w:r>
      </w:ins>
      <w:ins w:id="4171" w:author="arkat" w:date="2017-10-01T12:41:00Z">
        <w:r w:rsidR="003531AE" w:rsidRPr="00192F6E">
          <w:rPr>
            <w:i/>
            <w:lang w:val="en-US"/>
            <w:rPrChange w:id="4172" w:author="arkat" w:date="2017-10-01T13:07:00Z">
              <w:rPr>
                <w:lang w:val="en-US"/>
              </w:rPr>
            </w:rPrChange>
          </w:rPr>
          <w:t>tance</w:t>
        </w:r>
        <w:r w:rsidR="003531AE">
          <w:rPr>
            <w:lang w:val="en-US"/>
          </w:rPr>
          <w:t>.</w:t>
        </w:r>
      </w:ins>
      <w:ins w:id="4173" w:author="arkat" w:date="2017-10-01T12:42:00Z">
        <w:r w:rsidR="003531AE">
          <w:rPr>
            <w:lang w:val="en-US"/>
          </w:rPr>
          <w:t xml:space="preserve"> Ikon “</w:t>
        </w:r>
        <w:r w:rsidR="003531AE" w:rsidRPr="00192F6E">
          <w:rPr>
            <w:i/>
            <w:lang w:val="en-US"/>
            <w:rPrChange w:id="4174" w:author="arkat" w:date="2017-10-01T13:07:00Z">
              <w:rPr>
                <w:lang w:val="en-US"/>
              </w:rPr>
            </w:rPrChange>
          </w:rPr>
          <w:t>looping</w:t>
        </w:r>
        <w:r w:rsidR="003531AE">
          <w:rPr>
            <w:lang w:val="en-US"/>
          </w:rPr>
          <w:t xml:space="preserve">” kecil pada sebuah </w:t>
        </w:r>
        <w:r w:rsidR="003531AE" w:rsidRPr="003531AE">
          <w:rPr>
            <w:i/>
            <w:lang w:val="en-US"/>
            <w:rPrChange w:id="4175" w:author="arkat" w:date="2017-10-01T12:43:00Z">
              <w:rPr>
                <w:lang w:val="en-US"/>
              </w:rPr>
            </w:rPrChange>
          </w:rPr>
          <w:t>activity</w:t>
        </w:r>
      </w:ins>
      <w:ins w:id="4176" w:author="arkat" w:date="2017-10-01T12:43:00Z">
        <w:r w:rsidR="003531AE">
          <w:rPr>
            <w:i/>
            <w:lang w:val="en-US"/>
          </w:rPr>
          <w:t xml:space="preserve"> </w:t>
        </w:r>
        <w:r w:rsidR="003531AE">
          <w:rPr>
            <w:lang w:val="en-US"/>
          </w:rPr>
          <w:t xml:space="preserve">menunjukkan bahwa </w:t>
        </w:r>
        <w:r w:rsidR="003531AE">
          <w:rPr>
            <w:i/>
            <w:lang w:val="en-US"/>
          </w:rPr>
          <w:t xml:space="preserve">activity </w:t>
        </w:r>
        <w:r w:rsidR="00192F6E">
          <w:rPr>
            <w:lang w:val="en-US"/>
          </w:rPr>
          <w:t>tersebut membutuhkan perulan</w:t>
        </w:r>
        <w:r w:rsidR="003531AE">
          <w:rPr>
            <w:lang w:val="en-US"/>
          </w:rPr>
          <w:t>gan.</w:t>
        </w:r>
      </w:ins>
    </w:p>
    <w:p w14:paraId="1D9A498E" w14:textId="40DDB746" w:rsidR="006428D7" w:rsidRDefault="006428D7" w:rsidP="006E35C8">
      <w:pPr>
        <w:pStyle w:val="BodyText"/>
        <w:spacing w:after="0"/>
        <w:ind w:left="720"/>
        <w:jc w:val="center"/>
        <w:rPr>
          <w:ins w:id="4177" w:author="arkat" w:date="2017-10-01T12:59:00Z"/>
          <w:lang w:val="en-US"/>
        </w:rPr>
        <w:pPrChange w:id="4178" w:author="arkat" w:date="2017-10-02T23:08:00Z">
          <w:pPr>
            <w:pStyle w:val="BodyText"/>
            <w:numPr>
              <w:ilvl w:val="7"/>
              <w:numId w:val="26"/>
            </w:numPr>
            <w:spacing w:after="0"/>
            <w:ind w:left="2880" w:hanging="360"/>
          </w:pPr>
        </w:pPrChange>
      </w:pPr>
      <w:ins w:id="4179" w:author="arkat" w:date="2017-09-30T09:05:00Z">
        <w:r>
          <w:rPr>
            <w:noProof/>
            <w:lang w:val="en-US"/>
          </w:rPr>
          <w:drawing>
            <wp:inline distT="0" distB="0" distL="0" distR="0" wp14:anchorId="14CCC349" wp14:editId="57D63EC8">
              <wp:extent cx="1037345" cy="737667"/>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9935" t="32800" r="39482" b="41169"/>
                      <a:stretch/>
                    </pic:blipFill>
                    <pic:spPr bwMode="auto">
                      <a:xfrm>
                        <a:off x="0" y="0"/>
                        <a:ext cx="1037621" cy="737863"/>
                      </a:xfrm>
                      <a:prstGeom prst="rect">
                        <a:avLst/>
                      </a:prstGeom>
                      <a:ln>
                        <a:noFill/>
                      </a:ln>
                      <a:extLst>
                        <a:ext uri="{53640926-AAD7-44D8-BBD7-CCE9431645EC}">
                          <a14:shadowObscured xmlns:a14="http://schemas.microsoft.com/office/drawing/2010/main"/>
                        </a:ext>
                      </a:extLst>
                    </pic:spPr>
                  </pic:pic>
                </a:graphicData>
              </a:graphic>
            </wp:inline>
          </w:drawing>
        </w:r>
      </w:ins>
    </w:p>
    <w:p w14:paraId="0B7E4C20" w14:textId="019FA537" w:rsidR="00190E7E" w:rsidRPr="006E35C8" w:rsidRDefault="00190E7E" w:rsidP="006E35C8">
      <w:pPr>
        <w:pStyle w:val="GambarBAB2"/>
        <w:ind w:left="0" w:firstLine="0"/>
        <w:rPr>
          <w:ins w:id="4180" w:author="arkat" w:date="2017-09-30T08:48:00Z"/>
          <w:b/>
          <w:rPrChange w:id="4181" w:author="arkat" w:date="2017-10-02T23:08:00Z">
            <w:rPr>
              <w:ins w:id="4182" w:author="arkat" w:date="2017-09-30T08:48:00Z"/>
            </w:rPr>
          </w:rPrChange>
        </w:rPr>
        <w:pPrChange w:id="4183" w:author="arkat" w:date="2017-10-02T23:08:00Z">
          <w:pPr>
            <w:pStyle w:val="BodyText"/>
            <w:numPr>
              <w:ilvl w:val="7"/>
              <w:numId w:val="26"/>
            </w:numPr>
            <w:spacing w:after="0"/>
            <w:ind w:left="2880" w:hanging="360"/>
          </w:pPr>
        </w:pPrChange>
      </w:pPr>
      <w:bookmarkStart w:id="4184" w:name="_Toc494750002"/>
      <w:ins w:id="4185" w:author="arkat" w:date="2017-10-01T12:59:00Z">
        <w:r w:rsidRPr="006E35C8">
          <w:rPr>
            <w:b/>
            <w:rPrChange w:id="4186" w:author="arkat" w:date="2017-10-02T23:08:00Z">
              <w:rPr/>
            </w:rPrChange>
          </w:rPr>
          <w:t xml:space="preserve">Notasi </w:t>
        </w:r>
        <w:r w:rsidRPr="006E35C8">
          <w:rPr>
            <w:b/>
            <w:i/>
            <w:rPrChange w:id="4187" w:author="arkat" w:date="2017-10-02T23:09:00Z">
              <w:rPr/>
            </w:rPrChange>
          </w:rPr>
          <w:t>Activity Looping</w:t>
        </w:r>
      </w:ins>
      <w:bookmarkEnd w:id="4184"/>
    </w:p>
    <w:p w14:paraId="0C6C7EE0" w14:textId="073DBBE8" w:rsidR="006428D7" w:rsidRPr="00C36A8C" w:rsidRDefault="005E2D6F" w:rsidP="006E35C8">
      <w:pPr>
        <w:pStyle w:val="BodyText"/>
        <w:numPr>
          <w:ilvl w:val="0"/>
          <w:numId w:val="132"/>
        </w:numPr>
        <w:spacing w:after="0"/>
        <w:rPr>
          <w:ins w:id="4188" w:author="arkat" w:date="2017-09-30T09:06:00Z"/>
          <w:lang w:val="en-US"/>
        </w:rPr>
        <w:pPrChange w:id="4189" w:author="arkat" w:date="2017-10-02T23:08:00Z">
          <w:pPr>
            <w:pStyle w:val="BodyText"/>
            <w:numPr>
              <w:ilvl w:val="7"/>
              <w:numId w:val="26"/>
            </w:numPr>
            <w:spacing w:after="0"/>
            <w:ind w:left="2880" w:hanging="360"/>
          </w:pPr>
        </w:pPrChange>
      </w:pPr>
      <w:ins w:id="4190" w:author="arkat" w:date="2017-09-30T08:48:00Z">
        <w:r w:rsidRPr="00192F6E">
          <w:rPr>
            <w:i/>
            <w:lang w:val="en-US"/>
            <w:rPrChange w:id="4191" w:author="arkat" w:date="2017-10-01T13:07:00Z">
              <w:rPr>
                <w:szCs w:val="24"/>
                <w:lang w:val="en-US"/>
              </w:rPr>
            </w:rPrChange>
          </w:rPr>
          <w:t>Sequence Flow Looping</w:t>
        </w:r>
      </w:ins>
      <w:ins w:id="4192" w:author="arkat" w:date="2017-10-01T12:43:00Z">
        <w:r w:rsidR="003531AE">
          <w:rPr>
            <w:lang w:val="en-US"/>
          </w:rPr>
          <w:t xml:space="preserve">, </w:t>
        </w:r>
      </w:ins>
      <w:ins w:id="4193" w:author="arkat" w:date="2017-10-01T13:07:00Z">
        <w:r w:rsidR="00192F6E">
          <w:rPr>
            <w:lang w:val="en-US"/>
          </w:rPr>
          <w:t xml:space="preserve">Perulangan dapat dibuat dengan menghubungkan sebuah </w:t>
        </w:r>
      </w:ins>
      <w:ins w:id="4194" w:author="arkat" w:date="2017-10-01T13:08:00Z">
        <w:r w:rsidR="00192F6E">
          <w:rPr>
            <w:i/>
            <w:lang w:val="en-US"/>
          </w:rPr>
          <w:t xml:space="preserve">Sequence Flow </w:t>
        </w:r>
        <w:r w:rsidR="00192F6E">
          <w:rPr>
            <w:lang w:val="en-US"/>
          </w:rPr>
          <w:t xml:space="preserve">ke elemen sebeleumnya. Elemen sebelumnya harus mempunya </w:t>
        </w:r>
      </w:ins>
      <w:ins w:id="4195" w:author="arkat" w:date="2017-10-01T13:09:00Z">
        <w:r w:rsidR="00192F6E">
          <w:rPr>
            <w:i/>
            <w:lang w:val="en-US"/>
          </w:rPr>
          <w:t>Outgoing Sequence Flow.</w:t>
        </w:r>
      </w:ins>
    </w:p>
    <w:p w14:paraId="59E8B74D" w14:textId="1A81278E" w:rsidR="006428D7" w:rsidRDefault="006428D7">
      <w:pPr>
        <w:pStyle w:val="BodyText"/>
        <w:spacing w:after="0"/>
        <w:ind w:left="360"/>
        <w:jc w:val="center"/>
        <w:rPr>
          <w:ins w:id="4196" w:author="arkat" w:date="2017-09-30T08:48:00Z"/>
          <w:szCs w:val="24"/>
          <w:lang w:val="en-US"/>
        </w:rPr>
        <w:pPrChange w:id="4197" w:author="arkat" w:date="2017-10-01T13:07:00Z">
          <w:pPr>
            <w:pStyle w:val="BodyText"/>
            <w:numPr>
              <w:ilvl w:val="7"/>
              <w:numId w:val="26"/>
            </w:numPr>
            <w:spacing w:after="0"/>
            <w:ind w:left="2880" w:hanging="360"/>
          </w:pPr>
        </w:pPrChange>
      </w:pPr>
      <w:ins w:id="4198" w:author="arkat" w:date="2017-09-30T09:06:00Z">
        <w:r>
          <w:rPr>
            <w:noProof/>
            <w:lang w:val="en-US"/>
          </w:rPr>
          <w:drawing>
            <wp:inline distT="0" distB="0" distL="0" distR="0" wp14:anchorId="67D739FE" wp14:editId="5133696E">
              <wp:extent cx="3344417" cy="9528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7593" t="35246" r="33849" b="45217"/>
                      <a:stretch/>
                    </pic:blipFill>
                    <pic:spPr bwMode="auto">
                      <a:xfrm>
                        <a:off x="0" y="0"/>
                        <a:ext cx="3353472" cy="955400"/>
                      </a:xfrm>
                      <a:prstGeom prst="rect">
                        <a:avLst/>
                      </a:prstGeom>
                      <a:ln>
                        <a:noFill/>
                      </a:ln>
                      <a:extLst>
                        <a:ext uri="{53640926-AAD7-44D8-BBD7-CCE9431645EC}">
                          <a14:shadowObscured xmlns:a14="http://schemas.microsoft.com/office/drawing/2010/main"/>
                        </a:ext>
                      </a:extLst>
                    </pic:spPr>
                  </pic:pic>
                </a:graphicData>
              </a:graphic>
            </wp:inline>
          </w:drawing>
        </w:r>
      </w:ins>
    </w:p>
    <w:p w14:paraId="1B7D603C" w14:textId="0E232661" w:rsidR="005E2D6F" w:rsidRDefault="005E2D6F" w:rsidP="00C36A8C">
      <w:pPr>
        <w:pStyle w:val="BodyText"/>
        <w:spacing w:after="0"/>
        <w:rPr>
          <w:ins w:id="4199" w:author="arkat" w:date="2017-10-01T12:59:00Z"/>
          <w:szCs w:val="24"/>
          <w:lang w:val="en-US"/>
        </w:rPr>
      </w:pPr>
    </w:p>
    <w:p w14:paraId="5E22D3F8" w14:textId="6B5F8A95" w:rsidR="00190E7E" w:rsidRPr="006E35C8" w:rsidRDefault="00190E7E">
      <w:pPr>
        <w:pStyle w:val="GambarBAB2"/>
        <w:ind w:left="0" w:firstLine="0"/>
        <w:rPr>
          <w:ins w:id="4200" w:author="arkat" w:date="2017-10-02T21:54:00Z"/>
          <w:b/>
          <w:rPrChange w:id="4201" w:author="arkat" w:date="2017-10-02T23:09:00Z">
            <w:rPr>
              <w:ins w:id="4202" w:author="arkat" w:date="2017-10-02T21:54:00Z"/>
              <w:i/>
            </w:rPr>
          </w:rPrChange>
        </w:rPr>
        <w:pPrChange w:id="4203" w:author="arkat" w:date="2017-10-01T13:07:00Z">
          <w:pPr>
            <w:pStyle w:val="BodyText"/>
            <w:spacing w:after="0"/>
          </w:pPr>
        </w:pPrChange>
      </w:pPr>
      <w:bookmarkStart w:id="4204" w:name="_Toc494750003"/>
      <w:ins w:id="4205" w:author="arkat" w:date="2017-10-01T12:59:00Z">
        <w:r w:rsidRPr="006E35C8">
          <w:rPr>
            <w:b/>
            <w:rPrChange w:id="4206" w:author="arkat" w:date="2017-10-02T23:09:00Z">
              <w:rPr/>
            </w:rPrChange>
          </w:rPr>
          <w:t xml:space="preserve">Contoh </w:t>
        </w:r>
      </w:ins>
      <w:ins w:id="4207" w:author="arkat" w:date="2017-10-02T21:53:00Z">
        <w:r w:rsidR="00AA585C" w:rsidRPr="006E35C8">
          <w:rPr>
            <w:b/>
            <w:i/>
            <w:rPrChange w:id="4208" w:author="arkat" w:date="2017-10-02T23:09:00Z">
              <w:rPr>
                <w:i/>
              </w:rPr>
            </w:rPrChange>
          </w:rPr>
          <w:t xml:space="preserve">Looping </w:t>
        </w:r>
        <w:r w:rsidR="00AA585C" w:rsidRPr="006E35C8">
          <w:rPr>
            <w:b/>
            <w:rPrChange w:id="4209" w:author="arkat" w:date="2017-10-02T23:09:00Z">
              <w:rPr/>
            </w:rPrChange>
          </w:rPr>
          <w:t xml:space="preserve">menggunakan </w:t>
        </w:r>
      </w:ins>
      <w:ins w:id="4210" w:author="arkat" w:date="2017-10-01T12:59:00Z">
        <w:r w:rsidRPr="006E35C8">
          <w:rPr>
            <w:b/>
            <w:i/>
            <w:rPrChange w:id="4211" w:author="arkat" w:date="2017-10-02T23:09:00Z">
              <w:rPr>
                <w:szCs w:val="24"/>
              </w:rPr>
            </w:rPrChange>
          </w:rPr>
          <w:t xml:space="preserve">Sequence </w:t>
        </w:r>
      </w:ins>
      <w:ins w:id="4212" w:author="arkat" w:date="2017-10-01T13:07:00Z">
        <w:r w:rsidRPr="006E35C8">
          <w:rPr>
            <w:b/>
            <w:i/>
            <w:rPrChange w:id="4213" w:author="arkat" w:date="2017-10-02T23:09:00Z">
              <w:rPr>
                <w:szCs w:val="24"/>
              </w:rPr>
            </w:rPrChange>
          </w:rPr>
          <w:t>Flow</w:t>
        </w:r>
        <w:bookmarkEnd w:id="4204"/>
        <w:r w:rsidRPr="006E35C8">
          <w:rPr>
            <w:b/>
            <w:i/>
            <w:rPrChange w:id="4214" w:author="arkat" w:date="2017-10-02T23:09:00Z">
              <w:rPr>
                <w:szCs w:val="24"/>
              </w:rPr>
            </w:rPrChange>
          </w:rPr>
          <w:t xml:space="preserve"> </w:t>
        </w:r>
      </w:ins>
    </w:p>
    <w:p w14:paraId="4B5467B8" w14:textId="5DFDF923" w:rsidR="00AA585C" w:rsidRPr="00AA585C" w:rsidRDefault="006E35C8" w:rsidP="006E35C8">
      <w:pPr>
        <w:jc w:val="center"/>
        <w:rPr>
          <w:ins w:id="4215" w:author="arkat" w:date="2017-09-30T09:12:00Z"/>
          <w:rPrChange w:id="4216" w:author="arkat" w:date="2017-10-02T21:54:00Z">
            <w:rPr>
              <w:ins w:id="4217" w:author="arkat" w:date="2017-09-30T09:12:00Z"/>
            </w:rPr>
          </w:rPrChange>
        </w:rPr>
        <w:pPrChange w:id="4218" w:author="arkat" w:date="2017-10-02T23:10:00Z">
          <w:pPr>
            <w:pStyle w:val="BodyText"/>
            <w:spacing w:after="0"/>
          </w:pPr>
        </w:pPrChange>
      </w:pPr>
      <w:ins w:id="4219" w:author="arkat" w:date="2017-10-02T23:10:00Z">
        <w:r w:rsidRPr="006E35C8">
          <w:rPr>
            <w:rPrChange w:id="4220" w:author="arkat" w:date="2017-10-02T23:10:00Z">
              <w:rPr/>
            </w:rPrChange>
          </w:rPr>
          <w:t xml:space="preserve">Sumber : </w:t>
        </w:r>
        <w:r w:rsidRPr="006E35C8">
          <w:rPr>
            <w:rPrChange w:id="4221" w:author="arkat" w:date="2017-10-02T23:10:00Z">
              <w:rPr/>
            </w:rPrChange>
          </w:rPr>
          <w:fldChar w:fldCharType="begin" w:fldLock="1"/>
        </w:r>
        <w:r w:rsidRPr="006E35C8">
          <w:rPr>
            <w:rPrChange w:id="4222" w:author="arkat" w:date="2017-10-02T23:10:00Z">
              <w:rPr/>
            </w:rPrChange>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223" w:author="arkat" w:date="2017-10-02T23:10:00Z">
              <w:rPr/>
            </w:rPrChange>
          </w:rPr>
          <w:fldChar w:fldCharType="separate"/>
        </w:r>
        <w:r w:rsidRPr="006E35C8">
          <w:rPr>
            <w:noProof/>
            <w:rPrChange w:id="4224" w:author="arkat" w:date="2017-10-02T23:10:00Z">
              <w:rPr/>
            </w:rPrChange>
          </w:rPr>
          <w:t>OMG (2011)</w:t>
        </w:r>
        <w:r w:rsidRPr="006E35C8">
          <w:rPr>
            <w:rPrChange w:id="4225" w:author="arkat" w:date="2017-10-02T23:10:00Z">
              <w:rPr/>
            </w:rPrChange>
          </w:rPr>
          <w:fldChar w:fldCharType="end"/>
        </w:r>
      </w:ins>
    </w:p>
    <w:p w14:paraId="64635348" w14:textId="7A299C79" w:rsidR="00663AA2" w:rsidRPr="00F83EA2" w:rsidRDefault="00663AA2" w:rsidP="005B2456">
      <w:pPr>
        <w:pStyle w:val="BodyText"/>
        <w:numPr>
          <w:ilvl w:val="6"/>
          <w:numId w:val="127"/>
        </w:numPr>
        <w:spacing w:after="0"/>
        <w:ind w:left="270" w:hanging="270"/>
        <w:rPr>
          <w:ins w:id="4226" w:author="arkat" w:date="2017-09-30T09:14:00Z"/>
          <w:i/>
          <w:lang w:val="en-US"/>
          <w:rPrChange w:id="4227" w:author="arkat" w:date="2017-10-01T12:44:00Z">
            <w:rPr>
              <w:ins w:id="4228" w:author="arkat" w:date="2017-09-30T09:14:00Z"/>
              <w:szCs w:val="24"/>
              <w:lang w:val="en-US"/>
            </w:rPr>
          </w:rPrChange>
        </w:rPr>
        <w:pPrChange w:id="4229" w:author="arkat" w:date="2017-10-02T22:41:00Z">
          <w:pPr>
            <w:pStyle w:val="BodyText"/>
            <w:spacing w:after="0"/>
          </w:pPr>
        </w:pPrChange>
      </w:pPr>
      <w:ins w:id="4230" w:author="arkat" w:date="2017-09-30T09:12:00Z">
        <w:r w:rsidRPr="00843C67">
          <w:rPr>
            <w:b/>
            <w:i/>
            <w:lang w:val="en-US"/>
            <w:rPrChange w:id="4231" w:author="arkat" w:date="2017-10-02T23:14:00Z">
              <w:rPr>
                <w:szCs w:val="24"/>
                <w:lang w:val="en-US"/>
              </w:rPr>
            </w:rPrChange>
          </w:rPr>
          <w:t>Multiple Instances</w:t>
        </w:r>
      </w:ins>
      <w:ins w:id="4232" w:author="arkat" w:date="2017-10-01T12:44:00Z">
        <w:r w:rsidR="00192F6E">
          <w:rPr>
            <w:i/>
            <w:lang w:val="en-US"/>
          </w:rPr>
          <w:t xml:space="preserve">, </w:t>
        </w:r>
      </w:ins>
      <w:ins w:id="4233" w:author="arkat" w:date="2017-10-01T13:09:00Z">
        <w:r w:rsidR="00192F6E">
          <w:rPr>
            <w:lang w:val="en-US"/>
          </w:rPr>
          <w:t>Elemen</w:t>
        </w:r>
      </w:ins>
      <w:ins w:id="4234" w:author="arkat" w:date="2017-10-01T12:56:00Z">
        <w:r w:rsidR="00AD27BD">
          <w:rPr>
            <w:i/>
            <w:lang w:val="en-US"/>
          </w:rPr>
          <w:t xml:space="preserve"> </w:t>
        </w:r>
      </w:ins>
      <w:ins w:id="4235" w:author="arkat" w:date="2017-09-30T09:12:00Z">
        <w:r w:rsidRPr="00192F6E">
          <w:rPr>
            <w:i/>
            <w:szCs w:val="24"/>
            <w:lang w:val="en-US"/>
            <w:rPrChange w:id="4236" w:author="arkat" w:date="2017-10-01T13:10:00Z">
              <w:rPr>
                <w:b/>
                <w:szCs w:val="24"/>
                <w:lang w:val="en-US"/>
              </w:rPr>
            </w:rPrChange>
          </w:rPr>
          <w:t>Tasks</w:t>
        </w:r>
        <w:r w:rsidRPr="00F83EA2">
          <w:rPr>
            <w:szCs w:val="24"/>
            <w:lang w:val="en-US"/>
            <w:rPrChange w:id="4237" w:author="arkat" w:date="2017-10-01T12:44:00Z">
              <w:rPr>
                <w:b/>
                <w:szCs w:val="24"/>
                <w:lang w:val="en-US"/>
              </w:rPr>
            </w:rPrChange>
          </w:rPr>
          <w:t xml:space="preserve"> and </w:t>
        </w:r>
        <w:r w:rsidRPr="00192F6E">
          <w:rPr>
            <w:i/>
            <w:szCs w:val="24"/>
            <w:lang w:val="en-US"/>
            <w:rPrChange w:id="4238" w:author="arkat" w:date="2017-10-01T13:10:00Z">
              <w:rPr>
                <w:b/>
                <w:szCs w:val="24"/>
                <w:lang w:val="en-US"/>
              </w:rPr>
            </w:rPrChange>
          </w:rPr>
          <w:t>Sub-Processes</w:t>
        </w:r>
        <w:r w:rsidRPr="00F83EA2">
          <w:rPr>
            <w:szCs w:val="24"/>
            <w:lang w:val="en-US"/>
            <w:rPrChange w:id="4239" w:author="arkat" w:date="2017-10-01T12:44:00Z">
              <w:rPr>
                <w:b/>
                <w:szCs w:val="24"/>
                <w:lang w:val="en-US"/>
              </w:rPr>
            </w:rPrChange>
          </w:rPr>
          <w:t xml:space="preserve"> </w:t>
        </w:r>
      </w:ins>
      <w:ins w:id="4240" w:author="arkat" w:date="2017-10-01T13:12:00Z">
        <w:r w:rsidR="006E35C8">
          <w:rPr>
            <w:szCs w:val="24"/>
            <w:lang w:val="en-US"/>
          </w:rPr>
          <w:t>a</w:t>
        </w:r>
        <w:r w:rsidR="00192F6E">
          <w:rPr>
            <w:szCs w:val="24"/>
            <w:lang w:val="en-US"/>
          </w:rPr>
          <w:t>kan</w:t>
        </w:r>
      </w:ins>
      <w:ins w:id="4241" w:author="arkat" w:date="2017-10-01T13:10:00Z">
        <w:r w:rsidR="00192F6E">
          <w:rPr>
            <w:szCs w:val="24"/>
            <w:lang w:val="en-US"/>
          </w:rPr>
          <w:t xml:space="preserve"> menentukan apakah perulangan dilakukan atau tidak. Tiga garis horizontal </w:t>
        </w:r>
      </w:ins>
      <w:ins w:id="4242" w:author="arkat" w:date="2017-10-01T13:12:00Z">
        <w:r w:rsidR="00192F6E">
          <w:rPr>
            <w:szCs w:val="24"/>
            <w:lang w:val="en-US"/>
          </w:rPr>
          <w:t>Akan</w:t>
        </w:r>
      </w:ins>
      <w:ins w:id="4243" w:author="arkat" w:date="2017-10-01T13:10:00Z">
        <w:r w:rsidR="00192F6E">
          <w:rPr>
            <w:szCs w:val="24"/>
            <w:lang w:val="en-US"/>
          </w:rPr>
          <w:t xml:space="preserve"> ditampilkan dibagian bawah </w:t>
        </w:r>
      </w:ins>
      <w:ins w:id="4244" w:author="arkat" w:date="2017-10-01T13:11:00Z">
        <w:r w:rsidR="00192F6E">
          <w:rPr>
            <w:i/>
            <w:szCs w:val="24"/>
            <w:lang w:val="en-US"/>
          </w:rPr>
          <w:t xml:space="preserve">Activity </w:t>
        </w:r>
        <w:r w:rsidR="00192F6E">
          <w:rPr>
            <w:szCs w:val="24"/>
            <w:lang w:val="en-US"/>
          </w:rPr>
          <w:t xml:space="preserve">untuk </w:t>
        </w:r>
      </w:ins>
      <w:ins w:id="4245" w:author="arkat" w:date="2017-09-30T09:12:00Z">
        <w:r w:rsidR="00192F6E" w:rsidRPr="00C36A8C">
          <w:rPr>
            <w:i/>
            <w:szCs w:val="24"/>
            <w:lang w:val="en-US"/>
          </w:rPr>
          <w:t>S</w:t>
        </w:r>
        <w:r w:rsidRPr="00192F6E">
          <w:rPr>
            <w:i/>
            <w:szCs w:val="24"/>
            <w:lang w:val="en-US"/>
            <w:rPrChange w:id="4246" w:author="arkat" w:date="2017-10-01T13:13:00Z">
              <w:rPr>
                <w:b/>
                <w:szCs w:val="24"/>
                <w:lang w:val="en-US"/>
              </w:rPr>
            </w:rPrChange>
          </w:rPr>
          <w:t>equential Multi-Instances</w:t>
        </w:r>
        <w:r w:rsidRPr="00F83EA2">
          <w:rPr>
            <w:szCs w:val="24"/>
            <w:lang w:val="en-US"/>
            <w:rPrChange w:id="4247" w:author="arkat" w:date="2017-10-01T12:44:00Z">
              <w:rPr>
                <w:b/>
                <w:szCs w:val="24"/>
                <w:lang w:val="en-US"/>
              </w:rPr>
            </w:rPrChange>
          </w:rPr>
          <w:t xml:space="preserve"> </w:t>
        </w:r>
      </w:ins>
      <w:ins w:id="4248" w:author="arkat" w:date="2017-10-01T13:11:00Z">
        <w:r w:rsidR="00192F6E">
          <w:rPr>
            <w:szCs w:val="24"/>
            <w:lang w:val="en-US"/>
          </w:rPr>
          <w:t xml:space="preserve">dan tiga garis </w:t>
        </w:r>
      </w:ins>
      <w:ins w:id="4249" w:author="arkat" w:date="2017-10-01T13:12:00Z">
        <w:r w:rsidR="00192F6E">
          <w:rPr>
            <w:szCs w:val="24"/>
            <w:lang w:val="en-US"/>
          </w:rPr>
          <w:t>vertical</w:t>
        </w:r>
      </w:ins>
      <w:ins w:id="4250" w:author="arkat" w:date="2017-10-01T13:11:00Z">
        <w:r w:rsidR="00192F6E">
          <w:rPr>
            <w:szCs w:val="24"/>
            <w:lang w:val="en-US"/>
          </w:rPr>
          <w:t xml:space="preserve"> </w:t>
        </w:r>
      </w:ins>
      <w:ins w:id="4251" w:author="arkat" w:date="2017-10-01T13:12:00Z">
        <w:r w:rsidR="00192F6E">
          <w:rPr>
            <w:szCs w:val="24"/>
            <w:lang w:val="en-US"/>
          </w:rPr>
          <w:t>untuk meunjukkan</w:t>
        </w:r>
      </w:ins>
      <w:ins w:id="4252" w:author="arkat" w:date="2017-09-30T09:12:00Z">
        <w:r w:rsidR="00192F6E" w:rsidRPr="00C36A8C">
          <w:rPr>
            <w:szCs w:val="24"/>
            <w:lang w:val="en-US"/>
          </w:rPr>
          <w:t xml:space="preserve"> </w:t>
        </w:r>
        <w:r w:rsidR="00192F6E" w:rsidRPr="00192F6E">
          <w:rPr>
            <w:i/>
            <w:szCs w:val="24"/>
            <w:lang w:val="en-US"/>
            <w:rPrChange w:id="4253" w:author="arkat" w:date="2017-10-01T13:13:00Z">
              <w:rPr>
                <w:szCs w:val="24"/>
                <w:lang w:val="en-US"/>
              </w:rPr>
            </w:rPrChange>
          </w:rPr>
          <w:t>Parallel Multi-Instances</w:t>
        </w:r>
        <w:r w:rsidR="00192F6E" w:rsidRPr="00C36A8C">
          <w:rPr>
            <w:szCs w:val="24"/>
            <w:lang w:val="en-US"/>
          </w:rPr>
          <w:t>.</w:t>
        </w:r>
      </w:ins>
    </w:p>
    <w:p w14:paraId="78D52A09" w14:textId="77777777" w:rsidR="00663AA2" w:rsidRDefault="00663AA2" w:rsidP="00C36A8C">
      <w:pPr>
        <w:pStyle w:val="BodyText"/>
        <w:spacing w:after="0"/>
        <w:rPr>
          <w:ins w:id="4254" w:author="arkat" w:date="2017-09-30T09:14:00Z"/>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55" w:author="arkat" w:date="2017-10-01T13:15:00Z">
          <w:tblPr>
            <w:tblStyle w:val="TableGrid"/>
            <w:tblW w:w="0" w:type="auto"/>
            <w:tblLook w:val="04A0" w:firstRow="1" w:lastRow="0" w:firstColumn="1" w:lastColumn="0" w:noHBand="0" w:noVBand="1"/>
          </w:tblPr>
        </w:tblPrChange>
      </w:tblPr>
      <w:tblGrid>
        <w:gridCol w:w="1716"/>
        <w:gridCol w:w="2816"/>
        <w:tblGridChange w:id="4256">
          <w:tblGrid>
            <w:gridCol w:w="3964"/>
            <w:gridCol w:w="3965"/>
          </w:tblGrid>
        </w:tblGridChange>
      </w:tblGrid>
      <w:tr w:rsidR="00B52BFB" w14:paraId="6850689D" w14:textId="77777777" w:rsidTr="008E6B31">
        <w:trPr>
          <w:jc w:val="center"/>
          <w:ins w:id="4257" w:author="arkat" w:date="2017-09-30T09:15:00Z"/>
        </w:trPr>
        <w:tc>
          <w:tcPr>
            <w:tcW w:w="0" w:type="auto"/>
            <w:vAlign w:val="center"/>
            <w:tcPrChange w:id="4258" w:author="arkat" w:date="2017-10-01T13:15:00Z">
              <w:tcPr>
                <w:tcW w:w="3964" w:type="dxa"/>
              </w:tcPr>
            </w:tcPrChange>
          </w:tcPr>
          <w:p w14:paraId="2030BFED" w14:textId="479F9567" w:rsidR="00B52BFB" w:rsidRDefault="00B52BFB">
            <w:pPr>
              <w:pStyle w:val="BodyText"/>
              <w:spacing w:after="0"/>
              <w:jc w:val="center"/>
              <w:rPr>
                <w:ins w:id="4259" w:author="arkat" w:date="2017-09-30T09:15:00Z"/>
                <w:szCs w:val="24"/>
                <w:lang w:val="en-US"/>
              </w:rPr>
              <w:pPrChange w:id="4260" w:author="arkat" w:date="2017-09-30T09:15:00Z">
                <w:pPr>
                  <w:pStyle w:val="BodyText"/>
                  <w:spacing w:after="0"/>
                </w:pPr>
              </w:pPrChange>
            </w:pPr>
            <w:ins w:id="4261" w:author="arkat" w:date="2017-09-30T09:15:00Z">
              <w:r>
                <w:rPr>
                  <w:noProof/>
                  <w:lang w:val="en-US"/>
                </w:rPr>
                <w:drawing>
                  <wp:inline distT="0" distB="0" distL="0" distR="0" wp14:anchorId="5033598C" wp14:editId="3C607495">
                    <wp:extent cx="945136" cy="745351"/>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5270" t="22500" r="35979" b="51201"/>
                            <a:stretch/>
                          </pic:blipFill>
                          <pic:spPr bwMode="auto">
                            <a:xfrm>
                              <a:off x="0" y="0"/>
                              <a:ext cx="945308" cy="74548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262" w:author="arkat" w:date="2017-10-01T13:15:00Z">
              <w:tcPr>
                <w:tcW w:w="3965" w:type="dxa"/>
              </w:tcPr>
            </w:tcPrChange>
          </w:tcPr>
          <w:p w14:paraId="093F9C00" w14:textId="661CB02F" w:rsidR="00B52BFB" w:rsidRPr="00C36A8C" w:rsidRDefault="00B52BFB">
            <w:pPr>
              <w:pStyle w:val="BodyText"/>
              <w:spacing w:after="0"/>
              <w:jc w:val="left"/>
              <w:rPr>
                <w:ins w:id="4263" w:author="arkat" w:date="2017-09-30T09:15:00Z"/>
                <w:szCs w:val="24"/>
                <w:lang w:val="en-US"/>
              </w:rPr>
              <w:pPrChange w:id="4264" w:author="arkat" w:date="2017-10-01T13:14:00Z">
                <w:pPr>
                  <w:pStyle w:val="BodyText"/>
                  <w:spacing w:after="0"/>
                </w:pPr>
              </w:pPrChange>
            </w:pPr>
            <w:ins w:id="4265" w:author="arkat" w:date="2017-09-30T09:16:00Z">
              <w:r w:rsidRPr="00C36A8C">
                <w:rPr>
                  <w:szCs w:val="24"/>
                  <w:lang w:val="en-US"/>
                </w:rPr>
                <w:t>Sequential</w:t>
              </w:r>
            </w:ins>
            <w:ins w:id="4266" w:author="arkat" w:date="2017-10-01T13:13:00Z">
              <w:r w:rsidR="00192F6E" w:rsidRPr="00192F6E">
                <w:rPr>
                  <w:szCs w:val="24"/>
                  <w:lang w:val="en-US"/>
                </w:rPr>
                <w:t xml:space="preserve"> Multi-Instances</w:t>
              </w:r>
            </w:ins>
          </w:p>
        </w:tc>
      </w:tr>
      <w:tr w:rsidR="00B52BFB" w14:paraId="358A5B27" w14:textId="77777777" w:rsidTr="008E6B31">
        <w:trPr>
          <w:trHeight w:val="1135"/>
          <w:jc w:val="center"/>
          <w:ins w:id="4267" w:author="arkat" w:date="2017-09-30T09:16:00Z"/>
        </w:trPr>
        <w:tc>
          <w:tcPr>
            <w:tcW w:w="0" w:type="auto"/>
            <w:vAlign w:val="center"/>
            <w:tcPrChange w:id="4268" w:author="arkat" w:date="2017-10-01T13:15:00Z">
              <w:tcPr>
                <w:tcW w:w="3964" w:type="dxa"/>
              </w:tcPr>
            </w:tcPrChange>
          </w:tcPr>
          <w:p w14:paraId="1F901F72" w14:textId="627685F8" w:rsidR="00B52BFB" w:rsidRDefault="00B52BFB" w:rsidP="00C36A8C">
            <w:pPr>
              <w:pStyle w:val="BodyText"/>
              <w:spacing w:after="0"/>
              <w:jc w:val="center"/>
              <w:rPr>
                <w:ins w:id="4269" w:author="arkat" w:date="2017-09-30T09:16:00Z"/>
                <w:noProof/>
                <w:lang w:val="en-US"/>
              </w:rPr>
            </w:pPr>
            <w:ins w:id="4270" w:author="arkat" w:date="2017-09-30T09:16:00Z">
              <w:r>
                <w:rPr>
                  <w:noProof/>
                  <w:lang w:val="en-US"/>
                </w:rPr>
                <w:drawing>
                  <wp:inline distT="0" distB="0" distL="0" distR="0" wp14:anchorId="5B82EFD5" wp14:editId="5B6546E1">
                    <wp:extent cx="944245" cy="699247"/>
                    <wp:effectExtent l="0" t="0" r="825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5422" t="58281" r="35831" b="15961"/>
                            <a:stretch/>
                          </pic:blipFill>
                          <pic:spPr bwMode="auto">
                            <a:xfrm>
                              <a:off x="0" y="0"/>
                              <a:ext cx="950116" cy="70359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0" w:type="auto"/>
            <w:vAlign w:val="center"/>
            <w:tcPrChange w:id="4271" w:author="arkat" w:date="2017-10-01T13:15:00Z">
              <w:tcPr>
                <w:tcW w:w="3965" w:type="dxa"/>
              </w:tcPr>
            </w:tcPrChange>
          </w:tcPr>
          <w:p w14:paraId="77132BF5" w14:textId="13B458C6" w:rsidR="00B52BFB" w:rsidRPr="00C36A8C" w:rsidRDefault="00B52BFB">
            <w:pPr>
              <w:pStyle w:val="BodyText"/>
              <w:spacing w:after="0"/>
              <w:jc w:val="left"/>
              <w:rPr>
                <w:ins w:id="4272" w:author="arkat" w:date="2017-09-30T09:16:00Z"/>
                <w:noProof/>
                <w:lang w:val="en-US"/>
              </w:rPr>
              <w:pPrChange w:id="4273" w:author="arkat" w:date="2017-10-01T13:14:00Z">
                <w:pPr>
                  <w:pStyle w:val="BodyText"/>
                  <w:spacing w:after="0"/>
                  <w:jc w:val="center"/>
                </w:pPr>
              </w:pPrChange>
            </w:pPr>
            <w:ins w:id="4274" w:author="arkat" w:date="2017-09-30T09:16:00Z">
              <w:r w:rsidRPr="00C36A8C">
                <w:rPr>
                  <w:szCs w:val="24"/>
                  <w:lang w:val="en-US"/>
                </w:rPr>
                <w:t>Parallel</w:t>
              </w:r>
            </w:ins>
            <w:ins w:id="4275" w:author="arkat" w:date="2017-10-01T13:13:00Z">
              <w:r w:rsidR="00192F6E" w:rsidRPr="00192F6E">
                <w:rPr>
                  <w:szCs w:val="24"/>
                  <w:lang w:val="en-US"/>
                </w:rPr>
                <w:t xml:space="preserve"> Multi-Instances</w:t>
              </w:r>
            </w:ins>
          </w:p>
        </w:tc>
      </w:tr>
    </w:tbl>
    <w:p w14:paraId="1C4F6E65" w14:textId="77777777" w:rsidR="00B52BFB" w:rsidRDefault="00B52BFB" w:rsidP="00C36A8C">
      <w:pPr>
        <w:pStyle w:val="BodyText"/>
        <w:spacing w:after="0"/>
        <w:rPr>
          <w:ins w:id="4276" w:author="arkat" w:date="2017-10-01T13:14:00Z"/>
          <w:szCs w:val="24"/>
          <w:lang w:val="en-US"/>
        </w:rPr>
      </w:pPr>
    </w:p>
    <w:p w14:paraId="77FE74A0" w14:textId="7342C1AD" w:rsidR="00192F6E" w:rsidRPr="006E35C8" w:rsidRDefault="00192F6E">
      <w:pPr>
        <w:pStyle w:val="GambarBAB2"/>
        <w:ind w:left="0" w:firstLine="0"/>
        <w:rPr>
          <w:ins w:id="4277" w:author="arkat" w:date="2017-09-30T09:14:00Z"/>
          <w:b/>
          <w:szCs w:val="24"/>
          <w:rPrChange w:id="4278" w:author="arkat" w:date="2017-10-02T23:10:00Z">
            <w:rPr>
              <w:ins w:id="4279" w:author="arkat" w:date="2017-09-30T09:14:00Z"/>
              <w:szCs w:val="24"/>
            </w:rPr>
          </w:rPrChange>
        </w:rPr>
        <w:pPrChange w:id="4280" w:author="arkat" w:date="2017-10-01T13:14:00Z">
          <w:pPr>
            <w:pStyle w:val="BodyText"/>
            <w:spacing w:after="0"/>
          </w:pPr>
        </w:pPrChange>
      </w:pPr>
      <w:bookmarkStart w:id="4281" w:name="_Toc494750004"/>
      <w:ins w:id="4282" w:author="arkat" w:date="2017-10-01T13:14:00Z">
        <w:r w:rsidRPr="006E35C8">
          <w:rPr>
            <w:b/>
            <w:rPrChange w:id="4283" w:author="arkat" w:date="2017-10-02T23:10:00Z">
              <w:rPr/>
            </w:rPrChange>
          </w:rPr>
          <w:t xml:space="preserve">Notasi </w:t>
        </w:r>
        <w:r w:rsidRPr="006E35C8">
          <w:rPr>
            <w:b/>
            <w:i/>
            <w:rPrChange w:id="4284" w:author="arkat" w:date="2017-10-02T23:10:00Z">
              <w:rPr>
                <w:b/>
              </w:rPr>
            </w:rPrChange>
          </w:rPr>
          <w:t>Multiple Intances</w:t>
        </w:r>
      </w:ins>
      <w:bookmarkEnd w:id="4281"/>
    </w:p>
    <w:p w14:paraId="0A471FB9" w14:textId="2BF9DEFD" w:rsidR="00B52BFB" w:rsidRPr="003531AE" w:rsidRDefault="00B52BFB" w:rsidP="005B2456">
      <w:pPr>
        <w:pStyle w:val="BodyText"/>
        <w:numPr>
          <w:ilvl w:val="6"/>
          <w:numId w:val="127"/>
        </w:numPr>
        <w:spacing w:after="0"/>
        <w:ind w:left="360"/>
        <w:rPr>
          <w:ins w:id="4285" w:author="arkat" w:date="2017-09-30T09:17:00Z"/>
          <w:i/>
          <w:lang w:val="en-US"/>
          <w:rPrChange w:id="4286" w:author="arkat" w:date="2017-10-01T12:34:00Z">
            <w:rPr>
              <w:ins w:id="4287" w:author="arkat" w:date="2017-09-30T09:17:00Z"/>
              <w:szCs w:val="24"/>
              <w:lang w:val="en-US"/>
            </w:rPr>
          </w:rPrChange>
        </w:rPr>
        <w:pPrChange w:id="4288" w:author="arkat" w:date="2017-10-02T22:41:00Z">
          <w:pPr>
            <w:pStyle w:val="BodyText"/>
            <w:spacing w:after="0"/>
          </w:pPr>
        </w:pPrChange>
      </w:pPr>
      <w:ins w:id="4289" w:author="arkat" w:date="2017-09-30T09:17:00Z">
        <w:r w:rsidRPr="00843C67">
          <w:rPr>
            <w:b/>
            <w:i/>
            <w:lang w:val="en-US"/>
            <w:rPrChange w:id="4290" w:author="arkat" w:date="2017-10-02T23:14:00Z">
              <w:rPr>
                <w:szCs w:val="24"/>
                <w:lang w:val="en-US"/>
              </w:rPr>
            </w:rPrChange>
          </w:rPr>
          <w:t xml:space="preserve">Process </w:t>
        </w:r>
      </w:ins>
      <w:ins w:id="4291" w:author="arkat" w:date="2017-10-01T13:14:00Z">
        <w:r w:rsidR="00192F6E" w:rsidRPr="00843C67">
          <w:rPr>
            <w:b/>
            <w:i/>
            <w:lang w:val="en-US"/>
            <w:rPrChange w:id="4292" w:author="arkat" w:date="2017-10-02T23:14:00Z">
              <w:rPr>
                <w:i/>
                <w:lang w:val="en-US"/>
              </w:rPr>
            </w:rPrChange>
          </w:rPr>
          <w:t>Break</w:t>
        </w:r>
        <w:r w:rsidR="00192F6E" w:rsidRPr="00C36A8C">
          <w:rPr>
            <w:i/>
            <w:lang w:val="en-US"/>
          </w:rPr>
          <w:t>,</w:t>
        </w:r>
      </w:ins>
      <w:ins w:id="4293" w:author="arkat" w:date="2017-10-01T12:34:00Z">
        <w:r w:rsidR="003531AE">
          <w:rPr>
            <w:i/>
            <w:lang w:val="en-US"/>
          </w:rPr>
          <w:t xml:space="preserve"> </w:t>
        </w:r>
      </w:ins>
      <w:ins w:id="4294" w:author="arkat" w:date="2017-10-01T12:35:00Z">
        <w:r w:rsidR="003531AE">
          <w:rPr>
            <w:lang w:val="en-US"/>
          </w:rPr>
          <w:t xml:space="preserve">lokasi di sebuah proses yang menunjukkan dimana jeda yang diinginakan </w:t>
        </w:r>
      </w:ins>
      <w:ins w:id="4295" w:author="arkat" w:date="2017-10-01T13:14:00Z">
        <w:r w:rsidR="00192F6E">
          <w:rPr>
            <w:lang w:val="en-US"/>
          </w:rPr>
          <w:t>Akan</w:t>
        </w:r>
      </w:ins>
      <w:ins w:id="4296" w:author="arkat" w:date="2017-10-01T12:35:00Z">
        <w:r w:rsidR="003531AE">
          <w:rPr>
            <w:lang w:val="en-US"/>
          </w:rPr>
          <w:t xml:space="preserve"> terjadi di dalam pr</w:t>
        </w:r>
      </w:ins>
      <w:ins w:id="4297" w:author="arkat" w:date="2017-10-01T12:36:00Z">
        <w:r w:rsidR="003531AE">
          <w:rPr>
            <w:lang w:val="en-US"/>
          </w:rPr>
          <w:t xml:space="preserve">oses.  Sebuah </w:t>
        </w:r>
        <w:r w:rsidR="003531AE" w:rsidRPr="003531AE">
          <w:rPr>
            <w:i/>
            <w:lang w:val="en-US"/>
            <w:rPrChange w:id="4298" w:author="arkat" w:date="2017-10-01T12:36:00Z">
              <w:rPr>
                <w:lang w:val="en-US"/>
              </w:rPr>
            </w:rPrChange>
          </w:rPr>
          <w:t>Intermediate Event</w:t>
        </w:r>
      </w:ins>
      <w:ins w:id="4299" w:author="arkat" w:date="2017-09-30T09:17:00Z">
        <w:r w:rsidR="003531AE" w:rsidRPr="00C36A8C">
          <w:rPr>
            <w:i/>
            <w:lang w:val="en-US"/>
          </w:rPr>
          <w:t xml:space="preserve"> </w:t>
        </w:r>
      </w:ins>
      <w:ins w:id="4300" w:author="arkat" w:date="2017-10-01T12:36:00Z">
        <w:r w:rsidR="003531AE">
          <w:rPr>
            <w:szCs w:val="24"/>
            <w:lang w:val="en-US"/>
          </w:rPr>
          <w:t xml:space="preserve">diigunakan untuk menunjukkan behavior yang sedang terjadi. </w:t>
        </w:r>
      </w:ins>
      <w:ins w:id="4301" w:author="arkat" w:date="2017-10-01T12:37:00Z">
        <w:r w:rsidR="003531AE">
          <w:rPr>
            <w:szCs w:val="24"/>
            <w:lang w:val="en-US"/>
          </w:rPr>
          <w:t xml:space="preserve">Elemen </w:t>
        </w:r>
        <w:r w:rsidR="003531AE">
          <w:rPr>
            <w:i/>
            <w:szCs w:val="24"/>
            <w:lang w:val="en-US"/>
          </w:rPr>
          <w:t xml:space="preserve">Process Break </w:t>
        </w:r>
        <w:r w:rsidR="003531AE">
          <w:rPr>
            <w:szCs w:val="24"/>
            <w:lang w:val="en-US"/>
          </w:rPr>
          <w:t>dapat dimodelkan sebagaimana gambar</w:t>
        </w:r>
      </w:ins>
      <w:ins w:id="4302" w:author="arkat" w:date="2017-10-01T12:38:00Z">
        <w:r w:rsidR="003531AE">
          <w:rPr>
            <w:szCs w:val="24"/>
            <w:lang w:val="en-US"/>
          </w:rPr>
          <w:t xml:space="preserve"> 2.15</w:t>
        </w:r>
      </w:ins>
      <w:ins w:id="4303" w:author="arkat" w:date="2017-10-01T12:37:00Z">
        <w:r w:rsidR="003531AE">
          <w:rPr>
            <w:szCs w:val="24"/>
            <w:lang w:val="en-US"/>
          </w:rPr>
          <w:t xml:space="preserve">. </w:t>
        </w:r>
      </w:ins>
    </w:p>
    <w:p w14:paraId="08F7A432" w14:textId="390F6294" w:rsidR="00B52BFB" w:rsidRDefault="00B52BFB">
      <w:pPr>
        <w:pStyle w:val="BodyText"/>
        <w:spacing w:after="0"/>
        <w:jc w:val="center"/>
        <w:rPr>
          <w:ins w:id="4304" w:author="arkat" w:date="2017-10-01T12:38:00Z"/>
          <w:szCs w:val="24"/>
          <w:lang w:val="en-US"/>
        </w:rPr>
        <w:pPrChange w:id="4305" w:author="arkat" w:date="2017-10-01T12:34:00Z">
          <w:pPr>
            <w:pStyle w:val="BodyText"/>
            <w:spacing w:after="0"/>
          </w:pPr>
        </w:pPrChange>
      </w:pPr>
      <w:ins w:id="4306" w:author="arkat" w:date="2017-09-30T09:17:00Z">
        <w:r>
          <w:rPr>
            <w:noProof/>
            <w:lang w:val="en-US"/>
          </w:rPr>
          <w:drawing>
            <wp:inline distT="0" distB="0" distL="0" distR="0" wp14:anchorId="1E458941" wp14:editId="575CFBE8">
              <wp:extent cx="3865069" cy="126018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5149" t="49878" r="35831" b="27497"/>
                      <a:stretch/>
                    </pic:blipFill>
                    <pic:spPr bwMode="auto">
                      <a:xfrm>
                        <a:off x="0" y="0"/>
                        <a:ext cx="3884612" cy="1266554"/>
                      </a:xfrm>
                      <a:prstGeom prst="rect">
                        <a:avLst/>
                      </a:prstGeom>
                      <a:ln>
                        <a:noFill/>
                      </a:ln>
                      <a:extLst>
                        <a:ext uri="{53640926-AAD7-44D8-BBD7-CCE9431645EC}">
                          <a14:shadowObscured xmlns:a14="http://schemas.microsoft.com/office/drawing/2010/main"/>
                        </a:ext>
                      </a:extLst>
                    </pic:spPr>
                  </pic:pic>
                </a:graphicData>
              </a:graphic>
            </wp:inline>
          </w:drawing>
        </w:r>
      </w:ins>
    </w:p>
    <w:p w14:paraId="4DABA7F8" w14:textId="4D57C39D" w:rsidR="003531AE" w:rsidRPr="006E35C8" w:rsidRDefault="003531AE">
      <w:pPr>
        <w:pStyle w:val="GambarBAB2"/>
        <w:ind w:left="0" w:firstLine="0"/>
        <w:rPr>
          <w:ins w:id="4307" w:author="arkat" w:date="2017-09-30T09:14:00Z"/>
          <w:b/>
          <w:i/>
          <w:rPrChange w:id="4308" w:author="arkat" w:date="2017-10-02T23:10:00Z">
            <w:rPr>
              <w:ins w:id="4309" w:author="arkat" w:date="2017-09-30T09:14:00Z"/>
              <w:szCs w:val="24"/>
              <w:lang w:val="en-US"/>
            </w:rPr>
          </w:rPrChange>
        </w:rPr>
        <w:pPrChange w:id="4310" w:author="arkat" w:date="2017-10-01T12:38:00Z">
          <w:pPr>
            <w:pStyle w:val="BodyText"/>
            <w:spacing w:after="0"/>
          </w:pPr>
        </w:pPrChange>
      </w:pPr>
      <w:bookmarkStart w:id="4311" w:name="_Toc494750005"/>
      <w:ins w:id="4312" w:author="arkat" w:date="2017-10-01T12:38:00Z">
        <w:r w:rsidRPr="006E35C8">
          <w:rPr>
            <w:b/>
            <w:rPrChange w:id="4313" w:author="arkat" w:date="2017-10-02T23:10:00Z">
              <w:rPr/>
            </w:rPrChange>
          </w:rPr>
          <w:t xml:space="preserve">Contoh Penggunaan </w:t>
        </w:r>
        <w:r w:rsidRPr="006E35C8">
          <w:rPr>
            <w:b/>
            <w:i/>
            <w:rPrChange w:id="4314" w:author="arkat" w:date="2017-10-02T23:10:00Z">
              <w:rPr>
                <w:szCs w:val="24"/>
              </w:rPr>
            </w:rPrChange>
          </w:rPr>
          <w:t>Process Break</w:t>
        </w:r>
      </w:ins>
      <w:bookmarkEnd w:id="4311"/>
    </w:p>
    <w:p w14:paraId="264A1E5D" w14:textId="1F6CD034" w:rsidR="00663AA2" w:rsidRPr="006E35C8" w:rsidRDefault="006E35C8" w:rsidP="006E35C8">
      <w:pPr>
        <w:jc w:val="center"/>
        <w:rPr>
          <w:ins w:id="4315" w:author="arkat" w:date="2017-09-30T09:14:00Z"/>
          <w:rPrChange w:id="4316" w:author="arkat" w:date="2017-10-02T23:10:00Z">
            <w:rPr>
              <w:ins w:id="4317" w:author="arkat" w:date="2017-09-30T09:14:00Z"/>
              <w:szCs w:val="24"/>
              <w:lang w:val="en-US"/>
            </w:rPr>
          </w:rPrChange>
        </w:rPr>
        <w:pPrChange w:id="4318" w:author="arkat" w:date="2017-10-02T23:10:00Z">
          <w:pPr>
            <w:pStyle w:val="BodyText"/>
            <w:spacing w:after="0"/>
          </w:pPr>
        </w:pPrChange>
      </w:pPr>
      <w:ins w:id="4319" w:author="arkat" w:date="2017-10-02T23:10:00Z">
        <w:r w:rsidRPr="006E35C8">
          <w:rPr>
            <w:rPrChange w:id="4320" w:author="arkat" w:date="2017-10-02T23:10:00Z">
              <w:rPr/>
            </w:rPrChange>
          </w:rPr>
          <w:t xml:space="preserve">Sumber : </w:t>
        </w:r>
        <w:r w:rsidRPr="006E35C8">
          <w:rPr>
            <w:rPrChange w:id="4321" w:author="arkat" w:date="2017-10-02T23:10:00Z">
              <w:rPr/>
            </w:rPrChange>
          </w:rPr>
          <w:fldChar w:fldCharType="begin" w:fldLock="1"/>
        </w:r>
        <w:r w:rsidRPr="006E35C8">
          <w:rPr>
            <w:rPrChange w:id="4322" w:author="arkat" w:date="2017-10-02T23:10:00Z">
              <w:rPr/>
            </w:rPrChange>
          </w:rPr>
          <w:instrText>ADDIN CSL_CITATION { "citationItems" : [ { "id" : "ITEM-1", "itemData" : { "DOI" : "10.1007/s11576-008-0096-z", "ISBN" : "9783839121344", "ISSN" : "13507540", "PMID" : "12869805", "abstract" : "BPMN (Business Process Model and Notation) hat als neuer Standard fr die Geschftsprozessmodellierung binnen kurzer Zeit eine weite Verbreitung in der Praxis gefunden. Alle wichtigen Modellierungswerkzeuge bieten die BPMN zur grafischen Darstellung betrieblicher Ablufe an. Es lassen sich sowohl fachliche Modelle als auch technisch ausgerichtete Diagramme erstellen, die als Grundlage fr die Ausfhrung in einem Workflow- oder Business Process Management-System (BPMS) dienen.Mit der zweiten Auflage wurde dieses Buch auf die neue BPMN-Version 2.0 aktualisiert. Es kamen einige Konstrukte und Diagrammtypen hinzu, unter anderem zur besseren Modellierung unternehmensbergreifender Prozesse.Das Buch fhrt anhand zahlreicher praxisorientierter Beispiele schrittweise in die BPMN ein. Ausgehend von den grundlegenden Elementen zur bersichtlichen Ablaufmodellierung werden nach und nach alle Diagramme der BPMN 2.0 detailliert vorgestellt. Sie gewinnen fundierte Kenntnisse der kompletten Notation und wissen, wie die verschiedenen Sprachkonstrukte korrekt eingesetzt werden.", "author" : [ { "dropping-particle" : "", "family" : "OMG", "given" : "", "non-dropping-particle" : "", "parse-names" : false, "suffix" : "" } ], "container-title" : "Business", "id" : "ITEM-1", "issue" : "January", "issued" : { "date-parts" : [ [ "2011" ] ] }, "page" : "504-507", "title" : "Business Process Model and Notation ( BPMN ) Version 2.0", "type" : "article-journal", "volume" : "50" }, "uris" : [ "http://www.mendeley.com/documents/?uuid=63973201-6ac2-41db-a742-e159bcfe9966" ] } ], "mendeley" : { "formattedCitation" : "(OMG, 2011)", "manualFormatting" : "OMG (2011)", "plainTextFormattedCitation" : "(OMG, 2011)", "previouslyFormattedCitation" : "(OMG, 2011)" }, "properties" : { "noteIndex" : 0 }, "schema" : "https://github.com/citation-style-language/schema/raw/master/csl-citation.json" }</w:instrText>
        </w:r>
        <w:r w:rsidRPr="006E35C8">
          <w:rPr>
            <w:rPrChange w:id="4323" w:author="arkat" w:date="2017-10-02T23:10:00Z">
              <w:rPr/>
            </w:rPrChange>
          </w:rPr>
          <w:fldChar w:fldCharType="separate"/>
        </w:r>
        <w:r w:rsidRPr="006E35C8">
          <w:rPr>
            <w:noProof/>
            <w:rPrChange w:id="4324" w:author="arkat" w:date="2017-10-02T23:10:00Z">
              <w:rPr/>
            </w:rPrChange>
          </w:rPr>
          <w:t>OMG (2011)</w:t>
        </w:r>
        <w:r w:rsidRPr="006E35C8">
          <w:rPr>
            <w:rPrChange w:id="4325" w:author="arkat" w:date="2017-10-02T23:10:00Z">
              <w:rPr/>
            </w:rPrChange>
          </w:rPr>
          <w:fldChar w:fldCharType="end"/>
        </w:r>
      </w:ins>
    </w:p>
    <w:p w14:paraId="014B3A1E" w14:textId="0EC0BEC8" w:rsidR="00B52BFB" w:rsidRPr="0019292B" w:rsidRDefault="00B52BFB" w:rsidP="005B2456">
      <w:pPr>
        <w:pStyle w:val="BodyText"/>
        <w:numPr>
          <w:ilvl w:val="6"/>
          <w:numId w:val="127"/>
        </w:numPr>
        <w:spacing w:after="0"/>
        <w:ind w:left="360"/>
        <w:rPr>
          <w:ins w:id="4326" w:author="arkat" w:date="2017-09-30T09:18:00Z"/>
          <w:i/>
          <w:lang w:val="en-US"/>
          <w:rPrChange w:id="4327" w:author="arkat" w:date="2017-10-01T12:33:00Z">
            <w:rPr>
              <w:ins w:id="4328" w:author="arkat" w:date="2017-09-30T09:18:00Z"/>
              <w:szCs w:val="24"/>
              <w:lang w:val="en-US"/>
            </w:rPr>
          </w:rPrChange>
        </w:rPr>
        <w:pPrChange w:id="4329" w:author="arkat" w:date="2017-10-02T22:41:00Z">
          <w:pPr>
            <w:pStyle w:val="BodyText"/>
            <w:spacing w:after="0"/>
          </w:pPr>
        </w:pPrChange>
      </w:pPr>
      <w:ins w:id="4330" w:author="arkat" w:date="2017-09-30T09:18:00Z">
        <w:r w:rsidRPr="00843C67">
          <w:rPr>
            <w:b/>
            <w:i/>
            <w:lang w:val="en-US"/>
            <w:rPrChange w:id="4331" w:author="arkat" w:date="2017-10-02T23:14:00Z">
              <w:rPr>
                <w:szCs w:val="24"/>
                <w:lang w:val="en-US"/>
              </w:rPr>
            </w:rPrChange>
          </w:rPr>
          <w:t>Transaction</w:t>
        </w:r>
      </w:ins>
      <w:ins w:id="4332" w:author="arkat" w:date="2017-10-01T12:33:00Z">
        <w:r w:rsidR="0019292B">
          <w:rPr>
            <w:i/>
            <w:lang w:val="en-US"/>
          </w:rPr>
          <w:t xml:space="preserve">, </w:t>
        </w:r>
      </w:ins>
      <w:ins w:id="4333" w:author="arkat" w:date="2017-10-01T12:29:00Z">
        <w:r w:rsidR="002F6977" w:rsidRPr="00C36A8C">
          <w:rPr>
            <w:szCs w:val="24"/>
            <w:lang w:val="en-US"/>
          </w:rPr>
          <w:t>adalah Su</w:t>
        </w:r>
        <w:r w:rsidR="002F6977" w:rsidRPr="0019292B">
          <w:rPr>
            <w:szCs w:val="24"/>
            <w:lang w:val="en-US"/>
          </w:rPr>
          <w:t xml:space="preserve">b-Proses yang didukung oleh protokol khusus yang memastikan bahwa semua pihak yang terlibat memiliki kesepakatan bahwa </w:t>
        </w:r>
        <w:r w:rsidR="002F6977" w:rsidRPr="0019292B">
          <w:rPr>
            <w:i/>
            <w:szCs w:val="24"/>
            <w:lang w:val="en-US"/>
          </w:rPr>
          <w:t>a</w:t>
        </w:r>
      </w:ins>
      <w:ins w:id="4334" w:author="arkat" w:date="2017-10-01T12:30:00Z">
        <w:r w:rsidR="002F6977" w:rsidRPr="0019292B">
          <w:rPr>
            <w:i/>
            <w:szCs w:val="24"/>
            <w:lang w:val="en-US"/>
          </w:rPr>
          <w:t xml:space="preserve">ctivity </w:t>
        </w:r>
      </w:ins>
      <w:ins w:id="4335" w:author="arkat" w:date="2017-10-01T12:29:00Z">
        <w:r w:rsidR="002F6977" w:rsidRPr="0019292B">
          <w:rPr>
            <w:szCs w:val="24"/>
            <w:lang w:val="en-US"/>
          </w:rPr>
          <w:t xml:space="preserve">tersebut harus diselesaikan atau dibatalkan. Atribut </w:t>
        </w:r>
      </w:ins>
      <w:ins w:id="4336" w:author="arkat" w:date="2017-10-01T12:30:00Z">
        <w:r w:rsidR="00AD32B0" w:rsidRPr="0019292B">
          <w:rPr>
            <w:i/>
            <w:szCs w:val="24"/>
            <w:lang w:val="en-US"/>
          </w:rPr>
          <w:t xml:space="preserve">activity </w:t>
        </w:r>
      </w:ins>
      <w:ins w:id="4337" w:author="arkat" w:date="2017-10-01T12:29:00Z">
        <w:r w:rsidR="002F6977" w:rsidRPr="0019292B">
          <w:rPr>
            <w:szCs w:val="24"/>
            <w:lang w:val="en-US"/>
          </w:rPr>
          <w:t xml:space="preserve">akan menentukan apakah aktivitas tersebut merupakan transaksi. </w:t>
        </w:r>
      </w:ins>
      <w:ins w:id="4338" w:author="arkat" w:date="2017-10-01T12:30:00Z">
        <w:r w:rsidR="00AD32B0" w:rsidRPr="0019292B">
          <w:rPr>
            <w:szCs w:val="24"/>
            <w:lang w:val="en-US"/>
          </w:rPr>
          <w:t xml:space="preserve"> Garis rangkap </w:t>
        </w:r>
      </w:ins>
      <w:ins w:id="4339" w:author="arkat" w:date="2017-10-01T12:29:00Z">
        <w:r w:rsidR="002F6977" w:rsidRPr="0019292B">
          <w:rPr>
            <w:szCs w:val="24"/>
            <w:lang w:val="en-US"/>
          </w:rPr>
          <w:t>menunjukkan bahwa Sub-Process</w:t>
        </w:r>
      </w:ins>
      <w:ins w:id="4340" w:author="arkat" w:date="2017-10-01T12:31:00Z">
        <w:r w:rsidR="00AD32B0" w:rsidRPr="0019292B">
          <w:rPr>
            <w:szCs w:val="24"/>
            <w:lang w:val="en-US"/>
          </w:rPr>
          <w:t xml:space="preserve"> tersebut</w:t>
        </w:r>
      </w:ins>
      <w:ins w:id="4341" w:author="arkat" w:date="2017-10-01T12:29:00Z">
        <w:r w:rsidR="002F6977" w:rsidRPr="0019292B">
          <w:rPr>
            <w:szCs w:val="24"/>
            <w:lang w:val="en-US"/>
          </w:rPr>
          <w:t xml:space="preserve"> adalah </w:t>
        </w:r>
      </w:ins>
      <w:ins w:id="4342" w:author="arkat" w:date="2017-10-01T12:31:00Z">
        <w:r w:rsidR="00AD32B0" w:rsidRPr="0019292B">
          <w:rPr>
            <w:i/>
            <w:szCs w:val="24"/>
            <w:lang w:val="en-US"/>
          </w:rPr>
          <w:t>Transaction.</w:t>
        </w:r>
      </w:ins>
    </w:p>
    <w:p w14:paraId="3E014DD1" w14:textId="5002B4B0" w:rsidR="00B52BFB" w:rsidRDefault="00B52BFB">
      <w:pPr>
        <w:pStyle w:val="BodyText"/>
        <w:spacing w:after="0"/>
        <w:jc w:val="center"/>
        <w:rPr>
          <w:ins w:id="4343" w:author="arkat" w:date="2017-09-30T09:14:00Z"/>
          <w:szCs w:val="24"/>
          <w:lang w:val="en-US"/>
        </w:rPr>
        <w:pPrChange w:id="4344" w:author="arkat" w:date="2017-09-30T09:19:00Z">
          <w:pPr>
            <w:pStyle w:val="BodyText"/>
            <w:spacing w:after="0"/>
          </w:pPr>
        </w:pPrChange>
      </w:pPr>
      <w:ins w:id="4345" w:author="arkat" w:date="2017-09-30T09:18:00Z">
        <w:r>
          <w:rPr>
            <w:noProof/>
            <w:lang w:val="en-US"/>
          </w:rPr>
          <w:drawing>
            <wp:inline distT="0" distB="0" distL="0" distR="0" wp14:anchorId="12DA9C22" wp14:editId="2538C8C7">
              <wp:extent cx="1483018" cy="9608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0798" t="29556" r="36745" b="33044"/>
                      <a:stretch/>
                    </pic:blipFill>
                    <pic:spPr bwMode="auto">
                      <a:xfrm>
                        <a:off x="0" y="0"/>
                        <a:ext cx="1489992" cy="965394"/>
                      </a:xfrm>
                      <a:prstGeom prst="rect">
                        <a:avLst/>
                      </a:prstGeom>
                      <a:ln>
                        <a:noFill/>
                      </a:ln>
                      <a:extLst>
                        <a:ext uri="{53640926-AAD7-44D8-BBD7-CCE9431645EC}">
                          <a14:shadowObscured xmlns:a14="http://schemas.microsoft.com/office/drawing/2010/main"/>
                        </a:ext>
                      </a:extLst>
                    </pic:spPr>
                  </pic:pic>
                </a:graphicData>
              </a:graphic>
            </wp:inline>
          </w:drawing>
        </w:r>
      </w:ins>
    </w:p>
    <w:p w14:paraId="44A09FB0" w14:textId="1363BDF9" w:rsidR="00663AA2" w:rsidRPr="006E35C8" w:rsidRDefault="0019292B">
      <w:pPr>
        <w:pStyle w:val="GambarBAB2"/>
        <w:ind w:left="0" w:firstLine="0"/>
        <w:rPr>
          <w:ins w:id="4346" w:author="arkat" w:date="2017-09-30T09:14:00Z"/>
          <w:b/>
          <w:i/>
          <w:rPrChange w:id="4347" w:author="arkat" w:date="2017-10-02T23:11:00Z">
            <w:rPr>
              <w:ins w:id="4348" w:author="arkat" w:date="2017-09-30T09:14:00Z"/>
              <w:szCs w:val="24"/>
              <w:lang w:val="en-US"/>
            </w:rPr>
          </w:rPrChange>
        </w:rPr>
        <w:pPrChange w:id="4349" w:author="arkat" w:date="2017-10-01T12:34:00Z">
          <w:pPr>
            <w:pStyle w:val="BodyText"/>
            <w:spacing w:after="0"/>
          </w:pPr>
        </w:pPrChange>
      </w:pPr>
      <w:bookmarkStart w:id="4350" w:name="_Toc494750006"/>
      <w:ins w:id="4351" w:author="arkat" w:date="2017-10-01T12:33:00Z">
        <w:r w:rsidRPr="006E35C8">
          <w:rPr>
            <w:b/>
            <w:rPrChange w:id="4352" w:author="arkat" w:date="2017-10-02T23:11:00Z">
              <w:rPr/>
            </w:rPrChange>
          </w:rPr>
          <w:t xml:space="preserve">Notasi </w:t>
        </w:r>
        <w:r w:rsidRPr="006E35C8">
          <w:rPr>
            <w:b/>
            <w:i/>
            <w:rPrChange w:id="4353" w:author="arkat" w:date="2017-10-02T23:11:00Z">
              <w:rPr>
                <w:szCs w:val="24"/>
              </w:rPr>
            </w:rPrChange>
          </w:rPr>
          <w:t>Transaction</w:t>
        </w:r>
      </w:ins>
      <w:bookmarkEnd w:id="4350"/>
    </w:p>
    <w:p w14:paraId="5100D21E" w14:textId="77777777" w:rsidR="00663AA2" w:rsidRPr="005E2D6F" w:rsidRDefault="00663AA2">
      <w:pPr>
        <w:pStyle w:val="BodyText"/>
        <w:spacing w:after="0"/>
        <w:rPr>
          <w:ins w:id="4354" w:author="arkat" w:date="2017-09-25T14:48:00Z"/>
          <w:szCs w:val="24"/>
          <w:lang w:val="en-US"/>
          <w:rPrChange w:id="4355" w:author="arkat" w:date="2017-09-30T08:45:00Z">
            <w:rPr>
              <w:ins w:id="4356" w:author="arkat" w:date="2017-09-25T14:48:00Z"/>
              <w:szCs w:val="24"/>
            </w:rPr>
          </w:rPrChange>
        </w:rPr>
      </w:pPr>
    </w:p>
    <w:p w14:paraId="01BF710F" w14:textId="2899F371" w:rsidR="0058751D" w:rsidRDefault="006F0165" w:rsidP="006E35C8">
      <w:pPr>
        <w:pStyle w:val="Heading2"/>
        <w:spacing w:before="0" w:after="0"/>
        <w:rPr>
          <w:ins w:id="4357" w:author="arkat" w:date="2017-09-25T14:48:00Z"/>
          <w:lang w:val="en-US"/>
        </w:rPr>
        <w:pPrChange w:id="4358" w:author="arkat" w:date="2017-10-02T23:12:00Z">
          <w:pPr>
            <w:pStyle w:val="Heading2"/>
            <w:spacing w:before="0" w:after="0"/>
          </w:pPr>
        </w:pPrChange>
      </w:pPr>
      <w:bookmarkStart w:id="4359" w:name="_Toc494697292"/>
      <w:ins w:id="4360" w:author="arkat" w:date="2017-09-25T14:48:00Z">
        <w:r>
          <w:rPr>
            <w:lang w:val="en-US"/>
          </w:rPr>
          <w:t>Transformasi Model</w:t>
        </w:r>
        <w:r w:rsidR="0058751D">
          <w:rPr>
            <w:lang w:val="en-US"/>
          </w:rPr>
          <w:t xml:space="preserve"> Proses Bisnis</w:t>
        </w:r>
        <w:bookmarkEnd w:id="4359"/>
      </w:ins>
    </w:p>
    <w:p w14:paraId="2860F476" w14:textId="4BA2EBF5" w:rsidR="0058751D" w:rsidRPr="00C45405" w:rsidRDefault="0058751D" w:rsidP="0058751D">
      <w:pPr>
        <w:pStyle w:val="BodyText"/>
        <w:spacing w:after="0"/>
        <w:ind w:firstLine="450"/>
        <w:rPr>
          <w:ins w:id="4361" w:author="arkat" w:date="2017-09-25T14:48:00Z"/>
          <w:lang w:val="en-US"/>
        </w:rPr>
      </w:pPr>
      <w:ins w:id="4362" w:author="arkat" w:date="2017-09-25T14:48:00Z">
        <w:r w:rsidRPr="00C45405">
          <w:rPr>
            <w:lang w:val="en-US"/>
          </w:rPr>
          <w:t>Model t</w:t>
        </w:r>
        <w:r>
          <w:rPr>
            <w:lang w:val="en-US"/>
          </w:rPr>
          <w:t xml:space="preserve">ransformasi adalah teknik </w:t>
        </w:r>
        <w:r w:rsidR="008F42A2">
          <w:rPr>
            <w:lang w:val="en-US"/>
          </w:rPr>
          <w:t>penting untuk otomasi</w:t>
        </w:r>
        <w:r w:rsidRPr="00C45405">
          <w:rPr>
            <w:lang w:val="en-US"/>
          </w:rPr>
          <w:t xml:space="preserve"> artefak pemodelan</w:t>
        </w:r>
        <w:r>
          <w:rPr>
            <w:lang w:val="en-US"/>
          </w:rPr>
          <w:t xml:space="preserve"> proses bisnis</w:t>
        </w:r>
        <w:r w:rsidRPr="00C45405">
          <w:rPr>
            <w:lang w:val="en-US"/>
          </w:rPr>
          <w:t xml:space="preserve">. </w:t>
        </w:r>
      </w:ins>
      <w:ins w:id="4363" w:author="arkat" w:date="2017-09-26T13:31:00Z">
        <w:r w:rsidR="008F42A2">
          <w:rPr>
            <w:lang w:val="en-US"/>
          </w:rPr>
          <w:t xml:space="preserve"> Model transformasi digunakan untuk melakukan </w:t>
        </w:r>
      </w:ins>
      <w:ins w:id="4364" w:author="arkat" w:date="2017-09-26T13:56:00Z">
        <w:r w:rsidR="00094106">
          <w:rPr>
            <w:lang w:val="en-US"/>
          </w:rPr>
          <w:t xml:space="preserve">perubahan dari satu model ke model lainya </w:t>
        </w:r>
      </w:ins>
      <w:ins w:id="4365" w:author="arkat" w:date="2017-09-26T13:31:00Z">
        <w:r w:rsidR="008F42A2">
          <w:rPr>
            <w:lang w:val="en-US"/>
          </w:rPr>
          <w:t xml:space="preserve">dengan syarat </w:t>
        </w:r>
      </w:ins>
      <w:ins w:id="4366" w:author="arkat" w:date="2017-09-26T13:32:00Z">
        <w:r w:rsidR="00094106">
          <w:rPr>
            <w:lang w:val="en-US"/>
          </w:rPr>
          <w:t xml:space="preserve">memenuhi </w:t>
        </w:r>
        <w:r w:rsidR="008F42A2">
          <w:rPr>
            <w:lang w:val="en-US"/>
          </w:rPr>
          <w:t xml:space="preserve">pendekatan model transformasi. </w:t>
        </w:r>
      </w:ins>
      <w:ins w:id="4367" w:author="arkat" w:date="2017-09-25T14:48:00Z">
        <w:r w:rsidRPr="00B02684">
          <w:rPr>
            <w:lang w:val="en-US"/>
          </w:rPr>
          <w:t>Czarnecki and Helsen</w:t>
        </w:r>
        <w:r w:rsidRPr="00C45405">
          <w:rPr>
            <w:lang w:val="en-US"/>
          </w:rPr>
          <w:t xml:space="preserve"> </w:t>
        </w:r>
        <w:r>
          <w:rPr>
            <w:lang w:val="en-US"/>
          </w:rPr>
          <w:t xml:space="preserve">(2003) </w:t>
        </w:r>
        <w:r w:rsidRPr="00C45405">
          <w:rPr>
            <w:lang w:val="en-US"/>
          </w:rPr>
          <w:t xml:space="preserve">mendefinisikan </w:t>
        </w:r>
        <w:r>
          <w:rPr>
            <w:lang w:val="en-US"/>
          </w:rPr>
          <w:t xml:space="preserve">konsep dasar model </w:t>
        </w:r>
        <w:r w:rsidRPr="00C45405">
          <w:rPr>
            <w:lang w:val="en-US"/>
          </w:rPr>
          <w:t>transformasi sebagai berikut:</w:t>
        </w:r>
      </w:ins>
    </w:p>
    <w:p w14:paraId="2A8F2C8F" w14:textId="70E285F7" w:rsidR="0058751D" w:rsidRPr="00C45405" w:rsidRDefault="00944AF6" w:rsidP="002D17E9">
      <w:pPr>
        <w:pStyle w:val="BodyText"/>
        <w:numPr>
          <w:ilvl w:val="0"/>
          <w:numId w:val="123"/>
        </w:numPr>
        <w:spacing w:after="0"/>
        <w:ind w:left="270" w:hanging="270"/>
        <w:rPr>
          <w:ins w:id="4368" w:author="arkat" w:date="2017-09-25T14:48:00Z"/>
          <w:lang w:val="en-US"/>
        </w:rPr>
        <w:pPrChange w:id="4369" w:author="arkat" w:date="2017-10-02T21:50:00Z">
          <w:pPr>
            <w:pStyle w:val="BodyText"/>
            <w:numPr>
              <w:numId w:val="24"/>
            </w:numPr>
            <w:spacing w:after="0"/>
            <w:ind w:left="270" w:hanging="270"/>
          </w:pPr>
        </w:pPrChange>
      </w:pPr>
      <w:ins w:id="4370" w:author="arkat" w:date="2017-09-25T14:48:00Z">
        <w:r>
          <w:rPr>
            <w:lang w:val="en-US"/>
          </w:rPr>
          <w:t>Model sumber</w:t>
        </w:r>
      </w:ins>
      <w:ins w:id="4371" w:author="arkat" w:date="2017-09-26T13:20:00Z">
        <w:r>
          <w:rPr>
            <w:lang w:val="en-US"/>
          </w:rPr>
          <w:t xml:space="preserve"> (</w:t>
        </w:r>
        <w:r w:rsidRPr="00944AF6">
          <w:rPr>
            <w:i/>
            <w:lang w:val="en-US"/>
            <w:rPrChange w:id="4372" w:author="arkat" w:date="2017-09-26T13:20:00Z">
              <w:rPr>
                <w:lang w:val="en-US"/>
              </w:rPr>
            </w:rPrChange>
          </w:rPr>
          <w:t>source model</w:t>
        </w:r>
        <w:r>
          <w:rPr>
            <w:lang w:val="en-US"/>
          </w:rPr>
          <w:t>)</w:t>
        </w:r>
      </w:ins>
      <w:ins w:id="4373" w:author="arkat" w:date="2017-10-02T21:51:00Z">
        <w:r w:rsidR="00BA5646">
          <w:rPr>
            <w:lang w:val="en-US"/>
          </w:rPr>
          <w:t>.</w:t>
        </w:r>
      </w:ins>
    </w:p>
    <w:p w14:paraId="51AD44B0" w14:textId="3D3A5515" w:rsidR="0058751D" w:rsidRPr="00C45405" w:rsidRDefault="00944AF6" w:rsidP="002D17E9">
      <w:pPr>
        <w:pStyle w:val="BodyText"/>
        <w:numPr>
          <w:ilvl w:val="0"/>
          <w:numId w:val="123"/>
        </w:numPr>
        <w:spacing w:after="0"/>
        <w:ind w:left="270" w:hanging="270"/>
        <w:rPr>
          <w:ins w:id="4374" w:author="arkat" w:date="2017-09-25T14:48:00Z"/>
          <w:lang w:val="en-US"/>
        </w:rPr>
        <w:pPrChange w:id="4375" w:author="arkat" w:date="2017-10-02T21:50:00Z">
          <w:pPr>
            <w:pStyle w:val="BodyText"/>
            <w:numPr>
              <w:numId w:val="24"/>
            </w:numPr>
            <w:spacing w:after="0"/>
            <w:ind w:left="270" w:hanging="270"/>
          </w:pPr>
        </w:pPrChange>
      </w:pPr>
      <w:ins w:id="4376" w:author="arkat" w:date="2017-09-25T14:48:00Z">
        <w:r>
          <w:rPr>
            <w:lang w:val="en-US"/>
          </w:rPr>
          <w:t>Model target</w:t>
        </w:r>
      </w:ins>
      <w:ins w:id="4377" w:author="arkat" w:date="2017-09-26T13:20:00Z">
        <w:r>
          <w:rPr>
            <w:lang w:val="en-US"/>
          </w:rPr>
          <w:t xml:space="preserve"> (</w:t>
        </w:r>
        <w:r w:rsidRPr="00944AF6">
          <w:rPr>
            <w:i/>
            <w:lang w:val="en-US"/>
            <w:rPrChange w:id="4378" w:author="arkat" w:date="2017-09-26T13:21:00Z">
              <w:rPr>
                <w:lang w:val="en-US"/>
              </w:rPr>
            </w:rPrChange>
          </w:rPr>
          <w:t>source target</w:t>
        </w:r>
        <w:r>
          <w:rPr>
            <w:lang w:val="en-US"/>
          </w:rPr>
          <w:t>)</w:t>
        </w:r>
      </w:ins>
      <w:ins w:id="4379" w:author="arkat" w:date="2017-10-02T21:51:00Z">
        <w:r w:rsidR="00BA5646">
          <w:rPr>
            <w:lang w:val="en-US"/>
          </w:rPr>
          <w:t>.</w:t>
        </w:r>
      </w:ins>
    </w:p>
    <w:p w14:paraId="7F30EC80" w14:textId="0376651A" w:rsidR="0058751D" w:rsidRPr="00C45405" w:rsidRDefault="0058751D" w:rsidP="002D17E9">
      <w:pPr>
        <w:pStyle w:val="BodyText"/>
        <w:numPr>
          <w:ilvl w:val="0"/>
          <w:numId w:val="123"/>
        </w:numPr>
        <w:spacing w:after="0"/>
        <w:ind w:left="270" w:hanging="270"/>
        <w:rPr>
          <w:ins w:id="4380" w:author="arkat" w:date="2017-09-25T14:48:00Z"/>
          <w:lang w:val="en-US"/>
        </w:rPr>
        <w:pPrChange w:id="4381" w:author="arkat" w:date="2017-10-02T21:50:00Z">
          <w:pPr>
            <w:pStyle w:val="BodyText"/>
            <w:numPr>
              <w:numId w:val="24"/>
            </w:numPr>
            <w:spacing w:after="0"/>
            <w:ind w:left="270" w:hanging="270"/>
          </w:pPr>
        </w:pPrChange>
      </w:pPr>
      <w:ins w:id="4382" w:author="arkat" w:date="2017-09-25T14:48:00Z">
        <w:r>
          <w:rPr>
            <w:lang w:val="en-US"/>
          </w:rPr>
          <w:lastRenderedPageBreak/>
          <w:t>Aturan t</w:t>
        </w:r>
        <w:r w:rsidRPr="00C45405">
          <w:rPr>
            <w:lang w:val="en-US"/>
          </w:rPr>
          <w:t>ransformasi</w:t>
        </w:r>
      </w:ins>
      <w:ins w:id="4383" w:author="arkat" w:date="2017-09-26T14:12:00Z">
        <w:r w:rsidR="00C32963">
          <w:rPr>
            <w:lang w:val="en-US"/>
          </w:rPr>
          <w:t xml:space="preserve"> (</w:t>
        </w:r>
        <w:r w:rsidR="00C32963" w:rsidRPr="00C32963">
          <w:rPr>
            <w:i/>
            <w:lang w:val="en-US"/>
            <w:rPrChange w:id="4384" w:author="arkat" w:date="2017-09-26T14:12:00Z">
              <w:rPr>
                <w:lang w:val="en-US"/>
              </w:rPr>
            </w:rPrChange>
          </w:rPr>
          <w:t>transformation rules</w:t>
        </w:r>
        <w:r w:rsidR="00C32963">
          <w:rPr>
            <w:lang w:val="en-US"/>
          </w:rPr>
          <w:t>)</w:t>
        </w:r>
      </w:ins>
      <w:ins w:id="4385" w:author="arkat" w:date="2017-09-26T13:21:00Z">
        <w:r w:rsidR="00944AF6">
          <w:rPr>
            <w:lang w:val="en-US"/>
          </w:rPr>
          <w:t xml:space="preserve"> yang mendefinisikan antara </w:t>
        </w:r>
        <w:r w:rsidR="00944AF6" w:rsidRPr="00944AF6">
          <w:rPr>
            <w:i/>
            <w:lang w:val="en-US"/>
            <w:rPrChange w:id="4386" w:author="arkat" w:date="2017-09-26T13:22:00Z">
              <w:rPr>
                <w:lang w:val="en-US"/>
              </w:rPr>
            </w:rPrChange>
          </w:rPr>
          <w:t>source model</w:t>
        </w:r>
        <w:r w:rsidR="00944AF6">
          <w:rPr>
            <w:lang w:val="en-US"/>
          </w:rPr>
          <w:t xml:space="preserve"> dan </w:t>
        </w:r>
        <w:r w:rsidR="00944AF6" w:rsidRPr="00944AF6">
          <w:rPr>
            <w:i/>
            <w:lang w:val="en-US"/>
            <w:rPrChange w:id="4387" w:author="arkat" w:date="2017-09-26T13:22:00Z">
              <w:rPr>
                <w:lang w:val="en-US"/>
              </w:rPr>
            </w:rPrChange>
          </w:rPr>
          <w:t>target model</w:t>
        </w:r>
        <w:r w:rsidR="00944AF6">
          <w:rPr>
            <w:lang w:val="en-US"/>
          </w:rPr>
          <w:t>.</w:t>
        </w:r>
      </w:ins>
    </w:p>
    <w:p w14:paraId="19AF881F" w14:textId="62D1EE75" w:rsidR="00A40494" w:rsidRPr="00944AF6" w:rsidRDefault="0058751D" w:rsidP="002D17E9">
      <w:pPr>
        <w:pStyle w:val="BodyText"/>
        <w:numPr>
          <w:ilvl w:val="0"/>
          <w:numId w:val="123"/>
        </w:numPr>
        <w:spacing w:after="0"/>
        <w:ind w:left="270" w:hanging="270"/>
        <w:rPr>
          <w:ins w:id="4388" w:author="arkat" w:date="2017-09-26T07:54:00Z"/>
          <w:lang w:val="en-US"/>
        </w:rPr>
        <w:pPrChange w:id="4389" w:author="arkat" w:date="2017-10-02T21:50:00Z">
          <w:pPr>
            <w:pStyle w:val="BodyText"/>
            <w:numPr>
              <w:numId w:val="24"/>
            </w:numPr>
            <w:spacing w:after="0"/>
            <w:ind w:left="450" w:hanging="360"/>
          </w:pPr>
        </w:pPrChange>
      </w:pPr>
      <w:ins w:id="4390" w:author="arkat" w:date="2017-09-25T14:48:00Z">
        <w:r>
          <w:rPr>
            <w:lang w:val="en-US"/>
          </w:rPr>
          <w:t>Alat</w:t>
        </w:r>
        <w:r w:rsidRPr="00C45405">
          <w:rPr>
            <w:lang w:val="en-US"/>
          </w:rPr>
          <w:t xml:space="preserve"> Transformasi</w:t>
        </w:r>
      </w:ins>
      <w:ins w:id="4391" w:author="arkat" w:date="2017-09-26T14:12:00Z">
        <w:r w:rsidR="00C32963">
          <w:rPr>
            <w:lang w:val="en-US"/>
          </w:rPr>
          <w:t xml:space="preserve"> (</w:t>
        </w:r>
        <w:r w:rsidR="00C32963" w:rsidRPr="00C32963">
          <w:rPr>
            <w:i/>
            <w:lang w:val="en-US"/>
            <w:rPrChange w:id="4392" w:author="arkat" w:date="2017-09-26T14:12:00Z">
              <w:rPr>
                <w:lang w:val="en-US"/>
              </w:rPr>
            </w:rPrChange>
          </w:rPr>
          <w:t>transformation engine</w:t>
        </w:r>
        <w:r w:rsidR="00C32963">
          <w:rPr>
            <w:lang w:val="en-US"/>
          </w:rPr>
          <w:t>)</w:t>
        </w:r>
      </w:ins>
      <w:ins w:id="4393" w:author="arkat" w:date="2017-09-26T13:22:00Z">
        <w:r w:rsidR="00944AF6">
          <w:rPr>
            <w:lang w:val="en-US"/>
          </w:rPr>
          <w:t xml:space="preserve">, yakni engine untuk melakukan transformasi dari </w:t>
        </w:r>
        <w:r w:rsidR="00944AF6" w:rsidRPr="00B16137">
          <w:rPr>
            <w:i/>
            <w:lang w:val="en-US"/>
          </w:rPr>
          <w:t>source model</w:t>
        </w:r>
        <w:r w:rsidR="00944AF6">
          <w:rPr>
            <w:lang w:val="en-US"/>
          </w:rPr>
          <w:t xml:space="preserve"> ke </w:t>
        </w:r>
        <w:r w:rsidR="00944AF6" w:rsidRPr="00B16137">
          <w:rPr>
            <w:i/>
            <w:lang w:val="en-US"/>
          </w:rPr>
          <w:t>target model</w:t>
        </w:r>
        <w:r w:rsidR="00944AF6">
          <w:rPr>
            <w:lang w:val="en-US"/>
          </w:rPr>
          <w:t>.</w:t>
        </w:r>
      </w:ins>
    </w:p>
    <w:p w14:paraId="7E05BC17" w14:textId="77777777" w:rsidR="00A40494" w:rsidRDefault="00A40494">
      <w:pPr>
        <w:pStyle w:val="BodyText"/>
        <w:spacing w:after="0"/>
        <w:rPr>
          <w:ins w:id="4394" w:author="arkat" w:date="2017-09-26T07:54:00Z"/>
          <w:lang w:val="en-US"/>
        </w:rPr>
        <w:pPrChange w:id="4395" w:author="arkat" w:date="2017-09-26T07:54:00Z">
          <w:pPr>
            <w:pStyle w:val="BodyText"/>
            <w:numPr>
              <w:numId w:val="24"/>
            </w:numPr>
            <w:spacing w:after="0"/>
            <w:ind w:left="450" w:hanging="360"/>
          </w:pPr>
        </w:pPrChange>
      </w:pPr>
    </w:p>
    <w:p w14:paraId="1F3E84CB" w14:textId="79EE2BEF" w:rsidR="00AC7830" w:rsidRDefault="00C32963" w:rsidP="002D17E9">
      <w:pPr>
        <w:pStyle w:val="BodyText"/>
        <w:spacing w:after="0"/>
        <w:jc w:val="center"/>
        <w:rPr>
          <w:ins w:id="4396" w:author="arkat" w:date="2017-09-26T07:58:00Z"/>
          <w:lang w:val="en-US"/>
        </w:rPr>
        <w:pPrChange w:id="4397" w:author="arkat" w:date="2017-10-02T21:48:00Z">
          <w:pPr>
            <w:pStyle w:val="BodyText"/>
            <w:numPr>
              <w:numId w:val="24"/>
            </w:numPr>
            <w:spacing w:after="0"/>
            <w:ind w:left="450" w:hanging="360"/>
          </w:pPr>
        </w:pPrChange>
      </w:pPr>
      <w:ins w:id="4398" w:author="arkat" w:date="2017-09-26T14:11:00Z">
        <w:r>
          <w:rPr>
            <w:noProof/>
            <w:lang w:val="en-US"/>
          </w:rPr>
          <w:drawing>
            <wp:inline distT="0" distB="0" distL="0" distR="0" wp14:anchorId="3BA1F3E9" wp14:editId="52FB380A">
              <wp:extent cx="4370057" cy="318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1797" t="16265" r="25452" b="15407"/>
                      <a:stretch/>
                    </pic:blipFill>
                    <pic:spPr bwMode="auto">
                      <a:xfrm>
                        <a:off x="0" y="0"/>
                        <a:ext cx="4469610" cy="3255322"/>
                      </a:xfrm>
                      <a:prstGeom prst="rect">
                        <a:avLst/>
                      </a:prstGeom>
                      <a:ln>
                        <a:noFill/>
                      </a:ln>
                      <a:extLst>
                        <a:ext uri="{53640926-AAD7-44D8-BBD7-CCE9431645EC}">
                          <a14:shadowObscured xmlns:a14="http://schemas.microsoft.com/office/drawing/2010/main"/>
                        </a:ext>
                      </a:extLst>
                    </pic:spPr>
                  </pic:pic>
                </a:graphicData>
              </a:graphic>
            </wp:inline>
          </w:drawing>
        </w:r>
      </w:ins>
    </w:p>
    <w:p w14:paraId="0BD20429" w14:textId="45065B04" w:rsidR="00AC7830" w:rsidRPr="00BA5646" w:rsidRDefault="00AC7830">
      <w:pPr>
        <w:pStyle w:val="GambarBAB2"/>
        <w:ind w:left="0" w:firstLine="0"/>
        <w:rPr>
          <w:ins w:id="4399" w:author="arkat" w:date="2017-09-25T17:00:00Z"/>
          <w:b/>
          <w:rPrChange w:id="4400" w:author="arkat" w:date="2017-10-02T21:51:00Z">
            <w:rPr>
              <w:ins w:id="4401" w:author="arkat" w:date="2017-09-25T17:00:00Z"/>
            </w:rPr>
          </w:rPrChange>
        </w:rPr>
        <w:pPrChange w:id="4402" w:author="arkat" w:date="2017-09-26T07:58:00Z">
          <w:pPr>
            <w:pStyle w:val="BodyText"/>
            <w:numPr>
              <w:numId w:val="24"/>
            </w:numPr>
            <w:spacing w:after="0"/>
            <w:ind w:left="450" w:hanging="360"/>
          </w:pPr>
        </w:pPrChange>
      </w:pPr>
      <w:bookmarkStart w:id="4403" w:name="_Toc494750007"/>
      <w:ins w:id="4404" w:author="arkat" w:date="2017-09-26T07:58:00Z">
        <w:r w:rsidRPr="00BA5646">
          <w:rPr>
            <w:b/>
            <w:rPrChange w:id="4405" w:author="arkat" w:date="2017-10-02T21:51:00Z">
              <w:rPr/>
            </w:rPrChange>
          </w:rPr>
          <w:t>Skema Model Transformasi</w:t>
        </w:r>
      </w:ins>
      <w:bookmarkEnd w:id="4403"/>
    </w:p>
    <w:p w14:paraId="4442F756" w14:textId="7AC82D18" w:rsidR="00094106" w:rsidRPr="00B31F86" w:rsidRDefault="00B31F86">
      <w:pPr>
        <w:jc w:val="center"/>
        <w:rPr>
          <w:ins w:id="4406" w:author="arkat" w:date="2017-09-26T13:59:00Z"/>
          <w:rPrChange w:id="4407" w:author="arkat" w:date="2017-10-02T08:58:00Z">
            <w:rPr>
              <w:ins w:id="4408" w:author="arkat" w:date="2017-09-26T13:59:00Z"/>
              <w:lang w:val="en-US"/>
            </w:rPr>
          </w:rPrChange>
        </w:rPr>
        <w:pPrChange w:id="4409" w:author="arkat" w:date="2017-10-02T08:59:00Z">
          <w:pPr>
            <w:pStyle w:val="BodyText"/>
            <w:spacing w:after="0"/>
            <w:ind w:firstLine="450"/>
          </w:pPr>
        </w:pPrChange>
      </w:pPr>
      <w:ins w:id="4410" w:author="arkat" w:date="2017-10-02T08:58:00Z">
        <w:r>
          <w:rPr>
            <w:lang w:val="en-US"/>
          </w:rPr>
          <w:t xml:space="preserve">Sumber : </w:t>
        </w:r>
      </w:ins>
      <w:ins w:id="4411" w:author="arkat" w:date="2017-10-02T08:59:00Z">
        <w:r>
          <w:rPr>
            <w:lang w:val="en-US"/>
          </w:rPr>
          <w:fldChar w:fldCharType="begin" w:fldLock="1"/>
        </w:r>
      </w:ins>
      <w:r>
        <w:rPr>
          <w:lang w:val="en-US"/>
        </w:rPr>
        <w:instrText>ADDIN CSL_CITATION { "citationItems" : [ { "id" : "ITEM-1", "itemData" : { "author" : [ { "dropping-particle" : "", "family" : "Jouault", "given" : "F", "non-dropping-particle" : "", "parse-names" : false, "suffix" : "" }, { "dropping-particle" : "", "family" : "Allilaire", "given" : "F", "non-dropping-particle" : "", "parse-names" : false, "suffix" : "" }, { "dropping-particle" : "", "family" : "B\u00e9zivin", "given" : "J", "non-dropping-particle" : "", "parse-names" : false, "suffix" : "" }, { "dropping-particle" : "", "family" : "Kurtev", "given" : "I", "non-dropping-particle" : "", "parse-names" : false, "suffix" : "" } ], "container-title" : "Science of computer programming", "id" : "ITEM-1", "issued" : { "date-parts" : [ [ "2008" ] ] }, "title" : "ATL: A model transformation tool", "type" : "article-journal" }, "uris" : [ "http://www.mendeley.com/documents/?uuid=5800372f-d846-4e53-a7a1-5aec62cf27e4" ] } ], "mendeley" : { "formattedCitation" : "(Jouault &lt;i&gt;et al.&lt;/i&gt;, 2008)", "plainTextFormattedCitation" : "(Jouault et al., 2008)", "previouslyFormattedCitation" : "(Jouault &lt;i&gt;et al.&lt;/i&gt;, 2008)" }, "properties" : { "noteIndex" : 0 }, "schema" : "https://github.com/citation-style-language/schema/raw/master/csl-citation.json" }</w:instrText>
      </w:r>
      <w:r>
        <w:rPr>
          <w:lang w:val="en-US"/>
        </w:rPr>
        <w:fldChar w:fldCharType="separate"/>
      </w:r>
      <w:r w:rsidRPr="00B31F86">
        <w:rPr>
          <w:noProof/>
          <w:lang w:val="en-US"/>
        </w:rPr>
        <w:t xml:space="preserve">(Jouault </w:t>
      </w:r>
      <w:r w:rsidRPr="00B31F86">
        <w:rPr>
          <w:i/>
          <w:noProof/>
          <w:lang w:val="en-US"/>
        </w:rPr>
        <w:t>et al.</w:t>
      </w:r>
      <w:r w:rsidRPr="00B31F86">
        <w:rPr>
          <w:noProof/>
          <w:lang w:val="en-US"/>
        </w:rPr>
        <w:t>, 2008)</w:t>
      </w:r>
      <w:ins w:id="4412" w:author="arkat" w:date="2017-10-02T08:59:00Z">
        <w:r>
          <w:rPr>
            <w:lang w:val="en-US"/>
          </w:rPr>
          <w:fldChar w:fldCharType="end"/>
        </w:r>
      </w:ins>
    </w:p>
    <w:p w14:paraId="1142E92B" w14:textId="6B8DB6E6" w:rsidR="00094106" w:rsidRDefault="00094106">
      <w:pPr>
        <w:pStyle w:val="BodyText"/>
        <w:spacing w:after="0"/>
        <w:ind w:firstLine="450"/>
        <w:rPr>
          <w:ins w:id="4413" w:author="arkat" w:date="2017-09-26T14:31:00Z"/>
          <w:noProof/>
          <w:lang w:val="en-US"/>
        </w:rPr>
      </w:pPr>
      <w:ins w:id="4414" w:author="arkat" w:date="2017-09-26T14:02:00Z">
        <w:r>
          <w:rPr>
            <w:lang w:val="en-US"/>
          </w:rPr>
          <w:t xml:space="preserve">Pendekatan model transformasi </w:t>
        </w:r>
      </w:ins>
      <w:ins w:id="4415" w:author="arkat" w:date="2017-09-26T14:05:00Z">
        <w:r>
          <w:rPr>
            <w:lang w:val="en-US"/>
          </w:rPr>
          <w:t xml:space="preserve">yang baik </w:t>
        </w:r>
      </w:ins>
      <w:ins w:id="4416" w:author="arkat" w:date="2017-09-26T07:59:00Z">
        <w:r w:rsidR="00AC7830">
          <w:rPr>
            <w:lang w:val="en-US"/>
          </w:rPr>
          <w:t xml:space="preserve">dijelaskan </w:t>
        </w:r>
        <w:r w:rsidR="00AC7830" w:rsidRPr="00AC7830">
          <w:rPr>
            <w:noProof/>
          </w:rPr>
          <w:t xml:space="preserve">Jouault </w:t>
        </w:r>
        <w:r w:rsidR="00AC7830" w:rsidRPr="00AC7830">
          <w:rPr>
            <w:i/>
            <w:noProof/>
          </w:rPr>
          <w:t>et al.</w:t>
        </w:r>
        <w:r w:rsidR="00AC7830">
          <w:rPr>
            <w:i/>
            <w:noProof/>
            <w:lang w:val="en-US"/>
          </w:rPr>
          <w:t xml:space="preserve"> </w:t>
        </w:r>
        <w:r w:rsidR="00AC7830">
          <w:rPr>
            <w:noProof/>
            <w:lang w:val="en-US"/>
          </w:rPr>
          <w:t>(20</w:t>
        </w:r>
        <w:r w:rsidR="00504995">
          <w:rPr>
            <w:noProof/>
            <w:lang w:val="en-US"/>
          </w:rPr>
          <w:t>08) sebagaimana pada gambar 2.25</w:t>
        </w:r>
        <w:r w:rsidR="00AC7830">
          <w:rPr>
            <w:noProof/>
            <w:lang w:val="en-US"/>
          </w:rPr>
          <w:t xml:space="preserve">. </w:t>
        </w:r>
      </w:ins>
      <w:ins w:id="4417" w:author="arkat" w:date="2017-09-26T14:06:00Z">
        <w:r>
          <w:rPr>
            <w:noProof/>
            <w:lang w:val="en-US"/>
          </w:rPr>
          <w:t>perta</w:t>
        </w:r>
        <w:r w:rsidR="00C32963">
          <w:rPr>
            <w:noProof/>
            <w:lang w:val="en-US"/>
          </w:rPr>
          <w:t>ma, kita memis</w:t>
        </w:r>
        <w:r>
          <w:rPr>
            <w:noProof/>
            <w:lang w:val="en-US"/>
          </w:rPr>
          <w:t xml:space="preserve">ahkan </w:t>
        </w:r>
        <w:r w:rsidR="00C32963">
          <w:rPr>
            <w:noProof/>
            <w:lang w:val="en-US"/>
          </w:rPr>
          <w:t xml:space="preserve">antara layer M1 dan layer M2 </w:t>
        </w:r>
      </w:ins>
      <w:ins w:id="4418" w:author="arkat" w:date="2017-09-26T14:13:00Z">
        <w:r w:rsidR="00C32963">
          <w:rPr>
            <w:noProof/>
            <w:lang w:val="en-US"/>
          </w:rPr>
          <w:t>yang diperkenalkan oleh OMG</w:t>
        </w:r>
      </w:ins>
      <w:ins w:id="4419" w:author="arkat" w:date="2017-09-26T14:14:00Z">
        <w:r w:rsidR="00C32963">
          <w:rPr>
            <w:noProof/>
            <w:lang w:val="en-US"/>
          </w:rPr>
          <w:t xml:space="preserve"> </w:t>
        </w:r>
        <w:r w:rsidR="00C32963">
          <w:rPr>
            <w:noProof/>
            <w:lang w:val="en-US"/>
          </w:rPr>
          <w:fldChar w:fldCharType="begin" w:fldLock="1"/>
        </w:r>
      </w:ins>
      <w:r w:rsidR="00CE1F06">
        <w:rPr>
          <w:noProof/>
          <w:lang w:val="en-US"/>
        </w:rPr>
        <w:instrText>ADDIN CSL_CITATION { "citationItems" : [ { "id" : "ITEM-1", "itemData" : { "DOI" : "citeulike-article-id:1557124", "ISBN" : "ptc/04-10-15", "abstract" : "This MOF 2.0 Core specification is in response to the Object Management Group Request For Proposals ad/01-11-14 (MOF 2.0 Core RFP). This MOF 2.0 specification is based on the following OMG Specifications: MOF 1.4 Specification - MOF 2.0 is a major revision of the MOF 1.4 Specification. MOF 2.0 addresses issues deferred to MOF 2.0 by the MOF 1.4 RTF. For information on migration from MOF 1.4 to MOF 2.0 please refer to the Migration from MOF 1.4 chapter. UML 2.0 Infrastructure Convenience Document: ptc/04-10-14 - MOF 2.0 reuses a subset of the UML 2.0 Infrastructure Library packages. MOF 2.0 XMI Convenience document: ptc/04-06-11 - Defines the XML mapping requirements for MOF 2.0 and UML 2.0.", "author" : [ { "dropping-particle" : "", "family" : "Omg", "given" : "", "non-dropping-particle" : "", "parse-names" : false, "suffix" : "" } ], "container-title" : "Management", "id" : "ITEM-1", "issue" : "January", "issued" : { "date-parts" : [ [ "2006" ] ] }, "page" : "1-76", "title" : "Meta Object Facility ( MOF ) Core Specification", "type" : "article-journal", "volume" : "080907" }, "uris" : [ "http://www.mendeley.com/documents/?uuid=fee18d2d-b032-4afd-824d-3876808efa55" ] } ], "mendeley" : { "formattedCitation" : "(Omg, 2006)", "plainTextFormattedCitation" : "(Omg, 2006)", "previouslyFormattedCitation" : "(Omg, 2006)" }, "properties" : { "noteIndex" : 0 }, "schema" : "https://github.com/citation-style-language/schema/raw/master/csl-citation.json" }</w:instrText>
      </w:r>
      <w:r w:rsidR="00C32963">
        <w:rPr>
          <w:noProof/>
          <w:lang w:val="en-US"/>
        </w:rPr>
        <w:fldChar w:fldCharType="separate"/>
      </w:r>
      <w:r w:rsidR="00C32963" w:rsidRPr="00C32963">
        <w:rPr>
          <w:noProof/>
          <w:lang w:val="en-US"/>
        </w:rPr>
        <w:t>(Omg, 2006)</w:t>
      </w:r>
      <w:ins w:id="4420" w:author="arkat" w:date="2017-09-26T14:14:00Z">
        <w:r w:rsidR="00C32963">
          <w:rPr>
            <w:noProof/>
            <w:lang w:val="en-US"/>
          </w:rPr>
          <w:fldChar w:fldCharType="end"/>
        </w:r>
      </w:ins>
      <w:ins w:id="4421" w:author="arkat" w:date="2017-09-26T14:15:00Z">
        <w:r w:rsidR="00C32963">
          <w:rPr>
            <w:noProof/>
            <w:lang w:val="en-US"/>
          </w:rPr>
          <w:t xml:space="preserve">. </w:t>
        </w:r>
      </w:ins>
      <w:ins w:id="4422" w:author="arkat" w:date="2017-09-26T14:17:00Z">
        <w:r w:rsidR="00C32963" w:rsidRPr="00C32963">
          <w:rPr>
            <w:noProof/>
            <w:lang w:val="en-US"/>
          </w:rPr>
          <w:t>M1 berisi model, yang merupakan contoh metamodel yang berada pada M2</w:t>
        </w:r>
        <w:r w:rsidR="00C32963">
          <w:rPr>
            <w:noProof/>
            <w:lang w:val="en-US"/>
          </w:rPr>
          <w:t xml:space="preserve">. </w:t>
        </w:r>
      </w:ins>
      <w:ins w:id="4423" w:author="arkat" w:date="2017-09-26T14:18:00Z">
        <w:r w:rsidR="00C32963" w:rsidRPr="00C32963">
          <w:rPr>
            <w:noProof/>
            <w:lang w:val="en-US"/>
          </w:rPr>
          <w:t>Kedua,</w:t>
        </w:r>
        <w:r w:rsidR="000C6D5D">
          <w:rPr>
            <w:noProof/>
            <w:lang w:val="en-US"/>
          </w:rPr>
          <w:t xml:space="preserve"> aturan transformasi antara</w:t>
        </w:r>
        <w:r w:rsidR="00C32963" w:rsidRPr="00C32963">
          <w:rPr>
            <w:noProof/>
            <w:lang w:val="en-US"/>
          </w:rPr>
          <w:t xml:space="preserve"> </w:t>
        </w:r>
        <w:r w:rsidR="000C6D5D" w:rsidRPr="000C6D5D">
          <w:rPr>
            <w:i/>
            <w:noProof/>
            <w:lang w:val="en-US"/>
            <w:rPrChange w:id="4424" w:author="arkat" w:date="2017-09-26T14:18:00Z">
              <w:rPr>
                <w:noProof/>
                <w:lang w:val="en-US"/>
              </w:rPr>
            </w:rPrChange>
          </w:rPr>
          <w:t>source model</w:t>
        </w:r>
        <w:r w:rsidR="000C6D5D">
          <w:rPr>
            <w:noProof/>
            <w:lang w:val="en-US"/>
          </w:rPr>
          <w:t xml:space="preserve"> dan target metamodel</w:t>
        </w:r>
      </w:ins>
      <w:ins w:id="4425" w:author="arkat" w:date="2017-09-26T14:19:00Z">
        <w:r w:rsidR="000C6D5D">
          <w:rPr>
            <w:noProof/>
            <w:lang w:val="en-US"/>
          </w:rPr>
          <w:t xml:space="preserve"> didefinisikan</w:t>
        </w:r>
      </w:ins>
      <w:ins w:id="4426" w:author="arkat" w:date="2017-09-26T14:18:00Z">
        <w:r w:rsidR="000C6D5D">
          <w:rPr>
            <w:noProof/>
            <w:lang w:val="en-US"/>
          </w:rPr>
          <w:t>.</w:t>
        </w:r>
      </w:ins>
      <w:ins w:id="4427" w:author="arkat" w:date="2017-09-26T14:21:00Z">
        <w:r w:rsidR="000C6D5D">
          <w:rPr>
            <w:noProof/>
            <w:lang w:val="en-US"/>
          </w:rPr>
          <w:t xml:space="preserve"> Ketiga, mesin transformasi </w:t>
        </w:r>
      </w:ins>
      <w:ins w:id="4428" w:author="arkat" w:date="2017-09-26T14:22:00Z">
        <w:r w:rsidR="000C6D5D">
          <w:rPr>
            <w:noProof/>
            <w:lang w:val="en-US"/>
          </w:rPr>
          <w:t xml:space="preserve">membaca sebuah </w:t>
        </w:r>
        <w:r w:rsidR="000C6D5D" w:rsidRPr="000C6D5D">
          <w:rPr>
            <w:i/>
            <w:noProof/>
            <w:lang w:val="en-US"/>
            <w:rPrChange w:id="4429" w:author="arkat" w:date="2017-09-26T14:22:00Z">
              <w:rPr>
                <w:noProof/>
                <w:lang w:val="en-US"/>
              </w:rPr>
            </w:rPrChange>
          </w:rPr>
          <w:t>source model</w:t>
        </w:r>
        <w:r w:rsidR="000C6D5D">
          <w:rPr>
            <w:i/>
            <w:noProof/>
            <w:lang w:val="en-US"/>
          </w:rPr>
          <w:t xml:space="preserve"> </w:t>
        </w:r>
      </w:ins>
      <w:ins w:id="4430" w:author="arkat" w:date="2017-09-26T14:23:00Z">
        <w:r w:rsidR="000C6D5D">
          <w:rPr>
            <w:noProof/>
            <w:lang w:val="en-US"/>
          </w:rPr>
          <w:t xml:space="preserve">beserta </w:t>
        </w:r>
        <w:r w:rsidR="000C6D5D" w:rsidRPr="000C6D5D">
          <w:rPr>
            <w:i/>
            <w:noProof/>
            <w:lang w:val="en-US"/>
            <w:rPrChange w:id="4431" w:author="arkat" w:date="2017-09-26T14:23:00Z">
              <w:rPr>
                <w:noProof/>
                <w:lang w:val="en-US"/>
              </w:rPr>
            </w:rPrChange>
          </w:rPr>
          <w:t>source metamodel</w:t>
        </w:r>
        <w:r w:rsidR="000C6D5D">
          <w:rPr>
            <w:i/>
            <w:noProof/>
            <w:lang w:val="en-US"/>
          </w:rPr>
          <w:t xml:space="preserve"> </w:t>
        </w:r>
        <w:r w:rsidR="000C6D5D">
          <w:rPr>
            <w:noProof/>
            <w:lang w:val="en-US"/>
          </w:rPr>
          <w:t xml:space="preserve">dan menulis sebuah </w:t>
        </w:r>
      </w:ins>
      <w:ins w:id="4432" w:author="arkat" w:date="2017-09-26T14:24:00Z">
        <w:r w:rsidR="000C6D5D" w:rsidRPr="00B16137">
          <w:rPr>
            <w:i/>
            <w:noProof/>
            <w:lang w:val="en-US"/>
          </w:rPr>
          <w:t>source model</w:t>
        </w:r>
        <w:r w:rsidR="000C6D5D">
          <w:rPr>
            <w:i/>
            <w:noProof/>
            <w:lang w:val="en-US"/>
          </w:rPr>
          <w:t xml:space="preserve"> </w:t>
        </w:r>
        <w:r w:rsidR="000C6D5D">
          <w:rPr>
            <w:noProof/>
            <w:lang w:val="en-US"/>
          </w:rPr>
          <w:t xml:space="preserve">beserta </w:t>
        </w:r>
        <w:r w:rsidR="000C6D5D" w:rsidRPr="00B16137">
          <w:rPr>
            <w:i/>
            <w:noProof/>
            <w:lang w:val="en-US"/>
          </w:rPr>
          <w:t>source metamodel</w:t>
        </w:r>
        <w:r w:rsidR="000C6D5D">
          <w:rPr>
            <w:i/>
            <w:noProof/>
            <w:lang w:val="en-US"/>
          </w:rPr>
          <w:t xml:space="preserve"> </w:t>
        </w:r>
        <w:r w:rsidR="000C6D5D">
          <w:rPr>
            <w:noProof/>
            <w:lang w:val="en-US"/>
          </w:rPr>
          <w:t>yang sesuai.</w:t>
        </w:r>
      </w:ins>
      <w:ins w:id="4433" w:author="arkat" w:date="2017-09-26T14:35:00Z">
        <w:r w:rsidR="00CE1F06">
          <w:rPr>
            <w:noProof/>
            <w:lang w:val="en-US"/>
          </w:rPr>
          <w:t xml:space="preserve"> Konsep tersebut dapat diperluas, sebagai contoh terdapat lebih dari satu </w:t>
        </w:r>
        <w:r w:rsidR="00CE1F06" w:rsidRPr="00B16137">
          <w:rPr>
            <w:i/>
            <w:noProof/>
            <w:lang w:val="en-US"/>
          </w:rPr>
          <w:t>source model</w:t>
        </w:r>
        <w:r w:rsidR="00CE1F06">
          <w:rPr>
            <w:noProof/>
            <w:lang w:val="en-US"/>
          </w:rPr>
          <w:t xml:space="preserve"> yang ditransformasikan ke </w:t>
        </w:r>
        <w:r w:rsidR="00CE1F06" w:rsidRPr="00B16137">
          <w:rPr>
            <w:i/>
            <w:noProof/>
            <w:lang w:val="en-US"/>
          </w:rPr>
          <w:t>target model</w:t>
        </w:r>
        <w:r w:rsidR="00CE1F06">
          <w:rPr>
            <w:i/>
            <w:noProof/>
            <w:lang w:val="en-US"/>
          </w:rPr>
          <w:t>.</w:t>
        </w:r>
      </w:ins>
      <w:ins w:id="4434" w:author="arkat" w:date="2017-09-26T14:24:00Z">
        <w:r w:rsidR="00CE1F06">
          <w:rPr>
            <w:noProof/>
            <w:lang w:val="en-US"/>
          </w:rPr>
          <w:t xml:space="preserve"> </w:t>
        </w:r>
        <w:r w:rsidR="000C6D5D">
          <w:rPr>
            <w:noProof/>
            <w:lang w:val="en-US"/>
          </w:rPr>
          <w:t xml:space="preserve">Sebuah model dapat ditransformasikan </w:t>
        </w:r>
      </w:ins>
      <w:ins w:id="4435" w:author="arkat" w:date="2017-09-26T14:25:00Z">
        <w:r w:rsidR="000C6D5D">
          <w:rPr>
            <w:noProof/>
            <w:lang w:val="en-US"/>
          </w:rPr>
          <w:t>di level abstrasksi yang sama (</w:t>
        </w:r>
        <w:r w:rsidR="000C6D5D" w:rsidRPr="000C6D5D">
          <w:rPr>
            <w:i/>
            <w:noProof/>
            <w:lang w:val="en-US"/>
            <w:rPrChange w:id="4436" w:author="arkat" w:date="2017-09-26T14:26:00Z">
              <w:rPr>
                <w:noProof/>
                <w:lang w:val="en-US"/>
              </w:rPr>
            </w:rPrChange>
          </w:rPr>
          <w:t>horizontal transformatio</w:t>
        </w:r>
      </w:ins>
      <w:ins w:id="4437" w:author="arkat" w:date="2017-09-26T14:26:00Z">
        <w:r w:rsidR="000C6D5D" w:rsidRPr="000C6D5D">
          <w:rPr>
            <w:i/>
            <w:noProof/>
            <w:lang w:val="en-US"/>
            <w:rPrChange w:id="4438" w:author="arkat" w:date="2017-09-26T14:26:00Z">
              <w:rPr>
                <w:noProof/>
                <w:lang w:val="en-US"/>
              </w:rPr>
            </w:rPrChange>
          </w:rPr>
          <w:t>n</w:t>
        </w:r>
      </w:ins>
      <w:ins w:id="4439" w:author="arkat" w:date="2017-09-26T14:25:00Z">
        <w:r w:rsidR="000C6D5D">
          <w:rPr>
            <w:noProof/>
            <w:lang w:val="en-US"/>
          </w:rPr>
          <w:t>)</w:t>
        </w:r>
        <w:r w:rsidR="00CE1F06">
          <w:rPr>
            <w:noProof/>
            <w:lang w:val="en-US"/>
          </w:rPr>
          <w:t xml:space="preserve">, misalnya mentransformasikan dari model EPC ke model BPMN </w:t>
        </w:r>
        <w:r w:rsidR="000C6D5D">
          <w:rPr>
            <w:noProof/>
            <w:lang w:val="en-US"/>
          </w:rPr>
          <w:t>atau level abstrasksi yang berbeda (</w:t>
        </w:r>
        <w:r w:rsidR="000C6D5D" w:rsidRPr="000C6D5D">
          <w:rPr>
            <w:i/>
            <w:noProof/>
            <w:lang w:val="en-US"/>
            <w:rPrChange w:id="4440" w:author="arkat" w:date="2017-09-26T14:26:00Z">
              <w:rPr>
                <w:noProof/>
                <w:lang w:val="en-US"/>
              </w:rPr>
            </w:rPrChange>
          </w:rPr>
          <w:t>vertical transformation</w:t>
        </w:r>
        <w:r w:rsidR="000C6D5D">
          <w:rPr>
            <w:noProof/>
            <w:lang w:val="en-US"/>
          </w:rPr>
          <w:t>)</w:t>
        </w:r>
      </w:ins>
      <w:ins w:id="4441" w:author="arkat" w:date="2017-09-26T14:36:00Z">
        <w:r w:rsidR="00CE1F06">
          <w:rPr>
            <w:noProof/>
            <w:lang w:val="en-US"/>
          </w:rPr>
          <w:t xml:space="preserve">, misalnya dari model </w:t>
        </w:r>
      </w:ins>
      <w:ins w:id="4442" w:author="arkat" w:date="2017-09-26T14:37:00Z">
        <w:r w:rsidR="00CE1F06">
          <w:rPr>
            <w:noProof/>
            <w:lang w:val="en-US"/>
          </w:rPr>
          <w:t xml:space="preserve">UML AD </w:t>
        </w:r>
      </w:ins>
      <w:ins w:id="4443" w:author="arkat" w:date="2017-09-26T14:36:00Z">
        <w:r w:rsidR="00CE1F06">
          <w:rPr>
            <w:noProof/>
            <w:lang w:val="en-US"/>
          </w:rPr>
          <w:t>ke kode program</w:t>
        </w:r>
      </w:ins>
      <w:ins w:id="4444" w:author="arkat" w:date="2017-09-26T14:26:00Z">
        <w:r w:rsidR="000C6D5D">
          <w:rPr>
            <w:noProof/>
            <w:lang w:val="en-US"/>
          </w:rPr>
          <w:t xml:space="preserve">. </w:t>
        </w:r>
      </w:ins>
      <w:ins w:id="4445" w:author="arkat" w:date="2017-09-26T14:27:00Z">
        <w:r w:rsidR="000C6D5D">
          <w:rPr>
            <w:noProof/>
            <w:lang w:val="en-US"/>
          </w:rPr>
          <w:t xml:space="preserve"> Pada thesis ini fokus pada </w:t>
        </w:r>
        <w:r w:rsidR="000C6D5D" w:rsidRPr="000C6D5D">
          <w:rPr>
            <w:i/>
            <w:noProof/>
            <w:lang w:val="en-US"/>
            <w:rPrChange w:id="4446" w:author="arkat" w:date="2017-09-26T14:28:00Z">
              <w:rPr>
                <w:noProof/>
                <w:lang w:val="en-US"/>
              </w:rPr>
            </w:rPrChange>
          </w:rPr>
          <w:t>horizontal transformation</w:t>
        </w:r>
        <w:r w:rsidR="000C6D5D">
          <w:rPr>
            <w:noProof/>
            <w:lang w:val="en-US"/>
          </w:rPr>
          <w:t>.</w:t>
        </w:r>
      </w:ins>
    </w:p>
    <w:p w14:paraId="46B6351D" w14:textId="0FC81ED5" w:rsidR="000C6D5D" w:rsidRDefault="00CE1F06">
      <w:pPr>
        <w:pStyle w:val="BodyText"/>
        <w:spacing w:after="0"/>
        <w:ind w:firstLine="450"/>
        <w:rPr>
          <w:ins w:id="4447" w:author="arkat" w:date="2017-09-29T10:51:00Z"/>
          <w:noProof/>
          <w:lang w:val="en-US"/>
        </w:rPr>
      </w:pPr>
      <w:ins w:id="4448" w:author="arkat" w:date="2017-09-26T14:37:00Z">
        <w:r>
          <w:rPr>
            <w:noProof/>
            <w:lang w:val="en-US"/>
          </w:rPr>
          <w:t>Model transformasi telah dikategorikan dengan berbagai cara</w:t>
        </w:r>
      </w:ins>
      <w:ins w:id="4449" w:author="arkat" w:date="2017-09-26T14:39:00Z">
        <w:r>
          <w:rPr>
            <w:noProof/>
            <w:lang w:val="en-US"/>
          </w:rPr>
          <w:t xml:space="preserve"> </w:t>
        </w:r>
      </w:ins>
      <w:ins w:id="4450" w:author="arkat" w:date="2017-09-26T14:40:00Z">
        <w:r>
          <w:rPr>
            <w:noProof/>
            <w:lang w:val="en-US"/>
          </w:rPr>
          <w:t xml:space="preserve">diantara adalah </w:t>
        </w:r>
      </w:ins>
      <w:ins w:id="4451" w:author="arkat" w:date="2017-09-26T14:41:00Z">
        <w:r>
          <w:rPr>
            <w:noProof/>
          </w:rPr>
          <w:fldChar w:fldCharType="begin" w:fldLock="1"/>
        </w:r>
      </w:ins>
      <w:ins w:id="4452" w:author="arkat" w:date="2017-09-26T14:42:00Z">
        <w:r w:rsidR="006C4335">
          <w:rPr>
            <w:noProof/>
          </w:rPr>
          <w:instrText>ADDIN CSL_CITATION { "citationItems" : [ { "id" : "ITEM-1", "itemData" : { "DOI" : "10.1147/sj.453.0621", "ISSN" : "00188670", "PMID" : "15866344", "abstract" : "The Model-Driven Architecture is an initiative by the Object Management Group to automate the generation of platform-specific models from platform- independent models. While there exist some well-established standards for modeling platform models, there is currently no matured foundation for specifying transformations between such models. In this paper, we propose a possible taxonomy for the classification of several existing and proposed model transformation approaches. The taxonomy is described with a feature model that makes the different design choices for model transformations explicit. Based on our analysis, we propose a few major categories in which most model transformation approaches fit.", "author" : [ { "dropping-particle" : "", "family" : "Czarnecki", "given" : "Krzysztof", "non-dropping-particle" : "", "parse-names" : false, "suffix" : "" }, { "dropping-particle" : "", "family" : "Helsen", "given" : "Simon", "non-dropping-particle" : "", "parse-names" : false, "suffix" : "" } ], "container-title" : "2nd OOPSLA\u201903 Workshop on Generative Techniques in the Context of MDA", "id" : "ITEM-1", "issued" : { "date-parts" : [ [ "2003" ] ] }, "page" : "1-17", "title" : "Classification of Model Transformation Approaches", "type" : "article-journal" }, "uris" : [ "http://www.mendeley.com/documents/?uuid=b1e8c3ac-7b70-4e7a-8038-88318ee691a8" ] } ], "mendeley" : { "formattedCitation" : "(Czarnecki &amp; Helsen, 2003)", "manualFormatting" : "Czarnecki &amp; Helsen (2003)", "plainTextFormattedCitation" : "(Czarnecki &amp; Helsen, 2003)", "previouslyFormattedCitation" : "(Czarnecki &amp; Helsen, 2003)" }, "properties" : { "noteIndex" : 0 }, "schema" : "https://github.com/citation-style-language/schema/raw/master/csl-citation.json" }</w:instrText>
        </w:r>
      </w:ins>
      <w:del w:id="4453" w:author="arkat" w:date="2017-09-26T14:42:00Z">
        <w:r w:rsidR="006C4335" w:rsidDel="006C4335">
          <w:rPr>
            <w:noProof/>
          </w:rPr>
          <w:delInstrText>ADDIN CSL_CITATION { "citationItems" : [ { "id" : "ITEM-1", "itemData" : { "DOI" : "10.1147/sj.453.0621", "ISSN" : "00188670", "PMID" : "15866344", "abstract" : "The Model-Driven Architecture is an initiative by the Object Management Group to automate the generation of platform-specific models from platform- independent models. While there exist some well-established standards for modeling platform models, there is currently no matured foundation for specifying transformations between such models. In this paper, we propose a possible taxonomy for the classification of several existing and proposed model transformation approaches. The taxonomy is described with a feature model that makes the different design choices for model transformations explicit. Based on our analysis, we propose a few major categories in which most model transformation approaches fit.", "author" : [ { "dropping-particle" : "", "family" : "Czarnecki", "given" : "Krzysztof", "non-dropping-particle" : "", "parse-names" : false, "suffix" : "" }, { "dropping-particle" : "", "family" : "Helsen", "given" : "Simon", "non-dropping-particle" : "", "parse-names" : false, "suffix" : "" } ], "container-title" : "2nd OOPSLA\u201903 Workshop on Generative Techniques in the Context of MDA", "id" : "ITEM-1", "issued" : { "date-parts" : [ [ "2003" ] ] }, "page" : "1-17", "title" : "Classification of Model Transformation Approaches", "type" : "article-journal" }, "uris" : [ "http://www.mendeley.com/documents/?uuid=b1e8c3ac-7b70-4e7a-8038-88318ee691a8" ] } ], "mendeley" : { "formattedCitation" : "(Czarnecki &amp; Helsen, 2003)", "manualFormatting" : "Czarnecki &amp; Helsen ( 2003)", "plainTextFormattedCitation" : "(Czarnecki &amp; Helsen, 2003)", "previouslyFormattedCitation" : "(Czarnecki &amp; Helsen, 2003)" }, "properties" : { "noteIndex" : 0 }, "schema" : "https://github.com/citation-style-language/schema/raw/master/csl-citation.json" }</w:delInstrText>
        </w:r>
      </w:del>
      <w:r>
        <w:rPr>
          <w:noProof/>
        </w:rPr>
        <w:fldChar w:fldCharType="separate"/>
      </w:r>
      <w:del w:id="4454" w:author="arkat" w:date="2017-09-26T14:41:00Z">
        <w:r w:rsidRPr="00CE1F06" w:rsidDel="006C4335">
          <w:rPr>
            <w:noProof/>
          </w:rPr>
          <w:delText>(</w:delText>
        </w:r>
      </w:del>
      <w:r w:rsidRPr="00CE1F06">
        <w:rPr>
          <w:noProof/>
        </w:rPr>
        <w:t>Czarnecki &amp; Helsen</w:t>
      </w:r>
      <w:ins w:id="4455" w:author="arkat" w:date="2017-09-26T14:41:00Z">
        <w:r w:rsidR="006C4335">
          <w:rPr>
            <w:noProof/>
            <w:lang w:val="en-US"/>
          </w:rPr>
          <w:t xml:space="preserve"> (</w:t>
        </w:r>
      </w:ins>
      <w:del w:id="4456" w:author="arkat" w:date="2017-09-26T14:41:00Z">
        <w:r w:rsidRPr="00CE1F06" w:rsidDel="006C4335">
          <w:rPr>
            <w:noProof/>
          </w:rPr>
          <w:delText>,</w:delText>
        </w:r>
      </w:del>
      <w:del w:id="4457" w:author="arkat" w:date="2017-09-26T14:42:00Z">
        <w:r w:rsidRPr="00CE1F06" w:rsidDel="006C4335">
          <w:rPr>
            <w:noProof/>
          </w:rPr>
          <w:delText xml:space="preserve"> </w:delText>
        </w:r>
      </w:del>
      <w:r w:rsidRPr="00CE1F06">
        <w:rPr>
          <w:noProof/>
        </w:rPr>
        <w:t>2003)</w:t>
      </w:r>
      <w:ins w:id="4458" w:author="arkat" w:date="2017-09-26T14:41:00Z">
        <w:r>
          <w:rPr>
            <w:noProof/>
          </w:rPr>
          <w:fldChar w:fldCharType="end"/>
        </w:r>
      </w:ins>
      <w:ins w:id="4459" w:author="arkat" w:date="2017-09-26T14:40:00Z">
        <w:r>
          <w:rPr>
            <w:noProof/>
            <w:lang w:val="en-US"/>
          </w:rPr>
          <w:t xml:space="preserve">, </w:t>
        </w:r>
      </w:ins>
      <w:ins w:id="4460" w:author="arkat" w:date="2017-09-26T14:42:00Z">
        <w:r w:rsidR="006C4335">
          <w:rPr>
            <w:noProof/>
            <w:lang w:val="en-US"/>
          </w:rPr>
          <w:fldChar w:fldCharType="begin" w:fldLock="1"/>
        </w:r>
      </w:ins>
      <w:r w:rsidR="006C4335">
        <w:rPr>
          <w:noProof/>
          <w:lang w:val="en-US"/>
        </w:rPr>
        <w:instrText>ADDIN CSL_CITATION { "citationItems" : [ { "id" : "ITEM-1", "itemData" : { "author" : [ { "dropping-particle" : "", "family" : "Bosems", "given" : "Steven", "non-dropping-particle" : "", "parse-names" : false, "suffix" : "" } ], "container-title" : "MSc Thesis", "id" : "ITEM-1", "issued" : { "date-parts" : [ [ "2011" ] ] }, "title" : "A Performance Analysis of Model Transformations and Tools", "type" : "article-journal", "volume" : "MSc Thesis" }, "uris" : [ "http://www.mendeley.com/documents/?uuid=95ddacad-4cfb-4e2a-9815-9d0402addd0f" ] } ], "mendeley" : { "formattedCitation" : "(Bosems, 2011)", "manualFormatting" : "Bosems (2011)", "plainTextFormattedCitation" : "(Bosems, 2011)", "previouslyFormattedCitation" : "(Bosems, 2011)" }, "properties" : { "noteIndex" : 0 }, "schema" : "https://github.com/citation-style-language/schema/raw/master/csl-citation.json" }</w:instrText>
      </w:r>
      <w:r w:rsidR="006C4335">
        <w:rPr>
          <w:noProof/>
          <w:lang w:val="en-US"/>
        </w:rPr>
        <w:fldChar w:fldCharType="separate"/>
      </w:r>
      <w:del w:id="4461" w:author="arkat" w:date="2017-09-26T14:42:00Z">
        <w:r w:rsidR="006C4335" w:rsidRPr="006C4335" w:rsidDel="006C4335">
          <w:rPr>
            <w:noProof/>
            <w:lang w:val="en-US"/>
          </w:rPr>
          <w:delText>(</w:delText>
        </w:r>
      </w:del>
      <w:r w:rsidR="006C4335" w:rsidRPr="006C4335">
        <w:rPr>
          <w:noProof/>
          <w:lang w:val="en-US"/>
        </w:rPr>
        <w:t>Bosems</w:t>
      </w:r>
      <w:ins w:id="4462" w:author="arkat" w:date="2017-09-26T14:42:00Z">
        <w:r w:rsidR="006C4335">
          <w:rPr>
            <w:noProof/>
            <w:lang w:val="en-US"/>
          </w:rPr>
          <w:t xml:space="preserve"> (</w:t>
        </w:r>
      </w:ins>
      <w:del w:id="4463" w:author="arkat" w:date="2017-09-26T14:42:00Z">
        <w:r w:rsidR="006C4335" w:rsidRPr="006C4335" w:rsidDel="006C4335">
          <w:rPr>
            <w:noProof/>
            <w:lang w:val="en-US"/>
          </w:rPr>
          <w:delText xml:space="preserve">, </w:delText>
        </w:r>
      </w:del>
      <w:r w:rsidR="006C4335" w:rsidRPr="006C4335">
        <w:rPr>
          <w:noProof/>
          <w:lang w:val="en-US"/>
        </w:rPr>
        <w:t>2011)</w:t>
      </w:r>
      <w:ins w:id="4464" w:author="arkat" w:date="2017-09-26T14:42:00Z">
        <w:r w:rsidR="006C4335">
          <w:rPr>
            <w:noProof/>
            <w:lang w:val="en-US"/>
          </w:rPr>
          <w:fldChar w:fldCharType="end"/>
        </w:r>
        <w:r w:rsidR="006C4335">
          <w:rPr>
            <w:noProof/>
            <w:lang w:val="en-US"/>
          </w:rPr>
          <w:t xml:space="preserve"> dan </w:t>
        </w:r>
      </w:ins>
      <w:ins w:id="4465" w:author="arkat" w:date="2017-09-26T14:43:00Z">
        <w:r w:rsidR="006C4335">
          <w:rPr>
            <w:noProof/>
            <w:lang w:val="en-US"/>
          </w:rPr>
          <w:fldChar w:fldCharType="begin" w:fldLock="1"/>
        </w:r>
      </w:ins>
      <w:r w:rsidR="006C4335">
        <w:rPr>
          <w:noProof/>
          <w:lang w:val="en-US"/>
        </w:rPr>
        <w:instrText>ADDIN CSL_CITATION { "citationItems" : [ { "id" : "ITEM-1", "itemData" : { "abstract" : "This article proposes a taxonomy of model transformation, based on the discussions of a working group on model transformation of the Dagstuhl seminar on Language Engineering for Model- Driven Software Development. This taxonomy can be used, among others, to help developers in deciding which model transformation language or tool is best suited to carry out a particular model transformation activity. Keywords:", "author" : [ { "dropping-particle" : "", "family" : "Mark Utting Alexander Pretschner", "given" : "Bruno Legeard", "non-dropping-particle" : "", "parse-names" : false, "suffix" : "" } ], "container-title" : "Electronic Notes in Theoretical Computer Science", "id" : "ITEM-1", "issued" : { "date-parts" : [ [ "2006" ] ] }, "title" : "A Taxonomy of Model Based Testing", "type" : "report" }, "uris" : [ "http://www.mendeley.com/documents/?uuid=0a2ca88a-af1c-4c3d-8739-7d774c22181d" ] } ], "mendeley" : { "formattedCitation" : "(Mark Utting Alexander Pretschner, 2006)", "manualFormatting" : "(Mark Utting Alexander Pretschner)", "plainTextFormattedCitation" : "(Mark Utting Alexander Pretschner, 2006)", "previouslyFormattedCitation" : "(Mark Utting Alexander Pretschner, 2006)" }, "properties" : { "noteIndex" : 0 }, "schema" : "https://github.com/citation-style-language/schema/raw/master/csl-citation.json" }</w:instrText>
      </w:r>
      <w:r w:rsidR="006C4335">
        <w:rPr>
          <w:noProof/>
          <w:lang w:val="en-US"/>
        </w:rPr>
        <w:fldChar w:fldCharType="separate"/>
      </w:r>
      <w:r w:rsidR="006C4335" w:rsidRPr="006C4335">
        <w:rPr>
          <w:noProof/>
          <w:lang w:val="en-US"/>
        </w:rPr>
        <w:t>(Mark Utting Alexander Pretschner</w:t>
      </w:r>
      <w:del w:id="4466" w:author="arkat" w:date="2017-09-26T14:43:00Z">
        <w:r w:rsidR="006C4335" w:rsidRPr="006C4335" w:rsidDel="006C4335">
          <w:rPr>
            <w:noProof/>
            <w:lang w:val="en-US"/>
          </w:rPr>
          <w:delText>, 2006</w:delText>
        </w:r>
      </w:del>
      <w:r w:rsidR="006C4335" w:rsidRPr="006C4335">
        <w:rPr>
          <w:noProof/>
          <w:lang w:val="en-US"/>
        </w:rPr>
        <w:t>)</w:t>
      </w:r>
      <w:ins w:id="4467" w:author="arkat" w:date="2017-09-26T14:43:00Z">
        <w:r w:rsidR="006C4335">
          <w:rPr>
            <w:noProof/>
            <w:lang w:val="en-US"/>
          </w:rPr>
          <w:fldChar w:fldCharType="end"/>
        </w:r>
      </w:ins>
      <w:ins w:id="4468" w:author="arkat" w:date="2017-09-26T14:44:00Z">
        <w:r w:rsidR="006C4335">
          <w:rPr>
            <w:noProof/>
            <w:lang w:val="en-US"/>
          </w:rPr>
          <w:t xml:space="preserve"> (2006)</w:t>
        </w:r>
      </w:ins>
      <w:ins w:id="4469" w:author="arkat" w:date="2017-09-26T14:37:00Z">
        <w:r>
          <w:rPr>
            <w:noProof/>
            <w:lang w:val="en-US"/>
          </w:rPr>
          <w:t xml:space="preserve">, </w:t>
        </w:r>
      </w:ins>
      <w:ins w:id="4470" w:author="arkat" w:date="2017-09-26T14:38:00Z">
        <w:r>
          <w:rPr>
            <w:noProof/>
            <w:lang w:val="en-US"/>
          </w:rPr>
          <w:t xml:space="preserve">perbedaan dari masing-masing kategori tersebut disebutkan sebagaimana pada tabel </w:t>
        </w:r>
      </w:ins>
    </w:p>
    <w:p w14:paraId="421F79BC" w14:textId="7B256997" w:rsidR="00B85A9B" w:rsidRDefault="00B85A9B">
      <w:pPr>
        <w:pStyle w:val="BodyText"/>
        <w:numPr>
          <w:ilvl w:val="0"/>
          <w:numId w:val="77"/>
        </w:numPr>
        <w:spacing w:after="0"/>
        <w:ind w:left="360"/>
        <w:rPr>
          <w:ins w:id="4471" w:author="arkat" w:date="2017-09-29T10:51:00Z"/>
          <w:noProof/>
          <w:lang w:val="en-US"/>
        </w:rPr>
        <w:pPrChange w:id="4472" w:author="arkat" w:date="2017-09-29T10:51:00Z">
          <w:pPr>
            <w:pStyle w:val="BodyText"/>
            <w:spacing w:after="0"/>
            <w:ind w:firstLine="450"/>
          </w:pPr>
        </w:pPrChange>
      </w:pPr>
      <w:ins w:id="4473" w:author="arkat" w:date="2017-09-29T10:51:00Z">
        <w:r w:rsidRPr="00976BA5">
          <w:rPr>
            <w:bCs/>
            <w:i/>
            <w:rPrChange w:id="4474" w:author="arkat" w:date="2017-09-29T10:55:00Z">
              <w:rPr>
                <w:bCs/>
              </w:rPr>
            </w:rPrChange>
          </w:rPr>
          <w:t xml:space="preserve">Endogenous </w:t>
        </w:r>
        <w:r w:rsidRPr="00976BA5">
          <w:rPr>
            <w:bCs/>
          </w:rPr>
          <w:t>dan</w:t>
        </w:r>
        <w:r w:rsidRPr="00976BA5">
          <w:rPr>
            <w:bCs/>
            <w:i/>
            <w:rPrChange w:id="4475" w:author="arkat" w:date="2017-09-29T10:55:00Z">
              <w:rPr>
                <w:bCs/>
              </w:rPr>
            </w:rPrChange>
          </w:rPr>
          <w:t xml:space="preserve"> Exogenous</w:t>
        </w:r>
        <w:r>
          <w:rPr>
            <w:bCs/>
            <w:lang w:val="en-US"/>
          </w:rPr>
          <w:t xml:space="preserve">, </w:t>
        </w:r>
        <w:r>
          <w:rPr>
            <w:lang w:val="en-US"/>
          </w:rPr>
          <w:t xml:space="preserve">Transformasi </w:t>
        </w:r>
        <w:r w:rsidRPr="00976BA5">
          <w:rPr>
            <w:i/>
            <w:lang w:val="en-US"/>
            <w:rPrChange w:id="4476" w:author="arkat" w:date="2017-09-29T10:55:00Z">
              <w:rPr>
                <w:lang w:val="en-US"/>
              </w:rPr>
            </w:rPrChange>
          </w:rPr>
          <w:t>endogenous</w:t>
        </w:r>
        <w:r>
          <w:rPr>
            <w:lang w:val="en-US"/>
          </w:rPr>
          <w:t xml:space="preserve"> adalah transformasi pada model yang memiliki bahasa yang sama, baik sumber atau target model memiliki meta model yang sama. Sebaliknya transformasi exogenous adalah </w:t>
        </w:r>
        <w:r>
          <w:rPr>
            <w:lang w:val="en-US"/>
          </w:rPr>
          <w:lastRenderedPageBreak/>
          <w:t xml:space="preserve">transformasi pada model yang memiliki meta model yang berbeda </w:t>
        </w:r>
        <w:r>
          <w:rPr>
            <w:lang w:val="en-US"/>
          </w:rPr>
          <w:fldChar w:fldCharType="begin" w:fldLock="1"/>
        </w:r>
        <w:r>
          <w:rPr>
            <w:lang w:val="en-US"/>
          </w:rPr>
          <w:instrText>ADDIN CSL_CITATION { "citationItems" : [ { "id" : "ITEM-1", "itemData" : { "ISBN" : "032119442X", "abstract" : "\"Highlights of this book include: the MDA framework, including the Platform Independent Model (PIM) and Platform Special Model (PSM); OMG standards and the use of UML; MDA and Agile, Extreme Programming, and Rational Unified Process (RUP) development; how to apply MDA, including PIM-to-PSM and PSM-to-code transformations for Relational, Enterprise JavaBean (EJB), and Web models; transformations, including controlling and tuning, traceability, incremental consistency, and their implications; metamodeling; and relationships between different standards, including Meta Object Facility (MOF), UML, and Object Constraint Language (OCL).\"--Jacket. Ch. 1. The MDA Development Process -- Traditional Software Development -- The Model Driven Architecture -- MDA Benefits -- MDA Building Blocks -- Ch. 2. The MDA Framework -- What Is a Model? -- Types of Models -- What is a Transformation? -- The Basic MDA Framework -- Examples -- Ch. 3. MDA Today -- OMG Standards -- UML as PIM Language -- Tools -- Development Processes -- Ch. 4. Rosa's Application of MDA -- Rosa's Breakfast Service -- Applying the MDA Framework -- The PIM in Detail -- Ch. 5. Rosa's PIM to Three PSMs -- The PIM to Relational Transformation -- The PIM to EJB Transformation -- The PIM to Web Transformation -- The Communication Bridges -- Ch. 6. Rosa's PSMs to Code.", "author" : [ { "dropping-particle" : "", "family" : "Kleppe", "given" : "Anneke G.", "non-dropping-particle" : "", "parse-names" : false, "suffix" : "" }, { "dropping-particle" : "", "family" : "Warmer", "given" : "Jos B.", "non-dropping-particle" : "", "parse-names" : false, "suffix" : "" }, { "dropping-particle" : "", "family" : "Bast", "given" : "Wim.", "non-dropping-particle" : "", "parse-names" : false, "suffix" : "" } ], "id" : "ITEM-1", "issued" : { "date-parts" : [ [ "2003" ] ] }, "number-of-pages" : "170", "publisher" : "Addison-Wesley", "title" : "MDA explained : the model driven architecture : practice and promise", "type" : "book" }, "uris" : [ "http://www.mendeley.com/documents/?uuid=2b0a6b90-c1b7-341d-9f6f-a71418e9fa7f" ] } ], "mendeley" : { "formattedCitation" : "(Kleppe &lt;i&gt;et al.&lt;/i&gt;, 2003)", "plainTextFormattedCitation" : "(Kleppe et al., 2003)", "previouslyFormattedCitation" : "(Kleppe &lt;i&gt;et al.&lt;/i&gt;, 2003)" }, "properties" : { "noteIndex" : 0 }, "schema" : "https://github.com/citation-style-language/schema/raw/master/csl-citation.json" }</w:instrText>
        </w:r>
        <w:r>
          <w:rPr>
            <w:lang w:val="en-US"/>
          </w:rPr>
          <w:fldChar w:fldCharType="separate"/>
        </w:r>
        <w:r w:rsidRPr="00944BEF">
          <w:rPr>
            <w:noProof/>
            <w:lang w:val="en-US"/>
          </w:rPr>
          <w:t xml:space="preserve">(Kleppe </w:t>
        </w:r>
        <w:r w:rsidRPr="00944BEF">
          <w:rPr>
            <w:i/>
            <w:noProof/>
            <w:lang w:val="en-US"/>
          </w:rPr>
          <w:t>et al.</w:t>
        </w:r>
        <w:r w:rsidRPr="00944BEF">
          <w:rPr>
            <w:noProof/>
            <w:lang w:val="en-US"/>
          </w:rPr>
          <w:t>, 2003)</w:t>
        </w:r>
        <w:r>
          <w:rPr>
            <w:lang w:val="en-US"/>
          </w:rPr>
          <w:fldChar w:fldCharType="end"/>
        </w:r>
        <w:r>
          <w:rPr>
            <w:lang w:val="en-US"/>
          </w:rPr>
          <w:t>.</w:t>
        </w:r>
      </w:ins>
    </w:p>
    <w:p w14:paraId="616C08E2" w14:textId="2D057BBF" w:rsidR="00B85A9B" w:rsidRDefault="00B85A9B">
      <w:pPr>
        <w:pStyle w:val="BodyText"/>
        <w:numPr>
          <w:ilvl w:val="0"/>
          <w:numId w:val="77"/>
        </w:numPr>
        <w:spacing w:after="0"/>
        <w:ind w:left="360"/>
        <w:rPr>
          <w:ins w:id="4477" w:author="arkat" w:date="2017-09-29T10:54:00Z"/>
          <w:noProof/>
          <w:lang w:val="en-US"/>
        </w:rPr>
        <w:pPrChange w:id="4478" w:author="arkat" w:date="2017-09-29T10:51:00Z">
          <w:pPr>
            <w:pStyle w:val="BodyText"/>
            <w:spacing w:after="0"/>
            <w:ind w:firstLine="450"/>
          </w:pPr>
        </w:pPrChange>
      </w:pPr>
      <w:ins w:id="4479" w:author="arkat" w:date="2017-09-29T10:51:00Z">
        <w:r w:rsidRPr="00976BA5">
          <w:rPr>
            <w:bCs/>
            <w:i/>
            <w:rPrChange w:id="4480" w:author="arkat" w:date="2017-09-29T10:55:00Z">
              <w:rPr>
                <w:bCs/>
              </w:rPr>
            </w:rPrChange>
          </w:rPr>
          <w:t>Unidirectional</w:t>
        </w:r>
        <w:r w:rsidRPr="00976BA5">
          <w:rPr>
            <w:bCs/>
          </w:rPr>
          <w:t xml:space="preserve"> </w:t>
        </w:r>
        <w:r w:rsidR="00976BA5">
          <w:rPr>
            <w:bCs/>
          </w:rPr>
          <w:t xml:space="preserve">dan </w:t>
        </w:r>
        <w:r w:rsidRPr="00976BA5">
          <w:rPr>
            <w:bCs/>
            <w:i/>
            <w:rPrChange w:id="4481" w:author="arkat" w:date="2017-09-29T10:55:00Z">
              <w:rPr>
                <w:bCs/>
              </w:rPr>
            </w:rPrChange>
          </w:rPr>
          <w:t>Bidirectional</w:t>
        </w:r>
        <w:r w:rsidRPr="00976BA5">
          <w:rPr>
            <w:bCs/>
            <w:lang w:val="en-US"/>
          </w:rPr>
          <w:t xml:space="preserve">, </w:t>
        </w:r>
      </w:ins>
      <w:ins w:id="4482" w:author="arkat" w:date="2017-09-29T10:54:00Z">
        <w:r w:rsidR="00976BA5" w:rsidRPr="00832701">
          <w:rPr>
            <w:i/>
          </w:rPr>
          <w:t>Unidirectional transformation</w:t>
        </w:r>
        <w:r w:rsidR="00976BA5">
          <w:rPr>
            <w:lang w:val="en-US"/>
          </w:rPr>
          <w:t xml:space="preserve"> memiliki mode hanya sekali ekseskusi, transformasi ini memiliki jenis input yang sama dan menghasilkan jenis output yang sama. Sedangkan </w:t>
        </w:r>
        <w:r w:rsidR="00976BA5" w:rsidRPr="00832701">
          <w:rPr>
            <w:i/>
            <w:lang w:val="en-US"/>
          </w:rPr>
          <w:t>bidirectional transformation</w:t>
        </w:r>
        <w:r w:rsidR="00976BA5">
          <w:rPr>
            <w:lang w:val="en-US"/>
          </w:rPr>
          <w:t xml:space="preserve">, jenis model yang </w:t>
        </w:r>
      </w:ins>
      <w:ins w:id="4483" w:author="arkat" w:date="2017-09-29T10:55:00Z">
        <w:r w:rsidR="00976BA5">
          <w:rPr>
            <w:lang w:val="en-US"/>
          </w:rPr>
          <w:t>Sama</w:t>
        </w:r>
      </w:ins>
      <w:ins w:id="4484" w:author="arkat" w:date="2017-09-29T10:54:00Z">
        <w:r w:rsidR="00976BA5">
          <w:rPr>
            <w:lang w:val="en-US"/>
          </w:rPr>
          <w:t xml:space="preserve"> kadang menjadi input dan kadang menjadi ouput pada proses transformasi.</w:t>
        </w:r>
      </w:ins>
    </w:p>
    <w:p w14:paraId="6EEFD886" w14:textId="680115AC" w:rsidR="00976BA5" w:rsidRDefault="00976BA5">
      <w:pPr>
        <w:pStyle w:val="BodyText"/>
        <w:numPr>
          <w:ilvl w:val="0"/>
          <w:numId w:val="77"/>
        </w:numPr>
        <w:spacing w:after="0"/>
        <w:ind w:left="360"/>
        <w:rPr>
          <w:ins w:id="4485" w:author="arkat" w:date="2017-09-29T10:54:00Z"/>
          <w:noProof/>
          <w:lang w:val="en-US"/>
        </w:rPr>
        <w:pPrChange w:id="4486" w:author="arkat" w:date="2017-09-29T10:51:00Z">
          <w:pPr>
            <w:pStyle w:val="BodyText"/>
            <w:spacing w:after="0"/>
            <w:ind w:firstLine="450"/>
          </w:pPr>
        </w:pPrChange>
      </w:pPr>
      <w:ins w:id="4487" w:author="arkat" w:date="2017-09-29T10:54:00Z">
        <w:r w:rsidRPr="00976BA5">
          <w:rPr>
            <w:bCs/>
            <w:i/>
            <w:rPrChange w:id="4488" w:author="arkat" w:date="2017-09-29T10:55:00Z">
              <w:rPr>
                <w:bCs/>
              </w:rPr>
            </w:rPrChange>
          </w:rPr>
          <w:t>Horizontal</w:t>
        </w:r>
        <w:r w:rsidRPr="00CE4D7D">
          <w:rPr>
            <w:bCs/>
          </w:rPr>
          <w:t xml:space="preserve"> </w:t>
        </w:r>
        <w:r>
          <w:rPr>
            <w:bCs/>
          </w:rPr>
          <w:t xml:space="preserve">dan </w:t>
        </w:r>
        <w:r w:rsidRPr="00976BA5">
          <w:rPr>
            <w:bCs/>
            <w:i/>
            <w:rPrChange w:id="4489" w:author="arkat" w:date="2017-09-29T10:55:00Z">
              <w:rPr>
                <w:bCs/>
              </w:rPr>
            </w:rPrChange>
          </w:rPr>
          <w:t>Vertical</w:t>
        </w:r>
        <w:r>
          <w:rPr>
            <w:lang w:val="en-US"/>
          </w:rPr>
          <w:t xml:space="preserve">, </w:t>
        </w:r>
        <w:r w:rsidRPr="00374B17">
          <w:rPr>
            <w:i/>
            <w:lang w:val="en-US"/>
            <w:rPrChange w:id="4490" w:author="arkat" w:date="2017-09-29T10:56:00Z">
              <w:rPr>
                <w:lang w:val="en-US"/>
              </w:rPr>
            </w:rPrChange>
          </w:rPr>
          <w:t xml:space="preserve">Horizontal </w:t>
        </w:r>
        <w:r w:rsidR="00374B17">
          <w:rPr>
            <w:i/>
            <w:lang w:val="en-US"/>
          </w:rPr>
          <w:t>Model T</w:t>
        </w:r>
        <w:r w:rsidRPr="00374B17">
          <w:rPr>
            <w:i/>
            <w:lang w:val="en-US"/>
            <w:rPrChange w:id="4491" w:author="arkat" w:date="2017-09-29T10:56:00Z">
              <w:rPr>
                <w:lang w:val="en-US"/>
              </w:rPr>
            </w:rPrChange>
          </w:rPr>
          <w:t>ransformation</w:t>
        </w:r>
        <w:r>
          <w:rPr>
            <w:lang w:val="en-US"/>
          </w:rPr>
          <w:t xml:space="preserve"> adalah transformasi dimana model sumber dan model target memiliki level abstraksi yang sama, kebalikanya adalah </w:t>
        </w:r>
        <w:r w:rsidRPr="0031396A">
          <w:t>vertical model transformation</w:t>
        </w:r>
        <w:r>
          <w:rPr>
            <w:lang w:val="en-US"/>
          </w:rPr>
          <w:t xml:space="preserve">, yakni transformasi dimana model sumber dan model target memiliki level abstraksi yang berbeda </w:t>
        </w:r>
        <w:r>
          <w:rPr>
            <w:lang w:val="en-US"/>
          </w:rPr>
          <w:fldChar w:fldCharType="begin" w:fldLock="1"/>
        </w:r>
      </w:ins>
      <w:r w:rsidR="00C36A8C">
        <w:rPr>
          <w:lang w:val="en-US"/>
        </w:rPr>
        <w:instrText>ADDIN CSL_CITATION { "citationItems" : [ { "id" : "ITEM-1", "itemData" : { "ISBN" : "032119442X", "abstract" : "\"Highlights of this book include: the MDA framework, including the Platform Independent Model (PIM) and Platform Special Model (PSM); OMG standards and the use of UML; MDA and Agile, Extreme Programming, and Rational Unified Process (RUP) development; how to apply MDA, including PIM-to-PSM and PSM-to-code transformations for Relational, Enterprise JavaBean (EJB), and Web models; transformations, including controlling and tuning, traceability, incremental consistency, and their implications; metamodeling; and relationships between different standards, including Meta Object Facility (MOF), UML, and Object Constraint Language (OCL).\"--Jacket. Ch. 1. The MDA Development Process -- Traditional Software Development -- The Model Driven Architecture -- MDA Benefits -- MDA Building Blocks -- Ch. 2. The MDA Framework -- What Is a Model? -- Types of Models -- What is a Transformation? -- The Basic MDA Framework -- Examples -- Ch. 3. MDA Today -- OMG Standards -- UML as PIM Language -- Tools -- Development Processes -- Ch. 4. Rosa's Application of MDA -- Rosa's Breakfast Service -- Applying the MDA Framework -- The PIM in Detail -- Ch. 5. Rosa's PIM to Three PSMs -- The PIM to Relational Transformation -- The PIM to EJB Transformation -- The PIM to Web Transformation -- The Communication Bridges -- Ch. 6. Rosa's PSMs to Code.", "author" : [ { "dropping-particle" : "", "family" : "Kleppe", "given" : "Anneke G.", "non-dropping-particle" : "", "parse-names" : false, "suffix" : "" }, { "dropping-particle" : "", "family" : "Warmer", "given" : "Jos B.", "non-dropping-particle" : "", "parse-names" : false, "suffix" : "" }, { "dropping-particle" : "", "family" : "Bast", "given" : "Wim.", "non-dropping-particle" : "", "parse-names" : false, "suffix" : "" } ], "id" : "ITEM-1", "issued" : { "date-parts" : [ [ "2003" ] ] }, "number-of-pages" : "170", "publisher" : "Addison-Wesley", "title" : "MDA explained : the model driven architecture : practice and promise", "type" : "book" }, "uris" : [ "http://www.mendeley.com/documents/?uuid=2b0a6b90-c1b7-341d-9f6f-a71418e9fa7f" ] } ], "mendeley" : { "formattedCitation" : "(Kleppe &lt;i&gt;et al.&lt;/i&gt;, 2003)", "plainTextFormattedCitation" : "(Kleppe et al., 2003)", "previouslyFormattedCitation" : "(Kleppe &lt;i&gt;et al.&lt;/i&gt;, 2003)" }, "properties" : { "noteIndex" : 0 }, "schema" : "https://github.com/citation-style-language/schema/raw/master/csl-citation.json" }</w:instrText>
      </w:r>
      <w:ins w:id="4492" w:author="arkat" w:date="2017-09-29T10:54:00Z">
        <w:r>
          <w:rPr>
            <w:lang w:val="en-US"/>
          </w:rPr>
          <w:fldChar w:fldCharType="separate"/>
        </w:r>
        <w:r w:rsidRPr="00C03931">
          <w:rPr>
            <w:noProof/>
            <w:lang w:val="en-US"/>
          </w:rPr>
          <w:t xml:space="preserve">(Kleppe </w:t>
        </w:r>
        <w:r w:rsidRPr="00C03931">
          <w:rPr>
            <w:i/>
            <w:noProof/>
            <w:lang w:val="en-US"/>
          </w:rPr>
          <w:t>et al.</w:t>
        </w:r>
        <w:r w:rsidRPr="00C03931">
          <w:rPr>
            <w:noProof/>
            <w:lang w:val="en-US"/>
          </w:rPr>
          <w:t>, 2003)</w:t>
        </w:r>
        <w:r>
          <w:rPr>
            <w:lang w:val="en-US"/>
          </w:rPr>
          <w:fldChar w:fldCharType="end"/>
        </w:r>
        <w:r>
          <w:rPr>
            <w:lang w:val="en-US"/>
          </w:rPr>
          <w:t>.</w:t>
        </w:r>
      </w:ins>
    </w:p>
    <w:p w14:paraId="52CBBC5A" w14:textId="2FEED492" w:rsidR="0058751D" w:rsidRDefault="00976BA5">
      <w:pPr>
        <w:pStyle w:val="BodyText"/>
        <w:numPr>
          <w:ilvl w:val="0"/>
          <w:numId w:val="77"/>
        </w:numPr>
        <w:spacing w:after="0"/>
        <w:ind w:left="360"/>
        <w:rPr>
          <w:ins w:id="4493" w:author="arkat" w:date="2017-09-29T22:53:00Z"/>
          <w:noProof/>
          <w:lang w:val="en-US"/>
        </w:rPr>
        <w:pPrChange w:id="4494" w:author="arkat" w:date="2017-09-29T22:49:00Z">
          <w:pPr>
            <w:pStyle w:val="BodyTextFirstIndent"/>
          </w:pPr>
        </w:pPrChange>
      </w:pPr>
      <w:ins w:id="4495" w:author="arkat" w:date="2017-09-29T10:54:00Z">
        <w:r w:rsidRPr="00976BA5">
          <w:rPr>
            <w:bCs/>
            <w:i/>
            <w:rPrChange w:id="4496" w:author="arkat" w:date="2017-09-29T10:56:00Z">
              <w:rPr>
                <w:bCs/>
              </w:rPr>
            </w:rPrChange>
          </w:rPr>
          <w:t>Syntactic</w:t>
        </w:r>
        <w:r w:rsidRPr="00CE4D7D">
          <w:rPr>
            <w:bCs/>
          </w:rPr>
          <w:t xml:space="preserve"> </w:t>
        </w:r>
        <w:r>
          <w:rPr>
            <w:bCs/>
          </w:rPr>
          <w:t xml:space="preserve">dan </w:t>
        </w:r>
        <w:r w:rsidRPr="00976BA5">
          <w:rPr>
            <w:bCs/>
            <w:i/>
            <w:rPrChange w:id="4497" w:author="arkat" w:date="2017-09-29T10:56:00Z">
              <w:rPr>
                <w:bCs/>
              </w:rPr>
            </w:rPrChange>
          </w:rPr>
          <w:t>Semantic</w:t>
        </w:r>
      </w:ins>
      <w:ins w:id="4498" w:author="arkat" w:date="2017-09-29T10:55:00Z">
        <w:r>
          <w:rPr>
            <w:bCs/>
            <w:lang w:val="en-US"/>
          </w:rPr>
          <w:t xml:space="preserve">, </w:t>
        </w:r>
        <w:r w:rsidRPr="00832701">
          <w:rPr>
            <w:i/>
            <w:lang w:val="en-US"/>
          </w:rPr>
          <w:t>Syntactic transformation</w:t>
        </w:r>
        <w:r>
          <w:rPr>
            <w:lang w:val="en-US"/>
          </w:rPr>
          <w:t xml:space="preserve"> adalah transformasi yang hanya mengubah sintaknya, sedangkan </w:t>
        </w:r>
        <w:r w:rsidRPr="00832701">
          <w:rPr>
            <w:i/>
            <w:lang w:val="en-US"/>
          </w:rPr>
          <w:t>Semantic Transformation</w:t>
        </w:r>
        <w:r>
          <w:rPr>
            <w:lang w:val="en-US"/>
          </w:rPr>
          <w:t xml:space="preserve"> adalah transformasi yang tidak hanya merubah sintaksnya akan tetapi juga mempertimbangkanya semanticnya.</w:t>
        </w:r>
      </w:ins>
    </w:p>
    <w:p w14:paraId="0DE566A7" w14:textId="77777777" w:rsidR="001079D7" w:rsidRDefault="001079D7">
      <w:pPr>
        <w:pStyle w:val="BodyText"/>
        <w:spacing w:after="0"/>
        <w:rPr>
          <w:ins w:id="4499" w:author="arkat" w:date="2017-09-29T22:53:00Z"/>
          <w:noProof/>
          <w:lang w:val="en-US"/>
        </w:rPr>
        <w:pPrChange w:id="4500" w:author="arkat" w:date="2017-09-29T22:53:00Z">
          <w:pPr>
            <w:pStyle w:val="BodyTextFirstIndent"/>
          </w:pPr>
        </w:pPrChange>
      </w:pPr>
    </w:p>
    <w:p w14:paraId="349FBB08" w14:textId="77777777" w:rsidR="001079D7" w:rsidRDefault="001079D7">
      <w:pPr>
        <w:pStyle w:val="BodyText"/>
        <w:spacing w:after="0"/>
        <w:rPr>
          <w:ins w:id="4501" w:author="arkat" w:date="2017-09-29T22:53:00Z"/>
          <w:noProof/>
          <w:lang w:val="en-US"/>
        </w:rPr>
        <w:pPrChange w:id="4502" w:author="arkat" w:date="2017-09-29T22:53:00Z">
          <w:pPr>
            <w:pStyle w:val="BodyTextFirstIndent"/>
          </w:pPr>
        </w:pPrChange>
      </w:pPr>
    </w:p>
    <w:p w14:paraId="6ED6FBBE" w14:textId="77777777" w:rsidR="001079D7" w:rsidRDefault="001079D7">
      <w:pPr>
        <w:pStyle w:val="BodyText"/>
        <w:spacing w:after="0"/>
        <w:rPr>
          <w:ins w:id="4503" w:author="arkat" w:date="2017-09-29T22:53:00Z"/>
          <w:noProof/>
          <w:lang w:val="en-US"/>
        </w:rPr>
        <w:pPrChange w:id="4504" w:author="arkat" w:date="2017-09-29T22:53:00Z">
          <w:pPr>
            <w:pStyle w:val="BodyTextFirstIndent"/>
          </w:pPr>
        </w:pPrChange>
      </w:pPr>
    </w:p>
    <w:p w14:paraId="4884A00F" w14:textId="77777777" w:rsidR="001079D7" w:rsidRDefault="001079D7">
      <w:pPr>
        <w:pStyle w:val="BodyText"/>
        <w:spacing w:after="0"/>
        <w:rPr>
          <w:ins w:id="4505" w:author="arkat" w:date="2017-09-29T22:53:00Z"/>
          <w:noProof/>
          <w:lang w:val="en-US"/>
        </w:rPr>
        <w:pPrChange w:id="4506" w:author="arkat" w:date="2017-09-29T22:53:00Z">
          <w:pPr>
            <w:pStyle w:val="BodyTextFirstIndent"/>
          </w:pPr>
        </w:pPrChange>
      </w:pPr>
    </w:p>
    <w:p w14:paraId="7E07D6D7" w14:textId="006AC6FB" w:rsidR="003E7F09" w:rsidRPr="00C67580" w:rsidDel="0058751D" w:rsidRDefault="00383FE8" w:rsidP="00C67580">
      <w:pPr>
        <w:pStyle w:val="BodyTextFirstIndent"/>
        <w:rPr>
          <w:del w:id="4507" w:author="arkat" w:date="2017-09-25T14:49:00Z"/>
        </w:rPr>
      </w:pPr>
      <w:del w:id="4508" w:author="arkat" w:date="2017-09-25T14:49:00Z">
        <w:r w:rsidRPr="002C4614" w:rsidDel="0058751D">
          <w:delText xml:space="preserve">Landasan kepustakaan berisi uraian dan pembahasan tentang </w:delText>
        </w:r>
        <w:r w:rsidDel="0058751D">
          <w:rPr>
            <w:lang w:val="en-US"/>
          </w:rPr>
          <w:delText>penelitian terkait yang menjelaskan model pendekatan transforma</w:delText>
        </w:r>
        <w:r w:rsidR="00C67580" w:rsidDel="0058751D">
          <w:rPr>
            <w:lang w:val="en-US"/>
          </w:rPr>
          <w:delText xml:space="preserve">si model proses bisnis ke model proses bisnis lainya. </w:delText>
        </w:r>
        <w:r w:rsidDel="0058751D">
          <w:rPr>
            <w:lang w:val="en-US"/>
          </w:rPr>
          <w:delText xml:space="preserve">Pada bab ini juga membahas mengenai </w:delText>
        </w:r>
        <w:r w:rsidR="00C67580" w:rsidDel="0058751D">
          <w:rPr>
            <w:lang w:val="en-US"/>
          </w:rPr>
          <w:delText xml:space="preserve">konsep pemodelan </w:delText>
        </w:r>
        <w:r w:rsidDel="0058751D">
          <w:rPr>
            <w:lang w:val="en-US"/>
          </w:rPr>
          <w:delText xml:space="preserve">proses bisnis, </w:delText>
        </w:r>
        <w:r w:rsidR="00C67580" w:rsidDel="0058751D">
          <w:rPr>
            <w:lang w:val="en-US"/>
          </w:rPr>
          <w:delText xml:space="preserve">konsep EPC, konsep BPMN dan konsep transformasi model proses bisnis. </w:delText>
        </w:r>
        <w:r w:rsidR="005C762C" w:rsidDel="0058751D">
          <w:rPr>
            <w:lang w:val="en-US"/>
          </w:rPr>
          <w:delText>Penjelasan</w:delText>
        </w:r>
        <w:r w:rsidR="00C67580" w:rsidDel="0058751D">
          <w:rPr>
            <w:lang w:val="en-US"/>
          </w:rPr>
          <w:delText xml:space="preserve"> yang disajikan </w:delText>
        </w:r>
        <w:r w:rsidDel="0058751D">
          <w:rPr>
            <w:lang w:val="en-US"/>
          </w:rPr>
          <w:delText xml:space="preserve">mengacu pada beberapa </w:delText>
        </w:r>
        <w:r w:rsidRPr="002C4614" w:rsidDel="0058751D">
          <w:delText>literatur ilmiah</w:delText>
        </w:r>
        <w:r w:rsidDel="0058751D">
          <w:rPr>
            <w:lang w:val="en-US"/>
          </w:rPr>
          <w:delText>,</w:delText>
        </w:r>
        <w:r w:rsidR="00C67580" w:rsidDel="0058751D">
          <w:rPr>
            <w:lang w:val="en-US"/>
          </w:rPr>
          <w:delText xml:space="preserve"> seperti buku dan jurnal ilmiah</w:delText>
        </w:r>
        <w:r w:rsidRPr="002C4614" w:rsidDel="0058751D">
          <w:delText xml:space="preserve"> </w:delText>
        </w:r>
        <w:r w:rsidDel="0058751D">
          <w:rPr>
            <w:lang w:val="en-US"/>
          </w:rPr>
          <w:delText>yang</w:delText>
        </w:r>
        <w:r w:rsidRPr="002C4614" w:rsidDel="0058751D">
          <w:delText xml:space="preserve"> berkaitan dengan </w:delText>
        </w:r>
        <w:r w:rsidR="00C67580" w:rsidDel="0058751D">
          <w:rPr>
            <w:lang w:val="en-US"/>
          </w:rPr>
          <w:delText>topik penelitian ini.</w:delText>
        </w:r>
      </w:del>
    </w:p>
    <w:p w14:paraId="0DC9E920" w14:textId="56FD234F" w:rsidR="004239BF" w:rsidDel="0058751D" w:rsidRDefault="004239BF" w:rsidP="00750C2A">
      <w:pPr>
        <w:pStyle w:val="Heading2"/>
        <w:spacing w:before="0" w:after="0"/>
        <w:rPr>
          <w:del w:id="4509" w:author="arkat" w:date="2017-09-25T14:49:00Z"/>
          <w:lang w:val="en-US"/>
        </w:rPr>
      </w:pPr>
      <w:del w:id="4510" w:author="arkat" w:date="2017-09-25T14:49:00Z">
        <w:r w:rsidDel="0058751D">
          <w:rPr>
            <w:lang w:val="en-US"/>
          </w:rPr>
          <w:delText>Penelitian Terkait</w:delText>
        </w:r>
      </w:del>
    </w:p>
    <w:p w14:paraId="1DF5BE1B" w14:textId="39C69D34" w:rsidR="00BE6DCA" w:rsidDel="0058751D" w:rsidRDefault="00B22874" w:rsidP="00B22874">
      <w:pPr>
        <w:pStyle w:val="BodyTextFirstIndent"/>
        <w:rPr>
          <w:del w:id="4511" w:author="arkat" w:date="2017-09-25T14:49:00Z"/>
          <w:lang w:val="en-US"/>
        </w:rPr>
      </w:pPr>
      <w:del w:id="4512" w:author="arkat" w:date="2017-09-25T14:49:00Z">
        <w:r w:rsidDel="0058751D">
          <w:delText xml:space="preserve"> </w:delText>
        </w:r>
        <w:r w:rsidDel="0058751D">
          <w:rPr>
            <w:lang w:val="en-US"/>
          </w:rPr>
          <w:delText xml:space="preserve">Penelitian terkait menjelaskan penelitian terkait yang telah ada yang berhubungan dengan transformasi model proses bisnis. Sub-bab ini menjelaskan model transformasi menggunakan pendekatan </w:delText>
        </w:r>
        <w:r w:rsidRPr="00B22874" w:rsidDel="0058751D">
          <w:rPr>
            <w:i/>
            <w:lang w:val="en-US"/>
          </w:rPr>
          <w:delText>indirect mapping</w:delText>
        </w:r>
        <w:r w:rsidDel="0058751D">
          <w:rPr>
            <w:lang w:val="en-US"/>
          </w:rPr>
          <w:delText xml:space="preserve"> dan </w:delText>
        </w:r>
        <w:r w:rsidRPr="00B22874" w:rsidDel="0058751D">
          <w:rPr>
            <w:i/>
            <w:lang w:val="en-US"/>
          </w:rPr>
          <w:delText>direct mapping</w:delText>
        </w:r>
        <w:r w:rsidDel="0058751D">
          <w:rPr>
            <w:lang w:val="en-US"/>
          </w:rPr>
          <w:delText xml:space="preserve"> yang telah dipublikasikan oleh beberapa peneliti di jurnal internasional maupun </w:delText>
        </w:r>
        <w:r w:rsidRPr="00D92988" w:rsidDel="0058751D">
          <w:rPr>
            <w:lang w:val="en-US"/>
          </w:rPr>
          <w:delText>konferensi internasional</w:delText>
        </w:r>
        <w:r w:rsidDel="0058751D">
          <w:rPr>
            <w:lang w:val="en-US"/>
          </w:rPr>
          <w:delText>.</w:delText>
        </w:r>
      </w:del>
    </w:p>
    <w:p w14:paraId="4F17D607" w14:textId="56DC43A4" w:rsidR="000008DA" w:rsidDel="005B708C" w:rsidRDefault="000008DA" w:rsidP="00B22874">
      <w:pPr>
        <w:pStyle w:val="BodyTextFirstIndent"/>
        <w:rPr>
          <w:del w:id="4513" w:author="arkat" w:date="2017-09-18T19:54:00Z"/>
          <w:lang w:val="en-US"/>
        </w:rPr>
      </w:pPr>
    </w:p>
    <w:p w14:paraId="7859899D" w14:textId="5B1BD799" w:rsidR="003633A2" w:rsidDel="005B708C" w:rsidRDefault="003633A2">
      <w:pPr>
        <w:spacing w:after="0" w:line="0" w:lineRule="atLeast"/>
        <w:jc w:val="center"/>
        <w:rPr>
          <w:del w:id="4514" w:author="arkat" w:date="2017-09-18T19:54:00Z"/>
          <w:b/>
          <w:color w:val="000000"/>
          <w:sz w:val="22"/>
        </w:rPr>
        <w:sectPr w:rsidR="003633A2" w:rsidDel="005B708C" w:rsidSect="00231404">
          <w:footerReference w:type="default" r:id="rId119"/>
          <w:pgSz w:w="11906" w:h="16838"/>
          <w:pgMar w:top="1555" w:right="1699" w:bottom="1699" w:left="2268" w:header="706" w:footer="706" w:gutter="0"/>
          <w:pgNumType w:start="1"/>
          <w:cols w:space="708"/>
          <w:docGrid w:linePitch="36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01"/>
        <w:gridCol w:w="2940"/>
        <w:gridCol w:w="1664"/>
        <w:gridCol w:w="2229"/>
        <w:gridCol w:w="3502"/>
      </w:tblGrid>
      <w:tr w:rsidR="000008DA" w:rsidRPr="00FE792C" w:rsidDel="005B708C" w14:paraId="3E94EAE1" w14:textId="03ACDD9A" w:rsidTr="000008DA">
        <w:trPr>
          <w:del w:id="4515" w:author="arkat" w:date="2017-09-18T19:54:00Z"/>
        </w:trPr>
        <w:tc>
          <w:tcPr>
            <w:tcW w:w="2233" w:type="pct"/>
            <w:gridSpan w:val="3"/>
            <w:shd w:val="clear" w:color="auto" w:fill="auto"/>
          </w:tcPr>
          <w:p w14:paraId="5E4B7AE4" w14:textId="562AED6F" w:rsidR="000008DA" w:rsidRPr="00FE792C" w:rsidDel="005B708C" w:rsidRDefault="000008DA">
            <w:pPr>
              <w:spacing w:after="0" w:line="0" w:lineRule="atLeast"/>
              <w:rPr>
                <w:del w:id="4516" w:author="arkat" w:date="2017-09-18T19:54:00Z"/>
                <w:b/>
                <w:color w:val="000000"/>
                <w:sz w:val="22"/>
              </w:rPr>
              <w:pPrChange w:id="4517" w:author="arkat" w:date="2017-09-29T22:49:00Z">
                <w:pPr>
                  <w:spacing w:after="0" w:line="0" w:lineRule="atLeast"/>
                  <w:jc w:val="center"/>
                </w:pPr>
              </w:pPrChange>
            </w:pPr>
            <w:del w:id="4518" w:author="arkat" w:date="2017-09-18T19:54:00Z">
              <w:r w:rsidRPr="00FE792C" w:rsidDel="005B708C">
                <w:rPr>
                  <w:b/>
                  <w:color w:val="000000"/>
                  <w:sz w:val="22"/>
                </w:rPr>
                <w:delText>Transformation in one direction</w:delText>
              </w:r>
            </w:del>
          </w:p>
        </w:tc>
        <w:tc>
          <w:tcPr>
            <w:tcW w:w="2767" w:type="pct"/>
            <w:gridSpan w:val="3"/>
            <w:shd w:val="clear" w:color="auto" w:fill="auto"/>
          </w:tcPr>
          <w:p w14:paraId="10B65985" w14:textId="47E3A7E5" w:rsidR="000008DA" w:rsidRPr="00FE792C" w:rsidDel="005B708C" w:rsidRDefault="000008DA">
            <w:pPr>
              <w:spacing w:after="0" w:line="0" w:lineRule="atLeast"/>
              <w:rPr>
                <w:del w:id="4519" w:author="arkat" w:date="2017-09-18T19:54:00Z"/>
                <w:b/>
                <w:color w:val="000000"/>
                <w:sz w:val="22"/>
              </w:rPr>
              <w:pPrChange w:id="4520" w:author="arkat" w:date="2017-09-29T22:49:00Z">
                <w:pPr>
                  <w:spacing w:after="0" w:line="0" w:lineRule="atLeast"/>
                  <w:jc w:val="center"/>
                </w:pPr>
              </w:pPrChange>
            </w:pPr>
            <w:del w:id="4521" w:author="arkat" w:date="2017-09-18T19:54:00Z">
              <w:r w:rsidRPr="00FE792C" w:rsidDel="005B708C">
                <w:rPr>
                  <w:b/>
                  <w:color w:val="000000"/>
                  <w:sz w:val="22"/>
                </w:rPr>
                <w:delText>Transformation in the opposite direction</w:delText>
              </w:r>
            </w:del>
          </w:p>
        </w:tc>
      </w:tr>
      <w:tr w:rsidR="000008DA" w:rsidRPr="00FE792C" w:rsidDel="005B708C" w14:paraId="4B565906" w14:textId="66596D4B" w:rsidTr="000008DA">
        <w:trPr>
          <w:del w:id="4522" w:author="arkat" w:date="2017-09-18T19:54:00Z"/>
        </w:trPr>
        <w:tc>
          <w:tcPr>
            <w:tcW w:w="533" w:type="pct"/>
            <w:shd w:val="clear" w:color="auto" w:fill="auto"/>
          </w:tcPr>
          <w:p w14:paraId="72038FFA" w14:textId="19BE1585" w:rsidR="000008DA" w:rsidRPr="00FE792C" w:rsidDel="005B708C" w:rsidRDefault="000008DA">
            <w:pPr>
              <w:spacing w:after="0" w:line="0" w:lineRule="atLeast"/>
              <w:rPr>
                <w:del w:id="4523" w:author="arkat" w:date="2017-09-18T19:54:00Z"/>
                <w:b/>
                <w:color w:val="000000"/>
                <w:sz w:val="22"/>
              </w:rPr>
              <w:pPrChange w:id="4524" w:author="arkat" w:date="2017-09-29T22:49:00Z">
                <w:pPr>
                  <w:spacing w:after="0" w:line="0" w:lineRule="atLeast"/>
                  <w:jc w:val="center"/>
                </w:pPr>
              </w:pPrChange>
            </w:pPr>
            <w:del w:id="4525" w:author="arkat" w:date="2017-09-18T19:54:00Z">
              <w:r w:rsidRPr="00FE792C" w:rsidDel="005B708C">
                <w:rPr>
                  <w:b/>
                  <w:color w:val="000000"/>
                  <w:sz w:val="22"/>
                </w:rPr>
                <w:delText>Transformation direction</w:delText>
              </w:r>
            </w:del>
          </w:p>
        </w:tc>
        <w:tc>
          <w:tcPr>
            <w:tcW w:w="604" w:type="pct"/>
            <w:shd w:val="clear" w:color="auto" w:fill="auto"/>
          </w:tcPr>
          <w:p w14:paraId="0DB76CA6" w14:textId="2C4C481D" w:rsidR="000008DA" w:rsidRPr="00FE792C" w:rsidDel="005B708C" w:rsidRDefault="000008DA">
            <w:pPr>
              <w:spacing w:after="0" w:line="0" w:lineRule="atLeast"/>
              <w:rPr>
                <w:del w:id="4526" w:author="arkat" w:date="2017-09-18T19:54:00Z"/>
                <w:b/>
                <w:color w:val="000000"/>
                <w:sz w:val="22"/>
              </w:rPr>
              <w:pPrChange w:id="4527" w:author="arkat" w:date="2017-09-29T22:49:00Z">
                <w:pPr>
                  <w:spacing w:after="0" w:line="0" w:lineRule="atLeast"/>
                  <w:jc w:val="center"/>
                </w:pPr>
              </w:pPrChange>
            </w:pPr>
            <w:del w:id="4528" w:author="arkat" w:date="2017-09-18T19:54:00Z">
              <w:r w:rsidRPr="00FE792C" w:rsidDel="005B708C">
                <w:rPr>
                  <w:b/>
                  <w:color w:val="000000"/>
                  <w:sz w:val="22"/>
                </w:rPr>
                <w:delText>Study</w:delText>
              </w:r>
            </w:del>
          </w:p>
        </w:tc>
        <w:tc>
          <w:tcPr>
            <w:tcW w:w="1097" w:type="pct"/>
            <w:shd w:val="clear" w:color="auto" w:fill="auto"/>
          </w:tcPr>
          <w:p w14:paraId="50CFD579" w14:textId="05774E3D" w:rsidR="000008DA" w:rsidRPr="00FE792C" w:rsidDel="005B708C" w:rsidRDefault="000008DA">
            <w:pPr>
              <w:spacing w:after="0" w:line="0" w:lineRule="atLeast"/>
              <w:rPr>
                <w:del w:id="4529" w:author="arkat" w:date="2017-09-18T19:54:00Z"/>
                <w:b/>
                <w:color w:val="000000"/>
                <w:sz w:val="22"/>
              </w:rPr>
              <w:pPrChange w:id="4530" w:author="arkat" w:date="2017-09-29T22:49:00Z">
                <w:pPr>
                  <w:spacing w:after="0" w:line="0" w:lineRule="atLeast"/>
                  <w:jc w:val="center"/>
                </w:pPr>
              </w:pPrChange>
            </w:pPr>
            <w:del w:id="4531" w:author="arkat" w:date="2017-09-18T19:54:00Z">
              <w:r w:rsidRPr="00FE792C" w:rsidDel="005B708C">
                <w:rPr>
                  <w:b/>
                  <w:color w:val="000000"/>
                  <w:sz w:val="22"/>
                </w:rPr>
                <w:delText>Approach/ Tool</w:delText>
              </w:r>
            </w:del>
          </w:p>
        </w:tc>
        <w:tc>
          <w:tcPr>
            <w:tcW w:w="627" w:type="pct"/>
            <w:shd w:val="clear" w:color="auto" w:fill="auto"/>
          </w:tcPr>
          <w:p w14:paraId="503D7380" w14:textId="4D013B7F" w:rsidR="000008DA" w:rsidRPr="00FE792C" w:rsidDel="005B708C" w:rsidRDefault="000008DA">
            <w:pPr>
              <w:spacing w:after="0" w:line="0" w:lineRule="atLeast"/>
              <w:rPr>
                <w:del w:id="4532" w:author="arkat" w:date="2017-09-18T19:54:00Z"/>
                <w:b/>
                <w:color w:val="000000"/>
                <w:sz w:val="22"/>
              </w:rPr>
              <w:pPrChange w:id="4533" w:author="arkat" w:date="2017-09-29T22:49:00Z">
                <w:pPr>
                  <w:spacing w:after="0" w:line="0" w:lineRule="atLeast"/>
                  <w:jc w:val="center"/>
                </w:pPr>
              </w:pPrChange>
            </w:pPr>
            <w:del w:id="4534" w:author="arkat" w:date="2017-09-18T19:54:00Z">
              <w:r w:rsidRPr="00FE792C" w:rsidDel="005B708C">
                <w:rPr>
                  <w:b/>
                  <w:color w:val="000000"/>
                  <w:sz w:val="22"/>
                </w:rPr>
                <w:delText>Transformation direction</w:delText>
              </w:r>
            </w:del>
          </w:p>
        </w:tc>
        <w:tc>
          <w:tcPr>
            <w:tcW w:w="835" w:type="pct"/>
            <w:shd w:val="clear" w:color="auto" w:fill="auto"/>
          </w:tcPr>
          <w:p w14:paraId="6084C898" w14:textId="43545FF6" w:rsidR="000008DA" w:rsidRPr="00FE792C" w:rsidDel="005B708C" w:rsidRDefault="000008DA">
            <w:pPr>
              <w:spacing w:after="0" w:line="0" w:lineRule="atLeast"/>
              <w:rPr>
                <w:del w:id="4535" w:author="arkat" w:date="2017-09-18T19:54:00Z"/>
                <w:b/>
                <w:color w:val="000000"/>
                <w:sz w:val="22"/>
              </w:rPr>
              <w:pPrChange w:id="4536" w:author="arkat" w:date="2017-09-29T22:49:00Z">
                <w:pPr>
                  <w:spacing w:after="0" w:line="0" w:lineRule="atLeast"/>
                  <w:jc w:val="center"/>
                </w:pPr>
              </w:pPrChange>
            </w:pPr>
            <w:del w:id="4537" w:author="arkat" w:date="2017-09-18T19:54:00Z">
              <w:r w:rsidRPr="00FE792C" w:rsidDel="005B708C">
                <w:rPr>
                  <w:b/>
                  <w:color w:val="000000"/>
                  <w:sz w:val="22"/>
                </w:rPr>
                <w:delText>Study</w:delText>
              </w:r>
            </w:del>
          </w:p>
        </w:tc>
        <w:tc>
          <w:tcPr>
            <w:tcW w:w="1305" w:type="pct"/>
            <w:shd w:val="clear" w:color="auto" w:fill="auto"/>
          </w:tcPr>
          <w:p w14:paraId="611059EA" w14:textId="16F23EA1" w:rsidR="000008DA" w:rsidRPr="00FE792C" w:rsidDel="005B708C" w:rsidRDefault="000008DA">
            <w:pPr>
              <w:spacing w:after="0" w:line="0" w:lineRule="atLeast"/>
              <w:rPr>
                <w:del w:id="4538" w:author="arkat" w:date="2017-09-18T19:54:00Z"/>
                <w:b/>
                <w:color w:val="000000"/>
                <w:sz w:val="22"/>
              </w:rPr>
              <w:pPrChange w:id="4539" w:author="arkat" w:date="2017-09-29T22:49:00Z">
                <w:pPr>
                  <w:spacing w:after="0" w:line="0" w:lineRule="atLeast"/>
                  <w:jc w:val="center"/>
                </w:pPr>
              </w:pPrChange>
            </w:pPr>
            <w:del w:id="4540" w:author="arkat" w:date="2017-09-18T19:54:00Z">
              <w:r w:rsidRPr="00FE792C" w:rsidDel="005B708C">
                <w:rPr>
                  <w:b/>
                  <w:color w:val="000000"/>
                  <w:sz w:val="22"/>
                </w:rPr>
                <w:delText>Approach/ Tool</w:delText>
              </w:r>
            </w:del>
          </w:p>
        </w:tc>
      </w:tr>
      <w:tr w:rsidR="000008DA" w:rsidRPr="00FE792C" w:rsidDel="005B708C" w14:paraId="57CA5771" w14:textId="02540DD5" w:rsidTr="000008DA">
        <w:trPr>
          <w:del w:id="4541" w:author="arkat" w:date="2017-09-18T19:54:00Z"/>
        </w:trPr>
        <w:tc>
          <w:tcPr>
            <w:tcW w:w="533" w:type="pct"/>
            <w:vMerge w:val="restart"/>
            <w:shd w:val="clear" w:color="auto" w:fill="auto"/>
          </w:tcPr>
          <w:p w14:paraId="4AA20E0D" w14:textId="0FC2C90A" w:rsidR="000008DA" w:rsidRPr="003633A2" w:rsidDel="005B708C" w:rsidRDefault="000008DA">
            <w:pPr>
              <w:spacing w:after="0" w:line="0" w:lineRule="atLeast"/>
              <w:rPr>
                <w:del w:id="4542" w:author="arkat" w:date="2017-09-18T19:54:00Z"/>
                <w:color w:val="000000"/>
                <w:sz w:val="22"/>
                <w:lang w:val="en-US"/>
              </w:rPr>
            </w:pPr>
            <w:del w:id="4543" w:author="arkat" w:date="2017-09-18T19:54:00Z">
              <w:r w:rsidRPr="00FE792C" w:rsidDel="005B708C">
                <w:rPr>
                  <w:color w:val="000000"/>
                  <w:sz w:val="22"/>
                </w:rPr>
                <w:delText>EPC to BPMN</w:delText>
              </w:r>
            </w:del>
          </w:p>
        </w:tc>
        <w:tc>
          <w:tcPr>
            <w:tcW w:w="604" w:type="pct"/>
            <w:shd w:val="clear" w:color="auto" w:fill="auto"/>
          </w:tcPr>
          <w:p w14:paraId="4601DE84" w14:textId="3EA74299" w:rsidR="000008DA" w:rsidRPr="00FE792C" w:rsidDel="005B708C" w:rsidRDefault="000008DA">
            <w:pPr>
              <w:spacing w:after="0" w:line="0" w:lineRule="atLeast"/>
              <w:rPr>
                <w:del w:id="4544" w:author="arkat" w:date="2017-09-18T19:54:00Z"/>
                <w:color w:val="000000"/>
                <w:sz w:val="22"/>
              </w:rPr>
            </w:pPr>
            <w:del w:id="4545"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097" w:type="pct"/>
            <w:shd w:val="clear" w:color="auto" w:fill="auto"/>
          </w:tcPr>
          <w:p w14:paraId="50C246F8" w14:textId="31B2C9BD" w:rsidR="000008DA" w:rsidRPr="00FE792C" w:rsidDel="005B708C" w:rsidRDefault="000008DA">
            <w:pPr>
              <w:spacing w:after="0" w:line="0" w:lineRule="atLeast"/>
              <w:rPr>
                <w:del w:id="4546" w:author="arkat" w:date="2017-09-18T19:54:00Z"/>
                <w:color w:val="000000"/>
                <w:sz w:val="22"/>
              </w:rPr>
            </w:pPr>
            <w:del w:id="4547" w:author="arkat" w:date="2017-09-18T19:54:00Z">
              <w:r w:rsidRPr="00FE792C" w:rsidDel="005B708C">
                <w:rPr>
                  <w:color w:val="000000"/>
                  <w:sz w:val="22"/>
                </w:rPr>
                <w:delText xml:space="preserve">Direct Mapping Rule/ BPGen </w:delText>
              </w:r>
            </w:del>
          </w:p>
        </w:tc>
        <w:tc>
          <w:tcPr>
            <w:tcW w:w="627" w:type="pct"/>
            <w:vMerge w:val="restart"/>
            <w:shd w:val="clear" w:color="auto" w:fill="auto"/>
          </w:tcPr>
          <w:p w14:paraId="482969D7" w14:textId="32F22F8D" w:rsidR="000008DA" w:rsidRPr="00FE792C" w:rsidDel="005B708C" w:rsidRDefault="000008DA">
            <w:pPr>
              <w:spacing w:after="0" w:line="0" w:lineRule="atLeast"/>
              <w:rPr>
                <w:del w:id="4548" w:author="arkat" w:date="2017-09-18T19:54:00Z"/>
                <w:color w:val="000000"/>
                <w:sz w:val="22"/>
              </w:rPr>
            </w:pPr>
            <w:del w:id="4549" w:author="arkat" w:date="2017-09-18T19:54:00Z">
              <w:r w:rsidRPr="00FE792C" w:rsidDel="005B708C">
                <w:rPr>
                  <w:color w:val="000000"/>
                  <w:sz w:val="22"/>
                </w:rPr>
                <w:delText>BPMN to EPC</w:delText>
              </w:r>
            </w:del>
          </w:p>
        </w:tc>
        <w:tc>
          <w:tcPr>
            <w:tcW w:w="835" w:type="pct"/>
            <w:vMerge w:val="restart"/>
            <w:shd w:val="clear" w:color="auto" w:fill="auto"/>
          </w:tcPr>
          <w:p w14:paraId="77CE3D76" w14:textId="1017108A" w:rsidR="000008DA" w:rsidRPr="00FE792C" w:rsidDel="005B708C" w:rsidRDefault="000008DA">
            <w:pPr>
              <w:spacing w:after="0" w:line="0" w:lineRule="atLeast"/>
              <w:rPr>
                <w:del w:id="4550" w:author="arkat" w:date="2017-09-18T19:54:00Z"/>
                <w:color w:val="000000"/>
                <w:sz w:val="22"/>
              </w:rPr>
            </w:pPr>
            <w:del w:id="4551" w:author="arkat" w:date="2017-09-18T19:54:00Z">
              <w:r w:rsidRPr="00FE792C" w:rsidDel="005B708C">
                <w:rPr>
                  <w:color w:val="000000"/>
                  <w:sz w:val="22"/>
                </w:rPr>
                <w:delText xml:space="preserve">Kotsev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"URL" : "https://www.researchgate.net/publication/265401318_BPMN-EPC-BPMN_Converter", "abstract" : "BPMN-EPC-BPMN Converter: The problem for generation of new business processes partially described by BPMN, and EPC is described in this paper. The software architecture of the Business processes Generator (BPGen) is presented. Three conversion rules for BPMN \u2013 EPC transformation are defined. The Software architecture and business processes conversion is described. Two business processes managing the BPMN \u2013 EPC conversion are defined describing the forward and backward conversion operations.", "accessed" : { "date-parts" : [ [ "2017", "2", "1" ] ] }, "author" : [ { "dropping-particle" : "", "family" : "Kotsev", "given" : "Vladimir", "non-dropping-particle" : "", "parse-names" : false, "suffix" : "" }, { "dropping-particle" : "", "family" : "Stanev", "given" : "Ivan", "non-dropping-particle" : "", "parse-names" : false, "suffix" : "" }, { "dropping-particle" : "", "family" : "Grigorova", "given" : "Katalina", "non-dropping-particle" : "", "parse-names" : false, "suffix" : "" } ], "id" : "ITEM-1", "issued" : { "date-parts" : [ [ "2011" ] ] }, "title" : "BPMN-EPC-BPMN Converter (PDF Download Available)", "type" : "webpage" }, "uris" : [ "http://www.mendeley.com/documents/?uuid=d17a6f4c-4a39-3038-a7b3-3225dc2536b0" ] } ], "mendeley" : { "formattedCitation" : "(Kotsev &lt;i&gt;et al.&lt;/i&gt;, 2011)", "plainTextFormattedCitation" : "(Kotsev et al., 2011)", "previouslyFormattedCitation" : "[1]"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(Kotsev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vMerge w:val="restart"/>
            <w:shd w:val="clear" w:color="auto" w:fill="auto"/>
          </w:tcPr>
          <w:p w14:paraId="3E18C856" w14:textId="5FE22937" w:rsidR="000008DA" w:rsidRPr="00FE792C" w:rsidDel="005B708C" w:rsidRDefault="000008DA">
            <w:pPr>
              <w:spacing w:after="0" w:line="0" w:lineRule="atLeast"/>
              <w:rPr>
                <w:del w:id="4552" w:author="arkat" w:date="2017-09-18T19:54:00Z"/>
                <w:sz w:val="22"/>
              </w:rPr>
            </w:pPr>
            <w:del w:id="4553" w:author="arkat" w:date="2017-09-18T19:54:00Z">
              <w:r w:rsidRPr="00FE792C" w:rsidDel="005B708C">
                <w:rPr>
                  <w:color w:val="000000"/>
                  <w:sz w:val="22"/>
                </w:rPr>
                <w:delText>Conversion Rule/ BPGen</w:delText>
              </w:r>
            </w:del>
          </w:p>
        </w:tc>
      </w:tr>
      <w:tr w:rsidR="000008DA" w:rsidRPr="00FE792C" w:rsidDel="005B708C" w14:paraId="0D170321" w14:textId="09422BD5" w:rsidTr="000008DA">
        <w:trPr>
          <w:trHeight w:val="228"/>
          <w:del w:id="4554" w:author="arkat" w:date="2017-09-18T19:54:00Z"/>
        </w:trPr>
        <w:tc>
          <w:tcPr>
            <w:tcW w:w="533" w:type="pct"/>
            <w:vMerge/>
            <w:shd w:val="clear" w:color="auto" w:fill="auto"/>
          </w:tcPr>
          <w:p w14:paraId="08897FD7" w14:textId="6DA3589A" w:rsidR="000008DA" w:rsidRPr="00FE792C" w:rsidDel="005B708C" w:rsidRDefault="000008DA">
            <w:pPr>
              <w:spacing w:after="0" w:line="0" w:lineRule="atLeast"/>
              <w:rPr>
                <w:del w:id="4555" w:author="arkat" w:date="2017-09-18T19:54:00Z"/>
                <w:color w:val="000000"/>
                <w:sz w:val="22"/>
              </w:rPr>
            </w:pPr>
          </w:p>
        </w:tc>
        <w:tc>
          <w:tcPr>
            <w:tcW w:w="604" w:type="pct"/>
            <w:shd w:val="clear" w:color="auto" w:fill="auto"/>
          </w:tcPr>
          <w:p w14:paraId="1DFA2344" w14:textId="2E8AFCF1" w:rsidR="000008DA" w:rsidRPr="00FE792C" w:rsidDel="005B708C" w:rsidRDefault="000008DA">
            <w:pPr>
              <w:spacing w:after="0" w:line="0" w:lineRule="atLeast"/>
              <w:rPr>
                <w:del w:id="4556" w:author="arkat" w:date="2017-09-18T19:54:00Z"/>
                <w:color w:val="000000"/>
                <w:sz w:val="22"/>
              </w:rPr>
            </w:pPr>
            <w:del w:id="4557" w:author="arkat" w:date="2017-09-18T19:54:00Z">
              <w:r w:rsidRPr="00FE792C" w:rsidDel="005B708C">
                <w:rPr>
                  <w:color w:val="000000"/>
                  <w:sz w:val="22"/>
                </w:rPr>
                <w:delText xml:space="preserve">Tscheschner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"Tscheschner", "given" : "W", "non-dropping-particle" : "", "parse-names" : false, "suffix" : "" } ], "container-title" : "Business Process Technology", "id" : "ITEM-1", "issued" : { "date-parts" : [ [ "2006" ] ] }, "title" : "Transformation from EPC to BPMN", "type" : "article-journal" }, "uris" : [ "http://www.mendeley.com/documents/?uuid=5ce6bb14-39af-39f8-8591-97b676f74ea8" ] } ], "mendeley" : { "formattedCitation" : "(Tscheschner, 2006)", "plainTextFormattedCitation" : "(Tscheschner, 2006)", "previouslyFormattedCitation" : "[25]"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(Tscheschner, 2006)</w:delText>
              </w:r>
              <w:r w:rsidRPr="00FE792C" w:rsidDel="005B708C">
                <w:rPr>
                  <w:color w:val="000000"/>
                  <w:sz w:val="22"/>
                </w:rPr>
                <w:fldChar w:fldCharType="end"/>
              </w:r>
            </w:del>
          </w:p>
        </w:tc>
        <w:tc>
          <w:tcPr>
            <w:tcW w:w="1097" w:type="pct"/>
            <w:shd w:val="clear" w:color="auto" w:fill="auto"/>
          </w:tcPr>
          <w:p w14:paraId="2027981C" w14:textId="251670CF" w:rsidR="000008DA" w:rsidRPr="00FE792C" w:rsidDel="005B708C" w:rsidRDefault="000008DA">
            <w:pPr>
              <w:spacing w:after="0" w:line="0" w:lineRule="atLeast"/>
              <w:rPr>
                <w:del w:id="4558" w:author="arkat" w:date="2017-09-18T19:54:00Z"/>
                <w:color w:val="000000"/>
                <w:sz w:val="22"/>
              </w:rPr>
            </w:pPr>
            <w:del w:id="4559" w:author="arkat" w:date="2017-09-18T19:54:00Z">
              <w:r w:rsidRPr="00FE792C" w:rsidDel="005B708C">
                <w:rPr>
                  <w:color w:val="000000"/>
                  <w:sz w:val="22"/>
                </w:rPr>
                <w:delText>Direct Mapping Rule and Semantic Rules/ Plugin in the Oryx-Editor</w:delText>
              </w:r>
            </w:del>
          </w:p>
        </w:tc>
        <w:tc>
          <w:tcPr>
            <w:tcW w:w="627" w:type="pct"/>
            <w:vMerge/>
            <w:shd w:val="clear" w:color="auto" w:fill="auto"/>
          </w:tcPr>
          <w:p w14:paraId="2A032AB0" w14:textId="68F28512" w:rsidR="000008DA" w:rsidRPr="00FE792C" w:rsidDel="005B708C" w:rsidRDefault="000008DA">
            <w:pPr>
              <w:spacing w:after="0" w:line="0" w:lineRule="atLeast"/>
              <w:rPr>
                <w:del w:id="4560" w:author="arkat" w:date="2017-09-18T19:54:00Z"/>
                <w:color w:val="000000"/>
                <w:sz w:val="22"/>
              </w:rPr>
            </w:pPr>
          </w:p>
        </w:tc>
        <w:tc>
          <w:tcPr>
            <w:tcW w:w="835" w:type="pct"/>
            <w:vMerge/>
            <w:shd w:val="clear" w:color="auto" w:fill="auto"/>
          </w:tcPr>
          <w:p w14:paraId="56896479" w14:textId="3AE7F581" w:rsidR="000008DA" w:rsidRPr="00FE792C" w:rsidDel="005B708C" w:rsidRDefault="000008DA">
            <w:pPr>
              <w:spacing w:after="0" w:line="0" w:lineRule="atLeast"/>
              <w:rPr>
                <w:del w:id="4561" w:author="arkat" w:date="2017-09-18T19:54:00Z"/>
                <w:color w:val="000000"/>
                <w:sz w:val="22"/>
              </w:rPr>
            </w:pPr>
          </w:p>
        </w:tc>
        <w:tc>
          <w:tcPr>
            <w:tcW w:w="1305" w:type="pct"/>
            <w:vMerge/>
            <w:shd w:val="clear" w:color="auto" w:fill="auto"/>
          </w:tcPr>
          <w:p w14:paraId="6FE05B2F" w14:textId="6FC23A44" w:rsidR="000008DA" w:rsidRPr="00FE792C" w:rsidDel="005B708C" w:rsidRDefault="000008DA">
            <w:pPr>
              <w:spacing w:after="0" w:line="0" w:lineRule="atLeast"/>
              <w:rPr>
                <w:del w:id="4562" w:author="arkat" w:date="2017-09-18T19:54:00Z"/>
                <w:color w:val="000000"/>
                <w:sz w:val="22"/>
              </w:rPr>
            </w:pPr>
          </w:p>
        </w:tc>
      </w:tr>
      <w:tr w:rsidR="000008DA" w:rsidRPr="00FE792C" w:rsidDel="005B708C" w14:paraId="70217D99" w14:textId="5740D625" w:rsidTr="000008DA">
        <w:trPr>
          <w:del w:id="4563" w:author="arkat" w:date="2017-09-18T19:54:00Z"/>
        </w:trPr>
        <w:tc>
          <w:tcPr>
            <w:tcW w:w="533" w:type="pct"/>
            <w:vMerge w:val="restart"/>
            <w:shd w:val="clear" w:color="auto" w:fill="auto"/>
          </w:tcPr>
          <w:p w14:paraId="46DFAF94" w14:textId="4A9837DC" w:rsidR="000008DA" w:rsidRPr="00FE792C" w:rsidDel="005B708C" w:rsidRDefault="000008DA">
            <w:pPr>
              <w:spacing w:after="0" w:line="0" w:lineRule="atLeast"/>
              <w:rPr>
                <w:del w:id="4564" w:author="arkat" w:date="2017-09-18T19:54:00Z"/>
                <w:color w:val="000000"/>
                <w:sz w:val="22"/>
              </w:rPr>
            </w:pPr>
            <w:del w:id="4565" w:author="arkat" w:date="2017-09-18T19:54:00Z">
              <w:r w:rsidRPr="00FE792C" w:rsidDel="005B708C">
                <w:rPr>
                  <w:color w:val="000000"/>
                  <w:sz w:val="22"/>
                </w:rPr>
                <w:delText>Petri Net to BPMN</w:delText>
              </w:r>
            </w:del>
          </w:p>
        </w:tc>
        <w:tc>
          <w:tcPr>
            <w:tcW w:w="604" w:type="pct"/>
            <w:vMerge w:val="restart"/>
            <w:shd w:val="clear" w:color="auto" w:fill="auto"/>
          </w:tcPr>
          <w:p w14:paraId="0E5F8926" w14:textId="4CA3D693" w:rsidR="000008DA" w:rsidRPr="00FE792C" w:rsidDel="005B708C" w:rsidRDefault="000008DA">
            <w:pPr>
              <w:spacing w:after="0" w:line="0" w:lineRule="atLeast"/>
              <w:rPr>
                <w:del w:id="4566" w:author="arkat" w:date="2017-09-18T19:54:00Z"/>
                <w:color w:val="000000"/>
                <w:sz w:val="22"/>
              </w:rPr>
              <w:pPrChange w:id="4567" w:author="arkat" w:date="2017-09-29T22:49:00Z">
                <w:pPr>
                  <w:spacing w:after="0" w:line="0" w:lineRule="atLeast"/>
                  <w:jc w:val="center"/>
                </w:pPr>
              </w:pPrChange>
            </w:pPr>
            <w:del w:id="4568" w:author="arkat" w:date="2017-09-18T19:54:00Z">
              <w:r w:rsidRPr="00FE792C" w:rsidDel="005B708C">
                <w:rPr>
                  <w:color w:val="000000"/>
                  <w:sz w:val="22"/>
                </w:rPr>
                <w:delText>-</w:delText>
              </w:r>
            </w:del>
          </w:p>
        </w:tc>
        <w:tc>
          <w:tcPr>
            <w:tcW w:w="1097" w:type="pct"/>
            <w:vMerge w:val="restart"/>
            <w:shd w:val="clear" w:color="auto" w:fill="auto"/>
          </w:tcPr>
          <w:p w14:paraId="021D3C1E" w14:textId="446BB592" w:rsidR="000008DA" w:rsidRPr="00FE792C" w:rsidDel="005B708C" w:rsidRDefault="000008DA">
            <w:pPr>
              <w:spacing w:after="0" w:line="0" w:lineRule="atLeast"/>
              <w:rPr>
                <w:del w:id="4569" w:author="arkat" w:date="2017-09-18T19:54:00Z"/>
                <w:color w:val="000000"/>
                <w:sz w:val="22"/>
              </w:rPr>
            </w:pPr>
          </w:p>
        </w:tc>
        <w:tc>
          <w:tcPr>
            <w:tcW w:w="627" w:type="pct"/>
            <w:vMerge w:val="restart"/>
            <w:shd w:val="clear" w:color="auto" w:fill="auto"/>
          </w:tcPr>
          <w:p w14:paraId="3697FF0D" w14:textId="732178A7" w:rsidR="000008DA" w:rsidRPr="00FE792C" w:rsidDel="005B708C" w:rsidRDefault="000008DA">
            <w:pPr>
              <w:spacing w:after="0" w:line="0" w:lineRule="atLeast"/>
              <w:rPr>
                <w:del w:id="4570" w:author="arkat" w:date="2017-09-18T19:54:00Z"/>
                <w:color w:val="000000"/>
                <w:sz w:val="22"/>
              </w:rPr>
            </w:pPr>
            <w:del w:id="4571" w:author="arkat" w:date="2017-09-18T19:54:00Z">
              <w:r w:rsidRPr="00FE792C" w:rsidDel="005B708C">
                <w:rPr>
                  <w:color w:val="000000"/>
                  <w:sz w:val="22"/>
                </w:rPr>
                <w:delText>BPMN to Petri Nets</w:delText>
              </w:r>
            </w:del>
          </w:p>
        </w:tc>
        <w:tc>
          <w:tcPr>
            <w:tcW w:w="835" w:type="pct"/>
            <w:shd w:val="clear" w:color="auto" w:fill="auto"/>
          </w:tcPr>
          <w:p w14:paraId="00205964" w14:textId="661E9DF8" w:rsidR="000008DA" w:rsidRPr="00FE792C" w:rsidDel="005B708C" w:rsidRDefault="000008DA">
            <w:pPr>
              <w:spacing w:after="0" w:line="0" w:lineRule="atLeast"/>
              <w:rPr>
                <w:del w:id="4572" w:author="arkat" w:date="2017-09-18T19:54:00Z"/>
                <w:color w:val="000000"/>
                <w:sz w:val="22"/>
              </w:rPr>
            </w:pPr>
            <w:del w:id="4573" w:author="arkat" w:date="2017-09-18T19:54:00Z">
              <w:r w:rsidRPr="00FE792C" w:rsidDel="005B708C">
                <w:rPr>
                  <w:color w:val="000000"/>
                  <w:sz w:val="22"/>
                </w:rPr>
                <w:delText xml:space="preserve">Raedts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"9789728865955", "abstract" : "In industry, many business processes are modelled and stored in Enterprise Information Systems (EIS). Tools supporting the verification and validation of business processes can help to improve the quality of these business processes. However, existing tools can not directly be applied to models used in industry. In this paper, we present our approach for model verification and validation: translating industrial models to Petri nets and mCRL2, and subsequently applying existing tools on the models derived from the initial industrial models. The following translations are described: BPMN models to Petri nets and Petri nets to mCRL2. It is shown what the analysis on the derived models can reveal about the original models.", "author" : [ { "dropping-particle" : "", "family" : "Raedts", "given" : "Ivo", "non-dropping-particle" : "", "parse-names" : false, "suffix" : "" }, { "dropping-particle" : "", "family" : "Petkovic", "given" : "Marija", "non-dropping-particle" : "", "parse-names" : false, "suffix" : "" }, { "dropping-particle" : "", "family" : "Usenko", "given" : "YS Yaroslav S", "non-dropping-particle" : "", "parse-names" : false, "suffix" : "" }, { "dropping-particle" : "", "family" : "Werf", "given" : "Jan Martijn E M", "non-dropping-particle" : "van der", "parse-names" : false, "suffix" : "" }, { "dropping-particle" : "", "family" : "Groote", "given" : "Jan Friso", "non-dropping-particle" : "", "parse-names" : false, "suffix" : "" }, { "dropping-particle" : "", "family" : "Somers", "given" : "Lou J", "non-dropping-particle" : "", "parse-names" : false, "suffix" : "" } ], "container-title" : "Msvveis", "id" : "ITEM-1", "issued" : { "date-parts" : [ [ "2007" ] ] }, "page" : "126-137", "title" : "Transformation of BPMN Models for Behaviour Analysis.", "type" : "article-journal" }, "uris" : [ "http://www.mendeley.com/documents/?uuid=8b5ff545-0af3-4087-b6b8-c573ac7827f3" ] } ], "mendeley" : { "formattedCitation" : "(Raedts &lt;i&gt;et al.&lt;/i&gt;, 2007)", "plainTextFormattedCitation" : "(Raedts et al., 2007)", "previouslyFormattedCitation" : "[8]"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(Raedts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7411F644" w14:textId="3F9F2450" w:rsidR="000008DA" w:rsidRPr="00FE792C" w:rsidDel="005B708C" w:rsidRDefault="000008DA">
            <w:pPr>
              <w:spacing w:after="0" w:line="0" w:lineRule="atLeast"/>
              <w:rPr>
                <w:del w:id="4574" w:author="arkat" w:date="2017-09-18T19:54:00Z"/>
                <w:color w:val="000000"/>
                <w:sz w:val="22"/>
              </w:rPr>
            </w:pPr>
            <w:del w:id="4575" w:author="arkat" w:date="2017-09-18T19:54:00Z">
              <w:r w:rsidRPr="00FE792C" w:rsidDel="005B708C">
                <w:rPr>
                  <w:color w:val="000000"/>
                  <w:sz w:val="22"/>
                </w:rPr>
                <w:delText>Mapping Rule/ NA</w:delText>
              </w:r>
            </w:del>
          </w:p>
        </w:tc>
      </w:tr>
      <w:tr w:rsidR="000008DA" w:rsidRPr="00FE792C" w:rsidDel="005B708C" w14:paraId="609BD5C3" w14:textId="454A9FA8" w:rsidTr="000008DA">
        <w:trPr>
          <w:del w:id="4576" w:author="arkat" w:date="2017-09-18T19:54:00Z"/>
        </w:trPr>
        <w:tc>
          <w:tcPr>
            <w:tcW w:w="533" w:type="pct"/>
            <w:vMerge/>
            <w:shd w:val="clear" w:color="auto" w:fill="auto"/>
          </w:tcPr>
          <w:p w14:paraId="4FDC3837" w14:textId="6D643569" w:rsidR="000008DA" w:rsidRPr="00FE792C" w:rsidDel="005B708C" w:rsidRDefault="000008DA">
            <w:pPr>
              <w:spacing w:after="0" w:line="0" w:lineRule="atLeast"/>
              <w:rPr>
                <w:del w:id="4577" w:author="arkat" w:date="2017-09-18T19:54:00Z"/>
                <w:color w:val="000000"/>
                <w:sz w:val="22"/>
              </w:rPr>
            </w:pPr>
          </w:p>
        </w:tc>
        <w:tc>
          <w:tcPr>
            <w:tcW w:w="604" w:type="pct"/>
            <w:vMerge/>
            <w:shd w:val="clear" w:color="auto" w:fill="auto"/>
          </w:tcPr>
          <w:p w14:paraId="4E656388" w14:textId="3861F388" w:rsidR="000008DA" w:rsidRPr="00FE792C" w:rsidDel="005B708C" w:rsidRDefault="000008DA">
            <w:pPr>
              <w:spacing w:after="0" w:line="0" w:lineRule="atLeast"/>
              <w:rPr>
                <w:del w:id="4578" w:author="arkat" w:date="2017-09-18T19:54:00Z"/>
                <w:color w:val="000000"/>
                <w:sz w:val="22"/>
              </w:rPr>
            </w:pPr>
          </w:p>
        </w:tc>
        <w:tc>
          <w:tcPr>
            <w:tcW w:w="1097" w:type="pct"/>
            <w:vMerge/>
            <w:shd w:val="clear" w:color="auto" w:fill="auto"/>
          </w:tcPr>
          <w:p w14:paraId="22A8322C" w14:textId="20C881F3" w:rsidR="000008DA" w:rsidRPr="00FE792C" w:rsidDel="005B708C" w:rsidRDefault="000008DA">
            <w:pPr>
              <w:spacing w:after="0" w:line="0" w:lineRule="atLeast"/>
              <w:rPr>
                <w:del w:id="4579" w:author="arkat" w:date="2017-09-18T19:54:00Z"/>
                <w:color w:val="000000"/>
                <w:sz w:val="22"/>
              </w:rPr>
            </w:pPr>
          </w:p>
        </w:tc>
        <w:tc>
          <w:tcPr>
            <w:tcW w:w="627" w:type="pct"/>
            <w:vMerge/>
            <w:shd w:val="clear" w:color="auto" w:fill="auto"/>
          </w:tcPr>
          <w:p w14:paraId="29998CB1" w14:textId="472DFD13" w:rsidR="000008DA" w:rsidRPr="00FE792C" w:rsidDel="005B708C" w:rsidRDefault="000008DA">
            <w:pPr>
              <w:spacing w:after="0" w:line="0" w:lineRule="atLeast"/>
              <w:rPr>
                <w:del w:id="4580" w:author="arkat" w:date="2017-09-18T19:54:00Z"/>
                <w:color w:val="000000"/>
                <w:sz w:val="22"/>
              </w:rPr>
            </w:pPr>
          </w:p>
        </w:tc>
        <w:tc>
          <w:tcPr>
            <w:tcW w:w="835" w:type="pct"/>
            <w:shd w:val="clear" w:color="auto" w:fill="auto"/>
          </w:tcPr>
          <w:p w14:paraId="02B71974" w14:textId="4A52ABC7" w:rsidR="000008DA" w:rsidRPr="00FE792C" w:rsidDel="005B708C" w:rsidRDefault="000008DA">
            <w:pPr>
              <w:spacing w:after="0" w:line="0" w:lineRule="atLeast"/>
              <w:rPr>
                <w:del w:id="4581" w:author="arkat" w:date="2017-09-18T19:54:00Z"/>
                <w:color w:val="000000"/>
                <w:sz w:val="22"/>
              </w:rPr>
            </w:pPr>
            <w:del w:id="4582" w:author="arkat" w:date="2017-09-18T19:54:00Z">
              <w:r w:rsidRPr="00FE792C" w:rsidDel="005B708C">
                <w:rPr>
                  <w:color w:val="000000"/>
                  <w:sz w:val="22"/>
                </w:rPr>
                <w:delText xml:space="preserve">Ramadan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"abstract" : "Business process modeling is an increasingly popular method for improving organizational efficiency and quality. The ability to automatically validate the process model became a significant feature of modeling tools with the increasing complexity of enterprise business processes and richness of modeling languages. This paper proposes formal semantics for process modeling by mapping Business Process Modeling Notations (BPMN) to Coloured Petri Nets (CPN). We automate the transformation process to allow for automatically validating the business process model. Formalizing BPMN using CPN enables simulating business process behavior to facilitate the early detection of flaws.", "author" : [ { "dropping-particle" : "", "family" : "Ramadan", "given" : "Mohamed;", "non-dropping-particle" : "", "parse-names" : false, "suffix" : "" }, { "dropping-particle" : "", "family" : "Elmongui;", "given" : "Hicham ;", "non-dropping-particle" : "", "parse-names" : false, "suffix" : "" }, { "dropping-particle" : "", "family" : "Hassan", "given" : "Riham", "non-dropping-particle" : "", "parse-names" : false, "suffix" : "" } ], "container-title" : "Proceedings of the 2nd GSTF Annual International Conference on Software Engineering &amp; Applications", "id" : "ITEM-1", "issued" : { "date-parts" : [ [ "2011" ] ] }, "title" : "BPMN Formalisation using Coloured Petri Nets", "type" : "article-journal" }, "uris" : [ "http://www.mendeley.com/documents/?uuid=28fd29d2-4401-4c17-9ed3-50c862273b37" ] } ], "mendeley" : { "formattedCitation" : "(Ramadan &lt;i&gt;et al.&lt;/i&gt;, 2011)", "plainTextFormattedCitation" : "(Ramadan et al., 2011)", "previouslyFormattedCitation" : "[12]"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(Ramadan </w:delText>
              </w:r>
              <w:r w:rsidR="003633A2" w:rsidRPr="003633A2" w:rsidDel="005B708C">
                <w:rPr>
                  <w:i/>
                  <w:noProof/>
                  <w:color w:val="000000"/>
                  <w:sz w:val="22"/>
                </w:rPr>
                <w:delText>et al.</w:delText>
              </w:r>
              <w:r w:rsidR="003633A2" w:rsidRPr="003633A2" w:rsidDel="005B708C">
                <w:rPr>
                  <w:noProof/>
                  <w:color w:val="000000"/>
                  <w:sz w:val="22"/>
                </w:rPr>
                <w:delText>, 2011)</w:delText>
              </w:r>
              <w:r w:rsidRPr="00FE792C" w:rsidDel="005B708C">
                <w:rPr>
                  <w:color w:val="000000"/>
                  <w:sz w:val="22"/>
                </w:rPr>
                <w:fldChar w:fldCharType="end"/>
              </w:r>
            </w:del>
          </w:p>
        </w:tc>
        <w:tc>
          <w:tcPr>
            <w:tcW w:w="1305" w:type="pct"/>
            <w:shd w:val="clear" w:color="auto" w:fill="auto"/>
          </w:tcPr>
          <w:p w14:paraId="45581EA1" w14:textId="6094BE05" w:rsidR="000008DA" w:rsidRPr="00FE792C" w:rsidDel="005B708C" w:rsidRDefault="000008DA">
            <w:pPr>
              <w:spacing w:after="0" w:line="0" w:lineRule="atLeast"/>
              <w:rPr>
                <w:del w:id="4583" w:author="arkat" w:date="2017-09-18T19:54:00Z"/>
                <w:color w:val="000000"/>
                <w:sz w:val="22"/>
              </w:rPr>
            </w:pPr>
            <w:del w:id="4584" w:author="arkat" w:date="2017-09-18T19:54:00Z">
              <w:r w:rsidRPr="00FE792C" w:rsidDel="005B708C">
                <w:rPr>
                  <w:color w:val="000000"/>
                  <w:sz w:val="22"/>
                </w:rPr>
                <w:delText>Mapping Rule (Theoritic) / NA</w:delText>
              </w:r>
            </w:del>
          </w:p>
        </w:tc>
      </w:tr>
      <w:tr w:rsidR="000008DA" w:rsidRPr="00FE792C" w:rsidDel="005B708C" w14:paraId="4133B18F" w14:textId="3A9A883A" w:rsidTr="000008DA">
        <w:trPr>
          <w:del w:id="4585" w:author="arkat" w:date="2017-09-18T19:54:00Z"/>
        </w:trPr>
        <w:tc>
          <w:tcPr>
            <w:tcW w:w="533" w:type="pct"/>
            <w:vMerge/>
            <w:shd w:val="clear" w:color="auto" w:fill="auto"/>
          </w:tcPr>
          <w:p w14:paraId="5564916D" w14:textId="5ADBC1B4" w:rsidR="000008DA" w:rsidRPr="00FE792C" w:rsidDel="005B708C" w:rsidRDefault="000008DA">
            <w:pPr>
              <w:spacing w:after="0" w:line="0" w:lineRule="atLeast"/>
              <w:rPr>
                <w:del w:id="4586" w:author="arkat" w:date="2017-09-18T19:54:00Z"/>
                <w:color w:val="000000"/>
                <w:sz w:val="22"/>
              </w:rPr>
            </w:pPr>
          </w:p>
        </w:tc>
        <w:tc>
          <w:tcPr>
            <w:tcW w:w="604" w:type="pct"/>
            <w:vMerge/>
            <w:shd w:val="clear" w:color="auto" w:fill="auto"/>
          </w:tcPr>
          <w:p w14:paraId="0E2BD88B" w14:textId="3BA2EFC8" w:rsidR="000008DA" w:rsidRPr="00FE792C" w:rsidDel="005B708C" w:rsidRDefault="000008DA">
            <w:pPr>
              <w:spacing w:after="0" w:line="0" w:lineRule="atLeast"/>
              <w:rPr>
                <w:del w:id="4587" w:author="arkat" w:date="2017-09-18T19:54:00Z"/>
                <w:color w:val="000000"/>
                <w:sz w:val="22"/>
              </w:rPr>
            </w:pPr>
          </w:p>
        </w:tc>
        <w:tc>
          <w:tcPr>
            <w:tcW w:w="1097" w:type="pct"/>
            <w:vMerge/>
            <w:shd w:val="clear" w:color="auto" w:fill="auto"/>
          </w:tcPr>
          <w:p w14:paraId="431F0D16" w14:textId="74D599E1" w:rsidR="000008DA" w:rsidRPr="00FE792C" w:rsidDel="005B708C" w:rsidRDefault="000008DA">
            <w:pPr>
              <w:spacing w:after="0" w:line="0" w:lineRule="atLeast"/>
              <w:rPr>
                <w:del w:id="4588" w:author="arkat" w:date="2017-09-18T19:54:00Z"/>
                <w:color w:val="000000"/>
                <w:sz w:val="22"/>
              </w:rPr>
            </w:pPr>
          </w:p>
        </w:tc>
        <w:tc>
          <w:tcPr>
            <w:tcW w:w="627" w:type="pct"/>
            <w:vMerge/>
            <w:shd w:val="clear" w:color="auto" w:fill="auto"/>
          </w:tcPr>
          <w:p w14:paraId="1945CE80" w14:textId="417D3EDB" w:rsidR="000008DA" w:rsidRPr="00FE792C" w:rsidDel="005B708C" w:rsidRDefault="000008DA">
            <w:pPr>
              <w:spacing w:after="0" w:line="0" w:lineRule="atLeast"/>
              <w:rPr>
                <w:del w:id="4589" w:author="arkat" w:date="2017-09-18T19:54:00Z"/>
                <w:color w:val="000000"/>
                <w:sz w:val="22"/>
              </w:rPr>
            </w:pPr>
          </w:p>
        </w:tc>
        <w:tc>
          <w:tcPr>
            <w:tcW w:w="835" w:type="pct"/>
            <w:shd w:val="clear" w:color="auto" w:fill="auto"/>
          </w:tcPr>
          <w:p w14:paraId="260FBF3F" w14:textId="7CE1239B" w:rsidR="000008DA" w:rsidRPr="00FE792C" w:rsidDel="005B708C" w:rsidRDefault="000008DA">
            <w:pPr>
              <w:spacing w:after="0" w:line="0" w:lineRule="atLeast"/>
              <w:rPr>
                <w:del w:id="4590" w:author="arkat" w:date="2017-09-18T19:54:00Z"/>
                <w:color w:val="000000"/>
                <w:sz w:val="22"/>
              </w:rPr>
            </w:pPr>
            <w:del w:id="4591" w:author="arkat" w:date="2017-09-18T19:54:00Z">
              <w:r w:rsidRPr="00FE792C" w:rsidDel="005B708C">
                <w:rPr>
                  <w:color w:val="000000"/>
                  <w:sz w:val="22"/>
                </w:rPr>
                <w:delText xml:space="preserve">Kasar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"Kasar", "given" : "Pankaj", "non-dropping-particle" : "", "parse-names" : false, "suffix" : "" } ], "id" : "ITEM-1", "issued" : { "date-parts" : [ [ "2014" ] ] }, "page" : "14-17", "title" : "Business Process Verification using Formal Language Petri Net : An Approach", "type" : "article-journal" }, "uris" : [ "http://www.mendeley.com/documents/?uuid=aed12c5b-f088-4484-9a17-ef1b716ee344" ] } ], "mendeley" : { "formattedCitation" : "(Kasar, 2014)", "plainTextFormattedCitation" : "(Kasar, 2014)", "previouslyFormattedCitation" : "[11]"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(Kasar, 2014)</w:delText>
              </w:r>
              <w:r w:rsidRPr="00FE792C" w:rsidDel="005B708C">
                <w:rPr>
                  <w:color w:val="000000"/>
                  <w:sz w:val="22"/>
                </w:rPr>
                <w:fldChar w:fldCharType="end"/>
              </w:r>
            </w:del>
          </w:p>
        </w:tc>
        <w:tc>
          <w:tcPr>
            <w:tcW w:w="1305" w:type="pct"/>
            <w:shd w:val="clear" w:color="auto" w:fill="auto"/>
          </w:tcPr>
          <w:p w14:paraId="452896F3" w14:textId="641FFF85" w:rsidR="000008DA" w:rsidRPr="00FE792C" w:rsidDel="005B708C" w:rsidRDefault="000008DA">
            <w:pPr>
              <w:spacing w:after="0" w:line="0" w:lineRule="atLeast"/>
              <w:rPr>
                <w:del w:id="4592" w:author="arkat" w:date="2017-09-18T19:54:00Z"/>
                <w:color w:val="000000"/>
                <w:sz w:val="22"/>
              </w:rPr>
            </w:pPr>
            <w:del w:id="4593" w:author="arkat" w:date="2017-09-18T19:54:00Z">
              <w:r w:rsidRPr="00FE792C" w:rsidDel="005B708C">
                <w:rPr>
                  <w:color w:val="000000"/>
                  <w:sz w:val="22"/>
                </w:rPr>
                <w:delText>Atlas Transformation Language (ATL)/ NA</w:delText>
              </w:r>
            </w:del>
          </w:p>
        </w:tc>
      </w:tr>
      <w:tr w:rsidR="000008DA" w:rsidRPr="00FE792C" w:rsidDel="005B708C" w14:paraId="2F16AB2B" w14:textId="0F6E65DB" w:rsidTr="000008DA">
        <w:trPr>
          <w:del w:id="4594" w:author="arkat" w:date="2017-09-18T19:54:00Z"/>
        </w:trPr>
        <w:tc>
          <w:tcPr>
            <w:tcW w:w="533" w:type="pct"/>
            <w:vMerge/>
            <w:shd w:val="clear" w:color="auto" w:fill="auto"/>
          </w:tcPr>
          <w:p w14:paraId="772F8726" w14:textId="5568FD06" w:rsidR="000008DA" w:rsidRPr="00FE792C" w:rsidDel="005B708C" w:rsidRDefault="000008DA">
            <w:pPr>
              <w:spacing w:after="0" w:line="0" w:lineRule="atLeast"/>
              <w:rPr>
                <w:del w:id="4595" w:author="arkat" w:date="2017-09-18T19:54:00Z"/>
                <w:color w:val="000000"/>
                <w:sz w:val="22"/>
              </w:rPr>
            </w:pPr>
          </w:p>
        </w:tc>
        <w:tc>
          <w:tcPr>
            <w:tcW w:w="604" w:type="pct"/>
            <w:vMerge/>
            <w:shd w:val="clear" w:color="auto" w:fill="auto"/>
          </w:tcPr>
          <w:p w14:paraId="7560B297" w14:textId="37BFB4DC" w:rsidR="000008DA" w:rsidRPr="00FE792C" w:rsidDel="005B708C" w:rsidRDefault="000008DA">
            <w:pPr>
              <w:spacing w:after="0" w:line="0" w:lineRule="atLeast"/>
              <w:rPr>
                <w:del w:id="4596" w:author="arkat" w:date="2017-09-18T19:54:00Z"/>
                <w:color w:val="000000"/>
                <w:sz w:val="22"/>
              </w:rPr>
            </w:pPr>
          </w:p>
        </w:tc>
        <w:tc>
          <w:tcPr>
            <w:tcW w:w="1097" w:type="pct"/>
            <w:vMerge/>
            <w:shd w:val="clear" w:color="auto" w:fill="auto"/>
          </w:tcPr>
          <w:p w14:paraId="19B03961" w14:textId="508A220E" w:rsidR="000008DA" w:rsidRPr="00FE792C" w:rsidDel="005B708C" w:rsidRDefault="000008DA">
            <w:pPr>
              <w:spacing w:after="0" w:line="0" w:lineRule="atLeast"/>
              <w:rPr>
                <w:del w:id="4597" w:author="arkat" w:date="2017-09-18T19:54:00Z"/>
                <w:color w:val="000000"/>
                <w:sz w:val="22"/>
              </w:rPr>
            </w:pPr>
          </w:p>
        </w:tc>
        <w:tc>
          <w:tcPr>
            <w:tcW w:w="627" w:type="pct"/>
            <w:vMerge/>
            <w:shd w:val="clear" w:color="auto" w:fill="auto"/>
          </w:tcPr>
          <w:p w14:paraId="1895EEB8" w14:textId="5E494D86" w:rsidR="000008DA" w:rsidRPr="00FE792C" w:rsidDel="005B708C" w:rsidRDefault="000008DA">
            <w:pPr>
              <w:spacing w:after="0" w:line="0" w:lineRule="atLeast"/>
              <w:rPr>
                <w:del w:id="4598" w:author="arkat" w:date="2017-09-18T19:54:00Z"/>
                <w:color w:val="000000"/>
                <w:sz w:val="22"/>
              </w:rPr>
            </w:pPr>
          </w:p>
        </w:tc>
        <w:tc>
          <w:tcPr>
            <w:tcW w:w="835" w:type="pct"/>
            <w:shd w:val="clear" w:color="auto" w:fill="auto"/>
          </w:tcPr>
          <w:p w14:paraId="4AF3D053" w14:textId="3D2FF0BC" w:rsidR="000008DA" w:rsidRPr="00FE792C" w:rsidDel="005B708C" w:rsidRDefault="000008DA">
            <w:pPr>
              <w:spacing w:after="0" w:line="0" w:lineRule="atLeast"/>
              <w:rPr>
                <w:del w:id="4599" w:author="arkat" w:date="2017-09-18T19:54:00Z"/>
                <w:color w:val="000000"/>
                <w:sz w:val="22"/>
              </w:rPr>
            </w:pPr>
            <w:del w:id="4600" w:author="arkat" w:date="2017-09-18T19:54:00Z">
              <w:r w:rsidRPr="00FE792C" w:rsidDel="005B708C">
                <w:rPr>
                  <w:color w:val="000000"/>
                  <w:sz w:val="22"/>
                </w:rPr>
                <w:delText xml:space="preserve">Dijkman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"10.1016/j.infsof.2008.02.006", "ISBN" : "0950-5849", "ISSN" : "09505849", "abstract" : "The Business Process Modelling Notation (BPMN) is a stan- dard for capturing business processes in the early phases of systems de- velopment. The mix of constructs found in BPMN makes it possible to obtain models with a range of semantic errors. The ability to statically check the semantic correctness of models is thus a desirable feature for modelling tools based on BPMN. However, the static analysis of BPMN models is hindered by ambiguities in the standard specification and the complexity of the language. The fact that BPMN integrates constructs from graph-oriented process definition languages with features for con- current execution of multiple instances of a subprocess and exception handling, makes it challenging to provide a formal semantics of BPMN. Even more challenging is to define a semantics that can be used to anal- yse BPMN models. This paper proposes a formal semantics of BPMN defined in terms of a mapping to Petri nets, for which efficient analysis techniques exist. The proposed mapping has been implemented as a tool that generates code in the Petri Net Markup Language. This formalisa- tion exercise has also led to the identification of a number of deficiencies in the BPMN standard specification.", "author" : [ { "dropping-particle" : "", "family" : "Dijkman", "given" : "Remco M", "non-dropping-particle" : "", "parse-names" : false, "suffix" : "" }, { "dropping-particle" : "", "family" : "Dumas", "given" : "Marlon", "non-dropping-particle" : "", "parse-names" : false, "suffix" : "" }, { "dropping-particle" : "", "family" : "Ouyang", "given" : "Chun", "non-dropping-particle" : "", "parse-names" : false, "suffix" : "" } ], "container-title" : "Technical Report", "id" : "ITEM-1", "issue" : "12", "issued" : { "date-parts" : [ [ "2007" ] ] }, "page" : "1-30", "title" : "Formal semantics and analysis of BPMN process models using Petri nets", "type" : "article-journal", "volume" : "50" }, "uris" : [ "http://www.mendeley.com/documents/?uuid=1661e65d-a209-4f22-8447-f620b1c542f8" ] } ], "mendeley" : { "formattedCitation" : "(Dijkman &lt;i&gt;et al.&lt;/i&gt;, 2007)", "plainTextFormattedCitation" : "(Dijkman et al., 2007)", "previouslyFormattedCitation" : "[10]"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(Dijkman </w:delText>
              </w:r>
              <w:r w:rsidR="003633A2" w:rsidRPr="003633A2" w:rsidDel="005B708C">
                <w:rPr>
                  <w:i/>
                  <w:noProof/>
                  <w:color w:val="000000"/>
                  <w:sz w:val="22"/>
                </w:rPr>
                <w:delText>et al.</w:delText>
              </w:r>
              <w:r w:rsidR="003633A2" w:rsidRPr="003633A2" w:rsidDel="005B708C">
                <w:rPr>
                  <w:noProof/>
                  <w:color w:val="000000"/>
                  <w:sz w:val="22"/>
                </w:rPr>
                <w:delText>, 2007)</w:delText>
              </w:r>
              <w:r w:rsidRPr="00FE792C" w:rsidDel="005B708C">
                <w:rPr>
                  <w:color w:val="000000"/>
                  <w:sz w:val="22"/>
                </w:rPr>
                <w:fldChar w:fldCharType="end"/>
              </w:r>
            </w:del>
          </w:p>
        </w:tc>
        <w:tc>
          <w:tcPr>
            <w:tcW w:w="1305" w:type="pct"/>
            <w:shd w:val="clear" w:color="auto" w:fill="auto"/>
          </w:tcPr>
          <w:p w14:paraId="068BE4EF" w14:textId="4097BB26" w:rsidR="000008DA" w:rsidRPr="00FE792C" w:rsidDel="005B708C" w:rsidRDefault="000008DA">
            <w:pPr>
              <w:spacing w:after="0" w:line="0" w:lineRule="atLeast"/>
              <w:rPr>
                <w:del w:id="4601" w:author="arkat" w:date="2017-09-18T19:54:00Z"/>
                <w:color w:val="000000"/>
                <w:sz w:val="22"/>
              </w:rPr>
            </w:pPr>
            <w:del w:id="4602" w:author="arkat" w:date="2017-09-18T19:54:00Z">
              <w:r w:rsidRPr="00FE792C" w:rsidDel="005B708C">
                <w:rPr>
                  <w:color w:val="000000"/>
                  <w:sz w:val="22"/>
                </w:rPr>
                <w:delText>Mapping Rule/ http://is.tm.tue.nl/staff</w:delText>
              </w:r>
            </w:del>
          </w:p>
          <w:p w14:paraId="3FDA6410" w14:textId="17F37C12" w:rsidR="000008DA" w:rsidRPr="00FE792C" w:rsidDel="005B708C" w:rsidRDefault="000008DA">
            <w:pPr>
              <w:spacing w:after="0" w:line="0" w:lineRule="atLeast"/>
              <w:rPr>
                <w:del w:id="4603" w:author="arkat" w:date="2017-09-18T19:54:00Z"/>
                <w:color w:val="000000"/>
                <w:sz w:val="22"/>
              </w:rPr>
            </w:pPr>
            <w:del w:id="4604" w:author="arkat" w:date="2017-09-18T19:54:00Z">
              <w:r w:rsidRPr="00FE792C" w:rsidDel="005B708C">
                <w:rPr>
                  <w:color w:val="000000"/>
                  <w:sz w:val="22"/>
                </w:rPr>
                <w:delText>rdijkman/cbd.html</w:delText>
              </w:r>
            </w:del>
          </w:p>
          <w:p w14:paraId="383D9F57" w14:textId="73333B14" w:rsidR="000008DA" w:rsidRPr="00FE792C" w:rsidDel="005B708C" w:rsidRDefault="000008DA">
            <w:pPr>
              <w:spacing w:after="0" w:line="0" w:lineRule="atLeast"/>
              <w:rPr>
                <w:del w:id="4605" w:author="arkat" w:date="2017-09-18T19:54:00Z"/>
                <w:color w:val="000000"/>
                <w:sz w:val="22"/>
              </w:rPr>
            </w:pPr>
            <w:del w:id="4606" w:author="arkat" w:date="2017-09-18T19:54:00Z">
              <w:r w:rsidRPr="00FE792C" w:rsidDel="005B708C">
                <w:rPr>
                  <w:color w:val="000000"/>
                  <w:sz w:val="22"/>
                </w:rPr>
                <w:delText>#transformer (NA)</w:delText>
              </w:r>
            </w:del>
          </w:p>
        </w:tc>
      </w:tr>
      <w:tr w:rsidR="000008DA" w:rsidRPr="00FE792C" w:rsidDel="005B708C" w14:paraId="280490EA" w14:textId="6E0E76F6" w:rsidTr="000008DA">
        <w:trPr>
          <w:del w:id="4607" w:author="arkat" w:date="2017-09-18T19:54:00Z"/>
        </w:trPr>
        <w:tc>
          <w:tcPr>
            <w:tcW w:w="533" w:type="pct"/>
            <w:vMerge/>
            <w:shd w:val="clear" w:color="auto" w:fill="auto"/>
          </w:tcPr>
          <w:p w14:paraId="13B14CF1" w14:textId="19463224" w:rsidR="000008DA" w:rsidRPr="00FE792C" w:rsidDel="005B708C" w:rsidRDefault="000008DA">
            <w:pPr>
              <w:spacing w:after="0" w:line="0" w:lineRule="atLeast"/>
              <w:rPr>
                <w:del w:id="4608" w:author="arkat" w:date="2017-09-18T19:54:00Z"/>
                <w:color w:val="000000"/>
                <w:sz w:val="22"/>
              </w:rPr>
            </w:pPr>
          </w:p>
        </w:tc>
        <w:tc>
          <w:tcPr>
            <w:tcW w:w="604" w:type="pct"/>
            <w:vMerge/>
            <w:shd w:val="clear" w:color="auto" w:fill="auto"/>
          </w:tcPr>
          <w:p w14:paraId="13E1757F" w14:textId="34FE4FAB" w:rsidR="000008DA" w:rsidRPr="00FE792C" w:rsidDel="005B708C" w:rsidRDefault="000008DA">
            <w:pPr>
              <w:spacing w:after="0" w:line="0" w:lineRule="atLeast"/>
              <w:rPr>
                <w:del w:id="4609" w:author="arkat" w:date="2017-09-18T19:54:00Z"/>
                <w:color w:val="000000"/>
                <w:sz w:val="22"/>
              </w:rPr>
            </w:pPr>
          </w:p>
        </w:tc>
        <w:tc>
          <w:tcPr>
            <w:tcW w:w="1097" w:type="pct"/>
            <w:vMerge/>
            <w:shd w:val="clear" w:color="auto" w:fill="auto"/>
          </w:tcPr>
          <w:p w14:paraId="4B65489A" w14:textId="1B431CA1" w:rsidR="000008DA" w:rsidRPr="00FE792C" w:rsidDel="005B708C" w:rsidRDefault="000008DA">
            <w:pPr>
              <w:spacing w:after="0" w:line="0" w:lineRule="atLeast"/>
              <w:rPr>
                <w:del w:id="4610" w:author="arkat" w:date="2017-09-18T19:54:00Z"/>
                <w:color w:val="000000"/>
                <w:sz w:val="22"/>
              </w:rPr>
            </w:pPr>
          </w:p>
        </w:tc>
        <w:tc>
          <w:tcPr>
            <w:tcW w:w="627" w:type="pct"/>
            <w:vMerge/>
            <w:shd w:val="clear" w:color="auto" w:fill="auto"/>
          </w:tcPr>
          <w:p w14:paraId="079F1005" w14:textId="78AE073B" w:rsidR="000008DA" w:rsidRPr="00FE792C" w:rsidDel="005B708C" w:rsidRDefault="000008DA">
            <w:pPr>
              <w:spacing w:after="0" w:line="0" w:lineRule="atLeast"/>
              <w:rPr>
                <w:del w:id="4611" w:author="arkat" w:date="2017-09-18T19:54:00Z"/>
                <w:color w:val="000000"/>
                <w:sz w:val="22"/>
              </w:rPr>
            </w:pPr>
          </w:p>
        </w:tc>
        <w:tc>
          <w:tcPr>
            <w:tcW w:w="835" w:type="pct"/>
            <w:shd w:val="clear" w:color="auto" w:fill="auto"/>
          </w:tcPr>
          <w:p w14:paraId="7C363BA5" w14:textId="47584BDC" w:rsidR="000008DA" w:rsidRPr="00FE792C" w:rsidDel="005B708C" w:rsidRDefault="000008DA">
            <w:pPr>
              <w:spacing w:after="0" w:line="0" w:lineRule="atLeast"/>
              <w:rPr>
                <w:del w:id="4612" w:author="arkat" w:date="2017-09-18T19:54:00Z"/>
                <w:color w:val="000000"/>
                <w:sz w:val="22"/>
              </w:rPr>
            </w:pPr>
            <w:del w:id="4613" w:author="arkat" w:date="2017-09-18T19:54:00Z">
              <w:r w:rsidRPr="00FE792C" w:rsidDel="005B708C">
                <w:rPr>
                  <w:color w:val="000000"/>
                  <w:sz w:val="22"/>
                </w:rPr>
                <w:delText xml:space="preserve">Lyazidi and Mouline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"Mouline", "given" : "Salma", "non-dropping-particle" : "", "parse-names" : false, "suffix" : "" }, { "dropping-particle" : "", "family" : "Lyazidi", "given" : "Achraf", "non-dropping-particle" : "", "parse-names" : false, "suffix" : "" } ], "container-title" : "Maroc 2013, The 1st International Workshop on Models and Algorithms for Reliable and Open Computing", "id" : "ITEM-1", "issue" : "April", "issued" : { "date-parts" : [ [ "2013" ] ] }, "page" : "0-4", "title" : "Formal Verification of BPMN Models using Petri Nets", "type" : "article-journal" }, "uris" : [ "http://www.mendeley.com/documents/?uuid=988c467a-95a0-48be-a7ec-38cfe1df93f3" ] } ], "mendeley" : { "formattedCitation" : "(Mouline &amp; Lyazidi, 2013)", "plainTextFormattedCitation" : "(Mouline &amp; Lyazidi, 2013)", "previouslyFormattedCitation" : "[43]"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(Mouline &amp; Lyazidi, 2013)</w:delText>
              </w:r>
              <w:r w:rsidRPr="00FE792C" w:rsidDel="005B708C">
                <w:rPr>
                  <w:color w:val="000000"/>
                  <w:sz w:val="22"/>
                </w:rPr>
                <w:fldChar w:fldCharType="end"/>
              </w:r>
            </w:del>
          </w:p>
        </w:tc>
        <w:tc>
          <w:tcPr>
            <w:tcW w:w="1305" w:type="pct"/>
            <w:shd w:val="clear" w:color="auto" w:fill="auto"/>
          </w:tcPr>
          <w:p w14:paraId="479B331C" w14:textId="21630047" w:rsidR="000008DA" w:rsidRPr="00FE792C" w:rsidDel="005B708C" w:rsidRDefault="000008DA">
            <w:pPr>
              <w:spacing w:after="0" w:line="0" w:lineRule="atLeast"/>
              <w:rPr>
                <w:del w:id="4614" w:author="arkat" w:date="2017-09-18T19:54:00Z"/>
                <w:color w:val="000000"/>
                <w:sz w:val="22"/>
              </w:rPr>
            </w:pPr>
            <w:del w:id="4615" w:author="arkat" w:date="2017-09-18T19:54:00Z">
              <w:r w:rsidRPr="00FE792C" w:rsidDel="005B708C">
                <w:rPr>
                  <w:color w:val="000000"/>
                  <w:sz w:val="22"/>
                </w:rPr>
                <w:delText>ATL/ Time Petri Net Analyzer (TINA)</w:delText>
              </w:r>
            </w:del>
          </w:p>
        </w:tc>
      </w:tr>
      <w:tr w:rsidR="000008DA" w:rsidRPr="00FE792C" w:rsidDel="005B708C" w14:paraId="52773FCE" w14:textId="34EDE7B8" w:rsidTr="000008DA">
        <w:trPr>
          <w:del w:id="4616" w:author="arkat" w:date="2017-09-18T19:54:00Z"/>
        </w:trPr>
        <w:tc>
          <w:tcPr>
            <w:tcW w:w="533" w:type="pct"/>
            <w:vMerge w:val="restart"/>
            <w:shd w:val="clear" w:color="auto" w:fill="auto"/>
          </w:tcPr>
          <w:p w14:paraId="52382F62" w14:textId="3BF6AD09" w:rsidR="000008DA" w:rsidRPr="00FE792C" w:rsidDel="005B708C" w:rsidRDefault="000008DA">
            <w:pPr>
              <w:spacing w:after="0" w:line="0" w:lineRule="atLeast"/>
              <w:rPr>
                <w:del w:id="4617" w:author="arkat" w:date="2017-09-18T19:54:00Z"/>
                <w:color w:val="000000"/>
                <w:sz w:val="22"/>
              </w:rPr>
            </w:pPr>
            <w:del w:id="4618" w:author="arkat" w:date="2017-09-18T19:54:00Z">
              <w:r w:rsidRPr="00FE792C" w:rsidDel="005B708C">
                <w:rPr>
                  <w:color w:val="000000"/>
                  <w:sz w:val="22"/>
                </w:rPr>
                <w:delText>BPMN to YAWL</w:delText>
              </w:r>
            </w:del>
          </w:p>
        </w:tc>
        <w:tc>
          <w:tcPr>
            <w:tcW w:w="604" w:type="pct"/>
            <w:shd w:val="clear" w:color="auto" w:fill="auto"/>
          </w:tcPr>
          <w:p w14:paraId="507E9C4A" w14:textId="0158FAE1" w:rsidR="000008DA" w:rsidRPr="00FE792C" w:rsidDel="005B708C" w:rsidRDefault="000008DA">
            <w:pPr>
              <w:spacing w:after="0" w:line="0" w:lineRule="atLeast"/>
              <w:rPr>
                <w:del w:id="4619" w:author="arkat" w:date="2017-09-18T19:54:00Z"/>
                <w:color w:val="000000"/>
                <w:sz w:val="22"/>
              </w:rPr>
            </w:pPr>
            <w:del w:id="4620" w:author="arkat" w:date="2017-09-18T19:54:00Z">
              <w:r w:rsidRPr="00FE792C" w:rsidDel="005B708C">
                <w:rPr>
                  <w:color w:val="000000"/>
                  <w:sz w:val="22"/>
                </w:rPr>
                <w:delText xml:space="preserve">Decker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"10.1007/978-3-540-85758-7-30", "ISBN" : "3540857575", "ISSN" : "03029743", "abstract" : "While the Business Process Modeling Notation (BPMN) is the de facto standard for modeling business processes on a conceptual level, YAWL allows the specification of executable workflow models. A transformation between these two languages enables the integration of different levels of abstraction in process modeling. This paper discusses the transformation of BPMN diagrams to YAWL nets and presents a tool that carries out this transformation.", "author" : [ { "dropping-particle" : "", "family" : "Decker", "given" : "Gero", "non-dropping-particle" : "", "parse-names" : false, "suffix" : "" }, { "dropping-particle" : "", "family" : "Dijkman", "given" : "Remco", "non-dropping-particle" : "", "parse-names" : false, "suffix" : "" }, { "dropping-particle" : "", "family" : "Dumas", "given" : "Marlon", "non-dropping-particle" : "", "parse-names" : false, "suffix" : "" }, { "dropping-particle" : "", "family" : "Garc\u00eda-Ba\u00f1uelos", "given" : "Luciano", "non-dropping-particle" : "", "parse-names" : false, "suffix" : "" } ], "container-title" : "Lecture Notes in Computer Science (including subseries Lecture Notes in Artificial Intelligence and Lecture Notes in Bioinformatics)", "id" : "ITEM-1", "issued" : { "date-parts" : [ [ "2008" ] ] }, "page" : "386-389", "title" : "Transforming BPMN diagrams into YAWL nets", "type" : "paper-conference", "volume" : "5240 LNCS" }, "uris" : [ "http://www.mendeley.com/documents/?uuid=ea6d04c1-b003-49f9-af53-76d66102238b" ] } ], "mendeley" : { "formattedCitation" : "(Decker &lt;i&gt;et al.&lt;/i&gt;, 2008)", "plainTextFormattedCitation" : "(Decker et al., 2008)", "previouslyFormattedCitation" : "[13]"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(Decker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243EACFC" w14:textId="4D9D3D97" w:rsidR="000008DA" w:rsidRPr="00FE792C" w:rsidDel="005B708C" w:rsidRDefault="000008DA">
            <w:pPr>
              <w:spacing w:after="0" w:line="0" w:lineRule="atLeast"/>
              <w:rPr>
                <w:del w:id="4621" w:author="arkat" w:date="2017-09-18T19:54:00Z"/>
                <w:color w:val="000000"/>
                <w:sz w:val="22"/>
              </w:rPr>
            </w:pPr>
            <w:del w:id="4622" w:author="arkat" w:date="2017-09-18T19:54:00Z">
              <w:r w:rsidRPr="00FE792C" w:rsidDel="005B708C">
                <w:rPr>
                  <w:color w:val="000000"/>
                  <w:sz w:val="22"/>
                </w:rPr>
                <w:delText>Mapping Rule/ Eclipse Plugin</w:delText>
              </w:r>
            </w:del>
          </w:p>
        </w:tc>
        <w:tc>
          <w:tcPr>
            <w:tcW w:w="627" w:type="pct"/>
            <w:vMerge w:val="restart"/>
            <w:shd w:val="clear" w:color="auto" w:fill="auto"/>
          </w:tcPr>
          <w:p w14:paraId="137EFAD1" w14:textId="24509802" w:rsidR="000008DA" w:rsidRPr="00FE792C" w:rsidDel="005B708C" w:rsidRDefault="000008DA">
            <w:pPr>
              <w:spacing w:after="0" w:line="0" w:lineRule="atLeast"/>
              <w:rPr>
                <w:del w:id="4623" w:author="arkat" w:date="2017-09-18T19:54:00Z"/>
                <w:color w:val="000000"/>
                <w:sz w:val="22"/>
              </w:rPr>
            </w:pPr>
            <w:del w:id="4624" w:author="arkat" w:date="2017-09-18T19:54:00Z">
              <w:r w:rsidRPr="00FE792C" w:rsidDel="005B708C">
                <w:rPr>
                  <w:color w:val="000000"/>
                  <w:sz w:val="22"/>
                </w:rPr>
                <w:delText>YAWL to BPMN</w:delText>
              </w:r>
            </w:del>
          </w:p>
        </w:tc>
        <w:tc>
          <w:tcPr>
            <w:tcW w:w="835" w:type="pct"/>
            <w:vMerge w:val="restart"/>
            <w:shd w:val="clear" w:color="auto" w:fill="auto"/>
          </w:tcPr>
          <w:p w14:paraId="0968F168" w14:textId="42E454FA" w:rsidR="000008DA" w:rsidRPr="00FE792C" w:rsidDel="005B708C" w:rsidRDefault="000008DA">
            <w:pPr>
              <w:spacing w:after="0" w:line="0" w:lineRule="atLeast"/>
              <w:rPr>
                <w:del w:id="4625" w:author="arkat" w:date="2017-09-18T19:54:00Z"/>
                <w:color w:val="000000"/>
                <w:sz w:val="22"/>
              </w:rPr>
            </w:pPr>
            <w:del w:id="4626" w:author="arkat" w:date="2017-09-18T19:54:00Z">
              <w:r w:rsidRPr="00FE792C" w:rsidDel="005B708C">
                <w:rPr>
                  <w:color w:val="000000"/>
                  <w:sz w:val="22"/>
                </w:rPr>
                <w:delText xml:space="preserve">Ye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305" w:type="pct"/>
            <w:vMerge w:val="restart"/>
            <w:shd w:val="clear" w:color="auto" w:fill="auto"/>
          </w:tcPr>
          <w:p w14:paraId="1A01CF37" w14:textId="4C9CC2E7" w:rsidR="000008DA" w:rsidRPr="00FE792C" w:rsidDel="005B708C" w:rsidRDefault="000008DA">
            <w:pPr>
              <w:spacing w:after="0" w:line="0" w:lineRule="atLeast"/>
              <w:rPr>
                <w:del w:id="4627" w:author="arkat" w:date="2017-09-18T19:54:00Z"/>
                <w:color w:val="000000"/>
                <w:sz w:val="22"/>
              </w:rPr>
            </w:pPr>
            <w:del w:id="4628" w:author="arkat" w:date="2017-09-18T19:54:00Z">
              <w:r w:rsidRPr="00FE792C" w:rsidDel="005B708C">
                <w:rPr>
                  <w:color w:val="000000"/>
                  <w:sz w:val="22"/>
                </w:rPr>
                <w:delText>Mapping Rule/ BPMN2YAWL Plugin in ProM 5.0</w:delText>
              </w:r>
            </w:del>
          </w:p>
        </w:tc>
      </w:tr>
      <w:tr w:rsidR="000008DA" w:rsidRPr="00FE792C" w:rsidDel="005B708C" w14:paraId="65DC0E36" w14:textId="2FF0A5E6" w:rsidTr="000008DA">
        <w:trPr>
          <w:del w:id="4629" w:author="arkat" w:date="2017-09-18T19:54:00Z"/>
        </w:trPr>
        <w:tc>
          <w:tcPr>
            <w:tcW w:w="533" w:type="pct"/>
            <w:vMerge/>
            <w:shd w:val="clear" w:color="auto" w:fill="auto"/>
          </w:tcPr>
          <w:p w14:paraId="43D79EF9" w14:textId="25DF427B" w:rsidR="000008DA" w:rsidRPr="00FE792C" w:rsidDel="005B708C" w:rsidRDefault="000008DA">
            <w:pPr>
              <w:spacing w:after="0" w:line="0" w:lineRule="atLeast"/>
              <w:rPr>
                <w:del w:id="4630" w:author="arkat" w:date="2017-09-18T19:54:00Z"/>
                <w:color w:val="000000"/>
                <w:sz w:val="22"/>
              </w:rPr>
            </w:pPr>
          </w:p>
        </w:tc>
        <w:tc>
          <w:tcPr>
            <w:tcW w:w="604" w:type="pct"/>
            <w:shd w:val="clear" w:color="auto" w:fill="auto"/>
          </w:tcPr>
          <w:p w14:paraId="41FA87D4" w14:textId="7A3A54E3" w:rsidR="000008DA" w:rsidRPr="00FE792C" w:rsidDel="005B708C" w:rsidRDefault="000008DA">
            <w:pPr>
              <w:spacing w:after="0" w:line="0" w:lineRule="atLeast"/>
              <w:rPr>
                <w:del w:id="4631" w:author="arkat" w:date="2017-09-18T19:54:00Z"/>
                <w:color w:val="000000"/>
                <w:sz w:val="22"/>
              </w:rPr>
            </w:pPr>
            <w:del w:id="4632" w:author="arkat" w:date="2017-09-18T19:54:00Z">
              <w:r w:rsidRPr="00FE792C" w:rsidDel="005B708C">
                <w:rPr>
                  <w:color w:val="000000"/>
                  <w:sz w:val="22"/>
                </w:rPr>
                <w:delText xml:space="preserve">Ye et all </w:delText>
              </w:r>
            </w:del>
          </w:p>
          <w:p w14:paraId="4339B3E5" w14:textId="01062AD9" w:rsidR="000008DA" w:rsidRPr="00FE792C" w:rsidDel="005B708C" w:rsidRDefault="000008DA">
            <w:pPr>
              <w:spacing w:after="0" w:line="0" w:lineRule="atLeast"/>
              <w:rPr>
                <w:del w:id="4633" w:author="arkat" w:date="2017-09-18T19:54:00Z"/>
                <w:color w:val="000000"/>
                <w:sz w:val="22"/>
              </w:rPr>
            </w:pPr>
            <w:del w:id="4634" w:author="arkat" w:date="2017-09-18T19:54:00Z">
              <w:r w:rsidRPr="00FE792C" w:rsidDel="005B708C">
                <w:rPr>
                  <w:color w:val="000000"/>
                  <w:sz w:val="22"/>
                </w:rPr>
                <w:fldChar w:fldCharType="begin" w:fldLock="1"/>
              </w:r>
              <w:r w:rsidR="003633A2" w:rsidDel="005B708C">
                <w:rPr>
                  <w:color w:val="000000"/>
                  <w:sz w:val="22"/>
                </w:rPr>
                <w:delInstrText>ADDIN CSL_CITATION { "citationItems" : [ { "id" : "ITEM-1", "itemData" : { "DOI" : "10.1109/IITA.2008.68", "ISBN" : "9780769534978", "abstract" : "The Business Process Modeling Notation (BPMN) is an emerging standard for capturing business processes. However, BPMN lacks a formal semantics and many of its features are subject to interpretation, which is hindered the BPMN as a standard to statically check the semantic correctness of models. The fact that BPMN integrates constructs from graph-oriented process definition languages with features for macro of advanced constructs and the transmission of messages between two participants, make it challenging to provide a formal semantics of BPMN. Even more define a semantic that can be used to analyst BPMN models. This paper proposes a formal semantics of BPMN defined in terms of a mapping to YAWL nets, for which efficient analysis techniques exists. The proposed mapping has been implemented as a tool that generates code in the ProM.", "author" : [ { "dropping-particle" : "", "family" : "Jian", "given" : "Hong Ye", "non-dropping-particle" : "", "parse-names" : false, "suffix" : "" }, { "dropping-particle" : "", "family" : "Shi", "given" : "Xin Sun", "non-dropping-particle" : "", "parse-names" : false, "suffix" : "" }, { "dropping-particle" : "", "family" : "Wen", "given" : "Song", "non-dropping-particle" : "", "parse-names" : false, "suffix" : "" }, { "dropping-particle" : "", "family" : "Li", "given" : "Jie Wen", "non-dropping-particle" : "", "parse-names" : false, "suffix" : "" } ], "container-title" : "Proceedings - 2008 2nd International Symposium on Intelligent Information Technology Application, IITA 2008", "id" : "ITEM-1", "issued" : { "date-parts" : [ [ "2008" ] ] }, "page" : "70-74", "title" : "Formal semantics of BPMN process models using YAWL", "type" : "article-journal", "volume" : "2" }, "uris" : [ "http://www.mendeley.com/documents/?uuid=cb10af7f-236a-4277-b12a-4956f354fd9f" ] } ], "mendeley" : { "formattedCitation" : "(Jian &lt;i&gt;et al.&lt;/i&gt;, 2008)", "plainTextFormattedCitation" : "(Jian et al., 2008)", "previouslyFormattedCitation" : "[41]"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"10.4304/jsw.5.4.396-404", "ISBN" : "978-0-7695-3336-0", "ISSN" : "1796217X", "abstract" : "Business Process Modeling Notation (BPMN) is the de facto standard for modeling business processes on a conceptual level. However, BPMN lacks a formal semantics and many of its features need to be further interpret, Consequently that hinders BPMN as a standard to statically check the semantic correctness of models. YAWL (Yet Another Workflow Language) allows the specification of executable workflow models. A transformation between these two languages enables the integration of different levels of abstraction in process modeling. This paper discusses how to transform BPMN diagrams to YAWL nets. The benefits of the transformation are threefold. Firstly, it clarifies the semantics of BPMN via a mapping to YAWL. Secondly, the deployment of BPMN business process models is simplified. Thirdly, BPMN models can be analyzed with YAWL verification tools.", "author" : [ { "dropping-particle" : "", "family" : "Ye", "given" : "Jian Hong", "non-dropping-particle" : "", "parse-names" : false, "suffix" : "" }, { "dropping-particle" : "", "family" : "Song", "given" : "Wen", "non-dropping-particle" : "", "parse-names" : false, "suffix" : "" } ], "container-title" : "Journal of Software", "id" : "ITEM-1", "issue" : "4", "issued" : { "date-parts" : [ [ "2010" ] ] }, "page" : "396-404", "title" : "Transformation of BPMN diagrams to YAWL nets", "type" : "article-journal", "volume" : "5" }, "uris" : [ "http://www.mendeley.com/documents/?uuid=f926cb56-af44-471c-9b3f-652156c66c19" ] } ], "mendeley" : { "formattedCitation" : "(Ye &amp; Song, 2010)", "plainTextFormattedCitation" : "(Ye &amp; Song, 2010)", "previouslyFormattedCitation" : "[42]"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(Ye &amp; Song, 2010)</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"10.1109/CSSE.2008.980", "ISBN" : "9780769533360", "ISSN" : "1796217X", "abstract" : "Model transformations are frequently applied in business process modeling to bridge between languages on a different level of abstraction and formality. In this paper, we define a transformation between BPMN which is developed to enable business user to develop readily understandable graphical representations of business processes and YAWL, a formal workflow language that is able to capture all of the 20 workflow patterns reported in [1]. We illustrate the transformation challenges and present a suitable transformation algorithm. The benefit of the transformation is threefold. Firstly, it clarifies the semantics of BPMN via a mapping to YAWL. Secondly, the deployment of BPMN business process models is simplified. Thirdly, BPMN models can be analyzed with YAWL verification tools. \u00c2\u00a9 2008 IEEE.", "author" : [ { "dropping-particle" : "", "family" : "JianHong", "given" : "Ye", "non-dropping-particle" : "", "parse-names" : false, "suffix" : "" }, { "dropping-particle" : "", "family" : "ShiXin", "given" : "Sun", "non-dropping-particle" : "", "parse-names" : false, "suffix" : "" }, { "dropping-particle" : "", "family" : "Wen", "given" : "Lijie", "non-dropping-particle" : "", "parse-names" : false, "suffix" : "" }, { "dropping-particle" : "", "family" : "Wen", "given" : "Song", "non-dropping-particle" : "", "parse-names" : false, "suffix" : "" } ], "container-title" : "Proceedings - International Conference on Computer Science and Software Engineering, CSSE 2008", "id" : "ITEM-1", "issued" : { "date-parts" : [ [ "2008" ] ] }, "page" : "354-359", "title" : "Transformation of BPMN to YAWL", "type" : "article-journal", "volume" : "2" }, "uris" : [ "http://www.mendeley.com/documents/?uuid=679eb014-5a5b-4c78-bdfd-a02cb4b67a8d" ] } ], "mendeley" : { "formattedCitation" : "(JianHong &lt;i&gt;et al.&lt;/i&gt;, 2008)", "plainTextFormattedCitation" : "(JianHong et al., 2008)", "previouslyFormattedCitation" : "[14]"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(JianHong </w:delText>
              </w:r>
              <w:r w:rsidR="003633A2" w:rsidRPr="003633A2" w:rsidDel="005B708C">
                <w:rPr>
                  <w:i/>
                  <w:noProof/>
                  <w:color w:val="000000"/>
                  <w:sz w:val="22"/>
                </w:rPr>
                <w:delText>et al.</w:delText>
              </w:r>
              <w:r w:rsidR="003633A2" w:rsidRPr="003633A2" w:rsidDel="005B708C">
                <w:rPr>
                  <w:noProof/>
                  <w:color w:val="000000"/>
                  <w:sz w:val="22"/>
                </w:rPr>
                <w:delText>, 2008)</w:delText>
              </w:r>
              <w:r w:rsidRPr="00FE792C" w:rsidDel="005B708C">
                <w:rPr>
                  <w:color w:val="000000"/>
                  <w:sz w:val="22"/>
                </w:rPr>
                <w:fldChar w:fldCharType="end"/>
              </w:r>
            </w:del>
          </w:p>
        </w:tc>
        <w:tc>
          <w:tcPr>
            <w:tcW w:w="1097" w:type="pct"/>
            <w:shd w:val="clear" w:color="auto" w:fill="auto"/>
          </w:tcPr>
          <w:p w14:paraId="17B736E7" w14:textId="64A68937" w:rsidR="000008DA" w:rsidRPr="00FE792C" w:rsidDel="005B708C" w:rsidRDefault="000008DA">
            <w:pPr>
              <w:spacing w:after="0" w:line="0" w:lineRule="atLeast"/>
              <w:rPr>
                <w:del w:id="4635" w:author="arkat" w:date="2017-09-18T19:54:00Z"/>
                <w:color w:val="000000"/>
                <w:sz w:val="22"/>
              </w:rPr>
            </w:pPr>
            <w:del w:id="4636" w:author="arkat" w:date="2017-09-18T19:54:00Z">
              <w:r w:rsidRPr="00FE792C" w:rsidDel="005B708C">
                <w:rPr>
                  <w:color w:val="000000"/>
                  <w:sz w:val="22"/>
                </w:rPr>
                <w:delText>Mapping Rule/ BPMN2YAWL Plugin in ProM 5.0</w:delText>
              </w:r>
            </w:del>
          </w:p>
        </w:tc>
        <w:tc>
          <w:tcPr>
            <w:tcW w:w="627" w:type="pct"/>
            <w:vMerge/>
            <w:shd w:val="clear" w:color="auto" w:fill="auto"/>
          </w:tcPr>
          <w:p w14:paraId="6AC2062B" w14:textId="63EB00A2" w:rsidR="000008DA" w:rsidRPr="00FE792C" w:rsidDel="005B708C" w:rsidRDefault="000008DA">
            <w:pPr>
              <w:spacing w:after="0" w:line="0" w:lineRule="atLeast"/>
              <w:rPr>
                <w:del w:id="4637" w:author="arkat" w:date="2017-09-18T19:54:00Z"/>
                <w:color w:val="000000"/>
                <w:sz w:val="22"/>
              </w:rPr>
            </w:pPr>
          </w:p>
        </w:tc>
        <w:tc>
          <w:tcPr>
            <w:tcW w:w="835" w:type="pct"/>
            <w:vMerge/>
            <w:shd w:val="clear" w:color="auto" w:fill="auto"/>
          </w:tcPr>
          <w:p w14:paraId="3073A00D" w14:textId="4984439B" w:rsidR="000008DA" w:rsidRPr="00FE792C" w:rsidDel="005B708C" w:rsidRDefault="000008DA">
            <w:pPr>
              <w:spacing w:after="0" w:line="0" w:lineRule="atLeast"/>
              <w:rPr>
                <w:del w:id="4638" w:author="arkat" w:date="2017-09-18T19:54:00Z"/>
                <w:color w:val="000000"/>
                <w:sz w:val="22"/>
              </w:rPr>
            </w:pPr>
          </w:p>
        </w:tc>
        <w:tc>
          <w:tcPr>
            <w:tcW w:w="1305" w:type="pct"/>
            <w:vMerge/>
            <w:shd w:val="clear" w:color="auto" w:fill="auto"/>
          </w:tcPr>
          <w:p w14:paraId="5ECFD2EF" w14:textId="72227BB4" w:rsidR="000008DA" w:rsidRPr="00FE792C" w:rsidDel="005B708C" w:rsidRDefault="000008DA">
            <w:pPr>
              <w:spacing w:after="0" w:line="0" w:lineRule="atLeast"/>
              <w:rPr>
                <w:del w:id="4639" w:author="arkat" w:date="2017-09-18T19:54:00Z"/>
                <w:color w:val="000000"/>
                <w:sz w:val="22"/>
              </w:rPr>
            </w:pPr>
          </w:p>
        </w:tc>
      </w:tr>
      <w:tr w:rsidR="000008DA" w:rsidRPr="00FE792C" w:rsidDel="005B708C" w14:paraId="23A95C56" w14:textId="1D9558CD" w:rsidTr="000008DA">
        <w:trPr>
          <w:trHeight w:val="526"/>
          <w:del w:id="4640" w:author="arkat" w:date="2017-09-18T19:54:00Z"/>
        </w:trPr>
        <w:tc>
          <w:tcPr>
            <w:tcW w:w="533" w:type="pct"/>
            <w:shd w:val="clear" w:color="auto" w:fill="auto"/>
          </w:tcPr>
          <w:p w14:paraId="461A2354" w14:textId="3E19259F" w:rsidR="000008DA" w:rsidRPr="00FE792C" w:rsidDel="005B708C" w:rsidRDefault="000008DA">
            <w:pPr>
              <w:spacing w:after="0" w:line="0" w:lineRule="atLeast"/>
              <w:rPr>
                <w:del w:id="4641" w:author="arkat" w:date="2017-09-18T19:54:00Z"/>
                <w:color w:val="000000"/>
                <w:sz w:val="22"/>
              </w:rPr>
            </w:pPr>
            <w:del w:id="4642" w:author="arkat" w:date="2017-09-18T19:54:00Z">
              <w:r w:rsidRPr="00FE792C" w:rsidDel="005B708C">
                <w:rPr>
                  <w:color w:val="000000"/>
                  <w:sz w:val="22"/>
                </w:rPr>
                <w:delText>BPMN to UML AD</w:delText>
              </w:r>
            </w:del>
          </w:p>
        </w:tc>
        <w:tc>
          <w:tcPr>
            <w:tcW w:w="604" w:type="pct"/>
            <w:shd w:val="clear" w:color="auto" w:fill="auto"/>
          </w:tcPr>
          <w:p w14:paraId="73CA3510" w14:textId="65C52006" w:rsidR="000008DA" w:rsidRPr="00FE792C" w:rsidDel="005B708C" w:rsidRDefault="000008DA">
            <w:pPr>
              <w:spacing w:after="0" w:line="0" w:lineRule="atLeast"/>
              <w:rPr>
                <w:del w:id="4643" w:author="arkat" w:date="2017-09-18T19:54:00Z"/>
                <w:color w:val="000000"/>
                <w:sz w:val="22"/>
              </w:rPr>
            </w:pPr>
            <w:del w:id="4644" w:author="arkat" w:date="2017-09-18T19:54:00Z">
              <w:r w:rsidRPr="00FE792C" w:rsidDel="005B708C">
                <w:rPr>
                  <w:color w:val="000000"/>
                  <w:sz w:val="22"/>
                </w:rPr>
                <w:delText xml:space="preserve">Macek and Richta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"9788001043233", "ISSN" : "16130073", "abstract" : "The Business Process Model represented as a diagram in Business Process Modeling Notation (BPMN) is a commonly used way how to describe business processes of an organization. Problems con- nected with a complexity of notation and missing support in tools for the software development can be solved by a transformation to a Unified Modeling Language activity diagram. Another reason for creating such a kind of transformation is that it can solve problems of time, cost and quality associated with software creation in the scope of Model Driven Development. This article describes common problems with the transformation of a BPMN diagram to a Unified Modeling Language activity diagram. One of the key features of the described transformation is that it is tool independent. This feature was achieved by using an XML metadata in- terchange representation of both models as an input and output and by using XSLT transformation for the model transformation itself.", "author" : [ { "dropping-particle" : "", "family" : "Macek", "given" : "Ond\u0159ej", "non-dropping-particle" : "", "parse-names" : false, "suffix" : "" }, { "dropping-particle" : "", "family" : "Richta", "given" : "Karel", "non-dropping-particle" : "", "parse-names" : false, "suffix" : "" } ], "container-title" : "CEUR Workshop Proceedings", "id" : "ITEM-1", "issued" : { "date-parts" : [ [ "2009" ] ] }, "page" : "119-129", "title" : "The BPM to UML activity diagram transformation using XSLT", "type" : "article-journal", "volume" : "471" }, "uris" : [ "http://www.mendeley.com/documents/?uuid=82470ca0-d6fc-40c6-b585-2173602785a2" ] } ], "mendeley" : { "formattedCitation" : "(Macek &amp; Richta, 2009)", "plainTextFormattedCitation" : "(Macek &amp; Richta, 2009)", "previouslyFormattedCitation" : "[19]"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(Macek &amp; Richta, 2009)</w:delText>
              </w:r>
              <w:r w:rsidRPr="00FE792C" w:rsidDel="005B708C">
                <w:rPr>
                  <w:color w:val="000000"/>
                  <w:sz w:val="22"/>
                </w:rPr>
                <w:fldChar w:fldCharType="end"/>
              </w:r>
            </w:del>
          </w:p>
        </w:tc>
        <w:tc>
          <w:tcPr>
            <w:tcW w:w="1097" w:type="pct"/>
            <w:shd w:val="clear" w:color="auto" w:fill="auto"/>
          </w:tcPr>
          <w:p w14:paraId="2F62A811" w14:textId="566A6929" w:rsidR="000008DA" w:rsidRPr="00FE792C" w:rsidDel="005B708C" w:rsidRDefault="000008DA">
            <w:pPr>
              <w:spacing w:after="0" w:line="0" w:lineRule="atLeast"/>
              <w:rPr>
                <w:del w:id="4645" w:author="arkat" w:date="2017-09-18T19:54:00Z"/>
                <w:color w:val="000000"/>
                <w:sz w:val="22"/>
              </w:rPr>
            </w:pPr>
            <w:del w:id="4646" w:author="arkat" w:date="2017-09-18T19:54:00Z">
              <w:r w:rsidRPr="00FE792C" w:rsidDel="005B708C">
                <w:rPr>
                  <w:color w:val="000000"/>
                  <w:sz w:val="22"/>
                </w:rPr>
                <w:delText>XSLT/ NA</w:delText>
              </w:r>
            </w:del>
          </w:p>
        </w:tc>
        <w:tc>
          <w:tcPr>
            <w:tcW w:w="627" w:type="pct"/>
            <w:shd w:val="clear" w:color="auto" w:fill="auto"/>
          </w:tcPr>
          <w:p w14:paraId="76D65463" w14:textId="4B5121B6" w:rsidR="000008DA" w:rsidRPr="00FE792C" w:rsidDel="005B708C" w:rsidRDefault="000008DA">
            <w:pPr>
              <w:spacing w:after="0" w:line="0" w:lineRule="atLeast"/>
              <w:rPr>
                <w:del w:id="4647" w:author="arkat" w:date="2017-09-18T19:54:00Z"/>
                <w:color w:val="000000"/>
                <w:sz w:val="22"/>
              </w:rPr>
            </w:pPr>
            <w:del w:id="4648" w:author="arkat" w:date="2017-09-18T19:54:00Z">
              <w:r w:rsidRPr="00FE792C" w:rsidDel="005B708C">
                <w:rPr>
                  <w:color w:val="000000"/>
                  <w:sz w:val="22"/>
                </w:rPr>
                <w:delText>UML AD to BPMN</w:delText>
              </w:r>
            </w:del>
          </w:p>
        </w:tc>
        <w:tc>
          <w:tcPr>
            <w:tcW w:w="835" w:type="pct"/>
            <w:shd w:val="clear" w:color="auto" w:fill="auto"/>
          </w:tcPr>
          <w:p w14:paraId="17704D5B" w14:textId="02871877" w:rsidR="000008DA" w:rsidRPr="00FE792C" w:rsidDel="005B708C" w:rsidRDefault="000008DA">
            <w:pPr>
              <w:spacing w:after="0" w:line="0" w:lineRule="atLeast"/>
              <w:rPr>
                <w:del w:id="4649" w:author="arkat" w:date="2017-09-18T19:54:00Z"/>
                <w:color w:val="000000"/>
                <w:sz w:val="22"/>
              </w:rPr>
              <w:pPrChange w:id="4650" w:author="arkat" w:date="2017-09-29T22:49:00Z">
                <w:pPr>
                  <w:spacing w:after="0" w:line="0" w:lineRule="atLeast"/>
                  <w:jc w:val="center"/>
                </w:pPr>
              </w:pPrChange>
            </w:pPr>
            <w:del w:id="4651" w:author="arkat" w:date="2017-09-18T19:54:00Z">
              <w:r w:rsidRPr="00FE792C" w:rsidDel="005B708C">
                <w:rPr>
                  <w:color w:val="000000"/>
                  <w:sz w:val="22"/>
                </w:rPr>
                <w:delText>-</w:delText>
              </w:r>
            </w:del>
          </w:p>
        </w:tc>
        <w:tc>
          <w:tcPr>
            <w:tcW w:w="1305" w:type="pct"/>
            <w:shd w:val="clear" w:color="auto" w:fill="auto"/>
          </w:tcPr>
          <w:p w14:paraId="4A546B68" w14:textId="13C23C70" w:rsidR="000008DA" w:rsidRPr="00FE792C" w:rsidDel="005B708C" w:rsidRDefault="000008DA">
            <w:pPr>
              <w:spacing w:after="0" w:line="0" w:lineRule="atLeast"/>
              <w:rPr>
                <w:del w:id="4652" w:author="arkat" w:date="2017-09-18T19:54:00Z"/>
                <w:color w:val="000000"/>
                <w:sz w:val="22"/>
              </w:rPr>
              <w:pPrChange w:id="4653" w:author="arkat" w:date="2017-09-29T22:49:00Z">
                <w:pPr>
                  <w:spacing w:after="0" w:line="0" w:lineRule="atLeast"/>
                  <w:jc w:val="center"/>
                </w:pPr>
              </w:pPrChange>
            </w:pPr>
          </w:p>
        </w:tc>
      </w:tr>
      <w:tr w:rsidR="000008DA" w:rsidRPr="00FE792C" w:rsidDel="005B708C" w14:paraId="78179E94" w14:textId="58EE7332" w:rsidTr="000008DA">
        <w:trPr>
          <w:trHeight w:val="665"/>
          <w:del w:id="4654" w:author="arkat" w:date="2017-09-18T19:54:00Z"/>
        </w:trPr>
        <w:tc>
          <w:tcPr>
            <w:tcW w:w="533" w:type="pct"/>
            <w:shd w:val="clear" w:color="auto" w:fill="auto"/>
          </w:tcPr>
          <w:p w14:paraId="334803C5" w14:textId="057C7F3A" w:rsidR="000008DA" w:rsidRPr="00FE792C" w:rsidDel="005B708C" w:rsidRDefault="000008DA">
            <w:pPr>
              <w:spacing w:after="0" w:line="0" w:lineRule="atLeast"/>
              <w:rPr>
                <w:del w:id="4655" w:author="arkat" w:date="2017-09-18T19:54:00Z"/>
                <w:color w:val="000000"/>
                <w:sz w:val="22"/>
              </w:rPr>
            </w:pPr>
            <w:del w:id="4656" w:author="arkat" w:date="2017-09-18T19:54:00Z">
              <w:r w:rsidRPr="00FE792C" w:rsidDel="005B708C">
                <w:rPr>
                  <w:color w:val="000000"/>
                  <w:sz w:val="22"/>
                </w:rPr>
                <w:delText>Petri Nets to EPCs</w:delText>
              </w:r>
            </w:del>
          </w:p>
        </w:tc>
        <w:tc>
          <w:tcPr>
            <w:tcW w:w="604" w:type="pct"/>
            <w:shd w:val="clear" w:color="auto" w:fill="auto"/>
          </w:tcPr>
          <w:p w14:paraId="6CC55CB4" w14:textId="142983E1" w:rsidR="000008DA" w:rsidRPr="00FE792C" w:rsidDel="005B708C" w:rsidRDefault="000008DA">
            <w:pPr>
              <w:spacing w:after="0" w:line="0" w:lineRule="atLeast"/>
              <w:rPr>
                <w:del w:id="4657" w:author="arkat" w:date="2017-09-18T19:54:00Z"/>
                <w:color w:val="000000"/>
                <w:sz w:val="22"/>
              </w:rPr>
            </w:pPr>
            <w:del w:id="4658" w:author="arkat" w:date="2017-09-18T19:54:00Z">
              <w:r w:rsidRPr="00FE792C" w:rsidDel="005B708C">
                <w:rPr>
                  <w:color w:val="000000"/>
                  <w:sz w:val="22"/>
                </w:rPr>
                <w:delText xml:space="preserve">Verbeek and Dongen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"978-90-386-0886-0", "author" : [ { "dropping-particle" : "", "family" : "Verbeek", "given" : "HMW", "non-dropping-particle" : "", "parse-names" : false, "suffix" : "" }, { "dropping-particle" : "van", "family" : "Dongen", "given" : "BF", "non-dropping-particle" : "", "parse-names" : false, "suffix" : "" } ], "id" : "ITEM-1", "issued" : { "date-parts" : [ [ "2007" ] ] }, "title" : "Translating labelled P/T nets into EPCs for sake of communication", "type" : "article-journal" }, "uris" : [ "http://www.mendeley.com/documents/?uuid=4a6b4489-a560-49d6-beaa-b8e05dc1065c" ] } ], "mendeley" : { "formattedCitation" : "(Verbeek &amp; Dongen, 2007)", "plainTextFormattedCitation" : "(Verbeek &amp; Dongen, 2007)", "previouslyFormattedCitation" : "[73]"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(Verbeek &amp; Dongen, 2007)</w:delText>
              </w:r>
              <w:r w:rsidRPr="00FE792C" w:rsidDel="005B708C">
                <w:rPr>
                  <w:color w:val="000000"/>
                  <w:sz w:val="22"/>
                </w:rPr>
                <w:fldChar w:fldCharType="end"/>
              </w:r>
            </w:del>
          </w:p>
        </w:tc>
        <w:tc>
          <w:tcPr>
            <w:tcW w:w="1097" w:type="pct"/>
            <w:shd w:val="clear" w:color="auto" w:fill="auto"/>
          </w:tcPr>
          <w:p w14:paraId="6A8251CF" w14:textId="17B4FDDF" w:rsidR="000008DA" w:rsidRPr="00FE792C" w:rsidDel="005B708C" w:rsidRDefault="000008DA">
            <w:pPr>
              <w:spacing w:after="0" w:line="0" w:lineRule="atLeast"/>
              <w:rPr>
                <w:del w:id="4659" w:author="arkat" w:date="2017-09-18T19:54:00Z"/>
                <w:color w:val="000000"/>
                <w:sz w:val="22"/>
              </w:rPr>
            </w:pPr>
            <w:del w:id="4660" w:author="arkat" w:date="2017-09-18T19:54:00Z">
              <w:r w:rsidRPr="00FE792C" w:rsidDel="005B708C">
                <w:rPr>
                  <w:color w:val="000000"/>
                  <w:sz w:val="22"/>
                </w:rPr>
                <w:delText>Verbeek Translation Rule/ WF-Net Plugin in ProM</w:delText>
              </w:r>
            </w:del>
          </w:p>
        </w:tc>
        <w:tc>
          <w:tcPr>
            <w:tcW w:w="627" w:type="pct"/>
            <w:shd w:val="clear" w:color="auto" w:fill="auto"/>
          </w:tcPr>
          <w:p w14:paraId="24896C1C" w14:textId="157C1128" w:rsidR="000008DA" w:rsidRPr="00FE792C" w:rsidDel="005B708C" w:rsidRDefault="000008DA">
            <w:pPr>
              <w:spacing w:after="0" w:line="0" w:lineRule="atLeast"/>
              <w:rPr>
                <w:del w:id="4661" w:author="arkat" w:date="2017-09-18T19:54:00Z"/>
                <w:color w:val="000000"/>
                <w:sz w:val="22"/>
              </w:rPr>
            </w:pPr>
            <w:del w:id="4662" w:author="arkat" w:date="2017-09-18T19:54:00Z">
              <w:r w:rsidRPr="00FE792C" w:rsidDel="005B708C">
                <w:rPr>
                  <w:color w:val="000000"/>
                  <w:sz w:val="22"/>
                </w:rPr>
                <w:delText>EPC to Petri Net</w:delText>
              </w:r>
            </w:del>
          </w:p>
        </w:tc>
        <w:tc>
          <w:tcPr>
            <w:tcW w:w="835" w:type="pct"/>
            <w:shd w:val="clear" w:color="auto" w:fill="auto"/>
          </w:tcPr>
          <w:p w14:paraId="470535F4" w14:textId="53AAE766" w:rsidR="000008DA" w:rsidRPr="00FE792C" w:rsidDel="005B708C" w:rsidRDefault="000008DA">
            <w:pPr>
              <w:spacing w:after="0" w:line="0" w:lineRule="atLeast"/>
              <w:rPr>
                <w:del w:id="4663" w:author="arkat" w:date="2017-09-18T19:54:00Z"/>
                <w:color w:val="000000"/>
                <w:sz w:val="22"/>
              </w:rPr>
              <w:pPrChange w:id="4664" w:author="arkat" w:date="2017-09-29T22:49:00Z">
                <w:pPr>
                  <w:spacing w:after="0" w:line="0" w:lineRule="atLeast"/>
                  <w:jc w:val="center"/>
                </w:pPr>
              </w:pPrChange>
            </w:pPr>
            <w:del w:id="4665" w:author="arkat" w:date="2017-09-18T19:54:00Z">
              <w:r w:rsidRPr="00FE792C" w:rsidDel="005B708C">
                <w:rPr>
                  <w:color w:val="000000"/>
                  <w:sz w:val="22"/>
                </w:rPr>
                <w:delText>-</w:delText>
              </w:r>
            </w:del>
          </w:p>
        </w:tc>
        <w:tc>
          <w:tcPr>
            <w:tcW w:w="1305" w:type="pct"/>
            <w:shd w:val="clear" w:color="auto" w:fill="auto"/>
          </w:tcPr>
          <w:p w14:paraId="2DF3ABEE" w14:textId="5E7C12EA" w:rsidR="000008DA" w:rsidRPr="00FE792C" w:rsidDel="005B708C" w:rsidRDefault="000008DA">
            <w:pPr>
              <w:spacing w:after="0" w:line="0" w:lineRule="atLeast"/>
              <w:rPr>
                <w:del w:id="4666" w:author="arkat" w:date="2017-09-18T19:54:00Z"/>
                <w:color w:val="000000"/>
                <w:sz w:val="22"/>
              </w:rPr>
              <w:pPrChange w:id="4667" w:author="arkat" w:date="2017-09-29T22:49:00Z">
                <w:pPr>
                  <w:spacing w:after="0" w:line="0" w:lineRule="atLeast"/>
                  <w:jc w:val="center"/>
                </w:pPr>
              </w:pPrChange>
            </w:pPr>
          </w:p>
        </w:tc>
      </w:tr>
      <w:tr w:rsidR="000008DA" w:rsidRPr="00FE792C" w:rsidDel="005B708C" w14:paraId="4A500A79" w14:textId="75B5DDE5" w:rsidTr="000008DA">
        <w:trPr>
          <w:trHeight w:val="526"/>
          <w:del w:id="4668" w:author="arkat" w:date="2017-09-18T19:54:00Z"/>
        </w:trPr>
        <w:tc>
          <w:tcPr>
            <w:tcW w:w="533" w:type="pct"/>
            <w:vMerge w:val="restart"/>
            <w:shd w:val="clear" w:color="auto" w:fill="auto"/>
          </w:tcPr>
          <w:p w14:paraId="3D2B7ACB" w14:textId="4EC63D59" w:rsidR="000008DA" w:rsidRPr="00FE792C" w:rsidDel="005B708C" w:rsidRDefault="000008DA">
            <w:pPr>
              <w:spacing w:after="0" w:line="0" w:lineRule="atLeast"/>
              <w:rPr>
                <w:del w:id="4669" w:author="arkat" w:date="2017-09-18T19:54:00Z"/>
                <w:color w:val="000000"/>
                <w:sz w:val="22"/>
              </w:rPr>
            </w:pPr>
            <w:del w:id="4670" w:author="arkat" w:date="2017-09-18T19:54:00Z">
              <w:r w:rsidRPr="00FE792C" w:rsidDel="005B708C">
                <w:rPr>
                  <w:color w:val="000000"/>
                  <w:sz w:val="22"/>
                </w:rPr>
                <w:delText>Petri Nets to UML AD</w:delText>
              </w:r>
            </w:del>
          </w:p>
        </w:tc>
        <w:tc>
          <w:tcPr>
            <w:tcW w:w="604" w:type="pct"/>
            <w:shd w:val="clear" w:color="auto" w:fill="auto"/>
          </w:tcPr>
          <w:p w14:paraId="48128E4B" w14:textId="262C66A9" w:rsidR="000008DA" w:rsidRPr="00FE792C" w:rsidDel="005B708C" w:rsidRDefault="000008DA">
            <w:pPr>
              <w:spacing w:after="0" w:line="0" w:lineRule="atLeast"/>
              <w:rPr>
                <w:del w:id="4671" w:author="arkat" w:date="2017-09-18T19:54:00Z"/>
                <w:color w:val="000000"/>
                <w:sz w:val="22"/>
              </w:rPr>
            </w:pPr>
            <w:del w:id="4672" w:author="arkat" w:date="2017-09-18T19:54:00Z">
              <w:r w:rsidRPr="00FE792C" w:rsidDel="005B708C">
                <w:rPr>
                  <w:color w:val="000000"/>
                  <w:sz w:val="22"/>
                </w:rPr>
                <w:delText xml:space="preserve">Maneerat and </w:delText>
              </w:r>
              <w:r w:rsidR="003633A2" w:rsidDel="005B708C">
                <w:fldChar w:fldCharType="begin"/>
              </w:r>
              <w:r w:rsidR="003633A2" w:rsidDel="005B708C">
                <w:delInstrText xml:space="preserve"> HYPERLINK "https://scholar.google.co.id/citations?user=s5tLL4oAAAAJ&amp;hl=id&amp;oi=sra" </w:delInstrText>
              </w:r>
              <w:r w:rsidR="003633A2" w:rsidDel="005B708C">
                <w:fldChar w:fldCharType="separate"/>
              </w:r>
              <w:r w:rsidRPr="00FE792C" w:rsidDel="005B708C">
                <w:rPr>
                  <w:color w:val="000000"/>
                  <w:sz w:val="22"/>
                </w:rPr>
                <w:delText>Vatanawood</w:delText>
              </w:r>
              <w:r w:rsidR="003633A2"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"ISBN" : "9781509020331", "author" : [ { "dropping-particle" : "", "family" : "Maneerat", "given" : "Nattira", "non-dropping-particle" : "", "parse-names" : false, "suffix" : "" } ], "id" : "ITEM-1", "issued" : { "date-parts" : [ [ "2016" ] ] }, "title" : "Translation UML Activity Diagram into Colored Petri Net with Inscription", "type" : "article-journal" }, "uris" : [ "http://www.mendeley.com/documents/?uuid=b02d6602-ecd7-4d06-b1f8-68d35d5fd2b2" ] } ], "mendeley" : { "formattedCitation" : "(Maneerat, 2016)", "plainTextFormattedCitation" : "(Maneerat, 2016)", "previouslyFormattedCitation" : "[63]"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(Maneerat, 2016)</w:delText>
              </w:r>
              <w:r w:rsidRPr="00FE792C" w:rsidDel="005B708C">
                <w:rPr>
                  <w:color w:val="000000"/>
                  <w:sz w:val="22"/>
                </w:rPr>
                <w:fldChar w:fldCharType="end"/>
              </w:r>
            </w:del>
          </w:p>
        </w:tc>
        <w:tc>
          <w:tcPr>
            <w:tcW w:w="1097" w:type="pct"/>
            <w:shd w:val="clear" w:color="auto" w:fill="auto"/>
          </w:tcPr>
          <w:p w14:paraId="0AE9B734" w14:textId="106B2761" w:rsidR="000008DA" w:rsidRPr="00FE792C" w:rsidDel="005B708C" w:rsidRDefault="000008DA">
            <w:pPr>
              <w:spacing w:after="0" w:line="0" w:lineRule="atLeast"/>
              <w:rPr>
                <w:del w:id="4673" w:author="arkat" w:date="2017-09-18T19:54:00Z"/>
                <w:color w:val="000000"/>
                <w:sz w:val="22"/>
              </w:rPr>
            </w:pPr>
            <w:del w:id="4674" w:author="arkat" w:date="2017-09-18T19:54:00Z">
              <w:r w:rsidRPr="00FE792C" w:rsidDel="005B708C">
                <w:rPr>
                  <w:color w:val="000000"/>
                  <w:sz w:val="22"/>
                </w:rPr>
                <w:delText>AD-CPNI Translation Rule/ NA</w:delText>
              </w:r>
            </w:del>
          </w:p>
        </w:tc>
        <w:tc>
          <w:tcPr>
            <w:tcW w:w="627" w:type="pct"/>
            <w:vMerge w:val="restart"/>
            <w:shd w:val="clear" w:color="auto" w:fill="auto"/>
          </w:tcPr>
          <w:p w14:paraId="43260535" w14:textId="79D280BD" w:rsidR="000008DA" w:rsidRPr="00FE792C" w:rsidDel="005B708C" w:rsidRDefault="000008DA">
            <w:pPr>
              <w:spacing w:after="0" w:line="0" w:lineRule="atLeast"/>
              <w:rPr>
                <w:del w:id="4675" w:author="arkat" w:date="2017-09-18T19:54:00Z"/>
                <w:color w:val="000000"/>
                <w:sz w:val="22"/>
              </w:rPr>
            </w:pPr>
            <w:del w:id="4676" w:author="arkat" w:date="2017-09-18T19:54:00Z">
              <w:r w:rsidRPr="00FE792C" w:rsidDel="005B708C">
                <w:rPr>
                  <w:color w:val="000000"/>
                  <w:sz w:val="22"/>
                </w:rPr>
                <w:delText>UML AD to Petri Nets</w:delText>
              </w:r>
            </w:del>
          </w:p>
        </w:tc>
        <w:tc>
          <w:tcPr>
            <w:tcW w:w="835" w:type="pct"/>
            <w:vMerge w:val="restart"/>
            <w:shd w:val="clear" w:color="auto" w:fill="auto"/>
          </w:tcPr>
          <w:p w14:paraId="24A28864" w14:textId="1BA1BDF6" w:rsidR="000008DA" w:rsidRPr="00FE792C" w:rsidDel="005B708C" w:rsidRDefault="000008DA">
            <w:pPr>
              <w:spacing w:after="0" w:line="0" w:lineRule="atLeast"/>
              <w:rPr>
                <w:del w:id="4677" w:author="arkat" w:date="2017-09-18T19:54:00Z"/>
                <w:color w:val="000000"/>
                <w:sz w:val="22"/>
              </w:rPr>
              <w:pPrChange w:id="4678" w:author="arkat" w:date="2017-09-29T22:49:00Z">
                <w:pPr>
                  <w:spacing w:after="0" w:line="0" w:lineRule="atLeast"/>
                  <w:jc w:val="center"/>
                </w:pPr>
              </w:pPrChange>
            </w:pPr>
            <w:del w:id="4679" w:author="arkat" w:date="2017-09-18T19:54:00Z">
              <w:r w:rsidRPr="00FE792C" w:rsidDel="005B708C">
                <w:rPr>
                  <w:color w:val="000000"/>
                  <w:sz w:val="22"/>
                </w:rPr>
                <w:delText>-</w:delText>
              </w:r>
            </w:del>
          </w:p>
        </w:tc>
        <w:tc>
          <w:tcPr>
            <w:tcW w:w="1305" w:type="pct"/>
            <w:vMerge w:val="restart"/>
            <w:shd w:val="clear" w:color="auto" w:fill="auto"/>
          </w:tcPr>
          <w:p w14:paraId="0A571868" w14:textId="27013E0A" w:rsidR="000008DA" w:rsidRPr="00FE792C" w:rsidDel="005B708C" w:rsidRDefault="000008DA">
            <w:pPr>
              <w:spacing w:after="0" w:line="0" w:lineRule="atLeast"/>
              <w:rPr>
                <w:del w:id="4680" w:author="arkat" w:date="2017-09-18T19:54:00Z"/>
                <w:color w:val="000000"/>
                <w:sz w:val="22"/>
              </w:rPr>
              <w:pPrChange w:id="4681" w:author="arkat" w:date="2017-09-29T22:49:00Z">
                <w:pPr>
                  <w:spacing w:after="0" w:line="0" w:lineRule="atLeast"/>
                  <w:jc w:val="center"/>
                </w:pPr>
              </w:pPrChange>
            </w:pPr>
          </w:p>
        </w:tc>
      </w:tr>
      <w:tr w:rsidR="000008DA" w:rsidRPr="00FE792C" w:rsidDel="005B708C" w14:paraId="6D2A83DC" w14:textId="5F6EECDA" w:rsidTr="000008DA">
        <w:trPr>
          <w:trHeight w:val="181"/>
          <w:del w:id="4682" w:author="arkat" w:date="2017-09-18T19:54:00Z"/>
        </w:trPr>
        <w:tc>
          <w:tcPr>
            <w:tcW w:w="533" w:type="pct"/>
            <w:vMerge/>
            <w:shd w:val="clear" w:color="auto" w:fill="auto"/>
          </w:tcPr>
          <w:p w14:paraId="7BAEA2BD" w14:textId="5D0E9958" w:rsidR="000008DA" w:rsidRPr="00FE792C" w:rsidDel="005B708C" w:rsidRDefault="000008DA">
            <w:pPr>
              <w:spacing w:after="0" w:line="0" w:lineRule="atLeast"/>
              <w:rPr>
                <w:del w:id="4683" w:author="arkat" w:date="2017-09-18T19:54:00Z"/>
                <w:color w:val="000000"/>
                <w:sz w:val="22"/>
              </w:rPr>
            </w:pPr>
          </w:p>
        </w:tc>
        <w:tc>
          <w:tcPr>
            <w:tcW w:w="604" w:type="pct"/>
            <w:shd w:val="clear" w:color="auto" w:fill="auto"/>
          </w:tcPr>
          <w:p w14:paraId="75A6243E" w14:textId="141DA840" w:rsidR="000008DA" w:rsidRPr="00FE792C" w:rsidDel="005B708C" w:rsidRDefault="003633A2">
            <w:pPr>
              <w:spacing w:after="0" w:line="0" w:lineRule="atLeast"/>
              <w:rPr>
                <w:del w:id="4684" w:author="arkat" w:date="2017-09-18T19:54:00Z"/>
                <w:color w:val="000000"/>
                <w:sz w:val="22"/>
              </w:rPr>
            </w:pPr>
            <w:del w:id="4685" w:author="arkat" w:date="2017-09-18T19:54:00Z">
              <w:r w:rsidDel="005B708C">
                <w:fldChar w:fldCharType="begin"/>
              </w:r>
              <w:r w:rsidDel="005B708C">
                <w:delInstrText xml:space="preserve"> HYPERLINK "https://scholar.google.co.id/citations?user=8Xg5sQkAAAAJ&amp;hl=id&amp;oi=sra" </w:delInstrText>
              </w:r>
              <w:r w:rsidDel="005B708C">
                <w:fldChar w:fldCharType="separate"/>
              </w:r>
              <w:r w:rsidR="000008DA" w:rsidRPr="00FE792C" w:rsidDel="005B708C">
                <w:rPr>
                  <w:color w:val="000000"/>
                  <w:sz w:val="22"/>
                </w:rPr>
                <w:delText>Staines</w:delText>
              </w:r>
              <w:r w:rsidDel="005B708C">
                <w:rPr>
                  <w:color w:val="000000"/>
                  <w:sz w:val="22"/>
                </w:rPr>
                <w:fldChar w:fldCharType="end"/>
              </w:r>
              <w:r w:rsidR="000008DA" w:rsidRPr="00FE792C" w:rsidDel="005B708C">
                <w:rPr>
                  <w:color w:val="000000"/>
                  <w:sz w:val="22"/>
                </w:rPr>
                <w:delText xml:space="preserve"> </w:delText>
              </w:r>
              <w:r w:rsidR="000008DA" w:rsidRPr="00FE792C" w:rsidDel="005B708C">
                <w:rPr>
                  <w:color w:val="000000"/>
                  <w:sz w:val="22"/>
                </w:rPr>
                <w:fldChar w:fldCharType="begin" w:fldLock="1"/>
              </w:r>
              <w:r w:rsidDel="005B708C">
                <w:rPr>
                  <w:color w:val="000000"/>
                  <w:sz w:val="22"/>
                </w:rPr>
                <w:delInstrText>ADDIN CSL_CITATION { "citationItems" : [ { "id" : "ITEM-1", "itemData" : { "DOI" : "10.1109/ECBS.2008.12", "ISBN" : "0769531415", "abstract" : "This paper describes how UML 2 Activity diagrams can be intuitively translated into Petri net notations. The UML2 specification states that activities are based on Petri net semantics. The transformation of UML 2 Activity diagrams into Petri net semantics have been researched for various reasons. Translating UML activities into Petri nets creates new problems. The Petri net diagrams are (i) more complex (ii) contain more nodes and edges, (iii) unsuitable for visualization by stakeholders. A solution to this problem is to translate the UML activity diagram into a Fundamental Modeling Concepts Petri net diagram compact notation. This can be converted to a colored Petri net (CPN) for execution and validation. A case study taken from a web ordering system activity is used for explaining and illustrating this concept.", "author" : [ { "dropping-particle" : "", "family" : "Staines", "given" : "Tony Spiteri", "non-dropping-particle" : "", "parse-names" : false, "suffix" : "" } ], "container-title" : "Proceedings - Fifteenth IEEE International Conference and Workshops on the Engineering of Computer-Based Systems, ECBS 2008", "id" : "ITEM-1", "issued" : { "date-parts" : [ [ "2008" ] ] }, "page" : "191-200", "title" : "Intuitive mapping of UML 2 activity diagrams into fundamental modeling concept Petri net diagrams and colored Petri nets", "type" : "article-journal" }, "uris" : [ "http://www.mendeley.com/documents/?uuid=fe21d04f-d1de-4539-b9ab-0c8e8336d2d7" ] } ], "mendeley" : { "formattedCitation" : "(Staines, 2008)", "plainTextFormattedCitation" : "(Staines, 2008)", "previouslyFormattedCitation" : "[64]" }, "properties" : { "noteIndex" : 0 }, "schema" : "https://github.com/citation-style-language/schema/raw/master/csl-citation.json" }</w:delInstrText>
              </w:r>
              <w:r w:rsidR="000008DA" w:rsidRPr="00FE792C" w:rsidDel="005B708C">
                <w:rPr>
                  <w:color w:val="000000"/>
                  <w:sz w:val="22"/>
                </w:rPr>
                <w:fldChar w:fldCharType="separate"/>
              </w:r>
              <w:r w:rsidRPr="003633A2" w:rsidDel="005B708C">
                <w:rPr>
                  <w:noProof/>
                  <w:color w:val="000000"/>
                  <w:sz w:val="22"/>
                </w:rPr>
                <w:delText>(Staines, 2008)</w:delText>
              </w:r>
              <w:r w:rsidR="000008DA" w:rsidRPr="00FE792C" w:rsidDel="005B708C">
                <w:rPr>
                  <w:color w:val="000000"/>
                  <w:sz w:val="22"/>
                </w:rPr>
                <w:fldChar w:fldCharType="end"/>
              </w:r>
            </w:del>
          </w:p>
        </w:tc>
        <w:tc>
          <w:tcPr>
            <w:tcW w:w="1097" w:type="pct"/>
            <w:shd w:val="clear" w:color="auto" w:fill="auto"/>
          </w:tcPr>
          <w:p w14:paraId="01C95AD5" w14:textId="50CC6C93" w:rsidR="000008DA" w:rsidRPr="00FE792C" w:rsidDel="005B708C" w:rsidRDefault="000008DA">
            <w:pPr>
              <w:spacing w:after="0" w:line="0" w:lineRule="atLeast"/>
              <w:rPr>
                <w:del w:id="4686" w:author="arkat" w:date="2017-09-18T19:54:00Z"/>
                <w:color w:val="000000"/>
                <w:sz w:val="22"/>
              </w:rPr>
            </w:pPr>
            <w:del w:id="4687" w:author="arkat" w:date="2017-09-18T19:54:00Z">
              <w:r w:rsidRPr="00FE792C" w:rsidDel="005B708C">
                <w:rPr>
                  <w:color w:val="000000"/>
                  <w:sz w:val="22"/>
                </w:rPr>
                <w:delText>Intuitive Mapping Rule/ NA</w:delText>
              </w:r>
            </w:del>
          </w:p>
        </w:tc>
        <w:tc>
          <w:tcPr>
            <w:tcW w:w="627" w:type="pct"/>
            <w:vMerge/>
            <w:shd w:val="clear" w:color="auto" w:fill="auto"/>
          </w:tcPr>
          <w:p w14:paraId="24AE5E0B" w14:textId="4D6E2EA0" w:rsidR="000008DA" w:rsidRPr="00FE792C" w:rsidDel="005B708C" w:rsidRDefault="000008DA">
            <w:pPr>
              <w:spacing w:after="0" w:line="0" w:lineRule="atLeast"/>
              <w:rPr>
                <w:del w:id="4688" w:author="arkat" w:date="2017-09-18T19:54:00Z"/>
                <w:color w:val="000000"/>
                <w:sz w:val="22"/>
              </w:rPr>
            </w:pPr>
          </w:p>
        </w:tc>
        <w:tc>
          <w:tcPr>
            <w:tcW w:w="835" w:type="pct"/>
            <w:vMerge/>
            <w:shd w:val="clear" w:color="auto" w:fill="auto"/>
          </w:tcPr>
          <w:p w14:paraId="505A9C79" w14:textId="16FF8732" w:rsidR="000008DA" w:rsidRPr="00FE792C" w:rsidDel="005B708C" w:rsidRDefault="000008DA">
            <w:pPr>
              <w:spacing w:after="0" w:line="0" w:lineRule="atLeast"/>
              <w:rPr>
                <w:del w:id="4689" w:author="arkat" w:date="2017-09-18T19:54:00Z"/>
                <w:color w:val="000000"/>
                <w:sz w:val="22"/>
              </w:rPr>
              <w:pPrChange w:id="4690" w:author="arkat" w:date="2017-09-29T22:49:00Z">
                <w:pPr>
                  <w:spacing w:after="0" w:line="0" w:lineRule="atLeast"/>
                  <w:jc w:val="center"/>
                </w:pPr>
              </w:pPrChange>
            </w:pPr>
          </w:p>
        </w:tc>
        <w:tc>
          <w:tcPr>
            <w:tcW w:w="1305" w:type="pct"/>
            <w:vMerge/>
            <w:shd w:val="clear" w:color="auto" w:fill="auto"/>
          </w:tcPr>
          <w:p w14:paraId="3F319B95" w14:textId="63F23F2F" w:rsidR="000008DA" w:rsidRPr="00FE792C" w:rsidDel="005B708C" w:rsidRDefault="000008DA">
            <w:pPr>
              <w:spacing w:after="0" w:line="0" w:lineRule="atLeast"/>
              <w:rPr>
                <w:del w:id="4691" w:author="arkat" w:date="2017-09-18T19:54:00Z"/>
                <w:color w:val="000000"/>
                <w:sz w:val="22"/>
              </w:rPr>
              <w:pPrChange w:id="4692" w:author="arkat" w:date="2017-09-29T22:49:00Z">
                <w:pPr>
                  <w:spacing w:after="0" w:line="0" w:lineRule="atLeast"/>
                  <w:jc w:val="center"/>
                </w:pPr>
              </w:pPrChange>
            </w:pPr>
          </w:p>
        </w:tc>
      </w:tr>
      <w:tr w:rsidR="000008DA" w:rsidRPr="00FE792C" w:rsidDel="005B708C" w14:paraId="17B4EA41" w14:textId="59E7CCB1" w:rsidTr="000008DA">
        <w:trPr>
          <w:trHeight w:val="260"/>
          <w:del w:id="4693" w:author="arkat" w:date="2017-09-18T19:54:00Z"/>
        </w:trPr>
        <w:tc>
          <w:tcPr>
            <w:tcW w:w="533" w:type="pct"/>
            <w:vMerge/>
            <w:shd w:val="clear" w:color="auto" w:fill="auto"/>
          </w:tcPr>
          <w:p w14:paraId="13117BDF" w14:textId="3D814DEC" w:rsidR="000008DA" w:rsidRPr="00FE792C" w:rsidDel="005B708C" w:rsidRDefault="000008DA">
            <w:pPr>
              <w:spacing w:after="0" w:line="0" w:lineRule="atLeast"/>
              <w:rPr>
                <w:del w:id="4694" w:author="arkat" w:date="2017-09-18T19:54:00Z"/>
                <w:color w:val="000000"/>
                <w:sz w:val="22"/>
              </w:rPr>
            </w:pPr>
          </w:p>
        </w:tc>
        <w:tc>
          <w:tcPr>
            <w:tcW w:w="604" w:type="pct"/>
            <w:shd w:val="clear" w:color="auto" w:fill="auto"/>
          </w:tcPr>
          <w:p w14:paraId="20C9D1B0" w14:textId="249731B3" w:rsidR="000008DA" w:rsidRPr="00FE792C" w:rsidDel="005B708C" w:rsidRDefault="000008DA">
            <w:pPr>
              <w:spacing w:after="0" w:line="0" w:lineRule="atLeast"/>
              <w:rPr>
                <w:del w:id="4695" w:author="arkat" w:date="2017-09-18T19:54:00Z"/>
                <w:color w:val="000000"/>
                <w:sz w:val="22"/>
              </w:rPr>
            </w:pPr>
            <w:del w:id="4696" w:author="arkat" w:date="2017-09-18T19:54:00Z">
              <w:r w:rsidRPr="00FE792C" w:rsidDel="005B708C">
                <w:rPr>
                  <w:color w:val="000000"/>
                  <w:sz w:val="22"/>
                </w:rPr>
                <w:delText xml:space="preserve">Trickovic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"Trickovi\u00e9", "given" : "I", "non-dropping-particle" : "", "parse-names" : false, "suffix" : "" } ], "container-title" : "Emisamsorg", "id" : "ITEM-1", "issue" : "3", "issued" : { "date-parts" : [ [ "2000" ] ] }, "page" : "161-171", "title" : "Formalizing Activity Diagram of Uml By Petri Nets", "type" : "article", "volume" : "30" }, "uris" : [ "http://www.mendeley.com/documents/?uuid=b1743237-bc6c-4ae9-ab6d-2071008427a2" ] } ], "mendeley" : { "formattedCitation" : "(Trickovi\u00e9, 2000)", "plainTextFormattedCitation" : "(Trickovi\u00e9, 2000)", "previouslyFormattedCitation" : "[66]"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(Trickovié, 2000)</w:delText>
              </w:r>
              <w:r w:rsidRPr="00FE792C" w:rsidDel="005B708C">
                <w:rPr>
                  <w:color w:val="000000"/>
                  <w:sz w:val="22"/>
                </w:rPr>
                <w:fldChar w:fldCharType="end"/>
              </w:r>
            </w:del>
          </w:p>
        </w:tc>
        <w:tc>
          <w:tcPr>
            <w:tcW w:w="1097" w:type="pct"/>
            <w:shd w:val="clear" w:color="auto" w:fill="auto"/>
          </w:tcPr>
          <w:p w14:paraId="797DFED6" w14:textId="575A6722" w:rsidR="000008DA" w:rsidRPr="00FE792C" w:rsidDel="005B708C" w:rsidRDefault="000008DA">
            <w:pPr>
              <w:spacing w:after="0" w:line="0" w:lineRule="atLeast"/>
              <w:rPr>
                <w:del w:id="4697" w:author="arkat" w:date="2017-09-18T19:54:00Z"/>
                <w:color w:val="000000"/>
                <w:sz w:val="22"/>
              </w:rPr>
            </w:pPr>
            <w:del w:id="4698" w:author="arkat" w:date="2017-09-18T19:54:00Z">
              <w:r w:rsidRPr="00FE792C" w:rsidDel="005B708C">
                <w:rPr>
                  <w:color w:val="000000"/>
                  <w:sz w:val="22"/>
                </w:rPr>
                <w:delText>Transformation Rule/ NA</w:delText>
              </w:r>
            </w:del>
          </w:p>
        </w:tc>
        <w:tc>
          <w:tcPr>
            <w:tcW w:w="627" w:type="pct"/>
            <w:vMerge/>
            <w:shd w:val="clear" w:color="auto" w:fill="auto"/>
          </w:tcPr>
          <w:p w14:paraId="71A656E5" w14:textId="42336BA7" w:rsidR="000008DA" w:rsidRPr="00FE792C" w:rsidDel="005B708C" w:rsidRDefault="000008DA">
            <w:pPr>
              <w:spacing w:after="0" w:line="0" w:lineRule="atLeast"/>
              <w:rPr>
                <w:del w:id="4699" w:author="arkat" w:date="2017-09-18T19:54:00Z"/>
                <w:color w:val="000000"/>
                <w:sz w:val="22"/>
              </w:rPr>
            </w:pPr>
          </w:p>
        </w:tc>
        <w:tc>
          <w:tcPr>
            <w:tcW w:w="835" w:type="pct"/>
            <w:vMerge/>
            <w:shd w:val="clear" w:color="auto" w:fill="auto"/>
          </w:tcPr>
          <w:p w14:paraId="15607279" w14:textId="49B5B983" w:rsidR="000008DA" w:rsidRPr="00FE792C" w:rsidDel="005B708C" w:rsidRDefault="000008DA">
            <w:pPr>
              <w:spacing w:after="0" w:line="0" w:lineRule="atLeast"/>
              <w:rPr>
                <w:del w:id="4700" w:author="arkat" w:date="2017-09-18T19:54:00Z"/>
                <w:color w:val="000000"/>
                <w:sz w:val="22"/>
              </w:rPr>
              <w:pPrChange w:id="4701" w:author="arkat" w:date="2017-09-29T22:49:00Z">
                <w:pPr>
                  <w:spacing w:after="0" w:line="0" w:lineRule="atLeast"/>
                  <w:jc w:val="center"/>
                </w:pPr>
              </w:pPrChange>
            </w:pPr>
          </w:p>
        </w:tc>
        <w:tc>
          <w:tcPr>
            <w:tcW w:w="1305" w:type="pct"/>
            <w:vMerge/>
            <w:shd w:val="clear" w:color="auto" w:fill="auto"/>
          </w:tcPr>
          <w:p w14:paraId="3014595C" w14:textId="5B9ABA3E" w:rsidR="000008DA" w:rsidRPr="00FE792C" w:rsidDel="005B708C" w:rsidRDefault="000008DA">
            <w:pPr>
              <w:spacing w:after="0" w:line="0" w:lineRule="atLeast"/>
              <w:rPr>
                <w:del w:id="4702" w:author="arkat" w:date="2017-09-18T19:54:00Z"/>
                <w:color w:val="000000"/>
                <w:sz w:val="22"/>
              </w:rPr>
              <w:pPrChange w:id="4703" w:author="arkat" w:date="2017-09-29T22:49:00Z">
                <w:pPr>
                  <w:spacing w:after="0" w:line="0" w:lineRule="atLeast"/>
                  <w:jc w:val="center"/>
                </w:pPr>
              </w:pPrChange>
            </w:pPr>
          </w:p>
        </w:tc>
      </w:tr>
      <w:tr w:rsidR="000008DA" w:rsidRPr="00FE792C" w:rsidDel="005B708C" w14:paraId="2C71E748" w14:textId="2EF8211F" w:rsidTr="000008DA">
        <w:trPr>
          <w:trHeight w:val="260"/>
          <w:del w:id="4704" w:author="arkat" w:date="2017-09-18T19:54:00Z"/>
        </w:trPr>
        <w:tc>
          <w:tcPr>
            <w:tcW w:w="533" w:type="pct"/>
            <w:vMerge/>
            <w:shd w:val="clear" w:color="auto" w:fill="auto"/>
          </w:tcPr>
          <w:p w14:paraId="128B6C33" w14:textId="2CA478EB" w:rsidR="000008DA" w:rsidRPr="00FE792C" w:rsidDel="005B708C" w:rsidRDefault="000008DA">
            <w:pPr>
              <w:spacing w:after="0" w:line="0" w:lineRule="atLeast"/>
              <w:rPr>
                <w:del w:id="4705" w:author="arkat" w:date="2017-09-18T19:54:00Z"/>
                <w:color w:val="000000"/>
                <w:sz w:val="22"/>
              </w:rPr>
            </w:pPr>
          </w:p>
        </w:tc>
        <w:tc>
          <w:tcPr>
            <w:tcW w:w="604" w:type="pct"/>
            <w:shd w:val="clear" w:color="auto" w:fill="auto"/>
          </w:tcPr>
          <w:p w14:paraId="09C296EE" w14:textId="3CBFA850" w:rsidR="000008DA" w:rsidRPr="00FE792C" w:rsidDel="005B708C" w:rsidRDefault="000008DA">
            <w:pPr>
              <w:spacing w:after="0" w:line="0" w:lineRule="atLeast"/>
              <w:rPr>
                <w:del w:id="4706" w:author="arkat" w:date="2017-09-18T19:54:00Z"/>
                <w:color w:val="000000"/>
                <w:sz w:val="22"/>
              </w:rPr>
            </w:pPr>
            <w:del w:id="4707" w:author="arkat" w:date="2017-09-18T19:54:00Z">
              <w:r w:rsidRPr="00FE792C" w:rsidDel="005B708C">
                <w:rPr>
                  <w:color w:val="000000"/>
                  <w:sz w:val="22"/>
                </w:rPr>
                <w:delText xml:space="preserve">Hu and Shat </w:delText>
              </w:r>
              <w:r w:rsidRPr="00FE792C" w:rsidDel="005B708C">
                <w:rPr>
                  <w:color w:val="000000"/>
                  <w:sz w:val="22"/>
                </w:rPr>
                <w:fldChar w:fldCharType="begin" w:fldLock="1"/>
              </w:r>
              <w:r w:rsidR="003633A2" w:rsidDel="005B708C">
                <w:rPr>
                  <w:color w:val="000000"/>
                  <w:sz w:val="22"/>
                </w:rPr>
                <w:delInstrText>ADDIN CSL_CITATION { "citationItems" : [ { "id" : "ITEM-1", "itemData" : { "author" : [ { "dropping-particle" : "", "family" : "Hu", "given" : "Zhaoxia", "non-dropping-particle" : "", "parse-names" : false, "suffix" : "" }, { "dropping-particle" : "", "family" : "Shatz", "given" : "Sol M", "non-dropping-particle" : "", "parse-names" : false, "suffix" : "" } ], "container-title" : "Seke", "id" : "ITEM-1", "issued" : { "date-parts" : [ [ "2004" ] ] }, "page" : "213-219", "title" : "Mapping UML Diagrams to a Petri Net Notation for System Simulation", "type" : "article-journal" }, "uris" : [ "http://www.mendeley.com/documents/?uuid=ff18d442-061f-4b5d-a2ce-275a0602cdc6" ] } ], "mendeley" : { "formattedCitation" : "(Hu &amp; Shatz, 2004)", "plainTextFormattedCitation" : "(Hu &amp; Shatz, 2004)", "previouslyFormattedCitation" : "[67]"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(Hu &amp; Shatz, 2004)</w:delText>
              </w:r>
              <w:r w:rsidRPr="00FE792C" w:rsidDel="005B708C">
                <w:rPr>
                  <w:color w:val="000000"/>
                  <w:sz w:val="22"/>
                </w:rPr>
                <w:fldChar w:fldCharType="end"/>
              </w:r>
            </w:del>
          </w:p>
        </w:tc>
        <w:tc>
          <w:tcPr>
            <w:tcW w:w="1097" w:type="pct"/>
            <w:shd w:val="clear" w:color="auto" w:fill="auto"/>
          </w:tcPr>
          <w:p w14:paraId="0924D6FF" w14:textId="1FA8CFD8" w:rsidR="000008DA" w:rsidRPr="00FE792C" w:rsidDel="005B708C" w:rsidRDefault="000008DA">
            <w:pPr>
              <w:spacing w:after="0" w:line="0" w:lineRule="atLeast"/>
              <w:rPr>
                <w:del w:id="4708" w:author="arkat" w:date="2017-09-18T19:54:00Z"/>
                <w:color w:val="000000"/>
                <w:sz w:val="22"/>
              </w:rPr>
            </w:pPr>
            <w:del w:id="4709" w:author="arkat" w:date="2017-09-18T19:54:00Z">
              <w:r w:rsidRPr="00FE792C" w:rsidDel="005B708C">
                <w:rPr>
                  <w:color w:val="000000"/>
                  <w:sz w:val="22"/>
                </w:rPr>
                <w:delText>Mapping Rule/ Prototype Tool</w:delText>
              </w:r>
            </w:del>
          </w:p>
        </w:tc>
        <w:tc>
          <w:tcPr>
            <w:tcW w:w="627" w:type="pct"/>
            <w:vMerge/>
            <w:shd w:val="clear" w:color="auto" w:fill="auto"/>
          </w:tcPr>
          <w:p w14:paraId="6558A065" w14:textId="2A3A4F96" w:rsidR="000008DA" w:rsidRPr="00FE792C" w:rsidDel="005B708C" w:rsidRDefault="000008DA">
            <w:pPr>
              <w:spacing w:after="0" w:line="0" w:lineRule="atLeast"/>
              <w:rPr>
                <w:del w:id="4710" w:author="arkat" w:date="2017-09-18T19:54:00Z"/>
                <w:color w:val="000000"/>
                <w:sz w:val="22"/>
              </w:rPr>
            </w:pPr>
          </w:p>
        </w:tc>
        <w:tc>
          <w:tcPr>
            <w:tcW w:w="835" w:type="pct"/>
            <w:vMerge/>
            <w:shd w:val="clear" w:color="auto" w:fill="auto"/>
          </w:tcPr>
          <w:p w14:paraId="140E1F88" w14:textId="1A0BF739" w:rsidR="000008DA" w:rsidRPr="00FE792C" w:rsidDel="005B708C" w:rsidRDefault="000008DA">
            <w:pPr>
              <w:spacing w:after="0" w:line="0" w:lineRule="atLeast"/>
              <w:rPr>
                <w:del w:id="4711" w:author="arkat" w:date="2017-09-18T19:54:00Z"/>
                <w:color w:val="000000"/>
                <w:sz w:val="22"/>
              </w:rPr>
              <w:pPrChange w:id="4712" w:author="arkat" w:date="2017-09-29T22:49:00Z">
                <w:pPr>
                  <w:spacing w:after="0" w:line="0" w:lineRule="atLeast"/>
                  <w:jc w:val="center"/>
                </w:pPr>
              </w:pPrChange>
            </w:pPr>
          </w:p>
        </w:tc>
        <w:tc>
          <w:tcPr>
            <w:tcW w:w="1305" w:type="pct"/>
            <w:vMerge/>
            <w:shd w:val="clear" w:color="auto" w:fill="auto"/>
          </w:tcPr>
          <w:p w14:paraId="7CDC59E7" w14:textId="5818155B" w:rsidR="000008DA" w:rsidRPr="00FE792C" w:rsidDel="005B708C" w:rsidRDefault="000008DA">
            <w:pPr>
              <w:spacing w:after="0" w:line="0" w:lineRule="atLeast"/>
              <w:rPr>
                <w:del w:id="4713" w:author="arkat" w:date="2017-09-18T19:54:00Z"/>
                <w:color w:val="000000"/>
                <w:sz w:val="22"/>
              </w:rPr>
              <w:pPrChange w:id="4714" w:author="arkat" w:date="2017-09-29T22:49:00Z">
                <w:pPr>
                  <w:spacing w:after="0" w:line="0" w:lineRule="atLeast"/>
                  <w:jc w:val="center"/>
                </w:pPr>
              </w:pPrChange>
            </w:pPr>
          </w:p>
        </w:tc>
      </w:tr>
      <w:tr w:rsidR="000008DA" w:rsidRPr="00FE792C" w:rsidDel="005B708C" w14:paraId="33C48A09" w14:textId="2362CDE6" w:rsidTr="000008DA">
        <w:trPr>
          <w:del w:id="4715" w:author="arkat" w:date="2017-09-18T19:54:00Z"/>
        </w:trPr>
        <w:tc>
          <w:tcPr>
            <w:tcW w:w="533" w:type="pct"/>
            <w:shd w:val="clear" w:color="auto" w:fill="auto"/>
          </w:tcPr>
          <w:p w14:paraId="28C29272" w14:textId="001B6CAB" w:rsidR="000008DA" w:rsidRPr="00FE792C" w:rsidDel="005B708C" w:rsidRDefault="000008DA">
            <w:pPr>
              <w:spacing w:after="0" w:line="0" w:lineRule="atLeast"/>
              <w:rPr>
                <w:del w:id="4716" w:author="arkat" w:date="2017-09-18T19:54:00Z"/>
                <w:color w:val="000000"/>
                <w:sz w:val="22"/>
              </w:rPr>
            </w:pPr>
            <w:del w:id="4717" w:author="arkat" w:date="2017-09-18T19:54:00Z">
              <w:r w:rsidRPr="00FE792C" w:rsidDel="005B708C">
                <w:rPr>
                  <w:color w:val="000000"/>
                  <w:sz w:val="22"/>
                </w:rPr>
                <w:delText>UML AD to YAWL</w:delText>
              </w:r>
            </w:del>
          </w:p>
        </w:tc>
        <w:tc>
          <w:tcPr>
            <w:tcW w:w="604" w:type="pct"/>
            <w:shd w:val="clear" w:color="auto" w:fill="auto"/>
          </w:tcPr>
          <w:p w14:paraId="4B78D85C" w14:textId="37249DC2" w:rsidR="000008DA" w:rsidRPr="00FE792C" w:rsidDel="005B708C" w:rsidRDefault="000008DA">
            <w:pPr>
              <w:spacing w:after="0" w:line="0" w:lineRule="atLeast"/>
              <w:rPr>
                <w:del w:id="4718" w:author="arkat" w:date="2017-09-18T19:54:00Z"/>
                <w:color w:val="000000"/>
                <w:sz w:val="22"/>
              </w:rPr>
            </w:pPr>
            <w:del w:id="4719" w:author="arkat" w:date="2017-09-18T19:54:00Z">
              <w:r w:rsidRPr="00FE792C" w:rsidDel="005B708C">
                <w:rPr>
                  <w:color w:val="000000"/>
                  <w:sz w:val="22"/>
                </w:rPr>
                <w:delText xml:space="preserve">Han et all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"10.1007/978-3-642-33068-1_13", "ISBN" : "9783642330674", "ISSN" : "18651348", "abstract" : "Business process verification is an important topic in business process management (BPM). The verification of standard UML Activity Diagram is not easy due to lack of mature tools. YAWL (yet another workflow language) has a formal semantics based on Petri net; verification of YAWL model seems easier than other modeling languages such as UML-AD. A series of mature verification tools has been released (Woflan, WofYAWL, ProM) based on YAWL to find structural errors, such as deadlocks in the model. These tools can be used for verifying UML-AD models if they can be transformed to YAWL models. The most challenging problem is that some control-flow patterns in UML-AD can't be transformed via an element-to-element mapping. To solve this problem we provide a control-flow pattern based method for transforming a UML-AD model to YAWL. We regard these patterns that need to be transformed as whole model segments, pick them out from the UML-AD model and transform the left part using an element-to-element mapping as well as an object flow transforming method. We subsequently transform the picked-out patterns via patterns-based transformation and combine all the transformed YAWL segments to a new YAWL net. \u00a9 2012 Springer-Verlag.", "author" : [ { "dropping-particle" : "", "family" : "Han", "given" : "Zhaogang", "non-dropping-particle" : "", "parse-names" : false, "suffix" : "" }, { "dropping-particle" : "", "family" : "Zhang", "given" : "Li", "non-dropping-particle" : "", "parse-names" : false, "suffix" : "" }, { "dropping-particle" : "", "family" : "Ling", "given" : "Jiming", "non-dropping-particle" : "", "parse-names" : false, "suffix" : "" }, { "dropping-particle" : "", "family" : "Huang", "given" : "Shihong", "non-dropping-particle" : "", "parse-names" : false, "suffix" : "" } ], "container-title" : "Lecture Notes in Business Information Processing", "id" : "ITEM-1", "issue" : "July 2005", "issued" : { "date-parts" : [ [ "2012" ] ] }, "page" : "129-145", "title" : "Control-flow pattern based transformation from UML activity diagram to YAWL", "type" : "article-journal", "volume" : "122 LNBIP" }, "uris" : [ "http://www.mendeley.com/documents/?uuid=c189ee40-4dbc-47ef-bc77-7f6a7f2d32c5" ] } ], "mendeley" : { "formattedCitation" : "(Han &lt;i&gt;et al.&lt;/i&gt;, 2012)", "plainTextFormattedCitation" : "(Han et al., 2012)", "previouslyFormattedCitation" : "[61]"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2012)</w:delText>
              </w:r>
              <w:r w:rsidRPr="00FE792C" w:rsidDel="005B708C">
                <w:rPr>
                  <w:color w:val="000000"/>
                  <w:sz w:val="22"/>
                </w:rPr>
                <w:fldChar w:fldCharType="end"/>
              </w:r>
              <w:r w:rsidRPr="00FE792C" w:rsidDel="005B708C">
                <w:rPr>
                  <w:color w:val="000000"/>
                  <w:sz w:val="22"/>
                </w:rPr>
                <w:delText xml:space="preserve"> </w:delText>
              </w:r>
              <w:r w:rsidRPr="00FE792C" w:rsidDel="005B708C">
                <w:rPr>
                  <w:color w:val="000000"/>
                  <w:sz w:val="22"/>
                </w:rPr>
                <w:fldChar w:fldCharType="begin" w:fldLock="1"/>
              </w:r>
              <w:r w:rsidR="003633A2" w:rsidDel="005B708C">
                <w:rPr>
                  <w:color w:val="000000"/>
                  <w:sz w:val="22"/>
                </w:rPr>
                <w:delInstrText>ADDIN CSL_CITATION { "citationItems" : [ { "id" : "ITEM-1", "itemData" : { "DOI" : "10.1007/978-1-84996-257-5_27", "ISBN" : "978-1-84996-257-5", "abstract" : "Model transformations are frequently applied in business process modeling to bridge between languages on a different level of abstraction and formality. In this paper, we define a transformation from UML 2.0 Activity diagram (UML-AD for short) to YAWL, a formal workflow language that is able to capture all of the 20 workflow patterns reported in [1]. We illustrate the transformation challenges and present a suitable transformation algorithm. The benefit of the transformation is threefold. First, it clarifies the semantics of UML-AD via a mapping to YAWL. Second, the deployment of UML-AD business process models as workflows is simplified. Third, UML-AD models can be analyzed with YAWL verification tools.", "author" : [ { "dropping-particle" : "", "family" : "Han", "given" : "Zhaogang", "non-dropping-particle" : "", "parse-names" : false, "suffix" : "" }, { "dropping-particle" : "", "family" : "Zhang", "given" : "Li", "non-dropping-particle" : "", "parse-names" : false, "suffix" : "" }, { "dropping-particle" : "", "family" : "Ling", "given" : "Jimin", "non-dropping-particle" : "", "parse-names" : false, "suffix" : "" } ], "container-title" : "Enterprise Interoperability IV, Making the Internet of the Future for the Future of Enterprise", "id" : "ITEM-1", "issue" : "2007", "issued" : { "date-parts" : [ [ "2010" ] ] }, "page" : "289-299", "title" : "Transformation of UML Activity Diagram to YAWL", "type" : "article-journal" }, "uris" : [ "http://www.mendeley.com/documents/?uuid=00419301-7766-444e-83e8-f377984c8e37" ] } ], "mendeley" : { "formattedCitation" : "(Han &lt;i&gt;et al.&lt;/i&gt;, 2010)", "plainTextFormattedCitation" : "(Han et al., 2010)", "previouslyFormattedCitation" : "[62]" }, "properties" : { "noteIndex" : 0 }, "schema" : "https://github.com/citation-style-language/schema/raw/master/csl-citation.json" }</w:delInstrText>
              </w:r>
              <w:r w:rsidRPr="00FE792C" w:rsidDel="005B708C">
                <w:rPr>
                  <w:color w:val="000000"/>
                  <w:sz w:val="22"/>
                </w:rPr>
                <w:fldChar w:fldCharType="separate"/>
              </w:r>
              <w:r w:rsidR="003633A2" w:rsidRPr="003633A2" w:rsidDel="005B708C">
                <w:rPr>
                  <w:noProof/>
                  <w:color w:val="000000"/>
                  <w:sz w:val="22"/>
                </w:rPr>
                <w:delText xml:space="preserve">(Han </w:delText>
              </w:r>
              <w:r w:rsidR="003633A2" w:rsidRPr="003633A2" w:rsidDel="005B708C">
                <w:rPr>
                  <w:i/>
                  <w:noProof/>
                  <w:color w:val="000000"/>
                  <w:sz w:val="22"/>
                </w:rPr>
                <w:delText>et al.</w:delText>
              </w:r>
              <w:r w:rsidR="003633A2" w:rsidRPr="003633A2" w:rsidDel="005B708C">
                <w:rPr>
                  <w:noProof/>
                  <w:color w:val="000000"/>
                  <w:sz w:val="22"/>
                </w:rPr>
                <w:delText>, 2010)</w:delText>
              </w:r>
              <w:r w:rsidRPr="00FE792C" w:rsidDel="005B708C">
                <w:rPr>
                  <w:color w:val="000000"/>
                  <w:sz w:val="22"/>
                </w:rPr>
                <w:fldChar w:fldCharType="end"/>
              </w:r>
            </w:del>
          </w:p>
        </w:tc>
        <w:tc>
          <w:tcPr>
            <w:tcW w:w="1097" w:type="pct"/>
            <w:shd w:val="clear" w:color="auto" w:fill="auto"/>
          </w:tcPr>
          <w:p w14:paraId="76111D0E" w14:textId="12C4F9D1" w:rsidR="000008DA" w:rsidRPr="00FE792C" w:rsidDel="005B708C" w:rsidRDefault="000008DA">
            <w:pPr>
              <w:spacing w:after="0" w:line="0" w:lineRule="atLeast"/>
              <w:rPr>
                <w:del w:id="4720" w:author="arkat" w:date="2017-09-18T19:54:00Z"/>
                <w:color w:val="000000"/>
                <w:sz w:val="22"/>
              </w:rPr>
            </w:pPr>
            <w:del w:id="4721" w:author="arkat" w:date="2017-09-18T19:54:00Z">
              <w:r w:rsidRPr="00FE792C" w:rsidDel="005B708C">
                <w:rPr>
                  <w:color w:val="000000"/>
                  <w:sz w:val="22"/>
                </w:rPr>
                <w:delText>Mapping Rule/ NA</w:delText>
              </w:r>
            </w:del>
          </w:p>
        </w:tc>
        <w:tc>
          <w:tcPr>
            <w:tcW w:w="627" w:type="pct"/>
            <w:shd w:val="clear" w:color="auto" w:fill="auto"/>
          </w:tcPr>
          <w:p w14:paraId="0994A7E9" w14:textId="29B07CBA" w:rsidR="000008DA" w:rsidRPr="00FE792C" w:rsidDel="005B708C" w:rsidRDefault="000008DA">
            <w:pPr>
              <w:spacing w:after="0" w:line="0" w:lineRule="atLeast"/>
              <w:rPr>
                <w:del w:id="4722" w:author="arkat" w:date="2017-09-18T19:54:00Z"/>
                <w:color w:val="000000"/>
                <w:sz w:val="22"/>
              </w:rPr>
            </w:pPr>
            <w:del w:id="4723" w:author="arkat" w:date="2017-09-18T19:54:00Z">
              <w:r w:rsidRPr="00FE792C" w:rsidDel="005B708C">
                <w:rPr>
                  <w:color w:val="000000"/>
                  <w:sz w:val="22"/>
                </w:rPr>
                <w:delText>YAWL to UML AD</w:delText>
              </w:r>
            </w:del>
          </w:p>
        </w:tc>
        <w:tc>
          <w:tcPr>
            <w:tcW w:w="835" w:type="pct"/>
            <w:shd w:val="clear" w:color="auto" w:fill="auto"/>
          </w:tcPr>
          <w:p w14:paraId="26FA5902" w14:textId="72ADAF14" w:rsidR="000008DA" w:rsidRPr="00FE792C" w:rsidDel="005B708C" w:rsidRDefault="000008DA">
            <w:pPr>
              <w:spacing w:after="0" w:line="0" w:lineRule="atLeast"/>
              <w:rPr>
                <w:del w:id="4724" w:author="arkat" w:date="2017-09-18T19:54:00Z"/>
                <w:color w:val="000000"/>
                <w:sz w:val="22"/>
              </w:rPr>
              <w:pPrChange w:id="4725" w:author="arkat" w:date="2017-09-29T22:49:00Z">
                <w:pPr>
                  <w:spacing w:after="0" w:line="0" w:lineRule="atLeast"/>
                  <w:jc w:val="center"/>
                </w:pPr>
              </w:pPrChange>
            </w:pPr>
            <w:del w:id="4726" w:author="arkat" w:date="2017-09-18T19:54:00Z">
              <w:r w:rsidRPr="00FE792C" w:rsidDel="005B708C">
                <w:rPr>
                  <w:color w:val="000000"/>
                  <w:sz w:val="22"/>
                </w:rPr>
                <w:delText>-</w:delText>
              </w:r>
            </w:del>
          </w:p>
        </w:tc>
        <w:tc>
          <w:tcPr>
            <w:tcW w:w="1305" w:type="pct"/>
            <w:shd w:val="clear" w:color="auto" w:fill="auto"/>
          </w:tcPr>
          <w:p w14:paraId="6D356084" w14:textId="0C22855C" w:rsidR="000008DA" w:rsidRPr="00FE792C" w:rsidDel="005B708C" w:rsidRDefault="000008DA">
            <w:pPr>
              <w:spacing w:after="0" w:line="0" w:lineRule="atLeast"/>
              <w:rPr>
                <w:del w:id="4727" w:author="arkat" w:date="2017-09-18T19:54:00Z"/>
                <w:color w:val="000000"/>
                <w:sz w:val="22"/>
              </w:rPr>
              <w:pPrChange w:id="4728" w:author="arkat" w:date="2017-09-29T22:49:00Z">
                <w:pPr>
                  <w:spacing w:after="0" w:line="0" w:lineRule="atLeast"/>
                  <w:jc w:val="center"/>
                </w:pPr>
              </w:pPrChange>
            </w:pPr>
          </w:p>
        </w:tc>
      </w:tr>
    </w:tbl>
    <w:p w14:paraId="2F83B830" w14:textId="2081C23B" w:rsidR="003633A2" w:rsidDel="005B708C" w:rsidRDefault="003633A2">
      <w:pPr>
        <w:pStyle w:val="BodyTextFirstIndent"/>
        <w:ind w:firstLine="0"/>
        <w:rPr>
          <w:del w:id="4729" w:author="arkat" w:date="2017-09-18T19:54:00Z"/>
          <w:lang w:val="en-US"/>
        </w:rPr>
        <w:sectPr w:rsidR="003633A2" w:rsidDel="005B708C" w:rsidSect="003633A2">
          <w:pgSz w:w="16838" w:h="11906" w:orient="landscape"/>
          <w:pgMar w:top="1699" w:right="1699" w:bottom="2275" w:left="1555" w:header="706" w:footer="706" w:gutter="0"/>
          <w:pgNumType w:start="1"/>
          <w:cols w:space="708"/>
          <w:docGrid w:linePitch="360"/>
        </w:sectPr>
        <w:pPrChange w:id="4730" w:author="arkat" w:date="2017-09-29T22:49:00Z">
          <w:pPr>
            <w:pStyle w:val="BodyTextFirstIndent"/>
          </w:pPr>
        </w:pPrChange>
      </w:pPr>
    </w:p>
    <w:p w14:paraId="607AB3AA" w14:textId="1389AEB5" w:rsidR="000008DA" w:rsidRPr="00B22874" w:rsidDel="0058751D" w:rsidRDefault="000008DA">
      <w:pPr>
        <w:pStyle w:val="BodyTextFirstIndent"/>
        <w:ind w:firstLine="0"/>
        <w:rPr>
          <w:del w:id="4731" w:author="arkat" w:date="2017-09-25T14:49:00Z"/>
          <w:lang w:val="en-US"/>
        </w:rPr>
        <w:pPrChange w:id="4732" w:author="arkat" w:date="2017-09-29T22:49:00Z">
          <w:pPr>
            <w:pStyle w:val="BodyTextFirstIndent"/>
          </w:pPr>
        </w:pPrChange>
      </w:pPr>
    </w:p>
    <w:p w14:paraId="16011D36" w14:textId="522848A5" w:rsidR="00512B53" w:rsidDel="00BE6DCA" w:rsidRDefault="00512B53">
      <w:pPr>
        <w:pStyle w:val="Heading3"/>
        <w:numPr>
          <w:ilvl w:val="0"/>
          <w:numId w:val="0"/>
        </w:numPr>
        <w:jc w:val="both"/>
        <w:rPr>
          <w:del w:id="4733" w:author="arkat" w:date="2017-09-18T19:56:00Z"/>
          <w:i/>
        </w:rPr>
        <w:pPrChange w:id="4734" w:author="arkat" w:date="2017-09-29T22:49:00Z">
          <w:pPr>
            <w:pStyle w:val="Heading3"/>
          </w:pPr>
        </w:pPrChange>
      </w:pPr>
      <w:del w:id="4735" w:author="arkat" w:date="2017-09-18T19:56:00Z">
        <w:r w:rsidDel="00BE6DCA">
          <w:delText xml:space="preserve">Transformasi dengan pendekatan </w:delText>
        </w:r>
        <w:r w:rsidRPr="00383FE8" w:rsidDel="00BE6DCA">
          <w:rPr>
            <w:i/>
          </w:rPr>
          <w:delText>indirect mapping</w:delText>
        </w:r>
      </w:del>
    </w:p>
    <w:p w14:paraId="0B550AC1" w14:textId="163198BA" w:rsidR="00210C61" w:rsidDel="00BE6DCA" w:rsidRDefault="00210C61">
      <w:pPr>
        <w:pStyle w:val="BodyText"/>
        <w:rPr>
          <w:del w:id="4736" w:author="arkat" w:date="2017-09-18T19:56:00Z"/>
          <w:rFonts w:eastAsia="Times New Roman" w:cs="Times New Roman"/>
          <w:bCs/>
          <w:szCs w:val="24"/>
        </w:rPr>
      </w:pPr>
      <w:del w:id="4737" w:author="arkat" w:date="2017-09-18T19:56:00Z">
        <w:r w:rsidDel="00BE6DCA">
          <w:rPr>
            <w:rFonts w:eastAsia="Times New Roman" w:cs="Times New Roman"/>
            <w:b/>
            <w:bCs/>
            <w:sz w:val="26"/>
          </w:rPr>
          <w:delText xml:space="preserve"> </w:delText>
        </w:r>
        <w:r w:rsidR="00B22874" w:rsidDel="00BE6DCA">
          <w:rPr>
            <w:rFonts w:eastAsia="Times New Roman" w:cs="Times New Roman"/>
            <w:bCs/>
            <w:szCs w:val="24"/>
          </w:rPr>
          <w:delText xml:space="preserve"> </w:delText>
        </w:r>
        <w:r w:rsidR="00523105" w:rsidDel="00BE6DCA">
          <w:rPr>
            <w:rFonts w:eastAsia="Times New Roman" w:cs="Times New Roman"/>
            <w:bCs/>
            <w:szCs w:val="24"/>
          </w:rPr>
          <w:delText xml:space="preserve">Ada beberapa teknik transformasi yang menggunakan pendekatan </w:delText>
        </w:r>
        <w:r w:rsidR="00523105" w:rsidRPr="00523105" w:rsidDel="00BE6DCA">
          <w:rPr>
            <w:rFonts w:eastAsia="Times New Roman" w:cs="Times New Roman"/>
            <w:bCs/>
            <w:i/>
            <w:szCs w:val="24"/>
          </w:rPr>
          <w:delText>indirect mapping</w:delText>
        </w:r>
        <w:r w:rsidR="00523105" w:rsidDel="00BE6DCA">
          <w:rPr>
            <w:rFonts w:eastAsia="Times New Roman" w:cs="Times New Roman"/>
            <w:bCs/>
            <w:i/>
            <w:szCs w:val="24"/>
          </w:rPr>
          <w:delText xml:space="preserve"> </w:delText>
        </w:r>
        <w:r w:rsidR="00523105" w:rsidDel="00BE6DCA">
          <w:rPr>
            <w:rFonts w:eastAsia="Times New Roman" w:cs="Times New Roman"/>
            <w:bCs/>
            <w:szCs w:val="24"/>
          </w:rPr>
          <w:delText xml:space="preserve">yang telah dilakukan peneliti dan diterbitkan di jurnal internasional, </w:delText>
        </w:r>
        <w:r w:rsidR="00D17B1C" w:rsidDel="00BE6DCA">
          <w:rPr>
            <w:rFonts w:eastAsia="Times New Roman" w:cs="Times New Roman"/>
            <w:bCs/>
            <w:szCs w:val="24"/>
          </w:rPr>
          <w:delText xml:space="preserve">pendekatan </w:delText>
        </w:r>
        <w:r w:rsidR="00D17B1C" w:rsidRPr="00D17B1C" w:rsidDel="00BE6DCA">
          <w:rPr>
            <w:rFonts w:eastAsia="Times New Roman" w:cs="Times New Roman"/>
            <w:bCs/>
            <w:i/>
            <w:szCs w:val="24"/>
          </w:rPr>
          <w:delText>indirect mapping</w:delText>
        </w:r>
        <w:r w:rsidR="00D17B1C" w:rsidDel="00BE6DCA">
          <w:rPr>
            <w:rFonts w:eastAsia="Times New Roman" w:cs="Times New Roman"/>
            <w:bCs/>
            <w:szCs w:val="24"/>
          </w:rPr>
          <w:delText xml:space="preserve"> lebih karena menggunakan ulang pemetaan yang telah ada,</w:delText>
        </w:r>
        <w:r w:rsidR="00AF62C2" w:rsidDel="00BE6DCA">
          <w:rPr>
            <w:rFonts w:eastAsia="Times New Roman" w:cs="Times New Roman"/>
            <w:bCs/>
            <w:szCs w:val="24"/>
          </w:rPr>
          <w:delText xml:space="preserve"> akan tetapi tidak akan efektif.</w:delText>
        </w:r>
        <w:r w:rsidR="00D17B1C" w:rsidDel="00BE6DCA">
          <w:rPr>
            <w:rFonts w:eastAsia="Times New Roman" w:cs="Times New Roman"/>
            <w:bCs/>
            <w:szCs w:val="24"/>
          </w:rPr>
          <w:delText xml:space="preserve"> ada beberapa penelitian </w:delText>
        </w:r>
        <w:r w:rsidR="00523105" w:rsidDel="00BE6DCA">
          <w:rPr>
            <w:rFonts w:eastAsia="Times New Roman" w:cs="Times New Roman"/>
            <w:bCs/>
            <w:szCs w:val="24"/>
          </w:rPr>
          <w:delText>diantaranya adalah:</w:delText>
        </w:r>
      </w:del>
    </w:p>
    <w:p w14:paraId="7A730A22" w14:textId="701704EB" w:rsidR="00523105" w:rsidRPr="00523105" w:rsidDel="00BE6DCA" w:rsidRDefault="00C15C92">
      <w:pPr>
        <w:pStyle w:val="BodyText"/>
        <w:rPr>
          <w:del w:id="4738" w:author="arkat" w:date="2017-09-18T19:56:00Z"/>
          <w:szCs w:val="24"/>
        </w:rPr>
      </w:pPr>
      <w:del w:id="4739" w:author="arkat" w:date="2017-09-18T19:56:00Z">
        <w:r w:rsidDel="00BE6DCA">
          <w:rPr>
            <w:rFonts w:eastAsia="Times New Roman" w:cs="Times New Roman"/>
            <w:bCs/>
            <w:szCs w:val="24"/>
          </w:rPr>
          <w:delText xml:space="preserve"> - W.M.P Van der aalst transformasi dari BPMN ke Petri Nets</w:delText>
        </w:r>
      </w:del>
    </w:p>
    <w:p w14:paraId="43CA5704" w14:textId="0B86D300" w:rsidR="00512B53" w:rsidDel="00BE6DCA" w:rsidRDefault="00512B53">
      <w:pPr>
        <w:pStyle w:val="Heading3"/>
        <w:numPr>
          <w:ilvl w:val="0"/>
          <w:numId w:val="0"/>
        </w:numPr>
        <w:jc w:val="both"/>
        <w:rPr>
          <w:del w:id="4740" w:author="arkat" w:date="2017-09-18T19:56:00Z"/>
        </w:rPr>
        <w:pPrChange w:id="4741" w:author="arkat" w:date="2017-09-29T22:49:00Z">
          <w:pPr>
            <w:pStyle w:val="Heading3"/>
          </w:pPr>
        </w:pPrChange>
      </w:pPr>
      <w:del w:id="4742" w:author="arkat" w:date="2017-09-18T19:56:00Z">
        <w:r w:rsidDel="00BE6DCA">
          <w:delText>T</w:delText>
        </w:r>
        <w:r w:rsidR="00383FE8" w:rsidDel="00BE6DCA">
          <w:delText xml:space="preserve">ransformasi dengan pendekatan </w:delText>
        </w:r>
        <w:r w:rsidRPr="00383FE8" w:rsidDel="00BE6DCA">
          <w:rPr>
            <w:i/>
          </w:rPr>
          <w:delText>direct mapping</w:delText>
        </w:r>
      </w:del>
    </w:p>
    <w:p w14:paraId="44790959" w14:textId="09B2C163" w:rsidR="00512B53" w:rsidDel="00BE6DCA" w:rsidRDefault="00AF62C2">
      <w:pPr>
        <w:pStyle w:val="BodyText"/>
        <w:rPr>
          <w:del w:id="4743" w:author="arkat" w:date="2017-09-18T19:56:00Z"/>
        </w:rPr>
      </w:pPr>
      <w:del w:id="4744" w:author="arkat" w:date="2017-09-18T19:56:00Z">
        <w:r w:rsidDel="00BE6DCA">
          <w:delText xml:space="preserve"> Sedangkan beberapa pendekatan transformasi yang menggunakan pendekatan </w:delText>
        </w:r>
        <w:r w:rsidRPr="00AF62C2" w:rsidDel="00BE6DCA">
          <w:rPr>
            <w:i/>
          </w:rPr>
          <w:delText>direct mapping</w:delText>
        </w:r>
        <w:r w:rsidDel="00BE6DCA">
          <w:delText xml:space="preserve"> adalah:</w:delText>
        </w:r>
      </w:del>
    </w:p>
    <w:p w14:paraId="11D43748" w14:textId="29B1AFBC" w:rsidR="00AF62C2" w:rsidDel="00BE6DCA" w:rsidRDefault="00AF62C2">
      <w:pPr>
        <w:pStyle w:val="BodyText"/>
        <w:rPr>
          <w:del w:id="4745" w:author="arkat" w:date="2017-09-18T19:56:00Z"/>
        </w:rPr>
        <w:pPrChange w:id="4746" w:author="arkat" w:date="2017-09-29T22:49:00Z">
          <w:pPr>
            <w:pStyle w:val="BodyText"/>
            <w:numPr>
              <w:numId w:val="32"/>
            </w:numPr>
            <w:ind w:left="460" w:hanging="360"/>
          </w:pPr>
        </w:pPrChange>
      </w:pPr>
      <w:del w:id="4747" w:author="arkat" w:date="2017-09-18T19:56:00Z">
        <w:r w:rsidDel="00BE6DCA">
          <w:delText xml:space="preserve">Mendling dan Nuttgens (1992) </w:delText>
        </w:r>
      </w:del>
    </w:p>
    <w:p w14:paraId="2F8DAED6" w14:textId="079BF30B" w:rsidR="00A4057C" w:rsidDel="00BE6DCA" w:rsidRDefault="00AF62C2">
      <w:pPr>
        <w:pStyle w:val="BodyText"/>
        <w:rPr>
          <w:del w:id="4748" w:author="arkat" w:date="2017-09-18T19:56:00Z"/>
        </w:rPr>
        <w:pPrChange w:id="4749" w:author="arkat" w:date="2017-09-29T22:49:00Z">
          <w:pPr>
            <w:pStyle w:val="BodyText"/>
            <w:numPr>
              <w:numId w:val="32"/>
            </w:numPr>
            <w:ind w:left="460" w:hanging="360"/>
          </w:pPr>
        </w:pPrChange>
      </w:pPr>
      <w:del w:id="4750" w:author="arkat" w:date="2017-09-18T19:56:00Z">
        <w:r w:rsidDel="00BE6DCA">
          <w:delText>A Arkin et all</w:delText>
        </w:r>
      </w:del>
    </w:p>
    <w:p w14:paraId="08DCD4F0" w14:textId="50647004" w:rsidR="00A4057C" w:rsidRPr="00A4057C" w:rsidDel="00BE6DCA" w:rsidRDefault="00A4057C">
      <w:pPr>
        <w:pStyle w:val="BodyText"/>
        <w:rPr>
          <w:del w:id="4751" w:author="arkat" w:date="2017-09-18T19:56:00Z"/>
        </w:rPr>
        <w:pPrChange w:id="4752" w:author="arkat" w:date="2017-09-29T22:49:00Z">
          <w:pPr>
            <w:pStyle w:val="BodyText"/>
            <w:numPr>
              <w:numId w:val="32"/>
            </w:numPr>
            <w:ind w:left="460" w:hanging="360"/>
          </w:pPr>
        </w:pPrChange>
      </w:pPr>
      <w:del w:id="4753" w:author="arkat" w:date="2017-09-18T19:56:00Z">
        <w:r w:rsidRPr="00A4057C" w:rsidDel="00BE6DCA">
          <w:rPr>
            <w:rFonts w:ascii="Times New Roman" w:hAnsi="Times New Roman" w:cs="Times New Roman"/>
            <w:color w:val="000000"/>
            <w:sz w:val="21"/>
            <w:szCs w:val="21"/>
            <w:lang w:val="en-US"/>
          </w:rPr>
          <w:delText xml:space="preserve">O. Macek and K. Richta, “The BPM to UML activity diagram transformation using XSLT,” CEUR Workshop Proc., vol. 471, pp. 119–129, 2009 </w:delText>
        </w:r>
      </w:del>
    </w:p>
    <w:p w14:paraId="6C6C6C7A" w14:textId="0E5A5D36" w:rsidR="00A4057C" w:rsidRPr="00005266" w:rsidDel="00BE6DCA" w:rsidRDefault="00A4057C">
      <w:pPr>
        <w:pStyle w:val="ListParagraph"/>
        <w:widowControl w:val="0"/>
        <w:autoSpaceDE w:val="0"/>
        <w:autoSpaceDN w:val="0"/>
        <w:adjustRightInd w:val="0"/>
        <w:spacing w:after="240" w:line="240" w:lineRule="atLeast"/>
        <w:ind w:left="0"/>
        <w:rPr>
          <w:del w:id="4754" w:author="arkat" w:date="2017-09-18T19:56:00Z"/>
          <w:rFonts w:ascii="Times" w:hAnsi="Times" w:cs="Times"/>
          <w:color w:val="000000"/>
          <w:szCs w:val="24"/>
          <w:lang w:val="en-US"/>
        </w:rPr>
        <w:pPrChange w:id="4755"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756" w:author="arkat" w:date="2017-09-18T19:56:00Z">
        <w:r w:rsidRPr="00A4057C" w:rsidDel="00BE6DCA">
          <w:rPr>
            <w:rFonts w:ascii="Times New Roman" w:hAnsi="Times New Roman" w:cs="Times New Roman"/>
            <w:color w:val="000000"/>
            <w:sz w:val="21"/>
            <w:szCs w:val="21"/>
            <w:lang w:val="en-US"/>
          </w:rPr>
          <w:delText xml:space="preserve">P. Kasar, “Business Process Verification using Formal Language Petri </w:delText>
        </w:r>
        <w:r w:rsidRPr="00005266" w:rsidDel="00BE6DCA">
          <w:rPr>
            <w:rFonts w:ascii="Times New Roman" w:hAnsi="Times New Roman" w:cs="Times New Roman"/>
            <w:color w:val="000000"/>
            <w:sz w:val="21"/>
            <w:szCs w:val="21"/>
            <w:lang w:val="en-US"/>
          </w:rPr>
          <w:delText>Net :</w:delText>
        </w:r>
        <w:r w:rsidR="00005266" w:rsidRPr="00005266" w:rsidDel="00BE6DCA">
          <w:rPr>
            <w:rFonts w:ascii="Times New Roman" w:hAnsi="Times New Roman" w:cs="Times New Roman"/>
            <w:color w:val="000000"/>
            <w:sz w:val="21"/>
            <w:szCs w:val="21"/>
            <w:lang w:val="en-US"/>
          </w:rPr>
          <w:delText xml:space="preserve"> An Approach,” pp. 14–17, 2014.</w:delText>
        </w:r>
      </w:del>
    </w:p>
    <w:p w14:paraId="7C75A647" w14:textId="1CA17DBA" w:rsidR="00A4057C" w:rsidRPr="00A4057C" w:rsidDel="00BE6DCA" w:rsidRDefault="00A4057C">
      <w:pPr>
        <w:pStyle w:val="ListParagraph"/>
        <w:widowControl w:val="0"/>
        <w:autoSpaceDE w:val="0"/>
        <w:autoSpaceDN w:val="0"/>
        <w:adjustRightInd w:val="0"/>
        <w:spacing w:after="240" w:line="240" w:lineRule="atLeast"/>
        <w:ind w:left="0"/>
        <w:rPr>
          <w:del w:id="4757" w:author="arkat" w:date="2017-09-18T19:56:00Z"/>
          <w:rFonts w:ascii="Times" w:hAnsi="Times" w:cs="Times"/>
          <w:color w:val="000000"/>
          <w:szCs w:val="24"/>
          <w:lang w:val="en-US"/>
        </w:rPr>
        <w:pPrChange w:id="4758"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759" w:author="arkat" w:date="2017-09-18T19:56:00Z">
        <w:r w:rsidRPr="00A4057C" w:rsidDel="00BE6DCA">
          <w:rPr>
            <w:rFonts w:ascii="Times New Roman" w:hAnsi="Times New Roman" w:cs="Times New Roman"/>
            <w:color w:val="000000"/>
            <w:sz w:val="21"/>
            <w:szCs w:val="21"/>
            <w:lang w:val="en-US"/>
          </w:rPr>
          <w:delText xml:space="preserve">Mouline and A. Lyazidi, “Formal Verification of BPMN Models using PN,” Maroc 2013, 1st Int. Work. Model. Algorithms Reliab. Open Comput., no. April, pp. 0–4, 2013. </w:delText>
        </w:r>
      </w:del>
    </w:p>
    <w:p w14:paraId="21B786E6" w14:textId="2D962353" w:rsidR="009B1C70" w:rsidDel="00BE6DCA" w:rsidRDefault="009B1C70">
      <w:pPr>
        <w:widowControl w:val="0"/>
        <w:tabs>
          <w:tab w:val="left" w:pos="220"/>
          <w:tab w:val="left" w:pos="720"/>
        </w:tabs>
        <w:autoSpaceDE w:val="0"/>
        <w:autoSpaceDN w:val="0"/>
        <w:adjustRightInd w:val="0"/>
        <w:spacing w:after="240" w:line="240" w:lineRule="atLeast"/>
        <w:rPr>
          <w:del w:id="4760" w:author="arkat" w:date="2017-09-18T19:56:00Z"/>
          <w:rFonts w:ascii="Times" w:hAnsi="Times" w:cs="Times"/>
          <w:color w:val="000000"/>
          <w:szCs w:val="24"/>
          <w:lang w:val="en-US"/>
        </w:rPr>
        <w:pPrChange w:id="4761" w:author="arkat" w:date="2017-09-29T22:49:00Z">
          <w:pPr>
            <w:widowControl w:val="0"/>
            <w:numPr>
              <w:numId w:val="32"/>
            </w:numPr>
            <w:tabs>
              <w:tab w:val="left" w:pos="220"/>
              <w:tab w:val="left" w:pos="720"/>
            </w:tabs>
            <w:autoSpaceDE w:val="0"/>
            <w:autoSpaceDN w:val="0"/>
            <w:adjustRightInd w:val="0"/>
            <w:spacing w:after="240" w:line="240" w:lineRule="atLeast"/>
            <w:ind w:left="460" w:hanging="360"/>
            <w:jc w:val="left"/>
          </w:pPr>
        </w:pPrChange>
      </w:pPr>
      <w:del w:id="4762" w:author="arkat" w:date="2017-09-18T19:56:00Z">
        <w:r w:rsidDel="00BE6DCA">
          <w:rPr>
            <w:rFonts w:ascii="Times New Roman" w:hAnsi="Times New Roman" w:cs="Times New Roman"/>
            <w:color w:val="000000"/>
            <w:sz w:val="21"/>
            <w:szCs w:val="21"/>
            <w:lang w:val="en-US"/>
          </w:rPr>
          <w:delText xml:space="preserve">V. Kotsev, I. Stanev, and K. Grigorova, “BPMN-EPC-BPMN Converter (PDF Download Available),” 2011. [Online]. Available: https://www.researchgate.net/publication/265401318_BPMN-EPC- BPMN_Converter. [Accessed: 01-Feb-2017]. </w:delText>
        </w:r>
      </w:del>
    </w:p>
    <w:p w14:paraId="3B21C85E" w14:textId="71BD7B4A" w:rsidR="009B1C70" w:rsidRPr="009B1C70" w:rsidDel="00BE6DCA" w:rsidRDefault="009B1C70">
      <w:pPr>
        <w:pStyle w:val="ListParagraph"/>
        <w:widowControl w:val="0"/>
        <w:autoSpaceDE w:val="0"/>
        <w:autoSpaceDN w:val="0"/>
        <w:adjustRightInd w:val="0"/>
        <w:spacing w:after="240" w:line="240" w:lineRule="atLeast"/>
        <w:ind w:left="0"/>
        <w:rPr>
          <w:del w:id="4763" w:author="arkat" w:date="2017-09-18T19:56:00Z"/>
          <w:rFonts w:ascii="Times" w:hAnsi="Times" w:cs="Times"/>
          <w:color w:val="000000"/>
          <w:szCs w:val="24"/>
          <w:lang w:val="en-US"/>
        </w:rPr>
        <w:pPrChange w:id="4764" w:author="arkat" w:date="2017-09-29T22:49:00Z">
          <w:pPr>
            <w:pStyle w:val="ListParagraph"/>
            <w:widowControl w:val="0"/>
            <w:numPr>
              <w:numId w:val="32"/>
            </w:numPr>
            <w:autoSpaceDE w:val="0"/>
            <w:autoSpaceDN w:val="0"/>
            <w:adjustRightInd w:val="0"/>
            <w:spacing w:after="240" w:line="240" w:lineRule="atLeast"/>
            <w:ind w:left="460" w:hanging="360"/>
            <w:jc w:val="left"/>
          </w:pPr>
        </w:pPrChange>
      </w:pPr>
      <w:del w:id="4765" w:author="arkat" w:date="2017-09-18T19:56:00Z">
        <w:r w:rsidRPr="009B1C70" w:rsidDel="00BE6DCA">
          <w:rPr>
            <w:rFonts w:ascii="Times New Roman" w:hAnsi="Times New Roman" w:cs="Times New Roman"/>
            <w:color w:val="000000"/>
            <w:sz w:val="21"/>
            <w:szCs w:val="21"/>
            <w:lang w:val="en-US"/>
          </w:rPr>
          <w:delText xml:space="preserve">W. Tscheschner, “Transformation from EPC to BPMN,” Bus. Process Technol., 2006. </w:delText>
        </w:r>
      </w:del>
    </w:p>
    <w:p w14:paraId="60724A4A" w14:textId="31496447" w:rsidR="00AF62C2" w:rsidRPr="00512B53" w:rsidDel="0058751D" w:rsidRDefault="00AF62C2">
      <w:pPr>
        <w:pStyle w:val="BodyText"/>
        <w:rPr>
          <w:del w:id="4766" w:author="arkat" w:date="2017-09-25T14:49:00Z"/>
        </w:rPr>
        <w:pPrChange w:id="4767" w:author="arkat" w:date="2017-09-29T22:49:00Z">
          <w:pPr>
            <w:pStyle w:val="BodyText"/>
            <w:numPr>
              <w:numId w:val="32"/>
            </w:numPr>
            <w:ind w:left="460" w:hanging="360"/>
          </w:pPr>
        </w:pPrChange>
      </w:pPr>
    </w:p>
    <w:p w14:paraId="72686D73" w14:textId="6BAC5129" w:rsidR="004239BF" w:rsidDel="0058751D" w:rsidRDefault="004239BF">
      <w:pPr>
        <w:pStyle w:val="Heading2"/>
        <w:numPr>
          <w:ilvl w:val="0"/>
          <w:numId w:val="0"/>
        </w:numPr>
        <w:spacing w:before="0" w:after="0"/>
        <w:jc w:val="both"/>
        <w:rPr>
          <w:del w:id="4768" w:author="arkat" w:date="2017-09-25T14:49:00Z"/>
          <w:lang w:val="en-US"/>
        </w:rPr>
        <w:pPrChange w:id="4769" w:author="arkat" w:date="2017-09-29T22:49:00Z">
          <w:pPr>
            <w:pStyle w:val="Heading2"/>
            <w:spacing w:before="0" w:after="0"/>
          </w:pPr>
        </w:pPrChange>
      </w:pPr>
      <w:del w:id="4770" w:author="arkat" w:date="2017-09-25T14:49:00Z">
        <w:r w:rsidDel="0058751D">
          <w:rPr>
            <w:lang w:val="en-US"/>
          </w:rPr>
          <w:delText>Pemodelan Proses Bisnis</w:delText>
        </w:r>
      </w:del>
    </w:p>
    <w:p w14:paraId="2B3BD7FA" w14:textId="4FA620AE" w:rsidR="004239BF" w:rsidDel="0058751D" w:rsidRDefault="004239BF">
      <w:pPr>
        <w:pStyle w:val="BodyText"/>
        <w:spacing w:after="0"/>
        <w:rPr>
          <w:del w:id="4771" w:author="arkat" w:date="2017-09-25T14:49:00Z"/>
          <w:lang w:val="en-US"/>
        </w:rPr>
        <w:pPrChange w:id="4772" w:author="arkat" w:date="2017-09-29T22:49:00Z">
          <w:pPr>
            <w:pStyle w:val="BodyText"/>
            <w:spacing w:after="0"/>
            <w:ind w:firstLine="270"/>
          </w:pPr>
        </w:pPrChange>
      </w:pPr>
      <w:del w:id="4773" w:author="arkat" w:date="2017-09-25T14:49:00Z">
        <w:r w:rsidDel="0058751D">
          <w:rPr>
            <w:lang w:val="en-US"/>
          </w:rPr>
          <w:delText>Proses bisnis adalah</w:delText>
        </w:r>
        <w:r w:rsidRPr="003B592A" w:rsidDel="0058751D">
          <w:rPr>
            <w:lang w:val="en-US"/>
          </w:rPr>
          <w:delText xml:space="preserve"> serangkaian inst</w:delText>
        </w:r>
        <w:r w:rsidDel="0058751D">
          <w:rPr>
            <w:lang w:val="en-US"/>
          </w:rPr>
          <w:delText xml:space="preserve">rumen untuk mengorganisir suatu </w:delText>
        </w:r>
        <w:r w:rsidRPr="003B592A" w:rsidDel="0058751D">
          <w:rPr>
            <w:lang w:val="en-US"/>
          </w:rPr>
          <w:delText xml:space="preserve">kegiatan dan untuk meningkatkan pemahaman </w:delText>
        </w:r>
        <w:r w:rsidDel="0058751D">
          <w:rPr>
            <w:lang w:val="en-US"/>
          </w:rPr>
          <w:delText xml:space="preserve">atas keterkaitan suatu kegiatan </w:delText>
        </w:r>
        <w:r w:rsidRPr="003B592A" w:rsidDel="0058751D">
          <w:rPr>
            <w:lang w:val="en-US"/>
          </w:rPr>
          <w:delText>(Weske, 2007). Adapaun pengertian lain dari proses bisnis</w:delText>
        </w:r>
        <w:r w:rsidDel="0058751D">
          <w:rPr>
            <w:lang w:val="en-US"/>
          </w:rPr>
          <w:delText xml:space="preserve"> (Sparx Sytem, 2004) </w:delText>
        </w:r>
        <w:r w:rsidRPr="003B592A" w:rsidDel="0058751D">
          <w:rPr>
            <w:lang w:val="en-US"/>
          </w:rPr>
          <w:delText>adalah sekumpulan kegiatan atau aktifitas ya</w:delText>
        </w:r>
        <w:r w:rsidDel="0058751D">
          <w:rPr>
            <w:lang w:val="en-US"/>
          </w:rPr>
          <w:delText xml:space="preserve">ng dirancang untuk menghasilkan </w:delText>
        </w:r>
        <w:r w:rsidRPr="003B592A" w:rsidDel="0058751D">
          <w:rPr>
            <w:lang w:val="en-US"/>
          </w:rPr>
          <w:delText>suatu keluaran tertentu bagi pelanggan tert</w:delText>
        </w:r>
        <w:r w:rsidDel="0058751D">
          <w:rPr>
            <w:lang w:val="en-US"/>
          </w:rPr>
          <w:delText xml:space="preserve">entu. Menurut Hammer dan Champy </w:delText>
        </w:r>
        <w:r w:rsidRPr="003B592A" w:rsidDel="0058751D">
          <w:rPr>
            <w:lang w:val="en-US"/>
          </w:rPr>
          <w:delText>dalam Weske (2007) proses bisnis adalah sek</w:delText>
        </w:r>
        <w:r w:rsidDel="0058751D">
          <w:rPr>
            <w:lang w:val="en-US"/>
          </w:rPr>
          <w:delText xml:space="preserve">umpulan kegiatan yang mengambil </w:delText>
        </w:r>
        <w:r w:rsidRPr="003B592A" w:rsidDel="0058751D">
          <w:rPr>
            <w:lang w:val="en-US"/>
          </w:rPr>
          <w:delText>salah satu atau banyak masukan dan menciptak</w:delText>
        </w:r>
        <w:r w:rsidDel="0058751D">
          <w:rPr>
            <w:lang w:val="en-US"/>
          </w:rPr>
          <w:delText xml:space="preserve">an sebuah keluaran yang berguna bagi pelanggan. </w:delText>
        </w:r>
      </w:del>
    </w:p>
    <w:p w14:paraId="31D96DC2" w14:textId="14017A97" w:rsidR="004239BF" w:rsidDel="0058751D" w:rsidRDefault="004239BF">
      <w:pPr>
        <w:pStyle w:val="BodyText"/>
        <w:spacing w:after="0"/>
        <w:rPr>
          <w:del w:id="4774" w:author="arkat" w:date="2017-09-25T14:49:00Z"/>
          <w:lang w:val="en-US"/>
        </w:rPr>
        <w:pPrChange w:id="4775" w:author="arkat" w:date="2017-09-29T22:49:00Z">
          <w:pPr>
            <w:pStyle w:val="BodyText"/>
            <w:spacing w:after="0"/>
            <w:ind w:firstLine="270"/>
          </w:pPr>
        </w:pPrChange>
      </w:pPr>
      <w:del w:id="4776" w:author="arkat" w:date="2017-09-25T14:49:00Z">
        <w:r w:rsidRPr="003B592A" w:rsidDel="0058751D">
          <w:rPr>
            <w:lang w:val="en-US"/>
          </w:rPr>
          <w:delText>Menurut Rummler dan Brache dalam Sie</w:delText>
        </w:r>
        <w:r w:rsidDel="0058751D">
          <w:rPr>
            <w:lang w:val="en-US"/>
          </w:rPr>
          <w:delText xml:space="preserve">gel (2008) proses bisnis adalah </w:delText>
        </w:r>
        <w:r w:rsidRPr="003B592A" w:rsidDel="0058751D">
          <w:rPr>
            <w:lang w:val="en-US"/>
          </w:rPr>
          <w:delText>sekumpulan kegiatan dalam bisnis untuk menghas</w:delText>
        </w:r>
        <w:r w:rsidDel="0058751D">
          <w:rPr>
            <w:lang w:val="en-US"/>
          </w:rPr>
          <w:delText>ilkan produk dan jasa. Kegiata</w:delText>
        </w:r>
        <w:r w:rsidR="00933F25" w:rsidDel="0058751D">
          <w:rPr>
            <w:lang w:val="en-US"/>
          </w:rPr>
          <w:delText>n</w:delText>
        </w:r>
        <w:r w:rsidDel="0058751D">
          <w:rPr>
            <w:lang w:val="en-US"/>
          </w:rPr>
          <w:delText xml:space="preserve"> </w:delText>
        </w:r>
        <w:r w:rsidRPr="003B592A" w:rsidDel="0058751D">
          <w:rPr>
            <w:lang w:val="en-US"/>
          </w:rPr>
          <w:delText>proses bisnis ini dapat dilakukan baik seca</w:delText>
        </w:r>
        <w:r w:rsidDel="0058751D">
          <w:rPr>
            <w:lang w:val="en-US"/>
          </w:rPr>
          <w:delText xml:space="preserve">ra manual maupun dengan bantuan </w:delText>
        </w:r>
        <w:r w:rsidRPr="003B592A" w:rsidDel="0058751D">
          <w:rPr>
            <w:lang w:val="en-US"/>
          </w:rPr>
          <w:delText>sistem informasi (Weske, 2007). Dalam sebuah</w:delText>
        </w:r>
        <w:r w:rsidDel="0058751D">
          <w:rPr>
            <w:lang w:val="en-US"/>
          </w:rPr>
          <w:delText xml:space="preserve"> proses bisnis, harus mempunyai </w:delText>
        </w:r>
        <w:r w:rsidRPr="003B592A" w:rsidDel="0058751D">
          <w:rPr>
            <w:lang w:val="en-US"/>
          </w:rPr>
          <w:delText>(1) tujuan yang jelas, (2) adanya masukan, (3) a</w:delText>
        </w:r>
        <w:r w:rsidDel="0058751D">
          <w:rPr>
            <w:lang w:val="en-US"/>
          </w:rPr>
          <w:delText xml:space="preserve">danya keluaran, (4) menggunakan </w:delText>
        </w:r>
        <w:r w:rsidRPr="003B592A" w:rsidDel="0058751D">
          <w:rPr>
            <w:lang w:val="en-US"/>
          </w:rPr>
          <w:delText>resource, (5) mempunyai sejumlah kegiatan y</w:delText>
        </w:r>
        <w:r w:rsidDel="0058751D">
          <w:rPr>
            <w:lang w:val="en-US"/>
          </w:rPr>
          <w:delText xml:space="preserve">ang dalam beberapa tahapan, (6) </w:delText>
        </w:r>
        <w:r w:rsidRPr="003B592A" w:rsidDel="0058751D">
          <w:rPr>
            <w:lang w:val="en-US"/>
          </w:rPr>
          <w:delText>dapat mempengaruhi lebih dari satu unit d</w:delText>
        </w:r>
        <w:r w:rsidDel="0058751D">
          <w:rPr>
            <w:lang w:val="en-US"/>
          </w:rPr>
          <w:delText xml:space="preserve">alam oraganisasi, dan (7) dapat </w:delText>
        </w:r>
        <w:r w:rsidRPr="003B592A" w:rsidDel="0058751D">
          <w:rPr>
            <w:lang w:val="en-US"/>
          </w:rPr>
          <w:delText xml:space="preserve">menciptakan nilai atau value bagi konsumen (Sparx System, 2004).  </w:delText>
        </w:r>
      </w:del>
    </w:p>
    <w:p w14:paraId="7D548071" w14:textId="0F36BBD2" w:rsidR="004239BF" w:rsidDel="0058751D" w:rsidRDefault="004239BF">
      <w:pPr>
        <w:pStyle w:val="BodyText"/>
        <w:spacing w:after="0"/>
        <w:rPr>
          <w:del w:id="4777" w:author="arkat" w:date="2017-09-25T14:49:00Z"/>
          <w:lang w:val="en-US"/>
        </w:rPr>
        <w:pPrChange w:id="4778" w:author="arkat" w:date="2017-09-29T22:49:00Z">
          <w:pPr>
            <w:pStyle w:val="BodyText"/>
            <w:spacing w:after="0"/>
            <w:ind w:firstLine="270"/>
          </w:pPr>
        </w:pPrChange>
      </w:pPr>
      <w:del w:id="4779" w:author="arkat" w:date="2017-09-25T14:49:00Z">
        <w:r w:rsidRPr="003B592A" w:rsidDel="0058751D">
          <w:rPr>
            <w:lang w:val="en-US"/>
          </w:rPr>
          <w:delText>Menurut Weske (2007) sebuah proses bisnis terdiri dari serang</w:delText>
        </w:r>
        <w:r w:rsidDel="0058751D">
          <w:rPr>
            <w:lang w:val="en-US"/>
          </w:rPr>
          <w:delText xml:space="preserve">kaian </w:delText>
        </w:r>
        <w:r w:rsidRPr="003B592A" w:rsidDel="0058751D">
          <w:rPr>
            <w:lang w:val="en-US"/>
          </w:rPr>
          <w:delText>kegiatan yang dilakukan dalam koordinasi d</w:delText>
        </w:r>
        <w:r w:rsidDel="0058751D">
          <w:rPr>
            <w:lang w:val="en-US"/>
          </w:rPr>
          <w:delText xml:space="preserve">i lingkungan bisnis dan teknis. </w:delText>
        </w:r>
        <w:r w:rsidRPr="003B592A" w:rsidDel="0058751D">
          <w:rPr>
            <w:lang w:val="en-US"/>
          </w:rPr>
          <w:delText>Serangkaian kegiatan ini bersama-sama mewujudkan strategi bisnis. Suatu proses</w:delText>
        </w:r>
        <w:r w:rsidDel="0058751D">
          <w:rPr>
            <w:lang w:val="en-US"/>
          </w:rPr>
          <w:delText xml:space="preserve"> </w:delText>
        </w:r>
        <w:r w:rsidRPr="003B592A" w:rsidDel="0058751D">
          <w:rPr>
            <w:lang w:val="en-US"/>
          </w:rPr>
          <w:delText>bisnis biasanya diberlakukan dalam suatu organisasi, tapi dapat juga saling berinteraksi dengan proses bisnis yang dilakukan oleh organisasi lain</w:delText>
        </w:r>
        <w:r w:rsidDel="0058751D">
          <w:rPr>
            <w:lang w:val="en-US"/>
          </w:rPr>
          <w:delText>.</w:delText>
        </w:r>
      </w:del>
    </w:p>
    <w:p w14:paraId="2DD06E81" w14:textId="41D029FA" w:rsidR="004239BF" w:rsidRPr="003B592A" w:rsidDel="0058751D" w:rsidRDefault="004239BF">
      <w:pPr>
        <w:pStyle w:val="BodyText"/>
        <w:spacing w:after="0"/>
        <w:rPr>
          <w:del w:id="4780" w:author="arkat" w:date="2017-09-25T14:49:00Z"/>
          <w:lang w:val="en-US"/>
        </w:rPr>
        <w:pPrChange w:id="4781" w:author="arkat" w:date="2017-09-29T22:49:00Z">
          <w:pPr>
            <w:pStyle w:val="BodyText"/>
            <w:spacing w:after="0"/>
            <w:ind w:firstLine="270"/>
          </w:pPr>
        </w:pPrChange>
      </w:pPr>
    </w:p>
    <w:p w14:paraId="302C23A8" w14:textId="1EE9A4FC" w:rsidR="004239BF" w:rsidDel="0058751D" w:rsidRDefault="004239BF">
      <w:pPr>
        <w:pStyle w:val="BodyText"/>
        <w:spacing w:after="0"/>
        <w:rPr>
          <w:del w:id="4782" w:author="arkat" w:date="2017-09-25T14:49:00Z"/>
          <w:lang w:val="en-US"/>
        </w:rPr>
        <w:pPrChange w:id="4783" w:author="arkat" w:date="2017-09-29T22:49:00Z">
          <w:pPr>
            <w:pStyle w:val="BodyText"/>
            <w:spacing w:after="0"/>
            <w:ind w:firstLine="284"/>
          </w:pPr>
        </w:pPrChange>
      </w:pPr>
      <w:del w:id="4784" w:author="arkat" w:date="2017-09-25T14:49:00Z">
        <w:r w:rsidRPr="00492557" w:rsidDel="0058751D">
          <w:delText>Proses bisnis merupakan prosedur kerja perusahaan untuk menangani permintaan bisnis. Proses bisnis merupakan serangkaian aktifitas yang saling terkait untuk mencapai tujuan bisnis tertentu yang diselesaikan secara berurutan ataupun paralel, oleh manusia atau sistem, baik di dalam maupun di luar organisasi. Kompleksitas proses bisnis yang terjadi membuat perusahaan mencari cara untuk menggambarkan proses bisnis. Pemodelan proses bisnis digunakan untuk mengevaluasi dan melakukan perbaikan proses bisnis di masa mendatang. Suatu proses bisnis dapat dipecah menjadi beberapa sub  proses yang masing-masing memiliki atribut sendiri dan berkontribusi untuk mencapai tujuan dari super prosesnya. Analisa proses bisnis umumnya melibatkan pemetaan proses dan subproses di dalamnya hingga tingkatan aktivitas atau kegiatan.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w:delText>
        </w:r>
      </w:del>
    </w:p>
    <w:p w14:paraId="648FE9A4" w14:textId="046B0D0D" w:rsidR="000008DA" w:rsidDel="0058751D" w:rsidRDefault="000008DA">
      <w:pPr>
        <w:pStyle w:val="BodyText"/>
        <w:spacing w:after="0"/>
        <w:rPr>
          <w:del w:id="4785" w:author="arkat" w:date="2017-09-25T14:49:00Z"/>
          <w:lang w:val="en-US"/>
        </w:rPr>
        <w:pPrChange w:id="4786" w:author="arkat" w:date="2017-09-29T22:49:00Z">
          <w:pPr>
            <w:pStyle w:val="BodyText"/>
            <w:spacing w:after="0"/>
            <w:ind w:firstLine="284"/>
          </w:pPr>
        </w:pPrChange>
      </w:pPr>
    </w:p>
    <w:p w14:paraId="674FC1D1" w14:textId="6BCA5E40" w:rsidR="000008DA" w:rsidDel="0058751D" w:rsidRDefault="000008DA">
      <w:pPr>
        <w:pStyle w:val="BodyText"/>
        <w:spacing w:after="0"/>
        <w:rPr>
          <w:del w:id="4787" w:author="arkat" w:date="2017-09-25T14:49:00Z"/>
          <w:lang w:val="en-US"/>
        </w:rPr>
        <w:pPrChange w:id="4788" w:author="arkat" w:date="2017-09-29T22:49:00Z">
          <w:pPr>
            <w:pStyle w:val="BodyText"/>
            <w:spacing w:after="0"/>
            <w:ind w:firstLine="270"/>
          </w:pPr>
        </w:pPrChange>
      </w:pPr>
      <w:del w:id="4789" w:author="arkat" w:date="2017-09-25T14:49:00Z">
        <w:r w:rsidRPr="00492557" w:rsidDel="0058751D">
          <w:delText>Kompleksitas proses bisnis membuat perus</w:delText>
        </w:r>
        <w:r w:rsidDel="0058751D">
          <w:delText xml:space="preserve">ahaan mencari cara untuk memodelkan </w:delText>
        </w:r>
        <w:r w:rsidRPr="00492557" w:rsidDel="0058751D">
          <w:delText>proses bisnis. Pemodelan proses bisnis digunakan untuk mengevaluasi dan melakukan perbaikan proses bisnis di masa mendatang. Analisa proses bisnis umumnya melibatkan pemetaan proses dan subproses di dalamnya hingga tingkatan aktivitas. Analisa tersebut dapat dilakukan melalui pemodelan proses bisnis yang menggambark</w:delText>
        </w:r>
        <w:r w:rsidDel="0058751D">
          <w:delText>an cara orang-orang atau pihak</w:delText>
        </w:r>
        <w:r w:rsidRPr="00492557" w:rsidDel="0058751D">
          <w:delText>-pihak saling  berinteraksi di dalam sistem, dan dijelaskan dengan cara atau standar tertentu</w:delText>
        </w:r>
        <w:r w:rsidDel="0058751D">
          <w:rPr>
            <w:lang w:val="en-US"/>
          </w:rPr>
          <w:delText xml:space="preserve">. Maka pemodelan proses bisnis </w:delText>
        </w:r>
        <w:r w:rsidRPr="00E634FF" w:rsidDel="0058751D">
          <w:rPr>
            <w:lang w:val="en-US"/>
          </w:rPr>
          <w:delText xml:space="preserve">menjadi bagian penting dalam menangani </w:delText>
        </w:r>
        <w:r w:rsidDel="0058751D">
          <w:rPr>
            <w:lang w:val="en-US"/>
          </w:rPr>
          <w:delText xml:space="preserve">manajemen bisnis proses </w:delText>
        </w:r>
        <w:r w:rsidRPr="00DF2B07" w:rsidDel="0058751D">
          <w:rPr>
            <w:lang w:val="en-US"/>
          </w:rPr>
          <w:delText xml:space="preserve">untuk memudahkan para </w:delText>
        </w:r>
        <w:r w:rsidRPr="00941187" w:rsidDel="0058751D">
          <w:rPr>
            <w:i/>
            <w:lang w:val="en-US"/>
          </w:rPr>
          <w:delText>stakeholders</w:delText>
        </w:r>
        <w:r w:rsidRPr="00DF2B07" w:rsidDel="0058751D">
          <w:rPr>
            <w:lang w:val="en-US"/>
          </w:rPr>
          <w:delText xml:space="preserve"> proses bisnis untuk berkomunikasi, berdiskusi mengenai struktur dari proses tersebut dengan cara yang lebih efektif dan </w:delText>
        </w:r>
        <w:r w:rsidDel="0058751D">
          <w:rPr>
            <w:lang w:val="en-US"/>
          </w:rPr>
          <w:delText xml:space="preserve">efisien </w:delText>
        </w:r>
        <w:r w:rsidDel="0058751D">
          <w:rPr>
            <w:lang w:val="en-US"/>
          </w:rPr>
          <w:fldChar w:fldCharType="begin" w:fldLock="1"/>
        </w:r>
        <w:r w:rsidR="003633A2" w:rsidDel="0058751D">
          <w:rPr>
            <w:lang w:val="en-US"/>
          </w:rPr>
          <w:delInstrText>ADDIN CSL_CITATION { "citationItems" : [ { "id" : "ITEM-1", "itemData" : { "author" : [ { "dropping-particle" : "", "family" : "Kurniawan", "given" : "Tri A", "non-dropping-particle" : "", "parse-names" : false, "suffix" : "" } ], "id" : "ITEM-1", "issued" : { "date-parts" : [ [ "2013" ] ] }, "number-of-pages" : "158", "title" : "Process ecosystem views to managing changes in business process repositories", "type" : "book" }, "uris" : [ "http://www.mendeley.com/documents/?uuid=1287830e-c5a2-4da5-a563-f68696572372", "http://www.mendeley.com/documents/?uuid=6627478a-bbc0-413b-8808-b461d5f85154" ] } ], "mendeley" : { "formattedCitation" : "(Kurniawan, 2013)", "manualFormatting" : "(Kurniawan, 2013)", "plainTextFormattedCitation" : "(Kurniawan, 2013)", "previouslyFormattedCitation" : "(Kurniawan 2013)" }, "properties" : { "noteIndex" : 0 }, "schema" : "https://github.com/citation-style-language/schema/raw/master/csl-citation.json" }</w:delInstrText>
        </w:r>
        <w:r w:rsidDel="0058751D">
          <w:rPr>
            <w:lang w:val="en-US"/>
          </w:rPr>
          <w:fldChar w:fldCharType="separate"/>
        </w:r>
        <w:r w:rsidRPr="00817260" w:rsidDel="0058751D">
          <w:rPr>
            <w:noProof/>
            <w:lang w:val="en-US"/>
          </w:rPr>
          <w:delText>(Kurniawan</w:delText>
        </w:r>
        <w:r w:rsidDel="0058751D">
          <w:rPr>
            <w:noProof/>
            <w:lang w:val="en-US"/>
          </w:rPr>
          <w:delText>,</w:delText>
        </w:r>
        <w:r w:rsidRPr="00817260" w:rsidDel="0058751D">
          <w:rPr>
            <w:noProof/>
            <w:lang w:val="en-US"/>
          </w:rPr>
          <w:delText xml:space="preserve"> 2013)</w:delText>
        </w:r>
        <w:r w:rsidDel="0058751D">
          <w:rPr>
            <w:lang w:val="en-US"/>
          </w:rPr>
          <w:fldChar w:fldCharType="end"/>
        </w:r>
        <w:r w:rsidRPr="00E634FF" w:rsidDel="0058751D">
          <w:rPr>
            <w:lang w:val="en-US"/>
          </w:rPr>
          <w:delText>.</w:delText>
        </w:r>
        <w:r w:rsidDel="0058751D">
          <w:rPr>
            <w:lang w:val="en-US"/>
          </w:rPr>
          <w:delText xml:space="preserve"> </w:delText>
        </w:r>
        <w:r w:rsidRPr="00DF2B07" w:rsidDel="0058751D">
          <w:rPr>
            <w:lang w:val="en-US"/>
          </w:rPr>
          <w:delText>Selain itu, model proses dapat menjadi artefak bi</w:delText>
        </w:r>
        <w:r w:rsidDel="0058751D">
          <w:rPr>
            <w:lang w:val="en-US"/>
          </w:rPr>
          <w:delText>snis atau sebagai sarana yang dapat dianalisis</w:delText>
        </w:r>
        <w:r w:rsidRPr="00DF2B07" w:rsidDel="0058751D">
          <w:rPr>
            <w:lang w:val="en-US"/>
          </w:rPr>
          <w:delText xml:space="preserve"> lebih lanjut dalam rangka </w:delText>
        </w:r>
        <w:r w:rsidDel="0058751D">
          <w:rPr>
            <w:lang w:val="en-US"/>
          </w:rPr>
          <w:delText xml:space="preserve">meningkatkan dan </w:delText>
        </w:r>
        <w:r w:rsidRPr="00DF2B07" w:rsidDel="0058751D">
          <w:rPr>
            <w:lang w:val="en-US"/>
          </w:rPr>
          <w:delText>mempertahankan daya saing organisasi.</w:delText>
        </w:r>
        <w:r w:rsidDel="0058751D">
          <w:rPr>
            <w:lang w:val="en-US"/>
          </w:rPr>
          <w:delText xml:space="preserve"> </w:delText>
        </w:r>
      </w:del>
    </w:p>
    <w:p w14:paraId="79CB6546" w14:textId="7651F08B" w:rsidR="000008DA" w:rsidDel="0058751D" w:rsidRDefault="000008DA">
      <w:pPr>
        <w:pStyle w:val="BodyText"/>
        <w:spacing w:after="0"/>
        <w:rPr>
          <w:del w:id="4790" w:author="arkat" w:date="2017-09-25T14:49:00Z"/>
          <w:lang w:val="en-US"/>
        </w:rPr>
        <w:pPrChange w:id="4791" w:author="arkat" w:date="2017-09-29T22:49:00Z">
          <w:pPr>
            <w:pStyle w:val="BodyText"/>
            <w:spacing w:after="0"/>
            <w:ind w:firstLine="270"/>
          </w:pPr>
        </w:pPrChange>
      </w:pPr>
      <w:del w:id="4792" w:author="arkat" w:date="2017-09-25T14:49:00Z">
        <w:r w:rsidDel="0058751D">
          <w:rPr>
            <w:lang w:val="en-US"/>
          </w:rPr>
          <w:delText>Ko dkk (2009) membagi pemodelan proses bisnis menjadi 3 kategori yakni.</w:delText>
        </w:r>
      </w:del>
    </w:p>
    <w:p w14:paraId="0AF917A2" w14:textId="0B9D1D5B" w:rsidR="000008DA" w:rsidRPr="001234B8" w:rsidDel="0058751D" w:rsidRDefault="000008DA">
      <w:pPr>
        <w:pStyle w:val="BodyText"/>
        <w:spacing w:after="0"/>
        <w:rPr>
          <w:del w:id="4793" w:author="arkat" w:date="2017-09-25T14:49:00Z"/>
          <w:i/>
          <w:lang w:val="en-US"/>
        </w:rPr>
        <w:pPrChange w:id="4794" w:author="arkat" w:date="2017-09-29T22:49:00Z">
          <w:pPr>
            <w:pStyle w:val="BodyText"/>
            <w:numPr>
              <w:ilvl w:val="7"/>
              <w:numId w:val="26"/>
            </w:numPr>
            <w:spacing w:after="0"/>
            <w:ind w:left="567" w:hanging="283"/>
          </w:pPr>
        </w:pPrChange>
      </w:pPr>
      <w:del w:id="4795" w:author="arkat" w:date="2017-09-25T14:49:00Z">
        <w:r w:rsidRPr="001234B8" w:rsidDel="0058751D">
          <w:rPr>
            <w:i/>
            <w:lang w:val="en-US"/>
          </w:rPr>
          <w:delText>Graphical model</w:delText>
        </w:r>
        <w:r w:rsidDel="0058751D">
          <w:rPr>
            <w:i/>
            <w:lang w:val="en-US"/>
          </w:rPr>
          <w:delText xml:space="preserve">, </w:delText>
        </w:r>
        <w:r w:rsidDel="0058751D">
          <w:rPr>
            <w:lang w:val="en-US"/>
          </w:rPr>
          <w:delText xml:space="preserve">proses bisnis yang dispesifikasikan menggunakan model grafis, seperti </w:delText>
        </w:r>
        <w:r w:rsidRPr="001234B8" w:rsidDel="0058751D">
          <w:rPr>
            <w:i/>
            <w:lang w:val="en-US"/>
          </w:rPr>
          <w:delText>node, control flow</w:delText>
        </w:r>
        <w:r w:rsidDel="0058751D">
          <w:rPr>
            <w:lang w:val="en-US"/>
          </w:rPr>
          <w:delText xml:space="preserve"> dan data. </w:delText>
        </w:r>
        <w:r w:rsidRPr="002F3ED8" w:rsidDel="0058751D">
          <w:rPr>
            <w:i/>
            <w:color w:val="000000"/>
            <w:lang w:val="en-US"/>
          </w:rPr>
          <w:delText>Graphical models</w:delText>
        </w:r>
        <w:r w:rsidRPr="002F3ED8" w:rsidDel="0058751D">
          <w:rPr>
            <w:color w:val="000000"/>
            <w:lang w:val="en-US"/>
          </w:rPr>
          <w:delText xml:space="preserve"> memiliki sintak</w:delText>
        </w:r>
        <w:r w:rsidRPr="002F3ED8" w:rsidDel="0058751D">
          <w:rPr>
            <w:color w:val="365F91"/>
            <w:lang w:val="en-US"/>
          </w:rPr>
          <w:delText>sis</w:delText>
        </w:r>
        <w:r w:rsidRPr="002F3ED8" w:rsidDel="0058751D">
          <w:rPr>
            <w:color w:val="000000"/>
            <w:lang w:val="en-US"/>
          </w:rPr>
          <w:delText xml:space="preserve"> sederhana, mudah dimengerti, dan dapat mencakup metode semantic, sehingga </w:delText>
        </w:r>
        <w:r w:rsidRPr="002F3ED8" w:rsidDel="0058751D">
          <w:rPr>
            <w:i/>
            <w:color w:val="000000"/>
            <w:lang w:val="en-US"/>
          </w:rPr>
          <w:delText xml:space="preserve">graphical models </w:delText>
        </w:r>
        <w:r w:rsidRPr="002F3ED8" w:rsidDel="0058751D">
          <w:rPr>
            <w:color w:val="000000"/>
            <w:lang w:val="en-US"/>
          </w:rPr>
          <w:delText xml:space="preserve">memiliki daya tarik visual yang intuitif dibandingkan </w:delText>
        </w:r>
        <w:r w:rsidDel="0058751D">
          <w:rPr>
            <w:color w:val="000000"/>
            <w:lang w:val="en-US"/>
          </w:rPr>
          <w:delText>dengan bahasa pemodelan lainya</w:delText>
        </w:r>
        <w:r w:rsidRPr="002F3ED8" w:rsidDel="0058751D">
          <w:rPr>
            <w:i/>
            <w:color w:val="000000"/>
            <w:lang w:val="en-US"/>
          </w:rPr>
          <w:delText xml:space="preserve"> </w:delText>
        </w:r>
        <w:r w:rsidRPr="002F3ED8" w:rsidDel="0058751D">
          <w:rPr>
            <w:i/>
            <w:color w:val="000000"/>
            <w:lang w:val="en-US"/>
          </w:rPr>
          <w:fldChar w:fldCharType="begin" w:fldLock="1"/>
        </w:r>
        <w:r w:rsidR="003633A2" w:rsidDel="0058751D">
          <w:rPr>
            <w:i/>
            <w:color w:val="000000"/>
            <w:lang w:val="en-US"/>
          </w:rPr>
          <w:delInstrText>ADDIN CSL_CITATION { "citationItems" : [ { "id" : "ITEM-1", "itemData" : { "DOI" : "10.1007/978-3-540-72035-5", "ISBN" : "978-3-540-72034-8", "author" : [ { "dropping-particle" : "", "family" : "Lu", "given" : "Ruopeng", "non-dropping-particle" : "", "parse-names" : false, "suffix" : "" }, { "dropping-particle" : "", "family" : "Sadiq", "given" : "Shazia", "non-dropping-particle" : "", "parse-names" : false, "suffix" : "" } ], "container-title" : "International Conference on Business Information Systems. Springer Berlin Heidelberg", "id" : "ITEM-1", "issued" : { "date-parts" : [ [ "2007" ] ] }, "page" : "82-94", "title" : "A Survey of Comparative Business Process Modeling Approaches", "type" : "article-journal", "volume" : "4439" }, "uris" : [ "http://www.mendeley.com/documents/?uuid=fe5bbe13-b699-41af-80d5-1f5f6394a5e7", "http://www.mendeley.com/documents/?uuid=3a19698d-2e80-42da-bc6a-d50e6a5ee498" ] } ], "mendeley" : { "formattedCitation" : "(Lu &amp; Sadiq, 2007)", "manualFormatting" : "(Lu &amp; Sadiq, 2007)", "plainTextFormattedCitation" : "(Lu &amp; Sadiq, 2007)", "previouslyFormattedCitation" : "(Lu &amp; Sadiq 2007)" }, "properties" : { "noteIndex" : 0 }, "schema" : "https://github.com/citation-style-language/schema/raw/master/csl-citation.json" }</w:delInstrText>
        </w:r>
        <w:r w:rsidRPr="002F3ED8" w:rsidDel="0058751D">
          <w:rPr>
            <w:i/>
            <w:color w:val="000000"/>
            <w:lang w:val="en-US"/>
          </w:rPr>
          <w:fldChar w:fldCharType="separate"/>
        </w:r>
        <w:r w:rsidRPr="002F3ED8" w:rsidDel="0058751D">
          <w:rPr>
            <w:noProof/>
            <w:color w:val="000000"/>
            <w:lang w:val="en-US"/>
          </w:rPr>
          <w:delText>(Lu &amp; Sadiq, 2007)</w:delText>
        </w:r>
        <w:r w:rsidRPr="002F3ED8" w:rsidDel="0058751D">
          <w:rPr>
            <w:i/>
            <w:color w:val="000000"/>
            <w:lang w:val="en-US"/>
          </w:rPr>
          <w:fldChar w:fldCharType="end"/>
        </w:r>
      </w:del>
    </w:p>
    <w:p w14:paraId="110C563B" w14:textId="38574D00" w:rsidR="000008DA" w:rsidRPr="001234B8" w:rsidDel="0058751D" w:rsidRDefault="000008DA">
      <w:pPr>
        <w:pStyle w:val="BodyText"/>
        <w:spacing w:after="0"/>
        <w:rPr>
          <w:del w:id="4796" w:author="arkat" w:date="2017-09-25T14:49:00Z"/>
          <w:i/>
          <w:lang w:val="en-US"/>
        </w:rPr>
        <w:pPrChange w:id="4797" w:author="arkat" w:date="2017-09-29T22:49:00Z">
          <w:pPr>
            <w:pStyle w:val="BodyText"/>
            <w:numPr>
              <w:ilvl w:val="7"/>
              <w:numId w:val="26"/>
            </w:numPr>
            <w:spacing w:after="0"/>
            <w:ind w:left="567" w:hanging="283"/>
          </w:pPr>
        </w:pPrChange>
      </w:pPr>
      <w:del w:id="4798" w:author="arkat" w:date="2017-09-25T14:49:00Z">
        <w:r w:rsidRPr="001234B8" w:rsidDel="0058751D">
          <w:rPr>
            <w:i/>
            <w:lang w:val="en-US"/>
          </w:rPr>
          <w:delText>Execution Language</w:delText>
        </w:r>
        <w:r w:rsidDel="0058751D">
          <w:rPr>
            <w:i/>
            <w:lang w:val="en-US"/>
          </w:rPr>
          <w:delText xml:space="preserve">, </w:delText>
        </w:r>
        <w:r w:rsidDel="0058751D">
          <w:rPr>
            <w:lang w:val="en-US"/>
          </w:rPr>
          <w:delText>digunakan untuk melakukan komputerisasi dan automasi bisnis proses.</w:delText>
        </w:r>
      </w:del>
    </w:p>
    <w:p w14:paraId="2154C7A3" w14:textId="0A753E6A" w:rsidR="000008DA" w:rsidRPr="00350D5E" w:rsidDel="0058751D" w:rsidRDefault="000008DA">
      <w:pPr>
        <w:pStyle w:val="BodyText"/>
        <w:spacing w:after="0"/>
        <w:rPr>
          <w:del w:id="4799" w:author="arkat" w:date="2017-09-25T14:49:00Z"/>
          <w:i/>
          <w:lang w:val="en-US"/>
        </w:rPr>
        <w:pPrChange w:id="4800" w:author="arkat" w:date="2017-09-29T22:49:00Z">
          <w:pPr>
            <w:pStyle w:val="BodyText"/>
            <w:numPr>
              <w:ilvl w:val="7"/>
              <w:numId w:val="26"/>
            </w:numPr>
            <w:spacing w:after="0"/>
            <w:ind w:left="567" w:hanging="283"/>
          </w:pPr>
        </w:pPrChange>
      </w:pPr>
      <w:del w:id="4801" w:author="arkat" w:date="2017-09-25T14:49:00Z">
        <w:r w:rsidRPr="001234B8" w:rsidDel="0058751D">
          <w:rPr>
            <w:i/>
            <w:lang w:val="en-US"/>
          </w:rPr>
          <w:delText>Interchange Standard Language</w:delText>
        </w:r>
        <w:r w:rsidDel="0058751D">
          <w:rPr>
            <w:i/>
            <w:lang w:val="en-US"/>
          </w:rPr>
          <w:delText xml:space="preserve">, </w:delText>
        </w:r>
        <w:r w:rsidDel="0058751D">
          <w:rPr>
            <w:lang w:val="en-US"/>
          </w:rPr>
          <w:delText>digunakan untuk tujuan probabilitas data.</w:delText>
        </w:r>
      </w:del>
    </w:p>
    <w:p w14:paraId="4C7B8684" w14:textId="4EE80DAC" w:rsidR="000008DA" w:rsidDel="0058751D" w:rsidRDefault="000008DA">
      <w:pPr>
        <w:pStyle w:val="BodyText"/>
        <w:spacing w:after="0"/>
        <w:rPr>
          <w:del w:id="4802" w:author="arkat" w:date="2017-09-25T14:49:00Z"/>
          <w:i/>
          <w:lang w:val="en-US"/>
        </w:rPr>
        <w:pPrChange w:id="4803" w:author="arkat" w:date="2017-09-29T22:49:00Z">
          <w:pPr>
            <w:pStyle w:val="BodyText"/>
            <w:spacing w:after="0"/>
            <w:ind w:left="567"/>
          </w:pPr>
        </w:pPrChange>
      </w:pPr>
    </w:p>
    <w:tbl>
      <w:tblPr>
        <w:tblW w:w="7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701"/>
        <w:gridCol w:w="3118"/>
        <w:gridCol w:w="1418"/>
        <w:gridCol w:w="1417"/>
      </w:tblGrid>
      <w:tr w:rsidR="000008DA" w:rsidRPr="00F51EA7" w:rsidDel="0058751D" w14:paraId="31043473" w14:textId="7CFDFAE9" w:rsidTr="003633A2">
        <w:trPr>
          <w:trHeight w:val="521"/>
          <w:jc w:val="center"/>
          <w:del w:id="4804" w:author="arkat" w:date="2017-09-25T14:49:00Z"/>
        </w:trPr>
        <w:tc>
          <w:tcPr>
            <w:tcW w:w="1701" w:type="dxa"/>
            <w:shd w:val="clear" w:color="auto" w:fill="D9D9D9"/>
            <w:vAlign w:val="center"/>
            <w:hideMark/>
          </w:tcPr>
          <w:p w14:paraId="39E448AD" w14:textId="2D36909E" w:rsidR="000008DA" w:rsidRPr="00F51EA7" w:rsidDel="0058751D" w:rsidRDefault="000008DA">
            <w:pPr>
              <w:spacing w:after="0"/>
              <w:rPr>
                <w:del w:id="4805" w:author="arkat" w:date="2017-09-25T14:49:00Z"/>
                <w:szCs w:val="24"/>
              </w:rPr>
            </w:pPr>
            <w:del w:id="4806" w:author="arkat" w:date="2017-09-25T14:49:00Z">
              <w:r w:rsidRPr="00F51EA7" w:rsidDel="0058751D">
                <w:rPr>
                  <w:szCs w:val="24"/>
                </w:rPr>
                <w:delText>BPM Standard</w:delText>
              </w:r>
            </w:del>
          </w:p>
        </w:tc>
        <w:tc>
          <w:tcPr>
            <w:tcW w:w="3118" w:type="dxa"/>
            <w:shd w:val="clear" w:color="auto" w:fill="D9D9D9"/>
            <w:vAlign w:val="center"/>
            <w:hideMark/>
          </w:tcPr>
          <w:p w14:paraId="05C4DCB5" w14:textId="5BC7022C" w:rsidR="000008DA" w:rsidRPr="00F51EA7" w:rsidDel="0058751D" w:rsidRDefault="000008DA">
            <w:pPr>
              <w:spacing w:after="0"/>
              <w:rPr>
                <w:del w:id="4807" w:author="arkat" w:date="2017-09-25T14:49:00Z"/>
                <w:szCs w:val="24"/>
              </w:rPr>
              <w:pPrChange w:id="4808" w:author="arkat" w:date="2017-09-29T22:49:00Z">
                <w:pPr>
                  <w:spacing w:after="0"/>
                  <w:ind w:hanging="92"/>
                  <w:jc w:val="center"/>
                </w:pPr>
              </w:pPrChange>
            </w:pPr>
            <w:del w:id="4809" w:author="arkat" w:date="2017-09-25T14:49:00Z">
              <w:r w:rsidRPr="00F51EA7" w:rsidDel="0058751D">
                <w:rPr>
                  <w:szCs w:val="24"/>
                </w:rPr>
                <w:delText>Theory/ graphical/ interchange/ execution</w:delText>
              </w:r>
            </w:del>
          </w:p>
        </w:tc>
        <w:tc>
          <w:tcPr>
            <w:tcW w:w="1418" w:type="dxa"/>
            <w:shd w:val="clear" w:color="auto" w:fill="D9D9D9"/>
            <w:vAlign w:val="center"/>
            <w:hideMark/>
          </w:tcPr>
          <w:p w14:paraId="6C53C6A5" w14:textId="4CEB38C4" w:rsidR="000008DA" w:rsidRPr="00F51EA7" w:rsidDel="0058751D" w:rsidRDefault="000008DA">
            <w:pPr>
              <w:spacing w:after="0"/>
              <w:rPr>
                <w:del w:id="4810" w:author="arkat" w:date="2017-09-25T14:49:00Z"/>
                <w:szCs w:val="24"/>
              </w:rPr>
              <w:pPrChange w:id="4811" w:author="arkat" w:date="2017-09-29T22:49:00Z">
                <w:pPr>
                  <w:spacing w:after="0"/>
                  <w:jc w:val="center"/>
                </w:pPr>
              </w:pPrChange>
            </w:pPr>
            <w:del w:id="4812" w:author="arkat" w:date="2017-09-25T14:49:00Z">
              <w:r w:rsidRPr="00F51EA7" w:rsidDel="0058751D">
                <w:rPr>
                  <w:szCs w:val="24"/>
                </w:rPr>
                <w:delText>Standardized</w:delText>
              </w:r>
            </w:del>
          </w:p>
        </w:tc>
        <w:tc>
          <w:tcPr>
            <w:tcW w:w="1417" w:type="dxa"/>
            <w:shd w:val="clear" w:color="auto" w:fill="D9D9D9"/>
            <w:vAlign w:val="center"/>
            <w:hideMark/>
          </w:tcPr>
          <w:p w14:paraId="64F89F4D" w14:textId="11EAEFCB" w:rsidR="000008DA" w:rsidRPr="00F51EA7" w:rsidDel="0058751D" w:rsidRDefault="000008DA">
            <w:pPr>
              <w:spacing w:after="0"/>
              <w:rPr>
                <w:del w:id="4813" w:author="arkat" w:date="2017-09-25T14:49:00Z"/>
                <w:szCs w:val="24"/>
              </w:rPr>
              <w:pPrChange w:id="4814" w:author="arkat" w:date="2017-09-29T22:49:00Z">
                <w:pPr>
                  <w:spacing w:after="0"/>
                  <w:jc w:val="center"/>
                </w:pPr>
              </w:pPrChange>
            </w:pPr>
            <w:del w:id="4815" w:author="arkat" w:date="2017-09-25T14:49:00Z">
              <w:r w:rsidRPr="00F51EA7" w:rsidDel="0058751D">
                <w:rPr>
                  <w:szCs w:val="24"/>
                </w:rPr>
                <w:delText>Status</w:delText>
              </w:r>
            </w:del>
          </w:p>
        </w:tc>
      </w:tr>
      <w:tr w:rsidR="000008DA" w:rsidRPr="00F51EA7" w:rsidDel="0058751D" w14:paraId="74C83489" w14:textId="253A135F" w:rsidTr="003633A2">
        <w:trPr>
          <w:trHeight w:val="195"/>
          <w:jc w:val="center"/>
          <w:del w:id="4816" w:author="arkat" w:date="2017-09-25T14:49:00Z"/>
        </w:trPr>
        <w:tc>
          <w:tcPr>
            <w:tcW w:w="1701" w:type="dxa"/>
            <w:shd w:val="clear" w:color="auto" w:fill="FFFFFF"/>
            <w:hideMark/>
          </w:tcPr>
          <w:p w14:paraId="095CF3B3" w14:textId="427ACC18" w:rsidR="000008DA" w:rsidRPr="00F51EA7" w:rsidDel="0058751D" w:rsidRDefault="000008DA">
            <w:pPr>
              <w:spacing w:after="0"/>
              <w:rPr>
                <w:del w:id="4817" w:author="arkat" w:date="2017-09-25T14:49:00Z"/>
                <w:color w:val="000000"/>
                <w:szCs w:val="24"/>
                <w:lang w:eastAsia="en-GB"/>
              </w:rPr>
            </w:pPr>
            <w:del w:id="4818" w:author="arkat" w:date="2017-09-25T14:49:00Z">
              <w:r w:rsidRPr="00F51EA7" w:rsidDel="0058751D">
                <w:rPr>
                  <w:color w:val="000000"/>
                  <w:szCs w:val="24"/>
                  <w:lang w:eastAsia="en-GB"/>
                </w:rPr>
                <w:delText>EPC</w:delText>
              </w:r>
            </w:del>
          </w:p>
        </w:tc>
        <w:tc>
          <w:tcPr>
            <w:tcW w:w="3118" w:type="dxa"/>
            <w:shd w:val="clear" w:color="auto" w:fill="FFFFFF"/>
            <w:hideMark/>
          </w:tcPr>
          <w:p w14:paraId="4DFDDE49" w14:textId="712A68D1" w:rsidR="000008DA" w:rsidRPr="00F51EA7" w:rsidDel="0058751D" w:rsidRDefault="000008DA">
            <w:pPr>
              <w:spacing w:after="0"/>
              <w:rPr>
                <w:del w:id="4819" w:author="arkat" w:date="2017-09-25T14:49:00Z"/>
                <w:color w:val="000000"/>
                <w:szCs w:val="24"/>
                <w:lang w:eastAsia="en-GB"/>
              </w:rPr>
              <w:pPrChange w:id="4820" w:author="arkat" w:date="2017-09-29T22:49:00Z">
                <w:pPr>
                  <w:spacing w:after="0"/>
                  <w:jc w:val="center"/>
                </w:pPr>
              </w:pPrChange>
            </w:pPr>
            <w:del w:id="4821" w:author="arkat" w:date="2017-09-25T14:49:00Z">
              <w:r w:rsidRPr="00F51EA7" w:rsidDel="0058751D">
                <w:rPr>
                  <w:color w:val="000000"/>
                  <w:szCs w:val="24"/>
                  <w:lang w:eastAsia="en-GB"/>
                </w:rPr>
                <w:delText>Graphical</w:delText>
              </w:r>
            </w:del>
          </w:p>
        </w:tc>
        <w:tc>
          <w:tcPr>
            <w:tcW w:w="1418" w:type="dxa"/>
            <w:shd w:val="clear" w:color="auto" w:fill="FFFFFF"/>
            <w:hideMark/>
          </w:tcPr>
          <w:p w14:paraId="1F458292" w14:textId="4BB6A06A" w:rsidR="000008DA" w:rsidRPr="00F51EA7" w:rsidDel="0058751D" w:rsidRDefault="000008DA">
            <w:pPr>
              <w:spacing w:after="0"/>
              <w:rPr>
                <w:del w:id="4822" w:author="arkat" w:date="2017-09-25T14:49:00Z"/>
                <w:color w:val="000000"/>
                <w:szCs w:val="24"/>
                <w:lang w:eastAsia="en-GB"/>
              </w:rPr>
              <w:pPrChange w:id="4823" w:author="arkat" w:date="2017-09-29T22:49:00Z">
                <w:pPr>
                  <w:spacing w:after="0"/>
                  <w:jc w:val="center"/>
                </w:pPr>
              </w:pPrChange>
            </w:pPr>
            <w:del w:id="4824" w:author="arkat" w:date="2017-09-25T14:49:00Z">
              <w:r w:rsidRPr="00F51EA7" w:rsidDel="0058751D">
                <w:rPr>
                  <w:color w:val="000000"/>
                  <w:szCs w:val="24"/>
                  <w:lang w:eastAsia="en-GB"/>
                </w:rPr>
                <w:delText>Yes</w:delText>
              </w:r>
            </w:del>
          </w:p>
        </w:tc>
        <w:tc>
          <w:tcPr>
            <w:tcW w:w="1417" w:type="dxa"/>
            <w:shd w:val="clear" w:color="auto" w:fill="FFFFFF"/>
            <w:hideMark/>
          </w:tcPr>
          <w:p w14:paraId="48AECBAB" w14:textId="5CC5A439" w:rsidR="000008DA" w:rsidRPr="00F51EA7" w:rsidDel="0058751D" w:rsidRDefault="000008DA">
            <w:pPr>
              <w:spacing w:after="0"/>
              <w:rPr>
                <w:del w:id="4825" w:author="arkat" w:date="2017-09-25T14:49:00Z"/>
                <w:color w:val="000000"/>
                <w:szCs w:val="24"/>
                <w:lang w:eastAsia="en-GB"/>
              </w:rPr>
              <w:pPrChange w:id="4826" w:author="arkat" w:date="2017-09-29T22:49:00Z">
                <w:pPr>
                  <w:spacing w:after="0"/>
                  <w:jc w:val="center"/>
                </w:pPr>
              </w:pPrChange>
            </w:pPr>
            <w:del w:id="4827" w:author="arkat" w:date="2017-09-25T14:49:00Z">
              <w:r w:rsidRPr="00F51EA7" w:rsidDel="0058751D">
                <w:rPr>
                  <w:color w:val="000000"/>
                  <w:szCs w:val="24"/>
                  <w:lang w:eastAsia="en-GB"/>
                </w:rPr>
                <w:delText>Stable</w:delText>
              </w:r>
            </w:del>
          </w:p>
        </w:tc>
      </w:tr>
      <w:tr w:rsidR="000008DA" w:rsidRPr="00F51EA7" w:rsidDel="0058751D" w14:paraId="057C3D79" w14:textId="2F63C34F" w:rsidTr="003633A2">
        <w:trPr>
          <w:trHeight w:val="225"/>
          <w:jc w:val="center"/>
          <w:del w:id="4828" w:author="arkat" w:date="2017-09-25T14:49:00Z"/>
        </w:trPr>
        <w:tc>
          <w:tcPr>
            <w:tcW w:w="1701" w:type="dxa"/>
            <w:shd w:val="clear" w:color="auto" w:fill="FFFFFF"/>
            <w:hideMark/>
          </w:tcPr>
          <w:p w14:paraId="3F946EAB" w14:textId="3FC423A7" w:rsidR="000008DA" w:rsidRPr="00F51EA7" w:rsidDel="0058751D" w:rsidRDefault="000008DA">
            <w:pPr>
              <w:spacing w:after="0"/>
              <w:rPr>
                <w:del w:id="4829" w:author="arkat" w:date="2017-09-25T14:49:00Z"/>
                <w:color w:val="000000"/>
                <w:szCs w:val="24"/>
                <w:lang w:eastAsia="en-GB"/>
              </w:rPr>
              <w:pPrChange w:id="4830" w:author="arkat" w:date="2017-09-29T22:49:00Z">
                <w:pPr>
                  <w:spacing w:after="0"/>
                  <w:ind w:left="-392" w:firstLine="392"/>
                </w:pPr>
              </w:pPrChange>
            </w:pPr>
            <w:del w:id="4831" w:author="arkat" w:date="2017-09-25T14:49:00Z">
              <w:r w:rsidRPr="00F51EA7" w:rsidDel="0058751D">
                <w:rPr>
                  <w:color w:val="000000"/>
                  <w:szCs w:val="24"/>
                  <w:lang w:eastAsia="en-GB"/>
                </w:rPr>
                <w:delText>BPMN</w:delText>
              </w:r>
            </w:del>
          </w:p>
        </w:tc>
        <w:tc>
          <w:tcPr>
            <w:tcW w:w="3118" w:type="dxa"/>
            <w:shd w:val="clear" w:color="auto" w:fill="FFFFFF"/>
            <w:hideMark/>
          </w:tcPr>
          <w:p w14:paraId="3C667C8C" w14:textId="1415BB19" w:rsidR="000008DA" w:rsidRPr="00F51EA7" w:rsidDel="0058751D" w:rsidRDefault="000008DA">
            <w:pPr>
              <w:spacing w:after="0"/>
              <w:rPr>
                <w:del w:id="4832" w:author="arkat" w:date="2017-09-25T14:49:00Z"/>
                <w:color w:val="000000"/>
                <w:szCs w:val="24"/>
                <w:lang w:eastAsia="en-GB"/>
              </w:rPr>
              <w:pPrChange w:id="4833" w:author="arkat" w:date="2017-09-29T22:49:00Z">
                <w:pPr>
                  <w:spacing w:after="0"/>
                  <w:jc w:val="center"/>
                </w:pPr>
              </w:pPrChange>
            </w:pPr>
            <w:del w:id="4834" w:author="arkat" w:date="2017-09-25T14:49:00Z">
              <w:r w:rsidRPr="00F51EA7" w:rsidDel="0058751D">
                <w:rPr>
                  <w:color w:val="000000"/>
                  <w:szCs w:val="24"/>
                  <w:lang w:eastAsia="en-GB"/>
                </w:rPr>
                <w:delText>Graphical</w:delText>
              </w:r>
            </w:del>
          </w:p>
        </w:tc>
        <w:tc>
          <w:tcPr>
            <w:tcW w:w="1418" w:type="dxa"/>
            <w:shd w:val="clear" w:color="auto" w:fill="FFFFFF"/>
            <w:hideMark/>
          </w:tcPr>
          <w:p w14:paraId="42C4EC50" w14:textId="382EC537" w:rsidR="000008DA" w:rsidRPr="00F51EA7" w:rsidDel="0058751D" w:rsidRDefault="000008DA">
            <w:pPr>
              <w:spacing w:after="0"/>
              <w:rPr>
                <w:del w:id="4835" w:author="arkat" w:date="2017-09-25T14:49:00Z"/>
                <w:color w:val="000000"/>
                <w:szCs w:val="24"/>
                <w:lang w:eastAsia="en-GB"/>
              </w:rPr>
              <w:pPrChange w:id="4836" w:author="arkat" w:date="2017-09-29T22:49:00Z">
                <w:pPr>
                  <w:spacing w:after="0"/>
                  <w:jc w:val="center"/>
                </w:pPr>
              </w:pPrChange>
            </w:pPr>
            <w:del w:id="4837" w:author="arkat" w:date="2017-09-25T14:49:00Z">
              <w:r w:rsidRPr="00F51EA7" w:rsidDel="0058751D">
                <w:rPr>
                  <w:color w:val="000000"/>
                  <w:szCs w:val="24"/>
                  <w:lang w:eastAsia="en-GB"/>
                </w:rPr>
                <w:delText>Yes</w:delText>
              </w:r>
            </w:del>
          </w:p>
        </w:tc>
        <w:tc>
          <w:tcPr>
            <w:tcW w:w="1417" w:type="dxa"/>
            <w:shd w:val="clear" w:color="auto" w:fill="FFFFFF"/>
            <w:hideMark/>
          </w:tcPr>
          <w:p w14:paraId="17AA90A8" w14:textId="2FCB9018" w:rsidR="000008DA" w:rsidRPr="00F51EA7" w:rsidDel="0058751D" w:rsidRDefault="000008DA">
            <w:pPr>
              <w:spacing w:after="0"/>
              <w:rPr>
                <w:del w:id="4838" w:author="arkat" w:date="2017-09-25T14:49:00Z"/>
                <w:color w:val="000000"/>
                <w:szCs w:val="24"/>
                <w:lang w:eastAsia="en-GB"/>
              </w:rPr>
              <w:pPrChange w:id="4839" w:author="arkat" w:date="2017-09-29T22:49:00Z">
                <w:pPr>
                  <w:spacing w:after="0"/>
                  <w:jc w:val="center"/>
                </w:pPr>
              </w:pPrChange>
            </w:pPr>
            <w:del w:id="4840" w:author="arkat" w:date="2017-09-25T14:49:00Z">
              <w:r w:rsidRPr="00F51EA7" w:rsidDel="0058751D">
                <w:rPr>
                  <w:color w:val="000000"/>
                  <w:szCs w:val="24"/>
                  <w:lang w:eastAsia="en-GB"/>
                </w:rPr>
                <w:delText>Popular</w:delText>
              </w:r>
            </w:del>
          </w:p>
        </w:tc>
      </w:tr>
      <w:tr w:rsidR="000008DA" w:rsidRPr="00F51EA7" w:rsidDel="0058751D" w14:paraId="0C6B8C2D" w14:textId="2320BF12" w:rsidTr="003633A2">
        <w:trPr>
          <w:trHeight w:val="210"/>
          <w:jc w:val="center"/>
          <w:del w:id="4841" w:author="arkat" w:date="2017-09-25T14:49:00Z"/>
        </w:trPr>
        <w:tc>
          <w:tcPr>
            <w:tcW w:w="1701" w:type="dxa"/>
            <w:shd w:val="clear" w:color="auto" w:fill="FFFFFF"/>
            <w:hideMark/>
          </w:tcPr>
          <w:p w14:paraId="0A4F0687" w14:textId="743D050E" w:rsidR="000008DA" w:rsidRPr="00F51EA7" w:rsidDel="0058751D" w:rsidRDefault="000008DA">
            <w:pPr>
              <w:spacing w:after="0"/>
              <w:rPr>
                <w:del w:id="4842" w:author="arkat" w:date="2017-09-25T14:49:00Z"/>
                <w:color w:val="000000"/>
                <w:szCs w:val="24"/>
                <w:lang w:eastAsia="en-GB"/>
              </w:rPr>
            </w:pPr>
            <w:del w:id="4843" w:author="arkat" w:date="2017-09-25T14:49:00Z">
              <w:r w:rsidRPr="00F51EA7" w:rsidDel="0058751D">
                <w:rPr>
                  <w:color w:val="000000"/>
                  <w:szCs w:val="24"/>
                  <w:lang w:eastAsia="en-GB"/>
                </w:rPr>
                <w:delText>Flowchart</w:delText>
              </w:r>
            </w:del>
          </w:p>
        </w:tc>
        <w:tc>
          <w:tcPr>
            <w:tcW w:w="3118" w:type="dxa"/>
            <w:shd w:val="clear" w:color="auto" w:fill="FFFFFF"/>
            <w:hideMark/>
          </w:tcPr>
          <w:p w14:paraId="14BA2C08" w14:textId="37B61849" w:rsidR="000008DA" w:rsidRPr="00F51EA7" w:rsidDel="0058751D" w:rsidRDefault="000008DA">
            <w:pPr>
              <w:spacing w:after="0"/>
              <w:rPr>
                <w:del w:id="4844" w:author="arkat" w:date="2017-09-25T14:49:00Z"/>
                <w:color w:val="000000"/>
                <w:szCs w:val="24"/>
                <w:lang w:eastAsia="en-GB"/>
              </w:rPr>
              <w:pPrChange w:id="4845" w:author="arkat" w:date="2017-09-29T22:49:00Z">
                <w:pPr>
                  <w:spacing w:after="0"/>
                  <w:jc w:val="center"/>
                </w:pPr>
              </w:pPrChange>
            </w:pPr>
            <w:del w:id="4846" w:author="arkat" w:date="2017-09-25T14:49:00Z">
              <w:r w:rsidRPr="00F51EA7" w:rsidDel="0058751D">
                <w:rPr>
                  <w:color w:val="000000"/>
                  <w:szCs w:val="24"/>
                  <w:lang w:eastAsia="en-GB"/>
                </w:rPr>
                <w:delText>Graphical</w:delText>
              </w:r>
            </w:del>
          </w:p>
        </w:tc>
        <w:tc>
          <w:tcPr>
            <w:tcW w:w="1418" w:type="dxa"/>
            <w:shd w:val="clear" w:color="auto" w:fill="FFFFFF"/>
            <w:hideMark/>
          </w:tcPr>
          <w:p w14:paraId="4537F138" w14:textId="0E4C8D8A" w:rsidR="000008DA" w:rsidRPr="00F51EA7" w:rsidDel="0058751D" w:rsidRDefault="000008DA">
            <w:pPr>
              <w:spacing w:after="0"/>
              <w:rPr>
                <w:del w:id="4847" w:author="arkat" w:date="2017-09-25T14:49:00Z"/>
                <w:color w:val="000000"/>
                <w:szCs w:val="24"/>
                <w:lang w:eastAsia="en-GB"/>
              </w:rPr>
              <w:pPrChange w:id="4848" w:author="arkat" w:date="2017-09-29T22:49:00Z">
                <w:pPr>
                  <w:spacing w:after="0"/>
                  <w:jc w:val="center"/>
                </w:pPr>
              </w:pPrChange>
            </w:pPr>
            <w:del w:id="4849" w:author="arkat" w:date="2017-09-25T14:49:00Z">
              <w:r w:rsidRPr="00F51EA7" w:rsidDel="0058751D">
                <w:rPr>
                  <w:color w:val="000000"/>
                  <w:szCs w:val="24"/>
                  <w:lang w:eastAsia="en-GB"/>
                </w:rPr>
                <w:delText>NA</w:delText>
              </w:r>
            </w:del>
          </w:p>
        </w:tc>
        <w:tc>
          <w:tcPr>
            <w:tcW w:w="1417" w:type="dxa"/>
            <w:shd w:val="clear" w:color="auto" w:fill="FFFFFF"/>
            <w:hideMark/>
          </w:tcPr>
          <w:p w14:paraId="0E2DC1AC" w14:textId="5D8A7113" w:rsidR="000008DA" w:rsidRPr="00F51EA7" w:rsidDel="0058751D" w:rsidRDefault="000008DA">
            <w:pPr>
              <w:spacing w:after="0"/>
              <w:rPr>
                <w:del w:id="4850" w:author="arkat" w:date="2017-09-25T14:49:00Z"/>
                <w:color w:val="000000"/>
                <w:szCs w:val="24"/>
                <w:lang w:eastAsia="en-GB"/>
              </w:rPr>
              <w:pPrChange w:id="4851" w:author="arkat" w:date="2017-09-29T22:49:00Z">
                <w:pPr>
                  <w:spacing w:after="0"/>
                  <w:jc w:val="center"/>
                </w:pPr>
              </w:pPrChange>
            </w:pPr>
            <w:del w:id="4852" w:author="arkat" w:date="2017-09-25T14:49:00Z">
              <w:r w:rsidRPr="00F51EA7" w:rsidDel="0058751D">
                <w:rPr>
                  <w:color w:val="000000"/>
                  <w:szCs w:val="24"/>
                  <w:lang w:eastAsia="en-GB"/>
                </w:rPr>
                <w:delText>Popular</w:delText>
              </w:r>
            </w:del>
          </w:p>
        </w:tc>
      </w:tr>
      <w:tr w:rsidR="000008DA" w:rsidRPr="00F51EA7" w:rsidDel="0058751D" w14:paraId="3781BC38" w14:textId="09788261" w:rsidTr="003633A2">
        <w:trPr>
          <w:trHeight w:val="225"/>
          <w:jc w:val="center"/>
          <w:del w:id="4853" w:author="arkat" w:date="2017-09-25T14:49:00Z"/>
        </w:trPr>
        <w:tc>
          <w:tcPr>
            <w:tcW w:w="1701" w:type="dxa"/>
            <w:shd w:val="clear" w:color="auto" w:fill="FFFFFF"/>
            <w:hideMark/>
          </w:tcPr>
          <w:p w14:paraId="14ED3FAA" w14:textId="7C62A609" w:rsidR="000008DA" w:rsidRPr="00F51EA7" w:rsidDel="0058751D" w:rsidRDefault="000008DA">
            <w:pPr>
              <w:spacing w:after="0"/>
              <w:rPr>
                <w:del w:id="4854" w:author="arkat" w:date="2017-09-25T14:49:00Z"/>
                <w:color w:val="000000"/>
                <w:szCs w:val="24"/>
                <w:lang w:eastAsia="en-GB"/>
              </w:rPr>
            </w:pPr>
            <w:del w:id="4855" w:author="arkat" w:date="2017-09-25T14:49:00Z">
              <w:r w:rsidRPr="00F51EA7" w:rsidDel="0058751D">
                <w:rPr>
                  <w:color w:val="000000"/>
                  <w:szCs w:val="24"/>
                  <w:lang w:eastAsia="en-GB"/>
                </w:rPr>
                <w:delText>UML-AD</w:delText>
              </w:r>
            </w:del>
          </w:p>
        </w:tc>
        <w:tc>
          <w:tcPr>
            <w:tcW w:w="3118" w:type="dxa"/>
            <w:shd w:val="clear" w:color="auto" w:fill="FFFFFF"/>
            <w:hideMark/>
          </w:tcPr>
          <w:p w14:paraId="6CB021C4" w14:textId="664EB891" w:rsidR="000008DA" w:rsidRPr="00F51EA7" w:rsidDel="0058751D" w:rsidRDefault="000008DA">
            <w:pPr>
              <w:spacing w:after="0"/>
              <w:rPr>
                <w:del w:id="4856" w:author="arkat" w:date="2017-09-25T14:49:00Z"/>
                <w:color w:val="000000"/>
                <w:szCs w:val="24"/>
                <w:lang w:eastAsia="en-GB"/>
              </w:rPr>
              <w:pPrChange w:id="4857" w:author="arkat" w:date="2017-09-29T22:49:00Z">
                <w:pPr>
                  <w:spacing w:after="0"/>
                  <w:jc w:val="center"/>
                </w:pPr>
              </w:pPrChange>
            </w:pPr>
            <w:del w:id="4858" w:author="arkat" w:date="2017-09-25T14:49:00Z">
              <w:r w:rsidRPr="00F51EA7" w:rsidDel="0058751D">
                <w:rPr>
                  <w:color w:val="000000"/>
                  <w:szCs w:val="24"/>
                  <w:lang w:eastAsia="en-GB"/>
                </w:rPr>
                <w:delText>Graphical</w:delText>
              </w:r>
            </w:del>
          </w:p>
        </w:tc>
        <w:tc>
          <w:tcPr>
            <w:tcW w:w="1418" w:type="dxa"/>
            <w:shd w:val="clear" w:color="auto" w:fill="FFFFFF"/>
            <w:hideMark/>
          </w:tcPr>
          <w:p w14:paraId="3C0C4135" w14:textId="5614AA2C" w:rsidR="000008DA" w:rsidRPr="00F51EA7" w:rsidDel="0058751D" w:rsidRDefault="000008DA">
            <w:pPr>
              <w:spacing w:after="0"/>
              <w:rPr>
                <w:del w:id="4859" w:author="arkat" w:date="2017-09-25T14:49:00Z"/>
                <w:color w:val="000000"/>
                <w:szCs w:val="24"/>
                <w:lang w:eastAsia="en-GB"/>
              </w:rPr>
              <w:pPrChange w:id="4860" w:author="arkat" w:date="2017-09-29T22:49:00Z">
                <w:pPr>
                  <w:spacing w:after="0"/>
                  <w:jc w:val="center"/>
                </w:pPr>
              </w:pPrChange>
            </w:pPr>
            <w:del w:id="4861" w:author="arkat" w:date="2017-09-25T14:49:00Z">
              <w:r w:rsidRPr="00F51EA7" w:rsidDel="0058751D">
                <w:rPr>
                  <w:color w:val="000000"/>
                  <w:szCs w:val="24"/>
                  <w:lang w:eastAsia="en-GB"/>
                </w:rPr>
                <w:delText>Yes</w:delText>
              </w:r>
            </w:del>
          </w:p>
        </w:tc>
        <w:tc>
          <w:tcPr>
            <w:tcW w:w="1417" w:type="dxa"/>
            <w:shd w:val="clear" w:color="auto" w:fill="FFFFFF"/>
            <w:hideMark/>
          </w:tcPr>
          <w:p w14:paraId="3D2E6266" w14:textId="01287E0E" w:rsidR="000008DA" w:rsidRPr="00F51EA7" w:rsidDel="0058751D" w:rsidRDefault="000008DA">
            <w:pPr>
              <w:spacing w:after="0"/>
              <w:rPr>
                <w:del w:id="4862" w:author="arkat" w:date="2017-09-25T14:49:00Z"/>
                <w:color w:val="000000"/>
                <w:szCs w:val="24"/>
                <w:lang w:eastAsia="en-GB"/>
              </w:rPr>
              <w:pPrChange w:id="4863" w:author="arkat" w:date="2017-09-29T22:49:00Z">
                <w:pPr>
                  <w:spacing w:after="0"/>
                  <w:jc w:val="center"/>
                </w:pPr>
              </w:pPrChange>
            </w:pPr>
            <w:del w:id="4864" w:author="arkat" w:date="2017-09-25T14:49:00Z">
              <w:r w:rsidRPr="00F51EA7" w:rsidDel="0058751D">
                <w:rPr>
                  <w:color w:val="000000"/>
                  <w:szCs w:val="24"/>
                  <w:lang w:eastAsia="en-GB"/>
                </w:rPr>
                <w:delText>Popular</w:delText>
              </w:r>
            </w:del>
          </w:p>
        </w:tc>
      </w:tr>
      <w:tr w:rsidR="000008DA" w:rsidRPr="00F51EA7" w:rsidDel="0058751D" w14:paraId="043DA6DB" w14:textId="1B13993D" w:rsidTr="003633A2">
        <w:trPr>
          <w:trHeight w:val="210"/>
          <w:jc w:val="center"/>
          <w:del w:id="4865" w:author="arkat" w:date="2017-09-25T14:49:00Z"/>
        </w:trPr>
        <w:tc>
          <w:tcPr>
            <w:tcW w:w="1701" w:type="dxa"/>
            <w:shd w:val="clear" w:color="auto" w:fill="FFFFFF"/>
            <w:hideMark/>
          </w:tcPr>
          <w:p w14:paraId="071E9008" w14:textId="67BAA30D" w:rsidR="000008DA" w:rsidRPr="00F51EA7" w:rsidDel="0058751D" w:rsidRDefault="000008DA">
            <w:pPr>
              <w:spacing w:after="0"/>
              <w:rPr>
                <w:del w:id="4866" w:author="arkat" w:date="2017-09-25T14:49:00Z"/>
                <w:color w:val="000000"/>
                <w:szCs w:val="24"/>
                <w:lang w:eastAsia="en-GB"/>
              </w:rPr>
            </w:pPr>
            <w:del w:id="4867" w:author="arkat" w:date="2017-09-25T14:49:00Z">
              <w:r w:rsidRPr="00F51EA7" w:rsidDel="0058751D">
                <w:rPr>
                  <w:color w:val="000000"/>
                  <w:szCs w:val="24"/>
                  <w:lang w:eastAsia="en-GB"/>
                </w:rPr>
                <w:delText>RAD</w:delText>
              </w:r>
            </w:del>
          </w:p>
        </w:tc>
        <w:tc>
          <w:tcPr>
            <w:tcW w:w="3118" w:type="dxa"/>
            <w:shd w:val="clear" w:color="auto" w:fill="FFFFFF"/>
            <w:hideMark/>
          </w:tcPr>
          <w:p w14:paraId="3A8834A9" w14:textId="0042FC96" w:rsidR="000008DA" w:rsidRPr="00F51EA7" w:rsidDel="0058751D" w:rsidRDefault="000008DA">
            <w:pPr>
              <w:spacing w:after="0"/>
              <w:rPr>
                <w:del w:id="4868" w:author="arkat" w:date="2017-09-25T14:49:00Z"/>
                <w:color w:val="000000"/>
                <w:szCs w:val="24"/>
                <w:lang w:eastAsia="en-GB"/>
              </w:rPr>
              <w:pPrChange w:id="4869" w:author="arkat" w:date="2017-09-29T22:49:00Z">
                <w:pPr>
                  <w:spacing w:after="0"/>
                  <w:jc w:val="center"/>
                </w:pPr>
              </w:pPrChange>
            </w:pPr>
            <w:del w:id="4870" w:author="arkat" w:date="2017-09-25T14:49:00Z">
              <w:r w:rsidRPr="00F51EA7" w:rsidDel="0058751D">
                <w:rPr>
                  <w:color w:val="000000"/>
                  <w:szCs w:val="24"/>
                  <w:lang w:eastAsia="en-GB"/>
                </w:rPr>
                <w:delText>Graphical</w:delText>
              </w:r>
            </w:del>
          </w:p>
        </w:tc>
        <w:tc>
          <w:tcPr>
            <w:tcW w:w="1418" w:type="dxa"/>
            <w:shd w:val="clear" w:color="auto" w:fill="FFFFFF"/>
            <w:hideMark/>
          </w:tcPr>
          <w:p w14:paraId="16590240" w14:textId="595FD264" w:rsidR="000008DA" w:rsidRPr="00F51EA7" w:rsidDel="0058751D" w:rsidRDefault="000008DA">
            <w:pPr>
              <w:spacing w:after="0"/>
              <w:rPr>
                <w:del w:id="4871" w:author="arkat" w:date="2017-09-25T14:49:00Z"/>
                <w:color w:val="000000"/>
                <w:szCs w:val="24"/>
                <w:lang w:eastAsia="en-GB"/>
              </w:rPr>
              <w:pPrChange w:id="4872" w:author="arkat" w:date="2017-09-29T22:49:00Z">
                <w:pPr>
                  <w:spacing w:after="0"/>
                  <w:jc w:val="center"/>
                </w:pPr>
              </w:pPrChange>
            </w:pPr>
            <w:del w:id="4873" w:author="arkat" w:date="2017-09-25T14:49:00Z">
              <w:r w:rsidRPr="00F51EA7" w:rsidDel="0058751D">
                <w:rPr>
                  <w:color w:val="000000"/>
                  <w:szCs w:val="24"/>
                  <w:lang w:eastAsia="en-GB"/>
                </w:rPr>
                <w:delText>Yes</w:delText>
              </w:r>
            </w:del>
          </w:p>
        </w:tc>
        <w:tc>
          <w:tcPr>
            <w:tcW w:w="1417" w:type="dxa"/>
            <w:shd w:val="clear" w:color="auto" w:fill="FFFFFF"/>
            <w:hideMark/>
          </w:tcPr>
          <w:p w14:paraId="6FB81655" w14:textId="2FE90FE5" w:rsidR="000008DA" w:rsidRPr="00F51EA7" w:rsidDel="0058751D" w:rsidRDefault="000008DA">
            <w:pPr>
              <w:spacing w:after="0"/>
              <w:rPr>
                <w:del w:id="4874" w:author="arkat" w:date="2017-09-25T14:49:00Z"/>
                <w:color w:val="000000"/>
                <w:szCs w:val="24"/>
                <w:lang w:eastAsia="en-GB"/>
              </w:rPr>
              <w:pPrChange w:id="4875" w:author="arkat" w:date="2017-09-29T22:49:00Z">
                <w:pPr>
                  <w:spacing w:after="0"/>
                  <w:jc w:val="center"/>
                </w:pPr>
              </w:pPrChange>
            </w:pPr>
            <w:del w:id="4876" w:author="arkat" w:date="2017-09-25T14:49:00Z">
              <w:r w:rsidRPr="00F51EA7" w:rsidDel="0058751D">
                <w:rPr>
                  <w:color w:val="000000"/>
                  <w:szCs w:val="24"/>
                  <w:lang w:eastAsia="en-GB"/>
                </w:rPr>
                <w:delText>NA</w:delText>
              </w:r>
            </w:del>
          </w:p>
        </w:tc>
      </w:tr>
      <w:tr w:rsidR="000008DA" w:rsidRPr="00F51EA7" w:rsidDel="0058751D" w14:paraId="47F4B9F2" w14:textId="37DF0778" w:rsidTr="003633A2">
        <w:trPr>
          <w:trHeight w:val="222"/>
          <w:jc w:val="center"/>
          <w:del w:id="4877" w:author="arkat" w:date="2017-09-25T14:49:00Z"/>
        </w:trPr>
        <w:tc>
          <w:tcPr>
            <w:tcW w:w="1701" w:type="dxa"/>
            <w:shd w:val="clear" w:color="auto" w:fill="FFFFFF"/>
            <w:hideMark/>
          </w:tcPr>
          <w:p w14:paraId="4C36C94B" w14:textId="12451028" w:rsidR="000008DA" w:rsidRPr="00F51EA7" w:rsidDel="0058751D" w:rsidRDefault="000008DA">
            <w:pPr>
              <w:spacing w:after="0"/>
              <w:rPr>
                <w:del w:id="4878" w:author="arkat" w:date="2017-09-25T14:49:00Z"/>
                <w:color w:val="000000"/>
                <w:szCs w:val="24"/>
                <w:lang w:eastAsia="en-GB"/>
              </w:rPr>
            </w:pPr>
            <w:del w:id="4879" w:author="arkat" w:date="2017-09-25T14:49:00Z">
              <w:r w:rsidRPr="00F51EA7" w:rsidDel="0058751D">
                <w:rPr>
                  <w:color w:val="000000"/>
                  <w:szCs w:val="24"/>
                  <w:lang w:eastAsia="en-GB"/>
                </w:rPr>
                <w:delText>YAWL</w:delText>
              </w:r>
            </w:del>
          </w:p>
        </w:tc>
        <w:tc>
          <w:tcPr>
            <w:tcW w:w="3118" w:type="dxa"/>
            <w:shd w:val="clear" w:color="auto" w:fill="FFFFFF"/>
            <w:hideMark/>
          </w:tcPr>
          <w:p w14:paraId="6CD522C0" w14:textId="7CB7B39C" w:rsidR="000008DA" w:rsidRPr="00F51EA7" w:rsidDel="0058751D" w:rsidRDefault="000008DA">
            <w:pPr>
              <w:spacing w:after="0"/>
              <w:rPr>
                <w:del w:id="4880" w:author="arkat" w:date="2017-09-25T14:49:00Z"/>
                <w:color w:val="000000"/>
                <w:szCs w:val="24"/>
                <w:lang w:eastAsia="en-GB"/>
              </w:rPr>
              <w:pPrChange w:id="4881" w:author="arkat" w:date="2017-09-29T22:49:00Z">
                <w:pPr>
                  <w:spacing w:after="0"/>
                  <w:jc w:val="center"/>
                </w:pPr>
              </w:pPrChange>
            </w:pPr>
            <w:del w:id="4882" w:author="arkat" w:date="2017-09-25T14:49:00Z">
              <w:r w:rsidRPr="00F51EA7" w:rsidDel="0058751D">
                <w:rPr>
                  <w:color w:val="000000"/>
                  <w:szCs w:val="24"/>
                  <w:lang w:eastAsia="en-GB"/>
                </w:rPr>
                <w:delText>Graphical/ Execution</w:delText>
              </w:r>
            </w:del>
          </w:p>
        </w:tc>
        <w:tc>
          <w:tcPr>
            <w:tcW w:w="1418" w:type="dxa"/>
            <w:shd w:val="clear" w:color="auto" w:fill="FFFFFF"/>
            <w:hideMark/>
          </w:tcPr>
          <w:p w14:paraId="47A31E27" w14:textId="761ECD16" w:rsidR="000008DA" w:rsidRPr="00F51EA7" w:rsidDel="0058751D" w:rsidRDefault="000008DA">
            <w:pPr>
              <w:spacing w:after="0"/>
              <w:rPr>
                <w:del w:id="4883" w:author="arkat" w:date="2017-09-25T14:49:00Z"/>
                <w:color w:val="000000"/>
                <w:szCs w:val="24"/>
                <w:lang w:eastAsia="en-GB"/>
              </w:rPr>
              <w:pPrChange w:id="4884" w:author="arkat" w:date="2017-09-29T22:49:00Z">
                <w:pPr>
                  <w:spacing w:after="0"/>
                  <w:jc w:val="center"/>
                </w:pPr>
              </w:pPrChange>
            </w:pPr>
            <w:del w:id="4885" w:author="arkat" w:date="2017-09-25T14:49:00Z">
              <w:r w:rsidRPr="00F51EA7" w:rsidDel="0058751D">
                <w:rPr>
                  <w:color w:val="000000"/>
                  <w:szCs w:val="24"/>
                  <w:lang w:eastAsia="en-GB"/>
                </w:rPr>
                <w:delText>No</w:delText>
              </w:r>
            </w:del>
          </w:p>
        </w:tc>
        <w:tc>
          <w:tcPr>
            <w:tcW w:w="1417" w:type="dxa"/>
            <w:shd w:val="clear" w:color="auto" w:fill="FFFFFF"/>
            <w:hideMark/>
          </w:tcPr>
          <w:p w14:paraId="57C8A87D" w14:textId="45D92EA3" w:rsidR="000008DA" w:rsidRPr="00F51EA7" w:rsidDel="0058751D" w:rsidRDefault="000008DA">
            <w:pPr>
              <w:spacing w:after="0"/>
              <w:rPr>
                <w:del w:id="4886" w:author="arkat" w:date="2017-09-25T14:49:00Z"/>
                <w:color w:val="000000"/>
                <w:szCs w:val="24"/>
                <w:lang w:eastAsia="en-GB"/>
              </w:rPr>
              <w:pPrChange w:id="4887" w:author="arkat" w:date="2017-09-29T22:49:00Z">
                <w:pPr>
                  <w:spacing w:after="0"/>
                  <w:jc w:val="center"/>
                </w:pPr>
              </w:pPrChange>
            </w:pPr>
            <w:del w:id="4888" w:author="arkat" w:date="2017-09-25T14:49:00Z">
              <w:r w:rsidRPr="00F51EA7" w:rsidDel="0058751D">
                <w:rPr>
                  <w:color w:val="000000"/>
                  <w:szCs w:val="24"/>
                  <w:lang w:eastAsia="en-GB"/>
                </w:rPr>
                <w:delText>Stable</w:delText>
              </w:r>
            </w:del>
          </w:p>
        </w:tc>
      </w:tr>
      <w:tr w:rsidR="000008DA" w:rsidRPr="00F51EA7" w:rsidDel="0058751D" w14:paraId="10CD824C" w14:textId="6F548255" w:rsidTr="003633A2">
        <w:trPr>
          <w:trHeight w:val="186"/>
          <w:jc w:val="center"/>
          <w:del w:id="4889" w:author="arkat" w:date="2017-09-25T14:49:00Z"/>
        </w:trPr>
        <w:tc>
          <w:tcPr>
            <w:tcW w:w="1701" w:type="dxa"/>
            <w:shd w:val="clear" w:color="auto" w:fill="FFFFFF"/>
            <w:hideMark/>
          </w:tcPr>
          <w:p w14:paraId="128E6065" w14:textId="486A11AB" w:rsidR="000008DA" w:rsidRPr="00F51EA7" w:rsidDel="0058751D" w:rsidRDefault="000008DA">
            <w:pPr>
              <w:spacing w:after="0"/>
              <w:rPr>
                <w:del w:id="4890" w:author="arkat" w:date="2017-09-25T14:49:00Z"/>
                <w:color w:val="000000"/>
                <w:szCs w:val="24"/>
                <w:lang w:eastAsia="en-GB"/>
              </w:rPr>
            </w:pPr>
            <w:del w:id="4891" w:author="arkat" w:date="2017-09-25T14:49:00Z">
              <w:r w:rsidRPr="00F51EA7" w:rsidDel="0058751D">
                <w:rPr>
                  <w:color w:val="000000"/>
                  <w:szCs w:val="24"/>
                  <w:lang w:eastAsia="en-GB"/>
                </w:rPr>
                <w:delText>Petri-nets</w:delText>
              </w:r>
            </w:del>
          </w:p>
        </w:tc>
        <w:tc>
          <w:tcPr>
            <w:tcW w:w="3118" w:type="dxa"/>
            <w:shd w:val="clear" w:color="auto" w:fill="FFFFFF"/>
            <w:hideMark/>
          </w:tcPr>
          <w:p w14:paraId="7B14B03F" w14:textId="0746906D" w:rsidR="000008DA" w:rsidRPr="00F51EA7" w:rsidDel="0058751D" w:rsidRDefault="000008DA">
            <w:pPr>
              <w:spacing w:after="0"/>
              <w:rPr>
                <w:del w:id="4892" w:author="arkat" w:date="2017-09-25T14:49:00Z"/>
                <w:color w:val="000000"/>
                <w:szCs w:val="24"/>
                <w:lang w:eastAsia="en-GB"/>
              </w:rPr>
              <w:pPrChange w:id="4893" w:author="arkat" w:date="2017-09-29T22:49:00Z">
                <w:pPr>
                  <w:spacing w:after="0"/>
                  <w:jc w:val="center"/>
                </w:pPr>
              </w:pPrChange>
            </w:pPr>
            <w:del w:id="4894" w:author="arkat" w:date="2017-09-25T14:49:00Z">
              <w:r w:rsidRPr="00F51EA7" w:rsidDel="0058751D">
                <w:rPr>
                  <w:color w:val="000000"/>
                  <w:szCs w:val="24"/>
                  <w:lang w:eastAsia="en-GB"/>
                </w:rPr>
                <w:delText>Theory/ Graphical</w:delText>
              </w:r>
            </w:del>
          </w:p>
        </w:tc>
        <w:tc>
          <w:tcPr>
            <w:tcW w:w="1418" w:type="dxa"/>
            <w:shd w:val="clear" w:color="auto" w:fill="FFFFFF"/>
            <w:hideMark/>
          </w:tcPr>
          <w:p w14:paraId="63BA4B82" w14:textId="01307085" w:rsidR="000008DA" w:rsidRPr="00F51EA7" w:rsidDel="0058751D" w:rsidRDefault="000008DA">
            <w:pPr>
              <w:spacing w:after="0"/>
              <w:rPr>
                <w:del w:id="4895" w:author="arkat" w:date="2017-09-25T14:49:00Z"/>
                <w:color w:val="000000"/>
                <w:szCs w:val="24"/>
                <w:lang w:eastAsia="en-GB"/>
              </w:rPr>
              <w:pPrChange w:id="4896" w:author="arkat" w:date="2017-09-29T22:49:00Z">
                <w:pPr>
                  <w:spacing w:after="0"/>
                  <w:jc w:val="center"/>
                </w:pPr>
              </w:pPrChange>
            </w:pPr>
            <w:del w:id="4897" w:author="arkat" w:date="2017-09-25T14:49:00Z">
              <w:r w:rsidRPr="00F51EA7" w:rsidDel="0058751D">
                <w:rPr>
                  <w:color w:val="000000"/>
                  <w:szCs w:val="24"/>
                  <w:lang w:eastAsia="en-GB"/>
                </w:rPr>
                <w:delText>NA</w:delText>
              </w:r>
            </w:del>
          </w:p>
        </w:tc>
        <w:tc>
          <w:tcPr>
            <w:tcW w:w="1417" w:type="dxa"/>
            <w:shd w:val="clear" w:color="auto" w:fill="FFFFFF"/>
            <w:hideMark/>
          </w:tcPr>
          <w:p w14:paraId="7CEFA658" w14:textId="0FFCC66A" w:rsidR="000008DA" w:rsidRPr="00F51EA7" w:rsidDel="0058751D" w:rsidRDefault="000008DA">
            <w:pPr>
              <w:spacing w:after="0"/>
              <w:rPr>
                <w:del w:id="4898" w:author="arkat" w:date="2017-09-25T14:49:00Z"/>
                <w:color w:val="000000"/>
                <w:szCs w:val="24"/>
                <w:lang w:eastAsia="en-GB"/>
              </w:rPr>
              <w:pPrChange w:id="4899" w:author="arkat" w:date="2017-09-29T22:49:00Z">
                <w:pPr>
                  <w:spacing w:after="0"/>
                  <w:jc w:val="center"/>
                </w:pPr>
              </w:pPrChange>
            </w:pPr>
            <w:del w:id="4900" w:author="arkat" w:date="2017-09-25T14:49:00Z">
              <w:r w:rsidRPr="00F51EA7" w:rsidDel="0058751D">
                <w:rPr>
                  <w:color w:val="000000"/>
                  <w:szCs w:val="24"/>
                  <w:lang w:eastAsia="en-GB"/>
                </w:rPr>
                <w:delText>Popular</w:delText>
              </w:r>
            </w:del>
          </w:p>
        </w:tc>
      </w:tr>
      <w:tr w:rsidR="000008DA" w:rsidRPr="00F51EA7" w:rsidDel="0058751D" w14:paraId="5D670233" w14:textId="56F73E4E" w:rsidTr="003633A2">
        <w:trPr>
          <w:trHeight w:val="195"/>
          <w:jc w:val="center"/>
          <w:del w:id="4901" w:author="arkat" w:date="2017-09-25T14:49:00Z"/>
        </w:trPr>
        <w:tc>
          <w:tcPr>
            <w:tcW w:w="1701" w:type="dxa"/>
            <w:shd w:val="clear" w:color="auto" w:fill="FFFFFF"/>
            <w:hideMark/>
          </w:tcPr>
          <w:p w14:paraId="370C48B2" w14:textId="0F982024" w:rsidR="000008DA" w:rsidRPr="00F51EA7" w:rsidDel="0058751D" w:rsidRDefault="000008DA">
            <w:pPr>
              <w:spacing w:after="0"/>
              <w:rPr>
                <w:del w:id="4902" w:author="arkat" w:date="2017-09-25T14:49:00Z"/>
                <w:color w:val="000000"/>
                <w:szCs w:val="24"/>
                <w:lang w:eastAsia="en-GB"/>
              </w:rPr>
              <w:pPrChange w:id="4903" w:author="arkat" w:date="2017-09-29T22:49:00Z">
                <w:pPr>
                  <w:spacing w:after="0"/>
                  <w:ind w:left="-250" w:firstLine="250"/>
                </w:pPr>
              </w:pPrChange>
            </w:pPr>
            <w:del w:id="4904" w:author="arkat" w:date="2017-09-25T14:49:00Z">
              <w:r w:rsidRPr="00F51EA7" w:rsidDel="0058751D">
                <w:rPr>
                  <w:color w:val="000000"/>
                  <w:szCs w:val="24"/>
                  <w:lang w:eastAsia="en-GB"/>
                </w:rPr>
                <w:delText>BPML</w:delText>
              </w:r>
            </w:del>
          </w:p>
        </w:tc>
        <w:tc>
          <w:tcPr>
            <w:tcW w:w="3118" w:type="dxa"/>
            <w:shd w:val="clear" w:color="auto" w:fill="FFFFFF"/>
            <w:hideMark/>
          </w:tcPr>
          <w:p w14:paraId="6D4D9925" w14:textId="111BF151" w:rsidR="000008DA" w:rsidRPr="00F51EA7" w:rsidDel="0058751D" w:rsidRDefault="000008DA">
            <w:pPr>
              <w:spacing w:after="0"/>
              <w:rPr>
                <w:del w:id="4905" w:author="arkat" w:date="2017-09-25T14:49:00Z"/>
                <w:color w:val="000000"/>
                <w:szCs w:val="24"/>
                <w:lang w:eastAsia="en-GB"/>
              </w:rPr>
              <w:pPrChange w:id="4906" w:author="arkat" w:date="2017-09-29T22:49:00Z">
                <w:pPr>
                  <w:spacing w:after="0"/>
                  <w:jc w:val="center"/>
                </w:pPr>
              </w:pPrChange>
            </w:pPr>
            <w:del w:id="4907" w:author="arkat" w:date="2017-09-25T14:49:00Z">
              <w:r w:rsidRPr="00F51EA7" w:rsidDel="0058751D">
                <w:rPr>
                  <w:color w:val="000000"/>
                  <w:szCs w:val="24"/>
                  <w:lang w:eastAsia="en-GB"/>
                </w:rPr>
                <w:delText>Execution</w:delText>
              </w:r>
            </w:del>
          </w:p>
        </w:tc>
        <w:tc>
          <w:tcPr>
            <w:tcW w:w="1418" w:type="dxa"/>
            <w:shd w:val="clear" w:color="auto" w:fill="FFFFFF"/>
            <w:hideMark/>
          </w:tcPr>
          <w:p w14:paraId="54F92164" w14:textId="04742876" w:rsidR="000008DA" w:rsidRPr="00F51EA7" w:rsidDel="0058751D" w:rsidRDefault="000008DA">
            <w:pPr>
              <w:spacing w:after="0"/>
              <w:rPr>
                <w:del w:id="4908" w:author="arkat" w:date="2017-09-25T14:49:00Z"/>
                <w:color w:val="000000"/>
                <w:szCs w:val="24"/>
                <w:lang w:eastAsia="en-GB"/>
              </w:rPr>
              <w:pPrChange w:id="4909" w:author="arkat" w:date="2017-09-29T22:49:00Z">
                <w:pPr>
                  <w:spacing w:after="0"/>
                  <w:jc w:val="center"/>
                </w:pPr>
              </w:pPrChange>
            </w:pPr>
            <w:del w:id="4910" w:author="arkat" w:date="2017-09-25T14:49:00Z">
              <w:r w:rsidRPr="00F51EA7" w:rsidDel="0058751D">
                <w:rPr>
                  <w:color w:val="000000"/>
                  <w:szCs w:val="24"/>
                  <w:lang w:eastAsia="en-GB"/>
                </w:rPr>
                <w:delText>Yes</w:delText>
              </w:r>
            </w:del>
          </w:p>
        </w:tc>
        <w:tc>
          <w:tcPr>
            <w:tcW w:w="1417" w:type="dxa"/>
            <w:shd w:val="clear" w:color="auto" w:fill="FFFFFF"/>
            <w:hideMark/>
          </w:tcPr>
          <w:p w14:paraId="7482EA64" w14:textId="1031863B" w:rsidR="000008DA" w:rsidRPr="00F51EA7" w:rsidDel="0058751D" w:rsidRDefault="000008DA">
            <w:pPr>
              <w:spacing w:after="0"/>
              <w:rPr>
                <w:del w:id="4911" w:author="arkat" w:date="2017-09-25T14:49:00Z"/>
                <w:color w:val="000000"/>
                <w:szCs w:val="24"/>
                <w:lang w:eastAsia="en-GB"/>
              </w:rPr>
              <w:pPrChange w:id="4912" w:author="arkat" w:date="2017-09-29T22:49:00Z">
                <w:pPr>
                  <w:spacing w:after="0"/>
                  <w:jc w:val="center"/>
                </w:pPr>
              </w:pPrChange>
            </w:pPr>
            <w:del w:id="4913" w:author="arkat" w:date="2017-09-25T14:49:00Z">
              <w:r w:rsidRPr="00F51EA7" w:rsidDel="0058751D">
                <w:rPr>
                  <w:color w:val="000000"/>
                  <w:szCs w:val="24"/>
                  <w:lang w:eastAsia="en-GB"/>
                </w:rPr>
                <w:delText>Obsolete</w:delText>
              </w:r>
            </w:del>
          </w:p>
        </w:tc>
      </w:tr>
      <w:tr w:rsidR="000008DA" w:rsidRPr="00F51EA7" w:rsidDel="0058751D" w14:paraId="5CA44753" w14:textId="0CD4D00C" w:rsidTr="003633A2">
        <w:trPr>
          <w:trHeight w:val="225"/>
          <w:jc w:val="center"/>
          <w:del w:id="4914" w:author="arkat" w:date="2017-09-25T14:49:00Z"/>
        </w:trPr>
        <w:tc>
          <w:tcPr>
            <w:tcW w:w="1701" w:type="dxa"/>
            <w:shd w:val="clear" w:color="auto" w:fill="FFFFFF"/>
            <w:hideMark/>
          </w:tcPr>
          <w:p w14:paraId="53CC52BE" w14:textId="299908F2" w:rsidR="000008DA" w:rsidRPr="00F51EA7" w:rsidDel="0058751D" w:rsidRDefault="000008DA">
            <w:pPr>
              <w:spacing w:after="0"/>
              <w:rPr>
                <w:del w:id="4915" w:author="arkat" w:date="2017-09-25T14:49:00Z"/>
                <w:color w:val="000000"/>
                <w:szCs w:val="24"/>
                <w:lang w:eastAsia="en-GB"/>
              </w:rPr>
            </w:pPr>
            <w:del w:id="4916" w:author="arkat" w:date="2017-09-25T14:49:00Z">
              <w:r w:rsidRPr="00F51EA7" w:rsidDel="0058751D">
                <w:rPr>
                  <w:color w:val="000000"/>
                  <w:szCs w:val="24"/>
                  <w:lang w:eastAsia="en-GB"/>
                </w:rPr>
                <w:delText>BPEL</w:delText>
              </w:r>
            </w:del>
          </w:p>
        </w:tc>
        <w:tc>
          <w:tcPr>
            <w:tcW w:w="3118" w:type="dxa"/>
            <w:shd w:val="clear" w:color="auto" w:fill="FFFFFF"/>
            <w:hideMark/>
          </w:tcPr>
          <w:p w14:paraId="608F124C" w14:textId="5EEC167D" w:rsidR="000008DA" w:rsidRPr="00F51EA7" w:rsidDel="0058751D" w:rsidRDefault="000008DA">
            <w:pPr>
              <w:spacing w:after="0"/>
              <w:rPr>
                <w:del w:id="4917" w:author="arkat" w:date="2017-09-25T14:49:00Z"/>
                <w:color w:val="000000"/>
                <w:szCs w:val="24"/>
                <w:lang w:eastAsia="en-GB"/>
              </w:rPr>
              <w:pPrChange w:id="4918" w:author="arkat" w:date="2017-09-29T22:49:00Z">
                <w:pPr>
                  <w:spacing w:after="0"/>
                  <w:jc w:val="center"/>
                </w:pPr>
              </w:pPrChange>
            </w:pPr>
            <w:del w:id="4919" w:author="arkat" w:date="2017-09-25T14:49:00Z">
              <w:r w:rsidRPr="00F51EA7" w:rsidDel="0058751D">
                <w:rPr>
                  <w:color w:val="000000"/>
                  <w:szCs w:val="24"/>
                  <w:lang w:eastAsia="en-GB"/>
                </w:rPr>
                <w:delText>Execution</w:delText>
              </w:r>
            </w:del>
          </w:p>
        </w:tc>
        <w:tc>
          <w:tcPr>
            <w:tcW w:w="1418" w:type="dxa"/>
            <w:shd w:val="clear" w:color="auto" w:fill="FFFFFF"/>
            <w:hideMark/>
          </w:tcPr>
          <w:p w14:paraId="6BBDCE31" w14:textId="631AD1FD" w:rsidR="000008DA" w:rsidRPr="00F51EA7" w:rsidDel="0058751D" w:rsidRDefault="000008DA">
            <w:pPr>
              <w:spacing w:after="0"/>
              <w:rPr>
                <w:del w:id="4920" w:author="arkat" w:date="2017-09-25T14:49:00Z"/>
                <w:color w:val="000000"/>
                <w:szCs w:val="24"/>
                <w:lang w:eastAsia="en-GB"/>
              </w:rPr>
              <w:pPrChange w:id="4921" w:author="arkat" w:date="2017-09-29T22:49:00Z">
                <w:pPr>
                  <w:spacing w:after="0"/>
                  <w:jc w:val="center"/>
                </w:pPr>
              </w:pPrChange>
            </w:pPr>
            <w:del w:id="4922" w:author="arkat" w:date="2017-09-25T14:49:00Z">
              <w:r w:rsidRPr="00F51EA7" w:rsidDel="0058751D">
                <w:rPr>
                  <w:color w:val="000000"/>
                  <w:szCs w:val="24"/>
                  <w:lang w:eastAsia="en-GB"/>
                </w:rPr>
                <w:delText>Yes</w:delText>
              </w:r>
            </w:del>
          </w:p>
        </w:tc>
        <w:tc>
          <w:tcPr>
            <w:tcW w:w="1417" w:type="dxa"/>
            <w:shd w:val="clear" w:color="auto" w:fill="FFFFFF"/>
            <w:hideMark/>
          </w:tcPr>
          <w:p w14:paraId="6B9C0CCF" w14:textId="14F8189C" w:rsidR="000008DA" w:rsidRPr="00F51EA7" w:rsidDel="0058751D" w:rsidRDefault="000008DA">
            <w:pPr>
              <w:spacing w:after="0"/>
              <w:rPr>
                <w:del w:id="4923" w:author="arkat" w:date="2017-09-25T14:49:00Z"/>
                <w:color w:val="000000"/>
                <w:szCs w:val="24"/>
                <w:lang w:eastAsia="en-GB"/>
              </w:rPr>
              <w:pPrChange w:id="4924" w:author="arkat" w:date="2017-09-29T22:49:00Z">
                <w:pPr>
                  <w:spacing w:after="0"/>
                  <w:jc w:val="center"/>
                </w:pPr>
              </w:pPrChange>
            </w:pPr>
            <w:del w:id="4925" w:author="arkat" w:date="2017-09-25T14:49:00Z">
              <w:r w:rsidRPr="00F51EA7" w:rsidDel="0058751D">
                <w:rPr>
                  <w:color w:val="000000"/>
                  <w:szCs w:val="24"/>
                  <w:lang w:eastAsia="en-GB"/>
                </w:rPr>
                <w:delText>Popular</w:delText>
              </w:r>
            </w:del>
          </w:p>
        </w:tc>
      </w:tr>
      <w:tr w:rsidR="000008DA" w:rsidRPr="00F51EA7" w:rsidDel="0058751D" w14:paraId="4FB1A949" w14:textId="6C041C06" w:rsidTr="003633A2">
        <w:trPr>
          <w:trHeight w:val="210"/>
          <w:jc w:val="center"/>
          <w:del w:id="4926" w:author="arkat" w:date="2017-09-25T14:49:00Z"/>
        </w:trPr>
        <w:tc>
          <w:tcPr>
            <w:tcW w:w="1701" w:type="dxa"/>
            <w:shd w:val="clear" w:color="auto" w:fill="FFFFFF"/>
            <w:hideMark/>
          </w:tcPr>
          <w:p w14:paraId="25512B2C" w14:textId="78486705" w:rsidR="000008DA" w:rsidRPr="00F51EA7" w:rsidDel="0058751D" w:rsidRDefault="000008DA">
            <w:pPr>
              <w:spacing w:after="0"/>
              <w:rPr>
                <w:del w:id="4927" w:author="arkat" w:date="2017-09-25T14:49:00Z"/>
                <w:color w:val="000000"/>
                <w:szCs w:val="24"/>
                <w:lang w:eastAsia="en-GB"/>
              </w:rPr>
            </w:pPr>
            <w:del w:id="4928" w:author="arkat" w:date="2017-09-25T14:49:00Z">
              <w:r w:rsidRPr="00F51EA7" w:rsidDel="0058751D">
                <w:rPr>
                  <w:color w:val="000000"/>
                  <w:szCs w:val="24"/>
                  <w:lang w:eastAsia="en-GB"/>
                </w:rPr>
                <w:delText>XLANG</w:delText>
              </w:r>
            </w:del>
          </w:p>
        </w:tc>
        <w:tc>
          <w:tcPr>
            <w:tcW w:w="3118" w:type="dxa"/>
            <w:shd w:val="clear" w:color="auto" w:fill="FFFFFF"/>
            <w:hideMark/>
          </w:tcPr>
          <w:p w14:paraId="35F1FFAA" w14:textId="389E02E9" w:rsidR="000008DA" w:rsidRPr="00F51EA7" w:rsidDel="0058751D" w:rsidRDefault="000008DA">
            <w:pPr>
              <w:spacing w:after="0"/>
              <w:rPr>
                <w:del w:id="4929" w:author="arkat" w:date="2017-09-25T14:49:00Z"/>
                <w:color w:val="000000"/>
                <w:szCs w:val="24"/>
                <w:lang w:eastAsia="en-GB"/>
              </w:rPr>
              <w:pPrChange w:id="4930" w:author="arkat" w:date="2017-09-29T22:49:00Z">
                <w:pPr>
                  <w:spacing w:after="0"/>
                  <w:jc w:val="center"/>
                </w:pPr>
              </w:pPrChange>
            </w:pPr>
            <w:del w:id="4931" w:author="arkat" w:date="2017-09-25T14:49:00Z">
              <w:r w:rsidRPr="00F51EA7" w:rsidDel="0058751D">
                <w:rPr>
                  <w:color w:val="000000"/>
                  <w:szCs w:val="24"/>
                  <w:lang w:eastAsia="en-GB"/>
                </w:rPr>
                <w:delText>Execution</w:delText>
              </w:r>
            </w:del>
          </w:p>
        </w:tc>
        <w:tc>
          <w:tcPr>
            <w:tcW w:w="1418" w:type="dxa"/>
            <w:shd w:val="clear" w:color="auto" w:fill="FFFFFF"/>
            <w:hideMark/>
          </w:tcPr>
          <w:p w14:paraId="1FE9FDF1" w14:textId="2A6EDFFD" w:rsidR="000008DA" w:rsidRPr="00F51EA7" w:rsidDel="0058751D" w:rsidRDefault="000008DA">
            <w:pPr>
              <w:spacing w:after="0"/>
              <w:rPr>
                <w:del w:id="4932" w:author="arkat" w:date="2017-09-25T14:49:00Z"/>
                <w:color w:val="000000"/>
                <w:szCs w:val="24"/>
                <w:lang w:eastAsia="en-GB"/>
              </w:rPr>
              <w:pPrChange w:id="4933" w:author="arkat" w:date="2017-09-29T22:49:00Z">
                <w:pPr>
                  <w:spacing w:after="0"/>
                  <w:jc w:val="center"/>
                </w:pPr>
              </w:pPrChange>
            </w:pPr>
            <w:del w:id="4934" w:author="arkat" w:date="2017-09-25T14:49:00Z">
              <w:r w:rsidRPr="00F51EA7" w:rsidDel="0058751D">
                <w:rPr>
                  <w:color w:val="000000"/>
                  <w:szCs w:val="24"/>
                  <w:lang w:eastAsia="en-GB"/>
                </w:rPr>
                <w:delText>NA</w:delText>
              </w:r>
            </w:del>
          </w:p>
        </w:tc>
        <w:tc>
          <w:tcPr>
            <w:tcW w:w="1417" w:type="dxa"/>
            <w:shd w:val="clear" w:color="auto" w:fill="FFFFFF"/>
            <w:hideMark/>
          </w:tcPr>
          <w:p w14:paraId="6EBFD094" w14:textId="1233E5D0" w:rsidR="000008DA" w:rsidRPr="00F51EA7" w:rsidDel="0058751D" w:rsidRDefault="000008DA">
            <w:pPr>
              <w:spacing w:after="0"/>
              <w:rPr>
                <w:del w:id="4935" w:author="arkat" w:date="2017-09-25T14:49:00Z"/>
                <w:color w:val="000000"/>
                <w:szCs w:val="24"/>
                <w:lang w:eastAsia="en-GB"/>
              </w:rPr>
              <w:pPrChange w:id="4936" w:author="arkat" w:date="2017-09-29T22:49:00Z">
                <w:pPr>
                  <w:spacing w:after="0"/>
                  <w:jc w:val="center"/>
                </w:pPr>
              </w:pPrChange>
            </w:pPr>
            <w:del w:id="4937" w:author="arkat" w:date="2017-09-25T14:49:00Z">
              <w:r w:rsidRPr="00F51EA7" w:rsidDel="0058751D">
                <w:rPr>
                  <w:color w:val="000000"/>
                  <w:szCs w:val="24"/>
                  <w:lang w:eastAsia="en-GB"/>
                </w:rPr>
                <w:delText>-</w:delText>
              </w:r>
            </w:del>
          </w:p>
        </w:tc>
      </w:tr>
      <w:tr w:rsidR="000008DA" w:rsidRPr="00F51EA7" w:rsidDel="0058751D" w14:paraId="17E87C93" w14:textId="4221FFA0" w:rsidTr="003633A2">
        <w:trPr>
          <w:trHeight w:val="225"/>
          <w:jc w:val="center"/>
          <w:del w:id="4938" w:author="arkat" w:date="2017-09-25T14:49:00Z"/>
        </w:trPr>
        <w:tc>
          <w:tcPr>
            <w:tcW w:w="1701" w:type="dxa"/>
            <w:shd w:val="clear" w:color="auto" w:fill="FFFFFF"/>
            <w:hideMark/>
          </w:tcPr>
          <w:p w14:paraId="6DB84888" w14:textId="3A54B562" w:rsidR="000008DA" w:rsidRPr="00F51EA7" w:rsidDel="0058751D" w:rsidRDefault="000008DA">
            <w:pPr>
              <w:spacing w:after="0"/>
              <w:rPr>
                <w:del w:id="4939" w:author="arkat" w:date="2017-09-25T14:49:00Z"/>
                <w:color w:val="000000"/>
                <w:szCs w:val="24"/>
                <w:lang w:eastAsia="en-GB"/>
              </w:rPr>
            </w:pPr>
            <w:del w:id="4940" w:author="arkat" w:date="2017-09-25T14:49:00Z">
              <w:r w:rsidRPr="00F51EA7" w:rsidDel="0058751D">
                <w:rPr>
                  <w:color w:val="000000"/>
                  <w:szCs w:val="24"/>
                  <w:lang w:eastAsia="en-GB"/>
                </w:rPr>
                <w:delText>WSFL</w:delText>
              </w:r>
            </w:del>
          </w:p>
        </w:tc>
        <w:tc>
          <w:tcPr>
            <w:tcW w:w="3118" w:type="dxa"/>
            <w:shd w:val="clear" w:color="auto" w:fill="FFFFFF"/>
            <w:hideMark/>
          </w:tcPr>
          <w:p w14:paraId="51C382A4" w14:textId="696FBB8D" w:rsidR="000008DA" w:rsidRPr="00F51EA7" w:rsidDel="0058751D" w:rsidRDefault="000008DA">
            <w:pPr>
              <w:spacing w:after="0"/>
              <w:rPr>
                <w:del w:id="4941" w:author="arkat" w:date="2017-09-25T14:49:00Z"/>
                <w:color w:val="000000"/>
                <w:szCs w:val="24"/>
                <w:lang w:eastAsia="en-GB"/>
              </w:rPr>
              <w:pPrChange w:id="4942" w:author="arkat" w:date="2017-09-29T22:49:00Z">
                <w:pPr>
                  <w:spacing w:after="0"/>
                  <w:jc w:val="center"/>
                </w:pPr>
              </w:pPrChange>
            </w:pPr>
            <w:del w:id="4943" w:author="arkat" w:date="2017-09-25T14:49:00Z">
              <w:r w:rsidRPr="00F51EA7" w:rsidDel="0058751D">
                <w:rPr>
                  <w:color w:val="000000"/>
                  <w:szCs w:val="24"/>
                  <w:lang w:eastAsia="en-GB"/>
                </w:rPr>
                <w:delText>Execution</w:delText>
              </w:r>
            </w:del>
          </w:p>
        </w:tc>
        <w:tc>
          <w:tcPr>
            <w:tcW w:w="1418" w:type="dxa"/>
            <w:shd w:val="clear" w:color="auto" w:fill="FFFFFF"/>
            <w:hideMark/>
          </w:tcPr>
          <w:p w14:paraId="5477A385" w14:textId="4FF8D0E0" w:rsidR="000008DA" w:rsidRPr="00F51EA7" w:rsidDel="0058751D" w:rsidRDefault="000008DA">
            <w:pPr>
              <w:spacing w:after="0"/>
              <w:rPr>
                <w:del w:id="4944" w:author="arkat" w:date="2017-09-25T14:49:00Z"/>
                <w:color w:val="000000"/>
                <w:szCs w:val="24"/>
                <w:lang w:eastAsia="en-GB"/>
              </w:rPr>
              <w:pPrChange w:id="4945" w:author="arkat" w:date="2017-09-29T22:49:00Z">
                <w:pPr>
                  <w:spacing w:after="0"/>
                  <w:jc w:val="center"/>
                </w:pPr>
              </w:pPrChange>
            </w:pPr>
            <w:del w:id="4946" w:author="arkat" w:date="2017-09-25T14:49:00Z">
              <w:r w:rsidRPr="00F51EA7" w:rsidDel="0058751D">
                <w:rPr>
                  <w:color w:val="000000"/>
                  <w:szCs w:val="24"/>
                  <w:lang w:eastAsia="en-GB"/>
                </w:rPr>
                <w:delText>No</w:delText>
              </w:r>
            </w:del>
          </w:p>
        </w:tc>
        <w:tc>
          <w:tcPr>
            <w:tcW w:w="1417" w:type="dxa"/>
            <w:shd w:val="clear" w:color="auto" w:fill="FFFFFF"/>
            <w:hideMark/>
          </w:tcPr>
          <w:p w14:paraId="0CC90C45" w14:textId="0C3AAD96" w:rsidR="000008DA" w:rsidRPr="00F51EA7" w:rsidDel="0058751D" w:rsidRDefault="000008DA">
            <w:pPr>
              <w:spacing w:after="0"/>
              <w:rPr>
                <w:del w:id="4947" w:author="arkat" w:date="2017-09-25T14:49:00Z"/>
                <w:color w:val="000000"/>
                <w:szCs w:val="24"/>
                <w:lang w:eastAsia="en-GB"/>
              </w:rPr>
              <w:pPrChange w:id="4948" w:author="arkat" w:date="2017-09-29T22:49:00Z">
                <w:pPr>
                  <w:spacing w:after="0"/>
                  <w:jc w:val="center"/>
                </w:pPr>
              </w:pPrChange>
            </w:pPr>
            <w:del w:id="4949" w:author="arkat" w:date="2017-09-25T14:49:00Z">
              <w:r w:rsidRPr="00F51EA7" w:rsidDel="0058751D">
                <w:rPr>
                  <w:color w:val="000000"/>
                  <w:szCs w:val="24"/>
                  <w:lang w:eastAsia="en-GB"/>
                </w:rPr>
                <w:delText>Obsolete</w:delText>
              </w:r>
            </w:del>
          </w:p>
        </w:tc>
      </w:tr>
      <w:tr w:rsidR="000008DA" w:rsidRPr="00F51EA7" w:rsidDel="0058751D" w14:paraId="4DBBCE2E" w14:textId="3162B52E" w:rsidTr="003633A2">
        <w:trPr>
          <w:trHeight w:val="210"/>
          <w:jc w:val="center"/>
          <w:del w:id="4950" w:author="arkat" w:date="2017-09-25T14:49:00Z"/>
        </w:trPr>
        <w:tc>
          <w:tcPr>
            <w:tcW w:w="1701" w:type="dxa"/>
            <w:shd w:val="clear" w:color="auto" w:fill="FFFFFF"/>
            <w:hideMark/>
          </w:tcPr>
          <w:p w14:paraId="4CFFCE25" w14:textId="35C4944F" w:rsidR="000008DA" w:rsidRPr="00F51EA7" w:rsidDel="0058751D" w:rsidRDefault="000008DA">
            <w:pPr>
              <w:spacing w:after="0"/>
              <w:rPr>
                <w:del w:id="4951" w:author="arkat" w:date="2017-09-25T14:49:00Z"/>
                <w:color w:val="000000"/>
                <w:szCs w:val="24"/>
                <w:lang w:eastAsia="en-GB"/>
              </w:rPr>
            </w:pPr>
            <w:del w:id="4952" w:author="arkat" w:date="2017-09-25T14:49:00Z">
              <w:r w:rsidRPr="00F51EA7" w:rsidDel="0058751D">
                <w:rPr>
                  <w:color w:val="000000"/>
                  <w:szCs w:val="24"/>
                  <w:lang w:eastAsia="en-GB"/>
                </w:rPr>
                <w:delText>Pi-Calculus</w:delText>
              </w:r>
            </w:del>
          </w:p>
        </w:tc>
        <w:tc>
          <w:tcPr>
            <w:tcW w:w="3118" w:type="dxa"/>
            <w:shd w:val="clear" w:color="auto" w:fill="FFFFFF"/>
            <w:hideMark/>
          </w:tcPr>
          <w:p w14:paraId="0C944ADE" w14:textId="60575501" w:rsidR="000008DA" w:rsidRPr="00F51EA7" w:rsidDel="0058751D" w:rsidRDefault="000008DA">
            <w:pPr>
              <w:spacing w:after="0"/>
              <w:rPr>
                <w:del w:id="4953" w:author="arkat" w:date="2017-09-25T14:49:00Z"/>
                <w:color w:val="000000"/>
                <w:szCs w:val="24"/>
                <w:lang w:eastAsia="en-GB"/>
              </w:rPr>
              <w:pPrChange w:id="4954" w:author="arkat" w:date="2017-09-29T22:49:00Z">
                <w:pPr>
                  <w:spacing w:after="0"/>
                  <w:jc w:val="center"/>
                </w:pPr>
              </w:pPrChange>
            </w:pPr>
            <w:del w:id="4955" w:author="arkat" w:date="2017-09-25T14:49:00Z">
              <w:r w:rsidRPr="00F51EA7" w:rsidDel="0058751D">
                <w:rPr>
                  <w:color w:val="000000"/>
                  <w:szCs w:val="24"/>
                  <w:lang w:eastAsia="en-GB"/>
                </w:rPr>
                <w:delText>Execution</w:delText>
              </w:r>
            </w:del>
          </w:p>
        </w:tc>
        <w:tc>
          <w:tcPr>
            <w:tcW w:w="1418" w:type="dxa"/>
            <w:shd w:val="clear" w:color="auto" w:fill="FFFFFF"/>
            <w:hideMark/>
          </w:tcPr>
          <w:p w14:paraId="3008EFEE" w14:textId="67B5A753" w:rsidR="000008DA" w:rsidRPr="00F51EA7" w:rsidDel="0058751D" w:rsidRDefault="000008DA">
            <w:pPr>
              <w:spacing w:after="0"/>
              <w:rPr>
                <w:del w:id="4956" w:author="arkat" w:date="2017-09-25T14:49:00Z"/>
                <w:color w:val="000000"/>
                <w:szCs w:val="24"/>
                <w:lang w:eastAsia="en-GB"/>
              </w:rPr>
              <w:pPrChange w:id="4957" w:author="arkat" w:date="2017-09-29T22:49:00Z">
                <w:pPr>
                  <w:spacing w:after="0"/>
                  <w:jc w:val="center"/>
                </w:pPr>
              </w:pPrChange>
            </w:pPr>
            <w:del w:id="4958" w:author="arkat" w:date="2017-09-25T14:49:00Z">
              <w:r w:rsidRPr="00F51EA7" w:rsidDel="0058751D">
                <w:rPr>
                  <w:color w:val="000000"/>
                  <w:szCs w:val="24"/>
                  <w:lang w:eastAsia="en-GB"/>
                </w:rPr>
                <w:delText>NA</w:delText>
              </w:r>
            </w:del>
          </w:p>
        </w:tc>
        <w:tc>
          <w:tcPr>
            <w:tcW w:w="1417" w:type="dxa"/>
            <w:shd w:val="clear" w:color="auto" w:fill="FFFFFF"/>
            <w:hideMark/>
          </w:tcPr>
          <w:p w14:paraId="61E949A9" w14:textId="5BFA6E34" w:rsidR="000008DA" w:rsidRPr="00F51EA7" w:rsidDel="0058751D" w:rsidRDefault="000008DA">
            <w:pPr>
              <w:spacing w:after="0"/>
              <w:rPr>
                <w:del w:id="4959" w:author="arkat" w:date="2017-09-25T14:49:00Z"/>
                <w:color w:val="000000"/>
                <w:szCs w:val="24"/>
                <w:lang w:eastAsia="en-GB"/>
              </w:rPr>
              <w:pPrChange w:id="4960" w:author="arkat" w:date="2017-09-29T22:49:00Z">
                <w:pPr>
                  <w:spacing w:after="0"/>
                  <w:jc w:val="center"/>
                </w:pPr>
              </w:pPrChange>
            </w:pPr>
            <w:del w:id="4961" w:author="arkat" w:date="2017-09-25T14:49:00Z">
              <w:r w:rsidRPr="00F51EA7" w:rsidDel="0058751D">
                <w:rPr>
                  <w:color w:val="000000"/>
                  <w:szCs w:val="24"/>
                  <w:lang w:eastAsia="en-GB"/>
                </w:rPr>
                <w:delText>Popular</w:delText>
              </w:r>
            </w:del>
          </w:p>
        </w:tc>
      </w:tr>
      <w:tr w:rsidR="000008DA" w:rsidRPr="00F51EA7" w:rsidDel="0058751D" w14:paraId="08CB82A8" w14:textId="101397E7" w:rsidTr="003633A2">
        <w:trPr>
          <w:trHeight w:val="406"/>
          <w:jc w:val="center"/>
          <w:del w:id="4962" w:author="arkat" w:date="2017-09-25T14:49:00Z"/>
        </w:trPr>
        <w:tc>
          <w:tcPr>
            <w:tcW w:w="1701" w:type="dxa"/>
            <w:shd w:val="clear" w:color="auto" w:fill="FFFFFF"/>
            <w:hideMark/>
          </w:tcPr>
          <w:p w14:paraId="38E1A93B" w14:textId="10191C1B" w:rsidR="000008DA" w:rsidRPr="00F51EA7" w:rsidDel="0058751D" w:rsidRDefault="000008DA">
            <w:pPr>
              <w:spacing w:after="0"/>
              <w:rPr>
                <w:del w:id="4963" w:author="arkat" w:date="2017-09-25T14:49:00Z"/>
                <w:color w:val="000000"/>
                <w:szCs w:val="24"/>
                <w:lang w:eastAsia="en-GB"/>
              </w:rPr>
            </w:pPr>
            <w:del w:id="4964" w:author="arkat" w:date="2017-09-25T14:49:00Z">
              <w:r w:rsidRPr="00F51EA7" w:rsidDel="0058751D">
                <w:rPr>
                  <w:color w:val="000000"/>
                  <w:szCs w:val="24"/>
                  <w:lang w:eastAsia="en-GB"/>
                </w:rPr>
                <w:delText>BPEL4WS/ WS-BPEL</w:delText>
              </w:r>
            </w:del>
          </w:p>
        </w:tc>
        <w:tc>
          <w:tcPr>
            <w:tcW w:w="3118" w:type="dxa"/>
            <w:shd w:val="clear" w:color="auto" w:fill="FFFFFF"/>
            <w:hideMark/>
          </w:tcPr>
          <w:p w14:paraId="44261333" w14:textId="7EBED79E" w:rsidR="000008DA" w:rsidRPr="00F51EA7" w:rsidDel="0058751D" w:rsidRDefault="000008DA">
            <w:pPr>
              <w:spacing w:after="0"/>
              <w:rPr>
                <w:del w:id="4965" w:author="arkat" w:date="2017-09-25T14:49:00Z"/>
                <w:color w:val="000000"/>
                <w:szCs w:val="24"/>
                <w:lang w:eastAsia="en-GB"/>
              </w:rPr>
              <w:pPrChange w:id="4966" w:author="arkat" w:date="2017-09-29T22:49:00Z">
                <w:pPr>
                  <w:spacing w:after="0"/>
                  <w:jc w:val="center"/>
                </w:pPr>
              </w:pPrChange>
            </w:pPr>
            <w:del w:id="4967" w:author="arkat" w:date="2017-09-25T14:49:00Z">
              <w:r w:rsidRPr="00F51EA7" w:rsidDel="0058751D">
                <w:rPr>
                  <w:color w:val="000000"/>
                  <w:szCs w:val="24"/>
                  <w:lang w:eastAsia="en-GB"/>
                </w:rPr>
                <w:delText>Execution</w:delText>
              </w:r>
            </w:del>
          </w:p>
        </w:tc>
        <w:tc>
          <w:tcPr>
            <w:tcW w:w="1418" w:type="dxa"/>
            <w:shd w:val="clear" w:color="auto" w:fill="FFFFFF"/>
            <w:hideMark/>
          </w:tcPr>
          <w:p w14:paraId="03BB7268" w14:textId="3AF00B1B" w:rsidR="000008DA" w:rsidRPr="00F51EA7" w:rsidDel="0058751D" w:rsidRDefault="000008DA">
            <w:pPr>
              <w:spacing w:after="0"/>
              <w:rPr>
                <w:del w:id="4968" w:author="arkat" w:date="2017-09-25T14:49:00Z"/>
                <w:color w:val="000000"/>
                <w:szCs w:val="24"/>
                <w:lang w:eastAsia="en-GB"/>
              </w:rPr>
              <w:pPrChange w:id="4969" w:author="arkat" w:date="2017-09-29T22:49:00Z">
                <w:pPr>
                  <w:spacing w:after="0"/>
                  <w:jc w:val="center"/>
                </w:pPr>
              </w:pPrChange>
            </w:pPr>
            <w:del w:id="4970" w:author="arkat" w:date="2017-09-25T14:49:00Z">
              <w:r w:rsidRPr="00F51EA7" w:rsidDel="0058751D">
                <w:rPr>
                  <w:color w:val="000000"/>
                  <w:szCs w:val="24"/>
                  <w:lang w:eastAsia="en-GB"/>
                </w:rPr>
                <w:delText>Yes</w:delText>
              </w:r>
            </w:del>
          </w:p>
        </w:tc>
        <w:tc>
          <w:tcPr>
            <w:tcW w:w="1417" w:type="dxa"/>
            <w:shd w:val="clear" w:color="auto" w:fill="FFFFFF"/>
            <w:hideMark/>
          </w:tcPr>
          <w:p w14:paraId="4920C251" w14:textId="2601046D" w:rsidR="000008DA" w:rsidRPr="00F51EA7" w:rsidDel="0058751D" w:rsidRDefault="000008DA">
            <w:pPr>
              <w:spacing w:after="0"/>
              <w:rPr>
                <w:del w:id="4971" w:author="arkat" w:date="2017-09-25T14:49:00Z"/>
                <w:color w:val="000000"/>
                <w:szCs w:val="24"/>
                <w:lang w:eastAsia="en-GB"/>
              </w:rPr>
              <w:pPrChange w:id="4972" w:author="arkat" w:date="2017-09-29T22:49:00Z">
                <w:pPr>
                  <w:spacing w:after="0"/>
                  <w:jc w:val="center"/>
                </w:pPr>
              </w:pPrChange>
            </w:pPr>
            <w:del w:id="4973" w:author="arkat" w:date="2017-09-25T14:49:00Z">
              <w:r w:rsidRPr="00F51EA7" w:rsidDel="0058751D">
                <w:rPr>
                  <w:color w:val="000000"/>
                  <w:szCs w:val="24"/>
                  <w:lang w:eastAsia="en-GB"/>
                </w:rPr>
                <w:delText>Popular</w:delText>
              </w:r>
            </w:del>
          </w:p>
        </w:tc>
      </w:tr>
      <w:tr w:rsidR="000008DA" w:rsidRPr="00F51EA7" w:rsidDel="0058751D" w14:paraId="41B18109" w14:textId="59A52133" w:rsidTr="003633A2">
        <w:trPr>
          <w:trHeight w:val="225"/>
          <w:jc w:val="center"/>
          <w:del w:id="4974" w:author="arkat" w:date="2017-09-25T14:49:00Z"/>
        </w:trPr>
        <w:tc>
          <w:tcPr>
            <w:tcW w:w="1701" w:type="dxa"/>
            <w:shd w:val="clear" w:color="auto" w:fill="FFFFFF"/>
            <w:hideMark/>
          </w:tcPr>
          <w:p w14:paraId="026029B9" w14:textId="3F1DDCA6" w:rsidR="000008DA" w:rsidRPr="00F51EA7" w:rsidDel="0058751D" w:rsidRDefault="000008DA">
            <w:pPr>
              <w:spacing w:after="0"/>
              <w:rPr>
                <w:del w:id="4975" w:author="arkat" w:date="2017-09-25T14:49:00Z"/>
                <w:color w:val="000000"/>
                <w:szCs w:val="24"/>
                <w:lang w:eastAsia="en-GB"/>
              </w:rPr>
            </w:pPr>
            <w:del w:id="4976" w:author="arkat" w:date="2017-09-25T14:49:00Z">
              <w:r w:rsidRPr="00F51EA7" w:rsidDel="0058751D">
                <w:rPr>
                  <w:color w:val="000000"/>
                  <w:szCs w:val="24"/>
                  <w:lang w:eastAsia="en-GB"/>
                </w:rPr>
                <w:delText>BPDM</w:delText>
              </w:r>
            </w:del>
          </w:p>
        </w:tc>
        <w:tc>
          <w:tcPr>
            <w:tcW w:w="3118" w:type="dxa"/>
            <w:shd w:val="clear" w:color="auto" w:fill="FFFFFF"/>
            <w:hideMark/>
          </w:tcPr>
          <w:p w14:paraId="3E2D44A5" w14:textId="505D3E4F" w:rsidR="000008DA" w:rsidRPr="00F51EA7" w:rsidDel="0058751D" w:rsidRDefault="000008DA">
            <w:pPr>
              <w:spacing w:after="0"/>
              <w:rPr>
                <w:del w:id="4977" w:author="arkat" w:date="2017-09-25T14:49:00Z"/>
                <w:color w:val="000000"/>
                <w:szCs w:val="24"/>
                <w:lang w:eastAsia="en-GB"/>
              </w:rPr>
              <w:pPrChange w:id="4978" w:author="arkat" w:date="2017-09-29T22:49:00Z">
                <w:pPr>
                  <w:spacing w:after="0"/>
                  <w:jc w:val="center"/>
                </w:pPr>
              </w:pPrChange>
            </w:pPr>
            <w:del w:id="4979" w:author="arkat" w:date="2017-09-25T14:49:00Z">
              <w:r w:rsidRPr="00F51EA7" w:rsidDel="0058751D">
                <w:rPr>
                  <w:color w:val="000000"/>
                  <w:szCs w:val="24"/>
                  <w:lang w:eastAsia="en-GB"/>
                </w:rPr>
                <w:delText>Interchange</w:delText>
              </w:r>
            </w:del>
          </w:p>
        </w:tc>
        <w:tc>
          <w:tcPr>
            <w:tcW w:w="1418" w:type="dxa"/>
            <w:shd w:val="clear" w:color="auto" w:fill="FFFFFF"/>
          </w:tcPr>
          <w:p w14:paraId="69AF4EC0" w14:textId="242C442D" w:rsidR="000008DA" w:rsidRPr="00F51EA7" w:rsidDel="0058751D" w:rsidRDefault="000008DA">
            <w:pPr>
              <w:spacing w:after="0"/>
              <w:rPr>
                <w:del w:id="4980" w:author="arkat" w:date="2017-09-25T14:49:00Z"/>
                <w:color w:val="000000"/>
                <w:szCs w:val="24"/>
                <w:lang w:eastAsia="en-GB"/>
              </w:rPr>
              <w:pPrChange w:id="4981" w:author="arkat" w:date="2017-09-29T22:49:00Z">
                <w:pPr>
                  <w:spacing w:after="0"/>
                  <w:jc w:val="center"/>
                </w:pPr>
              </w:pPrChange>
            </w:pPr>
          </w:p>
        </w:tc>
        <w:tc>
          <w:tcPr>
            <w:tcW w:w="1417" w:type="dxa"/>
            <w:shd w:val="clear" w:color="auto" w:fill="FFFFFF"/>
            <w:hideMark/>
          </w:tcPr>
          <w:p w14:paraId="056D004F" w14:textId="29D48954" w:rsidR="000008DA" w:rsidRPr="00F51EA7" w:rsidDel="0058751D" w:rsidRDefault="000008DA">
            <w:pPr>
              <w:spacing w:after="0"/>
              <w:rPr>
                <w:del w:id="4982" w:author="arkat" w:date="2017-09-25T14:49:00Z"/>
                <w:color w:val="000000"/>
                <w:szCs w:val="24"/>
                <w:lang w:eastAsia="en-GB"/>
              </w:rPr>
              <w:pPrChange w:id="4983" w:author="arkat" w:date="2017-09-29T22:49:00Z">
                <w:pPr>
                  <w:spacing w:after="0"/>
                  <w:jc w:val="center"/>
                </w:pPr>
              </w:pPrChange>
            </w:pPr>
            <w:del w:id="4984" w:author="arkat" w:date="2017-09-25T14:49:00Z">
              <w:r w:rsidRPr="00F51EA7" w:rsidDel="0058751D">
                <w:rPr>
                  <w:color w:val="000000"/>
                  <w:szCs w:val="24"/>
                  <w:lang w:eastAsia="en-GB"/>
                </w:rPr>
                <w:delText>NA</w:delText>
              </w:r>
            </w:del>
          </w:p>
        </w:tc>
      </w:tr>
      <w:tr w:rsidR="000008DA" w:rsidRPr="00F51EA7" w:rsidDel="0058751D" w14:paraId="670C0A14" w14:textId="597910E4" w:rsidTr="003633A2">
        <w:trPr>
          <w:trHeight w:val="421"/>
          <w:jc w:val="center"/>
          <w:del w:id="4985" w:author="arkat" w:date="2017-09-25T14:49:00Z"/>
        </w:trPr>
        <w:tc>
          <w:tcPr>
            <w:tcW w:w="1701" w:type="dxa"/>
            <w:shd w:val="clear" w:color="auto" w:fill="FFFFFF"/>
            <w:hideMark/>
          </w:tcPr>
          <w:p w14:paraId="51B001CC" w14:textId="66D75BBC" w:rsidR="000008DA" w:rsidRPr="00F51EA7" w:rsidDel="0058751D" w:rsidRDefault="000008DA">
            <w:pPr>
              <w:spacing w:after="0"/>
              <w:rPr>
                <w:del w:id="4986" w:author="arkat" w:date="2017-09-25T14:49:00Z"/>
                <w:color w:val="000000"/>
                <w:szCs w:val="24"/>
                <w:lang w:eastAsia="en-GB"/>
              </w:rPr>
            </w:pPr>
            <w:del w:id="4987" w:author="arkat" w:date="2017-09-25T14:49:00Z">
              <w:r w:rsidRPr="00F51EA7" w:rsidDel="0058751D">
                <w:rPr>
                  <w:color w:val="000000"/>
                  <w:szCs w:val="24"/>
                  <w:lang w:eastAsia="en-GB"/>
                </w:rPr>
                <w:delText>XPDL</w:delText>
              </w:r>
            </w:del>
          </w:p>
        </w:tc>
        <w:tc>
          <w:tcPr>
            <w:tcW w:w="3118" w:type="dxa"/>
            <w:shd w:val="clear" w:color="auto" w:fill="FFFFFF"/>
            <w:hideMark/>
          </w:tcPr>
          <w:p w14:paraId="6841CC8B" w14:textId="328A2CBB" w:rsidR="000008DA" w:rsidRPr="00F51EA7" w:rsidDel="0058751D" w:rsidRDefault="000008DA">
            <w:pPr>
              <w:spacing w:after="0"/>
              <w:rPr>
                <w:del w:id="4988" w:author="arkat" w:date="2017-09-25T14:49:00Z"/>
                <w:color w:val="000000"/>
                <w:szCs w:val="24"/>
                <w:lang w:eastAsia="en-GB"/>
              </w:rPr>
              <w:pPrChange w:id="4989" w:author="arkat" w:date="2017-09-29T22:49:00Z">
                <w:pPr>
                  <w:spacing w:after="0"/>
                  <w:jc w:val="center"/>
                </w:pPr>
              </w:pPrChange>
            </w:pPr>
            <w:del w:id="4990" w:author="arkat" w:date="2017-09-25T14:49:00Z">
              <w:r w:rsidRPr="00F51EA7" w:rsidDel="0058751D">
                <w:rPr>
                  <w:color w:val="000000"/>
                  <w:szCs w:val="24"/>
                  <w:lang w:eastAsia="en-GB"/>
                </w:rPr>
                <w:delText>Execution/ Interchange</w:delText>
              </w:r>
            </w:del>
          </w:p>
        </w:tc>
        <w:tc>
          <w:tcPr>
            <w:tcW w:w="1418" w:type="dxa"/>
            <w:shd w:val="clear" w:color="auto" w:fill="FFFFFF"/>
            <w:hideMark/>
          </w:tcPr>
          <w:p w14:paraId="3F50DDBE" w14:textId="0FCE0454" w:rsidR="000008DA" w:rsidRPr="00F51EA7" w:rsidDel="0058751D" w:rsidRDefault="000008DA">
            <w:pPr>
              <w:spacing w:after="0"/>
              <w:rPr>
                <w:del w:id="4991" w:author="arkat" w:date="2017-09-25T14:49:00Z"/>
                <w:color w:val="000000"/>
                <w:szCs w:val="24"/>
                <w:lang w:eastAsia="en-GB"/>
              </w:rPr>
              <w:pPrChange w:id="4992" w:author="arkat" w:date="2017-09-29T22:49:00Z">
                <w:pPr>
                  <w:spacing w:after="0"/>
                  <w:jc w:val="center"/>
                </w:pPr>
              </w:pPrChange>
            </w:pPr>
            <w:del w:id="4993" w:author="arkat" w:date="2017-09-25T14:49:00Z">
              <w:r w:rsidRPr="00F51EA7" w:rsidDel="0058751D">
                <w:rPr>
                  <w:color w:val="000000"/>
                  <w:szCs w:val="24"/>
                  <w:lang w:eastAsia="en-GB"/>
                </w:rPr>
                <w:delText>Yes</w:delText>
              </w:r>
            </w:del>
          </w:p>
        </w:tc>
        <w:tc>
          <w:tcPr>
            <w:tcW w:w="1417" w:type="dxa"/>
            <w:shd w:val="clear" w:color="auto" w:fill="FFFFFF"/>
            <w:hideMark/>
          </w:tcPr>
          <w:p w14:paraId="1C57956C" w14:textId="329A0330" w:rsidR="000008DA" w:rsidRPr="00F51EA7" w:rsidDel="0058751D" w:rsidRDefault="000008DA">
            <w:pPr>
              <w:spacing w:after="0"/>
              <w:rPr>
                <w:del w:id="4994" w:author="arkat" w:date="2017-09-25T14:49:00Z"/>
                <w:color w:val="000000"/>
                <w:szCs w:val="24"/>
                <w:lang w:eastAsia="en-GB"/>
              </w:rPr>
              <w:pPrChange w:id="4995" w:author="arkat" w:date="2017-09-29T22:49:00Z">
                <w:pPr>
                  <w:spacing w:after="0"/>
                  <w:jc w:val="center"/>
                </w:pPr>
              </w:pPrChange>
            </w:pPr>
            <w:del w:id="4996" w:author="arkat" w:date="2017-09-25T14:49:00Z">
              <w:r w:rsidRPr="00F51EA7" w:rsidDel="0058751D">
                <w:rPr>
                  <w:color w:val="000000"/>
                  <w:szCs w:val="24"/>
                  <w:lang w:eastAsia="en-GB"/>
                </w:rPr>
                <w:delText>Stable</w:delText>
              </w:r>
            </w:del>
          </w:p>
        </w:tc>
      </w:tr>
      <w:tr w:rsidR="000008DA" w:rsidRPr="00F51EA7" w:rsidDel="0058751D" w14:paraId="5BDD438B" w14:textId="4F528B74" w:rsidTr="003633A2">
        <w:trPr>
          <w:trHeight w:val="210"/>
          <w:jc w:val="center"/>
          <w:del w:id="4997" w:author="arkat" w:date="2017-09-25T14:49:00Z"/>
        </w:trPr>
        <w:tc>
          <w:tcPr>
            <w:tcW w:w="1701" w:type="dxa"/>
            <w:shd w:val="clear" w:color="auto" w:fill="FFFFFF"/>
            <w:hideMark/>
          </w:tcPr>
          <w:p w14:paraId="53EB83CC" w14:textId="0A67EAFD" w:rsidR="000008DA" w:rsidRPr="00F51EA7" w:rsidDel="0058751D" w:rsidRDefault="000008DA">
            <w:pPr>
              <w:spacing w:after="0"/>
              <w:rPr>
                <w:del w:id="4998" w:author="arkat" w:date="2017-09-25T14:49:00Z"/>
                <w:color w:val="000000"/>
                <w:szCs w:val="24"/>
                <w:lang w:eastAsia="en-GB"/>
              </w:rPr>
            </w:pPr>
            <w:del w:id="4999" w:author="arkat" w:date="2017-09-25T14:49:00Z">
              <w:r w:rsidRPr="00F51EA7" w:rsidDel="0058751D">
                <w:rPr>
                  <w:color w:val="000000"/>
                  <w:szCs w:val="24"/>
                  <w:lang w:eastAsia="en-GB"/>
                </w:rPr>
                <w:delText>BPMD</w:delText>
              </w:r>
            </w:del>
          </w:p>
        </w:tc>
        <w:tc>
          <w:tcPr>
            <w:tcW w:w="3118" w:type="dxa"/>
            <w:shd w:val="clear" w:color="auto" w:fill="FFFFFF"/>
            <w:hideMark/>
          </w:tcPr>
          <w:p w14:paraId="0D2BFD7B" w14:textId="7BA0AE0D" w:rsidR="000008DA" w:rsidRPr="00F51EA7" w:rsidDel="0058751D" w:rsidRDefault="000008DA">
            <w:pPr>
              <w:spacing w:after="0"/>
              <w:rPr>
                <w:del w:id="5000" w:author="arkat" w:date="2017-09-25T14:49:00Z"/>
                <w:color w:val="000000"/>
                <w:szCs w:val="24"/>
                <w:lang w:eastAsia="en-GB"/>
              </w:rPr>
              <w:pPrChange w:id="5001" w:author="arkat" w:date="2017-09-29T22:49:00Z">
                <w:pPr>
                  <w:spacing w:after="0"/>
                  <w:jc w:val="center"/>
                </w:pPr>
              </w:pPrChange>
            </w:pPr>
            <w:del w:id="5002" w:author="arkat" w:date="2017-09-25T14:49:00Z">
              <w:r w:rsidRPr="00F51EA7" w:rsidDel="0058751D">
                <w:rPr>
                  <w:color w:val="000000"/>
                  <w:szCs w:val="24"/>
                  <w:lang w:eastAsia="en-GB"/>
                </w:rPr>
                <w:delText>Interchange</w:delText>
              </w:r>
            </w:del>
          </w:p>
        </w:tc>
        <w:tc>
          <w:tcPr>
            <w:tcW w:w="1418" w:type="dxa"/>
            <w:shd w:val="clear" w:color="auto" w:fill="FFFFFF"/>
            <w:hideMark/>
          </w:tcPr>
          <w:p w14:paraId="6BA81F63" w14:textId="2C95ED7F" w:rsidR="000008DA" w:rsidRPr="00F51EA7" w:rsidDel="0058751D" w:rsidRDefault="000008DA">
            <w:pPr>
              <w:spacing w:after="0"/>
              <w:rPr>
                <w:del w:id="5003" w:author="arkat" w:date="2017-09-25T14:49:00Z"/>
                <w:color w:val="000000"/>
                <w:szCs w:val="24"/>
                <w:lang w:eastAsia="en-GB"/>
              </w:rPr>
              <w:pPrChange w:id="5004" w:author="arkat" w:date="2017-09-29T22:49:00Z">
                <w:pPr>
                  <w:spacing w:after="0"/>
                  <w:jc w:val="center"/>
                </w:pPr>
              </w:pPrChange>
            </w:pPr>
            <w:del w:id="5005" w:author="arkat" w:date="2017-09-25T14:49:00Z">
              <w:r w:rsidRPr="00F51EA7" w:rsidDel="0058751D">
                <w:rPr>
                  <w:color w:val="000000"/>
                  <w:szCs w:val="24"/>
                  <w:lang w:eastAsia="en-GB"/>
                </w:rPr>
                <w:delText>Yes</w:delText>
              </w:r>
            </w:del>
          </w:p>
        </w:tc>
        <w:tc>
          <w:tcPr>
            <w:tcW w:w="1417" w:type="dxa"/>
            <w:shd w:val="clear" w:color="auto" w:fill="FFFFFF"/>
            <w:hideMark/>
          </w:tcPr>
          <w:p w14:paraId="2BC912A6" w14:textId="3430CDC3" w:rsidR="000008DA" w:rsidRPr="00F51EA7" w:rsidDel="0058751D" w:rsidRDefault="000008DA">
            <w:pPr>
              <w:spacing w:after="0"/>
              <w:rPr>
                <w:del w:id="5006" w:author="arkat" w:date="2017-09-25T14:49:00Z"/>
                <w:color w:val="000000"/>
                <w:szCs w:val="24"/>
                <w:lang w:eastAsia="en-GB"/>
              </w:rPr>
              <w:pPrChange w:id="5007" w:author="arkat" w:date="2017-09-29T22:49:00Z">
                <w:pPr>
                  <w:spacing w:after="0"/>
                  <w:jc w:val="center"/>
                </w:pPr>
              </w:pPrChange>
            </w:pPr>
            <w:del w:id="5008" w:author="arkat" w:date="2017-09-25T14:49:00Z">
              <w:r w:rsidRPr="00F51EA7" w:rsidDel="0058751D">
                <w:rPr>
                  <w:color w:val="000000"/>
                  <w:szCs w:val="24"/>
                  <w:lang w:eastAsia="en-GB"/>
                </w:rPr>
                <w:delText>NA</w:delText>
              </w:r>
            </w:del>
          </w:p>
        </w:tc>
      </w:tr>
    </w:tbl>
    <w:p w14:paraId="52751226" w14:textId="2CBCC446" w:rsidR="000008DA" w:rsidRPr="001234B8" w:rsidDel="0058751D" w:rsidRDefault="000008DA">
      <w:pPr>
        <w:pStyle w:val="BodyText"/>
        <w:spacing w:after="0"/>
        <w:rPr>
          <w:del w:id="5009" w:author="arkat" w:date="2017-09-25T14:49:00Z"/>
          <w:i/>
          <w:lang w:val="en-US"/>
        </w:rPr>
        <w:pPrChange w:id="5010" w:author="arkat" w:date="2017-09-29T22:49:00Z">
          <w:pPr>
            <w:pStyle w:val="BodyText"/>
            <w:spacing w:after="0"/>
            <w:ind w:left="567"/>
          </w:pPr>
        </w:pPrChange>
      </w:pPr>
    </w:p>
    <w:p w14:paraId="70460FCC" w14:textId="7742B619" w:rsidR="000008DA" w:rsidDel="0058751D" w:rsidRDefault="000008DA">
      <w:pPr>
        <w:pStyle w:val="BodyTextIndent"/>
        <w:spacing w:before="240"/>
        <w:ind w:left="0"/>
        <w:rPr>
          <w:del w:id="5011" w:author="arkat" w:date="2017-09-25T14:49:00Z"/>
          <w:lang w:val="en-US"/>
        </w:rPr>
        <w:pPrChange w:id="5012" w:author="arkat" w:date="2017-09-29T22:49:00Z">
          <w:pPr>
            <w:pStyle w:val="BodyTextIndent"/>
            <w:spacing w:before="240"/>
            <w:ind w:left="0" w:firstLine="426"/>
          </w:pPr>
        </w:pPrChange>
      </w:pPr>
      <w:del w:id="5013" w:author="arkat" w:date="2017-09-25T14:49:00Z">
        <w:r w:rsidDel="0058751D">
          <w:rPr>
            <w:lang w:val="en-US"/>
          </w:rPr>
          <w:delText xml:space="preserve">Pada penelitian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"http://www.mendeley.com/documents/?uuid=181a29ab-b9b9-4e16-884d-91f7622ac986", "http://www.mendeley.com/documents/?uuid=975580a6-733c-427b-847e-28e17e6bd7a0" ] } ], "mendeley" : { "formattedCitation" : "(Harmon &amp; Wolf, 2011)", "manualFormatting"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Pr="00817260" w:rsidDel="0058751D">
          <w:rPr>
            <w:noProof/>
            <w:lang w:val="en-US"/>
          </w:rPr>
          <w:delText>(Harmon &amp; Wolf</w:delText>
        </w:r>
        <w:r w:rsidDel="0058751D">
          <w:rPr>
            <w:noProof/>
            <w:lang w:val="en-US"/>
          </w:rPr>
          <w:delText>,</w:delText>
        </w:r>
        <w:r w:rsidRPr="00817260" w:rsidDel="0058751D">
          <w:rPr>
            <w:noProof/>
            <w:lang w:val="en-US"/>
          </w:rPr>
          <w:delText xml:space="preserve"> 2011)</w:delText>
        </w:r>
        <w:r w:rsidDel="0058751D">
          <w:rPr>
            <w:lang w:val="en-US"/>
          </w:rPr>
          <w:fldChar w:fldCharType="end"/>
        </w:r>
        <w:r w:rsidDel="0058751D">
          <w:rPr>
            <w:lang w:val="en-US"/>
          </w:rPr>
          <w:delText xml:space="preserve"> memberikan hasil penelitian mengenai pemodelan proses bisnis, dimana salah satu hasil penelitiannya menyatakan pemodelan proses bisnis yang paling banyak digunakan di jaman sekarang adalah BPMN yang disajikan pada gambar 2.3. Berdasarkan hal tersebut</w:delText>
        </w:r>
        <w:r w:rsidRPr="000043B9" w:rsidDel="0058751D">
          <w:rPr>
            <w:lang w:val="en-US"/>
          </w:rPr>
          <w:delText>, penulis mendeskripsikan pemodelan BPMN lebih rinci pada sub-bab selanjutnya. Selain itu penjelasan mengenai BPMN menjadi sangat penting karena penelitian yang diusulkan oleh penulis bergantung pada model proses bisnis yang dimodelkan dalam pemodelan BPMN.</w:delText>
        </w:r>
      </w:del>
    </w:p>
    <w:p w14:paraId="4AD8F6B3" w14:textId="168BB635" w:rsidR="000008DA" w:rsidDel="0058751D" w:rsidRDefault="000008DA">
      <w:pPr>
        <w:pStyle w:val="BodyTextIndent"/>
        <w:ind w:left="0"/>
        <w:rPr>
          <w:del w:id="5014" w:author="arkat" w:date="2017-09-25T14:49:00Z"/>
          <w:lang w:val="en-US"/>
        </w:rPr>
      </w:pPr>
      <w:del w:id="5015" w:author="arkat" w:date="2017-09-25T14:49:00Z">
        <w:r w:rsidRPr="002F3ED8" w:rsidDel="0058751D">
          <w:rPr>
            <w:noProof/>
            <w:lang w:val="en-US"/>
          </w:rPr>
          <w:drawing>
            <wp:inline distT="0" distB="0" distL="0" distR="0" wp14:anchorId="13FCE0FB" wp14:editId="280A7F8F">
              <wp:extent cx="4663440" cy="29260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a:noFill/>
                      </a:ln>
                    </pic:spPr>
                  </pic:pic>
                </a:graphicData>
              </a:graphic>
            </wp:inline>
          </w:drawing>
        </w:r>
      </w:del>
    </w:p>
    <w:p w14:paraId="007D18F5" w14:textId="2F2915EB" w:rsidR="000008DA" w:rsidDel="0058751D" w:rsidRDefault="000008DA">
      <w:pPr>
        <w:pStyle w:val="BodyText"/>
        <w:spacing w:after="0"/>
        <w:rPr>
          <w:del w:id="5016" w:author="arkat" w:date="2017-09-25T14:49:00Z"/>
          <w:lang w:val="en-US"/>
        </w:rPr>
        <w:pPrChange w:id="5017" w:author="arkat" w:date="2017-09-29T22:49:00Z">
          <w:pPr>
            <w:pStyle w:val="BodyText"/>
            <w:spacing w:after="0"/>
            <w:ind w:firstLine="284"/>
          </w:pPr>
        </w:pPrChange>
      </w:pPr>
      <w:del w:id="5018" w:author="arkat" w:date="2017-09-25T14:49:00Z">
        <w:r w:rsidDel="0058751D">
          <w:rPr>
            <w:lang w:val="en-US"/>
          </w:rPr>
          <w:delText xml:space="preserve">Gambar 2.3. </w:delText>
        </w:r>
        <w:r w:rsidRPr="00F31F1D" w:rsidDel="0058751D">
          <w:rPr>
            <w:lang w:val="en-US"/>
          </w:rPr>
          <w:delText>Hasil Survei pemodelan proses bisnis</w:delText>
        </w:r>
        <w:r w:rsidDel="0058751D">
          <w:rPr>
            <w:lang w:val="en-US"/>
          </w:rPr>
          <w:delText xml:space="preserve">, diadopsi dari </w:delText>
        </w:r>
        <w:r w:rsidDel="0058751D">
          <w:rPr>
            <w:lang w:val="en-US"/>
          </w:rPr>
          <w:fldChar w:fldCharType="begin" w:fldLock="1"/>
        </w:r>
        <w:r w:rsidR="003633A2" w:rsidDel="0058751D">
          <w:rPr>
            <w:lang w:val="en-US"/>
          </w:rPr>
          <w:delInstrText>ADDIN CSL_CITATION { "citationItems" : [ { "id" : "ITEM-1", "itemData" : { "abstract" : "This BPTrends Survey Report on Business Process Modeling is a comprehensive Report on how BPM practitioners understand Process Modeling and how and where they use Process Modeling in their organizations. The Report includes an Analysis of the results of the Survey and a Summary Conclusion written by Paul Harmon, Market Analyst and Executive Editor of BPTrends.", "author" : [ { "dropping-particle" : "", "family" : "Harmon", "given" : "Paul", "non-dropping-particle" : "", "parse-names" : false, "suffix" : "" }, { "dropping-particle" : "", "family" : "Wolf", "given" : "Celia", "non-dropping-particle" : "", "parse-names" : false, "suffix" : "" } ], "container-title" : "BPTrends", "id" : "ITEM-1", "issue" : "December", "issued" : { "date-parts" : [ [ "2011" ] ] }, "page" : "36", "title" : "Business Process Modeling Survey", "type" : "article-journal" }, "uris" : [ "http://www.mendeley.com/documents/?uuid=975580a6-733c-427b-847e-28e17e6bd7a0", "http://www.mendeley.com/documents/?uuid=181a29ab-b9b9-4e16-884d-91f7622ac986" ] } ], "mendeley" : { "formattedCitation" : "(Harmon &amp; Wolf, 2011)", "plainTextFormattedCitation" : "(Harmon &amp; Wolf, 2011)", "previouslyFormattedCitation" : "(Harmon &amp; Wolf 2011)" }, "properties" : { "noteIndex" : 0 }, "schema" : "https://github.com/citation-style-language/schema/raw/master/csl-citation.json" }</w:delInstrText>
        </w:r>
        <w:r w:rsidDel="0058751D">
          <w:rPr>
            <w:lang w:val="en-US"/>
          </w:rPr>
          <w:fldChar w:fldCharType="separate"/>
        </w:r>
        <w:r w:rsidR="003633A2" w:rsidRPr="003633A2" w:rsidDel="0058751D">
          <w:rPr>
            <w:noProof/>
            <w:lang w:val="en-US"/>
          </w:rPr>
          <w:delText>(Harmon &amp; Wolf, 2011)</w:delText>
        </w:r>
        <w:r w:rsidDel="0058751D">
          <w:rPr>
            <w:lang w:val="en-US"/>
          </w:rPr>
          <w:fldChar w:fldCharType="end"/>
        </w:r>
      </w:del>
    </w:p>
    <w:p w14:paraId="5A332001" w14:textId="563A9FA0" w:rsidR="000008DA" w:rsidRPr="004239BF" w:rsidDel="0058751D" w:rsidRDefault="000008DA">
      <w:pPr>
        <w:pStyle w:val="BodyText"/>
        <w:rPr>
          <w:del w:id="5019" w:author="arkat" w:date="2017-09-25T14:49:00Z"/>
        </w:rPr>
        <w:pPrChange w:id="5020" w:author="arkat" w:date="2017-09-29T22:49:00Z">
          <w:pPr>
            <w:pStyle w:val="BodyText"/>
            <w:ind w:left="720"/>
          </w:pPr>
        </w:pPrChange>
      </w:pPr>
    </w:p>
    <w:p w14:paraId="00032707" w14:textId="220AB35D" w:rsidR="000008DA" w:rsidDel="0058751D" w:rsidRDefault="000008DA">
      <w:pPr>
        <w:pStyle w:val="BodyText"/>
        <w:spacing w:after="0"/>
        <w:rPr>
          <w:del w:id="5021" w:author="arkat" w:date="2017-09-25T14:49:00Z"/>
          <w:lang w:val="en-US"/>
        </w:rPr>
        <w:pPrChange w:id="5022" w:author="arkat" w:date="2017-09-29T22:49:00Z">
          <w:pPr>
            <w:pStyle w:val="BodyText"/>
            <w:spacing w:after="0"/>
            <w:ind w:firstLine="284"/>
          </w:pPr>
        </w:pPrChange>
      </w:pPr>
    </w:p>
    <w:p w14:paraId="2860A0E0" w14:textId="0F8FC264" w:rsidR="004239BF" w:rsidRPr="004239BF" w:rsidDel="0058751D" w:rsidRDefault="004239BF">
      <w:pPr>
        <w:pStyle w:val="BodyText"/>
        <w:rPr>
          <w:del w:id="5023" w:author="arkat" w:date="2017-09-25T14:49:00Z"/>
        </w:rPr>
        <w:pPrChange w:id="5024" w:author="arkat" w:date="2017-09-29T22:49:00Z">
          <w:pPr>
            <w:pStyle w:val="BodyText"/>
            <w:ind w:left="720"/>
          </w:pPr>
        </w:pPrChange>
      </w:pPr>
    </w:p>
    <w:p w14:paraId="1E0877BC" w14:textId="29E2E346" w:rsidR="004239BF" w:rsidDel="0058751D" w:rsidRDefault="004239BF">
      <w:pPr>
        <w:pStyle w:val="Heading2"/>
        <w:numPr>
          <w:ilvl w:val="0"/>
          <w:numId w:val="0"/>
        </w:numPr>
        <w:spacing w:before="0" w:after="0"/>
        <w:jc w:val="both"/>
        <w:rPr>
          <w:del w:id="5025" w:author="arkat" w:date="2017-09-25T14:49:00Z"/>
          <w:lang w:val="en-US"/>
        </w:rPr>
        <w:pPrChange w:id="5026" w:author="arkat" w:date="2017-09-29T22:49:00Z">
          <w:pPr>
            <w:pStyle w:val="Heading2"/>
            <w:spacing w:before="0" w:after="0"/>
          </w:pPr>
        </w:pPrChange>
      </w:pPr>
      <w:del w:id="5027" w:author="arkat" w:date="2017-09-25T14:49:00Z">
        <w:r w:rsidDel="0058751D">
          <w:rPr>
            <w:lang w:val="en-US"/>
          </w:rPr>
          <w:delText>EPC</w:delText>
        </w:r>
      </w:del>
    </w:p>
    <w:p w14:paraId="45E63047" w14:textId="3EA33A50" w:rsidR="004239BF" w:rsidDel="0058751D" w:rsidRDefault="004239BF">
      <w:pPr>
        <w:pStyle w:val="BodyText"/>
        <w:spacing w:after="0"/>
        <w:rPr>
          <w:del w:id="5028" w:author="arkat" w:date="2017-09-25T14:49:00Z"/>
          <w:lang w:val="en-US"/>
        </w:rPr>
        <w:pPrChange w:id="5029" w:author="arkat" w:date="2017-09-29T22:49:00Z">
          <w:pPr>
            <w:pStyle w:val="BodyText"/>
            <w:spacing w:after="0"/>
            <w:ind w:firstLine="270"/>
          </w:pPr>
        </w:pPrChange>
      </w:pPr>
      <w:del w:id="5030" w:author="arkat" w:date="2017-09-25T14:49:00Z">
        <w:r w:rsidRPr="00492557" w:rsidDel="0058751D">
          <w:rPr>
            <w:lang w:val="en-US"/>
          </w:rPr>
          <w:delText>Event-driven Process Chain (EPC) merupakan jenis flowchart yang digunakan untuk pemodelan proses bisnis. EPC dapat digunakan untuk mengkonfigurasi atau melakukan evaluasi dan analisis terhadap pelaksanaan proses bisnis dan untuk perbaikan proses bisnis</w:delText>
        </w:r>
        <w:r w:rsidDel="0058751D">
          <w:rPr>
            <w:lang w:val="en-US"/>
          </w:rPr>
          <w:delText xml:space="preserve">. </w:delText>
        </w:r>
        <w:r w:rsidRPr="00492557" w:rsidDel="0058751D">
          <w:rPr>
            <w:lang w:val="en-US"/>
          </w:rPr>
          <w:delText>Tujuan EPC adalah memetakan proses bisnis secara luas dengan cara yang lebih sederhana serta cocok digunakan untuk penelitian yang memerlukan beberapa alternatif perbaikan didalam proses bisnis supaya dapat meningkatkan efisiensi dan efektivitas.</w:delText>
        </w:r>
      </w:del>
    </w:p>
    <w:p w14:paraId="0238EDEF" w14:textId="612D3424" w:rsidR="00486946" w:rsidDel="0058751D" w:rsidRDefault="00486946">
      <w:pPr>
        <w:pStyle w:val="Heading1"/>
        <w:numPr>
          <w:ilvl w:val="0"/>
          <w:numId w:val="0"/>
        </w:numPr>
        <w:spacing w:after="0"/>
        <w:jc w:val="both"/>
        <w:rPr>
          <w:del w:id="5031" w:author="arkat" w:date="2017-09-25T14:49:00Z"/>
          <w:lang w:val="en-US"/>
        </w:rPr>
        <w:pPrChange w:id="5032" w:author="arkat" w:date="2017-09-29T22:49:00Z">
          <w:pPr>
            <w:pStyle w:val="BodyText"/>
            <w:spacing w:after="0"/>
            <w:ind w:firstLine="270"/>
          </w:pPr>
        </w:pPrChange>
      </w:pPr>
      <w:del w:id="5033" w:author="arkat" w:date="2017-09-18T19:57:00Z">
        <w:r w:rsidDel="00BE6DCA">
          <w:rPr>
            <w:lang w:val="en-US"/>
          </w:rPr>
          <w:delText>Event :</w:delText>
        </w:r>
      </w:del>
    </w:p>
    <w:tbl>
      <w:tblPr>
        <w:tblStyle w:val="TableGrid"/>
        <w:tblW w:w="0" w:type="auto"/>
        <w:jc w:val="center"/>
        <w:tblLook w:val="04A0" w:firstRow="1" w:lastRow="0" w:firstColumn="1" w:lastColumn="0" w:noHBand="0" w:noVBand="1"/>
      </w:tblPr>
      <w:tblGrid>
        <w:gridCol w:w="1002"/>
      </w:tblGrid>
      <w:tr w:rsidR="00486946" w:rsidDel="0058751D" w14:paraId="701C231C" w14:textId="447362DA" w:rsidTr="00486946">
        <w:trPr>
          <w:jc w:val="center"/>
          <w:del w:id="5034" w:author="arkat" w:date="2017-09-25T14:49:00Z"/>
        </w:trPr>
        <w:tc>
          <w:tcPr>
            <w:tcW w:w="0" w:type="auto"/>
          </w:tcPr>
          <w:p w14:paraId="698D6302" w14:textId="1F986F84" w:rsidR="00486946" w:rsidDel="0058751D" w:rsidRDefault="00486946">
            <w:pPr>
              <w:pStyle w:val="Heading1"/>
              <w:numPr>
                <w:ilvl w:val="0"/>
                <w:numId w:val="0"/>
              </w:numPr>
              <w:spacing w:after="0"/>
              <w:jc w:val="both"/>
              <w:rPr>
                <w:del w:id="5035" w:author="arkat" w:date="2017-09-25T14:49:00Z"/>
                <w:lang w:val="en-US"/>
              </w:rPr>
              <w:pPrChange w:id="5036" w:author="arkat" w:date="2017-09-29T22:49:00Z">
                <w:pPr>
                  <w:pStyle w:val="BodyText"/>
                  <w:spacing w:after="0"/>
                </w:pPr>
              </w:pPrChange>
            </w:pPr>
            <w:del w:id="5037" w:author="arkat" w:date="2017-09-25T14:49:00Z">
              <w:r w:rsidRPr="00833C4A" w:rsidDel="0058751D">
                <w:rPr>
                  <w:rFonts w:asciiTheme="majorHAnsi" w:hAnsiTheme="majorHAnsi" w:cstheme="majorHAnsi"/>
                  <w:noProof/>
                  <w:szCs w:val="24"/>
                  <w:lang w:val="en-US"/>
                  <w:rPrChange w:id="5038" w:author="Unknown">
                    <w:rPr>
                      <w:noProof/>
                      <w:lang w:val="en-US"/>
                    </w:rPr>
                  </w:rPrChange>
                </w:rPr>
                <w:drawing>
                  <wp:inline distT="0" distB="0" distL="0" distR="0" wp14:anchorId="62456CA1" wp14:editId="35CC4972">
                    <wp:extent cx="499462" cy="3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445" cy="337782"/>
                            </a:xfrm>
                            <a:prstGeom prst="rect">
                              <a:avLst/>
                            </a:prstGeom>
                            <a:noFill/>
                            <a:ln>
                              <a:noFill/>
                            </a:ln>
                          </pic:spPr>
                        </pic:pic>
                      </a:graphicData>
                    </a:graphic>
                  </wp:inline>
                </w:drawing>
              </w:r>
            </w:del>
          </w:p>
        </w:tc>
      </w:tr>
    </w:tbl>
    <w:p w14:paraId="3A05407B" w14:textId="4A8933F2" w:rsidR="00486946" w:rsidDel="0058751D" w:rsidRDefault="00486946">
      <w:pPr>
        <w:pStyle w:val="Heading1"/>
        <w:numPr>
          <w:ilvl w:val="0"/>
          <w:numId w:val="0"/>
        </w:numPr>
        <w:spacing w:after="0"/>
        <w:jc w:val="both"/>
        <w:rPr>
          <w:del w:id="5039" w:author="arkat" w:date="2017-09-25T14:49:00Z"/>
        </w:rPr>
        <w:pPrChange w:id="5040" w:author="arkat" w:date="2017-09-29T22:49:00Z">
          <w:pPr>
            <w:pStyle w:val="GambarBAB2"/>
            <w:ind w:left="1080"/>
          </w:pPr>
        </w:pPrChange>
      </w:pPr>
      <w:del w:id="5041" w:author="arkat" w:date="2017-09-25T14:49:00Z">
        <w:r w:rsidDel="0058751D">
          <w:delText>Event</w:delText>
        </w:r>
      </w:del>
    </w:p>
    <w:p w14:paraId="68E7BCAF" w14:textId="25F6D789" w:rsidR="00486946" w:rsidDel="0058751D" w:rsidRDefault="00486946">
      <w:pPr>
        <w:pStyle w:val="Heading1"/>
        <w:numPr>
          <w:ilvl w:val="0"/>
          <w:numId w:val="0"/>
        </w:numPr>
        <w:spacing w:after="0"/>
        <w:jc w:val="both"/>
        <w:rPr>
          <w:del w:id="5042" w:author="arkat" w:date="2017-09-25T14:49:00Z"/>
          <w:lang w:val="en-US"/>
        </w:rPr>
        <w:pPrChange w:id="5043" w:author="arkat" w:date="2017-09-29T22:49:00Z">
          <w:pPr>
            <w:pStyle w:val="BodyText"/>
            <w:spacing w:after="0"/>
            <w:ind w:firstLine="270"/>
          </w:pPr>
        </w:pPrChange>
      </w:pPr>
      <w:del w:id="5044" w:author="arkat" w:date="2017-09-25T14:49:00Z">
        <w:r w:rsidDel="0058751D">
          <w:rPr>
            <w:lang w:val="en-US"/>
          </w:rPr>
          <w:delText xml:space="preserve">     </w:delText>
        </w:r>
      </w:del>
    </w:p>
    <w:p w14:paraId="5D0C8B51" w14:textId="5A7FD488" w:rsidR="00486946" w:rsidDel="0058751D" w:rsidRDefault="00486946">
      <w:pPr>
        <w:pStyle w:val="Heading1"/>
        <w:numPr>
          <w:ilvl w:val="0"/>
          <w:numId w:val="0"/>
        </w:numPr>
        <w:spacing w:after="0"/>
        <w:jc w:val="both"/>
        <w:rPr>
          <w:del w:id="5045" w:author="arkat" w:date="2017-09-25T14:49:00Z"/>
          <w:lang w:val="en-US"/>
        </w:rPr>
        <w:pPrChange w:id="5046" w:author="arkat" w:date="2017-09-29T22:49:00Z">
          <w:pPr>
            <w:pStyle w:val="BodyText"/>
            <w:spacing w:after="0"/>
            <w:ind w:firstLine="270"/>
          </w:pPr>
        </w:pPrChange>
      </w:pPr>
      <w:del w:id="5047" w:author="arkat" w:date="2017-09-25T14:49:00Z">
        <w:r w:rsidDel="0058751D">
          <w:rPr>
            <w:lang w:val="en-US"/>
          </w:rPr>
          <w:delText>Connector   :</w:delText>
        </w:r>
      </w:del>
    </w:p>
    <w:p w14:paraId="2CFBFBA3" w14:textId="75093F2B" w:rsidR="00486946" w:rsidDel="0058751D" w:rsidRDefault="00486946">
      <w:pPr>
        <w:pStyle w:val="Heading1"/>
        <w:numPr>
          <w:ilvl w:val="0"/>
          <w:numId w:val="0"/>
        </w:numPr>
        <w:spacing w:after="0"/>
        <w:jc w:val="both"/>
        <w:rPr>
          <w:del w:id="5048" w:author="arkat" w:date="2017-09-25T14:49:00Z"/>
          <w:lang w:val="en-US"/>
        </w:rPr>
        <w:pPrChange w:id="5049" w:author="arkat" w:date="2017-09-29T22:49:00Z">
          <w:pPr>
            <w:pStyle w:val="BodyText"/>
            <w:spacing w:after="0"/>
            <w:ind w:firstLine="270"/>
          </w:pPr>
        </w:pPrChange>
      </w:pPr>
    </w:p>
    <w:tbl>
      <w:tblPr>
        <w:tblStyle w:val="TableGrid"/>
        <w:tblW w:w="0" w:type="auto"/>
        <w:jc w:val="center"/>
        <w:tblLook w:val="04A0" w:firstRow="1" w:lastRow="0" w:firstColumn="1" w:lastColumn="0" w:noHBand="0" w:noVBand="1"/>
      </w:tblPr>
      <w:tblGrid>
        <w:gridCol w:w="772"/>
        <w:gridCol w:w="772"/>
        <w:gridCol w:w="772"/>
      </w:tblGrid>
      <w:tr w:rsidR="00486946" w:rsidDel="0058751D" w14:paraId="7ACEBB5C" w14:textId="290D0C00" w:rsidTr="00486946">
        <w:trPr>
          <w:jc w:val="center"/>
          <w:del w:id="5050" w:author="arkat" w:date="2017-09-25T14:49:00Z"/>
        </w:trPr>
        <w:tc>
          <w:tcPr>
            <w:tcW w:w="0" w:type="auto"/>
          </w:tcPr>
          <w:p w14:paraId="00DAC6A6" w14:textId="0A834E87" w:rsidR="00486946" w:rsidDel="0058751D" w:rsidRDefault="00486946">
            <w:pPr>
              <w:pStyle w:val="Heading1"/>
              <w:numPr>
                <w:ilvl w:val="0"/>
                <w:numId w:val="0"/>
              </w:numPr>
              <w:spacing w:after="0"/>
              <w:jc w:val="both"/>
              <w:rPr>
                <w:del w:id="5051" w:author="arkat" w:date="2017-09-25T14:49:00Z"/>
                <w:lang w:val="en-US"/>
              </w:rPr>
              <w:pPrChange w:id="5052" w:author="arkat" w:date="2017-09-29T22:49:00Z">
                <w:pPr>
                  <w:pStyle w:val="BodyText"/>
                  <w:spacing w:after="0"/>
                </w:pPr>
              </w:pPrChange>
            </w:pPr>
            <w:del w:id="5053" w:author="arkat" w:date="2017-09-25T14:49:00Z">
              <w:r w:rsidRPr="00833C4A" w:rsidDel="0058751D">
                <w:rPr>
                  <w:rFonts w:asciiTheme="majorHAnsi" w:hAnsiTheme="majorHAnsi" w:cstheme="majorHAnsi"/>
                  <w:noProof/>
                  <w:szCs w:val="24"/>
                  <w:lang w:val="en-US"/>
                  <w:rPrChange w:id="5054" w:author="Unknown">
                    <w:rPr>
                      <w:noProof/>
                      <w:lang w:val="en-US"/>
                    </w:rPr>
                  </w:rPrChange>
                </w:rPr>
                <w:drawing>
                  <wp:inline distT="0" distB="0" distL="0" distR="0" wp14:anchorId="4728D4E9" wp14:editId="792A729A">
                    <wp:extent cx="353247" cy="3532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363" cy="365363"/>
                            </a:xfrm>
                            <a:prstGeom prst="rect">
                              <a:avLst/>
                            </a:prstGeom>
                            <a:noFill/>
                            <a:ln>
                              <a:noFill/>
                            </a:ln>
                          </pic:spPr>
                        </pic:pic>
                      </a:graphicData>
                    </a:graphic>
                  </wp:inline>
                </w:drawing>
              </w:r>
            </w:del>
          </w:p>
        </w:tc>
        <w:tc>
          <w:tcPr>
            <w:tcW w:w="0" w:type="auto"/>
          </w:tcPr>
          <w:p w14:paraId="64037364" w14:textId="216D3F0B" w:rsidR="00486946" w:rsidDel="0058751D" w:rsidRDefault="00486946">
            <w:pPr>
              <w:pStyle w:val="Heading1"/>
              <w:numPr>
                <w:ilvl w:val="0"/>
                <w:numId w:val="0"/>
              </w:numPr>
              <w:spacing w:after="0"/>
              <w:jc w:val="both"/>
              <w:rPr>
                <w:del w:id="5055" w:author="arkat" w:date="2017-09-25T14:49:00Z"/>
                <w:lang w:val="en-US"/>
              </w:rPr>
              <w:pPrChange w:id="5056" w:author="arkat" w:date="2017-09-29T22:49:00Z">
                <w:pPr>
                  <w:pStyle w:val="BodyText"/>
                  <w:spacing w:after="0"/>
                </w:pPr>
              </w:pPrChange>
            </w:pPr>
            <w:del w:id="5057" w:author="arkat" w:date="2017-09-25T14:49:00Z">
              <w:r w:rsidRPr="00833C4A" w:rsidDel="0058751D">
                <w:rPr>
                  <w:rFonts w:asciiTheme="majorHAnsi" w:hAnsiTheme="majorHAnsi" w:cstheme="majorHAnsi"/>
                  <w:noProof/>
                  <w:szCs w:val="24"/>
                  <w:lang w:val="en-US"/>
                  <w:rPrChange w:id="5058" w:author="Unknown">
                    <w:rPr>
                      <w:noProof/>
                      <w:lang w:val="en-US"/>
                    </w:rPr>
                  </w:rPrChange>
                </w:rPr>
                <w:drawing>
                  <wp:inline distT="0" distB="0" distL="0" distR="0" wp14:anchorId="6A3ECFE1" wp14:editId="6C7B7621">
                    <wp:extent cx="353060" cy="353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612" cy="366612"/>
                            </a:xfrm>
                            <a:prstGeom prst="rect">
                              <a:avLst/>
                            </a:prstGeom>
                            <a:noFill/>
                            <a:ln>
                              <a:noFill/>
                            </a:ln>
                          </pic:spPr>
                        </pic:pic>
                      </a:graphicData>
                    </a:graphic>
                  </wp:inline>
                </w:drawing>
              </w:r>
            </w:del>
          </w:p>
        </w:tc>
        <w:tc>
          <w:tcPr>
            <w:tcW w:w="0" w:type="auto"/>
          </w:tcPr>
          <w:p w14:paraId="736EC028" w14:textId="5A84B3D6" w:rsidR="00486946" w:rsidDel="0058751D" w:rsidRDefault="00486946">
            <w:pPr>
              <w:pStyle w:val="Heading1"/>
              <w:numPr>
                <w:ilvl w:val="0"/>
                <w:numId w:val="0"/>
              </w:numPr>
              <w:spacing w:after="0"/>
              <w:jc w:val="both"/>
              <w:rPr>
                <w:del w:id="5059" w:author="arkat" w:date="2017-09-25T14:49:00Z"/>
                <w:lang w:val="en-US"/>
              </w:rPr>
              <w:pPrChange w:id="5060" w:author="arkat" w:date="2017-09-29T22:49:00Z">
                <w:pPr>
                  <w:pStyle w:val="BodyText"/>
                  <w:spacing w:after="0"/>
                </w:pPr>
              </w:pPrChange>
            </w:pPr>
            <w:del w:id="5061" w:author="arkat" w:date="2017-09-25T14:49:00Z">
              <w:r w:rsidRPr="00833C4A" w:rsidDel="0058751D">
                <w:rPr>
                  <w:rFonts w:asciiTheme="majorHAnsi" w:hAnsiTheme="majorHAnsi" w:cstheme="majorHAnsi"/>
                  <w:noProof/>
                  <w:szCs w:val="24"/>
                  <w:lang w:val="en-US"/>
                  <w:rPrChange w:id="5062" w:author="Unknown">
                    <w:rPr>
                      <w:noProof/>
                      <w:lang w:val="en-US"/>
                    </w:rPr>
                  </w:rPrChange>
                </w:rPr>
                <w:drawing>
                  <wp:inline distT="0" distB="0" distL="0" distR="0" wp14:anchorId="02F6EACA" wp14:editId="576FB750">
                    <wp:extent cx="353060" cy="353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422" cy="359422"/>
                            </a:xfrm>
                            <a:prstGeom prst="rect">
                              <a:avLst/>
                            </a:prstGeom>
                            <a:noFill/>
                            <a:ln>
                              <a:noFill/>
                            </a:ln>
                          </pic:spPr>
                        </pic:pic>
                      </a:graphicData>
                    </a:graphic>
                  </wp:inline>
                </w:drawing>
              </w:r>
            </w:del>
          </w:p>
        </w:tc>
      </w:tr>
    </w:tbl>
    <w:p w14:paraId="59F16259" w14:textId="74921A6A" w:rsidR="00486946" w:rsidDel="0058751D" w:rsidRDefault="00486946">
      <w:pPr>
        <w:pStyle w:val="Heading1"/>
        <w:numPr>
          <w:ilvl w:val="0"/>
          <w:numId w:val="0"/>
        </w:numPr>
        <w:spacing w:after="0"/>
        <w:jc w:val="both"/>
        <w:rPr>
          <w:del w:id="5063" w:author="arkat" w:date="2017-09-25T14:49:00Z"/>
          <w:lang w:val="en-US"/>
        </w:rPr>
        <w:pPrChange w:id="5064" w:author="arkat" w:date="2017-09-29T22:49:00Z">
          <w:pPr>
            <w:pStyle w:val="BodyText"/>
            <w:spacing w:after="0"/>
          </w:pPr>
        </w:pPrChange>
      </w:pPr>
    </w:p>
    <w:p w14:paraId="0F0B9DAB" w14:textId="041E29B4" w:rsidR="00486946" w:rsidDel="0058751D" w:rsidRDefault="00486946">
      <w:pPr>
        <w:pStyle w:val="Heading1"/>
        <w:numPr>
          <w:ilvl w:val="0"/>
          <w:numId w:val="0"/>
        </w:numPr>
        <w:spacing w:after="0"/>
        <w:jc w:val="both"/>
        <w:rPr>
          <w:del w:id="5065" w:author="arkat" w:date="2017-09-25T14:49:00Z"/>
        </w:rPr>
        <w:pPrChange w:id="5066" w:author="arkat" w:date="2017-09-29T22:49:00Z">
          <w:pPr>
            <w:pStyle w:val="GambarBAB2"/>
          </w:pPr>
        </w:pPrChange>
      </w:pPr>
      <w:del w:id="5067" w:author="arkat" w:date="2017-09-25T14:49:00Z">
        <w:r w:rsidDel="0058751D">
          <w:delText>OR-Connector, AND-Connector dan XOR-Connector</w:delText>
        </w:r>
      </w:del>
    </w:p>
    <w:p w14:paraId="304DB893" w14:textId="73C7DB2B" w:rsidR="00486946" w:rsidDel="0058751D" w:rsidRDefault="00486946">
      <w:pPr>
        <w:pStyle w:val="Heading1"/>
        <w:numPr>
          <w:ilvl w:val="0"/>
          <w:numId w:val="0"/>
        </w:numPr>
        <w:spacing w:after="0"/>
        <w:jc w:val="both"/>
        <w:rPr>
          <w:del w:id="5068" w:author="arkat" w:date="2017-09-25T14:49:00Z"/>
          <w:lang w:val="en-US"/>
        </w:rPr>
        <w:pPrChange w:id="5069" w:author="arkat" w:date="2017-09-29T22:49:00Z">
          <w:pPr>
            <w:pStyle w:val="BodyText"/>
            <w:spacing w:after="0"/>
            <w:ind w:firstLine="270"/>
          </w:pPr>
        </w:pPrChange>
      </w:pPr>
      <w:del w:id="5070" w:author="arkat" w:date="2017-09-18T19:57:00Z">
        <w:r w:rsidDel="00BE6DCA">
          <w:rPr>
            <w:lang w:val="en-US"/>
          </w:rPr>
          <w:delText>Connection :</w:delText>
        </w:r>
      </w:del>
    </w:p>
    <w:tbl>
      <w:tblPr>
        <w:tblStyle w:val="TableGrid"/>
        <w:tblW w:w="0" w:type="auto"/>
        <w:jc w:val="center"/>
        <w:tblLook w:val="04A0" w:firstRow="1" w:lastRow="0" w:firstColumn="1" w:lastColumn="0" w:noHBand="0" w:noVBand="1"/>
      </w:tblPr>
      <w:tblGrid>
        <w:gridCol w:w="821"/>
      </w:tblGrid>
      <w:tr w:rsidR="00486946" w:rsidDel="0058751D" w14:paraId="00F47017" w14:textId="7D8CB006" w:rsidTr="00486946">
        <w:trPr>
          <w:jc w:val="center"/>
          <w:del w:id="5071" w:author="arkat" w:date="2017-09-25T14:49:00Z"/>
        </w:trPr>
        <w:tc>
          <w:tcPr>
            <w:tcW w:w="0" w:type="auto"/>
          </w:tcPr>
          <w:p w14:paraId="32AF0F8D" w14:textId="2EE141B6" w:rsidR="00486946" w:rsidDel="0058751D" w:rsidRDefault="00486946">
            <w:pPr>
              <w:pStyle w:val="Heading1"/>
              <w:numPr>
                <w:ilvl w:val="0"/>
                <w:numId w:val="0"/>
              </w:numPr>
              <w:spacing w:after="0"/>
              <w:jc w:val="both"/>
              <w:rPr>
                <w:del w:id="5072" w:author="arkat" w:date="2017-09-25T14:49:00Z"/>
                <w:lang w:val="en-US"/>
              </w:rPr>
              <w:pPrChange w:id="5073" w:author="arkat" w:date="2017-09-29T22:49:00Z">
                <w:pPr>
                  <w:pStyle w:val="BodyText"/>
                  <w:spacing w:after="0"/>
                </w:pPr>
              </w:pPrChange>
            </w:pPr>
            <w:del w:id="5074" w:author="arkat" w:date="2017-09-25T14:49:00Z">
              <w:r w:rsidRPr="00833C4A" w:rsidDel="0058751D">
                <w:rPr>
                  <w:rFonts w:asciiTheme="majorHAnsi" w:hAnsiTheme="majorHAnsi" w:cstheme="majorHAnsi"/>
                  <w:noProof/>
                  <w:szCs w:val="24"/>
                  <w:lang w:val="en-US"/>
                  <w:rPrChange w:id="5075" w:author="Unknown">
                    <w:rPr>
                      <w:noProof/>
                      <w:lang w:val="en-US"/>
                    </w:rPr>
                  </w:rPrChange>
                </w:rPr>
                <w:drawing>
                  <wp:inline distT="0" distB="0" distL="0" distR="0" wp14:anchorId="54BC1919" wp14:editId="73D8647B">
                    <wp:extent cx="384201" cy="2030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4668" cy="213847"/>
                            </a:xfrm>
                            <a:prstGeom prst="rect">
                              <a:avLst/>
                            </a:prstGeom>
                            <a:noFill/>
                            <a:ln>
                              <a:noFill/>
                            </a:ln>
                          </pic:spPr>
                        </pic:pic>
                      </a:graphicData>
                    </a:graphic>
                  </wp:inline>
                </w:drawing>
              </w:r>
            </w:del>
          </w:p>
        </w:tc>
      </w:tr>
    </w:tbl>
    <w:p w14:paraId="744C2162" w14:textId="1949C048" w:rsidR="00486946" w:rsidDel="0058751D" w:rsidRDefault="00486946">
      <w:pPr>
        <w:pStyle w:val="Heading1"/>
        <w:numPr>
          <w:ilvl w:val="0"/>
          <w:numId w:val="0"/>
        </w:numPr>
        <w:spacing w:after="0"/>
        <w:jc w:val="both"/>
        <w:rPr>
          <w:del w:id="5076" w:author="arkat" w:date="2017-09-25T14:49:00Z"/>
          <w:lang w:val="en-US"/>
        </w:rPr>
        <w:pPrChange w:id="5077" w:author="arkat" w:date="2017-09-29T22:49:00Z">
          <w:pPr>
            <w:pStyle w:val="BodyText"/>
            <w:spacing w:after="0"/>
            <w:ind w:firstLine="270"/>
          </w:pPr>
        </w:pPrChange>
      </w:pPr>
    </w:p>
    <w:p w14:paraId="6AD0D77D" w14:textId="7E0E3412" w:rsidR="00486946" w:rsidDel="0058751D" w:rsidRDefault="00790FDA">
      <w:pPr>
        <w:pStyle w:val="Heading1"/>
        <w:numPr>
          <w:ilvl w:val="0"/>
          <w:numId w:val="0"/>
        </w:numPr>
        <w:spacing w:after="0"/>
        <w:jc w:val="both"/>
        <w:rPr>
          <w:del w:id="5078" w:author="arkat" w:date="2017-09-25T14:49:00Z"/>
        </w:rPr>
        <w:pPrChange w:id="5079" w:author="arkat" w:date="2017-09-29T22:49:00Z">
          <w:pPr>
            <w:pStyle w:val="GambarBAB2"/>
            <w:ind w:left="1080"/>
          </w:pPr>
        </w:pPrChange>
      </w:pPr>
      <w:del w:id="5080" w:author="arkat" w:date="2017-09-25T14:49:00Z">
        <w:r w:rsidDel="0058751D">
          <w:delText xml:space="preserve">Connection </w:delText>
        </w:r>
      </w:del>
    </w:p>
    <w:p w14:paraId="48F03022" w14:textId="04C594EE" w:rsidR="00376989" w:rsidDel="0058751D" w:rsidRDefault="00486946">
      <w:pPr>
        <w:pStyle w:val="Heading1"/>
        <w:numPr>
          <w:ilvl w:val="0"/>
          <w:numId w:val="0"/>
        </w:numPr>
        <w:spacing w:after="0"/>
        <w:jc w:val="both"/>
        <w:rPr>
          <w:del w:id="5081" w:author="arkat" w:date="2017-09-25T14:49:00Z"/>
          <w:lang w:val="en-US"/>
        </w:rPr>
        <w:pPrChange w:id="5082" w:author="arkat" w:date="2017-09-29T22:49:00Z">
          <w:pPr>
            <w:pStyle w:val="BodyText"/>
            <w:spacing w:after="0"/>
            <w:ind w:firstLine="270"/>
          </w:pPr>
        </w:pPrChange>
      </w:pPr>
      <w:del w:id="5083" w:author="arkat" w:date="2017-09-25T14:49:00Z">
        <w:r w:rsidDel="0058751D">
          <w:rPr>
            <w:lang w:val="en-US"/>
          </w:rPr>
          <w:delText>Function</w:delText>
        </w:r>
      </w:del>
    </w:p>
    <w:tbl>
      <w:tblPr>
        <w:tblStyle w:val="TableGrid"/>
        <w:tblW w:w="0" w:type="auto"/>
        <w:jc w:val="center"/>
        <w:tblLook w:val="04A0" w:firstRow="1" w:lastRow="0" w:firstColumn="1" w:lastColumn="0" w:noHBand="0" w:noVBand="1"/>
      </w:tblPr>
      <w:tblGrid>
        <w:gridCol w:w="1099"/>
        <w:gridCol w:w="1099"/>
        <w:gridCol w:w="1086"/>
        <w:gridCol w:w="1116"/>
        <w:gridCol w:w="1099"/>
        <w:gridCol w:w="1184"/>
      </w:tblGrid>
      <w:tr w:rsidR="00790FDA" w:rsidDel="0058751D" w14:paraId="5A58D14F" w14:textId="3B587BE3" w:rsidTr="00790FDA">
        <w:trPr>
          <w:jc w:val="center"/>
          <w:del w:id="5084" w:author="arkat" w:date="2017-09-25T14:49:00Z"/>
        </w:trPr>
        <w:tc>
          <w:tcPr>
            <w:tcW w:w="0" w:type="auto"/>
          </w:tcPr>
          <w:p w14:paraId="7853366E" w14:textId="347FAB23" w:rsidR="00790FDA" w:rsidDel="0058751D" w:rsidRDefault="00790FDA">
            <w:pPr>
              <w:pStyle w:val="Heading1"/>
              <w:numPr>
                <w:ilvl w:val="0"/>
                <w:numId w:val="0"/>
              </w:numPr>
              <w:spacing w:after="0"/>
              <w:jc w:val="both"/>
              <w:rPr>
                <w:del w:id="5085" w:author="arkat" w:date="2017-09-25T14:49:00Z"/>
                <w:lang w:val="en-US"/>
              </w:rPr>
              <w:pPrChange w:id="5086" w:author="arkat" w:date="2017-09-29T22:49:00Z">
                <w:pPr>
                  <w:pStyle w:val="BodyText"/>
                  <w:spacing w:after="0"/>
                </w:pPr>
              </w:pPrChange>
            </w:pPr>
            <w:del w:id="5087" w:author="arkat" w:date="2017-09-25T14:49:00Z">
              <w:r w:rsidRPr="00833C4A" w:rsidDel="0058751D">
                <w:rPr>
                  <w:rFonts w:asciiTheme="majorHAnsi" w:hAnsiTheme="majorHAnsi" w:cstheme="majorHAnsi"/>
                  <w:noProof/>
                  <w:szCs w:val="24"/>
                  <w:lang w:val="en-US"/>
                  <w:rPrChange w:id="5088" w:author="Unknown">
                    <w:rPr>
                      <w:noProof/>
                      <w:lang w:val="en-US"/>
                    </w:rPr>
                  </w:rPrChange>
                </w:rPr>
                <w:drawing>
                  <wp:inline distT="0" distB="0" distL="0" distR="0" wp14:anchorId="5AF56AB1" wp14:editId="4F93BC84">
                    <wp:extent cx="560934" cy="3596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9" cy="366476"/>
                            </a:xfrm>
                            <a:prstGeom prst="rect">
                              <a:avLst/>
                            </a:prstGeom>
                            <a:noFill/>
                            <a:ln>
                              <a:noFill/>
                            </a:ln>
                          </pic:spPr>
                        </pic:pic>
                      </a:graphicData>
                    </a:graphic>
                  </wp:inline>
                </w:drawing>
              </w:r>
            </w:del>
          </w:p>
        </w:tc>
        <w:tc>
          <w:tcPr>
            <w:tcW w:w="0" w:type="auto"/>
          </w:tcPr>
          <w:p w14:paraId="2B5C1FDC" w14:textId="2A28CD7C" w:rsidR="00790FDA" w:rsidDel="0058751D" w:rsidRDefault="00790FDA">
            <w:pPr>
              <w:pStyle w:val="Heading1"/>
              <w:numPr>
                <w:ilvl w:val="0"/>
                <w:numId w:val="0"/>
              </w:numPr>
              <w:spacing w:after="0"/>
              <w:jc w:val="both"/>
              <w:rPr>
                <w:del w:id="5089" w:author="arkat" w:date="2017-09-25T14:49:00Z"/>
                <w:lang w:val="en-US"/>
              </w:rPr>
              <w:pPrChange w:id="5090" w:author="arkat" w:date="2017-09-29T22:49:00Z">
                <w:pPr>
                  <w:pStyle w:val="BodyText"/>
                  <w:spacing w:after="0"/>
                </w:pPr>
              </w:pPrChange>
            </w:pPr>
            <w:del w:id="5091" w:author="arkat" w:date="2017-09-25T14:49:00Z">
              <w:r w:rsidRPr="00833C4A" w:rsidDel="0058751D">
                <w:rPr>
                  <w:rFonts w:asciiTheme="majorHAnsi" w:hAnsiTheme="majorHAnsi" w:cstheme="majorHAnsi"/>
                  <w:noProof/>
                  <w:szCs w:val="24"/>
                  <w:lang w:val="en-US"/>
                  <w:rPrChange w:id="5092" w:author="Unknown">
                    <w:rPr>
                      <w:noProof/>
                      <w:lang w:val="en-US"/>
                    </w:rPr>
                  </w:rPrChange>
                </w:rPr>
                <w:drawing>
                  <wp:inline distT="0" distB="0" distL="0" distR="0" wp14:anchorId="25444114" wp14:editId="71B3FB47">
                    <wp:extent cx="560934" cy="364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31" cy="372568"/>
                            </a:xfrm>
                            <a:prstGeom prst="rect">
                              <a:avLst/>
                            </a:prstGeom>
                            <a:noFill/>
                            <a:ln>
                              <a:noFill/>
                            </a:ln>
                          </pic:spPr>
                        </pic:pic>
                      </a:graphicData>
                    </a:graphic>
                  </wp:inline>
                </w:drawing>
              </w:r>
            </w:del>
          </w:p>
        </w:tc>
        <w:tc>
          <w:tcPr>
            <w:tcW w:w="0" w:type="auto"/>
          </w:tcPr>
          <w:p w14:paraId="083F052E" w14:textId="688574AE" w:rsidR="00790FDA" w:rsidDel="0058751D" w:rsidRDefault="00790FDA">
            <w:pPr>
              <w:pStyle w:val="Heading1"/>
              <w:numPr>
                <w:ilvl w:val="0"/>
                <w:numId w:val="0"/>
              </w:numPr>
              <w:spacing w:after="0"/>
              <w:jc w:val="both"/>
              <w:rPr>
                <w:del w:id="5093" w:author="arkat" w:date="2017-09-25T14:49:00Z"/>
                <w:lang w:val="en-US"/>
              </w:rPr>
              <w:pPrChange w:id="5094" w:author="arkat" w:date="2017-09-29T22:49:00Z">
                <w:pPr>
                  <w:pStyle w:val="BodyText"/>
                  <w:spacing w:after="0"/>
                </w:pPr>
              </w:pPrChange>
            </w:pPr>
            <w:del w:id="5095" w:author="arkat" w:date="2017-09-25T14:49:00Z">
              <w:r w:rsidRPr="00833C4A" w:rsidDel="0058751D">
                <w:rPr>
                  <w:rFonts w:asciiTheme="majorHAnsi" w:hAnsiTheme="majorHAnsi" w:cstheme="majorHAnsi"/>
                  <w:noProof/>
                  <w:szCs w:val="24"/>
                  <w:lang w:val="en-US"/>
                  <w:rPrChange w:id="5096" w:author="Unknown">
                    <w:rPr>
                      <w:noProof/>
                      <w:lang w:val="en-US"/>
                    </w:rPr>
                  </w:rPrChange>
                </w:rPr>
                <w:drawing>
                  <wp:inline distT="0" distB="0" distL="0" distR="0" wp14:anchorId="19C863D4" wp14:editId="20BBBF24">
                    <wp:extent cx="545566" cy="354464"/>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886" cy="360519"/>
                            </a:xfrm>
                            <a:prstGeom prst="rect">
                              <a:avLst/>
                            </a:prstGeom>
                            <a:noFill/>
                            <a:ln>
                              <a:noFill/>
                            </a:ln>
                          </pic:spPr>
                        </pic:pic>
                      </a:graphicData>
                    </a:graphic>
                  </wp:inline>
                </w:drawing>
              </w:r>
            </w:del>
          </w:p>
        </w:tc>
        <w:tc>
          <w:tcPr>
            <w:tcW w:w="0" w:type="auto"/>
          </w:tcPr>
          <w:p w14:paraId="74B66969" w14:textId="4E1F8227" w:rsidR="00790FDA" w:rsidDel="0058751D" w:rsidRDefault="00790FDA">
            <w:pPr>
              <w:pStyle w:val="Heading1"/>
              <w:numPr>
                <w:ilvl w:val="0"/>
                <w:numId w:val="0"/>
              </w:numPr>
              <w:spacing w:after="0"/>
              <w:jc w:val="both"/>
              <w:rPr>
                <w:del w:id="5097" w:author="arkat" w:date="2017-09-25T14:49:00Z"/>
                <w:lang w:val="en-US"/>
              </w:rPr>
              <w:pPrChange w:id="5098" w:author="arkat" w:date="2017-09-29T22:49:00Z">
                <w:pPr>
                  <w:pStyle w:val="BodyText"/>
                  <w:spacing w:after="0"/>
                </w:pPr>
              </w:pPrChange>
            </w:pPr>
            <w:del w:id="5099" w:author="arkat" w:date="2017-09-25T14:49:00Z">
              <w:r w:rsidRPr="00833C4A" w:rsidDel="0058751D">
                <w:rPr>
                  <w:rFonts w:asciiTheme="majorHAnsi" w:hAnsiTheme="majorHAnsi" w:cstheme="majorHAnsi"/>
                  <w:noProof/>
                  <w:szCs w:val="24"/>
                  <w:lang w:val="en-US"/>
                  <w:rPrChange w:id="5100" w:author="Unknown">
                    <w:rPr>
                      <w:noProof/>
                      <w:lang w:val="en-US"/>
                    </w:rPr>
                  </w:rPrChange>
                </w:rPr>
                <w:drawing>
                  <wp:inline distT="0" distB="0" distL="0" distR="0" wp14:anchorId="6439B34B" wp14:editId="5DA094BA">
                    <wp:extent cx="568618" cy="36462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950" cy="368683"/>
                            </a:xfrm>
                            <a:prstGeom prst="rect">
                              <a:avLst/>
                            </a:prstGeom>
                            <a:noFill/>
                            <a:ln>
                              <a:noFill/>
                            </a:ln>
                          </pic:spPr>
                        </pic:pic>
                      </a:graphicData>
                    </a:graphic>
                  </wp:inline>
                </w:drawing>
              </w:r>
            </w:del>
          </w:p>
        </w:tc>
        <w:tc>
          <w:tcPr>
            <w:tcW w:w="0" w:type="auto"/>
          </w:tcPr>
          <w:p w14:paraId="14F6C7B9" w14:textId="6AB1D53F" w:rsidR="00790FDA" w:rsidDel="0058751D" w:rsidRDefault="00790FDA">
            <w:pPr>
              <w:pStyle w:val="Heading1"/>
              <w:numPr>
                <w:ilvl w:val="0"/>
                <w:numId w:val="0"/>
              </w:numPr>
              <w:spacing w:after="0"/>
              <w:jc w:val="both"/>
              <w:rPr>
                <w:del w:id="5101" w:author="arkat" w:date="2017-09-25T14:49:00Z"/>
                <w:lang w:val="en-US"/>
              </w:rPr>
              <w:pPrChange w:id="5102" w:author="arkat" w:date="2017-09-29T22:49:00Z">
                <w:pPr>
                  <w:pStyle w:val="BodyText"/>
                  <w:spacing w:after="0"/>
                </w:pPr>
              </w:pPrChange>
            </w:pPr>
            <w:del w:id="5103" w:author="arkat" w:date="2017-09-25T14:49:00Z">
              <w:r w:rsidRPr="00833C4A" w:rsidDel="0058751D">
                <w:rPr>
                  <w:rFonts w:asciiTheme="majorHAnsi" w:hAnsiTheme="majorHAnsi" w:cstheme="majorHAnsi"/>
                  <w:noProof/>
                  <w:szCs w:val="24"/>
                  <w:lang w:val="en-US"/>
                  <w:rPrChange w:id="5104" w:author="Unknown">
                    <w:rPr>
                      <w:noProof/>
                      <w:lang w:val="en-US"/>
                    </w:rPr>
                  </w:rPrChange>
                </w:rPr>
                <w:drawing>
                  <wp:inline distT="0" distB="0" distL="0" distR="0" wp14:anchorId="7AF37D5E" wp14:editId="74769CCD">
                    <wp:extent cx="514830" cy="33885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129" cy="344977"/>
                            </a:xfrm>
                            <a:prstGeom prst="rect">
                              <a:avLst/>
                            </a:prstGeom>
                            <a:noFill/>
                            <a:ln>
                              <a:noFill/>
                            </a:ln>
                          </pic:spPr>
                        </pic:pic>
                      </a:graphicData>
                    </a:graphic>
                  </wp:inline>
                </w:drawing>
              </w:r>
            </w:del>
          </w:p>
        </w:tc>
        <w:tc>
          <w:tcPr>
            <w:tcW w:w="0" w:type="auto"/>
          </w:tcPr>
          <w:p w14:paraId="4365DAF7" w14:textId="7DC70A71" w:rsidR="00790FDA" w:rsidRPr="00833C4A" w:rsidDel="0058751D" w:rsidRDefault="00790FDA">
            <w:pPr>
              <w:pStyle w:val="Heading1"/>
              <w:numPr>
                <w:ilvl w:val="0"/>
                <w:numId w:val="0"/>
              </w:numPr>
              <w:spacing w:after="0"/>
              <w:jc w:val="both"/>
              <w:rPr>
                <w:del w:id="5105" w:author="arkat" w:date="2017-09-25T14:49:00Z"/>
                <w:rFonts w:asciiTheme="majorHAnsi" w:hAnsiTheme="majorHAnsi" w:cstheme="majorHAnsi"/>
                <w:noProof/>
                <w:szCs w:val="24"/>
                <w:lang w:val="en-US"/>
              </w:rPr>
              <w:pPrChange w:id="5106" w:author="arkat" w:date="2017-09-29T22:49:00Z">
                <w:pPr>
                  <w:pStyle w:val="BodyText"/>
                  <w:spacing w:after="0"/>
                </w:pPr>
              </w:pPrChange>
            </w:pPr>
            <w:del w:id="5107" w:author="arkat" w:date="2017-09-25T14:49:00Z">
              <w:r w:rsidRPr="00833C4A" w:rsidDel="0058751D">
                <w:rPr>
                  <w:rFonts w:asciiTheme="majorHAnsi" w:hAnsiTheme="majorHAnsi" w:cstheme="majorHAnsi"/>
                  <w:noProof/>
                  <w:szCs w:val="24"/>
                  <w:lang w:val="en-US"/>
                  <w:rPrChange w:id="5108" w:author="Unknown">
                    <w:rPr>
                      <w:noProof/>
                      <w:lang w:val="en-US"/>
                    </w:rPr>
                  </w:rPrChange>
                </w:rPr>
                <w:drawing>
                  <wp:inline distT="0" distB="0" distL="0" distR="0" wp14:anchorId="09DFA192" wp14:editId="056A60A2">
                    <wp:extent cx="614722" cy="39987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3558" cy="405620"/>
                            </a:xfrm>
                            <a:prstGeom prst="rect">
                              <a:avLst/>
                            </a:prstGeom>
                            <a:noFill/>
                            <a:ln>
                              <a:noFill/>
                            </a:ln>
                          </pic:spPr>
                        </pic:pic>
                      </a:graphicData>
                    </a:graphic>
                  </wp:inline>
                </w:drawing>
              </w:r>
            </w:del>
          </w:p>
        </w:tc>
      </w:tr>
      <w:tr w:rsidR="00790FDA" w:rsidDel="0058751D" w14:paraId="635EDD28" w14:textId="7C2972DC" w:rsidTr="00790FDA">
        <w:trPr>
          <w:jc w:val="center"/>
          <w:del w:id="5109" w:author="arkat" w:date="2017-09-25T14:49:00Z"/>
        </w:trPr>
        <w:tc>
          <w:tcPr>
            <w:tcW w:w="0" w:type="auto"/>
          </w:tcPr>
          <w:p w14:paraId="1C629A05" w14:textId="1FD960D4" w:rsidR="00790FDA" w:rsidDel="0058751D" w:rsidRDefault="00790FDA">
            <w:pPr>
              <w:pStyle w:val="Heading1"/>
              <w:numPr>
                <w:ilvl w:val="0"/>
                <w:numId w:val="0"/>
              </w:numPr>
              <w:spacing w:after="0"/>
              <w:jc w:val="both"/>
              <w:rPr>
                <w:del w:id="5110" w:author="arkat" w:date="2017-09-25T14:49:00Z"/>
                <w:lang w:val="en-US"/>
              </w:rPr>
              <w:pPrChange w:id="5111" w:author="arkat" w:date="2017-09-29T22:49:00Z">
                <w:pPr>
                  <w:pStyle w:val="BodyText"/>
                  <w:spacing w:after="0"/>
                </w:pPr>
              </w:pPrChange>
            </w:pPr>
            <w:del w:id="5112" w:author="arkat" w:date="2017-09-25T14:49:00Z">
              <w:r w:rsidRPr="00833C4A" w:rsidDel="0058751D">
                <w:rPr>
                  <w:rFonts w:asciiTheme="majorHAnsi" w:hAnsiTheme="majorHAnsi" w:cstheme="majorHAnsi"/>
                  <w:noProof/>
                  <w:szCs w:val="24"/>
                  <w:lang w:val="en-US"/>
                  <w:rPrChange w:id="5113" w:author="Unknown">
                    <w:rPr>
                      <w:noProof/>
                      <w:lang w:val="en-US"/>
                    </w:rPr>
                  </w:rPrChange>
                </w:rPr>
                <w:drawing>
                  <wp:inline distT="0" distB="0" distL="0" distR="0" wp14:anchorId="56300CDE" wp14:editId="5D09D994">
                    <wp:extent cx="530198" cy="3489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563" cy="351845"/>
                            </a:xfrm>
                            <a:prstGeom prst="rect">
                              <a:avLst/>
                            </a:prstGeom>
                            <a:noFill/>
                            <a:ln>
                              <a:noFill/>
                            </a:ln>
                          </pic:spPr>
                        </pic:pic>
                      </a:graphicData>
                    </a:graphic>
                  </wp:inline>
                </w:drawing>
              </w:r>
            </w:del>
          </w:p>
        </w:tc>
        <w:tc>
          <w:tcPr>
            <w:tcW w:w="0" w:type="auto"/>
          </w:tcPr>
          <w:p w14:paraId="0DBB6EE3" w14:textId="17BCE4F3" w:rsidR="00790FDA" w:rsidDel="0058751D" w:rsidRDefault="00790FDA">
            <w:pPr>
              <w:pStyle w:val="Heading1"/>
              <w:numPr>
                <w:ilvl w:val="0"/>
                <w:numId w:val="0"/>
              </w:numPr>
              <w:spacing w:after="0"/>
              <w:jc w:val="both"/>
              <w:rPr>
                <w:del w:id="5114" w:author="arkat" w:date="2017-09-25T14:49:00Z"/>
                <w:lang w:val="en-US"/>
              </w:rPr>
              <w:pPrChange w:id="5115" w:author="arkat" w:date="2017-09-29T22:49:00Z">
                <w:pPr>
                  <w:pStyle w:val="BodyText"/>
                  <w:spacing w:after="0"/>
                </w:pPr>
              </w:pPrChange>
            </w:pPr>
            <w:del w:id="5116" w:author="arkat" w:date="2017-09-25T14:49:00Z">
              <w:r w:rsidRPr="00833C4A" w:rsidDel="0058751D">
                <w:rPr>
                  <w:rFonts w:asciiTheme="majorHAnsi" w:hAnsiTheme="majorHAnsi" w:cstheme="majorHAnsi"/>
                  <w:noProof/>
                  <w:szCs w:val="24"/>
                  <w:lang w:val="en-US"/>
                  <w:rPrChange w:id="5117" w:author="Unknown">
                    <w:rPr>
                      <w:noProof/>
                      <w:lang w:val="en-US"/>
                    </w:rPr>
                  </w:rPrChange>
                </w:rPr>
                <w:drawing>
                  <wp:inline distT="0" distB="0" distL="0" distR="0" wp14:anchorId="36A0E5BC" wp14:editId="5DECDB7B">
                    <wp:extent cx="545465" cy="359021"/>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303" cy="365496"/>
                            </a:xfrm>
                            <a:prstGeom prst="rect">
                              <a:avLst/>
                            </a:prstGeom>
                            <a:noFill/>
                            <a:ln>
                              <a:noFill/>
                            </a:ln>
                          </pic:spPr>
                        </pic:pic>
                      </a:graphicData>
                    </a:graphic>
                  </wp:inline>
                </w:drawing>
              </w:r>
            </w:del>
          </w:p>
        </w:tc>
        <w:tc>
          <w:tcPr>
            <w:tcW w:w="0" w:type="auto"/>
          </w:tcPr>
          <w:p w14:paraId="6A99AF5D" w14:textId="52BABB5A" w:rsidR="00790FDA" w:rsidDel="0058751D" w:rsidRDefault="00790FDA">
            <w:pPr>
              <w:pStyle w:val="Heading1"/>
              <w:numPr>
                <w:ilvl w:val="0"/>
                <w:numId w:val="0"/>
              </w:numPr>
              <w:spacing w:after="0"/>
              <w:jc w:val="both"/>
              <w:rPr>
                <w:del w:id="5118" w:author="arkat" w:date="2017-09-25T14:49:00Z"/>
                <w:lang w:val="en-US"/>
              </w:rPr>
              <w:pPrChange w:id="5119" w:author="arkat" w:date="2017-09-29T22:49:00Z">
                <w:pPr>
                  <w:pStyle w:val="BodyText"/>
                  <w:spacing w:after="0"/>
                </w:pPr>
              </w:pPrChange>
            </w:pPr>
            <w:del w:id="5120" w:author="arkat" w:date="2017-09-25T14:49:00Z">
              <w:r w:rsidRPr="00833C4A" w:rsidDel="0058751D">
                <w:rPr>
                  <w:rFonts w:asciiTheme="majorHAnsi" w:hAnsiTheme="majorHAnsi" w:cstheme="majorHAnsi"/>
                  <w:noProof/>
                  <w:szCs w:val="24"/>
                  <w:lang w:val="en-US"/>
                  <w:rPrChange w:id="5121" w:author="Unknown">
                    <w:rPr>
                      <w:noProof/>
                      <w:lang w:val="en-US"/>
                    </w:rPr>
                  </w:rPrChange>
                </w:rPr>
                <w:drawing>
                  <wp:inline distT="0" distB="0" distL="0" distR="0" wp14:anchorId="787D9815" wp14:editId="62ACD9EB">
                    <wp:extent cx="545465" cy="36364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077" cy="368051"/>
                            </a:xfrm>
                            <a:prstGeom prst="rect">
                              <a:avLst/>
                            </a:prstGeom>
                            <a:noFill/>
                            <a:ln>
                              <a:noFill/>
                            </a:ln>
                          </pic:spPr>
                        </pic:pic>
                      </a:graphicData>
                    </a:graphic>
                  </wp:inline>
                </w:drawing>
              </w:r>
            </w:del>
          </w:p>
        </w:tc>
        <w:tc>
          <w:tcPr>
            <w:tcW w:w="0" w:type="auto"/>
          </w:tcPr>
          <w:p w14:paraId="24E965C4" w14:textId="69E739A2" w:rsidR="00790FDA" w:rsidDel="0058751D" w:rsidRDefault="00790FDA">
            <w:pPr>
              <w:pStyle w:val="Heading1"/>
              <w:numPr>
                <w:ilvl w:val="0"/>
                <w:numId w:val="0"/>
              </w:numPr>
              <w:spacing w:after="0"/>
              <w:jc w:val="both"/>
              <w:rPr>
                <w:del w:id="5122" w:author="arkat" w:date="2017-09-25T14:49:00Z"/>
                <w:lang w:val="en-US"/>
              </w:rPr>
              <w:pPrChange w:id="5123" w:author="arkat" w:date="2017-09-29T22:49:00Z">
                <w:pPr>
                  <w:pStyle w:val="BodyText"/>
                  <w:spacing w:after="0"/>
                </w:pPr>
              </w:pPrChange>
            </w:pPr>
            <w:del w:id="5124" w:author="arkat" w:date="2017-09-25T14:49:00Z">
              <w:r w:rsidRPr="00833C4A" w:rsidDel="0058751D">
                <w:rPr>
                  <w:rFonts w:asciiTheme="majorHAnsi" w:hAnsiTheme="majorHAnsi" w:cstheme="majorHAnsi"/>
                  <w:noProof/>
                  <w:szCs w:val="24"/>
                  <w:lang w:val="en-US"/>
                  <w:rPrChange w:id="5125" w:author="Unknown">
                    <w:rPr>
                      <w:noProof/>
                      <w:lang w:val="en-US"/>
                    </w:rPr>
                  </w:rPrChange>
                </w:rPr>
                <w:drawing>
                  <wp:inline distT="0" distB="0" distL="0" distR="0" wp14:anchorId="72339619" wp14:editId="1C30FD37">
                    <wp:extent cx="545465" cy="356309"/>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4207" cy="362019"/>
                            </a:xfrm>
                            <a:prstGeom prst="rect">
                              <a:avLst/>
                            </a:prstGeom>
                            <a:noFill/>
                            <a:ln>
                              <a:noFill/>
                            </a:ln>
                          </pic:spPr>
                        </pic:pic>
                      </a:graphicData>
                    </a:graphic>
                  </wp:inline>
                </w:drawing>
              </w:r>
            </w:del>
          </w:p>
        </w:tc>
        <w:tc>
          <w:tcPr>
            <w:tcW w:w="0" w:type="auto"/>
          </w:tcPr>
          <w:p w14:paraId="28F1E805" w14:textId="28C40DDB" w:rsidR="00790FDA" w:rsidDel="0058751D" w:rsidRDefault="00790FDA">
            <w:pPr>
              <w:pStyle w:val="Heading1"/>
              <w:numPr>
                <w:ilvl w:val="0"/>
                <w:numId w:val="0"/>
              </w:numPr>
              <w:spacing w:after="0"/>
              <w:jc w:val="both"/>
              <w:rPr>
                <w:del w:id="5126" w:author="arkat" w:date="2017-09-25T14:49:00Z"/>
                <w:lang w:val="en-US"/>
              </w:rPr>
              <w:pPrChange w:id="5127" w:author="arkat" w:date="2017-09-29T22:49:00Z">
                <w:pPr>
                  <w:pStyle w:val="BodyText"/>
                  <w:spacing w:after="0"/>
                </w:pPr>
              </w:pPrChange>
            </w:pPr>
            <w:del w:id="5128" w:author="arkat" w:date="2017-09-25T14:49:00Z">
              <w:r w:rsidRPr="00833C4A" w:rsidDel="0058751D">
                <w:rPr>
                  <w:rFonts w:asciiTheme="majorHAnsi" w:hAnsiTheme="majorHAnsi" w:cstheme="majorHAnsi"/>
                  <w:noProof/>
                  <w:szCs w:val="24"/>
                  <w:lang w:val="en-US"/>
                  <w:rPrChange w:id="5129" w:author="Unknown">
                    <w:rPr>
                      <w:noProof/>
                      <w:lang w:val="en-US"/>
                    </w:rPr>
                  </w:rPrChange>
                </w:rPr>
                <w:drawing>
                  <wp:inline distT="0" distB="0" distL="0" distR="0" wp14:anchorId="3DCD4DE9" wp14:editId="1E6EEF97">
                    <wp:extent cx="560705" cy="366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554" cy="374658"/>
                            </a:xfrm>
                            <a:prstGeom prst="rect">
                              <a:avLst/>
                            </a:prstGeom>
                            <a:noFill/>
                            <a:ln>
                              <a:noFill/>
                            </a:ln>
                          </pic:spPr>
                        </pic:pic>
                      </a:graphicData>
                    </a:graphic>
                  </wp:inline>
                </w:drawing>
              </w:r>
            </w:del>
          </w:p>
        </w:tc>
        <w:tc>
          <w:tcPr>
            <w:tcW w:w="0" w:type="auto"/>
          </w:tcPr>
          <w:p w14:paraId="234EE45D" w14:textId="017838D8" w:rsidR="00790FDA" w:rsidRPr="00833C4A" w:rsidDel="0058751D" w:rsidRDefault="00790FDA">
            <w:pPr>
              <w:pStyle w:val="Heading1"/>
              <w:numPr>
                <w:ilvl w:val="0"/>
                <w:numId w:val="0"/>
              </w:numPr>
              <w:spacing w:after="0"/>
              <w:jc w:val="both"/>
              <w:rPr>
                <w:del w:id="5130" w:author="arkat" w:date="2017-09-25T14:49:00Z"/>
                <w:rFonts w:asciiTheme="majorHAnsi" w:hAnsiTheme="majorHAnsi" w:cstheme="majorHAnsi"/>
                <w:noProof/>
                <w:szCs w:val="24"/>
                <w:lang w:val="en-US"/>
              </w:rPr>
              <w:pPrChange w:id="5131" w:author="arkat" w:date="2017-09-29T22:49:00Z">
                <w:pPr>
                  <w:pStyle w:val="BodyText"/>
                  <w:spacing w:after="0"/>
                </w:pPr>
              </w:pPrChange>
            </w:pPr>
          </w:p>
        </w:tc>
      </w:tr>
    </w:tbl>
    <w:p w14:paraId="60CB2B37" w14:textId="6DD9AA7B" w:rsidR="00790FDA" w:rsidDel="0058751D" w:rsidRDefault="00790FDA">
      <w:pPr>
        <w:pStyle w:val="Heading1"/>
        <w:numPr>
          <w:ilvl w:val="0"/>
          <w:numId w:val="0"/>
        </w:numPr>
        <w:spacing w:after="0"/>
        <w:jc w:val="both"/>
        <w:rPr>
          <w:del w:id="5132" w:author="arkat" w:date="2017-09-25T14:49:00Z"/>
        </w:rPr>
        <w:pPrChange w:id="5133" w:author="arkat" w:date="2017-09-29T22:49:00Z">
          <w:pPr>
            <w:pStyle w:val="GambarBAB2"/>
          </w:pPr>
        </w:pPrChange>
      </w:pPr>
      <w:del w:id="5134" w:author="arkat" w:date="2017-09-25T14:49:00Z">
        <w:r w:rsidDel="0058751D">
          <w:delText>Function</w:delText>
        </w:r>
      </w:del>
    </w:p>
    <w:p w14:paraId="1EFEAB5B" w14:textId="686A6561" w:rsidR="00486946" w:rsidDel="0058751D" w:rsidRDefault="00790FDA">
      <w:pPr>
        <w:pStyle w:val="Heading1"/>
        <w:numPr>
          <w:ilvl w:val="0"/>
          <w:numId w:val="0"/>
        </w:numPr>
        <w:spacing w:after="0"/>
        <w:jc w:val="both"/>
        <w:rPr>
          <w:del w:id="5135" w:author="arkat" w:date="2017-09-25T14:49:00Z"/>
          <w:lang w:val="en-US"/>
        </w:rPr>
        <w:pPrChange w:id="5136" w:author="arkat" w:date="2017-09-29T22:49:00Z">
          <w:pPr>
            <w:pStyle w:val="BodyText"/>
            <w:spacing w:after="0"/>
            <w:ind w:firstLine="270"/>
          </w:pPr>
        </w:pPrChange>
      </w:pPr>
      <w:del w:id="5137" w:author="arkat" w:date="2017-09-25T14:49:00Z">
        <w:r w:rsidDel="0058751D">
          <w:rPr>
            <w:lang w:val="en-US"/>
          </w:rPr>
          <w:delText>Organizational Unit :</w:delText>
        </w:r>
      </w:del>
    </w:p>
    <w:p w14:paraId="735FAA25" w14:textId="6B418D3B" w:rsidR="00790FDA" w:rsidDel="0058751D" w:rsidRDefault="00790FDA">
      <w:pPr>
        <w:pStyle w:val="Heading1"/>
        <w:numPr>
          <w:ilvl w:val="0"/>
          <w:numId w:val="0"/>
        </w:numPr>
        <w:spacing w:after="0"/>
        <w:jc w:val="both"/>
        <w:rPr>
          <w:del w:id="5138" w:author="arkat" w:date="2017-09-25T14:49:00Z"/>
          <w:lang w:val="en-US"/>
        </w:rPr>
        <w:pPrChange w:id="5139" w:author="arkat" w:date="2017-09-29T22:49:00Z">
          <w:pPr>
            <w:pStyle w:val="BodyText"/>
            <w:spacing w:after="0"/>
            <w:ind w:firstLine="270"/>
          </w:pPr>
        </w:pPrChange>
      </w:pPr>
      <w:del w:id="5140"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159"/>
      </w:tblGrid>
      <w:tr w:rsidR="00790FDA" w:rsidDel="0058751D" w14:paraId="4191A6F4" w14:textId="7B1D8117" w:rsidTr="00790FDA">
        <w:trPr>
          <w:jc w:val="center"/>
          <w:del w:id="5141" w:author="arkat" w:date="2017-09-25T14:49:00Z"/>
        </w:trPr>
        <w:tc>
          <w:tcPr>
            <w:tcW w:w="0" w:type="auto"/>
          </w:tcPr>
          <w:p w14:paraId="3C090856" w14:textId="7E9D6E3D" w:rsidR="00790FDA" w:rsidDel="0058751D" w:rsidRDefault="00790FDA">
            <w:pPr>
              <w:pStyle w:val="Heading1"/>
              <w:numPr>
                <w:ilvl w:val="0"/>
                <w:numId w:val="0"/>
              </w:numPr>
              <w:spacing w:after="0"/>
              <w:jc w:val="both"/>
              <w:rPr>
                <w:del w:id="5142" w:author="arkat" w:date="2017-09-25T14:49:00Z"/>
                <w:lang w:val="en-US"/>
              </w:rPr>
              <w:pPrChange w:id="5143" w:author="arkat" w:date="2017-09-29T22:49:00Z">
                <w:pPr>
                  <w:pStyle w:val="BodyText"/>
                  <w:spacing w:after="0"/>
                </w:pPr>
              </w:pPrChange>
            </w:pPr>
            <w:del w:id="5144" w:author="arkat" w:date="2017-09-25T14:49:00Z">
              <w:r w:rsidRPr="00833C4A" w:rsidDel="0058751D">
                <w:rPr>
                  <w:rFonts w:asciiTheme="majorHAnsi" w:hAnsiTheme="majorHAnsi" w:cstheme="majorHAnsi"/>
                  <w:noProof/>
                  <w:szCs w:val="24"/>
                  <w:lang w:val="en-US"/>
                  <w:rPrChange w:id="5145" w:author="Unknown">
                    <w:rPr>
                      <w:noProof/>
                      <w:lang w:val="en-US"/>
                    </w:rPr>
                  </w:rPrChange>
                </w:rPr>
                <w:drawing>
                  <wp:inline distT="0" distB="0" distL="0" distR="0" wp14:anchorId="309B02A1" wp14:editId="20EA27B5">
                    <wp:extent cx="599355" cy="3908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872" cy="399652"/>
                            </a:xfrm>
                            <a:prstGeom prst="rect">
                              <a:avLst/>
                            </a:prstGeom>
                            <a:noFill/>
                            <a:ln>
                              <a:noFill/>
                            </a:ln>
                          </pic:spPr>
                        </pic:pic>
                      </a:graphicData>
                    </a:graphic>
                  </wp:inline>
                </w:drawing>
              </w:r>
            </w:del>
          </w:p>
        </w:tc>
      </w:tr>
    </w:tbl>
    <w:p w14:paraId="282A0CD3" w14:textId="13942582" w:rsidR="00790FDA" w:rsidDel="0058751D" w:rsidRDefault="00842ED7">
      <w:pPr>
        <w:pStyle w:val="Heading1"/>
        <w:numPr>
          <w:ilvl w:val="0"/>
          <w:numId w:val="0"/>
        </w:numPr>
        <w:spacing w:after="0"/>
        <w:jc w:val="both"/>
        <w:rPr>
          <w:del w:id="5146" w:author="arkat" w:date="2017-09-25T14:49:00Z"/>
          <w:lang w:val="en-US"/>
        </w:rPr>
        <w:pPrChange w:id="5147" w:author="arkat" w:date="2017-09-29T22:49:00Z">
          <w:pPr>
            <w:pStyle w:val="BodyText"/>
            <w:spacing w:after="0"/>
            <w:ind w:firstLine="270"/>
          </w:pPr>
        </w:pPrChange>
      </w:pPr>
      <w:del w:id="5148" w:author="arkat" w:date="2017-09-25T14:49:00Z">
        <w:r w:rsidDel="0058751D">
          <w:rPr>
            <w:lang w:val="en-US"/>
          </w:rPr>
          <w:delText>Position:</w:delText>
        </w:r>
      </w:del>
    </w:p>
    <w:p w14:paraId="0C7C9012" w14:textId="1787DFF8" w:rsidR="00790FDA" w:rsidDel="0058751D" w:rsidRDefault="00842ED7">
      <w:pPr>
        <w:pStyle w:val="Heading1"/>
        <w:numPr>
          <w:ilvl w:val="0"/>
          <w:numId w:val="0"/>
        </w:numPr>
        <w:spacing w:after="0"/>
        <w:jc w:val="both"/>
        <w:rPr>
          <w:del w:id="5149" w:author="arkat" w:date="2017-09-25T14:49:00Z"/>
          <w:lang w:val="en-US"/>
        </w:rPr>
        <w:pPrChange w:id="5150" w:author="arkat" w:date="2017-09-29T22:49:00Z">
          <w:pPr>
            <w:pStyle w:val="BodyText"/>
            <w:spacing w:after="0"/>
            <w:ind w:firstLine="270"/>
          </w:pPr>
        </w:pPrChange>
      </w:pPr>
      <w:del w:id="5151" w:author="arkat" w:date="2017-09-25T14:49:00Z">
        <w:r w:rsidDel="0058751D">
          <w:rPr>
            <w:lang w:val="en-US"/>
          </w:rPr>
          <w:delText>System:</w:delText>
        </w:r>
      </w:del>
    </w:p>
    <w:p w14:paraId="6E1CFB28" w14:textId="0EFA2038" w:rsidR="00790FDA" w:rsidDel="0058751D" w:rsidRDefault="00790FDA">
      <w:pPr>
        <w:pStyle w:val="Heading1"/>
        <w:numPr>
          <w:ilvl w:val="0"/>
          <w:numId w:val="0"/>
        </w:numPr>
        <w:spacing w:after="0"/>
        <w:jc w:val="both"/>
        <w:rPr>
          <w:del w:id="5152" w:author="arkat" w:date="2017-09-25T14:49:00Z"/>
          <w:lang w:val="en-US"/>
        </w:rPr>
        <w:pPrChange w:id="5153" w:author="arkat" w:date="2017-09-29T22:49:00Z">
          <w:pPr>
            <w:pStyle w:val="BodyText"/>
            <w:spacing w:after="0"/>
            <w:ind w:firstLine="270"/>
          </w:pPr>
        </w:pPrChange>
      </w:pPr>
      <w:del w:id="5154" w:author="arkat" w:date="2017-09-25T14:49:00Z">
        <w:r w:rsidDel="0058751D">
          <w:rPr>
            <w:lang w:val="en-US"/>
          </w:rPr>
          <w:delText>Data      :</w:delText>
        </w:r>
      </w:del>
    </w:p>
    <w:p w14:paraId="5E4CBFA7" w14:textId="62DD7B72" w:rsidR="00790FDA" w:rsidDel="0058751D" w:rsidRDefault="00842ED7">
      <w:pPr>
        <w:pStyle w:val="Heading1"/>
        <w:numPr>
          <w:ilvl w:val="0"/>
          <w:numId w:val="0"/>
        </w:numPr>
        <w:spacing w:after="0"/>
        <w:jc w:val="both"/>
        <w:rPr>
          <w:del w:id="5155" w:author="arkat" w:date="2017-09-25T14:49:00Z"/>
          <w:lang w:val="en-US"/>
        </w:rPr>
        <w:pPrChange w:id="5156" w:author="arkat" w:date="2017-09-29T22:49:00Z">
          <w:pPr>
            <w:pStyle w:val="BodyText"/>
            <w:spacing w:after="0"/>
            <w:ind w:firstLine="270"/>
          </w:pPr>
        </w:pPrChange>
      </w:pPr>
      <w:del w:id="5157" w:author="arkat" w:date="2017-09-25T14:49:00Z">
        <w:r w:rsidDel="0058751D">
          <w:rPr>
            <w:lang w:val="en-US"/>
          </w:rPr>
          <w:delText>Relation:</w:delText>
        </w:r>
      </w:del>
    </w:p>
    <w:p w14:paraId="2DC322CD" w14:textId="65D5B1A8" w:rsidR="00790FDA" w:rsidDel="0058751D" w:rsidRDefault="00790FDA">
      <w:pPr>
        <w:pStyle w:val="Heading1"/>
        <w:numPr>
          <w:ilvl w:val="0"/>
          <w:numId w:val="0"/>
        </w:numPr>
        <w:spacing w:after="0"/>
        <w:jc w:val="both"/>
        <w:rPr>
          <w:del w:id="5158" w:author="arkat" w:date="2017-09-25T14:49:00Z"/>
          <w:lang w:val="en-US"/>
        </w:rPr>
        <w:pPrChange w:id="5159" w:author="arkat" w:date="2017-09-29T22:49:00Z">
          <w:pPr>
            <w:pStyle w:val="BodyText"/>
            <w:spacing w:after="0"/>
            <w:ind w:firstLine="270"/>
          </w:pPr>
        </w:pPrChange>
      </w:pPr>
    </w:p>
    <w:p w14:paraId="2AD6EA7D" w14:textId="520D73CA" w:rsidR="004239BF" w:rsidRPr="004239BF" w:rsidDel="0058751D" w:rsidRDefault="004239BF">
      <w:pPr>
        <w:pStyle w:val="Heading1"/>
        <w:numPr>
          <w:ilvl w:val="0"/>
          <w:numId w:val="0"/>
        </w:numPr>
        <w:spacing w:after="0"/>
        <w:jc w:val="both"/>
        <w:rPr>
          <w:del w:id="5160" w:author="arkat" w:date="2017-09-25T14:49:00Z"/>
        </w:rPr>
        <w:pPrChange w:id="5161" w:author="arkat" w:date="2017-09-29T22:49:00Z">
          <w:pPr>
            <w:pStyle w:val="BodyText"/>
          </w:pPr>
        </w:pPrChange>
      </w:pPr>
    </w:p>
    <w:p w14:paraId="11EE76F5" w14:textId="08C43F64" w:rsidR="004239BF" w:rsidDel="0058751D" w:rsidRDefault="004239BF">
      <w:pPr>
        <w:pStyle w:val="Heading1"/>
        <w:numPr>
          <w:ilvl w:val="0"/>
          <w:numId w:val="0"/>
        </w:numPr>
        <w:spacing w:after="0"/>
        <w:jc w:val="both"/>
        <w:rPr>
          <w:del w:id="5162" w:author="arkat" w:date="2017-09-25T14:49:00Z"/>
          <w:lang w:val="en-US"/>
        </w:rPr>
        <w:pPrChange w:id="5163" w:author="arkat" w:date="2017-09-29T22:49:00Z">
          <w:pPr>
            <w:pStyle w:val="Heading2"/>
            <w:spacing w:before="0" w:after="0"/>
          </w:pPr>
        </w:pPrChange>
      </w:pPr>
      <w:del w:id="5164" w:author="arkat" w:date="2017-09-25T14:49:00Z">
        <w:r w:rsidDel="0058751D">
          <w:rPr>
            <w:lang w:val="en-US"/>
          </w:rPr>
          <w:delText>BPMN</w:delText>
        </w:r>
      </w:del>
    </w:p>
    <w:p w14:paraId="04565BAA" w14:textId="7E9A61BF" w:rsidR="004239BF" w:rsidDel="0058751D" w:rsidRDefault="004239BF">
      <w:pPr>
        <w:pStyle w:val="Heading1"/>
        <w:numPr>
          <w:ilvl w:val="0"/>
          <w:numId w:val="0"/>
        </w:numPr>
        <w:spacing w:after="0"/>
        <w:jc w:val="both"/>
        <w:rPr>
          <w:del w:id="5165" w:author="arkat" w:date="2017-09-25T14:49:00Z"/>
        </w:rPr>
        <w:pPrChange w:id="5166" w:author="arkat" w:date="2017-09-29T22:49:00Z">
          <w:pPr>
            <w:pStyle w:val="BodyText"/>
            <w:spacing w:after="0"/>
            <w:ind w:firstLine="284"/>
          </w:pPr>
        </w:pPrChange>
      </w:pPr>
      <w:del w:id="5167" w:author="arkat" w:date="2017-09-25T14:49:00Z">
        <w:r w:rsidDel="0058751D">
          <w:delText>Sebuah model proses bisnis terdiri dari serangkaian model kegiatan dan constraint antara model-model kegiatan (Weske, 2007). BPMN merupakan singkatan dari Business Process Modelling Notation, yaitu suatu metodologi yang dikembangkan Business Process Modelling Initiative (BPMI) dalam memodelkan proses bisnis (Object Management Group, 2008). Tujuan dari BPMN adalah menyediakan notasi yang mudah dipahami oleh semua pengguna bisnis dan yang tidak kalah pentingnya adalah untuk memastikan bahwa bahasa XML yang dirancang untuk pelaksanaan proses bisnis dapat dinyatakan secara visual dengan notasi yang umum (Owen and Raj, 2003). Tidak seperti jenis diagram proses bisnis yang sebelumnya, BPMN telah ditambahkan notasi khusus untuk menggambarkan peristiwa berbasis pesan dan pesan lewat diantara organisasi.</w:delText>
        </w:r>
      </w:del>
    </w:p>
    <w:p w14:paraId="00074741" w14:textId="69531B5E" w:rsidR="004239BF" w:rsidDel="0058751D" w:rsidRDefault="004239BF">
      <w:pPr>
        <w:pStyle w:val="Heading1"/>
        <w:numPr>
          <w:ilvl w:val="0"/>
          <w:numId w:val="0"/>
        </w:numPr>
        <w:spacing w:after="0"/>
        <w:jc w:val="both"/>
        <w:rPr>
          <w:del w:id="5168" w:author="arkat" w:date="2017-09-25T14:49:00Z"/>
        </w:rPr>
        <w:pPrChange w:id="5169" w:author="arkat" w:date="2017-09-29T22:49:00Z">
          <w:pPr>
            <w:pStyle w:val="BodyText"/>
            <w:spacing w:after="0"/>
            <w:ind w:firstLine="284"/>
          </w:pPr>
        </w:pPrChange>
      </w:pPr>
      <w:del w:id="5170" w:author="arkat" w:date="2017-09-25T14:49:00Z">
        <w:r w:rsidDel="0058751D">
          <w:delText>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w:delText>
        </w:r>
      </w:del>
    </w:p>
    <w:p w14:paraId="32452875" w14:textId="5762E085" w:rsidR="004239BF" w:rsidDel="0058751D" w:rsidRDefault="004239BF">
      <w:pPr>
        <w:pStyle w:val="Heading1"/>
        <w:numPr>
          <w:ilvl w:val="0"/>
          <w:numId w:val="0"/>
        </w:numPr>
        <w:spacing w:after="0"/>
        <w:jc w:val="both"/>
        <w:rPr>
          <w:del w:id="5171" w:author="arkat" w:date="2017-09-25T14:49:00Z"/>
        </w:rPr>
        <w:pPrChange w:id="5172" w:author="arkat" w:date="2017-09-29T22:49:00Z">
          <w:pPr>
            <w:pStyle w:val="BodyText"/>
            <w:spacing w:after="0"/>
            <w:ind w:firstLine="284"/>
          </w:pPr>
        </w:pPrChange>
      </w:pPr>
      <w:del w:id="5173" w:author="arkat" w:date="2017-09-25T14:49:00Z">
        <w:r w:rsidDel="0058751D">
          <w:delText xml:space="preserve">Definisi BPMN (Business Process Modelling Notation) menurut Rosmala dkk (2007) dalam jurnal yang berjudul Pemodelan Proses Bisnis B2B denngan BPMN “suatu metodologi yang relatif baru tetapi saat ini mulai banyak diterima oleh kalangan luas sebagai suatu model standar untuk menggambarkan proses bisnis suatu organisasi”. </w:delText>
        </w:r>
      </w:del>
    </w:p>
    <w:p w14:paraId="222DF1EA" w14:textId="5DA27467" w:rsidR="004239BF" w:rsidDel="0058751D" w:rsidRDefault="004239BF">
      <w:pPr>
        <w:pStyle w:val="Heading1"/>
        <w:numPr>
          <w:ilvl w:val="0"/>
          <w:numId w:val="0"/>
        </w:numPr>
        <w:spacing w:after="0"/>
        <w:jc w:val="both"/>
        <w:rPr>
          <w:del w:id="5174" w:author="arkat" w:date="2017-09-25T14:49:00Z"/>
        </w:rPr>
        <w:pPrChange w:id="5175" w:author="arkat" w:date="2017-09-29T22:49:00Z">
          <w:pPr>
            <w:pStyle w:val="BodyText"/>
            <w:spacing w:after="0"/>
            <w:ind w:firstLine="284"/>
          </w:pPr>
        </w:pPrChange>
      </w:pPr>
      <w:del w:id="5176" w:author="arkat" w:date="2017-09-25T14:49:00Z">
        <w:r w:rsidDel="0058751D">
          <w:delText xml:space="preserve">BPMN adalah standar untuk memodelkan proses bisnis dan proses-proses web services. Diusulkan oleh BPMI – Business Process Management Initiative pada tahun 2004. BPMN dirancang bukan hanya mudah digunakan dan dipahami, tetapi juga memiliki kemampuan untuk memodelkan proses bisnis yang kompleks dan secara spesifik dirancang dengan mempertimbangkan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Dan berikut aturan dalam memodelkan suatu proses bisnis : </w:delText>
        </w:r>
      </w:del>
    </w:p>
    <w:p w14:paraId="57A66437" w14:textId="1716694E" w:rsidR="004239BF" w:rsidDel="0058751D" w:rsidRDefault="004239BF">
      <w:pPr>
        <w:pStyle w:val="Heading1"/>
        <w:numPr>
          <w:ilvl w:val="0"/>
          <w:numId w:val="0"/>
        </w:numPr>
        <w:spacing w:after="0"/>
        <w:jc w:val="both"/>
        <w:rPr>
          <w:del w:id="5177" w:author="arkat" w:date="2017-09-25T14:49:00Z"/>
        </w:rPr>
        <w:pPrChange w:id="5178" w:author="arkat" w:date="2017-09-29T22:49:00Z">
          <w:pPr>
            <w:pStyle w:val="BodyText"/>
            <w:numPr>
              <w:numId w:val="27"/>
            </w:numPr>
            <w:spacing w:after="0"/>
            <w:ind w:left="360" w:hanging="360"/>
          </w:pPr>
        </w:pPrChange>
      </w:pPr>
      <w:del w:id="5179" w:author="arkat" w:date="2017-09-25T14:49:00Z">
        <w:r w:rsidDel="0058751D">
          <w:delText>Memodelkan kejadian-kejadian yang memulai proses, proses yang dilakukan dan hasil akhir dari aliran proses.</w:delText>
        </w:r>
      </w:del>
    </w:p>
    <w:p w14:paraId="255F7364" w14:textId="16FF4C68" w:rsidR="004239BF" w:rsidDel="0058751D" w:rsidRDefault="004239BF">
      <w:pPr>
        <w:pStyle w:val="Heading1"/>
        <w:numPr>
          <w:ilvl w:val="0"/>
          <w:numId w:val="0"/>
        </w:numPr>
        <w:spacing w:after="0"/>
        <w:jc w:val="both"/>
        <w:rPr>
          <w:del w:id="5180" w:author="arkat" w:date="2017-09-25T14:49:00Z"/>
        </w:rPr>
        <w:pPrChange w:id="5181" w:author="arkat" w:date="2017-09-29T22:49:00Z">
          <w:pPr>
            <w:pStyle w:val="BodyText"/>
            <w:numPr>
              <w:numId w:val="27"/>
            </w:numPr>
            <w:spacing w:after="0"/>
            <w:ind w:left="360" w:hanging="360"/>
          </w:pPr>
        </w:pPrChange>
      </w:pPr>
      <w:del w:id="5182" w:author="arkat" w:date="2017-09-25T14:49:00Z">
        <w:r w:rsidDel="0058751D">
          <w:delText xml:space="preserve">Keputusan bisnis atau percabangan aliran dimodelkan dengan gateways. Sebuah gateway mirip dengan simbol keputusan dalam flowchart.  </w:delText>
        </w:r>
      </w:del>
    </w:p>
    <w:p w14:paraId="59DA7BE6" w14:textId="1CE3375C" w:rsidR="004239BF" w:rsidDel="0058751D" w:rsidRDefault="004239BF">
      <w:pPr>
        <w:pStyle w:val="Heading1"/>
        <w:numPr>
          <w:ilvl w:val="0"/>
          <w:numId w:val="0"/>
        </w:numPr>
        <w:spacing w:after="0"/>
        <w:jc w:val="both"/>
        <w:rPr>
          <w:del w:id="5183" w:author="arkat" w:date="2017-09-25T14:49:00Z"/>
        </w:rPr>
        <w:pPrChange w:id="5184" w:author="arkat" w:date="2017-09-29T22:49:00Z">
          <w:pPr>
            <w:pStyle w:val="BodyText"/>
            <w:numPr>
              <w:numId w:val="27"/>
            </w:numPr>
            <w:spacing w:after="0"/>
            <w:ind w:left="360" w:hanging="360"/>
          </w:pPr>
        </w:pPrChange>
      </w:pPr>
      <w:del w:id="5185" w:author="arkat" w:date="2017-09-25T14:49:00Z">
        <w:r w:rsidDel="0058751D">
          <w:delText xml:space="preserve">Sebuah proses dalam aliran dapat mengandung sub-proses, yang secara grafis dapat ditunjukkan dengan BPD  (Business Process Diagram) lain yang tersambung melalui sebuah hyperlink ke simbol proses. </w:delText>
        </w:r>
      </w:del>
    </w:p>
    <w:p w14:paraId="2DD005B7" w14:textId="5C2B8236" w:rsidR="004239BF" w:rsidDel="0058751D" w:rsidRDefault="004239BF">
      <w:pPr>
        <w:pStyle w:val="Heading1"/>
        <w:numPr>
          <w:ilvl w:val="0"/>
          <w:numId w:val="0"/>
        </w:numPr>
        <w:spacing w:after="0"/>
        <w:jc w:val="both"/>
        <w:rPr>
          <w:del w:id="5186" w:author="arkat" w:date="2017-09-25T14:49:00Z"/>
        </w:rPr>
        <w:pPrChange w:id="5187" w:author="arkat" w:date="2017-09-29T22:49:00Z">
          <w:pPr>
            <w:pStyle w:val="BodyText"/>
            <w:numPr>
              <w:numId w:val="27"/>
            </w:numPr>
            <w:spacing w:after="0"/>
            <w:ind w:left="360" w:hanging="360"/>
          </w:pPr>
        </w:pPrChange>
      </w:pPr>
      <w:del w:id="5188" w:author="arkat" w:date="2017-09-25T14:49:00Z">
        <w:r w:rsidDel="0058751D">
          <w:delText xml:space="preserve">Jika sebuah proses tidak didetilkan ke dalam sub proses, maka dianggap sebagai sebuah task – yaitu level proses paling rendah.  </w:delText>
        </w:r>
      </w:del>
    </w:p>
    <w:p w14:paraId="20780B2F" w14:textId="54EFFD84" w:rsidR="004239BF" w:rsidDel="0058751D" w:rsidRDefault="004239BF">
      <w:pPr>
        <w:pStyle w:val="Heading1"/>
        <w:numPr>
          <w:ilvl w:val="0"/>
          <w:numId w:val="0"/>
        </w:numPr>
        <w:spacing w:after="0"/>
        <w:jc w:val="both"/>
        <w:rPr>
          <w:del w:id="5189" w:author="arkat" w:date="2017-09-25T14:49:00Z"/>
        </w:rPr>
        <w:pPrChange w:id="5190" w:author="arkat" w:date="2017-09-29T22:49:00Z">
          <w:pPr>
            <w:pStyle w:val="BodyText"/>
            <w:numPr>
              <w:numId w:val="27"/>
            </w:numPr>
            <w:spacing w:after="0"/>
            <w:ind w:left="360" w:hanging="360"/>
          </w:pPr>
        </w:pPrChange>
      </w:pPr>
      <w:del w:id="5191" w:author="arkat" w:date="2017-09-25T14:49:00Z">
        <w:r w:rsidDel="0058751D">
          <w:delText xml:space="preserve">Sebuah tanda ‘+’ pada simbol proses menunjukkan bahwa proses ini didekomposisi, jika tidak ada tanda ‘+’, maka proses ini disebut sebuah task.  </w:delText>
        </w:r>
      </w:del>
    </w:p>
    <w:p w14:paraId="78AF6D12" w14:textId="71500653" w:rsidR="004239BF" w:rsidDel="0058751D" w:rsidRDefault="004239BF">
      <w:pPr>
        <w:pStyle w:val="Heading1"/>
        <w:numPr>
          <w:ilvl w:val="0"/>
          <w:numId w:val="0"/>
        </w:numPr>
        <w:spacing w:after="0"/>
        <w:jc w:val="both"/>
        <w:rPr>
          <w:del w:id="5192" w:author="arkat" w:date="2017-09-25T14:49:00Z"/>
        </w:rPr>
        <w:pPrChange w:id="5193" w:author="arkat" w:date="2017-09-29T22:49:00Z">
          <w:pPr>
            <w:pStyle w:val="BodyText"/>
            <w:spacing w:after="0"/>
            <w:ind w:firstLine="284"/>
          </w:pPr>
        </w:pPrChange>
      </w:pPr>
      <w:del w:id="5194" w:author="arkat" w:date="2017-09-25T14:49:00Z">
        <w:r w:rsidDel="0058751D">
          <w:delText xml:space="preserve"> </w:delText>
        </w:r>
      </w:del>
    </w:p>
    <w:p w14:paraId="7F2A8102" w14:textId="260FA40D" w:rsidR="00842ED7" w:rsidDel="0058751D" w:rsidRDefault="00842ED7">
      <w:pPr>
        <w:pStyle w:val="Heading1"/>
        <w:numPr>
          <w:ilvl w:val="0"/>
          <w:numId w:val="0"/>
        </w:numPr>
        <w:spacing w:after="0"/>
        <w:jc w:val="both"/>
        <w:rPr>
          <w:del w:id="5195" w:author="arkat" w:date="2017-09-25T14:49:00Z"/>
        </w:rPr>
        <w:pPrChange w:id="5196" w:author="arkat" w:date="2017-09-29T22:49:00Z">
          <w:pPr>
            <w:pStyle w:val="BodyText"/>
            <w:spacing w:after="0"/>
          </w:pPr>
        </w:pPrChange>
      </w:pPr>
    </w:p>
    <w:p w14:paraId="1CA41A32" w14:textId="69D060E2" w:rsidR="00842ED7" w:rsidRPr="00842ED7" w:rsidDel="0058751D" w:rsidRDefault="00842ED7">
      <w:pPr>
        <w:pStyle w:val="Heading1"/>
        <w:numPr>
          <w:ilvl w:val="0"/>
          <w:numId w:val="0"/>
        </w:numPr>
        <w:spacing w:after="0"/>
        <w:jc w:val="both"/>
        <w:rPr>
          <w:del w:id="5197" w:author="arkat" w:date="2017-09-25T14:49:00Z"/>
          <w:lang w:val="en-US"/>
        </w:rPr>
        <w:pPrChange w:id="5198" w:author="arkat" w:date="2017-09-29T22:49:00Z">
          <w:pPr>
            <w:pStyle w:val="BodyText"/>
            <w:spacing w:after="0"/>
          </w:pPr>
        </w:pPrChange>
      </w:pPr>
      <w:del w:id="5199" w:author="arkat" w:date="2017-09-25T14:49:00Z">
        <w:r w:rsidRPr="00842ED7" w:rsidDel="0058751D">
          <w:rPr>
            <w:b w:val="0"/>
            <w:lang w:val="en-US"/>
          </w:rPr>
          <w:delText>Event</w:delText>
        </w:r>
      </w:del>
    </w:p>
    <w:p w14:paraId="1B550B73" w14:textId="2FD9BDDB" w:rsidR="00842ED7" w:rsidDel="0058751D" w:rsidRDefault="00842ED7">
      <w:pPr>
        <w:pStyle w:val="Heading1"/>
        <w:numPr>
          <w:ilvl w:val="0"/>
          <w:numId w:val="0"/>
        </w:numPr>
        <w:spacing w:after="0"/>
        <w:jc w:val="both"/>
        <w:rPr>
          <w:del w:id="5200" w:author="arkat" w:date="2017-09-25T14:49:00Z"/>
        </w:rPr>
        <w:pPrChange w:id="5201" w:author="arkat" w:date="2017-09-29T22:49:00Z">
          <w:pPr>
            <w:pStyle w:val="BodyText"/>
            <w:spacing w:after="0"/>
            <w:ind w:firstLine="284"/>
          </w:pPr>
        </w:pPrChange>
      </w:pPr>
      <w:del w:id="5202" w:author="arkat" w:date="2017-09-25T14:49:00Z">
        <w:r w:rsidDel="0058751D">
          <w:delText xml:space="preserve">Event digambarkan dengan sebuah lingkaran dan merupakan sesuatu yang “terjadi” selama berlangsungnya proses bisnis. Event-event  ini mempengaruhi aliran proses dan biasanya memiliki penyebab (trigger) atau hasil (result). Event  adalah lingkaran dengan pusat terbuka untuk memungkinkan pembedaan trigger dan result yang berbeda. Terdapat 3 tipe event berdasarkan kapan mereka mempengaruhi aliran yaitu Start, Intermediate, dan End. </w:delText>
        </w:r>
      </w:del>
    </w:p>
    <w:p w14:paraId="1C2D925F" w14:textId="4F55360D" w:rsidR="00842ED7" w:rsidDel="0058751D" w:rsidRDefault="00842ED7">
      <w:pPr>
        <w:pStyle w:val="Heading1"/>
        <w:numPr>
          <w:ilvl w:val="0"/>
          <w:numId w:val="0"/>
        </w:numPr>
        <w:spacing w:after="0"/>
        <w:jc w:val="both"/>
        <w:rPr>
          <w:del w:id="5203" w:author="arkat" w:date="2017-09-25T14:49:00Z"/>
        </w:rPr>
        <w:pPrChange w:id="5204" w:author="arkat" w:date="2017-09-29T22:49:00Z">
          <w:pPr>
            <w:pStyle w:val="BodyText"/>
            <w:spacing w:after="0"/>
          </w:pPr>
        </w:pPrChange>
      </w:pPr>
    </w:p>
    <w:p w14:paraId="3F89C018" w14:textId="1FD7993E" w:rsidR="00376989" w:rsidRPr="00E14583" w:rsidDel="0058751D" w:rsidRDefault="00CC5356">
      <w:pPr>
        <w:pStyle w:val="Heading1"/>
        <w:numPr>
          <w:ilvl w:val="0"/>
          <w:numId w:val="0"/>
        </w:numPr>
        <w:spacing w:after="0"/>
        <w:jc w:val="both"/>
        <w:rPr>
          <w:del w:id="5205" w:author="arkat" w:date="2017-09-25T14:49:00Z"/>
          <w:lang w:val="en-US"/>
        </w:rPr>
        <w:pPrChange w:id="5206" w:author="arkat" w:date="2017-09-29T22:49:00Z">
          <w:pPr>
            <w:pStyle w:val="BodyText"/>
            <w:spacing w:after="0"/>
          </w:pPr>
        </w:pPrChange>
      </w:pPr>
      <w:del w:id="5207" w:author="arkat" w:date="2017-09-25T14:49:00Z">
        <w:r w:rsidRPr="00E14583" w:rsidDel="0058751D">
          <w:rPr>
            <w:b w:val="0"/>
            <w:lang w:val="en-US"/>
          </w:rPr>
          <w:delText>Start Event</w:delText>
        </w:r>
      </w:del>
    </w:p>
    <w:p w14:paraId="528805DA" w14:textId="2D1EAF79" w:rsidR="00CC5356" w:rsidDel="0058751D" w:rsidRDefault="00CC5356">
      <w:pPr>
        <w:pStyle w:val="Heading1"/>
        <w:numPr>
          <w:ilvl w:val="0"/>
          <w:numId w:val="0"/>
        </w:numPr>
        <w:spacing w:after="0"/>
        <w:jc w:val="both"/>
        <w:rPr>
          <w:del w:id="5208" w:author="arkat" w:date="2017-09-25T14:49:00Z"/>
          <w:lang w:val="en-US"/>
        </w:rPr>
        <w:pPrChange w:id="5209" w:author="arkat" w:date="2017-09-29T22:49:00Z">
          <w:pPr>
            <w:pStyle w:val="BodyText"/>
            <w:spacing w:after="0"/>
          </w:pPr>
        </w:pPrChange>
      </w:pPr>
    </w:p>
    <w:tbl>
      <w:tblPr>
        <w:tblStyle w:val="TableGrid"/>
        <w:tblW w:w="0" w:type="auto"/>
        <w:jc w:val="center"/>
        <w:tblLook w:val="04A0" w:firstRow="1" w:lastRow="0" w:firstColumn="1" w:lastColumn="0" w:noHBand="0" w:noVBand="1"/>
      </w:tblPr>
      <w:tblGrid>
        <w:gridCol w:w="821"/>
        <w:gridCol w:w="815"/>
        <w:gridCol w:w="815"/>
        <w:gridCol w:w="815"/>
        <w:gridCol w:w="815"/>
        <w:gridCol w:w="816"/>
        <w:gridCol w:w="816"/>
      </w:tblGrid>
      <w:tr w:rsidR="00CC5356" w:rsidDel="0058751D" w14:paraId="5E62B7B2" w14:textId="7F9C24D7" w:rsidTr="00CC5356">
        <w:trPr>
          <w:jc w:val="center"/>
          <w:del w:id="5210" w:author="arkat" w:date="2017-09-25T14:49:00Z"/>
        </w:trPr>
        <w:tc>
          <w:tcPr>
            <w:tcW w:w="821" w:type="dxa"/>
          </w:tcPr>
          <w:p w14:paraId="64D17DE8" w14:textId="32E22654" w:rsidR="00CC5356" w:rsidDel="0058751D" w:rsidRDefault="00CC5356">
            <w:pPr>
              <w:pStyle w:val="Heading1"/>
              <w:numPr>
                <w:ilvl w:val="0"/>
                <w:numId w:val="0"/>
              </w:numPr>
              <w:spacing w:after="0"/>
              <w:jc w:val="both"/>
              <w:rPr>
                <w:del w:id="5211" w:author="arkat" w:date="2017-09-25T14:49:00Z"/>
                <w:lang w:val="en-US"/>
              </w:rPr>
              <w:pPrChange w:id="5212" w:author="arkat" w:date="2017-09-29T22:49:00Z">
                <w:pPr>
                  <w:pStyle w:val="BodyText"/>
                  <w:spacing w:after="0"/>
                </w:pPr>
              </w:pPrChange>
            </w:pPr>
            <w:del w:id="5213" w:author="arkat" w:date="2017-09-25T14:49:00Z">
              <w:r w:rsidRPr="00161C34" w:rsidDel="0058751D">
                <w:rPr>
                  <w:noProof/>
                  <w:szCs w:val="24"/>
                  <w:lang w:val="en-US"/>
                </w:rPr>
                <w:drawing>
                  <wp:inline distT="0" distB="0" distL="0" distR="0" wp14:anchorId="63E0E2E4" wp14:editId="520218E7">
                    <wp:extent cx="384201" cy="3842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845" cy="386845"/>
                            </a:xfrm>
                            <a:prstGeom prst="rect">
                              <a:avLst/>
                            </a:prstGeom>
                            <a:noFill/>
                            <a:ln>
                              <a:noFill/>
                            </a:ln>
                          </pic:spPr>
                        </pic:pic>
                      </a:graphicData>
                    </a:graphic>
                  </wp:inline>
                </w:drawing>
              </w:r>
            </w:del>
          </w:p>
        </w:tc>
        <w:tc>
          <w:tcPr>
            <w:tcW w:w="815" w:type="dxa"/>
          </w:tcPr>
          <w:p w14:paraId="53D81D86" w14:textId="1D798A80" w:rsidR="00CC5356" w:rsidDel="0058751D" w:rsidRDefault="00CC5356">
            <w:pPr>
              <w:pStyle w:val="Heading1"/>
              <w:numPr>
                <w:ilvl w:val="0"/>
                <w:numId w:val="0"/>
              </w:numPr>
              <w:spacing w:after="0"/>
              <w:jc w:val="both"/>
              <w:rPr>
                <w:del w:id="5214" w:author="arkat" w:date="2017-09-25T14:49:00Z"/>
                <w:lang w:val="en-US"/>
              </w:rPr>
              <w:pPrChange w:id="5215" w:author="arkat" w:date="2017-09-29T22:49:00Z">
                <w:pPr>
                  <w:pStyle w:val="BodyText"/>
                  <w:spacing w:after="0"/>
                </w:pPr>
              </w:pPrChange>
            </w:pPr>
            <w:del w:id="5216" w:author="arkat" w:date="2017-09-25T14:49:00Z">
              <w:r w:rsidRPr="00161C34" w:rsidDel="0058751D">
                <w:rPr>
                  <w:noProof/>
                  <w:szCs w:val="24"/>
                  <w:lang w:val="en-US"/>
                </w:rPr>
                <w:drawing>
                  <wp:inline distT="0" distB="0" distL="0" distR="0" wp14:anchorId="76600826" wp14:editId="35824111">
                    <wp:extent cx="368833" cy="3688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531" cy="370531"/>
                            </a:xfrm>
                            <a:prstGeom prst="rect">
                              <a:avLst/>
                            </a:prstGeom>
                            <a:noFill/>
                            <a:ln>
                              <a:noFill/>
                            </a:ln>
                          </pic:spPr>
                        </pic:pic>
                      </a:graphicData>
                    </a:graphic>
                  </wp:inline>
                </w:drawing>
              </w:r>
            </w:del>
          </w:p>
        </w:tc>
        <w:tc>
          <w:tcPr>
            <w:tcW w:w="815" w:type="dxa"/>
          </w:tcPr>
          <w:p w14:paraId="24F17B44" w14:textId="5A0E3F3F" w:rsidR="00CC5356" w:rsidDel="0058751D" w:rsidRDefault="00CC5356">
            <w:pPr>
              <w:pStyle w:val="Heading1"/>
              <w:numPr>
                <w:ilvl w:val="0"/>
                <w:numId w:val="0"/>
              </w:numPr>
              <w:spacing w:after="0"/>
              <w:jc w:val="both"/>
              <w:rPr>
                <w:del w:id="5217" w:author="arkat" w:date="2017-09-25T14:49:00Z"/>
                <w:lang w:val="en-US"/>
              </w:rPr>
              <w:pPrChange w:id="5218" w:author="arkat" w:date="2017-09-29T22:49:00Z">
                <w:pPr>
                  <w:pStyle w:val="BodyText"/>
                  <w:spacing w:after="0"/>
                </w:pPr>
              </w:pPrChange>
            </w:pPr>
            <w:del w:id="5219" w:author="arkat" w:date="2017-09-25T14:49:00Z">
              <w:r w:rsidRPr="00161C34" w:rsidDel="0058751D">
                <w:rPr>
                  <w:noProof/>
                  <w:szCs w:val="24"/>
                  <w:lang w:val="en-US"/>
                </w:rPr>
                <w:drawing>
                  <wp:inline distT="0" distB="0" distL="0" distR="0" wp14:anchorId="3A79EC6F" wp14:editId="6106F946">
                    <wp:extent cx="338097" cy="33809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637" cy="340637"/>
                            </a:xfrm>
                            <a:prstGeom prst="rect">
                              <a:avLst/>
                            </a:prstGeom>
                            <a:noFill/>
                            <a:ln>
                              <a:noFill/>
                            </a:ln>
                          </pic:spPr>
                        </pic:pic>
                      </a:graphicData>
                    </a:graphic>
                  </wp:inline>
                </w:drawing>
              </w:r>
            </w:del>
          </w:p>
        </w:tc>
        <w:tc>
          <w:tcPr>
            <w:tcW w:w="815" w:type="dxa"/>
          </w:tcPr>
          <w:p w14:paraId="5F12B485" w14:textId="4726334F" w:rsidR="00CC5356" w:rsidDel="0058751D" w:rsidRDefault="00CC5356">
            <w:pPr>
              <w:pStyle w:val="Heading1"/>
              <w:numPr>
                <w:ilvl w:val="0"/>
                <w:numId w:val="0"/>
              </w:numPr>
              <w:spacing w:after="0"/>
              <w:jc w:val="both"/>
              <w:rPr>
                <w:del w:id="5220" w:author="arkat" w:date="2017-09-25T14:49:00Z"/>
                <w:lang w:val="en-US"/>
              </w:rPr>
              <w:pPrChange w:id="5221" w:author="arkat" w:date="2017-09-29T22:49:00Z">
                <w:pPr>
                  <w:pStyle w:val="BodyText"/>
                  <w:spacing w:after="0"/>
                </w:pPr>
              </w:pPrChange>
            </w:pPr>
            <w:del w:id="5222" w:author="arkat" w:date="2017-09-25T14:49:00Z">
              <w:r w:rsidRPr="00161C34" w:rsidDel="0058751D">
                <w:rPr>
                  <w:noProof/>
                  <w:szCs w:val="24"/>
                  <w:lang w:val="en-US"/>
                </w:rPr>
                <w:drawing>
                  <wp:inline distT="0" distB="0" distL="0" distR="0" wp14:anchorId="7E7D0EC2" wp14:editId="6395D2EF">
                    <wp:extent cx="353465" cy="3534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6197" cy="356197"/>
                            </a:xfrm>
                            <a:prstGeom prst="rect">
                              <a:avLst/>
                            </a:prstGeom>
                            <a:noFill/>
                            <a:ln>
                              <a:noFill/>
                            </a:ln>
                          </pic:spPr>
                        </pic:pic>
                      </a:graphicData>
                    </a:graphic>
                  </wp:inline>
                </w:drawing>
              </w:r>
            </w:del>
          </w:p>
        </w:tc>
        <w:tc>
          <w:tcPr>
            <w:tcW w:w="815" w:type="dxa"/>
          </w:tcPr>
          <w:p w14:paraId="6BA443D5" w14:textId="3B273C93" w:rsidR="00CC5356" w:rsidDel="0058751D" w:rsidRDefault="00CC5356">
            <w:pPr>
              <w:pStyle w:val="Heading1"/>
              <w:numPr>
                <w:ilvl w:val="0"/>
                <w:numId w:val="0"/>
              </w:numPr>
              <w:spacing w:after="0"/>
              <w:jc w:val="both"/>
              <w:rPr>
                <w:del w:id="5223" w:author="arkat" w:date="2017-09-25T14:49:00Z"/>
                <w:lang w:val="en-US"/>
              </w:rPr>
              <w:pPrChange w:id="5224" w:author="arkat" w:date="2017-09-29T22:49:00Z">
                <w:pPr>
                  <w:pStyle w:val="BodyText"/>
                  <w:spacing w:after="0"/>
                </w:pPr>
              </w:pPrChange>
            </w:pPr>
            <w:del w:id="5225" w:author="arkat" w:date="2017-09-25T14:49:00Z">
              <w:r w:rsidRPr="00161C34" w:rsidDel="0058751D">
                <w:rPr>
                  <w:noProof/>
                  <w:szCs w:val="24"/>
                  <w:lang w:val="en-US"/>
                </w:rPr>
                <w:drawing>
                  <wp:inline distT="0" distB="0" distL="0" distR="0" wp14:anchorId="22CE48EE" wp14:editId="05CA193B">
                    <wp:extent cx="353060" cy="3530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9397" cy="359397"/>
                            </a:xfrm>
                            <a:prstGeom prst="rect">
                              <a:avLst/>
                            </a:prstGeom>
                            <a:noFill/>
                            <a:ln>
                              <a:noFill/>
                            </a:ln>
                          </pic:spPr>
                        </pic:pic>
                      </a:graphicData>
                    </a:graphic>
                  </wp:inline>
                </w:drawing>
              </w:r>
            </w:del>
          </w:p>
        </w:tc>
        <w:tc>
          <w:tcPr>
            <w:tcW w:w="816" w:type="dxa"/>
          </w:tcPr>
          <w:p w14:paraId="17CB2357" w14:textId="0CB63EA7" w:rsidR="00CC5356" w:rsidDel="0058751D" w:rsidRDefault="00CC5356">
            <w:pPr>
              <w:pStyle w:val="Heading1"/>
              <w:numPr>
                <w:ilvl w:val="0"/>
                <w:numId w:val="0"/>
              </w:numPr>
              <w:spacing w:after="0"/>
              <w:jc w:val="both"/>
              <w:rPr>
                <w:del w:id="5226" w:author="arkat" w:date="2017-09-25T14:49:00Z"/>
                <w:lang w:val="en-US"/>
              </w:rPr>
              <w:pPrChange w:id="5227" w:author="arkat" w:date="2017-09-29T22:49:00Z">
                <w:pPr>
                  <w:pStyle w:val="BodyText"/>
                  <w:spacing w:after="0"/>
                </w:pPr>
              </w:pPrChange>
            </w:pPr>
            <w:del w:id="5228" w:author="arkat" w:date="2017-09-25T14:49:00Z">
              <w:r w:rsidRPr="00161C34" w:rsidDel="0058751D">
                <w:rPr>
                  <w:noProof/>
                  <w:szCs w:val="24"/>
                  <w:lang w:val="en-US"/>
                </w:rPr>
                <w:drawing>
                  <wp:inline distT="0" distB="0" distL="0" distR="0" wp14:anchorId="5B82E2C3" wp14:editId="3536B052">
                    <wp:extent cx="353060" cy="35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4996" cy="354996"/>
                            </a:xfrm>
                            <a:prstGeom prst="rect">
                              <a:avLst/>
                            </a:prstGeom>
                            <a:noFill/>
                            <a:ln>
                              <a:noFill/>
                            </a:ln>
                          </pic:spPr>
                        </pic:pic>
                      </a:graphicData>
                    </a:graphic>
                  </wp:inline>
                </w:drawing>
              </w:r>
            </w:del>
          </w:p>
        </w:tc>
        <w:tc>
          <w:tcPr>
            <w:tcW w:w="816" w:type="dxa"/>
          </w:tcPr>
          <w:p w14:paraId="671775E1" w14:textId="1FA62685" w:rsidR="00CC5356" w:rsidDel="0058751D" w:rsidRDefault="00CC5356">
            <w:pPr>
              <w:pStyle w:val="Heading1"/>
              <w:numPr>
                <w:ilvl w:val="0"/>
                <w:numId w:val="0"/>
              </w:numPr>
              <w:spacing w:after="0"/>
              <w:jc w:val="both"/>
              <w:rPr>
                <w:del w:id="5229" w:author="arkat" w:date="2017-09-25T14:49:00Z"/>
                <w:lang w:val="en-US"/>
              </w:rPr>
              <w:pPrChange w:id="5230" w:author="arkat" w:date="2017-09-29T22:49:00Z">
                <w:pPr>
                  <w:pStyle w:val="BodyText"/>
                  <w:spacing w:after="0"/>
                </w:pPr>
              </w:pPrChange>
            </w:pPr>
            <w:del w:id="5231" w:author="arkat" w:date="2017-09-25T14:49:00Z">
              <w:r w:rsidRPr="00161C34" w:rsidDel="0058751D">
                <w:rPr>
                  <w:noProof/>
                  <w:szCs w:val="24"/>
                  <w:lang w:val="en-US"/>
                </w:rPr>
                <w:drawing>
                  <wp:inline distT="0" distB="0" distL="0" distR="0" wp14:anchorId="25F91A4E" wp14:editId="0E1702FF">
                    <wp:extent cx="345781" cy="3457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8829" cy="348829"/>
                            </a:xfrm>
                            <a:prstGeom prst="rect">
                              <a:avLst/>
                            </a:prstGeom>
                            <a:noFill/>
                            <a:ln>
                              <a:noFill/>
                            </a:ln>
                          </pic:spPr>
                        </pic:pic>
                      </a:graphicData>
                    </a:graphic>
                  </wp:inline>
                </w:drawing>
              </w:r>
            </w:del>
          </w:p>
        </w:tc>
      </w:tr>
    </w:tbl>
    <w:p w14:paraId="2F458F48" w14:textId="243E5214" w:rsidR="00CC5356" w:rsidDel="0058751D" w:rsidRDefault="00CC5356">
      <w:pPr>
        <w:pStyle w:val="Heading1"/>
        <w:numPr>
          <w:ilvl w:val="0"/>
          <w:numId w:val="0"/>
        </w:numPr>
        <w:spacing w:after="0"/>
        <w:jc w:val="both"/>
        <w:rPr>
          <w:del w:id="5232" w:author="arkat" w:date="2017-09-25T14:49:00Z"/>
          <w:lang w:val="en-US"/>
        </w:rPr>
        <w:pPrChange w:id="5233" w:author="arkat" w:date="2017-09-29T22:49:00Z">
          <w:pPr>
            <w:pStyle w:val="BodyText"/>
            <w:spacing w:after="0"/>
          </w:pPr>
        </w:pPrChange>
      </w:pPr>
    </w:p>
    <w:p w14:paraId="69D79B04" w14:textId="4E1390C1" w:rsidR="00CC5356" w:rsidDel="0058751D" w:rsidRDefault="00CC5356">
      <w:pPr>
        <w:pStyle w:val="Heading1"/>
        <w:numPr>
          <w:ilvl w:val="0"/>
          <w:numId w:val="0"/>
        </w:numPr>
        <w:spacing w:after="0"/>
        <w:jc w:val="both"/>
        <w:rPr>
          <w:del w:id="5234" w:author="arkat" w:date="2017-09-25T14:49:00Z"/>
        </w:rPr>
        <w:pPrChange w:id="5235" w:author="arkat" w:date="2017-09-29T22:49:00Z">
          <w:pPr>
            <w:pStyle w:val="GambarBAB2"/>
          </w:pPr>
        </w:pPrChange>
      </w:pPr>
      <w:del w:id="5236" w:author="arkat" w:date="2017-09-25T14:49:00Z">
        <w:r w:rsidDel="0058751D">
          <w:delText xml:space="preserve">None, Conditional Event, Message Event, Multiple Event, </w:delText>
        </w:r>
        <w:r w:rsidRPr="00E14583" w:rsidDel="0058751D">
          <w:delText>Parallel Multiple Event, Signal Event, Timer Event, Compensation Event</w:delText>
        </w:r>
      </w:del>
    </w:p>
    <w:p w14:paraId="4124D953" w14:textId="3CA45FE9" w:rsidR="00E14583" w:rsidDel="0058751D" w:rsidRDefault="00E14583">
      <w:pPr>
        <w:pStyle w:val="Heading1"/>
        <w:numPr>
          <w:ilvl w:val="0"/>
          <w:numId w:val="0"/>
        </w:numPr>
        <w:spacing w:after="0"/>
        <w:jc w:val="both"/>
        <w:rPr>
          <w:del w:id="5237" w:author="arkat" w:date="2017-09-25T14:49:00Z"/>
          <w:color w:val="2B2B2B"/>
          <w:szCs w:val="24"/>
          <w:shd w:val="clear" w:color="auto" w:fill="FFFFFF"/>
        </w:rPr>
        <w:pPrChange w:id="5238" w:author="arkat" w:date="2017-09-29T22:49:00Z">
          <w:pPr>
            <w:pStyle w:val="GambarBAB2"/>
            <w:numPr>
              <w:numId w:val="0"/>
            </w:numPr>
            <w:ind w:left="0" w:firstLine="0"/>
            <w:jc w:val="both"/>
          </w:pPr>
        </w:pPrChange>
      </w:pPr>
      <w:del w:id="5239" w:author="arkat" w:date="2017-09-25T14:49:00Z">
        <w:r w:rsidDel="0058751D">
          <w:delText xml:space="preserve"> Start Event (None) : </w:delText>
        </w:r>
        <w:r w:rsidRPr="00216B55" w:rsidDel="0058751D">
          <w:rPr>
            <w:rStyle w:val="apple-converted-space"/>
            <w:szCs w:val="24"/>
          </w:rPr>
          <w:delText>E</w:delText>
        </w:r>
        <w:r w:rsidRPr="00216B55" w:rsidDel="0058751D">
          <w:rPr>
            <w:color w:val="2B2B2B"/>
            <w:szCs w:val="24"/>
            <w:shd w:val="clear" w:color="auto" w:fill="FFFFFF"/>
          </w:rPr>
          <w:delText>vent yang menunjukkan awal dari proses bisnis</w:delText>
        </w:r>
      </w:del>
    </w:p>
    <w:p w14:paraId="1FE7638A" w14:textId="28499404" w:rsidR="00E14583" w:rsidDel="0058751D" w:rsidRDefault="00E14583">
      <w:pPr>
        <w:pStyle w:val="Heading1"/>
        <w:numPr>
          <w:ilvl w:val="0"/>
          <w:numId w:val="0"/>
        </w:numPr>
        <w:spacing w:after="0"/>
        <w:jc w:val="both"/>
        <w:rPr>
          <w:del w:id="5240" w:author="arkat" w:date="2017-09-25T14:49:00Z"/>
          <w:szCs w:val="24"/>
        </w:rPr>
        <w:pPrChange w:id="5241" w:author="arkat" w:date="2017-09-29T22:49:00Z">
          <w:pPr>
            <w:pStyle w:val="GambarBAB2"/>
            <w:numPr>
              <w:numId w:val="0"/>
            </w:numPr>
            <w:ind w:left="0" w:firstLine="0"/>
            <w:jc w:val="both"/>
          </w:pPr>
        </w:pPrChange>
      </w:pPr>
      <w:del w:id="5242" w:author="arkat" w:date="2017-09-25T14:49:00Z">
        <w:r w:rsidRPr="00216B55" w:rsidDel="0058751D">
          <w:rPr>
            <w:szCs w:val="24"/>
          </w:rPr>
          <w:delText>Start Event (Conditional Event)</w:delText>
        </w:r>
        <w:r w:rsidDel="0058751D">
          <w:rPr>
            <w:szCs w:val="24"/>
          </w:rPr>
          <w:delText xml:space="preserve"> : </w:delText>
        </w:r>
      </w:del>
    </w:p>
    <w:p w14:paraId="057E7B7C" w14:textId="70A0FE99" w:rsidR="00E14583" w:rsidDel="0058751D" w:rsidRDefault="00E14583">
      <w:pPr>
        <w:pStyle w:val="Heading1"/>
        <w:numPr>
          <w:ilvl w:val="0"/>
          <w:numId w:val="0"/>
        </w:numPr>
        <w:spacing w:after="0"/>
        <w:jc w:val="both"/>
        <w:rPr>
          <w:del w:id="5243" w:author="arkat" w:date="2017-09-25T14:49:00Z"/>
          <w:szCs w:val="24"/>
        </w:rPr>
        <w:pPrChange w:id="5244" w:author="arkat" w:date="2017-09-29T22:49:00Z">
          <w:pPr>
            <w:pStyle w:val="GambarBAB2"/>
            <w:numPr>
              <w:numId w:val="0"/>
            </w:numPr>
            <w:ind w:left="0" w:firstLine="0"/>
            <w:jc w:val="both"/>
          </w:pPr>
        </w:pPrChange>
      </w:pPr>
      <w:del w:id="5245" w:author="arkat" w:date="2017-09-25T14:49:00Z">
        <w:r w:rsidRPr="00216B55" w:rsidDel="0058751D">
          <w:rPr>
            <w:szCs w:val="24"/>
          </w:rPr>
          <w:delText>Start Event (Message Event)</w:delText>
        </w:r>
        <w:r w:rsidDel="0058751D">
          <w:rPr>
            <w:szCs w:val="24"/>
          </w:rPr>
          <w:delText xml:space="preserve"> :</w:delText>
        </w:r>
      </w:del>
    </w:p>
    <w:p w14:paraId="5B88610A" w14:textId="4B2791E3" w:rsidR="00E14583" w:rsidDel="0058751D" w:rsidRDefault="00E14583">
      <w:pPr>
        <w:pStyle w:val="Heading1"/>
        <w:numPr>
          <w:ilvl w:val="0"/>
          <w:numId w:val="0"/>
        </w:numPr>
        <w:spacing w:after="0"/>
        <w:jc w:val="both"/>
        <w:rPr>
          <w:del w:id="5246" w:author="arkat" w:date="2017-09-25T14:49:00Z"/>
          <w:szCs w:val="24"/>
        </w:rPr>
        <w:pPrChange w:id="5247" w:author="arkat" w:date="2017-09-29T22:49:00Z">
          <w:pPr>
            <w:pStyle w:val="GambarBAB2"/>
            <w:numPr>
              <w:numId w:val="0"/>
            </w:numPr>
            <w:ind w:left="0" w:firstLine="0"/>
            <w:jc w:val="both"/>
          </w:pPr>
        </w:pPrChange>
      </w:pPr>
      <w:del w:id="5248" w:author="arkat" w:date="2017-09-25T14:49:00Z">
        <w:r w:rsidRPr="00216B55" w:rsidDel="0058751D">
          <w:rPr>
            <w:szCs w:val="24"/>
          </w:rPr>
          <w:delText>Start Event (Multiple Event)</w:delText>
        </w:r>
        <w:r w:rsidDel="0058751D">
          <w:rPr>
            <w:szCs w:val="24"/>
          </w:rPr>
          <w:delText xml:space="preserve"> :</w:delText>
        </w:r>
      </w:del>
    </w:p>
    <w:p w14:paraId="0FAFBCC3" w14:textId="75D7922C" w:rsidR="00E14583" w:rsidDel="0058751D" w:rsidRDefault="00E14583">
      <w:pPr>
        <w:pStyle w:val="Heading1"/>
        <w:numPr>
          <w:ilvl w:val="0"/>
          <w:numId w:val="0"/>
        </w:numPr>
        <w:spacing w:after="0"/>
        <w:jc w:val="both"/>
        <w:rPr>
          <w:del w:id="5249" w:author="arkat" w:date="2017-09-25T14:49:00Z"/>
          <w:szCs w:val="24"/>
        </w:rPr>
        <w:pPrChange w:id="5250" w:author="arkat" w:date="2017-09-29T22:49:00Z">
          <w:pPr>
            <w:pStyle w:val="GambarBAB2"/>
            <w:numPr>
              <w:numId w:val="0"/>
            </w:numPr>
            <w:ind w:left="0" w:firstLine="0"/>
            <w:jc w:val="both"/>
          </w:pPr>
        </w:pPrChange>
      </w:pPr>
      <w:del w:id="5251" w:author="arkat" w:date="2017-09-25T14:49:00Z">
        <w:r w:rsidRPr="00216B55" w:rsidDel="0058751D">
          <w:rPr>
            <w:szCs w:val="24"/>
          </w:rPr>
          <w:delText>Start Event (Parallel Multiple Event)</w:delText>
        </w:r>
        <w:r w:rsidDel="0058751D">
          <w:rPr>
            <w:szCs w:val="24"/>
          </w:rPr>
          <w:delText xml:space="preserve"> : </w:delText>
        </w:r>
      </w:del>
    </w:p>
    <w:p w14:paraId="2F5C6BA7" w14:textId="34C10A9C" w:rsidR="00E14583" w:rsidDel="0058751D" w:rsidRDefault="00E14583">
      <w:pPr>
        <w:pStyle w:val="Heading1"/>
        <w:numPr>
          <w:ilvl w:val="0"/>
          <w:numId w:val="0"/>
        </w:numPr>
        <w:spacing w:after="0"/>
        <w:jc w:val="both"/>
        <w:rPr>
          <w:del w:id="5252" w:author="arkat" w:date="2017-09-25T14:49:00Z"/>
          <w:szCs w:val="24"/>
        </w:rPr>
        <w:pPrChange w:id="5253" w:author="arkat" w:date="2017-09-29T22:49:00Z">
          <w:pPr>
            <w:pStyle w:val="GambarBAB2"/>
            <w:numPr>
              <w:numId w:val="0"/>
            </w:numPr>
            <w:ind w:left="0" w:firstLine="0"/>
            <w:jc w:val="both"/>
          </w:pPr>
        </w:pPrChange>
      </w:pPr>
      <w:del w:id="5254" w:author="arkat" w:date="2017-09-25T14:49:00Z">
        <w:r w:rsidRPr="00216B55" w:rsidDel="0058751D">
          <w:rPr>
            <w:szCs w:val="24"/>
          </w:rPr>
          <w:delText>Start Event (Signal Event)</w:delText>
        </w:r>
        <w:r w:rsidDel="0058751D">
          <w:rPr>
            <w:szCs w:val="24"/>
          </w:rPr>
          <w:delText xml:space="preserve"> :</w:delText>
        </w:r>
      </w:del>
    </w:p>
    <w:p w14:paraId="338F842A" w14:textId="4A7DE490" w:rsidR="00E14583" w:rsidDel="0058751D" w:rsidRDefault="00E14583">
      <w:pPr>
        <w:pStyle w:val="Heading1"/>
        <w:numPr>
          <w:ilvl w:val="0"/>
          <w:numId w:val="0"/>
        </w:numPr>
        <w:spacing w:after="0"/>
        <w:jc w:val="both"/>
        <w:rPr>
          <w:del w:id="5255" w:author="arkat" w:date="2017-09-25T14:49:00Z"/>
          <w:szCs w:val="24"/>
        </w:rPr>
        <w:pPrChange w:id="5256" w:author="arkat" w:date="2017-09-29T22:49:00Z">
          <w:pPr>
            <w:pStyle w:val="GambarBAB2"/>
            <w:numPr>
              <w:numId w:val="0"/>
            </w:numPr>
            <w:ind w:left="0" w:firstLine="0"/>
            <w:jc w:val="both"/>
          </w:pPr>
        </w:pPrChange>
      </w:pPr>
      <w:del w:id="5257" w:author="arkat" w:date="2017-09-25T14:49:00Z">
        <w:r w:rsidRPr="00216B55" w:rsidDel="0058751D">
          <w:rPr>
            <w:szCs w:val="24"/>
          </w:rPr>
          <w:delText>Start Event (Timer Event)</w:delText>
        </w:r>
        <w:r w:rsidDel="0058751D">
          <w:rPr>
            <w:szCs w:val="24"/>
          </w:rPr>
          <w:delText xml:space="preserve"> :</w:delText>
        </w:r>
      </w:del>
    </w:p>
    <w:p w14:paraId="05B6EC07" w14:textId="7EECA7BE" w:rsidR="00E14583" w:rsidDel="0058751D" w:rsidRDefault="00E14583">
      <w:pPr>
        <w:pStyle w:val="Heading1"/>
        <w:numPr>
          <w:ilvl w:val="0"/>
          <w:numId w:val="0"/>
        </w:numPr>
        <w:spacing w:after="0"/>
        <w:jc w:val="both"/>
        <w:rPr>
          <w:del w:id="5258" w:author="arkat" w:date="2017-09-25T14:49:00Z"/>
          <w:szCs w:val="24"/>
        </w:rPr>
        <w:pPrChange w:id="5259" w:author="arkat" w:date="2017-09-29T22:49:00Z">
          <w:pPr>
            <w:pStyle w:val="GambarBAB2"/>
            <w:numPr>
              <w:numId w:val="0"/>
            </w:numPr>
            <w:ind w:left="0" w:firstLine="0"/>
            <w:jc w:val="both"/>
          </w:pPr>
        </w:pPrChange>
      </w:pPr>
      <w:del w:id="5260" w:author="arkat" w:date="2017-09-25T14:49:00Z">
        <w:r w:rsidRPr="00216B55" w:rsidDel="0058751D">
          <w:rPr>
            <w:szCs w:val="24"/>
          </w:rPr>
          <w:delText>Start Event (Compensation Event)</w:delText>
        </w:r>
        <w:r w:rsidDel="0058751D">
          <w:rPr>
            <w:szCs w:val="24"/>
          </w:rPr>
          <w:delText xml:space="preserve"> :</w:delText>
        </w:r>
      </w:del>
    </w:p>
    <w:p w14:paraId="2B1208A9" w14:textId="1F985982" w:rsidR="00E14583" w:rsidDel="0058751D" w:rsidRDefault="00E14583">
      <w:pPr>
        <w:pStyle w:val="Heading1"/>
        <w:numPr>
          <w:ilvl w:val="0"/>
          <w:numId w:val="0"/>
        </w:numPr>
        <w:spacing w:after="0"/>
        <w:jc w:val="both"/>
        <w:rPr>
          <w:del w:id="5261" w:author="arkat" w:date="2017-09-25T14:49:00Z"/>
          <w:szCs w:val="24"/>
        </w:rPr>
        <w:pPrChange w:id="5262" w:author="arkat" w:date="2017-09-29T22:49:00Z">
          <w:pPr>
            <w:pStyle w:val="GambarBAB2"/>
            <w:numPr>
              <w:numId w:val="0"/>
            </w:numPr>
            <w:ind w:left="0" w:firstLine="0"/>
            <w:jc w:val="both"/>
          </w:pPr>
        </w:pPrChange>
      </w:pPr>
      <w:del w:id="5263" w:author="arkat" w:date="2017-09-25T14:49:00Z">
        <w:r w:rsidRPr="00216B55" w:rsidDel="0058751D">
          <w:rPr>
            <w:szCs w:val="24"/>
          </w:rPr>
          <w:delText>Start Event (Error Event)</w:delText>
        </w:r>
        <w:r w:rsidDel="0058751D">
          <w:rPr>
            <w:szCs w:val="24"/>
          </w:rPr>
          <w:delText xml:space="preserve"> :</w:delText>
        </w:r>
      </w:del>
    </w:p>
    <w:p w14:paraId="7DEE08FF" w14:textId="058D8300" w:rsidR="00E14583" w:rsidDel="0058751D" w:rsidRDefault="00E14583">
      <w:pPr>
        <w:pStyle w:val="Heading1"/>
        <w:numPr>
          <w:ilvl w:val="0"/>
          <w:numId w:val="0"/>
        </w:numPr>
        <w:spacing w:after="0"/>
        <w:jc w:val="both"/>
        <w:rPr>
          <w:del w:id="5264" w:author="arkat" w:date="2017-09-25T14:49:00Z"/>
          <w:szCs w:val="24"/>
        </w:rPr>
        <w:pPrChange w:id="5265" w:author="arkat" w:date="2017-09-29T22:49:00Z">
          <w:pPr>
            <w:pStyle w:val="GambarBAB2"/>
            <w:numPr>
              <w:numId w:val="0"/>
            </w:numPr>
            <w:ind w:left="0" w:firstLine="0"/>
            <w:jc w:val="both"/>
          </w:pPr>
        </w:pPrChange>
      </w:pPr>
      <w:del w:id="5266" w:author="arkat" w:date="2017-09-25T14:49:00Z">
        <w:r w:rsidRPr="00216B55" w:rsidDel="0058751D">
          <w:rPr>
            <w:szCs w:val="24"/>
          </w:rPr>
          <w:delText>Start Event (Escalation Event)</w:delText>
        </w:r>
        <w:r w:rsidDel="0058751D">
          <w:rPr>
            <w:szCs w:val="24"/>
          </w:rPr>
          <w:delText xml:space="preserve"> :</w:delText>
        </w:r>
      </w:del>
    </w:p>
    <w:p w14:paraId="17DA6CCF" w14:textId="20E75C76" w:rsidR="00E14583" w:rsidDel="0058751D" w:rsidRDefault="00E14583">
      <w:pPr>
        <w:pStyle w:val="Heading1"/>
        <w:numPr>
          <w:ilvl w:val="0"/>
          <w:numId w:val="0"/>
        </w:numPr>
        <w:spacing w:after="0"/>
        <w:jc w:val="both"/>
        <w:rPr>
          <w:del w:id="5267" w:author="arkat" w:date="2017-09-25T14:49:00Z"/>
          <w:color w:val="2B2B2B"/>
          <w:szCs w:val="24"/>
          <w:shd w:val="clear" w:color="auto" w:fill="FFFFFF"/>
        </w:rPr>
        <w:pPrChange w:id="5268" w:author="arkat" w:date="2017-09-29T22:49:00Z">
          <w:pPr>
            <w:pStyle w:val="GambarBAB2"/>
            <w:numPr>
              <w:numId w:val="0"/>
            </w:numPr>
            <w:ind w:left="0" w:firstLine="0"/>
            <w:jc w:val="both"/>
          </w:pPr>
        </w:pPrChange>
      </w:pPr>
    </w:p>
    <w:p w14:paraId="5A8D891F" w14:textId="66D2DCF4" w:rsidR="00E14583" w:rsidDel="0058751D" w:rsidRDefault="00E14583">
      <w:pPr>
        <w:pStyle w:val="Heading1"/>
        <w:numPr>
          <w:ilvl w:val="0"/>
          <w:numId w:val="0"/>
        </w:numPr>
        <w:spacing w:after="0"/>
        <w:jc w:val="both"/>
        <w:rPr>
          <w:del w:id="5269" w:author="arkat" w:date="2017-09-25T14:49:00Z"/>
        </w:rPr>
        <w:pPrChange w:id="5270" w:author="arkat" w:date="2017-09-29T22:49:00Z">
          <w:pPr>
            <w:pStyle w:val="GambarBAB2"/>
            <w:numPr>
              <w:numId w:val="0"/>
            </w:numPr>
            <w:ind w:left="0" w:firstLine="0"/>
            <w:jc w:val="both"/>
          </w:pPr>
        </w:pPrChange>
      </w:pPr>
    </w:p>
    <w:p w14:paraId="5909F725" w14:textId="42735E6C" w:rsidR="00E14583" w:rsidDel="0058751D" w:rsidRDefault="00E14583">
      <w:pPr>
        <w:pStyle w:val="Heading1"/>
        <w:numPr>
          <w:ilvl w:val="0"/>
          <w:numId w:val="0"/>
        </w:numPr>
        <w:spacing w:after="0"/>
        <w:jc w:val="both"/>
        <w:rPr>
          <w:del w:id="5271" w:author="arkat" w:date="2017-09-25T14:49:00Z"/>
        </w:rPr>
        <w:pPrChange w:id="5272" w:author="arkat" w:date="2017-09-29T22:49:00Z">
          <w:pPr>
            <w:pStyle w:val="GambarBAB2"/>
            <w:numPr>
              <w:numId w:val="0"/>
            </w:numPr>
            <w:ind w:left="0" w:firstLine="0"/>
            <w:jc w:val="both"/>
          </w:pPr>
        </w:pPrChange>
      </w:pPr>
    </w:p>
    <w:p w14:paraId="6FFF08BC" w14:textId="3F291ADC" w:rsidR="00E14583" w:rsidDel="0058751D" w:rsidRDefault="00E14583">
      <w:pPr>
        <w:pStyle w:val="Heading1"/>
        <w:numPr>
          <w:ilvl w:val="0"/>
          <w:numId w:val="0"/>
        </w:numPr>
        <w:spacing w:after="0"/>
        <w:jc w:val="both"/>
        <w:rPr>
          <w:del w:id="5273" w:author="arkat" w:date="2017-09-25T14:49:00Z"/>
        </w:rPr>
        <w:pPrChange w:id="5274" w:author="arkat" w:date="2017-09-29T22:49:00Z">
          <w:pPr>
            <w:pStyle w:val="GambarBAB2"/>
            <w:numPr>
              <w:numId w:val="0"/>
            </w:numPr>
            <w:ind w:left="0" w:firstLine="0"/>
            <w:jc w:val="both"/>
          </w:pPr>
        </w:pPrChange>
      </w:pPr>
      <w:del w:id="5275" w:author="arkat" w:date="2017-09-25T14:49:00Z">
        <w:r w:rsidRPr="00E14583" w:rsidDel="0058751D">
          <w:rPr>
            <w:b w:val="0"/>
          </w:rPr>
          <w:delText>Intermediate Event</w:delText>
        </w:r>
      </w:del>
    </w:p>
    <w:tbl>
      <w:tblPr>
        <w:tblStyle w:val="TableGrid"/>
        <w:tblW w:w="0" w:type="auto"/>
        <w:jc w:val="center"/>
        <w:tblLook w:val="04A0" w:firstRow="1" w:lastRow="0" w:firstColumn="1" w:lastColumn="0" w:noHBand="0" w:noVBand="1"/>
      </w:tblPr>
      <w:tblGrid>
        <w:gridCol w:w="821"/>
        <w:gridCol w:w="747"/>
        <w:gridCol w:w="772"/>
        <w:gridCol w:w="796"/>
        <w:gridCol w:w="784"/>
        <w:gridCol w:w="820"/>
        <w:gridCol w:w="846"/>
      </w:tblGrid>
      <w:tr w:rsidR="00BD1F00" w:rsidDel="0058751D" w14:paraId="68307FF5" w14:textId="57CAD95C" w:rsidTr="00BD1F00">
        <w:trPr>
          <w:jc w:val="center"/>
          <w:del w:id="5276" w:author="arkat" w:date="2017-09-25T14:49:00Z"/>
        </w:trPr>
        <w:tc>
          <w:tcPr>
            <w:tcW w:w="0" w:type="auto"/>
          </w:tcPr>
          <w:p w14:paraId="65807E2B" w14:textId="1BC2933B" w:rsidR="00BD1F00" w:rsidDel="0058751D" w:rsidRDefault="00BD1F00">
            <w:pPr>
              <w:pStyle w:val="Heading1"/>
              <w:numPr>
                <w:ilvl w:val="0"/>
                <w:numId w:val="0"/>
              </w:numPr>
              <w:spacing w:after="0"/>
              <w:jc w:val="both"/>
              <w:rPr>
                <w:del w:id="5277" w:author="arkat" w:date="2017-09-25T14:49:00Z"/>
              </w:rPr>
              <w:pPrChange w:id="5278" w:author="arkat" w:date="2017-09-29T22:49:00Z">
                <w:pPr>
                  <w:pStyle w:val="GambarBAB2"/>
                  <w:numPr>
                    <w:numId w:val="0"/>
                  </w:numPr>
                  <w:ind w:left="0" w:firstLine="0"/>
                  <w:jc w:val="both"/>
                </w:pPr>
              </w:pPrChange>
            </w:pPr>
            <w:del w:id="5279" w:author="arkat" w:date="2017-09-25T14:49:00Z">
              <w:r w:rsidRPr="0080155A" w:rsidDel="0058751D">
                <w:rPr>
                  <w:noProof/>
                  <w:szCs w:val="24"/>
                  <w:lang w:val="en-US"/>
                  <w:rPrChange w:id="5280" w:author="Unknown">
                    <w:rPr>
                      <w:noProof/>
                    </w:rPr>
                  </w:rPrChange>
                </w:rPr>
                <w:drawing>
                  <wp:inline distT="0" distB="0" distL="0" distR="0" wp14:anchorId="337DEEBD" wp14:editId="23DAB5DF">
                    <wp:extent cx="384175" cy="384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420" cy="386420"/>
                            </a:xfrm>
                            <a:prstGeom prst="rect">
                              <a:avLst/>
                            </a:prstGeom>
                            <a:noFill/>
                            <a:ln>
                              <a:noFill/>
                            </a:ln>
                          </pic:spPr>
                        </pic:pic>
                      </a:graphicData>
                    </a:graphic>
                  </wp:inline>
                </w:drawing>
              </w:r>
            </w:del>
          </w:p>
        </w:tc>
        <w:tc>
          <w:tcPr>
            <w:tcW w:w="0" w:type="auto"/>
          </w:tcPr>
          <w:p w14:paraId="0D752D90" w14:textId="1A535EF0" w:rsidR="00BD1F00" w:rsidDel="0058751D" w:rsidRDefault="00BD1F00">
            <w:pPr>
              <w:pStyle w:val="Heading1"/>
              <w:numPr>
                <w:ilvl w:val="0"/>
                <w:numId w:val="0"/>
              </w:numPr>
              <w:spacing w:after="0"/>
              <w:jc w:val="both"/>
              <w:rPr>
                <w:del w:id="5281" w:author="arkat" w:date="2017-09-25T14:49:00Z"/>
              </w:rPr>
              <w:pPrChange w:id="5282" w:author="arkat" w:date="2017-09-29T22:49:00Z">
                <w:pPr>
                  <w:pStyle w:val="GambarBAB2"/>
                  <w:numPr>
                    <w:numId w:val="0"/>
                  </w:numPr>
                  <w:ind w:left="0" w:firstLine="0"/>
                  <w:jc w:val="both"/>
                </w:pPr>
              </w:pPrChange>
            </w:pPr>
          </w:p>
        </w:tc>
        <w:tc>
          <w:tcPr>
            <w:tcW w:w="0" w:type="auto"/>
          </w:tcPr>
          <w:p w14:paraId="63619D0A" w14:textId="1396A5A2" w:rsidR="00BD1F00" w:rsidDel="0058751D" w:rsidRDefault="00BD1F00">
            <w:pPr>
              <w:pStyle w:val="Heading1"/>
              <w:numPr>
                <w:ilvl w:val="0"/>
                <w:numId w:val="0"/>
              </w:numPr>
              <w:spacing w:after="0"/>
              <w:jc w:val="both"/>
              <w:rPr>
                <w:del w:id="5283" w:author="arkat" w:date="2017-09-25T14:49:00Z"/>
              </w:rPr>
              <w:pPrChange w:id="5284" w:author="arkat" w:date="2017-09-29T22:49:00Z">
                <w:pPr>
                  <w:pStyle w:val="GambarBAB2"/>
                  <w:numPr>
                    <w:numId w:val="0"/>
                  </w:numPr>
                  <w:ind w:left="0" w:firstLine="0"/>
                  <w:jc w:val="both"/>
                </w:pPr>
              </w:pPrChange>
            </w:pPr>
            <w:del w:id="5285" w:author="arkat" w:date="2017-09-25T14:49:00Z">
              <w:r w:rsidRPr="0080155A" w:rsidDel="0058751D">
                <w:rPr>
                  <w:noProof/>
                  <w:szCs w:val="24"/>
                  <w:lang w:val="en-US"/>
                  <w:rPrChange w:id="5286" w:author="Unknown">
                    <w:rPr>
                      <w:noProof/>
                    </w:rPr>
                  </w:rPrChange>
                </w:rPr>
                <w:drawing>
                  <wp:inline distT="0" distB="0" distL="0" distR="0" wp14:anchorId="4209545B" wp14:editId="187FFF8F">
                    <wp:extent cx="353060" cy="353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399" cy="354399"/>
                            </a:xfrm>
                            <a:prstGeom prst="rect">
                              <a:avLst/>
                            </a:prstGeom>
                            <a:noFill/>
                            <a:ln>
                              <a:noFill/>
                            </a:ln>
                          </pic:spPr>
                        </pic:pic>
                      </a:graphicData>
                    </a:graphic>
                  </wp:inline>
                </w:drawing>
              </w:r>
            </w:del>
          </w:p>
        </w:tc>
        <w:tc>
          <w:tcPr>
            <w:tcW w:w="0" w:type="auto"/>
          </w:tcPr>
          <w:p w14:paraId="32D27D86" w14:textId="54EC2521" w:rsidR="00BD1F00" w:rsidDel="0058751D" w:rsidRDefault="00BD1F00">
            <w:pPr>
              <w:pStyle w:val="Heading1"/>
              <w:numPr>
                <w:ilvl w:val="0"/>
                <w:numId w:val="0"/>
              </w:numPr>
              <w:spacing w:after="0"/>
              <w:jc w:val="both"/>
              <w:rPr>
                <w:del w:id="5287" w:author="arkat" w:date="2017-09-25T14:49:00Z"/>
              </w:rPr>
              <w:pPrChange w:id="5288" w:author="arkat" w:date="2017-09-29T22:49:00Z">
                <w:pPr>
                  <w:pStyle w:val="GambarBAB2"/>
                  <w:numPr>
                    <w:numId w:val="0"/>
                  </w:numPr>
                  <w:ind w:left="0" w:firstLine="0"/>
                  <w:jc w:val="both"/>
                </w:pPr>
              </w:pPrChange>
            </w:pPr>
            <w:del w:id="5289" w:author="arkat" w:date="2017-09-25T14:49:00Z">
              <w:r w:rsidRPr="0080155A" w:rsidDel="0058751D">
                <w:rPr>
                  <w:noProof/>
                  <w:szCs w:val="24"/>
                  <w:lang w:val="en-US"/>
                  <w:rPrChange w:id="5290" w:author="Unknown">
                    <w:rPr>
                      <w:noProof/>
                    </w:rPr>
                  </w:rPrChange>
                </w:rPr>
                <w:drawing>
                  <wp:inline distT="0" distB="0" distL="0" distR="0" wp14:anchorId="41FFC602" wp14:editId="017BD8BC">
                    <wp:extent cx="337820" cy="337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973" cy="337973"/>
                            </a:xfrm>
                            <a:prstGeom prst="rect">
                              <a:avLst/>
                            </a:prstGeom>
                            <a:noFill/>
                            <a:ln>
                              <a:noFill/>
                            </a:ln>
                          </pic:spPr>
                        </pic:pic>
                      </a:graphicData>
                    </a:graphic>
                  </wp:inline>
                </w:drawing>
              </w:r>
              <w:r w:rsidRPr="00216B55" w:rsidDel="0058751D">
                <w:rPr>
                  <w:noProof/>
                  <w:szCs w:val="24"/>
                </w:rPr>
                <w:delText xml:space="preserve"> </w:delText>
              </w:r>
            </w:del>
          </w:p>
        </w:tc>
        <w:tc>
          <w:tcPr>
            <w:tcW w:w="0" w:type="auto"/>
          </w:tcPr>
          <w:p w14:paraId="50263EF1" w14:textId="02595209" w:rsidR="00BD1F00" w:rsidDel="0058751D" w:rsidRDefault="00BD1F00">
            <w:pPr>
              <w:pStyle w:val="Heading1"/>
              <w:numPr>
                <w:ilvl w:val="0"/>
                <w:numId w:val="0"/>
              </w:numPr>
              <w:spacing w:after="0"/>
              <w:jc w:val="both"/>
              <w:rPr>
                <w:del w:id="5291" w:author="arkat" w:date="2017-09-25T14:49:00Z"/>
              </w:rPr>
              <w:pPrChange w:id="5292" w:author="arkat" w:date="2017-09-29T22:49:00Z">
                <w:pPr>
                  <w:pStyle w:val="GambarBAB2"/>
                  <w:numPr>
                    <w:numId w:val="0"/>
                  </w:numPr>
                  <w:ind w:left="0" w:firstLine="0"/>
                  <w:jc w:val="both"/>
                </w:pPr>
              </w:pPrChange>
            </w:pPr>
          </w:p>
        </w:tc>
        <w:tc>
          <w:tcPr>
            <w:tcW w:w="0" w:type="auto"/>
          </w:tcPr>
          <w:p w14:paraId="66498568" w14:textId="7DD0E262" w:rsidR="00BD1F00" w:rsidDel="0058751D" w:rsidRDefault="00BD1F00">
            <w:pPr>
              <w:pStyle w:val="Heading1"/>
              <w:numPr>
                <w:ilvl w:val="0"/>
                <w:numId w:val="0"/>
              </w:numPr>
              <w:spacing w:after="0"/>
              <w:jc w:val="both"/>
              <w:rPr>
                <w:del w:id="5293" w:author="arkat" w:date="2017-09-25T14:49:00Z"/>
              </w:rPr>
              <w:pPrChange w:id="5294" w:author="arkat" w:date="2017-09-29T22:49:00Z">
                <w:pPr>
                  <w:pStyle w:val="GambarBAB2"/>
                  <w:numPr>
                    <w:numId w:val="0"/>
                  </w:numPr>
                  <w:ind w:left="0" w:firstLine="0"/>
                  <w:jc w:val="both"/>
                </w:pPr>
              </w:pPrChange>
            </w:pPr>
            <w:del w:id="5295" w:author="arkat" w:date="2017-09-25T14:49:00Z">
              <w:r w:rsidRPr="0080155A" w:rsidDel="0058751D">
                <w:rPr>
                  <w:noProof/>
                  <w:szCs w:val="24"/>
                  <w:lang w:val="en-US"/>
                  <w:rPrChange w:id="5296" w:author="Unknown">
                    <w:rPr>
                      <w:noProof/>
                    </w:rPr>
                  </w:rPrChange>
                </w:rPr>
                <w:drawing>
                  <wp:inline distT="0" distB="0" distL="0" distR="0" wp14:anchorId="7C7C2BD9" wp14:editId="0736583A">
                    <wp:extent cx="383540" cy="3835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113" cy="389113"/>
                            </a:xfrm>
                            <a:prstGeom prst="rect">
                              <a:avLst/>
                            </a:prstGeom>
                            <a:noFill/>
                            <a:ln>
                              <a:noFill/>
                            </a:ln>
                          </pic:spPr>
                        </pic:pic>
                      </a:graphicData>
                    </a:graphic>
                  </wp:inline>
                </w:drawing>
              </w:r>
            </w:del>
          </w:p>
        </w:tc>
        <w:tc>
          <w:tcPr>
            <w:tcW w:w="0" w:type="auto"/>
          </w:tcPr>
          <w:p w14:paraId="2D8FC92A" w14:textId="0E94E7F8" w:rsidR="00BD1F00" w:rsidDel="0058751D" w:rsidRDefault="00BD1F00">
            <w:pPr>
              <w:pStyle w:val="Heading1"/>
              <w:numPr>
                <w:ilvl w:val="0"/>
                <w:numId w:val="0"/>
              </w:numPr>
              <w:spacing w:after="0"/>
              <w:jc w:val="both"/>
              <w:rPr>
                <w:del w:id="5297" w:author="arkat" w:date="2017-09-25T14:49:00Z"/>
              </w:rPr>
              <w:pPrChange w:id="5298" w:author="arkat" w:date="2017-09-29T22:49:00Z">
                <w:pPr>
                  <w:pStyle w:val="GambarBAB2"/>
                  <w:numPr>
                    <w:numId w:val="0"/>
                  </w:numPr>
                  <w:ind w:left="0" w:firstLine="0"/>
                  <w:jc w:val="both"/>
                </w:pPr>
              </w:pPrChange>
            </w:pPr>
            <w:del w:id="5299" w:author="arkat" w:date="2017-09-25T14:49:00Z">
              <w:r w:rsidRPr="0080155A" w:rsidDel="0058751D">
                <w:rPr>
                  <w:noProof/>
                  <w:szCs w:val="24"/>
                  <w:lang w:val="en-US"/>
                  <w:rPrChange w:id="5300" w:author="Unknown">
                    <w:rPr>
                      <w:noProof/>
                    </w:rPr>
                  </w:rPrChange>
                </w:rPr>
                <w:drawing>
                  <wp:inline distT="0" distB="0" distL="0" distR="0" wp14:anchorId="698950AF" wp14:editId="4AE357D4">
                    <wp:extent cx="391795" cy="391795"/>
                    <wp:effectExtent l="0" t="0" r="825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167" cy="399167"/>
                            </a:xfrm>
                            <a:prstGeom prst="rect">
                              <a:avLst/>
                            </a:prstGeom>
                            <a:noFill/>
                            <a:ln>
                              <a:noFill/>
                            </a:ln>
                          </pic:spPr>
                        </pic:pic>
                      </a:graphicData>
                    </a:graphic>
                  </wp:inline>
                </w:drawing>
              </w:r>
            </w:del>
          </w:p>
        </w:tc>
      </w:tr>
      <w:tr w:rsidR="00BD1F00" w:rsidDel="0058751D" w14:paraId="7F702ECD" w14:textId="757EA3CA" w:rsidTr="00BD1F00">
        <w:trPr>
          <w:jc w:val="center"/>
          <w:del w:id="5301" w:author="arkat" w:date="2017-09-25T14:49:00Z"/>
        </w:trPr>
        <w:tc>
          <w:tcPr>
            <w:tcW w:w="0" w:type="auto"/>
          </w:tcPr>
          <w:p w14:paraId="3DCD0857" w14:textId="024C730A" w:rsidR="00BD1F00" w:rsidRPr="00216B55" w:rsidDel="0058751D" w:rsidRDefault="00BD1F00">
            <w:pPr>
              <w:pStyle w:val="Heading1"/>
              <w:numPr>
                <w:ilvl w:val="0"/>
                <w:numId w:val="0"/>
              </w:numPr>
              <w:spacing w:after="0"/>
              <w:jc w:val="both"/>
              <w:rPr>
                <w:del w:id="5302" w:author="arkat" w:date="2017-09-25T14:49:00Z"/>
                <w:noProof/>
                <w:szCs w:val="24"/>
              </w:rPr>
              <w:pPrChange w:id="5303" w:author="arkat" w:date="2017-09-29T22:49:00Z">
                <w:pPr>
                  <w:pStyle w:val="GambarBAB2"/>
                  <w:numPr>
                    <w:numId w:val="0"/>
                  </w:numPr>
                  <w:ind w:left="0" w:firstLine="0"/>
                  <w:jc w:val="both"/>
                </w:pPr>
              </w:pPrChange>
            </w:pPr>
            <w:del w:id="5304" w:author="arkat" w:date="2017-09-25T14:49:00Z">
              <w:r w:rsidRPr="0080155A" w:rsidDel="0058751D">
                <w:rPr>
                  <w:noProof/>
                  <w:szCs w:val="24"/>
                  <w:lang w:val="en-US"/>
                  <w:rPrChange w:id="5305" w:author="Unknown">
                    <w:rPr>
                      <w:noProof/>
                    </w:rPr>
                  </w:rPrChange>
                </w:rPr>
                <w:drawing>
                  <wp:inline distT="0" distB="0" distL="0" distR="0" wp14:anchorId="4B2E4CD3" wp14:editId="0EAD2C2F">
                    <wp:extent cx="353178" cy="35317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6610" cy="356610"/>
                            </a:xfrm>
                            <a:prstGeom prst="rect">
                              <a:avLst/>
                            </a:prstGeom>
                            <a:noFill/>
                            <a:ln>
                              <a:noFill/>
                            </a:ln>
                          </pic:spPr>
                        </pic:pic>
                      </a:graphicData>
                    </a:graphic>
                  </wp:inline>
                </w:drawing>
              </w:r>
            </w:del>
          </w:p>
        </w:tc>
        <w:tc>
          <w:tcPr>
            <w:tcW w:w="0" w:type="auto"/>
          </w:tcPr>
          <w:p w14:paraId="7DC5CE5D" w14:textId="6C261B49" w:rsidR="00BD1F00" w:rsidDel="0058751D" w:rsidRDefault="00BD1F00">
            <w:pPr>
              <w:pStyle w:val="Heading1"/>
              <w:numPr>
                <w:ilvl w:val="0"/>
                <w:numId w:val="0"/>
              </w:numPr>
              <w:spacing w:after="0"/>
              <w:jc w:val="both"/>
              <w:rPr>
                <w:del w:id="5306" w:author="arkat" w:date="2017-09-25T14:49:00Z"/>
              </w:rPr>
              <w:pPrChange w:id="5307" w:author="arkat" w:date="2017-09-29T22:49:00Z">
                <w:pPr>
                  <w:pStyle w:val="GambarBAB2"/>
                  <w:numPr>
                    <w:numId w:val="0"/>
                  </w:numPr>
                  <w:ind w:left="0" w:firstLine="0"/>
                  <w:jc w:val="both"/>
                </w:pPr>
              </w:pPrChange>
            </w:pPr>
            <w:del w:id="5308" w:author="arkat" w:date="2017-09-25T14:49:00Z">
              <w:r w:rsidRPr="0080155A" w:rsidDel="0058751D">
                <w:rPr>
                  <w:noProof/>
                  <w:szCs w:val="24"/>
                  <w:lang w:val="en-US"/>
                  <w:rPrChange w:id="5309" w:author="Unknown">
                    <w:rPr>
                      <w:noProof/>
                    </w:rPr>
                  </w:rPrChange>
                </w:rPr>
                <w:drawing>
                  <wp:inline distT="0" distB="0" distL="0" distR="0" wp14:anchorId="4A726CB2" wp14:editId="2484BFDF">
                    <wp:extent cx="337809" cy="33780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1454" cy="341454"/>
                            </a:xfrm>
                            <a:prstGeom prst="rect">
                              <a:avLst/>
                            </a:prstGeom>
                            <a:noFill/>
                            <a:ln>
                              <a:noFill/>
                            </a:ln>
                          </pic:spPr>
                        </pic:pic>
                      </a:graphicData>
                    </a:graphic>
                  </wp:inline>
                </w:drawing>
              </w:r>
            </w:del>
          </w:p>
        </w:tc>
        <w:tc>
          <w:tcPr>
            <w:tcW w:w="0" w:type="auto"/>
          </w:tcPr>
          <w:p w14:paraId="288AC10B" w14:textId="186DE69E" w:rsidR="00BD1F00" w:rsidRPr="00216B55" w:rsidDel="0058751D" w:rsidRDefault="00BD1F00">
            <w:pPr>
              <w:pStyle w:val="Heading1"/>
              <w:numPr>
                <w:ilvl w:val="0"/>
                <w:numId w:val="0"/>
              </w:numPr>
              <w:spacing w:after="0"/>
              <w:jc w:val="both"/>
              <w:rPr>
                <w:del w:id="5310" w:author="arkat" w:date="2017-09-25T14:49:00Z"/>
                <w:noProof/>
                <w:szCs w:val="24"/>
              </w:rPr>
              <w:pPrChange w:id="5311" w:author="arkat" w:date="2017-09-29T22:49:00Z">
                <w:pPr>
                  <w:pStyle w:val="GambarBAB2"/>
                  <w:numPr>
                    <w:numId w:val="0"/>
                  </w:numPr>
                  <w:ind w:left="0" w:firstLine="0"/>
                  <w:jc w:val="both"/>
                </w:pPr>
              </w:pPrChange>
            </w:pPr>
            <w:del w:id="5312" w:author="arkat" w:date="2017-09-25T14:49:00Z">
              <w:r w:rsidRPr="0080155A" w:rsidDel="0058751D">
                <w:rPr>
                  <w:noProof/>
                  <w:szCs w:val="24"/>
                  <w:lang w:val="en-US"/>
                  <w:rPrChange w:id="5313" w:author="Unknown">
                    <w:rPr>
                      <w:noProof/>
                    </w:rPr>
                  </w:rPrChange>
                </w:rPr>
                <w:drawing>
                  <wp:inline distT="0" distB="0" distL="0" distR="0" wp14:anchorId="13DAB179" wp14:editId="13C19BB7">
                    <wp:extent cx="345493" cy="3454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8186" cy="348186"/>
                            </a:xfrm>
                            <a:prstGeom prst="rect">
                              <a:avLst/>
                            </a:prstGeom>
                            <a:noFill/>
                            <a:ln>
                              <a:noFill/>
                            </a:ln>
                          </pic:spPr>
                        </pic:pic>
                      </a:graphicData>
                    </a:graphic>
                  </wp:inline>
                </w:drawing>
              </w:r>
            </w:del>
          </w:p>
        </w:tc>
        <w:tc>
          <w:tcPr>
            <w:tcW w:w="0" w:type="auto"/>
          </w:tcPr>
          <w:p w14:paraId="6E1C9531" w14:textId="7F6B5168" w:rsidR="00BD1F00" w:rsidRPr="00216B55" w:rsidDel="0058751D" w:rsidRDefault="00BD1F00">
            <w:pPr>
              <w:pStyle w:val="Heading1"/>
              <w:numPr>
                <w:ilvl w:val="0"/>
                <w:numId w:val="0"/>
              </w:numPr>
              <w:spacing w:after="0"/>
              <w:jc w:val="both"/>
              <w:rPr>
                <w:del w:id="5314" w:author="arkat" w:date="2017-09-25T14:49:00Z"/>
                <w:noProof/>
                <w:szCs w:val="24"/>
              </w:rPr>
              <w:pPrChange w:id="5315" w:author="arkat" w:date="2017-09-29T22:49:00Z">
                <w:pPr>
                  <w:pStyle w:val="GambarBAB2"/>
                  <w:numPr>
                    <w:numId w:val="0"/>
                  </w:numPr>
                  <w:ind w:left="0" w:firstLine="0"/>
                  <w:jc w:val="both"/>
                </w:pPr>
              </w:pPrChange>
            </w:pPr>
            <w:del w:id="5316" w:author="arkat" w:date="2017-09-25T14:49:00Z">
              <w:r w:rsidRPr="0080155A" w:rsidDel="0058751D">
                <w:rPr>
                  <w:noProof/>
                  <w:szCs w:val="24"/>
                  <w:lang w:val="en-US"/>
                  <w:rPrChange w:id="5317" w:author="Unknown">
                    <w:rPr>
                      <w:noProof/>
                    </w:rPr>
                  </w:rPrChange>
                </w:rPr>
                <w:drawing>
                  <wp:inline distT="0" distB="0" distL="0" distR="0" wp14:anchorId="173E0B5C" wp14:editId="057F7CD2">
                    <wp:extent cx="368546" cy="3685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3140" cy="373140"/>
                            </a:xfrm>
                            <a:prstGeom prst="rect">
                              <a:avLst/>
                            </a:prstGeom>
                            <a:noFill/>
                            <a:ln>
                              <a:noFill/>
                            </a:ln>
                          </pic:spPr>
                        </pic:pic>
                      </a:graphicData>
                    </a:graphic>
                  </wp:inline>
                </w:drawing>
              </w:r>
            </w:del>
          </w:p>
        </w:tc>
        <w:tc>
          <w:tcPr>
            <w:tcW w:w="0" w:type="auto"/>
          </w:tcPr>
          <w:p w14:paraId="59945C9B" w14:textId="5D9C1930" w:rsidR="00BD1F00" w:rsidDel="0058751D" w:rsidRDefault="00BD1F00">
            <w:pPr>
              <w:pStyle w:val="Heading1"/>
              <w:numPr>
                <w:ilvl w:val="0"/>
                <w:numId w:val="0"/>
              </w:numPr>
              <w:spacing w:after="0"/>
              <w:jc w:val="both"/>
              <w:rPr>
                <w:del w:id="5318" w:author="arkat" w:date="2017-09-25T14:49:00Z"/>
              </w:rPr>
              <w:pPrChange w:id="5319" w:author="arkat" w:date="2017-09-29T22:49:00Z">
                <w:pPr>
                  <w:pStyle w:val="GambarBAB2"/>
                  <w:numPr>
                    <w:numId w:val="0"/>
                  </w:numPr>
                  <w:ind w:left="0" w:firstLine="0"/>
                  <w:jc w:val="both"/>
                </w:pPr>
              </w:pPrChange>
            </w:pPr>
            <w:del w:id="5320" w:author="arkat" w:date="2017-09-25T14:49:00Z">
              <w:r w:rsidRPr="0080155A" w:rsidDel="0058751D">
                <w:rPr>
                  <w:noProof/>
                  <w:szCs w:val="24"/>
                  <w:lang w:val="en-US"/>
                  <w:rPrChange w:id="5321" w:author="Unknown">
                    <w:rPr>
                      <w:noProof/>
                    </w:rPr>
                  </w:rPrChange>
                </w:rPr>
                <w:drawing>
                  <wp:inline distT="0" distB="0" distL="0" distR="0" wp14:anchorId="6DBB33BD" wp14:editId="06E446C1">
                    <wp:extent cx="360861" cy="3608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258" cy="363258"/>
                            </a:xfrm>
                            <a:prstGeom prst="rect">
                              <a:avLst/>
                            </a:prstGeom>
                            <a:noFill/>
                            <a:ln>
                              <a:noFill/>
                            </a:ln>
                          </pic:spPr>
                        </pic:pic>
                      </a:graphicData>
                    </a:graphic>
                  </wp:inline>
                </w:drawing>
              </w:r>
            </w:del>
          </w:p>
        </w:tc>
        <w:tc>
          <w:tcPr>
            <w:tcW w:w="0" w:type="auto"/>
          </w:tcPr>
          <w:p w14:paraId="2BB17E0D" w14:textId="14A5E1A7" w:rsidR="00BD1F00" w:rsidRPr="00216B55" w:rsidDel="0058751D" w:rsidRDefault="00BD1F00">
            <w:pPr>
              <w:pStyle w:val="Heading1"/>
              <w:numPr>
                <w:ilvl w:val="0"/>
                <w:numId w:val="0"/>
              </w:numPr>
              <w:spacing w:after="0"/>
              <w:jc w:val="both"/>
              <w:rPr>
                <w:del w:id="5322" w:author="arkat" w:date="2017-09-25T14:49:00Z"/>
                <w:noProof/>
                <w:szCs w:val="24"/>
              </w:rPr>
              <w:pPrChange w:id="5323" w:author="arkat" w:date="2017-09-29T22:49:00Z">
                <w:pPr>
                  <w:pStyle w:val="GambarBAB2"/>
                  <w:numPr>
                    <w:numId w:val="0"/>
                  </w:numPr>
                  <w:ind w:left="0" w:firstLine="0"/>
                  <w:jc w:val="both"/>
                </w:pPr>
              </w:pPrChange>
            </w:pPr>
            <w:del w:id="5324" w:author="arkat" w:date="2017-09-25T14:49:00Z">
              <w:r w:rsidRPr="0080155A" w:rsidDel="0058751D">
                <w:rPr>
                  <w:noProof/>
                  <w:szCs w:val="24"/>
                  <w:lang w:val="en-US"/>
                  <w:rPrChange w:id="5325" w:author="Unknown">
                    <w:rPr>
                      <w:noProof/>
                    </w:rPr>
                  </w:rPrChange>
                </w:rPr>
                <w:drawing>
                  <wp:inline distT="0" distB="0" distL="0" distR="0" wp14:anchorId="4B1F8EBF" wp14:editId="7E7B1202">
                    <wp:extent cx="353178" cy="35317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403" cy="357403"/>
                            </a:xfrm>
                            <a:prstGeom prst="rect">
                              <a:avLst/>
                            </a:prstGeom>
                            <a:noFill/>
                            <a:ln>
                              <a:noFill/>
                            </a:ln>
                          </pic:spPr>
                        </pic:pic>
                      </a:graphicData>
                    </a:graphic>
                  </wp:inline>
                </w:drawing>
              </w:r>
            </w:del>
          </w:p>
        </w:tc>
        <w:tc>
          <w:tcPr>
            <w:tcW w:w="0" w:type="auto"/>
          </w:tcPr>
          <w:p w14:paraId="533D8719" w14:textId="4000B077" w:rsidR="00BD1F00" w:rsidRPr="00216B55" w:rsidDel="0058751D" w:rsidRDefault="00BD1F00">
            <w:pPr>
              <w:pStyle w:val="Heading1"/>
              <w:numPr>
                <w:ilvl w:val="0"/>
                <w:numId w:val="0"/>
              </w:numPr>
              <w:spacing w:after="0"/>
              <w:jc w:val="both"/>
              <w:rPr>
                <w:del w:id="5326" w:author="arkat" w:date="2017-09-25T14:49:00Z"/>
                <w:noProof/>
                <w:szCs w:val="24"/>
              </w:rPr>
              <w:pPrChange w:id="5327" w:author="arkat" w:date="2017-09-29T22:49:00Z">
                <w:pPr>
                  <w:pStyle w:val="GambarBAB2"/>
                  <w:numPr>
                    <w:numId w:val="0"/>
                  </w:numPr>
                  <w:ind w:left="0" w:firstLine="0"/>
                  <w:jc w:val="both"/>
                </w:pPr>
              </w:pPrChange>
            </w:pPr>
          </w:p>
        </w:tc>
      </w:tr>
    </w:tbl>
    <w:p w14:paraId="127BF871" w14:textId="1E863FA4" w:rsidR="00E14583" w:rsidDel="0058751D" w:rsidRDefault="00BD1F00">
      <w:pPr>
        <w:pStyle w:val="Heading1"/>
        <w:numPr>
          <w:ilvl w:val="0"/>
          <w:numId w:val="0"/>
        </w:numPr>
        <w:spacing w:after="0"/>
        <w:jc w:val="both"/>
        <w:rPr>
          <w:del w:id="5328" w:author="arkat" w:date="2017-09-25T14:49:00Z"/>
        </w:rPr>
        <w:pPrChange w:id="5329" w:author="arkat" w:date="2017-09-29T22:49:00Z">
          <w:pPr>
            <w:pStyle w:val="GambarBAB2"/>
          </w:pPr>
        </w:pPrChange>
      </w:pPr>
      <w:del w:id="5330" w:author="arkat" w:date="2017-09-25T14:49:00Z">
        <w:r w:rsidDel="0058751D">
          <w:delText xml:space="preserve">None, Cancel Event, Conditional Event, </w:delText>
        </w:r>
        <w:r w:rsidRPr="008E33B2" w:rsidDel="0058751D">
          <w:delText xml:space="preserve">Compensation Event, Error Event, Escalation Event, Link Event, Message Event, Multiple Event, Parallel Multiple Event, </w:delText>
        </w:r>
        <w:r w:rsidR="008E33B2" w:rsidRPr="008E33B2" w:rsidDel="0058751D">
          <w:delText>Parallel Multiple Event, Signal Event: Catch, Signal Event: Throw and Timer Event</w:delText>
        </w:r>
      </w:del>
    </w:p>
    <w:p w14:paraId="2427AEE6" w14:textId="7952D28D" w:rsidR="00CA7D34" w:rsidDel="0058751D" w:rsidRDefault="00CA7D34">
      <w:pPr>
        <w:pStyle w:val="Heading1"/>
        <w:numPr>
          <w:ilvl w:val="0"/>
          <w:numId w:val="0"/>
        </w:numPr>
        <w:spacing w:after="0"/>
        <w:jc w:val="both"/>
        <w:rPr>
          <w:del w:id="5331" w:author="arkat" w:date="2017-09-25T14:49:00Z"/>
          <w:color w:val="2B2B2B"/>
          <w:szCs w:val="24"/>
          <w:shd w:val="clear" w:color="auto" w:fill="FFFFFF"/>
        </w:rPr>
        <w:pPrChange w:id="5332" w:author="arkat" w:date="2017-09-29T22:49:00Z">
          <w:pPr>
            <w:pStyle w:val="GambarBAB2"/>
            <w:numPr>
              <w:numId w:val="0"/>
            </w:numPr>
            <w:ind w:left="0" w:firstLine="0"/>
            <w:jc w:val="both"/>
          </w:pPr>
        </w:pPrChange>
      </w:pPr>
      <w:del w:id="5333" w:author="arkat" w:date="2017-09-25T14:49:00Z">
        <w:r w:rsidRPr="00216B55" w:rsidDel="0058751D">
          <w:rPr>
            <w:szCs w:val="24"/>
          </w:rPr>
          <w:delText>Intermediate Event (None)</w:delText>
        </w:r>
        <w:r w:rsidDel="0058751D">
          <w:rPr>
            <w:szCs w:val="24"/>
          </w:rPr>
          <w:delText xml:space="preserve"> : </w:delText>
        </w:r>
        <w:r w:rsidRPr="00216B55" w:rsidDel="0058751D">
          <w:rPr>
            <w:color w:val="2B2B2B"/>
            <w:szCs w:val="24"/>
            <w:shd w:val="clear" w:color="auto" w:fill="FFFFFF"/>
          </w:rPr>
          <w:delText>Event yang menunjukkan Infografis dibawah ini menggambarkan set lengkap Ev</w:delText>
        </w:r>
        <w:r w:rsidDel="0058751D">
          <w:rPr>
            <w:color w:val="2B2B2B"/>
            <w:szCs w:val="24"/>
            <w:shd w:val="clear" w:color="auto" w:fill="FFFFFF"/>
          </w:rPr>
          <w:delText>ents yang digunakan dalam BPMN.</w:delText>
        </w:r>
        <w:r w:rsidRPr="00216B55" w:rsidDel="0058751D">
          <w:rPr>
            <w:color w:val="2B2B2B"/>
            <w:szCs w:val="24"/>
            <w:shd w:val="clear" w:color="auto" w:fill="FFFFFF"/>
          </w:rPr>
          <w:delText xml:space="preserve"> Biasanya digunakan untuk merepresentasikan perubahan status dalam proses bisnis</w:delText>
        </w:r>
        <w:r w:rsidDel="0058751D">
          <w:rPr>
            <w:color w:val="2B2B2B"/>
            <w:szCs w:val="24"/>
            <w:shd w:val="clear" w:color="auto" w:fill="FFFFFF"/>
          </w:rPr>
          <w:delText>.</w:delText>
        </w:r>
      </w:del>
    </w:p>
    <w:p w14:paraId="5300BFA3" w14:textId="33D6D6A3" w:rsidR="00CA7D34" w:rsidDel="0058751D" w:rsidRDefault="00CA7D34">
      <w:pPr>
        <w:pStyle w:val="Heading1"/>
        <w:numPr>
          <w:ilvl w:val="0"/>
          <w:numId w:val="0"/>
        </w:numPr>
        <w:spacing w:after="0"/>
        <w:jc w:val="both"/>
        <w:rPr>
          <w:del w:id="5334" w:author="arkat" w:date="2017-09-25T14:49:00Z"/>
          <w:color w:val="2B2B2B"/>
          <w:szCs w:val="24"/>
          <w:shd w:val="clear" w:color="auto" w:fill="FFFFFF"/>
        </w:rPr>
        <w:pPrChange w:id="5335" w:author="arkat" w:date="2017-09-29T22:49:00Z">
          <w:pPr>
            <w:pStyle w:val="GambarBAB2"/>
            <w:numPr>
              <w:numId w:val="0"/>
            </w:numPr>
            <w:ind w:left="0" w:firstLine="0"/>
            <w:jc w:val="both"/>
          </w:pPr>
        </w:pPrChange>
      </w:pPr>
      <w:del w:id="5336" w:author="arkat" w:date="2017-09-25T14:49:00Z">
        <w:r w:rsidRPr="00216B55" w:rsidDel="0058751D">
          <w:rPr>
            <w:szCs w:val="24"/>
          </w:rPr>
          <w:delText>Intermediate Event (Cancel Event)</w:delText>
        </w:r>
        <w:r w:rsidDel="0058751D">
          <w:rPr>
            <w:szCs w:val="24"/>
          </w:rPr>
          <w:delText xml:space="preserve"> : </w:delText>
        </w:r>
        <w:r w:rsidRPr="00216B55" w:rsidDel="0058751D">
          <w:rPr>
            <w:color w:val="2B2B2B"/>
            <w:szCs w:val="24"/>
            <w:shd w:val="clear" w:color="auto" w:fill="FFFFFF"/>
          </w:rPr>
          <w:delText>Digunakan untuk membatalkan transaksi pada sebuah sub-proses.</w:delText>
        </w:r>
      </w:del>
    </w:p>
    <w:p w14:paraId="179962F1" w14:textId="21710BB7" w:rsidR="00CA7D34" w:rsidDel="0058751D" w:rsidRDefault="00CA7D34">
      <w:pPr>
        <w:pStyle w:val="Heading1"/>
        <w:numPr>
          <w:ilvl w:val="0"/>
          <w:numId w:val="0"/>
        </w:numPr>
        <w:spacing w:after="0"/>
        <w:jc w:val="both"/>
        <w:rPr>
          <w:del w:id="5337" w:author="arkat" w:date="2017-09-25T14:49:00Z"/>
          <w:szCs w:val="24"/>
        </w:rPr>
        <w:pPrChange w:id="5338" w:author="arkat" w:date="2017-09-29T22:49:00Z">
          <w:pPr>
            <w:pStyle w:val="GambarBAB2"/>
            <w:numPr>
              <w:numId w:val="0"/>
            </w:numPr>
            <w:ind w:left="0" w:firstLine="0"/>
            <w:jc w:val="both"/>
          </w:pPr>
        </w:pPrChange>
      </w:pPr>
      <w:del w:id="5339" w:author="arkat" w:date="2017-09-25T14:49:00Z">
        <w:r w:rsidRPr="00216B55" w:rsidDel="0058751D">
          <w:rPr>
            <w:szCs w:val="24"/>
          </w:rPr>
          <w:delText>Intermediate Event (Conditional Event)</w:delText>
        </w:r>
        <w:r w:rsidDel="0058751D">
          <w:rPr>
            <w:szCs w:val="24"/>
          </w:rPr>
          <w:delText xml:space="preserve"> :</w:delText>
        </w:r>
      </w:del>
    </w:p>
    <w:p w14:paraId="6CB87382" w14:textId="48B2C692" w:rsidR="00CA7D34" w:rsidDel="0058751D" w:rsidRDefault="00CA7D34">
      <w:pPr>
        <w:pStyle w:val="Heading1"/>
        <w:numPr>
          <w:ilvl w:val="0"/>
          <w:numId w:val="0"/>
        </w:numPr>
        <w:spacing w:after="0"/>
        <w:jc w:val="both"/>
        <w:rPr>
          <w:del w:id="5340" w:author="arkat" w:date="2017-09-25T14:49:00Z"/>
          <w:color w:val="2B2B2B"/>
          <w:szCs w:val="24"/>
          <w:shd w:val="clear" w:color="auto" w:fill="FFFFFF"/>
        </w:rPr>
        <w:pPrChange w:id="5341" w:author="arkat" w:date="2017-09-29T22:49:00Z">
          <w:pPr>
            <w:pStyle w:val="GambarBAB2"/>
            <w:numPr>
              <w:numId w:val="0"/>
            </w:numPr>
            <w:ind w:left="0" w:firstLine="0"/>
            <w:jc w:val="both"/>
          </w:pPr>
        </w:pPrChange>
      </w:pPr>
      <w:del w:id="5342" w:author="arkat" w:date="2017-09-25T14:49:00Z">
        <w:r w:rsidRPr="00216B55" w:rsidDel="0058751D">
          <w:rPr>
            <w:szCs w:val="24"/>
          </w:rPr>
          <w:delText>Intermediate Event (Compensation Event)</w:delText>
        </w:r>
        <w:r w:rsidDel="0058751D">
          <w:rPr>
            <w:szCs w:val="24"/>
          </w:rPr>
          <w:delText xml:space="preserve"> : </w:delText>
        </w:r>
        <w:r w:rsidRPr="00216B55" w:rsidDel="0058751D">
          <w:rPr>
            <w:color w:val="2B2B2B"/>
            <w:szCs w:val="24"/>
            <w:shd w:val="clear" w:color="auto" w:fill="FFFFFF"/>
          </w:rPr>
          <w:delText>Digunakan untuk menginisiasi atau menghandle kompensasi pada sebuah proses. Kompensasi dapat diartikan sebagai suatu alternatif proses yang dijalankan ketika terjadi suatu kegagalan proses tanpa harus memunculkan error.</w:delText>
        </w:r>
      </w:del>
    </w:p>
    <w:p w14:paraId="7B202421" w14:textId="31548489" w:rsidR="00CA7D34" w:rsidDel="0058751D" w:rsidRDefault="00CA7D34">
      <w:pPr>
        <w:pStyle w:val="Heading1"/>
        <w:numPr>
          <w:ilvl w:val="0"/>
          <w:numId w:val="0"/>
        </w:numPr>
        <w:spacing w:after="0"/>
        <w:jc w:val="both"/>
        <w:rPr>
          <w:del w:id="5343" w:author="arkat" w:date="2017-09-25T14:49:00Z"/>
          <w:color w:val="2B2B2B"/>
          <w:szCs w:val="24"/>
          <w:shd w:val="clear" w:color="auto" w:fill="FFFFFF"/>
        </w:rPr>
        <w:pPrChange w:id="5344" w:author="arkat" w:date="2017-09-29T22:49:00Z">
          <w:pPr>
            <w:pStyle w:val="GambarBAB2"/>
            <w:numPr>
              <w:numId w:val="0"/>
            </w:numPr>
            <w:ind w:left="0" w:firstLine="0"/>
            <w:jc w:val="both"/>
          </w:pPr>
        </w:pPrChange>
      </w:pPr>
      <w:del w:id="5345" w:author="arkat" w:date="2017-09-25T14:49:00Z">
        <w:r w:rsidRPr="00216B55" w:rsidDel="0058751D">
          <w:rPr>
            <w:szCs w:val="24"/>
          </w:rPr>
          <w:delText>Intermediate Event (Error Event)</w:delText>
        </w:r>
        <w:r w:rsidDel="0058751D">
          <w:rPr>
            <w:szCs w:val="24"/>
          </w:rPr>
          <w:delText xml:space="preserve"> : </w:delText>
        </w:r>
        <w:r w:rsidRPr="00216B55" w:rsidDel="0058751D">
          <w:rPr>
            <w:color w:val="2B2B2B"/>
            <w:szCs w:val="24"/>
            <w:shd w:val="clear" w:color="auto" w:fill="FFFFFF"/>
          </w:rPr>
          <w:delText>Digunakan untuk melempar atau menerima sebuah error pada proses bisnis.</w:delText>
        </w:r>
      </w:del>
    </w:p>
    <w:p w14:paraId="6BC9115E" w14:textId="20FB40B6" w:rsidR="00CA7D34" w:rsidDel="0058751D" w:rsidRDefault="00CA7D34">
      <w:pPr>
        <w:pStyle w:val="Heading1"/>
        <w:numPr>
          <w:ilvl w:val="0"/>
          <w:numId w:val="0"/>
        </w:numPr>
        <w:spacing w:after="0"/>
        <w:jc w:val="both"/>
        <w:rPr>
          <w:del w:id="5346" w:author="arkat" w:date="2017-09-25T14:49:00Z"/>
          <w:szCs w:val="24"/>
        </w:rPr>
        <w:pPrChange w:id="5347" w:author="arkat" w:date="2017-09-29T22:49:00Z">
          <w:pPr>
            <w:pStyle w:val="GambarBAB2"/>
            <w:numPr>
              <w:numId w:val="0"/>
            </w:numPr>
            <w:ind w:left="0" w:firstLine="0"/>
            <w:jc w:val="both"/>
          </w:pPr>
        </w:pPrChange>
      </w:pPr>
      <w:del w:id="5348" w:author="arkat" w:date="2017-09-25T14:49:00Z">
        <w:r w:rsidRPr="00216B55" w:rsidDel="0058751D">
          <w:rPr>
            <w:szCs w:val="24"/>
          </w:rPr>
          <w:delText>Intermediate Event (Escalation Event)</w:delText>
        </w:r>
        <w:r w:rsidDel="0058751D">
          <w:rPr>
            <w:szCs w:val="24"/>
          </w:rPr>
          <w:delText xml:space="preserve"> : </w:delText>
        </w:r>
      </w:del>
    </w:p>
    <w:p w14:paraId="4CF0FB01" w14:textId="5B35C9F9" w:rsidR="00CA7D34" w:rsidDel="0058751D" w:rsidRDefault="00CA7D34">
      <w:pPr>
        <w:pStyle w:val="Heading1"/>
        <w:numPr>
          <w:ilvl w:val="0"/>
          <w:numId w:val="0"/>
        </w:numPr>
        <w:spacing w:after="0"/>
        <w:jc w:val="both"/>
        <w:rPr>
          <w:del w:id="5349" w:author="arkat" w:date="2017-09-25T14:49:00Z"/>
          <w:szCs w:val="24"/>
        </w:rPr>
        <w:pPrChange w:id="5350" w:author="arkat" w:date="2017-09-29T22:49:00Z">
          <w:pPr>
            <w:pStyle w:val="GambarBAB2"/>
            <w:numPr>
              <w:numId w:val="0"/>
            </w:numPr>
            <w:ind w:left="0" w:firstLine="0"/>
            <w:jc w:val="both"/>
          </w:pPr>
        </w:pPrChange>
      </w:pPr>
      <w:del w:id="5351" w:author="arkat" w:date="2017-09-25T14:49:00Z">
        <w:r w:rsidRPr="00216B55" w:rsidDel="0058751D">
          <w:rPr>
            <w:szCs w:val="24"/>
          </w:rPr>
          <w:delText>Intermediate Event (Link Event)</w:delText>
        </w:r>
        <w:r w:rsidDel="0058751D">
          <w:rPr>
            <w:szCs w:val="24"/>
          </w:rPr>
          <w:delText xml:space="preserve"> :</w:delText>
        </w:r>
      </w:del>
    </w:p>
    <w:p w14:paraId="4A1FACF3" w14:textId="2507B16B" w:rsidR="00CA7D34" w:rsidDel="0058751D" w:rsidRDefault="00CA7D34">
      <w:pPr>
        <w:pStyle w:val="Heading1"/>
        <w:numPr>
          <w:ilvl w:val="0"/>
          <w:numId w:val="0"/>
        </w:numPr>
        <w:spacing w:after="0"/>
        <w:jc w:val="both"/>
        <w:rPr>
          <w:del w:id="5352" w:author="arkat" w:date="2017-09-25T14:49:00Z"/>
          <w:color w:val="2B2B2B"/>
          <w:szCs w:val="24"/>
          <w:shd w:val="clear" w:color="auto" w:fill="FFFFFF"/>
        </w:rPr>
        <w:pPrChange w:id="5353" w:author="arkat" w:date="2017-09-29T22:49:00Z">
          <w:pPr>
            <w:pStyle w:val="GambarBAB2"/>
            <w:numPr>
              <w:numId w:val="0"/>
            </w:numPr>
            <w:ind w:left="0" w:firstLine="0"/>
            <w:jc w:val="both"/>
          </w:pPr>
        </w:pPrChange>
      </w:pPr>
      <w:del w:id="5354" w:author="arkat" w:date="2017-09-25T14:49:00Z">
        <w:r w:rsidRPr="00216B55" w:rsidDel="0058751D">
          <w:rPr>
            <w:szCs w:val="24"/>
          </w:rPr>
          <w:delText>Intermediate Event (Message Event)</w:delText>
        </w:r>
        <w:r w:rsidDel="0058751D">
          <w:rPr>
            <w:szCs w:val="24"/>
          </w:rPr>
          <w:delText xml:space="preserve"> :</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merespon jika ada pesan masuk atau mengirim pesan keluar</w:delText>
        </w:r>
      </w:del>
    </w:p>
    <w:p w14:paraId="4DC74CF2" w14:textId="28C0C853" w:rsidR="00CA7D34" w:rsidDel="0058751D" w:rsidRDefault="00CA7D34">
      <w:pPr>
        <w:pStyle w:val="Heading1"/>
        <w:numPr>
          <w:ilvl w:val="0"/>
          <w:numId w:val="0"/>
        </w:numPr>
        <w:spacing w:after="0"/>
        <w:jc w:val="both"/>
        <w:rPr>
          <w:del w:id="5355" w:author="arkat" w:date="2017-09-25T14:49:00Z"/>
          <w:color w:val="2B2B2B"/>
          <w:szCs w:val="24"/>
          <w:shd w:val="clear" w:color="auto" w:fill="FFFFFF"/>
        </w:rPr>
        <w:pPrChange w:id="5356" w:author="arkat" w:date="2017-09-29T22:49:00Z">
          <w:pPr>
            <w:pStyle w:val="GambarBAB2"/>
            <w:numPr>
              <w:numId w:val="0"/>
            </w:numPr>
            <w:ind w:left="0" w:firstLine="0"/>
            <w:jc w:val="both"/>
          </w:pPr>
        </w:pPrChange>
      </w:pPr>
      <w:del w:id="5357" w:author="arkat" w:date="2017-09-25T14:49:00Z">
        <w:r w:rsidRPr="00216B55" w:rsidDel="0058751D">
          <w:rPr>
            <w:szCs w:val="24"/>
          </w:rPr>
          <w:delText>Intermediate Event (Multiple Event)</w:delText>
        </w:r>
        <w:r w:rsidDel="0058751D">
          <w:rPr>
            <w:szCs w:val="24"/>
          </w:rPr>
          <w:delText xml:space="preserve"> : </w:delText>
        </w:r>
        <w:r w:rsidRPr="00216B55" w:rsidDel="0058751D">
          <w:rPr>
            <w:color w:val="2B2B2B"/>
            <w:szCs w:val="24"/>
            <w:shd w:val="clear" w:color="auto" w:fill="FFFFFF"/>
          </w:rPr>
          <w:delText>Event yang bisa di-trigger dengan lebih dari satu cara</w:delText>
        </w:r>
        <w:r w:rsidDel="0058751D">
          <w:rPr>
            <w:color w:val="2B2B2B"/>
            <w:szCs w:val="24"/>
            <w:shd w:val="clear" w:color="auto" w:fill="FFFFFF"/>
          </w:rPr>
          <w:delText>.</w:delText>
        </w:r>
      </w:del>
    </w:p>
    <w:p w14:paraId="0E01FAAA" w14:textId="5C7A6024" w:rsidR="00CA7D34" w:rsidDel="0058751D" w:rsidRDefault="00CA7D34">
      <w:pPr>
        <w:pStyle w:val="Heading1"/>
        <w:numPr>
          <w:ilvl w:val="0"/>
          <w:numId w:val="0"/>
        </w:numPr>
        <w:spacing w:after="0"/>
        <w:jc w:val="both"/>
        <w:rPr>
          <w:del w:id="5358" w:author="arkat" w:date="2017-09-25T14:49:00Z"/>
          <w:szCs w:val="24"/>
        </w:rPr>
        <w:pPrChange w:id="5359" w:author="arkat" w:date="2017-09-29T22:49:00Z">
          <w:pPr>
            <w:pStyle w:val="GambarBAB2"/>
            <w:numPr>
              <w:numId w:val="0"/>
            </w:numPr>
            <w:ind w:left="0" w:firstLine="0"/>
            <w:jc w:val="both"/>
          </w:pPr>
        </w:pPrChange>
      </w:pPr>
      <w:del w:id="5360" w:author="arkat" w:date="2017-09-25T14:49:00Z">
        <w:r w:rsidRPr="00216B55" w:rsidDel="0058751D">
          <w:rPr>
            <w:szCs w:val="24"/>
          </w:rPr>
          <w:delText>Intermediate Event (Parallel Multiple Event)</w:delText>
        </w:r>
        <w:r w:rsidDel="0058751D">
          <w:rPr>
            <w:szCs w:val="24"/>
          </w:rPr>
          <w:delText xml:space="preserve"> :</w:delText>
        </w:r>
      </w:del>
    </w:p>
    <w:p w14:paraId="00584F75" w14:textId="468F4590" w:rsidR="00CA7D34" w:rsidDel="0058751D" w:rsidRDefault="00CA7D34">
      <w:pPr>
        <w:pStyle w:val="Heading1"/>
        <w:numPr>
          <w:ilvl w:val="0"/>
          <w:numId w:val="0"/>
        </w:numPr>
        <w:spacing w:after="0"/>
        <w:jc w:val="both"/>
        <w:rPr>
          <w:del w:id="5361" w:author="arkat" w:date="2017-09-25T14:49:00Z"/>
          <w:szCs w:val="24"/>
        </w:rPr>
        <w:pPrChange w:id="5362" w:author="arkat" w:date="2017-09-29T22:49:00Z">
          <w:pPr>
            <w:pStyle w:val="GambarBAB2"/>
            <w:numPr>
              <w:numId w:val="0"/>
            </w:numPr>
            <w:ind w:left="0" w:firstLine="0"/>
            <w:jc w:val="both"/>
          </w:pPr>
        </w:pPrChange>
      </w:pPr>
      <w:del w:id="5363" w:author="arkat" w:date="2017-09-25T14:49:00Z">
        <w:r w:rsidRPr="00216B55" w:rsidDel="0058751D">
          <w:rPr>
            <w:szCs w:val="24"/>
          </w:rPr>
          <w:delText>Intermediate Event (Signal Event: Catch)</w:delText>
        </w:r>
        <w:r w:rsidDel="0058751D">
          <w:rPr>
            <w:szCs w:val="24"/>
          </w:rPr>
          <w:delText xml:space="preserve"> :</w:delText>
        </w:r>
      </w:del>
    </w:p>
    <w:p w14:paraId="12EC9D26" w14:textId="17AE084E" w:rsidR="00CA7D34" w:rsidDel="0058751D" w:rsidRDefault="00CA7D34">
      <w:pPr>
        <w:pStyle w:val="Heading1"/>
        <w:numPr>
          <w:ilvl w:val="0"/>
          <w:numId w:val="0"/>
        </w:numPr>
        <w:spacing w:after="0"/>
        <w:jc w:val="both"/>
        <w:rPr>
          <w:del w:id="5364" w:author="arkat" w:date="2017-09-25T14:49:00Z"/>
          <w:szCs w:val="24"/>
        </w:rPr>
        <w:pPrChange w:id="5365" w:author="arkat" w:date="2017-09-29T22:49:00Z">
          <w:pPr>
            <w:pStyle w:val="GambarBAB2"/>
            <w:numPr>
              <w:numId w:val="0"/>
            </w:numPr>
            <w:ind w:left="0" w:firstLine="0"/>
            <w:jc w:val="both"/>
          </w:pPr>
        </w:pPrChange>
      </w:pPr>
      <w:del w:id="5366" w:author="arkat" w:date="2017-09-25T14:49:00Z">
        <w:r w:rsidRPr="00216B55" w:rsidDel="0058751D">
          <w:rPr>
            <w:szCs w:val="24"/>
          </w:rPr>
          <w:delText>Intermediate Event (Signal Event: Throw)</w:delText>
        </w:r>
        <w:r w:rsidDel="0058751D">
          <w:rPr>
            <w:szCs w:val="24"/>
          </w:rPr>
          <w:delText xml:space="preserve"> :</w:delText>
        </w:r>
      </w:del>
    </w:p>
    <w:p w14:paraId="33738455" w14:textId="32D7FB27" w:rsidR="00CA7D34" w:rsidDel="0058751D" w:rsidRDefault="00CA7D34">
      <w:pPr>
        <w:pStyle w:val="Heading1"/>
        <w:numPr>
          <w:ilvl w:val="0"/>
          <w:numId w:val="0"/>
        </w:numPr>
        <w:spacing w:after="0"/>
        <w:jc w:val="both"/>
        <w:rPr>
          <w:del w:id="5367" w:author="arkat" w:date="2017-09-25T14:49:00Z"/>
          <w:szCs w:val="24"/>
        </w:rPr>
        <w:pPrChange w:id="5368" w:author="arkat" w:date="2017-09-29T22:49:00Z">
          <w:pPr>
            <w:pStyle w:val="GambarBAB2"/>
            <w:numPr>
              <w:numId w:val="0"/>
            </w:numPr>
            <w:ind w:left="0" w:firstLine="0"/>
            <w:jc w:val="both"/>
          </w:pPr>
        </w:pPrChange>
      </w:pPr>
      <w:del w:id="5369" w:author="arkat" w:date="2017-09-25T14:49:00Z">
        <w:r w:rsidRPr="00216B55" w:rsidDel="0058751D">
          <w:rPr>
            <w:szCs w:val="24"/>
          </w:rPr>
          <w:delText>Intermediate Event (Timer Event)</w:delText>
        </w:r>
        <w:r w:rsidDel="0058751D">
          <w:rPr>
            <w:szCs w:val="24"/>
          </w:rPr>
          <w:delText>:</w:delText>
        </w:r>
        <w:r w:rsidRPr="00CA7D34" w:rsidDel="0058751D">
          <w:rPr>
            <w:color w:val="2B2B2B"/>
            <w:szCs w:val="24"/>
            <w:shd w:val="clear" w:color="auto" w:fill="FFFFFF"/>
          </w:rPr>
          <w:delText xml:space="preserve"> </w:delText>
        </w:r>
        <w:r w:rsidRPr="00216B55" w:rsidDel="0058751D">
          <w:rPr>
            <w:color w:val="2B2B2B"/>
            <w:szCs w:val="24"/>
            <w:shd w:val="clear" w:color="auto" w:fill="FFFFFF"/>
          </w:rPr>
          <w:delText>Digunakan untuk menunjukkan adanya delay dalam proses, atau menjalankan aktivitas dalam rentang waktu tertentu.</w:delText>
        </w:r>
      </w:del>
    </w:p>
    <w:p w14:paraId="5CBDEC27" w14:textId="22CADC5D" w:rsidR="00CA7D34" w:rsidDel="0058751D" w:rsidRDefault="00CA7D34">
      <w:pPr>
        <w:pStyle w:val="Heading1"/>
        <w:numPr>
          <w:ilvl w:val="0"/>
          <w:numId w:val="0"/>
        </w:numPr>
        <w:spacing w:after="0"/>
        <w:jc w:val="both"/>
        <w:rPr>
          <w:del w:id="5370" w:author="arkat" w:date="2017-09-25T14:49:00Z"/>
          <w:szCs w:val="24"/>
        </w:rPr>
        <w:pPrChange w:id="5371" w:author="arkat" w:date="2017-09-29T22:49:00Z">
          <w:pPr>
            <w:pStyle w:val="GambarBAB2"/>
            <w:numPr>
              <w:numId w:val="0"/>
            </w:numPr>
            <w:ind w:left="0" w:firstLine="0"/>
            <w:jc w:val="both"/>
          </w:pPr>
        </w:pPrChange>
      </w:pPr>
    </w:p>
    <w:p w14:paraId="2D75F8F5" w14:textId="5B74A36A" w:rsidR="00CA7D34" w:rsidRPr="00BD1F00" w:rsidDel="0058751D" w:rsidRDefault="00CA7D34">
      <w:pPr>
        <w:pStyle w:val="Heading1"/>
        <w:numPr>
          <w:ilvl w:val="0"/>
          <w:numId w:val="0"/>
        </w:numPr>
        <w:spacing w:after="0"/>
        <w:jc w:val="both"/>
        <w:rPr>
          <w:del w:id="5372" w:author="arkat" w:date="2017-09-25T14:49:00Z"/>
        </w:rPr>
        <w:pPrChange w:id="5373" w:author="arkat" w:date="2017-09-29T22:49:00Z">
          <w:pPr>
            <w:pStyle w:val="GambarBAB2"/>
            <w:numPr>
              <w:numId w:val="0"/>
            </w:numPr>
            <w:ind w:left="0" w:firstLine="0"/>
            <w:jc w:val="both"/>
          </w:pPr>
        </w:pPrChange>
      </w:pPr>
    </w:p>
    <w:p w14:paraId="6E5B266C" w14:textId="4417C411" w:rsidR="00E14583" w:rsidRPr="00E14583" w:rsidDel="0058751D" w:rsidRDefault="00E14583">
      <w:pPr>
        <w:pStyle w:val="Heading1"/>
        <w:numPr>
          <w:ilvl w:val="0"/>
          <w:numId w:val="0"/>
        </w:numPr>
        <w:spacing w:after="0"/>
        <w:jc w:val="both"/>
        <w:rPr>
          <w:del w:id="5374" w:author="arkat" w:date="2017-09-25T14:49:00Z"/>
        </w:rPr>
        <w:pPrChange w:id="5375" w:author="arkat" w:date="2017-09-29T22:49:00Z">
          <w:pPr>
            <w:pStyle w:val="GambarBAB2"/>
            <w:numPr>
              <w:numId w:val="0"/>
            </w:numPr>
            <w:ind w:left="0" w:firstLine="0"/>
            <w:jc w:val="both"/>
          </w:pPr>
        </w:pPrChange>
      </w:pPr>
      <w:del w:id="5376" w:author="arkat" w:date="2017-09-25T14:49:00Z">
        <w:r w:rsidDel="0058751D">
          <w:rPr>
            <w:b w:val="0"/>
          </w:rPr>
          <w:delText>End Event</w:delText>
        </w:r>
      </w:del>
    </w:p>
    <w:p w14:paraId="229B3D46" w14:textId="5EC9A674" w:rsidR="00376989" w:rsidDel="0058751D" w:rsidRDefault="00376989">
      <w:pPr>
        <w:pStyle w:val="Heading1"/>
        <w:numPr>
          <w:ilvl w:val="0"/>
          <w:numId w:val="0"/>
        </w:numPr>
        <w:spacing w:after="0"/>
        <w:jc w:val="both"/>
        <w:rPr>
          <w:del w:id="5377" w:author="arkat" w:date="2017-09-25T14:49:00Z"/>
        </w:rPr>
        <w:pPrChange w:id="5378" w:author="arkat" w:date="2017-09-29T22:49:00Z">
          <w:pPr>
            <w:pStyle w:val="BodyText"/>
            <w:spacing w:after="0"/>
          </w:pPr>
        </w:pPrChange>
      </w:pPr>
    </w:p>
    <w:tbl>
      <w:tblPr>
        <w:tblStyle w:val="TableGrid"/>
        <w:tblW w:w="0" w:type="auto"/>
        <w:tblLook w:val="04A0" w:firstRow="1" w:lastRow="0" w:firstColumn="1" w:lastColumn="0" w:noHBand="0" w:noVBand="1"/>
      </w:tblPr>
      <w:tblGrid>
        <w:gridCol w:w="964"/>
        <w:gridCol w:w="223"/>
        <w:gridCol w:w="964"/>
        <w:gridCol w:w="963"/>
        <w:gridCol w:w="963"/>
        <w:gridCol w:w="963"/>
        <w:gridCol w:w="963"/>
        <w:gridCol w:w="963"/>
        <w:gridCol w:w="963"/>
      </w:tblGrid>
      <w:tr w:rsidR="006D247B" w:rsidDel="0058751D" w14:paraId="4E8E8224" w14:textId="0CB50A4F" w:rsidTr="006D247B">
        <w:trPr>
          <w:del w:id="5379" w:author="arkat" w:date="2017-09-25T14:49:00Z"/>
        </w:trPr>
        <w:tc>
          <w:tcPr>
            <w:tcW w:w="906" w:type="dxa"/>
          </w:tcPr>
          <w:p w14:paraId="501E4B9E" w14:textId="177817DE" w:rsidR="006D247B" w:rsidDel="0058751D" w:rsidRDefault="006D247B">
            <w:pPr>
              <w:pStyle w:val="Heading1"/>
              <w:numPr>
                <w:ilvl w:val="0"/>
                <w:numId w:val="0"/>
              </w:numPr>
              <w:spacing w:after="0"/>
              <w:jc w:val="both"/>
              <w:rPr>
                <w:del w:id="5380" w:author="arkat" w:date="2017-09-25T14:49:00Z"/>
              </w:rPr>
              <w:pPrChange w:id="5381" w:author="arkat" w:date="2017-09-29T22:49:00Z">
                <w:pPr>
                  <w:pStyle w:val="BodyText"/>
                  <w:spacing w:after="0"/>
                </w:pPr>
              </w:pPrChange>
            </w:pPr>
            <w:del w:id="5382" w:author="arkat" w:date="2017-09-25T14:49:00Z">
              <w:r w:rsidRPr="00161C34" w:rsidDel="0058751D">
                <w:rPr>
                  <w:noProof/>
                  <w:szCs w:val="24"/>
                  <w:lang w:val="en-US"/>
                </w:rPr>
                <w:drawing>
                  <wp:inline distT="0" distB="0" distL="0" distR="0" wp14:anchorId="760CB3D4" wp14:editId="526EC3E5">
                    <wp:extent cx="491490" cy="491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3547C723" w14:textId="4767E6B1" w:rsidR="006D247B" w:rsidDel="0058751D" w:rsidRDefault="006D247B">
            <w:pPr>
              <w:pStyle w:val="Heading1"/>
              <w:numPr>
                <w:ilvl w:val="0"/>
                <w:numId w:val="0"/>
              </w:numPr>
              <w:spacing w:after="0"/>
              <w:jc w:val="both"/>
              <w:rPr>
                <w:del w:id="5383" w:author="arkat" w:date="2017-09-25T14:49:00Z"/>
              </w:rPr>
              <w:pPrChange w:id="5384" w:author="arkat" w:date="2017-09-29T22:49:00Z">
                <w:pPr>
                  <w:pStyle w:val="BodyText"/>
                  <w:spacing w:after="0"/>
                </w:pPr>
              </w:pPrChange>
            </w:pPr>
          </w:p>
        </w:tc>
        <w:tc>
          <w:tcPr>
            <w:tcW w:w="906" w:type="dxa"/>
          </w:tcPr>
          <w:p w14:paraId="1DAF6248" w14:textId="300D2C3C" w:rsidR="006D247B" w:rsidDel="0058751D" w:rsidRDefault="006D247B">
            <w:pPr>
              <w:pStyle w:val="Heading1"/>
              <w:numPr>
                <w:ilvl w:val="0"/>
                <w:numId w:val="0"/>
              </w:numPr>
              <w:spacing w:after="0"/>
              <w:jc w:val="both"/>
              <w:rPr>
                <w:del w:id="5385" w:author="arkat" w:date="2017-09-25T14:49:00Z"/>
              </w:rPr>
              <w:pPrChange w:id="5386" w:author="arkat" w:date="2017-09-29T22:49:00Z">
                <w:pPr>
                  <w:pStyle w:val="BodyText"/>
                  <w:spacing w:after="0"/>
                </w:pPr>
              </w:pPrChange>
            </w:pPr>
            <w:del w:id="5387" w:author="arkat" w:date="2017-09-25T14:49:00Z">
              <w:r w:rsidRPr="00161C34" w:rsidDel="0058751D">
                <w:rPr>
                  <w:noProof/>
                  <w:szCs w:val="24"/>
                  <w:lang w:val="en-US"/>
                </w:rPr>
                <w:drawing>
                  <wp:inline distT="0" distB="0" distL="0" distR="0" wp14:anchorId="705A66C6" wp14:editId="7E5E1B0E">
                    <wp:extent cx="491490" cy="4914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C5A3274" w14:textId="4EA550C4" w:rsidR="006D247B" w:rsidDel="0058751D" w:rsidRDefault="006D247B">
            <w:pPr>
              <w:pStyle w:val="Heading1"/>
              <w:numPr>
                <w:ilvl w:val="0"/>
                <w:numId w:val="0"/>
              </w:numPr>
              <w:spacing w:after="0"/>
              <w:jc w:val="both"/>
              <w:rPr>
                <w:del w:id="5388" w:author="arkat" w:date="2017-09-25T14:49:00Z"/>
              </w:rPr>
              <w:pPrChange w:id="5389" w:author="arkat" w:date="2017-09-29T22:49:00Z">
                <w:pPr>
                  <w:pStyle w:val="BodyText"/>
                  <w:spacing w:after="0"/>
                </w:pPr>
              </w:pPrChange>
            </w:pPr>
            <w:del w:id="5390" w:author="arkat" w:date="2017-09-25T14:49:00Z">
              <w:r w:rsidRPr="00161C34" w:rsidDel="0058751D">
                <w:rPr>
                  <w:noProof/>
                  <w:szCs w:val="24"/>
                  <w:lang w:val="en-US"/>
                </w:rPr>
                <w:drawing>
                  <wp:inline distT="0" distB="0" distL="0" distR="0" wp14:anchorId="6D43762D" wp14:editId="7B40D361">
                    <wp:extent cx="491490" cy="491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5B4E8539" w14:textId="456CA838" w:rsidR="006D247B" w:rsidDel="0058751D" w:rsidRDefault="006D247B">
            <w:pPr>
              <w:pStyle w:val="Heading1"/>
              <w:numPr>
                <w:ilvl w:val="0"/>
                <w:numId w:val="0"/>
              </w:numPr>
              <w:spacing w:after="0"/>
              <w:jc w:val="both"/>
              <w:rPr>
                <w:del w:id="5391" w:author="arkat" w:date="2017-09-25T14:49:00Z"/>
              </w:rPr>
              <w:pPrChange w:id="5392" w:author="arkat" w:date="2017-09-29T22:49:00Z">
                <w:pPr>
                  <w:pStyle w:val="BodyText"/>
                  <w:spacing w:after="0"/>
                </w:pPr>
              </w:pPrChange>
            </w:pPr>
            <w:del w:id="5393" w:author="arkat" w:date="2017-09-25T14:49:00Z">
              <w:r w:rsidRPr="00161C34" w:rsidDel="0058751D">
                <w:rPr>
                  <w:noProof/>
                  <w:szCs w:val="24"/>
                  <w:lang w:val="en-US"/>
                </w:rPr>
                <w:drawing>
                  <wp:inline distT="0" distB="0" distL="0" distR="0" wp14:anchorId="271A74A1" wp14:editId="00FA34A4">
                    <wp:extent cx="491490" cy="4914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6E59C9ED" w14:textId="57E1BFB8" w:rsidR="006D247B" w:rsidDel="0058751D" w:rsidRDefault="006D247B">
            <w:pPr>
              <w:pStyle w:val="Heading1"/>
              <w:numPr>
                <w:ilvl w:val="0"/>
                <w:numId w:val="0"/>
              </w:numPr>
              <w:spacing w:after="0"/>
              <w:jc w:val="both"/>
              <w:rPr>
                <w:del w:id="5394" w:author="arkat" w:date="2017-09-25T14:49:00Z"/>
              </w:rPr>
              <w:pPrChange w:id="5395" w:author="arkat" w:date="2017-09-29T22:49:00Z">
                <w:pPr>
                  <w:pStyle w:val="BodyText"/>
                  <w:spacing w:after="0"/>
                </w:pPr>
              </w:pPrChange>
            </w:pPr>
            <w:del w:id="5396" w:author="arkat" w:date="2017-09-25T14:49:00Z">
              <w:r w:rsidRPr="00161C34" w:rsidDel="0058751D">
                <w:rPr>
                  <w:noProof/>
                  <w:szCs w:val="24"/>
                  <w:lang w:val="en-US"/>
                </w:rPr>
                <w:drawing>
                  <wp:inline distT="0" distB="0" distL="0" distR="0" wp14:anchorId="019E2A08" wp14:editId="19C2298F">
                    <wp:extent cx="491490" cy="491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5A46A5C" w14:textId="0EB1D7A9" w:rsidR="006D247B" w:rsidDel="0058751D" w:rsidRDefault="006D247B">
            <w:pPr>
              <w:pStyle w:val="Heading1"/>
              <w:numPr>
                <w:ilvl w:val="0"/>
                <w:numId w:val="0"/>
              </w:numPr>
              <w:spacing w:after="0"/>
              <w:jc w:val="both"/>
              <w:rPr>
                <w:del w:id="5397" w:author="arkat" w:date="2017-09-25T14:49:00Z"/>
              </w:rPr>
              <w:pPrChange w:id="5398" w:author="arkat" w:date="2017-09-29T22:49:00Z">
                <w:pPr>
                  <w:pStyle w:val="BodyText"/>
                  <w:spacing w:after="0"/>
                </w:pPr>
              </w:pPrChange>
            </w:pPr>
            <w:del w:id="5399" w:author="arkat" w:date="2017-09-25T14:49:00Z">
              <w:r w:rsidRPr="00161C34" w:rsidDel="0058751D">
                <w:rPr>
                  <w:noProof/>
                  <w:szCs w:val="24"/>
                  <w:lang w:val="en-US"/>
                </w:rPr>
                <w:drawing>
                  <wp:inline distT="0" distB="0" distL="0" distR="0" wp14:anchorId="056E5A90" wp14:editId="48C10C58">
                    <wp:extent cx="491490" cy="491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6" w:type="dxa"/>
          </w:tcPr>
          <w:p w14:paraId="0F90F636" w14:textId="1EEEB30A" w:rsidR="006D247B" w:rsidDel="0058751D" w:rsidRDefault="006D247B">
            <w:pPr>
              <w:pStyle w:val="Heading1"/>
              <w:numPr>
                <w:ilvl w:val="0"/>
                <w:numId w:val="0"/>
              </w:numPr>
              <w:spacing w:after="0"/>
              <w:jc w:val="both"/>
              <w:rPr>
                <w:del w:id="5400" w:author="arkat" w:date="2017-09-25T14:49:00Z"/>
              </w:rPr>
              <w:pPrChange w:id="5401" w:author="arkat" w:date="2017-09-29T22:49:00Z">
                <w:pPr>
                  <w:pStyle w:val="BodyText"/>
                  <w:spacing w:after="0"/>
                </w:pPr>
              </w:pPrChange>
            </w:pPr>
            <w:del w:id="5402" w:author="arkat" w:date="2017-09-25T14:49:00Z">
              <w:r w:rsidRPr="00161C34" w:rsidDel="0058751D">
                <w:rPr>
                  <w:noProof/>
                  <w:szCs w:val="24"/>
                  <w:lang w:val="en-US"/>
                </w:rPr>
                <w:drawing>
                  <wp:inline distT="0" distB="0" distL="0" distR="0" wp14:anchorId="5F182857" wp14:editId="3103768E">
                    <wp:extent cx="491490" cy="491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c>
          <w:tcPr>
            <w:tcW w:w="907" w:type="dxa"/>
          </w:tcPr>
          <w:p w14:paraId="47421E3A" w14:textId="5355FA05" w:rsidR="006D247B" w:rsidDel="0058751D" w:rsidRDefault="006D247B">
            <w:pPr>
              <w:pStyle w:val="Heading1"/>
              <w:numPr>
                <w:ilvl w:val="0"/>
                <w:numId w:val="0"/>
              </w:numPr>
              <w:spacing w:after="0"/>
              <w:jc w:val="both"/>
              <w:rPr>
                <w:del w:id="5403" w:author="arkat" w:date="2017-09-25T14:49:00Z"/>
              </w:rPr>
              <w:pPrChange w:id="5404" w:author="arkat" w:date="2017-09-29T22:49:00Z">
                <w:pPr>
                  <w:pStyle w:val="BodyText"/>
                  <w:spacing w:after="0"/>
                </w:pPr>
              </w:pPrChange>
            </w:pPr>
            <w:del w:id="5405" w:author="arkat" w:date="2017-09-25T14:49:00Z">
              <w:r w:rsidRPr="00161C34" w:rsidDel="0058751D">
                <w:rPr>
                  <w:noProof/>
                  <w:szCs w:val="24"/>
                  <w:lang w:val="en-US"/>
                </w:rPr>
                <w:drawing>
                  <wp:inline distT="0" distB="0" distL="0" distR="0" wp14:anchorId="752D52E4" wp14:editId="6CE7FB00">
                    <wp:extent cx="491490" cy="49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 cy="491490"/>
                            </a:xfrm>
                            <a:prstGeom prst="rect">
                              <a:avLst/>
                            </a:prstGeom>
                            <a:noFill/>
                            <a:ln>
                              <a:noFill/>
                            </a:ln>
                          </pic:spPr>
                        </pic:pic>
                      </a:graphicData>
                    </a:graphic>
                  </wp:inline>
                </w:drawing>
              </w:r>
            </w:del>
          </w:p>
        </w:tc>
      </w:tr>
    </w:tbl>
    <w:p w14:paraId="4B6BCA6E" w14:textId="2E8DBCB4" w:rsidR="006D247B" w:rsidRPr="006D247B" w:rsidDel="0058751D" w:rsidRDefault="006D247B">
      <w:pPr>
        <w:pStyle w:val="Heading1"/>
        <w:numPr>
          <w:ilvl w:val="0"/>
          <w:numId w:val="0"/>
        </w:numPr>
        <w:spacing w:after="0"/>
        <w:jc w:val="both"/>
        <w:rPr>
          <w:del w:id="5406" w:author="arkat" w:date="2017-09-25T14:49:00Z"/>
          <w:lang w:val="en-US"/>
        </w:rPr>
        <w:pPrChange w:id="5407" w:author="arkat" w:date="2017-09-29T22:49:00Z">
          <w:pPr>
            <w:pStyle w:val="BodyText"/>
            <w:spacing w:after="0"/>
          </w:pPr>
        </w:pPrChange>
      </w:pPr>
      <w:del w:id="5408" w:author="arkat" w:date="2017-09-25T14:49:00Z">
        <w:r w:rsidDel="0058751D">
          <w:rPr>
            <w:lang w:val="en-US"/>
          </w:rPr>
          <w:delText xml:space="preserve">None, </w:delText>
        </w:r>
      </w:del>
    </w:p>
    <w:p w14:paraId="721A4E41" w14:textId="0E8D1950" w:rsidR="006D247B" w:rsidDel="0058751D" w:rsidRDefault="006D247B">
      <w:pPr>
        <w:pStyle w:val="Heading1"/>
        <w:numPr>
          <w:ilvl w:val="0"/>
          <w:numId w:val="0"/>
        </w:numPr>
        <w:spacing w:after="0"/>
        <w:jc w:val="both"/>
        <w:rPr>
          <w:del w:id="5409" w:author="arkat" w:date="2017-09-25T14:49:00Z"/>
        </w:rPr>
        <w:pPrChange w:id="5410" w:author="arkat" w:date="2017-09-29T22:49:00Z">
          <w:pPr>
            <w:pStyle w:val="BodyText"/>
            <w:spacing w:after="0"/>
          </w:pPr>
        </w:pPrChange>
      </w:pPr>
    </w:p>
    <w:p w14:paraId="0E233FE9" w14:textId="4A5914B7" w:rsidR="006D247B" w:rsidDel="0058751D" w:rsidRDefault="006D247B">
      <w:pPr>
        <w:pStyle w:val="Heading1"/>
        <w:numPr>
          <w:ilvl w:val="0"/>
          <w:numId w:val="0"/>
        </w:numPr>
        <w:spacing w:after="0"/>
        <w:jc w:val="both"/>
        <w:rPr>
          <w:del w:id="5411" w:author="arkat" w:date="2017-09-25T14:49:00Z"/>
          <w:color w:val="2B2B2B"/>
          <w:szCs w:val="24"/>
          <w:shd w:val="clear" w:color="auto" w:fill="FFFFFF"/>
        </w:rPr>
        <w:pPrChange w:id="5412" w:author="arkat" w:date="2017-09-29T22:49:00Z">
          <w:pPr>
            <w:pStyle w:val="BodyText"/>
            <w:spacing w:after="0"/>
          </w:pPr>
        </w:pPrChange>
      </w:pPr>
      <w:del w:id="5413" w:author="arkat" w:date="2017-09-25T14:49:00Z">
        <w:r w:rsidRPr="00216B55" w:rsidDel="0058751D">
          <w:rPr>
            <w:szCs w:val="24"/>
          </w:rPr>
          <w:delText>End Event (None)</w:delText>
        </w:r>
        <w:r w:rsidDel="0058751D">
          <w:rPr>
            <w:szCs w:val="24"/>
            <w:lang w:val="en-US"/>
          </w:rPr>
          <w:delText xml:space="preserve"> : </w:delText>
        </w:r>
        <w:r w:rsidRPr="00216B55" w:rsidDel="0058751D">
          <w:rPr>
            <w:color w:val="2B2B2B"/>
            <w:szCs w:val="24"/>
            <w:shd w:val="clear" w:color="auto" w:fill="FFFFFF"/>
          </w:rPr>
          <w:delText>Event yang menunjukkan berakhirnya suatu proses bisnis, dan Intermediate x.</w:delText>
        </w:r>
      </w:del>
    </w:p>
    <w:p w14:paraId="79793F80" w14:textId="22FD4681" w:rsidR="006D247B" w:rsidRPr="006D247B" w:rsidDel="0058751D" w:rsidRDefault="006D247B">
      <w:pPr>
        <w:pStyle w:val="Heading1"/>
        <w:numPr>
          <w:ilvl w:val="0"/>
          <w:numId w:val="0"/>
        </w:numPr>
        <w:spacing w:after="0"/>
        <w:jc w:val="both"/>
        <w:rPr>
          <w:del w:id="5414" w:author="arkat" w:date="2017-09-25T14:49:00Z"/>
          <w:szCs w:val="24"/>
          <w:lang w:val="en-US"/>
        </w:rPr>
        <w:pPrChange w:id="5415" w:author="arkat" w:date="2017-09-29T22:49:00Z">
          <w:pPr>
            <w:pStyle w:val="BodyText"/>
            <w:spacing w:after="0"/>
          </w:pPr>
        </w:pPrChange>
      </w:pPr>
      <w:del w:id="5416" w:author="arkat" w:date="2017-09-25T14:49:00Z">
        <w:r w:rsidRPr="00216B55" w:rsidDel="0058751D">
          <w:rPr>
            <w:szCs w:val="24"/>
          </w:rPr>
          <w:delText>End Event (Cancel Event)</w:delText>
        </w:r>
        <w:r w:rsidDel="0058751D">
          <w:rPr>
            <w:szCs w:val="24"/>
            <w:lang w:val="en-US"/>
          </w:rPr>
          <w:delText xml:space="preserve"> :</w:delText>
        </w:r>
      </w:del>
    </w:p>
    <w:p w14:paraId="3B9799E9" w14:textId="7E9B9622" w:rsidR="006D247B" w:rsidRPr="006D247B" w:rsidDel="0058751D" w:rsidRDefault="006D247B">
      <w:pPr>
        <w:pStyle w:val="Heading1"/>
        <w:numPr>
          <w:ilvl w:val="0"/>
          <w:numId w:val="0"/>
        </w:numPr>
        <w:spacing w:after="0"/>
        <w:jc w:val="both"/>
        <w:rPr>
          <w:del w:id="5417" w:author="arkat" w:date="2017-09-25T14:49:00Z"/>
          <w:szCs w:val="24"/>
          <w:lang w:val="en-US"/>
        </w:rPr>
        <w:pPrChange w:id="5418" w:author="arkat" w:date="2017-09-29T22:49:00Z">
          <w:pPr>
            <w:pStyle w:val="BodyText"/>
            <w:spacing w:after="0"/>
          </w:pPr>
        </w:pPrChange>
      </w:pPr>
      <w:del w:id="5419" w:author="arkat" w:date="2017-09-25T14:49:00Z">
        <w:r w:rsidRPr="00216B55" w:rsidDel="0058751D">
          <w:rPr>
            <w:szCs w:val="24"/>
          </w:rPr>
          <w:delText>End Event (Compensation Event)</w:delText>
        </w:r>
        <w:r w:rsidDel="0058751D">
          <w:rPr>
            <w:szCs w:val="24"/>
            <w:lang w:val="en-US"/>
          </w:rPr>
          <w:delText xml:space="preserve"> :</w:delText>
        </w:r>
      </w:del>
    </w:p>
    <w:p w14:paraId="65D3C2CE" w14:textId="604F18C6" w:rsidR="006D247B" w:rsidRPr="006D247B" w:rsidDel="0058751D" w:rsidRDefault="006D247B">
      <w:pPr>
        <w:pStyle w:val="Heading1"/>
        <w:numPr>
          <w:ilvl w:val="0"/>
          <w:numId w:val="0"/>
        </w:numPr>
        <w:spacing w:after="0"/>
        <w:jc w:val="both"/>
        <w:rPr>
          <w:del w:id="5420" w:author="arkat" w:date="2017-09-25T14:49:00Z"/>
          <w:szCs w:val="24"/>
          <w:lang w:val="en-US"/>
        </w:rPr>
        <w:pPrChange w:id="5421" w:author="arkat" w:date="2017-09-29T22:49:00Z">
          <w:pPr>
            <w:pStyle w:val="BodyText"/>
            <w:spacing w:after="0"/>
          </w:pPr>
        </w:pPrChange>
      </w:pPr>
      <w:del w:id="5422" w:author="arkat" w:date="2017-09-25T14:49:00Z">
        <w:r w:rsidRPr="00216B55" w:rsidDel="0058751D">
          <w:rPr>
            <w:szCs w:val="24"/>
          </w:rPr>
          <w:delText>End Event (Error Event)</w:delText>
        </w:r>
        <w:r w:rsidDel="0058751D">
          <w:rPr>
            <w:szCs w:val="24"/>
            <w:lang w:val="en-US"/>
          </w:rPr>
          <w:delText>:</w:delText>
        </w:r>
      </w:del>
    </w:p>
    <w:p w14:paraId="1F863B67" w14:textId="0875FB2F" w:rsidR="006D247B" w:rsidRPr="006D247B" w:rsidDel="0058751D" w:rsidRDefault="006D247B">
      <w:pPr>
        <w:pStyle w:val="Heading1"/>
        <w:numPr>
          <w:ilvl w:val="0"/>
          <w:numId w:val="0"/>
        </w:numPr>
        <w:spacing w:after="0"/>
        <w:jc w:val="both"/>
        <w:rPr>
          <w:del w:id="5423" w:author="arkat" w:date="2017-09-25T14:49:00Z"/>
          <w:szCs w:val="24"/>
          <w:lang w:val="en-US"/>
        </w:rPr>
        <w:pPrChange w:id="5424" w:author="arkat" w:date="2017-09-29T22:49:00Z">
          <w:pPr>
            <w:pStyle w:val="BodyText"/>
            <w:spacing w:after="0"/>
          </w:pPr>
        </w:pPrChange>
      </w:pPr>
      <w:del w:id="5425" w:author="arkat" w:date="2017-09-25T14:49:00Z">
        <w:r w:rsidRPr="00216B55" w:rsidDel="0058751D">
          <w:rPr>
            <w:szCs w:val="24"/>
          </w:rPr>
          <w:delText>End Event (Escalation Event)</w:delText>
        </w:r>
        <w:r w:rsidDel="0058751D">
          <w:rPr>
            <w:szCs w:val="24"/>
            <w:lang w:val="en-US"/>
          </w:rPr>
          <w:delText xml:space="preserve"> :</w:delText>
        </w:r>
      </w:del>
    </w:p>
    <w:p w14:paraId="1DBE13AA" w14:textId="5531B8AA" w:rsidR="006D247B" w:rsidRPr="006D247B" w:rsidDel="0058751D" w:rsidRDefault="006D247B">
      <w:pPr>
        <w:pStyle w:val="Heading1"/>
        <w:numPr>
          <w:ilvl w:val="0"/>
          <w:numId w:val="0"/>
        </w:numPr>
        <w:spacing w:after="0"/>
        <w:jc w:val="both"/>
        <w:rPr>
          <w:del w:id="5426" w:author="arkat" w:date="2017-09-25T14:49:00Z"/>
          <w:szCs w:val="24"/>
          <w:lang w:val="en-US"/>
        </w:rPr>
        <w:pPrChange w:id="5427" w:author="arkat" w:date="2017-09-29T22:49:00Z">
          <w:pPr>
            <w:pStyle w:val="BodyText"/>
            <w:spacing w:after="0"/>
          </w:pPr>
        </w:pPrChange>
      </w:pPr>
      <w:del w:id="5428" w:author="arkat" w:date="2017-09-25T14:49:00Z">
        <w:r w:rsidRPr="00216B55" w:rsidDel="0058751D">
          <w:rPr>
            <w:szCs w:val="24"/>
          </w:rPr>
          <w:delText>End Event (Message Event)</w:delText>
        </w:r>
        <w:r w:rsidDel="0058751D">
          <w:rPr>
            <w:szCs w:val="24"/>
            <w:lang w:val="en-US"/>
          </w:rPr>
          <w:delText xml:space="preserve"> :</w:delText>
        </w:r>
      </w:del>
    </w:p>
    <w:p w14:paraId="2B1361A7" w14:textId="42F9A35B" w:rsidR="006D247B" w:rsidRPr="006D247B" w:rsidDel="0058751D" w:rsidRDefault="006D247B">
      <w:pPr>
        <w:pStyle w:val="Heading1"/>
        <w:numPr>
          <w:ilvl w:val="0"/>
          <w:numId w:val="0"/>
        </w:numPr>
        <w:spacing w:after="0"/>
        <w:jc w:val="both"/>
        <w:rPr>
          <w:del w:id="5429" w:author="arkat" w:date="2017-09-25T14:49:00Z"/>
          <w:szCs w:val="24"/>
          <w:lang w:val="en-US"/>
        </w:rPr>
        <w:pPrChange w:id="5430" w:author="arkat" w:date="2017-09-29T22:49:00Z">
          <w:pPr>
            <w:pStyle w:val="BodyText"/>
            <w:spacing w:after="0"/>
          </w:pPr>
        </w:pPrChange>
      </w:pPr>
      <w:del w:id="5431" w:author="arkat" w:date="2017-09-25T14:49:00Z">
        <w:r w:rsidRPr="00216B55" w:rsidDel="0058751D">
          <w:rPr>
            <w:szCs w:val="24"/>
          </w:rPr>
          <w:delText>End Event (Multiple Event)</w:delText>
        </w:r>
        <w:r w:rsidDel="0058751D">
          <w:rPr>
            <w:szCs w:val="24"/>
            <w:lang w:val="en-US"/>
          </w:rPr>
          <w:delText xml:space="preserve"> :</w:delText>
        </w:r>
      </w:del>
    </w:p>
    <w:p w14:paraId="7988CE84" w14:textId="1EAC6D34" w:rsidR="006D247B" w:rsidRPr="006D247B" w:rsidDel="0058751D" w:rsidRDefault="006D247B">
      <w:pPr>
        <w:pStyle w:val="Heading1"/>
        <w:numPr>
          <w:ilvl w:val="0"/>
          <w:numId w:val="0"/>
        </w:numPr>
        <w:spacing w:after="0"/>
        <w:jc w:val="both"/>
        <w:rPr>
          <w:del w:id="5432" w:author="arkat" w:date="2017-09-25T14:49:00Z"/>
          <w:szCs w:val="24"/>
          <w:lang w:val="en-US"/>
        </w:rPr>
        <w:pPrChange w:id="5433" w:author="arkat" w:date="2017-09-29T22:49:00Z">
          <w:pPr>
            <w:pStyle w:val="BodyText"/>
            <w:spacing w:after="0"/>
          </w:pPr>
        </w:pPrChange>
      </w:pPr>
      <w:del w:id="5434" w:author="arkat" w:date="2017-09-25T14:49:00Z">
        <w:r w:rsidRPr="00216B55" w:rsidDel="0058751D">
          <w:rPr>
            <w:szCs w:val="24"/>
          </w:rPr>
          <w:delText>End Event (Signal Event)</w:delText>
        </w:r>
        <w:r w:rsidDel="0058751D">
          <w:rPr>
            <w:szCs w:val="24"/>
            <w:lang w:val="en-US"/>
          </w:rPr>
          <w:delText xml:space="preserve"> :</w:delText>
        </w:r>
      </w:del>
    </w:p>
    <w:p w14:paraId="53FE7851" w14:textId="508C53D2" w:rsidR="006D247B" w:rsidRPr="006D247B" w:rsidDel="0058751D" w:rsidRDefault="006D247B">
      <w:pPr>
        <w:pStyle w:val="Heading1"/>
        <w:numPr>
          <w:ilvl w:val="0"/>
          <w:numId w:val="0"/>
        </w:numPr>
        <w:spacing w:after="0"/>
        <w:jc w:val="both"/>
        <w:rPr>
          <w:del w:id="5435" w:author="arkat" w:date="2017-09-25T14:49:00Z"/>
          <w:szCs w:val="24"/>
          <w:lang w:val="en-US"/>
        </w:rPr>
        <w:pPrChange w:id="5436" w:author="arkat" w:date="2017-09-29T22:49:00Z">
          <w:pPr>
            <w:pStyle w:val="BodyText"/>
            <w:spacing w:after="0"/>
          </w:pPr>
        </w:pPrChange>
      </w:pPr>
      <w:del w:id="5437" w:author="arkat" w:date="2017-09-25T14:49:00Z">
        <w:r w:rsidRPr="00216B55" w:rsidDel="0058751D">
          <w:rPr>
            <w:szCs w:val="24"/>
          </w:rPr>
          <w:delText>End Event (Terminate Event)</w:delText>
        </w:r>
        <w:r w:rsidDel="0058751D">
          <w:rPr>
            <w:szCs w:val="24"/>
            <w:lang w:val="en-US"/>
          </w:rPr>
          <w:delText>:</w:delText>
        </w:r>
      </w:del>
    </w:p>
    <w:p w14:paraId="092DA286" w14:textId="327873E2" w:rsidR="006D247B" w:rsidDel="0058751D" w:rsidRDefault="006D247B">
      <w:pPr>
        <w:pStyle w:val="Heading1"/>
        <w:numPr>
          <w:ilvl w:val="0"/>
          <w:numId w:val="0"/>
        </w:numPr>
        <w:spacing w:after="0"/>
        <w:jc w:val="both"/>
        <w:rPr>
          <w:del w:id="5438" w:author="arkat" w:date="2017-09-25T14:49:00Z"/>
          <w:color w:val="2B2B2B"/>
          <w:szCs w:val="24"/>
          <w:shd w:val="clear" w:color="auto" w:fill="FFFFFF"/>
        </w:rPr>
        <w:pPrChange w:id="5439" w:author="arkat" w:date="2017-09-29T22:49:00Z">
          <w:pPr>
            <w:pStyle w:val="BodyText"/>
            <w:spacing w:after="0"/>
          </w:pPr>
        </w:pPrChange>
      </w:pPr>
    </w:p>
    <w:p w14:paraId="54721466" w14:textId="45371070" w:rsidR="006D247B" w:rsidRPr="006D247B" w:rsidDel="0058751D" w:rsidRDefault="006D247B">
      <w:pPr>
        <w:pStyle w:val="Heading1"/>
        <w:numPr>
          <w:ilvl w:val="0"/>
          <w:numId w:val="0"/>
        </w:numPr>
        <w:spacing w:after="0"/>
        <w:jc w:val="both"/>
        <w:rPr>
          <w:del w:id="5440" w:author="arkat" w:date="2017-09-25T14:49:00Z"/>
          <w:color w:val="2B2B2B"/>
          <w:szCs w:val="24"/>
          <w:shd w:val="clear" w:color="auto" w:fill="FFFFFF"/>
          <w:lang w:val="en-US"/>
        </w:rPr>
        <w:pPrChange w:id="5441" w:author="arkat" w:date="2017-09-29T22:49:00Z">
          <w:pPr>
            <w:pStyle w:val="BodyText"/>
            <w:spacing w:after="0"/>
          </w:pPr>
        </w:pPrChange>
      </w:pPr>
      <w:del w:id="5442" w:author="arkat" w:date="2017-09-25T14:49:00Z">
        <w:r w:rsidRPr="006D247B" w:rsidDel="0058751D">
          <w:rPr>
            <w:b w:val="0"/>
            <w:color w:val="2B2B2B"/>
            <w:szCs w:val="24"/>
            <w:shd w:val="clear" w:color="auto" w:fill="FFFFFF"/>
            <w:lang w:val="en-US"/>
          </w:rPr>
          <w:delText>Task</w:delText>
        </w:r>
      </w:del>
    </w:p>
    <w:p w14:paraId="37856E8A" w14:textId="6C7E730C" w:rsidR="006D247B" w:rsidDel="0058751D" w:rsidRDefault="006D247B">
      <w:pPr>
        <w:pStyle w:val="Heading1"/>
        <w:numPr>
          <w:ilvl w:val="0"/>
          <w:numId w:val="0"/>
        </w:numPr>
        <w:spacing w:after="0"/>
        <w:jc w:val="both"/>
        <w:rPr>
          <w:del w:id="5443" w:author="arkat" w:date="2017-09-25T14:49:00Z"/>
          <w:lang w:val="en-US"/>
        </w:rPr>
        <w:pPrChange w:id="5444" w:author="arkat" w:date="2017-09-29T22:49:00Z">
          <w:pPr>
            <w:pStyle w:val="BodyText"/>
            <w:spacing w:after="0"/>
          </w:pPr>
        </w:pPrChange>
      </w:pPr>
    </w:p>
    <w:tbl>
      <w:tblPr>
        <w:tblStyle w:val="TableGrid"/>
        <w:tblW w:w="0" w:type="auto"/>
        <w:tblLook w:val="04A0" w:firstRow="1" w:lastRow="0" w:firstColumn="1" w:lastColumn="0" w:noHBand="0" w:noVBand="1"/>
      </w:tblPr>
      <w:tblGrid>
        <w:gridCol w:w="937"/>
        <w:gridCol w:w="868"/>
        <w:gridCol w:w="838"/>
        <w:gridCol w:w="887"/>
        <w:gridCol w:w="863"/>
        <w:gridCol w:w="868"/>
        <w:gridCol w:w="863"/>
        <w:gridCol w:w="887"/>
        <w:gridCol w:w="918"/>
      </w:tblGrid>
      <w:tr w:rsidR="006D247B" w:rsidDel="0058751D" w14:paraId="3B8F3EFE" w14:textId="5830630E" w:rsidTr="006D247B">
        <w:trPr>
          <w:del w:id="5445" w:author="arkat" w:date="2017-09-25T14:49:00Z"/>
        </w:trPr>
        <w:tc>
          <w:tcPr>
            <w:tcW w:w="1065" w:type="dxa"/>
          </w:tcPr>
          <w:p w14:paraId="36DFAF7F" w14:textId="7950092D" w:rsidR="006D247B" w:rsidDel="0058751D" w:rsidRDefault="006D247B">
            <w:pPr>
              <w:pStyle w:val="Heading1"/>
              <w:numPr>
                <w:ilvl w:val="0"/>
                <w:numId w:val="0"/>
              </w:numPr>
              <w:spacing w:after="0"/>
              <w:jc w:val="both"/>
              <w:rPr>
                <w:del w:id="5446" w:author="arkat" w:date="2017-09-25T14:49:00Z"/>
                <w:lang w:val="en-US"/>
              </w:rPr>
              <w:pPrChange w:id="5447" w:author="arkat" w:date="2017-09-29T22:49:00Z">
                <w:pPr>
                  <w:pStyle w:val="BodyText"/>
                  <w:spacing w:after="0"/>
                </w:pPr>
              </w:pPrChange>
            </w:pPr>
            <w:del w:id="5448" w:author="arkat" w:date="2017-09-25T14:49:00Z">
              <w:r w:rsidRPr="00161C34" w:rsidDel="0058751D">
                <w:rPr>
                  <w:noProof/>
                  <w:szCs w:val="24"/>
                  <w:lang w:val="en-US"/>
                </w:rPr>
                <w:drawing>
                  <wp:inline distT="0" distB="0" distL="0" distR="0" wp14:anchorId="29FB9896" wp14:editId="1A9531E7">
                    <wp:extent cx="553512" cy="35841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2278" cy="364087"/>
                            </a:xfrm>
                            <a:prstGeom prst="rect">
                              <a:avLst/>
                            </a:prstGeom>
                            <a:noFill/>
                            <a:ln>
                              <a:noFill/>
                            </a:ln>
                          </pic:spPr>
                        </pic:pic>
                      </a:graphicData>
                    </a:graphic>
                  </wp:inline>
                </w:drawing>
              </w:r>
            </w:del>
          </w:p>
        </w:tc>
        <w:tc>
          <w:tcPr>
            <w:tcW w:w="981" w:type="dxa"/>
          </w:tcPr>
          <w:p w14:paraId="3E5C74E7" w14:textId="689A0D10" w:rsidR="006D247B" w:rsidDel="0058751D" w:rsidRDefault="006D247B">
            <w:pPr>
              <w:pStyle w:val="Heading1"/>
              <w:numPr>
                <w:ilvl w:val="0"/>
                <w:numId w:val="0"/>
              </w:numPr>
              <w:spacing w:after="0"/>
              <w:jc w:val="both"/>
              <w:rPr>
                <w:del w:id="5449" w:author="arkat" w:date="2017-09-25T14:49:00Z"/>
                <w:lang w:val="en-US"/>
              </w:rPr>
              <w:pPrChange w:id="5450" w:author="arkat" w:date="2017-09-29T22:49:00Z">
                <w:pPr>
                  <w:pStyle w:val="BodyText"/>
                  <w:spacing w:after="0"/>
                </w:pPr>
              </w:pPrChange>
            </w:pPr>
            <w:del w:id="5451" w:author="arkat" w:date="2017-09-25T14:49:00Z">
              <w:r w:rsidRPr="00161C34" w:rsidDel="0058751D">
                <w:rPr>
                  <w:noProof/>
                  <w:szCs w:val="24"/>
                  <w:lang w:val="en-US"/>
                </w:rPr>
                <w:drawing>
                  <wp:inline distT="0" distB="0" distL="0" distR="0" wp14:anchorId="47D193DD" wp14:editId="68A82AFB">
                    <wp:extent cx="499462" cy="32341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2071" cy="331578"/>
                            </a:xfrm>
                            <a:prstGeom prst="rect">
                              <a:avLst/>
                            </a:prstGeom>
                            <a:noFill/>
                            <a:ln>
                              <a:noFill/>
                            </a:ln>
                          </pic:spPr>
                        </pic:pic>
                      </a:graphicData>
                    </a:graphic>
                  </wp:inline>
                </w:drawing>
              </w:r>
            </w:del>
          </w:p>
        </w:tc>
        <w:tc>
          <w:tcPr>
            <w:tcW w:w="946" w:type="dxa"/>
          </w:tcPr>
          <w:p w14:paraId="7BFD8C9E" w14:textId="4B1C69F1" w:rsidR="006D247B" w:rsidDel="0058751D" w:rsidRDefault="006D247B">
            <w:pPr>
              <w:pStyle w:val="Heading1"/>
              <w:numPr>
                <w:ilvl w:val="0"/>
                <w:numId w:val="0"/>
              </w:numPr>
              <w:spacing w:after="0"/>
              <w:jc w:val="both"/>
              <w:rPr>
                <w:del w:id="5452" w:author="arkat" w:date="2017-09-25T14:49:00Z"/>
                <w:lang w:val="en-US"/>
              </w:rPr>
              <w:pPrChange w:id="5453" w:author="arkat" w:date="2017-09-29T22:49:00Z">
                <w:pPr>
                  <w:pStyle w:val="BodyText"/>
                  <w:spacing w:after="0"/>
                </w:pPr>
              </w:pPrChange>
            </w:pPr>
            <w:del w:id="5454" w:author="arkat" w:date="2017-09-25T14:49:00Z">
              <w:r w:rsidRPr="00161C34" w:rsidDel="0058751D">
                <w:rPr>
                  <w:noProof/>
                  <w:szCs w:val="24"/>
                  <w:lang w:val="en-US"/>
                </w:rPr>
                <w:drawing>
                  <wp:inline distT="0" distB="0" distL="0" distR="0" wp14:anchorId="0175B76B" wp14:editId="1685C4A4">
                    <wp:extent cx="468726" cy="299453"/>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373" cy="307533"/>
                            </a:xfrm>
                            <a:prstGeom prst="rect">
                              <a:avLst/>
                            </a:prstGeom>
                            <a:noFill/>
                            <a:ln>
                              <a:noFill/>
                            </a:ln>
                          </pic:spPr>
                        </pic:pic>
                      </a:graphicData>
                    </a:graphic>
                  </wp:inline>
                </w:drawing>
              </w:r>
            </w:del>
          </w:p>
        </w:tc>
        <w:tc>
          <w:tcPr>
            <w:tcW w:w="1005" w:type="dxa"/>
          </w:tcPr>
          <w:p w14:paraId="49088D46" w14:textId="27D7AEA8" w:rsidR="006D247B" w:rsidDel="0058751D" w:rsidRDefault="006D247B">
            <w:pPr>
              <w:pStyle w:val="Heading1"/>
              <w:numPr>
                <w:ilvl w:val="0"/>
                <w:numId w:val="0"/>
              </w:numPr>
              <w:spacing w:after="0"/>
              <w:jc w:val="both"/>
              <w:rPr>
                <w:del w:id="5455" w:author="arkat" w:date="2017-09-25T14:49:00Z"/>
                <w:lang w:val="en-US"/>
              </w:rPr>
              <w:pPrChange w:id="5456" w:author="arkat" w:date="2017-09-29T22:49:00Z">
                <w:pPr>
                  <w:pStyle w:val="BodyText"/>
                  <w:spacing w:after="0"/>
                </w:pPr>
              </w:pPrChange>
            </w:pPr>
            <w:del w:id="5457" w:author="arkat" w:date="2017-09-25T14:49:00Z">
              <w:r w:rsidRPr="00161C34" w:rsidDel="0058751D">
                <w:rPr>
                  <w:noProof/>
                  <w:szCs w:val="24"/>
                  <w:lang w:val="en-US"/>
                </w:rPr>
                <w:drawing>
                  <wp:inline distT="0" distB="0" distL="0" distR="0" wp14:anchorId="2A0D808C" wp14:editId="24D578CF">
                    <wp:extent cx="507146" cy="32566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400" cy="335460"/>
                            </a:xfrm>
                            <a:prstGeom prst="rect">
                              <a:avLst/>
                            </a:prstGeom>
                            <a:noFill/>
                            <a:ln>
                              <a:noFill/>
                            </a:ln>
                          </pic:spPr>
                        </pic:pic>
                      </a:graphicData>
                    </a:graphic>
                  </wp:inline>
                </w:drawing>
              </w:r>
            </w:del>
          </w:p>
        </w:tc>
        <w:tc>
          <w:tcPr>
            <w:tcW w:w="975" w:type="dxa"/>
          </w:tcPr>
          <w:p w14:paraId="68208447" w14:textId="7C24BCBE" w:rsidR="006D247B" w:rsidDel="0058751D" w:rsidRDefault="006D247B">
            <w:pPr>
              <w:pStyle w:val="Heading1"/>
              <w:numPr>
                <w:ilvl w:val="0"/>
                <w:numId w:val="0"/>
              </w:numPr>
              <w:spacing w:after="0"/>
              <w:jc w:val="both"/>
              <w:rPr>
                <w:del w:id="5458" w:author="arkat" w:date="2017-09-25T14:49:00Z"/>
                <w:lang w:val="en-US"/>
              </w:rPr>
              <w:pPrChange w:id="5459" w:author="arkat" w:date="2017-09-29T22:49:00Z">
                <w:pPr>
                  <w:pStyle w:val="BodyText"/>
                  <w:spacing w:after="0"/>
                </w:pPr>
              </w:pPrChange>
            </w:pPr>
            <w:del w:id="5460" w:author="arkat" w:date="2017-09-25T14:49:00Z">
              <w:r w:rsidRPr="00161C34" w:rsidDel="0058751D">
                <w:rPr>
                  <w:noProof/>
                  <w:szCs w:val="24"/>
                  <w:lang w:val="en-US"/>
                </w:rPr>
                <w:drawing>
                  <wp:inline distT="0" distB="0" distL="0" distR="0" wp14:anchorId="2BE1C355" wp14:editId="2C885DA4">
                    <wp:extent cx="491490" cy="31399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6271" cy="323439"/>
                            </a:xfrm>
                            <a:prstGeom prst="rect">
                              <a:avLst/>
                            </a:prstGeom>
                            <a:noFill/>
                            <a:ln>
                              <a:noFill/>
                            </a:ln>
                          </pic:spPr>
                        </pic:pic>
                      </a:graphicData>
                    </a:graphic>
                  </wp:inline>
                </w:drawing>
              </w:r>
            </w:del>
          </w:p>
        </w:tc>
        <w:tc>
          <w:tcPr>
            <w:tcW w:w="981" w:type="dxa"/>
          </w:tcPr>
          <w:p w14:paraId="427F8D6E" w14:textId="241744FD" w:rsidR="006D247B" w:rsidDel="0058751D" w:rsidRDefault="006D247B">
            <w:pPr>
              <w:pStyle w:val="Heading1"/>
              <w:numPr>
                <w:ilvl w:val="0"/>
                <w:numId w:val="0"/>
              </w:numPr>
              <w:spacing w:after="0"/>
              <w:jc w:val="both"/>
              <w:rPr>
                <w:del w:id="5461" w:author="arkat" w:date="2017-09-25T14:49:00Z"/>
                <w:lang w:val="en-US"/>
              </w:rPr>
              <w:pPrChange w:id="5462" w:author="arkat" w:date="2017-09-29T22:49:00Z">
                <w:pPr>
                  <w:pStyle w:val="BodyText"/>
                  <w:spacing w:after="0"/>
                </w:pPr>
              </w:pPrChange>
            </w:pPr>
            <w:del w:id="5463" w:author="arkat" w:date="2017-09-25T14:49:00Z">
              <w:r w:rsidRPr="00161C34" w:rsidDel="0058751D">
                <w:rPr>
                  <w:noProof/>
                  <w:szCs w:val="24"/>
                  <w:lang w:val="en-US"/>
                </w:rPr>
                <w:drawing>
                  <wp:inline distT="0" distB="0" distL="0" distR="0" wp14:anchorId="196D84E1" wp14:editId="067D1826">
                    <wp:extent cx="499110" cy="31886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065" cy="331614"/>
                            </a:xfrm>
                            <a:prstGeom prst="rect">
                              <a:avLst/>
                            </a:prstGeom>
                            <a:noFill/>
                            <a:ln>
                              <a:noFill/>
                            </a:ln>
                          </pic:spPr>
                        </pic:pic>
                      </a:graphicData>
                    </a:graphic>
                  </wp:inline>
                </w:drawing>
              </w:r>
            </w:del>
          </w:p>
        </w:tc>
        <w:tc>
          <w:tcPr>
            <w:tcW w:w="975" w:type="dxa"/>
          </w:tcPr>
          <w:p w14:paraId="3261958B" w14:textId="229086DC" w:rsidR="006D247B" w:rsidDel="0058751D" w:rsidRDefault="006D247B">
            <w:pPr>
              <w:pStyle w:val="Heading1"/>
              <w:numPr>
                <w:ilvl w:val="0"/>
                <w:numId w:val="0"/>
              </w:numPr>
              <w:spacing w:after="0"/>
              <w:jc w:val="both"/>
              <w:rPr>
                <w:del w:id="5464" w:author="arkat" w:date="2017-09-25T14:49:00Z"/>
                <w:lang w:val="en-US"/>
              </w:rPr>
              <w:pPrChange w:id="5465" w:author="arkat" w:date="2017-09-29T22:49:00Z">
                <w:pPr>
                  <w:pStyle w:val="BodyText"/>
                  <w:spacing w:after="0"/>
                </w:pPr>
              </w:pPrChange>
            </w:pPr>
            <w:del w:id="5466" w:author="arkat" w:date="2017-09-25T14:49:00Z">
              <w:r w:rsidRPr="00161C34" w:rsidDel="0058751D">
                <w:rPr>
                  <w:noProof/>
                  <w:szCs w:val="24"/>
                  <w:lang w:val="en-US"/>
                </w:rPr>
                <w:drawing>
                  <wp:inline distT="0" distB="0" distL="0" distR="0" wp14:anchorId="25AA9DEE" wp14:editId="08142CCB">
                    <wp:extent cx="491490" cy="3139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996" cy="321987"/>
                            </a:xfrm>
                            <a:prstGeom prst="rect">
                              <a:avLst/>
                            </a:prstGeom>
                            <a:noFill/>
                            <a:ln>
                              <a:noFill/>
                            </a:ln>
                          </pic:spPr>
                        </pic:pic>
                      </a:graphicData>
                    </a:graphic>
                  </wp:inline>
                </w:drawing>
              </w:r>
            </w:del>
          </w:p>
        </w:tc>
        <w:tc>
          <w:tcPr>
            <w:tcW w:w="1005" w:type="dxa"/>
          </w:tcPr>
          <w:p w14:paraId="64B2D481" w14:textId="78A6ED58" w:rsidR="006D247B" w:rsidDel="0058751D" w:rsidRDefault="006D247B">
            <w:pPr>
              <w:pStyle w:val="Heading1"/>
              <w:numPr>
                <w:ilvl w:val="0"/>
                <w:numId w:val="0"/>
              </w:numPr>
              <w:spacing w:after="0"/>
              <w:jc w:val="both"/>
              <w:rPr>
                <w:del w:id="5467" w:author="arkat" w:date="2017-09-25T14:49:00Z"/>
                <w:lang w:val="en-US"/>
              </w:rPr>
              <w:pPrChange w:id="5468" w:author="arkat" w:date="2017-09-29T22:49:00Z">
                <w:pPr>
                  <w:pStyle w:val="BodyText"/>
                  <w:spacing w:after="0"/>
                </w:pPr>
              </w:pPrChange>
            </w:pPr>
            <w:del w:id="5469" w:author="arkat" w:date="2017-09-25T14:49:00Z">
              <w:r w:rsidRPr="00161C34" w:rsidDel="0058751D">
                <w:rPr>
                  <w:noProof/>
                  <w:szCs w:val="24"/>
                  <w:lang w:val="en-US"/>
                </w:rPr>
                <w:drawing>
                  <wp:inline distT="0" distB="0" distL="0" distR="0" wp14:anchorId="1C70AACB" wp14:editId="09072A10">
                    <wp:extent cx="507216" cy="33335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5914" cy="339075"/>
                            </a:xfrm>
                            <a:prstGeom prst="rect">
                              <a:avLst/>
                            </a:prstGeom>
                            <a:noFill/>
                            <a:ln>
                              <a:noFill/>
                            </a:ln>
                          </pic:spPr>
                        </pic:pic>
                      </a:graphicData>
                    </a:graphic>
                  </wp:inline>
                </w:drawing>
              </w:r>
            </w:del>
          </w:p>
        </w:tc>
        <w:tc>
          <w:tcPr>
            <w:tcW w:w="222" w:type="dxa"/>
          </w:tcPr>
          <w:p w14:paraId="486349A1" w14:textId="087C89DE" w:rsidR="006D247B" w:rsidRPr="00216B55" w:rsidDel="0058751D" w:rsidRDefault="006D247B">
            <w:pPr>
              <w:pStyle w:val="Heading1"/>
              <w:numPr>
                <w:ilvl w:val="0"/>
                <w:numId w:val="0"/>
              </w:numPr>
              <w:spacing w:after="0"/>
              <w:jc w:val="both"/>
              <w:rPr>
                <w:del w:id="5470" w:author="arkat" w:date="2017-09-25T14:49:00Z"/>
                <w:noProof/>
                <w:szCs w:val="24"/>
                <w:lang w:val="en-US"/>
              </w:rPr>
              <w:pPrChange w:id="5471" w:author="arkat" w:date="2017-09-29T22:49:00Z">
                <w:pPr>
                  <w:pStyle w:val="BodyText"/>
                  <w:spacing w:after="0"/>
                </w:pPr>
              </w:pPrChange>
            </w:pPr>
            <w:del w:id="5472" w:author="arkat" w:date="2017-09-25T14:49:00Z">
              <w:r w:rsidRPr="00161C34" w:rsidDel="0058751D">
                <w:rPr>
                  <w:noProof/>
                  <w:szCs w:val="24"/>
                  <w:lang w:val="en-US"/>
                </w:rPr>
                <w:drawing>
                  <wp:inline distT="0" distB="0" distL="0" distR="0" wp14:anchorId="5B242C04" wp14:editId="72E551C5">
                    <wp:extent cx="537952" cy="35355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3421" cy="357152"/>
                            </a:xfrm>
                            <a:prstGeom prst="rect">
                              <a:avLst/>
                            </a:prstGeom>
                            <a:noFill/>
                            <a:ln>
                              <a:noFill/>
                            </a:ln>
                          </pic:spPr>
                        </pic:pic>
                      </a:graphicData>
                    </a:graphic>
                  </wp:inline>
                </w:drawing>
              </w:r>
            </w:del>
          </w:p>
        </w:tc>
      </w:tr>
    </w:tbl>
    <w:p w14:paraId="18729886" w14:textId="5354F769" w:rsidR="006D247B" w:rsidDel="0058751D" w:rsidRDefault="006D247B">
      <w:pPr>
        <w:pStyle w:val="Heading1"/>
        <w:numPr>
          <w:ilvl w:val="0"/>
          <w:numId w:val="0"/>
        </w:numPr>
        <w:spacing w:after="0"/>
        <w:jc w:val="both"/>
        <w:rPr>
          <w:del w:id="5473" w:author="arkat" w:date="2017-09-25T14:49:00Z"/>
          <w:lang w:val="en-US"/>
        </w:rPr>
        <w:pPrChange w:id="5474" w:author="arkat" w:date="2017-09-29T22:49:00Z">
          <w:pPr>
            <w:pStyle w:val="BodyText"/>
            <w:spacing w:after="0"/>
          </w:pPr>
        </w:pPrChange>
      </w:pPr>
    </w:p>
    <w:p w14:paraId="78B5B5DD" w14:textId="2689A547" w:rsidR="006D247B" w:rsidDel="0058751D" w:rsidRDefault="006D247B">
      <w:pPr>
        <w:pStyle w:val="Heading1"/>
        <w:numPr>
          <w:ilvl w:val="0"/>
          <w:numId w:val="0"/>
        </w:numPr>
        <w:spacing w:after="0"/>
        <w:jc w:val="both"/>
        <w:rPr>
          <w:del w:id="5475" w:author="arkat" w:date="2017-09-25T14:49:00Z"/>
          <w:szCs w:val="24"/>
        </w:rPr>
        <w:pPrChange w:id="5476" w:author="arkat" w:date="2017-09-29T22:49:00Z">
          <w:pPr>
            <w:pStyle w:val="BodyText"/>
            <w:spacing w:after="0"/>
          </w:pPr>
        </w:pPrChange>
      </w:pPr>
      <w:del w:id="5477" w:author="arkat" w:date="2017-09-25T14:49:00Z">
        <w:r w:rsidRPr="00216B55" w:rsidDel="0058751D">
          <w:rPr>
            <w:szCs w:val="24"/>
          </w:rPr>
          <w:delText>Abstrak Task</w:delText>
        </w:r>
      </w:del>
    </w:p>
    <w:p w14:paraId="15E7ED4D" w14:textId="67FFF279" w:rsidR="006D247B" w:rsidDel="0058751D" w:rsidRDefault="006D247B">
      <w:pPr>
        <w:pStyle w:val="Heading1"/>
        <w:numPr>
          <w:ilvl w:val="0"/>
          <w:numId w:val="0"/>
        </w:numPr>
        <w:spacing w:after="0"/>
        <w:jc w:val="both"/>
        <w:rPr>
          <w:del w:id="5478" w:author="arkat" w:date="2017-09-25T14:49:00Z"/>
          <w:szCs w:val="24"/>
        </w:rPr>
        <w:pPrChange w:id="5479" w:author="arkat" w:date="2017-09-29T22:49:00Z">
          <w:pPr>
            <w:pStyle w:val="BodyText"/>
            <w:spacing w:after="0"/>
          </w:pPr>
        </w:pPrChange>
      </w:pPr>
      <w:del w:id="5480" w:author="arkat" w:date="2017-09-25T14:49:00Z">
        <w:r w:rsidRPr="00216B55" w:rsidDel="0058751D">
          <w:rPr>
            <w:szCs w:val="24"/>
          </w:rPr>
          <w:delText>Business Rule Task</w:delText>
        </w:r>
      </w:del>
    </w:p>
    <w:p w14:paraId="71EF4D45" w14:textId="3F32DC65" w:rsidR="006D247B" w:rsidDel="0058751D" w:rsidRDefault="006D247B">
      <w:pPr>
        <w:pStyle w:val="Heading1"/>
        <w:numPr>
          <w:ilvl w:val="0"/>
          <w:numId w:val="0"/>
        </w:numPr>
        <w:spacing w:after="0"/>
        <w:jc w:val="both"/>
        <w:rPr>
          <w:del w:id="5481" w:author="arkat" w:date="2017-09-25T14:49:00Z"/>
          <w:szCs w:val="24"/>
        </w:rPr>
        <w:pPrChange w:id="5482" w:author="arkat" w:date="2017-09-29T22:49:00Z">
          <w:pPr>
            <w:pStyle w:val="BodyText"/>
            <w:spacing w:after="0"/>
          </w:pPr>
        </w:pPrChange>
      </w:pPr>
      <w:del w:id="5483" w:author="arkat" w:date="2017-09-25T14:49:00Z">
        <w:r w:rsidRPr="00216B55" w:rsidDel="0058751D">
          <w:rPr>
            <w:szCs w:val="24"/>
          </w:rPr>
          <w:delText>Manual Task</w:delText>
        </w:r>
      </w:del>
    </w:p>
    <w:p w14:paraId="08BA1D97" w14:textId="6BEEB0FD" w:rsidR="006D247B" w:rsidDel="0058751D" w:rsidRDefault="006D247B">
      <w:pPr>
        <w:pStyle w:val="Heading1"/>
        <w:numPr>
          <w:ilvl w:val="0"/>
          <w:numId w:val="0"/>
        </w:numPr>
        <w:spacing w:after="0"/>
        <w:jc w:val="both"/>
        <w:rPr>
          <w:del w:id="5484" w:author="arkat" w:date="2017-09-25T14:49:00Z"/>
          <w:szCs w:val="24"/>
        </w:rPr>
        <w:pPrChange w:id="5485" w:author="arkat" w:date="2017-09-29T22:49:00Z">
          <w:pPr>
            <w:pStyle w:val="BodyText"/>
            <w:spacing w:after="0"/>
          </w:pPr>
        </w:pPrChange>
      </w:pPr>
      <w:del w:id="5486" w:author="arkat" w:date="2017-09-25T14:49:00Z">
        <w:r w:rsidRPr="00216B55" w:rsidDel="0058751D">
          <w:rPr>
            <w:szCs w:val="24"/>
          </w:rPr>
          <w:delText>Receive Task</w:delText>
        </w:r>
      </w:del>
    </w:p>
    <w:p w14:paraId="714D4887" w14:textId="4F657625" w:rsidR="006D247B" w:rsidDel="0058751D" w:rsidRDefault="006D247B">
      <w:pPr>
        <w:pStyle w:val="Heading1"/>
        <w:numPr>
          <w:ilvl w:val="0"/>
          <w:numId w:val="0"/>
        </w:numPr>
        <w:spacing w:after="0"/>
        <w:jc w:val="both"/>
        <w:rPr>
          <w:del w:id="5487" w:author="arkat" w:date="2017-09-25T14:49:00Z"/>
          <w:szCs w:val="24"/>
        </w:rPr>
        <w:pPrChange w:id="5488" w:author="arkat" w:date="2017-09-29T22:49:00Z">
          <w:pPr>
            <w:pStyle w:val="BodyText"/>
            <w:spacing w:after="0"/>
          </w:pPr>
        </w:pPrChange>
      </w:pPr>
      <w:del w:id="5489" w:author="arkat" w:date="2017-09-25T14:49:00Z">
        <w:r w:rsidRPr="00216B55" w:rsidDel="0058751D">
          <w:rPr>
            <w:szCs w:val="24"/>
          </w:rPr>
          <w:delText>Script Task</w:delText>
        </w:r>
      </w:del>
    </w:p>
    <w:p w14:paraId="12E0A0DC" w14:textId="784EE780" w:rsidR="006D247B" w:rsidDel="0058751D" w:rsidRDefault="006D247B">
      <w:pPr>
        <w:pStyle w:val="Heading1"/>
        <w:numPr>
          <w:ilvl w:val="0"/>
          <w:numId w:val="0"/>
        </w:numPr>
        <w:spacing w:after="0"/>
        <w:jc w:val="both"/>
        <w:rPr>
          <w:del w:id="5490" w:author="arkat" w:date="2017-09-25T14:49:00Z"/>
          <w:szCs w:val="24"/>
        </w:rPr>
        <w:pPrChange w:id="5491" w:author="arkat" w:date="2017-09-29T22:49:00Z">
          <w:pPr>
            <w:pStyle w:val="BodyText"/>
            <w:spacing w:after="0"/>
          </w:pPr>
        </w:pPrChange>
      </w:pPr>
      <w:del w:id="5492" w:author="arkat" w:date="2017-09-25T14:49:00Z">
        <w:r w:rsidRPr="00216B55" w:rsidDel="0058751D">
          <w:rPr>
            <w:szCs w:val="24"/>
          </w:rPr>
          <w:delText>Send Task</w:delText>
        </w:r>
      </w:del>
    </w:p>
    <w:p w14:paraId="4772E655" w14:textId="4C2DD703" w:rsidR="006D247B" w:rsidDel="0058751D" w:rsidRDefault="006D247B">
      <w:pPr>
        <w:pStyle w:val="Heading1"/>
        <w:numPr>
          <w:ilvl w:val="0"/>
          <w:numId w:val="0"/>
        </w:numPr>
        <w:spacing w:after="0"/>
        <w:jc w:val="both"/>
        <w:rPr>
          <w:del w:id="5493" w:author="arkat" w:date="2017-09-25T14:49:00Z"/>
          <w:szCs w:val="24"/>
        </w:rPr>
        <w:pPrChange w:id="5494" w:author="arkat" w:date="2017-09-29T22:49:00Z">
          <w:pPr>
            <w:pStyle w:val="BodyText"/>
            <w:spacing w:after="0"/>
          </w:pPr>
        </w:pPrChange>
      </w:pPr>
      <w:del w:id="5495" w:author="arkat" w:date="2017-09-25T14:49:00Z">
        <w:r w:rsidRPr="00216B55" w:rsidDel="0058751D">
          <w:rPr>
            <w:szCs w:val="24"/>
          </w:rPr>
          <w:delText>Service Task</w:delText>
        </w:r>
      </w:del>
    </w:p>
    <w:p w14:paraId="0B5C6619" w14:textId="780612A4" w:rsidR="006D247B" w:rsidDel="0058751D" w:rsidRDefault="006D247B">
      <w:pPr>
        <w:pStyle w:val="Heading1"/>
        <w:numPr>
          <w:ilvl w:val="0"/>
          <w:numId w:val="0"/>
        </w:numPr>
        <w:spacing w:after="0"/>
        <w:jc w:val="both"/>
        <w:rPr>
          <w:del w:id="5496" w:author="arkat" w:date="2017-09-25T14:49:00Z"/>
          <w:szCs w:val="24"/>
        </w:rPr>
        <w:pPrChange w:id="5497" w:author="arkat" w:date="2017-09-29T22:49:00Z">
          <w:pPr>
            <w:pStyle w:val="BodyText"/>
            <w:spacing w:after="0"/>
          </w:pPr>
        </w:pPrChange>
      </w:pPr>
      <w:del w:id="5498" w:author="arkat" w:date="2017-09-25T14:49:00Z">
        <w:r w:rsidRPr="00216B55" w:rsidDel="0058751D">
          <w:rPr>
            <w:szCs w:val="24"/>
          </w:rPr>
          <w:delText>User Task</w:delText>
        </w:r>
      </w:del>
    </w:p>
    <w:p w14:paraId="449EA500" w14:textId="2F195134" w:rsidR="006D247B" w:rsidDel="0058751D" w:rsidRDefault="006D247B">
      <w:pPr>
        <w:pStyle w:val="Heading1"/>
        <w:numPr>
          <w:ilvl w:val="0"/>
          <w:numId w:val="0"/>
        </w:numPr>
        <w:spacing w:after="0"/>
        <w:jc w:val="both"/>
        <w:rPr>
          <w:del w:id="5499" w:author="arkat" w:date="2017-09-25T14:49:00Z"/>
          <w:szCs w:val="24"/>
        </w:rPr>
        <w:pPrChange w:id="5500" w:author="arkat" w:date="2017-09-29T22:49:00Z">
          <w:pPr>
            <w:pStyle w:val="BodyText"/>
            <w:spacing w:after="0"/>
          </w:pPr>
        </w:pPrChange>
      </w:pPr>
      <w:del w:id="5501" w:author="arkat" w:date="2017-09-25T14:49:00Z">
        <w:r w:rsidRPr="00216B55" w:rsidDel="0058751D">
          <w:rPr>
            <w:szCs w:val="24"/>
          </w:rPr>
          <w:delText>Call Activity</w:delText>
        </w:r>
      </w:del>
    </w:p>
    <w:p w14:paraId="49564178" w14:textId="794D0A29" w:rsidR="006D247B" w:rsidDel="0058751D" w:rsidRDefault="006D247B">
      <w:pPr>
        <w:pStyle w:val="Heading1"/>
        <w:numPr>
          <w:ilvl w:val="0"/>
          <w:numId w:val="0"/>
        </w:numPr>
        <w:spacing w:after="0"/>
        <w:jc w:val="both"/>
        <w:rPr>
          <w:del w:id="5502" w:author="arkat" w:date="2017-09-25T14:49:00Z"/>
          <w:lang w:val="en-US"/>
        </w:rPr>
        <w:pPrChange w:id="5503" w:author="arkat" w:date="2017-09-29T22:49:00Z">
          <w:pPr>
            <w:pStyle w:val="BodyText"/>
            <w:spacing w:after="0"/>
          </w:pPr>
        </w:pPrChange>
      </w:pPr>
    </w:p>
    <w:p w14:paraId="732F031C" w14:textId="592BC0D1" w:rsidR="006D247B" w:rsidDel="0058751D" w:rsidRDefault="006D247B">
      <w:pPr>
        <w:pStyle w:val="Heading1"/>
        <w:numPr>
          <w:ilvl w:val="0"/>
          <w:numId w:val="0"/>
        </w:numPr>
        <w:spacing w:after="0"/>
        <w:jc w:val="both"/>
        <w:rPr>
          <w:del w:id="5504" w:author="arkat" w:date="2017-09-25T14:49:00Z"/>
          <w:color w:val="2B2B2B"/>
          <w:szCs w:val="24"/>
          <w:shd w:val="clear" w:color="auto" w:fill="FFFFFF"/>
          <w:lang w:val="en-US"/>
        </w:rPr>
        <w:pPrChange w:id="5505" w:author="arkat" w:date="2017-09-29T22:49:00Z">
          <w:pPr>
            <w:pStyle w:val="BodyText"/>
            <w:spacing w:after="0"/>
          </w:pPr>
        </w:pPrChange>
      </w:pPr>
      <w:del w:id="5506" w:author="arkat" w:date="2017-09-25T14:49:00Z">
        <w:r w:rsidRPr="006D247B" w:rsidDel="0058751D">
          <w:rPr>
            <w:b w:val="0"/>
            <w:color w:val="2B2B2B"/>
            <w:szCs w:val="24"/>
            <w:shd w:val="clear" w:color="auto" w:fill="FFFFFF"/>
            <w:lang w:val="en-US"/>
          </w:rPr>
          <w:delText>Data Object</w:delText>
        </w:r>
      </w:del>
    </w:p>
    <w:tbl>
      <w:tblPr>
        <w:tblStyle w:val="TableGrid"/>
        <w:tblW w:w="0" w:type="auto"/>
        <w:jc w:val="center"/>
        <w:tblLook w:val="04A0" w:firstRow="1" w:lastRow="0" w:firstColumn="1" w:lastColumn="0" w:noHBand="0" w:noVBand="1"/>
      </w:tblPr>
      <w:tblGrid>
        <w:gridCol w:w="821"/>
      </w:tblGrid>
      <w:tr w:rsidR="006D247B" w:rsidDel="0058751D" w14:paraId="42E98E07" w14:textId="629D1CB1" w:rsidTr="006D247B">
        <w:trPr>
          <w:jc w:val="center"/>
          <w:del w:id="5507" w:author="arkat" w:date="2017-09-25T14:49:00Z"/>
        </w:trPr>
        <w:tc>
          <w:tcPr>
            <w:tcW w:w="0" w:type="auto"/>
          </w:tcPr>
          <w:p w14:paraId="6A6BC175" w14:textId="181376FE" w:rsidR="006D247B" w:rsidDel="0058751D" w:rsidRDefault="006D247B">
            <w:pPr>
              <w:pStyle w:val="Heading1"/>
              <w:numPr>
                <w:ilvl w:val="0"/>
                <w:numId w:val="0"/>
              </w:numPr>
              <w:spacing w:after="0"/>
              <w:jc w:val="both"/>
              <w:rPr>
                <w:del w:id="5508" w:author="arkat" w:date="2017-09-25T14:49:00Z"/>
                <w:color w:val="2B2B2B"/>
                <w:szCs w:val="24"/>
                <w:shd w:val="clear" w:color="auto" w:fill="FFFFFF"/>
                <w:lang w:val="en-US"/>
              </w:rPr>
              <w:pPrChange w:id="5509" w:author="arkat" w:date="2017-09-29T22:49:00Z">
                <w:pPr>
                  <w:pStyle w:val="BodyText"/>
                  <w:spacing w:after="0"/>
                </w:pPr>
              </w:pPrChange>
            </w:pPr>
            <w:del w:id="5510" w:author="arkat" w:date="2017-09-25T14:49:00Z">
              <w:r w:rsidRPr="00161C34" w:rsidDel="0058751D">
                <w:rPr>
                  <w:noProof/>
                  <w:szCs w:val="24"/>
                  <w:lang w:val="en-US"/>
                </w:rPr>
                <w:drawing>
                  <wp:inline distT="0" distB="0" distL="0" distR="0" wp14:anchorId="21642C8E" wp14:editId="627EE7FA">
                    <wp:extent cx="384201" cy="481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64" cy="487802"/>
                            </a:xfrm>
                            <a:prstGeom prst="rect">
                              <a:avLst/>
                            </a:prstGeom>
                            <a:noFill/>
                            <a:ln>
                              <a:noFill/>
                            </a:ln>
                          </pic:spPr>
                        </pic:pic>
                      </a:graphicData>
                    </a:graphic>
                  </wp:inline>
                </w:drawing>
              </w:r>
            </w:del>
          </w:p>
        </w:tc>
      </w:tr>
    </w:tbl>
    <w:p w14:paraId="44B204A6" w14:textId="2466FC0C" w:rsidR="006D247B" w:rsidDel="0058751D" w:rsidRDefault="006D247B">
      <w:pPr>
        <w:pStyle w:val="Heading1"/>
        <w:numPr>
          <w:ilvl w:val="0"/>
          <w:numId w:val="0"/>
        </w:numPr>
        <w:spacing w:after="0"/>
        <w:jc w:val="both"/>
        <w:rPr>
          <w:del w:id="5511" w:author="arkat" w:date="2017-09-25T14:49:00Z"/>
          <w:szCs w:val="24"/>
        </w:rPr>
        <w:pPrChange w:id="5512" w:author="arkat" w:date="2017-09-29T22:49:00Z">
          <w:pPr>
            <w:pStyle w:val="BodyText"/>
            <w:spacing w:after="0"/>
          </w:pPr>
        </w:pPrChange>
      </w:pPr>
      <w:del w:id="5513" w:author="arkat" w:date="2017-09-25T14:49:00Z">
        <w:r w:rsidRPr="00216B55" w:rsidDel="0058751D">
          <w:rPr>
            <w:szCs w:val="24"/>
          </w:rPr>
          <w:delText>Data Object</w:delText>
        </w:r>
      </w:del>
    </w:p>
    <w:p w14:paraId="101C172E" w14:textId="3A5A9E13" w:rsidR="006D247B" w:rsidDel="0058751D" w:rsidRDefault="006D247B">
      <w:pPr>
        <w:pStyle w:val="Heading1"/>
        <w:numPr>
          <w:ilvl w:val="0"/>
          <w:numId w:val="0"/>
        </w:numPr>
        <w:spacing w:after="0"/>
        <w:jc w:val="both"/>
        <w:rPr>
          <w:del w:id="5514" w:author="arkat" w:date="2017-09-25T14:49:00Z"/>
          <w:szCs w:val="24"/>
        </w:rPr>
        <w:pPrChange w:id="5515" w:author="arkat" w:date="2017-09-29T22:49:00Z">
          <w:pPr>
            <w:pStyle w:val="BodyText"/>
            <w:spacing w:after="0"/>
          </w:pPr>
        </w:pPrChange>
      </w:pPr>
      <w:del w:id="5516" w:author="arkat" w:date="2017-09-25T14:49:00Z">
        <w:r w:rsidRPr="00216B55" w:rsidDel="0058751D">
          <w:rPr>
            <w:szCs w:val="24"/>
          </w:rPr>
          <w:delText>Data Object (Data Input)</w:delText>
        </w:r>
      </w:del>
    </w:p>
    <w:p w14:paraId="14593D15" w14:textId="5CF2AFC1" w:rsidR="006D247B" w:rsidDel="0058751D" w:rsidRDefault="006D247B">
      <w:pPr>
        <w:pStyle w:val="Heading1"/>
        <w:numPr>
          <w:ilvl w:val="0"/>
          <w:numId w:val="0"/>
        </w:numPr>
        <w:spacing w:after="0"/>
        <w:jc w:val="both"/>
        <w:rPr>
          <w:del w:id="5517" w:author="arkat" w:date="2017-09-25T14:49:00Z"/>
          <w:szCs w:val="24"/>
        </w:rPr>
        <w:pPrChange w:id="5518" w:author="arkat" w:date="2017-09-29T22:49:00Z">
          <w:pPr>
            <w:pStyle w:val="BodyText"/>
            <w:spacing w:after="0"/>
          </w:pPr>
        </w:pPrChange>
      </w:pPr>
      <w:del w:id="5519" w:author="arkat" w:date="2017-09-25T14:49:00Z">
        <w:r w:rsidRPr="00216B55" w:rsidDel="0058751D">
          <w:rPr>
            <w:szCs w:val="24"/>
          </w:rPr>
          <w:delText>Data Object (Data Output)</w:delText>
        </w:r>
      </w:del>
    </w:p>
    <w:p w14:paraId="2822C2FE" w14:textId="654D7918" w:rsidR="006D247B" w:rsidDel="0058751D" w:rsidRDefault="006D247B">
      <w:pPr>
        <w:pStyle w:val="Heading1"/>
        <w:numPr>
          <w:ilvl w:val="0"/>
          <w:numId w:val="0"/>
        </w:numPr>
        <w:spacing w:after="0"/>
        <w:jc w:val="both"/>
        <w:rPr>
          <w:del w:id="5520" w:author="arkat" w:date="2017-09-25T14:49:00Z"/>
          <w:szCs w:val="24"/>
        </w:rPr>
        <w:pPrChange w:id="5521" w:author="arkat" w:date="2017-09-29T22:49:00Z">
          <w:pPr>
            <w:pStyle w:val="BodyText"/>
            <w:spacing w:after="0"/>
          </w:pPr>
        </w:pPrChange>
      </w:pPr>
    </w:p>
    <w:p w14:paraId="589F52CE" w14:textId="6846FB8B" w:rsidR="006D247B" w:rsidRPr="006D247B" w:rsidDel="0058751D" w:rsidRDefault="006D247B">
      <w:pPr>
        <w:pStyle w:val="Heading1"/>
        <w:numPr>
          <w:ilvl w:val="0"/>
          <w:numId w:val="0"/>
        </w:numPr>
        <w:spacing w:after="0"/>
        <w:jc w:val="both"/>
        <w:rPr>
          <w:del w:id="5522" w:author="arkat" w:date="2017-09-25T14:49:00Z"/>
          <w:szCs w:val="24"/>
          <w:lang w:val="en-US"/>
        </w:rPr>
        <w:pPrChange w:id="5523" w:author="arkat" w:date="2017-09-29T22:49:00Z">
          <w:pPr>
            <w:pStyle w:val="BodyText"/>
            <w:spacing w:after="0"/>
          </w:pPr>
        </w:pPrChange>
      </w:pPr>
      <w:del w:id="5524" w:author="arkat" w:date="2017-09-25T14:49:00Z">
        <w:r w:rsidDel="0058751D">
          <w:rPr>
            <w:b w:val="0"/>
            <w:szCs w:val="24"/>
            <w:lang w:val="en-US"/>
          </w:rPr>
          <w:delText xml:space="preserve">Message </w:delText>
        </w:r>
      </w:del>
    </w:p>
    <w:tbl>
      <w:tblPr>
        <w:tblStyle w:val="TableGrid"/>
        <w:tblW w:w="0" w:type="auto"/>
        <w:jc w:val="center"/>
        <w:tblLook w:val="04A0" w:firstRow="1" w:lastRow="0" w:firstColumn="1" w:lastColumn="0" w:noHBand="0" w:noVBand="1"/>
      </w:tblPr>
      <w:tblGrid>
        <w:gridCol w:w="1147"/>
      </w:tblGrid>
      <w:tr w:rsidR="006D247B" w:rsidDel="0058751D" w14:paraId="06678822" w14:textId="42B88A8D" w:rsidTr="006D247B">
        <w:trPr>
          <w:jc w:val="center"/>
          <w:del w:id="5525" w:author="arkat" w:date="2017-09-25T14:49:00Z"/>
        </w:trPr>
        <w:tc>
          <w:tcPr>
            <w:tcW w:w="0" w:type="auto"/>
          </w:tcPr>
          <w:p w14:paraId="7858EC20" w14:textId="074D0334" w:rsidR="006D247B" w:rsidDel="0058751D" w:rsidRDefault="006D247B">
            <w:pPr>
              <w:pStyle w:val="Heading1"/>
              <w:numPr>
                <w:ilvl w:val="0"/>
                <w:numId w:val="0"/>
              </w:numPr>
              <w:spacing w:after="0"/>
              <w:jc w:val="both"/>
              <w:rPr>
                <w:del w:id="5526" w:author="arkat" w:date="2017-09-25T14:49:00Z"/>
                <w:color w:val="2B2B2B"/>
                <w:szCs w:val="24"/>
                <w:shd w:val="clear" w:color="auto" w:fill="FFFFFF"/>
                <w:lang w:val="en-US"/>
              </w:rPr>
              <w:pPrChange w:id="5527" w:author="arkat" w:date="2017-09-29T22:49:00Z">
                <w:pPr>
                  <w:pStyle w:val="BodyText"/>
                  <w:spacing w:after="0"/>
                </w:pPr>
              </w:pPrChange>
            </w:pPr>
            <w:del w:id="5528" w:author="arkat" w:date="2017-09-25T14:49:00Z">
              <w:r w:rsidRPr="00161C34" w:rsidDel="0058751D">
                <w:rPr>
                  <w:noProof/>
                  <w:szCs w:val="24"/>
                  <w:lang w:val="en-US"/>
                </w:rPr>
                <w:drawing>
                  <wp:inline distT="0" distB="0" distL="0" distR="0" wp14:anchorId="00AE3DC4" wp14:editId="399653F0">
                    <wp:extent cx="591670" cy="20097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825" cy="204761"/>
                            </a:xfrm>
                            <a:prstGeom prst="rect">
                              <a:avLst/>
                            </a:prstGeom>
                            <a:noFill/>
                            <a:ln>
                              <a:noFill/>
                            </a:ln>
                          </pic:spPr>
                        </pic:pic>
                      </a:graphicData>
                    </a:graphic>
                  </wp:inline>
                </w:drawing>
              </w:r>
            </w:del>
          </w:p>
        </w:tc>
      </w:tr>
    </w:tbl>
    <w:p w14:paraId="3111D012" w14:textId="3CA80FBA" w:rsidR="006D247B" w:rsidRPr="006D247B" w:rsidDel="0058751D" w:rsidRDefault="006D247B">
      <w:pPr>
        <w:pStyle w:val="Heading1"/>
        <w:numPr>
          <w:ilvl w:val="0"/>
          <w:numId w:val="0"/>
        </w:numPr>
        <w:spacing w:after="0"/>
        <w:jc w:val="both"/>
        <w:rPr>
          <w:del w:id="5529" w:author="arkat" w:date="2017-09-25T14:49:00Z"/>
          <w:color w:val="2B2B2B"/>
          <w:szCs w:val="24"/>
          <w:shd w:val="clear" w:color="auto" w:fill="FFFFFF"/>
          <w:lang w:val="en-US"/>
        </w:rPr>
        <w:pPrChange w:id="5530" w:author="arkat" w:date="2017-09-29T22:49:00Z">
          <w:pPr>
            <w:pStyle w:val="BodyText"/>
            <w:spacing w:after="0"/>
          </w:pPr>
        </w:pPrChange>
      </w:pPr>
    </w:p>
    <w:p w14:paraId="0AAF4B37" w14:textId="16701782" w:rsidR="006D247B" w:rsidDel="0058751D" w:rsidRDefault="006D247B">
      <w:pPr>
        <w:pStyle w:val="Heading1"/>
        <w:numPr>
          <w:ilvl w:val="0"/>
          <w:numId w:val="0"/>
        </w:numPr>
        <w:spacing w:after="0"/>
        <w:jc w:val="both"/>
        <w:rPr>
          <w:del w:id="5531" w:author="arkat" w:date="2017-09-25T14:49:00Z"/>
          <w:lang w:val="en-US"/>
        </w:rPr>
        <w:pPrChange w:id="5532" w:author="arkat" w:date="2017-09-29T22:49:00Z">
          <w:pPr>
            <w:pStyle w:val="BodyText"/>
            <w:spacing w:after="0"/>
          </w:pPr>
        </w:pPrChange>
      </w:pPr>
    </w:p>
    <w:p w14:paraId="6CBF7BB7" w14:textId="454A88D2" w:rsidR="00FF23E3" w:rsidDel="0058751D" w:rsidRDefault="00FF23E3">
      <w:pPr>
        <w:pStyle w:val="Heading1"/>
        <w:numPr>
          <w:ilvl w:val="0"/>
          <w:numId w:val="0"/>
        </w:numPr>
        <w:spacing w:after="0"/>
        <w:jc w:val="both"/>
        <w:rPr>
          <w:del w:id="5533" w:author="arkat" w:date="2017-09-25T14:49:00Z"/>
          <w:lang w:val="en-US"/>
        </w:rPr>
        <w:pPrChange w:id="5534" w:author="arkat" w:date="2017-09-29T22:49:00Z">
          <w:pPr>
            <w:pStyle w:val="BodyText"/>
            <w:spacing w:after="0"/>
          </w:pPr>
        </w:pPrChange>
      </w:pPr>
      <w:del w:id="5535" w:author="arkat" w:date="2017-09-25T14:49:00Z">
        <w:r w:rsidRPr="00FF23E3" w:rsidDel="0058751D">
          <w:rPr>
            <w:b w:val="0"/>
            <w:lang w:val="en-US"/>
          </w:rPr>
          <w:delText>Sub Process</w:delText>
        </w:r>
      </w:del>
    </w:p>
    <w:tbl>
      <w:tblPr>
        <w:tblStyle w:val="TableGrid"/>
        <w:tblW w:w="0" w:type="auto"/>
        <w:jc w:val="center"/>
        <w:tblLook w:val="04A0" w:firstRow="1" w:lastRow="0" w:firstColumn="1" w:lastColumn="0" w:noHBand="0" w:noVBand="1"/>
      </w:tblPr>
      <w:tblGrid>
        <w:gridCol w:w="1038"/>
        <w:gridCol w:w="1018"/>
        <w:gridCol w:w="1018"/>
        <w:gridCol w:w="1038"/>
      </w:tblGrid>
      <w:tr w:rsidR="00FF23E3" w:rsidDel="0058751D" w14:paraId="15D062F9" w14:textId="25A9B3BB" w:rsidTr="00FF23E3">
        <w:trPr>
          <w:jc w:val="center"/>
          <w:del w:id="5536" w:author="arkat" w:date="2017-09-25T14:49:00Z"/>
        </w:trPr>
        <w:tc>
          <w:tcPr>
            <w:tcW w:w="1038" w:type="dxa"/>
          </w:tcPr>
          <w:p w14:paraId="6981CC52" w14:textId="741C1778" w:rsidR="00FF23E3" w:rsidDel="0058751D" w:rsidRDefault="00FF23E3">
            <w:pPr>
              <w:pStyle w:val="Heading1"/>
              <w:numPr>
                <w:ilvl w:val="0"/>
                <w:numId w:val="0"/>
              </w:numPr>
              <w:spacing w:after="0"/>
              <w:jc w:val="both"/>
              <w:rPr>
                <w:del w:id="5537" w:author="arkat" w:date="2017-09-25T14:49:00Z"/>
                <w:lang w:val="en-US"/>
              </w:rPr>
              <w:pPrChange w:id="5538" w:author="arkat" w:date="2017-09-29T22:49:00Z">
                <w:pPr>
                  <w:pStyle w:val="BodyText"/>
                  <w:spacing w:after="0"/>
                </w:pPr>
              </w:pPrChange>
            </w:pPr>
            <w:del w:id="5539" w:author="arkat" w:date="2017-09-25T14:49:00Z">
              <w:r w:rsidRPr="00161C34" w:rsidDel="0058751D">
                <w:rPr>
                  <w:noProof/>
                  <w:szCs w:val="24"/>
                  <w:lang w:val="en-US"/>
                </w:rPr>
                <w:drawing>
                  <wp:inline distT="0" distB="0" distL="0" distR="0" wp14:anchorId="0C43725C" wp14:editId="571EEA2A">
                    <wp:extent cx="522514" cy="3368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658" cy="339499"/>
                            </a:xfrm>
                            <a:prstGeom prst="rect">
                              <a:avLst/>
                            </a:prstGeom>
                            <a:noFill/>
                            <a:ln>
                              <a:noFill/>
                            </a:ln>
                          </pic:spPr>
                        </pic:pic>
                      </a:graphicData>
                    </a:graphic>
                  </wp:inline>
                </w:drawing>
              </w:r>
            </w:del>
          </w:p>
        </w:tc>
        <w:tc>
          <w:tcPr>
            <w:tcW w:w="1018" w:type="dxa"/>
          </w:tcPr>
          <w:p w14:paraId="33884267" w14:textId="5EC63448" w:rsidR="00FF23E3" w:rsidDel="0058751D" w:rsidRDefault="00FF23E3">
            <w:pPr>
              <w:pStyle w:val="Heading1"/>
              <w:numPr>
                <w:ilvl w:val="0"/>
                <w:numId w:val="0"/>
              </w:numPr>
              <w:spacing w:after="0"/>
              <w:jc w:val="both"/>
              <w:rPr>
                <w:del w:id="5540" w:author="arkat" w:date="2017-09-25T14:49:00Z"/>
                <w:lang w:val="en-US"/>
              </w:rPr>
              <w:pPrChange w:id="5541" w:author="arkat" w:date="2017-09-29T22:49:00Z">
                <w:pPr>
                  <w:pStyle w:val="BodyText"/>
                  <w:spacing w:after="0"/>
                </w:pPr>
              </w:pPrChange>
            </w:pPr>
            <w:del w:id="5542" w:author="arkat" w:date="2017-09-25T14:49:00Z">
              <w:r w:rsidRPr="00161C34" w:rsidDel="0058751D">
                <w:rPr>
                  <w:noProof/>
                  <w:szCs w:val="24"/>
                  <w:lang w:val="en-US"/>
                </w:rPr>
                <w:drawing>
                  <wp:inline distT="0" distB="0" distL="0" distR="0" wp14:anchorId="1F490E89" wp14:editId="580A2E24">
                    <wp:extent cx="491490" cy="31682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6547" cy="320088"/>
                            </a:xfrm>
                            <a:prstGeom prst="rect">
                              <a:avLst/>
                            </a:prstGeom>
                            <a:noFill/>
                            <a:ln>
                              <a:noFill/>
                            </a:ln>
                          </pic:spPr>
                        </pic:pic>
                      </a:graphicData>
                    </a:graphic>
                  </wp:inline>
                </w:drawing>
              </w:r>
            </w:del>
          </w:p>
        </w:tc>
        <w:tc>
          <w:tcPr>
            <w:tcW w:w="1018" w:type="dxa"/>
          </w:tcPr>
          <w:p w14:paraId="0D683061" w14:textId="29A8CC05" w:rsidR="00FF23E3" w:rsidDel="0058751D" w:rsidRDefault="00FF23E3">
            <w:pPr>
              <w:pStyle w:val="Heading1"/>
              <w:numPr>
                <w:ilvl w:val="0"/>
                <w:numId w:val="0"/>
              </w:numPr>
              <w:spacing w:after="0"/>
              <w:jc w:val="both"/>
              <w:rPr>
                <w:del w:id="5543" w:author="arkat" w:date="2017-09-25T14:49:00Z"/>
                <w:lang w:val="en-US"/>
              </w:rPr>
              <w:pPrChange w:id="5544" w:author="arkat" w:date="2017-09-29T22:49:00Z">
                <w:pPr>
                  <w:pStyle w:val="BodyText"/>
                  <w:spacing w:after="0"/>
                </w:pPr>
              </w:pPrChange>
            </w:pPr>
            <w:del w:id="5545" w:author="arkat" w:date="2017-09-25T14:49:00Z">
              <w:r w:rsidRPr="00161C34" w:rsidDel="0058751D">
                <w:rPr>
                  <w:noProof/>
                  <w:szCs w:val="24"/>
                  <w:lang w:val="en-US"/>
                </w:rPr>
                <w:drawing>
                  <wp:inline distT="0" distB="0" distL="0" distR="0" wp14:anchorId="6FF0F229" wp14:editId="1998EF9A">
                    <wp:extent cx="491490" cy="316828"/>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6953" cy="320350"/>
                            </a:xfrm>
                            <a:prstGeom prst="rect">
                              <a:avLst/>
                            </a:prstGeom>
                            <a:noFill/>
                            <a:ln>
                              <a:noFill/>
                            </a:ln>
                          </pic:spPr>
                        </pic:pic>
                      </a:graphicData>
                    </a:graphic>
                  </wp:inline>
                </w:drawing>
              </w:r>
            </w:del>
          </w:p>
        </w:tc>
        <w:tc>
          <w:tcPr>
            <w:tcW w:w="1038" w:type="dxa"/>
          </w:tcPr>
          <w:p w14:paraId="7114AD3C" w14:textId="6E617EFE" w:rsidR="00FF23E3" w:rsidDel="0058751D" w:rsidRDefault="00FF23E3">
            <w:pPr>
              <w:pStyle w:val="Heading1"/>
              <w:numPr>
                <w:ilvl w:val="0"/>
                <w:numId w:val="0"/>
              </w:numPr>
              <w:spacing w:after="0"/>
              <w:jc w:val="both"/>
              <w:rPr>
                <w:del w:id="5546" w:author="arkat" w:date="2017-09-25T14:49:00Z"/>
                <w:lang w:val="en-US"/>
              </w:rPr>
              <w:pPrChange w:id="5547" w:author="arkat" w:date="2017-09-29T22:49:00Z">
                <w:pPr>
                  <w:pStyle w:val="BodyText"/>
                  <w:spacing w:after="0"/>
                </w:pPr>
              </w:pPrChange>
            </w:pPr>
            <w:del w:id="5548" w:author="arkat" w:date="2017-09-25T14:49:00Z">
              <w:r w:rsidRPr="00161C34" w:rsidDel="0058751D">
                <w:rPr>
                  <w:noProof/>
                  <w:szCs w:val="24"/>
                  <w:lang w:val="en-US"/>
                </w:rPr>
                <w:drawing>
                  <wp:inline distT="0" distB="0" distL="0" distR="0" wp14:anchorId="59F83410" wp14:editId="1B2C963A">
                    <wp:extent cx="521970" cy="3364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279" cy="339255"/>
                            </a:xfrm>
                            <a:prstGeom prst="rect">
                              <a:avLst/>
                            </a:prstGeom>
                            <a:noFill/>
                            <a:ln>
                              <a:noFill/>
                            </a:ln>
                          </pic:spPr>
                        </pic:pic>
                      </a:graphicData>
                    </a:graphic>
                  </wp:inline>
                </w:drawing>
              </w:r>
            </w:del>
          </w:p>
        </w:tc>
      </w:tr>
    </w:tbl>
    <w:p w14:paraId="3CCFA72D" w14:textId="7A60C547" w:rsidR="00FF23E3" w:rsidRPr="00FF23E3" w:rsidDel="0058751D" w:rsidRDefault="00FF23E3">
      <w:pPr>
        <w:pStyle w:val="Heading1"/>
        <w:numPr>
          <w:ilvl w:val="0"/>
          <w:numId w:val="0"/>
        </w:numPr>
        <w:spacing w:after="0"/>
        <w:jc w:val="both"/>
        <w:rPr>
          <w:del w:id="5549" w:author="arkat" w:date="2017-09-25T14:49:00Z"/>
          <w:lang w:val="en-US"/>
        </w:rPr>
        <w:pPrChange w:id="5550" w:author="arkat" w:date="2017-09-29T22:49:00Z">
          <w:pPr>
            <w:pStyle w:val="BodyText"/>
            <w:spacing w:after="0"/>
          </w:pPr>
        </w:pPrChange>
      </w:pPr>
    </w:p>
    <w:p w14:paraId="08FA03B6" w14:textId="75110748" w:rsidR="00FF23E3" w:rsidDel="0058751D" w:rsidRDefault="00FF23E3">
      <w:pPr>
        <w:pStyle w:val="Heading1"/>
        <w:numPr>
          <w:ilvl w:val="0"/>
          <w:numId w:val="0"/>
        </w:numPr>
        <w:spacing w:after="0"/>
        <w:jc w:val="both"/>
        <w:rPr>
          <w:del w:id="5551" w:author="arkat" w:date="2017-09-25T14:49:00Z"/>
          <w:szCs w:val="24"/>
        </w:rPr>
        <w:pPrChange w:id="5552" w:author="arkat" w:date="2017-09-29T22:49:00Z">
          <w:pPr>
            <w:pStyle w:val="BodyText"/>
            <w:spacing w:after="0"/>
          </w:pPr>
        </w:pPrChange>
      </w:pPr>
      <w:del w:id="5553" w:author="arkat" w:date="2017-09-25T14:49:00Z">
        <w:r w:rsidRPr="00216B55" w:rsidDel="0058751D">
          <w:rPr>
            <w:szCs w:val="24"/>
          </w:rPr>
          <w:delText>Subprocess (None)</w:delText>
        </w:r>
      </w:del>
    </w:p>
    <w:p w14:paraId="1389D179" w14:textId="2D7B9C3E" w:rsidR="00FF23E3" w:rsidDel="0058751D" w:rsidRDefault="00FF23E3">
      <w:pPr>
        <w:pStyle w:val="Heading1"/>
        <w:numPr>
          <w:ilvl w:val="0"/>
          <w:numId w:val="0"/>
        </w:numPr>
        <w:spacing w:after="0"/>
        <w:jc w:val="both"/>
        <w:rPr>
          <w:del w:id="5554" w:author="arkat" w:date="2017-09-25T14:49:00Z"/>
          <w:szCs w:val="24"/>
        </w:rPr>
        <w:pPrChange w:id="5555" w:author="arkat" w:date="2017-09-29T22:49:00Z">
          <w:pPr>
            <w:pStyle w:val="BodyText"/>
            <w:spacing w:after="0"/>
          </w:pPr>
        </w:pPrChange>
      </w:pPr>
      <w:del w:id="5556" w:author="arkat" w:date="2017-09-25T14:49:00Z">
        <w:r w:rsidRPr="00216B55" w:rsidDel="0058751D">
          <w:rPr>
            <w:szCs w:val="24"/>
          </w:rPr>
          <w:delText>Subprocess (Ad Hoc Subprocess)</w:delText>
        </w:r>
      </w:del>
    </w:p>
    <w:p w14:paraId="02D5A1E1" w14:textId="16A07E01" w:rsidR="00FF23E3" w:rsidDel="0058751D" w:rsidRDefault="00FF23E3">
      <w:pPr>
        <w:pStyle w:val="Heading1"/>
        <w:numPr>
          <w:ilvl w:val="0"/>
          <w:numId w:val="0"/>
        </w:numPr>
        <w:spacing w:after="0"/>
        <w:jc w:val="both"/>
        <w:rPr>
          <w:del w:id="5557" w:author="arkat" w:date="2017-09-25T14:49:00Z"/>
          <w:szCs w:val="24"/>
        </w:rPr>
        <w:pPrChange w:id="5558" w:author="arkat" w:date="2017-09-29T22:49:00Z">
          <w:pPr>
            <w:pStyle w:val="BodyText"/>
            <w:spacing w:after="0"/>
          </w:pPr>
        </w:pPrChange>
      </w:pPr>
      <w:del w:id="5559" w:author="arkat" w:date="2017-09-25T14:49:00Z">
        <w:r w:rsidRPr="00216B55" w:rsidDel="0058751D">
          <w:rPr>
            <w:szCs w:val="24"/>
          </w:rPr>
          <w:delText>Subprocess (Event Subprocess)</w:delText>
        </w:r>
      </w:del>
    </w:p>
    <w:p w14:paraId="2987BF3C" w14:textId="1C72719F" w:rsidR="00FF23E3" w:rsidDel="0058751D" w:rsidRDefault="00FF23E3">
      <w:pPr>
        <w:pStyle w:val="Heading1"/>
        <w:numPr>
          <w:ilvl w:val="0"/>
          <w:numId w:val="0"/>
        </w:numPr>
        <w:spacing w:after="0"/>
        <w:jc w:val="both"/>
        <w:rPr>
          <w:del w:id="5560" w:author="arkat" w:date="2017-09-25T14:49:00Z"/>
          <w:szCs w:val="24"/>
        </w:rPr>
        <w:pPrChange w:id="5561" w:author="arkat" w:date="2017-09-29T22:49:00Z">
          <w:pPr>
            <w:pStyle w:val="BodyText"/>
            <w:spacing w:after="0"/>
          </w:pPr>
        </w:pPrChange>
      </w:pPr>
      <w:del w:id="5562" w:author="arkat" w:date="2017-09-25T14:49:00Z">
        <w:r w:rsidRPr="00216B55" w:rsidDel="0058751D">
          <w:rPr>
            <w:szCs w:val="24"/>
          </w:rPr>
          <w:delText>Subprocess (Transaction)</w:delText>
        </w:r>
      </w:del>
    </w:p>
    <w:p w14:paraId="11118FBD" w14:textId="6D7DA4B8" w:rsidR="00FF23E3" w:rsidDel="0058751D" w:rsidRDefault="00FF23E3">
      <w:pPr>
        <w:pStyle w:val="Heading1"/>
        <w:numPr>
          <w:ilvl w:val="0"/>
          <w:numId w:val="0"/>
        </w:numPr>
        <w:spacing w:after="0"/>
        <w:jc w:val="both"/>
        <w:rPr>
          <w:del w:id="5563" w:author="arkat" w:date="2017-09-25T14:49:00Z"/>
          <w:szCs w:val="24"/>
        </w:rPr>
        <w:pPrChange w:id="5564" w:author="arkat" w:date="2017-09-29T22:49:00Z">
          <w:pPr>
            <w:pStyle w:val="BodyText"/>
            <w:spacing w:after="0"/>
          </w:pPr>
        </w:pPrChange>
      </w:pPr>
    </w:p>
    <w:p w14:paraId="009930D1" w14:textId="12E4F9DE" w:rsidR="00FF23E3" w:rsidDel="0058751D" w:rsidRDefault="00FF23E3">
      <w:pPr>
        <w:pStyle w:val="Heading1"/>
        <w:numPr>
          <w:ilvl w:val="0"/>
          <w:numId w:val="0"/>
        </w:numPr>
        <w:spacing w:after="0"/>
        <w:jc w:val="both"/>
        <w:rPr>
          <w:del w:id="5565" w:author="arkat" w:date="2017-09-25T14:49:00Z"/>
          <w:lang w:val="en-US"/>
        </w:rPr>
        <w:pPrChange w:id="5566" w:author="arkat" w:date="2017-09-29T22:49:00Z">
          <w:pPr>
            <w:pStyle w:val="BodyText"/>
            <w:spacing w:after="0"/>
          </w:pPr>
        </w:pPrChange>
      </w:pPr>
      <w:del w:id="5567" w:author="arkat" w:date="2017-09-25T14:49:00Z">
        <w:r w:rsidDel="0058751D">
          <w:rPr>
            <w:b w:val="0"/>
            <w:lang w:val="en-US"/>
          </w:rPr>
          <w:delText xml:space="preserve">Gateway </w:delText>
        </w:r>
      </w:del>
    </w:p>
    <w:p w14:paraId="48D227C1" w14:textId="706B1D5F" w:rsidR="00842ED7" w:rsidDel="0058751D" w:rsidRDefault="00842ED7">
      <w:pPr>
        <w:pStyle w:val="Heading1"/>
        <w:numPr>
          <w:ilvl w:val="0"/>
          <w:numId w:val="0"/>
        </w:numPr>
        <w:spacing w:after="0"/>
        <w:jc w:val="both"/>
        <w:rPr>
          <w:del w:id="5568" w:author="arkat" w:date="2017-09-25T14:49:00Z"/>
        </w:rPr>
        <w:pPrChange w:id="5569" w:author="arkat" w:date="2017-09-29T22:49:00Z">
          <w:pPr>
            <w:pStyle w:val="BodyText"/>
            <w:spacing w:after="0"/>
          </w:pPr>
        </w:pPrChange>
      </w:pPr>
      <w:del w:id="5570" w:author="arkat" w:date="2017-09-25T14:49:00Z">
        <w:r w:rsidDel="0058751D">
          <w:delText xml:space="preserve">Gateway digambarkan dengan bentuk seperti belah ketupat dan digunakan untuk mengontrol percabangan dan penggabungan Sequence Flow. Jadi, gateway menentukan keputusan tradisional, penggabungan, dan penggabungan aliran. Internal Markers akan menentukan perilaku dari kontrol.  </w:delText>
        </w:r>
      </w:del>
    </w:p>
    <w:p w14:paraId="61139F46" w14:textId="5852C2DE" w:rsidR="00842ED7" w:rsidDel="0058751D" w:rsidRDefault="00842ED7">
      <w:pPr>
        <w:pStyle w:val="Heading1"/>
        <w:numPr>
          <w:ilvl w:val="0"/>
          <w:numId w:val="0"/>
        </w:numPr>
        <w:spacing w:after="0"/>
        <w:jc w:val="both"/>
        <w:rPr>
          <w:del w:id="5571" w:author="arkat" w:date="2017-09-25T14:49:00Z"/>
          <w:lang w:val="en-US"/>
        </w:rPr>
        <w:pPrChange w:id="5572" w:author="arkat" w:date="2017-09-29T22:49:00Z">
          <w:pPr>
            <w:pStyle w:val="BodyText"/>
            <w:spacing w:after="0"/>
          </w:pPr>
        </w:pPrChange>
      </w:pPr>
    </w:p>
    <w:tbl>
      <w:tblPr>
        <w:tblStyle w:val="TableGrid"/>
        <w:tblW w:w="0" w:type="auto"/>
        <w:tblLook w:val="04A0" w:firstRow="1" w:lastRow="0" w:firstColumn="1" w:lastColumn="0" w:noHBand="0" w:noVBand="1"/>
      </w:tblPr>
      <w:tblGrid>
        <w:gridCol w:w="974"/>
        <w:gridCol w:w="1035"/>
        <w:gridCol w:w="998"/>
        <w:gridCol w:w="962"/>
        <w:gridCol w:w="993"/>
        <w:gridCol w:w="999"/>
        <w:gridCol w:w="993"/>
        <w:gridCol w:w="975"/>
      </w:tblGrid>
      <w:tr w:rsidR="00BC6715" w:rsidDel="0058751D" w14:paraId="135D0243" w14:textId="2BA2E791" w:rsidTr="00BC6715">
        <w:trPr>
          <w:del w:id="5573" w:author="arkat" w:date="2017-09-25T14:49:00Z"/>
        </w:trPr>
        <w:tc>
          <w:tcPr>
            <w:tcW w:w="1019" w:type="dxa"/>
          </w:tcPr>
          <w:p w14:paraId="63C6FBE0" w14:textId="02E20C96" w:rsidR="00BC6715" w:rsidDel="0058751D" w:rsidRDefault="00BC6715">
            <w:pPr>
              <w:pStyle w:val="Heading1"/>
              <w:numPr>
                <w:ilvl w:val="0"/>
                <w:numId w:val="0"/>
              </w:numPr>
              <w:spacing w:after="0"/>
              <w:jc w:val="both"/>
              <w:rPr>
                <w:del w:id="5574" w:author="arkat" w:date="2017-09-25T14:49:00Z"/>
                <w:lang w:val="en-US"/>
              </w:rPr>
              <w:pPrChange w:id="5575" w:author="arkat" w:date="2017-09-29T22:49:00Z">
                <w:pPr>
                  <w:pStyle w:val="BodyText"/>
                  <w:spacing w:after="0"/>
                </w:pPr>
              </w:pPrChange>
            </w:pPr>
            <w:del w:id="5576" w:author="arkat" w:date="2017-09-25T14:49:00Z">
              <w:r w:rsidRPr="00161C34" w:rsidDel="0058751D">
                <w:rPr>
                  <w:noProof/>
                  <w:szCs w:val="24"/>
                  <w:lang w:val="en-US"/>
                </w:rPr>
                <w:drawing>
                  <wp:inline distT="0" distB="0" distL="0" distR="0" wp14:anchorId="74D413F6" wp14:editId="188BFA27">
                    <wp:extent cx="483918" cy="483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341" cy="490341"/>
                            </a:xfrm>
                            <a:prstGeom prst="rect">
                              <a:avLst/>
                            </a:prstGeom>
                            <a:noFill/>
                            <a:ln>
                              <a:noFill/>
                            </a:ln>
                          </pic:spPr>
                        </pic:pic>
                      </a:graphicData>
                    </a:graphic>
                  </wp:inline>
                </w:drawing>
              </w:r>
            </w:del>
          </w:p>
        </w:tc>
        <w:tc>
          <w:tcPr>
            <w:tcW w:w="1019" w:type="dxa"/>
          </w:tcPr>
          <w:p w14:paraId="63B9BE54" w14:textId="33A9590C" w:rsidR="00BC6715" w:rsidDel="0058751D" w:rsidRDefault="00BC6715">
            <w:pPr>
              <w:pStyle w:val="Heading1"/>
              <w:numPr>
                <w:ilvl w:val="0"/>
                <w:numId w:val="0"/>
              </w:numPr>
              <w:spacing w:after="0"/>
              <w:jc w:val="both"/>
              <w:rPr>
                <w:del w:id="5577" w:author="arkat" w:date="2017-09-25T14:49:00Z"/>
                <w:lang w:val="en-US"/>
              </w:rPr>
              <w:pPrChange w:id="5578" w:author="arkat" w:date="2017-09-29T22:49:00Z">
                <w:pPr>
                  <w:pStyle w:val="BodyText"/>
                  <w:spacing w:after="0"/>
                </w:pPr>
              </w:pPrChange>
            </w:pPr>
            <w:del w:id="5579" w:author="arkat" w:date="2017-09-25T14:49:00Z">
              <w:r w:rsidRPr="00161C34" w:rsidDel="0058751D">
                <w:rPr>
                  <w:noProof/>
                  <w:szCs w:val="24"/>
                  <w:lang w:val="en-US"/>
                </w:rPr>
                <w:drawing>
                  <wp:inline distT="0" distB="0" distL="0" distR="0" wp14:anchorId="2627A9EB" wp14:editId="4D085DCB">
                    <wp:extent cx="522339" cy="522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08" cy="531308"/>
                            </a:xfrm>
                            <a:prstGeom prst="rect">
                              <a:avLst/>
                            </a:prstGeom>
                            <a:noFill/>
                            <a:ln>
                              <a:noFill/>
                            </a:ln>
                          </pic:spPr>
                        </pic:pic>
                      </a:graphicData>
                    </a:graphic>
                  </wp:inline>
                </w:drawing>
              </w:r>
            </w:del>
          </w:p>
        </w:tc>
        <w:tc>
          <w:tcPr>
            <w:tcW w:w="1019" w:type="dxa"/>
          </w:tcPr>
          <w:p w14:paraId="67C78351" w14:textId="75810BE0" w:rsidR="00BC6715" w:rsidDel="0058751D" w:rsidRDefault="00BC6715">
            <w:pPr>
              <w:pStyle w:val="Heading1"/>
              <w:numPr>
                <w:ilvl w:val="0"/>
                <w:numId w:val="0"/>
              </w:numPr>
              <w:spacing w:after="0"/>
              <w:jc w:val="both"/>
              <w:rPr>
                <w:del w:id="5580" w:author="arkat" w:date="2017-09-25T14:49:00Z"/>
                <w:lang w:val="en-US"/>
              </w:rPr>
              <w:pPrChange w:id="5581" w:author="arkat" w:date="2017-09-29T22:49:00Z">
                <w:pPr>
                  <w:pStyle w:val="BodyText"/>
                  <w:spacing w:after="0"/>
                </w:pPr>
              </w:pPrChange>
            </w:pPr>
            <w:del w:id="5582" w:author="arkat" w:date="2017-09-25T14:49:00Z">
              <w:r w:rsidRPr="00161C34" w:rsidDel="0058751D">
                <w:rPr>
                  <w:noProof/>
                  <w:szCs w:val="24"/>
                  <w:lang w:val="en-US"/>
                </w:rPr>
                <w:drawing>
                  <wp:inline distT="0" distB="0" distL="0" distR="0" wp14:anchorId="7ADFA570" wp14:editId="5503145B">
                    <wp:extent cx="498854" cy="4988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381" cy="511381"/>
                            </a:xfrm>
                            <a:prstGeom prst="rect">
                              <a:avLst/>
                            </a:prstGeom>
                            <a:noFill/>
                            <a:ln>
                              <a:noFill/>
                            </a:ln>
                          </pic:spPr>
                        </pic:pic>
                      </a:graphicData>
                    </a:graphic>
                  </wp:inline>
                </w:drawing>
              </w:r>
            </w:del>
          </w:p>
        </w:tc>
        <w:tc>
          <w:tcPr>
            <w:tcW w:w="1019" w:type="dxa"/>
          </w:tcPr>
          <w:p w14:paraId="6C059C5B" w14:textId="7F7D38AF" w:rsidR="00BC6715" w:rsidDel="0058751D" w:rsidRDefault="00BC6715">
            <w:pPr>
              <w:pStyle w:val="Heading1"/>
              <w:numPr>
                <w:ilvl w:val="0"/>
                <w:numId w:val="0"/>
              </w:numPr>
              <w:spacing w:after="0"/>
              <w:jc w:val="both"/>
              <w:rPr>
                <w:del w:id="5583" w:author="arkat" w:date="2017-09-25T14:49:00Z"/>
                <w:lang w:val="en-US"/>
              </w:rPr>
              <w:pPrChange w:id="5584" w:author="arkat" w:date="2017-09-29T22:49:00Z">
                <w:pPr>
                  <w:pStyle w:val="BodyText"/>
                  <w:spacing w:after="0"/>
                </w:pPr>
              </w:pPrChange>
            </w:pPr>
            <w:del w:id="5585" w:author="arkat" w:date="2017-09-25T14:49:00Z">
              <w:r w:rsidRPr="00161C34" w:rsidDel="0058751D">
                <w:rPr>
                  <w:noProof/>
                  <w:szCs w:val="24"/>
                  <w:lang w:val="en-US"/>
                </w:rPr>
                <w:drawing>
                  <wp:inline distT="0" distB="0" distL="0" distR="0" wp14:anchorId="5C0D62C9" wp14:editId="7230B834">
                    <wp:extent cx="476234" cy="47623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5764" cy="485764"/>
                            </a:xfrm>
                            <a:prstGeom prst="rect">
                              <a:avLst/>
                            </a:prstGeom>
                            <a:noFill/>
                            <a:ln>
                              <a:noFill/>
                            </a:ln>
                          </pic:spPr>
                        </pic:pic>
                      </a:graphicData>
                    </a:graphic>
                  </wp:inline>
                </w:drawing>
              </w:r>
            </w:del>
          </w:p>
        </w:tc>
        <w:tc>
          <w:tcPr>
            <w:tcW w:w="1019" w:type="dxa"/>
          </w:tcPr>
          <w:p w14:paraId="2E4C3869" w14:textId="0BEB4654" w:rsidR="00BC6715" w:rsidDel="0058751D" w:rsidRDefault="00BC6715">
            <w:pPr>
              <w:pStyle w:val="Heading1"/>
              <w:numPr>
                <w:ilvl w:val="0"/>
                <w:numId w:val="0"/>
              </w:numPr>
              <w:spacing w:after="0"/>
              <w:jc w:val="both"/>
              <w:rPr>
                <w:del w:id="5586" w:author="arkat" w:date="2017-09-25T14:49:00Z"/>
                <w:lang w:val="en-US"/>
              </w:rPr>
              <w:pPrChange w:id="5587" w:author="arkat" w:date="2017-09-29T22:49:00Z">
                <w:pPr>
                  <w:pStyle w:val="BodyText"/>
                  <w:spacing w:after="0"/>
                </w:pPr>
              </w:pPrChange>
            </w:pPr>
            <w:del w:id="5588" w:author="arkat" w:date="2017-09-25T14:49:00Z">
              <w:r w:rsidRPr="00161C34" w:rsidDel="0058751D">
                <w:rPr>
                  <w:noProof/>
                  <w:szCs w:val="24"/>
                  <w:lang w:val="en-US"/>
                </w:rPr>
                <w:drawing>
                  <wp:inline distT="0" distB="0" distL="0" distR="0" wp14:anchorId="0740E46E" wp14:editId="5217983A">
                    <wp:extent cx="491602" cy="491602"/>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676" cy="497676"/>
                            </a:xfrm>
                            <a:prstGeom prst="rect">
                              <a:avLst/>
                            </a:prstGeom>
                            <a:noFill/>
                            <a:ln>
                              <a:noFill/>
                            </a:ln>
                          </pic:spPr>
                        </pic:pic>
                      </a:graphicData>
                    </a:graphic>
                  </wp:inline>
                </w:drawing>
              </w:r>
            </w:del>
          </w:p>
        </w:tc>
        <w:tc>
          <w:tcPr>
            <w:tcW w:w="1020" w:type="dxa"/>
          </w:tcPr>
          <w:p w14:paraId="3D1CD69B" w14:textId="3BA64CFC" w:rsidR="00BC6715" w:rsidDel="0058751D" w:rsidRDefault="00BC6715">
            <w:pPr>
              <w:pStyle w:val="Heading1"/>
              <w:numPr>
                <w:ilvl w:val="0"/>
                <w:numId w:val="0"/>
              </w:numPr>
              <w:spacing w:after="0"/>
              <w:jc w:val="both"/>
              <w:rPr>
                <w:del w:id="5589" w:author="arkat" w:date="2017-09-25T14:49:00Z"/>
                <w:lang w:val="en-US"/>
              </w:rPr>
              <w:pPrChange w:id="5590" w:author="arkat" w:date="2017-09-29T22:49:00Z">
                <w:pPr>
                  <w:pStyle w:val="BodyText"/>
                  <w:spacing w:after="0"/>
                </w:pPr>
              </w:pPrChange>
            </w:pPr>
            <w:del w:id="5591" w:author="arkat" w:date="2017-09-25T14:49:00Z">
              <w:r w:rsidRPr="00161C34" w:rsidDel="0058751D">
                <w:rPr>
                  <w:noProof/>
                  <w:szCs w:val="24"/>
                  <w:lang w:val="en-US"/>
                </w:rPr>
                <w:drawing>
                  <wp:inline distT="0" distB="0" distL="0" distR="0" wp14:anchorId="4030E809" wp14:editId="6E37D44A">
                    <wp:extent cx="499286" cy="49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93" cy="503893"/>
                            </a:xfrm>
                            <a:prstGeom prst="rect">
                              <a:avLst/>
                            </a:prstGeom>
                            <a:noFill/>
                            <a:ln>
                              <a:noFill/>
                            </a:ln>
                          </pic:spPr>
                        </pic:pic>
                      </a:graphicData>
                    </a:graphic>
                  </wp:inline>
                </w:drawing>
              </w:r>
            </w:del>
          </w:p>
        </w:tc>
        <w:tc>
          <w:tcPr>
            <w:tcW w:w="1020" w:type="dxa"/>
          </w:tcPr>
          <w:p w14:paraId="1661D692" w14:textId="270365DD" w:rsidR="00BC6715" w:rsidDel="0058751D" w:rsidRDefault="00BC6715">
            <w:pPr>
              <w:pStyle w:val="Heading1"/>
              <w:numPr>
                <w:ilvl w:val="0"/>
                <w:numId w:val="0"/>
              </w:numPr>
              <w:spacing w:after="0"/>
              <w:jc w:val="both"/>
              <w:rPr>
                <w:del w:id="5592" w:author="arkat" w:date="2017-09-25T14:49:00Z"/>
                <w:lang w:val="en-US"/>
              </w:rPr>
              <w:pPrChange w:id="5593" w:author="arkat" w:date="2017-09-29T22:49:00Z">
                <w:pPr>
                  <w:pStyle w:val="BodyText"/>
                  <w:spacing w:after="0"/>
                </w:pPr>
              </w:pPrChange>
            </w:pPr>
            <w:del w:id="5594" w:author="arkat" w:date="2017-09-25T14:49:00Z">
              <w:r w:rsidRPr="00161C34" w:rsidDel="0058751D">
                <w:rPr>
                  <w:noProof/>
                  <w:szCs w:val="24"/>
                  <w:lang w:val="en-US"/>
                </w:rPr>
                <w:drawing>
                  <wp:inline distT="0" distB="0" distL="0" distR="0" wp14:anchorId="53AD3B45" wp14:editId="6ED8184F">
                    <wp:extent cx="491602" cy="491602"/>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256" cy="499256"/>
                            </a:xfrm>
                            <a:prstGeom prst="rect">
                              <a:avLst/>
                            </a:prstGeom>
                            <a:noFill/>
                            <a:ln>
                              <a:noFill/>
                            </a:ln>
                          </pic:spPr>
                        </pic:pic>
                      </a:graphicData>
                    </a:graphic>
                  </wp:inline>
                </w:drawing>
              </w:r>
            </w:del>
          </w:p>
        </w:tc>
        <w:tc>
          <w:tcPr>
            <w:tcW w:w="1020" w:type="dxa"/>
          </w:tcPr>
          <w:p w14:paraId="427165D9" w14:textId="75B30B08" w:rsidR="00BC6715" w:rsidDel="0058751D" w:rsidRDefault="00BC6715">
            <w:pPr>
              <w:pStyle w:val="Heading1"/>
              <w:numPr>
                <w:ilvl w:val="0"/>
                <w:numId w:val="0"/>
              </w:numPr>
              <w:spacing w:after="0"/>
              <w:jc w:val="both"/>
              <w:rPr>
                <w:del w:id="5595" w:author="arkat" w:date="2017-09-25T14:49:00Z"/>
                <w:lang w:val="en-US"/>
              </w:rPr>
              <w:pPrChange w:id="5596" w:author="arkat" w:date="2017-09-29T22:49:00Z">
                <w:pPr>
                  <w:pStyle w:val="BodyText"/>
                  <w:spacing w:after="0"/>
                </w:pPr>
              </w:pPrChange>
            </w:pPr>
            <w:del w:id="5597" w:author="arkat" w:date="2017-09-25T14:49:00Z">
              <w:r w:rsidRPr="00161C34" w:rsidDel="0058751D">
                <w:rPr>
                  <w:noProof/>
                  <w:szCs w:val="24"/>
                  <w:lang w:val="en-US"/>
                </w:rPr>
                <w:drawing>
                  <wp:inline distT="0" distB="0" distL="0" distR="0" wp14:anchorId="7A6FF85D" wp14:editId="73299199">
                    <wp:extent cx="484052" cy="484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0046" cy="490046"/>
                            </a:xfrm>
                            <a:prstGeom prst="rect">
                              <a:avLst/>
                            </a:prstGeom>
                            <a:noFill/>
                            <a:ln>
                              <a:noFill/>
                            </a:ln>
                          </pic:spPr>
                        </pic:pic>
                      </a:graphicData>
                    </a:graphic>
                  </wp:inline>
                </w:drawing>
              </w:r>
            </w:del>
          </w:p>
        </w:tc>
      </w:tr>
    </w:tbl>
    <w:p w14:paraId="3398AAF4" w14:textId="239A7C25" w:rsidR="00FF23E3" w:rsidRPr="00FF23E3" w:rsidDel="0058751D" w:rsidRDefault="00FF23E3">
      <w:pPr>
        <w:pStyle w:val="Heading1"/>
        <w:numPr>
          <w:ilvl w:val="0"/>
          <w:numId w:val="0"/>
        </w:numPr>
        <w:spacing w:after="0"/>
        <w:jc w:val="both"/>
        <w:rPr>
          <w:del w:id="5598" w:author="arkat" w:date="2017-09-25T14:49:00Z"/>
          <w:lang w:val="en-US"/>
        </w:rPr>
        <w:pPrChange w:id="5599" w:author="arkat" w:date="2017-09-29T22:49:00Z">
          <w:pPr>
            <w:pStyle w:val="BodyText"/>
            <w:spacing w:after="0"/>
          </w:pPr>
        </w:pPrChange>
      </w:pPr>
    </w:p>
    <w:p w14:paraId="7A6D03B4" w14:textId="2F628270" w:rsidR="00FF23E3" w:rsidDel="0058751D" w:rsidRDefault="00FF23E3">
      <w:pPr>
        <w:pStyle w:val="Heading1"/>
        <w:numPr>
          <w:ilvl w:val="0"/>
          <w:numId w:val="0"/>
        </w:numPr>
        <w:spacing w:after="0"/>
        <w:jc w:val="both"/>
        <w:rPr>
          <w:del w:id="5600" w:author="arkat" w:date="2017-09-25T14:49:00Z"/>
          <w:szCs w:val="24"/>
        </w:rPr>
        <w:pPrChange w:id="5601" w:author="arkat" w:date="2017-09-29T22:49:00Z">
          <w:pPr>
            <w:pStyle w:val="BodyText"/>
            <w:spacing w:after="0"/>
          </w:pPr>
        </w:pPrChange>
      </w:pPr>
      <w:del w:id="5602" w:author="arkat" w:date="2017-09-25T14:49:00Z">
        <w:r w:rsidRPr="00216B55" w:rsidDel="0058751D">
          <w:rPr>
            <w:szCs w:val="24"/>
          </w:rPr>
          <w:delText>Gateway</w:delText>
        </w:r>
      </w:del>
    </w:p>
    <w:p w14:paraId="4DD96019" w14:textId="42FEA9DC" w:rsidR="00FF23E3" w:rsidDel="0058751D" w:rsidRDefault="00FF23E3">
      <w:pPr>
        <w:pStyle w:val="Heading1"/>
        <w:numPr>
          <w:ilvl w:val="0"/>
          <w:numId w:val="0"/>
        </w:numPr>
        <w:spacing w:after="0"/>
        <w:jc w:val="both"/>
        <w:rPr>
          <w:del w:id="5603" w:author="arkat" w:date="2017-09-25T14:49:00Z"/>
          <w:szCs w:val="24"/>
        </w:rPr>
        <w:pPrChange w:id="5604" w:author="arkat" w:date="2017-09-29T22:49:00Z">
          <w:pPr>
            <w:pStyle w:val="BodyText"/>
            <w:spacing w:after="0"/>
          </w:pPr>
        </w:pPrChange>
      </w:pPr>
      <w:del w:id="5605" w:author="arkat" w:date="2017-09-25T14:49:00Z">
        <w:r w:rsidRPr="00216B55" w:rsidDel="0058751D">
          <w:rPr>
            <w:szCs w:val="24"/>
          </w:rPr>
          <w:delText>Complex Gateway</w:delText>
        </w:r>
      </w:del>
    </w:p>
    <w:p w14:paraId="0E5924FE" w14:textId="7A78B4EC" w:rsidR="00FF23E3" w:rsidDel="0058751D" w:rsidRDefault="00FF23E3">
      <w:pPr>
        <w:pStyle w:val="Heading1"/>
        <w:numPr>
          <w:ilvl w:val="0"/>
          <w:numId w:val="0"/>
        </w:numPr>
        <w:spacing w:after="0"/>
        <w:jc w:val="both"/>
        <w:rPr>
          <w:del w:id="5606" w:author="arkat" w:date="2017-09-25T14:49:00Z"/>
          <w:szCs w:val="24"/>
        </w:rPr>
        <w:pPrChange w:id="5607" w:author="arkat" w:date="2017-09-29T22:49:00Z">
          <w:pPr>
            <w:pStyle w:val="BodyText"/>
            <w:spacing w:after="0"/>
          </w:pPr>
        </w:pPrChange>
      </w:pPr>
      <w:del w:id="5608" w:author="arkat" w:date="2017-09-25T14:49:00Z">
        <w:r w:rsidRPr="00216B55" w:rsidDel="0058751D">
          <w:rPr>
            <w:szCs w:val="24"/>
          </w:rPr>
          <w:delText>Event-Based Gateway</w:delText>
        </w:r>
      </w:del>
    </w:p>
    <w:p w14:paraId="7BF5DB1B" w14:textId="3CF49205" w:rsidR="00FF23E3" w:rsidDel="0058751D" w:rsidRDefault="00FF23E3">
      <w:pPr>
        <w:pStyle w:val="Heading1"/>
        <w:numPr>
          <w:ilvl w:val="0"/>
          <w:numId w:val="0"/>
        </w:numPr>
        <w:spacing w:after="0"/>
        <w:jc w:val="both"/>
        <w:rPr>
          <w:del w:id="5609" w:author="arkat" w:date="2017-09-25T14:49:00Z"/>
          <w:szCs w:val="24"/>
        </w:rPr>
        <w:pPrChange w:id="5610" w:author="arkat" w:date="2017-09-29T22:49:00Z">
          <w:pPr>
            <w:pStyle w:val="BodyText"/>
            <w:spacing w:after="0"/>
          </w:pPr>
        </w:pPrChange>
      </w:pPr>
      <w:del w:id="5611" w:author="arkat" w:date="2017-09-25T14:49:00Z">
        <w:r w:rsidRPr="00216B55" w:rsidDel="0058751D">
          <w:rPr>
            <w:szCs w:val="24"/>
          </w:rPr>
          <w:delText>Exclusive Gateway</w:delText>
        </w:r>
      </w:del>
    </w:p>
    <w:p w14:paraId="5638DAFF" w14:textId="4B782E67" w:rsidR="00FF23E3" w:rsidDel="0058751D" w:rsidRDefault="00FF23E3">
      <w:pPr>
        <w:pStyle w:val="Heading1"/>
        <w:numPr>
          <w:ilvl w:val="0"/>
          <w:numId w:val="0"/>
        </w:numPr>
        <w:spacing w:after="0"/>
        <w:jc w:val="both"/>
        <w:rPr>
          <w:del w:id="5612" w:author="arkat" w:date="2017-09-25T14:49:00Z"/>
          <w:szCs w:val="24"/>
        </w:rPr>
        <w:pPrChange w:id="5613" w:author="arkat" w:date="2017-09-29T22:49:00Z">
          <w:pPr>
            <w:pStyle w:val="BodyText"/>
            <w:spacing w:after="0"/>
          </w:pPr>
        </w:pPrChange>
      </w:pPr>
      <w:del w:id="5614" w:author="arkat" w:date="2017-09-25T14:49:00Z">
        <w:r w:rsidRPr="00216B55" w:rsidDel="0058751D">
          <w:rPr>
            <w:szCs w:val="24"/>
          </w:rPr>
          <w:delText>Inclusive Gateway</w:delText>
        </w:r>
      </w:del>
    </w:p>
    <w:p w14:paraId="4E5DFBB6" w14:textId="776DD726" w:rsidR="00FF23E3" w:rsidDel="0058751D" w:rsidRDefault="00FF23E3">
      <w:pPr>
        <w:pStyle w:val="Heading1"/>
        <w:numPr>
          <w:ilvl w:val="0"/>
          <w:numId w:val="0"/>
        </w:numPr>
        <w:spacing w:after="0"/>
        <w:jc w:val="both"/>
        <w:rPr>
          <w:del w:id="5615" w:author="arkat" w:date="2017-09-25T14:49:00Z"/>
          <w:szCs w:val="24"/>
        </w:rPr>
        <w:pPrChange w:id="5616" w:author="arkat" w:date="2017-09-29T22:49:00Z">
          <w:pPr>
            <w:pStyle w:val="BodyText"/>
            <w:spacing w:after="0"/>
          </w:pPr>
        </w:pPrChange>
      </w:pPr>
      <w:del w:id="5617" w:author="arkat" w:date="2017-09-25T14:49:00Z">
        <w:r w:rsidRPr="00216B55" w:rsidDel="0058751D">
          <w:rPr>
            <w:szCs w:val="24"/>
          </w:rPr>
          <w:delText>Instantiating Event-Based Gateway</w:delText>
        </w:r>
      </w:del>
    </w:p>
    <w:p w14:paraId="58312B2C" w14:textId="7E30EC67" w:rsidR="00FF23E3" w:rsidDel="0058751D" w:rsidRDefault="00FF23E3">
      <w:pPr>
        <w:pStyle w:val="Heading1"/>
        <w:numPr>
          <w:ilvl w:val="0"/>
          <w:numId w:val="0"/>
        </w:numPr>
        <w:spacing w:after="0"/>
        <w:jc w:val="both"/>
        <w:rPr>
          <w:del w:id="5618" w:author="arkat" w:date="2017-09-25T14:49:00Z"/>
          <w:szCs w:val="24"/>
        </w:rPr>
        <w:pPrChange w:id="5619" w:author="arkat" w:date="2017-09-29T22:49:00Z">
          <w:pPr>
            <w:pStyle w:val="BodyText"/>
            <w:spacing w:after="0"/>
          </w:pPr>
        </w:pPrChange>
      </w:pPr>
      <w:del w:id="5620" w:author="arkat" w:date="2017-09-25T14:49:00Z">
        <w:r w:rsidRPr="00216B55" w:rsidDel="0058751D">
          <w:rPr>
            <w:szCs w:val="24"/>
          </w:rPr>
          <w:delText>Instantiating Parallel Event-Based Gateway</w:delText>
        </w:r>
      </w:del>
    </w:p>
    <w:p w14:paraId="38A9D91A" w14:textId="72C66E05" w:rsidR="00FF23E3" w:rsidDel="0058751D" w:rsidRDefault="00FF23E3">
      <w:pPr>
        <w:pStyle w:val="Heading1"/>
        <w:numPr>
          <w:ilvl w:val="0"/>
          <w:numId w:val="0"/>
        </w:numPr>
        <w:spacing w:after="0"/>
        <w:jc w:val="both"/>
        <w:rPr>
          <w:del w:id="5621" w:author="arkat" w:date="2017-09-25T14:49:00Z"/>
          <w:szCs w:val="24"/>
        </w:rPr>
        <w:pPrChange w:id="5622" w:author="arkat" w:date="2017-09-29T22:49:00Z">
          <w:pPr>
            <w:pStyle w:val="BodyText"/>
            <w:spacing w:after="0"/>
          </w:pPr>
        </w:pPrChange>
      </w:pPr>
      <w:del w:id="5623" w:author="arkat" w:date="2017-09-25T14:49:00Z">
        <w:r w:rsidRPr="00216B55" w:rsidDel="0058751D">
          <w:rPr>
            <w:szCs w:val="24"/>
          </w:rPr>
          <w:delText>Parallel Gateway</w:delText>
        </w:r>
      </w:del>
    </w:p>
    <w:p w14:paraId="55921054" w14:textId="4177BD70" w:rsidR="00BC6715" w:rsidDel="0058751D" w:rsidRDefault="00BC6715">
      <w:pPr>
        <w:pStyle w:val="Heading1"/>
        <w:numPr>
          <w:ilvl w:val="0"/>
          <w:numId w:val="0"/>
        </w:numPr>
        <w:spacing w:after="0"/>
        <w:jc w:val="both"/>
        <w:rPr>
          <w:del w:id="5624" w:author="arkat" w:date="2017-09-25T14:49:00Z"/>
          <w:szCs w:val="24"/>
        </w:rPr>
        <w:pPrChange w:id="5625" w:author="arkat" w:date="2017-09-29T22:49:00Z">
          <w:pPr>
            <w:pStyle w:val="BodyText"/>
            <w:spacing w:after="0"/>
          </w:pPr>
        </w:pPrChange>
      </w:pPr>
    </w:p>
    <w:p w14:paraId="74DD9A80" w14:textId="2A2FDAB8" w:rsidR="00FF23E3" w:rsidRPr="00BC6715" w:rsidDel="0058751D" w:rsidRDefault="00BC6715">
      <w:pPr>
        <w:pStyle w:val="Heading1"/>
        <w:numPr>
          <w:ilvl w:val="0"/>
          <w:numId w:val="0"/>
        </w:numPr>
        <w:spacing w:after="0"/>
        <w:jc w:val="both"/>
        <w:rPr>
          <w:del w:id="5626" w:author="arkat" w:date="2017-09-25T14:49:00Z"/>
          <w:szCs w:val="24"/>
          <w:lang w:val="en-US"/>
        </w:rPr>
        <w:pPrChange w:id="5627" w:author="arkat" w:date="2017-09-29T22:49:00Z">
          <w:pPr>
            <w:pStyle w:val="BodyText"/>
            <w:spacing w:after="0"/>
          </w:pPr>
        </w:pPrChange>
      </w:pPr>
      <w:del w:id="5628" w:author="arkat" w:date="2017-09-25T14:49:00Z">
        <w:r w:rsidRPr="00BC6715" w:rsidDel="0058751D">
          <w:rPr>
            <w:b w:val="0"/>
            <w:szCs w:val="24"/>
            <w:lang w:val="en-US"/>
          </w:rPr>
          <w:delText>Data Store</w:delText>
        </w:r>
      </w:del>
    </w:p>
    <w:tbl>
      <w:tblPr>
        <w:tblStyle w:val="TableGrid"/>
        <w:tblW w:w="0" w:type="auto"/>
        <w:jc w:val="center"/>
        <w:tblLook w:val="04A0" w:firstRow="1" w:lastRow="0" w:firstColumn="1" w:lastColumn="0" w:noHBand="0" w:noVBand="1"/>
      </w:tblPr>
      <w:tblGrid>
        <w:gridCol w:w="1547"/>
      </w:tblGrid>
      <w:tr w:rsidR="00BC6715" w:rsidDel="0058751D" w14:paraId="501EB652" w14:textId="75AD1697" w:rsidTr="00BC6715">
        <w:trPr>
          <w:jc w:val="center"/>
          <w:del w:id="5629" w:author="arkat" w:date="2017-09-25T14:49:00Z"/>
        </w:trPr>
        <w:tc>
          <w:tcPr>
            <w:tcW w:w="0" w:type="auto"/>
          </w:tcPr>
          <w:p w14:paraId="279311CD" w14:textId="0F37D5B8" w:rsidR="00BC6715" w:rsidDel="0058751D" w:rsidRDefault="00BC6715">
            <w:pPr>
              <w:pStyle w:val="Heading1"/>
              <w:numPr>
                <w:ilvl w:val="0"/>
                <w:numId w:val="0"/>
              </w:numPr>
              <w:spacing w:after="0"/>
              <w:jc w:val="both"/>
              <w:rPr>
                <w:del w:id="5630" w:author="arkat" w:date="2017-09-25T14:49:00Z"/>
                <w:szCs w:val="24"/>
              </w:rPr>
              <w:pPrChange w:id="5631" w:author="arkat" w:date="2017-09-29T22:49:00Z">
                <w:pPr>
                  <w:pStyle w:val="BodyText"/>
                  <w:spacing w:after="0"/>
                </w:pPr>
              </w:pPrChange>
            </w:pPr>
            <w:del w:id="5632" w:author="arkat" w:date="2017-09-25T14:49:00Z">
              <w:r w:rsidRPr="00161C34" w:rsidDel="0058751D">
                <w:rPr>
                  <w:noProof/>
                  <w:szCs w:val="24"/>
                  <w:lang w:val="en-US"/>
                </w:rPr>
                <w:drawing>
                  <wp:inline distT="0" distB="0" distL="0" distR="0" wp14:anchorId="32268032" wp14:editId="1CC38103">
                    <wp:extent cx="845185" cy="560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45185" cy="560705"/>
                            </a:xfrm>
                            <a:prstGeom prst="rect">
                              <a:avLst/>
                            </a:prstGeom>
                            <a:noFill/>
                            <a:ln>
                              <a:noFill/>
                            </a:ln>
                          </pic:spPr>
                        </pic:pic>
                      </a:graphicData>
                    </a:graphic>
                  </wp:inline>
                </w:drawing>
              </w:r>
            </w:del>
          </w:p>
        </w:tc>
      </w:tr>
    </w:tbl>
    <w:p w14:paraId="1CE7F9A2" w14:textId="59B5DC8A" w:rsidR="00FF23E3" w:rsidRPr="00BC6715" w:rsidDel="0058751D" w:rsidRDefault="00BC6715">
      <w:pPr>
        <w:pStyle w:val="Heading1"/>
        <w:numPr>
          <w:ilvl w:val="0"/>
          <w:numId w:val="0"/>
        </w:numPr>
        <w:spacing w:after="0"/>
        <w:jc w:val="both"/>
        <w:rPr>
          <w:del w:id="5633" w:author="arkat" w:date="2017-09-25T14:49:00Z"/>
          <w:szCs w:val="24"/>
        </w:rPr>
        <w:pPrChange w:id="5634" w:author="arkat" w:date="2017-09-29T22:49:00Z">
          <w:pPr>
            <w:pStyle w:val="BodyText"/>
            <w:spacing w:after="0"/>
          </w:pPr>
        </w:pPrChange>
      </w:pPr>
      <w:del w:id="5635" w:author="arkat" w:date="2017-09-25T14:49:00Z">
        <w:r w:rsidRPr="00BC6715" w:rsidDel="0058751D">
          <w:rPr>
            <w:b w:val="0"/>
            <w:szCs w:val="24"/>
          </w:rPr>
          <w:delText>Text Annotation</w:delText>
        </w:r>
      </w:del>
    </w:p>
    <w:p w14:paraId="43E69F23" w14:textId="46DF51CB" w:rsidR="00BC6715" w:rsidRPr="00BC6715" w:rsidDel="0058751D" w:rsidRDefault="00BC6715">
      <w:pPr>
        <w:pStyle w:val="Heading1"/>
        <w:rPr>
          <w:del w:id="5636" w:author="arkat" w:date="2017-09-25T14:49:00Z"/>
          <w:szCs w:val="24"/>
          <w:lang w:val="en-US"/>
        </w:rPr>
        <w:pPrChange w:id="5637" w:author="arkat" w:date="2017-09-29T22:53:00Z">
          <w:pPr>
            <w:pStyle w:val="BodyText"/>
            <w:spacing w:after="0"/>
          </w:pPr>
        </w:pPrChange>
      </w:pPr>
      <w:del w:id="5638" w:author="arkat" w:date="2017-09-25T14:49:00Z">
        <w:r w:rsidDel="0058751D">
          <w:rPr>
            <w:szCs w:val="24"/>
            <w:lang w:val="en-US"/>
          </w:rPr>
          <w:delText xml:space="preserve"> </w:delText>
        </w:r>
      </w:del>
    </w:p>
    <w:tbl>
      <w:tblPr>
        <w:tblStyle w:val="TableGrid"/>
        <w:tblW w:w="0" w:type="auto"/>
        <w:jc w:val="center"/>
        <w:tblLook w:val="04A0" w:firstRow="1" w:lastRow="0" w:firstColumn="1" w:lastColumn="0" w:noHBand="0" w:noVBand="1"/>
      </w:tblPr>
      <w:tblGrid>
        <w:gridCol w:w="1273"/>
      </w:tblGrid>
      <w:tr w:rsidR="00BC6715" w:rsidDel="0058751D" w14:paraId="11C3C1DC" w14:textId="3E7F2075" w:rsidTr="00BC6715">
        <w:trPr>
          <w:jc w:val="center"/>
          <w:del w:id="5639" w:author="arkat" w:date="2017-09-25T14:49:00Z"/>
        </w:trPr>
        <w:tc>
          <w:tcPr>
            <w:tcW w:w="0" w:type="auto"/>
          </w:tcPr>
          <w:p w14:paraId="55B4BD01" w14:textId="5A4E09E0" w:rsidR="00BC6715" w:rsidDel="0058751D" w:rsidRDefault="00BC6715">
            <w:pPr>
              <w:pStyle w:val="Heading1"/>
              <w:rPr>
                <w:del w:id="5640" w:author="arkat" w:date="2017-09-25T14:49:00Z"/>
                <w:szCs w:val="24"/>
                <w:lang w:val="en-US"/>
              </w:rPr>
              <w:pPrChange w:id="5641" w:author="arkat" w:date="2017-09-29T22:53:00Z">
                <w:pPr>
                  <w:pStyle w:val="BodyText"/>
                  <w:spacing w:after="0"/>
                </w:pPr>
              </w:pPrChange>
            </w:pPr>
            <w:del w:id="5642" w:author="arkat" w:date="2017-09-25T14:49:00Z">
              <w:r w:rsidRPr="00C36A8C" w:rsidDel="0058751D">
                <w:rPr>
                  <w:noProof/>
                  <w:szCs w:val="24"/>
                  <w:lang w:val="en-US"/>
                  <w:rPrChange w:id="5643" w:author="Unknown">
                    <w:rPr>
                      <w:noProof/>
                      <w:lang w:val="en-US"/>
                    </w:rPr>
                  </w:rPrChange>
                </w:rPr>
                <w:drawing>
                  <wp:inline distT="0" distB="0" distL="0" distR="0" wp14:anchorId="24C02E02" wp14:editId="13390F42">
                    <wp:extent cx="614680" cy="384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680" cy="384175"/>
                            </a:xfrm>
                            <a:prstGeom prst="rect">
                              <a:avLst/>
                            </a:prstGeom>
                            <a:noFill/>
                            <a:ln>
                              <a:noFill/>
                            </a:ln>
                          </pic:spPr>
                        </pic:pic>
                      </a:graphicData>
                    </a:graphic>
                  </wp:inline>
                </w:drawing>
              </w:r>
            </w:del>
          </w:p>
        </w:tc>
      </w:tr>
    </w:tbl>
    <w:p w14:paraId="3F379272" w14:textId="2E0CF0F6" w:rsidR="00BC6715" w:rsidRPr="00BC6715" w:rsidDel="0058751D" w:rsidRDefault="00BC6715">
      <w:pPr>
        <w:pStyle w:val="Heading1"/>
        <w:rPr>
          <w:del w:id="5644" w:author="arkat" w:date="2017-09-25T14:49:00Z"/>
          <w:szCs w:val="24"/>
          <w:lang w:val="en-US"/>
        </w:rPr>
        <w:pPrChange w:id="5645" w:author="arkat" w:date="2017-09-29T22:53:00Z">
          <w:pPr>
            <w:pStyle w:val="BodyText"/>
            <w:spacing w:after="0"/>
          </w:pPr>
        </w:pPrChange>
      </w:pPr>
    </w:p>
    <w:p w14:paraId="00A6633B" w14:textId="4184D9A5" w:rsidR="00842ED7" w:rsidDel="0058751D" w:rsidRDefault="00842ED7">
      <w:pPr>
        <w:pStyle w:val="Heading1"/>
        <w:rPr>
          <w:del w:id="5646" w:author="arkat" w:date="2017-09-25T14:49:00Z"/>
          <w:lang w:val="en-US"/>
        </w:rPr>
        <w:pPrChange w:id="5647" w:author="arkat" w:date="2017-09-29T22:53:00Z">
          <w:pPr>
            <w:pStyle w:val="BodyText"/>
            <w:spacing w:after="0"/>
          </w:pPr>
        </w:pPrChange>
      </w:pPr>
    </w:p>
    <w:p w14:paraId="0A398CDA" w14:textId="77A25846" w:rsidR="00842ED7" w:rsidDel="0058751D" w:rsidRDefault="00842ED7">
      <w:pPr>
        <w:pStyle w:val="Heading1"/>
        <w:rPr>
          <w:del w:id="5648" w:author="arkat" w:date="2017-09-25T14:49:00Z"/>
          <w:lang w:val="en-US"/>
        </w:rPr>
        <w:pPrChange w:id="5649" w:author="arkat" w:date="2017-09-29T22:53:00Z">
          <w:pPr>
            <w:pStyle w:val="BodyText"/>
            <w:spacing w:after="0"/>
          </w:pPr>
        </w:pPrChange>
      </w:pPr>
      <w:del w:id="5650" w:author="arkat" w:date="2017-09-25T14:49:00Z">
        <w:r w:rsidDel="0058751D">
          <w:rPr>
            <w:b w:val="0"/>
            <w:lang w:val="en-US"/>
          </w:rPr>
          <w:delText>Swimlane</w:delText>
        </w:r>
      </w:del>
    </w:p>
    <w:p w14:paraId="4115CA1F" w14:textId="09EC7EE1" w:rsidR="00842ED7" w:rsidDel="0058751D" w:rsidRDefault="00842ED7">
      <w:pPr>
        <w:pStyle w:val="Heading1"/>
        <w:rPr>
          <w:del w:id="5651" w:author="arkat" w:date="2017-09-25T14:49:00Z"/>
        </w:rPr>
        <w:pPrChange w:id="5652" w:author="arkat" w:date="2017-09-29T22:53:00Z">
          <w:pPr>
            <w:pStyle w:val="BodyText"/>
            <w:spacing w:after="0"/>
            <w:ind w:firstLine="284"/>
          </w:pPr>
        </w:pPrChange>
      </w:pPr>
      <w:del w:id="5653" w:author="arkat" w:date="2017-09-25T14:49:00Z">
        <w:r w:rsidDel="0058751D">
          <w:delText xml:space="preserve">Swimlanes digambarkan dengan bentuk garis yang memisahkan dan  mengelompokkan aktor (pelaku yang berinteraksi dengan system). Banyak metodologi pemodelan menggunakan konsep swimlanes sebagai mekanisme untuk membagi kategori visual yang menggambarkan kemampuan fungsional atau tanggung jawab yang berbeda.  </w:delText>
        </w:r>
      </w:del>
    </w:p>
    <w:p w14:paraId="7BF7E9CA" w14:textId="5F1442B7" w:rsidR="00842ED7" w:rsidDel="0058751D" w:rsidRDefault="00842ED7">
      <w:pPr>
        <w:pStyle w:val="Heading1"/>
        <w:rPr>
          <w:del w:id="5654" w:author="arkat" w:date="2017-09-25T14:49:00Z"/>
        </w:rPr>
        <w:pPrChange w:id="5655" w:author="arkat" w:date="2017-09-29T22:53:00Z">
          <w:pPr>
            <w:pStyle w:val="BodyText"/>
            <w:spacing w:after="0"/>
            <w:ind w:firstLine="284"/>
          </w:pPr>
        </w:pPrChange>
      </w:pPr>
      <w:del w:id="5656" w:author="arkat" w:date="2017-09-25T14:49:00Z">
        <w:r w:rsidDel="0058751D">
          <w:delText xml:space="preserve"> BPMN mendukung swimlanes dengan dua bentuk swimlane objects yaitu pool yang mewakili partisipan dalam sebuah proses dan lane yaitu sub-bagian dalam sebuah pool dan akan menambah panjang dari pool baik vertikal ataupun horisontal. Lanes digunakan untuk mengatur dan mengkategorikan aktivitas. </w:delText>
        </w:r>
      </w:del>
    </w:p>
    <w:p w14:paraId="5CDD466F" w14:textId="2750626A" w:rsidR="00842ED7" w:rsidDel="0058751D" w:rsidRDefault="00842ED7">
      <w:pPr>
        <w:pStyle w:val="Heading1"/>
        <w:rPr>
          <w:del w:id="5657" w:author="arkat" w:date="2017-09-25T14:49:00Z"/>
          <w:lang w:val="en-US"/>
        </w:rPr>
        <w:pPrChange w:id="5658" w:author="arkat" w:date="2017-09-29T22:53:00Z">
          <w:pPr>
            <w:pStyle w:val="BodyText"/>
            <w:spacing w:after="0"/>
          </w:pPr>
        </w:pPrChange>
      </w:pPr>
    </w:p>
    <w:p w14:paraId="16FA9C90" w14:textId="09A7CB83" w:rsidR="00842ED7" w:rsidDel="0058751D" w:rsidRDefault="00842ED7">
      <w:pPr>
        <w:pStyle w:val="Heading1"/>
        <w:rPr>
          <w:del w:id="5659" w:author="arkat" w:date="2017-09-25T14:49:00Z"/>
          <w:lang w:val="en-US"/>
        </w:rPr>
        <w:pPrChange w:id="5660" w:author="arkat" w:date="2017-09-29T22:53:00Z">
          <w:pPr>
            <w:pStyle w:val="BodyText"/>
            <w:spacing w:after="0"/>
          </w:pPr>
        </w:pPrChange>
      </w:pPr>
      <w:del w:id="5661" w:author="arkat" w:date="2017-09-25T14:49:00Z">
        <w:r w:rsidDel="0058751D">
          <w:rPr>
            <w:b w:val="0"/>
            <w:lang w:val="en-US"/>
          </w:rPr>
          <w:delText xml:space="preserve">Pool </w:delText>
        </w:r>
      </w:del>
    </w:p>
    <w:p w14:paraId="381A4CC7" w14:textId="2DD8988A" w:rsidR="00FF23E3" w:rsidDel="0058751D" w:rsidRDefault="00BC6715">
      <w:pPr>
        <w:pStyle w:val="Heading1"/>
        <w:rPr>
          <w:del w:id="5662" w:author="arkat" w:date="2017-09-25T14:49:00Z"/>
          <w:lang w:val="en-US"/>
        </w:rPr>
        <w:pPrChange w:id="5663" w:author="arkat" w:date="2017-09-29T22:53:00Z">
          <w:pPr>
            <w:pStyle w:val="BodyText"/>
            <w:spacing w:after="0"/>
          </w:pPr>
        </w:pPrChange>
      </w:pPr>
      <w:del w:id="5664" w:author="arkat" w:date="2017-09-25T14:49:00Z">
        <w:r w:rsidRPr="00BC6715" w:rsidDel="0058751D">
          <w:rPr>
            <w:b w:val="0"/>
            <w:lang w:val="en-US"/>
          </w:rPr>
          <w:delText>Lane</w:delText>
        </w:r>
      </w:del>
    </w:p>
    <w:p w14:paraId="76D9B72A" w14:textId="3B677688" w:rsidR="00BC6715" w:rsidRPr="00BC6715" w:rsidDel="0058751D" w:rsidRDefault="00BC6715">
      <w:pPr>
        <w:pStyle w:val="Heading1"/>
        <w:rPr>
          <w:del w:id="5665" w:author="arkat" w:date="2017-09-25T14:49:00Z"/>
          <w:lang w:val="en-US"/>
        </w:rPr>
        <w:pPrChange w:id="5666" w:author="arkat" w:date="2017-09-29T22:53:00Z">
          <w:pPr>
            <w:pStyle w:val="BodyText"/>
            <w:spacing w:after="0"/>
          </w:pPr>
        </w:pPrChange>
      </w:pPr>
      <w:del w:id="5667" w:author="arkat" w:date="2017-09-25T14:49:00Z">
        <w:r w:rsidDel="0058751D">
          <w:rPr>
            <w:b w:val="0"/>
            <w:lang w:val="en-US"/>
          </w:rPr>
          <w:delText xml:space="preserve"> </w:delText>
        </w:r>
      </w:del>
    </w:p>
    <w:tbl>
      <w:tblPr>
        <w:tblStyle w:val="TableGrid"/>
        <w:tblW w:w="0" w:type="auto"/>
        <w:jc w:val="center"/>
        <w:tblLook w:val="04A0" w:firstRow="1" w:lastRow="0" w:firstColumn="1" w:lastColumn="0" w:noHBand="0" w:noVBand="1"/>
      </w:tblPr>
      <w:tblGrid>
        <w:gridCol w:w="1394"/>
      </w:tblGrid>
      <w:tr w:rsidR="00BC6715" w:rsidDel="0058751D" w14:paraId="573751BD" w14:textId="4470A305" w:rsidTr="00BC6715">
        <w:trPr>
          <w:jc w:val="center"/>
          <w:del w:id="5668" w:author="arkat" w:date="2017-09-25T14:49:00Z"/>
        </w:trPr>
        <w:tc>
          <w:tcPr>
            <w:tcW w:w="0" w:type="auto"/>
          </w:tcPr>
          <w:p w14:paraId="6517A58F" w14:textId="7566D601" w:rsidR="00BC6715" w:rsidDel="0058751D" w:rsidRDefault="00BC6715">
            <w:pPr>
              <w:pStyle w:val="Heading1"/>
              <w:rPr>
                <w:del w:id="5669" w:author="arkat" w:date="2017-09-25T14:49:00Z"/>
                <w:lang w:val="en-US"/>
              </w:rPr>
              <w:pPrChange w:id="5670" w:author="arkat" w:date="2017-09-29T22:53:00Z">
                <w:pPr>
                  <w:pStyle w:val="BodyText"/>
                  <w:spacing w:after="0"/>
                </w:pPr>
              </w:pPrChange>
            </w:pPr>
            <w:del w:id="5671" w:author="arkat" w:date="2017-09-25T14:49:00Z">
              <w:r w:rsidRPr="00C36A8C" w:rsidDel="0058751D">
                <w:rPr>
                  <w:noProof/>
                  <w:szCs w:val="24"/>
                  <w:lang w:val="en-US"/>
                  <w:rPrChange w:id="5672" w:author="Unknown">
                    <w:rPr>
                      <w:noProof/>
                      <w:lang w:val="en-US"/>
                    </w:rPr>
                  </w:rPrChange>
                </w:rPr>
                <w:drawing>
                  <wp:inline distT="0" distB="0" distL="0" distR="0" wp14:anchorId="679E424C" wp14:editId="0F0B0F2D">
                    <wp:extent cx="691515" cy="622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515" cy="622300"/>
                            </a:xfrm>
                            <a:prstGeom prst="rect">
                              <a:avLst/>
                            </a:prstGeom>
                            <a:noFill/>
                            <a:ln>
                              <a:noFill/>
                            </a:ln>
                          </pic:spPr>
                        </pic:pic>
                      </a:graphicData>
                    </a:graphic>
                  </wp:inline>
                </w:drawing>
              </w:r>
            </w:del>
          </w:p>
        </w:tc>
      </w:tr>
    </w:tbl>
    <w:p w14:paraId="783003E5" w14:textId="302AD587" w:rsidR="00BC6715" w:rsidRPr="00BC6715" w:rsidDel="0058751D" w:rsidRDefault="00BC6715">
      <w:pPr>
        <w:pStyle w:val="Heading1"/>
        <w:rPr>
          <w:del w:id="5673" w:author="arkat" w:date="2017-09-25T14:49:00Z"/>
          <w:lang w:val="en-US"/>
        </w:rPr>
        <w:pPrChange w:id="5674" w:author="arkat" w:date="2017-09-29T22:53:00Z">
          <w:pPr>
            <w:pStyle w:val="BodyText"/>
            <w:spacing w:after="0"/>
          </w:pPr>
        </w:pPrChange>
      </w:pPr>
    </w:p>
    <w:p w14:paraId="019627A9" w14:textId="38B74BAD" w:rsidR="00BC6715" w:rsidRPr="00842ED7" w:rsidDel="0058751D" w:rsidRDefault="00BC6715">
      <w:pPr>
        <w:pStyle w:val="Heading1"/>
        <w:rPr>
          <w:del w:id="5675" w:author="arkat" w:date="2017-09-25T14:49:00Z"/>
          <w:lang w:val="en-US"/>
        </w:rPr>
        <w:pPrChange w:id="5676" w:author="arkat" w:date="2017-09-29T22:53:00Z">
          <w:pPr>
            <w:pStyle w:val="BodyText"/>
            <w:spacing w:after="0"/>
          </w:pPr>
        </w:pPrChange>
      </w:pPr>
      <w:del w:id="5677" w:author="arkat" w:date="2017-09-25T14:49:00Z">
        <w:r w:rsidRPr="00842ED7" w:rsidDel="0058751D">
          <w:rPr>
            <w:b w:val="0"/>
            <w:lang w:val="en-US"/>
          </w:rPr>
          <w:delText>Connection</w:delText>
        </w:r>
      </w:del>
    </w:p>
    <w:p w14:paraId="45FA271F" w14:textId="0518AE96" w:rsidR="00BC6715" w:rsidDel="0058751D" w:rsidRDefault="00BC6715">
      <w:pPr>
        <w:pStyle w:val="Heading1"/>
        <w:rPr>
          <w:del w:id="5678" w:author="arkat" w:date="2017-09-25T14:49:00Z"/>
          <w:lang w:val="en-US"/>
        </w:rPr>
        <w:pPrChange w:id="5679" w:author="arkat" w:date="2017-09-29T22:53:00Z">
          <w:pPr>
            <w:pStyle w:val="BodyText"/>
            <w:spacing w:after="0"/>
          </w:pPr>
        </w:pPrChange>
      </w:pPr>
      <w:del w:id="5680" w:author="arkat" w:date="2017-09-25T14:49:00Z">
        <w:r w:rsidDel="0058751D">
          <w:rPr>
            <w:lang w:val="en-US"/>
          </w:rPr>
          <w:delText xml:space="preserve"> </w:delText>
        </w:r>
      </w:del>
    </w:p>
    <w:tbl>
      <w:tblPr>
        <w:tblStyle w:val="TableGrid"/>
        <w:tblW w:w="0" w:type="auto"/>
        <w:jc w:val="center"/>
        <w:tblLook w:val="04A0" w:firstRow="1" w:lastRow="0" w:firstColumn="1" w:lastColumn="0" w:noHBand="0" w:noVBand="1"/>
      </w:tblPr>
      <w:tblGrid>
        <w:gridCol w:w="1031"/>
      </w:tblGrid>
      <w:tr w:rsidR="00BC6715" w:rsidDel="0058751D" w14:paraId="201F91FD" w14:textId="749ADC1D" w:rsidTr="00BC6715">
        <w:trPr>
          <w:jc w:val="center"/>
          <w:del w:id="5681" w:author="arkat" w:date="2017-09-25T14:49:00Z"/>
        </w:trPr>
        <w:tc>
          <w:tcPr>
            <w:tcW w:w="0" w:type="auto"/>
          </w:tcPr>
          <w:p w14:paraId="408DEF3B" w14:textId="37B512D7" w:rsidR="00BC6715" w:rsidDel="0058751D" w:rsidRDefault="00BC6715">
            <w:pPr>
              <w:pStyle w:val="Heading1"/>
              <w:rPr>
                <w:del w:id="5682" w:author="arkat" w:date="2017-09-25T14:49:00Z"/>
                <w:lang w:val="en-US"/>
              </w:rPr>
              <w:pPrChange w:id="5683" w:author="arkat" w:date="2017-09-29T22:53:00Z">
                <w:pPr>
                  <w:pStyle w:val="BodyText"/>
                  <w:spacing w:after="0"/>
                </w:pPr>
              </w:pPrChange>
            </w:pPr>
            <w:del w:id="5684" w:author="arkat" w:date="2017-09-25T14:49:00Z">
              <w:r w:rsidRPr="00C36A8C" w:rsidDel="0058751D">
                <w:rPr>
                  <w:noProof/>
                  <w:szCs w:val="24"/>
                  <w:lang w:val="en-US"/>
                  <w:rPrChange w:id="5685" w:author="Unknown">
                    <w:rPr>
                      <w:noProof/>
                      <w:lang w:val="en-US"/>
                    </w:rPr>
                  </w:rPrChange>
                </w:rPr>
                <w:drawing>
                  <wp:inline distT="0" distB="0" distL="0" distR="0" wp14:anchorId="378C4994" wp14:editId="3651EDAA">
                    <wp:extent cx="461010" cy="107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010" cy="107315"/>
                            </a:xfrm>
                            <a:prstGeom prst="rect">
                              <a:avLst/>
                            </a:prstGeom>
                            <a:noFill/>
                            <a:ln>
                              <a:noFill/>
                            </a:ln>
                          </pic:spPr>
                        </pic:pic>
                      </a:graphicData>
                    </a:graphic>
                  </wp:inline>
                </w:drawing>
              </w:r>
            </w:del>
          </w:p>
        </w:tc>
      </w:tr>
    </w:tbl>
    <w:p w14:paraId="670A3A8C" w14:textId="73FB41F6" w:rsidR="00BC6715" w:rsidDel="0058751D" w:rsidRDefault="00BC6715">
      <w:pPr>
        <w:pStyle w:val="Heading1"/>
        <w:rPr>
          <w:del w:id="5686" w:author="arkat" w:date="2017-09-25T14:49:00Z"/>
          <w:lang w:val="en-US"/>
        </w:rPr>
        <w:pPrChange w:id="5687" w:author="arkat" w:date="2017-09-29T22:53:00Z">
          <w:pPr>
            <w:pStyle w:val="BodyText"/>
            <w:spacing w:after="0"/>
          </w:pPr>
        </w:pPrChange>
      </w:pPr>
    </w:p>
    <w:p w14:paraId="7CF8563A" w14:textId="091E7D45" w:rsidR="004239BF" w:rsidDel="0058751D" w:rsidRDefault="004239BF">
      <w:pPr>
        <w:pStyle w:val="Heading1"/>
        <w:rPr>
          <w:del w:id="5688" w:author="arkat" w:date="2017-09-25T14:49:00Z"/>
        </w:rPr>
        <w:pPrChange w:id="5689" w:author="arkat" w:date="2017-09-29T22:53:00Z">
          <w:pPr>
            <w:pStyle w:val="BodyText"/>
            <w:spacing w:after="0"/>
            <w:ind w:firstLine="284"/>
          </w:pPr>
        </w:pPrChange>
      </w:pPr>
    </w:p>
    <w:p w14:paraId="5E10F7AA" w14:textId="4E185771" w:rsidR="004239BF" w:rsidDel="0058751D" w:rsidRDefault="004239BF">
      <w:pPr>
        <w:pStyle w:val="Heading1"/>
        <w:rPr>
          <w:del w:id="5690" w:author="arkat" w:date="2017-09-25T14:49:00Z"/>
        </w:rPr>
        <w:pPrChange w:id="5691" w:author="arkat" w:date="2017-09-29T22:53:00Z">
          <w:pPr>
            <w:pStyle w:val="BodyText"/>
            <w:spacing w:after="0"/>
            <w:ind w:firstLine="284"/>
          </w:pPr>
        </w:pPrChange>
      </w:pPr>
      <w:del w:id="5692" w:author="arkat" w:date="2017-09-25T14:49:00Z">
        <w:r w:rsidDel="0058751D">
          <w:delText xml:space="preserve">Flow Object dibagi menjadi 3, yaitu event, activity dan gateway.  Berikut penjelasannya : </w:delText>
        </w:r>
      </w:del>
    </w:p>
    <w:p w14:paraId="53D24C75" w14:textId="12B77720" w:rsidR="004239BF" w:rsidDel="0058751D" w:rsidRDefault="00E03EC2">
      <w:pPr>
        <w:pStyle w:val="Heading1"/>
        <w:rPr>
          <w:del w:id="5693" w:author="arkat" w:date="2017-09-25T14:49:00Z"/>
        </w:rPr>
        <w:pPrChange w:id="5694" w:author="arkat" w:date="2017-09-29T22:53:00Z">
          <w:pPr>
            <w:pStyle w:val="BodyText"/>
            <w:spacing w:after="0"/>
            <w:ind w:firstLine="284"/>
            <w:jc w:val="center"/>
          </w:pPr>
        </w:pPrChange>
      </w:pPr>
      <w:del w:id="5695" w:author="arkat" w:date="2017-09-25T14:49:00Z">
        <w:r w:rsidRPr="00C36A8C" w:rsidDel="0058751D">
          <w:rPr>
            <w:noProof/>
            <w:lang w:val="en-US"/>
            <w:rPrChange w:id="5696" w:author="Unknown">
              <w:rPr>
                <w:noProof/>
                <w:lang w:val="en-US"/>
              </w:rPr>
            </w:rPrChange>
          </w:rPr>
          <w:drawing>
            <wp:inline distT="0" distB="0" distL="0" distR="0" wp14:anchorId="5E630AE9" wp14:editId="00177511">
              <wp:extent cx="1758315" cy="5835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l="43327" t="49362" r="45142" b="43724"/>
                      <a:stretch>
                        <a:fillRect/>
                      </a:stretch>
                    </pic:blipFill>
                    <pic:spPr bwMode="auto">
                      <a:xfrm>
                        <a:off x="0" y="0"/>
                        <a:ext cx="1758315" cy="583565"/>
                      </a:xfrm>
                      <a:prstGeom prst="rect">
                        <a:avLst/>
                      </a:prstGeom>
                      <a:noFill/>
                      <a:ln>
                        <a:noFill/>
                      </a:ln>
                    </pic:spPr>
                  </pic:pic>
                </a:graphicData>
              </a:graphic>
            </wp:inline>
          </w:drawing>
        </w:r>
      </w:del>
    </w:p>
    <w:p w14:paraId="45CC1891" w14:textId="7C3DE46B" w:rsidR="004239BF" w:rsidDel="0058751D" w:rsidRDefault="004239BF">
      <w:pPr>
        <w:pStyle w:val="Heading1"/>
        <w:rPr>
          <w:del w:id="5697" w:author="arkat" w:date="2017-09-25T14:49:00Z"/>
        </w:rPr>
        <w:pPrChange w:id="5698" w:author="arkat" w:date="2017-09-29T22:53:00Z">
          <w:pPr>
            <w:pStyle w:val="BodyText"/>
            <w:spacing w:after="0"/>
            <w:ind w:firstLine="284"/>
            <w:jc w:val="center"/>
          </w:pPr>
        </w:pPrChange>
      </w:pPr>
      <w:del w:id="5699" w:author="arkat" w:date="2017-09-25T14:49:00Z">
        <w:r w:rsidDel="0058751D">
          <w:delText>Gambar 2. Simbol Event</w:delText>
        </w:r>
      </w:del>
    </w:p>
    <w:p w14:paraId="41D75A60" w14:textId="6D70C8D7" w:rsidR="004239BF" w:rsidDel="0058751D" w:rsidRDefault="004239BF">
      <w:pPr>
        <w:pStyle w:val="Heading1"/>
        <w:rPr>
          <w:del w:id="5700" w:author="arkat" w:date="2017-09-25T14:49:00Z"/>
        </w:rPr>
        <w:pPrChange w:id="5701" w:author="arkat" w:date="2017-09-29T22:53:00Z">
          <w:pPr>
            <w:pStyle w:val="BodyText"/>
            <w:spacing w:after="0"/>
            <w:ind w:firstLine="284"/>
            <w:jc w:val="center"/>
          </w:pPr>
        </w:pPrChange>
      </w:pPr>
    </w:p>
    <w:p w14:paraId="7DB2FDB2" w14:textId="348E17FD" w:rsidR="004239BF" w:rsidDel="0058751D" w:rsidRDefault="004239BF">
      <w:pPr>
        <w:pStyle w:val="Heading1"/>
        <w:rPr>
          <w:del w:id="5702" w:author="arkat" w:date="2017-09-25T14:49:00Z"/>
        </w:rPr>
        <w:pPrChange w:id="5703" w:author="arkat" w:date="2017-09-29T22:53:00Z">
          <w:pPr>
            <w:pStyle w:val="BodyText"/>
            <w:numPr>
              <w:numId w:val="27"/>
            </w:numPr>
            <w:spacing w:after="0"/>
            <w:ind w:left="360" w:hanging="360"/>
          </w:pPr>
        </w:pPrChange>
      </w:pPr>
      <w:del w:id="5704" w:author="arkat" w:date="2017-09-25T14:49:00Z">
        <w:r w:rsidDel="0058751D">
          <w:delText>Activity ditunjukkan dengan persegi panjang dengan ujung-ujung bulat dan merupakan bentuk umum untuk pekerjaan yang dilakukan oleh perusahaan. Sebuah aktivitas dapat berdiri sendiri atau gabungan. Tipe dari aktivitas adalah task dan sub process yang dibedakan dengan tanda + pada bagian tengah bawah dari bentuk tersebut.</w:delText>
        </w:r>
      </w:del>
    </w:p>
    <w:p w14:paraId="761ACFD6" w14:textId="552F2A6D" w:rsidR="004239BF" w:rsidDel="0058751D" w:rsidRDefault="00E03EC2">
      <w:pPr>
        <w:pStyle w:val="Heading1"/>
        <w:rPr>
          <w:del w:id="5705" w:author="arkat" w:date="2017-09-25T14:49:00Z"/>
        </w:rPr>
        <w:pPrChange w:id="5706" w:author="arkat" w:date="2017-09-29T22:53:00Z">
          <w:pPr>
            <w:pStyle w:val="BodyText"/>
            <w:spacing w:after="0"/>
            <w:ind w:firstLine="284"/>
            <w:jc w:val="center"/>
          </w:pPr>
        </w:pPrChange>
      </w:pPr>
      <w:del w:id="5707" w:author="arkat" w:date="2017-09-25T14:49:00Z">
        <w:r w:rsidRPr="00C36A8C" w:rsidDel="0058751D">
          <w:rPr>
            <w:noProof/>
            <w:lang w:val="en-US"/>
            <w:rPrChange w:id="5708" w:author="Unknown">
              <w:rPr>
                <w:noProof/>
                <w:lang w:val="en-US"/>
              </w:rPr>
            </w:rPrChange>
          </w:rPr>
          <w:drawing>
            <wp:inline distT="0" distB="0" distL="0" distR="0" wp14:anchorId="46232D46" wp14:editId="1EF2CCA4">
              <wp:extent cx="2265045" cy="520700"/>
              <wp:effectExtent l="0" t="0" r="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l="39067" t="80121" r="42404" b="12260"/>
                      <a:stretch>
                        <a:fillRect/>
                      </a:stretch>
                    </pic:blipFill>
                    <pic:spPr bwMode="auto">
                      <a:xfrm>
                        <a:off x="0" y="0"/>
                        <a:ext cx="2265045" cy="520700"/>
                      </a:xfrm>
                      <a:prstGeom prst="rect">
                        <a:avLst/>
                      </a:prstGeom>
                      <a:noFill/>
                      <a:ln>
                        <a:noFill/>
                      </a:ln>
                    </pic:spPr>
                  </pic:pic>
                </a:graphicData>
              </a:graphic>
            </wp:inline>
          </w:drawing>
        </w:r>
      </w:del>
    </w:p>
    <w:p w14:paraId="7DA44577" w14:textId="51A2B987" w:rsidR="004239BF" w:rsidDel="0058751D" w:rsidRDefault="004239BF">
      <w:pPr>
        <w:pStyle w:val="Heading1"/>
        <w:rPr>
          <w:del w:id="5709" w:author="arkat" w:date="2017-09-25T14:49:00Z"/>
        </w:rPr>
        <w:pPrChange w:id="5710" w:author="arkat" w:date="2017-09-29T22:53:00Z">
          <w:pPr>
            <w:pStyle w:val="BodyText"/>
            <w:spacing w:after="0"/>
            <w:ind w:firstLine="284"/>
            <w:jc w:val="center"/>
          </w:pPr>
        </w:pPrChange>
      </w:pPr>
      <w:del w:id="5711" w:author="arkat" w:date="2017-09-25T14:49:00Z">
        <w:r w:rsidDel="0058751D">
          <w:delText>Gambar 3. Simbol Activity dan Gateway</w:delText>
        </w:r>
      </w:del>
    </w:p>
    <w:p w14:paraId="2209E8D5" w14:textId="25462974" w:rsidR="004239BF" w:rsidDel="0058751D" w:rsidRDefault="004239BF">
      <w:pPr>
        <w:pStyle w:val="Heading1"/>
        <w:rPr>
          <w:del w:id="5712" w:author="arkat" w:date="2017-09-25T14:49:00Z"/>
        </w:rPr>
        <w:pPrChange w:id="5713" w:author="arkat" w:date="2017-09-29T22:53:00Z">
          <w:pPr>
            <w:pStyle w:val="BodyText"/>
            <w:spacing w:after="0"/>
            <w:ind w:firstLine="284"/>
          </w:pPr>
        </w:pPrChange>
      </w:pPr>
      <w:del w:id="5714" w:author="arkat" w:date="2017-09-25T14:49:00Z">
        <w:r w:rsidDel="0058751D">
          <w:delText xml:space="preserve"> </w:delText>
        </w:r>
      </w:del>
    </w:p>
    <w:p w14:paraId="7135FDEE" w14:textId="138E30F2" w:rsidR="004239BF" w:rsidDel="0058751D" w:rsidRDefault="004239BF">
      <w:pPr>
        <w:pStyle w:val="Heading1"/>
        <w:rPr>
          <w:del w:id="5715" w:author="arkat" w:date="2017-09-25T14:49:00Z"/>
        </w:rPr>
        <w:pPrChange w:id="5716" w:author="arkat" w:date="2017-09-29T22:53:00Z">
          <w:pPr>
            <w:pStyle w:val="BodyText"/>
            <w:spacing w:after="0"/>
            <w:ind w:firstLine="284"/>
          </w:pPr>
        </w:pPrChange>
      </w:pPr>
      <w:del w:id="5717" w:author="arkat" w:date="2017-09-25T14:49:00Z">
        <w:r w:rsidDel="0058751D">
          <w:delText xml:space="preserve"> Connecting Object adalah elemen yang menghubungkan flow object.  Connecting Object juga memiliki 3 jenis elemen yaitu : </w:delText>
        </w:r>
      </w:del>
    </w:p>
    <w:p w14:paraId="3F5B8966" w14:textId="63F3E0E3" w:rsidR="004239BF" w:rsidDel="0058751D" w:rsidRDefault="004239BF">
      <w:pPr>
        <w:pStyle w:val="Heading1"/>
        <w:rPr>
          <w:del w:id="5718" w:author="arkat" w:date="2017-09-25T14:49:00Z"/>
        </w:rPr>
        <w:pPrChange w:id="5719" w:author="arkat" w:date="2017-09-29T22:53:00Z">
          <w:pPr>
            <w:pStyle w:val="BodyText"/>
            <w:numPr>
              <w:numId w:val="27"/>
            </w:numPr>
            <w:spacing w:after="0"/>
            <w:ind w:left="360" w:hanging="360"/>
          </w:pPr>
        </w:pPrChange>
      </w:pPr>
      <w:del w:id="5720" w:author="arkat" w:date="2017-09-25T14:49:00Z">
        <w:r w:rsidDel="0058751D">
          <w:delText xml:space="preserve">Alur Sequence (Sequence flow) digunakan untuk menunjukkan urutan yang kegiatan akan yang dilakukan dalam sebuah proses. </w:delText>
        </w:r>
      </w:del>
    </w:p>
    <w:p w14:paraId="35B2E44C" w14:textId="1A0A4430" w:rsidR="004239BF" w:rsidDel="0058751D" w:rsidRDefault="004239BF">
      <w:pPr>
        <w:pStyle w:val="Heading1"/>
        <w:rPr>
          <w:del w:id="5721" w:author="arkat" w:date="2017-09-25T14:49:00Z"/>
        </w:rPr>
        <w:pPrChange w:id="5722" w:author="arkat" w:date="2017-09-29T22:53:00Z">
          <w:pPr>
            <w:pStyle w:val="BodyText"/>
            <w:numPr>
              <w:numId w:val="27"/>
            </w:numPr>
            <w:spacing w:after="0"/>
            <w:ind w:left="360" w:hanging="360"/>
          </w:pPr>
        </w:pPrChange>
      </w:pPr>
      <w:del w:id="5723" w:author="arkat" w:date="2017-09-25T14:49:00Z">
        <w:r w:rsidDel="0058751D">
          <w:delText xml:space="preserve">Alur Pesan (Messege Flow) digunakan untuk menunjukkan aliran pesan antara dua entitas yang siap untuk mengirim dan menerima. </w:delText>
        </w:r>
      </w:del>
    </w:p>
    <w:p w14:paraId="2AED1413" w14:textId="7B189796" w:rsidR="004239BF" w:rsidDel="0058751D" w:rsidRDefault="004239BF">
      <w:pPr>
        <w:pStyle w:val="Heading1"/>
        <w:rPr>
          <w:del w:id="5724" w:author="arkat" w:date="2017-09-25T14:49:00Z"/>
        </w:rPr>
        <w:pPrChange w:id="5725" w:author="arkat" w:date="2017-09-29T22:53:00Z">
          <w:pPr>
            <w:pStyle w:val="BodyText"/>
            <w:numPr>
              <w:numId w:val="27"/>
            </w:numPr>
            <w:spacing w:after="0"/>
            <w:ind w:left="360" w:hanging="360"/>
          </w:pPr>
        </w:pPrChange>
      </w:pPr>
      <w:del w:id="5726" w:author="arkat" w:date="2017-09-25T14:49:00Z">
        <w:r w:rsidDel="0058751D">
          <w:delText xml:space="preserve">Asosiasi (Association) digunakan untuk asosiasi data, informasi dan artefak dengan aliran benda </w:delText>
        </w:r>
      </w:del>
    </w:p>
    <w:p w14:paraId="6427D5EC" w14:textId="312168B9" w:rsidR="004239BF" w:rsidDel="0058751D" w:rsidRDefault="00E03EC2">
      <w:pPr>
        <w:pStyle w:val="Heading1"/>
        <w:rPr>
          <w:del w:id="5727" w:author="arkat" w:date="2017-09-25T14:49:00Z"/>
        </w:rPr>
        <w:pPrChange w:id="5728" w:author="arkat" w:date="2017-09-29T22:53:00Z">
          <w:pPr>
            <w:pStyle w:val="BodyText"/>
            <w:spacing w:after="0"/>
            <w:ind w:firstLine="284"/>
            <w:jc w:val="center"/>
          </w:pPr>
        </w:pPrChange>
      </w:pPr>
      <w:del w:id="5729" w:author="arkat" w:date="2017-09-25T14:49:00Z">
        <w:r w:rsidRPr="00C36A8C" w:rsidDel="0058751D">
          <w:rPr>
            <w:noProof/>
            <w:lang w:val="en-US"/>
            <w:rPrChange w:id="5730" w:author="Unknown">
              <w:rPr>
                <w:noProof/>
                <w:lang w:val="en-US"/>
              </w:rPr>
            </w:rPrChange>
          </w:rPr>
          <w:drawing>
            <wp:inline distT="0" distB="0" distL="0" distR="0" wp14:anchorId="079DA9DF" wp14:editId="63A183A6">
              <wp:extent cx="2384425" cy="7245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l="41487" t="30939" r="42824" b="60512"/>
                      <a:stretch>
                        <a:fillRect/>
                      </a:stretch>
                    </pic:blipFill>
                    <pic:spPr bwMode="auto">
                      <a:xfrm>
                        <a:off x="0" y="0"/>
                        <a:ext cx="2384425" cy="724535"/>
                      </a:xfrm>
                      <a:prstGeom prst="rect">
                        <a:avLst/>
                      </a:prstGeom>
                      <a:noFill/>
                      <a:ln>
                        <a:noFill/>
                      </a:ln>
                    </pic:spPr>
                  </pic:pic>
                </a:graphicData>
              </a:graphic>
            </wp:inline>
          </w:drawing>
        </w:r>
      </w:del>
    </w:p>
    <w:p w14:paraId="6746A157" w14:textId="0270A502" w:rsidR="004239BF" w:rsidDel="0058751D" w:rsidRDefault="004239BF">
      <w:pPr>
        <w:pStyle w:val="Heading1"/>
        <w:rPr>
          <w:del w:id="5731" w:author="arkat" w:date="2017-09-25T14:49:00Z"/>
        </w:rPr>
        <w:pPrChange w:id="5732" w:author="arkat" w:date="2017-09-29T22:53:00Z">
          <w:pPr>
            <w:pStyle w:val="BodyText"/>
            <w:spacing w:after="0"/>
            <w:ind w:firstLine="284"/>
            <w:jc w:val="center"/>
          </w:pPr>
        </w:pPrChange>
      </w:pPr>
      <w:del w:id="5733" w:author="arkat" w:date="2017-09-25T14:49:00Z">
        <w:r w:rsidDel="0058751D">
          <w:delText>Gambar 4. Simbol Sequence Flow, Message Flow dan Association</w:delText>
        </w:r>
      </w:del>
    </w:p>
    <w:p w14:paraId="1BA861F2" w14:textId="3676ED15" w:rsidR="004239BF" w:rsidDel="0058751D" w:rsidRDefault="004239BF">
      <w:pPr>
        <w:pStyle w:val="Heading1"/>
        <w:rPr>
          <w:del w:id="5734" w:author="arkat" w:date="2017-09-25T14:49:00Z"/>
        </w:rPr>
        <w:pPrChange w:id="5735" w:author="arkat" w:date="2017-09-29T22:53:00Z">
          <w:pPr>
            <w:pStyle w:val="BodyText"/>
            <w:spacing w:after="0"/>
            <w:ind w:firstLine="284"/>
            <w:jc w:val="center"/>
          </w:pPr>
        </w:pPrChange>
      </w:pPr>
    </w:p>
    <w:p w14:paraId="03BC71E3" w14:textId="31F6A9B8" w:rsidR="004239BF" w:rsidDel="0058751D" w:rsidRDefault="00E03EC2">
      <w:pPr>
        <w:pStyle w:val="Heading1"/>
        <w:rPr>
          <w:del w:id="5736" w:author="arkat" w:date="2017-09-25T14:49:00Z"/>
        </w:rPr>
        <w:pPrChange w:id="5737" w:author="arkat" w:date="2017-09-29T22:53:00Z">
          <w:pPr>
            <w:pStyle w:val="BodyText"/>
            <w:spacing w:after="0"/>
            <w:ind w:firstLine="284"/>
            <w:jc w:val="center"/>
          </w:pPr>
        </w:pPrChange>
      </w:pPr>
      <w:del w:id="5738" w:author="arkat" w:date="2017-09-25T14:49:00Z">
        <w:r w:rsidRPr="00C36A8C" w:rsidDel="0058751D">
          <w:rPr>
            <w:noProof/>
            <w:lang w:val="en-US"/>
            <w:rPrChange w:id="5739" w:author="Unknown">
              <w:rPr>
                <w:noProof/>
                <w:lang w:val="en-US"/>
              </w:rPr>
            </w:rPrChange>
          </w:rPr>
          <w:drawing>
            <wp:inline distT="0" distB="0" distL="0" distR="0" wp14:anchorId="48C99C44" wp14:editId="46445723">
              <wp:extent cx="1758315" cy="6680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l="43692" t="67114" r="44868" b="25296"/>
                      <a:stretch>
                        <a:fillRect/>
                      </a:stretch>
                    </pic:blipFill>
                    <pic:spPr bwMode="auto">
                      <a:xfrm>
                        <a:off x="0" y="0"/>
                        <a:ext cx="1758315" cy="668020"/>
                      </a:xfrm>
                      <a:prstGeom prst="rect">
                        <a:avLst/>
                      </a:prstGeom>
                      <a:noFill/>
                      <a:ln>
                        <a:noFill/>
                      </a:ln>
                    </pic:spPr>
                  </pic:pic>
                </a:graphicData>
              </a:graphic>
            </wp:inline>
          </w:drawing>
        </w:r>
      </w:del>
    </w:p>
    <w:p w14:paraId="6F69BD25" w14:textId="0D386C51" w:rsidR="004239BF" w:rsidDel="0058751D" w:rsidRDefault="004239BF">
      <w:pPr>
        <w:pStyle w:val="Heading1"/>
        <w:rPr>
          <w:del w:id="5740" w:author="arkat" w:date="2017-09-25T14:49:00Z"/>
        </w:rPr>
        <w:pPrChange w:id="5741" w:author="arkat" w:date="2017-09-29T22:53:00Z">
          <w:pPr>
            <w:pStyle w:val="BodyText"/>
            <w:spacing w:after="0"/>
            <w:ind w:firstLine="284"/>
            <w:jc w:val="center"/>
          </w:pPr>
        </w:pPrChange>
      </w:pPr>
      <w:del w:id="5742" w:author="arkat" w:date="2017-09-25T14:49:00Z">
        <w:r w:rsidDel="0058751D">
          <w:delText>Gambar 5. Simbol Pool dan Lane dalam Swimlane</w:delText>
        </w:r>
      </w:del>
    </w:p>
    <w:p w14:paraId="468A30AC" w14:textId="3EA3495E" w:rsidR="004239BF" w:rsidDel="0058751D" w:rsidRDefault="004239BF">
      <w:pPr>
        <w:pStyle w:val="Heading1"/>
        <w:rPr>
          <w:del w:id="5743" w:author="arkat" w:date="2017-09-25T14:49:00Z"/>
        </w:rPr>
        <w:pPrChange w:id="5744" w:author="arkat" w:date="2017-09-29T22:53:00Z">
          <w:pPr>
            <w:pStyle w:val="BodyText"/>
            <w:spacing w:after="0"/>
            <w:ind w:firstLine="284"/>
          </w:pPr>
        </w:pPrChange>
      </w:pPr>
      <w:del w:id="5745" w:author="arkat" w:date="2017-09-25T14:49:00Z">
        <w:r w:rsidDel="0058751D">
          <w:delText xml:space="preserve"> </w:delText>
        </w:r>
      </w:del>
    </w:p>
    <w:p w14:paraId="3E7A169E" w14:textId="26B53647" w:rsidR="004239BF" w:rsidDel="0058751D" w:rsidRDefault="004239BF">
      <w:pPr>
        <w:pStyle w:val="Heading1"/>
        <w:rPr>
          <w:del w:id="5746" w:author="arkat" w:date="2017-09-25T14:49:00Z"/>
        </w:rPr>
        <w:pPrChange w:id="5747" w:author="arkat" w:date="2017-09-29T22:53:00Z">
          <w:pPr>
            <w:pStyle w:val="BodyText"/>
            <w:spacing w:after="0"/>
            <w:ind w:firstLine="284"/>
          </w:pPr>
        </w:pPrChange>
      </w:pPr>
      <w:del w:id="5748" w:author="arkat" w:date="2017-09-25T14:49:00Z">
        <w:r w:rsidDel="0058751D">
          <w:delText xml:space="preserve">Artifacts adalah elemen yang digunakan untuk memberikan informasi tambahan dari sebuah proses. BPMN dirancang untuk memungkinkan pemodel dan alat pemodelan fleksibilitas untuk memperluas notasi dasar dan menyediakan kemampuan untuk konteks tambahan yang tepat untuk situasi pemodal tertentu, seperti misalnya pasar vertikal contoh: asuransi dan perbankan. Berbagai Artifacts dapat ditambahkan ke dalam diagram sesuai dengan kokteks dari proses bisnis yang dimodelkan. Versi BPMN saat ini memiliki 3 tipe Artifacts, yaitu: </w:delText>
        </w:r>
      </w:del>
    </w:p>
    <w:p w14:paraId="6CC286F5" w14:textId="19B30C5F" w:rsidR="004239BF" w:rsidDel="0058751D" w:rsidRDefault="004239BF">
      <w:pPr>
        <w:pStyle w:val="Heading1"/>
        <w:rPr>
          <w:del w:id="5749" w:author="arkat" w:date="2017-09-25T14:49:00Z"/>
        </w:rPr>
        <w:pPrChange w:id="5750" w:author="arkat" w:date="2017-09-29T22:53:00Z">
          <w:pPr>
            <w:pStyle w:val="BodyText"/>
            <w:numPr>
              <w:numId w:val="27"/>
            </w:numPr>
            <w:spacing w:after="0"/>
            <w:ind w:left="360" w:hanging="360"/>
          </w:pPr>
        </w:pPrChange>
      </w:pPr>
      <w:del w:id="5751" w:author="arkat" w:date="2017-09-25T14:49:00Z">
        <w:r w:rsidDel="0058751D">
          <w:delText xml:space="preserve">Data object: mekanisme untuk menunjukkan bagaimana data dibutuhkan atau diproduksi oleh aktivitas. Data object dihubungkan dengan aktivitas melalui Associations. </w:delText>
        </w:r>
      </w:del>
    </w:p>
    <w:p w14:paraId="7DC063DB" w14:textId="4BDD0308" w:rsidR="004239BF" w:rsidDel="0058751D" w:rsidRDefault="004239BF">
      <w:pPr>
        <w:pStyle w:val="Heading1"/>
        <w:rPr>
          <w:del w:id="5752" w:author="arkat" w:date="2017-09-25T14:49:00Z"/>
        </w:rPr>
        <w:pPrChange w:id="5753" w:author="arkat" w:date="2017-09-29T22:53:00Z">
          <w:pPr>
            <w:pStyle w:val="BodyText"/>
            <w:numPr>
              <w:numId w:val="27"/>
            </w:numPr>
            <w:spacing w:after="0"/>
            <w:ind w:left="360" w:hanging="360"/>
          </w:pPr>
        </w:pPrChange>
      </w:pPr>
      <w:del w:id="5754" w:author="arkat" w:date="2017-09-25T14:49:00Z">
        <w:r w:rsidDel="0058751D">
          <w:delText xml:space="preserve">Group: diwakili dengan persegi panjang dengan ujung bulat yang digambarkan dengan garis putus-putus. Group dapat digunakan untuk tujuan dokumentasi atau analisis, tetapi tidak mempengaruhi Sequence Flow. </w:delText>
        </w:r>
      </w:del>
    </w:p>
    <w:p w14:paraId="58C3B654" w14:textId="7CE9F225" w:rsidR="004239BF" w:rsidDel="0058751D" w:rsidRDefault="004239BF">
      <w:pPr>
        <w:pStyle w:val="Heading1"/>
        <w:rPr>
          <w:del w:id="5755" w:author="arkat" w:date="2017-09-25T14:49:00Z"/>
        </w:rPr>
        <w:pPrChange w:id="5756" w:author="arkat" w:date="2017-09-29T22:53:00Z">
          <w:pPr>
            <w:pStyle w:val="BodyText"/>
            <w:numPr>
              <w:numId w:val="27"/>
            </w:numPr>
            <w:spacing w:after="0"/>
            <w:ind w:left="360" w:hanging="360"/>
          </w:pPr>
        </w:pPrChange>
      </w:pPr>
      <w:del w:id="5757" w:author="arkat" w:date="2017-09-25T14:49:00Z">
        <w:r w:rsidDel="0058751D">
          <w:delText>Annotation: mekanisme untuk pemodel memberikan informasi teks tambahan untuk pembaca dari diagram BPMN.</w:delText>
        </w:r>
      </w:del>
    </w:p>
    <w:p w14:paraId="67369266" w14:textId="35FB5D5E" w:rsidR="004239BF" w:rsidDel="0058751D" w:rsidRDefault="004239BF">
      <w:pPr>
        <w:pStyle w:val="Heading1"/>
        <w:rPr>
          <w:del w:id="5758" w:author="arkat" w:date="2017-09-25T14:49:00Z"/>
        </w:rPr>
        <w:pPrChange w:id="5759" w:author="arkat" w:date="2017-09-29T22:53:00Z">
          <w:pPr>
            <w:pStyle w:val="BodyText"/>
            <w:spacing w:after="0"/>
            <w:ind w:firstLine="284"/>
          </w:pPr>
        </w:pPrChange>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018"/>
        <w:gridCol w:w="1029"/>
        <w:gridCol w:w="2317"/>
        <w:gridCol w:w="1992"/>
        <w:gridCol w:w="1573"/>
      </w:tblGrid>
      <w:tr w:rsidR="004239BF" w:rsidRPr="00DB4F8A" w:rsidDel="0058751D" w14:paraId="3D2669B8" w14:textId="074446E1" w:rsidTr="008E39E4">
        <w:trPr>
          <w:tblHeader/>
          <w:del w:id="5760" w:author="arkat" w:date="2017-09-25T14:49:00Z"/>
        </w:trPr>
        <w:tc>
          <w:tcPr>
            <w:tcW w:w="615" w:type="pct"/>
            <w:shd w:val="clear" w:color="auto" w:fill="EAECF0"/>
            <w:tcMar>
              <w:top w:w="48" w:type="dxa"/>
              <w:left w:w="96" w:type="dxa"/>
              <w:bottom w:w="48" w:type="dxa"/>
              <w:right w:w="315" w:type="dxa"/>
            </w:tcMar>
            <w:vAlign w:val="center"/>
            <w:hideMark/>
          </w:tcPr>
          <w:p w14:paraId="339B43BF" w14:textId="4C1E97B8" w:rsidR="004239BF" w:rsidRPr="00DB4F8A" w:rsidDel="0058751D" w:rsidRDefault="004239BF">
            <w:pPr>
              <w:pStyle w:val="Heading1"/>
              <w:rPr>
                <w:del w:id="5761" w:author="arkat" w:date="2017-09-25T14:49:00Z"/>
                <w:rFonts w:cs="Calibri"/>
                <w:color w:val="000000"/>
                <w:szCs w:val="24"/>
                <w:lang w:val="en-US"/>
              </w:rPr>
              <w:pPrChange w:id="5762" w:author="arkat" w:date="2017-09-29T22:53:00Z">
                <w:pPr>
                  <w:spacing w:after="0"/>
                  <w:jc w:val="center"/>
                </w:pPr>
              </w:pPrChange>
            </w:pPr>
            <w:del w:id="5763" w:author="arkat" w:date="2017-09-25T14:49:00Z">
              <w:r w:rsidRPr="00DB4F8A" w:rsidDel="0058751D">
                <w:rPr>
                  <w:rFonts w:cs="Calibri"/>
                  <w:b w:val="0"/>
                  <w:bCs w:val="0"/>
                  <w:color w:val="000000"/>
                  <w:szCs w:val="24"/>
                </w:rPr>
                <w:delText>Name</w:delText>
              </w:r>
            </w:del>
          </w:p>
        </w:tc>
        <w:tc>
          <w:tcPr>
            <w:tcW w:w="719" w:type="pct"/>
            <w:shd w:val="clear" w:color="auto" w:fill="EAECF0"/>
            <w:tcMar>
              <w:top w:w="48" w:type="dxa"/>
              <w:left w:w="96" w:type="dxa"/>
              <w:bottom w:w="48" w:type="dxa"/>
              <w:right w:w="315" w:type="dxa"/>
            </w:tcMar>
            <w:vAlign w:val="center"/>
            <w:hideMark/>
          </w:tcPr>
          <w:p w14:paraId="6682D76B" w14:textId="7DD07A0D" w:rsidR="004239BF" w:rsidRPr="00DB4F8A" w:rsidDel="0058751D" w:rsidRDefault="004239BF">
            <w:pPr>
              <w:pStyle w:val="Heading1"/>
              <w:rPr>
                <w:del w:id="5764" w:author="arkat" w:date="2017-09-25T14:49:00Z"/>
                <w:rFonts w:cs="Calibri"/>
                <w:color w:val="000000"/>
                <w:szCs w:val="24"/>
              </w:rPr>
              <w:pPrChange w:id="5765" w:author="arkat" w:date="2017-09-29T22:53:00Z">
                <w:pPr>
                  <w:spacing w:after="0"/>
                  <w:jc w:val="center"/>
                </w:pPr>
              </w:pPrChange>
            </w:pPr>
            <w:del w:id="5766" w:author="arkat" w:date="2017-09-25T14:49:00Z">
              <w:r w:rsidRPr="00DB4F8A" w:rsidDel="0058751D">
                <w:rPr>
                  <w:rFonts w:cs="Calibri"/>
                  <w:b w:val="0"/>
                  <w:bCs w:val="0"/>
                  <w:color w:val="000000"/>
                  <w:szCs w:val="24"/>
                </w:rPr>
                <w:delText>Creator</w:delText>
              </w:r>
            </w:del>
          </w:p>
        </w:tc>
        <w:tc>
          <w:tcPr>
            <w:tcW w:w="844" w:type="pct"/>
            <w:shd w:val="clear" w:color="auto" w:fill="EAECF0"/>
            <w:tcMar>
              <w:top w:w="48" w:type="dxa"/>
              <w:left w:w="96" w:type="dxa"/>
              <w:bottom w:w="48" w:type="dxa"/>
              <w:right w:w="315" w:type="dxa"/>
            </w:tcMar>
            <w:vAlign w:val="center"/>
            <w:hideMark/>
          </w:tcPr>
          <w:p w14:paraId="448F0654" w14:textId="5DD3A64B" w:rsidR="004239BF" w:rsidRPr="00DB4F8A" w:rsidDel="0058751D" w:rsidRDefault="004239BF">
            <w:pPr>
              <w:pStyle w:val="Heading1"/>
              <w:rPr>
                <w:del w:id="5767" w:author="arkat" w:date="2017-09-25T14:49:00Z"/>
                <w:rFonts w:cs="Calibri"/>
                <w:color w:val="000000"/>
                <w:szCs w:val="24"/>
              </w:rPr>
              <w:pPrChange w:id="5768" w:author="arkat" w:date="2017-09-29T22:53:00Z">
                <w:pPr>
                  <w:spacing w:after="0"/>
                  <w:jc w:val="center"/>
                </w:pPr>
              </w:pPrChange>
            </w:pPr>
            <w:del w:id="5769" w:author="arkat" w:date="2017-09-25T14:49:00Z">
              <w:r w:rsidRPr="00DB4F8A" w:rsidDel="0058751D">
                <w:rPr>
                  <w:rFonts w:cs="Calibri"/>
                  <w:b w:val="0"/>
                  <w:bCs w:val="0"/>
                  <w:color w:val="000000"/>
                  <w:szCs w:val="24"/>
                </w:rPr>
                <w:delText>Platform / OS</w:delText>
              </w:r>
            </w:del>
          </w:p>
        </w:tc>
        <w:tc>
          <w:tcPr>
            <w:tcW w:w="1810" w:type="pct"/>
            <w:shd w:val="clear" w:color="auto" w:fill="EAECF0"/>
            <w:tcMar>
              <w:top w:w="48" w:type="dxa"/>
              <w:left w:w="96" w:type="dxa"/>
              <w:bottom w:w="48" w:type="dxa"/>
              <w:right w:w="315" w:type="dxa"/>
            </w:tcMar>
            <w:vAlign w:val="center"/>
            <w:hideMark/>
          </w:tcPr>
          <w:p w14:paraId="3DF291EB" w14:textId="51933983" w:rsidR="004239BF" w:rsidRPr="00DB4F8A" w:rsidDel="0058751D" w:rsidRDefault="004239BF">
            <w:pPr>
              <w:pStyle w:val="Heading1"/>
              <w:rPr>
                <w:del w:id="5770" w:author="arkat" w:date="2017-09-25T14:49:00Z"/>
                <w:rFonts w:cs="Calibri"/>
                <w:color w:val="000000"/>
                <w:szCs w:val="24"/>
              </w:rPr>
              <w:pPrChange w:id="5771" w:author="arkat" w:date="2017-09-29T22:53:00Z">
                <w:pPr>
                  <w:spacing w:after="0"/>
                  <w:jc w:val="center"/>
                </w:pPr>
              </w:pPrChange>
            </w:pPr>
            <w:del w:id="5772" w:author="arkat" w:date="2017-09-25T14:49:00Z">
              <w:r w:rsidRPr="00DB4F8A" w:rsidDel="0058751D">
                <w:rPr>
                  <w:rFonts w:cs="Calibri"/>
                  <w:b w:val="0"/>
                  <w:bCs w:val="0"/>
                  <w:color w:val="000000"/>
                  <w:szCs w:val="24"/>
                </w:rPr>
                <w:delText>Features</w:delText>
              </w:r>
            </w:del>
          </w:p>
          <w:p w14:paraId="1DD4B033" w14:textId="0BEA285F" w:rsidR="004239BF" w:rsidRPr="00DB4F8A" w:rsidDel="0058751D" w:rsidRDefault="004239BF">
            <w:pPr>
              <w:pStyle w:val="Heading1"/>
              <w:rPr>
                <w:del w:id="5773" w:author="arkat" w:date="2017-09-25T14:49:00Z"/>
                <w:rFonts w:cs="Calibri"/>
                <w:color w:val="000000"/>
                <w:szCs w:val="24"/>
              </w:rPr>
              <w:pPrChange w:id="5774" w:author="arkat" w:date="2017-09-29T22:53:00Z">
                <w:pPr>
                  <w:spacing w:after="0"/>
                  <w:jc w:val="center"/>
                </w:pPr>
              </w:pPrChange>
            </w:pPr>
            <w:del w:id="5775" w:author="arkat" w:date="2017-09-25T14:49:00Z">
              <w:r w:rsidRPr="00DB4F8A" w:rsidDel="0058751D">
                <w:rPr>
                  <w:rFonts w:cs="Calibri"/>
                  <w:b w:val="0"/>
                  <w:bCs w:val="0"/>
                  <w:color w:val="000000"/>
                  <w:szCs w:val="24"/>
                </w:rPr>
                <w:delText>Latest Release</w:delText>
              </w:r>
            </w:del>
          </w:p>
        </w:tc>
        <w:tc>
          <w:tcPr>
            <w:tcW w:w="1012" w:type="pct"/>
            <w:shd w:val="clear" w:color="auto" w:fill="EAECF0"/>
            <w:tcMar>
              <w:top w:w="48" w:type="dxa"/>
              <w:left w:w="96" w:type="dxa"/>
              <w:bottom w:w="48" w:type="dxa"/>
              <w:right w:w="315" w:type="dxa"/>
            </w:tcMar>
            <w:vAlign w:val="center"/>
            <w:hideMark/>
          </w:tcPr>
          <w:p w14:paraId="0378677A" w14:textId="054A1CEC" w:rsidR="004239BF" w:rsidRPr="00DB4F8A" w:rsidDel="0058751D" w:rsidRDefault="004239BF">
            <w:pPr>
              <w:pStyle w:val="Heading1"/>
              <w:rPr>
                <w:del w:id="5776" w:author="arkat" w:date="2017-09-25T14:49:00Z"/>
                <w:rFonts w:cs="Calibri"/>
                <w:color w:val="000000"/>
                <w:szCs w:val="24"/>
              </w:rPr>
              <w:pPrChange w:id="5777" w:author="arkat" w:date="2017-09-29T22:53:00Z">
                <w:pPr>
                  <w:spacing w:after="0"/>
                  <w:jc w:val="center"/>
                </w:pPr>
              </w:pPrChange>
            </w:pPr>
            <w:del w:id="5778" w:author="arkat" w:date="2017-09-25T14:49:00Z">
              <w:r w:rsidRPr="00DB4F8A" w:rsidDel="0058751D">
                <w:rPr>
                  <w:rFonts w:cs="Calibri"/>
                  <w:b w:val="0"/>
                  <w:bCs w:val="0"/>
                  <w:color w:val="000000"/>
                  <w:szCs w:val="24"/>
                </w:rPr>
                <w:delText>Software license</w:delText>
              </w:r>
            </w:del>
          </w:p>
        </w:tc>
      </w:tr>
      <w:tr w:rsidR="004239BF" w:rsidRPr="00DB4F8A" w:rsidDel="0058751D" w14:paraId="103E1832" w14:textId="56482FB3" w:rsidTr="008E39E4">
        <w:trPr>
          <w:del w:id="5779" w:author="arkat" w:date="2017-09-25T14:49:00Z"/>
        </w:trPr>
        <w:tc>
          <w:tcPr>
            <w:tcW w:w="615" w:type="pct"/>
            <w:shd w:val="clear" w:color="auto" w:fill="F8F9FA"/>
            <w:tcMar>
              <w:top w:w="48" w:type="dxa"/>
              <w:left w:w="96" w:type="dxa"/>
              <w:bottom w:w="48" w:type="dxa"/>
              <w:right w:w="96" w:type="dxa"/>
            </w:tcMar>
            <w:vAlign w:val="center"/>
            <w:hideMark/>
          </w:tcPr>
          <w:p w14:paraId="05B28CBE" w14:textId="2DBBB672" w:rsidR="004239BF" w:rsidRPr="00DB4F8A" w:rsidDel="0058751D" w:rsidRDefault="0058751D">
            <w:pPr>
              <w:pStyle w:val="Heading1"/>
              <w:rPr>
                <w:del w:id="5780" w:author="arkat" w:date="2017-09-25T14:49:00Z"/>
                <w:rFonts w:cs="Calibri"/>
                <w:color w:val="000000"/>
                <w:szCs w:val="24"/>
              </w:rPr>
              <w:pPrChange w:id="5781" w:author="arkat" w:date="2017-09-29T22:53:00Z">
                <w:pPr>
                  <w:spacing w:after="0"/>
                  <w:jc w:val="left"/>
                </w:pPr>
              </w:pPrChange>
            </w:pPr>
            <w:del w:id="5782" w:author="arkat" w:date="2017-09-25T14:49:00Z">
              <w:r w:rsidDel="0058751D">
                <w:fldChar w:fldCharType="begin"/>
              </w:r>
              <w:r w:rsidDel="0058751D">
                <w:delInstrText xml:space="preserve"> HYPERLINK "https://en.wikipedia.org/wiki/Borland_Together" \o "Borland Together" </w:delInstrText>
              </w:r>
              <w:r w:rsidDel="0058751D">
                <w:fldChar w:fldCharType="separate"/>
              </w:r>
              <w:r w:rsidR="004239BF" w:rsidRPr="00DB4F8A" w:rsidDel="0058751D">
                <w:rPr>
                  <w:rStyle w:val="Hyperlink"/>
                  <w:rFonts w:cs="Calibri"/>
                  <w:color w:val="000000"/>
                  <w:szCs w:val="24"/>
                  <w:u w:val="none"/>
                </w:rPr>
                <w:delText>Borland Together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DCE00C8" w14:textId="3E7E240A" w:rsidR="004239BF" w:rsidRPr="00DB4F8A" w:rsidDel="0058751D" w:rsidRDefault="0058751D">
            <w:pPr>
              <w:pStyle w:val="Heading1"/>
              <w:rPr>
                <w:del w:id="5783" w:author="arkat" w:date="2017-09-25T14:49:00Z"/>
                <w:rFonts w:cs="Calibri"/>
                <w:color w:val="000000"/>
                <w:szCs w:val="24"/>
              </w:rPr>
              <w:pPrChange w:id="5784" w:author="arkat" w:date="2017-09-29T22:53:00Z">
                <w:pPr>
                  <w:spacing w:after="0"/>
                </w:pPr>
              </w:pPrChange>
            </w:pPr>
            <w:del w:id="5785" w:author="arkat" w:date="2017-09-25T14:49:00Z">
              <w:r w:rsidDel="0058751D">
                <w:fldChar w:fldCharType="begin"/>
              </w:r>
              <w:r w:rsidDel="0058751D">
                <w:delInstrText xml:space="preserve"> HYPERLINK "https://en.wikipedia.org/wiki/Borland" \o "Borland" </w:delInstrText>
              </w:r>
              <w:r w:rsidDel="0058751D">
                <w:fldChar w:fldCharType="separate"/>
              </w:r>
              <w:r w:rsidR="004239BF" w:rsidRPr="00DB4F8A" w:rsidDel="0058751D">
                <w:rPr>
                  <w:rStyle w:val="Hyperlink"/>
                  <w:rFonts w:cs="Calibri"/>
                  <w:color w:val="000000"/>
                  <w:szCs w:val="24"/>
                  <w:u w:val="none"/>
                </w:rPr>
                <w:delText>Borland</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00D57E" w14:textId="5EA641E2" w:rsidR="004239BF" w:rsidRPr="00DB4F8A" w:rsidDel="0058751D" w:rsidRDefault="0058751D">
            <w:pPr>
              <w:pStyle w:val="Heading1"/>
              <w:rPr>
                <w:del w:id="5786" w:author="arkat" w:date="2017-09-25T14:49:00Z"/>
                <w:rFonts w:cs="Calibri"/>
                <w:color w:val="000000"/>
                <w:szCs w:val="24"/>
              </w:rPr>
              <w:pPrChange w:id="5787" w:author="arkat" w:date="2017-09-29T22:53:00Z">
                <w:pPr>
                  <w:spacing w:after="0"/>
                </w:pPr>
              </w:pPrChange>
            </w:pPr>
            <w:del w:id="578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"https://en.wikipedia.org/wiki/Solaris_(operating_system)" \o "Solaris (operating system)" </w:delInstrText>
              </w:r>
              <w:r w:rsidDel="0058751D">
                <w:fldChar w:fldCharType="separate"/>
              </w:r>
              <w:r w:rsidR="004239BF" w:rsidRPr="00DB4F8A" w:rsidDel="0058751D">
                <w:rPr>
                  <w:rStyle w:val="Hyperlink"/>
                  <w:rFonts w:cs="Calibri"/>
                  <w:color w:val="000000"/>
                  <w:szCs w:val="24"/>
                  <w:u w:val="none"/>
                </w:rPr>
                <w:delText>Solaris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20B1EA2" w14:textId="2B3A6DD2" w:rsidR="004239BF" w:rsidRPr="00DB4F8A" w:rsidDel="0058751D" w:rsidRDefault="004239BF">
            <w:pPr>
              <w:pStyle w:val="Heading1"/>
              <w:rPr>
                <w:del w:id="5789" w:author="arkat" w:date="2017-09-25T14:49:00Z"/>
                <w:rFonts w:cs="Calibri"/>
                <w:color w:val="000000"/>
                <w:szCs w:val="24"/>
              </w:rPr>
              <w:pPrChange w:id="5790"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5FA32137" w14:textId="6F777ECB" w:rsidR="004239BF" w:rsidRPr="00DB4F8A" w:rsidDel="0058751D" w:rsidRDefault="004239BF">
            <w:pPr>
              <w:pStyle w:val="Heading1"/>
              <w:rPr>
                <w:del w:id="5791" w:author="arkat" w:date="2017-09-25T14:49:00Z"/>
                <w:rFonts w:cs="Calibri"/>
                <w:color w:val="000000"/>
                <w:szCs w:val="24"/>
              </w:rPr>
              <w:pPrChange w:id="5792" w:author="arkat" w:date="2017-09-29T22:53:00Z">
                <w:pPr>
                  <w:spacing w:after="0"/>
                </w:pPr>
              </w:pPrChange>
            </w:pPr>
            <w:del w:id="5793" w:author="arkat" w:date="2017-09-25T14:49:00Z">
              <w:r w:rsidRPr="00DB4F8A" w:rsidDel="0058751D">
                <w:rPr>
                  <w:rFonts w:cs="Calibri"/>
                  <w:color w:val="000000"/>
                  <w:szCs w:val="24"/>
                </w:rPr>
                <w:delText>Proprietary/Shareware</w:delText>
              </w:r>
            </w:del>
          </w:p>
        </w:tc>
      </w:tr>
      <w:tr w:rsidR="004239BF" w:rsidRPr="00DB4F8A" w:rsidDel="0058751D" w14:paraId="6CD3E198" w14:textId="1A577DF0" w:rsidTr="008E39E4">
        <w:trPr>
          <w:del w:id="5794" w:author="arkat" w:date="2017-09-25T14:49:00Z"/>
        </w:trPr>
        <w:tc>
          <w:tcPr>
            <w:tcW w:w="615" w:type="pct"/>
            <w:shd w:val="clear" w:color="auto" w:fill="F8F9FA"/>
            <w:tcMar>
              <w:top w:w="48" w:type="dxa"/>
              <w:left w:w="96" w:type="dxa"/>
              <w:bottom w:w="48" w:type="dxa"/>
              <w:right w:w="96" w:type="dxa"/>
            </w:tcMar>
            <w:vAlign w:val="center"/>
            <w:hideMark/>
          </w:tcPr>
          <w:p w14:paraId="3932E824" w14:textId="22F28124" w:rsidR="004239BF" w:rsidRPr="00DB4F8A" w:rsidDel="0058751D" w:rsidRDefault="0058751D">
            <w:pPr>
              <w:pStyle w:val="Heading1"/>
              <w:rPr>
                <w:del w:id="5795" w:author="arkat" w:date="2017-09-25T14:49:00Z"/>
                <w:rFonts w:cs="Calibri"/>
                <w:color w:val="000000"/>
                <w:szCs w:val="24"/>
              </w:rPr>
              <w:pPrChange w:id="5796" w:author="arkat" w:date="2017-09-29T22:53:00Z">
                <w:pPr>
                  <w:spacing w:after="0"/>
                </w:pPr>
              </w:pPrChange>
            </w:pPr>
            <w:del w:id="5797" w:author="arkat" w:date="2017-09-25T14:49:00Z">
              <w:r w:rsidDel="0058751D">
                <w:fldChar w:fldCharType="begin"/>
              </w:r>
              <w:r w:rsidDel="0058751D">
                <w:delInstrText xml:space="preserve"> HYPERLINK "https://en.wikipedia.org/wiki/OmniGraffle" \o "OmniGraffle" </w:delInstrText>
              </w:r>
              <w:r w:rsidDel="0058751D">
                <w:fldChar w:fldCharType="separate"/>
              </w:r>
              <w:r w:rsidR="004239BF" w:rsidRPr="00DB4F8A" w:rsidDel="0058751D">
                <w:rPr>
                  <w:rStyle w:val="Hyperlink"/>
                  <w:rFonts w:cs="Calibri"/>
                  <w:color w:val="000000"/>
                  <w:szCs w:val="24"/>
                  <w:u w:val="none"/>
                </w:rPr>
                <w:delText>OmniGraffle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1008CD5" w14:textId="3142EDB9" w:rsidR="004239BF" w:rsidRPr="00DB4F8A" w:rsidDel="0058751D" w:rsidRDefault="0058751D">
            <w:pPr>
              <w:pStyle w:val="Heading1"/>
              <w:rPr>
                <w:del w:id="5798" w:author="arkat" w:date="2017-09-25T14:49:00Z"/>
                <w:rFonts w:cs="Calibri"/>
                <w:color w:val="000000"/>
                <w:szCs w:val="24"/>
              </w:rPr>
              <w:pPrChange w:id="5799" w:author="arkat" w:date="2017-09-29T22:53:00Z">
                <w:pPr>
                  <w:spacing w:after="0"/>
                </w:pPr>
              </w:pPrChange>
            </w:pPr>
            <w:del w:id="5800" w:author="arkat" w:date="2017-09-25T14:49:00Z">
              <w:r w:rsidDel="0058751D">
                <w:fldChar w:fldCharType="begin"/>
              </w:r>
              <w:r w:rsidDel="0058751D">
                <w:delInstrText xml:space="preserve"> HYPERLINK "https://en.wikipedia.org/wiki/Omni_Group" \o "Omni Group" </w:delInstrText>
              </w:r>
              <w:r w:rsidDel="0058751D">
                <w:fldChar w:fldCharType="separate"/>
              </w:r>
              <w:r w:rsidR="004239BF" w:rsidRPr="00DB4F8A" w:rsidDel="0058751D">
                <w:rPr>
                  <w:rStyle w:val="Hyperlink"/>
                  <w:rFonts w:cs="Calibri"/>
                  <w:color w:val="000000"/>
                  <w:szCs w:val="24"/>
                  <w:u w:val="none"/>
                </w:rPr>
                <w:delText>Omni Group</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3D27CCD4" w14:textId="6820BCA3" w:rsidR="004239BF" w:rsidRPr="00DB4F8A" w:rsidDel="0058751D" w:rsidRDefault="0058751D">
            <w:pPr>
              <w:pStyle w:val="Heading1"/>
              <w:rPr>
                <w:del w:id="5801" w:author="arkat" w:date="2017-09-25T14:49:00Z"/>
                <w:rFonts w:cs="Calibri"/>
                <w:color w:val="000000"/>
                <w:szCs w:val="24"/>
              </w:rPr>
              <w:pPrChange w:id="5802" w:author="arkat" w:date="2017-09-29T22:53:00Z">
                <w:pPr>
                  <w:spacing w:after="0"/>
                </w:pPr>
              </w:pPrChange>
            </w:pPr>
            <w:del w:id="5803" w:author="arkat" w:date="2017-09-25T14:49:00Z">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AE9A7D3" w14:textId="4AF19A19" w:rsidR="004239BF" w:rsidRPr="00DB4F8A" w:rsidDel="0058751D" w:rsidRDefault="004239BF">
            <w:pPr>
              <w:pStyle w:val="Heading1"/>
              <w:rPr>
                <w:del w:id="5804" w:author="arkat" w:date="2017-09-25T14:49:00Z"/>
                <w:rFonts w:cs="Calibri"/>
                <w:color w:val="000000"/>
                <w:szCs w:val="24"/>
              </w:rPr>
              <w:pPrChange w:id="580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30D81615" w14:textId="025F3A98" w:rsidR="004239BF" w:rsidRPr="00DB4F8A" w:rsidDel="0058751D" w:rsidRDefault="004239BF">
            <w:pPr>
              <w:pStyle w:val="Heading1"/>
              <w:rPr>
                <w:del w:id="5806" w:author="arkat" w:date="2017-09-25T14:49:00Z"/>
                <w:rFonts w:cs="Calibri"/>
                <w:color w:val="000000"/>
                <w:szCs w:val="24"/>
              </w:rPr>
              <w:pPrChange w:id="5807" w:author="arkat" w:date="2017-09-29T22:53:00Z">
                <w:pPr>
                  <w:spacing w:after="0"/>
                </w:pPr>
              </w:pPrChange>
            </w:pPr>
            <w:del w:id="5808" w:author="arkat" w:date="2017-09-25T14:49:00Z">
              <w:r w:rsidRPr="00DB4F8A" w:rsidDel="0058751D">
                <w:rPr>
                  <w:rFonts w:cs="Calibri"/>
                  <w:color w:val="000000"/>
                  <w:szCs w:val="24"/>
                </w:rPr>
                <w:delText>Proprietary</w:delText>
              </w:r>
            </w:del>
          </w:p>
        </w:tc>
      </w:tr>
      <w:tr w:rsidR="004239BF" w:rsidRPr="00DB4F8A" w:rsidDel="0058751D" w14:paraId="0EA28A76" w14:textId="3E131FA4" w:rsidTr="008E39E4">
        <w:trPr>
          <w:del w:id="5809" w:author="arkat" w:date="2017-09-25T14:49:00Z"/>
        </w:trPr>
        <w:tc>
          <w:tcPr>
            <w:tcW w:w="615" w:type="pct"/>
            <w:shd w:val="clear" w:color="auto" w:fill="F8F9FA"/>
            <w:tcMar>
              <w:top w:w="48" w:type="dxa"/>
              <w:left w:w="96" w:type="dxa"/>
              <w:bottom w:w="48" w:type="dxa"/>
              <w:right w:w="96" w:type="dxa"/>
            </w:tcMar>
            <w:vAlign w:val="center"/>
            <w:hideMark/>
          </w:tcPr>
          <w:p w14:paraId="17826661" w14:textId="0D14CD7C" w:rsidR="004239BF" w:rsidRPr="00DB4F8A" w:rsidDel="0058751D" w:rsidRDefault="0058751D">
            <w:pPr>
              <w:pStyle w:val="Heading1"/>
              <w:rPr>
                <w:del w:id="5810" w:author="arkat" w:date="2017-09-25T14:49:00Z"/>
                <w:rFonts w:cs="Calibri"/>
                <w:color w:val="000000"/>
                <w:szCs w:val="24"/>
              </w:rPr>
              <w:pPrChange w:id="5811" w:author="arkat" w:date="2017-09-29T22:53:00Z">
                <w:pPr>
                  <w:spacing w:after="0"/>
                </w:pPr>
              </w:pPrChange>
            </w:pPr>
            <w:del w:id="5812" w:author="arkat" w:date="2017-09-25T14:49:00Z">
              <w:r w:rsidDel="0058751D">
                <w:fldChar w:fldCharType="begin"/>
              </w:r>
              <w:r w:rsidDel="0058751D">
                <w:delInstrText xml:space="preserve"> HYPERLINK "https://en.wikipedia.org/wiki/SYDLE_SEED_Community" \o "SYDLE SEED Community" </w:delInstrText>
              </w:r>
              <w:r w:rsidDel="0058751D">
                <w:fldChar w:fldCharType="separate"/>
              </w:r>
              <w:r w:rsidR="004239BF" w:rsidRPr="00DB4F8A" w:rsidDel="0058751D">
                <w:rPr>
                  <w:rStyle w:val="Hyperlink"/>
                  <w:rFonts w:cs="Calibri"/>
                  <w:color w:val="000000"/>
                  <w:szCs w:val="24"/>
                  <w:u w:val="none"/>
                </w:rPr>
                <w:delText>SYDLE SEED Community</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09E48EC" w14:textId="3D0AD8A5" w:rsidR="004239BF" w:rsidRPr="00DB4F8A" w:rsidDel="0058751D" w:rsidRDefault="0058751D">
            <w:pPr>
              <w:pStyle w:val="Heading1"/>
              <w:rPr>
                <w:del w:id="5813" w:author="arkat" w:date="2017-09-25T14:49:00Z"/>
                <w:rFonts w:cs="Calibri"/>
                <w:color w:val="000000"/>
                <w:szCs w:val="24"/>
              </w:rPr>
              <w:pPrChange w:id="5814" w:author="arkat" w:date="2017-09-29T22:53:00Z">
                <w:pPr>
                  <w:spacing w:after="0"/>
                </w:pPr>
              </w:pPrChange>
            </w:pPr>
            <w:del w:id="5815" w:author="arkat" w:date="2017-09-25T14:49:00Z">
              <w:r w:rsidDel="0058751D">
                <w:fldChar w:fldCharType="begin"/>
              </w:r>
              <w:r w:rsidDel="0058751D">
                <w:delInstrText xml:space="preserve"> HYPERLINK "https://en.wikipedia.org/wiki/Sydle" \o "Sydle" </w:delInstrText>
              </w:r>
              <w:r w:rsidDel="0058751D">
                <w:fldChar w:fldCharType="separate"/>
              </w:r>
              <w:r w:rsidR="004239BF" w:rsidRPr="00DB4F8A" w:rsidDel="0058751D">
                <w:rPr>
                  <w:rStyle w:val="Hyperlink"/>
                  <w:rFonts w:cs="Calibri"/>
                  <w:color w:val="000000"/>
                  <w:szCs w:val="24"/>
                  <w:u w:val="none"/>
                </w:rPr>
                <w:delText>SYDLE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3602341" w14:textId="21851601" w:rsidR="004239BF" w:rsidRPr="00DB4F8A" w:rsidDel="0058751D" w:rsidRDefault="004239BF">
            <w:pPr>
              <w:pStyle w:val="Heading1"/>
              <w:rPr>
                <w:del w:id="5816" w:author="arkat" w:date="2017-09-25T14:49:00Z"/>
                <w:rFonts w:cs="Calibri"/>
                <w:color w:val="000000"/>
                <w:szCs w:val="24"/>
              </w:rPr>
              <w:pPrChange w:id="5817" w:author="arkat" w:date="2017-09-29T22:53:00Z">
                <w:pPr>
                  <w:spacing w:after="0"/>
                </w:pPr>
              </w:pPrChange>
            </w:pPr>
            <w:del w:id="5818"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2A35642F" w14:textId="56C102A2" w:rsidR="004239BF" w:rsidRPr="00DB4F8A" w:rsidDel="0058751D" w:rsidRDefault="004239BF">
            <w:pPr>
              <w:pStyle w:val="Heading1"/>
              <w:rPr>
                <w:del w:id="5819" w:author="arkat" w:date="2017-09-25T14:49:00Z"/>
                <w:rFonts w:cs="Calibri"/>
                <w:color w:val="000000"/>
                <w:szCs w:val="24"/>
              </w:rPr>
              <w:pPrChange w:id="5820" w:author="arkat" w:date="2017-09-29T22:53:00Z">
                <w:pPr>
                  <w:spacing w:after="0"/>
                </w:pPr>
              </w:pPrChange>
            </w:pPr>
            <w:del w:id="5821" w:author="arkat" w:date="2017-09-25T14:49:00Z">
              <w:r w:rsidRPr="00DB4F8A" w:rsidDel="0058751D">
                <w:rPr>
                  <w:rFonts w:cs="Calibri"/>
                  <w:color w:val="000000"/>
                  <w:szCs w:val="24"/>
                </w:rPr>
                <w:delText>Supports modeling and execution of processes</w:delText>
              </w:r>
            </w:del>
          </w:p>
        </w:tc>
        <w:tc>
          <w:tcPr>
            <w:tcW w:w="1012" w:type="pct"/>
            <w:shd w:val="clear" w:color="auto" w:fill="F8F9FA"/>
            <w:tcMar>
              <w:top w:w="48" w:type="dxa"/>
              <w:left w:w="96" w:type="dxa"/>
              <w:bottom w:w="48" w:type="dxa"/>
              <w:right w:w="96" w:type="dxa"/>
            </w:tcMar>
            <w:vAlign w:val="center"/>
            <w:hideMark/>
          </w:tcPr>
          <w:p w14:paraId="5D512FC5" w14:textId="18062055" w:rsidR="004239BF" w:rsidRPr="00DB4F8A" w:rsidDel="0058751D" w:rsidRDefault="004239BF">
            <w:pPr>
              <w:pStyle w:val="Heading1"/>
              <w:rPr>
                <w:del w:id="5822" w:author="arkat" w:date="2017-09-25T14:49:00Z"/>
                <w:rFonts w:cs="Calibri"/>
                <w:color w:val="000000"/>
                <w:szCs w:val="24"/>
              </w:rPr>
              <w:pPrChange w:id="5823" w:author="arkat" w:date="2017-09-29T22:53:00Z">
                <w:pPr>
                  <w:spacing w:after="0"/>
                </w:pPr>
              </w:pPrChange>
            </w:pPr>
            <w:del w:id="5824" w:author="arkat" w:date="2017-09-25T14:49:00Z">
              <w:r w:rsidRPr="00DB4F8A" w:rsidDel="0058751D">
                <w:rPr>
                  <w:rFonts w:cs="Calibri"/>
                  <w:color w:val="000000"/>
                  <w:szCs w:val="24"/>
                </w:rPr>
                <w:delText>Freeware</w:delText>
              </w:r>
            </w:del>
          </w:p>
        </w:tc>
      </w:tr>
      <w:tr w:rsidR="004239BF" w:rsidRPr="00DB4F8A" w:rsidDel="0058751D" w14:paraId="29F80FE0" w14:textId="4820F4D1" w:rsidTr="008E39E4">
        <w:trPr>
          <w:del w:id="5825" w:author="arkat" w:date="2017-09-25T14:49:00Z"/>
        </w:trPr>
        <w:tc>
          <w:tcPr>
            <w:tcW w:w="615" w:type="pct"/>
            <w:shd w:val="clear" w:color="auto" w:fill="F8F9FA"/>
            <w:tcMar>
              <w:top w:w="48" w:type="dxa"/>
              <w:left w:w="96" w:type="dxa"/>
              <w:bottom w:w="48" w:type="dxa"/>
              <w:right w:w="96" w:type="dxa"/>
            </w:tcMar>
            <w:vAlign w:val="center"/>
            <w:hideMark/>
          </w:tcPr>
          <w:p w14:paraId="0CA687F1" w14:textId="55CDCD0F" w:rsidR="004239BF" w:rsidRPr="00DB4F8A" w:rsidDel="0058751D" w:rsidRDefault="0058751D">
            <w:pPr>
              <w:pStyle w:val="Heading1"/>
              <w:rPr>
                <w:del w:id="5826" w:author="arkat" w:date="2017-09-25T14:49:00Z"/>
                <w:rFonts w:cs="Calibri"/>
                <w:color w:val="000000"/>
                <w:szCs w:val="24"/>
              </w:rPr>
              <w:pPrChange w:id="5827" w:author="arkat" w:date="2017-09-29T22:53:00Z">
                <w:pPr>
                  <w:spacing w:after="0"/>
                </w:pPr>
              </w:pPrChange>
            </w:pPr>
            <w:del w:id="5828" w:author="arkat" w:date="2017-09-25T14:49:00Z">
              <w:r w:rsidDel="0058751D">
                <w:fldChar w:fldCharType="begin"/>
              </w:r>
              <w:r w:rsidDel="0058751D">
                <w:delInstrText xml:space="preserve"> HYPERLINK "https://en.wikipedia.org/wiki/YEd" \o "YEd" </w:delInstrText>
              </w:r>
              <w:r w:rsidDel="0058751D">
                <w:fldChar w:fldCharType="separate"/>
              </w:r>
              <w:r w:rsidR="004239BF" w:rsidRPr="00DB4F8A" w:rsidDel="0058751D">
                <w:rPr>
                  <w:rStyle w:val="Hyperlink"/>
                  <w:rFonts w:cs="Calibri"/>
                  <w:color w:val="000000"/>
                  <w:szCs w:val="24"/>
                  <w:u w:val="none"/>
                </w:rPr>
                <w:delText>yEd</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6BB9EF6E" w14:textId="70F39EA3" w:rsidR="004239BF" w:rsidRPr="00DB4F8A" w:rsidDel="0058751D" w:rsidRDefault="004239BF">
            <w:pPr>
              <w:pStyle w:val="Heading1"/>
              <w:rPr>
                <w:del w:id="5829" w:author="arkat" w:date="2017-09-25T14:49:00Z"/>
                <w:rFonts w:cs="Calibri"/>
                <w:color w:val="000000"/>
                <w:szCs w:val="24"/>
              </w:rPr>
              <w:pPrChange w:id="5830" w:author="arkat" w:date="2017-09-29T22:53:00Z">
                <w:pPr>
                  <w:spacing w:after="0"/>
                </w:pPr>
              </w:pPrChange>
            </w:pPr>
            <w:del w:id="5831" w:author="arkat" w:date="2017-09-25T14:49:00Z">
              <w:r w:rsidRPr="00DB4F8A" w:rsidDel="0058751D">
                <w:rPr>
                  <w:rFonts w:cs="Calibri"/>
                  <w:color w:val="000000"/>
                  <w:szCs w:val="24"/>
                </w:rPr>
                <w:delText>yWorks</w:delText>
              </w:r>
            </w:del>
          </w:p>
        </w:tc>
        <w:tc>
          <w:tcPr>
            <w:tcW w:w="844" w:type="pct"/>
            <w:shd w:val="clear" w:color="auto" w:fill="F8F9FA"/>
            <w:tcMar>
              <w:top w:w="48" w:type="dxa"/>
              <w:left w:w="96" w:type="dxa"/>
              <w:bottom w:w="48" w:type="dxa"/>
              <w:right w:w="96" w:type="dxa"/>
            </w:tcMar>
            <w:vAlign w:val="center"/>
            <w:hideMark/>
          </w:tcPr>
          <w:p w14:paraId="572348B8" w14:textId="29289158" w:rsidR="004239BF" w:rsidRPr="00DB4F8A" w:rsidDel="0058751D" w:rsidRDefault="0058751D">
            <w:pPr>
              <w:pStyle w:val="Heading1"/>
              <w:rPr>
                <w:del w:id="5832" w:author="arkat" w:date="2017-09-25T14:49:00Z"/>
                <w:rFonts w:cs="Calibri"/>
                <w:color w:val="000000"/>
                <w:szCs w:val="24"/>
              </w:rPr>
              <w:pPrChange w:id="5833" w:author="arkat" w:date="2017-09-29T22:53:00Z">
                <w:pPr>
                  <w:spacing w:after="0"/>
                </w:pPr>
              </w:pPrChange>
            </w:pPr>
            <w:del w:id="583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/Unix</w:delText>
              </w:r>
            </w:del>
          </w:p>
        </w:tc>
        <w:tc>
          <w:tcPr>
            <w:tcW w:w="1810" w:type="pct"/>
            <w:shd w:val="clear" w:color="auto" w:fill="F8F9FA"/>
            <w:tcMar>
              <w:top w:w="48" w:type="dxa"/>
              <w:left w:w="96" w:type="dxa"/>
              <w:bottom w:w="48" w:type="dxa"/>
              <w:right w:w="96" w:type="dxa"/>
            </w:tcMar>
            <w:vAlign w:val="center"/>
            <w:hideMark/>
          </w:tcPr>
          <w:p w14:paraId="7FA99B1F" w14:textId="25EFE500" w:rsidR="004239BF" w:rsidRPr="00DB4F8A" w:rsidDel="0058751D" w:rsidRDefault="004239BF">
            <w:pPr>
              <w:pStyle w:val="Heading1"/>
              <w:rPr>
                <w:del w:id="5835" w:author="arkat" w:date="2017-09-25T14:49:00Z"/>
                <w:rFonts w:cs="Calibri"/>
                <w:color w:val="000000"/>
                <w:szCs w:val="24"/>
              </w:rPr>
              <w:pPrChange w:id="5836" w:author="arkat" w:date="2017-09-29T22:53:00Z">
                <w:pPr>
                  <w:spacing w:after="0"/>
                </w:pPr>
              </w:pPrChange>
            </w:pPr>
            <w:del w:id="5837" w:author="arkat" w:date="2017-09-25T14:49:00Z">
              <w:r w:rsidRPr="00DB4F8A" w:rsidDel="0058751D">
                <w:rPr>
                  <w:rFonts w:cs="Calibri"/>
                  <w:color w:val="000000"/>
                  <w:szCs w:val="24"/>
                </w:rPr>
                <w:delText>Stores graphics in internal format. Cannot load/save BPMN 2.0 files.</w:delText>
              </w:r>
            </w:del>
          </w:p>
        </w:tc>
        <w:tc>
          <w:tcPr>
            <w:tcW w:w="1012" w:type="pct"/>
            <w:shd w:val="clear" w:color="auto" w:fill="F8F9FA"/>
            <w:tcMar>
              <w:top w:w="48" w:type="dxa"/>
              <w:left w:w="96" w:type="dxa"/>
              <w:bottom w:w="48" w:type="dxa"/>
              <w:right w:w="96" w:type="dxa"/>
            </w:tcMar>
            <w:vAlign w:val="center"/>
            <w:hideMark/>
          </w:tcPr>
          <w:p w14:paraId="28B10420" w14:textId="1329DD71" w:rsidR="004239BF" w:rsidRPr="00DB4F8A" w:rsidDel="0058751D" w:rsidRDefault="004239BF">
            <w:pPr>
              <w:pStyle w:val="Heading1"/>
              <w:rPr>
                <w:del w:id="5838" w:author="arkat" w:date="2017-09-25T14:49:00Z"/>
                <w:rFonts w:cs="Calibri"/>
                <w:color w:val="000000"/>
                <w:szCs w:val="24"/>
              </w:rPr>
              <w:pPrChange w:id="5839" w:author="arkat" w:date="2017-09-29T22:53:00Z">
                <w:pPr>
                  <w:spacing w:after="0"/>
                </w:pPr>
              </w:pPrChange>
            </w:pPr>
            <w:del w:id="5840" w:author="arkat" w:date="2017-09-25T14:49:00Z">
              <w:r w:rsidRPr="00DB4F8A" w:rsidDel="0058751D">
                <w:rPr>
                  <w:rFonts w:cs="Calibri"/>
                  <w:color w:val="000000"/>
                  <w:szCs w:val="24"/>
                </w:rPr>
                <w:delText>Freeware</w:delText>
              </w:r>
            </w:del>
          </w:p>
        </w:tc>
      </w:tr>
      <w:tr w:rsidR="004239BF" w:rsidRPr="00DB4F8A" w:rsidDel="0058751D" w14:paraId="5E31213F" w14:textId="3FE2474F" w:rsidTr="008E39E4">
        <w:trPr>
          <w:del w:id="5841" w:author="arkat" w:date="2017-09-25T14:49:00Z"/>
        </w:trPr>
        <w:tc>
          <w:tcPr>
            <w:tcW w:w="615" w:type="pct"/>
            <w:shd w:val="clear" w:color="auto" w:fill="F8F9FA"/>
            <w:tcMar>
              <w:top w:w="48" w:type="dxa"/>
              <w:left w:w="96" w:type="dxa"/>
              <w:bottom w:w="48" w:type="dxa"/>
              <w:right w:w="96" w:type="dxa"/>
            </w:tcMar>
            <w:vAlign w:val="center"/>
            <w:hideMark/>
          </w:tcPr>
          <w:p w14:paraId="2C85CC75" w14:textId="0597CB96" w:rsidR="004239BF" w:rsidRPr="00DB4F8A" w:rsidDel="0058751D" w:rsidRDefault="0058751D">
            <w:pPr>
              <w:pStyle w:val="Heading1"/>
              <w:rPr>
                <w:del w:id="5842" w:author="arkat" w:date="2017-09-25T14:49:00Z"/>
                <w:rFonts w:cs="Calibri"/>
                <w:color w:val="000000"/>
                <w:szCs w:val="24"/>
              </w:rPr>
              <w:pPrChange w:id="5843" w:author="arkat" w:date="2017-09-29T22:53:00Z">
                <w:pPr>
                  <w:spacing w:after="0"/>
                </w:pPr>
              </w:pPrChange>
            </w:pPr>
            <w:del w:id="5844" w:author="arkat" w:date="2017-09-25T14:49:00Z">
              <w:r w:rsidDel="0058751D">
                <w:fldChar w:fldCharType="begin"/>
              </w:r>
              <w:r w:rsidDel="0058751D">
                <w:delInstrText xml:space="preserve"> HYPERLINK "https://en.wikipedia.org/wiki/Modelio" \o "Modelio" </w:delInstrText>
              </w:r>
              <w:r w:rsidDel="0058751D">
                <w:fldChar w:fldCharType="separate"/>
              </w:r>
              <w:r w:rsidR="004239BF" w:rsidRPr="00DB4F8A" w:rsidDel="0058751D">
                <w:rPr>
                  <w:rStyle w:val="Hyperlink"/>
                  <w:rFonts w:cs="Calibri"/>
                  <w:color w:val="000000"/>
                  <w:szCs w:val="24"/>
                  <w:u w:val="none"/>
                </w:rPr>
                <w:delText>Modelio</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401744E" w14:textId="3E396820" w:rsidR="004239BF" w:rsidRPr="00DB4F8A" w:rsidDel="0058751D" w:rsidRDefault="0058751D">
            <w:pPr>
              <w:pStyle w:val="Heading1"/>
              <w:rPr>
                <w:del w:id="5845" w:author="arkat" w:date="2017-09-25T14:49:00Z"/>
                <w:rFonts w:cs="Calibri"/>
                <w:color w:val="000000"/>
                <w:szCs w:val="24"/>
              </w:rPr>
              <w:pPrChange w:id="5846" w:author="arkat" w:date="2017-09-29T22:53:00Z">
                <w:pPr>
                  <w:spacing w:after="0"/>
                </w:pPr>
              </w:pPrChange>
            </w:pPr>
            <w:del w:id="5847" w:author="arkat" w:date="2017-09-25T14:49:00Z">
              <w:r w:rsidDel="0058751D">
                <w:fldChar w:fldCharType="begin"/>
              </w:r>
              <w:r w:rsidDel="0058751D">
                <w:delInstrText xml:space="preserve"> HYPERLINK "http://www.modelio.org/" </w:delInstrText>
              </w:r>
              <w:r w:rsidDel="0058751D">
                <w:fldChar w:fldCharType="separate"/>
              </w:r>
              <w:r w:rsidR="004239BF" w:rsidRPr="00DB4F8A" w:rsidDel="0058751D">
                <w:rPr>
                  <w:rStyle w:val="Hyperlink"/>
                  <w:rFonts w:cs="Calibri"/>
                  <w:color w:val="000000"/>
                  <w:szCs w:val="24"/>
                  <w:u w:val="none"/>
                </w:rPr>
                <w:delText>Modeliosoft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6D798F8" w14:textId="5B473729" w:rsidR="004239BF" w:rsidRPr="00DB4F8A" w:rsidDel="0058751D" w:rsidRDefault="0058751D">
            <w:pPr>
              <w:pStyle w:val="Heading1"/>
              <w:rPr>
                <w:del w:id="5848" w:author="arkat" w:date="2017-09-25T14:49:00Z"/>
                <w:rFonts w:cs="Calibri"/>
                <w:color w:val="000000"/>
                <w:szCs w:val="24"/>
              </w:rPr>
              <w:pPrChange w:id="5849" w:author="arkat" w:date="2017-09-29T22:53:00Z">
                <w:pPr>
                  <w:spacing w:after="0"/>
                </w:pPr>
              </w:pPrChange>
            </w:pPr>
            <w:del w:id="585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"https://en.wikipedia.org/wiki/Mac_OS" \o "Mac OS" </w:delInstrText>
              </w:r>
              <w:r w:rsidDel="0058751D">
                <w:fldChar w:fldCharType="separate"/>
              </w:r>
              <w:r w:rsidR="004239BF" w:rsidRPr="00DB4F8A" w:rsidDel="0058751D">
                <w:rPr>
                  <w:rStyle w:val="Hyperlink"/>
                  <w:rFonts w:cs="Calibri"/>
                  <w:color w:val="000000"/>
                  <w:szCs w:val="24"/>
                  <w:u w:val="none"/>
                </w:rPr>
                <w:delText>Mac OS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8144A9E" w14:textId="33AB77EA" w:rsidR="004239BF" w:rsidRPr="00DB4F8A" w:rsidDel="0058751D" w:rsidRDefault="004239BF">
            <w:pPr>
              <w:pStyle w:val="Heading1"/>
              <w:rPr>
                <w:del w:id="5851" w:author="arkat" w:date="2017-09-25T14:49:00Z"/>
                <w:rFonts w:cs="Calibri"/>
                <w:color w:val="000000"/>
                <w:szCs w:val="24"/>
              </w:rPr>
              <w:pPrChange w:id="5852" w:author="arkat" w:date="2017-09-29T22:53:00Z">
                <w:pPr>
                  <w:spacing w:after="0"/>
                </w:pPr>
              </w:pPrChange>
            </w:pPr>
            <w:del w:id="5853" w:author="arkat" w:date="2017-09-25T14:49:00Z">
              <w:r w:rsidRPr="00DB4F8A" w:rsidDel="0058751D">
                <w:rPr>
                  <w:rFonts w:cs="Calibri"/>
                  <w:color w:val="000000"/>
                  <w:szCs w:val="24"/>
                </w:rPr>
                <w:delText>Includes BPMN, UML, SysML, Java round trip code generation, documentation, TOGAF, XSD, WSDL. The boundary events interrupting/non-interrupting symbols are inverted.</w:delText>
              </w:r>
            </w:del>
          </w:p>
        </w:tc>
        <w:tc>
          <w:tcPr>
            <w:tcW w:w="1012" w:type="pct"/>
            <w:shd w:val="clear" w:color="auto" w:fill="F8F9FA"/>
            <w:tcMar>
              <w:top w:w="48" w:type="dxa"/>
              <w:left w:w="96" w:type="dxa"/>
              <w:bottom w:w="48" w:type="dxa"/>
              <w:right w:w="96" w:type="dxa"/>
            </w:tcMar>
            <w:vAlign w:val="center"/>
            <w:hideMark/>
          </w:tcPr>
          <w:p w14:paraId="3D7F7826" w14:textId="4431A70C" w:rsidR="004239BF" w:rsidRPr="00DB4F8A" w:rsidDel="0058751D" w:rsidRDefault="0058751D">
            <w:pPr>
              <w:pStyle w:val="Heading1"/>
              <w:rPr>
                <w:del w:id="5854" w:author="arkat" w:date="2017-09-25T14:49:00Z"/>
                <w:rFonts w:cs="Calibri"/>
                <w:color w:val="000000"/>
                <w:szCs w:val="24"/>
              </w:rPr>
              <w:pPrChange w:id="5855" w:author="arkat" w:date="2017-09-29T22:53:00Z">
                <w:pPr>
                  <w:spacing w:after="0"/>
                </w:pPr>
              </w:pPrChange>
            </w:pPr>
            <w:del w:id="5856"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GPLv3</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"cite_note-modelio-license-8" </w:delInstrText>
              </w:r>
              <w:r w:rsidDel="0058751D">
                <w:fldChar w:fldCharType="separate"/>
              </w:r>
              <w:r w:rsidR="004239BF" w:rsidRPr="00DB4F8A" w:rsidDel="0058751D">
                <w:rPr>
                  <w:rStyle w:val="Hyperlink"/>
                  <w:rFonts w:cs="Calibri"/>
                  <w:color w:val="000000"/>
                  <w:szCs w:val="24"/>
                  <w:u w:val="none"/>
                  <w:vertAlign w:val="superscript"/>
                </w:rPr>
                <w:delText>[8]</w:delText>
              </w:r>
              <w:r w:rsidDel="0058751D">
                <w:rPr>
                  <w:rStyle w:val="Hyperlink"/>
                  <w:rFonts w:cs="Calibri"/>
                  <w:color w:val="000000"/>
                  <w:szCs w:val="24"/>
                  <w:u w:val="none"/>
                  <w:vertAlign w:val="superscript"/>
                </w:rPr>
                <w:fldChar w:fldCharType="end"/>
              </w:r>
            </w:del>
          </w:p>
        </w:tc>
      </w:tr>
      <w:tr w:rsidR="004239BF" w:rsidRPr="00DB4F8A" w:rsidDel="0058751D" w14:paraId="69B68E6A" w14:textId="67B93FD4" w:rsidTr="008E39E4">
        <w:trPr>
          <w:del w:id="5857" w:author="arkat" w:date="2017-09-25T14:49:00Z"/>
        </w:trPr>
        <w:tc>
          <w:tcPr>
            <w:tcW w:w="615" w:type="pct"/>
            <w:shd w:val="clear" w:color="auto" w:fill="F8F9FA"/>
            <w:tcMar>
              <w:top w:w="48" w:type="dxa"/>
              <w:left w:w="96" w:type="dxa"/>
              <w:bottom w:w="48" w:type="dxa"/>
              <w:right w:w="96" w:type="dxa"/>
            </w:tcMar>
            <w:vAlign w:val="center"/>
            <w:hideMark/>
          </w:tcPr>
          <w:p w14:paraId="1DD546C1" w14:textId="27B268EB" w:rsidR="004239BF" w:rsidRPr="00DB4F8A" w:rsidDel="0058751D" w:rsidRDefault="0058751D">
            <w:pPr>
              <w:pStyle w:val="Heading1"/>
              <w:rPr>
                <w:del w:id="5858" w:author="arkat" w:date="2017-09-25T14:49:00Z"/>
                <w:rFonts w:cs="Calibri"/>
                <w:color w:val="000000"/>
                <w:szCs w:val="24"/>
              </w:rPr>
              <w:pPrChange w:id="5859" w:author="arkat" w:date="2017-09-29T22:53:00Z">
                <w:pPr>
                  <w:spacing w:after="0"/>
                </w:pPr>
              </w:pPrChange>
            </w:pPr>
            <w:del w:id="5860" w:author="arkat" w:date="2017-09-25T14:49:00Z">
              <w:r w:rsidDel="0058751D">
                <w:fldChar w:fldCharType="begin"/>
              </w:r>
              <w:r w:rsidDel="0058751D">
                <w:delInstrText xml:space="preserve"> HYPERLINK "https://en.wikipedia.org/wiki/Enterprise_Architect_(software)" \o "Enterprise Architect (software)" </w:delInstrText>
              </w:r>
              <w:r w:rsidDel="0058751D">
                <w:fldChar w:fldCharType="separate"/>
              </w:r>
              <w:r w:rsidR="004239BF" w:rsidRPr="00DB4F8A" w:rsidDel="0058751D">
                <w:rPr>
                  <w:rStyle w:val="Hyperlink"/>
                  <w:rFonts w:cs="Calibri"/>
                  <w:color w:val="000000"/>
                  <w:szCs w:val="24"/>
                  <w:u w:val="none"/>
                </w:rPr>
                <w:delText>Enterprise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A081DED" w14:textId="1897DCBC" w:rsidR="004239BF" w:rsidRPr="00DB4F8A" w:rsidDel="0058751D" w:rsidRDefault="0058751D">
            <w:pPr>
              <w:pStyle w:val="Heading1"/>
              <w:rPr>
                <w:del w:id="5861" w:author="arkat" w:date="2017-09-25T14:49:00Z"/>
                <w:rFonts w:cs="Calibri"/>
                <w:color w:val="000000"/>
                <w:szCs w:val="24"/>
              </w:rPr>
              <w:pPrChange w:id="5862" w:author="arkat" w:date="2017-09-29T22:53:00Z">
                <w:pPr>
                  <w:spacing w:after="0"/>
                </w:pPr>
              </w:pPrChange>
            </w:pPr>
            <w:del w:id="5863" w:author="arkat" w:date="2017-09-25T14:49:00Z">
              <w:r w:rsidDel="0058751D">
                <w:fldChar w:fldCharType="begin"/>
              </w:r>
              <w:r w:rsidDel="0058751D">
                <w:delInstrText xml:space="preserve"> HYPERLINK "https://en.wikipedia.org/wiki/Sparx_Systems" \o "Sparx Systems" </w:delInstrText>
              </w:r>
              <w:r w:rsidDel="0058751D">
                <w:fldChar w:fldCharType="separate"/>
              </w:r>
              <w:r w:rsidR="004239BF" w:rsidRPr="00DB4F8A" w:rsidDel="0058751D">
                <w:rPr>
                  <w:rStyle w:val="Hyperlink"/>
                  <w:rFonts w:cs="Calibri"/>
                  <w:color w:val="000000"/>
                  <w:szCs w:val="24"/>
                  <w:u w:val="none"/>
                </w:rPr>
                <w:delText>Sparx Systems</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470CF56" w14:textId="4CF8FF40" w:rsidR="004239BF" w:rsidRPr="00DB4F8A" w:rsidDel="0058751D" w:rsidRDefault="0058751D">
            <w:pPr>
              <w:pStyle w:val="Heading1"/>
              <w:rPr>
                <w:del w:id="5864" w:author="arkat" w:date="2017-09-25T14:49:00Z"/>
                <w:rFonts w:cs="Calibri"/>
                <w:color w:val="000000"/>
                <w:szCs w:val="24"/>
              </w:rPr>
              <w:pPrChange w:id="5865" w:author="arkat" w:date="2017-09-29T22:53:00Z">
                <w:pPr>
                  <w:spacing w:after="0"/>
                </w:pPr>
              </w:pPrChange>
            </w:pPr>
            <w:del w:id="586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6CEDF99" w14:textId="4EFC62C8" w:rsidR="004239BF" w:rsidRPr="00DB4F8A" w:rsidDel="0058751D" w:rsidRDefault="004239BF">
            <w:pPr>
              <w:pStyle w:val="Heading1"/>
              <w:rPr>
                <w:del w:id="5867" w:author="arkat" w:date="2017-09-25T14:49:00Z"/>
                <w:rFonts w:cs="Calibri"/>
                <w:color w:val="000000"/>
                <w:szCs w:val="24"/>
              </w:rPr>
              <w:pPrChange w:id="5868" w:author="arkat" w:date="2017-09-29T22:53:00Z">
                <w:pPr>
                  <w:spacing w:after="0"/>
                </w:pPr>
              </w:pPrChange>
            </w:pPr>
            <w:del w:id="5869" w:author="arkat" w:date="2017-09-25T14:49:00Z">
              <w:r w:rsidRPr="00DB4F8A" w:rsidDel="0058751D">
                <w:rPr>
                  <w:rFonts w:cs="Calibri"/>
                  <w:color w:val="000000"/>
                  <w:szCs w:val="24"/>
                </w:rPr>
                <w:delText>Includes BPMN, BPEL, UML, SysML, BPMN 2.0 XML Import/Export, XSD, WSDL and supports BPMN Simulation</w:delText>
              </w:r>
            </w:del>
          </w:p>
        </w:tc>
        <w:tc>
          <w:tcPr>
            <w:tcW w:w="1012" w:type="pct"/>
            <w:shd w:val="clear" w:color="auto" w:fill="F8F9FA"/>
            <w:tcMar>
              <w:top w:w="48" w:type="dxa"/>
              <w:left w:w="96" w:type="dxa"/>
              <w:bottom w:w="48" w:type="dxa"/>
              <w:right w:w="96" w:type="dxa"/>
            </w:tcMar>
            <w:vAlign w:val="center"/>
            <w:hideMark/>
          </w:tcPr>
          <w:p w14:paraId="3964C3C1" w14:textId="0D393BD6" w:rsidR="004239BF" w:rsidRPr="00DB4F8A" w:rsidDel="0058751D" w:rsidRDefault="004239BF">
            <w:pPr>
              <w:pStyle w:val="Heading1"/>
              <w:rPr>
                <w:del w:id="5870" w:author="arkat" w:date="2017-09-25T14:49:00Z"/>
                <w:rFonts w:cs="Calibri"/>
                <w:color w:val="000000"/>
                <w:szCs w:val="24"/>
              </w:rPr>
              <w:pPrChange w:id="5871" w:author="arkat" w:date="2017-09-29T22:53:00Z">
                <w:pPr>
                  <w:spacing w:after="0"/>
                </w:pPr>
              </w:pPrChange>
            </w:pPr>
            <w:del w:id="5872" w:author="arkat" w:date="2017-09-25T14:49:00Z">
              <w:r w:rsidRPr="00DB4F8A" w:rsidDel="0058751D">
                <w:rPr>
                  <w:rFonts w:cs="Calibri"/>
                  <w:color w:val="000000"/>
                  <w:szCs w:val="24"/>
                </w:rPr>
                <w:delText>Proprietary</w:delText>
              </w:r>
              <w:r w:rsidR="0058751D" w:rsidDel="0058751D">
                <w:fldChar w:fldCharType="begin"/>
              </w:r>
              <w:r w:rsidR="0058751D" w:rsidDel="0058751D">
                <w:delInstrText xml:space="preserve"> HYPERLINK "https://en.wikipedia.org/wiki/Comparison_of_Business_Process_Modeling_Notation_tools" \l "cite_note-ea-license-6" </w:delInstrText>
              </w:r>
              <w:r w:rsidR="0058751D" w:rsidDel="0058751D">
                <w:fldChar w:fldCharType="separate"/>
              </w:r>
              <w:r w:rsidRPr="00DB4F8A" w:rsidDel="0058751D">
                <w:rPr>
                  <w:rStyle w:val="Hyperlink"/>
                  <w:rFonts w:cs="Calibri"/>
                  <w:color w:val="000000"/>
                  <w:szCs w:val="24"/>
                  <w:u w:val="none"/>
                  <w:vertAlign w:val="superscript"/>
                </w:rPr>
                <w:delText>[6]</w:delText>
              </w:r>
              <w:r w:rsidR="0058751D" w:rsidDel="0058751D">
                <w:rPr>
                  <w:rStyle w:val="Hyperlink"/>
                  <w:rFonts w:cs="Calibri"/>
                  <w:color w:val="000000"/>
                  <w:szCs w:val="24"/>
                  <w:u w:val="none"/>
                  <w:vertAlign w:val="superscript"/>
                </w:rPr>
                <w:fldChar w:fldCharType="end"/>
              </w:r>
            </w:del>
          </w:p>
        </w:tc>
      </w:tr>
      <w:tr w:rsidR="004239BF" w:rsidRPr="00DB4F8A" w:rsidDel="0058751D" w14:paraId="6FC5D1E3" w14:textId="59E04D44" w:rsidTr="008E39E4">
        <w:trPr>
          <w:del w:id="5873" w:author="arkat" w:date="2017-09-25T14:49:00Z"/>
        </w:trPr>
        <w:tc>
          <w:tcPr>
            <w:tcW w:w="615" w:type="pct"/>
            <w:shd w:val="clear" w:color="auto" w:fill="F8F9FA"/>
            <w:tcMar>
              <w:top w:w="48" w:type="dxa"/>
              <w:left w:w="96" w:type="dxa"/>
              <w:bottom w:w="48" w:type="dxa"/>
              <w:right w:w="96" w:type="dxa"/>
            </w:tcMar>
            <w:vAlign w:val="center"/>
            <w:hideMark/>
          </w:tcPr>
          <w:p w14:paraId="1B826767" w14:textId="0DFEF9A9" w:rsidR="004239BF" w:rsidRPr="00DB4F8A" w:rsidDel="0058751D" w:rsidRDefault="0058751D">
            <w:pPr>
              <w:pStyle w:val="Heading1"/>
              <w:rPr>
                <w:del w:id="5874" w:author="arkat" w:date="2017-09-25T14:49:00Z"/>
                <w:rFonts w:cs="Calibri"/>
                <w:color w:val="000000"/>
                <w:szCs w:val="24"/>
              </w:rPr>
              <w:pPrChange w:id="5875" w:author="arkat" w:date="2017-09-29T22:53:00Z">
                <w:pPr>
                  <w:spacing w:after="0"/>
                </w:pPr>
              </w:pPrChange>
            </w:pPr>
            <w:del w:id="5876" w:author="arkat" w:date="2017-09-25T14:49:00Z">
              <w:r w:rsidDel="0058751D">
                <w:fldChar w:fldCharType="begin"/>
              </w:r>
              <w:r w:rsidDel="0058751D">
                <w:delInstrText xml:space="preserve"> HYPERLINK "https://en.wikipedia.org/wiki/MagicDraw" \o "MagicDraw" </w:delInstrText>
              </w:r>
              <w:r w:rsidDel="0058751D">
                <w:fldChar w:fldCharType="separate"/>
              </w:r>
              <w:r w:rsidR="004239BF" w:rsidRPr="00DB4F8A" w:rsidDel="0058751D">
                <w:rPr>
                  <w:rStyle w:val="Hyperlink"/>
                  <w:rFonts w:cs="Calibri"/>
                  <w:color w:val="000000"/>
                  <w:szCs w:val="24"/>
                  <w:u w:val="none"/>
                </w:rPr>
                <w:delText>MagicDraw</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C5ADA9" w14:textId="62DEC400" w:rsidR="004239BF" w:rsidRPr="00DB4F8A" w:rsidDel="0058751D" w:rsidRDefault="0058751D">
            <w:pPr>
              <w:pStyle w:val="Heading1"/>
              <w:rPr>
                <w:del w:id="5877" w:author="arkat" w:date="2017-09-25T14:49:00Z"/>
                <w:rFonts w:cs="Calibri"/>
                <w:color w:val="000000"/>
                <w:szCs w:val="24"/>
              </w:rPr>
              <w:pPrChange w:id="5878" w:author="arkat" w:date="2017-09-29T22:53:00Z">
                <w:pPr>
                  <w:spacing w:after="0"/>
                </w:pPr>
              </w:pPrChange>
            </w:pPr>
            <w:del w:id="5879" w:author="arkat" w:date="2017-09-25T14:49:00Z">
              <w:r w:rsidDel="0058751D">
                <w:fldChar w:fldCharType="begin"/>
              </w:r>
              <w:r w:rsidDel="0058751D">
                <w:delInstrText xml:space="preserve"> HYPERLINK "https://en.wikipedia.org/wiki/No_Magic" \o "No Magic" </w:delInstrText>
              </w:r>
              <w:r w:rsidDel="0058751D">
                <w:fldChar w:fldCharType="separate"/>
              </w:r>
              <w:r w:rsidR="004239BF" w:rsidRPr="00DB4F8A" w:rsidDel="0058751D">
                <w:rPr>
                  <w:rStyle w:val="Hyperlink"/>
                  <w:rFonts w:cs="Calibri"/>
                  <w:color w:val="000000"/>
                  <w:szCs w:val="24"/>
                  <w:u w:val="none"/>
                </w:rPr>
                <w:delText>No Magic</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EA42507" w14:textId="18751AAD" w:rsidR="004239BF" w:rsidRPr="00DB4F8A" w:rsidDel="0058751D" w:rsidRDefault="0058751D">
            <w:pPr>
              <w:pStyle w:val="Heading1"/>
              <w:rPr>
                <w:del w:id="5880" w:author="arkat" w:date="2017-09-25T14:49:00Z"/>
                <w:rFonts w:cs="Calibri"/>
                <w:color w:val="000000"/>
                <w:szCs w:val="24"/>
              </w:rPr>
              <w:pPrChange w:id="5881" w:author="arkat" w:date="2017-09-29T22:53:00Z">
                <w:pPr>
                  <w:spacing w:after="0"/>
                </w:pPr>
              </w:pPrChange>
            </w:pPr>
            <w:del w:id="588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2D6877" w14:textId="5F8D2940" w:rsidR="004239BF" w:rsidRPr="00DB4F8A" w:rsidDel="0058751D" w:rsidRDefault="004239BF">
            <w:pPr>
              <w:pStyle w:val="Heading1"/>
              <w:rPr>
                <w:del w:id="5883" w:author="arkat" w:date="2017-09-25T14:49:00Z"/>
                <w:rFonts w:cs="Calibri"/>
                <w:color w:val="000000"/>
                <w:szCs w:val="24"/>
              </w:rPr>
              <w:pPrChange w:id="5884"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1B0D7ECA" w14:textId="1D36C996" w:rsidR="004239BF" w:rsidRPr="00DB4F8A" w:rsidDel="0058751D" w:rsidRDefault="004239BF">
            <w:pPr>
              <w:pStyle w:val="Heading1"/>
              <w:rPr>
                <w:del w:id="5885" w:author="arkat" w:date="2017-09-25T14:49:00Z"/>
                <w:rFonts w:cs="Calibri"/>
                <w:color w:val="000000"/>
                <w:szCs w:val="24"/>
              </w:rPr>
              <w:pPrChange w:id="5886" w:author="arkat" w:date="2017-09-29T22:53:00Z">
                <w:pPr>
                  <w:spacing w:after="0"/>
                </w:pPr>
              </w:pPrChange>
            </w:pPr>
            <w:del w:id="5887" w:author="arkat" w:date="2017-09-25T14:49:00Z">
              <w:r w:rsidRPr="00DB4F8A" w:rsidDel="0058751D">
                <w:rPr>
                  <w:rFonts w:cs="Calibri"/>
                  <w:color w:val="000000"/>
                  <w:szCs w:val="24"/>
                </w:rPr>
                <w:delText>Proprietary/Shareware</w:delText>
              </w:r>
            </w:del>
          </w:p>
        </w:tc>
      </w:tr>
      <w:tr w:rsidR="004239BF" w:rsidRPr="00DB4F8A" w:rsidDel="0058751D" w14:paraId="581812F6" w14:textId="6E1E6E7D" w:rsidTr="008E39E4">
        <w:trPr>
          <w:del w:id="5888" w:author="arkat" w:date="2017-09-25T14:49:00Z"/>
        </w:trPr>
        <w:tc>
          <w:tcPr>
            <w:tcW w:w="615" w:type="pct"/>
            <w:shd w:val="clear" w:color="auto" w:fill="F8F9FA"/>
            <w:tcMar>
              <w:top w:w="48" w:type="dxa"/>
              <w:left w:w="96" w:type="dxa"/>
              <w:bottom w:w="48" w:type="dxa"/>
              <w:right w:w="96" w:type="dxa"/>
            </w:tcMar>
            <w:vAlign w:val="center"/>
            <w:hideMark/>
          </w:tcPr>
          <w:p w14:paraId="1311EEBF" w14:textId="66B36291" w:rsidR="004239BF" w:rsidRPr="00DB4F8A" w:rsidDel="0058751D" w:rsidRDefault="0058751D">
            <w:pPr>
              <w:pStyle w:val="Heading1"/>
              <w:rPr>
                <w:del w:id="5889" w:author="arkat" w:date="2017-09-25T14:49:00Z"/>
                <w:rFonts w:cs="Calibri"/>
                <w:color w:val="000000"/>
                <w:szCs w:val="24"/>
              </w:rPr>
              <w:pPrChange w:id="5890" w:author="arkat" w:date="2017-09-29T22:53:00Z">
                <w:pPr>
                  <w:spacing w:after="0"/>
                </w:pPr>
              </w:pPrChange>
            </w:pPr>
            <w:del w:id="5891" w:author="arkat" w:date="2017-09-25T14:49:00Z">
              <w:r w:rsidDel="0058751D">
                <w:fldChar w:fldCharType="begin"/>
              </w:r>
              <w:r w:rsidDel="0058751D">
                <w:delInstrText xml:space="preserve"> HYPERLINK "https://en.wikipedia.org/wiki/Bonita_BPM" \o "Bonita BPM" </w:delInstrText>
              </w:r>
              <w:r w:rsidDel="0058751D">
                <w:fldChar w:fldCharType="separate"/>
              </w:r>
              <w:r w:rsidR="004239BF" w:rsidRPr="00DB4F8A" w:rsidDel="0058751D">
                <w:rPr>
                  <w:rStyle w:val="Hyperlink"/>
                  <w:rFonts w:cs="Calibri"/>
                  <w:color w:val="000000"/>
                  <w:szCs w:val="24"/>
                  <w:u w:val="none"/>
                </w:rPr>
                <w:delText>Bonita 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200E3D6" w14:textId="4446158C" w:rsidR="004239BF" w:rsidRPr="00DB4F8A" w:rsidDel="0058751D" w:rsidRDefault="004239BF">
            <w:pPr>
              <w:pStyle w:val="Heading1"/>
              <w:rPr>
                <w:del w:id="5892" w:author="arkat" w:date="2017-09-25T14:49:00Z"/>
                <w:rFonts w:cs="Calibri"/>
                <w:color w:val="000000"/>
                <w:szCs w:val="24"/>
              </w:rPr>
              <w:pPrChange w:id="5893" w:author="arkat" w:date="2017-09-29T22:53:00Z">
                <w:pPr>
                  <w:spacing w:after="0"/>
                </w:pPr>
              </w:pPrChange>
            </w:pPr>
            <w:del w:id="5894" w:author="arkat" w:date="2017-09-25T14:49:00Z">
              <w:r w:rsidRPr="00DB4F8A" w:rsidDel="0058751D">
                <w:rPr>
                  <w:rFonts w:cs="Calibri"/>
                  <w:color w:val="000000"/>
                  <w:szCs w:val="24"/>
                </w:rPr>
                <w:delText>Bonitasoft</w:delText>
              </w:r>
            </w:del>
          </w:p>
        </w:tc>
        <w:tc>
          <w:tcPr>
            <w:tcW w:w="844" w:type="pct"/>
            <w:shd w:val="clear" w:color="auto" w:fill="F8F9FA"/>
            <w:tcMar>
              <w:top w:w="48" w:type="dxa"/>
              <w:left w:w="96" w:type="dxa"/>
              <w:bottom w:w="48" w:type="dxa"/>
              <w:right w:w="96" w:type="dxa"/>
            </w:tcMar>
            <w:vAlign w:val="center"/>
            <w:hideMark/>
          </w:tcPr>
          <w:p w14:paraId="67316966" w14:textId="6C7B050E" w:rsidR="004239BF" w:rsidRPr="00DB4F8A" w:rsidDel="0058751D" w:rsidRDefault="0058751D">
            <w:pPr>
              <w:pStyle w:val="Heading1"/>
              <w:rPr>
                <w:del w:id="5895" w:author="arkat" w:date="2017-09-25T14:49:00Z"/>
                <w:rFonts w:cs="Calibri"/>
                <w:color w:val="000000"/>
                <w:szCs w:val="24"/>
              </w:rPr>
              <w:pPrChange w:id="5896" w:author="arkat" w:date="2017-09-29T22:53:00Z">
                <w:pPr>
                  <w:spacing w:after="0"/>
                </w:pPr>
              </w:pPrChange>
            </w:pPr>
            <w:del w:id="5897"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DA55408" w14:textId="65267F37" w:rsidR="004239BF" w:rsidRPr="00DB4F8A" w:rsidDel="0058751D" w:rsidRDefault="004239BF">
            <w:pPr>
              <w:pStyle w:val="Heading1"/>
              <w:rPr>
                <w:del w:id="5898" w:author="arkat" w:date="2017-09-25T14:49:00Z"/>
                <w:rFonts w:cs="Calibri"/>
                <w:color w:val="000000"/>
                <w:szCs w:val="24"/>
              </w:rPr>
              <w:pPrChange w:id="5899" w:author="arkat" w:date="2017-09-29T22:53:00Z">
                <w:pPr>
                  <w:spacing w:after="0"/>
                </w:pPr>
              </w:pPrChange>
            </w:pPr>
            <w:del w:id="5900" w:author="arkat" w:date="2017-09-25T14:49:00Z">
              <w:r w:rsidRPr="00DB4F8A" w:rsidDel="0058751D">
                <w:rPr>
                  <w:rFonts w:cs="Calibri"/>
                  <w:color w:val="000000"/>
                  <w:szCs w:val="24"/>
                </w:rPr>
                <w:delText>Bonita BPM combines three solutions in one: a Studio for process modeling, a BPM &amp; Workflow engine, and a user interface</w:delText>
              </w:r>
              <w:r w:rsidRPr="00DB4F8A" w:rsidDel="0058751D">
                <w:rPr>
                  <w:rFonts w:eastAsia="MS Gothic" w:cs="Calibri"/>
                  <w:color w:val="000000"/>
                  <w:szCs w:val="24"/>
                </w:rPr>
                <w:delText>，</w:delText>
              </w:r>
              <w:r w:rsidRPr="00DB4F8A" w:rsidDel="0058751D">
                <w:rPr>
                  <w:rFonts w:cs="Calibri"/>
                  <w:color w:val="000000"/>
                  <w:szCs w:val="24"/>
                </w:rPr>
                <w:delText xml:space="preserve"> enabling to create standalone process-based applications. Supports several formats (read: BPMN, jBPM, Bonita, XPDL; write: Bonita, BPMN2, PNG, JPG, GIF, PDF, BMP, SVG). Does not support Data elements. Does a lot of validations at runtime. Boundary events are transparent.</w:delText>
              </w:r>
            </w:del>
          </w:p>
        </w:tc>
        <w:tc>
          <w:tcPr>
            <w:tcW w:w="1012" w:type="pct"/>
            <w:shd w:val="clear" w:color="auto" w:fill="F8F9FA"/>
            <w:tcMar>
              <w:top w:w="48" w:type="dxa"/>
              <w:left w:w="96" w:type="dxa"/>
              <w:bottom w:w="48" w:type="dxa"/>
              <w:right w:w="96" w:type="dxa"/>
            </w:tcMar>
            <w:vAlign w:val="center"/>
            <w:hideMark/>
          </w:tcPr>
          <w:p w14:paraId="7A9598E9" w14:textId="766725B4" w:rsidR="004239BF" w:rsidRPr="00DB4F8A" w:rsidDel="0058751D" w:rsidRDefault="0058751D">
            <w:pPr>
              <w:pStyle w:val="Heading1"/>
              <w:rPr>
                <w:del w:id="5901" w:author="arkat" w:date="2017-09-25T14:49:00Z"/>
                <w:rFonts w:cs="Calibri"/>
                <w:color w:val="000000"/>
                <w:szCs w:val="24"/>
              </w:rPr>
              <w:pPrChange w:id="5902" w:author="arkat" w:date="2017-09-29T22:53:00Z">
                <w:pPr>
                  <w:spacing w:after="0"/>
                </w:pPr>
              </w:pPrChange>
            </w:pPr>
            <w:del w:id="5903" w:author="arkat" w:date="2017-09-25T14:49:00Z">
              <w:r w:rsidDel="0058751D">
                <w:fldChar w:fldCharType="begin"/>
              </w:r>
              <w:r w:rsidDel="0058751D">
                <w:delInstrText xml:space="preserve"> HYPERLINK "https://en.wikipedia.org/wiki/GNU_General_Public_License" \o "GNU General Public License" </w:delInstrText>
              </w:r>
              <w:r w:rsidDel="0058751D">
                <w:fldChar w:fldCharType="separate"/>
              </w:r>
              <w:r w:rsidR="004239BF" w:rsidRPr="00DB4F8A" w:rsidDel="0058751D">
                <w:rPr>
                  <w:rStyle w:val="Hyperlink"/>
                  <w:rFonts w:cs="Calibri"/>
                  <w:color w:val="000000"/>
                  <w:szCs w:val="24"/>
                  <w:u w:val="none"/>
                </w:rPr>
                <w:delText>GPLv2</w:delText>
              </w:r>
              <w:r w:rsidDel="0058751D">
                <w:rPr>
                  <w:rStyle w:val="Hyperlink"/>
                  <w:rFonts w:cs="Calibri"/>
                  <w:color w:val="000000"/>
                  <w:szCs w:val="24"/>
                  <w:u w:val="none"/>
                </w:rPr>
                <w:fldChar w:fldCharType="end"/>
              </w:r>
              <w:r w:rsidDel="0058751D">
                <w:fldChar w:fldCharType="begin"/>
              </w:r>
              <w:r w:rsidDel="0058751D">
                <w:delInstrText xml:space="preserve"> HYPERLINK "https://en.wikipedia.org/wiki/Comparison_of_Business_Process_Modeling_Notation_tools" \l "cite_note-bonita-license-5" </w:delInstrText>
              </w:r>
              <w:r w:rsidDel="0058751D">
                <w:fldChar w:fldCharType="separate"/>
              </w:r>
              <w:r w:rsidR="004239BF" w:rsidRPr="00DB4F8A" w:rsidDel="0058751D">
                <w:rPr>
                  <w:rStyle w:val="Hyperlink"/>
                  <w:rFonts w:cs="Calibri"/>
                  <w:color w:val="000000"/>
                  <w:szCs w:val="24"/>
                  <w:u w:val="none"/>
                  <w:vertAlign w:val="superscript"/>
                </w:rPr>
                <w:delText>[5]</w:delText>
              </w:r>
              <w:r w:rsidDel="0058751D">
                <w:rPr>
                  <w:rStyle w:val="Hyperlink"/>
                  <w:rFonts w:cs="Calibri"/>
                  <w:color w:val="000000"/>
                  <w:szCs w:val="24"/>
                  <w:u w:val="none"/>
                  <w:vertAlign w:val="superscript"/>
                </w:rPr>
                <w:fldChar w:fldCharType="end"/>
              </w:r>
            </w:del>
          </w:p>
        </w:tc>
      </w:tr>
      <w:tr w:rsidR="004239BF" w:rsidRPr="00DB4F8A" w:rsidDel="0058751D" w14:paraId="4472F89A" w14:textId="6230130D" w:rsidTr="008E39E4">
        <w:trPr>
          <w:del w:id="5904" w:author="arkat" w:date="2017-09-25T14:49:00Z"/>
        </w:trPr>
        <w:tc>
          <w:tcPr>
            <w:tcW w:w="615" w:type="pct"/>
            <w:shd w:val="clear" w:color="auto" w:fill="F8F9FA"/>
            <w:tcMar>
              <w:top w:w="48" w:type="dxa"/>
              <w:left w:w="96" w:type="dxa"/>
              <w:bottom w:w="48" w:type="dxa"/>
              <w:right w:w="96" w:type="dxa"/>
            </w:tcMar>
            <w:vAlign w:val="center"/>
            <w:hideMark/>
          </w:tcPr>
          <w:p w14:paraId="2E9C4BFF" w14:textId="739D1365" w:rsidR="004239BF" w:rsidRPr="00DB4F8A" w:rsidDel="0058751D" w:rsidRDefault="0058751D">
            <w:pPr>
              <w:pStyle w:val="Heading1"/>
              <w:rPr>
                <w:del w:id="5905" w:author="arkat" w:date="2017-09-25T14:49:00Z"/>
                <w:rFonts w:cs="Calibri"/>
                <w:color w:val="000000"/>
                <w:szCs w:val="24"/>
              </w:rPr>
              <w:pPrChange w:id="5906" w:author="arkat" w:date="2017-09-29T22:53:00Z">
                <w:pPr>
                  <w:spacing w:after="0"/>
                </w:pPr>
              </w:pPrChange>
            </w:pPr>
            <w:del w:id="5907" w:author="arkat" w:date="2017-09-25T14:49:00Z">
              <w:r w:rsidDel="0058751D">
                <w:fldChar w:fldCharType="begin"/>
              </w:r>
              <w:r w:rsidDel="0058751D">
                <w:delInstrText xml:space="preserve"> HYPERLINK "https://en.wikipedia.org/wiki/ActiveVOS" \o "ActiveVOS" </w:delInstrText>
              </w:r>
              <w:r w:rsidDel="0058751D">
                <w:fldChar w:fldCharType="separate"/>
              </w:r>
              <w:r w:rsidR="004239BF" w:rsidRPr="00DB4F8A" w:rsidDel="0058751D">
                <w:rPr>
                  <w:rStyle w:val="Hyperlink"/>
                  <w:rFonts w:cs="Calibri"/>
                  <w:color w:val="000000"/>
                  <w:szCs w:val="24"/>
                  <w:u w:val="none"/>
                </w:rPr>
                <w:delText>ActiveVOS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3D1C4D4E" w14:textId="08FA0888" w:rsidR="004239BF" w:rsidRPr="00DB4F8A" w:rsidDel="0058751D" w:rsidRDefault="004239BF">
            <w:pPr>
              <w:pStyle w:val="Heading1"/>
              <w:rPr>
                <w:del w:id="5908" w:author="arkat" w:date="2017-09-25T14:49:00Z"/>
                <w:rFonts w:cs="Calibri"/>
                <w:color w:val="000000"/>
                <w:szCs w:val="24"/>
              </w:rPr>
              <w:pPrChange w:id="5909" w:author="arkat" w:date="2017-09-29T22:53:00Z">
                <w:pPr>
                  <w:spacing w:after="0"/>
                </w:pPr>
              </w:pPrChange>
            </w:pPr>
            <w:del w:id="5910" w:author="arkat" w:date="2017-09-25T14:49:00Z">
              <w:r w:rsidRPr="00DB4F8A" w:rsidDel="0058751D">
                <w:rPr>
                  <w:rFonts w:cs="Calibri"/>
                  <w:color w:val="000000"/>
                  <w:szCs w:val="24"/>
                </w:rPr>
                <w:delText>Informatica</w:delText>
              </w:r>
            </w:del>
          </w:p>
        </w:tc>
        <w:tc>
          <w:tcPr>
            <w:tcW w:w="844" w:type="pct"/>
            <w:shd w:val="clear" w:color="auto" w:fill="F8F9FA"/>
            <w:tcMar>
              <w:top w:w="48" w:type="dxa"/>
              <w:left w:w="96" w:type="dxa"/>
              <w:bottom w:w="48" w:type="dxa"/>
              <w:right w:w="96" w:type="dxa"/>
            </w:tcMar>
            <w:vAlign w:val="center"/>
            <w:hideMark/>
          </w:tcPr>
          <w:p w14:paraId="01CE70BF" w14:textId="331838B5" w:rsidR="004239BF" w:rsidRPr="00DB4F8A" w:rsidDel="0058751D" w:rsidRDefault="0058751D">
            <w:pPr>
              <w:pStyle w:val="Heading1"/>
              <w:rPr>
                <w:del w:id="5911" w:author="arkat" w:date="2017-09-25T14:49:00Z"/>
                <w:rFonts w:cs="Calibri"/>
                <w:color w:val="000000"/>
                <w:szCs w:val="24"/>
              </w:rPr>
              <w:pPrChange w:id="5912" w:author="arkat" w:date="2017-09-29T22:53:00Z">
                <w:pPr>
                  <w:spacing w:after="0"/>
                </w:pPr>
              </w:pPrChange>
            </w:pPr>
            <w:del w:id="5913"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C806D5" w14:textId="2CDBBE56" w:rsidR="004239BF" w:rsidRPr="00DB4F8A" w:rsidDel="0058751D" w:rsidRDefault="004239BF">
            <w:pPr>
              <w:pStyle w:val="Heading1"/>
              <w:rPr>
                <w:del w:id="5914" w:author="arkat" w:date="2017-09-25T14:49:00Z"/>
                <w:rFonts w:cs="Calibri"/>
                <w:color w:val="000000"/>
                <w:szCs w:val="24"/>
              </w:rPr>
              <w:pPrChange w:id="5915" w:author="arkat" w:date="2017-09-29T22:53:00Z">
                <w:pPr>
                  <w:spacing w:after="0"/>
                </w:pPr>
              </w:pPrChange>
            </w:pPr>
            <w:del w:id="5916" w:author="arkat" w:date="2017-09-25T14:49:00Z">
              <w:r w:rsidRPr="00DB4F8A" w:rsidDel="0058751D">
                <w:rPr>
                  <w:rFonts w:cs="Calibri"/>
                  <w:color w:val="000000"/>
                  <w:szCs w:val="24"/>
                </w:rPr>
                <w:delText>Modeling, Testing and Execution with open standards.</w:delText>
              </w:r>
            </w:del>
          </w:p>
        </w:tc>
        <w:tc>
          <w:tcPr>
            <w:tcW w:w="1012" w:type="pct"/>
            <w:shd w:val="clear" w:color="auto" w:fill="F8F9FA"/>
            <w:tcMar>
              <w:top w:w="48" w:type="dxa"/>
              <w:left w:w="96" w:type="dxa"/>
              <w:bottom w:w="48" w:type="dxa"/>
              <w:right w:w="96" w:type="dxa"/>
            </w:tcMar>
            <w:vAlign w:val="center"/>
            <w:hideMark/>
          </w:tcPr>
          <w:p w14:paraId="7FBB031A" w14:textId="77325D3E" w:rsidR="004239BF" w:rsidRPr="00DB4F8A" w:rsidDel="0058751D" w:rsidRDefault="004239BF">
            <w:pPr>
              <w:pStyle w:val="Heading1"/>
              <w:rPr>
                <w:del w:id="5917" w:author="arkat" w:date="2017-09-25T14:49:00Z"/>
                <w:rFonts w:cs="Calibri"/>
                <w:color w:val="000000"/>
                <w:szCs w:val="24"/>
              </w:rPr>
              <w:pPrChange w:id="5918" w:author="arkat" w:date="2017-09-29T22:53:00Z">
                <w:pPr>
                  <w:spacing w:after="0"/>
                </w:pPr>
              </w:pPrChange>
            </w:pPr>
            <w:del w:id="5919" w:author="arkat" w:date="2017-09-25T14:49:00Z">
              <w:r w:rsidRPr="00DB4F8A" w:rsidDel="0058751D">
                <w:rPr>
                  <w:rFonts w:cs="Calibri"/>
                  <w:color w:val="000000"/>
                  <w:szCs w:val="24"/>
                </w:rPr>
                <w:delText>Proprietary</w:delText>
              </w:r>
            </w:del>
          </w:p>
        </w:tc>
      </w:tr>
      <w:tr w:rsidR="004239BF" w:rsidRPr="00DB4F8A" w:rsidDel="0058751D" w14:paraId="12DEB8EA" w14:textId="44972B26" w:rsidTr="008E39E4">
        <w:trPr>
          <w:del w:id="5920" w:author="arkat" w:date="2017-09-25T14:49:00Z"/>
        </w:trPr>
        <w:tc>
          <w:tcPr>
            <w:tcW w:w="615" w:type="pct"/>
            <w:shd w:val="clear" w:color="auto" w:fill="F8F9FA"/>
            <w:tcMar>
              <w:top w:w="48" w:type="dxa"/>
              <w:left w:w="96" w:type="dxa"/>
              <w:bottom w:w="48" w:type="dxa"/>
              <w:right w:w="96" w:type="dxa"/>
            </w:tcMar>
            <w:vAlign w:val="center"/>
            <w:hideMark/>
          </w:tcPr>
          <w:p w14:paraId="09B8050A" w14:textId="073FD9D6" w:rsidR="004239BF" w:rsidRPr="00DB4F8A" w:rsidDel="0058751D" w:rsidRDefault="0058751D">
            <w:pPr>
              <w:pStyle w:val="Heading1"/>
              <w:rPr>
                <w:del w:id="5921" w:author="arkat" w:date="2017-09-25T14:49:00Z"/>
                <w:rFonts w:cs="Calibri"/>
                <w:color w:val="000000"/>
                <w:szCs w:val="24"/>
              </w:rPr>
              <w:pPrChange w:id="5922" w:author="arkat" w:date="2017-09-29T22:53:00Z">
                <w:pPr>
                  <w:spacing w:after="0"/>
                </w:pPr>
              </w:pPrChange>
            </w:pPr>
            <w:del w:id="5923" w:author="arkat" w:date="2017-09-25T14:49:00Z">
              <w:r w:rsidDel="0058751D">
                <w:fldChar w:fldCharType="begin"/>
              </w:r>
              <w:r w:rsidDel="0058751D">
                <w:delInstrText xml:space="preserve"> HYPERLINK "https://en.wikipedia.org/wiki/Software_Ideas_Modeler" \o "Software Ideas Modeler" </w:delInstrText>
              </w:r>
              <w:r w:rsidDel="0058751D">
                <w:fldChar w:fldCharType="separate"/>
              </w:r>
              <w:r w:rsidR="004239BF" w:rsidRPr="00DB4F8A" w:rsidDel="0058751D">
                <w:rPr>
                  <w:rStyle w:val="Hyperlink"/>
                  <w:rFonts w:cs="Calibri"/>
                  <w:color w:val="000000"/>
                  <w:szCs w:val="24"/>
                  <w:u w:val="none"/>
                </w:rPr>
                <w:delText>Software Ideas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3A602FB" w14:textId="5B716211" w:rsidR="004239BF" w:rsidRPr="00DB4F8A" w:rsidDel="0058751D" w:rsidRDefault="004239BF">
            <w:pPr>
              <w:pStyle w:val="Heading1"/>
              <w:rPr>
                <w:del w:id="5924" w:author="arkat" w:date="2017-09-25T14:49:00Z"/>
                <w:rFonts w:cs="Calibri"/>
                <w:color w:val="000000"/>
                <w:szCs w:val="24"/>
              </w:rPr>
              <w:pPrChange w:id="5925" w:author="arkat" w:date="2017-09-29T22:53:00Z">
                <w:pPr>
                  <w:spacing w:after="0"/>
                </w:pPr>
              </w:pPrChange>
            </w:pPr>
            <w:del w:id="5926" w:author="arkat" w:date="2017-09-25T14:49:00Z">
              <w:r w:rsidRPr="00DB4F8A" w:rsidDel="0058751D">
                <w:rPr>
                  <w:rFonts w:cs="Calibri"/>
                  <w:color w:val="000000"/>
                  <w:szCs w:val="24"/>
                </w:rPr>
                <w:delText>Dusan Rodina</w:delText>
              </w:r>
            </w:del>
          </w:p>
        </w:tc>
        <w:tc>
          <w:tcPr>
            <w:tcW w:w="844" w:type="pct"/>
            <w:shd w:val="clear" w:color="auto" w:fill="F8F9FA"/>
            <w:tcMar>
              <w:top w:w="48" w:type="dxa"/>
              <w:left w:w="96" w:type="dxa"/>
              <w:bottom w:w="48" w:type="dxa"/>
              <w:right w:w="96" w:type="dxa"/>
            </w:tcMar>
            <w:vAlign w:val="center"/>
            <w:hideMark/>
          </w:tcPr>
          <w:p w14:paraId="42CD59C9" w14:textId="54B9030E" w:rsidR="004239BF" w:rsidRPr="00DB4F8A" w:rsidDel="0058751D" w:rsidRDefault="0058751D">
            <w:pPr>
              <w:pStyle w:val="Heading1"/>
              <w:rPr>
                <w:del w:id="5927" w:author="arkat" w:date="2017-09-25T14:49:00Z"/>
                <w:rFonts w:cs="Calibri"/>
                <w:color w:val="000000"/>
                <w:szCs w:val="24"/>
              </w:rPr>
              <w:pPrChange w:id="5928" w:author="arkat" w:date="2017-09-29T22:53:00Z">
                <w:pPr>
                  <w:spacing w:after="0"/>
                </w:pPr>
              </w:pPrChange>
            </w:pPr>
            <w:del w:id="5929"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5AFA3E92" w14:textId="58B717EF" w:rsidR="004239BF" w:rsidRPr="00DB4F8A" w:rsidDel="0058751D" w:rsidRDefault="004239BF">
            <w:pPr>
              <w:pStyle w:val="Heading1"/>
              <w:rPr>
                <w:del w:id="5930" w:author="arkat" w:date="2017-09-25T14:49:00Z"/>
                <w:rFonts w:cs="Calibri"/>
                <w:color w:val="000000"/>
                <w:szCs w:val="24"/>
              </w:rPr>
              <w:pPrChange w:id="5931"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D3F5CFA" w14:textId="3621AA83" w:rsidR="004239BF" w:rsidRPr="00DB4F8A" w:rsidDel="0058751D" w:rsidRDefault="004239BF">
            <w:pPr>
              <w:pStyle w:val="Heading1"/>
              <w:rPr>
                <w:del w:id="5932" w:author="arkat" w:date="2017-09-25T14:49:00Z"/>
                <w:rFonts w:cs="Calibri"/>
                <w:color w:val="000000"/>
                <w:szCs w:val="24"/>
              </w:rPr>
              <w:pPrChange w:id="5933" w:author="arkat" w:date="2017-09-29T22:53:00Z">
                <w:pPr>
                  <w:spacing w:after="0"/>
                </w:pPr>
              </w:pPrChange>
            </w:pPr>
            <w:del w:id="5934" w:author="arkat" w:date="2017-09-25T14:49:00Z">
              <w:r w:rsidRPr="00DB4F8A" w:rsidDel="0058751D">
                <w:rPr>
                  <w:rFonts w:cs="Calibri"/>
                  <w:color w:val="000000"/>
                  <w:szCs w:val="24"/>
                </w:rPr>
                <w:delText>Proprietary</w:delText>
              </w:r>
            </w:del>
          </w:p>
        </w:tc>
      </w:tr>
      <w:tr w:rsidR="004239BF" w:rsidRPr="00DB4F8A" w:rsidDel="0058751D" w14:paraId="229F1CE6" w14:textId="10C8415B" w:rsidTr="008E39E4">
        <w:trPr>
          <w:del w:id="5935" w:author="arkat" w:date="2017-09-25T14:49:00Z"/>
        </w:trPr>
        <w:tc>
          <w:tcPr>
            <w:tcW w:w="615" w:type="pct"/>
            <w:shd w:val="clear" w:color="auto" w:fill="F8F9FA"/>
            <w:tcMar>
              <w:top w:w="48" w:type="dxa"/>
              <w:left w:w="96" w:type="dxa"/>
              <w:bottom w:w="48" w:type="dxa"/>
              <w:right w:w="96" w:type="dxa"/>
            </w:tcMar>
            <w:vAlign w:val="center"/>
            <w:hideMark/>
          </w:tcPr>
          <w:p w14:paraId="0568B789" w14:textId="55827E94" w:rsidR="004239BF" w:rsidRPr="00DB4F8A" w:rsidDel="0058751D" w:rsidRDefault="0058751D">
            <w:pPr>
              <w:pStyle w:val="Heading1"/>
              <w:rPr>
                <w:del w:id="5936" w:author="arkat" w:date="2017-09-25T14:49:00Z"/>
                <w:rFonts w:cs="Calibri"/>
                <w:color w:val="000000"/>
                <w:szCs w:val="24"/>
              </w:rPr>
              <w:pPrChange w:id="5937" w:author="arkat" w:date="2017-09-29T22:53:00Z">
                <w:pPr>
                  <w:spacing w:after="0"/>
                </w:pPr>
              </w:pPrChange>
            </w:pPr>
            <w:del w:id="5938" w:author="arkat" w:date="2017-09-25T14:49:00Z">
              <w:r w:rsidDel="0058751D">
                <w:fldChar w:fldCharType="begin"/>
              </w:r>
              <w:r w:rsidDel="0058751D">
                <w:delInstrText xml:space="preserve"> HYPERLINK "https://en.wikipedia.org/wiki/ARIS_Express" \o "ARIS Express" </w:delInstrText>
              </w:r>
              <w:r w:rsidDel="0058751D">
                <w:fldChar w:fldCharType="separate"/>
              </w:r>
              <w:r w:rsidR="004239BF" w:rsidRPr="00DB4F8A" w:rsidDel="0058751D">
                <w:rPr>
                  <w:rStyle w:val="Hyperlink"/>
                  <w:rFonts w:cs="Calibri"/>
                  <w:color w:val="000000"/>
                  <w:szCs w:val="24"/>
                  <w:u w:val="none"/>
                </w:rPr>
                <w:delText>ARIS Express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D55C409" w14:textId="72E338FC" w:rsidR="004239BF" w:rsidRPr="00DB4F8A" w:rsidDel="0058751D" w:rsidRDefault="0058751D">
            <w:pPr>
              <w:pStyle w:val="Heading1"/>
              <w:rPr>
                <w:del w:id="5939" w:author="arkat" w:date="2017-09-25T14:49:00Z"/>
                <w:rFonts w:cs="Calibri"/>
                <w:color w:val="000000"/>
                <w:szCs w:val="24"/>
              </w:rPr>
              <w:pPrChange w:id="5940" w:author="arkat" w:date="2017-09-29T22:53:00Z">
                <w:pPr>
                  <w:spacing w:after="0"/>
                </w:pPr>
              </w:pPrChange>
            </w:pPr>
            <w:del w:id="5941" w:author="arkat" w:date="2017-09-25T14:49:00Z">
              <w:r w:rsidDel="0058751D">
                <w:fldChar w:fldCharType="begin"/>
              </w:r>
              <w:r w:rsidDel="0058751D">
                <w:delInstrText xml:space="preserve"> HYPERLINK "https://en.wikipedia.org/wiki/Software_AG" \o "Software AG" </w:delInstrText>
              </w:r>
              <w:r w:rsidDel="0058751D">
                <w:fldChar w:fldCharType="separate"/>
              </w:r>
              <w:r w:rsidR="004239BF" w:rsidRPr="00DB4F8A" w:rsidDel="0058751D">
                <w:rPr>
                  <w:rStyle w:val="Hyperlink"/>
                  <w:rFonts w:cs="Calibri"/>
                  <w:color w:val="000000"/>
                  <w:szCs w:val="24"/>
                  <w:u w:val="none"/>
                </w:rPr>
                <w:delText>Software AG</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4E48C2" w14:textId="3A0641C4" w:rsidR="004239BF" w:rsidRPr="00DB4F8A" w:rsidDel="0058751D" w:rsidRDefault="0058751D">
            <w:pPr>
              <w:pStyle w:val="Heading1"/>
              <w:rPr>
                <w:del w:id="5942" w:author="arkat" w:date="2017-09-25T14:49:00Z"/>
                <w:rFonts w:cs="Calibri"/>
                <w:color w:val="000000"/>
                <w:szCs w:val="24"/>
              </w:rPr>
              <w:pPrChange w:id="5943" w:author="arkat" w:date="2017-09-29T22:53:00Z">
                <w:pPr>
                  <w:spacing w:after="0"/>
                </w:pPr>
              </w:pPrChange>
            </w:pPr>
            <w:del w:id="5944"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"https://en.wikipedia.org/wiki/Linux" \o "Linux" </w:delInstrText>
              </w:r>
              <w:r w:rsidDel="0058751D">
                <w:fldChar w:fldCharType="separate"/>
              </w:r>
              <w:r w:rsidR="004239BF" w:rsidRPr="00DB4F8A" w:rsidDel="0058751D">
                <w:rPr>
                  <w:rStyle w:val="Hyperlink"/>
                  <w:rFonts w:cs="Calibri"/>
                  <w:color w:val="000000"/>
                  <w:szCs w:val="24"/>
                  <w:u w:val="none"/>
                </w:rPr>
                <w:delText>Linux</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"https://en.wikipedia.org/wiki/Macintosh" \o "Macintosh" </w:delInstrText>
              </w:r>
              <w:r w:rsidDel="0058751D">
                <w:fldChar w:fldCharType="separate"/>
              </w:r>
              <w:r w:rsidR="004239BF" w:rsidRPr="00DB4F8A" w:rsidDel="0058751D">
                <w:rPr>
                  <w:rStyle w:val="Hyperlink"/>
                  <w:rFonts w:cs="Calibri"/>
                  <w:color w:val="000000"/>
                  <w:szCs w:val="24"/>
                  <w:u w:val="none"/>
                </w:rPr>
                <w:delText>Mac</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unofficially)</w:delText>
              </w:r>
            </w:del>
          </w:p>
        </w:tc>
        <w:tc>
          <w:tcPr>
            <w:tcW w:w="1810" w:type="pct"/>
            <w:shd w:val="clear" w:color="auto" w:fill="F8F9FA"/>
            <w:tcMar>
              <w:top w:w="48" w:type="dxa"/>
              <w:left w:w="96" w:type="dxa"/>
              <w:bottom w:w="48" w:type="dxa"/>
              <w:right w:w="96" w:type="dxa"/>
            </w:tcMar>
            <w:vAlign w:val="center"/>
            <w:hideMark/>
          </w:tcPr>
          <w:p w14:paraId="1C4A4339" w14:textId="687F4426" w:rsidR="004239BF" w:rsidRPr="00DB4F8A" w:rsidDel="0058751D" w:rsidRDefault="004239BF">
            <w:pPr>
              <w:pStyle w:val="Heading1"/>
              <w:rPr>
                <w:del w:id="5945" w:author="arkat" w:date="2017-09-25T14:49:00Z"/>
                <w:rFonts w:cs="Calibri"/>
                <w:color w:val="000000"/>
                <w:szCs w:val="24"/>
              </w:rPr>
              <w:pPrChange w:id="5946" w:author="arkat" w:date="2017-09-29T22:53:00Z">
                <w:pPr>
                  <w:spacing w:after="0"/>
                </w:pPr>
              </w:pPrChange>
            </w:pPr>
            <w:del w:id="5947" w:author="arkat" w:date="2017-09-25T14:49:00Z">
              <w:r w:rsidRPr="00DB4F8A" w:rsidDel="0058751D">
                <w:rPr>
                  <w:rFonts w:cs="Calibri"/>
                  <w:color w:val="000000"/>
                  <w:szCs w:val="24"/>
                </w:rPr>
                <w:delText>Limited supported formats (read: proprietary, Microsoft Visio, write: proprietary, EMF, PDF).</w:delText>
              </w:r>
            </w:del>
          </w:p>
        </w:tc>
        <w:tc>
          <w:tcPr>
            <w:tcW w:w="1012" w:type="pct"/>
            <w:shd w:val="clear" w:color="auto" w:fill="F8F9FA"/>
            <w:tcMar>
              <w:top w:w="48" w:type="dxa"/>
              <w:left w:w="96" w:type="dxa"/>
              <w:bottom w:w="48" w:type="dxa"/>
              <w:right w:w="96" w:type="dxa"/>
            </w:tcMar>
            <w:vAlign w:val="center"/>
            <w:hideMark/>
          </w:tcPr>
          <w:p w14:paraId="6801A836" w14:textId="7480EB1A" w:rsidR="004239BF" w:rsidRPr="00DB4F8A" w:rsidDel="0058751D" w:rsidRDefault="004239BF">
            <w:pPr>
              <w:pStyle w:val="Heading1"/>
              <w:rPr>
                <w:del w:id="5948" w:author="arkat" w:date="2017-09-25T14:49:00Z"/>
                <w:rFonts w:cs="Calibri"/>
                <w:color w:val="000000"/>
                <w:szCs w:val="24"/>
              </w:rPr>
              <w:pPrChange w:id="5949" w:author="arkat" w:date="2017-09-29T22:53:00Z">
                <w:pPr>
                  <w:spacing w:after="0"/>
                </w:pPr>
              </w:pPrChange>
            </w:pPr>
            <w:del w:id="5950" w:author="arkat" w:date="2017-09-25T14:49:00Z">
              <w:r w:rsidRPr="00DB4F8A" w:rsidDel="0058751D">
                <w:rPr>
                  <w:rFonts w:cs="Calibri"/>
                  <w:color w:val="000000"/>
                  <w:szCs w:val="24"/>
                </w:rPr>
                <w:delText>Freeware (registration needed)</w:delText>
              </w:r>
            </w:del>
          </w:p>
        </w:tc>
      </w:tr>
      <w:tr w:rsidR="004239BF" w:rsidRPr="00DB4F8A" w:rsidDel="0058751D" w14:paraId="77287DCD" w14:textId="1F9B59BF" w:rsidTr="008E39E4">
        <w:trPr>
          <w:del w:id="5951" w:author="arkat" w:date="2017-09-25T14:49:00Z"/>
        </w:trPr>
        <w:tc>
          <w:tcPr>
            <w:tcW w:w="615" w:type="pct"/>
            <w:shd w:val="clear" w:color="auto" w:fill="F8F9FA"/>
            <w:tcMar>
              <w:top w:w="48" w:type="dxa"/>
              <w:left w:w="96" w:type="dxa"/>
              <w:bottom w:w="48" w:type="dxa"/>
              <w:right w:w="96" w:type="dxa"/>
            </w:tcMar>
            <w:vAlign w:val="center"/>
            <w:hideMark/>
          </w:tcPr>
          <w:p w14:paraId="4D247201" w14:textId="20D478F9" w:rsidR="004239BF" w:rsidRPr="00DB4F8A" w:rsidDel="0058751D" w:rsidRDefault="0058751D">
            <w:pPr>
              <w:pStyle w:val="Heading1"/>
              <w:rPr>
                <w:del w:id="5952" w:author="arkat" w:date="2017-09-25T14:49:00Z"/>
                <w:rFonts w:cs="Calibri"/>
                <w:color w:val="000000"/>
                <w:szCs w:val="24"/>
              </w:rPr>
              <w:pPrChange w:id="5953" w:author="arkat" w:date="2017-09-29T22:53:00Z">
                <w:pPr>
                  <w:spacing w:after="0"/>
                </w:pPr>
              </w:pPrChange>
            </w:pPr>
            <w:del w:id="5954" w:author="arkat" w:date="2017-09-25T14:49:00Z">
              <w:r w:rsidDel="0058751D">
                <w:fldChar w:fldCharType="begin"/>
              </w:r>
              <w:r w:rsidDel="0058751D">
                <w:delInstrText xml:space="preserve"> HYPERLINK "https://en.wikipedia.org/wiki/Pegasystems" \o "Pegasystems" </w:delInstrText>
              </w:r>
              <w:r w:rsidDel="0058751D">
                <w:fldChar w:fldCharType="separate"/>
              </w:r>
              <w:r w:rsidR="004239BF" w:rsidRPr="00DB4F8A" w:rsidDel="0058751D">
                <w:rPr>
                  <w:rStyle w:val="Hyperlink"/>
                  <w:rFonts w:cs="Calibri"/>
                  <w:color w:val="000000"/>
                  <w:szCs w:val="24"/>
                  <w:u w:val="none"/>
                </w:rPr>
                <w:delText>Pegasystems</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A367106" w14:textId="26CABB7E" w:rsidR="004239BF" w:rsidRPr="00DB4F8A" w:rsidDel="0058751D" w:rsidRDefault="0058751D">
            <w:pPr>
              <w:pStyle w:val="Heading1"/>
              <w:rPr>
                <w:del w:id="5955" w:author="arkat" w:date="2017-09-25T14:49:00Z"/>
                <w:rFonts w:cs="Calibri"/>
                <w:color w:val="000000"/>
                <w:szCs w:val="24"/>
              </w:rPr>
              <w:pPrChange w:id="5956" w:author="arkat" w:date="2017-09-29T22:53:00Z">
                <w:pPr>
                  <w:spacing w:after="0"/>
                </w:pPr>
              </w:pPrChange>
            </w:pPr>
            <w:del w:id="5957" w:author="arkat" w:date="2017-09-25T14:49:00Z">
              <w:r w:rsidDel="0058751D">
                <w:fldChar w:fldCharType="begin"/>
              </w:r>
              <w:r w:rsidDel="0058751D">
                <w:delInstrText xml:space="preserve"> HYPERLINK "https://en.wikipedia.org/w/index.php?title=Pega_BPM&amp;action=edit&amp;redlink=1" \o "Pega BPM (page does not exist)" </w:delInstrText>
              </w:r>
              <w:r w:rsidDel="0058751D">
                <w:fldChar w:fldCharType="separate"/>
              </w:r>
              <w:r w:rsidR="004239BF" w:rsidRPr="00DB4F8A" w:rsidDel="0058751D">
                <w:rPr>
                  <w:rStyle w:val="Hyperlink"/>
                  <w:rFonts w:cs="Calibri"/>
                  <w:color w:val="000000"/>
                  <w:szCs w:val="24"/>
                  <w:u w:val="none"/>
                </w:rPr>
                <w:delText>Pega BPM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659AB2CB" w14:textId="7A96CC8D" w:rsidR="004239BF" w:rsidRPr="00DB4F8A" w:rsidDel="0058751D" w:rsidRDefault="0058751D">
            <w:pPr>
              <w:pStyle w:val="Heading1"/>
              <w:rPr>
                <w:del w:id="5958" w:author="arkat" w:date="2017-09-25T14:49:00Z"/>
                <w:rFonts w:cs="Calibri"/>
                <w:color w:val="000000"/>
                <w:szCs w:val="24"/>
              </w:rPr>
              <w:pPrChange w:id="5959" w:author="arkat" w:date="2017-09-29T22:53:00Z">
                <w:pPr>
                  <w:spacing w:after="0"/>
                </w:pPr>
              </w:pPrChange>
            </w:pPr>
            <w:del w:id="5960"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AC9F7C0" w14:textId="26C01712" w:rsidR="004239BF" w:rsidRPr="00DB4F8A" w:rsidDel="0058751D" w:rsidRDefault="004239BF">
            <w:pPr>
              <w:pStyle w:val="Heading1"/>
              <w:rPr>
                <w:del w:id="5961" w:author="arkat" w:date="2017-09-25T14:49:00Z"/>
                <w:rFonts w:cs="Calibri"/>
                <w:color w:val="000000"/>
                <w:szCs w:val="24"/>
              </w:rPr>
              <w:pPrChange w:id="5962" w:author="arkat" w:date="2017-09-29T22:53:00Z">
                <w:pPr>
                  <w:spacing w:after="0"/>
                </w:pPr>
              </w:pPrChange>
            </w:pPr>
            <w:del w:id="5963" w:author="arkat" w:date="2017-09-25T14:49:00Z">
              <w:r w:rsidRPr="00DB4F8A" w:rsidDel="0058751D">
                <w:rPr>
                  <w:rFonts w:cs="Calibri"/>
                  <w:color w:val="000000"/>
                  <w:szCs w:val="24"/>
                </w:rPr>
                <w:delText>Supports Process modelling, business analysis and simulation, with publication ad-hoc reporting and advanced collaboration and analysis features. The most advanced method-based business architecture solution available, fully integrated with enterprise Architecture and Compliance and risk.</w:delText>
              </w:r>
            </w:del>
          </w:p>
        </w:tc>
        <w:tc>
          <w:tcPr>
            <w:tcW w:w="1012" w:type="pct"/>
            <w:shd w:val="clear" w:color="auto" w:fill="F8F9FA"/>
            <w:tcMar>
              <w:top w:w="48" w:type="dxa"/>
              <w:left w:w="96" w:type="dxa"/>
              <w:bottom w:w="48" w:type="dxa"/>
              <w:right w:w="96" w:type="dxa"/>
            </w:tcMar>
            <w:vAlign w:val="center"/>
            <w:hideMark/>
          </w:tcPr>
          <w:p w14:paraId="31327112" w14:textId="22CCA324" w:rsidR="004239BF" w:rsidRPr="00DB4F8A" w:rsidDel="0058751D" w:rsidRDefault="004239BF">
            <w:pPr>
              <w:pStyle w:val="Heading1"/>
              <w:rPr>
                <w:del w:id="5964" w:author="arkat" w:date="2017-09-25T14:49:00Z"/>
                <w:rFonts w:cs="Calibri"/>
                <w:color w:val="000000"/>
                <w:szCs w:val="24"/>
              </w:rPr>
              <w:pPrChange w:id="5965" w:author="arkat" w:date="2017-09-29T22:53:00Z">
                <w:pPr>
                  <w:spacing w:after="0"/>
                </w:pPr>
              </w:pPrChange>
            </w:pPr>
            <w:del w:id="5966" w:author="arkat" w:date="2017-09-25T14:49:00Z">
              <w:r w:rsidRPr="00DB4F8A" w:rsidDel="0058751D">
                <w:rPr>
                  <w:rFonts w:cs="Calibri"/>
                  <w:color w:val="000000"/>
                  <w:szCs w:val="24"/>
                </w:rPr>
                <w:delText>Proprietary</w:delText>
              </w:r>
            </w:del>
          </w:p>
        </w:tc>
      </w:tr>
      <w:tr w:rsidR="004239BF" w:rsidRPr="00DB4F8A" w:rsidDel="0058751D" w14:paraId="663B489D" w14:textId="50F6420C" w:rsidTr="008E39E4">
        <w:trPr>
          <w:del w:id="5967" w:author="arkat" w:date="2017-09-25T14:49:00Z"/>
        </w:trPr>
        <w:tc>
          <w:tcPr>
            <w:tcW w:w="615" w:type="pct"/>
            <w:shd w:val="clear" w:color="auto" w:fill="F8F9FA"/>
            <w:tcMar>
              <w:top w:w="48" w:type="dxa"/>
              <w:left w:w="96" w:type="dxa"/>
              <w:bottom w:w="48" w:type="dxa"/>
              <w:right w:w="96" w:type="dxa"/>
            </w:tcMar>
            <w:vAlign w:val="center"/>
            <w:hideMark/>
          </w:tcPr>
          <w:p w14:paraId="676F1F80" w14:textId="1B27BE13" w:rsidR="004239BF" w:rsidRPr="00DB4F8A" w:rsidDel="0058751D" w:rsidRDefault="0058751D">
            <w:pPr>
              <w:pStyle w:val="Heading1"/>
              <w:rPr>
                <w:del w:id="5968" w:author="arkat" w:date="2017-09-25T14:49:00Z"/>
                <w:rFonts w:cs="Calibri"/>
                <w:color w:val="000000"/>
                <w:szCs w:val="24"/>
              </w:rPr>
              <w:pPrChange w:id="5969" w:author="arkat" w:date="2017-09-29T22:53:00Z">
                <w:pPr>
                  <w:spacing w:after="0"/>
                </w:pPr>
              </w:pPrChange>
            </w:pPr>
            <w:del w:id="5970" w:author="arkat" w:date="2017-09-25T14:49:00Z">
              <w:r w:rsidDel="0058751D">
                <w:fldChar w:fldCharType="begin"/>
              </w:r>
              <w:r w:rsidDel="0058751D">
                <w:delInstrText xml:space="preserve"> HYPERLINK "https://en.wikipedia.org/wiki/Microsoft_Visio" \o "Microsoft Visio" </w:delInstrText>
              </w:r>
              <w:r w:rsidDel="0058751D">
                <w:fldChar w:fldCharType="separate"/>
              </w:r>
              <w:r w:rsidR="004239BF" w:rsidRPr="00DB4F8A" w:rsidDel="0058751D">
                <w:rPr>
                  <w:rStyle w:val="Hyperlink"/>
                  <w:rFonts w:cs="Calibri"/>
                  <w:color w:val="000000"/>
                  <w:szCs w:val="24"/>
                  <w:u w:val="none"/>
                </w:rPr>
                <w:delText>Microsoft Visio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2013</w:delText>
              </w:r>
            </w:del>
          </w:p>
        </w:tc>
        <w:tc>
          <w:tcPr>
            <w:tcW w:w="719" w:type="pct"/>
            <w:shd w:val="clear" w:color="auto" w:fill="F8F9FA"/>
            <w:tcMar>
              <w:top w:w="48" w:type="dxa"/>
              <w:left w:w="96" w:type="dxa"/>
              <w:bottom w:w="48" w:type="dxa"/>
              <w:right w:w="96" w:type="dxa"/>
            </w:tcMar>
            <w:vAlign w:val="center"/>
            <w:hideMark/>
          </w:tcPr>
          <w:p w14:paraId="2D185F6C" w14:textId="6C511D07" w:rsidR="004239BF" w:rsidRPr="00DB4F8A" w:rsidDel="0058751D" w:rsidRDefault="0058751D">
            <w:pPr>
              <w:pStyle w:val="Heading1"/>
              <w:rPr>
                <w:del w:id="5971" w:author="arkat" w:date="2017-09-25T14:49:00Z"/>
                <w:rFonts w:cs="Calibri"/>
                <w:color w:val="000000"/>
                <w:szCs w:val="24"/>
              </w:rPr>
              <w:pPrChange w:id="5972" w:author="arkat" w:date="2017-09-29T22:53:00Z">
                <w:pPr>
                  <w:spacing w:after="0"/>
                </w:pPr>
              </w:pPrChange>
            </w:pPr>
            <w:del w:id="5973" w:author="arkat" w:date="2017-09-25T14:49:00Z">
              <w:r w:rsidDel="0058751D">
                <w:fldChar w:fldCharType="begin"/>
              </w:r>
              <w:r w:rsidDel="0058751D">
                <w:delInstrText xml:space="preserve"> HYPERLINK "https://en.wikipedia.org/wiki/Microsoft" \o "Microsoft" </w:delInstrText>
              </w:r>
              <w:r w:rsidDel="0058751D">
                <w:fldChar w:fldCharType="separate"/>
              </w:r>
              <w:r w:rsidR="004239BF" w:rsidRPr="00DB4F8A" w:rsidDel="0058751D">
                <w:rPr>
                  <w:rStyle w:val="Hyperlink"/>
                  <w:rFonts w:cs="Calibri"/>
                  <w:color w:val="000000"/>
                  <w:szCs w:val="24"/>
                  <w:u w:val="none"/>
                </w:rPr>
                <w:delText>Microsoft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B11779F" w14:textId="4882CAF2" w:rsidR="004239BF" w:rsidRPr="00DB4F8A" w:rsidDel="0058751D" w:rsidRDefault="0058751D">
            <w:pPr>
              <w:pStyle w:val="Heading1"/>
              <w:rPr>
                <w:del w:id="5974" w:author="arkat" w:date="2017-09-25T14:49:00Z"/>
                <w:rFonts w:cs="Calibri"/>
                <w:color w:val="000000"/>
                <w:szCs w:val="24"/>
              </w:rPr>
              <w:pPrChange w:id="5975" w:author="arkat" w:date="2017-09-29T22:53:00Z">
                <w:pPr>
                  <w:spacing w:after="0"/>
                </w:pPr>
              </w:pPrChange>
            </w:pPr>
            <w:del w:id="5976"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826C9E2" w14:textId="786CF471" w:rsidR="004239BF" w:rsidRPr="00DB4F8A" w:rsidDel="0058751D" w:rsidRDefault="004239BF">
            <w:pPr>
              <w:pStyle w:val="Heading1"/>
              <w:rPr>
                <w:del w:id="5977" w:author="arkat" w:date="2017-09-25T14:49:00Z"/>
                <w:rFonts w:cs="Calibri"/>
                <w:color w:val="000000"/>
                <w:szCs w:val="24"/>
              </w:rPr>
              <w:pPrChange w:id="5978" w:author="arkat" w:date="2017-09-29T22:53:00Z">
                <w:pPr>
                  <w:spacing w:after="0"/>
                </w:pPr>
              </w:pPrChange>
            </w:pPr>
            <w:del w:id="5979" w:author="arkat" w:date="2017-09-25T14:49:00Z">
              <w:r w:rsidRPr="00DB4F8A" w:rsidDel="0058751D">
                <w:rPr>
                  <w:rFonts w:cs="Calibri"/>
                  <w:color w:val="000000"/>
                  <w:szCs w:val="24"/>
                </w:rPr>
                <w:delText>BPMN2 Modeling and validation. No support for Data Input/Output. No BPMN file format support (read: Visio, Visio Workflow Interchange; write: Visio, SVG, Autocad, HTML, EMF, GIF, JPG, PDF, PNG, TIFF, BMP, WMF, XPS).</w:delText>
              </w:r>
            </w:del>
          </w:p>
        </w:tc>
        <w:tc>
          <w:tcPr>
            <w:tcW w:w="1012" w:type="pct"/>
            <w:shd w:val="clear" w:color="auto" w:fill="F8F9FA"/>
            <w:tcMar>
              <w:top w:w="48" w:type="dxa"/>
              <w:left w:w="96" w:type="dxa"/>
              <w:bottom w:w="48" w:type="dxa"/>
              <w:right w:w="96" w:type="dxa"/>
            </w:tcMar>
            <w:vAlign w:val="center"/>
            <w:hideMark/>
          </w:tcPr>
          <w:p w14:paraId="531BA2A4" w14:textId="6C31E39F" w:rsidR="004239BF" w:rsidRPr="00DB4F8A" w:rsidDel="0058751D" w:rsidRDefault="004239BF">
            <w:pPr>
              <w:pStyle w:val="Heading1"/>
              <w:rPr>
                <w:del w:id="5980" w:author="arkat" w:date="2017-09-25T14:49:00Z"/>
                <w:rFonts w:cs="Calibri"/>
                <w:color w:val="000000"/>
                <w:szCs w:val="24"/>
              </w:rPr>
              <w:pPrChange w:id="5981" w:author="arkat" w:date="2017-09-29T22:53:00Z">
                <w:pPr>
                  <w:spacing w:after="0"/>
                </w:pPr>
              </w:pPrChange>
            </w:pPr>
            <w:del w:id="5982" w:author="arkat" w:date="2017-09-25T14:49:00Z">
              <w:r w:rsidRPr="00DB4F8A" w:rsidDel="0058751D">
                <w:rPr>
                  <w:rFonts w:cs="Calibri"/>
                  <w:color w:val="000000"/>
                  <w:szCs w:val="24"/>
                </w:rPr>
                <w:delText>Proprietary</w:delText>
              </w:r>
            </w:del>
          </w:p>
        </w:tc>
      </w:tr>
      <w:tr w:rsidR="004239BF" w:rsidRPr="00DB4F8A" w:rsidDel="0058751D" w14:paraId="6186F42A" w14:textId="7A849F7E" w:rsidTr="008E39E4">
        <w:trPr>
          <w:del w:id="5983" w:author="arkat" w:date="2017-09-25T14:49:00Z"/>
        </w:trPr>
        <w:tc>
          <w:tcPr>
            <w:tcW w:w="615" w:type="pct"/>
            <w:shd w:val="clear" w:color="auto" w:fill="F8F9FA"/>
            <w:tcMar>
              <w:top w:w="48" w:type="dxa"/>
              <w:left w:w="96" w:type="dxa"/>
              <w:bottom w:w="48" w:type="dxa"/>
              <w:right w:w="96" w:type="dxa"/>
            </w:tcMar>
            <w:vAlign w:val="center"/>
            <w:hideMark/>
          </w:tcPr>
          <w:p w14:paraId="0B5DA37A" w14:textId="257D2AD2" w:rsidR="004239BF" w:rsidRPr="00DB4F8A" w:rsidDel="0058751D" w:rsidRDefault="0058751D">
            <w:pPr>
              <w:pStyle w:val="Heading1"/>
              <w:rPr>
                <w:del w:id="5984" w:author="arkat" w:date="2017-09-25T14:49:00Z"/>
                <w:rFonts w:cs="Calibri"/>
                <w:color w:val="000000"/>
                <w:szCs w:val="24"/>
              </w:rPr>
              <w:pPrChange w:id="5985" w:author="arkat" w:date="2017-09-29T22:53:00Z">
                <w:pPr>
                  <w:spacing w:after="0"/>
                </w:pPr>
              </w:pPrChange>
            </w:pPr>
            <w:del w:id="5986" w:author="arkat" w:date="2017-09-25T14:49:00Z">
              <w:r w:rsidDel="0058751D">
                <w:fldChar w:fldCharType="begin"/>
              </w:r>
              <w:r w:rsidDel="0058751D">
                <w:delInstrText xml:space="preserve"> HYPERLINK "https://en.wikipedia.org/wiki/ADONIS_(software)" \o "ADONIS (software)" </w:delInstrText>
              </w:r>
              <w:r w:rsidDel="0058751D">
                <w:fldChar w:fldCharType="separate"/>
              </w:r>
              <w:r w:rsidR="004239BF" w:rsidRPr="00DB4F8A" w:rsidDel="0058751D">
                <w:rPr>
                  <w:rStyle w:val="Hyperlink"/>
                  <w:rFonts w:cs="Calibri"/>
                  <w:color w:val="000000"/>
                  <w:szCs w:val="24"/>
                  <w:u w:val="none"/>
                </w:rPr>
                <w:delText>ADONIS (software)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2553D23" w14:textId="38948AB5" w:rsidR="004239BF" w:rsidRPr="00DB4F8A" w:rsidDel="0058751D" w:rsidRDefault="004239BF">
            <w:pPr>
              <w:pStyle w:val="Heading1"/>
              <w:rPr>
                <w:del w:id="5987" w:author="arkat" w:date="2017-09-25T14:49:00Z"/>
                <w:rFonts w:cs="Calibri"/>
                <w:color w:val="000000"/>
                <w:szCs w:val="24"/>
              </w:rPr>
              <w:pPrChange w:id="5988" w:author="arkat" w:date="2017-09-29T22:53:00Z">
                <w:pPr>
                  <w:spacing w:after="0"/>
                </w:pPr>
              </w:pPrChange>
            </w:pPr>
            <w:del w:id="5989" w:author="arkat" w:date="2017-09-25T14:49:00Z">
              <w:r w:rsidRPr="00DB4F8A" w:rsidDel="0058751D">
                <w:rPr>
                  <w:rFonts w:cs="Calibri"/>
                  <w:color w:val="000000"/>
                  <w:szCs w:val="24"/>
                </w:rPr>
                <w:delText>BOC Information Technologies Consulting AG</w:delText>
              </w:r>
            </w:del>
          </w:p>
        </w:tc>
        <w:tc>
          <w:tcPr>
            <w:tcW w:w="844" w:type="pct"/>
            <w:shd w:val="clear" w:color="auto" w:fill="F8F9FA"/>
            <w:tcMar>
              <w:top w:w="48" w:type="dxa"/>
              <w:left w:w="96" w:type="dxa"/>
              <w:bottom w:w="48" w:type="dxa"/>
              <w:right w:w="96" w:type="dxa"/>
            </w:tcMar>
            <w:vAlign w:val="center"/>
            <w:hideMark/>
          </w:tcPr>
          <w:p w14:paraId="3B173BEF" w14:textId="6EFA74F3" w:rsidR="004239BF" w:rsidRPr="00DB4F8A" w:rsidDel="0058751D" w:rsidRDefault="0058751D">
            <w:pPr>
              <w:pStyle w:val="Heading1"/>
              <w:rPr>
                <w:del w:id="5990" w:author="arkat" w:date="2017-09-25T14:49:00Z"/>
                <w:rFonts w:cs="Calibri"/>
                <w:color w:val="000000"/>
                <w:szCs w:val="24"/>
              </w:rPr>
              <w:pPrChange w:id="5991" w:author="arkat" w:date="2017-09-29T22:53:00Z">
                <w:pPr>
                  <w:spacing w:after="0"/>
                </w:pPr>
              </w:pPrChange>
            </w:pPr>
            <w:del w:id="5992"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05631FF6" w14:textId="6637CBF3" w:rsidR="004239BF" w:rsidRPr="00DB4F8A" w:rsidDel="0058751D" w:rsidRDefault="004239BF">
            <w:pPr>
              <w:pStyle w:val="Heading1"/>
              <w:rPr>
                <w:del w:id="5993" w:author="arkat" w:date="2017-09-25T14:49:00Z"/>
                <w:rFonts w:cs="Calibri"/>
                <w:color w:val="000000"/>
                <w:szCs w:val="24"/>
              </w:rPr>
              <w:pPrChange w:id="5994" w:author="arkat" w:date="2017-09-29T22:53:00Z">
                <w:pPr>
                  <w:spacing w:after="0"/>
                </w:pPr>
              </w:pPrChange>
            </w:pPr>
            <w:del w:id="5995" w:author="arkat" w:date="2017-09-25T14:49:00Z">
              <w:r w:rsidRPr="00DB4F8A" w:rsidDel="0058751D">
                <w:rPr>
                  <w:rFonts w:cs="Calibri"/>
                  <w:color w:val="000000"/>
                  <w:szCs w:val="24"/>
                </w:rPr>
                <w:delText>Business Process Analysis (BPA) tool supporting business process management allowing process modeling, analysis, simulation, evaluation, publishing and automation. Freeware Community Edition available.</w:delText>
              </w:r>
            </w:del>
          </w:p>
        </w:tc>
        <w:tc>
          <w:tcPr>
            <w:tcW w:w="1012" w:type="pct"/>
            <w:shd w:val="clear" w:color="auto" w:fill="F8F9FA"/>
            <w:tcMar>
              <w:top w:w="48" w:type="dxa"/>
              <w:left w:w="96" w:type="dxa"/>
              <w:bottom w:w="48" w:type="dxa"/>
              <w:right w:w="96" w:type="dxa"/>
            </w:tcMar>
            <w:vAlign w:val="center"/>
            <w:hideMark/>
          </w:tcPr>
          <w:p w14:paraId="46CDD591" w14:textId="3911CA24" w:rsidR="004239BF" w:rsidRPr="00DB4F8A" w:rsidDel="0058751D" w:rsidRDefault="004239BF">
            <w:pPr>
              <w:pStyle w:val="Heading1"/>
              <w:rPr>
                <w:del w:id="5996" w:author="arkat" w:date="2017-09-25T14:49:00Z"/>
                <w:rFonts w:cs="Calibri"/>
                <w:color w:val="000000"/>
                <w:szCs w:val="24"/>
              </w:rPr>
              <w:pPrChange w:id="5997" w:author="arkat" w:date="2017-09-29T22:53:00Z">
                <w:pPr>
                  <w:spacing w:after="0"/>
                </w:pPr>
              </w:pPrChange>
            </w:pPr>
            <w:del w:id="5998" w:author="arkat" w:date="2017-09-25T14:49:00Z">
              <w:r w:rsidRPr="00DB4F8A" w:rsidDel="0058751D">
                <w:rPr>
                  <w:rFonts w:cs="Calibri"/>
                  <w:color w:val="000000"/>
                  <w:szCs w:val="24"/>
                </w:rPr>
                <w:delText>Proprietary / Freeware (requires registration)</w:delText>
              </w:r>
            </w:del>
          </w:p>
        </w:tc>
      </w:tr>
      <w:tr w:rsidR="004239BF" w:rsidRPr="00DB4F8A" w:rsidDel="0058751D" w14:paraId="6F9D9F39" w14:textId="4544C1AF" w:rsidTr="008E39E4">
        <w:trPr>
          <w:del w:id="5999" w:author="arkat" w:date="2017-09-25T14:49:00Z"/>
        </w:trPr>
        <w:tc>
          <w:tcPr>
            <w:tcW w:w="615" w:type="pct"/>
            <w:shd w:val="clear" w:color="auto" w:fill="F8F9FA"/>
            <w:tcMar>
              <w:top w:w="48" w:type="dxa"/>
              <w:left w:w="96" w:type="dxa"/>
              <w:bottom w:w="48" w:type="dxa"/>
              <w:right w:w="96" w:type="dxa"/>
            </w:tcMar>
            <w:vAlign w:val="center"/>
            <w:hideMark/>
          </w:tcPr>
          <w:p w14:paraId="1151DCF5" w14:textId="2336530E" w:rsidR="004239BF" w:rsidRPr="00DB4F8A" w:rsidDel="0058751D" w:rsidRDefault="0058751D">
            <w:pPr>
              <w:pStyle w:val="Heading1"/>
              <w:rPr>
                <w:del w:id="6000" w:author="arkat" w:date="2017-09-25T14:49:00Z"/>
                <w:rFonts w:cs="Calibri"/>
                <w:color w:val="000000"/>
                <w:szCs w:val="24"/>
              </w:rPr>
              <w:pPrChange w:id="6001" w:author="arkat" w:date="2017-09-29T22:53:00Z">
                <w:pPr>
                  <w:spacing w:after="0"/>
                </w:pPr>
              </w:pPrChange>
            </w:pPr>
            <w:del w:id="6002" w:author="arkat" w:date="2017-09-25T14:49:00Z">
              <w:r w:rsidDel="0058751D">
                <w:fldChar w:fldCharType="begin"/>
              </w:r>
              <w:r w:rsidDel="0058751D">
                <w:delInstrText xml:space="preserve"> HYPERLINK "https://en.wikipedia.org/wiki/BiZZdesign_Architect" \o "BiZZdesign Architect" </w:delInstrText>
              </w:r>
              <w:r w:rsidDel="0058751D">
                <w:fldChar w:fldCharType="separate"/>
              </w:r>
              <w:r w:rsidR="004239BF" w:rsidRPr="00DB4F8A" w:rsidDel="0058751D">
                <w:rPr>
                  <w:rStyle w:val="Hyperlink"/>
                  <w:rFonts w:cs="Calibri"/>
                  <w:color w:val="000000"/>
                  <w:szCs w:val="24"/>
                  <w:u w:val="none"/>
                </w:rPr>
                <w:delText>BiZZdesign Architect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0C96537C" w14:textId="7DB67CFF" w:rsidR="004239BF" w:rsidRPr="00DB4F8A" w:rsidDel="0058751D" w:rsidRDefault="0058751D">
            <w:pPr>
              <w:pStyle w:val="Heading1"/>
              <w:rPr>
                <w:del w:id="6003" w:author="arkat" w:date="2017-09-25T14:49:00Z"/>
                <w:rFonts w:cs="Calibri"/>
                <w:color w:val="000000"/>
                <w:szCs w:val="24"/>
              </w:rPr>
              <w:pPrChange w:id="6004" w:author="arkat" w:date="2017-09-29T22:53:00Z">
                <w:pPr>
                  <w:spacing w:after="0"/>
                </w:pPr>
              </w:pPrChange>
            </w:pPr>
            <w:del w:id="6005" w:author="arkat" w:date="2017-09-25T14:49:00Z">
              <w:r w:rsidDel="0058751D">
                <w:fldChar w:fldCharType="begin"/>
              </w:r>
              <w:r w:rsidDel="0058751D">
                <w:delInstrText xml:space="preserve"> HYPERLINK "https://en.wikipedia.org/wiki/BiZZdesign" \o "BiZZdesign" </w:delInstrText>
              </w:r>
              <w:r w:rsidDel="0058751D">
                <w:fldChar w:fldCharType="separate"/>
              </w:r>
              <w:r w:rsidR="004239BF" w:rsidRPr="00DB4F8A" w:rsidDel="0058751D">
                <w:rPr>
                  <w:rStyle w:val="Hyperlink"/>
                  <w:rFonts w:cs="Calibri"/>
                  <w:color w:val="000000"/>
                  <w:szCs w:val="24"/>
                  <w:u w:val="none"/>
                </w:rPr>
                <w:delText>BiZZdesign</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7E0D8386" w14:textId="2B5C9A3F" w:rsidR="004239BF" w:rsidRPr="00DB4F8A" w:rsidDel="0058751D" w:rsidRDefault="0058751D">
            <w:pPr>
              <w:pStyle w:val="Heading1"/>
              <w:rPr>
                <w:del w:id="6006" w:author="arkat" w:date="2017-09-25T14:49:00Z"/>
                <w:rFonts w:cs="Calibri"/>
                <w:color w:val="000000"/>
                <w:szCs w:val="24"/>
              </w:rPr>
              <w:pPrChange w:id="6007" w:author="arkat" w:date="2017-09-29T22:53:00Z">
                <w:pPr>
                  <w:spacing w:after="0"/>
                </w:pPr>
              </w:pPrChange>
            </w:pPr>
            <w:del w:id="6008" w:author="arkat" w:date="2017-09-25T14:49:00Z">
              <w:r w:rsidDel="0058751D">
                <w:fldChar w:fldCharType="begin"/>
              </w:r>
              <w:r w:rsidDel="0058751D">
                <w:delInstrText xml:space="preserve"> HYPERLINK "https://en.wikipedia.org/wiki/Microsoft_Windows" \o "Microsoft Windows" </w:delInstrText>
              </w:r>
              <w:r w:rsidDel="0058751D">
                <w:fldChar w:fldCharType="separate"/>
              </w:r>
              <w:r w:rsidR="004239BF" w:rsidRPr="00DB4F8A" w:rsidDel="0058751D">
                <w:rPr>
                  <w:rStyle w:val="Hyperlink"/>
                  <w:rFonts w:cs="Calibri"/>
                  <w:color w:val="000000"/>
                  <w:szCs w:val="24"/>
                  <w:u w:val="none"/>
                </w:rPr>
                <w:delText>Windows</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77BB6D2" w14:textId="7EF070B8" w:rsidR="004239BF" w:rsidRPr="00DB4F8A" w:rsidDel="0058751D" w:rsidRDefault="004239BF">
            <w:pPr>
              <w:pStyle w:val="Heading1"/>
              <w:rPr>
                <w:del w:id="6009" w:author="arkat" w:date="2017-09-25T14:49:00Z"/>
                <w:rFonts w:cs="Calibri"/>
                <w:color w:val="000000"/>
                <w:szCs w:val="24"/>
              </w:rPr>
              <w:pPrChange w:id="6010" w:author="arkat" w:date="2017-09-29T22:53:00Z">
                <w:pPr>
                  <w:spacing w:after="0"/>
                </w:pPr>
              </w:pPrChange>
            </w:pPr>
            <w:del w:id="6011" w:author="arkat" w:date="2017-09-25T14:49:00Z">
              <w:r w:rsidRPr="00DB4F8A" w:rsidDel="0058751D">
                <w:rPr>
                  <w:rFonts w:cs="Calibri"/>
                  <w:color w:val="000000"/>
                  <w:szCs w:val="24"/>
                </w:rPr>
                <w:delText>Modeler, Integrate with</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"https://en.wikipedia.org/wiki/ArchiMate" \o "ArchiMate" </w:delInstrText>
              </w:r>
              <w:r w:rsidR="0058751D" w:rsidDel="0058751D">
                <w:fldChar w:fldCharType="separate"/>
              </w:r>
              <w:r w:rsidRPr="00DB4F8A" w:rsidDel="0058751D">
                <w:rPr>
                  <w:rStyle w:val="Hyperlink"/>
                  <w:rFonts w:cs="Calibri"/>
                  <w:color w:val="000000"/>
                  <w:szCs w:val="24"/>
                  <w:u w:val="none"/>
                </w:rPr>
                <w:delText>ArchiMate</w:delText>
              </w:r>
              <w:r w:rsidR="0058751D" w:rsidDel="0058751D">
                <w:rPr>
                  <w:rStyle w:val="Hyperlink"/>
                  <w:rFonts w:cs="Calibri"/>
                  <w:color w:val="000000"/>
                  <w:szCs w:val="24"/>
                  <w:u w:val="none"/>
                </w:rPr>
                <w:fldChar w:fldCharType="end"/>
              </w:r>
              <w:r w:rsidRPr="00DB4F8A" w:rsidDel="0058751D">
                <w:rPr>
                  <w:rFonts w:cs="Calibri"/>
                  <w:color w:val="000000"/>
                  <w:szCs w:val="24"/>
                </w:rPr>
                <w:delText>, User collaboration, Support for Collaboration diagrams, BPMN 2.0 XML Export &amp; Import, Web reporting, Paper reporting, Touchscreen interface available</w:delText>
              </w:r>
            </w:del>
          </w:p>
        </w:tc>
        <w:tc>
          <w:tcPr>
            <w:tcW w:w="1012" w:type="pct"/>
            <w:shd w:val="clear" w:color="auto" w:fill="F8F9FA"/>
            <w:tcMar>
              <w:top w:w="48" w:type="dxa"/>
              <w:left w:w="96" w:type="dxa"/>
              <w:bottom w:w="48" w:type="dxa"/>
              <w:right w:w="96" w:type="dxa"/>
            </w:tcMar>
            <w:vAlign w:val="center"/>
            <w:hideMark/>
          </w:tcPr>
          <w:p w14:paraId="10217BF8" w14:textId="3B04E151" w:rsidR="004239BF" w:rsidRPr="00DB4F8A" w:rsidDel="0058751D" w:rsidRDefault="004239BF">
            <w:pPr>
              <w:pStyle w:val="Heading1"/>
              <w:rPr>
                <w:del w:id="6012" w:author="arkat" w:date="2017-09-25T14:49:00Z"/>
                <w:rFonts w:cs="Calibri"/>
                <w:color w:val="000000"/>
                <w:szCs w:val="24"/>
              </w:rPr>
              <w:pPrChange w:id="6013" w:author="arkat" w:date="2017-09-29T22:53:00Z">
                <w:pPr>
                  <w:spacing w:after="0"/>
                </w:pPr>
              </w:pPrChange>
            </w:pPr>
            <w:del w:id="6014" w:author="arkat" w:date="2017-09-25T14:49:00Z">
              <w:r w:rsidRPr="00DB4F8A" w:rsidDel="0058751D">
                <w:rPr>
                  <w:rFonts w:cs="Calibri"/>
                  <w:color w:val="000000"/>
                  <w:szCs w:val="24"/>
                </w:rPr>
                <w:delText>Proprietary</w:delText>
              </w:r>
            </w:del>
          </w:p>
        </w:tc>
      </w:tr>
      <w:tr w:rsidR="004239BF" w:rsidRPr="00DB4F8A" w:rsidDel="0058751D" w14:paraId="32162055" w14:textId="27B38AD1" w:rsidTr="008E39E4">
        <w:trPr>
          <w:del w:id="6015" w:author="arkat" w:date="2017-09-25T14:49:00Z"/>
        </w:trPr>
        <w:tc>
          <w:tcPr>
            <w:tcW w:w="615" w:type="pct"/>
            <w:shd w:val="clear" w:color="auto" w:fill="F8F9FA"/>
            <w:tcMar>
              <w:top w:w="48" w:type="dxa"/>
              <w:left w:w="96" w:type="dxa"/>
              <w:bottom w:w="48" w:type="dxa"/>
              <w:right w:w="96" w:type="dxa"/>
            </w:tcMar>
            <w:vAlign w:val="center"/>
            <w:hideMark/>
          </w:tcPr>
          <w:p w14:paraId="0CF24E83" w14:textId="553AC82D" w:rsidR="004239BF" w:rsidRPr="00DB4F8A" w:rsidDel="0058751D" w:rsidRDefault="0058751D">
            <w:pPr>
              <w:pStyle w:val="Heading1"/>
              <w:rPr>
                <w:del w:id="6016" w:author="arkat" w:date="2017-09-25T14:49:00Z"/>
                <w:rFonts w:cs="Calibri"/>
                <w:color w:val="000000"/>
                <w:szCs w:val="24"/>
              </w:rPr>
              <w:pPrChange w:id="6017" w:author="arkat" w:date="2017-09-29T22:53:00Z">
                <w:pPr>
                  <w:spacing w:after="0"/>
                </w:pPr>
              </w:pPrChange>
            </w:pPr>
            <w:del w:id="6018" w:author="arkat" w:date="2017-09-25T14:49:00Z">
              <w:r w:rsidDel="0058751D">
                <w:fldChar w:fldCharType="begin"/>
              </w:r>
              <w:r w:rsidDel="0058751D">
                <w:delInstrText xml:space="preserve"> HYPERLINK "https://en.wikipedia.org/wiki/LucidChart" \o "LucidChart" </w:delInstrText>
              </w:r>
              <w:r w:rsidDel="0058751D">
                <w:fldChar w:fldCharType="separate"/>
              </w:r>
              <w:r w:rsidR="004239BF" w:rsidRPr="00DB4F8A" w:rsidDel="0058751D">
                <w:rPr>
                  <w:rStyle w:val="Hyperlink"/>
                  <w:rFonts w:cs="Calibri"/>
                  <w:color w:val="000000"/>
                  <w:szCs w:val="24"/>
                  <w:u w:val="none"/>
                </w:rPr>
                <w:delText>LucidChart</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6BAB45B" w14:textId="64FE272C" w:rsidR="004239BF" w:rsidRPr="00DB4F8A" w:rsidDel="0058751D" w:rsidRDefault="004239BF">
            <w:pPr>
              <w:pStyle w:val="Heading1"/>
              <w:rPr>
                <w:del w:id="6019" w:author="arkat" w:date="2017-09-25T14:49:00Z"/>
                <w:rFonts w:cs="Calibri"/>
                <w:color w:val="000000"/>
                <w:szCs w:val="24"/>
              </w:rPr>
              <w:pPrChange w:id="6020" w:author="arkat" w:date="2017-09-29T22:53:00Z">
                <w:pPr>
                  <w:spacing w:after="0"/>
                </w:pPr>
              </w:pPrChange>
            </w:pPr>
            <w:del w:id="6021" w:author="arkat" w:date="2017-09-25T14:49:00Z">
              <w:r w:rsidRPr="00DB4F8A" w:rsidDel="0058751D">
                <w:rPr>
                  <w:rFonts w:cs="Calibri"/>
                  <w:color w:val="000000"/>
                  <w:szCs w:val="24"/>
                </w:rPr>
                <w:delText>Lucid Software Inc</w:delText>
              </w:r>
            </w:del>
          </w:p>
        </w:tc>
        <w:tc>
          <w:tcPr>
            <w:tcW w:w="844" w:type="pct"/>
            <w:shd w:val="clear" w:color="auto" w:fill="F8F9FA"/>
            <w:tcMar>
              <w:top w:w="48" w:type="dxa"/>
              <w:left w:w="96" w:type="dxa"/>
              <w:bottom w:w="48" w:type="dxa"/>
              <w:right w:w="96" w:type="dxa"/>
            </w:tcMar>
            <w:vAlign w:val="center"/>
            <w:hideMark/>
          </w:tcPr>
          <w:p w14:paraId="03A5ECD1" w14:textId="62CF27B8" w:rsidR="004239BF" w:rsidRPr="00DB4F8A" w:rsidDel="0058751D" w:rsidRDefault="0058751D">
            <w:pPr>
              <w:pStyle w:val="Heading1"/>
              <w:rPr>
                <w:del w:id="6022" w:author="arkat" w:date="2017-09-25T14:49:00Z"/>
                <w:rFonts w:cs="Calibri"/>
                <w:color w:val="000000"/>
                <w:szCs w:val="24"/>
              </w:rPr>
              <w:pPrChange w:id="6023" w:author="arkat" w:date="2017-09-29T22:53:00Z">
                <w:pPr>
                  <w:spacing w:after="0"/>
                </w:pPr>
              </w:pPrChange>
            </w:pPr>
            <w:del w:id="6024"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(browser based)</w:delText>
              </w:r>
            </w:del>
          </w:p>
        </w:tc>
        <w:tc>
          <w:tcPr>
            <w:tcW w:w="1810" w:type="pct"/>
            <w:shd w:val="clear" w:color="auto" w:fill="F8F9FA"/>
            <w:tcMar>
              <w:top w:w="48" w:type="dxa"/>
              <w:left w:w="96" w:type="dxa"/>
              <w:bottom w:w="48" w:type="dxa"/>
              <w:right w:w="96" w:type="dxa"/>
            </w:tcMar>
            <w:vAlign w:val="center"/>
            <w:hideMark/>
          </w:tcPr>
          <w:p w14:paraId="0F7AB4AB" w14:textId="1A0EFB0E" w:rsidR="004239BF" w:rsidRPr="00DB4F8A" w:rsidDel="0058751D" w:rsidRDefault="004239BF">
            <w:pPr>
              <w:pStyle w:val="Heading1"/>
              <w:rPr>
                <w:del w:id="6025" w:author="arkat" w:date="2017-09-25T14:49:00Z"/>
                <w:rFonts w:cs="Calibri"/>
                <w:color w:val="000000"/>
                <w:szCs w:val="24"/>
              </w:rPr>
              <w:pPrChange w:id="6026" w:author="arkat" w:date="2017-09-29T22:53:00Z">
                <w:pPr>
                  <w:spacing w:after="0"/>
                </w:pPr>
              </w:pPrChange>
            </w:pPr>
            <w:del w:id="6027" w:author="arkat" w:date="2017-09-25T14:49:00Z">
              <w:r w:rsidRPr="00DB4F8A" w:rsidDel="0058751D">
                <w:rPr>
                  <w:rFonts w:cs="Calibri"/>
                  <w:color w:val="000000"/>
                  <w:szCs w:val="24"/>
                </w:rPr>
                <w:delText>Google App / Google Drive integration, supports Visio files, JIRA integration, Confluence integration</w:delText>
              </w:r>
            </w:del>
          </w:p>
        </w:tc>
        <w:tc>
          <w:tcPr>
            <w:tcW w:w="1012" w:type="pct"/>
            <w:shd w:val="clear" w:color="auto" w:fill="F8F9FA"/>
            <w:tcMar>
              <w:top w:w="48" w:type="dxa"/>
              <w:left w:w="96" w:type="dxa"/>
              <w:bottom w:w="48" w:type="dxa"/>
              <w:right w:w="96" w:type="dxa"/>
            </w:tcMar>
            <w:vAlign w:val="center"/>
            <w:hideMark/>
          </w:tcPr>
          <w:p w14:paraId="7171B413" w14:textId="6C7D8DBD" w:rsidR="004239BF" w:rsidRPr="00DB4F8A" w:rsidDel="0058751D" w:rsidRDefault="004239BF">
            <w:pPr>
              <w:pStyle w:val="Heading1"/>
              <w:rPr>
                <w:del w:id="6028" w:author="arkat" w:date="2017-09-25T14:49:00Z"/>
                <w:rFonts w:cs="Calibri"/>
                <w:color w:val="000000"/>
                <w:szCs w:val="24"/>
              </w:rPr>
              <w:pPrChange w:id="6029" w:author="arkat" w:date="2017-09-29T22:53:00Z">
                <w:pPr>
                  <w:spacing w:after="0"/>
                </w:pPr>
              </w:pPrChange>
            </w:pPr>
            <w:del w:id="6030" w:author="arkat" w:date="2017-09-25T14:49:00Z">
              <w:r w:rsidRPr="00DB4F8A" w:rsidDel="0058751D">
                <w:rPr>
                  <w:rFonts w:cs="Calibri"/>
                  <w:color w:val="000000"/>
                  <w:szCs w:val="24"/>
                </w:rPr>
                <w:delText>Proprietary - 14-day free trial on team accounts / Free professional accounts for educators and students / Free version</w:delText>
              </w:r>
            </w:del>
          </w:p>
        </w:tc>
      </w:tr>
      <w:tr w:rsidR="004239BF" w:rsidRPr="00DB4F8A" w:rsidDel="0058751D" w14:paraId="0DF1F77B" w14:textId="04DDFD8C" w:rsidTr="008E39E4">
        <w:trPr>
          <w:del w:id="6031" w:author="arkat" w:date="2017-09-25T14:49:00Z"/>
        </w:trPr>
        <w:tc>
          <w:tcPr>
            <w:tcW w:w="615" w:type="pct"/>
            <w:shd w:val="clear" w:color="auto" w:fill="F8F9FA"/>
            <w:tcMar>
              <w:top w:w="48" w:type="dxa"/>
              <w:left w:w="96" w:type="dxa"/>
              <w:bottom w:w="48" w:type="dxa"/>
              <w:right w:w="96" w:type="dxa"/>
            </w:tcMar>
            <w:vAlign w:val="center"/>
            <w:hideMark/>
          </w:tcPr>
          <w:p w14:paraId="15E33838" w14:textId="378D24C4" w:rsidR="004239BF" w:rsidRPr="00DB4F8A" w:rsidDel="0058751D" w:rsidRDefault="0058751D">
            <w:pPr>
              <w:pStyle w:val="Heading1"/>
              <w:rPr>
                <w:del w:id="6032" w:author="arkat" w:date="2017-09-25T14:49:00Z"/>
                <w:rFonts w:cs="Calibri"/>
                <w:color w:val="000000"/>
                <w:szCs w:val="24"/>
              </w:rPr>
              <w:pPrChange w:id="6033" w:author="arkat" w:date="2017-09-29T22:53:00Z">
                <w:pPr>
                  <w:spacing w:after="0"/>
                </w:pPr>
              </w:pPrChange>
            </w:pPr>
            <w:del w:id="6034" w:author="arkat" w:date="2017-09-25T14:49:00Z">
              <w:r w:rsidDel="0058751D">
                <w:fldChar w:fldCharType="begin"/>
              </w:r>
              <w:r w:rsidDel="0058751D">
                <w:delInstrText xml:space="preserve"> HYPERLINK "https://en.wikipedia.org/wiki/JBPM" \o "JBPM" </w:delInstrText>
              </w:r>
              <w:r w:rsidDel="0058751D">
                <w:fldChar w:fldCharType="separate"/>
              </w:r>
              <w:r w:rsidR="004239BF" w:rsidRPr="00DB4F8A" w:rsidDel="0058751D">
                <w:rPr>
                  <w:rStyle w:val="Hyperlink"/>
                  <w:rFonts w:cs="Calibri"/>
                  <w:color w:val="000000"/>
                  <w:szCs w:val="24"/>
                  <w:u w:val="none"/>
                </w:rPr>
                <w:delText>jBPM</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48F07FEE" w14:textId="21D747C9" w:rsidR="004239BF" w:rsidRPr="00DB4F8A" w:rsidDel="0058751D" w:rsidRDefault="0058751D">
            <w:pPr>
              <w:pStyle w:val="Heading1"/>
              <w:rPr>
                <w:del w:id="6035" w:author="arkat" w:date="2017-09-25T14:49:00Z"/>
                <w:rFonts w:cs="Calibri"/>
                <w:color w:val="000000"/>
                <w:szCs w:val="24"/>
              </w:rPr>
              <w:pPrChange w:id="6036" w:author="arkat" w:date="2017-09-29T22:53:00Z">
                <w:pPr>
                  <w:spacing w:after="0"/>
                </w:pPr>
              </w:pPrChange>
            </w:pPr>
            <w:del w:id="6037" w:author="arkat" w:date="2017-09-25T14:49:00Z">
              <w:r w:rsidDel="0058751D">
                <w:fldChar w:fldCharType="begin"/>
              </w:r>
              <w:r w:rsidDel="0058751D">
                <w:delInstrText xml:space="preserve"> HYPERLINK "https://en.wikipedia.org/wiki/Redhat" \o "Redhat" </w:delInstrText>
              </w:r>
              <w:r w:rsidDel="0058751D">
                <w:fldChar w:fldCharType="separate"/>
              </w:r>
              <w:r w:rsidR="004239BF" w:rsidRPr="00DB4F8A" w:rsidDel="0058751D">
                <w:rPr>
                  <w:rStyle w:val="Hyperlink"/>
                  <w:rFonts w:cs="Calibri"/>
                  <w:color w:val="000000"/>
                  <w:szCs w:val="24"/>
                  <w:u w:val="none"/>
                </w:rPr>
                <w:delText>Redhat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4D68A128" w14:textId="05F69AB4" w:rsidR="004239BF" w:rsidRPr="00DB4F8A" w:rsidDel="0058751D" w:rsidRDefault="0058751D">
            <w:pPr>
              <w:pStyle w:val="Heading1"/>
              <w:rPr>
                <w:del w:id="6038" w:author="arkat" w:date="2017-09-25T14:49:00Z"/>
                <w:rFonts w:cs="Calibri"/>
                <w:color w:val="000000"/>
                <w:szCs w:val="24"/>
              </w:rPr>
              <w:pPrChange w:id="6039" w:author="arkat" w:date="2017-09-29T22:53:00Z">
                <w:pPr>
                  <w:spacing w:after="0"/>
                </w:pPr>
              </w:pPrChange>
            </w:pPr>
            <w:del w:id="6040"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41FB5140" w14:textId="00EC16C3" w:rsidR="004239BF" w:rsidRPr="00DB4F8A" w:rsidDel="0058751D" w:rsidRDefault="004239BF">
            <w:pPr>
              <w:pStyle w:val="Heading1"/>
              <w:rPr>
                <w:del w:id="6041" w:author="arkat" w:date="2017-09-25T14:49:00Z"/>
                <w:rFonts w:cs="Calibri"/>
                <w:color w:val="000000"/>
                <w:szCs w:val="24"/>
              </w:rPr>
              <w:pPrChange w:id="6042" w:author="arkat" w:date="2017-09-29T22:53:00Z">
                <w:pPr>
                  <w:spacing w:after="0"/>
                </w:pPr>
              </w:pPrChange>
            </w:pPr>
            <w:del w:id="6043" w:author="arkat" w:date="2017-09-25T14:49:00Z">
              <w:r w:rsidRPr="00DB4F8A" w:rsidDel="0058751D">
                <w:rPr>
                  <w:rFonts w:cs="Calibri"/>
                  <w:color w:val="000000"/>
                  <w:szCs w:val="24"/>
                </w:rPr>
                <w:delText>Workflow Engine and Tools</w:delText>
              </w:r>
            </w:del>
          </w:p>
        </w:tc>
        <w:tc>
          <w:tcPr>
            <w:tcW w:w="1012" w:type="pct"/>
            <w:shd w:val="clear" w:color="auto" w:fill="F8F9FA"/>
            <w:tcMar>
              <w:top w:w="48" w:type="dxa"/>
              <w:left w:w="96" w:type="dxa"/>
              <w:bottom w:w="48" w:type="dxa"/>
              <w:right w:w="96" w:type="dxa"/>
            </w:tcMar>
            <w:vAlign w:val="center"/>
            <w:hideMark/>
          </w:tcPr>
          <w:p w14:paraId="6168D64B" w14:textId="466752BD" w:rsidR="004239BF" w:rsidRPr="00DB4F8A" w:rsidDel="0058751D" w:rsidRDefault="0058751D">
            <w:pPr>
              <w:pStyle w:val="Heading1"/>
              <w:rPr>
                <w:del w:id="6044" w:author="arkat" w:date="2017-09-25T14:49:00Z"/>
                <w:rFonts w:cs="Calibri"/>
                <w:color w:val="000000"/>
                <w:szCs w:val="24"/>
              </w:rPr>
              <w:pPrChange w:id="6045" w:author="arkat" w:date="2017-09-29T22:53:00Z">
                <w:pPr>
                  <w:spacing w:after="0"/>
                </w:pPr>
              </w:pPrChange>
            </w:pPr>
            <w:del w:id="6046"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del>
          </w:p>
        </w:tc>
      </w:tr>
      <w:tr w:rsidR="004239BF" w:rsidRPr="00DB4F8A" w:rsidDel="0058751D" w14:paraId="5E7BA854" w14:textId="3C5806EE" w:rsidTr="008E39E4">
        <w:trPr>
          <w:del w:id="6047" w:author="arkat" w:date="2017-09-25T14:49:00Z"/>
        </w:trPr>
        <w:tc>
          <w:tcPr>
            <w:tcW w:w="615" w:type="pct"/>
            <w:shd w:val="clear" w:color="auto" w:fill="F8F9FA"/>
            <w:tcMar>
              <w:top w:w="48" w:type="dxa"/>
              <w:left w:w="96" w:type="dxa"/>
              <w:bottom w:w="48" w:type="dxa"/>
              <w:right w:w="96" w:type="dxa"/>
            </w:tcMar>
            <w:vAlign w:val="center"/>
            <w:hideMark/>
          </w:tcPr>
          <w:p w14:paraId="16AFE34E" w14:textId="1C737D0C" w:rsidR="004239BF" w:rsidRPr="00DB4F8A" w:rsidDel="0058751D" w:rsidRDefault="0058751D">
            <w:pPr>
              <w:pStyle w:val="Heading1"/>
              <w:rPr>
                <w:del w:id="6048" w:author="arkat" w:date="2017-09-25T14:49:00Z"/>
                <w:rFonts w:cs="Calibri"/>
                <w:color w:val="000000"/>
                <w:szCs w:val="24"/>
              </w:rPr>
              <w:pPrChange w:id="6049" w:author="arkat" w:date="2017-09-29T22:53:00Z">
                <w:pPr>
                  <w:spacing w:after="0"/>
                </w:pPr>
              </w:pPrChange>
            </w:pPr>
            <w:del w:id="6050" w:author="arkat" w:date="2017-09-25T14:49:00Z">
              <w:r w:rsidDel="0058751D">
                <w:fldChar w:fldCharType="begin"/>
              </w:r>
              <w:r w:rsidDel="0058751D">
                <w:delInstrText xml:space="preserve"> HYPERLINK "https://en.wikipedia.org/wiki/Edraw_Max" \o "Edraw Max" </w:delInstrText>
              </w:r>
              <w:r w:rsidDel="0058751D">
                <w:fldChar w:fldCharType="separate"/>
              </w:r>
              <w:r w:rsidR="004239BF" w:rsidRPr="00DB4F8A" w:rsidDel="0058751D">
                <w:rPr>
                  <w:rStyle w:val="Hyperlink"/>
                  <w:rFonts w:cs="Calibri"/>
                  <w:color w:val="000000"/>
                  <w:szCs w:val="24"/>
                  <w:u w:val="none"/>
                </w:rPr>
                <w:delText>Edraw Max</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4AFF4F5" w14:textId="26218AF0" w:rsidR="004239BF" w:rsidRPr="00DB4F8A" w:rsidDel="0058751D" w:rsidRDefault="0058751D">
            <w:pPr>
              <w:pStyle w:val="Heading1"/>
              <w:rPr>
                <w:del w:id="6051" w:author="arkat" w:date="2017-09-25T14:49:00Z"/>
                <w:rFonts w:cs="Calibri"/>
                <w:color w:val="000000"/>
                <w:szCs w:val="24"/>
              </w:rPr>
              <w:pPrChange w:id="6052" w:author="arkat" w:date="2017-09-29T22:53:00Z">
                <w:pPr>
                  <w:spacing w:after="0"/>
                </w:pPr>
              </w:pPrChange>
            </w:pPr>
            <w:del w:id="6053" w:author="arkat" w:date="2017-09-25T14:49:00Z">
              <w:r w:rsidDel="0058751D">
                <w:fldChar w:fldCharType="begin"/>
              </w:r>
              <w:r w:rsidDel="0058751D">
                <w:delInstrText xml:space="preserve"> HYPERLINK "https://en.wikipedia.org/w/index.php?title=EdrawSoft&amp;action=edit&amp;redlink=1" \o "EdrawSoft (page does not exist)" </w:delInstrText>
              </w:r>
              <w:r w:rsidDel="0058751D">
                <w:fldChar w:fldCharType="separate"/>
              </w:r>
              <w:r w:rsidR="004239BF" w:rsidRPr="00DB4F8A" w:rsidDel="0058751D">
                <w:rPr>
                  <w:rStyle w:val="Hyperlink"/>
                  <w:rFonts w:cs="Calibri"/>
                  <w:color w:val="000000"/>
                  <w:szCs w:val="24"/>
                  <w:u w:val="none"/>
                </w:rPr>
                <w:delText>EdrawSoft</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1D55621A" w14:textId="4C029E6F" w:rsidR="004239BF" w:rsidRPr="00DB4F8A" w:rsidDel="0058751D" w:rsidRDefault="0058751D">
            <w:pPr>
              <w:pStyle w:val="Heading1"/>
              <w:rPr>
                <w:del w:id="6054" w:author="arkat" w:date="2017-09-25T14:49:00Z"/>
                <w:rFonts w:cs="Calibri"/>
                <w:color w:val="000000"/>
                <w:szCs w:val="24"/>
              </w:rPr>
              <w:pPrChange w:id="6055" w:author="arkat" w:date="2017-09-29T22:53:00Z">
                <w:pPr>
                  <w:spacing w:after="0"/>
                </w:pPr>
              </w:pPrChange>
            </w:pPr>
            <w:del w:id="6056"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6FA1461A" w14:textId="57B20B27" w:rsidR="004239BF" w:rsidRPr="00DB4F8A" w:rsidDel="0058751D" w:rsidRDefault="0058751D">
            <w:pPr>
              <w:pStyle w:val="Heading1"/>
              <w:rPr>
                <w:del w:id="6057" w:author="arkat" w:date="2017-09-25T14:49:00Z"/>
                <w:rFonts w:cs="Calibri"/>
                <w:color w:val="000000"/>
                <w:szCs w:val="24"/>
              </w:rPr>
              <w:pPrChange w:id="6058" w:author="arkat" w:date="2017-09-29T22:53:00Z">
                <w:pPr>
                  <w:spacing w:after="0"/>
                </w:pPr>
              </w:pPrChange>
            </w:pPr>
            <w:del w:id="6059"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Supported vsdx, eps, pdf and svg formats.</w:delText>
              </w:r>
            </w:del>
          </w:p>
        </w:tc>
        <w:tc>
          <w:tcPr>
            <w:tcW w:w="1012" w:type="pct"/>
            <w:shd w:val="clear" w:color="auto" w:fill="F8F9FA"/>
            <w:tcMar>
              <w:top w:w="48" w:type="dxa"/>
              <w:left w:w="96" w:type="dxa"/>
              <w:bottom w:w="48" w:type="dxa"/>
              <w:right w:w="96" w:type="dxa"/>
            </w:tcMar>
            <w:vAlign w:val="center"/>
            <w:hideMark/>
          </w:tcPr>
          <w:p w14:paraId="190B384D" w14:textId="6462C623" w:rsidR="004239BF" w:rsidRPr="00DB4F8A" w:rsidDel="0058751D" w:rsidRDefault="004239BF">
            <w:pPr>
              <w:pStyle w:val="Heading1"/>
              <w:rPr>
                <w:del w:id="6060" w:author="arkat" w:date="2017-09-25T14:49:00Z"/>
                <w:rFonts w:cs="Calibri"/>
                <w:color w:val="000000"/>
                <w:szCs w:val="24"/>
              </w:rPr>
              <w:pPrChange w:id="6061" w:author="arkat" w:date="2017-09-29T22:53:00Z">
                <w:pPr>
                  <w:spacing w:after="0"/>
                </w:pPr>
              </w:pPrChange>
            </w:pPr>
          </w:p>
        </w:tc>
      </w:tr>
      <w:tr w:rsidR="004239BF" w:rsidRPr="00DB4F8A" w:rsidDel="0058751D" w14:paraId="407E3766" w14:textId="34732FA5" w:rsidTr="008E39E4">
        <w:trPr>
          <w:del w:id="6062" w:author="arkat" w:date="2017-09-25T14:49:00Z"/>
        </w:trPr>
        <w:tc>
          <w:tcPr>
            <w:tcW w:w="615" w:type="pct"/>
            <w:shd w:val="clear" w:color="auto" w:fill="F8F9FA"/>
            <w:tcMar>
              <w:top w:w="48" w:type="dxa"/>
              <w:left w:w="96" w:type="dxa"/>
              <w:bottom w:w="48" w:type="dxa"/>
              <w:right w:w="96" w:type="dxa"/>
            </w:tcMar>
            <w:vAlign w:val="center"/>
            <w:hideMark/>
          </w:tcPr>
          <w:p w14:paraId="48F58DDC" w14:textId="051A99D3" w:rsidR="004239BF" w:rsidRPr="00DB4F8A" w:rsidDel="0058751D" w:rsidRDefault="004239BF">
            <w:pPr>
              <w:pStyle w:val="Heading1"/>
              <w:rPr>
                <w:del w:id="6063" w:author="arkat" w:date="2017-09-25T14:49:00Z"/>
                <w:rFonts w:cs="Calibri"/>
                <w:color w:val="000000"/>
                <w:szCs w:val="24"/>
              </w:rPr>
              <w:pPrChange w:id="6064" w:author="arkat" w:date="2017-09-29T22:53:00Z">
                <w:pPr>
                  <w:spacing w:after="0"/>
                </w:pPr>
              </w:pPrChange>
            </w:pPr>
            <w:del w:id="6065" w:author="arkat" w:date="2017-09-25T14:49:00Z">
              <w:r w:rsidRPr="00DB4F8A" w:rsidDel="0058751D">
                <w:rPr>
                  <w:rFonts w:cs="Calibri"/>
                  <w:color w:val="000000"/>
                  <w:szCs w:val="24"/>
                </w:rPr>
                <w:delText>bpmn-js</w:delText>
              </w:r>
            </w:del>
          </w:p>
        </w:tc>
        <w:tc>
          <w:tcPr>
            <w:tcW w:w="719" w:type="pct"/>
            <w:shd w:val="clear" w:color="auto" w:fill="F8F9FA"/>
            <w:tcMar>
              <w:top w:w="48" w:type="dxa"/>
              <w:left w:w="96" w:type="dxa"/>
              <w:bottom w:w="48" w:type="dxa"/>
              <w:right w:w="96" w:type="dxa"/>
            </w:tcMar>
            <w:vAlign w:val="center"/>
            <w:hideMark/>
          </w:tcPr>
          <w:p w14:paraId="0F50079E" w14:textId="58B8FF79" w:rsidR="004239BF" w:rsidRPr="00DB4F8A" w:rsidDel="0058751D" w:rsidRDefault="004239BF">
            <w:pPr>
              <w:pStyle w:val="Heading1"/>
              <w:rPr>
                <w:del w:id="6066" w:author="arkat" w:date="2017-09-25T14:49:00Z"/>
                <w:rFonts w:cs="Calibri"/>
                <w:color w:val="000000"/>
                <w:szCs w:val="24"/>
              </w:rPr>
              <w:pPrChange w:id="6067" w:author="arkat" w:date="2017-09-29T22:53:00Z">
                <w:pPr>
                  <w:spacing w:after="0"/>
                </w:pPr>
              </w:pPrChange>
            </w:pPr>
            <w:del w:id="6068" w:author="arkat" w:date="2017-09-25T14:49:00Z">
              <w:r w:rsidRPr="00DB4F8A" w:rsidDel="0058751D">
                <w:rPr>
                  <w:rFonts w:cs="Calibri"/>
                  <w:color w:val="000000"/>
                  <w:szCs w:val="24"/>
                </w:rPr>
                <w:delText>Camunda</w:delText>
              </w:r>
            </w:del>
          </w:p>
        </w:tc>
        <w:tc>
          <w:tcPr>
            <w:tcW w:w="844" w:type="pct"/>
            <w:shd w:val="clear" w:color="auto" w:fill="F8F9FA"/>
            <w:tcMar>
              <w:top w:w="48" w:type="dxa"/>
              <w:left w:w="96" w:type="dxa"/>
              <w:bottom w:w="48" w:type="dxa"/>
              <w:right w:w="96" w:type="dxa"/>
            </w:tcMar>
            <w:vAlign w:val="center"/>
            <w:hideMark/>
          </w:tcPr>
          <w:p w14:paraId="0C40F1F2" w14:textId="3357469D" w:rsidR="004239BF" w:rsidRPr="00DB4F8A" w:rsidDel="0058751D" w:rsidRDefault="0058751D">
            <w:pPr>
              <w:pStyle w:val="Heading1"/>
              <w:rPr>
                <w:del w:id="6069" w:author="arkat" w:date="2017-09-25T14:49:00Z"/>
                <w:rFonts w:cs="Calibri"/>
                <w:color w:val="000000"/>
                <w:szCs w:val="24"/>
              </w:rPr>
              <w:pPrChange w:id="6070" w:author="arkat" w:date="2017-09-29T22:53:00Z">
                <w:pPr>
                  <w:spacing w:after="0"/>
                </w:pPr>
              </w:pPrChange>
            </w:pPr>
            <w:del w:id="6071"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328E9793" w14:textId="786F7347" w:rsidR="004239BF" w:rsidRPr="00DB4F8A" w:rsidDel="0058751D" w:rsidRDefault="004239BF">
            <w:pPr>
              <w:pStyle w:val="Heading1"/>
              <w:rPr>
                <w:del w:id="6072" w:author="arkat" w:date="2017-09-25T14:49:00Z"/>
                <w:rFonts w:cs="Calibri"/>
                <w:color w:val="000000"/>
                <w:szCs w:val="24"/>
              </w:rPr>
              <w:pPrChange w:id="6073" w:author="arkat" w:date="2017-09-29T22:53:00Z">
                <w:pPr>
                  <w:spacing w:after="0"/>
                </w:pPr>
              </w:pPrChange>
            </w:pPr>
            <w:del w:id="6074" w:author="arkat" w:date="2017-09-25T14:49:00Z">
              <w:r w:rsidRPr="00DB4F8A" w:rsidDel="0058751D">
                <w:rPr>
                  <w:rFonts w:cs="Calibri"/>
                  <w:color w:val="000000"/>
                  <w:szCs w:val="24"/>
                </w:rPr>
                <w:delText>Allow working with BPMN 2.0 diagrams on the web. It will offer a free to use web based modeling component and can serve as an extensible library to embed and annotate business processes modeled with BPMN 2.0.</w:delText>
              </w:r>
            </w:del>
          </w:p>
        </w:tc>
        <w:tc>
          <w:tcPr>
            <w:tcW w:w="1012" w:type="pct"/>
            <w:shd w:val="clear" w:color="auto" w:fill="F8F9FA"/>
            <w:tcMar>
              <w:top w:w="48" w:type="dxa"/>
              <w:left w:w="96" w:type="dxa"/>
              <w:bottom w:w="48" w:type="dxa"/>
              <w:right w:w="96" w:type="dxa"/>
            </w:tcMar>
            <w:vAlign w:val="center"/>
            <w:hideMark/>
          </w:tcPr>
          <w:p w14:paraId="2359A0E5" w14:textId="18CE111C" w:rsidR="004239BF" w:rsidRPr="00DB4F8A" w:rsidDel="0058751D" w:rsidRDefault="004239BF">
            <w:pPr>
              <w:pStyle w:val="Heading1"/>
              <w:rPr>
                <w:del w:id="6075" w:author="arkat" w:date="2017-09-25T14:49:00Z"/>
                <w:rFonts w:cs="Calibri"/>
                <w:color w:val="000000"/>
                <w:szCs w:val="24"/>
              </w:rPr>
              <w:pPrChange w:id="6076" w:author="arkat" w:date="2017-09-29T22:53:00Z">
                <w:pPr>
                  <w:spacing w:after="0"/>
                </w:pPr>
              </w:pPrChange>
            </w:pPr>
            <w:del w:id="6077" w:author="arkat" w:date="2017-09-25T14:49:00Z">
              <w:r w:rsidRPr="00DB4F8A" w:rsidDel="0058751D">
                <w:rPr>
                  <w:rFonts w:cs="Calibri"/>
                  <w:color w:val="000000"/>
                  <w:szCs w:val="24"/>
                </w:rPr>
                <w:delText>bpmn.io license</w:delText>
              </w:r>
            </w:del>
          </w:p>
        </w:tc>
      </w:tr>
      <w:tr w:rsidR="004239BF" w:rsidRPr="00DB4F8A" w:rsidDel="0058751D" w14:paraId="5597077D" w14:textId="4388D225" w:rsidTr="008E39E4">
        <w:trPr>
          <w:del w:id="6078" w:author="arkat" w:date="2017-09-25T14:49:00Z"/>
        </w:trPr>
        <w:tc>
          <w:tcPr>
            <w:tcW w:w="615" w:type="pct"/>
            <w:shd w:val="clear" w:color="auto" w:fill="F8F9FA"/>
            <w:tcMar>
              <w:top w:w="48" w:type="dxa"/>
              <w:left w:w="96" w:type="dxa"/>
              <w:bottom w:w="48" w:type="dxa"/>
              <w:right w:w="96" w:type="dxa"/>
            </w:tcMar>
            <w:vAlign w:val="center"/>
            <w:hideMark/>
          </w:tcPr>
          <w:p w14:paraId="45202576" w14:textId="52D3364E" w:rsidR="004239BF" w:rsidRPr="00DB4F8A" w:rsidDel="0058751D" w:rsidRDefault="0058751D">
            <w:pPr>
              <w:pStyle w:val="Heading1"/>
              <w:rPr>
                <w:del w:id="6079" w:author="arkat" w:date="2017-09-25T14:49:00Z"/>
                <w:rFonts w:cs="Calibri"/>
                <w:color w:val="000000"/>
                <w:szCs w:val="24"/>
              </w:rPr>
              <w:pPrChange w:id="6080" w:author="arkat" w:date="2017-09-29T22:53:00Z">
                <w:pPr>
                  <w:spacing w:after="0"/>
                </w:pPr>
              </w:pPrChange>
            </w:pPr>
            <w:del w:id="6081" w:author="arkat" w:date="2017-09-25T14:49:00Z">
              <w:r w:rsidDel="0058751D">
                <w:fldChar w:fldCharType="begin"/>
              </w:r>
              <w:r w:rsidDel="0058751D">
                <w:delInstrText xml:space="preserve"> HYPERLINK "https://en.wikipedia.org/wiki/Activiti_(software)" \o "Activiti (software)" </w:delInstrText>
              </w:r>
              <w:r w:rsidDel="0058751D">
                <w:fldChar w:fldCharType="separate"/>
              </w:r>
              <w:r w:rsidR="004239BF" w:rsidRPr="00DB4F8A" w:rsidDel="0058751D">
                <w:rPr>
                  <w:rStyle w:val="Hyperlink"/>
                  <w:rFonts w:cs="Calibri"/>
                  <w:color w:val="000000"/>
                  <w:szCs w:val="24"/>
                  <w:u w:val="none"/>
                </w:rPr>
                <w:delText>Activiti Modeler</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7D49FECC" w14:textId="1A3133AA" w:rsidR="004239BF" w:rsidRPr="00DB4F8A" w:rsidDel="0058751D" w:rsidRDefault="0058751D">
            <w:pPr>
              <w:pStyle w:val="Heading1"/>
              <w:rPr>
                <w:del w:id="6082" w:author="arkat" w:date="2017-09-25T14:49:00Z"/>
                <w:rFonts w:cs="Calibri"/>
                <w:color w:val="000000"/>
                <w:szCs w:val="24"/>
              </w:rPr>
              <w:pPrChange w:id="6083" w:author="arkat" w:date="2017-09-29T22:53:00Z">
                <w:pPr>
                  <w:spacing w:after="0"/>
                </w:pPr>
              </w:pPrChange>
            </w:pPr>
            <w:del w:id="6084" w:author="arkat" w:date="2017-09-25T14:49:00Z">
              <w:r w:rsidDel="0058751D">
                <w:fldChar w:fldCharType="begin"/>
              </w:r>
              <w:r w:rsidDel="0058751D">
                <w:delInstrText xml:space="preserve"> HYPERLINK "https://en.wikipedia.org/wiki/Alfresco_(software)" \o "Alfresco (software)" </w:delInstrText>
              </w:r>
              <w:r w:rsidDel="0058751D">
                <w:fldChar w:fldCharType="separate"/>
              </w:r>
              <w:r w:rsidR="004239BF" w:rsidRPr="00DB4F8A" w:rsidDel="0058751D">
                <w:rPr>
                  <w:rStyle w:val="Hyperlink"/>
                  <w:rFonts w:cs="Calibri"/>
                  <w:color w:val="000000"/>
                  <w:szCs w:val="24"/>
                  <w:u w:val="none"/>
                </w:rPr>
                <w:delText>Alfresco</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and the Activiti community</w:delText>
              </w:r>
            </w:del>
          </w:p>
        </w:tc>
        <w:tc>
          <w:tcPr>
            <w:tcW w:w="844" w:type="pct"/>
            <w:shd w:val="clear" w:color="auto" w:fill="F8F9FA"/>
            <w:tcMar>
              <w:top w:w="48" w:type="dxa"/>
              <w:left w:w="96" w:type="dxa"/>
              <w:bottom w:w="48" w:type="dxa"/>
              <w:right w:w="96" w:type="dxa"/>
            </w:tcMar>
            <w:vAlign w:val="center"/>
            <w:hideMark/>
          </w:tcPr>
          <w:p w14:paraId="1AC0DDA2" w14:textId="6FC51764" w:rsidR="004239BF" w:rsidRPr="00DB4F8A" w:rsidDel="0058751D" w:rsidRDefault="0058751D">
            <w:pPr>
              <w:pStyle w:val="Heading1"/>
              <w:rPr>
                <w:del w:id="6085" w:author="arkat" w:date="2017-09-25T14:49:00Z"/>
                <w:rFonts w:cs="Calibri"/>
                <w:color w:val="000000"/>
                <w:szCs w:val="24"/>
              </w:rPr>
              <w:pPrChange w:id="6086" w:author="arkat" w:date="2017-09-29T22:53:00Z">
                <w:pPr>
                  <w:spacing w:after="0"/>
                </w:pPr>
              </w:pPrChange>
            </w:pPr>
            <w:del w:id="6087" w:author="arkat" w:date="2017-09-25T14:49:00Z">
              <w:r w:rsidDel="0058751D">
                <w:fldChar w:fldCharType="begin"/>
              </w:r>
              <w:r w:rsidDel="0058751D">
                <w:delInstrText xml:space="preserve"> HYPERLINK "https://en.wikipedia.org/wiki/Cross-platform" \o "Cross-platform" </w:delInstrText>
              </w:r>
              <w:r w:rsidDel="0058751D">
                <w:fldChar w:fldCharType="separate"/>
              </w:r>
              <w:r w:rsidR="004239BF" w:rsidRPr="00DB4F8A" w:rsidDel="0058751D">
                <w:rPr>
                  <w:rStyle w:val="Hyperlink"/>
                  <w:rFonts w:cs="Calibri"/>
                  <w:color w:val="000000"/>
                  <w:szCs w:val="24"/>
                  <w:u w:val="none"/>
                </w:rPr>
                <w:delText>Cross-platform</w:delText>
              </w:r>
              <w:r w:rsidDel="0058751D">
                <w:rPr>
                  <w:rStyle w:val="Hyperlink"/>
                  <w:rFonts w:cs="Calibri"/>
                  <w:color w:val="000000"/>
                  <w:szCs w:val="24"/>
                  <w:u w:val="none"/>
                </w:rPr>
                <w:fldChar w:fldCharType="end"/>
              </w:r>
            </w:del>
          </w:p>
        </w:tc>
        <w:tc>
          <w:tcPr>
            <w:tcW w:w="1810" w:type="pct"/>
            <w:shd w:val="clear" w:color="auto" w:fill="F8F9FA"/>
            <w:tcMar>
              <w:top w:w="48" w:type="dxa"/>
              <w:left w:w="96" w:type="dxa"/>
              <w:bottom w:w="48" w:type="dxa"/>
              <w:right w:w="96" w:type="dxa"/>
            </w:tcMar>
            <w:vAlign w:val="center"/>
            <w:hideMark/>
          </w:tcPr>
          <w:p w14:paraId="74035DB3" w14:textId="6B55A646" w:rsidR="004239BF" w:rsidRPr="00DB4F8A" w:rsidDel="0058751D" w:rsidRDefault="0058751D">
            <w:pPr>
              <w:pStyle w:val="Heading1"/>
              <w:rPr>
                <w:del w:id="6088" w:author="arkat" w:date="2017-09-25T14:49:00Z"/>
                <w:rFonts w:cs="Calibri"/>
                <w:color w:val="000000"/>
                <w:szCs w:val="24"/>
              </w:rPr>
              <w:pPrChange w:id="6089" w:author="arkat" w:date="2017-09-29T22:53:00Z">
                <w:pPr>
                  <w:spacing w:after="0"/>
                </w:pPr>
              </w:pPrChange>
            </w:pPr>
            <w:del w:id="6090" w:author="arkat" w:date="2017-09-25T14:49:00Z">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Modeler</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"Modeling_and_simulation" \o "Business process modeling" </w:delInstrText>
              </w:r>
              <w:r w:rsidDel="0058751D">
                <w:fldChar w:fldCharType="separate"/>
              </w:r>
              <w:r w:rsidR="004239BF" w:rsidRPr="00DB4F8A" w:rsidDel="0058751D">
                <w:rPr>
                  <w:rStyle w:val="Hyperlink"/>
                  <w:rFonts w:cs="Calibri"/>
                  <w:color w:val="000000"/>
                  <w:szCs w:val="24"/>
                  <w:u w:val="none"/>
                </w:rPr>
                <w:delText>Simulation</w:delText>
              </w:r>
              <w:r w:rsidDel="0058751D">
                <w:rPr>
                  <w:rStyle w:val="Hyperlink"/>
                  <w:rFonts w:cs="Calibri"/>
                  <w:color w:val="000000"/>
                  <w:szCs w:val="24"/>
                  <w:u w:val="none"/>
                </w:rPr>
                <w:fldChar w:fldCharType="end"/>
              </w:r>
              <w:r w:rsidR="004239BF" w:rsidRPr="00DB4F8A" w:rsidDel="0058751D">
                <w:rPr>
                  <w:rFonts w:cs="Calibri"/>
                  <w:color w:val="000000"/>
                  <w:szCs w:val="24"/>
                </w:rPr>
                <w:delText>,</w:delText>
              </w:r>
              <w:r w:rsidR="004239BF" w:rsidRPr="00DB4F8A" w:rsidDel="0058751D">
                <w:rPr>
                  <w:rStyle w:val="apple-converted-space"/>
                  <w:rFonts w:cs="Calibri"/>
                  <w:color w:val="000000"/>
                  <w:szCs w:val="24"/>
                </w:rPr>
                <w:delText> </w:delText>
              </w:r>
              <w:r w:rsidDel="0058751D">
                <w:fldChar w:fldCharType="begin"/>
              </w:r>
              <w:r w:rsidDel="0058751D">
                <w:delInstrText xml:space="preserve"> HYPERLINK "https://en.wikipedia.org/wiki/Business_process_modeling" \l "Programming_language_tools_for_BPM" \o "Business process modeling" </w:delInstrText>
              </w:r>
              <w:r w:rsidDel="0058751D">
                <w:fldChar w:fldCharType="separate"/>
              </w:r>
              <w:r w:rsidR="004239BF" w:rsidRPr="00DB4F8A" w:rsidDel="0058751D">
                <w:rPr>
                  <w:rStyle w:val="Hyperlink"/>
                  <w:rFonts w:cs="Calibri"/>
                  <w:color w:val="000000"/>
                  <w:szCs w:val="24"/>
                  <w:u w:val="none"/>
                </w:rPr>
                <w:delText>Execution</w:delText>
              </w:r>
              <w:r w:rsidDel="0058751D">
                <w:rPr>
                  <w:rStyle w:val="Hyperlink"/>
                  <w:rFonts w:cs="Calibri"/>
                  <w:color w:val="000000"/>
                  <w:szCs w:val="24"/>
                  <w:u w:val="none"/>
                </w:rPr>
                <w:fldChar w:fldCharType="end"/>
              </w:r>
              <w:r w:rsidR="004239BF" w:rsidRPr="00DB4F8A" w:rsidDel="0058751D">
                <w:rPr>
                  <w:rFonts w:cs="Calibri"/>
                  <w:color w:val="000000"/>
                  <w:szCs w:val="24"/>
                </w:rPr>
                <w:delText>. Data elements are not supported. Limited supported formats (read/saved internally in BPMN format without exporting capabilities).</w:delText>
              </w:r>
            </w:del>
          </w:p>
        </w:tc>
        <w:tc>
          <w:tcPr>
            <w:tcW w:w="1012" w:type="pct"/>
            <w:shd w:val="clear" w:color="auto" w:fill="F8F9FA"/>
            <w:tcMar>
              <w:top w:w="48" w:type="dxa"/>
              <w:left w:w="96" w:type="dxa"/>
              <w:bottom w:w="48" w:type="dxa"/>
              <w:right w:w="96" w:type="dxa"/>
            </w:tcMar>
            <w:vAlign w:val="center"/>
            <w:hideMark/>
          </w:tcPr>
          <w:p w14:paraId="402E91AA" w14:textId="25AB9BE8" w:rsidR="004239BF" w:rsidRPr="00DB4F8A" w:rsidDel="0058751D" w:rsidRDefault="0058751D">
            <w:pPr>
              <w:pStyle w:val="Heading1"/>
              <w:rPr>
                <w:del w:id="6091" w:author="arkat" w:date="2017-09-25T14:49:00Z"/>
                <w:rFonts w:cs="Calibri"/>
                <w:color w:val="000000"/>
                <w:szCs w:val="24"/>
              </w:rPr>
              <w:pPrChange w:id="6092" w:author="arkat" w:date="2017-09-29T22:53:00Z">
                <w:pPr>
                  <w:spacing w:after="0"/>
                </w:pPr>
              </w:pPrChange>
            </w:pPr>
            <w:del w:id="6093" w:author="arkat" w:date="2017-09-25T14:49:00Z">
              <w:r w:rsidDel="0058751D">
                <w:fldChar w:fldCharType="begin"/>
              </w:r>
              <w:r w:rsidDel="0058751D">
                <w:delInstrText xml:space="preserve"> HYPERLINK "https://en.wikipedia.org/wiki/Apache_License" \o "Apache License" </w:delInstrText>
              </w:r>
              <w:r w:rsidDel="0058751D">
                <w:fldChar w:fldCharType="separate"/>
              </w:r>
              <w:r w:rsidR="004239BF" w:rsidRPr="00DB4F8A" w:rsidDel="0058751D">
                <w:rPr>
                  <w:rStyle w:val="Hyperlink"/>
                  <w:rFonts w:cs="Calibri"/>
                  <w:color w:val="000000"/>
                  <w:szCs w:val="24"/>
                  <w:u w:val="none"/>
                </w:rPr>
                <w:delText>Apache License</w:delText>
              </w:r>
              <w:r w:rsidDel="0058751D">
                <w:rPr>
                  <w:rStyle w:val="Hyperlink"/>
                  <w:rFonts w:cs="Calibri"/>
                  <w:color w:val="000000"/>
                  <w:szCs w:val="24"/>
                  <w:u w:val="none"/>
                </w:rPr>
                <w:fldChar w:fldCharType="end"/>
              </w:r>
              <w:r w:rsidR="004239BF" w:rsidRPr="00DB4F8A" w:rsidDel="0058751D">
                <w:rPr>
                  <w:rStyle w:val="apple-converted-space"/>
                  <w:rFonts w:cs="Calibri"/>
                  <w:color w:val="000000"/>
                  <w:szCs w:val="24"/>
                </w:rPr>
                <w:delText> </w:delText>
              </w:r>
              <w:r w:rsidR="004239BF" w:rsidRPr="00DB4F8A" w:rsidDel="0058751D">
                <w:rPr>
                  <w:rFonts w:cs="Calibri"/>
                  <w:color w:val="000000"/>
                  <w:szCs w:val="24"/>
                </w:rPr>
                <w:delText>2.0</w:delText>
              </w:r>
              <w:r w:rsidDel="0058751D">
                <w:fldChar w:fldCharType="begin"/>
              </w:r>
              <w:r w:rsidDel="0058751D">
                <w:delInstrText xml:space="preserve"> HYPERLINK "https://en.wikipedia.org/wiki/Comparison_of_Business_Process_Modeling_Notation_tools" \l "cite_note-activiti-licensing-3" </w:delInstrText>
              </w:r>
              <w:r w:rsidDel="0058751D">
                <w:fldChar w:fldCharType="separate"/>
              </w:r>
              <w:r w:rsidR="004239BF" w:rsidRPr="00DB4F8A" w:rsidDel="0058751D">
                <w:rPr>
                  <w:rStyle w:val="Hyperlink"/>
                  <w:rFonts w:cs="Calibri"/>
                  <w:color w:val="000000"/>
                  <w:szCs w:val="24"/>
                  <w:u w:val="none"/>
                  <w:vertAlign w:val="superscript"/>
                </w:rPr>
                <w:delText>[3]</w:delText>
              </w:r>
              <w:r w:rsidDel="0058751D">
                <w:rPr>
                  <w:rStyle w:val="Hyperlink"/>
                  <w:rFonts w:cs="Calibri"/>
                  <w:color w:val="000000"/>
                  <w:szCs w:val="24"/>
                  <w:u w:val="none"/>
                  <w:vertAlign w:val="superscript"/>
                </w:rPr>
                <w:fldChar w:fldCharType="end"/>
              </w:r>
            </w:del>
          </w:p>
        </w:tc>
      </w:tr>
      <w:tr w:rsidR="004239BF" w:rsidRPr="00DB4F8A" w:rsidDel="0058751D" w14:paraId="2F007566" w14:textId="48668915" w:rsidTr="008E39E4">
        <w:trPr>
          <w:del w:id="6094" w:author="arkat" w:date="2017-09-25T14:49:00Z"/>
        </w:trPr>
        <w:tc>
          <w:tcPr>
            <w:tcW w:w="615" w:type="pct"/>
            <w:shd w:val="clear" w:color="auto" w:fill="F8F9FA"/>
            <w:tcMar>
              <w:top w:w="48" w:type="dxa"/>
              <w:left w:w="96" w:type="dxa"/>
              <w:bottom w:w="48" w:type="dxa"/>
              <w:right w:w="96" w:type="dxa"/>
            </w:tcMar>
            <w:vAlign w:val="center"/>
            <w:hideMark/>
          </w:tcPr>
          <w:p w14:paraId="1E07335C" w14:textId="581478DF" w:rsidR="004239BF" w:rsidRPr="00DB4F8A" w:rsidDel="0058751D" w:rsidRDefault="0058751D">
            <w:pPr>
              <w:pStyle w:val="Heading1"/>
              <w:rPr>
                <w:del w:id="6095" w:author="arkat" w:date="2017-09-25T14:49:00Z"/>
                <w:rFonts w:cs="Calibri"/>
                <w:color w:val="000000"/>
                <w:szCs w:val="24"/>
              </w:rPr>
              <w:pPrChange w:id="6096" w:author="arkat" w:date="2017-09-29T22:53:00Z">
                <w:pPr>
                  <w:spacing w:after="0"/>
                </w:pPr>
              </w:pPrChange>
            </w:pPr>
            <w:del w:id="6097" w:author="arkat" w:date="2017-09-25T14:49:00Z">
              <w:r w:rsidDel="0058751D">
                <w:fldChar w:fldCharType="begin"/>
              </w:r>
              <w:r w:rsidDel="0058751D">
                <w:delInstrText xml:space="preserve"> HYPERLINK "https://en.wikipedia.org/wiki/IBM_BlueWorks_Live" \o "IBM BlueWorks Live" </w:delInstrText>
              </w:r>
              <w:r w:rsidDel="0058751D">
                <w:fldChar w:fldCharType="separate"/>
              </w:r>
              <w:r w:rsidR="004239BF" w:rsidRPr="00DB4F8A" w:rsidDel="0058751D">
                <w:rPr>
                  <w:rStyle w:val="Hyperlink"/>
                  <w:rFonts w:cs="Calibri"/>
                  <w:color w:val="000000"/>
                  <w:szCs w:val="24"/>
                  <w:u w:val="none"/>
                </w:rPr>
                <w:delText>IBM BlueWorks Live</w:delText>
              </w:r>
              <w:r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154A07F2" w14:textId="4C3FC861" w:rsidR="004239BF" w:rsidRPr="00DB4F8A" w:rsidDel="0058751D" w:rsidRDefault="0058751D">
            <w:pPr>
              <w:pStyle w:val="Heading1"/>
              <w:rPr>
                <w:del w:id="6098" w:author="arkat" w:date="2017-09-25T14:49:00Z"/>
                <w:rFonts w:cs="Calibri"/>
                <w:color w:val="000000"/>
                <w:szCs w:val="24"/>
              </w:rPr>
              <w:pPrChange w:id="6099" w:author="arkat" w:date="2017-09-29T22:53:00Z">
                <w:pPr>
                  <w:spacing w:after="0"/>
                </w:pPr>
              </w:pPrChange>
            </w:pPr>
            <w:del w:id="6100"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541F993E" w14:textId="31D28B8B" w:rsidR="004239BF" w:rsidRPr="00DB4F8A" w:rsidDel="0058751D" w:rsidRDefault="004239BF">
            <w:pPr>
              <w:pStyle w:val="Heading1"/>
              <w:rPr>
                <w:del w:id="6101" w:author="arkat" w:date="2017-09-25T14:49:00Z"/>
                <w:rFonts w:cs="Calibri"/>
                <w:color w:val="000000"/>
                <w:szCs w:val="24"/>
              </w:rPr>
              <w:pPrChange w:id="6102" w:author="arkat" w:date="2017-09-29T22:53:00Z">
                <w:pPr>
                  <w:spacing w:after="0"/>
                </w:pPr>
              </w:pPrChange>
            </w:pPr>
            <w:del w:id="6103" w:author="arkat" w:date="2017-09-25T14:49:00Z">
              <w:r w:rsidRPr="00DB4F8A" w:rsidDel="0058751D">
                <w:rPr>
                  <w:rFonts w:cs="Calibri"/>
                  <w:color w:val="000000"/>
                  <w:szCs w:val="24"/>
                </w:rPr>
                <w:delText>Cloud (browser based)</w:delText>
              </w:r>
            </w:del>
          </w:p>
        </w:tc>
        <w:tc>
          <w:tcPr>
            <w:tcW w:w="1810" w:type="pct"/>
            <w:shd w:val="clear" w:color="auto" w:fill="F8F9FA"/>
            <w:tcMar>
              <w:top w:w="48" w:type="dxa"/>
              <w:left w:w="96" w:type="dxa"/>
              <w:bottom w:w="48" w:type="dxa"/>
              <w:right w:w="96" w:type="dxa"/>
            </w:tcMar>
            <w:vAlign w:val="center"/>
            <w:hideMark/>
          </w:tcPr>
          <w:p w14:paraId="5B46C08E" w14:textId="754013DB" w:rsidR="004239BF" w:rsidRPr="00DB4F8A" w:rsidDel="0058751D" w:rsidRDefault="004239BF">
            <w:pPr>
              <w:pStyle w:val="Heading1"/>
              <w:rPr>
                <w:del w:id="6104" w:author="arkat" w:date="2017-09-25T14:49:00Z"/>
                <w:rFonts w:cs="Calibri"/>
                <w:color w:val="000000"/>
                <w:szCs w:val="24"/>
              </w:rPr>
              <w:pPrChange w:id="6105" w:author="arkat" w:date="2017-09-29T22:53:00Z">
                <w:pPr>
                  <w:spacing w:after="0"/>
                </w:pPr>
              </w:pPrChange>
            </w:pPr>
          </w:p>
        </w:tc>
        <w:tc>
          <w:tcPr>
            <w:tcW w:w="1012" w:type="pct"/>
            <w:shd w:val="clear" w:color="auto" w:fill="F8F9FA"/>
            <w:tcMar>
              <w:top w:w="48" w:type="dxa"/>
              <w:left w:w="96" w:type="dxa"/>
              <w:bottom w:w="48" w:type="dxa"/>
              <w:right w:w="96" w:type="dxa"/>
            </w:tcMar>
            <w:vAlign w:val="center"/>
            <w:hideMark/>
          </w:tcPr>
          <w:p w14:paraId="4455EA0B" w14:textId="525600B9" w:rsidR="004239BF" w:rsidRPr="00DB4F8A" w:rsidDel="0058751D" w:rsidRDefault="004239BF">
            <w:pPr>
              <w:pStyle w:val="Heading1"/>
              <w:rPr>
                <w:del w:id="6106" w:author="arkat" w:date="2017-09-25T14:49:00Z"/>
                <w:rFonts w:cs="Calibri"/>
                <w:color w:val="000000"/>
                <w:szCs w:val="24"/>
              </w:rPr>
              <w:pPrChange w:id="6107" w:author="arkat" w:date="2017-09-29T22:53:00Z">
                <w:pPr>
                  <w:spacing w:after="0"/>
                </w:pPr>
              </w:pPrChange>
            </w:pPr>
            <w:del w:id="6108" w:author="arkat" w:date="2017-09-25T14:49:00Z">
              <w:r w:rsidRPr="00DB4F8A" w:rsidDel="0058751D">
                <w:rPr>
                  <w:rFonts w:cs="Calibri"/>
                  <w:color w:val="000000"/>
                  <w:szCs w:val="24"/>
                </w:rPr>
                <w:delText>Proprietary</w:delText>
              </w:r>
            </w:del>
          </w:p>
        </w:tc>
      </w:tr>
      <w:tr w:rsidR="004239BF" w:rsidRPr="00DB4F8A" w:rsidDel="0058751D" w14:paraId="5916FC81" w14:textId="237CFBE5" w:rsidTr="008E39E4">
        <w:trPr>
          <w:del w:id="6109" w:author="arkat" w:date="2017-09-25T14:49:00Z"/>
        </w:trPr>
        <w:tc>
          <w:tcPr>
            <w:tcW w:w="615" w:type="pct"/>
            <w:shd w:val="clear" w:color="auto" w:fill="F8F9FA"/>
            <w:tcMar>
              <w:top w:w="48" w:type="dxa"/>
              <w:left w:w="96" w:type="dxa"/>
              <w:bottom w:w="48" w:type="dxa"/>
              <w:right w:w="96" w:type="dxa"/>
            </w:tcMar>
            <w:vAlign w:val="center"/>
            <w:hideMark/>
          </w:tcPr>
          <w:p w14:paraId="3FA495E2" w14:textId="74209C43" w:rsidR="004239BF" w:rsidRPr="00DB4F8A" w:rsidDel="0058751D" w:rsidRDefault="004239BF">
            <w:pPr>
              <w:pStyle w:val="Heading1"/>
              <w:rPr>
                <w:del w:id="6110" w:author="arkat" w:date="2017-09-25T14:49:00Z"/>
                <w:rFonts w:cs="Calibri"/>
                <w:color w:val="000000"/>
                <w:szCs w:val="24"/>
              </w:rPr>
              <w:pPrChange w:id="6111" w:author="arkat" w:date="2017-09-29T22:53:00Z">
                <w:pPr>
                  <w:spacing w:after="0"/>
                </w:pPr>
              </w:pPrChange>
            </w:pPr>
            <w:del w:id="6112" w:author="arkat" w:date="2017-09-25T14:49:00Z">
              <w:r w:rsidRPr="00DB4F8A" w:rsidDel="0058751D">
                <w:rPr>
                  <w:rFonts w:cs="Calibri"/>
                  <w:color w:val="000000"/>
                  <w:szCs w:val="24"/>
                </w:rPr>
                <w:delText>IBM</w:delText>
              </w:r>
              <w:r w:rsidRPr="00DB4F8A" w:rsidDel="0058751D">
                <w:rPr>
                  <w:rStyle w:val="apple-converted-space"/>
                  <w:rFonts w:cs="Calibri"/>
                  <w:color w:val="000000"/>
                  <w:szCs w:val="24"/>
                </w:rPr>
                <w:delText> </w:delText>
              </w:r>
              <w:r w:rsidR="0058751D" w:rsidDel="0058751D">
                <w:fldChar w:fldCharType="begin"/>
              </w:r>
              <w:r w:rsidR="0058751D" w:rsidDel="0058751D">
                <w:delInstrText xml:space="preserve"> HYPERLINK "https://en.wikipedia.org/wiki/Rational_System_Architect" \o "Rational System Architect" </w:delInstrText>
              </w:r>
              <w:r w:rsidR="0058751D" w:rsidDel="0058751D">
                <w:fldChar w:fldCharType="separate"/>
              </w:r>
              <w:r w:rsidRPr="00DB4F8A" w:rsidDel="0058751D">
                <w:rPr>
                  <w:rStyle w:val="Hyperlink"/>
                  <w:rFonts w:cs="Calibri"/>
                  <w:color w:val="000000"/>
                  <w:szCs w:val="24"/>
                  <w:u w:val="none"/>
                </w:rPr>
                <w:delText>Rational System Architect</w:delText>
              </w:r>
              <w:r w:rsidR="0058751D" w:rsidDel="0058751D">
                <w:rPr>
                  <w:rStyle w:val="Hyperlink"/>
                  <w:rFonts w:cs="Calibri"/>
                  <w:color w:val="000000"/>
                  <w:szCs w:val="24"/>
                  <w:u w:val="none"/>
                </w:rPr>
                <w:fldChar w:fldCharType="end"/>
              </w:r>
            </w:del>
          </w:p>
        </w:tc>
        <w:tc>
          <w:tcPr>
            <w:tcW w:w="719" w:type="pct"/>
            <w:shd w:val="clear" w:color="auto" w:fill="F8F9FA"/>
            <w:tcMar>
              <w:top w:w="48" w:type="dxa"/>
              <w:left w:w="96" w:type="dxa"/>
              <w:bottom w:w="48" w:type="dxa"/>
              <w:right w:w="96" w:type="dxa"/>
            </w:tcMar>
            <w:vAlign w:val="center"/>
            <w:hideMark/>
          </w:tcPr>
          <w:p w14:paraId="2816D20D" w14:textId="16EE1D3A" w:rsidR="004239BF" w:rsidRPr="00DB4F8A" w:rsidDel="0058751D" w:rsidRDefault="0058751D">
            <w:pPr>
              <w:pStyle w:val="Heading1"/>
              <w:rPr>
                <w:del w:id="6113" w:author="arkat" w:date="2017-09-25T14:49:00Z"/>
                <w:rFonts w:cs="Calibri"/>
                <w:color w:val="000000"/>
                <w:szCs w:val="24"/>
              </w:rPr>
              <w:pPrChange w:id="6114" w:author="arkat" w:date="2017-09-29T22:53:00Z">
                <w:pPr>
                  <w:spacing w:after="0"/>
                </w:pPr>
              </w:pPrChange>
            </w:pPr>
            <w:del w:id="6115" w:author="arkat" w:date="2017-09-25T14:49:00Z">
              <w:r w:rsidDel="0058751D">
                <w:fldChar w:fldCharType="begin"/>
              </w:r>
              <w:r w:rsidDel="0058751D">
                <w:delInstrText xml:space="preserve"> HYPERLINK "https://en.wikipedia.org/wiki/IBM" \o "IBM" </w:delInstrText>
              </w:r>
              <w:r w:rsidDel="0058751D">
                <w:fldChar w:fldCharType="separate"/>
              </w:r>
              <w:r w:rsidR="004239BF" w:rsidRPr="00DB4F8A" w:rsidDel="0058751D">
                <w:rPr>
                  <w:rStyle w:val="Hyperlink"/>
                  <w:rFonts w:cs="Calibri"/>
                  <w:color w:val="000000"/>
                  <w:szCs w:val="24"/>
                  <w:u w:val="none"/>
                </w:rPr>
                <w:delText>IBM</w:delText>
              </w:r>
              <w:r w:rsidDel="0058751D">
                <w:rPr>
                  <w:rStyle w:val="Hyperlink"/>
                  <w:rFonts w:cs="Calibri"/>
                  <w:color w:val="000000"/>
                  <w:szCs w:val="24"/>
                  <w:u w:val="none"/>
                </w:rPr>
                <w:fldChar w:fldCharType="end"/>
              </w:r>
            </w:del>
          </w:p>
        </w:tc>
        <w:tc>
          <w:tcPr>
            <w:tcW w:w="844" w:type="pct"/>
            <w:shd w:val="clear" w:color="auto" w:fill="F8F9FA"/>
            <w:tcMar>
              <w:top w:w="48" w:type="dxa"/>
              <w:left w:w="96" w:type="dxa"/>
              <w:bottom w:w="48" w:type="dxa"/>
              <w:right w:w="96" w:type="dxa"/>
            </w:tcMar>
            <w:vAlign w:val="center"/>
            <w:hideMark/>
          </w:tcPr>
          <w:p w14:paraId="0E84F320" w14:textId="121677C1" w:rsidR="004239BF" w:rsidRPr="00DB4F8A" w:rsidDel="0058751D" w:rsidRDefault="004239BF">
            <w:pPr>
              <w:pStyle w:val="Heading1"/>
              <w:rPr>
                <w:del w:id="6116" w:author="arkat" w:date="2017-09-25T14:49:00Z"/>
                <w:rFonts w:cs="Calibri"/>
                <w:color w:val="000000"/>
                <w:szCs w:val="24"/>
              </w:rPr>
              <w:pPrChange w:id="6117" w:author="arkat" w:date="2017-09-29T22:53:00Z">
                <w:pPr>
                  <w:spacing w:after="0"/>
                </w:pPr>
              </w:pPrChange>
            </w:pPr>
            <w:del w:id="6118" w:author="arkat" w:date="2017-09-25T14:49:00Z">
              <w:r w:rsidRPr="00DB4F8A" w:rsidDel="0058751D">
                <w:rPr>
                  <w:rFonts w:cs="Calibri"/>
                  <w:color w:val="000000"/>
                  <w:szCs w:val="24"/>
                </w:rPr>
                <w:delText>Enterprise Architecture tool</w:delText>
              </w:r>
            </w:del>
          </w:p>
        </w:tc>
        <w:tc>
          <w:tcPr>
            <w:tcW w:w="1810" w:type="pct"/>
            <w:shd w:val="clear" w:color="auto" w:fill="F8F9FA"/>
            <w:tcMar>
              <w:top w:w="48" w:type="dxa"/>
              <w:left w:w="96" w:type="dxa"/>
              <w:bottom w:w="48" w:type="dxa"/>
              <w:right w:w="96" w:type="dxa"/>
            </w:tcMar>
            <w:vAlign w:val="center"/>
            <w:hideMark/>
          </w:tcPr>
          <w:p w14:paraId="1D6FC128" w14:textId="6C624B7F" w:rsidR="004239BF" w:rsidRPr="00DB4F8A" w:rsidDel="0058751D" w:rsidRDefault="004239BF">
            <w:pPr>
              <w:pStyle w:val="Heading1"/>
              <w:rPr>
                <w:del w:id="6119" w:author="arkat" w:date="2017-09-25T14:49:00Z"/>
                <w:rFonts w:cs="Calibri"/>
                <w:color w:val="000000"/>
                <w:szCs w:val="24"/>
              </w:rPr>
              <w:pPrChange w:id="6120" w:author="arkat" w:date="2017-09-29T22:53:00Z">
                <w:pPr>
                  <w:spacing w:after="0"/>
                </w:pPr>
              </w:pPrChange>
            </w:pPr>
            <w:del w:id="6121" w:author="arkat" w:date="2017-09-25T14:49:00Z">
              <w:r w:rsidRPr="00DB4F8A" w:rsidDel="0058751D">
                <w:rPr>
                  <w:rFonts w:cs="Calibri"/>
                  <w:color w:val="000000"/>
                  <w:szCs w:val="24"/>
                </w:rPr>
                <w:delText>Enterprise Architecture tool supporting BPMN 2.0 notation (and bidirectional BPMN 2.0 interchange) integrated within EA frameworks such as TOGAF, DoDAF, Archimate, and others. A thin-client sister product, SA/XT, allows creation of BPMN 2.0 models on the web. An SA Design Manager extension publishes the EA with BPMN to web in [RDF] format allowing [SPARQL] queries to produce open-social-gadget dashboards.</w:delText>
              </w:r>
            </w:del>
          </w:p>
        </w:tc>
        <w:tc>
          <w:tcPr>
            <w:tcW w:w="1012" w:type="pct"/>
            <w:shd w:val="clear" w:color="auto" w:fill="F8F9FA"/>
            <w:tcMar>
              <w:top w:w="48" w:type="dxa"/>
              <w:left w:w="96" w:type="dxa"/>
              <w:bottom w:w="48" w:type="dxa"/>
              <w:right w:w="96" w:type="dxa"/>
            </w:tcMar>
            <w:vAlign w:val="center"/>
            <w:hideMark/>
          </w:tcPr>
          <w:p w14:paraId="6351EDA7" w14:textId="520EF940" w:rsidR="004239BF" w:rsidRPr="00DB4F8A" w:rsidDel="0058751D" w:rsidRDefault="004239BF">
            <w:pPr>
              <w:pStyle w:val="Heading1"/>
              <w:rPr>
                <w:del w:id="6122" w:author="arkat" w:date="2017-09-25T14:49:00Z"/>
                <w:rFonts w:cs="Calibri"/>
                <w:color w:val="000000"/>
                <w:szCs w:val="24"/>
              </w:rPr>
              <w:pPrChange w:id="6123" w:author="arkat" w:date="2017-09-29T22:53:00Z">
                <w:pPr>
                  <w:spacing w:after="0"/>
                </w:pPr>
              </w:pPrChange>
            </w:pPr>
            <w:del w:id="6124" w:author="arkat" w:date="2017-09-25T14:49:00Z">
              <w:r w:rsidRPr="00DB4F8A" w:rsidDel="0058751D">
                <w:rPr>
                  <w:rFonts w:cs="Calibri"/>
                  <w:color w:val="000000"/>
                  <w:szCs w:val="24"/>
                </w:rPr>
                <w:delText>Proprietary</w:delText>
              </w:r>
            </w:del>
          </w:p>
        </w:tc>
      </w:tr>
    </w:tbl>
    <w:p w14:paraId="61E1BCB9" w14:textId="0CD84C66" w:rsidR="002A5B60" w:rsidRPr="00492557" w:rsidDel="0058751D" w:rsidRDefault="002A5B60">
      <w:pPr>
        <w:pStyle w:val="Heading1"/>
        <w:rPr>
          <w:del w:id="6125" w:author="arkat" w:date="2017-09-25T14:49:00Z"/>
          <w:lang w:val="en-US"/>
        </w:rPr>
        <w:pPrChange w:id="6126" w:author="arkat" w:date="2017-09-29T22:53:00Z">
          <w:pPr>
            <w:pStyle w:val="BodyText"/>
            <w:spacing w:after="0"/>
          </w:pPr>
        </w:pPrChange>
      </w:pPr>
    </w:p>
    <w:p w14:paraId="2C11F992" w14:textId="591438DA" w:rsidR="00712420" w:rsidDel="0058751D" w:rsidRDefault="00712420">
      <w:pPr>
        <w:pStyle w:val="Heading1"/>
        <w:rPr>
          <w:del w:id="6127" w:author="arkat" w:date="2017-09-25T14:49:00Z"/>
          <w:lang w:val="en-US"/>
        </w:rPr>
        <w:pPrChange w:id="6128" w:author="arkat" w:date="2017-09-29T22:53:00Z">
          <w:pPr>
            <w:pStyle w:val="Heading2"/>
            <w:spacing w:before="0" w:after="0"/>
          </w:pPr>
        </w:pPrChange>
      </w:pPr>
      <w:bookmarkStart w:id="6129" w:name="_Toc475624298"/>
      <w:del w:id="6130" w:author="arkat" w:date="2017-09-25T14:49:00Z">
        <w:r w:rsidDel="0058751D">
          <w:rPr>
            <w:lang w:val="en-US"/>
          </w:rPr>
          <w:delText xml:space="preserve">Transformasi </w:delText>
        </w:r>
        <w:r w:rsidR="00492557" w:rsidDel="0058751D">
          <w:rPr>
            <w:lang w:val="en-US"/>
          </w:rPr>
          <w:delText>Pemodelan Proses Bisnis</w:delText>
        </w:r>
      </w:del>
    </w:p>
    <w:p w14:paraId="48A03340" w14:textId="6FA0A10B" w:rsidR="00C45405" w:rsidRPr="00C45405" w:rsidDel="0058751D" w:rsidRDefault="00C45405">
      <w:pPr>
        <w:pStyle w:val="Heading1"/>
        <w:rPr>
          <w:del w:id="6131" w:author="arkat" w:date="2017-09-25T14:49:00Z"/>
          <w:lang w:val="en-US"/>
        </w:rPr>
        <w:pPrChange w:id="6132" w:author="arkat" w:date="2017-09-29T22:53:00Z">
          <w:pPr>
            <w:pStyle w:val="BodyText"/>
            <w:spacing w:after="0"/>
            <w:ind w:firstLine="450"/>
          </w:pPr>
        </w:pPrChange>
      </w:pPr>
      <w:del w:id="6133" w:author="arkat" w:date="2017-09-25T14:49:00Z">
        <w:r w:rsidRPr="00C45405" w:rsidDel="0058751D">
          <w:rPr>
            <w:lang w:val="en-US"/>
          </w:rPr>
          <w:delText>Model t</w:delText>
        </w:r>
        <w:r w:rsidR="00B02684" w:rsidDel="0058751D">
          <w:rPr>
            <w:lang w:val="en-US"/>
          </w:rPr>
          <w:delText xml:space="preserve">ransformasi adalah teknik </w:delText>
        </w:r>
        <w:r w:rsidRPr="00C45405" w:rsidDel="0058751D">
          <w:rPr>
            <w:lang w:val="en-US"/>
          </w:rPr>
          <w:delText>penting untuk otomatis artefak pemodelan</w:delText>
        </w:r>
        <w:r w:rsidR="00B02684" w:rsidDel="0058751D">
          <w:rPr>
            <w:lang w:val="en-US"/>
          </w:rPr>
          <w:delText xml:space="preserve"> proses bisnis</w:delText>
        </w:r>
        <w:r w:rsidRPr="00C45405" w:rsidDel="0058751D">
          <w:rPr>
            <w:lang w:val="en-US"/>
          </w:rPr>
          <w:delText xml:space="preserve">. </w:delText>
        </w:r>
        <w:r w:rsidR="00B02684" w:rsidRPr="00B02684" w:rsidDel="0058751D">
          <w:rPr>
            <w:lang w:val="en-US"/>
          </w:rPr>
          <w:delText>Czarnecki and Helsen</w:delText>
        </w:r>
        <w:r w:rsidR="00B02684" w:rsidRPr="00C45405" w:rsidDel="0058751D">
          <w:rPr>
            <w:lang w:val="en-US"/>
          </w:rPr>
          <w:delText xml:space="preserve"> </w:delText>
        </w:r>
        <w:r w:rsidR="00B02684" w:rsidDel="0058751D">
          <w:rPr>
            <w:lang w:val="en-US"/>
          </w:rPr>
          <w:delText xml:space="preserve">(2003) </w:delText>
        </w:r>
        <w:r w:rsidRPr="00C45405" w:rsidDel="0058751D">
          <w:rPr>
            <w:lang w:val="en-US"/>
          </w:rPr>
          <w:delText xml:space="preserve">mendefinisikan </w:delText>
        </w:r>
        <w:r w:rsidR="00B02684" w:rsidDel="0058751D">
          <w:rPr>
            <w:lang w:val="en-US"/>
          </w:rPr>
          <w:delText xml:space="preserve">konsep dasar model </w:delText>
        </w:r>
        <w:r w:rsidRPr="00C45405" w:rsidDel="0058751D">
          <w:rPr>
            <w:lang w:val="en-US"/>
          </w:rPr>
          <w:delText>transformasi sebagai berikut:</w:delText>
        </w:r>
      </w:del>
    </w:p>
    <w:p w14:paraId="44DAF697" w14:textId="74F26545" w:rsidR="00C45405" w:rsidRPr="00C45405" w:rsidDel="0058751D" w:rsidRDefault="00B02684">
      <w:pPr>
        <w:pStyle w:val="Heading1"/>
        <w:rPr>
          <w:del w:id="6134" w:author="arkat" w:date="2017-09-25T14:49:00Z"/>
          <w:lang w:val="en-US"/>
        </w:rPr>
        <w:pPrChange w:id="6135" w:author="arkat" w:date="2017-09-29T22:53:00Z">
          <w:pPr>
            <w:pStyle w:val="BodyText"/>
            <w:numPr>
              <w:numId w:val="24"/>
            </w:numPr>
            <w:spacing w:after="0"/>
            <w:ind w:left="450" w:hanging="360"/>
          </w:pPr>
        </w:pPrChange>
      </w:pPr>
      <w:del w:id="6136" w:author="arkat" w:date="2017-09-25T14:49:00Z">
        <w:r w:rsidDel="0058751D">
          <w:rPr>
            <w:lang w:val="en-US"/>
          </w:rPr>
          <w:delText>Sumber model</w:delText>
        </w:r>
      </w:del>
    </w:p>
    <w:p w14:paraId="1F32DE9E" w14:textId="0CA8B041" w:rsidR="00C45405" w:rsidRPr="00C45405" w:rsidDel="0058751D" w:rsidRDefault="00B02684">
      <w:pPr>
        <w:pStyle w:val="Heading1"/>
        <w:rPr>
          <w:del w:id="6137" w:author="arkat" w:date="2017-09-25T14:49:00Z"/>
          <w:lang w:val="en-US"/>
        </w:rPr>
        <w:pPrChange w:id="6138" w:author="arkat" w:date="2017-09-29T22:53:00Z">
          <w:pPr>
            <w:pStyle w:val="BodyText"/>
            <w:numPr>
              <w:numId w:val="24"/>
            </w:numPr>
            <w:spacing w:after="0"/>
            <w:ind w:left="450" w:hanging="360"/>
          </w:pPr>
        </w:pPrChange>
      </w:pPr>
      <w:del w:id="6139" w:author="arkat" w:date="2017-09-25T14:49:00Z">
        <w:r w:rsidDel="0058751D">
          <w:rPr>
            <w:lang w:val="en-US"/>
          </w:rPr>
          <w:delText>Target model</w:delText>
        </w:r>
      </w:del>
    </w:p>
    <w:p w14:paraId="7D930C1E" w14:textId="05AFB866" w:rsidR="00C45405" w:rsidRPr="00C45405" w:rsidDel="0058751D" w:rsidRDefault="00B02684">
      <w:pPr>
        <w:pStyle w:val="Heading1"/>
        <w:rPr>
          <w:del w:id="6140" w:author="arkat" w:date="2017-09-25T14:49:00Z"/>
          <w:lang w:val="en-US"/>
        </w:rPr>
        <w:pPrChange w:id="6141" w:author="arkat" w:date="2017-09-29T22:53:00Z">
          <w:pPr>
            <w:pStyle w:val="BodyText"/>
            <w:numPr>
              <w:numId w:val="24"/>
            </w:numPr>
            <w:spacing w:after="0"/>
            <w:ind w:left="450" w:hanging="360"/>
          </w:pPr>
        </w:pPrChange>
      </w:pPr>
      <w:del w:id="6142" w:author="arkat" w:date="2017-09-25T14:49:00Z">
        <w:r w:rsidDel="0058751D">
          <w:rPr>
            <w:lang w:val="en-US"/>
          </w:rPr>
          <w:delText>Aturan t</w:delText>
        </w:r>
        <w:r w:rsidR="00C45405" w:rsidRPr="00C45405" w:rsidDel="0058751D">
          <w:rPr>
            <w:lang w:val="en-US"/>
          </w:rPr>
          <w:delText>ransformasi</w:delText>
        </w:r>
      </w:del>
    </w:p>
    <w:p w14:paraId="0D44C7FF" w14:textId="2C8CF1E1" w:rsidR="00C45405" w:rsidRPr="00C45405" w:rsidDel="0058751D" w:rsidRDefault="00B02684">
      <w:pPr>
        <w:pStyle w:val="Heading1"/>
        <w:rPr>
          <w:del w:id="6143" w:author="arkat" w:date="2017-09-25T14:49:00Z"/>
          <w:lang w:val="en-US"/>
        </w:rPr>
        <w:pPrChange w:id="6144" w:author="arkat" w:date="2017-09-29T22:53:00Z">
          <w:pPr>
            <w:pStyle w:val="BodyText"/>
            <w:numPr>
              <w:numId w:val="24"/>
            </w:numPr>
            <w:spacing w:after="0"/>
            <w:ind w:left="450" w:hanging="360"/>
          </w:pPr>
        </w:pPrChange>
      </w:pPr>
      <w:del w:id="6145" w:author="arkat" w:date="2017-09-25T14:49:00Z">
        <w:r w:rsidDel="0058751D">
          <w:rPr>
            <w:lang w:val="en-US"/>
          </w:rPr>
          <w:delText>Alat</w:delText>
        </w:r>
        <w:r w:rsidR="00C45405" w:rsidRPr="00C45405" w:rsidDel="0058751D">
          <w:rPr>
            <w:lang w:val="en-US"/>
          </w:rPr>
          <w:delText xml:space="preserve"> Transformasi</w:delText>
        </w:r>
      </w:del>
    </w:p>
    <w:p w14:paraId="22B94719" w14:textId="02A3B0E1" w:rsidR="00712420" w:rsidDel="0058751D" w:rsidRDefault="00B02684">
      <w:pPr>
        <w:pStyle w:val="Heading1"/>
        <w:rPr>
          <w:del w:id="6146" w:author="arkat" w:date="2017-09-25T14:49:00Z"/>
          <w:lang w:val="en-US"/>
        </w:rPr>
        <w:pPrChange w:id="6147" w:author="arkat" w:date="2017-09-29T22:53:00Z">
          <w:pPr>
            <w:pStyle w:val="BodyText"/>
            <w:spacing w:after="0"/>
            <w:ind w:firstLine="450"/>
          </w:pPr>
        </w:pPrChange>
      </w:pPr>
      <w:del w:id="6148" w:author="arkat" w:date="2017-09-25T14:49:00Z">
        <w:r w:rsidDel="0058751D">
          <w:rPr>
            <w:lang w:val="en-US"/>
          </w:rPr>
          <w:delText>Pendekatan model transformasi bermacam-macam diantaranya yaitu:</w:delText>
        </w:r>
        <w:r w:rsidR="00C45405" w:rsidRPr="00C45405" w:rsidDel="0058751D">
          <w:rPr>
            <w:lang w:val="en-US"/>
          </w:rPr>
          <w:delText xml:space="preserve"> Extensible Transformasi Gaya lembar bahasa (XSLT), Atlas Transformasi Bahasa (ATL), dan Permintaan / Tampilan / Transformasi (QVT). </w:delText>
        </w:r>
        <w:r w:rsidR="00DC4363" w:rsidDel="0058751D">
          <w:rPr>
            <w:lang w:val="en-US"/>
          </w:rPr>
          <w:delText>Grolinger (2012) membagi model pendekatan transformasi menjadi 2 kategori yakni:</w:delText>
        </w:r>
      </w:del>
    </w:p>
    <w:p w14:paraId="38E94C2B" w14:textId="5CC5487B" w:rsidR="00E574B3" w:rsidDel="0058751D" w:rsidRDefault="00E574B3">
      <w:pPr>
        <w:pStyle w:val="Heading1"/>
        <w:rPr>
          <w:del w:id="6149" w:author="arkat" w:date="2017-09-25T14:49:00Z"/>
          <w:lang w:val="en-US"/>
        </w:rPr>
        <w:pPrChange w:id="6150" w:author="arkat" w:date="2017-09-29T22:53:00Z">
          <w:pPr>
            <w:pStyle w:val="BodyText"/>
            <w:spacing w:after="0"/>
          </w:pPr>
        </w:pPrChange>
      </w:pPr>
    </w:p>
    <w:p w14:paraId="1ED13EEF" w14:textId="177A7EFD" w:rsidR="005F4D44" w:rsidRPr="005F4D44" w:rsidDel="0058751D" w:rsidRDefault="005F4D44">
      <w:pPr>
        <w:pStyle w:val="Heading1"/>
        <w:rPr>
          <w:del w:id="6151" w:author="arkat" w:date="2017-09-25T14:49:00Z"/>
          <w:lang w:val="en-US"/>
        </w:rPr>
        <w:pPrChange w:id="6152" w:author="arkat" w:date="2017-09-29T22:53:00Z">
          <w:pPr>
            <w:pStyle w:val="Heading2"/>
            <w:numPr>
              <w:ilvl w:val="0"/>
              <w:numId w:val="0"/>
            </w:numPr>
            <w:spacing w:before="0" w:after="0"/>
            <w:ind w:left="0" w:firstLine="0"/>
          </w:pPr>
        </w:pPrChange>
      </w:pPr>
    </w:p>
    <w:p w14:paraId="5C682679" w14:textId="51667465" w:rsidR="005F4D44" w:rsidDel="0058751D" w:rsidRDefault="005F4D44">
      <w:pPr>
        <w:pStyle w:val="Heading1"/>
        <w:rPr>
          <w:del w:id="6153" w:author="arkat" w:date="2017-09-25T14:49:00Z"/>
          <w:lang w:val="en-US"/>
        </w:rPr>
        <w:pPrChange w:id="6154" w:author="arkat" w:date="2017-09-29T22:53:00Z">
          <w:pPr>
            <w:pStyle w:val="BodyText"/>
            <w:spacing w:after="0"/>
          </w:pPr>
        </w:pPrChange>
      </w:pPr>
    </w:p>
    <w:p w14:paraId="2298CD05" w14:textId="1F83BB77" w:rsidR="005F4D44" w:rsidRPr="00712420" w:rsidDel="009D6EBC" w:rsidRDefault="005F4D44">
      <w:pPr>
        <w:pStyle w:val="Heading1"/>
        <w:rPr>
          <w:del w:id="6155" w:author="arkat" w:date="2017-09-26T11:32:00Z"/>
          <w:lang w:val="en-US"/>
        </w:rPr>
        <w:pPrChange w:id="6156" w:author="arkat" w:date="2017-09-29T22:53:00Z">
          <w:pPr>
            <w:pStyle w:val="BodyText"/>
            <w:spacing w:after="0"/>
          </w:pPr>
        </w:pPrChange>
      </w:pPr>
    </w:p>
    <w:bookmarkEnd w:id="6129"/>
    <w:p w14:paraId="5AFE0338" w14:textId="1BBB95FB" w:rsidR="007A6FA3" w:rsidRPr="00B02684" w:rsidDel="009D6EBC" w:rsidRDefault="007A6FA3">
      <w:pPr>
        <w:pStyle w:val="Heading1"/>
        <w:rPr>
          <w:del w:id="6157" w:author="arkat" w:date="2017-09-26T11:32:00Z"/>
          <w:lang w:val="en-US"/>
        </w:rPr>
        <w:pPrChange w:id="6158" w:author="arkat" w:date="2017-09-29T22:53:00Z">
          <w:pPr>
            <w:pStyle w:val="BodyText"/>
            <w:spacing w:after="0"/>
          </w:pPr>
        </w:pPrChange>
      </w:pPr>
    </w:p>
    <w:p w14:paraId="5DCE6358" w14:textId="0675782F" w:rsidR="00B02684" w:rsidRPr="00B02684" w:rsidDel="009D6EBC" w:rsidRDefault="00B02684">
      <w:pPr>
        <w:pStyle w:val="Heading1"/>
        <w:rPr>
          <w:del w:id="6159" w:author="arkat" w:date="2017-09-26T11:32:00Z"/>
          <w:lang w:val="en-US"/>
        </w:rPr>
        <w:pPrChange w:id="6160" w:author="arkat" w:date="2017-09-29T22:53:00Z">
          <w:pPr>
            <w:pStyle w:val="BodyText"/>
            <w:spacing w:after="0"/>
          </w:pPr>
        </w:pPrChange>
      </w:pPr>
    </w:p>
    <w:p w14:paraId="51C6054D" w14:textId="639046D0" w:rsidR="005E0633" w:rsidRPr="00220025" w:rsidDel="009D6EBC" w:rsidRDefault="005E0633">
      <w:pPr>
        <w:pStyle w:val="Heading1"/>
        <w:rPr>
          <w:del w:id="6161" w:author="arkat" w:date="2017-09-26T11:32:00Z"/>
          <w:lang w:val="en-US"/>
          <w:rPrChange w:id="6162" w:author="arkat" w:date="2017-09-29T08:30:00Z">
            <w:rPr>
              <w:del w:id="6163" w:author="arkat" w:date="2017-09-26T11:32:00Z"/>
            </w:rPr>
          </w:rPrChange>
        </w:rPr>
        <w:pPrChange w:id="6164" w:author="arkat" w:date="2017-09-29T22:53:00Z">
          <w:pPr>
            <w:pStyle w:val="Caption"/>
            <w:spacing w:after="0"/>
          </w:pPr>
        </w:pPrChange>
      </w:pPr>
    </w:p>
    <w:p w14:paraId="34C64F1D" w14:textId="68A59F78" w:rsidR="00E42AA9" w:rsidDel="00F87DB4" w:rsidRDefault="00E43E43">
      <w:pPr>
        <w:pStyle w:val="Heading1"/>
        <w:rPr>
          <w:del w:id="6165" w:author="arkat" w:date="2017-09-29T09:47:00Z"/>
          <w:lang w:val="en-US"/>
        </w:rPr>
        <w:pPrChange w:id="6166" w:author="arkat" w:date="2017-09-29T22:53:00Z">
          <w:pPr>
            <w:pStyle w:val="Heading1"/>
            <w:spacing w:after="0"/>
          </w:pPr>
        </w:pPrChange>
      </w:pPr>
      <w:bookmarkStart w:id="6167" w:name="_Toc475624305"/>
      <w:del w:id="6168" w:author="arkat" w:date="2017-09-26T11:32:00Z">
        <w:r w:rsidDel="009D6EBC">
          <w:rPr>
            <w:lang w:val="en-US"/>
          </w:rPr>
          <w:delText>M</w:delText>
        </w:r>
      </w:del>
      <w:del w:id="6169" w:author="arkat" w:date="2017-09-29T09:47:00Z">
        <w:r w:rsidDel="00F87DB4">
          <w:rPr>
            <w:lang w:val="en-US"/>
          </w:rPr>
          <w:delText>ETODOLOGI</w:delText>
        </w:r>
        <w:bookmarkEnd w:id="6167"/>
      </w:del>
    </w:p>
    <w:p w14:paraId="588EE8B4" w14:textId="5571716F" w:rsidR="00B74985" w:rsidRPr="00F87DB4" w:rsidDel="00912EBB" w:rsidRDefault="00B74985">
      <w:pPr>
        <w:pStyle w:val="Heading1"/>
        <w:rPr>
          <w:del w:id="6170" w:author="arkat" w:date="2017-09-29T22:59:00Z"/>
          <w:lang w:val="en-US"/>
          <w:rPrChange w:id="6171" w:author="arkat" w:date="2017-09-29T09:47:00Z">
            <w:rPr>
              <w:del w:id="6172" w:author="arkat" w:date="2017-09-29T22:59:00Z"/>
            </w:rPr>
          </w:rPrChange>
        </w:rPr>
        <w:pPrChange w:id="6173" w:author="arkat" w:date="2017-09-29T22:53:00Z">
          <w:pPr>
            <w:pStyle w:val="BodyTextFirstIndent"/>
            <w:spacing w:after="0"/>
          </w:pPr>
        </w:pPrChange>
      </w:pPr>
    </w:p>
    <w:p w14:paraId="7D8226D7" w14:textId="77777777" w:rsidR="00B74985" w:rsidRDefault="00B74985">
      <w:pPr>
        <w:pStyle w:val="BodyTextFirstIndent"/>
        <w:spacing w:after="0"/>
      </w:pPr>
    </w:p>
    <w:p w14:paraId="3D06A238" w14:textId="77777777" w:rsidR="001079D7" w:rsidRDefault="001079D7">
      <w:pPr>
        <w:spacing w:after="0"/>
        <w:jc w:val="left"/>
        <w:rPr>
          <w:ins w:id="6174" w:author="arkat" w:date="2017-09-29T22:52:00Z"/>
          <w:lang w:val="en-US"/>
        </w:rPr>
      </w:pPr>
      <w:ins w:id="6175" w:author="arkat" w:date="2017-09-29T22:52:00Z">
        <w:r>
          <w:rPr>
            <w:lang w:val="en-US"/>
          </w:rPr>
          <w:br w:type="page"/>
        </w:r>
      </w:ins>
    </w:p>
    <w:p w14:paraId="7C199D2A" w14:textId="530A9562" w:rsidR="00912EBB" w:rsidRDefault="00912EBB" w:rsidP="005B2456">
      <w:pPr>
        <w:pStyle w:val="Heading1"/>
        <w:numPr>
          <w:ilvl w:val="0"/>
          <w:numId w:val="127"/>
        </w:numPr>
        <w:rPr>
          <w:ins w:id="6176" w:author="arkat" w:date="2017-09-29T22:59:00Z"/>
          <w:lang w:val="en-US"/>
        </w:rPr>
        <w:pPrChange w:id="6177" w:author="arkat" w:date="2017-10-02T22:41:00Z">
          <w:pPr>
            <w:pStyle w:val="BodyTextFirstIndent"/>
          </w:pPr>
        </w:pPrChange>
      </w:pPr>
      <w:bookmarkStart w:id="6178" w:name="_Toc494697293"/>
      <w:ins w:id="6179" w:author="arkat" w:date="2017-09-29T22:59:00Z">
        <w:r>
          <w:rPr>
            <w:lang w:val="en-US"/>
          </w:rPr>
          <w:lastRenderedPageBreak/>
          <w:t>METODOLOGI</w:t>
        </w:r>
        <w:bookmarkEnd w:id="6178"/>
      </w:ins>
    </w:p>
    <w:p w14:paraId="31D896E7" w14:textId="42E629D3" w:rsidR="00B74985" w:rsidRDefault="00B74985">
      <w:pPr>
        <w:pStyle w:val="BodyTextFirstIndent"/>
        <w:rPr>
          <w:lang w:val="en-US"/>
        </w:rPr>
      </w:pPr>
      <w:r>
        <w:rPr>
          <w:lang w:val="en-US"/>
        </w:rPr>
        <w:t>Pada penelitian</w:t>
      </w:r>
      <w:r w:rsidRPr="00D00891">
        <w:rPr>
          <w:lang w:val="en-US"/>
        </w:rPr>
        <w:t xml:space="preserve"> ini</w:t>
      </w:r>
      <w:r>
        <w:rPr>
          <w:lang w:val="en-US"/>
        </w:rPr>
        <w:t>, penulis</w:t>
      </w:r>
      <w:r w:rsidRPr="00D00891">
        <w:rPr>
          <w:lang w:val="en-US"/>
        </w:rPr>
        <w:t xml:space="preserve"> </w:t>
      </w:r>
      <w:r>
        <w:rPr>
          <w:lang w:val="en-US"/>
        </w:rPr>
        <w:t>memberikan informasi</w:t>
      </w:r>
      <w:r w:rsidRPr="00710DDC">
        <w:t xml:space="preserve"> mengenai </w:t>
      </w:r>
      <w:r>
        <w:rPr>
          <w:lang w:val="en-US"/>
        </w:rPr>
        <w:t xml:space="preserve">metode, teknik, dan langkah-langkah yang digunakan </w:t>
      </w:r>
      <w:r w:rsidR="002A2859">
        <w:rPr>
          <w:lang w:val="en-US"/>
        </w:rPr>
        <w:t>untuk m</w:t>
      </w:r>
      <w:r w:rsidR="00F83024">
        <w:rPr>
          <w:lang w:val="en-US"/>
        </w:rPr>
        <w:t>enyelesaikan permasalahan transf</w:t>
      </w:r>
      <w:r w:rsidR="002A2859">
        <w:rPr>
          <w:lang w:val="en-US"/>
        </w:rPr>
        <w:t>ormasi pemodelan proses bisnis dari EPC</w:t>
      </w:r>
      <w:ins w:id="6180" w:author="arkat" w:date="2017-10-02T10:42:00Z">
        <w:r w:rsidR="00A15877">
          <w:rPr>
            <w:lang w:val="en-US"/>
          </w:rPr>
          <w:t>-ArisExpress</w:t>
        </w:r>
      </w:ins>
      <w:r w:rsidR="002A2859">
        <w:rPr>
          <w:lang w:val="en-US"/>
        </w:rPr>
        <w:t xml:space="preserve"> ke BPMN</w:t>
      </w:r>
      <w:ins w:id="6181" w:author="arkat" w:date="2017-10-02T10:42:00Z">
        <w:r w:rsidR="00A15877">
          <w:rPr>
            <w:lang w:val="en-US"/>
          </w:rPr>
          <w:t xml:space="preserve"> 2.0</w:t>
        </w:r>
      </w:ins>
      <w:r w:rsidR="002A2859">
        <w:rPr>
          <w:lang w:val="en-US"/>
        </w:rPr>
        <w:t xml:space="preserve">. </w:t>
      </w:r>
    </w:p>
    <w:p w14:paraId="046156DC" w14:textId="43698867" w:rsidR="00E4119C" w:rsidRDefault="00E4119C">
      <w:pPr>
        <w:pStyle w:val="BodyTextFirstIndent"/>
        <w:rPr>
          <w:ins w:id="6182" w:author="arkat" w:date="2017-10-02T15:04:00Z"/>
          <w:lang w:val="en-US"/>
        </w:rPr>
      </w:pPr>
      <w:r>
        <w:rPr>
          <w:lang w:val="en-US"/>
        </w:rPr>
        <w:t>T</w:t>
      </w:r>
      <w:del w:id="6183" w:author="arkat" w:date="2017-09-26T15:21:00Z">
        <w:r w:rsidDel="00006620">
          <w:rPr>
            <w:lang w:val="en-US"/>
          </w:rPr>
          <w:delText>h</w:delText>
        </w:r>
      </w:del>
      <w:r>
        <w:rPr>
          <w:lang w:val="en-US"/>
        </w:rPr>
        <w:t xml:space="preserve">esis ini mengadopsi </w:t>
      </w:r>
      <w:r w:rsidRPr="00D4237D">
        <w:rPr>
          <w:i/>
          <w:lang w:val="en-US"/>
          <w:rPrChange w:id="6184" w:author="arkat" w:date="2017-09-26T06:31:00Z">
            <w:rPr>
              <w:lang w:val="en-US"/>
            </w:rPr>
          </w:rPrChange>
        </w:rPr>
        <w:t>Software Engineering Research Methodology</w:t>
      </w:r>
      <w:r>
        <w:rPr>
          <w:lang w:val="en-US"/>
        </w:rPr>
        <w:t xml:space="preserve"> (SERM).  </w:t>
      </w:r>
      <w:r w:rsidR="00E865CF">
        <w:rPr>
          <w:lang w:val="en-US"/>
        </w:rPr>
        <w:t xml:space="preserve">SERM terdiri dari 3 aspek, yakni: konseptualisasi, formalisasi dan pengembangan. Gambar 3.1 menggambarkan </w:t>
      </w:r>
      <w:r w:rsidR="00E865CF" w:rsidRPr="00A15877">
        <w:rPr>
          <w:i/>
          <w:lang w:val="en-US"/>
          <w:rPrChange w:id="6185" w:author="arkat" w:date="2017-10-02T10:42:00Z">
            <w:rPr>
              <w:lang w:val="en-US"/>
            </w:rPr>
          </w:rPrChange>
        </w:rPr>
        <w:t>framework</w:t>
      </w:r>
      <w:ins w:id="6186" w:author="arkat" w:date="2017-09-26T06:24:00Z">
        <w:r w:rsidR="00D4237D">
          <w:rPr>
            <w:lang w:val="en-US"/>
          </w:rPr>
          <w:t xml:space="preserve"> SERM</w:t>
        </w:r>
      </w:ins>
      <w:del w:id="6187" w:author="arkat" w:date="2017-09-26T06:24:00Z">
        <w:r w:rsidR="00E865CF" w:rsidDel="00D4237D">
          <w:rPr>
            <w:lang w:val="en-US"/>
          </w:rPr>
          <w:delText xml:space="preserve"> yang digunakan pada penelitian ini</w:delText>
        </w:r>
      </w:del>
      <w:r w:rsidR="00E865CF">
        <w:rPr>
          <w:lang w:val="en-US"/>
        </w:rPr>
        <w:t>.</w:t>
      </w:r>
      <w:ins w:id="6188" w:author="arkat" w:date="2017-09-26T06:20:00Z">
        <w:r w:rsidR="00137CCA">
          <w:rPr>
            <w:lang w:val="en-US"/>
          </w:rPr>
          <w:t xml:space="preserve"> Formalisasi dan pengembangan </w:t>
        </w:r>
        <w:r w:rsidR="00D4237D">
          <w:rPr>
            <w:lang w:val="en-US"/>
          </w:rPr>
          <w:t>dapat dilakukan</w:t>
        </w:r>
        <w:r w:rsidR="00137CCA" w:rsidRPr="00137CCA">
          <w:rPr>
            <w:lang w:val="en-US"/>
          </w:rPr>
          <w:t xml:space="preserve"> begitu gagasan penelitian telah dibangun dengan benar. Berdasarkan sudut pandang penelitian di SERM, tidak </w:t>
        </w:r>
        <w:r w:rsidR="00137CCA">
          <w:rPr>
            <w:lang w:val="en-US"/>
          </w:rPr>
          <w:t>cukup melakukan formalisasi dan/</w:t>
        </w:r>
        <w:r w:rsidR="00137CCA" w:rsidRPr="00137CCA">
          <w:rPr>
            <w:lang w:val="en-US"/>
          </w:rPr>
          <w:t>atau pengembangan tanpa konseptualisasi. Dengan</w:t>
        </w:r>
        <w:r w:rsidR="00137CCA">
          <w:rPr>
            <w:lang w:val="en-US"/>
          </w:rPr>
          <w:t xml:space="preserve"> demikian, agar memenuhi syarat</w:t>
        </w:r>
        <w:r w:rsidR="00137CCA" w:rsidRPr="00137CCA">
          <w:rPr>
            <w:lang w:val="en-US"/>
          </w:rPr>
          <w:t xml:space="preserve"> SERM, penelitian harus menangani masalah </w:t>
        </w:r>
        <w:r w:rsidR="00137CCA">
          <w:rPr>
            <w:lang w:val="en-US"/>
          </w:rPr>
          <w:t xml:space="preserve">setidaknya dua dari tiga aspek, </w:t>
        </w:r>
      </w:ins>
      <w:ins w:id="6189" w:author="arkat" w:date="2017-09-26T06:22:00Z">
        <w:r w:rsidR="00137CCA">
          <w:rPr>
            <w:lang w:val="en-US"/>
          </w:rPr>
          <w:t>yakni:</w:t>
        </w:r>
      </w:ins>
      <w:ins w:id="6190" w:author="arkat" w:date="2017-09-26T06:20:00Z">
        <w:r w:rsidR="00137CCA">
          <w:rPr>
            <w:lang w:val="en-US"/>
          </w:rPr>
          <w:t xml:space="preserve"> </w:t>
        </w:r>
        <w:r w:rsidR="00137CCA" w:rsidRPr="00137CCA">
          <w:rPr>
            <w:lang w:val="en-US"/>
          </w:rPr>
          <w:t>konsep</w:t>
        </w:r>
      </w:ins>
      <w:ins w:id="6191" w:author="arkat" w:date="2017-09-26T06:22:00Z">
        <w:r w:rsidR="00137CCA">
          <w:rPr>
            <w:lang w:val="en-US"/>
          </w:rPr>
          <w:t>tualisasi</w:t>
        </w:r>
      </w:ins>
      <w:ins w:id="6192" w:author="arkat" w:date="2017-09-26T06:20:00Z">
        <w:r w:rsidR="00137CCA" w:rsidRPr="00137CCA">
          <w:rPr>
            <w:lang w:val="en-US"/>
          </w:rPr>
          <w:t xml:space="preserve"> dan formal</w:t>
        </w:r>
      </w:ins>
      <w:ins w:id="6193" w:author="arkat" w:date="2017-09-26T06:22:00Z">
        <w:r w:rsidR="00137CCA">
          <w:rPr>
            <w:lang w:val="en-US"/>
          </w:rPr>
          <w:t>isasi</w:t>
        </w:r>
      </w:ins>
      <w:ins w:id="6194" w:author="arkat" w:date="2017-09-26T06:20:00Z">
        <w:r w:rsidR="00137CCA" w:rsidRPr="00137CCA">
          <w:rPr>
            <w:lang w:val="en-US"/>
          </w:rPr>
          <w:t>, konseptual</w:t>
        </w:r>
      </w:ins>
      <w:ins w:id="6195" w:author="arkat" w:date="2017-09-26T06:22:00Z">
        <w:r w:rsidR="00137CCA">
          <w:rPr>
            <w:lang w:val="en-US"/>
          </w:rPr>
          <w:t>isasi</w:t>
        </w:r>
      </w:ins>
      <w:ins w:id="6196" w:author="arkat" w:date="2017-09-26T06:20:00Z">
        <w:r w:rsidR="00137CCA">
          <w:rPr>
            <w:lang w:val="en-US"/>
          </w:rPr>
          <w:t xml:space="preserve"> dan penge</w:t>
        </w:r>
        <w:r w:rsidR="00137CCA" w:rsidRPr="00137CCA">
          <w:rPr>
            <w:lang w:val="en-US"/>
          </w:rPr>
          <w:t>mbangan</w:t>
        </w:r>
      </w:ins>
      <w:ins w:id="6197" w:author="arkat" w:date="2017-09-26T06:30:00Z">
        <w:r w:rsidR="00D4237D">
          <w:rPr>
            <w:lang w:val="en-US"/>
          </w:rPr>
          <w:t xml:space="preserve"> </w:t>
        </w:r>
        <w:r w:rsidR="00D4237D">
          <w:rPr>
            <w:lang w:val="en-US"/>
          </w:rPr>
          <w:fldChar w:fldCharType="begin" w:fldLock="1"/>
        </w:r>
      </w:ins>
      <w:r w:rsidR="001529D6">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D4237D">
        <w:rPr>
          <w:lang w:val="en-US"/>
        </w:rPr>
        <w:fldChar w:fldCharType="separate"/>
      </w:r>
      <w:r w:rsidR="00D4237D" w:rsidRPr="00D4237D">
        <w:rPr>
          <w:noProof/>
          <w:lang w:val="en-US"/>
        </w:rPr>
        <w:t xml:space="preserve">(Gregg </w:t>
      </w:r>
      <w:r w:rsidR="00D4237D" w:rsidRPr="00D4237D">
        <w:rPr>
          <w:i/>
          <w:noProof/>
          <w:lang w:val="en-US"/>
        </w:rPr>
        <w:t>et al.</w:t>
      </w:r>
      <w:r w:rsidR="00D4237D" w:rsidRPr="00D4237D">
        <w:rPr>
          <w:noProof/>
          <w:lang w:val="en-US"/>
        </w:rPr>
        <w:t>, 2001)</w:t>
      </w:r>
      <w:ins w:id="6198" w:author="arkat" w:date="2017-09-26T06:30:00Z">
        <w:r w:rsidR="00D4237D">
          <w:rPr>
            <w:lang w:val="en-US"/>
          </w:rPr>
          <w:fldChar w:fldCharType="end"/>
        </w:r>
      </w:ins>
      <w:ins w:id="6199" w:author="arkat" w:date="2017-09-26T06:20:00Z">
        <w:r w:rsidR="00137CCA" w:rsidRPr="00137CCA">
          <w:rPr>
            <w:lang w:val="en-US"/>
          </w:rPr>
          <w:t>.</w:t>
        </w:r>
      </w:ins>
    </w:p>
    <w:p w14:paraId="40B5847E" w14:textId="77777777" w:rsidR="00161C34" w:rsidRDefault="00161C34">
      <w:pPr>
        <w:pStyle w:val="BodyTextFirstIndent"/>
        <w:rPr>
          <w:ins w:id="6200" w:author="arkat" w:date="2017-10-02T15:04:00Z"/>
          <w:lang w:val="en-US"/>
        </w:rPr>
      </w:pPr>
    </w:p>
    <w:p w14:paraId="22D4F75E" w14:textId="5885CDA2" w:rsidR="0041256A" w:rsidRDefault="00161C34">
      <w:pPr>
        <w:pStyle w:val="BodyTextFirstIndent"/>
        <w:rPr>
          <w:ins w:id="6201" w:author="arkat" w:date="2017-10-02T15:01:00Z"/>
          <w:lang w:val="en-US"/>
        </w:rPr>
      </w:pPr>
      <w:r>
        <w:rPr>
          <w:noProof/>
          <w:lang w:val="en-US"/>
        </w:rPr>
        <mc:AlternateContent>
          <mc:Choice Requires="wpg">
            <w:drawing>
              <wp:anchor distT="0" distB="0" distL="114300" distR="114300" simplePos="0" relativeHeight="251760128" behindDoc="0" locked="0" layoutInCell="1" allowOverlap="1" wp14:anchorId="202EAA2D" wp14:editId="26FB4A4B">
                <wp:simplePos x="0" y="0"/>
                <wp:positionH relativeFrom="column">
                  <wp:posOffset>283112</wp:posOffset>
                </wp:positionH>
                <wp:positionV relativeFrom="paragraph">
                  <wp:posOffset>12602</wp:posOffset>
                </wp:positionV>
                <wp:extent cx="4422531" cy="2180492"/>
                <wp:effectExtent l="0" t="0" r="16510" b="10795"/>
                <wp:wrapNone/>
                <wp:docPr id="218" name="Group 218"/>
                <wp:cNvGraphicFramePr/>
                <a:graphic xmlns:a="http://schemas.openxmlformats.org/drawingml/2006/main">
                  <a:graphicData uri="http://schemas.microsoft.com/office/word/2010/wordprocessingGroup">
                    <wpg:wgp>
                      <wpg:cNvGrpSpPr/>
                      <wpg:grpSpPr>
                        <a:xfrm>
                          <a:off x="0" y="0"/>
                          <a:ext cx="4422531" cy="2180492"/>
                          <a:chOff x="0" y="0"/>
                          <a:chExt cx="4422531" cy="2180492"/>
                        </a:xfrm>
                      </wpg:grpSpPr>
                      <wps:wsp>
                        <wps:cNvPr id="213" name="Rectangle 213"/>
                        <wps:cNvSpPr/>
                        <wps:spPr>
                          <a:xfrm>
                            <a:off x="0" y="1565031"/>
                            <a:ext cx="1459523" cy="615461"/>
                          </a:xfrm>
                          <a:prstGeom prst="rect">
                            <a:avLst/>
                          </a:prstGeom>
                        </wps:spPr>
                        <wps:style>
                          <a:lnRef idx="2">
                            <a:schemeClr val="dk1"/>
                          </a:lnRef>
                          <a:fillRef idx="1">
                            <a:schemeClr val="lt1"/>
                          </a:fillRef>
                          <a:effectRef idx="0">
                            <a:schemeClr val="dk1"/>
                          </a:effectRef>
                          <a:fontRef idx="minor">
                            <a:schemeClr val="dk1"/>
                          </a:fontRef>
                        </wps:style>
                        <wps:txbx>
                          <w:txbxContent>
                            <w:p w14:paraId="0FEFA72E" w14:textId="25E196CD" w:rsidR="0050462A" w:rsidRPr="0041256A" w:rsidRDefault="0050462A" w:rsidP="0041256A">
                              <w:pPr>
                                <w:jc w:val="center"/>
                                <w:rPr>
                                  <w:lang w:val="en-US"/>
                                  <w:rPrChange w:id="6202" w:author="arkat" w:date="2017-10-02T15:02:00Z">
                                    <w:rPr/>
                                  </w:rPrChange>
                                </w:rPr>
                                <w:pPrChange w:id="6203" w:author="arkat" w:date="2017-10-02T15:02:00Z">
                                  <w:pPr/>
                                </w:pPrChange>
                              </w:pPr>
                              <w:ins w:id="6204" w:author="arkat" w:date="2017-10-02T15:03:00Z">
                                <w:r>
                                  <w:rPr>
                                    <w:lang w:val="en-US"/>
                                  </w:rPr>
                                  <w:t>Formalisasi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042139" y="1529862"/>
                            <a:ext cx="1380392" cy="615315"/>
                          </a:xfrm>
                          <a:prstGeom prst="rect">
                            <a:avLst/>
                          </a:prstGeom>
                        </wps:spPr>
                        <wps:style>
                          <a:lnRef idx="2">
                            <a:schemeClr val="dk1"/>
                          </a:lnRef>
                          <a:fillRef idx="1">
                            <a:schemeClr val="lt1"/>
                          </a:fillRef>
                          <a:effectRef idx="0">
                            <a:schemeClr val="dk1"/>
                          </a:effectRef>
                          <a:fontRef idx="minor">
                            <a:schemeClr val="dk1"/>
                          </a:fontRef>
                        </wps:style>
                        <wps:txbx>
                          <w:txbxContent>
                            <w:p w14:paraId="04DFBD72" w14:textId="23703604" w:rsidR="0050462A" w:rsidRPr="0041256A" w:rsidRDefault="0050462A" w:rsidP="0041256A">
                              <w:pPr>
                                <w:jc w:val="center"/>
                                <w:rPr>
                                  <w:lang w:val="en-US"/>
                                  <w:rPrChange w:id="6205" w:author="arkat" w:date="2017-10-02T15:02:00Z">
                                    <w:rPr/>
                                  </w:rPrChange>
                                </w:rPr>
                                <w:pPrChange w:id="6206" w:author="arkat" w:date="2017-10-02T15:02:00Z">
                                  <w:pPr/>
                                </w:pPrChange>
                              </w:pPr>
                              <w:ins w:id="6207" w:author="arkat" w:date="2017-10-02T15:03:00Z">
                                <w:r>
                                  <w:rPr>
                                    <w:lang w:val="en-US"/>
                                  </w:rPr>
                                  <w:t>Pengembangan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459523" y="0"/>
                            <a:ext cx="1582420" cy="615315"/>
                          </a:xfrm>
                          <a:prstGeom prst="rect">
                            <a:avLst/>
                          </a:prstGeom>
                        </wps:spPr>
                        <wps:style>
                          <a:lnRef idx="2">
                            <a:schemeClr val="dk1"/>
                          </a:lnRef>
                          <a:fillRef idx="1">
                            <a:schemeClr val="lt1"/>
                          </a:fillRef>
                          <a:effectRef idx="0">
                            <a:schemeClr val="dk1"/>
                          </a:effectRef>
                          <a:fontRef idx="minor">
                            <a:schemeClr val="dk1"/>
                          </a:fontRef>
                        </wps:style>
                        <wps:txbx>
                          <w:txbxContent>
                            <w:p w14:paraId="466C3201" w14:textId="77777777" w:rsidR="0050462A" w:rsidRPr="0041256A" w:rsidRDefault="0050462A" w:rsidP="0041256A">
                              <w:pPr>
                                <w:jc w:val="center"/>
                                <w:rPr>
                                  <w:lang w:val="en-US"/>
                                  <w:rPrChange w:id="6208" w:author="arkat" w:date="2017-10-02T15:02:00Z">
                                    <w:rPr/>
                                  </w:rPrChange>
                                </w:rPr>
                                <w:pPrChange w:id="6209" w:author="arkat" w:date="2017-10-02T15:03:00Z">
                                  <w:pPr/>
                                </w:pPrChange>
                              </w:pPr>
                              <w:ins w:id="6210" w:author="arkat" w:date="2017-10-02T15:02:00Z">
                                <w:r>
                                  <w:rPr>
                                    <w:lang w:val="en-US"/>
                                  </w:rPr>
                                  <w:t>Konseptualisasi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703385" y="615462"/>
                            <a:ext cx="1468315" cy="914547"/>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6" name="Straight Arrow Connector 216"/>
                        <wps:cNvCnPr/>
                        <wps:spPr>
                          <a:xfrm>
                            <a:off x="2171700" y="615462"/>
                            <a:ext cx="1574018" cy="914400"/>
                          </a:xfrm>
                          <a:prstGeom prst="straightConnector1">
                            <a:avLst/>
                          </a:prstGeom>
                          <a:ln w="50800">
                            <a:tailEnd type="triangle"/>
                          </a:ln>
                        </wps:spPr>
                        <wps:style>
                          <a:lnRef idx="2">
                            <a:schemeClr val="accent1"/>
                          </a:lnRef>
                          <a:fillRef idx="0">
                            <a:schemeClr val="accent1"/>
                          </a:fillRef>
                          <a:effectRef idx="1">
                            <a:schemeClr val="accent1"/>
                          </a:effectRef>
                          <a:fontRef idx="minor">
                            <a:schemeClr val="tx1"/>
                          </a:fontRef>
                        </wps:style>
                        <wps:bodyPr/>
                      </wps:wsp>
                      <wps:wsp>
                        <wps:cNvPr id="217" name="Straight Arrow Connector 217"/>
                        <wps:cNvCnPr/>
                        <wps:spPr>
                          <a:xfrm flipV="1">
                            <a:off x="1459523" y="1925516"/>
                            <a:ext cx="1582616" cy="8792"/>
                          </a:xfrm>
                          <a:prstGeom prst="straightConnector1">
                            <a:avLst/>
                          </a:prstGeom>
                          <a:ln w="50800" cmpd="sng">
                            <a:headEnd type="triangl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2EAA2D" id="Group 218" o:spid="_x0000_s1026" style="position:absolute;left:0;text-align:left;margin-left:22.3pt;margin-top:1pt;width:348.25pt;height:171.7pt;z-index:251760128" coordsize="44225,21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">
                <v:rect id="Rectangle 213" o:spid="_x0000_s1027" style="position:absolute;top:15650;width:14595;height:6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bV8QA&#10;AADcAAAADwAAAGRycy9kb3ducmV2LnhtbESPQYvCMBSE7wv+h/AEb2uqgq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m1fEAAAA3AAAAA8AAAAAAAAAAAAAAAAAmAIAAGRycy9k&#10;b3ducmV2LnhtbFBLBQYAAAAABAAEAPUAAACJAwAAAAA=&#10;" fillcolor="white [3201]" strokecolor="black [3200]" strokeweight="2pt">
                  <v:textbox>
                    <w:txbxContent>
                      <w:p w14:paraId="0FEFA72E" w14:textId="25E196CD" w:rsidR="0050462A" w:rsidRPr="0041256A" w:rsidRDefault="0050462A" w:rsidP="0041256A">
                        <w:pPr>
                          <w:jc w:val="center"/>
                          <w:rPr>
                            <w:lang w:val="en-US"/>
                            <w:rPrChange w:id="6211" w:author="arkat" w:date="2017-10-02T15:02:00Z">
                              <w:rPr/>
                            </w:rPrChange>
                          </w:rPr>
                          <w:pPrChange w:id="6212" w:author="arkat" w:date="2017-10-02T15:02:00Z">
                            <w:pPr/>
                          </w:pPrChange>
                        </w:pPr>
                        <w:ins w:id="6213" w:author="arkat" w:date="2017-10-02T15:03:00Z">
                          <w:r>
                            <w:rPr>
                              <w:lang w:val="en-US"/>
                            </w:rPr>
                            <w:t>Formalisasi</w:t>
                          </w:r>
                        </w:ins>
                      </w:p>
                    </w:txbxContent>
                  </v:textbox>
                </v:rect>
                <v:rect id="Rectangle 214" o:spid="_x0000_s1028" style="position:absolute;left:30421;top:15298;width:1380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DI8QA&#10;AADcAAAADwAAAGRycy9kb3ducmV2LnhtbESPQYvCMBSE7wv+h/AEb2uqiKzVKFKQFT1t1YO3R/Ns&#10;i81LabK19dcbYWGPw8x8w6w2nalES40rLSuYjCMQxJnVJecKzqfd5xcI55E1VpZJQU8ONuvBxwpj&#10;bR/8Q23qcxEg7GJUUHhfx1K6rCCDbmxr4uDdbGPQB9nkUjf4CHBTyWkUzaXBksNCgTUlBWX39Nco&#10;OPbSt+fLfPFsk7LX6TX5PlCi1GjYbZcgPHX+P/zX3msF08k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yPEAAAA3AAAAA8AAAAAAAAAAAAAAAAAmAIAAGRycy9k&#10;b3ducmV2LnhtbFBLBQYAAAAABAAEAPUAAACJAwAAAAA=&#10;" fillcolor="white [3201]" strokecolor="black [3200]" strokeweight="2pt">
                  <v:textbox>
                    <w:txbxContent>
                      <w:p w14:paraId="04DFBD72" w14:textId="23703604" w:rsidR="0050462A" w:rsidRPr="0041256A" w:rsidRDefault="0050462A" w:rsidP="0041256A">
                        <w:pPr>
                          <w:jc w:val="center"/>
                          <w:rPr>
                            <w:lang w:val="en-US"/>
                            <w:rPrChange w:id="6214" w:author="arkat" w:date="2017-10-02T15:02:00Z">
                              <w:rPr/>
                            </w:rPrChange>
                          </w:rPr>
                          <w:pPrChange w:id="6215" w:author="arkat" w:date="2017-10-02T15:02:00Z">
                            <w:pPr/>
                          </w:pPrChange>
                        </w:pPr>
                        <w:ins w:id="6216" w:author="arkat" w:date="2017-10-02T15:03:00Z">
                          <w:r>
                            <w:rPr>
                              <w:lang w:val="en-US"/>
                            </w:rPr>
                            <w:t>Pengembangan</w:t>
                          </w:r>
                        </w:ins>
                      </w:p>
                    </w:txbxContent>
                  </v:textbox>
                </v:rect>
                <v:rect id="Rectangle 211" o:spid="_x0000_s1029" style="position:absolute;left:14595;width:15824;height: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8MA&#10;AADcAAAADwAAAGRycy9kb3ducmV2LnhtbESPQYvCMBSE78L+h/AW9qZpPYh2jSKFZWU9WfXg7dG8&#10;bYvNS2libf31RhA8DjPzDbNc96YWHbWusqwgnkQgiHOrKy4UHA8/4zkI55E11pZJwUAO1quP0RIT&#10;bW+8py7zhQgQdgkqKL1vEildXpJBN7ENcfD+bWvQB9kWUrd4C3BTy2kUzaTBisNCiQ2lJeWX7GoU&#10;7Abpu+Nptrh3aTXo7Jz+/lGq1Ndnv/kG4an37/CrvdUKpnEM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u8MAAADcAAAADwAAAAAAAAAAAAAAAACYAgAAZHJzL2Rv&#10;d25yZXYueG1sUEsFBgAAAAAEAAQA9QAAAIgDAAAAAA==&#10;" fillcolor="white [3201]" strokecolor="black [3200]" strokeweight="2pt">
                  <v:textbox>
                    <w:txbxContent>
                      <w:p w14:paraId="466C3201" w14:textId="77777777" w:rsidR="0050462A" w:rsidRPr="0041256A" w:rsidRDefault="0050462A" w:rsidP="0041256A">
                        <w:pPr>
                          <w:jc w:val="center"/>
                          <w:rPr>
                            <w:lang w:val="en-US"/>
                            <w:rPrChange w:id="6217" w:author="arkat" w:date="2017-10-02T15:02:00Z">
                              <w:rPr/>
                            </w:rPrChange>
                          </w:rPr>
                          <w:pPrChange w:id="6218" w:author="arkat" w:date="2017-10-02T15:03:00Z">
                            <w:pPr/>
                          </w:pPrChange>
                        </w:pPr>
                        <w:ins w:id="6219" w:author="arkat" w:date="2017-10-02T15:02:00Z">
                          <w:r>
                            <w:rPr>
                              <w:lang w:val="en-US"/>
                            </w:rPr>
                            <w:t>Konseptualisasi</w:t>
                          </w:r>
                        </w:ins>
                      </w:p>
                    </w:txbxContent>
                  </v:textbox>
                </v:rect>
                <v:shape id="Straight Arrow Connector 215" o:spid="_x0000_s1030" type="#_x0000_t32" style="position:absolute;left:7033;top:6154;width:14684;height:91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Qi+MEAAADcAAAADwAAAGRycy9kb3ducmV2LnhtbESPQYvCMBSE7wv+h/AEb2uquGKrUUQs&#10;eFWLXh/Ns602L6WJWv/9RhA8DjPzDbNYdaYWD2pdZVnBaBiBIM6trrhQkB3T3xkI55E11pZJwYsc&#10;rJa9nwUm2j55T4+DL0SAsEtQQel9k0jp8pIMuqFtiIN3sa1BH2RbSN3iM8BNLcdRNJUGKw4LJTa0&#10;KSm/He5GwSnl6Tk+k9wX3dVuojSbxPFWqUG/W89BeOr8N/xp77SC8egP3mfC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CL4wQAAANwAAAAPAAAAAAAAAAAAAAAA&#10;AKECAABkcnMvZG93bnJldi54bWxQSwUGAAAAAAQABAD5AAAAjwMAAAAA&#10;" strokecolor="#4f81bd [3204]" strokeweight="4pt">
                  <v:stroke endarrow="block"/>
                  <v:shadow on="t" color="black" opacity="24903f" origin=",.5" offset="0,.55556mm"/>
                </v:shape>
                <v:shape id="Straight Arrow Connector 216" o:spid="_x0000_s1031" type="#_x0000_t32" style="position:absolute;left:21717;top:6154;width:1574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3Ka8EAAADcAAAADwAAAGRycy9kb3ducmV2LnhtbESPwWrDMBBE74X8g9hCbo0skwbjRjYm&#10;UOi1cXtfrI1tYq2MpCRuv74KBHocZuYNs68XO4kr+TA61qA2GQjizpmRew1f7ftLASJEZIOTY9Lw&#10;QwHqavW0x9K4G3/S9Rh7kSAcStQwxDiXUoZuIIth42bi5J2ctxiT9L00Hm8JbieZZ9lOWhw5LQw4&#10;02Gg7ny8WA2vuW8LUuq8LRb8PqjfhtvQaL1+Xpo3EJGW+B9+tD+Mhlzt4H4mHQFZ/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cprwQAAANwAAAAPAAAAAAAAAAAAAAAA&#10;AKECAABkcnMvZG93bnJldi54bWxQSwUGAAAAAAQABAD5AAAAjwMAAAAA&#10;" strokecolor="#4f81bd [3204]" strokeweight="4pt">
                  <v:stroke endarrow="block"/>
                  <v:shadow on="t" color="black" opacity="24903f" origin=",.5" offset="0,.55556mm"/>
                </v:shape>
                <v:shape id="Straight Arrow Connector 217" o:spid="_x0000_s1032" type="#_x0000_t32" style="position:absolute;left:14595;top:19255;width:15826;height: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PF+sUAAADcAAAADwAAAGRycy9kb3ducmV2LnhtbESPzWrDMBCE74W8g9hAbo2cHOriWA6l&#10;EMgllLr5uS7Wxja2Vo6kJE6fvioUehxm5hsmX4+mFzdyvrWsYDFPQBBXVrdcK9h/bZ5fQfiArLG3&#10;TAoe5GFdTJ5yzLS98yfdylCLCGGfoYImhCGT0lcNGfRzOxBH72ydwRClq6V2eI9w08tlkrxIgy3H&#10;hQYHem+o6sqrUeB38uO4dyc/6os12y7t+u9DotRsOr6tQAQaw3/4r73VCpaLFH7PxCMg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PF+sUAAADcAAAADwAAAAAAAAAA&#10;AAAAAAChAgAAZHJzL2Rvd25yZXYueG1sUEsFBgAAAAAEAAQA+QAAAJMDAAAAAA==&#10;" strokecolor="#4f81bd [3204]" strokeweight="4pt">
                  <v:stroke startarrow="block" endarrow="block"/>
                  <v:shadow on="t" color="black" opacity="24903f" origin=",.5" offset="0,.55556mm"/>
                </v:shape>
              </v:group>
            </w:pict>
          </mc:Fallback>
        </mc:AlternateContent>
      </w:r>
    </w:p>
    <w:p w14:paraId="7F556762" w14:textId="08DCE3D3" w:rsidR="0041256A" w:rsidRDefault="0041256A">
      <w:pPr>
        <w:pStyle w:val="BodyTextFirstIndent"/>
        <w:rPr>
          <w:ins w:id="6220" w:author="arkat" w:date="2017-10-02T15:01:00Z"/>
          <w:lang w:val="en-US"/>
        </w:rPr>
      </w:pPr>
    </w:p>
    <w:p w14:paraId="0A6C1DF4" w14:textId="7FFC0613" w:rsidR="0041256A" w:rsidRDefault="0041256A">
      <w:pPr>
        <w:pStyle w:val="BodyTextFirstIndent"/>
        <w:rPr>
          <w:ins w:id="6221" w:author="arkat" w:date="2017-10-02T15:01:00Z"/>
          <w:lang w:val="en-US"/>
        </w:rPr>
      </w:pPr>
    </w:p>
    <w:p w14:paraId="70C5DD26" w14:textId="273739E5" w:rsidR="0041256A" w:rsidRDefault="0041256A">
      <w:pPr>
        <w:pStyle w:val="BodyTextFirstIndent"/>
        <w:rPr>
          <w:lang w:val="en-US"/>
        </w:rPr>
      </w:pPr>
    </w:p>
    <w:p w14:paraId="254DEE92" w14:textId="6952EDD6" w:rsidR="00E4119C" w:rsidRDefault="00E4119C" w:rsidP="001611BC">
      <w:pPr>
        <w:pStyle w:val="BodyTextFirstIndent"/>
        <w:ind w:firstLine="0"/>
        <w:jc w:val="center"/>
        <w:rPr>
          <w:ins w:id="6222" w:author="arkat" w:date="2017-10-02T15:02:00Z"/>
          <w:lang w:val="en-US"/>
        </w:rPr>
        <w:pPrChange w:id="6223" w:author="arkat" w:date="2017-10-02T14:25:00Z">
          <w:pPr>
            <w:pStyle w:val="BodyTextFirstIndent"/>
            <w:ind w:firstLine="0"/>
          </w:pPr>
        </w:pPrChange>
      </w:pPr>
      <w:del w:id="6224" w:author="arkat" w:date="2017-10-02T14:25:00Z">
        <w:r w:rsidDel="001611BC">
          <w:rPr>
            <w:noProof/>
            <w:lang w:val="en-US"/>
          </w:rPr>
          <w:drawing>
            <wp:inline distT="0" distB="0" distL="0" distR="0" wp14:anchorId="1C051ABA" wp14:editId="3A3FC98B">
              <wp:extent cx="5117567" cy="2159213"/>
              <wp:effectExtent l="0" t="57150" r="0" b="50800"/>
              <wp:docPr id="8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del>
    </w:p>
    <w:p w14:paraId="20768934" w14:textId="25114D7A" w:rsidR="0041256A" w:rsidRDefault="0041256A" w:rsidP="001611BC">
      <w:pPr>
        <w:pStyle w:val="BodyTextFirstIndent"/>
        <w:ind w:firstLine="0"/>
        <w:jc w:val="center"/>
        <w:rPr>
          <w:ins w:id="6225" w:author="arkat" w:date="2017-10-02T15:02:00Z"/>
          <w:lang w:val="en-US"/>
        </w:rPr>
        <w:pPrChange w:id="6226" w:author="arkat" w:date="2017-10-02T14:25:00Z">
          <w:pPr>
            <w:pStyle w:val="BodyTextFirstIndent"/>
            <w:ind w:firstLine="0"/>
          </w:pPr>
        </w:pPrChange>
      </w:pPr>
    </w:p>
    <w:p w14:paraId="7C679B45" w14:textId="6F73F3E0" w:rsidR="0041256A" w:rsidRDefault="0041256A" w:rsidP="001611BC">
      <w:pPr>
        <w:pStyle w:val="BodyTextFirstIndent"/>
        <w:ind w:firstLine="0"/>
        <w:jc w:val="center"/>
        <w:rPr>
          <w:ins w:id="6227" w:author="arkat" w:date="2017-10-02T15:02:00Z"/>
          <w:lang w:val="en-US"/>
        </w:rPr>
        <w:pPrChange w:id="6228" w:author="arkat" w:date="2017-10-02T14:25:00Z">
          <w:pPr>
            <w:pStyle w:val="BodyTextFirstIndent"/>
            <w:ind w:firstLine="0"/>
          </w:pPr>
        </w:pPrChange>
      </w:pPr>
    </w:p>
    <w:p w14:paraId="50304253" w14:textId="264294F1" w:rsidR="0041256A" w:rsidRDefault="0041256A" w:rsidP="001611BC">
      <w:pPr>
        <w:pStyle w:val="BodyTextFirstIndent"/>
        <w:ind w:firstLine="0"/>
        <w:jc w:val="center"/>
        <w:rPr>
          <w:ins w:id="6229" w:author="arkat" w:date="2017-10-02T15:02:00Z"/>
          <w:lang w:val="en-US"/>
        </w:rPr>
        <w:pPrChange w:id="6230" w:author="arkat" w:date="2017-10-02T14:25:00Z">
          <w:pPr>
            <w:pStyle w:val="BodyTextFirstIndent"/>
            <w:ind w:firstLine="0"/>
          </w:pPr>
        </w:pPrChange>
      </w:pPr>
    </w:p>
    <w:p w14:paraId="38AB1DBE" w14:textId="77777777" w:rsidR="0041256A" w:rsidRDefault="0041256A" w:rsidP="00161C34">
      <w:pPr>
        <w:pStyle w:val="BodyTextFirstIndent"/>
        <w:ind w:firstLine="0"/>
        <w:rPr>
          <w:lang w:val="en-US"/>
        </w:rPr>
        <w:pPrChange w:id="6231" w:author="arkat" w:date="2017-10-02T15:06:00Z">
          <w:pPr>
            <w:pStyle w:val="BodyTextFirstIndent"/>
            <w:ind w:firstLine="0"/>
          </w:pPr>
        </w:pPrChange>
      </w:pPr>
    </w:p>
    <w:p w14:paraId="3B9CE272" w14:textId="2819CBD1" w:rsidR="00B31F86" w:rsidRPr="00A15877" w:rsidRDefault="00E4119C">
      <w:pPr>
        <w:pStyle w:val="GambarBab3"/>
        <w:jc w:val="center"/>
        <w:rPr>
          <w:ins w:id="6232" w:author="arkat" w:date="2017-10-02T08:59:00Z"/>
          <w:b/>
          <w:rPrChange w:id="6233" w:author="arkat" w:date="2017-10-02T10:42:00Z">
            <w:rPr>
              <w:ins w:id="6234" w:author="arkat" w:date="2017-10-02T08:59:00Z"/>
            </w:rPr>
          </w:rPrChange>
        </w:rPr>
      </w:pPr>
      <w:bookmarkStart w:id="6235" w:name="_Toc494750008"/>
      <w:r w:rsidRPr="00A15877">
        <w:rPr>
          <w:b/>
          <w:rPrChange w:id="6236" w:author="arkat" w:date="2017-10-02T10:42:00Z">
            <w:rPr/>
          </w:rPrChange>
        </w:rPr>
        <w:t>Framework SERM</w:t>
      </w:r>
      <w:bookmarkEnd w:id="6235"/>
      <w:del w:id="6237" w:author="arkat" w:date="2017-10-02T08:59:00Z">
        <w:r w:rsidRPr="00A15877" w:rsidDel="00B31F86">
          <w:rPr>
            <w:b/>
            <w:rPrChange w:id="6238" w:author="arkat" w:date="2017-10-02T10:42:00Z">
              <w:rPr/>
            </w:rPrChange>
          </w:rPr>
          <w:delText>, diadop</w:delText>
        </w:r>
      </w:del>
    </w:p>
    <w:p w14:paraId="22339A33" w14:textId="5F36632D" w:rsidR="00E4119C" w:rsidRDefault="00BA5646">
      <w:pPr>
        <w:jc w:val="center"/>
        <w:pPrChange w:id="6239" w:author="arkat" w:date="2017-10-02T09:00:00Z">
          <w:pPr>
            <w:pStyle w:val="GambarBab3"/>
            <w:jc w:val="center"/>
          </w:pPr>
        </w:pPrChange>
      </w:pPr>
      <w:ins w:id="6240" w:author="arkat" w:date="2017-10-02T08:59:00Z">
        <w:r>
          <w:rPr>
            <w:lang w:val="en-US"/>
          </w:rPr>
          <w:t>Diadopsi dari</w:t>
        </w:r>
        <w:r w:rsidR="001611BC">
          <w:rPr>
            <w:lang w:val="en-US"/>
          </w:rPr>
          <w:t xml:space="preserve"> :</w:t>
        </w:r>
      </w:ins>
      <w:ins w:id="6241" w:author="arkat" w:date="2017-10-02T10:43:00Z">
        <w:r w:rsidR="00A15877">
          <w:rPr>
            <w:lang w:val="en-US"/>
          </w:rPr>
          <w:t xml:space="preserve"> </w:t>
        </w:r>
      </w:ins>
      <w:ins w:id="6242" w:author="arkat" w:date="2017-10-02T08:59:00Z">
        <w:r w:rsidR="00B31F86">
          <w:rPr>
            <w:lang w:val="en-US"/>
          </w:rPr>
          <w:t xml:space="preserve"> </w:t>
        </w:r>
        <w:r w:rsidR="00B31F86">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B31F86">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6243" w:author="arkat" w:date="2017-10-02T08:59:00Z">
        <w:r w:rsidR="00B31F86">
          <w:rPr>
            <w:lang w:val="en-US"/>
          </w:rPr>
          <w:fldChar w:fldCharType="end"/>
        </w:r>
      </w:ins>
      <w:del w:id="6244" w:author="arkat" w:date="2017-09-29T09:52:00Z">
        <w:r w:rsidR="00E4119C" w:rsidDel="00814597">
          <w:delText>si dari</w:delText>
        </w:r>
      </w:del>
    </w:p>
    <w:p w14:paraId="1299561F" w14:textId="65AC3023" w:rsidR="000C2549" w:rsidRDefault="00F83024" w:rsidP="005B2456">
      <w:pPr>
        <w:pStyle w:val="Heading2"/>
        <w:numPr>
          <w:ilvl w:val="1"/>
          <w:numId w:val="127"/>
        </w:numPr>
        <w:rPr>
          <w:lang w:val="en-US"/>
        </w:rPr>
        <w:pPrChange w:id="6245" w:author="arkat" w:date="2017-10-02T22:41:00Z">
          <w:pPr>
            <w:pStyle w:val="Heading2"/>
          </w:pPr>
        </w:pPrChange>
      </w:pPr>
      <w:bookmarkStart w:id="6246" w:name="_Toc494697294"/>
      <w:r>
        <w:rPr>
          <w:lang w:val="en-US"/>
        </w:rPr>
        <w:t>Konseptualisasi</w:t>
      </w:r>
      <w:bookmarkEnd w:id="6246"/>
    </w:p>
    <w:p w14:paraId="3B8A1432" w14:textId="1C566610" w:rsidR="00901404" w:rsidRPr="009F26D5" w:rsidRDefault="00E4119C" w:rsidP="00E55B96">
      <w:pPr>
        <w:pStyle w:val="BodyText"/>
        <w:rPr>
          <w:ins w:id="6247" w:author="arkat" w:date="2017-10-02T13:40:00Z"/>
          <w:lang w:val="en-US"/>
          <w:rPrChange w:id="6248" w:author="arkat" w:date="2017-10-02T15:24:00Z">
            <w:rPr>
              <w:ins w:id="6249" w:author="arkat" w:date="2017-10-02T13:40:00Z"/>
              <w:lang w:val="en-US"/>
            </w:rPr>
          </w:rPrChange>
        </w:rPr>
        <w:pPrChange w:id="6250" w:author="arkat" w:date="2017-10-02T13:28:00Z">
          <w:pPr>
            <w:pStyle w:val="BodyText"/>
          </w:pPr>
        </w:pPrChange>
      </w:pPr>
      <w:r>
        <w:rPr>
          <w:lang w:val="en-US"/>
        </w:rPr>
        <w:t xml:space="preserve">    Konseptualisasi adalah aktivitas utama, pada fase ini teori dasar didefinisikan.</w:t>
      </w:r>
      <w:r w:rsidR="00376989">
        <w:rPr>
          <w:lang w:val="en-US"/>
        </w:rPr>
        <w:t xml:space="preserve"> </w:t>
      </w:r>
      <w:r w:rsidRPr="00E4119C">
        <w:rPr>
          <w:lang w:val="en-US"/>
        </w:rPr>
        <w:t xml:space="preserve">Keberhasilan </w:t>
      </w:r>
      <w:ins w:id="6251" w:author="arkat" w:date="2017-10-02T15:09:00Z">
        <w:r w:rsidR="00161C34">
          <w:rPr>
            <w:lang w:val="en-US"/>
          </w:rPr>
          <w:t xml:space="preserve">pada </w:t>
        </w:r>
      </w:ins>
      <w:r w:rsidRPr="00E4119C">
        <w:rPr>
          <w:lang w:val="en-US"/>
        </w:rPr>
        <w:t xml:space="preserve">fase ini tergantung </w:t>
      </w:r>
      <w:ins w:id="6252" w:author="arkat" w:date="2017-10-02T15:09:00Z">
        <w:r w:rsidR="00161C34">
          <w:rPr>
            <w:lang w:val="en-US"/>
          </w:rPr>
          <w:t xml:space="preserve">oleh 2 hal </w:t>
        </w:r>
      </w:ins>
      <w:ins w:id="6253" w:author="arkat" w:date="2017-10-02T15:10:00Z">
        <w:r w:rsidR="00161C34">
          <w:rPr>
            <w:lang w:val="en-US"/>
          </w:rPr>
          <w:fldChar w:fldCharType="begin" w:fldLock="1"/>
        </w:r>
      </w:ins>
      <w:r w:rsidR="0013611C">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61C34">
        <w:rPr>
          <w:lang w:val="en-US"/>
        </w:rPr>
        <w:fldChar w:fldCharType="separate"/>
      </w:r>
      <w:r w:rsidR="00161C34" w:rsidRPr="00161C34">
        <w:rPr>
          <w:noProof/>
          <w:lang w:val="en-US"/>
        </w:rPr>
        <w:t xml:space="preserve">(Gregg </w:t>
      </w:r>
      <w:r w:rsidR="00161C34" w:rsidRPr="00161C34">
        <w:rPr>
          <w:i/>
          <w:noProof/>
          <w:lang w:val="en-US"/>
        </w:rPr>
        <w:t>et al.</w:t>
      </w:r>
      <w:r w:rsidR="00161C34" w:rsidRPr="00161C34">
        <w:rPr>
          <w:noProof/>
          <w:lang w:val="en-US"/>
        </w:rPr>
        <w:t>, 2001)</w:t>
      </w:r>
      <w:ins w:id="6254" w:author="arkat" w:date="2017-10-02T15:10:00Z">
        <w:r w:rsidR="00161C34">
          <w:rPr>
            <w:lang w:val="en-US"/>
          </w:rPr>
          <w:fldChar w:fldCharType="end"/>
        </w:r>
      </w:ins>
      <w:ins w:id="6255" w:author="arkat" w:date="2017-10-02T15:09:00Z">
        <w:r w:rsidR="00161C34">
          <w:rPr>
            <w:lang w:val="en-US"/>
          </w:rPr>
          <w:t xml:space="preserve">, </w:t>
        </w:r>
        <w:r w:rsidR="00161C34">
          <w:rPr>
            <w:i/>
            <w:lang w:val="en-US"/>
            <w:rPrChange w:id="6256" w:author="arkat" w:date="2017-10-02T15:11:00Z">
              <w:rPr>
                <w:i/>
                <w:lang w:val="en-US"/>
              </w:rPr>
            </w:rPrChange>
          </w:rPr>
          <w:t>P</w:t>
        </w:r>
        <w:r w:rsidR="00161C34" w:rsidRPr="00161C34">
          <w:rPr>
            <w:i/>
            <w:lang w:val="en-US"/>
            <w:rPrChange w:id="6257" w:author="arkat" w:date="2017-10-02T15:11:00Z">
              <w:rPr>
                <w:lang w:val="en-US"/>
              </w:rPr>
            </w:rPrChange>
          </w:rPr>
          <w:t>ertama</w:t>
        </w:r>
        <w:r w:rsidR="00161C34">
          <w:rPr>
            <w:lang w:val="en-US"/>
          </w:rPr>
          <w:t xml:space="preserve"> </w:t>
        </w:r>
      </w:ins>
      <w:ins w:id="6258" w:author="arkat" w:date="2017-10-02T15:11:00Z">
        <w:r w:rsidR="00161C34">
          <w:rPr>
            <w:lang w:val="en-US"/>
          </w:rPr>
          <w:t>ar</w:t>
        </w:r>
      </w:ins>
      <w:del w:id="6259" w:author="arkat" w:date="2017-10-02T15:11:00Z">
        <w:r w:rsidRPr="00E4119C" w:rsidDel="00161C34">
          <w:rPr>
            <w:lang w:val="en-US"/>
          </w:rPr>
          <w:delText xml:space="preserve">pada </w:delText>
        </w:r>
        <w:r w:rsidR="00E865CF" w:rsidDel="00161C34">
          <w:rPr>
            <w:lang w:val="en-US"/>
          </w:rPr>
          <w:delText>ar</w:delText>
        </w:r>
      </w:del>
      <w:r w:rsidR="00E865CF">
        <w:rPr>
          <w:lang w:val="en-US"/>
        </w:rPr>
        <w:t>tikulasi dan pemahaman terhadap domain permasalahan penelitian</w:t>
      </w:r>
      <w:ins w:id="6260" w:author="arkat" w:date="2017-10-02T15:13:00Z">
        <w:r w:rsidR="00161C34">
          <w:rPr>
            <w:lang w:val="en-US"/>
          </w:rPr>
          <w:t xml:space="preserve"> yang didasarkan pada bangunan teoritis</w:t>
        </w:r>
      </w:ins>
      <w:ins w:id="6261" w:author="arkat" w:date="2017-10-02T15:08:00Z">
        <w:r w:rsidR="00161C34">
          <w:rPr>
            <w:lang w:val="en-US"/>
          </w:rPr>
          <w:t xml:space="preserve">. </w:t>
        </w:r>
      </w:ins>
      <w:ins w:id="6262" w:author="arkat" w:date="2017-10-02T15:11:00Z">
        <w:r w:rsidR="00161C34">
          <w:rPr>
            <w:i/>
            <w:lang w:val="en-US"/>
          </w:rPr>
          <w:t xml:space="preserve">Kedua, </w:t>
        </w:r>
      </w:ins>
      <w:ins w:id="6263" w:author="arkat" w:date="2017-10-02T15:12:00Z">
        <w:r w:rsidR="00161C34">
          <w:rPr>
            <w:lang w:val="en-US"/>
          </w:rPr>
          <w:t xml:space="preserve">Pemahaman dan penerjemahan konsep. </w:t>
        </w:r>
        <w:r w:rsidR="009F26D5">
          <w:rPr>
            <w:lang w:val="en-US"/>
          </w:rPr>
          <w:t>P</w:t>
        </w:r>
      </w:ins>
      <w:ins w:id="6264" w:author="arkat" w:date="2017-10-02T15:22:00Z">
        <w:r w:rsidR="009F26D5">
          <w:rPr>
            <w:lang w:val="en-US"/>
          </w:rPr>
          <w:t xml:space="preserve">ada fase ini penulis </w:t>
        </w:r>
      </w:ins>
      <w:ins w:id="6265" w:author="arkat" w:date="2017-10-02T15:30:00Z">
        <w:r w:rsidR="009D6EB4">
          <w:rPr>
            <w:lang w:val="en-US"/>
          </w:rPr>
          <w:t>Akan</w:t>
        </w:r>
      </w:ins>
      <w:ins w:id="6266" w:author="arkat" w:date="2017-10-02T15:22:00Z">
        <w:r w:rsidR="009F26D5">
          <w:rPr>
            <w:lang w:val="en-US"/>
          </w:rPr>
          <w:t xml:space="preserve"> merumuskan </w:t>
        </w:r>
      </w:ins>
      <w:ins w:id="6267" w:author="arkat" w:date="2017-10-02T15:24:00Z">
        <w:r w:rsidR="009F26D5">
          <w:rPr>
            <w:lang w:val="en-US"/>
          </w:rPr>
          <w:t xml:space="preserve">sebuah </w:t>
        </w:r>
      </w:ins>
      <w:ins w:id="6268" w:author="arkat" w:date="2017-10-02T15:23:00Z">
        <w:r w:rsidR="009F26D5">
          <w:rPr>
            <w:i/>
            <w:lang w:val="en-US"/>
          </w:rPr>
          <w:t xml:space="preserve">framework </w:t>
        </w:r>
      </w:ins>
      <w:ins w:id="6269" w:author="arkat" w:date="2017-10-02T15:24:00Z">
        <w:r w:rsidR="009F26D5">
          <w:rPr>
            <w:lang w:val="en-US"/>
          </w:rPr>
          <w:t>transformasi dari EPC-ArisExpress ke BPMN 2.0</w:t>
        </w:r>
      </w:ins>
      <w:ins w:id="6270" w:author="arkat" w:date="2017-10-02T15:25:00Z">
        <w:r w:rsidR="009D6EB4">
          <w:rPr>
            <w:lang w:val="en-US"/>
          </w:rPr>
          <w:t xml:space="preserve"> dengan langkah-langkah sebagai berikut:</w:t>
        </w:r>
      </w:ins>
    </w:p>
    <w:p w14:paraId="5F0A3168" w14:textId="1A826428" w:rsidR="00A15877" w:rsidRDefault="00E865CF" w:rsidP="00901404">
      <w:pPr>
        <w:pStyle w:val="BodyText"/>
        <w:numPr>
          <w:ilvl w:val="0"/>
          <w:numId w:val="120"/>
        </w:numPr>
        <w:ind w:left="360"/>
        <w:rPr>
          <w:ins w:id="6271" w:author="arkat" w:date="2017-10-02T10:47:00Z"/>
          <w:lang w:val="en-US"/>
        </w:rPr>
        <w:pPrChange w:id="6272" w:author="arkat" w:date="2017-10-02T13:40:00Z">
          <w:pPr>
            <w:pStyle w:val="BodyText"/>
          </w:pPr>
        </w:pPrChange>
      </w:pPr>
      <w:del w:id="6273" w:author="arkat" w:date="2017-10-02T13:28:00Z">
        <w:r w:rsidDel="00E55B96">
          <w:rPr>
            <w:lang w:val="en-US"/>
          </w:rPr>
          <w:delText xml:space="preserve">. </w:delText>
        </w:r>
        <w:r w:rsidR="008079CF" w:rsidDel="00E55B96">
          <w:rPr>
            <w:lang w:val="en-US"/>
          </w:rPr>
          <w:delText xml:space="preserve">Pada langkah ini, penulis berfokus pada proses penggalian informasi mengenai solusi yang sudah diusulkan untuk melakukan transformasi dari EPC ke BPMN beserta kelemahan solusi tersebut. Penulis menggunakan teknik studi literatur terhadap beberapa referensi jurnal nasional, internasional maupun sumber informasi yang akurat. </w:delText>
        </w:r>
        <w:r w:rsidR="00997EB3" w:rsidDel="00E55B96">
          <w:rPr>
            <w:lang w:val="en-US"/>
          </w:rPr>
          <w:delText>Pada tahap ini, kami mengidentifikasi permasalahan transformasi dari EPC ke BPMN.</w:delText>
        </w:r>
        <w:r w:rsidR="00EA43DE" w:rsidDel="00E55B96">
          <w:rPr>
            <w:lang w:val="en-US"/>
          </w:rPr>
          <w:delText xml:space="preserve"> Termasuk permasalahan pe</w:delText>
        </w:r>
        <w:r w:rsidR="008079CF" w:rsidDel="00E55B96">
          <w:rPr>
            <w:lang w:val="en-US"/>
          </w:rPr>
          <w:delText xml:space="preserve">rbedaan notasi dari EPC ke BPMN. </w:delText>
        </w:r>
        <w:r w:rsidR="00997EB3" w:rsidDel="00E55B96">
          <w:rPr>
            <w:lang w:val="en-US"/>
          </w:rPr>
          <w:delText xml:space="preserve">Berdasarkan </w:delText>
        </w:r>
        <w:r w:rsidR="008079CF" w:rsidDel="00E55B96">
          <w:rPr>
            <w:lang w:val="en-US"/>
          </w:rPr>
          <w:delText xml:space="preserve">kelemahan </w:delText>
        </w:r>
        <w:r w:rsidR="00997EB3" w:rsidDel="00E55B96">
          <w:rPr>
            <w:lang w:val="en-US"/>
          </w:rPr>
          <w:delText xml:space="preserve">yang </w:delText>
        </w:r>
        <w:r w:rsidR="008079CF" w:rsidDel="00E55B96">
          <w:rPr>
            <w:lang w:val="en-US"/>
          </w:rPr>
          <w:delText xml:space="preserve">telah </w:delText>
        </w:r>
        <w:r w:rsidR="00997EB3" w:rsidDel="00E55B96">
          <w:rPr>
            <w:lang w:val="en-US"/>
          </w:rPr>
          <w:delText>teridentifikasi, kami me</w:delText>
        </w:r>
        <w:r w:rsidR="008079CF" w:rsidDel="00E55B96">
          <w:rPr>
            <w:lang w:val="en-US"/>
          </w:rPr>
          <w:delText xml:space="preserve">lakukan analisa terhadap </w:delText>
        </w:r>
        <w:r w:rsidR="00997EB3" w:rsidDel="00E55B96">
          <w:rPr>
            <w:lang w:val="en-US"/>
          </w:rPr>
          <w:delText xml:space="preserve">pendekatan </w:delText>
        </w:r>
        <w:r w:rsidR="008079CF" w:rsidDel="00E55B96">
          <w:rPr>
            <w:lang w:val="en-US"/>
          </w:rPr>
          <w:delText>yang sesuai untuk menyelesaikan permasalahan yang telah ditemukan.</w:delText>
        </w:r>
      </w:del>
      <w:ins w:id="6274" w:author="arkat" w:date="2017-10-02T10:46:00Z">
        <w:r w:rsidR="009D6EB4">
          <w:rPr>
            <w:lang w:val="en-US"/>
          </w:rPr>
          <w:t>Mendefinisikan</w:t>
        </w:r>
        <w:r w:rsidR="00A15877">
          <w:rPr>
            <w:lang w:val="en-US"/>
          </w:rPr>
          <w:t xml:space="preserve"> elemen-elemen EPC</w:t>
        </w:r>
      </w:ins>
      <w:ins w:id="6275" w:author="arkat" w:date="2017-10-02T10:47:00Z">
        <w:r w:rsidR="00F65CFE">
          <w:rPr>
            <w:lang w:val="en-US"/>
          </w:rPr>
          <w:t xml:space="preserve"> di </w:t>
        </w:r>
      </w:ins>
      <w:ins w:id="6276" w:author="arkat" w:date="2017-10-02T10:59:00Z">
        <w:r w:rsidR="00F65CFE" w:rsidRPr="009D6EB4">
          <w:rPr>
            <w:i/>
            <w:lang w:val="en-US"/>
            <w:rPrChange w:id="6277" w:author="arkat" w:date="2017-10-02T15:28:00Z">
              <w:rPr>
                <w:i/>
                <w:lang w:val="en-US"/>
              </w:rPr>
            </w:rPrChange>
          </w:rPr>
          <w:t>tool</w:t>
        </w:r>
        <w:r w:rsidR="00F65CFE" w:rsidRPr="00901404">
          <w:rPr>
            <w:lang w:val="en-US"/>
            <w:rPrChange w:id="6278" w:author="arkat" w:date="2017-10-02T13:40:00Z">
              <w:rPr>
                <w:i/>
                <w:lang w:val="en-US"/>
              </w:rPr>
            </w:rPrChange>
          </w:rPr>
          <w:t xml:space="preserve"> </w:t>
        </w:r>
      </w:ins>
      <w:ins w:id="6279" w:author="arkat" w:date="2017-10-02T10:47:00Z">
        <w:r w:rsidR="00F65CFE">
          <w:rPr>
            <w:lang w:val="en-US"/>
          </w:rPr>
          <w:t xml:space="preserve">ARIS </w:t>
        </w:r>
        <w:r w:rsidR="00A15877">
          <w:rPr>
            <w:lang w:val="en-US"/>
          </w:rPr>
          <w:t>Express</w:t>
        </w:r>
      </w:ins>
      <w:ins w:id="6280" w:author="arkat" w:date="2017-10-02T10:52:00Z">
        <w:r w:rsidR="00F65CFE">
          <w:rPr>
            <w:lang w:val="en-US"/>
          </w:rPr>
          <w:t xml:space="preserve">, definisi elemen </w:t>
        </w:r>
      </w:ins>
      <w:ins w:id="6281" w:author="arkat" w:date="2017-10-02T15:26:00Z">
        <w:r w:rsidR="009D6EB4">
          <w:rPr>
            <w:lang w:val="en-US"/>
          </w:rPr>
          <w:t xml:space="preserve">EPC-ArisExpress </w:t>
        </w:r>
      </w:ins>
      <w:ins w:id="6282" w:author="arkat" w:date="2017-10-02T10:52:00Z">
        <w:r w:rsidR="009D6EB4">
          <w:rPr>
            <w:lang w:val="en-US"/>
          </w:rPr>
          <w:t xml:space="preserve">didasarkan </w:t>
        </w:r>
      </w:ins>
      <w:ins w:id="6283" w:author="arkat" w:date="2017-10-02T15:36:00Z">
        <w:r w:rsidR="005427D0">
          <w:rPr>
            <w:lang w:val="en-US"/>
          </w:rPr>
          <w:t xml:space="preserve">pada </w:t>
        </w:r>
      </w:ins>
      <w:ins w:id="6284" w:author="arkat" w:date="2017-10-02T10:52:00Z">
        <w:r w:rsidR="00F65CFE" w:rsidRPr="009D6EB4">
          <w:rPr>
            <w:i/>
            <w:lang w:val="en-US"/>
            <w:rPrChange w:id="6285" w:author="arkat" w:date="2017-10-02T15:26:00Z">
              <w:rPr>
                <w:lang w:val="en-US"/>
              </w:rPr>
            </w:rPrChange>
          </w:rPr>
          <w:t xml:space="preserve">ARIS </w:t>
        </w:r>
      </w:ins>
      <w:ins w:id="6286" w:author="arkat" w:date="2017-10-02T10:58:00Z">
        <w:r w:rsidR="00F65CFE" w:rsidRPr="009D6EB4">
          <w:rPr>
            <w:i/>
            <w:lang w:val="en-US"/>
            <w:rPrChange w:id="6287" w:author="arkat" w:date="2017-10-02T15:26:00Z">
              <w:rPr>
                <w:lang w:val="en-US"/>
              </w:rPr>
            </w:rPrChange>
          </w:rPr>
          <w:t>Express</w:t>
        </w:r>
      </w:ins>
      <w:ins w:id="6288" w:author="arkat" w:date="2017-10-02T10:59:00Z">
        <w:r w:rsidR="00F65CFE" w:rsidRPr="009D6EB4">
          <w:rPr>
            <w:i/>
            <w:lang w:val="en-US"/>
            <w:rPrChange w:id="6289" w:author="arkat" w:date="2017-10-02T15:26:00Z">
              <w:rPr>
                <w:lang w:val="en-US"/>
              </w:rPr>
            </w:rPrChange>
          </w:rPr>
          <w:t xml:space="preserve"> quick reference</w:t>
        </w:r>
        <w:r w:rsidR="00F65CFE" w:rsidRPr="00901404">
          <w:rPr>
            <w:lang w:val="en-US"/>
            <w:rPrChange w:id="6290" w:author="arkat" w:date="2017-10-02T13:40:00Z">
              <w:rPr>
                <w:i/>
                <w:lang w:val="en-US"/>
              </w:rPr>
            </w:rPrChange>
          </w:rPr>
          <w:t>.</w:t>
        </w:r>
      </w:ins>
    </w:p>
    <w:p w14:paraId="12D797E6" w14:textId="5A598D55" w:rsidR="00826AB7" w:rsidRDefault="009D6EB4" w:rsidP="00901404">
      <w:pPr>
        <w:pStyle w:val="BodyText"/>
        <w:numPr>
          <w:ilvl w:val="0"/>
          <w:numId w:val="120"/>
        </w:numPr>
        <w:ind w:left="360"/>
        <w:rPr>
          <w:ins w:id="6291" w:author="arkat" w:date="2017-10-02T11:58:00Z"/>
          <w:lang w:val="en-US"/>
        </w:rPr>
        <w:pPrChange w:id="6292" w:author="arkat" w:date="2017-10-02T10:45:00Z">
          <w:pPr>
            <w:pStyle w:val="BodyText"/>
          </w:pPr>
        </w:pPrChange>
      </w:pPr>
      <w:ins w:id="6293" w:author="arkat" w:date="2017-10-02T10:48:00Z">
        <w:r>
          <w:rPr>
            <w:lang w:val="en-US"/>
          </w:rPr>
          <w:t xml:space="preserve">Mendefinisikan </w:t>
        </w:r>
        <w:r w:rsidR="00826AB7">
          <w:rPr>
            <w:lang w:val="en-US"/>
          </w:rPr>
          <w:t>elemen-elemen BPMN 2.0</w:t>
        </w:r>
      </w:ins>
      <w:ins w:id="6294" w:author="arkat" w:date="2017-10-02T15:29:00Z">
        <w:r>
          <w:rPr>
            <w:lang w:val="en-US"/>
          </w:rPr>
          <w:t xml:space="preserve">, definisi elemen BPMN 2.0 didasarkan </w:t>
        </w:r>
      </w:ins>
      <w:ins w:id="6295" w:author="arkat" w:date="2017-10-02T10:48:00Z">
        <w:r w:rsidR="00826AB7">
          <w:rPr>
            <w:lang w:val="en-US"/>
          </w:rPr>
          <w:t xml:space="preserve"> </w:t>
        </w:r>
      </w:ins>
      <w:ins w:id="6296" w:author="arkat" w:date="2017-10-02T15:29:00Z">
        <w:r>
          <w:rPr>
            <w:lang w:val="en-US"/>
          </w:rPr>
          <w:t xml:space="preserve">pada dokumen </w:t>
        </w:r>
      </w:ins>
      <w:ins w:id="6297" w:author="arkat" w:date="2017-10-02T10:48:00Z">
        <w:r w:rsidR="00826AB7">
          <w:rPr>
            <w:lang w:val="en-US"/>
          </w:rPr>
          <w:t xml:space="preserve">spesifikasi BPMN </w:t>
        </w:r>
      </w:ins>
      <w:ins w:id="6298" w:author="arkat" w:date="2017-10-02T11:58:00Z">
        <w:r w:rsidR="00826AB7">
          <w:rPr>
            <w:lang w:val="en-US"/>
          </w:rPr>
          <w:t>2.0 yang diterbitkan oleh OMG.</w:t>
        </w:r>
      </w:ins>
    </w:p>
    <w:p w14:paraId="5A8EA292" w14:textId="257172B4" w:rsidR="00A15877" w:rsidRDefault="00826AB7" w:rsidP="00901404">
      <w:pPr>
        <w:pStyle w:val="BodyText"/>
        <w:numPr>
          <w:ilvl w:val="0"/>
          <w:numId w:val="120"/>
        </w:numPr>
        <w:ind w:left="360"/>
        <w:rPr>
          <w:ins w:id="6299" w:author="arkat" w:date="2017-10-02T12:00:00Z"/>
          <w:lang w:val="en-US"/>
        </w:rPr>
        <w:pPrChange w:id="6300" w:author="arkat" w:date="2017-10-02T10:45:00Z">
          <w:pPr>
            <w:pStyle w:val="BodyText"/>
          </w:pPr>
        </w:pPrChange>
      </w:pPr>
      <w:ins w:id="6301" w:author="arkat" w:date="2017-10-02T11:58:00Z">
        <w:r>
          <w:rPr>
            <w:lang w:val="en-US"/>
          </w:rPr>
          <w:lastRenderedPageBreak/>
          <w:t xml:space="preserve">Merumuskan </w:t>
        </w:r>
      </w:ins>
      <w:ins w:id="6302" w:author="arkat" w:date="2017-10-02T12:01:00Z">
        <w:r w:rsidR="00B41804">
          <w:rPr>
            <w:lang w:val="en-US"/>
          </w:rPr>
          <w:t xml:space="preserve">aturan </w:t>
        </w:r>
      </w:ins>
      <w:ins w:id="6303" w:author="arkat" w:date="2017-10-02T15:31:00Z">
        <w:r w:rsidR="009D6EB4">
          <w:rPr>
            <w:lang w:val="en-US"/>
          </w:rPr>
          <w:t>pemetaan (</w:t>
        </w:r>
        <w:r w:rsidR="009D6EB4">
          <w:rPr>
            <w:i/>
            <w:lang w:val="en-US"/>
          </w:rPr>
          <w:t>mapping rules</w:t>
        </w:r>
        <w:r w:rsidR="009D6EB4">
          <w:rPr>
            <w:lang w:val="en-US"/>
          </w:rPr>
          <w:t xml:space="preserve">) </w:t>
        </w:r>
      </w:ins>
      <w:ins w:id="6304" w:author="arkat" w:date="2017-10-02T15:32:00Z">
        <w:r w:rsidR="009D6EB4">
          <w:rPr>
            <w:lang w:val="en-US"/>
          </w:rPr>
          <w:t xml:space="preserve">untuk melakukan transformasi </w:t>
        </w:r>
      </w:ins>
      <w:ins w:id="6305" w:author="arkat" w:date="2017-10-02T12:00:00Z">
        <w:r w:rsidR="00B41804">
          <w:rPr>
            <w:lang w:val="en-US"/>
          </w:rPr>
          <w:t>dari EPC-ArisExpress ke BPMN 2.0</w:t>
        </w:r>
      </w:ins>
      <w:ins w:id="6306" w:author="arkat" w:date="2017-10-02T12:02:00Z">
        <w:r w:rsidR="00B41804">
          <w:rPr>
            <w:lang w:val="en-US"/>
          </w:rPr>
          <w:t xml:space="preserve">. </w:t>
        </w:r>
      </w:ins>
    </w:p>
    <w:p w14:paraId="245150A6" w14:textId="33AC938E" w:rsidR="00E55B96" w:rsidDel="00901404" w:rsidRDefault="005427D0" w:rsidP="005427D0">
      <w:pPr>
        <w:pStyle w:val="BodyText"/>
        <w:ind w:firstLine="360"/>
        <w:rPr>
          <w:del w:id="6307" w:author="arkat" w:date="2017-10-02T13:40:00Z"/>
          <w:lang w:val="en-US"/>
        </w:rPr>
        <w:pPrChange w:id="6308" w:author="arkat" w:date="2017-10-02T15:42:00Z">
          <w:pPr>
            <w:pStyle w:val="BodyText"/>
          </w:pPr>
        </w:pPrChange>
      </w:pPr>
      <w:ins w:id="6309" w:author="arkat" w:date="2017-10-02T15:38:00Z">
        <w:r w:rsidRPr="005427D0">
          <w:rPr>
            <w:i/>
            <w:lang w:val="en-US"/>
            <w:rPrChange w:id="6310" w:author="arkat" w:date="2017-10-02T15:39:00Z">
              <w:rPr>
                <w:i/>
                <w:lang w:val="en-US"/>
              </w:rPr>
            </w:rPrChange>
          </w:rPr>
          <w:t>Framework</w:t>
        </w:r>
        <w:r w:rsidRPr="005427D0">
          <w:rPr>
            <w:lang w:val="en-US"/>
            <w:rPrChange w:id="6311" w:author="arkat" w:date="2017-10-02T15:39:00Z">
              <w:rPr>
                <w:i/>
                <w:lang w:val="en-US"/>
              </w:rPr>
            </w:rPrChange>
          </w:rPr>
          <w:t xml:space="preserve"> </w:t>
        </w:r>
        <w:r>
          <w:rPr>
            <w:lang w:val="en-US"/>
          </w:rPr>
          <w:t xml:space="preserve">transformasi </w:t>
        </w:r>
      </w:ins>
      <w:ins w:id="6312" w:author="arkat" w:date="2017-10-02T15:39:00Z">
        <w:r>
          <w:rPr>
            <w:lang w:val="en-US"/>
          </w:rPr>
          <w:t xml:space="preserve">EPC-ArisExpress </w:t>
        </w:r>
      </w:ins>
      <w:ins w:id="6313" w:author="arkat" w:date="2017-10-02T15:41:00Z">
        <w:r>
          <w:rPr>
            <w:lang w:val="en-US"/>
          </w:rPr>
          <w:t xml:space="preserve">ke BPMN 2.0 </w:t>
        </w:r>
      </w:ins>
      <w:ins w:id="6314" w:author="arkat" w:date="2017-10-02T15:42:00Z">
        <w:r>
          <w:rPr>
            <w:lang w:val="en-US"/>
          </w:rPr>
          <w:t>diimplementasikan</w:t>
        </w:r>
      </w:ins>
      <w:ins w:id="6315" w:author="arkat" w:date="2017-10-02T15:39:00Z">
        <w:r>
          <w:rPr>
            <w:lang w:val="en-US"/>
          </w:rPr>
          <w:t xml:space="preserve"> kedalam sebuah bahasa formal </w:t>
        </w:r>
      </w:ins>
      <w:ins w:id="6316" w:author="arkat" w:date="2017-10-02T15:41:00Z">
        <w:r>
          <w:rPr>
            <w:lang w:val="en-US"/>
          </w:rPr>
          <w:t xml:space="preserve">supaya tidak terjadi </w:t>
        </w:r>
        <w:r w:rsidRPr="005427D0">
          <w:rPr>
            <w:i/>
            <w:lang w:val="en-US"/>
            <w:rPrChange w:id="6317" w:author="arkat" w:date="2017-10-02T15:41:00Z">
              <w:rPr>
                <w:lang w:val="en-US"/>
              </w:rPr>
            </w:rPrChange>
          </w:rPr>
          <w:t>ambiguity</w:t>
        </w:r>
        <w:r>
          <w:rPr>
            <w:i/>
            <w:lang w:val="en-US"/>
          </w:rPr>
          <w:t xml:space="preserve">. </w:t>
        </w:r>
      </w:ins>
    </w:p>
    <w:p w14:paraId="19BFA2A2" w14:textId="73CC23CD" w:rsidR="00376989" w:rsidRPr="00376989" w:rsidRDefault="00376989" w:rsidP="005427D0">
      <w:pPr>
        <w:pStyle w:val="BodyText"/>
        <w:ind w:firstLine="360"/>
        <w:rPr>
          <w:lang w:val="en-US"/>
        </w:rPr>
        <w:pPrChange w:id="6318" w:author="arkat" w:date="2017-10-02T15:42:00Z">
          <w:pPr>
            <w:pStyle w:val="BodyText"/>
          </w:pPr>
        </w:pPrChange>
      </w:pPr>
      <w:del w:id="6319" w:author="arkat" w:date="2017-10-02T13:40:00Z">
        <w:r w:rsidDel="00901404">
          <w:rPr>
            <w:lang w:val="en-US"/>
          </w:rPr>
          <w:delText xml:space="preserve"> </w:delText>
        </w:r>
      </w:del>
    </w:p>
    <w:p w14:paraId="6C615EBA" w14:textId="40AE8093" w:rsidR="00F83024" w:rsidRDefault="00F83024" w:rsidP="005B2456">
      <w:pPr>
        <w:pStyle w:val="Heading2"/>
        <w:numPr>
          <w:ilvl w:val="1"/>
          <w:numId w:val="127"/>
        </w:numPr>
        <w:rPr>
          <w:lang w:val="en-US"/>
        </w:rPr>
        <w:pPrChange w:id="6320" w:author="arkat" w:date="2017-10-02T22:41:00Z">
          <w:pPr>
            <w:pStyle w:val="Heading2"/>
          </w:pPr>
        </w:pPrChange>
      </w:pPr>
      <w:bookmarkStart w:id="6321" w:name="_Toc494697295"/>
      <w:r>
        <w:rPr>
          <w:lang w:val="en-US"/>
        </w:rPr>
        <w:t>Formalisasi</w:t>
      </w:r>
      <w:bookmarkEnd w:id="6321"/>
    </w:p>
    <w:p w14:paraId="1A3FBB1C" w14:textId="02FB3555" w:rsidR="00E865CF" w:rsidRDefault="00E865CF">
      <w:pPr>
        <w:pStyle w:val="BodyText"/>
        <w:rPr>
          <w:ins w:id="6322" w:author="arkat" w:date="2017-09-26T06:44:00Z"/>
          <w:lang w:val="en-US"/>
        </w:rPr>
      </w:pPr>
      <w:r>
        <w:rPr>
          <w:lang w:val="en-US"/>
        </w:rPr>
        <w:t xml:space="preserve">   Formalisasi berkaitan dengan penerapan matematika atau logika untuk menggambarkan, mengembangkan dan menverifikasi perangkat lunak</w:t>
      </w:r>
      <w:del w:id="6323" w:author="arkat" w:date="2017-10-02T16:56:00Z">
        <w:r w:rsidDel="00AB25F9">
          <w:rPr>
            <w:lang w:val="en-US"/>
          </w:rPr>
          <w:delText xml:space="preserve">. </w:delText>
        </w:r>
        <w:r w:rsidR="00997EB3" w:rsidDel="00AB25F9">
          <w:rPr>
            <w:lang w:val="en-US"/>
          </w:rPr>
          <w:delText>Tahap ini merupakan tahap memberikan penjelasan berbasis logika untuk mengurangi kemungkinan kesalahpahaman.</w:delText>
        </w:r>
      </w:del>
      <w:ins w:id="6324" w:author="arkat" w:date="2017-09-26T06:42:00Z">
        <w:r w:rsidR="00A07853">
          <w:rPr>
            <w:lang w:val="en-US"/>
          </w:rPr>
          <w:t>.</w:t>
        </w:r>
      </w:ins>
      <w:ins w:id="6325" w:author="arkat" w:date="2017-09-26T06:49:00Z">
        <w:r w:rsidR="001529D6">
          <w:rPr>
            <w:lang w:val="en-US"/>
          </w:rPr>
          <w:t xml:space="preserve"> </w:t>
        </w:r>
      </w:ins>
      <w:ins w:id="6326" w:author="arkat" w:date="2017-09-26T06:44:00Z">
        <w:r w:rsidR="00A07853">
          <w:rPr>
            <w:lang w:val="en-US"/>
          </w:rPr>
          <w:t>IEEE</w:t>
        </w:r>
      </w:ins>
      <w:ins w:id="6327" w:author="arkat" w:date="2017-09-26T06:49:00Z">
        <w:r w:rsidR="001529D6">
          <w:rPr>
            <w:lang w:val="en-US"/>
          </w:rPr>
          <w:t xml:space="preserve"> dalam Gregg </w:t>
        </w:r>
        <w:r w:rsidR="001529D6" w:rsidRPr="001529D6">
          <w:rPr>
            <w:i/>
            <w:lang w:val="en-US"/>
            <w:rPrChange w:id="6328" w:author="arkat" w:date="2017-09-26T06:50:00Z">
              <w:rPr>
                <w:lang w:val="en-US"/>
              </w:rPr>
            </w:rPrChange>
          </w:rPr>
          <w:t>et al</w:t>
        </w:r>
        <w:r w:rsidR="001529D6">
          <w:rPr>
            <w:lang w:val="en-US"/>
          </w:rPr>
          <w:t xml:space="preserve"> (2011)</w:t>
        </w:r>
      </w:ins>
      <w:ins w:id="6329" w:author="arkat" w:date="2017-09-26T06:44:00Z">
        <w:r w:rsidR="00AB25F9">
          <w:rPr>
            <w:lang w:val="en-US"/>
          </w:rPr>
          <w:t xml:space="preserve"> telah memberikan definisi</w:t>
        </w:r>
        <w:r w:rsidR="00A07853">
          <w:rPr>
            <w:lang w:val="en-US"/>
          </w:rPr>
          <w:t xml:space="preserve"> metode formal sebagai berikut:</w:t>
        </w:r>
      </w:ins>
    </w:p>
    <w:p w14:paraId="7A9669B5" w14:textId="0CEAEA87" w:rsidR="00A07853" w:rsidRPr="00A07853" w:rsidRDefault="00A07853">
      <w:pPr>
        <w:pStyle w:val="BodyText"/>
        <w:numPr>
          <w:ilvl w:val="0"/>
          <w:numId w:val="50"/>
        </w:numPr>
        <w:ind w:left="360"/>
        <w:rPr>
          <w:ins w:id="6330" w:author="arkat" w:date="2017-09-26T06:45:00Z"/>
          <w:lang w:val="en-US"/>
        </w:rPr>
        <w:pPrChange w:id="6331" w:author="arkat" w:date="2017-09-29T22:51:00Z">
          <w:pPr>
            <w:pStyle w:val="BodyText"/>
          </w:pPr>
        </w:pPrChange>
      </w:pPr>
      <w:ins w:id="6332" w:author="arkat" w:date="2017-09-26T06:45:00Z">
        <w:r w:rsidRPr="00A07853">
          <w:rPr>
            <w:lang w:val="en-US"/>
          </w:rPr>
          <w:t>Spesifikasi yang ditulis dan disetujui sesuai</w:t>
        </w:r>
        <w:r>
          <w:rPr>
            <w:lang w:val="en-US"/>
          </w:rPr>
          <w:t xml:space="preserve"> dengan standar yang ditetapkan</w:t>
        </w:r>
      </w:ins>
      <w:ins w:id="6333" w:author="arkat" w:date="2017-09-26T06:50:00Z">
        <w:r w:rsidR="001529D6">
          <w:rPr>
            <w:lang w:val="en-US"/>
          </w:rPr>
          <w:t>.</w:t>
        </w:r>
      </w:ins>
    </w:p>
    <w:p w14:paraId="38D5C6A5" w14:textId="4C9861C0" w:rsidR="00A07853" w:rsidRDefault="00A07853">
      <w:pPr>
        <w:pStyle w:val="BodyText"/>
        <w:numPr>
          <w:ilvl w:val="0"/>
          <w:numId w:val="50"/>
        </w:numPr>
        <w:ind w:left="360"/>
        <w:rPr>
          <w:ins w:id="6334" w:author="arkat" w:date="2017-10-02T16:56:00Z"/>
          <w:lang w:val="en-US"/>
        </w:rPr>
        <w:pPrChange w:id="6335" w:author="arkat" w:date="2017-09-29T22:51:00Z">
          <w:pPr>
            <w:pStyle w:val="BodyText"/>
          </w:pPr>
        </w:pPrChange>
      </w:pPr>
      <w:ins w:id="6336" w:author="arkat" w:date="2017-09-26T06:45:00Z">
        <w:r w:rsidRPr="00A07853">
          <w:rPr>
            <w:lang w:val="en-US"/>
          </w:rPr>
          <w:t>Spesifikasi yang ditulis dalam notasi standar, untuk digunakan sebagai bukti keefektifan</w:t>
        </w:r>
      </w:ins>
      <w:ins w:id="6337" w:author="arkat" w:date="2017-09-26T06:50:00Z">
        <w:r w:rsidR="001529D6">
          <w:rPr>
            <w:lang w:val="en-US"/>
          </w:rPr>
          <w:t>.</w:t>
        </w:r>
      </w:ins>
    </w:p>
    <w:p w14:paraId="15DE9324" w14:textId="36E6803E" w:rsidR="00AB25F9" w:rsidRPr="00AB25F9" w:rsidRDefault="00AB25F9" w:rsidP="00AB25F9">
      <w:pPr>
        <w:ind w:firstLine="360"/>
        <w:rPr>
          <w:rPrChange w:id="6338" w:author="arkat" w:date="2017-10-02T16:56:00Z">
            <w:rPr>
              <w:lang w:val="en-US"/>
            </w:rPr>
          </w:rPrChange>
        </w:rPr>
        <w:pPrChange w:id="6339" w:author="arkat" w:date="2017-10-02T16:56:00Z">
          <w:pPr>
            <w:pStyle w:val="BodyText"/>
          </w:pPr>
        </w:pPrChange>
      </w:pPr>
      <w:ins w:id="6340" w:author="arkat" w:date="2017-10-02T16:56:00Z">
        <w:r>
          <w:rPr>
            <w:lang w:val="en-US"/>
          </w:rPr>
          <w:t>Tahap ini merupakan tahap memberikan penjelasan berbasis logika untuk mengurangi kemungkinan kesalahpahaman. Pada tahap ini aturan pemetaan untuk melakukan transformasi</w:t>
        </w:r>
      </w:ins>
      <w:ins w:id="6341" w:author="arkat" w:date="2017-10-02T16:57:00Z">
        <w:r>
          <w:rPr>
            <w:lang w:val="en-US"/>
          </w:rPr>
          <w:t xml:space="preserve"> dari EPC-ArisExpress ke BPMN 2.0</w:t>
        </w:r>
      </w:ins>
      <w:ins w:id="6342" w:author="arkat" w:date="2017-10-02T16:56:00Z">
        <w:r>
          <w:rPr>
            <w:lang w:val="en-US"/>
          </w:rPr>
          <w:t xml:space="preserve"> yang telah diusulkan dibentuk menggunakan bahasa formal</w:t>
        </w:r>
      </w:ins>
      <w:ins w:id="6343" w:author="arkat" w:date="2017-10-02T16:57:00Z">
        <w:r>
          <w:rPr>
            <w:lang w:val="en-US"/>
          </w:rPr>
          <w:t>.</w:t>
        </w:r>
      </w:ins>
    </w:p>
    <w:p w14:paraId="01876524" w14:textId="4A52F72F" w:rsidR="00F83024" w:rsidRDefault="00997EB3" w:rsidP="005B2456">
      <w:pPr>
        <w:pStyle w:val="Heading2"/>
        <w:numPr>
          <w:ilvl w:val="1"/>
          <w:numId w:val="127"/>
        </w:numPr>
        <w:rPr>
          <w:lang w:val="en-US"/>
        </w:rPr>
        <w:pPrChange w:id="6344" w:author="arkat" w:date="2017-10-02T22:41:00Z">
          <w:pPr>
            <w:pStyle w:val="Heading2"/>
          </w:pPr>
        </w:pPrChange>
      </w:pPr>
      <w:bookmarkStart w:id="6345" w:name="_Toc494697296"/>
      <w:r>
        <w:rPr>
          <w:lang w:val="en-US"/>
        </w:rPr>
        <w:t>Pengembangan</w:t>
      </w:r>
      <w:bookmarkEnd w:id="6345"/>
    </w:p>
    <w:p w14:paraId="0F943D54" w14:textId="4C7A81B1" w:rsidR="0013611C" w:rsidRDefault="00997EB3">
      <w:pPr>
        <w:pStyle w:val="BodyText"/>
        <w:rPr>
          <w:ins w:id="6346" w:author="arkat" w:date="2017-10-02T15:51:00Z"/>
          <w:lang w:val="en-US"/>
        </w:rPr>
        <w:pPrChange w:id="6347" w:author="arkat" w:date="2017-09-25T23:26:00Z">
          <w:pPr>
            <w:pStyle w:val="BodyTextFirstIndent"/>
          </w:pPr>
        </w:pPrChange>
      </w:pPr>
      <w:r>
        <w:rPr>
          <w:lang w:val="en-US"/>
        </w:rPr>
        <w:t xml:space="preserve">    </w:t>
      </w:r>
      <w:ins w:id="6348" w:author="arkat" w:date="2017-10-02T17:00:00Z">
        <w:r w:rsidR="00AB25F9">
          <w:rPr>
            <w:lang w:val="en-US"/>
          </w:rPr>
          <w:t>Tahap pengembangan berfokus</w:t>
        </w:r>
      </w:ins>
      <w:ins w:id="6349" w:author="arkat" w:date="2017-10-02T16:59:00Z">
        <w:r w:rsidR="00AB25F9">
          <w:rPr>
            <w:lang w:val="en-US"/>
          </w:rPr>
          <w:t xml:space="preserve"> pada pengembangan </w:t>
        </w:r>
      </w:ins>
      <w:ins w:id="6350" w:author="arkat" w:date="2017-10-02T17:00:00Z">
        <w:r w:rsidR="00AB25F9" w:rsidRPr="00AB25F9">
          <w:rPr>
            <w:i/>
            <w:lang w:val="en-US"/>
            <w:rPrChange w:id="6351" w:author="arkat" w:date="2017-10-02T17:00:00Z">
              <w:rPr>
                <w:lang w:val="en-US"/>
              </w:rPr>
            </w:rPrChange>
          </w:rPr>
          <w:t>p</w:t>
        </w:r>
      </w:ins>
      <w:del w:id="6352" w:author="arkat" w:date="2017-10-02T17:00:00Z">
        <w:r w:rsidDel="00AB25F9">
          <w:rPr>
            <w:lang w:val="en-US"/>
          </w:rPr>
          <w:delText>Tahap pengembangan/</w:delText>
        </w:r>
        <w:r w:rsidRPr="00A15877" w:rsidDel="00AB25F9">
          <w:rPr>
            <w:i/>
            <w:lang w:val="en-US"/>
            <w:rPrChange w:id="6353" w:author="arkat" w:date="2017-10-02T10:45:00Z">
              <w:rPr>
                <w:lang w:val="en-US"/>
              </w:rPr>
            </w:rPrChange>
          </w:rPr>
          <w:delText>development</w:delText>
        </w:r>
        <w:r w:rsidDel="00AB25F9">
          <w:rPr>
            <w:lang w:val="en-US"/>
          </w:rPr>
          <w:delText xml:space="preserve"> berkaitan dengan </w:delText>
        </w:r>
        <w:r w:rsidRPr="005021DB" w:rsidDel="00AB25F9">
          <w:rPr>
            <w:i/>
            <w:lang w:val="en-US"/>
            <w:rPrChange w:id="6354" w:author="arkat" w:date="2017-09-25T23:25:00Z">
              <w:rPr>
                <w:lang w:val="en-US"/>
              </w:rPr>
            </w:rPrChange>
          </w:rPr>
          <w:delText>prototyping</w:delText>
        </w:r>
        <w:r w:rsidDel="00AB25F9">
          <w:rPr>
            <w:lang w:val="en-US"/>
          </w:rPr>
          <w:delText>.</w:delText>
        </w:r>
      </w:del>
      <w:del w:id="6355" w:author="arkat" w:date="2017-09-26T05:08:00Z">
        <w:r w:rsidRPr="005021DB" w:rsidDel="004D2BE7">
          <w:rPr>
            <w:i/>
            <w:lang w:val="en-US"/>
            <w:rPrChange w:id="6356" w:author="arkat" w:date="2017-09-25T23:25:00Z">
              <w:rPr>
                <w:lang w:val="en-US"/>
              </w:rPr>
            </w:rPrChange>
          </w:rPr>
          <w:delText>prototype</w:delText>
        </w:r>
      </w:del>
      <w:ins w:id="6357" w:author="arkat" w:date="2017-09-26T05:08:00Z">
        <w:r w:rsidR="004D2BE7" w:rsidRPr="00D4237D">
          <w:rPr>
            <w:i/>
            <w:lang w:val="en-US"/>
          </w:rPr>
          <w:t>rototype</w:t>
        </w:r>
      </w:ins>
      <w:r>
        <w:rPr>
          <w:lang w:val="en-US"/>
        </w:rPr>
        <w:t xml:space="preserve"> </w:t>
      </w:r>
      <w:ins w:id="6358" w:author="arkat" w:date="2017-10-02T17:00:00Z">
        <w:r w:rsidR="00AB25F9">
          <w:rPr>
            <w:lang w:val="en-US"/>
          </w:rPr>
          <w:t xml:space="preserve">untuk </w:t>
        </w:r>
      </w:ins>
      <w:r>
        <w:rPr>
          <w:lang w:val="en-US"/>
        </w:rPr>
        <w:t xml:space="preserve">membantu peneliti </w:t>
      </w:r>
      <w:del w:id="6359" w:author="arkat" w:date="2017-10-02T17:00:00Z">
        <w:r w:rsidDel="00AB25F9">
          <w:rPr>
            <w:lang w:val="en-US"/>
          </w:rPr>
          <w:delText xml:space="preserve">untuk </w:delText>
        </w:r>
      </w:del>
      <w:r>
        <w:rPr>
          <w:lang w:val="en-US"/>
        </w:rPr>
        <w:t>menguji validitas solusi yang diusulkan</w:t>
      </w:r>
      <w:ins w:id="6360" w:author="arkat" w:date="2017-10-02T15:46:00Z">
        <w:r w:rsidR="0013611C">
          <w:rPr>
            <w:lang w:val="en-US"/>
          </w:rPr>
          <w:t xml:space="preserve"> </w:t>
        </w:r>
        <w:r w:rsidR="0013611C">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"plainTextFormattedCitation" : "(Gregg et al., 2001)", "previouslyFormattedCitation" : "(Gregg &lt;i&gt;et al.&lt;/i&gt;, 2001)" }, "properties" : { "noteIndex" : 0 }, "schema" : "https://github.com/citation-style-language/schema/raw/master/csl-citation.json" }</w:instrText>
      </w:r>
      <w:r w:rsidR="0013611C">
        <w:rPr>
          <w:lang w:val="en-US"/>
        </w:rPr>
        <w:fldChar w:fldCharType="separate"/>
      </w:r>
      <w:r w:rsidR="0013611C" w:rsidRPr="0013611C">
        <w:rPr>
          <w:noProof/>
          <w:lang w:val="en-US"/>
        </w:rPr>
        <w:t xml:space="preserve">(Gregg </w:t>
      </w:r>
      <w:r w:rsidR="0013611C" w:rsidRPr="0013611C">
        <w:rPr>
          <w:i/>
          <w:noProof/>
          <w:lang w:val="en-US"/>
        </w:rPr>
        <w:t>et al.</w:t>
      </w:r>
      <w:r w:rsidR="0013611C" w:rsidRPr="0013611C">
        <w:rPr>
          <w:noProof/>
          <w:lang w:val="en-US"/>
        </w:rPr>
        <w:t>, 2001)</w:t>
      </w:r>
      <w:ins w:id="6361" w:author="arkat" w:date="2017-10-02T15:46:00Z">
        <w:r w:rsidR="0013611C">
          <w:rPr>
            <w:lang w:val="en-US"/>
          </w:rPr>
          <w:fldChar w:fldCharType="end"/>
        </w:r>
      </w:ins>
      <w:ins w:id="6362" w:author="arkat" w:date="2017-09-26T07:32:00Z">
        <w:r w:rsidR="0013611C">
          <w:rPr>
            <w:lang w:val="en-US"/>
          </w:rPr>
          <w:t>.</w:t>
        </w:r>
      </w:ins>
      <w:ins w:id="6363" w:author="arkat" w:date="2017-10-02T15:47:00Z">
        <w:r w:rsidR="0013611C">
          <w:rPr>
            <w:lang w:val="en-US"/>
          </w:rPr>
          <w:t xml:space="preserve"> Untuk menghasilkan sebuah </w:t>
        </w:r>
        <w:r w:rsidR="0013611C" w:rsidRPr="0013611C">
          <w:rPr>
            <w:i/>
            <w:lang w:val="en-US"/>
            <w:rPrChange w:id="6364" w:author="arkat" w:date="2017-10-02T15:48:00Z">
              <w:rPr>
                <w:lang w:val="en-US"/>
              </w:rPr>
            </w:rPrChange>
          </w:rPr>
          <w:t>prototype</w:t>
        </w:r>
      </w:ins>
      <w:ins w:id="6365" w:author="arkat" w:date="2017-09-26T07:32:00Z">
        <w:r w:rsidR="00976108">
          <w:rPr>
            <w:lang w:val="en-US"/>
          </w:rPr>
          <w:t xml:space="preserve"> </w:t>
        </w:r>
      </w:ins>
      <w:ins w:id="6366" w:author="arkat" w:date="2017-10-02T16:58:00Z">
        <w:r w:rsidR="00AB25F9">
          <w:rPr>
            <w:lang w:val="en-US"/>
          </w:rPr>
          <w:t xml:space="preserve">yang teruji penulis </w:t>
        </w:r>
      </w:ins>
      <w:ins w:id="6367" w:author="arkat" w:date="2017-10-02T15:51:00Z">
        <w:r w:rsidR="0013611C">
          <w:rPr>
            <w:lang w:val="en-US"/>
          </w:rPr>
          <w:t>menggunakan langkah-langkah sebagai berikut:</w:t>
        </w:r>
      </w:ins>
    </w:p>
    <w:p w14:paraId="028CAF94" w14:textId="252878CA" w:rsidR="00901404" w:rsidRDefault="00DB25BE" w:rsidP="005B2456">
      <w:pPr>
        <w:pStyle w:val="Heading3"/>
        <w:numPr>
          <w:ilvl w:val="2"/>
          <w:numId w:val="127"/>
        </w:numPr>
        <w:ind w:left="630" w:hanging="630"/>
        <w:rPr>
          <w:ins w:id="6368" w:author="arkat" w:date="2017-10-02T13:42:00Z"/>
          <w:lang w:val="en-US"/>
        </w:rPr>
        <w:pPrChange w:id="6369" w:author="arkat" w:date="2017-10-02T22:41:00Z">
          <w:pPr>
            <w:pStyle w:val="BodyTextFirstIndent"/>
          </w:pPr>
        </w:pPrChange>
      </w:pPr>
      <w:ins w:id="6370" w:author="arkat" w:date="2017-10-02T18:57:00Z">
        <w:r>
          <w:rPr>
            <w:lang w:val="en-US"/>
          </w:rPr>
          <w:t xml:space="preserve">Analisis dan </w:t>
        </w:r>
      </w:ins>
      <w:del w:id="6371" w:author="arkat" w:date="2017-10-02T18:17:00Z">
        <w:r w:rsidR="00997EB3" w:rsidDel="008920EA">
          <w:rPr>
            <w:lang w:val="en-US"/>
          </w:rPr>
          <w:delText>.</w:delText>
        </w:r>
        <w:r w:rsidR="00EA43DE" w:rsidDel="008920EA">
          <w:rPr>
            <w:lang w:val="en-US"/>
          </w:rPr>
          <w:delText xml:space="preserve"> Pada tahap ini, kami fokus untuk mengembangkan system untuk mendemonstrasikan solusi yang diusulkan. </w:delText>
        </w:r>
      </w:del>
      <w:del w:id="6372" w:author="arkat" w:date="2017-09-26T07:32:00Z">
        <w:r w:rsidR="00EA43DE" w:rsidDel="00976108">
          <w:rPr>
            <w:lang w:val="en-US"/>
          </w:rPr>
          <w:delText>Pada penelitian ini, kami menambahkan fungsi transformasi pada BPMN2 Modeller, yakni plugin eclipse untuk memodelkan BPMN.</w:delText>
        </w:r>
      </w:del>
      <w:del w:id="6373" w:author="arkat" w:date="2017-09-26T06:01:00Z">
        <w:r w:rsidR="00EA43DE" w:rsidDel="005C7A52">
          <w:rPr>
            <w:lang w:val="en-US"/>
          </w:rPr>
          <w:delText xml:space="preserve"> </w:delText>
        </w:r>
      </w:del>
      <w:del w:id="6374" w:author="arkat" w:date="2017-09-26T07:32:00Z">
        <w:r w:rsidR="00EA43DE" w:rsidDel="00976108">
          <w:rPr>
            <w:lang w:val="en-US"/>
          </w:rPr>
          <w:delText xml:space="preserve">Kemudian peneliti mengevaluasi system tersebut berdasarkan akurasi dan </w:delText>
        </w:r>
        <w:r w:rsidR="003A2A19" w:rsidDel="00976108">
          <w:rPr>
            <w:lang w:val="en-US"/>
          </w:rPr>
          <w:delText>unjuk kerja system tersebut.</w:delText>
        </w:r>
      </w:del>
      <w:ins w:id="6375" w:author="arkat" w:date="2017-10-02T13:34:00Z">
        <w:r w:rsidR="00901404">
          <w:rPr>
            <w:lang w:val="en-US"/>
          </w:rPr>
          <w:t>Perancangan</w:t>
        </w:r>
      </w:ins>
    </w:p>
    <w:p w14:paraId="2CF7602B" w14:textId="2D7BA42B" w:rsidR="00387A90" w:rsidRDefault="005427D0" w:rsidP="005427D0">
      <w:pPr>
        <w:pStyle w:val="BodyTextFirstIndent"/>
        <w:rPr>
          <w:ins w:id="6376" w:author="arkat" w:date="2017-10-02T17:15:00Z"/>
          <w:lang w:val="en-US"/>
        </w:rPr>
        <w:pPrChange w:id="6377" w:author="arkat" w:date="2017-10-02T15:44:00Z">
          <w:pPr>
            <w:pStyle w:val="BodyText"/>
            <w:numPr>
              <w:numId w:val="120"/>
            </w:numPr>
            <w:ind w:left="720" w:hanging="360"/>
          </w:pPr>
        </w:pPrChange>
      </w:pPr>
      <w:ins w:id="6378" w:author="arkat" w:date="2017-10-02T15:42:00Z">
        <w:r>
          <w:rPr>
            <w:lang w:val="en-US"/>
          </w:rPr>
          <w:t xml:space="preserve">Secara umum, perancangan atau </w:t>
        </w:r>
        <w:r w:rsidRPr="00FC40F7">
          <w:rPr>
            <w:i/>
            <w:lang w:val="en-US"/>
          </w:rPr>
          <w:t>design</w:t>
        </w:r>
        <w:r>
          <w:rPr>
            <w:lang w:val="en-US"/>
          </w:rPr>
          <w:t xml:space="preserve"> merupakan tahapan untuk</w:t>
        </w:r>
        <w:r w:rsidRPr="003A08F6">
          <w:rPr>
            <w:lang w:val="en-US"/>
          </w:rPr>
          <w:t xml:space="preserve"> </w:t>
        </w:r>
        <w:r>
          <w:rPr>
            <w:lang w:val="en-US"/>
          </w:rPr>
          <w:t>men</w:t>
        </w:r>
        <w:r w:rsidRPr="003A08F6">
          <w:rPr>
            <w:lang w:val="en-US"/>
          </w:rPr>
          <w:t>deskripsi</w:t>
        </w:r>
        <w:r>
          <w:rPr>
            <w:lang w:val="en-US"/>
          </w:rPr>
          <w:t>kan</w:t>
        </w:r>
        <w:r w:rsidRPr="003A08F6">
          <w:rPr>
            <w:lang w:val="en-US"/>
          </w:rPr>
          <w:t xml:space="preserve"> struktur perangkat lunak yang akan di</w:t>
        </w:r>
        <w:r>
          <w:rPr>
            <w:lang w:val="en-US"/>
          </w:rPr>
          <w:t>bangun</w:t>
        </w:r>
        <w:r w:rsidRPr="003A08F6">
          <w:rPr>
            <w:lang w:val="en-US"/>
          </w:rPr>
          <w:t>, model data dan struktur yang digunakan oleh sistem, komponen sistem dan, algoritma yang digunakan</w:t>
        </w:r>
        <w:r>
          <w:rPr>
            <w:lang w:val="en-US"/>
          </w:rPr>
          <w:t xml:space="preserve"> </w:t>
        </w:r>
        <w:r>
          <w:rPr>
            <w:lang w:val="en-US"/>
          </w:rPr>
          <w:fldChar w:fldCharType="begin" w:fldLock="1"/>
        </w:r>
      </w:ins>
      <w:r w:rsidR="006C1657">
        <w:rPr>
          <w:lang w:val="en-US"/>
        </w:rPr>
        <w:instrText>ADDIN CSL_CITATION { "citationItems" : [ { "id" : "ITEM-1", "itemData" : { "DOI" : "10.1111/j.1365-2362.2005.01463.x", "ISBN" : "9780137035151", "ISSN" : "0014-2972", "PMID" : "15667577", "abstract" : "The book presents a broad perspective on software systems engineering, concentrating on widely used techniques for developing large-scale systems. Building on the widely acclaimed strengths of the 8th edition, the 9th edition updates readers with the latest developments in the field while remaining the most current Software Engineering text in the market with quality trusted coverage and practical case studies. This text is structured into 6 parts: Introduction; Requirements Engineering; Design; Software Development; Verification and Validation; Management. An up-to-date reference for software engineers.", "author" : [ { "dropping-particle" : "", "family" : "Sommerville", "given" : "Ian", "non-dropping-particle" : "", "parse-names" : false, "suffix" : "" } ], "container-title" : "Software Engineering", "edition" : "9th", "id" : "ITEM-1", "issued" : { "date-parts" : [ [ "2010" ] ] }, "number-of-pages" : "1-790", "publisher" : "Addison-Wesley Pearson Education, Inc", "title" : "Software Engineering - Ninth Edition", "type" : "book" }, "uris" : [ "http://www.mendeley.com/documents/?uuid=97ab56e2-9276-42a2-ba5c-bda27e17a219" ] } ], "mendeley" : { "formattedCitation" : "(Sommerville, 2010)", "manualFormatting" : "(Sommerville, 2010)", "plainTextFormattedCitation" : "(Sommerville, 2010)", "previouslyFormattedCitation" : "(Sommerville, 2010)" }, "properties" : { "noteIndex" : 0 }, "schema" : "https://github.com/citation-style-language/schema/raw/master/csl-citation.json" }</w:instrText>
      </w:r>
      <w:ins w:id="6379" w:author="arkat" w:date="2017-10-02T15:42:00Z">
        <w:r>
          <w:rPr>
            <w:lang w:val="en-US"/>
          </w:rPr>
          <w:fldChar w:fldCharType="separate"/>
        </w:r>
        <w:r w:rsidRPr="003A08F6">
          <w:rPr>
            <w:noProof/>
            <w:lang w:val="en-US"/>
          </w:rPr>
          <w:t>(Sommerville</w:t>
        </w:r>
        <w:r>
          <w:rPr>
            <w:noProof/>
            <w:lang w:val="en-US"/>
          </w:rPr>
          <w:t>,</w:t>
        </w:r>
        <w:r w:rsidRPr="003A08F6">
          <w:rPr>
            <w:noProof/>
            <w:lang w:val="en-US"/>
          </w:rPr>
          <w:t xml:space="preserve"> 2010)</w:t>
        </w:r>
        <w:r>
          <w:rPr>
            <w:lang w:val="en-US"/>
          </w:rPr>
          <w:fldChar w:fldCharType="end"/>
        </w:r>
        <w:r w:rsidRPr="003A08F6">
          <w:rPr>
            <w:lang w:val="en-US"/>
          </w:rPr>
          <w:t>.</w:t>
        </w:r>
        <w:r>
          <w:rPr>
            <w:lang w:val="en-US"/>
          </w:rPr>
          <w:t xml:space="preserve"> Terdapat dua pendekatan dalam perancangan perangkat lunak</w:t>
        </w:r>
      </w:ins>
      <w:ins w:id="6380" w:author="arkat" w:date="2017-10-02T17:04:00Z">
        <w:r w:rsidR="00EA6E20">
          <w:rPr>
            <w:lang w:val="en-US"/>
          </w:rPr>
          <w:t>, yakni</w:t>
        </w:r>
      </w:ins>
      <w:ins w:id="6381" w:author="arkat" w:date="2017-10-02T17:02:00Z">
        <w:r w:rsidR="00EA6E20">
          <w:rPr>
            <w:lang w:val="en-US"/>
          </w:rPr>
          <w:t xml:space="preserve"> </w:t>
        </w:r>
      </w:ins>
      <w:ins w:id="6382" w:author="arkat" w:date="2017-10-02T15:42:00Z">
        <w:r>
          <w:rPr>
            <w:lang w:val="en-US"/>
          </w:rPr>
          <w:t xml:space="preserve">pendekatan terstruktur dan pendekatan berorientasi objek. </w:t>
        </w:r>
        <w:r w:rsidR="00EA6E20">
          <w:rPr>
            <w:lang w:val="en-US"/>
          </w:rPr>
          <w:t>Penulis</w:t>
        </w:r>
      </w:ins>
      <w:ins w:id="6383" w:author="arkat" w:date="2017-10-02T17:03:00Z">
        <w:r w:rsidR="00EA6E20">
          <w:rPr>
            <w:lang w:val="en-US"/>
          </w:rPr>
          <w:t xml:space="preserve"> </w:t>
        </w:r>
      </w:ins>
      <w:ins w:id="6384" w:author="arkat" w:date="2017-10-02T15:42:00Z">
        <w:r w:rsidR="00EA6E20">
          <w:rPr>
            <w:lang w:val="en-US"/>
          </w:rPr>
          <w:t>memilih</w:t>
        </w:r>
      </w:ins>
      <w:ins w:id="6385" w:author="arkat" w:date="2017-10-02T17:03:00Z">
        <w:r w:rsidR="00EA6E20">
          <w:rPr>
            <w:lang w:val="en-US"/>
          </w:rPr>
          <w:t xml:space="preserve"> </w:t>
        </w:r>
      </w:ins>
      <w:ins w:id="6386" w:author="arkat" w:date="2017-10-02T17:04:00Z">
        <w:r w:rsidR="00EA6E20">
          <w:rPr>
            <w:lang w:val="en-US"/>
          </w:rPr>
          <w:t xml:space="preserve">perancangan dengan </w:t>
        </w:r>
      </w:ins>
      <w:ins w:id="6387" w:author="arkat" w:date="2017-10-02T15:42:00Z">
        <w:r>
          <w:rPr>
            <w:lang w:val="en-US"/>
          </w:rPr>
          <w:t>pendekatan berorientasi objek</w:t>
        </w:r>
        <w:r w:rsidR="00EA6E20">
          <w:rPr>
            <w:lang w:val="en-US"/>
          </w:rPr>
          <w:t xml:space="preserve">, </w:t>
        </w:r>
      </w:ins>
      <w:ins w:id="6388" w:author="arkat" w:date="2017-10-02T17:04:00Z">
        <w:r w:rsidR="00EA6E20">
          <w:rPr>
            <w:lang w:val="en-US"/>
          </w:rPr>
          <w:t xml:space="preserve">atau yang lebih dikenal dengan istilah </w:t>
        </w:r>
      </w:ins>
      <w:ins w:id="6389" w:author="arkat" w:date="2017-10-02T15:42:00Z">
        <w:r w:rsidRPr="009608D2">
          <w:rPr>
            <w:i/>
            <w:lang w:val="en-US"/>
          </w:rPr>
          <w:t>object oriented design</w:t>
        </w:r>
        <w:r>
          <w:rPr>
            <w:lang w:val="en-US"/>
          </w:rPr>
          <w:t xml:space="preserve"> (OOD). </w:t>
        </w:r>
      </w:ins>
      <w:ins w:id="6390" w:author="arkat" w:date="2017-10-02T17:13:00Z">
        <w:r w:rsidR="00387A90">
          <w:rPr>
            <w:lang w:val="en-US"/>
          </w:rPr>
          <w:t>Menurut</w:t>
        </w:r>
      </w:ins>
      <w:ins w:id="6391" w:author="arkat" w:date="2017-10-02T17:22:00Z">
        <w:r w:rsidR="006C1657">
          <w:rPr>
            <w:lang w:val="en-US"/>
          </w:rPr>
          <w:t xml:space="preserve"> </w:t>
        </w:r>
      </w:ins>
      <w:ins w:id="6392" w:author="arkat" w:date="2017-10-02T17:23:00Z">
        <w:r w:rsidR="006C1657">
          <w:rPr>
            <w:lang w:val="en-US"/>
          </w:rPr>
          <w:fldChar w:fldCharType="begin" w:fldLock="1"/>
        </w:r>
      </w:ins>
      <w:r w:rsidR="006C165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6C1657">
        <w:rPr>
          <w:lang w:val="en-US"/>
        </w:rPr>
        <w:fldChar w:fldCharType="separate"/>
      </w:r>
      <w:del w:id="6393" w:author="arkat" w:date="2017-10-02T17:23:00Z">
        <w:r w:rsidR="006C1657" w:rsidRPr="006C1657" w:rsidDel="006C1657">
          <w:rPr>
            <w:noProof/>
            <w:lang w:val="en-US"/>
          </w:rPr>
          <w:delText>(</w:delText>
        </w:r>
      </w:del>
      <w:r w:rsidR="006C1657" w:rsidRPr="006C1657">
        <w:rPr>
          <w:noProof/>
          <w:lang w:val="en-US"/>
        </w:rPr>
        <w:t>Pressman</w:t>
      </w:r>
      <w:del w:id="6394" w:author="arkat" w:date="2017-10-02T17:23:00Z">
        <w:r w:rsidR="006C1657" w:rsidRPr="006C1657" w:rsidDel="006C1657">
          <w:rPr>
            <w:noProof/>
            <w:lang w:val="en-US"/>
          </w:rPr>
          <w:delText>,</w:delText>
        </w:r>
      </w:del>
      <w:r w:rsidR="006C1657" w:rsidRPr="006C1657">
        <w:rPr>
          <w:noProof/>
          <w:lang w:val="en-US"/>
        </w:rPr>
        <w:t xml:space="preserve"> </w:t>
      </w:r>
      <w:ins w:id="6395" w:author="arkat" w:date="2017-10-02T17:23:00Z">
        <w:r w:rsidR="006C1657">
          <w:rPr>
            <w:noProof/>
            <w:lang w:val="en-US"/>
          </w:rPr>
          <w:t>(</w:t>
        </w:r>
      </w:ins>
      <w:r w:rsidR="006C1657" w:rsidRPr="006C1657">
        <w:rPr>
          <w:noProof/>
          <w:lang w:val="en-US"/>
        </w:rPr>
        <w:t>2009)</w:t>
      </w:r>
      <w:ins w:id="6396" w:author="arkat" w:date="2017-10-02T17:23:00Z">
        <w:r w:rsidR="006C1657">
          <w:rPr>
            <w:lang w:val="en-US"/>
          </w:rPr>
          <w:fldChar w:fldCharType="end"/>
        </w:r>
      </w:ins>
      <w:ins w:id="6397" w:author="arkat" w:date="2017-10-02T17:13:00Z">
        <w:r w:rsidR="00387A90">
          <w:rPr>
            <w:lang w:val="en-US"/>
          </w:rPr>
          <w:t xml:space="preserve"> </w:t>
        </w:r>
      </w:ins>
      <w:ins w:id="6398" w:author="arkat" w:date="2017-10-02T17:14:00Z">
        <w:r w:rsidR="006C1657">
          <w:rPr>
            <w:lang w:val="en-US"/>
          </w:rPr>
          <w:t xml:space="preserve">perancangan terdiri dari 4 aspek </w:t>
        </w:r>
        <w:r w:rsidR="00387A90">
          <w:rPr>
            <w:lang w:val="en-US"/>
          </w:rPr>
          <w:t xml:space="preserve">yakni perancangan data, perancangan arsitektural, perancangan </w:t>
        </w:r>
        <w:r w:rsidR="00387A90" w:rsidRPr="00387A90">
          <w:rPr>
            <w:i/>
            <w:lang w:val="en-US"/>
            <w:rPrChange w:id="6399" w:author="arkat" w:date="2017-10-02T17:14:00Z">
              <w:rPr>
                <w:lang w:val="en-US"/>
              </w:rPr>
            </w:rPrChange>
          </w:rPr>
          <w:t>interface</w:t>
        </w:r>
        <w:r w:rsidR="00387A90">
          <w:rPr>
            <w:i/>
            <w:lang w:val="en-US"/>
          </w:rPr>
          <w:t xml:space="preserve"> </w:t>
        </w:r>
        <w:r w:rsidR="00387A90">
          <w:rPr>
            <w:lang w:val="en-US"/>
          </w:rPr>
          <w:t xml:space="preserve">dan perancangan </w:t>
        </w:r>
      </w:ins>
      <w:ins w:id="6400" w:author="arkat" w:date="2017-10-02T17:15:00Z">
        <w:r w:rsidR="00387A90">
          <w:rPr>
            <w:lang w:val="en-US"/>
          </w:rPr>
          <w:t>komponen.</w:t>
        </w:r>
      </w:ins>
    </w:p>
    <w:p w14:paraId="1F28CCFA" w14:textId="749C0143" w:rsidR="003A7499" w:rsidRDefault="005427D0" w:rsidP="005427D0">
      <w:pPr>
        <w:pStyle w:val="BodyTextFirstIndent"/>
        <w:rPr>
          <w:ins w:id="6401" w:author="arkat" w:date="2017-10-02T18:15:00Z"/>
          <w:lang w:val="en-US"/>
        </w:rPr>
        <w:pPrChange w:id="6402" w:author="arkat" w:date="2017-10-02T15:44:00Z">
          <w:pPr>
            <w:pStyle w:val="BodyTextFirstIndent"/>
          </w:pPr>
        </w:pPrChange>
      </w:pPr>
      <w:ins w:id="6403" w:author="arkat" w:date="2017-10-02T15:44:00Z">
        <w:r>
          <w:rPr>
            <w:lang w:val="en-US"/>
          </w:rPr>
          <w:t>Selain itu,</w:t>
        </w:r>
      </w:ins>
      <w:ins w:id="6404" w:author="arkat" w:date="2017-10-02T18:04:00Z">
        <w:r w:rsidR="000B0AB1">
          <w:rPr>
            <w:lang w:val="en-US"/>
          </w:rPr>
          <w:t xml:space="preserve"> Pada tahap ini</w:t>
        </w:r>
      </w:ins>
      <w:ins w:id="6405" w:author="arkat" w:date="2017-10-02T15:44:00Z">
        <w:r>
          <w:rPr>
            <w:lang w:val="en-US"/>
          </w:rPr>
          <w:t xml:space="preserve"> penulis </w:t>
        </w:r>
      </w:ins>
      <w:ins w:id="6406" w:author="arkat" w:date="2017-10-02T18:05:00Z">
        <w:r w:rsidR="000B0AB1">
          <w:rPr>
            <w:lang w:val="en-US"/>
          </w:rPr>
          <w:t>akan</w:t>
        </w:r>
      </w:ins>
      <w:ins w:id="6407" w:author="arkat" w:date="2017-10-02T18:04:00Z">
        <w:r w:rsidR="000B0AB1">
          <w:rPr>
            <w:lang w:val="en-US"/>
          </w:rPr>
          <w:t xml:space="preserve"> menentukan </w:t>
        </w:r>
      </w:ins>
      <w:ins w:id="6408" w:author="arkat" w:date="2017-10-02T15:44:00Z">
        <w:r>
          <w:rPr>
            <w:lang w:val="en-US"/>
          </w:rPr>
          <w:t xml:space="preserve">teknik </w:t>
        </w:r>
      </w:ins>
      <w:ins w:id="6409" w:author="arkat" w:date="2017-10-02T15:34:00Z">
        <w:r w:rsidR="009D6EB4">
          <w:rPr>
            <w:lang w:val="en-US"/>
          </w:rPr>
          <w:t>transformasi yang sesuai</w:t>
        </w:r>
      </w:ins>
      <w:ins w:id="6410" w:author="arkat" w:date="2017-10-02T18:05:00Z">
        <w:r w:rsidR="000B0AB1">
          <w:rPr>
            <w:lang w:val="en-US"/>
          </w:rPr>
          <w:t xml:space="preserve"> dengan cara melakukan </w:t>
        </w:r>
        <w:r w:rsidR="000B0AB1" w:rsidRPr="000B0AB1">
          <w:rPr>
            <w:i/>
            <w:lang w:val="en-US"/>
            <w:rPrChange w:id="6411" w:author="arkat" w:date="2017-10-02T18:05:00Z">
              <w:rPr>
                <w:lang w:val="en-US"/>
              </w:rPr>
            </w:rPrChange>
          </w:rPr>
          <w:t>literature survey</w:t>
        </w:r>
      </w:ins>
      <w:ins w:id="6412" w:author="arkat" w:date="2017-10-02T15:34:00Z">
        <w:r w:rsidR="000B0AB1">
          <w:rPr>
            <w:lang w:val="en-US"/>
          </w:rPr>
          <w:t>. Survei</w:t>
        </w:r>
        <w:r w:rsidR="003A7499">
          <w:rPr>
            <w:lang w:val="en-US"/>
          </w:rPr>
          <w:t xml:space="preserve"> tersebut </w:t>
        </w:r>
      </w:ins>
      <w:ins w:id="6413" w:author="arkat" w:date="2017-10-02T18:13:00Z">
        <w:r w:rsidR="003A7499">
          <w:rPr>
            <w:lang w:val="en-US"/>
          </w:rPr>
          <w:t>ber</w:t>
        </w:r>
      </w:ins>
      <w:ins w:id="6414" w:author="arkat" w:date="2017-10-02T18:12:00Z">
        <w:r w:rsidR="003A7499">
          <w:rPr>
            <w:lang w:val="en-US"/>
          </w:rPr>
          <w:t>fokus</w:t>
        </w:r>
      </w:ins>
      <w:ins w:id="6415" w:author="arkat" w:date="2017-10-02T15:34:00Z">
        <w:r w:rsidR="003A7499">
          <w:rPr>
            <w:lang w:val="en-US"/>
          </w:rPr>
          <w:t xml:space="preserve"> </w:t>
        </w:r>
      </w:ins>
      <w:ins w:id="6416" w:author="arkat" w:date="2017-10-02T18:12:00Z">
        <w:r w:rsidR="003A7499">
          <w:rPr>
            <w:lang w:val="en-US"/>
          </w:rPr>
          <w:t xml:space="preserve">pada pemberian panduan untuk memilih pendekatan/teknik transformasi </w:t>
        </w:r>
      </w:ins>
      <w:ins w:id="6417" w:author="arkat" w:date="2017-10-02T18:13:00Z">
        <w:r w:rsidR="003A7499">
          <w:rPr>
            <w:lang w:val="en-US"/>
          </w:rPr>
          <w:t xml:space="preserve">yang sesuai dengan kasus tertentu berdasarkan </w:t>
        </w:r>
        <w:r w:rsidR="003A7499" w:rsidRPr="003A7499">
          <w:rPr>
            <w:i/>
            <w:lang w:val="en-US"/>
            <w:rPrChange w:id="6418" w:author="arkat" w:date="2017-10-02T18:13:00Z">
              <w:rPr>
                <w:lang w:val="en-US"/>
              </w:rPr>
            </w:rPrChange>
          </w:rPr>
          <w:t>requirement</w:t>
        </w:r>
        <w:r w:rsidR="003A7499">
          <w:rPr>
            <w:lang w:val="en-US"/>
          </w:rPr>
          <w:t xml:space="preserve"> </w:t>
        </w:r>
      </w:ins>
      <w:ins w:id="6419" w:author="arkat" w:date="2017-10-02T18:14:00Z">
        <w:r w:rsidR="003A7499">
          <w:rPr>
            <w:lang w:val="en-US"/>
          </w:rPr>
          <w:t>tertentu</w:t>
        </w:r>
      </w:ins>
      <w:ins w:id="6420" w:author="arkat" w:date="2017-10-02T18:13:00Z">
        <w:r w:rsidR="003A7499">
          <w:rPr>
            <w:lang w:val="en-US"/>
          </w:rPr>
          <w:t>.</w:t>
        </w:r>
      </w:ins>
      <w:ins w:id="6421" w:author="arkat" w:date="2017-10-02T18:14:00Z">
        <w:r w:rsidR="003A7499">
          <w:rPr>
            <w:lang w:val="en-US"/>
          </w:rPr>
          <w:t xml:space="preserve"> Berdasarkan survei tersebut akan ditentukan pendekatan atau teknik yang digunakan untuk melakukan transforma</w:t>
        </w:r>
      </w:ins>
      <w:ins w:id="6422" w:author="arkat" w:date="2017-10-02T18:15:00Z">
        <w:r w:rsidR="003A7499">
          <w:rPr>
            <w:lang w:val="en-US"/>
          </w:rPr>
          <w:t>si dari EPC-ArisExpress ke BPMN 2.0.</w:t>
        </w:r>
      </w:ins>
    </w:p>
    <w:p w14:paraId="1401B054" w14:textId="57E1C17D" w:rsidR="00901404" w:rsidRDefault="00901404" w:rsidP="005B2456">
      <w:pPr>
        <w:pStyle w:val="Heading3"/>
        <w:numPr>
          <w:ilvl w:val="2"/>
          <w:numId w:val="127"/>
        </w:numPr>
        <w:ind w:hanging="2700"/>
        <w:rPr>
          <w:ins w:id="6423" w:author="arkat" w:date="2017-10-02T15:44:00Z"/>
          <w:lang w:val="en-US"/>
        </w:rPr>
        <w:pPrChange w:id="6424" w:author="arkat" w:date="2017-10-02T22:41:00Z">
          <w:pPr>
            <w:pStyle w:val="BodyTextFirstIndent"/>
          </w:pPr>
        </w:pPrChange>
      </w:pPr>
      <w:ins w:id="6425" w:author="arkat" w:date="2017-10-02T13:35:00Z">
        <w:r>
          <w:rPr>
            <w:lang w:val="en-US"/>
          </w:rPr>
          <w:lastRenderedPageBreak/>
          <w:t>Implementasi</w:t>
        </w:r>
      </w:ins>
    </w:p>
    <w:p w14:paraId="370A9588" w14:textId="0E6B615D" w:rsidR="0013611C" w:rsidRDefault="005427D0" w:rsidP="005427D0">
      <w:pPr>
        <w:pStyle w:val="BodyTextFirstIndent"/>
        <w:rPr>
          <w:ins w:id="6426" w:author="arkat" w:date="2017-10-02T15:52:00Z"/>
          <w:lang w:val="en-US"/>
        </w:rPr>
        <w:pPrChange w:id="6427" w:author="arkat" w:date="2017-10-02T15:44:00Z">
          <w:pPr>
            <w:pStyle w:val="BodyTextFirstIndent"/>
          </w:pPr>
        </w:pPrChange>
      </w:pPr>
      <w:ins w:id="6428" w:author="arkat" w:date="2017-10-02T15:44:00Z">
        <w:r>
          <w:rPr>
            <w:lang w:val="en-US"/>
          </w:rPr>
          <w:t>Tahapan implementasi atau p</w:t>
        </w:r>
        <w:r w:rsidRPr="00163C09">
          <w:rPr>
            <w:lang w:val="en-US"/>
          </w:rPr>
          <w:t xml:space="preserve">engembangan </w:t>
        </w:r>
        <w:r>
          <w:rPr>
            <w:lang w:val="en-US"/>
          </w:rPr>
          <w:t xml:space="preserve">merupakan tahapan untuk mengimplementasi dari hasil tahapan perancangan. Tahapan pengembangan berfokus </w:t>
        </w:r>
        <w:r w:rsidRPr="00163C09">
          <w:rPr>
            <w:lang w:val="en-US"/>
          </w:rPr>
          <w:t>pada pengembangan sistem untuk memperlihatkan keabsahan dari solusi yang diusulkan</w:t>
        </w:r>
        <w:r>
          <w:rPr>
            <w:lang w:val="en-US"/>
          </w:rPr>
          <w:t xml:space="preserve"> </w:t>
        </w:r>
        <w:r>
          <w:rPr>
            <w:lang w:val="en-US"/>
          </w:rPr>
          <w:fldChar w:fldCharType="begin" w:fldLock="1"/>
        </w:r>
      </w:ins>
      <w:r w:rsidR="006C1657">
        <w:rPr>
          <w:lang w:val="en-US"/>
        </w:rPr>
        <w:instrText>ADDIN CSL_CITATION { "citationItems" : [ { "id" : "ITEM-1", "itemData" : { "author" : [ { "dropping-particle" : "", "family" : "Gregg", "given" : "Dawn G.", "non-dropping-particle" : "", "parse-names" : false, "suffix" : "" }, { "dropping-particle" : "", "family" : "Kulkarni", "given" : "Uday R.", "non-dropping-particle" : "", "parse-names" : false, "suffix" : "" }, { "dropping-particle" : "", "family" : "Vinz\u00e9.", "given" : "Ajay S.", "non-dropping-particle" : "", "parse-names" : false, "suffix" : "" } ], "container-title" : "Information Systems Frontiers", "id" : "ITEM-1", "issue" : "No. 2", "issued" : { "date-parts" : [ [ "2001" ] ] }, "page" : "169-183", "title" : "Understanding the Philosophical Underpinnings of Software Engineering Research in Information Systems", "type" : "article-journal", "volume" : "3" }, "uris" : [ "http://www.mendeley.com/documents/?uuid=bff0fe5c-dcb9-40fa-9d4e-d6e77d2775ed" ] } ], "mendeley" : { "formattedCitation" : "(Gregg &lt;i&gt;et al.&lt;/i&gt;, 2001)", "manualFormatting" : "(Gregg et al., 2001)", "plainTextFormattedCitation" : "(Gregg et al., 2001)", "previouslyFormattedCitation" : "(Gregg &lt;i&gt;et al.&lt;/i&gt;, 2001)" }, "properties" : { "noteIndex" : 0 }, "schema" : "https://github.com/citation-style-language/schema/raw/master/csl-citation.json" }</w:instrText>
      </w:r>
      <w:ins w:id="6429" w:author="arkat" w:date="2017-10-02T15:44:00Z">
        <w:r>
          <w:rPr>
            <w:lang w:val="en-US"/>
          </w:rPr>
          <w:fldChar w:fldCharType="separate"/>
        </w:r>
        <w:r w:rsidRPr="00817260">
          <w:rPr>
            <w:noProof/>
            <w:lang w:val="en-US"/>
          </w:rPr>
          <w:t>(Gregg et al.</w:t>
        </w:r>
        <w:r>
          <w:rPr>
            <w:noProof/>
            <w:lang w:val="en-US"/>
          </w:rPr>
          <w:t>,</w:t>
        </w:r>
        <w:r w:rsidRPr="00817260">
          <w:rPr>
            <w:noProof/>
            <w:lang w:val="en-US"/>
          </w:rPr>
          <w:t xml:space="preserve"> 2001)</w:t>
        </w:r>
        <w:r>
          <w:rPr>
            <w:lang w:val="en-US"/>
          </w:rPr>
          <w:fldChar w:fldCharType="end"/>
        </w:r>
        <w:r w:rsidRPr="00163C09">
          <w:rPr>
            <w:lang w:val="en-US"/>
          </w:rPr>
          <w:t>.</w:t>
        </w:r>
        <w:r>
          <w:rPr>
            <w:lang w:val="en-US"/>
          </w:rPr>
          <w:t xml:space="preserve"> P</w:t>
        </w:r>
        <w:r w:rsidRPr="00B43256">
          <w:rPr>
            <w:lang w:val="en-US"/>
          </w:rPr>
          <w:t>ada tahapan ini</w:t>
        </w:r>
        <w:r>
          <w:rPr>
            <w:lang w:val="en-US"/>
          </w:rPr>
          <w:t>, penulis</w:t>
        </w:r>
        <w:r w:rsidRPr="00B43256">
          <w:rPr>
            <w:lang w:val="en-US"/>
          </w:rPr>
          <w:t xml:space="preserve"> mengimplementasikan hasil dari perancangan ke dalam kode sesuai dengan sikntaksis dari bahasa pemrograman yang digunakan, dalam hal ini menggunakan bahasa pemrograman berorientasi objek atau </w:t>
        </w:r>
        <w:r w:rsidRPr="00BC2100">
          <w:rPr>
            <w:i/>
            <w:lang w:val="en-US"/>
          </w:rPr>
          <w:t>object oriented programming</w:t>
        </w:r>
        <w:r w:rsidRPr="00B43256">
          <w:rPr>
            <w:lang w:val="en-US"/>
          </w:rPr>
          <w:t xml:space="preserve"> OOP.</w:t>
        </w:r>
        <w:r>
          <w:rPr>
            <w:lang w:val="en-US"/>
          </w:rPr>
          <w:t xml:space="preserve"> </w:t>
        </w:r>
      </w:ins>
    </w:p>
    <w:p w14:paraId="05233C02" w14:textId="5F772A94" w:rsidR="005427D0" w:rsidRPr="005427D0" w:rsidRDefault="00ED30B1" w:rsidP="005427D0">
      <w:pPr>
        <w:pStyle w:val="BodyTextFirstIndent"/>
        <w:rPr>
          <w:ins w:id="6430" w:author="arkat" w:date="2017-10-02T13:35:00Z"/>
          <w:lang w:val="en-US"/>
          <w:rPrChange w:id="6431" w:author="arkat" w:date="2017-10-02T15:44:00Z">
            <w:rPr>
              <w:ins w:id="6432" w:author="arkat" w:date="2017-10-02T13:35:00Z"/>
              <w:lang w:val="en-US"/>
            </w:rPr>
          </w:rPrChange>
        </w:rPr>
        <w:pPrChange w:id="6433" w:author="arkat" w:date="2017-10-02T15:44:00Z">
          <w:pPr>
            <w:pStyle w:val="BodyTextFirstIndent"/>
          </w:pPr>
        </w:pPrChange>
      </w:pPr>
      <w:ins w:id="6434" w:author="arkat" w:date="2017-10-02T15:44:00Z">
        <w:r>
          <w:rPr>
            <w:lang w:val="en-US"/>
          </w:rPr>
          <w:t>Implementasi</w:t>
        </w:r>
        <w:r w:rsidR="005427D0">
          <w:rPr>
            <w:lang w:val="en-US"/>
          </w:rPr>
          <w:t xml:space="preserve"> dilakukan </w:t>
        </w:r>
      </w:ins>
      <w:ins w:id="6435" w:author="arkat" w:date="2017-10-02T15:52:00Z">
        <w:r w:rsidR="0013611C">
          <w:rPr>
            <w:lang w:val="en-US"/>
          </w:rPr>
          <w:t xml:space="preserve">dengan menambahkan fungsi </w:t>
        </w:r>
      </w:ins>
      <w:ins w:id="6436" w:author="arkat" w:date="2017-10-02T16:43:00Z">
        <w:r>
          <w:rPr>
            <w:lang w:val="en-US"/>
          </w:rPr>
          <w:t xml:space="preserve">transformasi </w:t>
        </w:r>
      </w:ins>
      <w:ins w:id="6437" w:author="arkat" w:date="2017-10-02T15:52:00Z">
        <w:r w:rsidR="0013611C">
          <w:rPr>
            <w:lang w:val="en-US"/>
          </w:rPr>
          <w:t xml:space="preserve">pada </w:t>
        </w:r>
      </w:ins>
      <w:ins w:id="6438" w:author="arkat" w:date="2017-10-02T16:43:00Z">
        <w:r>
          <w:rPr>
            <w:i/>
            <w:lang w:val="en-US"/>
          </w:rPr>
          <w:t xml:space="preserve">tool </w:t>
        </w:r>
      </w:ins>
      <w:ins w:id="6439" w:author="arkat" w:date="2017-10-02T15:52:00Z">
        <w:r w:rsidR="0013611C">
          <w:rPr>
            <w:lang w:val="en-US"/>
          </w:rPr>
          <w:t xml:space="preserve">BPMN2 Modeller, yakni </w:t>
        </w:r>
        <w:r w:rsidR="0013611C" w:rsidRPr="00ED30B1">
          <w:rPr>
            <w:i/>
            <w:lang w:val="en-US"/>
            <w:rPrChange w:id="6440" w:author="arkat" w:date="2017-10-02T16:43:00Z">
              <w:rPr>
                <w:lang w:val="en-US"/>
              </w:rPr>
            </w:rPrChange>
          </w:rPr>
          <w:t>plugin</w:t>
        </w:r>
        <w:r w:rsidR="0013611C">
          <w:rPr>
            <w:lang w:val="en-US"/>
          </w:rPr>
          <w:t xml:space="preserve"> eclipse yang digunakan untuk melakukan pemodelan BPMN</w:t>
        </w:r>
      </w:ins>
      <w:ins w:id="6441" w:author="arkat" w:date="2017-10-02T15:44:00Z">
        <w:r w:rsidR="005427D0">
          <w:rPr>
            <w:lang w:val="en-US"/>
          </w:rPr>
          <w:t>. Hasil dari tahapan ini adalah kode program yang siap dijalankan, sehingga aplikasi yang dikembangankan dapat mengatasi permasalahan yang telah didefinisikan. Selanjutnya, penulis melakukan pengujian pada hasil implementasi tersebut.</w:t>
        </w:r>
      </w:ins>
    </w:p>
    <w:p w14:paraId="6334E8E8" w14:textId="026B10F2" w:rsidR="00901404" w:rsidRDefault="00901404" w:rsidP="005B2456">
      <w:pPr>
        <w:pStyle w:val="Heading3"/>
        <w:numPr>
          <w:ilvl w:val="2"/>
          <w:numId w:val="127"/>
        </w:numPr>
        <w:ind w:hanging="2700"/>
        <w:rPr>
          <w:ins w:id="6442" w:author="arkat" w:date="2017-10-02T13:35:00Z"/>
          <w:lang w:val="en-US"/>
        </w:rPr>
        <w:pPrChange w:id="6443" w:author="arkat" w:date="2017-10-02T22:41:00Z">
          <w:pPr>
            <w:pStyle w:val="BodyTextFirstIndent"/>
          </w:pPr>
        </w:pPrChange>
      </w:pPr>
      <w:ins w:id="6444" w:author="arkat" w:date="2017-10-02T13:35:00Z">
        <w:r>
          <w:rPr>
            <w:lang w:val="en-US"/>
          </w:rPr>
          <w:t>Pengujian</w:t>
        </w:r>
      </w:ins>
    </w:p>
    <w:p w14:paraId="4CEF4999" w14:textId="77777777" w:rsidR="00D94824" w:rsidRDefault="005427D0" w:rsidP="00FC0A10">
      <w:pPr>
        <w:pStyle w:val="BodyTextFirstIndent"/>
        <w:rPr>
          <w:ins w:id="6445" w:author="arkat" w:date="2017-10-02T21:05:00Z"/>
          <w:i/>
          <w:lang w:val="en-US"/>
        </w:rPr>
        <w:pPrChange w:id="6446" w:author="arkat" w:date="2017-10-02T18:54:00Z">
          <w:pPr>
            <w:pStyle w:val="BodyTextFirstIndent"/>
          </w:pPr>
        </w:pPrChange>
      </w:pPr>
      <w:ins w:id="6447" w:author="arkat" w:date="2017-10-02T15:45:00Z">
        <w:r>
          <w:rPr>
            <w:lang w:val="en-US"/>
          </w:rPr>
          <w:t xml:space="preserve">Pada tahapan ini, penulis melakukan proses pengujian berdasarkan hasil dari tahapan implementasi. Pengujian ini ditujukan untuk mengetahui apakah hasil dari pengembangan tersebut telah </w:t>
        </w:r>
      </w:ins>
      <w:ins w:id="6448" w:author="arkat" w:date="2017-10-02T18:32:00Z">
        <w:r w:rsidR="00481A27">
          <w:rPr>
            <w:lang w:val="en-US"/>
          </w:rPr>
          <w:t>sesuai dengan kebutuhan yang telah didefinisikan</w:t>
        </w:r>
      </w:ins>
      <w:ins w:id="6449" w:author="arkat" w:date="2017-10-02T15:45:00Z">
        <w:r>
          <w:rPr>
            <w:lang w:val="en-US"/>
          </w:rPr>
          <w:t xml:space="preserve"> atau tidak. </w:t>
        </w:r>
      </w:ins>
      <w:ins w:id="6450" w:author="arkat" w:date="2017-10-02T18:32:00Z">
        <w:r w:rsidR="00481A27">
          <w:rPr>
            <w:lang w:val="en-US"/>
          </w:rPr>
          <w:t>Dalam</w:t>
        </w:r>
      </w:ins>
      <w:ins w:id="6451" w:author="arkat" w:date="2017-10-02T18:33:00Z">
        <w:r w:rsidR="00481A27">
          <w:rPr>
            <w:lang w:val="en-US"/>
          </w:rPr>
          <w:t xml:space="preserve"> </w:t>
        </w:r>
        <w:r w:rsidR="00481A27">
          <w:rPr>
            <w:lang w:val="en-US"/>
          </w:rPr>
          <w:fldChar w:fldCharType="begin" w:fldLock="1"/>
        </w:r>
        <w:r w:rsidR="00481A27">
          <w:rPr>
            <w:lang w:val="en-US"/>
          </w:rPr>
          <w:instrText>ADDIN CSL_CITATION { "citationItems" : [ { "id" : "ITEM-1", "itemData" : { "DOI" : "10.1017/CBO9781107415324.004", "ISBN" : "978-0-07-337597-7", "ISSN" : "1098-6596", "PMID" : "25246403", "abstract" : "Title: Software Engineering A Practitioner's Approach 7th Ed - Roger S. Pressman SubTitle: ; Volume: ; Serie: ; Edition: 7 ; Authors: Pressman, Roger S. ; Year: 2009 ; Pages: 0 ; Editor: ; Publisher: McGraw Hill ; ISBN: 978-0-07-337597-7 ; Keywords: Engineering; Approach; Practitioner; Software; Pressman ;", "author" : [ { "dropping-particle" : "", "family" : "Pressman", "given" : "Roger S", "non-dropping-particle" : "", "parse-names" : false, "suffix" : "" } ], "container-title" : "Software Engineering A Practitioner's Approach 7th Ed - Roger S. Pressman", "id" : "ITEM-1", "issued" : { "date-parts" : [ [ "2009" ] ] }, "number-of-pages" : "0", "title" : "Software Engineering A Practitioner's Approach 7th Ed - Roger S. Pressman", "type" : "book" }, "uris" : [ "http://www.mendeley.com/documents/?uuid=13b59687-744f-4ea9-9987-7b044d4a738a" ] } ], "mendeley" : { "formattedCitation" : "(Pressman, 2009)", "manualFormatting" : "Pressman (2009)", "plainTextFormattedCitation" : "(Pressman, 2009)", "previouslyFormattedCitation" : "(Pressman, 2009)" }, "properties" : { "noteIndex" : 0 }, "schema" : "https://github.com/citation-style-language/schema/raw/master/csl-citation.json" }</w:instrText>
        </w:r>
        <w:r w:rsidR="00481A27">
          <w:rPr>
            <w:lang w:val="en-US"/>
          </w:rPr>
          <w:fldChar w:fldCharType="separate"/>
        </w:r>
        <w:r w:rsidR="00481A27" w:rsidRPr="006C1657">
          <w:rPr>
            <w:noProof/>
            <w:lang w:val="en-US"/>
          </w:rPr>
          <w:t xml:space="preserve">Pressman </w:t>
        </w:r>
        <w:r w:rsidR="00481A27">
          <w:rPr>
            <w:noProof/>
            <w:lang w:val="en-US"/>
          </w:rPr>
          <w:t>(</w:t>
        </w:r>
        <w:r w:rsidR="00481A27" w:rsidRPr="006C1657">
          <w:rPr>
            <w:noProof/>
            <w:lang w:val="en-US"/>
          </w:rPr>
          <w:t>2009)</w:t>
        </w:r>
        <w:r w:rsidR="00481A27">
          <w:rPr>
            <w:lang w:val="en-US"/>
          </w:rPr>
          <w:fldChar w:fldCharType="end"/>
        </w:r>
        <w:r w:rsidR="00481A27">
          <w:rPr>
            <w:lang w:val="en-US"/>
          </w:rPr>
          <w:t xml:space="preserve"> </w:t>
        </w:r>
      </w:ins>
      <w:ins w:id="6452" w:author="arkat" w:date="2017-10-02T18:34:00Z">
        <w:r w:rsidR="00481A27">
          <w:rPr>
            <w:lang w:val="en-US"/>
          </w:rPr>
          <w:t xml:space="preserve">Mc Call, Richard dan Walters mengusulkan kategorisasi aspek-aspek yang mempengaruhi kualitas perangkat lunak, yakni </w:t>
        </w:r>
      </w:ins>
      <w:ins w:id="6453" w:author="arkat" w:date="2017-10-02T18:36:00Z">
        <w:r w:rsidR="00481A27">
          <w:rPr>
            <w:i/>
            <w:lang w:val="en-US"/>
          </w:rPr>
          <w:t xml:space="preserve">product revision, </w:t>
        </w:r>
      </w:ins>
      <w:ins w:id="6454" w:author="arkat" w:date="2017-10-02T18:37:00Z">
        <w:r w:rsidR="00481A27">
          <w:rPr>
            <w:i/>
            <w:lang w:val="en-US"/>
          </w:rPr>
          <w:t xml:space="preserve">product transiton </w:t>
        </w:r>
        <w:r w:rsidR="00481A27">
          <w:rPr>
            <w:lang w:val="en-US"/>
          </w:rPr>
          <w:t xml:space="preserve">dan </w:t>
        </w:r>
        <w:r w:rsidR="00481A27">
          <w:rPr>
            <w:i/>
            <w:lang w:val="en-US"/>
          </w:rPr>
          <w:t xml:space="preserve">product operation. </w:t>
        </w:r>
      </w:ins>
      <w:ins w:id="6455" w:author="arkat" w:date="2017-10-02T18:38:00Z">
        <w:r w:rsidR="00481A27">
          <w:rPr>
            <w:lang w:val="en-US"/>
          </w:rPr>
          <w:t>Pada penelitian ini hanya berfokus pada</w:t>
        </w:r>
      </w:ins>
      <w:ins w:id="6456" w:author="arkat" w:date="2017-10-02T18:39:00Z">
        <w:r w:rsidR="00481A27">
          <w:rPr>
            <w:lang w:val="en-US"/>
          </w:rPr>
          <w:t xml:space="preserve"> pegujian</w:t>
        </w:r>
      </w:ins>
      <w:ins w:id="6457" w:author="arkat" w:date="2017-10-02T18:38:00Z">
        <w:r w:rsidR="00481A27">
          <w:rPr>
            <w:lang w:val="en-US"/>
          </w:rPr>
          <w:t xml:space="preserve"> aspek </w:t>
        </w:r>
      </w:ins>
      <w:ins w:id="6458" w:author="arkat" w:date="2017-10-02T18:39:00Z">
        <w:r w:rsidR="00481A27">
          <w:rPr>
            <w:i/>
            <w:lang w:val="en-US"/>
          </w:rPr>
          <w:t xml:space="preserve">product operation. </w:t>
        </w:r>
      </w:ins>
      <w:ins w:id="6459" w:author="arkat" w:date="2017-10-02T18:46:00Z">
        <w:r w:rsidR="00B40710">
          <w:rPr>
            <w:lang w:val="en-US"/>
          </w:rPr>
          <w:t>Mc Call, Richard dan Wal</w:t>
        </w:r>
        <w:bookmarkStart w:id="6460" w:name="_GoBack"/>
        <w:bookmarkEnd w:id="6460"/>
        <w:r w:rsidR="00B40710">
          <w:rPr>
            <w:lang w:val="en-US"/>
          </w:rPr>
          <w:t xml:space="preserve">ters membagi </w:t>
        </w:r>
        <w:r w:rsidR="00B40710">
          <w:rPr>
            <w:i/>
            <w:lang w:val="en-US"/>
          </w:rPr>
          <w:t>product operation</w:t>
        </w:r>
      </w:ins>
      <w:ins w:id="6461" w:author="arkat" w:date="2017-10-02T18:41:00Z">
        <w:r w:rsidR="00481A27">
          <w:rPr>
            <w:lang w:val="en-US"/>
          </w:rPr>
          <w:t xml:space="preserve"> </w:t>
        </w:r>
      </w:ins>
      <w:ins w:id="6462" w:author="arkat" w:date="2017-10-02T18:46:00Z">
        <w:r w:rsidR="00B40710">
          <w:rPr>
            <w:lang w:val="en-US"/>
          </w:rPr>
          <w:t xml:space="preserve">menjadi </w:t>
        </w:r>
      </w:ins>
      <w:ins w:id="6463" w:author="arkat" w:date="2017-10-02T18:41:00Z">
        <w:r w:rsidR="00481A27">
          <w:rPr>
            <w:lang w:val="en-US"/>
          </w:rPr>
          <w:t>5 atribut</w:t>
        </w:r>
        <w:r w:rsidR="00481A27">
          <w:rPr>
            <w:i/>
            <w:lang w:val="en-US"/>
          </w:rPr>
          <w:t xml:space="preserve">, </w:t>
        </w:r>
        <w:r w:rsidR="00481A27">
          <w:rPr>
            <w:lang w:val="en-US"/>
          </w:rPr>
          <w:t xml:space="preserve">yakni </w:t>
        </w:r>
        <w:r w:rsidR="00481A27">
          <w:rPr>
            <w:i/>
            <w:lang w:val="en-US"/>
            <w:rPrChange w:id="6464" w:author="arkat" w:date="2017-10-02T18:42:00Z">
              <w:rPr>
                <w:i/>
                <w:lang w:val="en-US"/>
              </w:rPr>
            </w:rPrChange>
          </w:rPr>
          <w:t>c</w:t>
        </w:r>
        <w:r w:rsidR="00481A27" w:rsidRPr="00481A27">
          <w:rPr>
            <w:i/>
            <w:lang w:val="en-US"/>
            <w:rPrChange w:id="6465" w:author="arkat" w:date="2017-10-02T18:42:00Z">
              <w:rPr>
                <w:lang w:val="en-US"/>
              </w:rPr>
            </w:rPrChange>
          </w:rPr>
          <w:t>orrectness</w:t>
        </w:r>
        <w:r w:rsidR="00481A27">
          <w:rPr>
            <w:lang w:val="en-US"/>
          </w:rPr>
          <w:t xml:space="preserve">, </w:t>
        </w:r>
        <w:r w:rsidR="00481A27">
          <w:rPr>
            <w:i/>
            <w:lang w:val="en-US"/>
            <w:rPrChange w:id="6466" w:author="arkat" w:date="2017-10-02T18:42:00Z">
              <w:rPr>
                <w:i/>
                <w:lang w:val="en-US"/>
              </w:rPr>
            </w:rPrChange>
          </w:rPr>
          <w:t>r</w:t>
        </w:r>
        <w:r w:rsidR="00481A27" w:rsidRPr="00481A27">
          <w:rPr>
            <w:i/>
            <w:lang w:val="en-US"/>
            <w:rPrChange w:id="6467" w:author="arkat" w:date="2017-10-02T18:42:00Z">
              <w:rPr>
                <w:lang w:val="en-US"/>
              </w:rPr>
            </w:rPrChange>
          </w:rPr>
          <w:t>eliability</w:t>
        </w:r>
        <w:r w:rsidR="00481A27">
          <w:rPr>
            <w:lang w:val="en-US"/>
          </w:rPr>
          <w:t xml:space="preserve">, </w:t>
        </w:r>
        <w:r w:rsidR="00481A27">
          <w:rPr>
            <w:i/>
            <w:lang w:val="en-US"/>
            <w:rPrChange w:id="6468" w:author="arkat" w:date="2017-10-02T18:42:00Z">
              <w:rPr>
                <w:i/>
                <w:lang w:val="en-US"/>
              </w:rPr>
            </w:rPrChange>
          </w:rPr>
          <w:t>u</w:t>
        </w:r>
        <w:r w:rsidR="00481A27" w:rsidRPr="00481A27">
          <w:rPr>
            <w:i/>
            <w:lang w:val="en-US"/>
            <w:rPrChange w:id="6469" w:author="arkat" w:date="2017-10-02T18:42:00Z">
              <w:rPr>
                <w:lang w:val="en-US"/>
              </w:rPr>
            </w:rPrChange>
          </w:rPr>
          <w:t>sability</w:t>
        </w:r>
        <w:r w:rsidR="00481A27">
          <w:rPr>
            <w:lang w:val="en-US"/>
          </w:rPr>
          <w:t xml:space="preserve">, </w:t>
        </w:r>
        <w:r w:rsidR="00481A27">
          <w:rPr>
            <w:i/>
            <w:lang w:val="en-US"/>
            <w:rPrChange w:id="6470" w:author="arkat" w:date="2017-10-02T18:42:00Z">
              <w:rPr>
                <w:i/>
                <w:lang w:val="en-US"/>
              </w:rPr>
            </w:rPrChange>
          </w:rPr>
          <w:t>i</w:t>
        </w:r>
        <w:r w:rsidR="00481A27" w:rsidRPr="00481A27">
          <w:rPr>
            <w:i/>
            <w:lang w:val="en-US"/>
            <w:rPrChange w:id="6471" w:author="arkat" w:date="2017-10-02T18:42:00Z">
              <w:rPr>
                <w:lang w:val="en-US"/>
              </w:rPr>
            </w:rPrChange>
          </w:rPr>
          <w:t>ntegrity</w:t>
        </w:r>
        <w:r w:rsidR="00481A27">
          <w:rPr>
            <w:lang w:val="en-US"/>
          </w:rPr>
          <w:t xml:space="preserve"> dan </w:t>
        </w:r>
        <w:r w:rsidR="00481A27">
          <w:rPr>
            <w:i/>
            <w:lang w:val="en-US"/>
            <w:rPrChange w:id="6472" w:author="arkat" w:date="2017-10-02T18:42:00Z">
              <w:rPr>
                <w:i/>
                <w:lang w:val="en-US"/>
              </w:rPr>
            </w:rPrChange>
          </w:rPr>
          <w:t>e</w:t>
        </w:r>
        <w:r w:rsidR="00481A27" w:rsidRPr="00481A27">
          <w:rPr>
            <w:i/>
            <w:lang w:val="en-US"/>
            <w:rPrChange w:id="6473" w:author="arkat" w:date="2017-10-02T18:42:00Z">
              <w:rPr>
                <w:lang w:val="en-US"/>
              </w:rPr>
            </w:rPrChange>
          </w:rPr>
          <w:t>fficiency</w:t>
        </w:r>
      </w:ins>
      <w:ins w:id="6474" w:author="arkat" w:date="2017-10-02T18:42:00Z">
        <w:r w:rsidR="00481A27">
          <w:rPr>
            <w:i/>
            <w:lang w:val="en-US"/>
          </w:rPr>
          <w:t xml:space="preserve">. </w:t>
        </w:r>
        <w:r w:rsidR="00B40710">
          <w:rPr>
            <w:lang w:val="en-US"/>
          </w:rPr>
          <w:t xml:space="preserve">Akan tetapi, pada penelitian ini hanya melakukan pengujian </w:t>
        </w:r>
      </w:ins>
      <w:ins w:id="6475" w:author="arkat" w:date="2017-10-02T18:43:00Z">
        <w:r w:rsidR="00B40710" w:rsidRPr="0070111E">
          <w:rPr>
            <w:i/>
            <w:lang w:val="en-US"/>
          </w:rPr>
          <w:t>correctness</w:t>
        </w:r>
        <w:r w:rsidR="00B40710">
          <w:rPr>
            <w:i/>
            <w:lang w:val="en-US"/>
          </w:rPr>
          <w:t xml:space="preserve"> </w:t>
        </w:r>
        <w:r w:rsidR="00B40710">
          <w:rPr>
            <w:lang w:val="en-US"/>
          </w:rPr>
          <w:t xml:space="preserve">dan </w:t>
        </w:r>
        <w:r w:rsidR="00B40710" w:rsidRPr="0070111E">
          <w:rPr>
            <w:i/>
            <w:lang w:val="en-US"/>
          </w:rPr>
          <w:t>usability</w:t>
        </w:r>
        <w:r w:rsidR="00B40710">
          <w:rPr>
            <w:i/>
            <w:lang w:val="en-US"/>
          </w:rPr>
          <w:t>.</w:t>
        </w:r>
      </w:ins>
      <w:ins w:id="6476" w:author="arkat" w:date="2017-10-02T18:47:00Z">
        <w:r w:rsidR="00B40710">
          <w:rPr>
            <w:i/>
            <w:lang w:val="en-US"/>
          </w:rPr>
          <w:t xml:space="preserve"> </w:t>
        </w:r>
      </w:ins>
    </w:p>
    <w:p w14:paraId="36617FBB" w14:textId="12E749F4" w:rsidR="005427D0" w:rsidRPr="00FC0A10" w:rsidRDefault="00B40710" w:rsidP="00FC0A10">
      <w:pPr>
        <w:pStyle w:val="BodyTextFirstIndent"/>
        <w:rPr>
          <w:ins w:id="6477" w:author="arkat" w:date="2017-10-02T15:45:00Z"/>
          <w:lang w:val="en-US"/>
          <w:rPrChange w:id="6478" w:author="arkat" w:date="2017-10-02T18:54:00Z">
            <w:rPr>
              <w:ins w:id="6479" w:author="arkat" w:date="2017-10-02T15:45:00Z"/>
              <w:i/>
              <w:lang w:val="en-US"/>
            </w:rPr>
          </w:rPrChange>
        </w:rPr>
        <w:pPrChange w:id="6480" w:author="arkat" w:date="2017-10-02T18:54:00Z">
          <w:pPr>
            <w:pStyle w:val="BodyTextFirstIndent"/>
          </w:pPr>
        </w:pPrChange>
      </w:pPr>
      <w:ins w:id="6481" w:author="arkat" w:date="2017-10-02T18:48:00Z">
        <w:r w:rsidRPr="00B40710">
          <w:rPr>
            <w:i/>
            <w:lang w:val="en-US"/>
            <w:rPrChange w:id="6482" w:author="arkat" w:date="2017-10-02T18:48:00Z">
              <w:rPr>
                <w:lang w:val="en-US"/>
              </w:rPr>
            </w:rPrChange>
          </w:rPr>
          <w:t>Correctness</w:t>
        </w:r>
        <w:r>
          <w:rPr>
            <w:i/>
            <w:lang w:val="en-US"/>
          </w:rPr>
          <w:t xml:space="preserve"> </w:t>
        </w:r>
        <w:r>
          <w:rPr>
            <w:lang w:val="en-US"/>
          </w:rPr>
          <w:t xml:space="preserve">merupakan atribut untuk mengukur sejauh mana </w:t>
        </w:r>
      </w:ins>
      <w:ins w:id="6483" w:author="arkat" w:date="2017-10-02T18:49:00Z">
        <w:r>
          <w:rPr>
            <w:i/>
            <w:lang w:val="en-US"/>
          </w:rPr>
          <w:t xml:space="preserve">tool </w:t>
        </w:r>
        <w:r>
          <w:rPr>
            <w:lang w:val="en-US"/>
          </w:rPr>
          <w:t>yang dibuat memenuhi spesifikasi tujuan pembuatanya</w:t>
        </w:r>
      </w:ins>
      <w:ins w:id="6484" w:author="arkat" w:date="2017-10-02T18:50:00Z">
        <w:r>
          <w:rPr>
            <w:lang w:val="en-US"/>
          </w:rPr>
          <w:t xml:space="preserve">, yakni </w:t>
        </w:r>
      </w:ins>
      <w:ins w:id="6485" w:author="arkat" w:date="2017-10-02T18:51:00Z">
        <w:r>
          <w:rPr>
            <w:lang w:val="en-US"/>
          </w:rPr>
          <w:t xml:space="preserve">mampu </w:t>
        </w:r>
      </w:ins>
      <w:ins w:id="6486" w:author="arkat" w:date="2017-10-02T18:50:00Z">
        <w:r>
          <w:rPr>
            <w:lang w:val="en-US"/>
          </w:rPr>
          <w:t>m</w:t>
        </w:r>
        <w:r w:rsidR="00FC0A10">
          <w:rPr>
            <w:lang w:val="en-US"/>
          </w:rPr>
          <w:t>entras</w:t>
        </w:r>
        <w:r>
          <w:rPr>
            <w:lang w:val="en-US"/>
          </w:rPr>
          <w:t>formasikan model EPC ARIS-Express ke model BPMN 2.0.</w:t>
        </w:r>
      </w:ins>
      <w:ins w:id="6487" w:author="arkat" w:date="2017-10-02T18:51:00Z">
        <w:r>
          <w:rPr>
            <w:lang w:val="en-US"/>
          </w:rPr>
          <w:t xml:space="preserve"> Sedangkan </w:t>
        </w:r>
      </w:ins>
      <w:ins w:id="6488" w:author="arkat" w:date="2017-10-02T18:52:00Z">
        <w:r>
          <w:rPr>
            <w:i/>
            <w:lang w:val="en-US"/>
          </w:rPr>
          <w:t xml:space="preserve">usability </w:t>
        </w:r>
      </w:ins>
      <w:ins w:id="6489" w:author="arkat" w:date="2017-10-02T15:45:00Z">
        <w:r w:rsidR="005427D0">
          <w:rPr>
            <w:lang w:val="en-US"/>
          </w:rPr>
          <w:t>merupakan atribut untuk menilai sejauh mana produk perangkat lunak</w:t>
        </w:r>
        <w:r w:rsidR="005427D0" w:rsidRPr="00994F42">
          <w:rPr>
            <w:lang w:val="en-US"/>
          </w:rPr>
          <w:t xml:space="preserve"> </w:t>
        </w:r>
        <w:r w:rsidR="005427D0">
          <w:rPr>
            <w:lang w:val="en-US"/>
          </w:rPr>
          <w:t>tersebut</w:t>
        </w:r>
        <w:r w:rsidR="005427D0" w:rsidRPr="00994F42">
          <w:rPr>
            <w:lang w:val="en-US"/>
          </w:rPr>
          <w:t xml:space="preserve"> mudah digunakan</w:t>
        </w:r>
        <w:r w:rsidR="005427D0">
          <w:rPr>
            <w:lang w:val="en-US"/>
          </w:rPr>
          <w:t xml:space="preserve"> oleh pengguna</w:t>
        </w:r>
        <w:r w:rsidR="005427D0" w:rsidRPr="00994F42">
          <w:rPr>
            <w:lang w:val="en-US"/>
          </w:rPr>
          <w:t xml:space="preserve"> dan </w:t>
        </w:r>
        <w:r w:rsidR="005427D0">
          <w:rPr>
            <w:lang w:val="en-US"/>
          </w:rPr>
          <w:t xml:space="preserve">digunakan. </w:t>
        </w:r>
        <w:r w:rsidR="005427D0">
          <w:rPr>
            <w:lang w:val="en-US"/>
          </w:rPr>
          <w:fldChar w:fldCharType="begin" w:fldLock="1"/>
        </w:r>
      </w:ins>
      <w:r w:rsidR="006C1657">
        <w:rPr>
          <w:lang w:val="en-US"/>
        </w:rPr>
        <w:instrText>ADDIN CSL_CITATION { "citationItems" : [ { "id" : "ITEM-1", "itemData" : { "ISBN" : "9781118662878", "author" : [ { "dropping-particle" : "", "family" : "Mili", "given" : "Ali", "non-dropping-particle" : "", "parse-names" : false, "suffix" : "" }, { "dropping-particle" : "", "family" : "Fairouz", "given" : "Tchier", "non-dropping-particle" : "", "parse-names" : false, "suffix" : "" } ], "id" : "ITEM-1", "issued" : { "date-parts" : [ [ "2015" ] ] }, "number-of-pages" : "1-401", "publisher" : "John Wiley &amp; Sons, Inc.", "title" : "Software Testing Concepts and Operations", "type" : "book" }, "uris" : [ "http://www.mendeley.com/documents/?uuid=5c7d79f5-7d4c-4fe8-84e4-4ab367ef9f1a" ] } ], "mendeley" : { "formattedCitation" : "(Mili &amp; Fairouz, 2015)", "manualFormatting" : "Mili &amp; Fairouz (2015)", "plainTextFormattedCitation" : "(Mili &amp; Fairouz, 2015)", "previouslyFormattedCitation" : "(Mili &amp; Fairouz, 2015)" }, "properties" : { "noteIndex" : 0 }, "schema" : "https://github.com/citation-style-language/schema/raw/master/csl-citation.json" }</w:instrText>
      </w:r>
      <w:ins w:id="6490" w:author="arkat" w:date="2017-10-02T15:45:00Z">
        <w:r w:rsidR="005427D0">
          <w:rPr>
            <w:lang w:val="en-US"/>
          </w:rPr>
          <w:fldChar w:fldCharType="separate"/>
        </w:r>
        <w:r w:rsidR="005427D0" w:rsidRPr="00C75418">
          <w:rPr>
            <w:noProof/>
            <w:lang w:val="en-US"/>
          </w:rPr>
          <w:t xml:space="preserve">Mili &amp; Fairouz </w:t>
        </w:r>
        <w:r w:rsidR="005427D0">
          <w:rPr>
            <w:noProof/>
            <w:lang w:val="en-US"/>
          </w:rPr>
          <w:t>(</w:t>
        </w:r>
        <w:r w:rsidR="005427D0" w:rsidRPr="00C75418">
          <w:rPr>
            <w:noProof/>
            <w:lang w:val="en-US"/>
          </w:rPr>
          <w:t>2015)</w:t>
        </w:r>
        <w:r w:rsidR="005427D0">
          <w:rPr>
            <w:lang w:val="en-US"/>
          </w:rPr>
          <w:fldChar w:fldCharType="end"/>
        </w:r>
        <w:r w:rsidR="005427D0">
          <w:rPr>
            <w:lang w:val="en-US"/>
          </w:rPr>
          <w:t xml:space="preserve">, membagi </w:t>
        </w:r>
        <w:r w:rsidR="005427D0" w:rsidRPr="00994F42">
          <w:rPr>
            <w:i/>
            <w:lang w:val="en-US"/>
          </w:rPr>
          <w:t>usability attributes</w:t>
        </w:r>
        <w:r w:rsidR="005427D0">
          <w:rPr>
            <w:i/>
            <w:lang w:val="en-US"/>
          </w:rPr>
          <w:t xml:space="preserve"> </w:t>
        </w:r>
        <w:r w:rsidR="005427D0">
          <w:rPr>
            <w:lang w:val="en-US"/>
          </w:rPr>
          <w:t xml:space="preserve">menjadi beberapa sub-atribut, diantaranya adalah: </w:t>
        </w:r>
        <w:r w:rsidR="005427D0" w:rsidRPr="00C75418">
          <w:rPr>
            <w:i/>
            <w:lang w:val="en-US"/>
          </w:rPr>
          <w:t>Ease of Use</w:t>
        </w:r>
        <w:r w:rsidR="005427D0">
          <w:rPr>
            <w:i/>
            <w:lang w:val="en-US"/>
          </w:rPr>
          <w:t xml:space="preserve"> </w:t>
        </w:r>
        <w:r w:rsidR="005427D0" w:rsidRPr="00C75418">
          <w:rPr>
            <w:lang w:val="en-US"/>
          </w:rPr>
          <w:t>dan</w:t>
        </w:r>
        <w:r w:rsidR="005427D0" w:rsidRPr="00C75418">
          <w:rPr>
            <w:i/>
            <w:lang w:val="en-US"/>
          </w:rPr>
          <w:t xml:space="preserve"> Ease of Learning</w:t>
        </w:r>
        <w:r w:rsidR="005427D0">
          <w:rPr>
            <w:i/>
            <w:lang w:val="en-US"/>
          </w:rPr>
          <w:t xml:space="preserve">. </w:t>
        </w:r>
      </w:ins>
    </w:p>
    <w:p w14:paraId="556DF9A1" w14:textId="7185954F" w:rsidR="005427D0" w:rsidRDefault="005427D0" w:rsidP="005427D0">
      <w:pPr>
        <w:pStyle w:val="BodyTextFirstIndent"/>
        <w:rPr>
          <w:ins w:id="6491" w:author="arkat" w:date="2017-10-02T15:45:00Z"/>
          <w:lang w:val="en-US"/>
        </w:rPr>
      </w:pPr>
    </w:p>
    <w:p w14:paraId="7FD7F0D5" w14:textId="77777777" w:rsidR="00901404" w:rsidRPr="00901404" w:rsidRDefault="00901404" w:rsidP="00901404">
      <w:pPr>
        <w:pStyle w:val="BodyText"/>
        <w:rPr>
          <w:ins w:id="6492" w:author="arkat" w:date="2017-10-02T13:35:00Z"/>
          <w:lang w:val="en-US"/>
          <w:rPrChange w:id="6493" w:author="arkat" w:date="2017-10-02T13:35:00Z">
            <w:rPr>
              <w:ins w:id="6494" w:author="arkat" w:date="2017-10-02T13:35:00Z"/>
              <w:lang w:val="en-US"/>
            </w:rPr>
          </w:rPrChange>
        </w:rPr>
        <w:pPrChange w:id="6495" w:author="arkat" w:date="2017-10-02T13:35:00Z">
          <w:pPr>
            <w:pStyle w:val="BodyTextFirstIndent"/>
          </w:pPr>
        </w:pPrChange>
      </w:pPr>
    </w:p>
    <w:p w14:paraId="7C3E8B9E" w14:textId="77777777" w:rsidR="00901404" w:rsidRPr="00901404" w:rsidRDefault="00901404" w:rsidP="00901404">
      <w:pPr>
        <w:pStyle w:val="BodyText"/>
        <w:rPr>
          <w:ins w:id="6496" w:author="arkat" w:date="2017-10-02T13:35:00Z"/>
          <w:lang w:val="en-US"/>
          <w:rPrChange w:id="6497" w:author="arkat" w:date="2017-10-02T13:35:00Z">
            <w:rPr>
              <w:ins w:id="6498" w:author="arkat" w:date="2017-10-02T13:35:00Z"/>
              <w:lang w:val="en-US"/>
            </w:rPr>
          </w:rPrChange>
        </w:rPr>
        <w:pPrChange w:id="6499" w:author="arkat" w:date="2017-10-02T13:35:00Z">
          <w:pPr>
            <w:pStyle w:val="BodyTextFirstIndent"/>
          </w:pPr>
        </w:pPrChange>
      </w:pPr>
    </w:p>
    <w:p w14:paraId="53342F26" w14:textId="77777777" w:rsidR="00901404" w:rsidRPr="00901404" w:rsidRDefault="00901404" w:rsidP="00901404">
      <w:pPr>
        <w:pStyle w:val="BodyText"/>
        <w:rPr>
          <w:ins w:id="6500" w:author="arkat" w:date="2017-10-02T13:34:00Z"/>
          <w:lang w:val="en-US"/>
          <w:rPrChange w:id="6501" w:author="arkat" w:date="2017-10-02T13:35:00Z">
            <w:rPr>
              <w:ins w:id="6502" w:author="arkat" w:date="2017-10-02T13:34:00Z"/>
              <w:lang w:val="en-US"/>
            </w:rPr>
          </w:rPrChange>
        </w:rPr>
        <w:pPrChange w:id="6503" w:author="arkat" w:date="2017-10-02T13:35:00Z">
          <w:pPr>
            <w:pStyle w:val="BodyTextFirstIndent"/>
          </w:pPr>
        </w:pPrChange>
      </w:pPr>
    </w:p>
    <w:p w14:paraId="6A38652E" w14:textId="77777777" w:rsidR="00901404" w:rsidRDefault="00901404">
      <w:pPr>
        <w:pStyle w:val="BodyText"/>
        <w:rPr>
          <w:ins w:id="6504" w:author="arkat" w:date="2017-09-26T07:33:00Z"/>
          <w:lang w:val="en-US"/>
        </w:rPr>
        <w:pPrChange w:id="6505" w:author="arkat" w:date="2017-09-25T23:26:00Z">
          <w:pPr>
            <w:pStyle w:val="BodyTextFirstIndent"/>
          </w:pPr>
        </w:pPrChange>
      </w:pPr>
    </w:p>
    <w:p w14:paraId="68C0216C" w14:textId="77777777" w:rsidR="00392A53" w:rsidRPr="00997EB3" w:rsidRDefault="00392A53" w:rsidP="00997EB3">
      <w:pPr>
        <w:pStyle w:val="BodyText"/>
        <w:rPr>
          <w:lang w:val="en-US"/>
        </w:rPr>
      </w:pPr>
    </w:p>
    <w:p w14:paraId="734FD9D9" w14:textId="566E0FAC" w:rsidR="00F83024" w:rsidRPr="00F83024" w:rsidRDefault="005021DB">
      <w:pPr>
        <w:spacing w:after="0"/>
        <w:jc w:val="left"/>
        <w:rPr>
          <w:lang w:val="en-US"/>
        </w:rPr>
        <w:pPrChange w:id="6506" w:author="arkat" w:date="2017-09-29T10:18:00Z">
          <w:pPr>
            <w:pStyle w:val="BodyText"/>
          </w:pPr>
        </w:pPrChange>
      </w:pPr>
      <w:ins w:id="6507" w:author="arkat" w:date="2017-09-25T23:27:00Z">
        <w:r>
          <w:rPr>
            <w:lang w:val="en-US"/>
          </w:rPr>
          <w:br w:type="page"/>
        </w:r>
      </w:ins>
    </w:p>
    <w:p w14:paraId="1DE672C5" w14:textId="77777777" w:rsidR="0095311B" w:rsidRPr="007454BF" w:rsidDel="004669FB" w:rsidRDefault="0095311B" w:rsidP="000E0BB6">
      <w:pPr>
        <w:pStyle w:val="Heading1"/>
        <w:rPr>
          <w:del w:id="6508" w:author="arkat" w:date="2017-09-28T16:19:00Z"/>
          <w:bCs w:val="0"/>
          <w:caps w:val="0"/>
          <w:lang w:val="en-US"/>
          <w:rPrChange w:id="6509" w:author="arkat" w:date="2017-10-02T23:21:00Z">
            <w:rPr>
              <w:del w:id="6510" w:author="arkat" w:date="2017-09-28T16:19:00Z"/>
              <w:b w:val="0"/>
              <w:sz w:val="32"/>
              <w:lang w:val="en-US"/>
            </w:rPr>
          </w:rPrChange>
        </w:rPr>
        <w:pPrChange w:id="6511" w:author="arkat" w:date="2017-10-02T21:08:00Z">
          <w:pPr>
            <w:pStyle w:val="Heading2"/>
            <w:numPr>
              <w:ilvl w:val="0"/>
              <w:numId w:val="0"/>
            </w:numPr>
            <w:spacing w:before="0" w:after="0"/>
            <w:ind w:left="0" w:firstLine="0"/>
          </w:pPr>
        </w:pPrChange>
      </w:pPr>
      <w:bookmarkStart w:id="6512" w:name="_Toc475624309"/>
      <w:moveToRangeStart w:id="6513" w:author="arkat" w:date="2017-09-25T15:03:00Z" w:name="move494115158"/>
      <w:moveTo w:id="6514" w:author="arkat" w:date="2017-09-25T15:03:00Z">
        <w:r w:rsidRPr="007454BF">
          <w:rPr>
            <w:bCs w:val="0"/>
            <w:caps w:val="0"/>
            <w:lang w:val="en-US"/>
            <w:rPrChange w:id="6515" w:author="arkat" w:date="2017-10-02T23:21:00Z">
              <w:rPr>
                <w:b w:val="0"/>
                <w:sz w:val="32"/>
                <w:lang w:val="en-US"/>
              </w:rPr>
            </w:rPrChange>
          </w:rPr>
          <w:lastRenderedPageBreak/>
          <w:t>DAFTAR PUSTAKA</w:t>
        </w:r>
      </w:moveTo>
    </w:p>
    <w:p w14:paraId="67181453" w14:textId="77777777" w:rsidR="004669FB" w:rsidRPr="000C5B75" w:rsidRDefault="004669FB" w:rsidP="0095311B">
      <w:pPr>
        <w:pStyle w:val="BodyText"/>
        <w:spacing w:after="0"/>
        <w:jc w:val="center"/>
        <w:rPr>
          <w:ins w:id="6516" w:author="arkat" w:date="2017-10-02T19:29:00Z"/>
          <w:b/>
          <w:lang w:val="en-US"/>
        </w:rPr>
      </w:pPr>
    </w:p>
    <w:moveToRangeEnd w:id="6513"/>
    <w:p w14:paraId="71C60F3C" w14:textId="77777777" w:rsidR="00440112" w:rsidRPr="00440112" w:rsidDel="009D16AE" w:rsidRDefault="00440112" w:rsidP="00440112">
      <w:pPr>
        <w:pStyle w:val="BodyText"/>
        <w:rPr>
          <w:del w:id="6517" w:author="arkat" w:date="2017-09-28T16:19:00Z"/>
        </w:rPr>
      </w:pPr>
    </w:p>
    <w:bookmarkEnd w:id="6512"/>
    <w:p w14:paraId="3BB5F7B5" w14:textId="77777777" w:rsidR="00A9103C" w:rsidRDefault="00A9103C">
      <w:pPr>
        <w:pStyle w:val="BodyText"/>
        <w:spacing w:after="0"/>
        <w:jc w:val="center"/>
        <w:pPrChange w:id="6518" w:author="arkat" w:date="2017-09-28T16:19:00Z">
          <w:pPr>
            <w:pStyle w:val="Heading2"/>
            <w:numPr>
              <w:ilvl w:val="0"/>
              <w:numId w:val="0"/>
            </w:numPr>
            <w:spacing w:before="0" w:after="0"/>
            <w:ind w:left="0" w:firstLine="0"/>
          </w:pPr>
        </w:pPrChange>
      </w:pPr>
    </w:p>
    <w:p w14:paraId="4EECA635" w14:textId="57FF86C0" w:rsidR="00041239" w:rsidDel="008E5F0A" w:rsidRDefault="00A9103C" w:rsidP="00750C2A">
      <w:pPr>
        <w:pStyle w:val="Heading2"/>
        <w:spacing w:before="0" w:after="0"/>
        <w:rPr>
          <w:del w:id="6519" w:author="arkat" w:date="2017-09-25T15:01:00Z"/>
        </w:rPr>
      </w:pPr>
      <w:del w:id="6520" w:author="arkat" w:date="2017-09-25T15:01:00Z">
        <w:r w:rsidDel="008E5F0A">
          <w:delText>Kriteria Sukses Model Transformasi</w:delText>
        </w:r>
      </w:del>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2"/>
        <w:gridCol w:w="4757"/>
      </w:tblGrid>
      <w:tr w:rsidR="00A9103C" w:rsidDel="008E5F0A" w14:paraId="4DEF5BA3" w14:textId="70556C1F" w:rsidTr="00E01E86">
        <w:trPr>
          <w:del w:id="6521" w:author="arkat" w:date="2017-09-25T15:01:00Z"/>
        </w:trPr>
        <w:tc>
          <w:tcPr>
            <w:tcW w:w="2718" w:type="dxa"/>
            <w:shd w:val="clear" w:color="auto" w:fill="auto"/>
          </w:tcPr>
          <w:p w14:paraId="67B115B8" w14:textId="00E14E31" w:rsidR="00A9103C" w:rsidDel="008E5F0A" w:rsidRDefault="00A9103C" w:rsidP="008E5F0A">
            <w:pPr>
              <w:pStyle w:val="BodyText"/>
              <w:spacing w:after="0"/>
              <w:rPr>
                <w:del w:id="6522" w:author="arkat" w:date="2017-09-25T15:01:00Z"/>
              </w:rPr>
            </w:pPr>
            <w:del w:id="6523" w:author="arkat" w:date="2017-09-25T15:01:00Z">
              <w:r w:rsidDel="008E5F0A">
                <w:delText>Criteria</w:delText>
              </w:r>
            </w:del>
          </w:p>
        </w:tc>
        <w:tc>
          <w:tcPr>
            <w:tcW w:w="5328" w:type="dxa"/>
            <w:shd w:val="clear" w:color="auto" w:fill="auto"/>
          </w:tcPr>
          <w:p w14:paraId="0F9B2537" w14:textId="0E8DC89A" w:rsidR="00A9103C" w:rsidDel="008E5F0A" w:rsidRDefault="00A9103C" w:rsidP="008E5F0A">
            <w:pPr>
              <w:pStyle w:val="BodyText"/>
              <w:spacing w:after="0"/>
              <w:rPr>
                <w:del w:id="6524" w:author="arkat" w:date="2017-09-25T15:01:00Z"/>
              </w:rPr>
            </w:pPr>
            <w:del w:id="6525" w:author="arkat" w:date="2017-09-25T15:01:00Z">
              <w:r w:rsidDel="008E5F0A">
                <w:delText>Descriptions</w:delText>
              </w:r>
            </w:del>
          </w:p>
        </w:tc>
      </w:tr>
      <w:tr w:rsidR="00A9103C" w:rsidDel="008E5F0A" w14:paraId="3759F462" w14:textId="3250896B" w:rsidTr="00E01E86">
        <w:trPr>
          <w:del w:id="6526" w:author="arkat" w:date="2017-09-25T15:01:00Z"/>
        </w:trPr>
        <w:tc>
          <w:tcPr>
            <w:tcW w:w="2718" w:type="dxa"/>
            <w:shd w:val="clear" w:color="auto" w:fill="auto"/>
          </w:tcPr>
          <w:p w14:paraId="729B5FF1" w14:textId="1821D999" w:rsidR="00A9103C" w:rsidRPr="00E01E86" w:rsidDel="008E5F0A" w:rsidRDefault="00A9103C" w:rsidP="008E5F0A">
            <w:pPr>
              <w:pStyle w:val="BodyText"/>
              <w:spacing w:after="0"/>
              <w:rPr>
                <w:del w:id="6527" w:author="arkat" w:date="2017-09-25T15:01:00Z"/>
                <w:rFonts w:ascii="Times" w:eastAsia="Times New Roman" w:hAnsi="Times" w:cs="Times New Roman"/>
                <w:sz w:val="20"/>
                <w:szCs w:val="20"/>
                <w:lang w:val="en-US"/>
              </w:rPr>
            </w:pPr>
            <w:del w:id="6528" w:author="arkat" w:date="2017-09-25T15:01:00Z">
              <w:r w:rsidRPr="00E01E86" w:rsidDel="008E5F0A">
                <w:rPr>
                  <w:rFonts w:ascii="Times" w:eastAsia="Times New Roman" w:hAnsi="Times" w:cs="Times New Roman"/>
                  <w:sz w:val="20"/>
                  <w:szCs w:val="20"/>
                  <w:lang w:val="en-US"/>
                </w:rPr>
                <w:delText>Creating/Reading/Updating/Deleting transformations (CRUD).</w:delText>
              </w:r>
            </w:del>
          </w:p>
          <w:p w14:paraId="4DBC97B0" w14:textId="65A591A1" w:rsidR="00A9103C" w:rsidDel="008E5F0A" w:rsidRDefault="00A9103C" w:rsidP="008E5F0A">
            <w:pPr>
              <w:pStyle w:val="BodyText"/>
              <w:spacing w:after="0"/>
              <w:rPr>
                <w:del w:id="6529" w:author="arkat" w:date="2017-09-25T15:01:00Z"/>
              </w:rPr>
            </w:pPr>
          </w:p>
        </w:tc>
        <w:tc>
          <w:tcPr>
            <w:tcW w:w="5328" w:type="dxa"/>
            <w:shd w:val="clear" w:color="auto" w:fill="auto"/>
          </w:tcPr>
          <w:p w14:paraId="57140D95" w14:textId="1BD0BF88" w:rsidR="00A9103C" w:rsidDel="008E5F0A" w:rsidRDefault="00A9103C" w:rsidP="008E5F0A">
            <w:pPr>
              <w:pStyle w:val="BodyText"/>
              <w:spacing w:after="0"/>
              <w:rPr>
                <w:del w:id="6530" w:author="arkat" w:date="2017-09-25T15:01:00Z"/>
              </w:rPr>
            </w:pPr>
          </w:p>
        </w:tc>
      </w:tr>
      <w:tr w:rsidR="00A9103C" w:rsidDel="008E5F0A" w14:paraId="3A1E3E4B" w14:textId="14FA1157" w:rsidTr="00E01E86">
        <w:trPr>
          <w:del w:id="6531" w:author="arkat" w:date="2017-09-25T15:01:00Z"/>
        </w:trPr>
        <w:tc>
          <w:tcPr>
            <w:tcW w:w="2718" w:type="dxa"/>
            <w:shd w:val="clear" w:color="auto" w:fill="auto"/>
          </w:tcPr>
          <w:p w14:paraId="1101129F" w14:textId="677F51BB" w:rsidR="00A9103C" w:rsidRPr="00E01E86" w:rsidDel="008E5F0A" w:rsidRDefault="00A9103C" w:rsidP="008E5F0A">
            <w:pPr>
              <w:pStyle w:val="BodyText"/>
              <w:spacing w:after="0"/>
              <w:rPr>
                <w:del w:id="6532" w:author="arkat" w:date="2017-09-25T15:01:00Z"/>
                <w:rFonts w:ascii="Times" w:eastAsia="Times New Roman" w:hAnsi="Times" w:cs="Times New Roman"/>
                <w:sz w:val="20"/>
                <w:szCs w:val="20"/>
                <w:lang w:val="en-US"/>
              </w:rPr>
            </w:pPr>
            <w:del w:id="6533" w:author="arkat" w:date="2017-09-25T15:01:00Z">
              <w:r w:rsidRPr="00E01E86" w:rsidDel="008E5F0A">
                <w:rPr>
                  <w:rFonts w:ascii="Times" w:eastAsia="Times New Roman" w:hAnsi="Times" w:cs="Times New Roman"/>
                  <w:sz w:val="20"/>
                  <w:szCs w:val="20"/>
                  <w:lang w:val="en-US"/>
                </w:rPr>
                <w:delText>Suggesting when to apply transformations</w:delText>
              </w:r>
            </w:del>
          </w:p>
          <w:p w14:paraId="71340805" w14:textId="1A6F7277" w:rsidR="00A9103C" w:rsidDel="008E5F0A" w:rsidRDefault="00A9103C" w:rsidP="008E5F0A">
            <w:pPr>
              <w:pStyle w:val="BodyText"/>
              <w:spacing w:after="0"/>
              <w:rPr>
                <w:del w:id="6534" w:author="arkat" w:date="2017-09-25T15:01:00Z"/>
              </w:rPr>
            </w:pPr>
          </w:p>
        </w:tc>
        <w:tc>
          <w:tcPr>
            <w:tcW w:w="5328" w:type="dxa"/>
            <w:shd w:val="clear" w:color="auto" w:fill="auto"/>
          </w:tcPr>
          <w:p w14:paraId="742492BC" w14:textId="4086F88D" w:rsidR="00A9103C" w:rsidDel="008E5F0A" w:rsidRDefault="00A9103C" w:rsidP="008E5F0A">
            <w:pPr>
              <w:pStyle w:val="BodyText"/>
              <w:spacing w:after="0"/>
              <w:rPr>
                <w:del w:id="6535" w:author="arkat" w:date="2017-09-25T15:01:00Z"/>
              </w:rPr>
            </w:pPr>
          </w:p>
        </w:tc>
      </w:tr>
      <w:tr w:rsidR="00A9103C" w:rsidDel="008E5F0A" w14:paraId="7F901BC6" w14:textId="2FB5F546" w:rsidTr="00E01E86">
        <w:trPr>
          <w:del w:id="6536" w:author="arkat" w:date="2017-09-25T15:01:00Z"/>
        </w:trPr>
        <w:tc>
          <w:tcPr>
            <w:tcW w:w="2718" w:type="dxa"/>
            <w:shd w:val="clear" w:color="auto" w:fill="auto"/>
          </w:tcPr>
          <w:p w14:paraId="354890CC" w14:textId="58780175" w:rsidR="00A9103C" w:rsidRPr="00E01E86" w:rsidDel="008E5F0A" w:rsidRDefault="00A9103C" w:rsidP="008E5F0A">
            <w:pPr>
              <w:pStyle w:val="BodyText"/>
              <w:spacing w:after="0"/>
              <w:rPr>
                <w:del w:id="6537" w:author="arkat" w:date="2017-09-25T15:01:00Z"/>
                <w:rFonts w:ascii="Times" w:eastAsia="Times New Roman" w:hAnsi="Times" w:cs="Times New Roman"/>
                <w:sz w:val="20"/>
                <w:szCs w:val="20"/>
                <w:lang w:val="en-US"/>
              </w:rPr>
            </w:pPr>
            <w:del w:id="6538" w:author="arkat" w:date="2017-09-25T15:01:00Z">
              <w:r w:rsidRPr="00E01E86" w:rsidDel="008E5F0A">
                <w:rPr>
                  <w:rFonts w:ascii="Times" w:eastAsia="Times New Roman" w:hAnsi="Times" w:cs="Times New Roman"/>
                  <w:sz w:val="20"/>
                  <w:szCs w:val="20"/>
                  <w:lang w:val="en-US"/>
                </w:rPr>
                <w:delText>Customising or reusing transformations.</w:delText>
              </w:r>
            </w:del>
          </w:p>
          <w:p w14:paraId="3BE7BBE0" w14:textId="0EDCD0F4" w:rsidR="00A9103C" w:rsidDel="008E5F0A" w:rsidRDefault="00A9103C" w:rsidP="008E5F0A">
            <w:pPr>
              <w:pStyle w:val="BodyText"/>
              <w:spacing w:after="0"/>
              <w:rPr>
                <w:del w:id="6539" w:author="arkat" w:date="2017-09-25T15:01:00Z"/>
              </w:rPr>
            </w:pPr>
          </w:p>
        </w:tc>
        <w:tc>
          <w:tcPr>
            <w:tcW w:w="5328" w:type="dxa"/>
            <w:shd w:val="clear" w:color="auto" w:fill="auto"/>
          </w:tcPr>
          <w:p w14:paraId="441F4B14" w14:textId="4848E640" w:rsidR="00A9103C" w:rsidDel="008E5F0A" w:rsidRDefault="00A9103C" w:rsidP="008E5F0A">
            <w:pPr>
              <w:pStyle w:val="BodyText"/>
              <w:spacing w:after="0"/>
              <w:rPr>
                <w:del w:id="6540" w:author="arkat" w:date="2017-09-25T15:01:00Z"/>
              </w:rPr>
            </w:pPr>
          </w:p>
        </w:tc>
      </w:tr>
      <w:tr w:rsidR="00A9103C" w:rsidDel="008E5F0A" w14:paraId="2AB205EF" w14:textId="17ED24A4" w:rsidTr="00E01E86">
        <w:trPr>
          <w:del w:id="6541" w:author="arkat" w:date="2017-09-25T15:01:00Z"/>
        </w:trPr>
        <w:tc>
          <w:tcPr>
            <w:tcW w:w="2718" w:type="dxa"/>
            <w:shd w:val="clear" w:color="auto" w:fill="auto"/>
          </w:tcPr>
          <w:p w14:paraId="56866F24" w14:textId="728F57F7" w:rsidR="00A9103C" w:rsidDel="008E5F0A" w:rsidRDefault="00A9103C" w:rsidP="008E5F0A">
            <w:pPr>
              <w:pStyle w:val="BodyText"/>
              <w:spacing w:after="0"/>
              <w:rPr>
                <w:del w:id="6542" w:author="arkat" w:date="2017-09-25T15:01:00Z"/>
              </w:rPr>
            </w:pPr>
          </w:p>
        </w:tc>
        <w:tc>
          <w:tcPr>
            <w:tcW w:w="5328" w:type="dxa"/>
            <w:shd w:val="clear" w:color="auto" w:fill="auto"/>
          </w:tcPr>
          <w:p w14:paraId="7E62ADC9" w14:textId="002EA143" w:rsidR="00A9103C" w:rsidDel="008E5F0A" w:rsidRDefault="00A9103C" w:rsidP="008E5F0A">
            <w:pPr>
              <w:pStyle w:val="BodyText"/>
              <w:spacing w:after="0"/>
              <w:rPr>
                <w:del w:id="6543" w:author="arkat" w:date="2017-09-25T15:01:00Z"/>
              </w:rPr>
            </w:pPr>
          </w:p>
        </w:tc>
      </w:tr>
    </w:tbl>
    <w:p w14:paraId="44F582A5" w14:textId="3B1C1C6D" w:rsidR="00DD5090" w:rsidRPr="00DD5090" w:rsidRDefault="0095311B" w:rsidP="00DD5090">
      <w:pPr>
        <w:widowControl w:val="0"/>
        <w:autoSpaceDE w:val="0"/>
        <w:autoSpaceDN w:val="0"/>
        <w:adjustRightInd w:val="0"/>
        <w:spacing w:after="0"/>
        <w:ind w:left="480" w:hanging="480"/>
        <w:rPr>
          <w:rFonts w:cs="Calibri"/>
          <w:noProof/>
          <w:szCs w:val="24"/>
        </w:rPr>
      </w:pPr>
      <w:ins w:id="6544" w:author="arkat" w:date="2017-09-25T15:04:00Z">
        <w:r>
          <w:fldChar w:fldCharType="begin" w:fldLock="1"/>
        </w:r>
        <w:r>
          <w:instrText xml:space="preserve">ADDIN Mendeley Bibliography CSL_BIBLIOGRAPHY </w:instrText>
        </w:r>
      </w:ins>
      <w:r>
        <w:fldChar w:fldCharType="separate"/>
      </w:r>
      <w:r w:rsidR="00DD5090" w:rsidRPr="00DD5090">
        <w:rPr>
          <w:rFonts w:cs="Calibri"/>
          <w:noProof/>
          <w:szCs w:val="24"/>
        </w:rPr>
        <w:t xml:space="preserve">Aalst, V. der 1999. Formalization and verification of event-driven process chains. </w:t>
      </w:r>
      <w:r w:rsidR="00DD5090" w:rsidRPr="00DD5090">
        <w:rPr>
          <w:rFonts w:cs="Calibri"/>
          <w:i/>
          <w:iCs/>
          <w:noProof/>
          <w:szCs w:val="24"/>
        </w:rPr>
        <w:t>Information and Software Technology</w:t>
      </w:r>
      <w:r w:rsidR="00DD5090" w:rsidRPr="00DD5090">
        <w:rPr>
          <w:rFonts w:cs="Calibri"/>
          <w:noProof/>
          <w:szCs w:val="24"/>
        </w:rPr>
        <w:t>, 41(10): 639–650. Tersedia di http://www.sciencedirect.com/science/article/pii/S0950584999000166 [Accessed 18 September 2017].</w:t>
      </w:r>
    </w:p>
    <w:p w14:paraId="19A1CD7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ARIS 2010. Organizational chart Business process Data model System landscape Attributes BPMN Diagram- ARISExpress. Tersedia di http://cdn.ariscommunity.com/media/poster/aris-express-poster-21-1.pdf.</w:t>
      </w:r>
    </w:p>
    <w:p w14:paraId="6F54C3D8"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Arkin, A. 2002. Business Process Modeling Language. 98.</w:t>
      </w:r>
    </w:p>
    <w:p w14:paraId="21EA1F58"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Arsanjani, A., Bharade, N., Borgenstrand, M., Schume, P., Wood, J.K. &amp; Zheltonogov, V. 2015. Business Process Management Design Guide Using IBM Business Process Manager. </w:t>
      </w:r>
      <w:r w:rsidRPr="00DD5090">
        <w:rPr>
          <w:rFonts w:cs="Calibri"/>
          <w:i/>
          <w:iCs/>
          <w:noProof/>
          <w:szCs w:val="24"/>
        </w:rPr>
        <w:t>IBM Cooperation</w:t>
      </w:r>
      <w:r w:rsidRPr="00DD5090">
        <w:rPr>
          <w:rFonts w:cs="Calibri"/>
          <w:noProof/>
          <w:szCs w:val="24"/>
        </w:rPr>
        <w:t>. Tersedia di http://www.redbooks.ibm.com/redbooks/pdfs/sg248282.pdf.</w:t>
      </w:r>
    </w:p>
    <w:p w14:paraId="2DC13FC6"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Bosems, S. 2011. A Performance Analysis of Model Transformations and Tools. </w:t>
      </w:r>
      <w:r w:rsidRPr="00DD5090">
        <w:rPr>
          <w:rFonts w:cs="Calibri"/>
          <w:i/>
          <w:iCs/>
          <w:noProof/>
          <w:szCs w:val="24"/>
        </w:rPr>
        <w:t>MSc Thesis</w:t>
      </w:r>
      <w:r w:rsidRPr="00DD5090">
        <w:rPr>
          <w:rFonts w:cs="Calibri"/>
          <w:noProof/>
          <w:szCs w:val="24"/>
        </w:rPr>
        <w:t>, MSc Thesis.</w:t>
      </w:r>
    </w:p>
    <w:p w14:paraId="69B8495F"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Clark, J. 2017. </w:t>
      </w:r>
      <w:r w:rsidRPr="00DD5090">
        <w:rPr>
          <w:rFonts w:cs="Calibri"/>
          <w:i/>
          <w:iCs/>
          <w:noProof/>
          <w:szCs w:val="24"/>
        </w:rPr>
        <w:t>XSL Transformations (XSLT)</w:t>
      </w:r>
      <w:r w:rsidRPr="00DD5090">
        <w:rPr>
          <w:rFonts w:cs="Calibri"/>
          <w:noProof/>
          <w:szCs w:val="24"/>
        </w:rPr>
        <w:t>. Tersedia di https://www.w3.org/TR/xslt [Accessed 18 September 2017].</w:t>
      </w:r>
    </w:p>
    <w:p w14:paraId="5DE3B56D"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Czarnecki, K. &amp; Helsen, S. 2003. Classification of Model Transformation Approaches. </w:t>
      </w:r>
      <w:r w:rsidRPr="00DD5090">
        <w:rPr>
          <w:rFonts w:cs="Calibri"/>
          <w:i/>
          <w:iCs/>
          <w:noProof/>
          <w:szCs w:val="24"/>
        </w:rPr>
        <w:t>2nd OOPSLA’03 Workshop on Generative Techniques in the Context of MDA</w:t>
      </w:r>
      <w:r w:rsidRPr="00DD5090">
        <w:rPr>
          <w:rFonts w:cs="Calibri"/>
          <w:noProof/>
          <w:szCs w:val="24"/>
        </w:rPr>
        <w:t>, 1–17. Tersedia di http://www.softmetaware.com/oopsla2003/czarnecki.pdf.</w:t>
      </w:r>
    </w:p>
    <w:p w14:paraId="03B3F05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Decker, G. &amp; Tscheschner, W. 2009. Transformation from EPC to BPMN. </w:t>
      </w:r>
      <w:r w:rsidRPr="00DD5090">
        <w:rPr>
          <w:rFonts w:cs="Calibri"/>
          <w:i/>
          <w:iCs/>
          <w:noProof/>
          <w:szCs w:val="24"/>
        </w:rPr>
        <w:t>EPK 2009. 8. Workshop der Gesellschaft für Informatik e.V. (GI) und Treffen ihres Arbeitkreises "Geschäftsprozessmanagement mit Ereignisgesteuerten Prozessketten (WI-EPK). Gesellschaft für Informatik</w:t>
      </w:r>
      <w:r w:rsidRPr="00DD5090">
        <w:rPr>
          <w:rFonts w:cs="Calibri"/>
          <w:noProof/>
          <w:szCs w:val="24"/>
        </w:rPr>
        <w:t>. hal.91–109. Tersedia di http://ceur-ws.org/Vol-554/epk2009-paper06.pdf.</w:t>
      </w:r>
    </w:p>
    <w:p w14:paraId="2918EA7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Dijkman, R.M., Dumas, M. &amp; Ouyang, C. 2007. Formal semantics and analysis of BPMN process models using Petri nets. </w:t>
      </w:r>
      <w:r w:rsidRPr="00DD5090">
        <w:rPr>
          <w:rFonts w:cs="Calibri"/>
          <w:i/>
          <w:iCs/>
          <w:noProof/>
          <w:szCs w:val="24"/>
        </w:rPr>
        <w:t>Language</w:t>
      </w:r>
      <w:r w:rsidRPr="00DD5090">
        <w:rPr>
          <w:rFonts w:cs="Calibri"/>
          <w:noProof/>
          <w:szCs w:val="24"/>
        </w:rPr>
        <w:t>, 50(12): 1–30. Tersedia di http://citeseerx.ist.psu.edu/viewdoc/download?doi=10.1.1.91.3621&amp;amp;rep=rep1&amp;amp;type=pdf.</w:t>
      </w:r>
    </w:p>
    <w:p w14:paraId="3BE89AE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Gartner 2016. </w:t>
      </w:r>
      <w:r w:rsidRPr="00DD5090">
        <w:rPr>
          <w:rFonts w:cs="Calibri"/>
          <w:i/>
          <w:iCs/>
          <w:noProof/>
          <w:szCs w:val="24"/>
        </w:rPr>
        <w:t>Business Process Management</w:t>
      </w:r>
      <w:r w:rsidRPr="00DD5090">
        <w:rPr>
          <w:rFonts w:cs="Calibri"/>
          <w:noProof/>
          <w:szCs w:val="24"/>
        </w:rPr>
        <w:t>. Tersedia di http://www.gartner.com/it-glossary/business-process-management-bpm/ [Accessed 2 Oktober 2017].</w:t>
      </w:r>
    </w:p>
    <w:p w14:paraId="658C1D95"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Gregg, D.G., Kulkarni, U.R. &amp; Vinzé., A.S. 2001. Understanding the Philosophical Underpinnings of Software Engineering Research in Information Systems. </w:t>
      </w:r>
      <w:r w:rsidRPr="00DD5090">
        <w:rPr>
          <w:rFonts w:cs="Calibri"/>
          <w:i/>
          <w:iCs/>
          <w:noProof/>
          <w:szCs w:val="24"/>
        </w:rPr>
        <w:t>Information Systems Frontiers</w:t>
      </w:r>
      <w:r w:rsidRPr="00DD5090">
        <w:rPr>
          <w:rFonts w:cs="Calibri"/>
          <w:noProof/>
          <w:szCs w:val="24"/>
        </w:rPr>
        <w:t>, 3(No. 2): 169–183.</w:t>
      </w:r>
    </w:p>
    <w:p w14:paraId="4B57D2C4"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Harmon, P. &amp; Wolf, C. 2011. Business Process Modeling Survey. </w:t>
      </w:r>
      <w:r w:rsidRPr="00DD5090">
        <w:rPr>
          <w:rFonts w:cs="Calibri"/>
          <w:i/>
          <w:iCs/>
          <w:noProof/>
          <w:szCs w:val="24"/>
        </w:rPr>
        <w:t>BPTrends</w:t>
      </w:r>
      <w:r w:rsidRPr="00DD5090">
        <w:rPr>
          <w:rFonts w:cs="Calibri"/>
          <w:noProof/>
          <w:szCs w:val="24"/>
        </w:rPr>
        <w:t>, (December): 36.</w:t>
      </w:r>
    </w:p>
    <w:p w14:paraId="033D89CA"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Harmon, P. &amp; Wolf, C. 2016. The State of Business Process Management. </w:t>
      </w:r>
      <w:r w:rsidRPr="00DD5090">
        <w:rPr>
          <w:rFonts w:cs="Calibri"/>
          <w:i/>
          <w:iCs/>
          <w:noProof/>
          <w:szCs w:val="24"/>
        </w:rPr>
        <w:t>A BPTtrends Report</w:t>
      </w:r>
      <w:r w:rsidRPr="00DD5090">
        <w:rPr>
          <w:rFonts w:cs="Calibri"/>
          <w:noProof/>
          <w:szCs w:val="24"/>
        </w:rPr>
        <w:t>, 1–52. Tersedia di http://www.bptrends.com/bpt/wp-content/uploads/2015-BPT-Survey-Report.pdf [Accessed 25 April 2017].</w:t>
      </w:r>
    </w:p>
    <w:p w14:paraId="6ADBC30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Jouault, F., Allilaire, F., Bézivin, J. &amp; Kurtev, I. 2008. ATL: A model transformation tool. </w:t>
      </w:r>
      <w:r w:rsidRPr="00DD5090">
        <w:rPr>
          <w:rFonts w:cs="Calibri"/>
          <w:i/>
          <w:iCs/>
          <w:noProof/>
          <w:szCs w:val="24"/>
        </w:rPr>
        <w:t>Science of computer programming</w:t>
      </w:r>
      <w:r w:rsidRPr="00DD5090">
        <w:rPr>
          <w:rFonts w:cs="Calibri"/>
          <w:noProof/>
          <w:szCs w:val="24"/>
        </w:rPr>
        <w:t>. Tersedia di http://www.sciencedirect.com/science/article/pii/S0167642308000439 [Accessed 4 Februari 2017].</w:t>
      </w:r>
    </w:p>
    <w:p w14:paraId="0BD5C9AD"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lastRenderedPageBreak/>
        <w:t xml:space="preserve">Keller, G., Nüttgens, M. &amp; Scheer, A.-W. 1992. </w:t>
      </w:r>
      <w:r w:rsidRPr="00DD5090">
        <w:rPr>
          <w:rFonts w:cs="Calibri"/>
          <w:i/>
          <w:iCs/>
          <w:noProof/>
          <w:szCs w:val="24"/>
        </w:rPr>
        <w:t>Semantische Prozessmodellierung auf der Grundlage &amp;quot;ereignisgesteuerter ... - Gerhard Keller, Markus Nüttgens, August-Wilhelm Scheer - Google Books</w:t>
      </w:r>
      <w:r w:rsidRPr="00DD5090">
        <w:rPr>
          <w:rFonts w:cs="Calibri"/>
          <w:noProof/>
          <w:szCs w:val="24"/>
        </w:rPr>
        <w:t>. Tersedia di https://books.google.co.id/books/about/Semantische_Prozessmodellierung_auf_der.html?id=MIKftgAACAAJ&amp;redir_esc=y [Accessed 18 September 2017].</w:t>
      </w:r>
    </w:p>
    <w:p w14:paraId="23A6AC12"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Kemenpan 2011. </w:t>
      </w:r>
      <w:r w:rsidRPr="00DD5090">
        <w:rPr>
          <w:rFonts w:cs="Calibri"/>
          <w:i/>
          <w:iCs/>
          <w:noProof/>
          <w:szCs w:val="24"/>
        </w:rPr>
        <w:t>Pedoman Penataan Tatalaksana ( Business Process )</w:t>
      </w:r>
      <w:r w:rsidRPr="00DD5090">
        <w:rPr>
          <w:rFonts w:cs="Calibri"/>
          <w:noProof/>
          <w:szCs w:val="24"/>
        </w:rPr>
        <w:t>. 6 ed. Indonesia: https://www.menpan.go.id/jdih/category/35-raker-riau-27-30-mar-2012?download=2785:kedeputian-4-tatalaksana-penataan-tatalaksana. Tersedia di https://www.menpan.go.id/jdih/category/35-raker-riau-27-30-mar-2012?download=2785:kedeputian-4-tatalaksana-penataan-tatalaksana.</w:t>
      </w:r>
    </w:p>
    <w:p w14:paraId="4C23E72F"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Khudori, A.N. &amp; Kurniawan, T.A. 2017. </w:t>
      </w:r>
      <w:r w:rsidRPr="00DD5090">
        <w:rPr>
          <w:rFonts w:cs="Calibri"/>
          <w:i/>
          <w:iCs/>
          <w:noProof/>
          <w:szCs w:val="24"/>
        </w:rPr>
        <w:t>Business Process Model Transformation Techniques : A Comprehensive Survey</w:t>
      </w:r>
      <w:r w:rsidRPr="00DD5090">
        <w:rPr>
          <w:rFonts w:cs="Calibri"/>
          <w:noProof/>
          <w:szCs w:val="24"/>
        </w:rPr>
        <w:t>.</w:t>
      </w:r>
    </w:p>
    <w:p w14:paraId="1868DC34"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Kleppe, A.G., Warmer, J.B. &amp; Bast, W. 2003. </w:t>
      </w:r>
      <w:r w:rsidRPr="00DD5090">
        <w:rPr>
          <w:rFonts w:cs="Calibri"/>
          <w:i/>
          <w:iCs/>
          <w:noProof/>
          <w:szCs w:val="24"/>
        </w:rPr>
        <w:t>MDA explained : the model driven architecture : practice and promise</w:t>
      </w:r>
      <w:r w:rsidRPr="00DD5090">
        <w:rPr>
          <w:rFonts w:cs="Calibri"/>
          <w:noProof/>
          <w:szCs w:val="24"/>
        </w:rPr>
        <w:t>. Addison-Wesley.</w:t>
      </w:r>
    </w:p>
    <w:p w14:paraId="09D48079"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Ko, R.K.L., Lee, S.S.G. &amp; Wah Lee, E. 2009. Business process management (BPM) standards: a survey. </w:t>
      </w:r>
      <w:r w:rsidRPr="00DD5090">
        <w:rPr>
          <w:rFonts w:cs="Calibri"/>
          <w:i/>
          <w:iCs/>
          <w:noProof/>
          <w:szCs w:val="24"/>
        </w:rPr>
        <w:t>Business Process Management Journal</w:t>
      </w:r>
      <w:r w:rsidRPr="00DD5090">
        <w:rPr>
          <w:rFonts w:cs="Calibri"/>
          <w:noProof/>
          <w:szCs w:val="24"/>
        </w:rPr>
        <w:t>, 15(5): 744–791. Tersedia di http://www.emeraldinsight.com/doi/abs/10.1108/14637150910987937.</w:t>
      </w:r>
    </w:p>
    <w:p w14:paraId="385163A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Kotsev, V., Stanev, I. &amp; Grigorova, K. 2011. </w:t>
      </w:r>
      <w:r w:rsidRPr="00DD5090">
        <w:rPr>
          <w:rFonts w:cs="Calibri"/>
          <w:i/>
          <w:iCs/>
          <w:noProof/>
          <w:szCs w:val="24"/>
        </w:rPr>
        <w:t>BPMN-EPC-BPMN Converter (PDF Download Available)</w:t>
      </w:r>
      <w:r w:rsidRPr="00DD5090">
        <w:rPr>
          <w:rFonts w:cs="Calibri"/>
          <w:noProof/>
          <w:szCs w:val="24"/>
        </w:rPr>
        <w:t>. Tersedia di https://www.researchgate.net/publication/265401318_BPMN-EPC-BPMN_Converter [Accessed 1 Februari 2017].</w:t>
      </w:r>
    </w:p>
    <w:p w14:paraId="25697C6D"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Kurniawan, T.A. 2013. </w:t>
      </w:r>
      <w:r w:rsidRPr="00DD5090">
        <w:rPr>
          <w:rFonts w:cs="Calibri"/>
          <w:i/>
          <w:iCs/>
          <w:noProof/>
          <w:szCs w:val="24"/>
        </w:rPr>
        <w:t>Process ecosystem views to managing changes in business process repositories</w:t>
      </w:r>
      <w:r w:rsidRPr="00DD5090">
        <w:rPr>
          <w:rFonts w:cs="Calibri"/>
          <w:noProof/>
          <w:szCs w:val="24"/>
        </w:rPr>
        <w:t>.</w:t>
      </w:r>
    </w:p>
    <w:p w14:paraId="5AD72B4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Lu, R. &amp; Sadiq, S. 2007. A Survey of Comparative Business Process Modeling Approaches. </w:t>
      </w:r>
      <w:r w:rsidRPr="00DD5090">
        <w:rPr>
          <w:rFonts w:cs="Calibri"/>
          <w:i/>
          <w:iCs/>
          <w:noProof/>
          <w:szCs w:val="24"/>
        </w:rPr>
        <w:t>International Conference on Business Information Systems. Springer Berlin Heidelberg</w:t>
      </w:r>
      <w:r w:rsidRPr="00DD5090">
        <w:rPr>
          <w:rFonts w:cs="Calibri"/>
          <w:noProof/>
          <w:szCs w:val="24"/>
        </w:rPr>
        <w:t>, 4439: 82–94.</w:t>
      </w:r>
    </w:p>
    <w:p w14:paraId="0BA3254C"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Mark Utting Alexander Pretschner, B.L. 2006. </w:t>
      </w:r>
      <w:r w:rsidRPr="00DD5090">
        <w:rPr>
          <w:rFonts w:cs="Calibri"/>
          <w:i/>
          <w:iCs/>
          <w:noProof/>
          <w:szCs w:val="24"/>
        </w:rPr>
        <w:t>A Taxonomy of Model Based Testing</w:t>
      </w:r>
      <w:r w:rsidRPr="00DD5090">
        <w:rPr>
          <w:rFonts w:cs="Calibri"/>
          <w:noProof/>
          <w:szCs w:val="24"/>
        </w:rPr>
        <w:t xml:space="preserve">. </w:t>
      </w:r>
      <w:r w:rsidRPr="00DD5090">
        <w:rPr>
          <w:rFonts w:cs="Calibri"/>
          <w:i/>
          <w:iCs/>
          <w:noProof/>
          <w:szCs w:val="24"/>
        </w:rPr>
        <w:t>Electronic Notes in Theoretical Computer Science</w:t>
      </w:r>
      <w:r w:rsidRPr="00DD5090">
        <w:rPr>
          <w:rFonts w:cs="Calibri"/>
          <w:noProof/>
          <w:szCs w:val="24"/>
        </w:rPr>
        <w:t>. Tersedia di http://www.sciencedirect.com/science/article/pii/S1571066106001435 [Accessed 4 Februari 2017].</w:t>
      </w:r>
    </w:p>
    <w:p w14:paraId="0CDA8F6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Mendling, J. &amp; Nüttgens, M. 2006. EPC markup language (EPML): an XML-based interchange format for event-driven process chains (EPC). </w:t>
      </w:r>
      <w:r w:rsidRPr="00DD5090">
        <w:rPr>
          <w:rFonts w:cs="Calibri"/>
          <w:i/>
          <w:iCs/>
          <w:noProof/>
          <w:szCs w:val="24"/>
        </w:rPr>
        <w:t>Information Systems and e-Business Management</w:t>
      </w:r>
      <w:r w:rsidRPr="00DD5090">
        <w:rPr>
          <w:rFonts w:cs="Calibri"/>
          <w:noProof/>
          <w:szCs w:val="24"/>
        </w:rPr>
        <w:t>, 4(3): 245–263. Tersedia di http://link.springer.com/10.1007/s10257-005-0026-1 [Accessed 18 September 2017].</w:t>
      </w:r>
    </w:p>
    <w:p w14:paraId="37BD38F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Mili, A. &amp; Fairouz, T. 2015. </w:t>
      </w:r>
      <w:r w:rsidRPr="00DD5090">
        <w:rPr>
          <w:rFonts w:cs="Calibri"/>
          <w:i/>
          <w:iCs/>
          <w:noProof/>
          <w:szCs w:val="24"/>
        </w:rPr>
        <w:t>Software Testing Concepts and Operations</w:t>
      </w:r>
      <w:r w:rsidRPr="00DD5090">
        <w:rPr>
          <w:rFonts w:cs="Calibri"/>
          <w:noProof/>
          <w:szCs w:val="24"/>
        </w:rPr>
        <w:t>. John Wiley &amp; Sons, Inc.</w:t>
      </w:r>
    </w:p>
    <w:p w14:paraId="71402D6E"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Object Management Group (OMG) 2011. Business Process Model and Notation (BPMN) Version 2.0. </w:t>
      </w:r>
      <w:r w:rsidRPr="00DD5090">
        <w:rPr>
          <w:rFonts w:cs="Calibri"/>
          <w:i/>
          <w:iCs/>
          <w:noProof/>
          <w:szCs w:val="24"/>
        </w:rPr>
        <w:t>Business</w:t>
      </w:r>
      <w:r w:rsidRPr="00DD5090">
        <w:rPr>
          <w:rFonts w:cs="Calibri"/>
          <w:noProof/>
          <w:szCs w:val="24"/>
        </w:rPr>
        <w:t>, 50(January): 170. Tersedia di http://www.oatsolutions.com.br/artigos/SpecBPMN_v2.pdf.</w:t>
      </w:r>
    </w:p>
    <w:p w14:paraId="461BC7E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Omg 2006. Meta Object Facility ( MOF ) Core Specification. </w:t>
      </w:r>
      <w:r w:rsidRPr="00DD5090">
        <w:rPr>
          <w:rFonts w:cs="Calibri"/>
          <w:i/>
          <w:iCs/>
          <w:noProof/>
          <w:szCs w:val="24"/>
        </w:rPr>
        <w:t>Management</w:t>
      </w:r>
      <w:r w:rsidRPr="00DD5090">
        <w:rPr>
          <w:rFonts w:cs="Calibri"/>
          <w:noProof/>
          <w:szCs w:val="24"/>
        </w:rPr>
        <w:t>, 80907(January): 1–76. Tersedia di http://www.omg.org/spec/MOF/2.0/.</w:t>
      </w:r>
    </w:p>
    <w:p w14:paraId="32D0B4F9"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OMG 2011. Business Process Model and Notation ( BPMN ) Version 2.0. </w:t>
      </w:r>
      <w:r w:rsidRPr="00DD5090">
        <w:rPr>
          <w:rFonts w:cs="Calibri"/>
          <w:i/>
          <w:iCs/>
          <w:noProof/>
          <w:szCs w:val="24"/>
        </w:rPr>
        <w:t>Business</w:t>
      </w:r>
      <w:r w:rsidRPr="00DD5090">
        <w:rPr>
          <w:rFonts w:cs="Calibri"/>
          <w:noProof/>
          <w:szCs w:val="24"/>
        </w:rPr>
        <w:t>, 50(January): 504–507. Tersedia di http://www.omg.org/spec/BPMN/2.0.</w:t>
      </w:r>
    </w:p>
    <w:p w14:paraId="0BBB75F3"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lastRenderedPageBreak/>
        <w:t xml:space="preserve">Ouyang, C., van der Aalst, W.M.P., Aalst, W. Van Der, Dumas, M. &amp; ter Hofstede,  a H.M. 2006. Translating bpmn to bpel. </w:t>
      </w:r>
      <w:r w:rsidRPr="00DD5090">
        <w:rPr>
          <w:rFonts w:cs="Calibri"/>
          <w:i/>
          <w:iCs/>
          <w:noProof/>
          <w:szCs w:val="24"/>
        </w:rPr>
        <w:t>BPM Center Report BPM-06-02, BPMcenter. org</w:t>
      </w:r>
      <w:r w:rsidRPr="00DD5090">
        <w:rPr>
          <w:rFonts w:cs="Calibri"/>
          <w:noProof/>
          <w:szCs w:val="24"/>
        </w:rPr>
        <w:t>, 1–22.</w:t>
      </w:r>
    </w:p>
    <w:p w14:paraId="31A8955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Pressman, R.S. 2009. </w:t>
      </w:r>
      <w:r w:rsidRPr="00DD5090">
        <w:rPr>
          <w:rFonts w:cs="Calibri"/>
          <w:i/>
          <w:iCs/>
          <w:noProof/>
          <w:szCs w:val="24"/>
        </w:rPr>
        <w:t>Software Engineering A Practitioner’s Approach 7th Ed - Roger S. Pressman</w:t>
      </w:r>
      <w:r w:rsidRPr="00DD5090">
        <w:rPr>
          <w:rFonts w:cs="Calibri"/>
          <w:noProof/>
          <w:szCs w:val="24"/>
        </w:rPr>
        <w:t xml:space="preserve">. </w:t>
      </w:r>
      <w:r w:rsidRPr="00DD5090">
        <w:rPr>
          <w:rFonts w:cs="Calibri"/>
          <w:i/>
          <w:iCs/>
          <w:noProof/>
          <w:szCs w:val="24"/>
        </w:rPr>
        <w:t>Software Engineering A Practitioner’s Approach 7th Ed - Roger S. Pressman</w:t>
      </w:r>
      <w:r w:rsidRPr="00DD5090">
        <w:rPr>
          <w:rFonts w:cs="Calibri"/>
          <w:noProof/>
          <w:szCs w:val="24"/>
        </w:rPr>
        <w:t>.</w:t>
      </w:r>
    </w:p>
    <w:p w14:paraId="2B74F415"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Rosa, M.L.A., Dumas, M., Uba, R. &amp; Dijkman, R. 2013. Business Process Model Merging : An Approach to Business. 22(2).</w:t>
      </w:r>
    </w:p>
    <w:p w14:paraId="40C4913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Sommerville, I. 2010. </w:t>
      </w:r>
      <w:r w:rsidRPr="00DD5090">
        <w:rPr>
          <w:rFonts w:cs="Calibri"/>
          <w:i/>
          <w:iCs/>
          <w:noProof/>
          <w:szCs w:val="24"/>
        </w:rPr>
        <w:t>Software Engineering - Ninth Edition</w:t>
      </w:r>
      <w:r w:rsidRPr="00DD5090">
        <w:rPr>
          <w:rFonts w:cs="Calibri"/>
          <w:noProof/>
          <w:szCs w:val="24"/>
        </w:rPr>
        <w:t xml:space="preserve">. 9th ed. </w:t>
      </w:r>
      <w:r w:rsidRPr="00DD5090">
        <w:rPr>
          <w:rFonts w:cs="Calibri"/>
          <w:i/>
          <w:iCs/>
          <w:noProof/>
          <w:szCs w:val="24"/>
        </w:rPr>
        <w:t>Software Engineering</w:t>
      </w:r>
      <w:r w:rsidRPr="00DD5090">
        <w:rPr>
          <w:rFonts w:cs="Calibri"/>
          <w:noProof/>
          <w:szCs w:val="24"/>
        </w:rPr>
        <w:t>. Addison-Wesley Pearson Education, Inc.</w:t>
      </w:r>
    </w:p>
    <w:p w14:paraId="5002A3D2"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Sparx 2004. The Business Process Model. </w:t>
      </w:r>
      <w:r w:rsidRPr="00DD5090">
        <w:rPr>
          <w:rFonts w:cs="Calibri"/>
          <w:i/>
          <w:iCs/>
          <w:noProof/>
          <w:szCs w:val="24"/>
        </w:rPr>
        <w:t>Enterprise Architect, www. sparksystems. com. au</w:t>
      </w:r>
      <w:r w:rsidRPr="00DD5090">
        <w:rPr>
          <w:rFonts w:cs="Calibri"/>
          <w:noProof/>
          <w:szCs w:val="24"/>
        </w:rPr>
        <w:t>, 1–4. Tersedia di https://www.sparxsystems.com/downloads/whitepapers/The_Business_Process_Model.pdf [Accessed 25 September 2017].</w:t>
      </w:r>
    </w:p>
    <w:p w14:paraId="105390C6"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Tim Bray, Jean Paoli, C. M. Sperberg-McQueen, Eve Maler, François Yergeau &amp; John Cowan 2017. </w:t>
      </w:r>
      <w:r w:rsidRPr="00DD5090">
        <w:rPr>
          <w:rFonts w:cs="Calibri"/>
          <w:i/>
          <w:iCs/>
          <w:noProof/>
          <w:szCs w:val="24"/>
        </w:rPr>
        <w:t>Extensible Markup Language (XML) 1.1 (Second Edition)</w:t>
      </w:r>
      <w:r w:rsidRPr="00DD5090">
        <w:rPr>
          <w:rFonts w:cs="Calibri"/>
          <w:noProof/>
          <w:szCs w:val="24"/>
        </w:rPr>
        <w:t>. Tersedia di https://www.w3.org/TR/xml11/ [Accessed 18 September 2017].</w:t>
      </w:r>
    </w:p>
    <w:p w14:paraId="70E5BB7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Vanderhaeghen, D., Zang, S., Hofer, A. &amp; Adam, O. 2005. XML-based Transformation of Business Process Models – Enabler for Collaborative Business Process Management 1 Collaborative Business Process Management.</w:t>
      </w:r>
    </w:p>
    <w:p w14:paraId="3855C5A2"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Volzer, H. 2010. An Overview of BPMN 2 . 0 and its Potential Use. 2–3.</w:t>
      </w:r>
    </w:p>
    <w:p w14:paraId="4D8BA600"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Weske, M. 2007. </w:t>
      </w:r>
      <w:r w:rsidRPr="00DD5090">
        <w:rPr>
          <w:rFonts w:cs="Calibri"/>
          <w:i/>
          <w:iCs/>
          <w:noProof/>
          <w:szCs w:val="24"/>
        </w:rPr>
        <w:t>Business ProcessManagement</w:t>
      </w:r>
      <w:r w:rsidRPr="00DD5090">
        <w:rPr>
          <w:rFonts w:cs="Calibri"/>
          <w:noProof/>
          <w:szCs w:val="24"/>
        </w:rPr>
        <w:t>. Heidelberg New.</w:t>
      </w:r>
    </w:p>
    <w:p w14:paraId="016C3927" w14:textId="77777777" w:rsidR="00DD5090" w:rsidRPr="00DD5090" w:rsidRDefault="00DD5090" w:rsidP="00DD5090">
      <w:pPr>
        <w:widowControl w:val="0"/>
        <w:autoSpaceDE w:val="0"/>
        <w:autoSpaceDN w:val="0"/>
        <w:adjustRightInd w:val="0"/>
        <w:spacing w:after="0"/>
        <w:ind w:left="480" w:hanging="480"/>
        <w:rPr>
          <w:rFonts w:cs="Calibri"/>
          <w:noProof/>
          <w:szCs w:val="24"/>
        </w:rPr>
      </w:pPr>
      <w:r w:rsidRPr="00DD5090">
        <w:rPr>
          <w:rFonts w:cs="Calibri"/>
          <w:noProof/>
          <w:szCs w:val="24"/>
        </w:rPr>
        <w:t xml:space="preserve">Weske, M. 2010. </w:t>
      </w:r>
      <w:r w:rsidRPr="00DD5090">
        <w:rPr>
          <w:rFonts w:cs="Calibri"/>
          <w:i/>
          <w:iCs/>
          <w:noProof/>
          <w:szCs w:val="24"/>
        </w:rPr>
        <w:t>Business Process Management: Concepts, Languages, Architectures</w:t>
      </w:r>
      <w:r w:rsidRPr="00DD5090">
        <w:rPr>
          <w:rFonts w:cs="Calibri"/>
          <w:noProof/>
          <w:szCs w:val="24"/>
        </w:rPr>
        <w:t xml:space="preserve">. </w:t>
      </w:r>
      <w:r w:rsidRPr="00DD5090">
        <w:rPr>
          <w:rFonts w:cs="Calibri"/>
          <w:i/>
          <w:iCs/>
          <w:noProof/>
          <w:szCs w:val="24"/>
        </w:rPr>
        <w:t>Business Process Management</w:t>
      </w:r>
      <w:r w:rsidRPr="00DD5090">
        <w:rPr>
          <w:rFonts w:cs="Calibri"/>
          <w:noProof/>
          <w:szCs w:val="24"/>
        </w:rPr>
        <w:t>, .</w:t>
      </w:r>
    </w:p>
    <w:p w14:paraId="2FD936E8" w14:textId="77777777" w:rsidR="00DD5090" w:rsidRPr="00DD5090" w:rsidRDefault="00DD5090" w:rsidP="00DD5090">
      <w:pPr>
        <w:widowControl w:val="0"/>
        <w:autoSpaceDE w:val="0"/>
        <w:autoSpaceDN w:val="0"/>
        <w:adjustRightInd w:val="0"/>
        <w:spacing w:after="0"/>
        <w:ind w:left="480" w:hanging="480"/>
        <w:rPr>
          <w:rFonts w:cs="Calibri"/>
          <w:noProof/>
        </w:rPr>
      </w:pPr>
      <w:r w:rsidRPr="00DD5090">
        <w:rPr>
          <w:rFonts w:cs="Calibri"/>
          <w:noProof/>
          <w:szCs w:val="24"/>
        </w:rPr>
        <w:t xml:space="preserve">www.signavio.com 2009. </w:t>
      </w:r>
      <w:r w:rsidRPr="00DD5090">
        <w:rPr>
          <w:rFonts w:cs="Calibri"/>
          <w:i/>
          <w:iCs/>
          <w:noProof/>
          <w:szCs w:val="24"/>
        </w:rPr>
        <w:t>Whitepaper: From EPC to BPMN | Signavio</w:t>
      </w:r>
      <w:r w:rsidRPr="00DD5090">
        <w:rPr>
          <w:rFonts w:cs="Calibri"/>
          <w:noProof/>
          <w:szCs w:val="24"/>
        </w:rPr>
        <w:t>. Tersedia di https://www.signavio.com/news/whitepaper-from-epc-to-bpmn/ [Accessed 26 September 2017].</w:t>
      </w:r>
    </w:p>
    <w:p w14:paraId="0A9A7CDE" w14:textId="4C3BBE16" w:rsidR="00A9103C" w:rsidRPr="0095311B" w:rsidDel="008E5F0A" w:rsidRDefault="0095311B" w:rsidP="008E5F0A">
      <w:pPr>
        <w:pStyle w:val="BodyText"/>
        <w:spacing w:after="0"/>
        <w:rPr>
          <w:del w:id="6545" w:author="arkat" w:date="2017-09-25T15:01:00Z"/>
          <w:lang w:val="en-US"/>
          <w:rPrChange w:id="6546" w:author="arkat" w:date="2017-09-25T15:11:00Z">
            <w:rPr>
              <w:del w:id="6547" w:author="arkat" w:date="2017-09-25T15:01:00Z"/>
            </w:rPr>
          </w:rPrChange>
        </w:rPr>
      </w:pPr>
      <w:ins w:id="6548" w:author="arkat" w:date="2017-09-25T15:04:00Z">
        <w:r>
          <w:fldChar w:fldCharType="end"/>
        </w:r>
      </w:ins>
    </w:p>
    <w:p w14:paraId="63B4F85C" w14:textId="3908A6B4" w:rsidR="00A9103C" w:rsidRPr="00A9103C" w:rsidDel="008E5F0A" w:rsidRDefault="00A9103C" w:rsidP="008E5F0A">
      <w:pPr>
        <w:pStyle w:val="BodyText"/>
        <w:spacing w:after="0"/>
        <w:rPr>
          <w:del w:id="6549" w:author="arkat" w:date="2017-09-25T15:01:00Z"/>
        </w:rPr>
      </w:pPr>
    </w:p>
    <w:p w14:paraId="30A8C59A" w14:textId="1BF01CE3" w:rsidR="00A9103C" w:rsidRPr="00A9103C" w:rsidDel="008E5F0A" w:rsidRDefault="00A9103C" w:rsidP="008E5F0A">
      <w:pPr>
        <w:pStyle w:val="BodyText"/>
        <w:spacing w:after="0"/>
        <w:rPr>
          <w:del w:id="6550" w:author="arkat" w:date="2017-09-25T15:01:00Z"/>
        </w:rPr>
      </w:pPr>
    </w:p>
    <w:p w14:paraId="55B1792A" w14:textId="5E816A7E" w:rsidR="00A9103C" w:rsidRPr="00A9103C" w:rsidDel="0095311B" w:rsidRDefault="00A9103C" w:rsidP="008E5F0A">
      <w:pPr>
        <w:pStyle w:val="BodyText"/>
        <w:spacing w:after="0"/>
        <w:rPr>
          <w:del w:id="6551" w:author="arkat" w:date="2017-09-25T15:04:00Z"/>
        </w:rPr>
      </w:pPr>
    </w:p>
    <w:p w14:paraId="14822065" w14:textId="25DF4290" w:rsidR="00A9103C" w:rsidRPr="00A9103C" w:rsidDel="0095311B" w:rsidRDefault="00A9103C" w:rsidP="00750C2A">
      <w:pPr>
        <w:pStyle w:val="BodyText"/>
        <w:spacing w:after="0"/>
        <w:rPr>
          <w:del w:id="6552" w:author="arkat" w:date="2017-09-25T15:04:00Z"/>
        </w:rPr>
      </w:pPr>
    </w:p>
    <w:p w14:paraId="09175907" w14:textId="5B9AEF24" w:rsidR="00296416" w:rsidRPr="000C5B75" w:rsidDel="0095311B" w:rsidRDefault="000C5B75" w:rsidP="000C5B75">
      <w:pPr>
        <w:pStyle w:val="BodyText"/>
        <w:spacing w:after="0"/>
        <w:jc w:val="center"/>
        <w:rPr>
          <w:del w:id="6553" w:author="arkat" w:date="2017-09-25T15:04:00Z"/>
          <w:b/>
          <w:lang w:val="en-US"/>
        </w:rPr>
      </w:pPr>
      <w:moveFromRangeStart w:id="6554" w:author="arkat" w:date="2017-09-25T15:03:00Z" w:name="move494115158"/>
      <w:moveFrom w:id="6555" w:author="arkat" w:date="2017-09-25T15:03:00Z">
        <w:del w:id="6556" w:author="arkat" w:date="2017-09-25T15:04:00Z">
          <w:r w:rsidRPr="000C5B75" w:rsidDel="0095311B">
            <w:rPr>
              <w:b/>
              <w:sz w:val="32"/>
              <w:lang w:val="en-US"/>
            </w:rPr>
            <w:delText>DAFTAR PUSTAKA</w:delText>
          </w:r>
        </w:del>
      </w:moveFrom>
    </w:p>
    <w:moveFromRangeEnd w:id="6554"/>
    <w:p w14:paraId="5FBF244D" w14:textId="61D50E52" w:rsidR="00296416" w:rsidDel="0095311B" w:rsidRDefault="00296416" w:rsidP="00750C2A">
      <w:pPr>
        <w:pStyle w:val="BodyText"/>
        <w:spacing w:after="0"/>
        <w:rPr>
          <w:del w:id="6557" w:author="arkat" w:date="2017-09-25T15:04:00Z"/>
        </w:rPr>
      </w:pPr>
    </w:p>
    <w:p w14:paraId="42E0981B" w14:textId="47CD6CBA" w:rsidR="000C5B75" w:rsidDel="0095311B" w:rsidRDefault="000C5B75" w:rsidP="00750C2A">
      <w:pPr>
        <w:pStyle w:val="BodyText"/>
        <w:spacing w:after="0"/>
        <w:rPr>
          <w:del w:id="6558" w:author="arkat" w:date="2017-09-25T15:04:00Z"/>
        </w:rPr>
      </w:pPr>
    </w:p>
    <w:p w14:paraId="3D38207F" w14:textId="24744B83" w:rsidR="0043022F" w:rsidDel="0095311B" w:rsidRDefault="00A20D64" w:rsidP="000C5B75">
      <w:pPr>
        <w:pStyle w:val="BodyText"/>
        <w:spacing w:after="0"/>
        <w:ind w:left="720" w:hanging="720"/>
        <w:rPr>
          <w:del w:id="6559" w:author="arkat" w:date="2017-09-25T15:04:00Z"/>
        </w:rPr>
      </w:pPr>
      <w:del w:id="6560" w:author="arkat" w:date="2017-09-25T15:04:00Z">
        <w:r w:rsidRPr="00A20D64" w:rsidDel="0095311B">
          <w:delText>Booch, G. James, R. Ivar, J, 2005. The Unified Modeling Language User Guide Second Edition. United State: Addison Wesley Professional.</w:delText>
        </w:r>
      </w:del>
    </w:p>
    <w:p w14:paraId="2D437610" w14:textId="724E39AA" w:rsidR="00A20D64" w:rsidDel="0095311B" w:rsidRDefault="0043022F" w:rsidP="000C5B75">
      <w:pPr>
        <w:pStyle w:val="BodyText"/>
        <w:spacing w:after="0"/>
        <w:ind w:left="720" w:hanging="720"/>
        <w:rPr>
          <w:del w:id="6561" w:author="arkat" w:date="2017-09-25T15:04:00Z"/>
        </w:rPr>
      </w:pPr>
      <w:del w:id="6562" w:author="arkat" w:date="2017-09-25T15:04:00Z">
        <w:r w:rsidRPr="0043022F" w:rsidDel="0095311B">
          <w:delText xml:space="preserve">Cassandras, C. G. (1993). Discrete Event Systems: Modeling and Performance Analysis. </w:delText>
        </w:r>
        <w:r w:rsidDel="0095311B">
          <w:rPr>
            <w:lang w:val="en-US"/>
          </w:rPr>
          <w:delText>Aksen Associates Incorporated Publishers, Boston.</w:delText>
        </w:r>
        <w:r w:rsidR="00A20D64" w:rsidRPr="00A20D64" w:rsidDel="0095311B">
          <w:delText xml:space="preserve"> </w:delText>
        </w:r>
      </w:del>
    </w:p>
    <w:p w14:paraId="10151A0F" w14:textId="3217C258" w:rsidR="008221CB" w:rsidDel="0095311B" w:rsidRDefault="008221CB" w:rsidP="000C5B75">
      <w:pPr>
        <w:pStyle w:val="BodyText"/>
        <w:spacing w:after="0"/>
        <w:ind w:left="720" w:hanging="720"/>
        <w:rPr>
          <w:del w:id="6563" w:author="arkat" w:date="2017-09-25T15:04:00Z"/>
        </w:rPr>
      </w:pPr>
      <w:del w:id="6564" w:author="arkat" w:date="2017-09-25T15:04:00Z">
        <w:r w:rsidRPr="008221CB" w:rsidDel="0095311B">
          <w:delText>Henderi, (2007), Analysis and Design System with Unfied Modeling Language (UML), STMIK Raharja,  Tangerang</w:delText>
        </w:r>
      </w:del>
    </w:p>
    <w:p w14:paraId="1495678D" w14:textId="63C048D2" w:rsidR="000C5B75" w:rsidDel="0095311B" w:rsidRDefault="000C5B75" w:rsidP="000C5B75">
      <w:pPr>
        <w:pStyle w:val="BodyText"/>
        <w:spacing w:after="0"/>
        <w:ind w:left="720" w:hanging="720"/>
        <w:rPr>
          <w:del w:id="6565" w:author="arkat" w:date="2017-09-25T15:04:00Z"/>
        </w:rPr>
      </w:pPr>
      <w:del w:id="6566" w:author="arkat" w:date="2017-09-25T15:04:00Z">
        <w:r w:rsidRPr="000C5B75" w:rsidDel="0095311B">
          <w:delText xml:space="preserve">Object Management Group. 2008. Welcome to BPMI.org. 27 Desember 2012. &lt; </w:delText>
        </w:r>
        <w:r w:rsidR="0058751D" w:rsidDel="0095311B">
          <w:fldChar w:fldCharType="begin"/>
        </w:r>
        <w:r w:rsidR="0058751D" w:rsidDel="0095311B">
          <w:delInstrText xml:space="preserve"> HYPERLINK "http://bpmi.org/" </w:delInstrText>
        </w:r>
        <w:r w:rsidR="0058751D" w:rsidDel="0095311B">
          <w:fldChar w:fldCharType="separate"/>
        </w:r>
        <w:r w:rsidRPr="00F242AC" w:rsidDel="0095311B">
          <w:rPr>
            <w:rStyle w:val="Hyperlink"/>
          </w:rPr>
          <w:delText>http://bpmi.org/</w:delText>
        </w:r>
        <w:r w:rsidR="0058751D" w:rsidDel="0095311B">
          <w:rPr>
            <w:rStyle w:val="Hyperlink"/>
          </w:rPr>
          <w:fldChar w:fldCharType="end"/>
        </w:r>
        <w:r w:rsidRPr="000C5B75" w:rsidDel="0095311B">
          <w:delText xml:space="preserve">&gt; </w:delText>
        </w:r>
      </w:del>
    </w:p>
    <w:p w14:paraId="42B2453E" w14:textId="449AA87B" w:rsidR="000C5B75" w:rsidDel="0095311B" w:rsidRDefault="000C5B75" w:rsidP="000C5B75">
      <w:pPr>
        <w:pStyle w:val="BodyText"/>
        <w:spacing w:after="0"/>
        <w:ind w:left="720" w:hanging="720"/>
        <w:rPr>
          <w:del w:id="6567" w:author="arkat" w:date="2017-09-25T15:04:00Z"/>
        </w:rPr>
      </w:pPr>
      <w:del w:id="6568" w:author="arkat" w:date="2017-09-25T15:04:00Z">
        <w:r w:rsidRPr="000C5B75" w:rsidDel="0095311B">
          <w:delText>Owen, M. dan Raj, J. 2003. BPMN and Business Process ManagementIntroduction to the New Business Process Modelling Standard. New Jersey: Popkin Software &amp; System Inc.</w:delText>
        </w:r>
      </w:del>
    </w:p>
    <w:p w14:paraId="4C173E21" w14:textId="7F72C187" w:rsidR="00A20D64" w:rsidDel="0095311B" w:rsidRDefault="00A20D64" w:rsidP="000C5B75">
      <w:pPr>
        <w:pStyle w:val="BodyText"/>
        <w:spacing w:after="0"/>
        <w:ind w:left="720" w:hanging="720"/>
        <w:rPr>
          <w:del w:id="6569" w:author="arkat" w:date="2017-09-25T15:04:00Z"/>
        </w:rPr>
      </w:pPr>
      <w:del w:id="6570" w:author="arkat" w:date="2017-09-25T15:04:00Z">
        <w:r w:rsidRPr="00A20D64" w:rsidDel="0095311B">
          <w:delText>Rosmala, Dewi dan Falahah.2007. Pemodelan Prose Bisnis B2B dengan BPMN, Jurnal Seminar Nasional Aplikasi Teknologi Informasi 2007. Yogyakarta</w:delText>
        </w:r>
      </w:del>
    </w:p>
    <w:p w14:paraId="32B75354" w14:textId="612896F5" w:rsidR="000C5B75" w:rsidRPr="000C5B75" w:rsidDel="0095311B" w:rsidRDefault="000C5B75" w:rsidP="000C5B75">
      <w:pPr>
        <w:pStyle w:val="BodyText"/>
        <w:spacing w:after="0"/>
        <w:ind w:left="720" w:hanging="720"/>
        <w:rPr>
          <w:del w:id="6571" w:author="arkat" w:date="2017-09-25T15:04:00Z"/>
          <w:lang w:val="en-US"/>
        </w:rPr>
      </w:pPr>
      <w:del w:id="6572" w:author="arkat" w:date="2017-09-25T15:04:00Z">
        <w:r w:rsidRPr="000C5B75" w:rsidDel="0095311B">
          <w:delText>Siegel, Jon. 2008. In OMG’s OCEB Certification Program, What is the Definition of Business Process?. Object Management Group</w:delText>
        </w:r>
        <w:r w:rsidDel="0095311B">
          <w:rPr>
            <w:lang w:val="en-US"/>
          </w:rPr>
          <w:delText>.</w:delText>
        </w:r>
      </w:del>
    </w:p>
    <w:p w14:paraId="3E04811A" w14:textId="24637EA2" w:rsidR="00A20D64" w:rsidDel="0095311B" w:rsidRDefault="000C5B75" w:rsidP="008221CB">
      <w:pPr>
        <w:pStyle w:val="BodyText"/>
        <w:spacing w:after="0"/>
        <w:ind w:left="720" w:hanging="720"/>
        <w:rPr>
          <w:del w:id="6573" w:author="arkat" w:date="2017-09-25T15:04:00Z"/>
        </w:rPr>
      </w:pPr>
      <w:del w:id="6574" w:author="arkat" w:date="2017-09-25T15:04:00Z">
        <w:r w:rsidRPr="000C5B75" w:rsidDel="0095311B">
          <w:delText>Sparx Systems. 2004. UML Tutorial: The Business Process Model. Cresswick, Victoria: Sparx Systems Pty Ltd.</w:delText>
        </w:r>
        <w:r w:rsidR="00A20D64" w:rsidDel="0095311B">
          <w:delText>Whitten, Jeffrey L, et al, Metode Desain &amp; A</w:delText>
        </w:r>
        <w:r w:rsidR="008221CB" w:rsidDel="0095311B">
          <w:delText xml:space="preserve">nalisis Sistem, Edisi 6, Edisi </w:delText>
        </w:r>
        <w:r w:rsidR="00A20D64" w:rsidDel="0095311B">
          <w:delText>International, Mc GrawHill, ANDI, Yogyakarta: 2004</w:delText>
        </w:r>
      </w:del>
    </w:p>
    <w:p w14:paraId="4DD99624" w14:textId="6A3D92C5" w:rsidR="000C5B75" w:rsidDel="0095311B" w:rsidRDefault="000C5B75" w:rsidP="000C5B75">
      <w:pPr>
        <w:pStyle w:val="BodyText"/>
        <w:spacing w:after="0"/>
        <w:ind w:left="720" w:hanging="720"/>
        <w:rPr>
          <w:del w:id="6575" w:author="arkat" w:date="2017-09-25T15:04:00Z"/>
        </w:rPr>
      </w:pPr>
      <w:del w:id="6576" w:author="arkat" w:date="2017-09-25T15:04:00Z">
        <w:r w:rsidRPr="000C5B75" w:rsidDel="0095311B">
          <w:delText>Weske, Mathias. 2007. Business Process Management: Concept, Languages, Architectures. New York: Springer.</w:delText>
        </w:r>
      </w:del>
    </w:p>
    <w:p w14:paraId="2F61B8CC" w14:textId="605757AE" w:rsidR="008221CB" w:rsidDel="0095311B" w:rsidRDefault="008221CB" w:rsidP="000C5B75">
      <w:pPr>
        <w:pStyle w:val="BodyText"/>
        <w:spacing w:after="0"/>
        <w:ind w:left="720" w:hanging="720"/>
        <w:rPr>
          <w:del w:id="6577" w:author="arkat" w:date="2017-09-25T15:04:00Z"/>
          <w:lang w:val="en-US"/>
        </w:rPr>
      </w:pPr>
      <w:del w:id="6578" w:author="arkat" w:date="2017-09-25T15:04:00Z">
        <w:r w:rsidRPr="008221CB" w:rsidDel="0095311B">
          <w:delText>Whitten, J L. Bentley, L D. Dittman, K C, “</w:delText>
        </w:r>
        <w:r w:rsidDel="0095311B">
          <w:rPr>
            <w:i/>
            <w:lang w:val="en-US"/>
          </w:rPr>
          <w:delText>System Analysis and Design for the Global Enterprise</w:delText>
        </w:r>
        <w:r w:rsidRPr="008221CB" w:rsidDel="0095311B">
          <w:delText xml:space="preserve">”, </w:delText>
        </w:r>
        <w:r w:rsidDel="0095311B">
          <w:rPr>
            <w:lang w:val="en-US"/>
          </w:rPr>
          <w:delText>McGraw Hill,</w:delText>
        </w:r>
        <w:r w:rsidRPr="008221CB" w:rsidDel="0095311B">
          <w:delText xml:space="preserve"> 2004</w:delText>
        </w:r>
        <w:r w:rsidDel="0095311B">
          <w:rPr>
            <w:lang w:val="en-US"/>
          </w:rPr>
          <w:delText>.</w:delText>
        </w:r>
      </w:del>
    </w:p>
    <w:p w14:paraId="52FB3C28" w14:textId="09966318" w:rsidR="00E759E5" w:rsidDel="0095311B" w:rsidRDefault="00E759E5" w:rsidP="000C5B75">
      <w:pPr>
        <w:pStyle w:val="BodyText"/>
        <w:spacing w:after="0"/>
        <w:ind w:left="720" w:hanging="720"/>
        <w:rPr>
          <w:del w:id="6579" w:author="arkat" w:date="2017-09-25T15:04:00Z"/>
          <w:lang w:val="en-US"/>
        </w:rPr>
      </w:pPr>
      <w:del w:id="6580" w:author="arkat" w:date="2017-09-25T15:04:00Z">
        <w:r w:rsidRPr="00E759E5" w:rsidDel="0095311B">
          <w:rPr>
            <w:lang w:val="en-US"/>
          </w:rPr>
          <w:delText>Turck, Ziga ,2007, Undefined Modeling language Assoc. Prof.,Instambul Technical University, MBA in Contruction Informatics in Contruction Management.</w:delText>
        </w:r>
      </w:del>
    </w:p>
    <w:p w14:paraId="5672FAFB" w14:textId="547D307F" w:rsidR="008E5F0A" w:rsidRPr="008E5F0A" w:rsidDel="0095311B" w:rsidRDefault="003633A2" w:rsidP="008E5F0A">
      <w:pPr>
        <w:widowControl w:val="0"/>
        <w:autoSpaceDE w:val="0"/>
        <w:autoSpaceDN w:val="0"/>
        <w:adjustRightInd w:val="0"/>
        <w:spacing w:after="0"/>
        <w:ind w:left="480" w:hanging="480"/>
        <w:rPr>
          <w:del w:id="6581" w:author="arkat" w:date="2017-09-25T15:04:00Z"/>
          <w:rFonts w:cs="Calibri"/>
          <w:noProof/>
          <w:szCs w:val="24"/>
        </w:rPr>
      </w:pPr>
      <w:del w:id="6582" w:author="arkat" w:date="2017-09-25T15:04:00Z">
        <w:r w:rsidDel="0095311B">
          <w:rPr>
            <w:lang w:val="en-US"/>
          </w:rPr>
          <w:fldChar w:fldCharType="begin" w:fldLock="1"/>
        </w:r>
        <w:r w:rsidDel="0095311B">
          <w:rPr>
            <w:lang w:val="en-US"/>
          </w:rPr>
          <w:delInstrText xml:space="preserve">ADDIN Mendeley Bibliography CSL_BIBLIOGRAPHY </w:delInstrText>
        </w:r>
        <w:r w:rsidDel="0095311B">
          <w:rPr>
            <w:lang w:val="en-US"/>
          </w:rPr>
          <w:fldChar w:fldCharType="separate"/>
        </w:r>
        <w:r w:rsidR="008E5F0A" w:rsidRPr="008E5F0A" w:rsidDel="0095311B">
          <w:rPr>
            <w:rFonts w:cs="Calibri"/>
            <w:noProof/>
            <w:szCs w:val="24"/>
          </w:rPr>
          <w:delText xml:space="preserve">Van Der Aalst, W.M.P. 1999. Formalization and verification of event-driven process chains. </w:delText>
        </w:r>
        <w:r w:rsidR="008E5F0A" w:rsidRPr="008E5F0A" w:rsidDel="0095311B">
          <w:rPr>
            <w:rFonts w:cs="Calibri"/>
            <w:i/>
            <w:iCs/>
            <w:noProof/>
            <w:szCs w:val="24"/>
          </w:rPr>
          <w:delText>Information and Software Technology</w:delText>
        </w:r>
        <w:r w:rsidR="008E5F0A" w:rsidRPr="008E5F0A" w:rsidDel="0095311B">
          <w:rPr>
            <w:rFonts w:cs="Calibri"/>
            <w:noProof/>
            <w:szCs w:val="24"/>
          </w:rPr>
          <w:delText>, 41(10): 639–650. Tersedia di http://www.sciencedirect.com/science/article/pii/S0950584999000166 [Accessed 18 September 2017].</w:delText>
        </w:r>
      </w:del>
    </w:p>
    <w:p w14:paraId="1413631A" w14:textId="61BA60E2" w:rsidR="008E5F0A" w:rsidRPr="008E5F0A" w:rsidDel="0095311B" w:rsidRDefault="008E5F0A" w:rsidP="008E5F0A">
      <w:pPr>
        <w:widowControl w:val="0"/>
        <w:autoSpaceDE w:val="0"/>
        <w:autoSpaceDN w:val="0"/>
        <w:adjustRightInd w:val="0"/>
        <w:spacing w:after="0"/>
        <w:ind w:left="480" w:hanging="480"/>
        <w:rPr>
          <w:del w:id="6583" w:author="arkat" w:date="2017-09-25T15:04:00Z"/>
          <w:rFonts w:cs="Calibri"/>
          <w:noProof/>
          <w:szCs w:val="24"/>
        </w:rPr>
      </w:pPr>
      <w:del w:id="6584" w:author="arkat" w:date="2017-09-25T15:04:00Z">
        <w:r w:rsidRPr="008E5F0A" w:rsidDel="0095311B">
          <w:rPr>
            <w:rFonts w:cs="Calibri"/>
            <w:noProof/>
            <w:szCs w:val="24"/>
          </w:rPr>
          <w:delText>Arkin, A. 2002. Business Process Modeling Language. 98.</w:delText>
        </w:r>
      </w:del>
    </w:p>
    <w:p w14:paraId="46CD8FD9" w14:textId="283C7DD6" w:rsidR="008E5F0A" w:rsidRPr="008E5F0A" w:rsidDel="0095311B" w:rsidRDefault="008E5F0A" w:rsidP="008E5F0A">
      <w:pPr>
        <w:widowControl w:val="0"/>
        <w:autoSpaceDE w:val="0"/>
        <w:autoSpaceDN w:val="0"/>
        <w:adjustRightInd w:val="0"/>
        <w:spacing w:after="0"/>
        <w:ind w:left="480" w:hanging="480"/>
        <w:rPr>
          <w:del w:id="6585" w:author="arkat" w:date="2017-09-25T15:04:00Z"/>
          <w:rFonts w:cs="Calibri"/>
          <w:noProof/>
          <w:szCs w:val="24"/>
        </w:rPr>
      </w:pPr>
      <w:del w:id="6586" w:author="arkat" w:date="2017-09-25T15:04:00Z">
        <w:r w:rsidRPr="008E5F0A" w:rsidDel="0095311B">
          <w:rPr>
            <w:rFonts w:cs="Calibri"/>
            <w:noProof/>
            <w:szCs w:val="24"/>
          </w:rPr>
          <w:delText xml:space="preserve">Clark, J. 2017. </w:delText>
        </w:r>
        <w:r w:rsidRPr="008E5F0A" w:rsidDel="0095311B">
          <w:rPr>
            <w:rFonts w:cs="Calibri"/>
            <w:i/>
            <w:iCs/>
            <w:noProof/>
            <w:szCs w:val="24"/>
          </w:rPr>
          <w:delText>XSL Transformations (XSLT)</w:delText>
        </w:r>
        <w:r w:rsidRPr="008E5F0A" w:rsidDel="0095311B">
          <w:rPr>
            <w:rFonts w:cs="Calibri"/>
            <w:noProof/>
            <w:szCs w:val="24"/>
          </w:rPr>
          <w:delText>. Tersedia di https://www.w3.org/TR/xslt [Accessed 18 September 2017].</w:delText>
        </w:r>
      </w:del>
    </w:p>
    <w:p w14:paraId="57144289" w14:textId="5DD94FC6" w:rsidR="008E5F0A" w:rsidRPr="008E5F0A" w:rsidDel="0095311B" w:rsidRDefault="008E5F0A" w:rsidP="008E5F0A">
      <w:pPr>
        <w:widowControl w:val="0"/>
        <w:autoSpaceDE w:val="0"/>
        <w:autoSpaceDN w:val="0"/>
        <w:adjustRightInd w:val="0"/>
        <w:spacing w:after="0"/>
        <w:ind w:left="480" w:hanging="480"/>
        <w:rPr>
          <w:del w:id="6587" w:author="arkat" w:date="2017-09-25T15:04:00Z"/>
          <w:rFonts w:cs="Calibri"/>
          <w:noProof/>
          <w:szCs w:val="24"/>
        </w:rPr>
      </w:pPr>
      <w:del w:id="6588" w:author="arkat" w:date="2017-09-25T15:04:00Z">
        <w:r w:rsidRPr="008E5F0A" w:rsidDel="0095311B">
          <w:rPr>
            <w:rFonts w:cs="Calibri"/>
            <w:noProof/>
            <w:szCs w:val="24"/>
          </w:rPr>
          <w:delText xml:space="preserve">Decker, G. &amp; Tscheschner, W. 2009. Transformation from EPC to BPMN. </w:delText>
        </w:r>
        <w:r w:rsidRPr="008E5F0A" w:rsidDel="0095311B">
          <w:rPr>
            <w:rFonts w:cs="Calibri"/>
            <w:i/>
            <w:iCs/>
            <w:noProof/>
            <w:szCs w:val="24"/>
          </w:rPr>
          <w:delText>EPK 2009. 8. Workshop der Gesellschaft für Informatik e.V. (GI) und Treffen ihres Arbeitkreises "Geschäftsprozessmanagement mit Ereignisgesteuerten Prozessketten (WI-EPK). Gesellschaft für Informatik</w:delText>
        </w:r>
        <w:r w:rsidRPr="008E5F0A" w:rsidDel="0095311B">
          <w:rPr>
            <w:rFonts w:cs="Calibri"/>
            <w:noProof/>
            <w:szCs w:val="24"/>
          </w:rPr>
          <w:delText>. hal.91–109. Tersedia di http://ceur-ws.org/Vol-554/epk2009-paper06.pdf.</w:delText>
        </w:r>
      </w:del>
    </w:p>
    <w:p w14:paraId="3F495F48" w14:textId="78C1826E" w:rsidR="008E5F0A" w:rsidRPr="008E5F0A" w:rsidDel="0095311B" w:rsidRDefault="008E5F0A" w:rsidP="008E5F0A">
      <w:pPr>
        <w:widowControl w:val="0"/>
        <w:autoSpaceDE w:val="0"/>
        <w:autoSpaceDN w:val="0"/>
        <w:adjustRightInd w:val="0"/>
        <w:spacing w:after="0"/>
        <w:ind w:left="480" w:hanging="480"/>
        <w:rPr>
          <w:del w:id="6589" w:author="arkat" w:date="2017-09-25T15:04:00Z"/>
          <w:rFonts w:cs="Calibri"/>
          <w:noProof/>
          <w:szCs w:val="24"/>
        </w:rPr>
      </w:pPr>
      <w:del w:id="6590" w:author="arkat" w:date="2017-09-25T15:04:00Z">
        <w:r w:rsidRPr="008E5F0A" w:rsidDel="0095311B">
          <w:rPr>
            <w:rFonts w:cs="Calibri"/>
            <w:noProof/>
            <w:szCs w:val="24"/>
          </w:rPr>
          <w:delText xml:space="preserve">Dijkman, R.M., Dumas, M. &amp; Ouyang, C. 2007. Formal semantics and analysis of BPMN process models using Petri nets. </w:delText>
        </w:r>
        <w:r w:rsidRPr="008E5F0A" w:rsidDel="0095311B">
          <w:rPr>
            <w:rFonts w:cs="Calibri"/>
            <w:i/>
            <w:iCs/>
            <w:noProof/>
            <w:szCs w:val="24"/>
          </w:rPr>
          <w:delText>Language</w:delText>
        </w:r>
        <w:r w:rsidRPr="008E5F0A" w:rsidDel="0095311B">
          <w:rPr>
            <w:rFonts w:cs="Calibri"/>
            <w:noProof/>
            <w:szCs w:val="24"/>
          </w:rPr>
          <w:delText>, 50(12): 1–30. Tersedia di http://citeseerx.ist.psu.edu/viewdoc/download?doi=10.1.1.91.3621&amp;amp;rep=rep1&amp;amp;type=pdf.</w:delText>
        </w:r>
      </w:del>
    </w:p>
    <w:p w14:paraId="7CD91B01" w14:textId="3FB97A9E" w:rsidR="008E5F0A" w:rsidRPr="008E5F0A" w:rsidDel="0095311B" w:rsidRDefault="008E5F0A" w:rsidP="008E5F0A">
      <w:pPr>
        <w:widowControl w:val="0"/>
        <w:autoSpaceDE w:val="0"/>
        <w:autoSpaceDN w:val="0"/>
        <w:adjustRightInd w:val="0"/>
        <w:spacing w:after="0"/>
        <w:ind w:left="480" w:hanging="480"/>
        <w:rPr>
          <w:del w:id="6591" w:author="arkat" w:date="2017-09-25T15:04:00Z"/>
          <w:rFonts w:cs="Calibri"/>
          <w:noProof/>
          <w:szCs w:val="24"/>
        </w:rPr>
      </w:pPr>
      <w:del w:id="6592" w:author="arkat" w:date="2017-09-25T15:04:00Z">
        <w:r w:rsidRPr="008E5F0A" w:rsidDel="0095311B">
          <w:rPr>
            <w:rFonts w:cs="Calibri"/>
            <w:noProof/>
            <w:szCs w:val="24"/>
          </w:rPr>
          <w:delText>Hagen, V. 2006. An Overview of BPMN 2 . 0 and its Potential Use. 2–3.</w:delText>
        </w:r>
      </w:del>
    </w:p>
    <w:p w14:paraId="2FEDEB01" w14:textId="4F58E34C" w:rsidR="008E5F0A" w:rsidRPr="008E5F0A" w:rsidDel="0095311B" w:rsidRDefault="008E5F0A" w:rsidP="008E5F0A">
      <w:pPr>
        <w:widowControl w:val="0"/>
        <w:autoSpaceDE w:val="0"/>
        <w:autoSpaceDN w:val="0"/>
        <w:adjustRightInd w:val="0"/>
        <w:spacing w:after="0"/>
        <w:ind w:left="480" w:hanging="480"/>
        <w:rPr>
          <w:del w:id="6593" w:author="arkat" w:date="2017-09-25T15:04:00Z"/>
          <w:rFonts w:cs="Calibri"/>
          <w:noProof/>
          <w:szCs w:val="24"/>
        </w:rPr>
      </w:pPr>
      <w:del w:id="6594" w:author="arkat" w:date="2017-09-25T15:04:00Z">
        <w:r w:rsidRPr="008E5F0A" w:rsidDel="0095311B">
          <w:rPr>
            <w:rFonts w:cs="Calibri"/>
            <w:noProof/>
            <w:szCs w:val="24"/>
          </w:rPr>
          <w:delText xml:space="preserve">Harmon, P. &amp; Wolf, C. 2011. Business Process Modeling Survey. </w:delText>
        </w:r>
        <w:r w:rsidRPr="008E5F0A" w:rsidDel="0095311B">
          <w:rPr>
            <w:rFonts w:cs="Calibri"/>
            <w:i/>
            <w:iCs/>
            <w:noProof/>
            <w:szCs w:val="24"/>
          </w:rPr>
          <w:delText>BPTrends</w:delText>
        </w:r>
        <w:r w:rsidRPr="008E5F0A" w:rsidDel="0095311B">
          <w:rPr>
            <w:rFonts w:cs="Calibri"/>
            <w:noProof/>
            <w:szCs w:val="24"/>
          </w:rPr>
          <w:delText>, (December): 36.</w:delText>
        </w:r>
      </w:del>
    </w:p>
    <w:p w14:paraId="555D3FBB" w14:textId="4909B76D" w:rsidR="008E5F0A" w:rsidRPr="008E5F0A" w:rsidDel="0095311B" w:rsidRDefault="008E5F0A" w:rsidP="008E5F0A">
      <w:pPr>
        <w:widowControl w:val="0"/>
        <w:autoSpaceDE w:val="0"/>
        <w:autoSpaceDN w:val="0"/>
        <w:adjustRightInd w:val="0"/>
        <w:spacing w:after="0"/>
        <w:ind w:left="480" w:hanging="480"/>
        <w:rPr>
          <w:del w:id="6595" w:author="arkat" w:date="2017-09-25T15:04:00Z"/>
          <w:rFonts w:cs="Calibri"/>
          <w:noProof/>
          <w:szCs w:val="24"/>
        </w:rPr>
      </w:pPr>
      <w:del w:id="6596" w:author="arkat" w:date="2017-09-25T15:04:00Z">
        <w:r w:rsidRPr="008E5F0A" w:rsidDel="0095311B">
          <w:rPr>
            <w:rFonts w:cs="Calibri"/>
            <w:noProof/>
            <w:szCs w:val="24"/>
          </w:rPr>
          <w:delText xml:space="preserve">Harmon, P. &amp; Wolf, C. 2016. The State of Business Process Management. </w:delText>
        </w:r>
        <w:r w:rsidRPr="008E5F0A" w:rsidDel="0095311B">
          <w:rPr>
            <w:rFonts w:cs="Calibri"/>
            <w:i/>
            <w:iCs/>
            <w:noProof/>
            <w:szCs w:val="24"/>
          </w:rPr>
          <w:delText>A BPTtrends Report</w:delText>
        </w:r>
        <w:r w:rsidRPr="008E5F0A" w:rsidDel="0095311B">
          <w:rPr>
            <w:rFonts w:cs="Calibri"/>
            <w:noProof/>
            <w:szCs w:val="24"/>
          </w:rPr>
          <w:delText>, 1–52. Tersedia di http://www.bptrends.com/bpt/wp-content/uploads/2015-BPT-Survey-Report.pdf [Accessed 25 April 2017].</w:delText>
        </w:r>
      </w:del>
    </w:p>
    <w:p w14:paraId="7562D5E0" w14:textId="3458C621" w:rsidR="008E5F0A" w:rsidRPr="008E5F0A" w:rsidDel="0095311B" w:rsidRDefault="008E5F0A" w:rsidP="008E5F0A">
      <w:pPr>
        <w:widowControl w:val="0"/>
        <w:autoSpaceDE w:val="0"/>
        <w:autoSpaceDN w:val="0"/>
        <w:adjustRightInd w:val="0"/>
        <w:spacing w:after="0"/>
        <w:ind w:left="480" w:hanging="480"/>
        <w:rPr>
          <w:del w:id="6597" w:author="arkat" w:date="2017-09-25T15:04:00Z"/>
          <w:rFonts w:cs="Calibri"/>
          <w:noProof/>
          <w:szCs w:val="24"/>
        </w:rPr>
      </w:pPr>
      <w:del w:id="6598" w:author="arkat" w:date="2017-09-25T15:04:00Z">
        <w:r w:rsidRPr="008E5F0A" w:rsidDel="0095311B">
          <w:rPr>
            <w:rFonts w:cs="Calibri"/>
            <w:noProof/>
            <w:szCs w:val="24"/>
          </w:rPr>
          <w:delText xml:space="preserve">Keller, G., Nüttgens, M. &amp; Scheer, A.-W. 2017. </w:delText>
        </w:r>
        <w:r w:rsidRPr="008E5F0A" w:rsidDel="0095311B">
          <w:rPr>
            <w:rFonts w:cs="Calibri"/>
            <w:i/>
            <w:iCs/>
            <w:noProof/>
            <w:szCs w:val="24"/>
          </w:rPr>
          <w:delText>Semantische Prozessmodellierung auf der Grundlage &amp;quot;ereignisgesteuerter ... - Gerhard Keller, Markus Nüttgens, August-Wilhelm Scheer - Google Books</w:delText>
        </w:r>
        <w:r w:rsidRPr="008E5F0A" w:rsidDel="0095311B">
          <w:rPr>
            <w:rFonts w:cs="Calibri"/>
            <w:noProof/>
            <w:szCs w:val="24"/>
          </w:rPr>
          <w:delText>. Tersedia di https://books.google.co.id/books/about/Semantische_Prozessmodellierung_auf_der.html?id=MIKftgAACAAJ&amp;redir_esc=y [Accessed 18 September 2017].</w:delText>
        </w:r>
      </w:del>
    </w:p>
    <w:p w14:paraId="6BB3F69F" w14:textId="6D4B2476" w:rsidR="008E5F0A" w:rsidRPr="008E5F0A" w:rsidDel="0095311B" w:rsidRDefault="008E5F0A" w:rsidP="008E5F0A">
      <w:pPr>
        <w:widowControl w:val="0"/>
        <w:autoSpaceDE w:val="0"/>
        <w:autoSpaceDN w:val="0"/>
        <w:adjustRightInd w:val="0"/>
        <w:spacing w:after="0"/>
        <w:ind w:left="480" w:hanging="480"/>
        <w:rPr>
          <w:del w:id="6599" w:author="arkat" w:date="2017-09-25T15:04:00Z"/>
          <w:rFonts w:cs="Calibri"/>
          <w:noProof/>
          <w:szCs w:val="24"/>
        </w:rPr>
      </w:pPr>
      <w:del w:id="6600" w:author="arkat" w:date="2017-09-25T15:04:00Z">
        <w:r w:rsidRPr="008E5F0A" w:rsidDel="0095311B">
          <w:rPr>
            <w:rFonts w:cs="Calibri"/>
            <w:noProof/>
            <w:szCs w:val="24"/>
          </w:rPr>
          <w:delText xml:space="preserve">Kemenpan 2011. </w:delText>
        </w:r>
        <w:r w:rsidRPr="008E5F0A" w:rsidDel="0095311B">
          <w:rPr>
            <w:rFonts w:cs="Calibri"/>
            <w:i/>
            <w:iCs/>
            <w:noProof/>
            <w:szCs w:val="24"/>
          </w:rPr>
          <w:delText>Pedoman Penataan Tatalaksana ( Business Process )</w:delText>
        </w:r>
        <w:r w:rsidRPr="008E5F0A" w:rsidDel="0095311B">
          <w:rPr>
            <w:rFonts w:cs="Calibri"/>
            <w:noProof/>
            <w:szCs w:val="24"/>
          </w:rPr>
          <w:delText>. 6 ed. Indonesia: https://www.menpan.go.id/jdih/category/35-raker-riau-27-30-mar-2012?download=2785:kedeputian-4-tatalaksana-penataan-tatalaksana. Tersedia di https://www.menpan.go.id/jdih/category/35-raker-riau-27-30-mar-2012?download=2785:kedeputian-4-tatalaksana-penataan-tatalaksana.</w:delText>
        </w:r>
      </w:del>
    </w:p>
    <w:p w14:paraId="72092287" w14:textId="31774A6E" w:rsidR="008E5F0A" w:rsidRPr="008E5F0A" w:rsidDel="0095311B" w:rsidRDefault="008E5F0A" w:rsidP="008E5F0A">
      <w:pPr>
        <w:widowControl w:val="0"/>
        <w:autoSpaceDE w:val="0"/>
        <w:autoSpaceDN w:val="0"/>
        <w:adjustRightInd w:val="0"/>
        <w:spacing w:after="0"/>
        <w:ind w:left="480" w:hanging="480"/>
        <w:rPr>
          <w:del w:id="6601" w:author="arkat" w:date="2017-09-25T15:04:00Z"/>
          <w:rFonts w:cs="Calibri"/>
          <w:noProof/>
          <w:szCs w:val="24"/>
        </w:rPr>
      </w:pPr>
      <w:del w:id="6602" w:author="arkat" w:date="2017-09-25T15:04:00Z">
        <w:r w:rsidRPr="008E5F0A" w:rsidDel="0095311B">
          <w:rPr>
            <w:rFonts w:cs="Calibri"/>
            <w:noProof/>
            <w:szCs w:val="24"/>
          </w:rPr>
          <w:delText xml:space="preserve">Khudori, A.N. &amp; Kurniawan, T.A. 2017. </w:delText>
        </w:r>
        <w:r w:rsidRPr="008E5F0A" w:rsidDel="0095311B">
          <w:rPr>
            <w:rFonts w:cs="Calibri"/>
            <w:i/>
            <w:iCs/>
            <w:noProof/>
            <w:szCs w:val="24"/>
          </w:rPr>
          <w:delText>Business Process Model Transformation Techniques : A Comprehensive Survey</w:delText>
        </w:r>
        <w:r w:rsidRPr="008E5F0A" w:rsidDel="0095311B">
          <w:rPr>
            <w:rFonts w:cs="Calibri"/>
            <w:noProof/>
            <w:szCs w:val="24"/>
          </w:rPr>
          <w:delText>.</w:delText>
        </w:r>
      </w:del>
    </w:p>
    <w:p w14:paraId="637E7D1E" w14:textId="315342A1" w:rsidR="008E5F0A" w:rsidRPr="008E5F0A" w:rsidDel="0095311B" w:rsidRDefault="008E5F0A" w:rsidP="008E5F0A">
      <w:pPr>
        <w:widowControl w:val="0"/>
        <w:autoSpaceDE w:val="0"/>
        <w:autoSpaceDN w:val="0"/>
        <w:adjustRightInd w:val="0"/>
        <w:spacing w:after="0"/>
        <w:ind w:left="480" w:hanging="480"/>
        <w:rPr>
          <w:del w:id="6603" w:author="arkat" w:date="2017-09-25T15:04:00Z"/>
          <w:rFonts w:cs="Calibri"/>
          <w:noProof/>
          <w:szCs w:val="24"/>
        </w:rPr>
      </w:pPr>
      <w:del w:id="6604" w:author="arkat" w:date="2017-09-25T15:04:00Z">
        <w:r w:rsidRPr="008E5F0A" w:rsidDel="0095311B">
          <w:rPr>
            <w:rFonts w:cs="Calibri"/>
            <w:noProof/>
            <w:szCs w:val="24"/>
          </w:rPr>
          <w:delText xml:space="preserve">Kurniawan, T.A. 2013. </w:delText>
        </w:r>
        <w:r w:rsidRPr="008E5F0A" w:rsidDel="0095311B">
          <w:rPr>
            <w:rFonts w:cs="Calibri"/>
            <w:i/>
            <w:iCs/>
            <w:noProof/>
            <w:szCs w:val="24"/>
          </w:rPr>
          <w:delText>Process ecosystem views to managing changes in business process repositories</w:delText>
        </w:r>
        <w:r w:rsidRPr="008E5F0A" w:rsidDel="0095311B">
          <w:rPr>
            <w:rFonts w:cs="Calibri"/>
            <w:noProof/>
            <w:szCs w:val="24"/>
          </w:rPr>
          <w:delText>.</w:delText>
        </w:r>
      </w:del>
    </w:p>
    <w:p w14:paraId="0692CD48" w14:textId="1854B421" w:rsidR="008E5F0A" w:rsidRPr="008E5F0A" w:rsidDel="0095311B" w:rsidRDefault="008E5F0A" w:rsidP="008E5F0A">
      <w:pPr>
        <w:widowControl w:val="0"/>
        <w:autoSpaceDE w:val="0"/>
        <w:autoSpaceDN w:val="0"/>
        <w:adjustRightInd w:val="0"/>
        <w:spacing w:after="0"/>
        <w:ind w:left="480" w:hanging="480"/>
        <w:rPr>
          <w:del w:id="6605" w:author="arkat" w:date="2017-09-25T15:04:00Z"/>
          <w:rFonts w:cs="Calibri"/>
          <w:noProof/>
          <w:szCs w:val="24"/>
        </w:rPr>
      </w:pPr>
      <w:del w:id="6606" w:author="arkat" w:date="2017-09-25T15:04:00Z">
        <w:r w:rsidRPr="008E5F0A" w:rsidDel="0095311B">
          <w:rPr>
            <w:rFonts w:cs="Calibri"/>
            <w:noProof/>
            <w:szCs w:val="24"/>
          </w:rPr>
          <w:delText xml:space="preserve">Lu, R. &amp; Sadiq, S. 2007. A Survey of Comparative Business Process Modeling Approaches. </w:delText>
        </w:r>
        <w:r w:rsidRPr="008E5F0A" w:rsidDel="0095311B">
          <w:rPr>
            <w:rFonts w:cs="Calibri"/>
            <w:i/>
            <w:iCs/>
            <w:noProof/>
            <w:szCs w:val="24"/>
          </w:rPr>
          <w:delText>International Conference on Business Information Systems. Springer Berlin Heidelberg</w:delText>
        </w:r>
        <w:r w:rsidRPr="008E5F0A" w:rsidDel="0095311B">
          <w:rPr>
            <w:rFonts w:cs="Calibri"/>
            <w:noProof/>
            <w:szCs w:val="24"/>
          </w:rPr>
          <w:delText>, 4439: 82–94.</w:delText>
        </w:r>
      </w:del>
    </w:p>
    <w:p w14:paraId="48D9ED6A" w14:textId="48C1DA42" w:rsidR="008E5F0A" w:rsidRPr="008E5F0A" w:rsidDel="0095311B" w:rsidRDefault="008E5F0A" w:rsidP="008E5F0A">
      <w:pPr>
        <w:widowControl w:val="0"/>
        <w:autoSpaceDE w:val="0"/>
        <w:autoSpaceDN w:val="0"/>
        <w:adjustRightInd w:val="0"/>
        <w:spacing w:after="0"/>
        <w:ind w:left="480" w:hanging="480"/>
        <w:rPr>
          <w:del w:id="6607" w:author="arkat" w:date="2017-09-25T15:04:00Z"/>
          <w:rFonts w:cs="Calibri"/>
          <w:noProof/>
          <w:szCs w:val="24"/>
        </w:rPr>
      </w:pPr>
      <w:del w:id="6608" w:author="arkat" w:date="2017-09-25T15:04:00Z">
        <w:r w:rsidRPr="008E5F0A" w:rsidDel="0095311B">
          <w:rPr>
            <w:rFonts w:cs="Calibri"/>
            <w:noProof/>
            <w:szCs w:val="24"/>
          </w:rPr>
          <w:delText xml:space="preserve">Mendling, J. &amp; Nüttgens, M. 2006. EPC markup language (EPML): an XML-based interchange format for event-driven process chains (EPC). </w:delText>
        </w:r>
        <w:r w:rsidRPr="008E5F0A" w:rsidDel="0095311B">
          <w:rPr>
            <w:rFonts w:cs="Calibri"/>
            <w:i/>
            <w:iCs/>
            <w:noProof/>
            <w:szCs w:val="24"/>
          </w:rPr>
          <w:delText>Information Systems and e-Business Management</w:delText>
        </w:r>
        <w:r w:rsidRPr="008E5F0A" w:rsidDel="0095311B">
          <w:rPr>
            <w:rFonts w:cs="Calibri"/>
            <w:noProof/>
            <w:szCs w:val="24"/>
          </w:rPr>
          <w:delText>, 4(3): 245–263. Tersedia di http://link.springer.com/10.1007/s10257-005-0026-1 [Accessed 18 September 2017].</w:delText>
        </w:r>
      </w:del>
    </w:p>
    <w:p w14:paraId="6B75E66E" w14:textId="7D0CB2A4" w:rsidR="008E5F0A" w:rsidRPr="008E5F0A" w:rsidDel="0095311B" w:rsidRDefault="008E5F0A" w:rsidP="008E5F0A">
      <w:pPr>
        <w:widowControl w:val="0"/>
        <w:autoSpaceDE w:val="0"/>
        <w:autoSpaceDN w:val="0"/>
        <w:adjustRightInd w:val="0"/>
        <w:spacing w:after="0"/>
        <w:ind w:left="480" w:hanging="480"/>
        <w:rPr>
          <w:del w:id="6609" w:author="arkat" w:date="2017-09-25T15:04:00Z"/>
          <w:rFonts w:cs="Calibri"/>
          <w:noProof/>
          <w:szCs w:val="24"/>
        </w:rPr>
      </w:pPr>
      <w:del w:id="6610" w:author="arkat" w:date="2017-09-25T15:04:00Z">
        <w:r w:rsidRPr="008E5F0A" w:rsidDel="0095311B">
          <w:rPr>
            <w:rFonts w:cs="Calibri"/>
            <w:noProof/>
            <w:szCs w:val="24"/>
          </w:rPr>
          <w:delText>Rosa, M.L.A., Dumas, M., Uba, R. &amp; Dijkman, R. 2013. Business Process Model Merging : An Approach to Business. 22(2).</w:delText>
        </w:r>
      </w:del>
    </w:p>
    <w:p w14:paraId="2515EB85" w14:textId="285D7A2F" w:rsidR="008E5F0A" w:rsidRPr="008E5F0A" w:rsidDel="0095311B" w:rsidRDefault="008E5F0A" w:rsidP="008E5F0A">
      <w:pPr>
        <w:widowControl w:val="0"/>
        <w:autoSpaceDE w:val="0"/>
        <w:autoSpaceDN w:val="0"/>
        <w:adjustRightInd w:val="0"/>
        <w:spacing w:after="0"/>
        <w:ind w:left="480" w:hanging="480"/>
        <w:rPr>
          <w:del w:id="6611" w:author="arkat" w:date="2017-09-25T15:04:00Z"/>
          <w:rFonts w:cs="Calibri"/>
          <w:noProof/>
          <w:szCs w:val="24"/>
        </w:rPr>
      </w:pPr>
      <w:del w:id="6612" w:author="arkat" w:date="2017-09-25T15:04:00Z">
        <w:r w:rsidRPr="008E5F0A" w:rsidDel="0095311B">
          <w:rPr>
            <w:rFonts w:cs="Calibri"/>
            <w:noProof/>
            <w:szCs w:val="24"/>
          </w:rPr>
          <w:delText xml:space="preserve">Tim Bray, Jean Paoli, C. M. Sperberg-McQueen, Eve Maler, François Yergeau &amp; John Cowan 2017. </w:delText>
        </w:r>
        <w:r w:rsidRPr="008E5F0A" w:rsidDel="0095311B">
          <w:rPr>
            <w:rFonts w:cs="Calibri"/>
            <w:i/>
            <w:iCs/>
            <w:noProof/>
            <w:szCs w:val="24"/>
          </w:rPr>
          <w:delText>Extensible Markup Language (XML) 1.1 (Second Edition)</w:delText>
        </w:r>
        <w:r w:rsidRPr="008E5F0A" w:rsidDel="0095311B">
          <w:rPr>
            <w:rFonts w:cs="Calibri"/>
            <w:noProof/>
            <w:szCs w:val="24"/>
          </w:rPr>
          <w:delText>. Tersedia di https://www.w3.org/TR/xml11/ [Accessed 18 September 2017].</w:delText>
        </w:r>
      </w:del>
    </w:p>
    <w:p w14:paraId="54F913F9" w14:textId="2F7FBB55" w:rsidR="008E5F0A" w:rsidRPr="008E5F0A" w:rsidDel="0095311B" w:rsidRDefault="008E5F0A" w:rsidP="008E5F0A">
      <w:pPr>
        <w:widowControl w:val="0"/>
        <w:autoSpaceDE w:val="0"/>
        <w:autoSpaceDN w:val="0"/>
        <w:adjustRightInd w:val="0"/>
        <w:spacing w:after="0"/>
        <w:ind w:left="480" w:hanging="480"/>
        <w:rPr>
          <w:del w:id="6613" w:author="arkat" w:date="2017-09-25T15:04:00Z"/>
          <w:rFonts w:cs="Calibri"/>
          <w:noProof/>
        </w:rPr>
      </w:pPr>
      <w:del w:id="6614" w:author="arkat" w:date="2017-09-25T15:04:00Z">
        <w:r w:rsidRPr="008E5F0A" w:rsidDel="0095311B">
          <w:rPr>
            <w:rFonts w:cs="Calibri"/>
            <w:noProof/>
            <w:szCs w:val="24"/>
          </w:rPr>
          <w:delText>Vanderhaeghen, D., Zang, S., Hofer, A. &amp; Adam, O. 2005. XML-based Transformation of Business Process Models – Enabler for Collaborative Business Process Management 1 Collaborative Business Process Management.</w:delText>
        </w:r>
      </w:del>
    </w:p>
    <w:p w14:paraId="03CD3ECA" w14:textId="524282B8" w:rsidR="003633A2" w:rsidRPr="008221CB" w:rsidRDefault="003633A2" w:rsidP="000C5B75">
      <w:pPr>
        <w:pStyle w:val="BodyText"/>
        <w:spacing w:after="0"/>
        <w:ind w:left="720" w:hanging="720"/>
        <w:rPr>
          <w:lang w:val="en-US"/>
        </w:rPr>
      </w:pPr>
      <w:del w:id="6615" w:author="arkat" w:date="2017-09-25T15:04:00Z">
        <w:r w:rsidDel="0095311B">
          <w:rPr>
            <w:lang w:val="en-US"/>
          </w:rPr>
          <w:fldChar w:fldCharType="end"/>
        </w:r>
      </w:del>
    </w:p>
    <w:p w14:paraId="0B3FA067" w14:textId="4F5AC2DF" w:rsidR="00D4584D" w:rsidDel="0095311B" w:rsidRDefault="00D4584D" w:rsidP="00750C2A">
      <w:pPr>
        <w:pStyle w:val="ReferenceHeading"/>
        <w:spacing w:after="0"/>
        <w:rPr>
          <w:del w:id="6616" w:author="arkat" w:date="2017-09-25T15:03:00Z"/>
          <w:caps w:val="0"/>
        </w:rPr>
      </w:pPr>
      <w:bookmarkStart w:id="6617" w:name="_Toc475624314"/>
      <w:bookmarkStart w:id="6618" w:name="_Toc402485282"/>
      <w:bookmarkEnd w:id="1178"/>
      <w:del w:id="6619" w:author="arkat" w:date="2017-09-25T15:03:00Z">
        <w:r w:rsidDel="0095311B">
          <w:rPr>
            <w:caps w:val="0"/>
          </w:rPr>
          <w:delText>DAFTAR PUSTAKA</w:delText>
        </w:r>
        <w:bookmarkEnd w:id="6617"/>
      </w:del>
    </w:p>
    <w:p w14:paraId="22F9490A" w14:textId="685B193A" w:rsidR="00296416" w:rsidDel="0095311B" w:rsidRDefault="00296416">
      <w:pPr>
        <w:pStyle w:val="ReferenceHeading"/>
        <w:spacing w:after="0"/>
        <w:jc w:val="both"/>
        <w:rPr>
          <w:del w:id="6620" w:author="arkat" w:date="2017-09-25T15:03:00Z"/>
        </w:rPr>
        <w:pPrChange w:id="6621" w:author="arkat" w:date="2017-09-25T15:03:00Z">
          <w:pPr>
            <w:pStyle w:val="References"/>
            <w:spacing w:after="0"/>
          </w:pPr>
        </w:pPrChange>
      </w:pPr>
    </w:p>
    <w:bookmarkEnd w:id="6618"/>
    <w:p w14:paraId="5073D242" w14:textId="77777777" w:rsidR="00296416" w:rsidRDefault="00296416" w:rsidP="00750C2A">
      <w:pPr>
        <w:pStyle w:val="References"/>
        <w:spacing w:after="0"/>
        <w:rPr>
          <w:lang w:val="en-US"/>
        </w:rPr>
      </w:pPr>
    </w:p>
    <w:sectPr w:rsidR="00296416" w:rsidSect="00231404">
      <w:pgSz w:w="11906" w:h="16838"/>
      <w:pgMar w:top="1555" w:right="1699" w:bottom="1699"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E318A" w14:textId="77777777" w:rsidR="00D65FE0" w:rsidRPr="00DD7815" w:rsidRDefault="00D65FE0" w:rsidP="00DD7815">
      <w:pPr>
        <w:pStyle w:val="Heading3"/>
        <w:spacing w:before="0" w:after="0"/>
        <w:rPr>
          <w:rFonts w:eastAsia="Calibri" w:cs="Arial"/>
          <w:b w:val="0"/>
          <w:bCs w:val="0"/>
          <w:sz w:val="24"/>
        </w:rPr>
      </w:pPr>
      <w:r>
        <w:separator/>
      </w:r>
    </w:p>
    <w:p w14:paraId="00AF62FD" w14:textId="77777777" w:rsidR="00D65FE0" w:rsidRDefault="00D65FE0"/>
  </w:endnote>
  <w:endnote w:type="continuationSeparator" w:id="0">
    <w:p w14:paraId="217072EF" w14:textId="77777777" w:rsidR="00D65FE0" w:rsidRPr="00DD7815" w:rsidRDefault="00D65FE0" w:rsidP="00DD7815">
      <w:pPr>
        <w:pStyle w:val="Heading3"/>
        <w:spacing w:before="0" w:after="0"/>
        <w:rPr>
          <w:rFonts w:eastAsia="Calibri" w:cs="Arial"/>
          <w:b w:val="0"/>
          <w:bCs w:val="0"/>
          <w:sz w:val="24"/>
        </w:rPr>
      </w:pPr>
      <w:r>
        <w:continuationSeparator/>
      </w:r>
    </w:p>
    <w:p w14:paraId="71F60DD8" w14:textId="77777777" w:rsidR="00D65FE0" w:rsidRDefault="00D65F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MT-Bold">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F72ED" w14:textId="77777777" w:rsidR="0050462A" w:rsidRDefault="0050462A" w:rsidP="00EF55FF">
    <w:pPr>
      <w:pStyle w:val="Footer"/>
      <w:jc w:val="center"/>
    </w:pPr>
    <w:r>
      <w:fldChar w:fldCharType="begin"/>
    </w:r>
    <w:r>
      <w:instrText xml:space="preserve"> PAGE   \* MERGEFORMAT </w:instrText>
    </w:r>
    <w:r>
      <w:fldChar w:fldCharType="separate"/>
    </w:r>
    <w:r w:rsidR="00DD5090">
      <w:rPr>
        <w:noProof/>
      </w:rPr>
      <w:t>iv</w:t>
    </w:r>
    <w:r>
      <w:rPr>
        <w:noProof/>
      </w:rPr>
      <w:fldChar w:fldCharType="end"/>
    </w:r>
  </w:p>
  <w:p w14:paraId="6B48CC94" w14:textId="77777777" w:rsidR="0050462A" w:rsidRDefault="005046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5D88" w14:textId="77777777" w:rsidR="0050462A" w:rsidRDefault="0050462A" w:rsidP="00EF55FF">
    <w:pPr>
      <w:pStyle w:val="Footer"/>
      <w:jc w:val="center"/>
    </w:pPr>
    <w:r>
      <w:fldChar w:fldCharType="begin"/>
    </w:r>
    <w:r>
      <w:instrText xml:space="preserve"> PAGE   \* MERGEFORMAT </w:instrText>
    </w:r>
    <w:r>
      <w:fldChar w:fldCharType="separate"/>
    </w:r>
    <w:r w:rsidR="00DD5090">
      <w:rPr>
        <w:noProof/>
      </w:rPr>
      <w:t>19</w:t>
    </w:r>
    <w:r>
      <w:rPr>
        <w:noProof/>
      </w:rPr>
      <w:fldChar w:fldCharType="end"/>
    </w:r>
  </w:p>
  <w:p w14:paraId="22180FDC" w14:textId="77777777" w:rsidR="0050462A" w:rsidRDefault="0050462A">
    <w:pPr>
      <w:pStyle w:val="Footer"/>
    </w:pPr>
  </w:p>
  <w:p w14:paraId="10254284" w14:textId="77777777" w:rsidR="0050462A" w:rsidRDefault="005046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8C4BA3" w14:textId="77777777" w:rsidR="00D65FE0" w:rsidRPr="00DD7815" w:rsidRDefault="00D65FE0" w:rsidP="00DD7815">
      <w:pPr>
        <w:pStyle w:val="Heading3"/>
        <w:spacing w:before="0" w:after="0"/>
        <w:rPr>
          <w:rFonts w:eastAsia="Calibri" w:cs="Arial"/>
          <w:b w:val="0"/>
          <w:bCs w:val="0"/>
          <w:sz w:val="24"/>
        </w:rPr>
      </w:pPr>
      <w:r>
        <w:separator/>
      </w:r>
    </w:p>
    <w:p w14:paraId="533E9736" w14:textId="77777777" w:rsidR="00D65FE0" w:rsidRDefault="00D65FE0"/>
  </w:footnote>
  <w:footnote w:type="continuationSeparator" w:id="0">
    <w:p w14:paraId="4A52DCD4" w14:textId="77777777" w:rsidR="00D65FE0" w:rsidRPr="00DD7815" w:rsidRDefault="00D65FE0" w:rsidP="00DD7815">
      <w:pPr>
        <w:pStyle w:val="Heading3"/>
        <w:spacing w:before="0" w:after="0"/>
        <w:rPr>
          <w:rFonts w:eastAsia="Calibri" w:cs="Arial"/>
          <w:b w:val="0"/>
          <w:bCs w:val="0"/>
          <w:sz w:val="24"/>
        </w:rPr>
      </w:pPr>
      <w:r>
        <w:continuationSeparator/>
      </w:r>
    </w:p>
    <w:p w14:paraId="67EE884E" w14:textId="77777777" w:rsidR="00D65FE0" w:rsidRDefault="00D65FE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3641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3">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4">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7">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8">
    <w:nsid w:val="00000001"/>
    <w:multiLevelType w:val="hybridMultilevel"/>
    <w:tmpl w:val="00000001"/>
    <w:lvl w:ilvl="0" w:tplc="00000001">
      <w:start w:val="37"/>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73711E"/>
    <w:multiLevelType w:val="hybridMultilevel"/>
    <w:tmpl w:val="98C06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1832A5F"/>
    <w:multiLevelType w:val="hybridMultilevel"/>
    <w:tmpl w:val="DE26E4FE"/>
    <w:lvl w:ilvl="0" w:tplc="04090001">
      <w:start w:val="1"/>
      <w:numFmt w:val="bullet"/>
      <w:lvlText w:val=""/>
      <w:lvlJc w:val="left"/>
      <w:pPr>
        <w:ind w:left="704" w:hanging="360"/>
      </w:pPr>
      <w:rPr>
        <w:rFonts w:ascii="Symbol" w:hAnsi="Symbol"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1">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885038"/>
    <w:multiLevelType w:val="hybridMultilevel"/>
    <w:tmpl w:val="7C58DE1A"/>
    <w:lvl w:ilvl="0" w:tplc="1F26487E">
      <w:start w:val="1"/>
      <w:numFmt w:val="decimal"/>
      <w:pStyle w:val="TabelBAB2"/>
      <w:lvlText w:val="Tabel 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06163812"/>
    <w:multiLevelType w:val="hybridMultilevel"/>
    <w:tmpl w:val="A88223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CF58F6"/>
    <w:multiLevelType w:val="multilevel"/>
    <w:tmpl w:val="62E8B9FA"/>
    <w:name w:val="AppHeads32"/>
    <w:numStyleLink w:val="AppendixHeadings"/>
  </w:abstractNum>
  <w:abstractNum w:abstractNumId="17">
    <w:nsid w:val="0D257DB3"/>
    <w:multiLevelType w:val="hybridMultilevel"/>
    <w:tmpl w:val="32400C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4C5D9F"/>
    <w:multiLevelType w:val="hybridMultilevel"/>
    <w:tmpl w:val="C04A85D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0FD0495F"/>
    <w:multiLevelType w:val="hybridMultilevel"/>
    <w:tmpl w:val="E598B5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387612"/>
    <w:multiLevelType w:val="multilevel"/>
    <w:tmpl w:val="CCD0E810"/>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142C1CED"/>
    <w:multiLevelType w:val="multilevel"/>
    <w:tmpl w:val="EB34AF9A"/>
    <w:name w:val="BodyHeadings"/>
    <w:numStyleLink w:val="BodyHeadings"/>
  </w:abstractNum>
  <w:abstractNum w:abstractNumId="22">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3">
    <w:nsid w:val="1561638A"/>
    <w:multiLevelType w:val="multilevel"/>
    <w:tmpl w:val="DC6CAC2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3D531A"/>
    <w:multiLevelType w:val="hybridMultilevel"/>
    <w:tmpl w:val="BD2248CA"/>
    <w:lvl w:ilvl="0" w:tplc="FE3AC20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nsid w:val="1DAB62B3"/>
    <w:multiLevelType w:val="hybridMultilevel"/>
    <w:tmpl w:val="82CA0C3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8">
    <w:nsid w:val="20837A6C"/>
    <w:multiLevelType w:val="hybridMultilevel"/>
    <w:tmpl w:val="7B062F70"/>
    <w:lvl w:ilvl="0" w:tplc="0E32E8B2">
      <w:start w:val="1"/>
      <w:numFmt w:val="bullet"/>
      <w:lvlText w:val="-"/>
      <w:lvlJc w:val="left"/>
      <w:pPr>
        <w:ind w:left="460" w:hanging="360"/>
      </w:pPr>
      <w:rPr>
        <w:rFonts w:ascii="Calibri" w:eastAsia="Calibri" w:hAnsi="Calibri"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9">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3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223049B4"/>
    <w:multiLevelType w:val="hybridMultilevel"/>
    <w:tmpl w:val="9F261A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75E6807"/>
    <w:multiLevelType w:val="hybridMultilevel"/>
    <w:tmpl w:val="46E8A39A"/>
    <w:lvl w:ilvl="0" w:tplc="04090017">
      <w:start w:val="1"/>
      <w:numFmt w:val="low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3">
    <w:nsid w:val="278D00BB"/>
    <w:multiLevelType w:val="hybridMultilevel"/>
    <w:tmpl w:val="442A8452"/>
    <w:lvl w:ilvl="0" w:tplc="B204F2CE">
      <w:start w:val="1"/>
      <w:numFmt w:val="decimal"/>
      <w:pStyle w:val="GambarBAB2"/>
      <w:lvlText w:val=" Gambar 2.%1 "/>
      <w:lvlJc w:val="left"/>
      <w:pPr>
        <w:ind w:left="2520" w:hanging="360"/>
      </w:pPr>
      <w:rPr>
        <w:rFonts w:hint="default"/>
        <w:b/>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nsid w:val="28091ADF"/>
    <w:multiLevelType w:val="hybridMultilevel"/>
    <w:tmpl w:val="16260C1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30881B3F"/>
    <w:multiLevelType w:val="hybridMultilevel"/>
    <w:tmpl w:val="FB2ECCC0"/>
    <w:lvl w:ilvl="0" w:tplc="04090017">
      <w:start w:val="1"/>
      <w:numFmt w:val="lowerLetter"/>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30DD51B5"/>
    <w:multiLevelType w:val="hybridMultilevel"/>
    <w:tmpl w:val="CBF877B2"/>
    <w:lvl w:ilvl="0" w:tplc="04090019">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327B644E"/>
    <w:multiLevelType w:val="multilevel"/>
    <w:tmpl w:val="62E8B9FA"/>
    <w:name w:val="AppHeads2"/>
    <w:numStyleLink w:val="AppendixHeadings"/>
  </w:abstractNum>
  <w:abstractNum w:abstractNumId="39">
    <w:nsid w:val="33811249"/>
    <w:multiLevelType w:val="multilevel"/>
    <w:tmpl w:val="62E8B9FA"/>
    <w:name w:val="AppHeads"/>
    <w:numStyleLink w:val="AppendixHeadings"/>
  </w:abstractNum>
  <w:abstractNum w:abstractNumId="40">
    <w:nsid w:val="37B97018"/>
    <w:multiLevelType w:val="hybridMultilevel"/>
    <w:tmpl w:val="C9FA0D5A"/>
    <w:lvl w:ilvl="0" w:tplc="04090015">
      <w:start w:val="1"/>
      <w:numFmt w:val="upperLetter"/>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41">
    <w:nsid w:val="395C44B4"/>
    <w:multiLevelType w:val="hybridMultilevel"/>
    <w:tmpl w:val="D1400CC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3B0E413C"/>
    <w:multiLevelType w:val="hybridMultilevel"/>
    <w:tmpl w:val="C3A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D5C33DB"/>
    <w:multiLevelType w:val="hybridMultilevel"/>
    <w:tmpl w:val="1FFA261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3E295A5E"/>
    <w:multiLevelType w:val="hybridMultilevel"/>
    <w:tmpl w:val="091E0B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E3C3706"/>
    <w:multiLevelType w:val="hybridMultilevel"/>
    <w:tmpl w:val="53D0C208"/>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6">
    <w:nsid w:val="3E7B2F9A"/>
    <w:multiLevelType w:val="hybridMultilevel"/>
    <w:tmpl w:val="BAB08E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nsid w:val="3F9F7D92"/>
    <w:multiLevelType w:val="hybridMultilevel"/>
    <w:tmpl w:val="A32446BA"/>
    <w:lvl w:ilvl="0" w:tplc="A55896EA">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44F24CD2"/>
    <w:multiLevelType w:val="multilevel"/>
    <w:tmpl w:val="FAD66926"/>
    <w:lvl w:ilvl="0">
      <w:start w:val="1"/>
      <w:numFmt w:val="decimal"/>
      <w:pStyle w:val="Heading1"/>
      <w:suff w:val="space"/>
      <w:lvlText w:val="BAB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2700" w:hanging="1080"/>
      </w:pPr>
      <w:rPr>
        <w:rFonts w:hint="default"/>
      </w:rPr>
    </w:lvl>
    <w:lvl w:ilvl="3">
      <w:start w:val="1"/>
      <w:numFmt w:val="decimal"/>
      <w:pStyle w:val="Heading4"/>
      <w:suff w:val="space"/>
      <w:lvlText w:val="%1.%2.%3.%4"/>
      <w:lvlJc w:val="left"/>
      <w:pPr>
        <w:ind w:left="5693" w:hanging="1440"/>
      </w:pPr>
      <w:rPr>
        <w:rFonts w:hint="default"/>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46CC519D"/>
    <w:multiLevelType w:val="multilevel"/>
    <w:tmpl w:val="68EC901E"/>
    <w:lvl w:ilvl="0">
      <w:start w:val="1"/>
      <w:numFmt w:val="decimal"/>
      <w:suff w:val="space"/>
      <w:lvlText w:val="BAB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2700" w:hanging="1080"/>
      </w:pPr>
      <w:rPr>
        <w:rFonts w:hint="default"/>
      </w:rPr>
    </w:lvl>
    <w:lvl w:ilvl="3">
      <w:start w:val="1"/>
      <w:numFmt w:val="decimal"/>
      <w:suff w:val="space"/>
      <w:lvlText w:val="%1.%2.%3.%4"/>
      <w:lvlJc w:val="left"/>
      <w:pPr>
        <w:ind w:left="5693"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53">
    <w:nsid w:val="47F95C51"/>
    <w:multiLevelType w:val="hybridMultilevel"/>
    <w:tmpl w:val="F11C4E3A"/>
    <w:lvl w:ilvl="0" w:tplc="9C8079D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9D41C76"/>
    <w:multiLevelType w:val="multilevel"/>
    <w:tmpl w:val="EB34AF9A"/>
    <w:name w:val="BodyHeads"/>
    <w:numStyleLink w:val="BodyHeadings"/>
  </w:abstractNum>
  <w:abstractNum w:abstractNumId="55">
    <w:nsid w:val="509107F9"/>
    <w:multiLevelType w:val="multilevel"/>
    <w:tmpl w:val="EB34AF9A"/>
    <w:name w:val="BodyHeadings2"/>
    <w:numStyleLink w:val="BodyHeadings"/>
  </w:abstractNum>
  <w:abstractNum w:abstractNumId="56">
    <w:nsid w:val="54075FF9"/>
    <w:multiLevelType w:val="hybridMultilevel"/>
    <w:tmpl w:val="275089E8"/>
    <w:lvl w:ilvl="0" w:tplc="04090011">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7">
    <w:nsid w:val="56DE3ADD"/>
    <w:multiLevelType w:val="multilevel"/>
    <w:tmpl w:val="EB34AF9A"/>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57517C54"/>
    <w:multiLevelType w:val="multilevel"/>
    <w:tmpl w:val="62E8B9FA"/>
    <w:name w:val="AppHeads"/>
    <w:numStyleLink w:val="AppendixHeadings"/>
  </w:abstractNum>
  <w:abstractNum w:abstractNumId="59">
    <w:nsid w:val="58EA594A"/>
    <w:multiLevelType w:val="hybridMultilevel"/>
    <w:tmpl w:val="876489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61">
    <w:nsid w:val="59F96161"/>
    <w:multiLevelType w:val="hybridMultilevel"/>
    <w:tmpl w:val="A36E32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C7F389E"/>
    <w:multiLevelType w:val="multilevel"/>
    <w:tmpl w:val="62E8B9FA"/>
    <w:name w:val="AppHeads4"/>
    <w:numStyleLink w:val="AppendixHeadings"/>
  </w:abstractNum>
  <w:abstractNum w:abstractNumId="63">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4">
    <w:nsid w:val="5E437FE7"/>
    <w:multiLevelType w:val="hybridMultilevel"/>
    <w:tmpl w:val="1AE2B648"/>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65">
    <w:nsid w:val="61401442"/>
    <w:multiLevelType w:val="hybridMultilevel"/>
    <w:tmpl w:val="CE948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2B173A3"/>
    <w:multiLevelType w:val="hybridMultilevel"/>
    <w:tmpl w:val="1E34FA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6EB09D9"/>
    <w:multiLevelType w:val="hybridMultilevel"/>
    <w:tmpl w:val="7AFC9166"/>
    <w:lvl w:ilvl="0" w:tplc="972047C4">
      <w:start w:val="1"/>
      <w:numFmt w:val="decimal"/>
      <w:lvlText w:val="%1)"/>
      <w:lvlJc w:val="left"/>
      <w:pPr>
        <w:ind w:left="990" w:hanging="360"/>
      </w:pPr>
      <w:rPr>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8">
    <w:nsid w:val="68054D65"/>
    <w:multiLevelType w:val="hybridMultilevel"/>
    <w:tmpl w:val="CA0474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C2D3D78"/>
    <w:multiLevelType w:val="hybridMultilevel"/>
    <w:tmpl w:val="DE4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E365AD2"/>
    <w:multiLevelType w:val="multilevel"/>
    <w:tmpl w:val="EB34AF9A"/>
    <w:name w:val="BodyHeadings3"/>
    <w:numStyleLink w:val="BodyHeadings"/>
  </w:abstractNum>
  <w:abstractNum w:abstractNumId="71">
    <w:nsid w:val="71470472"/>
    <w:multiLevelType w:val="hybridMultilevel"/>
    <w:tmpl w:val="8FBCAC42"/>
    <w:lvl w:ilvl="0" w:tplc="237217F6">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2">
    <w:nsid w:val="720A4911"/>
    <w:multiLevelType w:val="hybridMultilevel"/>
    <w:tmpl w:val="CA469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2D23C76"/>
    <w:multiLevelType w:val="hybridMultilevel"/>
    <w:tmpl w:val="6BA40D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3457594"/>
    <w:multiLevelType w:val="hybridMultilevel"/>
    <w:tmpl w:val="261A2BBA"/>
    <w:lvl w:ilvl="0" w:tplc="5F0476A4">
      <w:start w:val="1"/>
      <w:numFmt w:val="decimal"/>
      <w:pStyle w:val="GambarBab3"/>
      <w:lvlText w:val="Gambar 3.%1 "/>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75">
    <w:nsid w:val="742E6936"/>
    <w:multiLevelType w:val="multilevel"/>
    <w:tmpl w:val="62E8B9FA"/>
    <w:name w:val="AppHeads3"/>
    <w:numStyleLink w:val="AppendixHeadings"/>
  </w:abstractNum>
  <w:abstractNum w:abstractNumId="76">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nsid w:val="776117EB"/>
    <w:multiLevelType w:val="hybridMultilevel"/>
    <w:tmpl w:val="A71684D8"/>
    <w:lvl w:ilvl="0" w:tplc="04090017">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8">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79">
    <w:nsid w:val="79F86E39"/>
    <w:multiLevelType w:val="hybridMultilevel"/>
    <w:tmpl w:val="E67A60A0"/>
    <w:lvl w:ilvl="0" w:tplc="68586F88">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DBD0E39"/>
    <w:multiLevelType w:val="hybridMultilevel"/>
    <w:tmpl w:val="B9CE942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6"/>
  </w:num>
  <w:num w:numId="2">
    <w:abstractNumId w:val="13"/>
  </w:num>
  <w:num w:numId="3">
    <w:abstractNumId w:val="22"/>
    <w:lvlOverride w:ilvl="0">
      <w:lvl w:ilvl="0">
        <w:start w:val="1"/>
        <w:numFmt w:val="upperLetter"/>
        <w:pStyle w:val="AppendixHeading1"/>
        <w:suff w:val="space"/>
        <w:lvlText w:val="LAMPIRAN %1"/>
        <w:lvlJc w:val="left"/>
        <w:pPr>
          <w:ind w:left="2062" w:hanging="360"/>
        </w:pPr>
        <w:rPr>
          <w:rFonts w:hint="default"/>
        </w:rPr>
      </w:lvl>
    </w:lvlOverride>
  </w:num>
  <w:num w:numId="4">
    <w:abstractNumId w:val="57"/>
  </w:num>
  <w:num w:numId="5">
    <w:abstractNumId w:val="21"/>
    <w:lvlOverride w:ilvl="0">
      <w:lvl w:ilvl="0">
        <w:start w:val="1"/>
        <w:numFmt w:val="decimal"/>
        <w:suff w:val="space"/>
        <w:lvlText w:val="BAB %1"/>
        <w:lvlJc w:val="left"/>
        <w:pPr>
          <w:ind w:left="0" w:firstLine="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1080" w:hanging="1080"/>
        </w:pPr>
        <w:rPr>
          <w:rFonts w:hint="default"/>
        </w:rPr>
      </w:lvl>
    </w:lvlOverride>
    <w:lvlOverride w:ilvl="3">
      <w:lvl w:ilvl="3">
        <w:start w:val="1"/>
        <w:numFmt w:val="decimal"/>
        <w:suff w:val="space"/>
        <w:lvlText w:val="%1.%2.%3.%4"/>
        <w:lvlJc w:val="left"/>
        <w:pPr>
          <w:ind w:left="5693"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5"/>
  </w:num>
  <w:num w:numId="7">
    <w:abstractNumId w:val="4"/>
  </w:num>
  <w:num w:numId="8">
    <w:abstractNumId w:val="49"/>
  </w:num>
  <w:num w:numId="9">
    <w:abstractNumId w:val="52"/>
  </w:num>
  <w:num w:numId="10">
    <w:abstractNumId w:val="78"/>
  </w:num>
  <w:num w:numId="11">
    <w:abstractNumId w:val="29"/>
  </w:num>
  <w:num w:numId="12">
    <w:abstractNumId w:val="60"/>
  </w:num>
  <w:num w:numId="13">
    <w:abstractNumId w:val="7"/>
  </w:num>
  <w:num w:numId="14">
    <w:abstractNumId w:val="14"/>
  </w:num>
  <w:num w:numId="15">
    <w:abstractNumId w:val="22"/>
  </w:num>
  <w:num w:numId="16">
    <w:abstractNumId w:val="47"/>
  </w:num>
  <w:num w:numId="17">
    <w:abstractNumId w:val="3"/>
  </w:num>
  <w:num w:numId="18">
    <w:abstractNumId w:val="2"/>
  </w:num>
  <w:num w:numId="19">
    <w:abstractNumId w:val="1"/>
  </w:num>
  <w:num w:numId="20">
    <w:abstractNumId w:val="63"/>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11"/>
  </w:num>
  <w:num w:numId="22">
    <w:abstractNumId w:val="25"/>
  </w:num>
  <w:num w:numId="23">
    <w:abstractNumId w:val="64"/>
  </w:num>
  <w:num w:numId="24">
    <w:abstractNumId w:val="53"/>
  </w:num>
  <w:num w:numId="25">
    <w:abstractNumId w:val="71"/>
  </w:num>
  <w:num w:numId="26">
    <w:abstractNumId w:val="50"/>
  </w:num>
  <w:num w:numId="27">
    <w:abstractNumId w:val="10"/>
  </w:num>
  <w:num w:numId="28">
    <w:abstractNumId w:val="50"/>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50"/>
  </w:num>
  <w:num w:numId="31">
    <w:abstractNumId w:val="50"/>
  </w:num>
  <w:num w:numId="32">
    <w:abstractNumId w:val="28"/>
  </w:num>
  <w:num w:numId="33">
    <w:abstractNumId w:val="8"/>
  </w:num>
  <w:num w:numId="34">
    <w:abstractNumId w:val="40"/>
  </w:num>
  <w:num w:numId="35">
    <w:abstractNumId w:val="50"/>
  </w:num>
  <w:num w:numId="36">
    <w:abstractNumId w:val="50"/>
  </w:num>
  <w:num w:numId="37">
    <w:abstractNumId w:val="50"/>
  </w:num>
  <w:num w:numId="38">
    <w:abstractNumId w:val="33"/>
  </w:num>
  <w:num w:numId="39">
    <w:abstractNumId w:val="33"/>
  </w:num>
  <w:num w:numId="40">
    <w:abstractNumId w:val="33"/>
  </w:num>
  <w:num w:numId="41">
    <w:abstractNumId w:val="33"/>
  </w:num>
  <w:num w:numId="42">
    <w:abstractNumId w:val="33"/>
  </w:num>
  <w:num w:numId="43">
    <w:abstractNumId w:val="33"/>
  </w:num>
  <w:num w:numId="44">
    <w:abstractNumId w:val="74"/>
  </w:num>
  <w:num w:numId="45">
    <w:abstractNumId w:val="33"/>
    <w:lvlOverride w:ilvl="0">
      <w:startOverride w:val="1"/>
    </w:lvlOverride>
  </w:num>
  <w:num w:numId="46">
    <w:abstractNumId w:val="33"/>
  </w:num>
  <w:num w:numId="47">
    <w:abstractNumId w:val="33"/>
  </w:num>
  <w:num w:numId="48">
    <w:abstractNumId w:val="42"/>
  </w:num>
  <w:num w:numId="4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4"/>
  </w:num>
  <w:num w:numId="51">
    <w:abstractNumId w:val="50"/>
  </w:num>
  <w:num w:numId="52">
    <w:abstractNumId w:val="50"/>
  </w:num>
  <w:num w:numId="53">
    <w:abstractNumId w:val="33"/>
  </w:num>
  <w:num w:numId="54">
    <w:abstractNumId w:val="50"/>
  </w:num>
  <w:num w:numId="55">
    <w:abstractNumId w:val="50"/>
  </w:num>
  <w:num w:numId="56">
    <w:abstractNumId w:val="26"/>
  </w:num>
  <w:num w:numId="57">
    <w:abstractNumId w:val="33"/>
  </w:num>
  <w:num w:numId="58">
    <w:abstractNumId w:val="33"/>
  </w:num>
  <w:num w:numId="59">
    <w:abstractNumId w:val="33"/>
  </w:num>
  <w:num w:numId="60">
    <w:abstractNumId w:val="33"/>
  </w:num>
  <w:num w:numId="61">
    <w:abstractNumId w:val="33"/>
  </w:num>
  <w:num w:numId="62">
    <w:abstractNumId w:val="34"/>
  </w:num>
  <w:num w:numId="63">
    <w:abstractNumId w:val="50"/>
  </w:num>
  <w:num w:numId="64">
    <w:abstractNumId w:val="12"/>
  </w:num>
  <w:num w:numId="65">
    <w:abstractNumId w:val="12"/>
  </w:num>
  <w:num w:numId="66">
    <w:abstractNumId w:val="12"/>
  </w:num>
  <w:num w:numId="67">
    <w:abstractNumId w:val="72"/>
  </w:num>
  <w:num w:numId="68">
    <w:abstractNumId w:val="19"/>
  </w:num>
  <w:num w:numId="69">
    <w:abstractNumId w:val="33"/>
  </w:num>
  <w:num w:numId="70">
    <w:abstractNumId w:val="79"/>
  </w:num>
  <w:num w:numId="71">
    <w:abstractNumId w:val="31"/>
  </w:num>
  <w:num w:numId="72">
    <w:abstractNumId w:val="12"/>
  </w:num>
  <w:num w:numId="73">
    <w:abstractNumId w:val="50"/>
  </w:num>
  <w:num w:numId="74">
    <w:abstractNumId w:val="50"/>
  </w:num>
  <w:num w:numId="75">
    <w:abstractNumId w:val="50"/>
  </w:num>
  <w:num w:numId="76">
    <w:abstractNumId w:val="50"/>
  </w:num>
  <w:num w:numId="77">
    <w:abstractNumId w:val="59"/>
  </w:num>
  <w:num w:numId="78">
    <w:abstractNumId w:val="69"/>
  </w:num>
  <w:num w:numId="79">
    <w:abstractNumId w:val="61"/>
  </w:num>
  <w:num w:numId="80">
    <w:abstractNumId w:val="41"/>
  </w:num>
  <w:num w:numId="81">
    <w:abstractNumId w:val="46"/>
  </w:num>
  <w:num w:numId="82">
    <w:abstractNumId w:val="33"/>
  </w:num>
  <w:num w:numId="83">
    <w:abstractNumId w:val="48"/>
  </w:num>
  <w:num w:numId="84">
    <w:abstractNumId w:val="12"/>
  </w:num>
  <w:num w:numId="85">
    <w:abstractNumId w:val="45"/>
  </w:num>
  <w:num w:numId="86">
    <w:abstractNumId w:val="33"/>
  </w:num>
  <w:num w:numId="87">
    <w:abstractNumId w:val="33"/>
  </w:num>
  <w:num w:numId="88">
    <w:abstractNumId w:val="33"/>
  </w:num>
  <w:num w:numId="8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36"/>
  </w:num>
  <w:num w:numId="91">
    <w:abstractNumId w:val="33"/>
  </w:num>
  <w:num w:numId="92">
    <w:abstractNumId w:val="33"/>
  </w:num>
  <w:num w:numId="93">
    <w:abstractNumId w:val="18"/>
  </w:num>
  <w:num w:numId="94">
    <w:abstractNumId w:val="12"/>
  </w:num>
  <w:num w:numId="95">
    <w:abstractNumId w:val="12"/>
  </w:num>
  <w:num w:numId="96">
    <w:abstractNumId w:val="33"/>
  </w:num>
  <w:num w:numId="97">
    <w:abstractNumId w:val="33"/>
  </w:num>
  <w:num w:numId="98">
    <w:abstractNumId w:val="33"/>
  </w:num>
  <w:num w:numId="99">
    <w:abstractNumId w:val="33"/>
  </w:num>
  <w:num w:numId="100">
    <w:abstractNumId w:val="51"/>
  </w:num>
  <w:num w:numId="101">
    <w:abstractNumId w:val="33"/>
  </w:num>
  <w:num w:numId="102">
    <w:abstractNumId w:val="56"/>
  </w:num>
  <w:num w:numId="103">
    <w:abstractNumId w:val="33"/>
  </w:num>
  <w:num w:numId="104">
    <w:abstractNumId w:val="33"/>
  </w:num>
  <w:num w:numId="105">
    <w:abstractNumId w:val="33"/>
  </w:num>
  <w:num w:numId="106">
    <w:abstractNumId w:val="33"/>
  </w:num>
  <w:num w:numId="107">
    <w:abstractNumId w:val="43"/>
  </w:num>
  <w:num w:numId="108">
    <w:abstractNumId w:val="33"/>
  </w:num>
  <w:num w:numId="109">
    <w:abstractNumId w:val="33"/>
  </w:num>
  <w:num w:numId="110">
    <w:abstractNumId w:val="33"/>
  </w:num>
  <w:num w:numId="111">
    <w:abstractNumId w:val="33"/>
  </w:num>
  <w:num w:numId="112">
    <w:abstractNumId w:val="33"/>
  </w:num>
  <w:num w:numId="113">
    <w:abstractNumId w:val="33"/>
  </w:num>
  <w:num w:numId="114">
    <w:abstractNumId w:val="33"/>
  </w:num>
  <w:num w:numId="115">
    <w:abstractNumId w:val="33"/>
  </w:num>
  <w:num w:numId="116">
    <w:abstractNumId w:val="32"/>
  </w:num>
  <w:num w:numId="117">
    <w:abstractNumId w:val="73"/>
  </w:num>
  <w:num w:numId="118">
    <w:abstractNumId w:val="17"/>
  </w:num>
  <w:num w:numId="119">
    <w:abstractNumId w:val="65"/>
  </w:num>
  <w:num w:numId="120">
    <w:abstractNumId w:val="15"/>
  </w:num>
  <w:num w:numId="121">
    <w:abstractNumId w:val="27"/>
  </w:num>
  <w:num w:numId="122">
    <w:abstractNumId w:val="50"/>
  </w:num>
  <w:num w:numId="123">
    <w:abstractNumId w:val="68"/>
  </w:num>
  <w:num w:numId="124">
    <w:abstractNumId w:val="77"/>
  </w:num>
  <w:num w:numId="125">
    <w:abstractNumId w:val="37"/>
  </w:num>
  <w:num w:numId="126">
    <w:abstractNumId w:val="20"/>
  </w:num>
  <w:num w:numId="127">
    <w:abstractNumId w:val="23"/>
  </w:num>
  <w:num w:numId="128">
    <w:abstractNumId w:val="66"/>
  </w:num>
  <w:num w:numId="129">
    <w:abstractNumId w:val="80"/>
  </w:num>
  <w:num w:numId="130">
    <w:abstractNumId w:val="67"/>
  </w:num>
  <w:num w:numId="131">
    <w:abstractNumId w:val="33"/>
  </w:num>
  <w:num w:numId="132">
    <w:abstractNumId w:val="9"/>
  </w:num>
  <w:num w:numId="133">
    <w:abstractNumId w:val="33"/>
  </w:num>
  <w:num w:numId="134">
    <w:abstractNumId w:val="50"/>
  </w:num>
  <w:numIdMacAtCleanup w:val="1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kat">
    <w15:presenceInfo w15:providerId="Windows Live" w15:userId="59e0906dcd7355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419"/>
    <w:rsid w:val="000008DA"/>
    <w:rsid w:val="00000B4C"/>
    <w:rsid w:val="00002283"/>
    <w:rsid w:val="000047B8"/>
    <w:rsid w:val="00005266"/>
    <w:rsid w:val="0000567A"/>
    <w:rsid w:val="00006435"/>
    <w:rsid w:val="00006620"/>
    <w:rsid w:val="0000714D"/>
    <w:rsid w:val="000072F6"/>
    <w:rsid w:val="000077A8"/>
    <w:rsid w:val="000107D5"/>
    <w:rsid w:val="000119C9"/>
    <w:rsid w:val="00016603"/>
    <w:rsid w:val="00017900"/>
    <w:rsid w:val="000179C5"/>
    <w:rsid w:val="000209B7"/>
    <w:rsid w:val="000219E7"/>
    <w:rsid w:val="0002236E"/>
    <w:rsid w:val="00022C0D"/>
    <w:rsid w:val="0002562B"/>
    <w:rsid w:val="00026C2A"/>
    <w:rsid w:val="00027996"/>
    <w:rsid w:val="00030040"/>
    <w:rsid w:val="0003309B"/>
    <w:rsid w:val="00034F2B"/>
    <w:rsid w:val="00035A8B"/>
    <w:rsid w:val="000365B1"/>
    <w:rsid w:val="00041239"/>
    <w:rsid w:val="000419D6"/>
    <w:rsid w:val="000441FA"/>
    <w:rsid w:val="00046AF2"/>
    <w:rsid w:val="00047211"/>
    <w:rsid w:val="000502F1"/>
    <w:rsid w:val="00051D05"/>
    <w:rsid w:val="00053481"/>
    <w:rsid w:val="00053968"/>
    <w:rsid w:val="0005425E"/>
    <w:rsid w:val="000548E0"/>
    <w:rsid w:val="000550DA"/>
    <w:rsid w:val="00055146"/>
    <w:rsid w:val="00056D97"/>
    <w:rsid w:val="00056DE6"/>
    <w:rsid w:val="00057727"/>
    <w:rsid w:val="00062267"/>
    <w:rsid w:val="000634A6"/>
    <w:rsid w:val="00063991"/>
    <w:rsid w:val="00063E16"/>
    <w:rsid w:val="00064274"/>
    <w:rsid w:val="000656A0"/>
    <w:rsid w:val="0006618E"/>
    <w:rsid w:val="000672E6"/>
    <w:rsid w:val="00067D88"/>
    <w:rsid w:val="000726D4"/>
    <w:rsid w:val="00073C7E"/>
    <w:rsid w:val="000743C8"/>
    <w:rsid w:val="00074B8B"/>
    <w:rsid w:val="00077FCF"/>
    <w:rsid w:val="0008048F"/>
    <w:rsid w:val="00080833"/>
    <w:rsid w:val="000838AF"/>
    <w:rsid w:val="00083D1F"/>
    <w:rsid w:val="00084280"/>
    <w:rsid w:val="00084EEB"/>
    <w:rsid w:val="000858E7"/>
    <w:rsid w:val="00086DE7"/>
    <w:rsid w:val="00086E8C"/>
    <w:rsid w:val="00090358"/>
    <w:rsid w:val="000925A5"/>
    <w:rsid w:val="000929A6"/>
    <w:rsid w:val="00093270"/>
    <w:rsid w:val="00094106"/>
    <w:rsid w:val="00095B95"/>
    <w:rsid w:val="00097833"/>
    <w:rsid w:val="000A00C7"/>
    <w:rsid w:val="000A034A"/>
    <w:rsid w:val="000A07FD"/>
    <w:rsid w:val="000A0DA0"/>
    <w:rsid w:val="000A1CA1"/>
    <w:rsid w:val="000A2781"/>
    <w:rsid w:val="000A3341"/>
    <w:rsid w:val="000A3C5B"/>
    <w:rsid w:val="000A5C66"/>
    <w:rsid w:val="000A7C01"/>
    <w:rsid w:val="000B0AB1"/>
    <w:rsid w:val="000B17CE"/>
    <w:rsid w:val="000B2C07"/>
    <w:rsid w:val="000B3460"/>
    <w:rsid w:val="000B41F4"/>
    <w:rsid w:val="000B507B"/>
    <w:rsid w:val="000B57D9"/>
    <w:rsid w:val="000C2549"/>
    <w:rsid w:val="000C2820"/>
    <w:rsid w:val="000C3D1F"/>
    <w:rsid w:val="000C44D3"/>
    <w:rsid w:val="000C5B75"/>
    <w:rsid w:val="000C69BA"/>
    <w:rsid w:val="000C6D5D"/>
    <w:rsid w:val="000D0488"/>
    <w:rsid w:val="000D1322"/>
    <w:rsid w:val="000D167C"/>
    <w:rsid w:val="000D1DC2"/>
    <w:rsid w:val="000D279F"/>
    <w:rsid w:val="000D2977"/>
    <w:rsid w:val="000D34E0"/>
    <w:rsid w:val="000D4CB1"/>
    <w:rsid w:val="000D50AC"/>
    <w:rsid w:val="000D5C63"/>
    <w:rsid w:val="000E0BB6"/>
    <w:rsid w:val="000E1F3D"/>
    <w:rsid w:val="000E2BB7"/>
    <w:rsid w:val="000E56D2"/>
    <w:rsid w:val="000E5A37"/>
    <w:rsid w:val="000E638B"/>
    <w:rsid w:val="000F1D01"/>
    <w:rsid w:val="000F28C2"/>
    <w:rsid w:val="000F3060"/>
    <w:rsid w:val="000F4275"/>
    <w:rsid w:val="000F67B8"/>
    <w:rsid w:val="000F7B3E"/>
    <w:rsid w:val="00100CE7"/>
    <w:rsid w:val="001014F4"/>
    <w:rsid w:val="0010223B"/>
    <w:rsid w:val="00104C88"/>
    <w:rsid w:val="00106138"/>
    <w:rsid w:val="00106B69"/>
    <w:rsid w:val="001079D7"/>
    <w:rsid w:val="00112BE1"/>
    <w:rsid w:val="001133B5"/>
    <w:rsid w:val="00113F49"/>
    <w:rsid w:val="0011507E"/>
    <w:rsid w:val="00115296"/>
    <w:rsid w:val="00115B96"/>
    <w:rsid w:val="001161D8"/>
    <w:rsid w:val="00117D67"/>
    <w:rsid w:val="0012260B"/>
    <w:rsid w:val="0012487A"/>
    <w:rsid w:val="00124E5D"/>
    <w:rsid w:val="00124EBE"/>
    <w:rsid w:val="0012696D"/>
    <w:rsid w:val="00127C90"/>
    <w:rsid w:val="00130194"/>
    <w:rsid w:val="00132794"/>
    <w:rsid w:val="00132C67"/>
    <w:rsid w:val="00134EC7"/>
    <w:rsid w:val="0013611C"/>
    <w:rsid w:val="00137CCA"/>
    <w:rsid w:val="0014077F"/>
    <w:rsid w:val="00140789"/>
    <w:rsid w:val="001414CB"/>
    <w:rsid w:val="00142668"/>
    <w:rsid w:val="00142864"/>
    <w:rsid w:val="00143A5D"/>
    <w:rsid w:val="00145CA6"/>
    <w:rsid w:val="0014608D"/>
    <w:rsid w:val="00146EED"/>
    <w:rsid w:val="00146FDF"/>
    <w:rsid w:val="001529D6"/>
    <w:rsid w:val="00153328"/>
    <w:rsid w:val="00153D92"/>
    <w:rsid w:val="00154E04"/>
    <w:rsid w:val="00155B03"/>
    <w:rsid w:val="00155B83"/>
    <w:rsid w:val="00155C1F"/>
    <w:rsid w:val="00155D4F"/>
    <w:rsid w:val="00157F10"/>
    <w:rsid w:val="001611BC"/>
    <w:rsid w:val="00161C34"/>
    <w:rsid w:val="0016438E"/>
    <w:rsid w:val="00164916"/>
    <w:rsid w:val="00164A7D"/>
    <w:rsid w:val="00165008"/>
    <w:rsid w:val="00165B14"/>
    <w:rsid w:val="0016715E"/>
    <w:rsid w:val="0016778F"/>
    <w:rsid w:val="00167D11"/>
    <w:rsid w:val="00170289"/>
    <w:rsid w:val="00171B51"/>
    <w:rsid w:val="00171F0E"/>
    <w:rsid w:val="00173076"/>
    <w:rsid w:val="0017371E"/>
    <w:rsid w:val="0017507F"/>
    <w:rsid w:val="001759AE"/>
    <w:rsid w:val="00176358"/>
    <w:rsid w:val="00176653"/>
    <w:rsid w:val="0018055F"/>
    <w:rsid w:val="00180776"/>
    <w:rsid w:val="001810C6"/>
    <w:rsid w:val="0018257E"/>
    <w:rsid w:val="00184DEF"/>
    <w:rsid w:val="00184FD2"/>
    <w:rsid w:val="00185CDC"/>
    <w:rsid w:val="0018638A"/>
    <w:rsid w:val="00186F25"/>
    <w:rsid w:val="00190E7E"/>
    <w:rsid w:val="00191547"/>
    <w:rsid w:val="0019292B"/>
    <w:rsid w:val="0019293E"/>
    <w:rsid w:val="00192F6E"/>
    <w:rsid w:val="00193277"/>
    <w:rsid w:val="001937E4"/>
    <w:rsid w:val="00193AA4"/>
    <w:rsid w:val="0019707D"/>
    <w:rsid w:val="001976ED"/>
    <w:rsid w:val="001A0083"/>
    <w:rsid w:val="001A517A"/>
    <w:rsid w:val="001A5753"/>
    <w:rsid w:val="001A7077"/>
    <w:rsid w:val="001A723F"/>
    <w:rsid w:val="001B17B9"/>
    <w:rsid w:val="001B1C56"/>
    <w:rsid w:val="001B3C79"/>
    <w:rsid w:val="001B3EE7"/>
    <w:rsid w:val="001B480E"/>
    <w:rsid w:val="001B58D4"/>
    <w:rsid w:val="001B765D"/>
    <w:rsid w:val="001C08BB"/>
    <w:rsid w:val="001C0B93"/>
    <w:rsid w:val="001C1AE9"/>
    <w:rsid w:val="001C1D04"/>
    <w:rsid w:val="001C41FC"/>
    <w:rsid w:val="001C570F"/>
    <w:rsid w:val="001C7651"/>
    <w:rsid w:val="001C766F"/>
    <w:rsid w:val="001C78C6"/>
    <w:rsid w:val="001D1935"/>
    <w:rsid w:val="001D1EB8"/>
    <w:rsid w:val="001D4C67"/>
    <w:rsid w:val="001D504B"/>
    <w:rsid w:val="001D505A"/>
    <w:rsid w:val="001E2CDB"/>
    <w:rsid w:val="001E4CBB"/>
    <w:rsid w:val="001E7795"/>
    <w:rsid w:val="001E79C8"/>
    <w:rsid w:val="001E7EC6"/>
    <w:rsid w:val="001F038E"/>
    <w:rsid w:val="001F1142"/>
    <w:rsid w:val="001F2FF6"/>
    <w:rsid w:val="001F3B59"/>
    <w:rsid w:val="001F3D5F"/>
    <w:rsid w:val="001F3F0D"/>
    <w:rsid w:val="001F5F1C"/>
    <w:rsid w:val="001F624B"/>
    <w:rsid w:val="0020046D"/>
    <w:rsid w:val="00201775"/>
    <w:rsid w:val="00203C0E"/>
    <w:rsid w:val="0021076F"/>
    <w:rsid w:val="00210C61"/>
    <w:rsid w:val="00214E5C"/>
    <w:rsid w:val="00216902"/>
    <w:rsid w:val="00216A16"/>
    <w:rsid w:val="00220025"/>
    <w:rsid w:val="00221CB5"/>
    <w:rsid w:val="0022326C"/>
    <w:rsid w:val="00223B70"/>
    <w:rsid w:val="002258F2"/>
    <w:rsid w:val="00227A5B"/>
    <w:rsid w:val="00230725"/>
    <w:rsid w:val="00231404"/>
    <w:rsid w:val="00231642"/>
    <w:rsid w:val="002332BF"/>
    <w:rsid w:val="0023413F"/>
    <w:rsid w:val="00234C8A"/>
    <w:rsid w:val="00235403"/>
    <w:rsid w:val="0024187F"/>
    <w:rsid w:val="002439B5"/>
    <w:rsid w:val="00244025"/>
    <w:rsid w:val="002446A6"/>
    <w:rsid w:val="00245EA5"/>
    <w:rsid w:val="00246114"/>
    <w:rsid w:val="0024783F"/>
    <w:rsid w:val="00253691"/>
    <w:rsid w:val="002548C3"/>
    <w:rsid w:val="00257175"/>
    <w:rsid w:val="00257311"/>
    <w:rsid w:val="0026045B"/>
    <w:rsid w:val="00261996"/>
    <w:rsid w:val="00262C37"/>
    <w:rsid w:val="00262D08"/>
    <w:rsid w:val="00262D3B"/>
    <w:rsid w:val="00263C49"/>
    <w:rsid w:val="00264676"/>
    <w:rsid w:val="0026720A"/>
    <w:rsid w:val="00271067"/>
    <w:rsid w:val="002714BA"/>
    <w:rsid w:val="00271ECB"/>
    <w:rsid w:val="00272546"/>
    <w:rsid w:val="00274763"/>
    <w:rsid w:val="00276772"/>
    <w:rsid w:val="00277093"/>
    <w:rsid w:val="00282481"/>
    <w:rsid w:val="00284390"/>
    <w:rsid w:val="00284F81"/>
    <w:rsid w:val="00285520"/>
    <w:rsid w:val="00285B69"/>
    <w:rsid w:val="00287267"/>
    <w:rsid w:val="00287EA3"/>
    <w:rsid w:val="002902F4"/>
    <w:rsid w:val="0029139C"/>
    <w:rsid w:val="00291540"/>
    <w:rsid w:val="00293294"/>
    <w:rsid w:val="002955B9"/>
    <w:rsid w:val="00295857"/>
    <w:rsid w:val="00296416"/>
    <w:rsid w:val="002A08CD"/>
    <w:rsid w:val="002A0BE0"/>
    <w:rsid w:val="002A167E"/>
    <w:rsid w:val="002A2859"/>
    <w:rsid w:val="002A314B"/>
    <w:rsid w:val="002A326A"/>
    <w:rsid w:val="002A5B60"/>
    <w:rsid w:val="002A7810"/>
    <w:rsid w:val="002B1CA8"/>
    <w:rsid w:val="002B40AC"/>
    <w:rsid w:val="002C0DDE"/>
    <w:rsid w:val="002C23F8"/>
    <w:rsid w:val="002C2FD3"/>
    <w:rsid w:val="002C3960"/>
    <w:rsid w:val="002C3D84"/>
    <w:rsid w:val="002C3EE9"/>
    <w:rsid w:val="002C4E48"/>
    <w:rsid w:val="002C517F"/>
    <w:rsid w:val="002D17E9"/>
    <w:rsid w:val="002D2F67"/>
    <w:rsid w:val="002D3B30"/>
    <w:rsid w:val="002D41A6"/>
    <w:rsid w:val="002D4EDD"/>
    <w:rsid w:val="002D4F78"/>
    <w:rsid w:val="002D5072"/>
    <w:rsid w:val="002D6750"/>
    <w:rsid w:val="002D6A95"/>
    <w:rsid w:val="002E4FFA"/>
    <w:rsid w:val="002E55F9"/>
    <w:rsid w:val="002F614D"/>
    <w:rsid w:val="002F6977"/>
    <w:rsid w:val="002F7381"/>
    <w:rsid w:val="00300A34"/>
    <w:rsid w:val="003010CC"/>
    <w:rsid w:val="00301D80"/>
    <w:rsid w:val="00302AA2"/>
    <w:rsid w:val="00302CC2"/>
    <w:rsid w:val="00303611"/>
    <w:rsid w:val="00303B80"/>
    <w:rsid w:val="0030439C"/>
    <w:rsid w:val="00305849"/>
    <w:rsid w:val="00306253"/>
    <w:rsid w:val="00307482"/>
    <w:rsid w:val="00307815"/>
    <w:rsid w:val="00307F7B"/>
    <w:rsid w:val="003102FA"/>
    <w:rsid w:val="00311608"/>
    <w:rsid w:val="00313371"/>
    <w:rsid w:val="00316686"/>
    <w:rsid w:val="00317160"/>
    <w:rsid w:val="003179F4"/>
    <w:rsid w:val="0032068E"/>
    <w:rsid w:val="00320D3B"/>
    <w:rsid w:val="00325278"/>
    <w:rsid w:val="00326BBD"/>
    <w:rsid w:val="0033063B"/>
    <w:rsid w:val="00330E8F"/>
    <w:rsid w:val="003314E6"/>
    <w:rsid w:val="0033286D"/>
    <w:rsid w:val="003331CF"/>
    <w:rsid w:val="003346C9"/>
    <w:rsid w:val="0033473B"/>
    <w:rsid w:val="003347FA"/>
    <w:rsid w:val="00334B73"/>
    <w:rsid w:val="00337EFE"/>
    <w:rsid w:val="00341D5B"/>
    <w:rsid w:val="00342F3C"/>
    <w:rsid w:val="003454ED"/>
    <w:rsid w:val="003460B2"/>
    <w:rsid w:val="0034727A"/>
    <w:rsid w:val="00350452"/>
    <w:rsid w:val="00351B0E"/>
    <w:rsid w:val="00352011"/>
    <w:rsid w:val="003520D0"/>
    <w:rsid w:val="003531AE"/>
    <w:rsid w:val="003547A8"/>
    <w:rsid w:val="0035651E"/>
    <w:rsid w:val="0035668B"/>
    <w:rsid w:val="003602FF"/>
    <w:rsid w:val="0036080F"/>
    <w:rsid w:val="003628B6"/>
    <w:rsid w:val="00362FA0"/>
    <w:rsid w:val="00363212"/>
    <w:rsid w:val="003633A2"/>
    <w:rsid w:val="00364677"/>
    <w:rsid w:val="00365A26"/>
    <w:rsid w:val="003660EF"/>
    <w:rsid w:val="0036621D"/>
    <w:rsid w:val="00366EF2"/>
    <w:rsid w:val="003678F7"/>
    <w:rsid w:val="00371FA8"/>
    <w:rsid w:val="003725FD"/>
    <w:rsid w:val="00374B17"/>
    <w:rsid w:val="00376989"/>
    <w:rsid w:val="0037789E"/>
    <w:rsid w:val="0038144F"/>
    <w:rsid w:val="00383345"/>
    <w:rsid w:val="00383FE8"/>
    <w:rsid w:val="00384E84"/>
    <w:rsid w:val="00385CDD"/>
    <w:rsid w:val="00387A90"/>
    <w:rsid w:val="00392300"/>
    <w:rsid w:val="0039242C"/>
    <w:rsid w:val="00392A53"/>
    <w:rsid w:val="0039354C"/>
    <w:rsid w:val="00395479"/>
    <w:rsid w:val="00396127"/>
    <w:rsid w:val="00396589"/>
    <w:rsid w:val="00396664"/>
    <w:rsid w:val="003A03A8"/>
    <w:rsid w:val="003A088A"/>
    <w:rsid w:val="003A0D50"/>
    <w:rsid w:val="003A14E6"/>
    <w:rsid w:val="003A1CC3"/>
    <w:rsid w:val="003A2A19"/>
    <w:rsid w:val="003A2F5F"/>
    <w:rsid w:val="003A3213"/>
    <w:rsid w:val="003A6ED5"/>
    <w:rsid w:val="003A7499"/>
    <w:rsid w:val="003B05AC"/>
    <w:rsid w:val="003B2986"/>
    <w:rsid w:val="003B340E"/>
    <w:rsid w:val="003B592A"/>
    <w:rsid w:val="003B6592"/>
    <w:rsid w:val="003C198F"/>
    <w:rsid w:val="003C264E"/>
    <w:rsid w:val="003C2E0B"/>
    <w:rsid w:val="003C5220"/>
    <w:rsid w:val="003C530C"/>
    <w:rsid w:val="003C5DEE"/>
    <w:rsid w:val="003C6459"/>
    <w:rsid w:val="003D04EE"/>
    <w:rsid w:val="003D0B53"/>
    <w:rsid w:val="003D21B4"/>
    <w:rsid w:val="003D2259"/>
    <w:rsid w:val="003D3336"/>
    <w:rsid w:val="003D4033"/>
    <w:rsid w:val="003D7935"/>
    <w:rsid w:val="003E2A92"/>
    <w:rsid w:val="003E32D5"/>
    <w:rsid w:val="003E56CF"/>
    <w:rsid w:val="003E7F09"/>
    <w:rsid w:val="003F14AA"/>
    <w:rsid w:val="003F35B8"/>
    <w:rsid w:val="003F6507"/>
    <w:rsid w:val="003F68B3"/>
    <w:rsid w:val="003F7665"/>
    <w:rsid w:val="003F7D85"/>
    <w:rsid w:val="0040177C"/>
    <w:rsid w:val="0040277F"/>
    <w:rsid w:val="00402DC8"/>
    <w:rsid w:val="004044A0"/>
    <w:rsid w:val="00410F82"/>
    <w:rsid w:val="004119EB"/>
    <w:rsid w:val="0041256A"/>
    <w:rsid w:val="00413A7C"/>
    <w:rsid w:val="0041401B"/>
    <w:rsid w:val="00415217"/>
    <w:rsid w:val="00416733"/>
    <w:rsid w:val="0041703C"/>
    <w:rsid w:val="004225D5"/>
    <w:rsid w:val="00423851"/>
    <w:rsid w:val="004239BF"/>
    <w:rsid w:val="00424897"/>
    <w:rsid w:val="00425E1C"/>
    <w:rsid w:val="00425F59"/>
    <w:rsid w:val="00427439"/>
    <w:rsid w:val="00427E05"/>
    <w:rsid w:val="0043022F"/>
    <w:rsid w:val="00430296"/>
    <w:rsid w:val="00434651"/>
    <w:rsid w:val="004350D4"/>
    <w:rsid w:val="004352B5"/>
    <w:rsid w:val="00440112"/>
    <w:rsid w:val="004413B1"/>
    <w:rsid w:val="00442658"/>
    <w:rsid w:val="00444D45"/>
    <w:rsid w:val="00445021"/>
    <w:rsid w:val="00445845"/>
    <w:rsid w:val="00445868"/>
    <w:rsid w:val="00447C3D"/>
    <w:rsid w:val="00451964"/>
    <w:rsid w:val="00454D46"/>
    <w:rsid w:val="00454EEA"/>
    <w:rsid w:val="00455390"/>
    <w:rsid w:val="00456FB9"/>
    <w:rsid w:val="004616F6"/>
    <w:rsid w:val="00462F9A"/>
    <w:rsid w:val="00463D5A"/>
    <w:rsid w:val="0046501A"/>
    <w:rsid w:val="004669FB"/>
    <w:rsid w:val="004671F5"/>
    <w:rsid w:val="00470AB7"/>
    <w:rsid w:val="0047121F"/>
    <w:rsid w:val="004738C9"/>
    <w:rsid w:val="00473ED0"/>
    <w:rsid w:val="004750C9"/>
    <w:rsid w:val="0047635E"/>
    <w:rsid w:val="00480D5F"/>
    <w:rsid w:val="00481A27"/>
    <w:rsid w:val="0048223A"/>
    <w:rsid w:val="004833E3"/>
    <w:rsid w:val="0048455C"/>
    <w:rsid w:val="00486946"/>
    <w:rsid w:val="00487107"/>
    <w:rsid w:val="00487774"/>
    <w:rsid w:val="0049015C"/>
    <w:rsid w:val="00491E95"/>
    <w:rsid w:val="00492557"/>
    <w:rsid w:val="004933B2"/>
    <w:rsid w:val="004937D5"/>
    <w:rsid w:val="00493BF5"/>
    <w:rsid w:val="004940CC"/>
    <w:rsid w:val="004949DD"/>
    <w:rsid w:val="004972A2"/>
    <w:rsid w:val="004A0B67"/>
    <w:rsid w:val="004A127C"/>
    <w:rsid w:val="004A1375"/>
    <w:rsid w:val="004A200E"/>
    <w:rsid w:val="004A25A6"/>
    <w:rsid w:val="004A419E"/>
    <w:rsid w:val="004A4867"/>
    <w:rsid w:val="004A4E51"/>
    <w:rsid w:val="004A6A53"/>
    <w:rsid w:val="004B398C"/>
    <w:rsid w:val="004B4C8C"/>
    <w:rsid w:val="004B6443"/>
    <w:rsid w:val="004B6C33"/>
    <w:rsid w:val="004C236C"/>
    <w:rsid w:val="004C2589"/>
    <w:rsid w:val="004C25E8"/>
    <w:rsid w:val="004C30D8"/>
    <w:rsid w:val="004C4528"/>
    <w:rsid w:val="004C534B"/>
    <w:rsid w:val="004C5D4E"/>
    <w:rsid w:val="004C6040"/>
    <w:rsid w:val="004D2BE7"/>
    <w:rsid w:val="004D2C18"/>
    <w:rsid w:val="004D308E"/>
    <w:rsid w:val="004D53E3"/>
    <w:rsid w:val="004E199D"/>
    <w:rsid w:val="004E2B87"/>
    <w:rsid w:val="004F08A8"/>
    <w:rsid w:val="004F1780"/>
    <w:rsid w:val="004F187D"/>
    <w:rsid w:val="004F4544"/>
    <w:rsid w:val="004F5415"/>
    <w:rsid w:val="004F5AEE"/>
    <w:rsid w:val="004F75E1"/>
    <w:rsid w:val="005019E0"/>
    <w:rsid w:val="00501A8D"/>
    <w:rsid w:val="005021DB"/>
    <w:rsid w:val="0050238A"/>
    <w:rsid w:val="0050462A"/>
    <w:rsid w:val="00504995"/>
    <w:rsid w:val="00505513"/>
    <w:rsid w:val="00505A1A"/>
    <w:rsid w:val="00506BE3"/>
    <w:rsid w:val="0051106D"/>
    <w:rsid w:val="00512B53"/>
    <w:rsid w:val="005134E2"/>
    <w:rsid w:val="0051383A"/>
    <w:rsid w:val="00516AA1"/>
    <w:rsid w:val="005179AA"/>
    <w:rsid w:val="00523105"/>
    <w:rsid w:val="00523F7C"/>
    <w:rsid w:val="005260B1"/>
    <w:rsid w:val="005312D3"/>
    <w:rsid w:val="00533312"/>
    <w:rsid w:val="00533BB3"/>
    <w:rsid w:val="005355DB"/>
    <w:rsid w:val="00535D34"/>
    <w:rsid w:val="005368F5"/>
    <w:rsid w:val="00536EE0"/>
    <w:rsid w:val="00537E8F"/>
    <w:rsid w:val="005418BF"/>
    <w:rsid w:val="0054269B"/>
    <w:rsid w:val="005427D0"/>
    <w:rsid w:val="00543952"/>
    <w:rsid w:val="00544D03"/>
    <w:rsid w:val="0054588E"/>
    <w:rsid w:val="005473FD"/>
    <w:rsid w:val="00547D32"/>
    <w:rsid w:val="0055164E"/>
    <w:rsid w:val="00552832"/>
    <w:rsid w:val="00553CDF"/>
    <w:rsid w:val="0056002A"/>
    <w:rsid w:val="00560C47"/>
    <w:rsid w:val="00563838"/>
    <w:rsid w:val="00564C01"/>
    <w:rsid w:val="005664E2"/>
    <w:rsid w:val="00567555"/>
    <w:rsid w:val="005708C1"/>
    <w:rsid w:val="00572727"/>
    <w:rsid w:val="00573CCD"/>
    <w:rsid w:val="00573F00"/>
    <w:rsid w:val="00574777"/>
    <w:rsid w:val="00575593"/>
    <w:rsid w:val="0057678F"/>
    <w:rsid w:val="00576FDC"/>
    <w:rsid w:val="005770FD"/>
    <w:rsid w:val="00577AB0"/>
    <w:rsid w:val="00580F48"/>
    <w:rsid w:val="00581CC5"/>
    <w:rsid w:val="005831BA"/>
    <w:rsid w:val="005851B6"/>
    <w:rsid w:val="0058751D"/>
    <w:rsid w:val="00590EE6"/>
    <w:rsid w:val="005924DB"/>
    <w:rsid w:val="0059362C"/>
    <w:rsid w:val="00593E55"/>
    <w:rsid w:val="00594047"/>
    <w:rsid w:val="00594B46"/>
    <w:rsid w:val="00594F1D"/>
    <w:rsid w:val="00596DCF"/>
    <w:rsid w:val="005A0355"/>
    <w:rsid w:val="005A23D6"/>
    <w:rsid w:val="005A390D"/>
    <w:rsid w:val="005A50AD"/>
    <w:rsid w:val="005A579A"/>
    <w:rsid w:val="005A5A39"/>
    <w:rsid w:val="005A6954"/>
    <w:rsid w:val="005A7575"/>
    <w:rsid w:val="005B2456"/>
    <w:rsid w:val="005B2DB0"/>
    <w:rsid w:val="005B586E"/>
    <w:rsid w:val="005B5FE5"/>
    <w:rsid w:val="005B708C"/>
    <w:rsid w:val="005B7834"/>
    <w:rsid w:val="005C10CE"/>
    <w:rsid w:val="005C167B"/>
    <w:rsid w:val="005C762C"/>
    <w:rsid w:val="005C7A52"/>
    <w:rsid w:val="005D0FF2"/>
    <w:rsid w:val="005D2561"/>
    <w:rsid w:val="005D2B93"/>
    <w:rsid w:val="005D303C"/>
    <w:rsid w:val="005D458D"/>
    <w:rsid w:val="005D48D2"/>
    <w:rsid w:val="005D4A4D"/>
    <w:rsid w:val="005D4A8E"/>
    <w:rsid w:val="005D4C39"/>
    <w:rsid w:val="005D5F45"/>
    <w:rsid w:val="005D62BA"/>
    <w:rsid w:val="005E0047"/>
    <w:rsid w:val="005E0633"/>
    <w:rsid w:val="005E1093"/>
    <w:rsid w:val="005E1830"/>
    <w:rsid w:val="005E2D6F"/>
    <w:rsid w:val="005E307E"/>
    <w:rsid w:val="005E32BE"/>
    <w:rsid w:val="005E3A4C"/>
    <w:rsid w:val="005E40DA"/>
    <w:rsid w:val="005E4705"/>
    <w:rsid w:val="005F1170"/>
    <w:rsid w:val="005F1A0E"/>
    <w:rsid w:val="005F24DE"/>
    <w:rsid w:val="005F4281"/>
    <w:rsid w:val="005F4BF0"/>
    <w:rsid w:val="005F4D44"/>
    <w:rsid w:val="005F5B62"/>
    <w:rsid w:val="005F6DE5"/>
    <w:rsid w:val="00603522"/>
    <w:rsid w:val="006044EF"/>
    <w:rsid w:val="00604857"/>
    <w:rsid w:val="006061BA"/>
    <w:rsid w:val="006077EB"/>
    <w:rsid w:val="00611295"/>
    <w:rsid w:val="00611498"/>
    <w:rsid w:val="0061232D"/>
    <w:rsid w:val="00613421"/>
    <w:rsid w:val="00613A81"/>
    <w:rsid w:val="0061498B"/>
    <w:rsid w:val="00616811"/>
    <w:rsid w:val="006171C8"/>
    <w:rsid w:val="00620DF5"/>
    <w:rsid w:val="00621D8B"/>
    <w:rsid w:val="0062231C"/>
    <w:rsid w:val="00622DE1"/>
    <w:rsid w:val="00624BD5"/>
    <w:rsid w:val="0062516E"/>
    <w:rsid w:val="00627770"/>
    <w:rsid w:val="00627788"/>
    <w:rsid w:val="00630959"/>
    <w:rsid w:val="006313A4"/>
    <w:rsid w:val="006321E4"/>
    <w:rsid w:val="00633083"/>
    <w:rsid w:val="006340B0"/>
    <w:rsid w:val="00634D99"/>
    <w:rsid w:val="006368C0"/>
    <w:rsid w:val="006379E1"/>
    <w:rsid w:val="006418E8"/>
    <w:rsid w:val="006420C4"/>
    <w:rsid w:val="006428D7"/>
    <w:rsid w:val="006467B3"/>
    <w:rsid w:val="00651C17"/>
    <w:rsid w:val="00655547"/>
    <w:rsid w:val="00660230"/>
    <w:rsid w:val="0066082F"/>
    <w:rsid w:val="00661CAA"/>
    <w:rsid w:val="00661CDD"/>
    <w:rsid w:val="00662C8E"/>
    <w:rsid w:val="00663646"/>
    <w:rsid w:val="00663AA2"/>
    <w:rsid w:val="00670045"/>
    <w:rsid w:val="00672351"/>
    <w:rsid w:val="00676A2C"/>
    <w:rsid w:val="00676AA3"/>
    <w:rsid w:val="00676B65"/>
    <w:rsid w:val="00676C0D"/>
    <w:rsid w:val="00680F2F"/>
    <w:rsid w:val="00682364"/>
    <w:rsid w:val="00683483"/>
    <w:rsid w:val="00684D22"/>
    <w:rsid w:val="00684E19"/>
    <w:rsid w:val="00686631"/>
    <w:rsid w:val="006869CB"/>
    <w:rsid w:val="00686FA6"/>
    <w:rsid w:val="00687C08"/>
    <w:rsid w:val="0069044B"/>
    <w:rsid w:val="00692B49"/>
    <w:rsid w:val="00694F12"/>
    <w:rsid w:val="00695155"/>
    <w:rsid w:val="006A1DF5"/>
    <w:rsid w:val="006A2A19"/>
    <w:rsid w:val="006A4417"/>
    <w:rsid w:val="006A666A"/>
    <w:rsid w:val="006A72B5"/>
    <w:rsid w:val="006B14FD"/>
    <w:rsid w:val="006B15E9"/>
    <w:rsid w:val="006B2990"/>
    <w:rsid w:val="006B30CE"/>
    <w:rsid w:val="006B49D5"/>
    <w:rsid w:val="006B5E14"/>
    <w:rsid w:val="006B6F26"/>
    <w:rsid w:val="006C1657"/>
    <w:rsid w:val="006C1C1D"/>
    <w:rsid w:val="006C4335"/>
    <w:rsid w:val="006C5241"/>
    <w:rsid w:val="006C54F6"/>
    <w:rsid w:val="006C74EB"/>
    <w:rsid w:val="006C7667"/>
    <w:rsid w:val="006D0273"/>
    <w:rsid w:val="006D247B"/>
    <w:rsid w:val="006D2BE7"/>
    <w:rsid w:val="006D2C8F"/>
    <w:rsid w:val="006D40C4"/>
    <w:rsid w:val="006D428D"/>
    <w:rsid w:val="006D4DCC"/>
    <w:rsid w:val="006D6FA2"/>
    <w:rsid w:val="006D73E3"/>
    <w:rsid w:val="006D7A2D"/>
    <w:rsid w:val="006E065B"/>
    <w:rsid w:val="006E2172"/>
    <w:rsid w:val="006E22EE"/>
    <w:rsid w:val="006E35C8"/>
    <w:rsid w:val="006E3D9D"/>
    <w:rsid w:val="006E3D9F"/>
    <w:rsid w:val="006F0165"/>
    <w:rsid w:val="006F2A3B"/>
    <w:rsid w:val="006F2DE1"/>
    <w:rsid w:val="006F3203"/>
    <w:rsid w:val="006F5A99"/>
    <w:rsid w:val="006F6BD1"/>
    <w:rsid w:val="006F7089"/>
    <w:rsid w:val="00700C45"/>
    <w:rsid w:val="00701CD0"/>
    <w:rsid w:val="007024CB"/>
    <w:rsid w:val="0070381E"/>
    <w:rsid w:val="00703894"/>
    <w:rsid w:val="00704B5D"/>
    <w:rsid w:val="00705DC1"/>
    <w:rsid w:val="0070610C"/>
    <w:rsid w:val="007065D8"/>
    <w:rsid w:val="00711F28"/>
    <w:rsid w:val="00712420"/>
    <w:rsid w:val="00712517"/>
    <w:rsid w:val="007128F7"/>
    <w:rsid w:val="007130B4"/>
    <w:rsid w:val="00714B85"/>
    <w:rsid w:val="00714EF0"/>
    <w:rsid w:val="007166B4"/>
    <w:rsid w:val="00716933"/>
    <w:rsid w:val="00720068"/>
    <w:rsid w:val="00722159"/>
    <w:rsid w:val="00722419"/>
    <w:rsid w:val="00722D14"/>
    <w:rsid w:val="00724773"/>
    <w:rsid w:val="00724C7F"/>
    <w:rsid w:val="00725C46"/>
    <w:rsid w:val="0072767E"/>
    <w:rsid w:val="00730146"/>
    <w:rsid w:val="00730D42"/>
    <w:rsid w:val="00732725"/>
    <w:rsid w:val="007366A7"/>
    <w:rsid w:val="0073701D"/>
    <w:rsid w:val="0073797E"/>
    <w:rsid w:val="0074086A"/>
    <w:rsid w:val="00742FC5"/>
    <w:rsid w:val="00743149"/>
    <w:rsid w:val="00744D15"/>
    <w:rsid w:val="0074506E"/>
    <w:rsid w:val="007454BF"/>
    <w:rsid w:val="00750893"/>
    <w:rsid w:val="00750C2A"/>
    <w:rsid w:val="00753CDC"/>
    <w:rsid w:val="00755137"/>
    <w:rsid w:val="00755677"/>
    <w:rsid w:val="00755A92"/>
    <w:rsid w:val="00755F4E"/>
    <w:rsid w:val="0076064B"/>
    <w:rsid w:val="0076174F"/>
    <w:rsid w:val="00762DDF"/>
    <w:rsid w:val="00764C7F"/>
    <w:rsid w:val="00765277"/>
    <w:rsid w:val="00766837"/>
    <w:rsid w:val="00773514"/>
    <w:rsid w:val="007742FB"/>
    <w:rsid w:val="007749E5"/>
    <w:rsid w:val="00775DB1"/>
    <w:rsid w:val="00776386"/>
    <w:rsid w:val="007777B0"/>
    <w:rsid w:val="0078086F"/>
    <w:rsid w:val="00780EBC"/>
    <w:rsid w:val="0078216D"/>
    <w:rsid w:val="00784771"/>
    <w:rsid w:val="007848B9"/>
    <w:rsid w:val="00784D78"/>
    <w:rsid w:val="007852AC"/>
    <w:rsid w:val="0078578E"/>
    <w:rsid w:val="00786713"/>
    <w:rsid w:val="00787DAA"/>
    <w:rsid w:val="00787EBE"/>
    <w:rsid w:val="00787F30"/>
    <w:rsid w:val="00790910"/>
    <w:rsid w:val="00790B42"/>
    <w:rsid w:val="00790FDA"/>
    <w:rsid w:val="00792B73"/>
    <w:rsid w:val="00793972"/>
    <w:rsid w:val="007975E6"/>
    <w:rsid w:val="007A017B"/>
    <w:rsid w:val="007A0367"/>
    <w:rsid w:val="007A0D7D"/>
    <w:rsid w:val="007A0E17"/>
    <w:rsid w:val="007A162E"/>
    <w:rsid w:val="007A39F4"/>
    <w:rsid w:val="007A6FA3"/>
    <w:rsid w:val="007A7D9B"/>
    <w:rsid w:val="007B14E6"/>
    <w:rsid w:val="007B226B"/>
    <w:rsid w:val="007B2788"/>
    <w:rsid w:val="007B2A6B"/>
    <w:rsid w:val="007B2BF5"/>
    <w:rsid w:val="007B312B"/>
    <w:rsid w:val="007B4366"/>
    <w:rsid w:val="007B5AC3"/>
    <w:rsid w:val="007C0FBA"/>
    <w:rsid w:val="007C186F"/>
    <w:rsid w:val="007C1EA1"/>
    <w:rsid w:val="007C2992"/>
    <w:rsid w:val="007C3FCC"/>
    <w:rsid w:val="007C4E20"/>
    <w:rsid w:val="007C58C0"/>
    <w:rsid w:val="007C591B"/>
    <w:rsid w:val="007C78B2"/>
    <w:rsid w:val="007D038B"/>
    <w:rsid w:val="007D0715"/>
    <w:rsid w:val="007D0C43"/>
    <w:rsid w:val="007D4A95"/>
    <w:rsid w:val="007D5EE1"/>
    <w:rsid w:val="007D65B5"/>
    <w:rsid w:val="007D7B90"/>
    <w:rsid w:val="007E1A9B"/>
    <w:rsid w:val="007E1E3A"/>
    <w:rsid w:val="007E5CCC"/>
    <w:rsid w:val="007E6FEC"/>
    <w:rsid w:val="007F0DC6"/>
    <w:rsid w:val="007F1393"/>
    <w:rsid w:val="007F353E"/>
    <w:rsid w:val="007F3D61"/>
    <w:rsid w:val="00801402"/>
    <w:rsid w:val="0080155A"/>
    <w:rsid w:val="00802676"/>
    <w:rsid w:val="00803582"/>
    <w:rsid w:val="00803BAE"/>
    <w:rsid w:val="00804510"/>
    <w:rsid w:val="00805982"/>
    <w:rsid w:val="008079CF"/>
    <w:rsid w:val="00807EFE"/>
    <w:rsid w:val="00811C5F"/>
    <w:rsid w:val="008127CF"/>
    <w:rsid w:val="00812A78"/>
    <w:rsid w:val="00814597"/>
    <w:rsid w:val="008145B9"/>
    <w:rsid w:val="00816403"/>
    <w:rsid w:val="008164BA"/>
    <w:rsid w:val="008167AD"/>
    <w:rsid w:val="00817371"/>
    <w:rsid w:val="00820A46"/>
    <w:rsid w:val="008221CB"/>
    <w:rsid w:val="0082280C"/>
    <w:rsid w:val="00823726"/>
    <w:rsid w:val="00825734"/>
    <w:rsid w:val="00825777"/>
    <w:rsid w:val="00826134"/>
    <w:rsid w:val="00826AB7"/>
    <w:rsid w:val="008277DF"/>
    <w:rsid w:val="008279CD"/>
    <w:rsid w:val="00830CDD"/>
    <w:rsid w:val="0083100D"/>
    <w:rsid w:val="00832A34"/>
    <w:rsid w:val="00833C4A"/>
    <w:rsid w:val="00835CE9"/>
    <w:rsid w:val="00837134"/>
    <w:rsid w:val="0084021E"/>
    <w:rsid w:val="00840747"/>
    <w:rsid w:val="00841075"/>
    <w:rsid w:val="00841304"/>
    <w:rsid w:val="00841C78"/>
    <w:rsid w:val="00842B16"/>
    <w:rsid w:val="00842ED7"/>
    <w:rsid w:val="008435DA"/>
    <w:rsid w:val="00843893"/>
    <w:rsid w:val="00843C67"/>
    <w:rsid w:val="008450DC"/>
    <w:rsid w:val="0084663E"/>
    <w:rsid w:val="00846748"/>
    <w:rsid w:val="00851460"/>
    <w:rsid w:val="008520C8"/>
    <w:rsid w:val="00854900"/>
    <w:rsid w:val="00854F7C"/>
    <w:rsid w:val="00856B12"/>
    <w:rsid w:val="008637CC"/>
    <w:rsid w:val="008639F5"/>
    <w:rsid w:val="008643A0"/>
    <w:rsid w:val="008654C1"/>
    <w:rsid w:val="008657BB"/>
    <w:rsid w:val="008674D0"/>
    <w:rsid w:val="0086773F"/>
    <w:rsid w:val="00867D19"/>
    <w:rsid w:val="00871CA8"/>
    <w:rsid w:val="00873584"/>
    <w:rsid w:val="00873605"/>
    <w:rsid w:val="00875B92"/>
    <w:rsid w:val="00876658"/>
    <w:rsid w:val="00880629"/>
    <w:rsid w:val="008867F2"/>
    <w:rsid w:val="00887119"/>
    <w:rsid w:val="008920EA"/>
    <w:rsid w:val="00897880"/>
    <w:rsid w:val="008A1458"/>
    <w:rsid w:val="008A3E8A"/>
    <w:rsid w:val="008A681E"/>
    <w:rsid w:val="008A7532"/>
    <w:rsid w:val="008B350E"/>
    <w:rsid w:val="008B4B27"/>
    <w:rsid w:val="008B528B"/>
    <w:rsid w:val="008B755C"/>
    <w:rsid w:val="008C1B5F"/>
    <w:rsid w:val="008C32F8"/>
    <w:rsid w:val="008C40B2"/>
    <w:rsid w:val="008C4166"/>
    <w:rsid w:val="008C6378"/>
    <w:rsid w:val="008C6555"/>
    <w:rsid w:val="008D086E"/>
    <w:rsid w:val="008D55C9"/>
    <w:rsid w:val="008D582F"/>
    <w:rsid w:val="008D5904"/>
    <w:rsid w:val="008D5E1D"/>
    <w:rsid w:val="008D6D7F"/>
    <w:rsid w:val="008D6F20"/>
    <w:rsid w:val="008E0199"/>
    <w:rsid w:val="008E03F1"/>
    <w:rsid w:val="008E138A"/>
    <w:rsid w:val="008E33B2"/>
    <w:rsid w:val="008E39E4"/>
    <w:rsid w:val="008E47E9"/>
    <w:rsid w:val="008E4EEB"/>
    <w:rsid w:val="008E50C0"/>
    <w:rsid w:val="008E5F0A"/>
    <w:rsid w:val="008E640D"/>
    <w:rsid w:val="008E6B31"/>
    <w:rsid w:val="008E7481"/>
    <w:rsid w:val="008E7506"/>
    <w:rsid w:val="008F4102"/>
    <w:rsid w:val="008F42A2"/>
    <w:rsid w:val="008F4650"/>
    <w:rsid w:val="008F799E"/>
    <w:rsid w:val="00901404"/>
    <w:rsid w:val="00903192"/>
    <w:rsid w:val="00903584"/>
    <w:rsid w:val="009040C2"/>
    <w:rsid w:val="00904A9B"/>
    <w:rsid w:val="00904E68"/>
    <w:rsid w:val="009053E3"/>
    <w:rsid w:val="00905BC0"/>
    <w:rsid w:val="00906BE9"/>
    <w:rsid w:val="00906EE4"/>
    <w:rsid w:val="00907C63"/>
    <w:rsid w:val="00911183"/>
    <w:rsid w:val="00912EBB"/>
    <w:rsid w:val="00914277"/>
    <w:rsid w:val="00915E2D"/>
    <w:rsid w:val="00917CF0"/>
    <w:rsid w:val="009256B7"/>
    <w:rsid w:val="0092697B"/>
    <w:rsid w:val="0093005A"/>
    <w:rsid w:val="009300AB"/>
    <w:rsid w:val="009323DD"/>
    <w:rsid w:val="00933D0B"/>
    <w:rsid w:val="00933F25"/>
    <w:rsid w:val="00934162"/>
    <w:rsid w:val="00934480"/>
    <w:rsid w:val="009344FC"/>
    <w:rsid w:val="00935C8D"/>
    <w:rsid w:val="00935D99"/>
    <w:rsid w:val="0093739A"/>
    <w:rsid w:val="0093799E"/>
    <w:rsid w:val="0094097E"/>
    <w:rsid w:val="009417B2"/>
    <w:rsid w:val="00941F31"/>
    <w:rsid w:val="0094401E"/>
    <w:rsid w:val="00944AF6"/>
    <w:rsid w:val="00944BEF"/>
    <w:rsid w:val="009459BF"/>
    <w:rsid w:val="009503A7"/>
    <w:rsid w:val="00952E50"/>
    <w:rsid w:val="0095311B"/>
    <w:rsid w:val="00953349"/>
    <w:rsid w:val="00953D0A"/>
    <w:rsid w:val="0095575A"/>
    <w:rsid w:val="00957F9C"/>
    <w:rsid w:val="00960093"/>
    <w:rsid w:val="00960E9A"/>
    <w:rsid w:val="00960F39"/>
    <w:rsid w:val="00966935"/>
    <w:rsid w:val="00966F95"/>
    <w:rsid w:val="00967132"/>
    <w:rsid w:val="00967BCD"/>
    <w:rsid w:val="00971575"/>
    <w:rsid w:val="00976108"/>
    <w:rsid w:val="0097619B"/>
    <w:rsid w:val="00976BA5"/>
    <w:rsid w:val="00977AAA"/>
    <w:rsid w:val="009801EA"/>
    <w:rsid w:val="0098233E"/>
    <w:rsid w:val="00982AD7"/>
    <w:rsid w:val="00982D9C"/>
    <w:rsid w:val="009833BA"/>
    <w:rsid w:val="0098484E"/>
    <w:rsid w:val="0099163C"/>
    <w:rsid w:val="00991F29"/>
    <w:rsid w:val="00992A04"/>
    <w:rsid w:val="00992EB3"/>
    <w:rsid w:val="00994B54"/>
    <w:rsid w:val="00995D6F"/>
    <w:rsid w:val="00997EB3"/>
    <w:rsid w:val="009A22BB"/>
    <w:rsid w:val="009A4D52"/>
    <w:rsid w:val="009A7C5F"/>
    <w:rsid w:val="009B1C70"/>
    <w:rsid w:val="009B43FF"/>
    <w:rsid w:val="009B4D73"/>
    <w:rsid w:val="009B63C3"/>
    <w:rsid w:val="009B750E"/>
    <w:rsid w:val="009C0A3E"/>
    <w:rsid w:val="009C18EE"/>
    <w:rsid w:val="009D0E3D"/>
    <w:rsid w:val="009D111A"/>
    <w:rsid w:val="009D16AE"/>
    <w:rsid w:val="009D1ACD"/>
    <w:rsid w:val="009D286F"/>
    <w:rsid w:val="009D5FF3"/>
    <w:rsid w:val="009D6EB4"/>
    <w:rsid w:val="009D6EBC"/>
    <w:rsid w:val="009E0089"/>
    <w:rsid w:val="009E1F88"/>
    <w:rsid w:val="009E2892"/>
    <w:rsid w:val="009E3573"/>
    <w:rsid w:val="009E3C41"/>
    <w:rsid w:val="009E4B01"/>
    <w:rsid w:val="009E7B55"/>
    <w:rsid w:val="009E7FEC"/>
    <w:rsid w:val="009F0327"/>
    <w:rsid w:val="009F0D3F"/>
    <w:rsid w:val="009F1A3B"/>
    <w:rsid w:val="009F26D5"/>
    <w:rsid w:val="009F445A"/>
    <w:rsid w:val="009F4601"/>
    <w:rsid w:val="009F5C6A"/>
    <w:rsid w:val="009F6B17"/>
    <w:rsid w:val="009F7452"/>
    <w:rsid w:val="00A00995"/>
    <w:rsid w:val="00A02794"/>
    <w:rsid w:val="00A03312"/>
    <w:rsid w:val="00A0373F"/>
    <w:rsid w:val="00A04DF3"/>
    <w:rsid w:val="00A053EC"/>
    <w:rsid w:val="00A05AD5"/>
    <w:rsid w:val="00A05CC4"/>
    <w:rsid w:val="00A0644E"/>
    <w:rsid w:val="00A0737A"/>
    <w:rsid w:val="00A07853"/>
    <w:rsid w:val="00A11DC5"/>
    <w:rsid w:val="00A11E65"/>
    <w:rsid w:val="00A1535A"/>
    <w:rsid w:val="00A15877"/>
    <w:rsid w:val="00A15913"/>
    <w:rsid w:val="00A15C09"/>
    <w:rsid w:val="00A160AE"/>
    <w:rsid w:val="00A178FE"/>
    <w:rsid w:val="00A20D64"/>
    <w:rsid w:val="00A22069"/>
    <w:rsid w:val="00A24416"/>
    <w:rsid w:val="00A247BA"/>
    <w:rsid w:val="00A2492A"/>
    <w:rsid w:val="00A2528D"/>
    <w:rsid w:val="00A253D3"/>
    <w:rsid w:val="00A25534"/>
    <w:rsid w:val="00A268CF"/>
    <w:rsid w:val="00A26D21"/>
    <w:rsid w:val="00A27356"/>
    <w:rsid w:val="00A30109"/>
    <w:rsid w:val="00A32628"/>
    <w:rsid w:val="00A32F41"/>
    <w:rsid w:val="00A338B7"/>
    <w:rsid w:val="00A351BA"/>
    <w:rsid w:val="00A3622B"/>
    <w:rsid w:val="00A37CF1"/>
    <w:rsid w:val="00A40494"/>
    <w:rsid w:val="00A4057C"/>
    <w:rsid w:val="00A41966"/>
    <w:rsid w:val="00A42615"/>
    <w:rsid w:val="00A439F2"/>
    <w:rsid w:val="00A47254"/>
    <w:rsid w:val="00A5260E"/>
    <w:rsid w:val="00A532A7"/>
    <w:rsid w:val="00A533C9"/>
    <w:rsid w:val="00A54029"/>
    <w:rsid w:val="00A54156"/>
    <w:rsid w:val="00A55B00"/>
    <w:rsid w:val="00A55B3E"/>
    <w:rsid w:val="00A560A6"/>
    <w:rsid w:val="00A60671"/>
    <w:rsid w:val="00A60FCB"/>
    <w:rsid w:val="00A61799"/>
    <w:rsid w:val="00A6208A"/>
    <w:rsid w:val="00A62AF6"/>
    <w:rsid w:val="00A6300D"/>
    <w:rsid w:val="00A64095"/>
    <w:rsid w:val="00A659AF"/>
    <w:rsid w:val="00A66CA1"/>
    <w:rsid w:val="00A70FC1"/>
    <w:rsid w:val="00A72E7F"/>
    <w:rsid w:val="00A7698E"/>
    <w:rsid w:val="00A8092B"/>
    <w:rsid w:val="00A811D7"/>
    <w:rsid w:val="00A8163F"/>
    <w:rsid w:val="00A818E6"/>
    <w:rsid w:val="00A8420A"/>
    <w:rsid w:val="00A84FD1"/>
    <w:rsid w:val="00A85D2E"/>
    <w:rsid w:val="00A9066F"/>
    <w:rsid w:val="00A90F6E"/>
    <w:rsid w:val="00A9103C"/>
    <w:rsid w:val="00A91237"/>
    <w:rsid w:val="00A92510"/>
    <w:rsid w:val="00A9493C"/>
    <w:rsid w:val="00A94B6F"/>
    <w:rsid w:val="00AA0707"/>
    <w:rsid w:val="00AA0BF0"/>
    <w:rsid w:val="00AA0D97"/>
    <w:rsid w:val="00AA121D"/>
    <w:rsid w:val="00AA2D8E"/>
    <w:rsid w:val="00AA4B48"/>
    <w:rsid w:val="00AA4D3F"/>
    <w:rsid w:val="00AA585C"/>
    <w:rsid w:val="00AA5A62"/>
    <w:rsid w:val="00AA643F"/>
    <w:rsid w:val="00AA6F6F"/>
    <w:rsid w:val="00AA6F76"/>
    <w:rsid w:val="00AA7B15"/>
    <w:rsid w:val="00AB1C97"/>
    <w:rsid w:val="00AB25F9"/>
    <w:rsid w:val="00AB2F0A"/>
    <w:rsid w:val="00AB34AD"/>
    <w:rsid w:val="00AB3ED9"/>
    <w:rsid w:val="00AB67CC"/>
    <w:rsid w:val="00AB7008"/>
    <w:rsid w:val="00AB7AB1"/>
    <w:rsid w:val="00AC1039"/>
    <w:rsid w:val="00AC1531"/>
    <w:rsid w:val="00AC1AF4"/>
    <w:rsid w:val="00AC4ED9"/>
    <w:rsid w:val="00AC5C01"/>
    <w:rsid w:val="00AC5FF5"/>
    <w:rsid w:val="00AC7830"/>
    <w:rsid w:val="00AC7BA8"/>
    <w:rsid w:val="00AD1C6B"/>
    <w:rsid w:val="00AD27BD"/>
    <w:rsid w:val="00AD318D"/>
    <w:rsid w:val="00AD32B0"/>
    <w:rsid w:val="00AD3DAC"/>
    <w:rsid w:val="00AD602C"/>
    <w:rsid w:val="00AD684D"/>
    <w:rsid w:val="00AD74FF"/>
    <w:rsid w:val="00AE0176"/>
    <w:rsid w:val="00AE0494"/>
    <w:rsid w:val="00AE08A7"/>
    <w:rsid w:val="00AE1B50"/>
    <w:rsid w:val="00AE1E30"/>
    <w:rsid w:val="00AE2D26"/>
    <w:rsid w:val="00AE3C54"/>
    <w:rsid w:val="00AE493F"/>
    <w:rsid w:val="00AE679B"/>
    <w:rsid w:val="00AE7B05"/>
    <w:rsid w:val="00AE7C95"/>
    <w:rsid w:val="00AE7D11"/>
    <w:rsid w:val="00AF05B0"/>
    <w:rsid w:val="00AF2222"/>
    <w:rsid w:val="00AF3606"/>
    <w:rsid w:val="00AF3696"/>
    <w:rsid w:val="00AF62C2"/>
    <w:rsid w:val="00AF713F"/>
    <w:rsid w:val="00AF7EC2"/>
    <w:rsid w:val="00B01249"/>
    <w:rsid w:val="00B013CC"/>
    <w:rsid w:val="00B01E22"/>
    <w:rsid w:val="00B02684"/>
    <w:rsid w:val="00B04075"/>
    <w:rsid w:val="00B051C6"/>
    <w:rsid w:val="00B07D16"/>
    <w:rsid w:val="00B1015B"/>
    <w:rsid w:val="00B10C65"/>
    <w:rsid w:val="00B12099"/>
    <w:rsid w:val="00B12AD1"/>
    <w:rsid w:val="00B12CE8"/>
    <w:rsid w:val="00B14709"/>
    <w:rsid w:val="00B15556"/>
    <w:rsid w:val="00B157E5"/>
    <w:rsid w:val="00B1682A"/>
    <w:rsid w:val="00B2015C"/>
    <w:rsid w:val="00B208D6"/>
    <w:rsid w:val="00B223F7"/>
    <w:rsid w:val="00B22874"/>
    <w:rsid w:val="00B237FC"/>
    <w:rsid w:val="00B273C4"/>
    <w:rsid w:val="00B27F60"/>
    <w:rsid w:val="00B308D6"/>
    <w:rsid w:val="00B31F86"/>
    <w:rsid w:val="00B324AF"/>
    <w:rsid w:val="00B333C6"/>
    <w:rsid w:val="00B3373B"/>
    <w:rsid w:val="00B357EA"/>
    <w:rsid w:val="00B36A30"/>
    <w:rsid w:val="00B37479"/>
    <w:rsid w:val="00B40162"/>
    <w:rsid w:val="00B40710"/>
    <w:rsid w:val="00B4076C"/>
    <w:rsid w:val="00B41804"/>
    <w:rsid w:val="00B45211"/>
    <w:rsid w:val="00B4633E"/>
    <w:rsid w:val="00B46845"/>
    <w:rsid w:val="00B471F4"/>
    <w:rsid w:val="00B52BFB"/>
    <w:rsid w:val="00B55FDB"/>
    <w:rsid w:val="00B578EB"/>
    <w:rsid w:val="00B60D08"/>
    <w:rsid w:val="00B61698"/>
    <w:rsid w:val="00B61FBE"/>
    <w:rsid w:val="00B62955"/>
    <w:rsid w:val="00B63C10"/>
    <w:rsid w:val="00B65D44"/>
    <w:rsid w:val="00B71360"/>
    <w:rsid w:val="00B7218C"/>
    <w:rsid w:val="00B72865"/>
    <w:rsid w:val="00B748A1"/>
    <w:rsid w:val="00B74985"/>
    <w:rsid w:val="00B75C05"/>
    <w:rsid w:val="00B768BB"/>
    <w:rsid w:val="00B775D0"/>
    <w:rsid w:val="00B77757"/>
    <w:rsid w:val="00B77B31"/>
    <w:rsid w:val="00B77C34"/>
    <w:rsid w:val="00B80506"/>
    <w:rsid w:val="00B80CC1"/>
    <w:rsid w:val="00B81923"/>
    <w:rsid w:val="00B820AC"/>
    <w:rsid w:val="00B843F7"/>
    <w:rsid w:val="00B84BD9"/>
    <w:rsid w:val="00B852D2"/>
    <w:rsid w:val="00B85A9B"/>
    <w:rsid w:val="00B86B43"/>
    <w:rsid w:val="00B872D6"/>
    <w:rsid w:val="00B9002A"/>
    <w:rsid w:val="00B90377"/>
    <w:rsid w:val="00B91057"/>
    <w:rsid w:val="00B92017"/>
    <w:rsid w:val="00B93A34"/>
    <w:rsid w:val="00B94480"/>
    <w:rsid w:val="00B95112"/>
    <w:rsid w:val="00B954F8"/>
    <w:rsid w:val="00B974E5"/>
    <w:rsid w:val="00BA198E"/>
    <w:rsid w:val="00BA3F66"/>
    <w:rsid w:val="00BA5646"/>
    <w:rsid w:val="00BA6281"/>
    <w:rsid w:val="00BA7C06"/>
    <w:rsid w:val="00BB006A"/>
    <w:rsid w:val="00BB035F"/>
    <w:rsid w:val="00BB1304"/>
    <w:rsid w:val="00BB2CE9"/>
    <w:rsid w:val="00BB362A"/>
    <w:rsid w:val="00BB4538"/>
    <w:rsid w:val="00BB55C1"/>
    <w:rsid w:val="00BB5BC5"/>
    <w:rsid w:val="00BB61D8"/>
    <w:rsid w:val="00BB7A97"/>
    <w:rsid w:val="00BC09D9"/>
    <w:rsid w:val="00BC3DB8"/>
    <w:rsid w:val="00BC522C"/>
    <w:rsid w:val="00BC5602"/>
    <w:rsid w:val="00BC5B20"/>
    <w:rsid w:val="00BC6715"/>
    <w:rsid w:val="00BC735D"/>
    <w:rsid w:val="00BD1F00"/>
    <w:rsid w:val="00BD2D99"/>
    <w:rsid w:val="00BD65CF"/>
    <w:rsid w:val="00BD7AC8"/>
    <w:rsid w:val="00BE35D4"/>
    <w:rsid w:val="00BE3A9E"/>
    <w:rsid w:val="00BE6DCA"/>
    <w:rsid w:val="00BF0254"/>
    <w:rsid w:val="00BF1001"/>
    <w:rsid w:val="00BF14E6"/>
    <w:rsid w:val="00BF22C2"/>
    <w:rsid w:val="00BF45E6"/>
    <w:rsid w:val="00BF4EF0"/>
    <w:rsid w:val="00BF5F8F"/>
    <w:rsid w:val="00BF7751"/>
    <w:rsid w:val="00BF7845"/>
    <w:rsid w:val="00C005EC"/>
    <w:rsid w:val="00C02344"/>
    <w:rsid w:val="00C02B9C"/>
    <w:rsid w:val="00C03931"/>
    <w:rsid w:val="00C03BB0"/>
    <w:rsid w:val="00C05887"/>
    <w:rsid w:val="00C065FE"/>
    <w:rsid w:val="00C0688B"/>
    <w:rsid w:val="00C0739A"/>
    <w:rsid w:val="00C114E9"/>
    <w:rsid w:val="00C11943"/>
    <w:rsid w:val="00C119B5"/>
    <w:rsid w:val="00C11D1D"/>
    <w:rsid w:val="00C125F8"/>
    <w:rsid w:val="00C13085"/>
    <w:rsid w:val="00C15192"/>
    <w:rsid w:val="00C15C92"/>
    <w:rsid w:val="00C162F3"/>
    <w:rsid w:val="00C207A5"/>
    <w:rsid w:val="00C22BDC"/>
    <w:rsid w:val="00C25840"/>
    <w:rsid w:val="00C25958"/>
    <w:rsid w:val="00C3097B"/>
    <w:rsid w:val="00C32963"/>
    <w:rsid w:val="00C333FE"/>
    <w:rsid w:val="00C34C4B"/>
    <w:rsid w:val="00C351D3"/>
    <w:rsid w:val="00C35FF8"/>
    <w:rsid w:val="00C368AB"/>
    <w:rsid w:val="00C36A8C"/>
    <w:rsid w:val="00C36F14"/>
    <w:rsid w:val="00C37DE8"/>
    <w:rsid w:val="00C37EF3"/>
    <w:rsid w:val="00C4053A"/>
    <w:rsid w:val="00C422D4"/>
    <w:rsid w:val="00C43D9E"/>
    <w:rsid w:val="00C43E37"/>
    <w:rsid w:val="00C44814"/>
    <w:rsid w:val="00C44BEA"/>
    <w:rsid w:val="00C44E02"/>
    <w:rsid w:val="00C45405"/>
    <w:rsid w:val="00C51C3D"/>
    <w:rsid w:val="00C532AB"/>
    <w:rsid w:val="00C533E2"/>
    <w:rsid w:val="00C5414E"/>
    <w:rsid w:val="00C55336"/>
    <w:rsid w:val="00C55AA4"/>
    <w:rsid w:val="00C55CC5"/>
    <w:rsid w:val="00C55EE5"/>
    <w:rsid w:val="00C5785F"/>
    <w:rsid w:val="00C57FDE"/>
    <w:rsid w:val="00C65973"/>
    <w:rsid w:val="00C659B7"/>
    <w:rsid w:val="00C669E1"/>
    <w:rsid w:val="00C67580"/>
    <w:rsid w:val="00C67F5C"/>
    <w:rsid w:val="00C67F8A"/>
    <w:rsid w:val="00C72376"/>
    <w:rsid w:val="00C735B9"/>
    <w:rsid w:val="00C73A66"/>
    <w:rsid w:val="00C73FF8"/>
    <w:rsid w:val="00C75DDB"/>
    <w:rsid w:val="00C805DE"/>
    <w:rsid w:val="00C8266F"/>
    <w:rsid w:val="00C84AED"/>
    <w:rsid w:val="00C866DD"/>
    <w:rsid w:val="00C87C41"/>
    <w:rsid w:val="00C9090D"/>
    <w:rsid w:val="00C91A38"/>
    <w:rsid w:val="00C93A98"/>
    <w:rsid w:val="00C93D81"/>
    <w:rsid w:val="00C94015"/>
    <w:rsid w:val="00C96392"/>
    <w:rsid w:val="00C964E5"/>
    <w:rsid w:val="00CA0412"/>
    <w:rsid w:val="00CA051A"/>
    <w:rsid w:val="00CA0F71"/>
    <w:rsid w:val="00CA1BFC"/>
    <w:rsid w:val="00CA239F"/>
    <w:rsid w:val="00CA2BCF"/>
    <w:rsid w:val="00CA3B6F"/>
    <w:rsid w:val="00CA4C99"/>
    <w:rsid w:val="00CA603B"/>
    <w:rsid w:val="00CA7C68"/>
    <w:rsid w:val="00CA7D34"/>
    <w:rsid w:val="00CB04F0"/>
    <w:rsid w:val="00CB35C2"/>
    <w:rsid w:val="00CB3C9B"/>
    <w:rsid w:val="00CB4A6A"/>
    <w:rsid w:val="00CB4F57"/>
    <w:rsid w:val="00CB7110"/>
    <w:rsid w:val="00CB76B9"/>
    <w:rsid w:val="00CB7A0E"/>
    <w:rsid w:val="00CC3D57"/>
    <w:rsid w:val="00CC4A2A"/>
    <w:rsid w:val="00CC4E5B"/>
    <w:rsid w:val="00CC5356"/>
    <w:rsid w:val="00CC5FD1"/>
    <w:rsid w:val="00CC6785"/>
    <w:rsid w:val="00CC6F15"/>
    <w:rsid w:val="00CD0787"/>
    <w:rsid w:val="00CD3744"/>
    <w:rsid w:val="00CD4C67"/>
    <w:rsid w:val="00CD5E9D"/>
    <w:rsid w:val="00CD5F26"/>
    <w:rsid w:val="00CD63B0"/>
    <w:rsid w:val="00CD6651"/>
    <w:rsid w:val="00CD791F"/>
    <w:rsid w:val="00CE0485"/>
    <w:rsid w:val="00CE1F06"/>
    <w:rsid w:val="00CE3C77"/>
    <w:rsid w:val="00CE3EF1"/>
    <w:rsid w:val="00CE55B4"/>
    <w:rsid w:val="00CF2682"/>
    <w:rsid w:val="00CF4888"/>
    <w:rsid w:val="00CF56C5"/>
    <w:rsid w:val="00CF6900"/>
    <w:rsid w:val="00D0328F"/>
    <w:rsid w:val="00D0432B"/>
    <w:rsid w:val="00D05A90"/>
    <w:rsid w:val="00D0638C"/>
    <w:rsid w:val="00D06BF4"/>
    <w:rsid w:val="00D10909"/>
    <w:rsid w:val="00D13B91"/>
    <w:rsid w:val="00D13CF2"/>
    <w:rsid w:val="00D14F7F"/>
    <w:rsid w:val="00D16158"/>
    <w:rsid w:val="00D17793"/>
    <w:rsid w:val="00D17B1C"/>
    <w:rsid w:val="00D21389"/>
    <w:rsid w:val="00D21AB4"/>
    <w:rsid w:val="00D21BB8"/>
    <w:rsid w:val="00D223D3"/>
    <w:rsid w:val="00D24619"/>
    <w:rsid w:val="00D2688E"/>
    <w:rsid w:val="00D27777"/>
    <w:rsid w:val="00D30412"/>
    <w:rsid w:val="00D30FAE"/>
    <w:rsid w:val="00D35A2F"/>
    <w:rsid w:val="00D377C2"/>
    <w:rsid w:val="00D4237D"/>
    <w:rsid w:val="00D439B5"/>
    <w:rsid w:val="00D45434"/>
    <w:rsid w:val="00D4584D"/>
    <w:rsid w:val="00D45D36"/>
    <w:rsid w:val="00D57DE2"/>
    <w:rsid w:val="00D57E60"/>
    <w:rsid w:val="00D6221B"/>
    <w:rsid w:val="00D64C98"/>
    <w:rsid w:val="00D650C7"/>
    <w:rsid w:val="00D65FE0"/>
    <w:rsid w:val="00D67261"/>
    <w:rsid w:val="00D7011C"/>
    <w:rsid w:val="00D701BD"/>
    <w:rsid w:val="00D7030B"/>
    <w:rsid w:val="00D70496"/>
    <w:rsid w:val="00D71EBC"/>
    <w:rsid w:val="00D727DC"/>
    <w:rsid w:val="00D73A7D"/>
    <w:rsid w:val="00D73E00"/>
    <w:rsid w:val="00D7467E"/>
    <w:rsid w:val="00D763E0"/>
    <w:rsid w:val="00D766D3"/>
    <w:rsid w:val="00D77038"/>
    <w:rsid w:val="00D82558"/>
    <w:rsid w:val="00D83C8C"/>
    <w:rsid w:val="00D847D7"/>
    <w:rsid w:val="00D84828"/>
    <w:rsid w:val="00D85BD5"/>
    <w:rsid w:val="00D864D5"/>
    <w:rsid w:val="00D86721"/>
    <w:rsid w:val="00D93571"/>
    <w:rsid w:val="00D943BC"/>
    <w:rsid w:val="00D94824"/>
    <w:rsid w:val="00D94FCE"/>
    <w:rsid w:val="00D952F7"/>
    <w:rsid w:val="00D9543C"/>
    <w:rsid w:val="00D962BF"/>
    <w:rsid w:val="00DA2893"/>
    <w:rsid w:val="00DA2955"/>
    <w:rsid w:val="00DA3B1E"/>
    <w:rsid w:val="00DA3FA0"/>
    <w:rsid w:val="00DA4003"/>
    <w:rsid w:val="00DA4556"/>
    <w:rsid w:val="00DA500D"/>
    <w:rsid w:val="00DA5411"/>
    <w:rsid w:val="00DA5D29"/>
    <w:rsid w:val="00DA627E"/>
    <w:rsid w:val="00DB08F6"/>
    <w:rsid w:val="00DB0C6B"/>
    <w:rsid w:val="00DB11DD"/>
    <w:rsid w:val="00DB1764"/>
    <w:rsid w:val="00DB2042"/>
    <w:rsid w:val="00DB25BE"/>
    <w:rsid w:val="00DB4221"/>
    <w:rsid w:val="00DB4F8A"/>
    <w:rsid w:val="00DB53E2"/>
    <w:rsid w:val="00DB5D2B"/>
    <w:rsid w:val="00DB6B39"/>
    <w:rsid w:val="00DB6B7F"/>
    <w:rsid w:val="00DB7117"/>
    <w:rsid w:val="00DC2FF7"/>
    <w:rsid w:val="00DC4363"/>
    <w:rsid w:val="00DC4822"/>
    <w:rsid w:val="00DC59FD"/>
    <w:rsid w:val="00DC6534"/>
    <w:rsid w:val="00DC7C23"/>
    <w:rsid w:val="00DD0465"/>
    <w:rsid w:val="00DD5090"/>
    <w:rsid w:val="00DD723E"/>
    <w:rsid w:val="00DD7815"/>
    <w:rsid w:val="00DD79DF"/>
    <w:rsid w:val="00DE0280"/>
    <w:rsid w:val="00DE21EF"/>
    <w:rsid w:val="00DE2E8A"/>
    <w:rsid w:val="00DE3111"/>
    <w:rsid w:val="00DE38D8"/>
    <w:rsid w:val="00DE4F1D"/>
    <w:rsid w:val="00DE501A"/>
    <w:rsid w:val="00DF0289"/>
    <w:rsid w:val="00DF1C1C"/>
    <w:rsid w:val="00DF2FFC"/>
    <w:rsid w:val="00DF3DF4"/>
    <w:rsid w:val="00DF4669"/>
    <w:rsid w:val="00DF48E0"/>
    <w:rsid w:val="00DF5AE0"/>
    <w:rsid w:val="00DF67A9"/>
    <w:rsid w:val="00DF7CA0"/>
    <w:rsid w:val="00DF7DB4"/>
    <w:rsid w:val="00E013B6"/>
    <w:rsid w:val="00E01896"/>
    <w:rsid w:val="00E0192E"/>
    <w:rsid w:val="00E01E86"/>
    <w:rsid w:val="00E026AA"/>
    <w:rsid w:val="00E03EC2"/>
    <w:rsid w:val="00E04500"/>
    <w:rsid w:val="00E04E9F"/>
    <w:rsid w:val="00E04FDF"/>
    <w:rsid w:val="00E05B28"/>
    <w:rsid w:val="00E064FA"/>
    <w:rsid w:val="00E06631"/>
    <w:rsid w:val="00E066BF"/>
    <w:rsid w:val="00E06A8F"/>
    <w:rsid w:val="00E06E2E"/>
    <w:rsid w:val="00E116C1"/>
    <w:rsid w:val="00E120CF"/>
    <w:rsid w:val="00E126B6"/>
    <w:rsid w:val="00E12FB5"/>
    <w:rsid w:val="00E14507"/>
    <w:rsid w:val="00E14583"/>
    <w:rsid w:val="00E1779A"/>
    <w:rsid w:val="00E17D1F"/>
    <w:rsid w:val="00E21BC6"/>
    <w:rsid w:val="00E2227E"/>
    <w:rsid w:val="00E2571C"/>
    <w:rsid w:val="00E31470"/>
    <w:rsid w:val="00E339C4"/>
    <w:rsid w:val="00E36A87"/>
    <w:rsid w:val="00E4119C"/>
    <w:rsid w:val="00E42AA9"/>
    <w:rsid w:val="00E437E1"/>
    <w:rsid w:val="00E43E43"/>
    <w:rsid w:val="00E50247"/>
    <w:rsid w:val="00E50386"/>
    <w:rsid w:val="00E504E3"/>
    <w:rsid w:val="00E50F37"/>
    <w:rsid w:val="00E52A1F"/>
    <w:rsid w:val="00E55995"/>
    <w:rsid w:val="00E55B96"/>
    <w:rsid w:val="00E574B3"/>
    <w:rsid w:val="00E60D97"/>
    <w:rsid w:val="00E61266"/>
    <w:rsid w:val="00E61911"/>
    <w:rsid w:val="00E63C93"/>
    <w:rsid w:val="00E66D7D"/>
    <w:rsid w:val="00E7122D"/>
    <w:rsid w:val="00E72874"/>
    <w:rsid w:val="00E759E5"/>
    <w:rsid w:val="00E7602F"/>
    <w:rsid w:val="00E76E5B"/>
    <w:rsid w:val="00E81E67"/>
    <w:rsid w:val="00E82A27"/>
    <w:rsid w:val="00E851D1"/>
    <w:rsid w:val="00E865CF"/>
    <w:rsid w:val="00E87D77"/>
    <w:rsid w:val="00E915BB"/>
    <w:rsid w:val="00E91D4C"/>
    <w:rsid w:val="00E9204E"/>
    <w:rsid w:val="00E9299F"/>
    <w:rsid w:val="00E96E38"/>
    <w:rsid w:val="00E978DC"/>
    <w:rsid w:val="00E97FBA"/>
    <w:rsid w:val="00EA43DE"/>
    <w:rsid w:val="00EA6E20"/>
    <w:rsid w:val="00EA78CD"/>
    <w:rsid w:val="00EB4D0A"/>
    <w:rsid w:val="00EB4F38"/>
    <w:rsid w:val="00EB54E5"/>
    <w:rsid w:val="00EB55A0"/>
    <w:rsid w:val="00EB796D"/>
    <w:rsid w:val="00EB7A54"/>
    <w:rsid w:val="00EC0AE4"/>
    <w:rsid w:val="00EC419A"/>
    <w:rsid w:val="00EC540C"/>
    <w:rsid w:val="00EC691C"/>
    <w:rsid w:val="00ED30B1"/>
    <w:rsid w:val="00ED57EC"/>
    <w:rsid w:val="00ED76A0"/>
    <w:rsid w:val="00EE0158"/>
    <w:rsid w:val="00EE0B24"/>
    <w:rsid w:val="00EE10E5"/>
    <w:rsid w:val="00EE4B65"/>
    <w:rsid w:val="00EE5B95"/>
    <w:rsid w:val="00EE60F1"/>
    <w:rsid w:val="00EE653F"/>
    <w:rsid w:val="00EE7499"/>
    <w:rsid w:val="00EF2C74"/>
    <w:rsid w:val="00EF55FF"/>
    <w:rsid w:val="00EF5862"/>
    <w:rsid w:val="00EF5A1A"/>
    <w:rsid w:val="00EF656F"/>
    <w:rsid w:val="00EF6C60"/>
    <w:rsid w:val="00EF723E"/>
    <w:rsid w:val="00F013BE"/>
    <w:rsid w:val="00F0400C"/>
    <w:rsid w:val="00F04482"/>
    <w:rsid w:val="00F064E2"/>
    <w:rsid w:val="00F075D4"/>
    <w:rsid w:val="00F11154"/>
    <w:rsid w:val="00F11B38"/>
    <w:rsid w:val="00F127A2"/>
    <w:rsid w:val="00F14E8B"/>
    <w:rsid w:val="00F14EB0"/>
    <w:rsid w:val="00F1642F"/>
    <w:rsid w:val="00F20AB0"/>
    <w:rsid w:val="00F21503"/>
    <w:rsid w:val="00F22161"/>
    <w:rsid w:val="00F224C0"/>
    <w:rsid w:val="00F24481"/>
    <w:rsid w:val="00F2508D"/>
    <w:rsid w:val="00F259BF"/>
    <w:rsid w:val="00F261B0"/>
    <w:rsid w:val="00F2622C"/>
    <w:rsid w:val="00F31757"/>
    <w:rsid w:val="00F32CA1"/>
    <w:rsid w:val="00F3335A"/>
    <w:rsid w:val="00F33E0D"/>
    <w:rsid w:val="00F349A7"/>
    <w:rsid w:val="00F363DF"/>
    <w:rsid w:val="00F36898"/>
    <w:rsid w:val="00F376AC"/>
    <w:rsid w:val="00F46A1A"/>
    <w:rsid w:val="00F47F33"/>
    <w:rsid w:val="00F51A95"/>
    <w:rsid w:val="00F52150"/>
    <w:rsid w:val="00F53C3D"/>
    <w:rsid w:val="00F53E60"/>
    <w:rsid w:val="00F55240"/>
    <w:rsid w:val="00F55331"/>
    <w:rsid w:val="00F56BD2"/>
    <w:rsid w:val="00F56D35"/>
    <w:rsid w:val="00F60F9F"/>
    <w:rsid w:val="00F62200"/>
    <w:rsid w:val="00F63BFB"/>
    <w:rsid w:val="00F65CFE"/>
    <w:rsid w:val="00F666F4"/>
    <w:rsid w:val="00F66E93"/>
    <w:rsid w:val="00F66F9B"/>
    <w:rsid w:val="00F67319"/>
    <w:rsid w:val="00F724A3"/>
    <w:rsid w:val="00F7467E"/>
    <w:rsid w:val="00F76467"/>
    <w:rsid w:val="00F81BCF"/>
    <w:rsid w:val="00F83024"/>
    <w:rsid w:val="00F83EA2"/>
    <w:rsid w:val="00F83EFD"/>
    <w:rsid w:val="00F83F33"/>
    <w:rsid w:val="00F87DB4"/>
    <w:rsid w:val="00F92F88"/>
    <w:rsid w:val="00FA059A"/>
    <w:rsid w:val="00FA1882"/>
    <w:rsid w:val="00FA2348"/>
    <w:rsid w:val="00FA2989"/>
    <w:rsid w:val="00FA3733"/>
    <w:rsid w:val="00FA4061"/>
    <w:rsid w:val="00FA48A0"/>
    <w:rsid w:val="00FA735D"/>
    <w:rsid w:val="00FA7661"/>
    <w:rsid w:val="00FA783C"/>
    <w:rsid w:val="00FB4625"/>
    <w:rsid w:val="00FB6B75"/>
    <w:rsid w:val="00FB70E2"/>
    <w:rsid w:val="00FB7674"/>
    <w:rsid w:val="00FC021E"/>
    <w:rsid w:val="00FC0A10"/>
    <w:rsid w:val="00FC2CC3"/>
    <w:rsid w:val="00FC53D7"/>
    <w:rsid w:val="00FC6118"/>
    <w:rsid w:val="00FC730D"/>
    <w:rsid w:val="00FC74AF"/>
    <w:rsid w:val="00FD0B29"/>
    <w:rsid w:val="00FD2161"/>
    <w:rsid w:val="00FD3DB0"/>
    <w:rsid w:val="00FD6453"/>
    <w:rsid w:val="00FD663F"/>
    <w:rsid w:val="00FD696B"/>
    <w:rsid w:val="00FE1887"/>
    <w:rsid w:val="00FE502C"/>
    <w:rsid w:val="00FE52ED"/>
    <w:rsid w:val="00FE54F9"/>
    <w:rsid w:val="00FE58D0"/>
    <w:rsid w:val="00FE7A2D"/>
    <w:rsid w:val="00FF19F9"/>
    <w:rsid w:val="00FF2238"/>
    <w:rsid w:val="00FF23E3"/>
    <w:rsid w:val="00FF289E"/>
    <w:rsid w:val="00FF2B07"/>
    <w:rsid w:val="00FF33F1"/>
    <w:rsid w:val="00FF3FD2"/>
    <w:rsid w:val="00FF7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B54A"/>
  <w15:docId w15:val="{7235BEEA-1EA0-4E69-A9E1-ECE2C8A96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26"/>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qFormat/>
    <w:rsid w:val="00DB0C6B"/>
    <w:pPr>
      <w:keepNext/>
      <w:keepLines/>
      <w:numPr>
        <w:ilvl w:val="1"/>
        <w:numId w:val="26"/>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qFormat/>
    <w:rsid w:val="00776386"/>
    <w:pPr>
      <w:keepNext/>
      <w:keepLines/>
      <w:numPr>
        <w:ilvl w:val="2"/>
        <w:numId w:val="26"/>
      </w:numPr>
      <w:spacing w:before="180"/>
      <w:jc w:val="left"/>
      <w:outlineLvl w:val="2"/>
    </w:pPr>
    <w:rPr>
      <w:rFonts w:eastAsia="Times New Roman" w:cs="Times New Roman"/>
      <w:b/>
      <w:bCs/>
      <w:sz w:val="26"/>
    </w:rPr>
  </w:style>
  <w:style w:type="paragraph" w:styleId="Heading4">
    <w:name w:val="heading 4"/>
    <w:basedOn w:val="Normal"/>
    <w:next w:val="Normal"/>
    <w:link w:val="Heading4Char"/>
    <w:uiPriority w:val="9"/>
    <w:qFormat/>
    <w:rsid w:val="00DB0C6B"/>
    <w:pPr>
      <w:keepNext/>
      <w:keepLines/>
      <w:numPr>
        <w:ilvl w:val="3"/>
        <w:numId w:val="26"/>
      </w:numPr>
      <w:spacing w:before="180"/>
      <w:jc w:val="left"/>
      <w:outlineLvl w:val="3"/>
    </w:pPr>
    <w:rPr>
      <w:rFonts w:eastAsia="Times New Roman" w:cs="Times New Roman"/>
      <w:b/>
      <w:bCs/>
      <w:i/>
      <w:iCs/>
    </w:rPr>
  </w:style>
  <w:style w:type="paragraph" w:styleId="Heading5">
    <w:name w:val="heading 5"/>
    <w:basedOn w:val="Normal"/>
    <w:next w:val="Normal"/>
    <w:link w:val="Heading5Char"/>
    <w:uiPriority w:val="9"/>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ind w:left="360"/>
    </w:pPr>
  </w:style>
  <w:style w:type="paragraph" w:styleId="Caption">
    <w:name w:val="caption"/>
    <w:basedOn w:val="Normal"/>
    <w:next w:val="BodyText"/>
    <w:uiPriority w:val="35"/>
    <w:qFormat/>
    <w:rsid w:val="00F31757"/>
    <w:pPr>
      <w:keepNext/>
      <w:keepLines/>
      <w:jc w:val="center"/>
    </w:pPr>
    <w:rPr>
      <w:b/>
      <w:bCs/>
      <w:szCs w:val="20"/>
    </w:rPr>
  </w:style>
  <w:style w:type="paragraph" w:styleId="TOC1">
    <w:name w:val="toc 1"/>
    <w:basedOn w:val="Normal"/>
    <w:next w:val="Normal"/>
    <w:autoRedefine/>
    <w:uiPriority w:val="39"/>
    <w:unhideWhenUsed/>
    <w:rsid w:val="007454BF"/>
    <w:pPr>
      <w:tabs>
        <w:tab w:val="left" w:pos="1350"/>
        <w:tab w:val="right" w:leader="dot" w:pos="7927"/>
      </w:tabs>
      <w:pPrChange w:id="0" w:author="arkat" w:date="2017-10-02T23:22:00Z">
        <w:pPr>
          <w:tabs>
            <w:tab w:val="right" w:leader="dot" w:pos="7927"/>
          </w:tabs>
          <w:spacing w:after="120"/>
          <w:jc w:val="both"/>
        </w:pPr>
      </w:pPrChange>
    </w:pPr>
    <w:rPr>
      <w:noProof/>
      <w:rPrChange w:id="0" w:author="arkat" w:date="2017-10-02T23:22:00Z">
        <w:rPr>
          <w:rFonts w:ascii="Calibri" w:eastAsia="Calibri" w:hAnsi="Calibri" w:cs="Arial"/>
          <w:noProof/>
          <w:sz w:val="24"/>
          <w:szCs w:val="22"/>
          <w:lang w:val="id-ID" w:eastAsia="en-US" w:bidi="ar-SA"/>
        </w:rPr>
      </w:rPrChange>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customStyle="1" w:styleId="MediumGrid21">
    <w:name w:val="Medium Grid 21"/>
    <w:link w:val="MediumGrid2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MediumGrid2Char">
    <w:name w:val="Medium Grid 2 Char"/>
    <w:link w:val="MediumGrid21"/>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customStyle="1" w:styleId="GridTable1Light1">
    <w:name w:val="Grid Table 1 Light1"/>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customStyle="1" w:styleId="ColorfulList-Accent11">
    <w:name w:val="Colorful List - Accent 11"/>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customStyle="1" w:styleId="GridTable21">
    <w:name w:val="Grid Table 21"/>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customStyle="1" w:styleId="Text">
    <w:name w:val="Text"/>
    <w:basedOn w:val="Normal"/>
    <w:rsid w:val="009F0D3F"/>
    <w:pPr>
      <w:widowControl w:val="0"/>
      <w:autoSpaceDE w:val="0"/>
      <w:autoSpaceDN w:val="0"/>
      <w:spacing w:after="0" w:line="252" w:lineRule="auto"/>
      <w:ind w:firstLine="202"/>
    </w:pPr>
    <w:rPr>
      <w:rFonts w:ascii="Times New Roman" w:eastAsia="Times New Roman" w:hAnsi="Times New Roman" w:cs="Times New Roman"/>
      <w:sz w:val="20"/>
      <w:szCs w:val="20"/>
      <w:lang w:val="en-US"/>
    </w:rPr>
  </w:style>
  <w:style w:type="table" w:customStyle="1" w:styleId="TableGridLight1">
    <w:name w:val="Table Grid Light1"/>
    <w:basedOn w:val="TableNormal"/>
    <w:uiPriority w:val="40"/>
    <w:rsid w:val="0093005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7B14E6"/>
    <w:rPr>
      <w:rFonts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Grid11">
    <w:name w:val="Medium Grid 11"/>
    <w:uiPriority w:val="99"/>
    <w:semiHidden/>
    <w:rsid w:val="00146EED"/>
    <w:rPr>
      <w:color w:val="808080"/>
    </w:rPr>
  </w:style>
  <w:style w:type="paragraph" w:customStyle="1" w:styleId="MainText">
    <w:name w:val="MainText"/>
    <w:aliases w:val="MT"/>
    <w:basedOn w:val="Normal"/>
    <w:rsid w:val="00843893"/>
    <w:pPr>
      <w:spacing w:after="0" w:line="240" w:lineRule="atLeast"/>
      <w:ind w:firstLine="300"/>
    </w:pPr>
    <w:rPr>
      <w:rFonts w:ascii="Times New Roman" w:eastAsia="Times New Roman" w:hAnsi="Times New Roman" w:cs="Times New Roman"/>
      <w:sz w:val="20"/>
      <w:szCs w:val="20"/>
      <w:lang w:val="en-GB"/>
    </w:rPr>
  </w:style>
  <w:style w:type="table" w:customStyle="1" w:styleId="GridTable4-Accent31">
    <w:name w:val="Grid Table 4 - Accent 31"/>
    <w:basedOn w:val="TableNormal"/>
    <w:uiPriority w:val="49"/>
    <w:rsid w:val="00676B65"/>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character" w:customStyle="1" w:styleId="apple-converted-space">
    <w:name w:val="apple-converted-space"/>
    <w:rsid w:val="005F4D44"/>
  </w:style>
  <w:style w:type="character" w:customStyle="1" w:styleId="Mention">
    <w:name w:val="Mention"/>
    <w:uiPriority w:val="99"/>
    <w:semiHidden/>
    <w:unhideWhenUsed/>
    <w:rsid w:val="00B27F60"/>
    <w:rPr>
      <w:color w:val="2B579A"/>
      <w:shd w:val="clear" w:color="auto" w:fill="E6E6E6"/>
    </w:rPr>
  </w:style>
  <w:style w:type="paragraph" w:styleId="ListParagraph">
    <w:name w:val="List Paragraph"/>
    <w:basedOn w:val="Normal"/>
    <w:uiPriority w:val="34"/>
    <w:unhideWhenUsed/>
    <w:qFormat/>
    <w:rsid w:val="00A4057C"/>
    <w:pPr>
      <w:ind w:left="720"/>
      <w:contextualSpacing/>
    </w:pPr>
  </w:style>
  <w:style w:type="paragraph" w:styleId="NormalWeb">
    <w:name w:val="Normal (Web)"/>
    <w:basedOn w:val="Normal"/>
    <w:uiPriority w:val="99"/>
    <w:semiHidden/>
    <w:unhideWhenUsed/>
    <w:rsid w:val="00B74985"/>
    <w:pPr>
      <w:spacing w:before="100" w:beforeAutospacing="1" w:after="100" w:afterAutospacing="1"/>
      <w:jc w:val="left"/>
    </w:pPr>
    <w:rPr>
      <w:rFonts w:ascii="Times New Roman" w:eastAsiaTheme="minorEastAsia" w:hAnsi="Times New Roman" w:cs="Times New Roman"/>
      <w:szCs w:val="24"/>
      <w:lang w:val="en-US"/>
    </w:rPr>
  </w:style>
  <w:style w:type="paragraph" w:customStyle="1" w:styleId="GambarBAB2">
    <w:name w:val="Gambar BAB 2"/>
    <w:basedOn w:val="BodyText"/>
    <w:qFormat/>
    <w:rsid w:val="002C4E48"/>
    <w:pPr>
      <w:numPr>
        <w:numId w:val="38"/>
      </w:numPr>
      <w:spacing w:after="0"/>
      <w:jc w:val="center"/>
      <w:pPrChange w:id="1" w:author="arkat" w:date="2017-10-02T09:06:00Z">
        <w:pPr>
          <w:numPr>
            <w:numId w:val="38"/>
          </w:numPr>
          <w:ind w:left="2520" w:hanging="360"/>
          <w:jc w:val="center"/>
        </w:pPr>
      </w:pPrChange>
    </w:pPr>
    <w:rPr>
      <w:lang w:val="en-US"/>
      <w:rPrChange w:id="1" w:author="arkat" w:date="2017-10-02T09:06:00Z">
        <w:rPr>
          <w:rFonts w:ascii="Calibri" w:eastAsia="Calibri" w:hAnsi="Calibri" w:cs="Arial"/>
          <w:sz w:val="24"/>
          <w:szCs w:val="22"/>
          <w:lang w:val="en-US" w:eastAsia="en-US" w:bidi="ar-SA"/>
        </w:rPr>
      </w:rPrChange>
    </w:rPr>
  </w:style>
  <w:style w:type="character" w:customStyle="1" w:styleId="fontstyle01">
    <w:name w:val="fontstyle01"/>
    <w:basedOn w:val="DefaultParagraphFont"/>
    <w:rsid w:val="00E4119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E4119C"/>
    <w:rPr>
      <w:rFonts w:ascii="TimesNewRomanPS-ItalicMT" w:hAnsi="TimesNewRomanPS-ItalicMT" w:hint="default"/>
      <w:b w:val="0"/>
      <w:bCs w:val="0"/>
      <w:i/>
      <w:iCs/>
      <w:color w:val="000000"/>
      <w:sz w:val="24"/>
      <w:szCs w:val="24"/>
    </w:rPr>
  </w:style>
  <w:style w:type="paragraph" w:customStyle="1" w:styleId="GambarBab3">
    <w:name w:val="Gambar Bab 3"/>
    <w:basedOn w:val="BodyTextFirstIndent"/>
    <w:qFormat/>
    <w:rsid w:val="00E4119C"/>
    <w:pPr>
      <w:numPr>
        <w:numId w:val="44"/>
      </w:numPr>
    </w:pPr>
    <w:rPr>
      <w:lang w:val="en-US"/>
    </w:rPr>
  </w:style>
  <w:style w:type="paragraph" w:styleId="FootnoteText">
    <w:name w:val="footnote text"/>
    <w:basedOn w:val="Normal"/>
    <w:link w:val="FootnoteTextChar"/>
    <w:uiPriority w:val="99"/>
    <w:semiHidden/>
    <w:unhideWhenUsed/>
    <w:rsid w:val="00E851D1"/>
    <w:pPr>
      <w:spacing w:after="0"/>
    </w:pPr>
    <w:rPr>
      <w:sz w:val="20"/>
      <w:szCs w:val="20"/>
    </w:rPr>
  </w:style>
  <w:style w:type="character" w:customStyle="1" w:styleId="FootnoteTextChar">
    <w:name w:val="Footnote Text Char"/>
    <w:basedOn w:val="DefaultParagraphFont"/>
    <w:link w:val="FootnoteText"/>
    <w:uiPriority w:val="99"/>
    <w:semiHidden/>
    <w:rsid w:val="00E851D1"/>
    <w:rPr>
      <w:lang w:val="id-ID"/>
    </w:rPr>
  </w:style>
  <w:style w:type="character" w:styleId="FootnoteReference">
    <w:name w:val="footnote reference"/>
    <w:basedOn w:val="DefaultParagraphFont"/>
    <w:uiPriority w:val="99"/>
    <w:semiHidden/>
    <w:unhideWhenUsed/>
    <w:rsid w:val="00E851D1"/>
    <w:rPr>
      <w:vertAlign w:val="superscript"/>
    </w:rPr>
  </w:style>
  <w:style w:type="character" w:customStyle="1" w:styleId="apple-style-span">
    <w:name w:val="apple-style-span"/>
    <w:basedOn w:val="DefaultParagraphFont"/>
    <w:rsid w:val="003314E6"/>
  </w:style>
  <w:style w:type="paragraph" w:customStyle="1" w:styleId="TabelBAB2">
    <w:name w:val="Tabel BAB 2"/>
    <w:basedOn w:val="BodyText"/>
    <w:qFormat/>
    <w:rsid w:val="00CC4E5B"/>
    <w:pPr>
      <w:numPr>
        <w:numId w:val="64"/>
      </w:numPr>
      <w:spacing w:after="0"/>
      <w:jc w:val="center"/>
    </w:pPr>
    <w:rPr>
      <w:b/>
      <w:lang w:val="en-US"/>
    </w:rPr>
  </w:style>
  <w:style w:type="character" w:customStyle="1" w:styleId="fontstyle11">
    <w:name w:val="fontstyle11"/>
    <w:basedOn w:val="DefaultParagraphFont"/>
    <w:rsid w:val="005A390D"/>
    <w:rPr>
      <w:rFonts w:ascii="ArialMT" w:hAnsi="ArialMT" w:hint="default"/>
      <w:b w:val="0"/>
      <w:bCs w:val="0"/>
      <w:i w:val="0"/>
      <w:iCs w:val="0"/>
      <w:color w:val="231F2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955410">
      <w:bodyDiv w:val="1"/>
      <w:marLeft w:val="0"/>
      <w:marRight w:val="0"/>
      <w:marTop w:val="0"/>
      <w:marBottom w:val="0"/>
      <w:divBdr>
        <w:top w:val="none" w:sz="0" w:space="0" w:color="auto"/>
        <w:left w:val="none" w:sz="0" w:space="0" w:color="auto"/>
        <w:bottom w:val="none" w:sz="0" w:space="0" w:color="auto"/>
        <w:right w:val="none" w:sz="0" w:space="0" w:color="auto"/>
      </w:divBdr>
    </w:div>
    <w:div w:id="373580346">
      <w:bodyDiv w:val="1"/>
      <w:marLeft w:val="0"/>
      <w:marRight w:val="0"/>
      <w:marTop w:val="0"/>
      <w:marBottom w:val="0"/>
      <w:divBdr>
        <w:top w:val="none" w:sz="0" w:space="0" w:color="auto"/>
        <w:left w:val="none" w:sz="0" w:space="0" w:color="auto"/>
        <w:bottom w:val="none" w:sz="0" w:space="0" w:color="auto"/>
        <w:right w:val="none" w:sz="0" w:space="0" w:color="auto"/>
      </w:divBdr>
    </w:div>
    <w:div w:id="717971900">
      <w:bodyDiv w:val="1"/>
      <w:marLeft w:val="0"/>
      <w:marRight w:val="0"/>
      <w:marTop w:val="0"/>
      <w:marBottom w:val="0"/>
      <w:divBdr>
        <w:top w:val="none" w:sz="0" w:space="0" w:color="auto"/>
        <w:left w:val="none" w:sz="0" w:space="0" w:color="auto"/>
        <w:bottom w:val="none" w:sz="0" w:space="0" w:color="auto"/>
        <w:right w:val="none" w:sz="0" w:space="0" w:color="auto"/>
      </w:divBdr>
    </w:div>
    <w:div w:id="108777525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12674378">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113546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emf"/><Relationship Id="rId138" Type="http://schemas.openxmlformats.org/officeDocument/2006/relationships/image" Target="media/image128.emf"/><Relationship Id="rId154" Type="http://schemas.openxmlformats.org/officeDocument/2006/relationships/image" Target="media/image144.emf"/><Relationship Id="rId159" Type="http://schemas.openxmlformats.org/officeDocument/2006/relationships/image" Target="media/image149.emf"/><Relationship Id="rId175" Type="http://schemas.microsoft.com/office/2007/relationships/diagramDrawing" Target="diagrams/drawing1.xml"/><Relationship Id="rId170" Type="http://schemas.openxmlformats.org/officeDocument/2006/relationships/image" Target="media/image160.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emf"/><Relationship Id="rId165" Type="http://schemas.openxmlformats.org/officeDocument/2006/relationships/image" Target="media/image155.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emf"/><Relationship Id="rId155" Type="http://schemas.openxmlformats.org/officeDocument/2006/relationships/image" Target="media/image145.emf"/><Relationship Id="rId171" Type="http://schemas.openxmlformats.org/officeDocument/2006/relationships/diagramData" Target="diagrams/data1.xml"/><Relationship Id="rId176" Type="http://schemas.openxmlformats.org/officeDocument/2006/relationships/fontTable" Target="fontTable.xml"/><Relationship Id="rId12" Type="http://schemas.openxmlformats.org/officeDocument/2006/relationships/chart" Target="charts/chart1.xml"/><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emf"/><Relationship Id="rId129" Type="http://schemas.openxmlformats.org/officeDocument/2006/relationships/image" Target="media/image119.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emf"/><Relationship Id="rId140" Type="http://schemas.openxmlformats.org/officeDocument/2006/relationships/image" Target="media/image130.emf"/><Relationship Id="rId145" Type="http://schemas.openxmlformats.org/officeDocument/2006/relationships/image" Target="media/image135.emf"/><Relationship Id="rId161" Type="http://schemas.openxmlformats.org/officeDocument/2006/relationships/image" Target="media/image151.emf"/><Relationship Id="rId166" Type="http://schemas.openxmlformats.org/officeDocument/2006/relationships/image" Target="media/image15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emf"/><Relationship Id="rId151" Type="http://schemas.openxmlformats.org/officeDocument/2006/relationships/image" Target="media/image141.emf"/><Relationship Id="rId156" Type="http://schemas.openxmlformats.org/officeDocument/2006/relationships/image" Target="media/image146.emf"/><Relationship Id="rId164" Type="http://schemas.openxmlformats.org/officeDocument/2006/relationships/image" Target="media/image154.emf"/><Relationship Id="rId169" Type="http://schemas.openxmlformats.org/officeDocument/2006/relationships/image" Target="media/image159.png"/><Relationship Id="rId177"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diagramLayout" Target="diagrams/layout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167" Type="http://schemas.openxmlformats.org/officeDocument/2006/relationships/image" Target="media/image157.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emf"/><Relationship Id="rId136" Type="http://schemas.openxmlformats.org/officeDocument/2006/relationships/image" Target="media/image126.emf"/><Relationship Id="rId157" Type="http://schemas.openxmlformats.org/officeDocument/2006/relationships/image" Target="media/image147.emf"/><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emf"/><Relationship Id="rId173" Type="http://schemas.openxmlformats.org/officeDocument/2006/relationships/diagramQuickStyle" Target="diagrams/quickStyle1.xml"/><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6.emf"/><Relationship Id="rId147" Type="http://schemas.openxmlformats.org/officeDocument/2006/relationships/image" Target="media/image137.emf"/><Relationship Id="rId168" Type="http://schemas.openxmlformats.org/officeDocument/2006/relationships/image" Target="media/image158.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emf"/><Relationship Id="rId142" Type="http://schemas.openxmlformats.org/officeDocument/2006/relationships/image" Target="media/image132.emf"/><Relationship Id="rId163" Type="http://schemas.openxmlformats.org/officeDocument/2006/relationships/image" Target="media/image153.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emf"/><Relationship Id="rId158" Type="http://schemas.openxmlformats.org/officeDocument/2006/relationships/image" Target="media/image148.emf"/><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emf"/><Relationship Id="rId153" Type="http://schemas.openxmlformats.org/officeDocument/2006/relationships/image" Target="media/image143.emf"/><Relationship Id="rId174" Type="http://schemas.openxmlformats.org/officeDocument/2006/relationships/diagramColors" Target="diagrams/colors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Sheet1!$A$1:$A$13</c:f>
              <c:strCache>
                <c:ptCount val="13"/>
                <c:pt idx="0">
                  <c:v>BPMN</c:v>
                </c:pt>
                <c:pt idx="1">
                  <c:v>EPC</c:v>
                </c:pt>
                <c:pt idx="2">
                  <c:v>UML-AD</c:v>
                </c:pt>
                <c:pt idx="3">
                  <c:v>IDEF </c:v>
                </c:pt>
                <c:pt idx="4">
                  <c:v>BPEL</c:v>
                </c:pt>
                <c:pt idx="5">
                  <c:v>XPDL</c:v>
                </c:pt>
                <c:pt idx="6">
                  <c:v>ASQ Lean Six Sigma</c:v>
                </c:pt>
                <c:pt idx="7">
                  <c:v>IIBA Body Of Knowledge</c:v>
                </c:pt>
                <c:pt idx="8">
                  <c:v>ISO 9000</c:v>
                </c:pt>
                <c:pt idx="9">
                  <c:v>CMM/CMMI</c:v>
                </c:pt>
                <c:pt idx="10">
                  <c:v>OMG Business Process Metamodel</c:v>
                </c:pt>
                <c:pt idx="11">
                  <c:v>OMG Business Rules Metamodel</c:v>
                </c:pt>
                <c:pt idx="12">
                  <c:v>Lainya </c:v>
                </c:pt>
              </c:strCache>
            </c:strRef>
          </c:cat>
          <c:val>
            <c:numRef>
              <c:f>Sheet1!$B$1:$B$13</c:f>
              <c:numCache>
                <c:formatCode>0%</c:formatCode>
                <c:ptCount val="13"/>
                <c:pt idx="0">
                  <c:v>0.64</c:v>
                </c:pt>
                <c:pt idx="1">
                  <c:v>0.18</c:v>
                </c:pt>
                <c:pt idx="2">
                  <c:v>0.17</c:v>
                </c:pt>
                <c:pt idx="3">
                  <c:v>0.04</c:v>
                </c:pt>
                <c:pt idx="4">
                  <c:v>0.08</c:v>
                </c:pt>
                <c:pt idx="5">
                  <c:v>0.04</c:v>
                </c:pt>
                <c:pt idx="6">
                  <c:v>0.25</c:v>
                </c:pt>
                <c:pt idx="7">
                  <c:v>0.14000000000000001</c:v>
                </c:pt>
                <c:pt idx="8">
                  <c:v>0.23</c:v>
                </c:pt>
                <c:pt idx="9">
                  <c:v>0.16</c:v>
                </c:pt>
                <c:pt idx="10">
                  <c:v>0.01</c:v>
                </c:pt>
                <c:pt idx="11">
                  <c:v>0.04</c:v>
                </c:pt>
                <c:pt idx="12">
                  <c:v>0.24</c:v>
                </c:pt>
              </c:numCache>
            </c:numRef>
          </c:val>
        </c:ser>
        <c:dLbls>
          <c:showLegendKey val="0"/>
          <c:showVal val="0"/>
          <c:showCatName val="0"/>
          <c:showSerName val="0"/>
          <c:showPercent val="0"/>
          <c:showBubbleSize val="0"/>
        </c:dLbls>
        <c:gapWidth val="219"/>
        <c:overlap val="-27"/>
        <c:axId val="735017608"/>
        <c:axId val="735018000"/>
      </c:barChart>
      <c:catAx>
        <c:axId val="735017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5018000"/>
        <c:crosses val="autoZero"/>
        <c:auto val="1"/>
        <c:lblAlgn val="ctr"/>
        <c:lblOffset val="100"/>
        <c:noMultiLvlLbl val="0"/>
      </c:catAx>
      <c:valAx>
        <c:axId val="7350180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5017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B2C5E1-70D2-440B-ACFC-4AA5F2E6D2D0}" type="doc">
      <dgm:prSet loTypeId="urn:microsoft.com/office/officeart/2005/8/layout/cycle7" loCatId="cycle" qsTypeId="urn:microsoft.com/office/officeart/2005/8/quickstyle/simple3" qsCatId="simple" csTypeId="urn:microsoft.com/office/officeart/2005/8/colors/accent1_2" csCatId="accent1" phldr="1"/>
      <dgm:spPr/>
      <dgm:t>
        <a:bodyPr/>
        <a:lstStyle/>
        <a:p>
          <a:endParaRPr lang="en-US"/>
        </a:p>
      </dgm:t>
    </dgm:pt>
    <dgm:pt modelId="{ACA41B01-B19F-471F-AA5E-FEB3DB71C31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Konseptualisasi</a:t>
          </a:r>
        </a:p>
      </dgm:t>
    </dgm:pt>
    <dgm:pt modelId="{129407E2-808E-49D8-B3F6-4BAFBB455638}" type="parTrans" cxnId="{0EF66FA4-CCC9-40BE-8833-D3CBCBC8C097}">
      <dgm:prSet/>
      <dgm:spPr/>
      <dgm:t>
        <a:bodyPr/>
        <a:lstStyle/>
        <a:p>
          <a:endParaRPr lang="en-US"/>
        </a:p>
      </dgm:t>
    </dgm:pt>
    <dgm:pt modelId="{EA78F82B-2A9E-4E88-B6CB-34C524A8A622}" type="sibTrans" cxnId="{0EF66FA4-CCC9-40BE-8833-D3CBCBC8C09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9D4FB32-B2AE-48FE-91FF-9BEBA80E1C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Pengembangan</a:t>
          </a:r>
        </a:p>
      </dgm:t>
    </dgm:pt>
    <dgm:pt modelId="{C7F45E31-1E8A-4BF6-ACE9-4AB8CD084C4E}" type="parTrans" cxnId="{25BFE639-8CBB-4C63-AC67-5C8F010D404F}">
      <dgm:prSet/>
      <dgm:spPr/>
      <dgm:t>
        <a:bodyPr/>
        <a:lstStyle/>
        <a:p>
          <a:endParaRPr lang="en-US"/>
        </a:p>
      </dgm:t>
    </dgm:pt>
    <dgm:pt modelId="{74F35AC7-6A0E-4ACA-B6A1-4A777CCA8575}" type="sibTrans" cxnId="{25BFE639-8CBB-4C63-AC67-5C8F010D404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9EDD1462-FAE7-4285-BE40-B3F5013DFBE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mj-lt"/>
            </a:rPr>
            <a:t>Formalisasi</a:t>
          </a:r>
        </a:p>
      </dgm:t>
    </dgm:pt>
    <dgm:pt modelId="{AC511295-129D-4B8B-902E-1BA71E48F268}" type="parTrans" cxnId="{9AACCF3A-3E00-43B2-A920-5C3EEA582650}">
      <dgm:prSet/>
      <dgm:spPr/>
      <dgm:t>
        <a:bodyPr/>
        <a:lstStyle/>
        <a:p>
          <a:endParaRPr lang="en-US"/>
        </a:p>
      </dgm:t>
    </dgm:pt>
    <dgm:pt modelId="{D1978AAF-A8E8-4288-A211-4145BFBCD6A4}" type="sibTrans" cxnId="{9AACCF3A-3E00-43B2-A920-5C3EEA58265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1D1DFD88-2F51-41B5-9A10-B5DFA2979167}" type="pres">
      <dgm:prSet presAssocID="{37B2C5E1-70D2-440B-ACFC-4AA5F2E6D2D0}" presName="Name0" presStyleCnt="0">
        <dgm:presLayoutVars>
          <dgm:dir/>
          <dgm:resizeHandles val="exact"/>
        </dgm:presLayoutVars>
      </dgm:prSet>
      <dgm:spPr/>
      <dgm:t>
        <a:bodyPr/>
        <a:lstStyle/>
        <a:p>
          <a:endParaRPr lang="en-US"/>
        </a:p>
      </dgm:t>
    </dgm:pt>
    <dgm:pt modelId="{94FFA06C-8A46-46B2-8017-70B2EF57196E}" type="pres">
      <dgm:prSet presAssocID="{ACA41B01-B19F-471F-AA5E-FEB3DB71C31A}" presName="node" presStyleLbl="node1" presStyleIdx="0" presStyleCnt="3">
        <dgm:presLayoutVars>
          <dgm:bulletEnabled val="1"/>
        </dgm:presLayoutVars>
      </dgm:prSet>
      <dgm:spPr/>
      <dgm:t>
        <a:bodyPr/>
        <a:lstStyle/>
        <a:p>
          <a:endParaRPr lang="en-US"/>
        </a:p>
      </dgm:t>
    </dgm:pt>
    <dgm:pt modelId="{E5E8A88A-05DF-4B1E-AB64-C90B12C5686E}" type="pres">
      <dgm:prSet presAssocID="{EA78F82B-2A9E-4E88-B6CB-34C524A8A622}" presName="sibTrans" presStyleLbl="sibTrans2D1" presStyleIdx="0" presStyleCnt="3"/>
      <dgm:spPr/>
      <dgm:t>
        <a:bodyPr/>
        <a:lstStyle/>
        <a:p>
          <a:endParaRPr lang="en-US"/>
        </a:p>
      </dgm:t>
    </dgm:pt>
    <dgm:pt modelId="{F8FC642D-BAAE-4818-B185-9F42E13E70D6}" type="pres">
      <dgm:prSet presAssocID="{EA78F82B-2A9E-4E88-B6CB-34C524A8A622}" presName="connectorText" presStyleLbl="sibTrans2D1" presStyleIdx="0" presStyleCnt="3"/>
      <dgm:spPr/>
      <dgm:t>
        <a:bodyPr/>
        <a:lstStyle/>
        <a:p>
          <a:endParaRPr lang="en-US"/>
        </a:p>
      </dgm:t>
    </dgm:pt>
    <dgm:pt modelId="{A248C974-5FAE-4812-BD33-7F8EBB68D9EF}" type="pres">
      <dgm:prSet presAssocID="{19D4FB32-B2AE-48FE-91FF-9BEBA80E1C6D}" presName="node" presStyleLbl="node1" presStyleIdx="1" presStyleCnt="3">
        <dgm:presLayoutVars>
          <dgm:bulletEnabled val="1"/>
        </dgm:presLayoutVars>
      </dgm:prSet>
      <dgm:spPr/>
      <dgm:t>
        <a:bodyPr/>
        <a:lstStyle/>
        <a:p>
          <a:endParaRPr lang="en-US"/>
        </a:p>
      </dgm:t>
    </dgm:pt>
    <dgm:pt modelId="{694D9EBC-DDCB-4258-AAC4-BD8B5C2EFCA7}" type="pres">
      <dgm:prSet presAssocID="{74F35AC7-6A0E-4ACA-B6A1-4A777CCA8575}" presName="sibTrans" presStyleLbl="sibTrans2D1" presStyleIdx="1" presStyleCnt="3"/>
      <dgm:spPr/>
      <dgm:t>
        <a:bodyPr/>
        <a:lstStyle/>
        <a:p>
          <a:endParaRPr lang="en-US"/>
        </a:p>
      </dgm:t>
    </dgm:pt>
    <dgm:pt modelId="{55F2C31C-067C-4C23-A4F5-E4E93BC26D29}" type="pres">
      <dgm:prSet presAssocID="{74F35AC7-6A0E-4ACA-B6A1-4A777CCA8575}" presName="connectorText" presStyleLbl="sibTrans2D1" presStyleIdx="1" presStyleCnt="3"/>
      <dgm:spPr/>
      <dgm:t>
        <a:bodyPr/>
        <a:lstStyle/>
        <a:p>
          <a:endParaRPr lang="en-US"/>
        </a:p>
      </dgm:t>
    </dgm:pt>
    <dgm:pt modelId="{4B53A48B-AE0C-49FF-A6DF-A6BA647533BA}" type="pres">
      <dgm:prSet presAssocID="{9EDD1462-FAE7-4285-BE40-B3F5013DFBE3}" presName="node" presStyleLbl="node1" presStyleIdx="2" presStyleCnt="3">
        <dgm:presLayoutVars>
          <dgm:bulletEnabled val="1"/>
        </dgm:presLayoutVars>
      </dgm:prSet>
      <dgm:spPr/>
      <dgm:t>
        <a:bodyPr/>
        <a:lstStyle/>
        <a:p>
          <a:endParaRPr lang="en-US"/>
        </a:p>
      </dgm:t>
    </dgm:pt>
    <dgm:pt modelId="{4A4D906A-E2F6-468A-B5A4-B23FD4E6FBD1}" type="pres">
      <dgm:prSet presAssocID="{D1978AAF-A8E8-4288-A211-4145BFBCD6A4}" presName="sibTrans" presStyleLbl="sibTrans2D1" presStyleIdx="2" presStyleCnt="3"/>
      <dgm:spPr/>
      <dgm:t>
        <a:bodyPr/>
        <a:lstStyle/>
        <a:p>
          <a:endParaRPr lang="en-US"/>
        </a:p>
      </dgm:t>
    </dgm:pt>
    <dgm:pt modelId="{972BE25A-7055-4F07-A316-91A104ECA312}" type="pres">
      <dgm:prSet presAssocID="{D1978AAF-A8E8-4288-A211-4145BFBCD6A4}" presName="connectorText" presStyleLbl="sibTrans2D1" presStyleIdx="2" presStyleCnt="3"/>
      <dgm:spPr/>
      <dgm:t>
        <a:bodyPr/>
        <a:lstStyle/>
        <a:p>
          <a:endParaRPr lang="en-US"/>
        </a:p>
      </dgm:t>
    </dgm:pt>
  </dgm:ptLst>
  <dgm:cxnLst>
    <dgm:cxn modelId="{8F00CBD9-AFDF-4E80-B8DB-78109D840AFD}" type="presOf" srcId="{9EDD1462-FAE7-4285-BE40-B3F5013DFBE3}" destId="{4B53A48B-AE0C-49FF-A6DF-A6BA647533BA}" srcOrd="0" destOrd="0" presId="urn:microsoft.com/office/officeart/2005/8/layout/cycle7"/>
    <dgm:cxn modelId="{4066A281-7C28-4A08-BAF6-B50C250298E9}" type="presOf" srcId="{D1978AAF-A8E8-4288-A211-4145BFBCD6A4}" destId="{972BE25A-7055-4F07-A316-91A104ECA312}" srcOrd="1" destOrd="0" presId="urn:microsoft.com/office/officeart/2005/8/layout/cycle7"/>
    <dgm:cxn modelId="{9AACCF3A-3E00-43B2-A920-5C3EEA582650}" srcId="{37B2C5E1-70D2-440B-ACFC-4AA5F2E6D2D0}" destId="{9EDD1462-FAE7-4285-BE40-B3F5013DFBE3}" srcOrd="2" destOrd="0" parTransId="{AC511295-129D-4B8B-902E-1BA71E48F268}" sibTransId="{D1978AAF-A8E8-4288-A211-4145BFBCD6A4}"/>
    <dgm:cxn modelId="{A55C9B97-4535-4708-A54C-228BE7EFF61E}" type="presOf" srcId="{EA78F82B-2A9E-4E88-B6CB-34C524A8A622}" destId="{E5E8A88A-05DF-4B1E-AB64-C90B12C5686E}" srcOrd="0" destOrd="0" presId="urn:microsoft.com/office/officeart/2005/8/layout/cycle7"/>
    <dgm:cxn modelId="{F4BC096C-CE3F-473B-8261-D793C89038BA}" type="presOf" srcId="{74F35AC7-6A0E-4ACA-B6A1-4A777CCA8575}" destId="{694D9EBC-DDCB-4258-AAC4-BD8B5C2EFCA7}" srcOrd="0" destOrd="0" presId="urn:microsoft.com/office/officeart/2005/8/layout/cycle7"/>
    <dgm:cxn modelId="{8257E9B7-1863-4A2E-89FB-0D6A3807538B}" type="presOf" srcId="{74F35AC7-6A0E-4ACA-B6A1-4A777CCA8575}" destId="{55F2C31C-067C-4C23-A4F5-E4E93BC26D29}" srcOrd="1" destOrd="0" presId="urn:microsoft.com/office/officeart/2005/8/layout/cycle7"/>
    <dgm:cxn modelId="{CC1E3659-5497-4E61-8BE1-F92B738642A4}" type="presOf" srcId="{19D4FB32-B2AE-48FE-91FF-9BEBA80E1C6D}" destId="{A248C974-5FAE-4812-BD33-7F8EBB68D9EF}" srcOrd="0" destOrd="0" presId="urn:microsoft.com/office/officeart/2005/8/layout/cycle7"/>
    <dgm:cxn modelId="{25BFE639-8CBB-4C63-AC67-5C8F010D404F}" srcId="{37B2C5E1-70D2-440B-ACFC-4AA5F2E6D2D0}" destId="{19D4FB32-B2AE-48FE-91FF-9BEBA80E1C6D}" srcOrd="1" destOrd="0" parTransId="{C7F45E31-1E8A-4BF6-ACE9-4AB8CD084C4E}" sibTransId="{74F35AC7-6A0E-4ACA-B6A1-4A777CCA8575}"/>
    <dgm:cxn modelId="{2CFD863D-3FF1-4435-80EE-337CB12A83E0}" type="presOf" srcId="{37B2C5E1-70D2-440B-ACFC-4AA5F2E6D2D0}" destId="{1D1DFD88-2F51-41B5-9A10-B5DFA2979167}" srcOrd="0" destOrd="0" presId="urn:microsoft.com/office/officeart/2005/8/layout/cycle7"/>
    <dgm:cxn modelId="{A549CBD7-045E-4894-BFF0-15EF708908F8}" type="presOf" srcId="{ACA41B01-B19F-471F-AA5E-FEB3DB71C31A}" destId="{94FFA06C-8A46-46B2-8017-70B2EF57196E}" srcOrd="0" destOrd="0" presId="urn:microsoft.com/office/officeart/2005/8/layout/cycle7"/>
    <dgm:cxn modelId="{7FF90463-8CC7-4B56-BEF6-66694904F32F}" type="presOf" srcId="{EA78F82B-2A9E-4E88-B6CB-34C524A8A622}" destId="{F8FC642D-BAAE-4818-B185-9F42E13E70D6}" srcOrd="1" destOrd="0" presId="urn:microsoft.com/office/officeart/2005/8/layout/cycle7"/>
    <dgm:cxn modelId="{0C990786-9DC4-4910-AA29-0A7394875696}" type="presOf" srcId="{D1978AAF-A8E8-4288-A211-4145BFBCD6A4}" destId="{4A4D906A-E2F6-468A-B5A4-B23FD4E6FBD1}" srcOrd="0" destOrd="0" presId="urn:microsoft.com/office/officeart/2005/8/layout/cycle7"/>
    <dgm:cxn modelId="{0EF66FA4-CCC9-40BE-8833-D3CBCBC8C097}" srcId="{37B2C5E1-70D2-440B-ACFC-4AA5F2E6D2D0}" destId="{ACA41B01-B19F-471F-AA5E-FEB3DB71C31A}" srcOrd="0" destOrd="0" parTransId="{129407E2-808E-49D8-B3F6-4BAFBB455638}" sibTransId="{EA78F82B-2A9E-4E88-B6CB-34C524A8A622}"/>
    <dgm:cxn modelId="{63E61953-0D4C-45F8-A009-E2DE68C3A356}" type="presParOf" srcId="{1D1DFD88-2F51-41B5-9A10-B5DFA2979167}" destId="{94FFA06C-8A46-46B2-8017-70B2EF57196E}" srcOrd="0" destOrd="0" presId="urn:microsoft.com/office/officeart/2005/8/layout/cycle7"/>
    <dgm:cxn modelId="{4062A09E-2A54-4A67-B44A-6A2AEEC4E085}" type="presParOf" srcId="{1D1DFD88-2F51-41B5-9A10-B5DFA2979167}" destId="{E5E8A88A-05DF-4B1E-AB64-C90B12C5686E}" srcOrd="1" destOrd="0" presId="urn:microsoft.com/office/officeart/2005/8/layout/cycle7"/>
    <dgm:cxn modelId="{B6ACC715-E430-43D0-9852-D13827E57D9A}" type="presParOf" srcId="{E5E8A88A-05DF-4B1E-AB64-C90B12C5686E}" destId="{F8FC642D-BAAE-4818-B185-9F42E13E70D6}" srcOrd="0" destOrd="0" presId="urn:microsoft.com/office/officeart/2005/8/layout/cycle7"/>
    <dgm:cxn modelId="{43048F08-8A8F-44E5-B7AB-05B28B517C13}" type="presParOf" srcId="{1D1DFD88-2F51-41B5-9A10-B5DFA2979167}" destId="{A248C974-5FAE-4812-BD33-7F8EBB68D9EF}" srcOrd="2" destOrd="0" presId="urn:microsoft.com/office/officeart/2005/8/layout/cycle7"/>
    <dgm:cxn modelId="{1AC8E739-B27F-4101-B725-DB2C44C1DF71}" type="presParOf" srcId="{1D1DFD88-2F51-41B5-9A10-B5DFA2979167}" destId="{694D9EBC-DDCB-4258-AAC4-BD8B5C2EFCA7}" srcOrd="3" destOrd="0" presId="urn:microsoft.com/office/officeart/2005/8/layout/cycle7"/>
    <dgm:cxn modelId="{8C4EBA1F-5D9E-4668-9415-D175A33D7F65}" type="presParOf" srcId="{694D9EBC-DDCB-4258-AAC4-BD8B5C2EFCA7}" destId="{55F2C31C-067C-4C23-A4F5-E4E93BC26D29}" srcOrd="0" destOrd="0" presId="urn:microsoft.com/office/officeart/2005/8/layout/cycle7"/>
    <dgm:cxn modelId="{9FFD91B3-1A00-4C3B-BF0F-F701F887E839}" type="presParOf" srcId="{1D1DFD88-2F51-41B5-9A10-B5DFA2979167}" destId="{4B53A48B-AE0C-49FF-A6DF-A6BA647533BA}" srcOrd="4" destOrd="0" presId="urn:microsoft.com/office/officeart/2005/8/layout/cycle7"/>
    <dgm:cxn modelId="{E6EF01BA-902D-4E6D-8B32-15EC0500BB06}" type="presParOf" srcId="{1D1DFD88-2F51-41B5-9A10-B5DFA2979167}" destId="{4A4D906A-E2F6-468A-B5A4-B23FD4E6FBD1}" srcOrd="5" destOrd="0" presId="urn:microsoft.com/office/officeart/2005/8/layout/cycle7"/>
    <dgm:cxn modelId="{84861F0D-FD18-40D5-93BD-98F236D7B21C}" type="presParOf" srcId="{4A4D906A-E2F6-468A-B5A4-B23FD4E6FBD1}" destId="{972BE25A-7055-4F07-A316-91A104ECA312}" srcOrd="0" destOrd="0" presId="urn:microsoft.com/office/officeart/2005/8/layout/cycle7"/>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FFA06C-8A46-46B2-8017-70B2EF57196E}">
      <dsp:nvSpPr>
        <dsp:cNvPr id="0" name=""/>
        <dsp:cNvSpPr/>
      </dsp:nvSpPr>
      <dsp:spPr>
        <a:xfrm>
          <a:off x="2000299" y="88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Konseptualisasi</a:t>
          </a:r>
        </a:p>
      </dsp:txBody>
      <dsp:txXfrm>
        <a:off x="2016656" y="17241"/>
        <a:ext cx="1084254" cy="525770"/>
      </dsp:txXfrm>
    </dsp:sp>
    <dsp:sp modelId="{E5E8A88A-05DF-4B1E-AB64-C90B12C5686E}">
      <dsp:nvSpPr>
        <dsp:cNvPr id="0" name=""/>
        <dsp:cNvSpPr/>
      </dsp:nvSpPr>
      <dsp:spPr>
        <a:xfrm rot="3600000">
          <a:off x="2728623"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787264" y="1020965"/>
        <a:ext cx="466198" cy="117281"/>
      </dsp:txXfrm>
    </dsp:sp>
    <dsp:sp modelId="{A248C974-5FAE-4812-BD33-7F8EBB68D9EF}">
      <dsp:nvSpPr>
        <dsp:cNvPr id="0" name=""/>
        <dsp:cNvSpPr/>
      </dsp:nvSpPr>
      <dsp:spPr>
        <a:xfrm>
          <a:off x="2923459"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Pengembangan</a:t>
          </a:r>
        </a:p>
      </dsp:txBody>
      <dsp:txXfrm>
        <a:off x="2939816" y="1616201"/>
        <a:ext cx="1084254" cy="525770"/>
      </dsp:txXfrm>
    </dsp:sp>
    <dsp:sp modelId="{694D9EBC-DDCB-4258-AAC4-BD8B5C2EFCA7}">
      <dsp:nvSpPr>
        <dsp:cNvPr id="0" name=""/>
        <dsp:cNvSpPr/>
      </dsp:nvSpPr>
      <dsp:spPr>
        <a:xfrm rot="10800000">
          <a:off x="2267043" y="178135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rot="10800000">
        <a:off x="2325684" y="1820445"/>
        <a:ext cx="466198" cy="117281"/>
      </dsp:txXfrm>
    </dsp:sp>
    <dsp:sp modelId="{4B53A48B-AE0C-49FF-A6DF-A6BA647533BA}">
      <dsp:nvSpPr>
        <dsp:cNvPr id="0" name=""/>
        <dsp:cNvSpPr/>
      </dsp:nvSpPr>
      <dsp:spPr>
        <a:xfrm>
          <a:off x="1077138" y="1599844"/>
          <a:ext cx="1116968" cy="558484"/>
        </a:xfrm>
        <a:prstGeom prst="roundRect">
          <a:avLst>
            <a:gd name="adj" fmla="val 10000"/>
          </a:avLst>
        </a:prstGeom>
        <a:solidFill>
          <a:schemeClr val="lt1"/>
        </a:solidFill>
        <a:ln w="25400" cap="flat" cmpd="sng" algn="ctr">
          <a:solidFill>
            <a:schemeClr val="dk1"/>
          </a:solidFill>
          <a:prstDash val="solid"/>
        </a:ln>
        <a:effectLst/>
        <a:scene3d>
          <a:camera prst="orthographicFront"/>
          <a:lightRig rig="flat" dir="t"/>
        </a:scene3d>
        <a:sp3d/>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mj-lt"/>
            </a:rPr>
            <a:t>Formalisasi</a:t>
          </a:r>
        </a:p>
      </dsp:txBody>
      <dsp:txXfrm>
        <a:off x="1093495" y="1616201"/>
        <a:ext cx="1084254" cy="525770"/>
      </dsp:txXfrm>
    </dsp:sp>
    <dsp:sp modelId="{4A4D906A-E2F6-468A-B5A4-B23FD4E6FBD1}">
      <dsp:nvSpPr>
        <dsp:cNvPr id="0" name=""/>
        <dsp:cNvSpPr/>
      </dsp:nvSpPr>
      <dsp:spPr>
        <a:xfrm rot="18000000">
          <a:off x="1805462" y="981871"/>
          <a:ext cx="583480" cy="195469"/>
        </a:xfrm>
        <a:prstGeom prst="leftRightArrow">
          <a:avLst>
            <a:gd name="adj1" fmla="val 60000"/>
            <a:gd name="adj2" fmla="val 50000"/>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864103" y="1020965"/>
        <a:ext cx="466198" cy="117281"/>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8EA446BE-BC3B-4455-A57E-53A023FD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8649</TotalTime>
  <Pages>36</Pages>
  <Words>46947</Words>
  <Characters>267601</Characters>
  <Application>Microsoft Office Word</Application>
  <DocSecurity>0</DocSecurity>
  <Lines>2230</Lines>
  <Paragraphs>627</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313921</CharactersWithSpaces>
  <SharedDoc>false</SharedDoc>
  <HLinks>
    <vt:vector size="528" baseType="variant">
      <vt:variant>
        <vt:i4>5701656</vt:i4>
      </vt:variant>
      <vt:variant>
        <vt:i4>321</vt:i4>
      </vt:variant>
      <vt:variant>
        <vt:i4>0</vt:i4>
      </vt:variant>
      <vt:variant>
        <vt:i4>5</vt:i4>
      </vt:variant>
      <vt:variant>
        <vt:lpwstr>http://bpmi.org/</vt:lpwstr>
      </vt:variant>
      <vt:variant>
        <vt:lpwstr/>
      </vt:variant>
      <vt:variant>
        <vt:i4>5177456</vt:i4>
      </vt:variant>
      <vt:variant>
        <vt:i4>276</vt:i4>
      </vt:variant>
      <vt:variant>
        <vt:i4>0</vt:i4>
      </vt:variant>
      <vt:variant>
        <vt:i4>5</vt:i4>
      </vt:variant>
      <vt:variant>
        <vt:lpwstr>https://en.wikipedia.org/wiki/IBM</vt:lpwstr>
      </vt:variant>
      <vt:variant>
        <vt:lpwstr/>
      </vt:variant>
      <vt:variant>
        <vt:i4>1048633</vt:i4>
      </vt:variant>
      <vt:variant>
        <vt:i4>273</vt:i4>
      </vt:variant>
      <vt:variant>
        <vt:i4>0</vt:i4>
      </vt:variant>
      <vt:variant>
        <vt:i4>5</vt:i4>
      </vt:variant>
      <vt:variant>
        <vt:lpwstr>https://en.wikipedia.org/wiki/Rational_System_Architect</vt:lpwstr>
      </vt:variant>
      <vt:variant>
        <vt:lpwstr/>
      </vt:variant>
      <vt:variant>
        <vt:i4>5177456</vt:i4>
      </vt:variant>
      <vt:variant>
        <vt:i4>270</vt:i4>
      </vt:variant>
      <vt:variant>
        <vt:i4>0</vt:i4>
      </vt:variant>
      <vt:variant>
        <vt:i4>5</vt:i4>
      </vt:variant>
      <vt:variant>
        <vt:lpwstr>https://en.wikipedia.org/wiki/IBM</vt:lpwstr>
      </vt:variant>
      <vt:variant>
        <vt:lpwstr/>
      </vt:variant>
      <vt:variant>
        <vt:i4>5111819</vt:i4>
      </vt:variant>
      <vt:variant>
        <vt:i4>267</vt:i4>
      </vt:variant>
      <vt:variant>
        <vt:i4>0</vt:i4>
      </vt:variant>
      <vt:variant>
        <vt:i4>5</vt:i4>
      </vt:variant>
      <vt:variant>
        <vt:lpwstr>https://en.wikipedia.org/wiki/IBM_BlueWorks_Live</vt:lpwstr>
      </vt:variant>
      <vt:variant>
        <vt:lpwstr/>
      </vt:variant>
      <vt:variant>
        <vt:i4>3539031</vt:i4>
      </vt:variant>
      <vt:variant>
        <vt:i4>264</vt:i4>
      </vt:variant>
      <vt:variant>
        <vt:i4>0</vt:i4>
      </vt:variant>
      <vt:variant>
        <vt:i4>5</vt:i4>
      </vt:variant>
      <vt:variant>
        <vt:lpwstr>https://en.wikipedia.org/wiki/Comparison_of_Business_Process_Modeling_Notation_tools</vt:lpwstr>
      </vt:variant>
      <vt:variant>
        <vt:lpwstr>cite_note-activiti-licensing-3</vt:lpwstr>
      </vt:variant>
      <vt:variant>
        <vt:i4>6225980</vt:i4>
      </vt:variant>
      <vt:variant>
        <vt:i4>261</vt:i4>
      </vt:variant>
      <vt:variant>
        <vt:i4>0</vt:i4>
      </vt:variant>
      <vt:variant>
        <vt:i4>5</vt:i4>
      </vt:variant>
      <vt:variant>
        <vt:lpwstr>https://en.wikipedia.org/wiki/Apache_License</vt:lpwstr>
      </vt:variant>
      <vt:variant>
        <vt:lpwstr/>
      </vt:variant>
      <vt:variant>
        <vt:i4>8126531</vt:i4>
      </vt:variant>
      <vt:variant>
        <vt:i4>258</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255</vt:i4>
      </vt:variant>
      <vt:variant>
        <vt:i4>0</vt:i4>
      </vt:variant>
      <vt:variant>
        <vt:i4>5</vt:i4>
      </vt:variant>
      <vt:variant>
        <vt:lpwstr>https://en.wikipedia.org/wiki/Business_process_modeling</vt:lpwstr>
      </vt:variant>
      <vt:variant>
        <vt:lpwstr>Modeling_and_simulation</vt:lpwstr>
      </vt:variant>
      <vt:variant>
        <vt:i4>5046273</vt:i4>
      </vt:variant>
      <vt:variant>
        <vt:i4>252</vt:i4>
      </vt:variant>
      <vt:variant>
        <vt:i4>0</vt:i4>
      </vt:variant>
      <vt:variant>
        <vt:i4>5</vt:i4>
      </vt:variant>
      <vt:variant>
        <vt:lpwstr>https://en.wikipedia.org/wiki/Business_process_modeling</vt:lpwstr>
      </vt:variant>
      <vt:variant>
        <vt:lpwstr>Modeling_and_simulation</vt:lpwstr>
      </vt:variant>
      <vt:variant>
        <vt:i4>1769486</vt:i4>
      </vt:variant>
      <vt:variant>
        <vt:i4>249</vt:i4>
      </vt:variant>
      <vt:variant>
        <vt:i4>0</vt:i4>
      </vt:variant>
      <vt:variant>
        <vt:i4>5</vt:i4>
      </vt:variant>
      <vt:variant>
        <vt:lpwstr>https://en.wikipedia.org/wiki/Cross-platform</vt:lpwstr>
      </vt:variant>
      <vt:variant>
        <vt:lpwstr/>
      </vt:variant>
      <vt:variant>
        <vt:i4>1572883</vt:i4>
      </vt:variant>
      <vt:variant>
        <vt:i4>246</vt:i4>
      </vt:variant>
      <vt:variant>
        <vt:i4>0</vt:i4>
      </vt:variant>
      <vt:variant>
        <vt:i4>5</vt:i4>
      </vt:variant>
      <vt:variant>
        <vt:lpwstr>https://en.wikipedia.org/wiki/Alfresco_(software)</vt:lpwstr>
      </vt:variant>
      <vt:variant>
        <vt:lpwstr/>
      </vt:variant>
      <vt:variant>
        <vt:i4>1048581</vt:i4>
      </vt:variant>
      <vt:variant>
        <vt:i4>243</vt:i4>
      </vt:variant>
      <vt:variant>
        <vt:i4>0</vt:i4>
      </vt:variant>
      <vt:variant>
        <vt:i4>5</vt:i4>
      </vt:variant>
      <vt:variant>
        <vt:lpwstr>https://en.wikipedia.org/wiki/Activiti_(software)</vt:lpwstr>
      </vt:variant>
      <vt:variant>
        <vt:lpwstr/>
      </vt:variant>
      <vt:variant>
        <vt:i4>1769486</vt:i4>
      </vt:variant>
      <vt:variant>
        <vt:i4>240</vt:i4>
      </vt:variant>
      <vt:variant>
        <vt:i4>0</vt:i4>
      </vt:variant>
      <vt:variant>
        <vt:i4>5</vt:i4>
      </vt:variant>
      <vt:variant>
        <vt:lpwstr>https://en.wikipedia.org/wiki/Cross-platform</vt:lpwstr>
      </vt:variant>
      <vt:variant>
        <vt:lpwstr/>
      </vt:variant>
      <vt:variant>
        <vt:i4>8126531</vt:i4>
      </vt:variant>
      <vt:variant>
        <vt:i4>237</vt:i4>
      </vt:variant>
      <vt:variant>
        <vt:i4>0</vt:i4>
      </vt:variant>
      <vt:variant>
        <vt:i4>5</vt:i4>
      </vt:variant>
      <vt:variant>
        <vt:lpwstr>https://en.wikipedia.org/wiki/Business_process_modeling</vt:lpwstr>
      </vt:variant>
      <vt:variant>
        <vt:lpwstr>Programming_language_tools_for_BPM</vt:lpwstr>
      </vt:variant>
      <vt:variant>
        <vt:i4>5046273</vt:i4>
      </vt:variant>
      <vt:variant>
        <vt:i4>234</vt:i4>
      </vt:variant>
      <vt:variant>
        <vt:i4>0</vt:i4>
      </vt:variant>
      <vt:variant>
        <vt:i4>5</vt:i4>
      </vt:variant>
      <vt:variant>
        <vt:lpwstr>https://en.wikipedia.org/wiki/Business_process_modeling</vt:lpwstr>
      </vt:variant>
      <vt:variant>
        <vt:lpwstr>Modeling_and_simulation</vt:lpwstr>
      </vt:variant>
      <vt:variant>
        <vt:i4>5046273</vt:i4>
      </vt:variant>
      <vt:variant>
        <vt:i4>231</vt:i4>
      </vt:variant>
      <vt:variant>
        <vt:i4>0</vt:i4>
      </vt:variant>
      <vt:variant>
        <vt:i4>5</vt:i4>
      </vt:variant>
      <vt:variant>
        <vt:lpwstr>https://en.wikipedia.org/wiki/Business_process_modeling</vt:lpwstr>
      </vt:variant>
      <vt:variant>
        <vt:lpwstr>Modeling_and_simulation</vt:lpwstr>
      </vt:variant>
      <vt:variant>
        <vt:i4>1769486</vt:i4>
      </vt:variant>
      <vt:variant>
        <vt:i4>228</vt:i4>
      </vt:variant>
      <vt:variant>
        <vt:i4>0</vt:i4>
      </vt:variant>
      <vt:variant>
        <vt:i4>5</vt:i4>
      </vt:variant>
      <vt:variant>
        <vt:lpwstr>https://en.wikipedia.org/wiki/Cross-platform</vt:lpwstr>
      </vt:variant>
      <vt:variant>
        <vt:lpwstr/>
      </vt:variant>
      <vt:variant>
        <vt:i4>7340083</vt:i4>
      </vt:variant>
      <vt:variant>
        <vt:i4>225</vt:i4>
      </vt:variant>
      <vt:variant>
        <vt:i4>0</vt:i4>
      </vt:variant>
      <vt:variant>
        <vt:i4>5</vt:i4>
      </vt:variant>
      <vt:variant>
        <vt:lpwstr>https://en.wikipedia.org/w/index.php?title=EdrawSoft&amp;action=edit&amp;redlink=1</vt:lpwstr>
      </vt:variant>
      <vt:variant>
        <vt:lpwstr/>
      </vt:variant>
      <vt:variant>
        <vt:i4>1441793</vt:i4>
      </vt:variant>
      <vt:variant>
        <vt:i4>222</vt:i4>
      </vt:variant>
      <vt:variant>
        <vt:i4>0</vt:i4>
      </vt:variant>
      <vt:variant>
        <vt:i4>5</vt:i4>
      </vt:variant>
      <vt:variant>
        <vt:lpwstr>https://en.wikipedia.org/wiki/Edraw_Max</vt:lpwstr>
      </vt:variant>
      <vt:variant>
        <vt:lpwstr/>
      </vt:variant>
      <vt:variant>
        <vt:i4>6225980</vt:i4>
      </vt:variant>
      <vt:variant>
        <vt:i4>219</vt:i4>
      </vt:variant>
      <vt:variant>
        <vt:i4>0</vt:i4>
      </vt:variant>
      <vt:variant>
        <vt:i4>5</vt:i4>
      </vt:variant>
      <vt:variant>
        <vt:lpwstr>https://en.wikipedia.org/wiki/Apache_License</vt:lpwstr>
      </vt:variant>
      <vt:variant>
        <vt:lpwstr/>
      </vt:variant>
      <vt:variant>
        <vt:i4>1769486</vt:i4>
      </vt:variant>
      <vt:variant>
        <vt:i4>216</vt:i4>
      </vt:variant>
      <vt:variant>
        <vt:i4>0</vt:i4>
      </vt:variant>
      <vt:variant>
        <vt:i4>5</vt:i4>
      </vt:variant>
      <vt:variant>
        <vt:lpwstr>https://en.wikipedia.org/wiki/Cross-platform</vt:lpwstr>
      </vt:variant>
      <vt:variant>
        <vt:lpwstr/>
      </vt:variant>
      <vt:variant>
        <vt:i4>5505027</vt:i4>
      </vt:variant>
      <vt:variant>
        <vt:i4>213</vt:i4>
      </vt:variant>
      <vt:variant>
        <vt:i4>0</vt:i4>
      </vt:variant>
      <vt:variant>
        <vt:i4>5</vt:i4>
      </vt:variant>
      <vt:variant>
        <vt:lpwstr>https://en.wikipedia.org/wiki/Redhat</vt:lpwstr>
      </vt:variant>
      <vt:variant>
        <vt:lpwstr/>
      </vt:variant>
      <vt:variant>
        <vt:i4>2228334</vt:i4>
      </vt:variant>
      <vt:variant>
        <vt:i4>210</vt:i4>
      </vt:variant>
      <vt:variant>
        <vt:i4>0</vt:i4>
      </vt:variant>
      <vt:variant>
        <vt:i4>5</vt:i4>
      </vt:variant>
      <vt:variant>
        <vt:lpwstr>https://en.wikipedia.org/wiki/JBPM</vt:lpwstr>
      </vt:variant>
      <vt:variant>
        <vt:lpwstr/>
      </vt:variant>
      <vt:variant>
        <vt:i4>1769486</vt:i4>
      </vt:variant>
      <vt:variant>
        <vt:i4>207</vt:i4>
      </vt:variant>
      <vt:variant>
        <vt:i4>0</vt:i4>
      </vt:variant>
      <vt:variant>
        <vt:i4>5</vt:i4>
      </vt:variant>
      <vt:variant>
        <vt:lpwstr>https://en.wikipedia.org/wiki/Cross-platform</vt:lpwstr>
      </vt:variant>
      <vt:variant>
        <vt:lpwstr/>
      </vt:variant>
      <vt:variant>
        <vt:i4>4653061</vt:i4>
      </vt:variant>
      <vt:variant>
        <vt:i4>204</vt:i4>
      </vt:variant>
      <vt:variant>
        <vt:i4>0</vt:i4>
      </vt:variant>
      <vt:variant>
        <vt:i4>5</vt:i4>
      </vt:variant>
      <vt:variant>
        <vt:lpwstr>https://en.wikipedia.org/wiki/LucidChart</vt:lpwstr>
      </vt:variant>
      <vt:variant>
        <vt:lpwstr/>
      </vt:variant>
      <vt:variant>
        <vt:i4>3014683</vt:i4>
      </vt:variant>
      <vt:variant>
        <vt:i4>201</vt:i4>
      </vt:variant>
      <vt:variant>
        <vt:i4>0</vt:i4>
      </vt:variant>
      <vt:variant>
        <vt:i4>5</vt:i4>
      </vt:variant>
      <vt:variant>
        <vt:lpwstr>https://en.wikipedia.org/wiki/ArchiMate</vt:lpwstr>
      </vt:variant>
      <vt:variant>
        <vt:lpwstr/>
      </vt:variant>
      <vt:variant>
        <vt:i4>393227</vt:i4>
      </vt:variant>
      <vt:variant>
        <vt:i4>198</vt:i4>
      </vt:variant>
      <vt:variant>
        <vt:i4>0</vt:i4>
      </vt:variant>
      <vt:variant>
        <vt:i4>5</vt:i4>
      </vt:variant>
      <vt:variant>
        <vt:lpwstr>https://en.wikipedia.org/wiki/Microsoft_Windows</vt:lpwstr>
      </vt:variant>
      <vt:variant>
        <vt:lpwstr/>
      </vt:variant>
      <vt:variant>
        <vt:i4>6029340</vt:i4>
      </vt:variant>
      <vt:variant>
        <vt:i4>195</vt:i4>
      </vt:variant>
      <vt:variant>
        <vt:i4>0</vt:i4>
      </vt:variant>
      <vt:variant>
        <vt:i4>5</vt:i4>
      </vt:variant>
      <vt:variant>
        <vt:lpwstr>https://en.wikipedia.org/wiki/BiZZdesign</vt:lpwstr>
      </vt:variant>
      <vt:variant>
        <vt:lpwstr/>
      </vt:variant>
      <vt:variant>
        <vt:i4>2490446</vt:i4>
      </vt:variant>
      <vt:variant>
        <vt:i4>192</vt:i4>
      </vt:variant>
      <vt:variant>
        <vt:i4>0</vt:i4>
      </vt:variant>
      <vt:variant>
        <vt:i4>5</vt:i4>
      </vt:variant>
      <vt:variant>
        <vt:lpwstr>https://en.wikipedia.org/wiki/BiZZdesign_Architect</vt:lpwstr>
      </vt:variant>
      <vt:variant>
        <vt:lpwstr/>
      </vt:variant>
      <vt:variant>
        <vt:i4>393227</vt:i4>
      </vt:variant>
      <vt:variant>
        <vt:i4>189</vt:i4>
      </vt:variant>
      <vt:variant>
        <vt:i4>0</vt:i4>
      </vt:variant>
      <vt:variant>
        <vt:i4>5</vt:i4>
      </vt:variant>
      <vt:variant>
        <vt:lpwstr>https://en.wikipedia.org/wiki/Microsoft_Windows</vt:lpwstr>
      </vt:variant>
      <vt:variant>
        <vt:lpwstr/>
      </vt:variant>
      <vt:variant>
        <vt:i4>6488181</vt:i4>
      </vt:variant>
      <vt:variant>
        <vt:i4>186</vt:i4>
      </vt:variant>
      <vt:variant>
        <vt:i4>0</vt:i4>
      </vt:variant>
      <vt:variant>
        <vt:i4>5</vt:i4>
      </vt:variant>
      <vt:variant>
        <vt:lpwstr>https://en.wikipedia.org/wiki/ADONIS_(software)</vt:lpwstr>
      </vt:variant>
      <vt:variant>
        <vt:lpwstr/>
      </vt:variant>
      <vt:variant>
        <vt:i4>393227</vt:i4>
      </vt:variant>
      <vt:variant>
        <vt:i4>183</vt:i4>
      </vt:variant>
      <vt:variant>
        <vt:i4>0</vt:i4>
      </vt:variant>
      <vt:variant>
        <vt:i4>5</vt:i4>
      </vt:variant>
      <vt:variant>
        <vt:lpwstr>https://en.wikipedia.org/wiki/Microsoft_Windows</vt:lpwstr>
      </vt:variant>
      <vt:variant>
        <vt:lpwstr/>
      </vt:variant>
      <vt:variant>
        <vt:i4>2293774</vt:i4>
      </vt:variant>
      <vt:variant>
        <vt:i4>180</vt:i4>
      </vt:variant>
      <vt:variant>
        <vt:i4>0</vt:i4>
      </vt:variant>
      <vt:variant>
        <vt:i4>5</vt:i4>
      </vt:variant>
      <vt:variant>
        <vt:lpwstr>https://en.wikipedia.org/wiki/Microsoft</vt:lpwstr>
      </vt:variant>
      <vt:variant>
        <vt:lpwstr/>
      </vt:variant>
      <vt:variant>
        <vt:i4>8126564</vt:i4>
      </vt:variant>
      <vt:variant>
        <vt:i4>177</vt:i4>
      </vt:variant>
      <vt:variant>
        <vt:i4>0</vt:i4>
      </vt:variant>
      <vt:variant>
        <vt:i4>5</vt:i4>
      </vt:variant>
      <vt:variant>
        <vt:lpwstr>https://en.wikipedia.org/wiki/Microsoft_Visio</vt:lpwstr>
      </vt:variant>
      <vt:variant>
        <vt:lpwstr/>
      </vt:variant>
      <vt:variant>
        <vt:i4>393227</vt:i4>
      </vt:variant>
      <vt:variant>
        <vt:i4>174</vt:i4>
      </vt:variant>
      <vt:variant>
        <vt:i4>0</vt:i4>
      </vt:variant>
      <vt:variant>
        <vt:i4>5</vt:i4>
      </vt:variant>
      <vt:variant>
        <vt:lpwstr>https://en.wikipedia.org/wiki/Microsoft_Windows</vt:lpwstr>
      </vt:variant>
      <vt:variant>
        <vt:lpwstr/>
      </vt:variant>
      <vt:variant>
        <vt:i4>7536744</vt:i4>
      </vt:variant>
      <vt:variant>
        <vt:i4>171</vt:i4>
      </vt:variant>
      <vt:variant>
        <vt:i4>0</vt:i4>
      </vt:variant>
      <vt:variant>
        <vt:i4>5</vt:i4>
      </vt:variant>
      <vt:variant>
        <vt:lpwstr>https://en.wikipedia.org/w/index.php?title=Pega_BPM&amp;action=edit&amp;redlink=1</vt:lpwstr>
      </vt:variant>
      <vt:variant>
        <vt:lpwstr/>
      </vt:variant>
      <vt:variant>
        <vt:i4>4784245</vt:i4>
      </vt:variant>
      <vt:variant>
        <vt:i4>168</vt:i4>
      </vt:variant>
      <vt:variant>
        <vt:i4>0</vt:i4>
      </vt:variant>
      <vt:variant>
        <vt:i4>5</vt:i4>
      </vt:variant>
      <vt:variant>
        <vt:lpwstr>https://en.wikipedia.org/wiki/Pegasystems</vt:lpwstr>
      </vt:variant>
      <vt:variant>
        <vt:lpwstr/>
      </vt:variant>
      <vt:variant>
        <vt:i4>2228243</vt:i4>
      </vt:variant>
      <vt:variant>
        <vt:i4>165</vt:i4>
      </vt:variant>
      <vt:variant>
        <vt:i4>0</vt:i4>
      </vt:variant>
      <vt:variant>
        <vt:i4>5</vt:i4>
      </vt:variant>
      <vt:variant>
        <vt:lpwstr>https://en.wikipedia.org/wiki/Macintosh</vt:lpwstr>
      </vt:variant>
      <vt:variant>
        <vt:lpwstr/>
      </vt:variant>
      <vt:variant>
        <vt:i4>3211278</vt:i4>
      </vt:variant>
      <vt:variant>
        <vt:i4>162</vt:i4>
      </vt:variant>
      <vt:variant>
        <vt:i4>0</vt:i4>
      </vt:variant>
      <vt:variant>
        <vt:i4>5</vt:i4>
      </vt:variant>
      <vt:variant>
        <vt:lpwstr>https://en.wikipedia.org/wiki/Linux</vt:lpwstr>
      </vt:variant>
      <vt:variant>
        <vt:lpwstr/>
      </vt:variant>
      <vt:variant>
        <vt:i4>393227</vt:i4>
      </vt:variant>
      <vt:variant>
        <vt:i4>159</vt:i4>
      </vt:variant>
      <vt:variant>
        <vt:i4>0</vt:i4>
      </vt:variant>
      <vt:variant>
        <vt:i4>5</vt:i4>
      </vt:variant>
      <vt:variant>
        <vt:lpwstr>https://en.wikipedia.org/wiki/Microsoft_Windows</vt:lpwstr>
      </vt:variant>
      <vt:variant>
        <vt:lpwstr/>
      </vt:variant>
      <vt:variant>
        <vt:i4>5439580</vt:i4>
      </vt:variant>
      <vt:variant>
        <vt:i4>156</vt:i4>
      </vt:variant>
      <vt:variant>
        <vt:i4>0</vt:i4>
      </vt:variant>
      <vt:variant>
        <vt:i4>5</vt:i4>
      </vt:variant>
      <vt:variant>
        <vt:lpwstr>https://en.wikipedia.org/wiki/Software_AG</vt:lpwstr>
      </vt:variant>
      <vt:variant>
        <vt:lpwstr/>
      </vt:variant>
      <vt:variant>
        <vt:i4>3080282</vt:i4>
      </vt:variant>
      <vt:variant>
        <vt:i4>153</vt:i4>
      </vt:variant>
      <vt:variant>
        <vt:i4>0</vt:i4>
      </vt:variant>
      <vt:variant>
        <vt:i4>5</vt:i4>
      </vt:variant>
      <vt:variant>
        <vt:lpwstr>https://en.wikipedia.org/wiki/ARIS_Express</vt:lpwstr>
      </vt:variant>
      <vt:variant>
        <vt:lpwstr/>
      </vt:variant>
      <vt:variant>
        <vt:i4>3211278</vt:i4>
      </vt:variant>
      <vt:variant>
        <vt:i4>150</vt:i4>
      </vt:variant>
      <vt:variant>
        <vt:i4>0</vt:i4>
      </vt:variant>
      <vt:variant>
        <vt:i4>5</vt:i4>
      </vt:variant>
      <vt:variant>
        <vt:lpwstr>https://en.wikipedia.org/wiki/Linux</vt:lpwstr>
      </vt:variant>
      <vt:variant>
        <vt:lpwstr/>
      </vt:variant>
      <vt:variant>
        <vt:i4>393227</vt:i4>
      </vt:variant>
      <vt:variant>
        <vt:i4>147</vt:i4>
      </vt:variant>
      <vt:variant>
        <vt:i4>0</vt:i4>
      </vt:variant>
      <vt:variant>
        <vt:i4>5</vt:i4>
      </vt:variant>
      <vt:variant>
        <vt:lpwstr>https://en.wikipedia.org/wiki/Microsoft_Windows</vt:lpwstr>
      </vt:variant>
      <vt:variant>
        <vt:lpwstr/>
      </vt:variant>
      <vt:variant>
        <vt:i4>5898254</vt:i4>
      </vt:variant>
      <vt:variant>
        <vt:i4>144</vt:i4>
      </vt:variant>
      <vt:variant>
        <vt:i4>0</vt:i4>
      </vt:variant>
      <vt:variant>
        <vt:i4>5</vt:i4>
      </vt:variant>
      <vt:variant>
        <vt:lpwstr>https://en.wikipedia.org/wiki/Software_Ideas_Modeler</vt:lpwstr>
      </vt:variant>
      <vt:variant>
        <vt:lpwstr/>
      </vt:variant>
      <vt:variant>
        <vt:i4>3211278</vt:i4>
      </vt:variant>
      <vt:variant>
        <vt:i4>141</vt:i4>
      </vt:variant>
      <vt:variant>
        <vt:i4>0</vt:i4>
      </vt:variant>
      <vt:variant>
        <vt:i4>5</vt:i4>
      </vt:variant>
      <vt:variant>
        <vt:lpwstr>https://en.wikipedia.org/wiki/Linux</vt:lpwstr>
      </vt:variant>
      <vt:variant>
        <vt:lpwstr/>
      </vt:variant>
      <vt:variant>
        <vt:i4>393227</vt:i4>
      </vt:variant>
      <vt:variant>
        <vt:i4>138</vt:i4>
      </vt:variant>
      <vt:variant>
        <vt:i4>0</vt:i4>
      </vt:variant>
      <vt:variant>
        <vt:i4>5</vt:i4>
      </vt:variant>
      <vt:variant>
        <vt:lpwstr>https://en.wikipedia.org/wiki/Microsoft_Windows</vt:lpwstr>
      </vt:variant>
      <vt:variant>
        <vt:lpwstr/>
      </vt:variant>
      <vt:variant>
        <vt:i4>2949138</vt:i4>
      </vt:variant>
      <vt:variant>
        <vt:i4>135</vt:i4>
      </vt:variant>
      <vt:variant>
        <vt:i4>0</vt:i4>
      </vt:variant>
      <vt:variant>
        <vt:i4>5</vt:i4>
      </vt:variant>
      <vt:variant>
        <vt:lpwstr>https://en.wikipedia.org/wiki/ActiveVOS</vt:lpwstr>
      </vt:variant>
      <vt:variant>
        <vt:lpwstr/>
      </vt:variant>
      <vt:variant>
        <vt:i4>3539030</vt:i4>
      </vt:variant>
      <vt:variant>
        <vt:i4>132</vt:i4>
      </vt:variant>
      <vt:variant>
        <vt:i4>0</vt:i4>
      </vt:variant>
      <vt:variant>
        <vt:i4>5</vt:i4>
      </vt:variant>
      <vt:variant>
        <vt:lpwstr>https://en.wikipedia.org/wiki/Comparison_of_Business_Process_Modeling_Notation_tools</vt:lpwstr>
      </vt:variant>
      <vt:variant>
        <vt:lpwstr>cite_note-bonita-license-5</vt:lpwstr>
      </vt:variant>
      <vt:variant>
        <vt:i4>6029354</vt:i4>
      </vt:variant>
      <vt:variant>
        <vt:i4>129</vt:i4>
      </vt:variant>
      <vt:variant>
        <vt:i4>0</vt:i4>
      </vt:variant>
      <vt:variant>
        <vt:i4>5</vt:i4>
      </vt:variant>
      <vt:variant>
        <vt:lpwstr>https://en.wikipedia.org/wiki/GNU_General_Public_License</vt:lpwstr>
      </vt:variant>
      <vt:variant>
        <vt:lpwstr/>
      </vt:variant>
      <vt:variant>
        <vt:i4>2228243</vt:i4>
      </vt:variant>
      <vt:variant>
        <vt:i4>126</vt:i4>
      </vt:variant>
      <vt:variant>
        <vt:i4>0</vt:i4>
      </vt:variant>
      <vt:variant>
        <vt:i4>5</vt:i4>
      </vt:variant>
      <vt:variant>
        <vt:lpwstr>https://en.wikipedia.org/wiki/Macintosh</vt:lpwstr>
      </vt:variant>
      <vt:variant>
        <vt:lpwstr/>
      </vt:variant>
      <vt:variant>
        <vt:i4>3211278</vt:i4>
      </vt:variant>
      <vt:variant>
        <vt:i4>123</vt:i4>
      </vt:variant>
      <vt:variant>
        <vt:i4>0</vt:i4>
      </vt:variant>
      <vt:variant>
        <vt:i4>5</vt:i4>
      </vt:variant>
      <vt:variant>
        <vt:lpwstr>https://en.wikipedia.org/wiki/Linux</vt:lpwstr>
      </vt:variant>
      <vt:variant>
        <vt:lpwstr/>
      </vt:variant>
      <vt:variant>
        <vt:i4>393227</vt:i4>
      </vt:variant>
      <vt:variant>
        <vt:i4>120</vt:i4>
      </vt:variant>
      <vt:variant>
        <vt:i4>0</vt:i4>
      </vt:variant>
      <vt:variant>
        <vt:i4>5</vt:i4>
      </vt:variant>
      <vt:variant>
        <vt:lpwstr>https://en.wikipedia.org/wiki/Microsoft_Windows</vt:lpwstr>
      </vt:variant>
      <vt:variant>
        <vt:lpwstr/>
      </vt:variant>
      <vt:variant>
        <vt:i4>4522019</vt:i4>
      </vt:variant>
      <vt:variant>
        <vt:i4>117</vt:i4>
      </vt:variant>
      <vt:variant>
        <vt:i4>0</vt:i4>
      </vt:variant>
      <vt:variant>
        <vt:i4>5</vt:i4>
      </vt:variant>
      <vt:variant>
        <vt:lpwstr>https://en.wikipedia.org/wiki/Bonita_BPM</vt:lpwstr>
      </vt:variant>
      <vt:variant>
        <vt:lpwstr/>
      </vt:variant>
      <vt:variant>
        <vt:i4>2228243</vt:i4>
      </vt:variant>
      <vt:variant>
        <vt:i4>114</vt:i4>
      </vt:variant>
      <vt:variant>
        <vt:i4>0</vt:i4>
      </vt:variant>
      <vt:variant>
        <vt:i4>5</vt:i4>
      </vt:variant>
      <vt:variant>
        <vt:lpwstr>https://en.wikipedia.org/wiki/Macintosh</vt:lpwstr>
      </vt:variant>
      <vt:variant>
        <vt:lpwstr/>
      </vt:variant>
      <vt:variant>
        <vt:i4>3211278</vt:i4>
      </vt:variant>
      <vt:variant>
        <vt:i4>111</vt:i4>
      </vt:variant>
      <vt:variant>
        <vt:i4>0</vt:i4>
      </vt:variant>
      <vt:variant>
        <vt:i4>5</vt:i4>
      </vt:variant>
      <vt:variant>
        <vt:lpwstr>https://en.wikipedia.org/wiki/Linux</vt:lpwstr>
      </vt:variant>
      <vt:variant>
        <vt:lpwstr/>
      </vt:variant>
      <vt:variant>
        <vt:i4>393227</vt:i4>
      </vt:variant>
      <vt:variant>
        <vt:i4>108</vt:i4>
      </vt:variant>
      <vt:variant>
        <vt:i4>0</vt:i4>
      </vt:variant>
      <vt:variant>
        <vt:i4>5</vt:i4>
      </vt:variant>
      <vt:variant>
        <vt:lpwstr>https://en.wikipedia.org/wiki/Microsoft_Windows</vt:lpwstr>
      </vt:variant>
      <vt:variant>
        <vt:lpwstr/>
      </vt:variant>
      <vt:variant>
        <vt:i4>2818125</vt:i4>
      </vt:variant>
      <vt:variant>
        <vt:i4>105</vt:i4>
      </vt:variant>
      <vt:variant>
        <vt:i4>0</vt:i4>
      </vt:variant>
      <vt:variant>
        <vt:i4>5</vt:i4>
      </vt:variant>
      <vt:variant>
        <vt:lpwstr>https://en.wikipedia.org/wiki/No_Magic</vt:lpwstr>
      </vt:variant>
      <vt:variant>
        <vt:lpwstr/>
      </vt:variant>
      <vt:variant>
        <vt:i4>2097176</vt:i4>
      </vt:variant>
      <vt:variant>
        <vt:i4>102</vt:i4>
      </vt:variant>
      <vt:variant>
        <vt:i4>0</vt:i4>
      </vt:variant>
      <vt:variant>
        <vt:i4>5</vt:i4>
      </vt:variant>
      <vt:variant>
        <vt:lpwstr>https://en.wikipedia.org/wiki/MagicDraw</vt:lpwstr>
      </vt:variant>
      <vt:variant>
        <vt:lpwstr/>
      </vt:variant>
      <vt:variant>
        <vt:i4>3342411</vt:i4>
      </vt:variant>
      <vt:variant>
        <vt:i4>99</vt:i4>
      </vt:variant>
      <vt:variant>
        <vt:i4>0</vt:i4>
      </vt:variant>
      <vt:variant>
        <vt:i4>5</vt:i4>
      </vt:variant>
      <vt:variant>
        <vt:lpwstr>https://en.wikipedia.org/wiki/Comparison_of_Business_Process_Modeling_Notation_tools</vt:lpwstr>
      </vt:variant>
      <vt:variant>
        <vt:lpwstr>cite_note-ea-license-6</vt:lpwstr>
      </vt:variant>
      <vt:variant>
        <vt:i4>2228243</vt:i4>
      </vt:variant>
      <vt:variant>
        <vt:i4>96</vt:i4>
      </vt:variant>
      <vt:variant>
        <vt:i4>0</vt:i4>
      </vt:variant>
      <vt:variant>
        <vt:i4>5</vt:i4>
      </vt:variant>
      <vt:variant>
        <vt:lpwstr>https://en.wikipedia.org/wiki/Macintosh</vt:lpwstr>
      </vt:variant>
      <vt:variant>
        <vt:lpwstr/>
      </vt:variant>
      <vt:variant>
        <vt:i4>3211278</vt:i4>
      </vt:variant>
      <vt:variant>
        <vt:i4>93</vt:i4>
      </vt:variant>
      <vt:variant>
        <vt:i4>0</vt:i4>
      </vt:variant>
      <vt:variant>
        <vt:i4>5</vt:i4>
      </vt:variant>
      <vt:variant>
        <vt:lpwstr>https://en.wikipedia.org/wiki/Linux</vt:lpwstr>
      </vt:variant>
      <vt:variant>
        <vt:lpwstr/>
      </vt:variant>
      <vt:variant>
        <vt:i4>393227</vt:i4>
      </vt:variant>
      <vt:variant>
        <vt:i4>90</vt:i4>
      </vt:variant>
      <vt:variant>
        <vt:i4>0</vt:i4>
      </vt:variant>
      <vt:variant>
        <vt:i4>5</vt:i4>
      </vt:variant>
      <vt:variant>
        <vt:lpwstr>https://en.wikipedia.org/wiki/Microsoft_Windows</vt:lpwstr>
      </vt:variant>
      <vt:variant>
        <vt:lpwstr/>
      </vt:variant>
      <vt:variant>
        <vt:i4>1048584</vt:i4>
      </vt:variant>
      <vt:variant>
        <vt:i4>87</vt:i4>
      </vt:variant>
      <vt:variant>
        <vt:i4>0</vt:i4>
      </vt:variant>
      <vt:variant>
        <vt:i4>5</vt:i4>
      </vt:variant>
      <vt:variant>
        <vt:lpwstr>https://en.wikipedia.org/wiki/Sparx_Systems</vt:lpwstr>
      </vt:variant>
      <vt:variant>
        <vt:lpwstr/>
      </vt:variant>
      <vt:variant>
        <vt:i4>1507362</vt:i4>
      </vt:variant>
      <vt:variant>
        <vt:i4>84</vt:i4>
      </vt:variant>
      <vt:variant>
        <vt:i4>0</vt:i4>
      </vt:variant>
      <vt:variant>
        <vt:i4>5</vt:i4>
      </vt:variant>
      <vt:variant>
        <vt:lpwstr>https://en.wikipedia.org/wiki/Enterprise_Architect_(software)</vt:lpwstr>
      </vt:variant>
      <vt:variant>
        <vt:lpwstr/>
      </vt:variant>
      <vt:variant>
        <vt:i4>8126567</vt:i4>
      </vt:variant>
      <vt:variant>
        <vt:i4>81</vt:i4>
      </vt:variant>
      <vt:variant>
        <vt:i4>0</vt:i4>
      </vt:variant>
      <vt:variant>
        <vt:i4>5</vt:i4>
      </vt:variant>
      <vt:variant>
        <vt:lpwstr>https://en.wikipedia.org/wiki/Comparison_of_Business_Process_Modeling_Notation_tools</vt:lpwstr>
      </vt:variant>
      <vt:variant>
        <vt:lpwstr>cite_note-modelio-license-8</vt:lpwstr>
      </vt:variant>
      <vt:variant>
        <vt:i4>6029354</vt:i4>
      </vt:variant>
      <vt:variant>
        <vt:i4>78</vt:i4>
      </vt:variant>
      <vt:variant>
        <vt:i4>0</vt:i4>
      </vt:variant>
      <vt:variant>
        <vt:i4>5</vt:i4>
      </vt:variant>
      <vt:variant>
        <vt:lpwstr>https://en.wikipedia.org/wiki/GNU_General_Public_License</vt:lpwstr>
      </vt:variant>
      <vt:variant>
        <vt:lpwstr/>
      </vt:variant>
      <vt:variant>
        <vt:i4>6291477</vt:i4>
      </vt:variant>
      <vt:variant>
        <vt:i4>75</vt:i4>
      </vt:variant>
      <vt:variant>
        <vt:i4>0</vt:i4>
      </vt:variant>
      <vt:variant>
        <vt:i4>5</vt:i4>
      </vt:variant>
      <vt:variant>
        <vt:lpwstr>https://en.wikipedia.org/wiki/Mac_OS</vt:lpwstr>
      </vt:variant>
      <vt:variant>
        <vt:lpwstr/>
      </vt:variant>
      <vt:variant>
        <vt:i4>3211278</vt:i4>
      </vt:variant>
      <vt:variant>
        <vt:i4>72</vt:i4>
      </vt:variant>
      <vt:variant>
        <vt:i4>0</vt:i4>
      </vt:variant>
      <vt:variant>
        <vt:i4>5</vt:i4>
      </vt:variant>
      <vt:variant>
        <vt:lpwstr>https://en.wikipedia.org/wiki/Linux</vt:lpwstr>
      </vt:variant>
      <vt:variant>
        <vt:lpwstr/>
      </vt:variant>
      <vt:variant>
        <vt:i4>393227</vt:i4>
      </vt:variant>
      <vt:variant>
        <vt:i4>69</vt:i4>
      </vt:variant>
      <vt:variant>
        <vt:i4>0</vt:i4>
      </vt:variant>
      <vt:variant>
        <vt:i4>5</vt:i4>
      </vt:variant>
      <vt:variant>
        <vt:lpwstr>https://en.wikipedia.org/wiki/Microsoft_Windows</vt:lpwstr>
      </vt:variant>
      <vt:variant>
        <vt:lpwstr/>
      </vt:variant>
      <vt:variant>
        <vt:i4>2687040</vt:i4>
      </vt:variant>
      <vt:variant>
        <vt:i4>66</vt:i4>
      </vt:variant>
      <vt:variant>
        <vt:i4>0</vt:i4>
      </vt:variant>
      <vt:variant>
        <vt:i4>5</vt:i4>
      </vt:variant>
      <vt:variant>
        <vt:lpwstr>http://www.modelio.org/</vt:lpwstr>
      </vt:variant>
      <vt:variant>
        <vt:lpwstr/>
      </vt:variant>
      <vt:variant>
        <vt:i4>5111934</vt:i4>
      </vt:variant>
      <vt:variant>
        <vt:i4>63</vt:i4>
      </vt:variant>
      <vt:variant>
        <vt:i4>0</vt:i4>
      </vt:variant>
      <vt:variant>
        <vt:i4>5</vt:i4>
      </vt:variant>
      <vt:variant>
        <vt:lpwstr>https://en.wikipedia.org/wiki/Modelio</vt:lpwstr>
      </vt:variant>
      <vt:variant>
        <vt:lpwstr/>
      </vt:variant>
      <vt:variant>
        <vt:i4>3211278</vt:i4>
      </vt:variant>
      <vt:variant>
        <vt:i4>60</vt:i4>
      </vt:variant>
      <vt:variant>
        <vt:i4>0</vt:i4>
      </vt:variant>
      <vt:variant>
        <vt:i4>5</vt:i4>
      </vt:variant>
      <vt:variant>
        <vt:lpwstr>https://en.wikipedia.org/wiki/Linux</vt:lpwstr>
      </vt:variant>
      <vt:variant>
        <vt:lpwstr/>
      </vt:variant>
      <vt:variant>
        <vt:i4>2228243</vt:i4>
      </vt:variant>
      <vt:variant>
        <vt:i4>57</vt:i4>
      </vt:variant>
      <vt:variant>
        <vt:i4>0</vt:i4>
      </vt:variant>
      <vt:variant>
        <vt:i4>5</vt:i4>
      </vt:variant>
      <vt:variant>
        <vt:lpwstr>https://en.wikipedia.org/wiki/Macintosh</vt:lpwstr>
      </vt:variant>
      <vt:variant>
        <vt:lpwstr/>
      </vt:variant>
      <vt:variant>
        <vt:i4>393227</vt:i4>
      </vt:variant>
      <vt:variant>
        <vt:i4>54</vt:i4>
      </vt:variant>
      <vt:variant>
        <vt:i4>0</vt:i4>
      </vt:variant>
      <vt:variant>
        <vt:i4>5</vt:i4>
      </vt:variant>
      <vt:variant>
        <vt:lpwstr>https://en.wikipedia.org/wiki/Microsoft_Windows</vt:lpwstr>
      </vt:variant>
      <vt:variant>
        <vt:lpwstr/>
      </vt:variant>
      <vt:variant>
        <vt:i4>4718697</vt:i4>
      </vt:variant>
      <vt:variant>
        <vt:i4>51</vt:i4>
      </vt:variant>
      <vt:variant>
        <vt:i4>0</vt:i4>
      </vt:variant>
      <vt:variant>
        <vt:i4>5</vt:i4>
      </vt:variant>
      <vt:variant>
        <vt:lpwstr>https://en.wikipedia.org/wiki/YEd</vt:lpwstr>
      </vt:variant>
      <vt:variant>
        <vt:lpwstr/>
      </vt:variant>
      <vt:variant>
        <vt:i4>3670022</vt:i4>
      </vt:variant>
      <vt:variant>
        <vt:i4>48</vt:i4>
      </vt:variant>
      <vt:variant>
        <vt:i4>0</vt:i4>
      </vt:variant>
      <vt:variant>
        <vt:i4>5</vt:i4>
      </vt:variant>
      <vt:variant>
        <vt:lpwstr>https://en.wikipedia.org/wiki/Sydle</vt:lpwstr>
      </vt:variant>
      <vt:variant>
        <vt:lpwstr/>
      </vt:variant>
      <vt:variant>
        <vt:i4>852055</vt:i4>
      </vt:variant>
      <vt:variant>
        <vt:i4>45</vt:i4>
      </vt:variant>
      <vt:variant>
        <vt:i4>0</vt:i4>
      </vt:variant>
      <vt:variant>
        <vt:i4>5</vt:i4>
      </vt:variant>
      <vt:variant>
        <vt:lpwstr>https://en.wikipedia.org/wiki/SYDLE_SEED_Community</vt:lpwstr>
      </vt:variant>
      <vt:variant>
        <vt:lpwstr/>
      </vt:variant>
      <vt:variant>
        <vt:i4>2228243</vt:i4>
      </vt:variant>
      <vt:variant>
        <vt:i4>42</vt:i4>
      </vt:variant>
      <vt:variant>
        <vt:i4>0</vt:i4>
      </vt:variant>
      <vt:variant>
        <vt:i4>5</vt:i4>
      </vt:variant>
      <vt:variant>
        <vt:lpwstr>https://en.wikipedia.org/wiki/Macintosh</vt:lpwstr>
      </vt:variant>
      <vt:variant>
        <vt:lpwstr/>
      </vt:variant>
      <vt:variant>
        <vt:i4>5308461</vt:i4>
      </vt:variant>
      <vt:variant>
        <vt:i4>39</vt:i4>
      </vt:variant>
      <vt:variant>
        <vt:i4>0</vt:i4>
      </vt:variant>
      <vt:variant>
        <vt:i4>5</vt:i4>
      </vt:variant>
      <vt:variant>
        <vt:lpwstr>https://en.wikipedia.org/wiki/Omni_Group</vt:lpwstr>
      </vt:variant>
      <vt:variant>
        <vt:lpwstr/>
      </vt:variant>
      <vt:variant>
        <vt:i4>5308528</vt:i4>
      </vt:variant>
      <vt:variant>
        <vt:i4>36</vt:i4>
      </vt:variant>
      <vt:variant>
        <vt:i4>0</vt:i4>
      </vt:variant>
      <vt:variant>
        <vt:i4>5</vt:i4>
      </vt:variant>
      <vt:variant>
        <vt:lpwstr>https://en.wikipedia.org/wiki/OmniGraffle</vt:lpwstr>
      </vt:variant>
      <vt:variant>
        <vt:lpwstr/>
      </vt:variant>
      <vt:variant>
        <vt:i4>3932261</vt:i4>
      </vt:variant>
      <vt:variant>
        <vt:i4>33</vt:i4>
      </vt:variant>
      <vt:variant>
        <vt:i4>0</vt:i4>
      </vt:variant>
      <vt:variant>
        <vt:i4>5</vt:i4>
      </vt:variant>
      <vt:variant>
        <vt:lpwstr>https://en.wikipedia.org/wiki/Solaris_(operating_system)</vt:lpwstr>
      </vt:variant>
      <vt:variant>
        <vt:lpwstr/>
      </vt:variant>
      <vt:variant>
        <vt:i4>2228243</vt:i4>
      </vt:variant>
      <vt:variant>
        <vt:i4>30</vt:i4>
      </vt:variant>
      <vt:variant>
        <vt:i4>0</vt:i4>
      </vt:variant>
      <vt:variant>
        <vt:i4>5</vt:i4>
      </vt:variant>
      <vt:variant>
        <vt:lpwstr>https://en.wikipedia.org/wiki/Macintosh</vt:lpwstr>
      </vt:variant>
      <vt:variant>
        <vt:lpwstr/>
      </vt:variant>
      <vt:variant>
        <vt:i4>3211278</vt:i4>
      </vt:variant>
      <vt:variant>
        <vt:i4>27</vt:i4>
      </vt:variant>
      <vt:variant>
        <vt:i4>0</vt:i4>
      </vt:variant>
      <vt:variant>
        <vt:i4>5</vt:i4>
      </vt:variant>
      <vt:variant>
        <vt:lpwstr>https://en.wikipedia.org/wiki/Linux</vt:lpwstr>
      </vt:variant>
      <vt:variant>
        <vt:lpwstr/>
      </vt:variant>
      <vt:variant>
        <vt:i4>393227</vt:i4>
      </vt:variant>
      <vt:variant>
        <vt:i4>24</vt:i4>
      </vt:variant>
      <vt:variant>
        <vt:i4>0</vt:i4>
      </vt:variant>
      <vt:variant>
        <vt:i4>5</vt:i4>
      </vt:variant>
      <vt:variant>
        <vt:lpwstr>https://en.wikipedia.org/wiki/Microsoft_Windows</vt:lpwstr>
      </vt:variant>
      <vt:variant>
        <vt:lpwstr/>
      </vt:variant>
      <vt:variant>
        <vt:i4>4194401</vt:i4>
      </vt:variant>
      <vt:variant>
        <vt:i4>21</vt:i4>
      </vt:variant>
      <vt:variant>
        <vt:i4>0</vt:i4>
      </vt:variant>
      <vt:variant>
        <vt:i4>5</vt:i4>
      </vt:variant>
      <vt:variant>
        <vt:lpwstr>https://en.wikipedia.org/wiki/Borland</vt:lpwstr>
      </vt:variant>
      <vt:variant>
        <vt:lpwstr/>
      </vt:variant>
      <vt:variant>
        <vt:i4>983139</vt:i4>
      </vt:variant>
      <vt:variant>
        <vt:i4>18</vt:i4>
      </vt:variant>
      <vt:variant>
        <vt:i4>0</vt:i4>
      </vt:variant>
      <vt:variant>
        <vt:i4>5</vt:i4>
      </vt:variant>
      <vt:variant>
        <vt:lpwstr>https://en.wikipedia.org/wiki/Borland_Together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arkat</cp:lastModifiedBy>
  <cp:revision>99</cp:revision>
  <cp:lastPrinted>2017-09-26T06:06:00Z</cp:lastPrinted>
  <dcterms:created xsi:type="dcterms:W3CDTF">2017-04-29T09:36:00Z</dcterms:created>
  <dcterms:modified xsi:type="dcterms:W3CDTF">2017-10-02T16:27:00Z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90decddf-c8f5-31df-8ad0-d93fca27c0dd</vt:lpwstr>
  </property>
  <property fmtid="{D5CDD505-2E9C-101B-9397-08002B2CF9AE}" pid="4" name="Mendeley Citation Style_1">
    <vt:lpwstr>http://www.zotero.org/styles/universitas-negeri-semarang-fakultas-matematika-dan-ilmu-pengetahuan-alam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http://www.zotero.org/styles/universitas-negeri-semarang-fakultas-matematika-dan-ilmu-pengetahuan-alam</vt:lpwstr>
  </property>
  <property fmtid="{D5CDD505-2E9C-101B-9397-08002B2CF9AE}" pid="24" name="Mendeley Recent Style Name 9_1">
    <vt:lpwstr>Universitas Negeri Semarang - Fakultas Matematika dan Ilmu Pengetahuan Alam (Indonesian)</vt:lpwstr>
  </property>
</Properties>
</file>