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2"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3"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4"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5"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6" w:author="arkat" w:date="2017-09-26T15:08:00Z"/>
          <w:lang w:val="en-US"/>
        </w:rPr>
      </w:pPr>
    </w:p>
    <w:p w14:paraId="1823540E" w14:textId="77777777" w:rsidR="00873605" w:rsidRPr="00ED76A0" w:rsidRDefault="00873605" w:rsidP="00750C2A">
      <w:pPr>
        <w:pStyle w:val="AcademicLevel"/>
        <w:spacing w:before="0" w:after="0"/>
      </w:pPr>
      <w:del w:id="7"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lang w:eastAsia="ar-SA"/>
        </w:rPr>
      </w:pPr>
    </w:p>
    <w:p w14:paraId="0288DC4C" w14:textId="77777777" w:rsidR="00873605" w:rsidRDefault="00873605" w:rsidP="00750C2A">
      <w:pPr>
        <w:pStyle w:val="Author"/>
        <w:spacing w:after="0"/>
        <w:rPr>
          <w:lang w:eastAsia="ar-SA"/>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RDefault="00E81E67" w:rsidP="00750C2A">
      <w:pPr>
        <w:suppressAutoHyphens/>
        <w:spacing w:after="0" w:line="360" w:lineRule="auto"/>
        <w:jc w:val="center"/>
        <w:rPr>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8"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9"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10" w:author="arkat" w:date="2017-09-28T16:42:00Z">
            <w:rPr/>
          </w:rPrChange>
        </w:rPr>
      </w:pPr>
      <w:r w:rsidRPr="002439B5">
        <w:rPr>
          <w:b/>
          <w:rPrChange w:id="11"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2" w:author="arkat" w:date="2017-09-28T16:42:00Z">
            <w:rPr/>
          </w:rPrChange>
        </w:rPr>
      </w:pPr>
      <w:r w:rsidRPr="002439B5">
        <w:rPr>
          <w:b/>
          <w:rPrChange w:id="13"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4" w:author="arkat" w:date="2017-09-28T16:42:00Z">
            <w:rPr>
              <w:lang w:val="en-US"/>
            </w:rPr>
          </w:rPrChange>
        </w:rPr>
      </w:pPr>
      <w:r w:rsidRPr="002439B5">
        <w:rPr>
          <w:b/>
          <w:rPrChange w:id="15" w:author="arkat" w:date="2017-09-28T16:42:00Z">
            <w:rPr/>
          </w:rPrChange>
        </w:rPr>
        <w:t>FAKULTAS</w:t>
      </w:r>
      <w:r w:rsidRPr="002439B5">
        <w:rPr>
          <w:b/>
          <w:lang w:val="en-US"/>
          <w:rPrChange w:id="16"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17" w:author="arkat" w:date="2017-09-28T16:42:00Z">
            <w:rPr>
              <w:lang w:val="en-US"/>
            </w:rPr>
          </w:rPrChange>
        </w:rPr>
      </w:pPr>
      <w:r w:rsidRPr="002439B5">
        <w:rPr>
          <w:b/>
          <w:rPrChange w:id="18" w:author="arkat" w:date="2017-09-28T16:42:00Z">
            <w:rPr/>
          </w:rPrChange>
        </w:rPr>
        <w:t>UNIVERSITAS BRAWIJAYA</w:t>
      </w:r>
    </w:p>
    <w:p w14:paraId="0761EE6B" w14:textId="77777777" w:rsidR="00873605" w:rsidRPr="002439B5" w:rsidDel="00142668" w:rsidRDefault="00873605">
      <w:pPr>
        <w:pStyle w:val="Institution"/>
        <w:spacing w:after="0"/>
        <w:rPr>
          <w:del w:id="19" w:author="arkat" w:date="2017-09-26T15:15:00Z"/>
          <w:b/>
          <w:lang w:eastAsia="ar-SA"/>
          <w:rPrChange w:id="20" w:author="arkat" w:date="2017-09-28T16:42:00Z">
            <w:rPr>
              <w:del w:id="21" w:author="arkat" w:date="2017-09-26T15:15:00Z"/>
              <w:lang w:eastAsia="ar-SA"/>
            </w:rPr>
          </w:rPrChange>
        </w:rPr>
      </w:pPr>
      <w:r w:rsidRPr="002439B5">
        <w:rPr>
          <w:b/>
          <w:lang w:val="en-US"/>
          <w:rPrChange w:id="22" w:author="arkat" w:date="2017-09-28T16:42:00Z">
            <w:rPr>
              <w:lang w:val="en-US"/>
            </w:rPr>
          </w:rPrChange>
        </w:rPr>
        <w:t>MALANG</w:t>
      </w:r>
    </w:p>
    <w:p w14:paraId="124DADF4" w14:textId="77777777" w:rsidR="00142668" w:rsidRPr="002439B5" w:rsidRDefault="00142668" w:rsidP="00750C2A">
      <w:pPr>
        <w:pStyle w:val="Institution"/>
        <w:spacing w:after="0"/>
        <w:rPr>
          <w:ins w:id="23" w:author="arkat" w:date="2017-09-26T15:15:00Z"/>
          <w:b/>
          <w:lang w:val="en-US"/>
          <w:rPrChange w:id="24" w:author="arkat" w:date="2017-09-28T16:42:00Z">
            <w:rPr>
              <w:ins w:id="25" w:author="arkat" w:date="2017-09-26T15:15:00Z"/>
              <w:lang w:val="en-US"/>
            </w:rPr>
          </w:rPrChange>
        </w:rPr>
      </w:pPr>
    </w:p>
    <w:p w14:paraId="53043FC2" w14:textId="77777777" w:rsidR="00873605" w:rsidRPr="002439B5" w:rsidRDefault="00873605">
      <w:pPr>
        <w:pStyle w:val="Institution"/>
        <w:spacing w:after="0"/>
        <w:rPr>
          <w:b/>
          <w:lang w:eastAsia="ar-SA"/>
          <w:rPrChange w:id="26" w:author="arkat" w:date="2017-09-28T16:42:00Z">
            <w:rPr>
              <w:lang w:eastAsia="ar-SA"/>
            </w:rPr>
          </w:rPrChange>
        </w:rPr>
      </w:pPr>
      <w:r w:rsidRPr="002439B5">
        <w:rPr>
          <w:b/>
          <w:lang w:eastAsia="ar-SA"/>
          <w:rPrChange w:id="27" w:author="arkat" w:date="2017-09-28T16:42:00Z">
            <w:rPr>
              <w:lang w:eastAsia="ar-SA"/>
            </w:rPr>
          </w:rPrChange>
        </w:rPr>
        <w:t>2017</w:t>
      </w:r>
    </w:p>
    <w:p w14:paraId="596ABCD3" w14:textId="77777777" w:rsidR="001E4CBB" w:rsidRDefault="001E4CBB" w:rsidP="00750C2A">
      <w:pPr>
        <w:spacing w:after="0"/>
        <w:rPr>
          <w:ins w:id="28" w:author="arkat" w:date="2017-09-28T16:32:00Z"/>
          <w:lang w:val="en-US"/>
        </w:rPr>
      </w:pPr>
    </w:p>
    <w:p w14:paraId="5ACA9AC5" w14:textId="68FA027B" w:rsidR="001E4CBB" w:rsidRPr="00F87DB4" w:rsidRDefault="001E4CBB">
      <w:pPr>
        <w:pStyle w:val="Heading1"/>
        <w:numPr>
          <w:ilvl w:val="0"/>
          <w:numId w:val="0"/>
        </w:numPr>
        <w:rPr>
          <w:ins w:id="29" w:author="arkat" w:date="2017-09-28T16:32:00Z"/>
          <w:b w:val="0"/>
          <w:lang w:val="en-US"/>
          <w:rPrChange w:id="30" w:author="arkat" w:date="2017-09-29T09:48:00Z">
            <w:rPr>
              <w:ins w:id="31" w:author="arkat" w:date="2017-09-28T16:32:00Z"/>
              <w:b/>
              <w:lang w:val="en-US"/>
            </w:rPr>
          </w:rPrChange>
        </w:rPr>
        <w:pPrChange w:id="32" w:author="arkat" w:date="2017-09-29T09:48:00Z">
          <w:pPr>
            <w:spacing w:after="0"/>
          </w:pPr>
        </w:pPrChange>
      </w:pPr>
      <w:bookmarkStart w:id="33" w:name="_Toc494923107"/>
      <w:ins w:id="34" w:author="arkat" w:date="2017-09-28T16:32:00Z">
        <w:r w:rsidRPr="00C36A8C">
          <w:rPr>
            <w:lang w:val="en-US"/>
          </w:rPr>
          <w:lastRenderedPageBreak/>
          <w:t>DAFTAR ISI</w:t>
        </w:r>
        <w:bookmarkEnd w:id="33"/>
      </w:ins>
    </w:p>
    <w:p w14:paraId="1D856035" w14:textId="77777777" w:rsidR="001E4CBB" w:rsidRDefault="001E4CBB" w:rsidP="00A54029">
      <w:pPr>
        <w:spacing w:after="0"/>
        <w:rPr>
          <w:ins w:id="35" w:author="arkat" w:date="2017-09-28T16:32:00Z"/>
          <w:b/>
          <w:lang w:val="en-US"/>
        </w:rPr>
      </w:pPr>
    </w:p>
    <w:p w14:paraId="37D5CC87" w14:textId="77777777" w:rsidR="0086387F" w:rsidRDefault="0017371E">
      <w:pPr>
        <w:pStyle w:val="TOC1"/>
        <w:rPr>
          <w:ins w:id="36" w:author="arkat" w:date="2017-10-04T23:29:00Z"/>
          <w:rFonts w:asciiTheme="minorHAnsi" w:eastAsiaTheme="minorEastAsia" w:hAnsiTheme="minorHAnsi" w:cstheme="minorBidi"/>
          <w:sz w:val="22"/>
          <w:lang w:val="en-US"/>
        </w:rPr>
      </w:pPr>
      <w:ins w:id="37"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38" w:author="arkat" w:date="2017-10-04T23:29:00Z">
        <w:r w:rsidR="0086387F" w:rsidRPr="00D16490">
          <w:rPr>
            <w:rStyle w:val="Hyperlink"/>
          </w:rPr>
          <w:fldChar w:fldCharType="begin"/>
        </w:r>
        <w:r w:rsidR="0086387F" w:rsidRPr="00D16490">
          <w:rPr>
            <w:rStyle w:val="Hyperlink"/>
          </w:rPr>
          <w:instrText xml:space="preserve"> </w:instrText>
        </w:r>
        <w:r w:rsidR="0086387F">
          <w:instrText>HYPERLINK \l "_Toc494923107"</w:instrText>
        </w:r>
        <w:r w:rsidR="0086387F" w:rsidRPr="00D16490">
          <w:rPr>
            <w:rStyle w:val="Hyperlink"/>
          </w:rPr>
          <w:instrText xml:space="preserve"> </w:instrText>
        </w:r>
        <w:r w:rsidR="0086387F" w:rsidRPr="00D16490">
          <w:rPr>
            <w:rStyle w:val="Hyperlink"/>
          </w:rPr>
          <w:fldChar w:fldCharType="separate"/>
        </w:r>
        <w:r w:rsidR="0086387F" w:rsidRPr="00D16490">
          <w:rPr>
            <w:rStyle w:val="Hyperlink"/>
            <w:lang w:val="en-US"/>
          </w:rPr>
          <w:t>DAFTAR ISI</w:t>
        </w:r>
        <w:r w:rsidR="0086387F">
          <w:rPr>
            <w:webHidden/>
          </w:rPr>
          <w:tab/>
        </w:r>
        <w:r w:rsidR="0086387F">
          <w:rPr>
            <w:webHidden/>
          </w:rPr>
          <w:fldChar w:fldCharType="begin"/>
        </w:r>
        <w:r w:rsidR="0086387F">
          <w:rPr>
            <w:webHidden/>
          </w:rPr>
          <w:instrText xml:space="preserve"> PAGEREF _Toc494923107 \h </w:instrText>
        </w:r>
      </w:ins>
      <w:r w:rsidR="0086387F">
        <w:rPr>
          <w:webHidden/>
        </w:rPr>
      </w:r>
      <w:r w:rsidR="0086387F">
        <w:rPr>
          <w:webHidden/>
        </w:rPr>
        <w:fldChar w:fldCharType="separate"/>
      </w:r>
      <w:ins w:id="39" w:author="arkat" w:date="2017-10-04T23:34:00Z">
        <w:r w:rsidR="009F2FD2">
          <w:rPr>
            <w:webHidden/>
          </w:rPr>
          <w:t>ii</w:t>
        </w:r>
      </w:ins>
      <w:ins w:id="40" w:author="arkat" w:date="2017-10-04T23:29:00Z">
        <w:r w:rsidR="0086387F">
          <w:rPr>
            <w:webHidden/>
          </w:rPr>
          <w:fldChar w:fldCharType="end"/>
        </w:r>
        <w:r w:rsidR="0086387F" w:rsidRPr="00D16490">
          <w:rPr>
            <w:rStyle w:val="Hyperlink"/>
          </w:rPr>
          <w:fldChar w:fldCharType="end"/>
        </w:r>
      </w:ins>
    </w:p>
    <w:p w14:paraId="20143561" w14:textId="77777777" w:rsidR="0086387F" w:rsidRDefault="0086387F">
      <w:pPr>
        <w:pStyle w:val="TOC1"/>
        <w:rPr>
          <w:ins w:id="41" w:author="arkat" w:date="2017-10-04T23:29:00Z"/>
          <w:rFonts w:asciiTheme="minorHAnsi" w:eastAsiaTheme="minorEastAsia" w:hAnsiTheme="minorHAnsi" w:cstheme="minorBidi"/>
          <w:sz w:val="22"/>
          <w:lang w:val="en-US"/>
        </w:rPr>
      </w:pPr>
      <w:ins w:id="42" w:author="arkat" w:date="2017-10-04T23:29:00Z">
        <w:r w:rsidRPr="00D16490">
          <w:rPr>
            <w:rStyle w:val="Hyperlink"/>
          </w:rPr>
          <w:fldChar w:fldCharType="begin"/>
        </w:r>
        <w:r w:rsidRPr="00D16490">
          <w:rPr>
            <w:rStyle w:val="Hyperlink"/>
          </w:rPr>
          <w:instrText xml:space="preserve"> </w:instrText>
        </w:r>
        <w:r>
          <w:instrText>HYPERLINK \l "_Toc494923108"</w:instrText>
        </w:r>
        <w:r w:rsidRPr="00D16490">
          <w:rPr>
            <w:rStyle w:val="Hyperlink"/>
          </w:rPr>
          <w:instrText xml:space="preserve"> </w:instrText>
        </w:r>
        <w:r w:rsidRPr="00D16490">
          <w:rPr>
            <w:rStyle w:val="Hyperlink"/>
          </w:rPr>
          <w:fldChar w:fldCharType="separate"/>
        </w:r>
        <w:r w:rsidRPr="00D16490">
          <w:rPr>
            <w:rStyle w:val="Hyperlink"/>
            <w:lang w:val="en-US"/>
          </w:rPr>
          <w:t>DAFTAR  GAMBAR</w:t>
        </w:r>
        <w:r>
          <w:rPr>
            <w:webHidden/>
          </w:rPr>
          <w:tab/>
        </w:r>
        <w:r>
          <w:rPr>
            <w:webHidden/>
          </w:rPr>
          <w:fldChar w:fldCharType="begin"/>
        </w:r>
        <w:r>
          <w:rPr>
            <w:webHidden/>
          </w:rPr>
          <w:instrText xml:space="preserve"> PAGEREF _Toc494923108 \h </w:instrText>
        </w:r>
      </w:ins>
      <w:r>
        <w:rPr>
          <w:webHidden/>
        </w:rPr>
      </w:r>
      <w:r>
        <w:rPr>
          <w:webHidden/>
        </w:rPr>
        <w:fldChar w:fldCharType="separate"/>
      </w:r>
      <w:ins w:id="43" w:author="arkat" w:date="2017-10-04T23:34:00Z">
        <w:r w:rsidR="009F2FD2">
          <w:rPr>
            <w:webHidden/>
          </w:rPr>
          <w:t>iii</w:t>
        </w:r>
      </w:ins>
      <w:ins w:id="44" w:author="arkat" w:date="2017-10-04T23:29:00Z">
        <w:r>
          <w:rPr>
            <w:webHidden/>
          </w:rPr>
          <w:fldChar w:fldCharType="end"/>
        </w:r>
        <w:r w:rsidRPr="00D16490">
          <w:rPr>
            <w:rStyle w:val="Hyperlink"/>
          </w:rPr>
          <w:fldChar w:fldCharType="end"/>
        </w:r>
      </w:ins>
    </w:p>
    <w:p w14:paraId="42509804" w14:textId="77777777" w:rsidR="0086387F" w:rsidRDefault="0086387F">
      <w:pPr>
        <w:pStyle w:val="TOC1"/>
        <w:rPr>
          <w:ins w:id="45" w:author="arkat" w:date="2017-10-04T23:29:00Z"/>
          <w:rFonts w:asciiTheme="minorHAnsi" w:eastAsiaTheme="minorEastAsia" w:hAnsiTheme="minorHAnsi" w:cstheme="minorBidi"/>
          <w:sz w:val="22"/>
          <w:lang w:val="en-US"/>
        </w:rPr>
      </w:pPr>
      <w:ins w:id="46" w:author="arkat" w:date="2017-10-04T23:29:00Z">
        <w:r w:rsidRPr="00D16490">
          <w:rPr>
            <w:rStyle w:val="Hyperlink"/>
          </w:rPr>
          <w:fldChar w:fldCharType="begin"/>
        </w:r>
        <w:r w:rsidRPr="00D16490">
          <w:rPr>
            <w:rStyle w:val="Hyperlink"/>
          </w:rPr>
          <w:instrText xml:space="preserve"> </w:instrText>
        </w:r>
        <w:r>
          <w:instrText>HYPERLINK \l "_Toc494923109"</w:instrText>
        </w:r>
        <w:r w:rsidRPr="00D16490">
          <w:rPr>
            <w:rStyle w:val="Hyperlink"/>
          </w:rPr>
          <w:instrText xml:space="preserve"> </w:instrText>
        </w:r>
        <w:r w:rsidRPr="00D16490">
          <w:rPr>
            <w:rStyle w:val="Hyperlink"/>
          </w:rPr>
          <w:fldChar w:fldCharType="separate"/>
        </w:r>
        <w:r w:rsidRPr="00D16490">
          <w:rPr>
            <w:rStyle w:val="Hyperlink"/>
            <w:lang w:val="en-US"/>
          </w:rPr>
          <w:t>DAFTAR TABEL</w:t>
        </w:r>
        <w:r>
          <w:rPr>
            <w:webHidden/>
          </w:rPr>
          <w:tab/>
        </w:r>
        <w:r>
          <w:rPr>
            <w:webHidden/>
          </w:rPr>
          <w:fldChar w:fldCharType="begin"/>
        </w:r>
        <w:r>
          <w:rPr>
            <w:webHidden/>
          </w:rPr>
          <w:instrText xml:space="preserve"> PAGEREF _Toc494923109 \h </w:instrText>
        </w:r>
      </w:ins>
      <w:r>
        <w:rPr>
          <w:webHidden/>
        </w:rPr>
      </w:r>
      <w:r>
        <w:rPr>
          <w:webHidden/>
        </w:rPr>
        <w:fldChar w:fldCharType="separate"/>
      </w:r>
      <w:ins w:id="47" w:author="arkat" w:date="2017-10-04T23:34:00Z">
        <w:r w:rsidR="009F2FD2">
          <w:rPr>
            <w:webHidden/>
          </w:rPr>
          <w:t>iv</w:t>
        </w:r>
      </w:ins>
      <w:ins w:id="48" w:author="arkat" w:date="2017-10-04T23:29:00Z">
        <w:r>
          <w:rPr>
            <w:webHidden/>
          </w:rPr>
          <w:fldChar w:fldCharType="end"/>
        </w:r>
        <w:r w:rsidRPr="00D16490">
          <w:rPr>
            <w:rStyle w:val="Hyperlink"/>
          </w:rPr>
          <w:fldChar w:fldCharType="end"/>
        </w:r>
      </w:ins>
    </w:p>
    <w:p w14:paraId="28E499C3" w14:textId="77777777" w:rsidR="0086387F" w:rsidRDefault="0086387F">
      <w:pPr>
        <w:pStyle w:val="TOC1"/>
        <w:rPr>
          <w:ins w:id="49" w:author="arkat" w:date="2017-10-04T23:29:00Z"/>
          <w:rFonts w:asciiTheme="minorHAnsi" w:eastAsiaTheme="minorEastAsia" w:hAnsiTheme="minorHAnsi" w:cstheme="minorBidi"/>
          <w:sz w:val="22"/>
          <w:lang w:val="en-US"/>
        </w:rPr>
      </w:pPr>
      <w:ins w:id="50" w:author="arkat" w:date="2017-10-04T23:29:00Z">
        <w:r w:rsidRPr="00D16490">
          <w:rPr>
            <w:rStyle w:val="Hyperlink"/>
          </w:rPr>
          <w:fldChar w:fldCharType="begin"/>
        </w:r>
        <w:r w:rsidRPr="00D16490">
          <w:rPr>
            <w:rStyle w:val="Hyperlink"/>
          </w:rPr>
          <w:instrText xml:space="preserve"> </w:instrText>
        </w:r>
        <w:r>
          <w:instrText>HYPERLINK \l "_Toc494923110"</w:instrText>
        </w:r>
        <w:r w:rsidRPr="00D16490">
          <w:rPr>
            <w:rStyle w:val="Hyperlink"/>
          </w:rPr>
          <w:instrText xml:space="preserve"> </w:instrText>
        </w:r>
        <w:r w:rsidRPr="00D16490">
          <w:rPr>
            <w:rStyle w:val="Hyperlink"/>
          </w:rPr>
          <w:fldChar w:fldCharType="separate"/>
        </w:r>
        <w:r w:rsidRPr="00D16490">
          <w:rPr>
            <w:rStyle w:val="Hyperlink"/>
          </w:rPr>
          <w:t>BAB 1</w:t>
        </w:r>
        <w:r w:rsidRPr="00D16490">
          <w:rPr>
            <w:rStyle w:val="Hyperlink"/>
            <w:lang w:val="en-US"/>
          </w:rPr>
          <w:t xml:space="preserve"> PENDAHULUAN</w:t>
        </w:r>
        <w:r>
          <w:rPr>
            <w:webHidden/>
          </w:rPr>
          <w:tab/>
        </w:r>
        <w:r>
          <w:rPr>
            <w:webHidden/>
          </w:rPr>
          <w:fldChar w:fldCharType="begin"/>
        </w:r>
        <w:r>
          <w:rPr>
            <w:webHidden/>
          </w:rPr>
          <w:instrText xml:space="preserve"> PAGEREF _Toc494923110 \h </w:instrText>
        </w:r>
      </w:ins>
      <w:r>
        <w:rPr>
          <w:webHidden/>
        </w:rPr>
      </w:r>
      <w:r>
        <w:rPr>
          <w:webHidden/>
        </w:rPr>
        <w:fldChar w:fldCharType="separate"/>
      </w:r>
      <w:ins w:id="51" w:author="arkat" w:date="2017-10-04T23:34:00Z">
        <w:r w:rsidR="009F2FD2">
          <w:rPr>
            <w:webHidden/>
          </w:rPr>
          <w:t>1</w:t>
        </w:r>
      </w:ins>
      <w:ins w:id="52" w:author="arkat" w:date="2017-10-04T23:29:00Z">
        <w:r>
          <w:rPr>
            <w:webHidden/>
          </w:rPr>
          <w:fldChar w:fldCharType="end"/>
        </w:r>
        <w:r w:rsidRPr="00D16490">
          <w:rPr>
            <w:rStyle w:val="Hyperlink"/>
          </w:rPr>
          <w:fldChar w:fldCharType="end"/>
        </w:r>
      </w:ins>
    </w:p>
    <w:p w14:paraId="64EB8C2E" w14:textId="4D5FC5D1" w:rsidR="0086387F" w:rsidRDefault="0086387F">
      <w:pPr>
        <w:pStyle w:val="TOC2"/>
        <w:rPr>
          <w:ins w:id="53" w:author="arkat" w:date="2017-10-04T23:29:00Z"/>
          <w:rFonts w:asciiTheme="minorHAnsi" w:eastAsiaTheme="minorEastAsia" w:hAnsiTheme="minorHAnsi" w:cstheme="minorBidi"/>
          <w:noProof/>
          <w:sz w:val="22"/>
          <w:lang w:val="en-US"/>
        </w:rPr>
      </w:pPr>
      <w:ins w:id="54"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"_Toc494923111"</w:instrText>
        </w:r>
        <w:r w:rsidRPr="00D16490">
          <w:rPr>
            <w:rStyle w:val="Hyperlink"/>
            <w:noProof/>
          </w:rPr>
          <w:instrText xml:space="preserve"> </w:instrText>
        </w:r>
        <w:r w:rsidRPr="00D16490">
          <w:rPr>
            <w:rStyle w:val="Hyperlink"/>
            <w:noProof/>
          </w:rPr>
          <w:fldChar w:fldCharType="separate"/>
        </w:r>
        <w:r w:rsidRPr="00D16490">
          <w:rPr>
            <w:rStyle w:val="Hyperlink"/>
            <w:noProof/>
          </w:rPr>
          <w:t>1.1 Latar bel</w:t>
        </w:r>
      </w:ins>
      <w:ins w:id="55" w:author="arkat" w:date="2017-10-06T08:01:00Z">
        <w:r w:rsidR="008D650E">
          <w:rPr>
            <w:rStyle w:val="Hyperlink"/>
            <w:noProof/>
          </w:rPr>
          <w:t>akan</w:t>
        </w:r>
      </w:ins>
      <w:ins w:id="56" w:author="arkat" w:date="2017-10-04T23:29:00Z">
        <w:r w:rsidRPr="00D16490">
          <w:rPr>
            <w:rStyle w:val="Hyperlink"/>
            <w:noProof/>
          </w:rPr>
          <w:t>g</w:t>
        </w:r>
        <w:r>
          <w:rPr>
            <w:noProof/>
            <w:webHidden/>
          </w:rPr>
          <w:tab/>
        </w:r>
        <w:r>
          <w:rPr>
            <w:noProof/>
            <w:webHidden/>
          </w:rPr>
          <w:fldChar w:fldCharType="begin"/>
        </w:r>
        <w:r>
          <w:rPr>
            <w:noProof/>
            <w:webHidden/>
          </w:rPr>
          <w:instrText xml:space="preserve"> PAGEREF _Toc494923111 \h </w:instrText>
        </w:r>
      </w:ins>
      <w:r>
        <w:rPr>
          <w:noProof/>
          <w:webHidden/>
        </w:rPr>
      </w:r>
      <w:r>
        <w:rPr>
          <w:noProof/>
          <w:webHidden/>
        </w:rPr>
        <w:fldChar w:fldCharType="separate"/>
      </w:r>
      <w:ins w:id="57" w:author="arkat" w:date="2017-10-04T23:34:00Z">
        <w:r w:rsidR="009F2FD2">
          <w:rPr>
            <w:noProof/>
            <w:webHidden/>
          </w:rPr>
          <w:t>1</w:t>
        </w:r>
      </w:ins>
      <w:ins w:id="58" w:author="arkat" w:date="2017-10-04T23:29:00Z">
        <w:r>
          <w:rPr>
            <w:noProof/>
            <w:webHidden/>
          </w:rPr>
          <w:fldChar w:fldCharType="end"/>
        </w:r>
        <w:r w:rsidRPr="00D16490">
          <w:rPr>
            <w:rStyle w:val="Hyperlink"/>
            <w:noProof/>
          </w:rPr>
          <w:fldChar w:fldCharType="end"/>
        </w:r>
      </w:ins>
    </w:p>
    <w:p w14:paraId="3B6D9F59" w14:textId="77777777" w:rsidR="0086387F" w:rsidRDefault="0086387F">
      <w:pPr>
        <w:pStyle w:val="TOC2"/>
        <w:rPr>
          <w:ins w:id="59" w:author="arkat" w:date="2017-10-04T23:29:00Z"/>
          <w:rFonts w:asciiTheme="minorHAnsi" w:eastAsiaTheme="minorEastAsia" w:hAnsiTheme="minorHAnsi" w:cstheme="minorBidi"/>
          <w:noProof/>
          <w:sz w:val="22"/>
          <w:lang w:val="en-US"/>
        </w:rPr>
      </w:pPr>
      <w:ins w:id="60"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"_Toc494923119"</w:instrText>
        </w:r>
        <w:r w:rsidRPr="00D16490">
          <w:rPr>
            <w:rStyle w:val="Hyperlink"/>
            <w:noProof/>
          </w:rPr>
          <w:instrText xml:space="preserve"> </w:instrText>
        </w:r>
        <w:r w:rsidRPr="00D16490">
          <w:rPr>
            <w:rStyle w:val="Hyperlink"/>
            <w:noProof/>
          </w:rPr>
          <w:fldChar w:fldCharType="separate"/>
        </w:r>
        <w:r w:rsidRPr="00D16490">
          <w:rPr>
            <w:rStyle w:val="Hyperlink"/>
            <w:noProof/>
          </w:rPr>
          <w:t>1.2</w:t>
        </w:r>
        <w:r w:rsidRPr="00D16490">
          <w:rPr>
            <w:rStyle w:val="Hyperlink"/>
            <w:noProof/>
            <w:lang w:val="en-US"/>
          </w:rPr>
          <w:t xml:space="preserve"> Rumusan Masalah</w:t>
        </w:r>
        <w:r>
          <w:rPr>
            <w:noProof/>
            <w:webHidden/>
          </w:rPr>
          <w:tab/>
        </w:r>
        <w:r>
          <w:rPr>
            <w:noProof/>
            <w:webHidden/>
          </w:rPr>
          <w:fldChar w:fldCharType="begin"/>
        </w:r>
        <w:r>
          <w:rPr>
            <w:noProof/>
            <w:webHidden/>
          </w:rPr>
          <w:instrText xml:space="preserve"> PAGEREF _Toc494923119 \h </w:instrText>
        </w:r>
      </w:ins>
      <w:r>
        <w:rPr>
          <w:noProof/>
          <w:webHidden/>
        </w:rPr>
      </w:r>
      <w:r>
        <w:rPr>
          <w:noProof/>
          <w:webHidden/>
        </w:rPr>
        <w:fldChar w:fldCharType="separate"/>
      </w:r>
      <w:ins w:id="61" w:author="arkat" w:date="2017-10-04T23:34:00Z">
        <w:r w:rsidR="009F2FD2">
          <w:rPr>
            <w:noProof/>
            <w:webHidden/>
          </w:rPr>
          <w:t>3</w:t>
        </w:r>
      </w:ins>
      <w:ins w:id="62" w:author="arkat" w:date="2017-10-04T23:29:00Z">
        <w:r>
          <w:rPr>
            <w:noProof/>
            <w:webHidden/>
          </w:rPr>
          <w:fldChar w:fldCharType="end"/>
        </w:r>
        <w:r w:rsidRPr="00D16490">
          <w:rPr>
            <w:rStyle w:val="Hyperlink"/>
            <w:noProof/>
          </w:rPr>
          <w:fldChar w:fldCharType="end"/>
        </w:r>
      </w:ins>
    </w:p>
    <w:p w14:paraId="7786DC9D" w14:textId="77777777" w:rsidR="0086387F" w:rsidRDefault="0086387F">
      <w:pPr>
        <w:pStyle w:val="TOC2"/>
        <w:rPr>
          <w:ins w:id="63" w:author="arkat" w:date="2017-10-04T23:29:00Z"/>
          <w:rFonts w:asciiTheme="minorHAnsi" w:eastAsiaTheme="minorEastAsia" w:hAnsiTheme="minorHAnsi" w:cstheme="minorBidi"/>
          <w:noProof/>
          <w:sz w:val="22"/>
          <w:lang w:val="en-US"/>
        </w:rPr>
      </w:pPr>
      <w:ins w:id="64"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"_Toc494923120"</w:instrText>
        </w:r>
        <w:r w:rsidRPr="00D16490">
          <w:rPr>
            <w:rStyle w:val="Hyperlink"/>
            <w:noProof/>
          </w:rPr>
          <w:instrText xml:space="preserve"> </w:instrText>
        </w:r>
        <w:r w:rsidRPr="00D16490">
          <w:rPr>
            <w:rStyle w:val="Hyperlink"/>
            <w:noProof/>
          </w:rPr>
          <w:fldChar w:fldCharType="separate"/>
        </w:r>
        <w:r w:rsidRPr="00D16490">
          <w:rPr>
            <w:rStyle w:val="Hyperlink"/>
            <w:noProof/>
          </w:rPr>
          <w:t>1.3 Tujuan</w:t>
        </w:r>
        <w:r>
          <w:rPr>
            <w:noProof/>
            <w:webHidden/>
          </w:rPr>
          <w:tab/>
        </w:r>
        <w:r>
          <w:rPr>
            <w:noProof/>
            <w:webHidden/>
          </w:rPr>
          <w:fldChar w:fldCharType="begin"/>
        </w:r>
        <w:r>
          <w:rPr>
            <w:noProof/>
            <w:webHidden/>
          </w:rPr>
          <w:instrText xml:space="preserve"> PAGEREF _Toc494923120 \h </w:instrText>
        </w:r>
      </w:ins>
      <w:r>
        <w:rPr>
          <w:noProof/>
          <w:webHidden/>
        </w:rPr>
      </w:r>
      <w:r>
        <w:rPr>
          <w:noProof/>
          <w:webHidden/>
        </w:rPr>
        <w:fldChar w:fldCharType="separate"/>
      </w:r>
      <w:ins w:id="65" w:author="arkat" w:date="2017-10-04T23:34:00Z">
        <w:r w:rsidR="009F2FD2">
          <w:rPr>
            <w:noProof/>
            <w:webHidden/>
          </w:rPr>
          <w:t>3</w:t>
        </w:r>
      </w:ins>
      <w:ins w:id="66" w:author="arkat" w:date="2017-10-04T23:29:00Z">
        <w:r>
          <w:rPr>
            <w:noProof/>
            <w:webHidden/>
          </w:rPr>
          <w:fldChar w:fldCharType="end"/>
        </w:r>
        <w:r w:rsidRPr="00D16490">
          <w:rPr>
            <w:rStyle w:val="Hyperlink"/>
            <w:noProof/>
          </w:rPr>
          <w:fldChar w:fldCharType="end"/>
        </w:r>
      </w:ins>
    </w:p>
    <w:p w14:paraId="0BCA7796" w14:textId="77777777" w:rsidR="0086387F" w:rsidRDefault="0086387F">
      <w:pPr>
        <w:pStyle w:val="TOC2"/>
        <w:rPr>
          <w:ins w:id="67" w:author="arkat" w:date="2017-10-04T23:29:00Z"/>
          <w:rFonts w:asciiTheme="minorHAnsi" w:eastAsiaTheme="minorEastAsia" w:hAnsiTheme="minorHAnsi" w:cstheme="minorBidi"/>
          <w:noProof/>
          <w:sz w:val="22"/>
          <w:lang w:val="en-US"/>
        </w:rPr>
      </w:pPr>
      <w:ins w:id="68"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"_Toc494923121"</w:instrText>
        </w:r>
        <w:r w:rsidRPr="00D16490">
          <w:rPr>
            <w:rStyle w:val="Hyperlink"/>
            <w:noProof/>
          </w:rPr>
          <w:instrText xml:space="preserve"> </w:instrText>
        </w:r>
        <w:r w:rsidRPr="00D16490">
          <w:rPr>
            <w:rStyle w:val="Hyperlink"/>
            <w:noProof/>
          </w:rPr>
          <w:fldChar w:fldCharType="separate"/>
        </w:r>
        <w:r w:rsidRPr="00D16490">
          <w:rPr>
            <w:rStyle w:val="Hyperlink"/>
            <w:noProof/>
          </w:rPr>
          <w:t>1.4 Manfaat</w:t>
        </w:r>
        <w:r>
          <w:rPr>
            <w:noProof/>
            <w:webHidden/>
          </w:rPr>
          <w:tab/>
        </w:r>
        <w:r>
          <w:rPr>
            <w:noProof/>
            <w:webHidden/>
          </w:rPr>
          <w:fldChar w:fldCharType="begin"/>
        </w:r>
        <w:r>
          <w:rPr>
            <w:noProof/>
            <w:webHidden/>
          </w:rPr>
          <w:instrText xml:space="preserve"> PAGEREF _Toc494923121 \h </w:instrText>
        </w:r>
      </w:ins>
      <w:r>
        <w:rPr>
          <w:noProof/>
          <w:webHidden/>
        </w:rPr>
      </w:r>
      <w:r>
        <w:rPr>
          <w:noProof/>
          <w:webHidden/>
        </w:rPr>
        <w:fldChar w:fldCharType="separate"/>
      </w:r>
      <w:ins w:id="69" w:author="arkat" w:date="2017-10-04T23:34:00Z">
        <w:r w:rsidR="009F2FD2">
          <w:rPr>
            <w:noProof/>
            <w:webHidden/>
          </w:rPr>
          <w:t>3</w:t>
        </w:r>
      </w:ins>
      <w:ins w:id="70" w:author="arkat" w:date="2017-10-04T23:29:00Z">
        <w:r>
          <w:rPr>
            <w:noProof/>
            <w:webHidden/>
          </w:rPr>
          <w:fldChar w:fldCharType="end"/>
        </w:r>
        <w:r w:rsidRPr="00D16490">
          <w:rPr>
            <w:rStyle w:val="Hyperlink"/>
            <w:noProof/>
          </w:rPr>
          <w:fldChar w:fldCharType="end"/>
        </w:r>
      </w:ins>
    </w:p>
    <w:p w14:paraId="715A7567" w14:textId="77777777" w:rsidR="0086387F" w:rsidRDefault="0086387F">
      <w:pPr>
        <w:pStyle w:val="TOC2"/>
        <w:rPr>
          <w:ins w:id="71" w:author="arkat" w:date="2017-10-04T23:29:00Z"/>
          <w:rFonts w:asciiTheme="minorHAnsi" w:eastAsiaTheme="minorEastAsia" w:hAnsiTheme="minorHAnsi" w:cstheme="minorBidi"/>
          <w:noProof/>
          <w:sz w:val="22"/>
          <w:lang w:val="en-US"/>
        </w:rPr>
      </w:pPr>
      <w:ins w:id="72"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"_Toc494923122"</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1.5 Batasan Masalah</w:t>
        </w:r>
        <w:r>
          <w:rPr>
            <w:noProof/>
            <w:webHidden/>
          </w:rPr>
          <w:tab/>
        </w:r>
        <w:r>
          <w:rPr>
            <w:noProof/>
            <w:webHidden/>
          </w:rPr>
          <w:fldChar w:fldCharType="begin"/>
        </w:r>
        <w:r>
          <w:rPr>
            <w:noProof/>
            <w:webHidden/>
          </w:rPr>
          <w:instrText xml:space="preserve"> PAGEREF _Toc494923122 \h </w:instrText>
        </w:r>
      </w:ins>
      <w:r>
        <w:rPr>
          <w:noProof/>
          <w:webHidden/>
        </w:rPr>
      </w:r>
      <w:r>
        <w:rPr>
          <w:noProof/>
          <w:webHidden/>
        </w:rPr>
        <w:fldChar w:fldCharType="separate"/>
      </w:r>
      <w:ins w:id="73" w:author="arkat" w:date="2017-10-04T23:34:00Z">
        <w:r w:rsidR="009F2FD2">
          <w:rPr>
            <w:noProof/>
            <w:webHidden/>
          </w:rPr>
          <w:t>3</w:t>
        </w:r>
      </w:ins>
      <w:ins w:id="74" w:author="arkat" w:date="2017-10-04T23:29:00Z">
        <w:r>
          <w:rPr>
            <w:noProof/>
            <w:webHidden/>
          </w:rPr>
          <w:fldChar w:fldCharType="end"/>
        </w:r>
        <w:r w:rsidRPr="00D16490">
          <w:rPr>
            <w:rStyle w:val="Hyperlink"/>
            <w:noProof/>
          </w:rPr>
          <w:fldChar w:fldCharType="end"/>
        </w:r>
      </w:ins>
    </w:p>
    <w:p w14:paraId="3656EE4C" w14:textId="77777777" w:rsidR="0086387F" w:rsidRDefault="0086387F">
      <w:pPr>
        <w:pStyle w:val="TOC2"/>
        <w:rPr>
          <w:ins w:id="75" w:author="arkat" w:date="2017-10-04T23:29:00Z"/>
          <w:rFonts w:asciiTheme="minorHAnsi" w:eastAsiaTheme="minorEastAsia" w:hAnsiTheme="minorHAnsi" w:cstheme="minorBidi"/>
          <w:noProof/>
          <w:sz w:val="22"/>
          <w:lang w:val="en-US"/>
        </w:rPr>
      </w:pPr>
      <w:ins w:id="76"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"_Toc494923123"</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1.6 Sistematika Pembahasan</w:t>
        </w:r>
        <w:r>
          <w:rPr>
            <w:noProof/>
            <w:webHidden/>
          </w:rPr>
          <w:tab/>
        </w:r>
        <w:r>
          <w:rPr>
            <w:noProof/>
            <w:webHidden/>
          </w:rPr>
          <w:fldChar w:fldCharType="begin"/>
        </w:r>
        <w:r>
          <w:rPr>
            <w:noProof/>
            <w:webHidden/>
          </w:rPr>
          <w:instrText xml:space="preserve"> PAGEREF _Toc494923123 \h </w:instrText>
        </w:r>
      </w:ins>
      <w:r>
        <w:rPr>
          <w:noProof/>
          <w:webHidden/>
        </w:rPr>
      </w:r>
      <w:r>
        <w:rPr>
          <w:noProof/>
          <w:webHidden/>
        </w:rPr>
        <w:fldChar w:fldCharType="separate"/>
      </w:r>
      <w:ins w:id="77" w:author="arkat" w:date="2017-10-04T23:34:00Z">
        <w:r w:rsidR="009F2FD2">
          <w:rPr>
            <w:noProof/>
            <w:webHidden/>
          </w:rPr>
          <w:t>4</w:t>
        </w:r>
      </w:ins>
      <w:ins w:id="78" w:author="arkat" w:date="2017-10-04T23:29:00Z">
        <w:r>
          <w:rPr>
            <w:noProof/>
            <w:webHidden/>
          </w:rPr>
          <w:fldChar w:fldCharType="end"/>
        </w:r>
        <w:r w:rsidRPr="00D16490">
          <w:rPr>
            <w:rStyle w:val="Hyperlink"/>
            <w:noProof/>
          </w:rPr>
          <w:fldChar w:fldCharType="end"/>
        </w:r>
      </w:ins>
    </w:p>
    <w:p w14:paraId="4000B971" w14:textId="77777777" w:rsidR="0086387F" w:rsidRDefault="0086387F">
      <w:pPr>
        <w:pStyle w:val="TOC1"/>
        <w:rPr>
          <w:ins w:id="79" w:author="arkat" w:date="2017-10-04T23:29:00Z"/>
          <w:rFonts w:asciiTheme="minorHAnsi" w:eastAsiaTheme="minorEastAsia" w:hAnsiTheme="minorHAnsi" w:cstheme="minorBidi"/>
          <w:sz w:val="22"/>
          <w:lang w:val="en-US"/>
        </w:rPr>
      </w:pPr>
      <w:ins w:id="80" w:author="arkat" w:date="2017-10-04T23:29:00Z">
        <w:r w:rsidRPr="00D16490">
          <w:rPr>
            <w:rStyle w:val="Hyperlink"/>
          </w:rPr>
          <w:fldChar w:fldCharType="begin"/>
        </w:r>
        <w:r w:rsidRPr="00D16490">
          <w:rPr>
            <w:rStyle w:val="Hyperlink"/>
          </w:rPr>
          <w:instrText xml:space="preserve"> </w:instrText>
        </w:r>
        <w:r>
          <w:instrText>HYPERLINK \l "_Toc494923124"</w:instrText>
        </w:r>
        <w:r w:rsidRPr="00D16490">
          <w:rPr>
            <w:rStyle w:val="Hyperlink"/>
          </w:rPr>
          <w:instrText xml:space="preserve"> </w:instrText>
        </w:r>
        <w:r w:rsidRPr="00D16490">
          <w:rPr>
            <w:rStyle w:val="Hyperlink"/>
          </w:rPr>
          <w:fldChar w:fldCharType="separate"/>
        </w:r>
        <w:r w:rsidRPr="00D16490">
          <w:rPr>
            <w:rStyle w:val="Hyperlink"/>
            <w:lang w:val="en-US"/>
          </w:rPr>
          <w:t>BAB 2 LANDASAN KEPUSTAKAAN</w:t>
        </w:r>
        <w:r>
          <w:rPr>
            <w:webHidden/>
          </w:rPr>
          <w:tab/>
        </w:r>
        <w:r>
          <w:rPr>
            <w:webHidden/>
          </w:rPr>
          <w:fldChar w:fldCharType="begin"/>
        </w:r>
        <w:r>
          <w:rPr>
            <w:webHidden/>
          </w:rPr>
          <w:instrText xml:space="preserve"> PAGEREF _Toc494923124 \h </w:instrText>
        </w:r>
      </w:ins>
      <w:r>
        <w:rPr>
          <w:webHidden/>
        </w:rPr>
      </w:r>
      <w:r>
        <w:rPr>
          <w:webHidden/>
        </w:rPr>
        <w:fldChar w:fldCharType="separate"/>
      </w:r>
      <w:ins w:id="81" w:author="arkat" w:date="2017-10-04T23:34:00Z">
        <w:r w:rsidR="009F2FD2">
          <w:rPr>
            <w:webHidden/>
          </w:rPr>
          <w:t>5</w:t>
        </w:r>
      </w:ins>
      <w:ins w:id="82" w:author="arkat" w:date="2017-10-04T23:29:00Z">
        <w:r>
          <w:rPr>
            <w:webHidden/>
          </w:rPr>
          <w:fldChar w:fldCharType="end"/>
        </w:r>
        <w:r w:rsidRPr="00D16490">
          <w:rPr>
            <w:rStyle w:val="Hyperlink"/>
          </w:rPr>
          <w:fldChar w:fldCharType="end"/>
        </w:r>
      </w:ins>
    </w:p>
    <w:p w14:paraId="76D70A1A" w14:textId="77777777" w:rsidR="0086387F" w:rsidRDefault="0086387F">
      <w:pPr>
        <w:pStyle w:val="TOC2"/>
        <w:rPr>
          <w:ins w:id="83" w:author="arkat" w:date="2017-10-04T23:29:00Z"/>
          <w:rFonts w:asciiTheme="minorHAnsi" w:eastAsiaTheme="minorEastAsia" w:hAnsiTheme="minorHAnsi" w:cstheme="minorBidi"/>
          <w:noProof/>
          <w:sz w:val="22"/>
          <w:lang w:val="en-US"/>
        </w:rPr>
      </w:pPr>
      <w:ins w:id="84"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"_Toc494923125"</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2.1 Penelitian Terkait</w:t>
        </w:r>
        <w:r>
          <w:rPr>
            <w:noProof/>
            <w:webHidden/>
          </w:rPr>
          <w:tab/>
        </w:r>
        <w:r>
          <w:rPr>
            <w:noProof/>
            <w:webHidden/>
          </w:rPr>
          <w:fldChar w:fldCharType="begin"/>
        </w:r>
        <w:r>
          <w:rPr>
            <w:noProof/>
            <w:webHidden/>
          </w:rPr>
          <w:instrText xml:space="preserve"> PAGEREF _Toc494923125 \h </w:instrText>
        </w:r>
      </w:ins>
      <w:r>
        <w:rPr>
          <w:noProof/>
          <w:webHidden/>
        </w:rPr>
      </w:r>
      <w:r>
        <w:rPr>
          <w:noProof/>
          <w:webHidden/>
        </w:rPr>
        <w:fldChar w:fldCharType="separate"/>
      </w:r>
      <w:ins w:id="85" w:author="arkat" w:date="2017-10-04T23:34:00Z">
        <w:r w:rsidR="009F2FD2">
          <w:rPr>
            <w:noProof/>
            <w:webHidden/>
          </w:rPr>
          <w:t>5</w:t>
        </w:r>
      </w:ins>
      <w:ins w:id="86" w:author="arkat" w:date="2017-10-04T23:29:00Z">
        <w:r>
          <w:rPr>
            <w:noProof/>
            <w:webHidden/>
          </w:rPr>
          <w:fldChar w:fldCharType="end"/>
        </w:r>
        <w:r w:rsidRPr="00D16490">
          <w:rPr>
            <w:rStyle w:val="Hyperlink"/>
            <w:noProof/>
          </w:rPr>
          <w:fldChar w:fldCharType="end"/>
        </w:r>
      </w:ins>
    </w:p>
    <w:p w14:paraId="32AB706C" w14:textId="77777777" w:rsidR="0086387F" w:rsidRDefault="0086387F">
      <w:pPr>
        <w:pStyle w:val="TOC2"/>
        <w:rPr>
          <w:ins w:id="87" w:author="arkat" w:date="2017-10-04T23:29:00Z"/>
          <w:rFonts w:asciiTheme="minorHAnsi" w:eastAsiaTheme="minorEastAsia" w:hAnsiTheme="minorHAnsi" w:cstheme="minorBidi"/>
          <w:noProof/>
          <w:sz w:val="22"/>
          <w:lang w:val="en-US"/>
        </w:rPr>
      </w:pPr>
      <w:ins w:id="88"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"_Toc494923126"</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2.2 Dasar Teori</w:t>
        </w:r>
        <w:r>
          <w:rPr>
            <w:noProof/>
            <w:webHidden/>
          </w:rPr>
          <w:tab/>
        </w:r>
        <w:r>
          <w:rPr>
            <w:noProof/>
            <w:webHidden/>
          </w:rPr>
          <w:fldChar w:fldCharType="begin"/>
        </w:r>
        <w:r>
          <w:rPr>
            <w:noProof/>
            <w:webHidden/>
          </w:rPr>
          <w:instrText xml:space="preserve"> PAGEREF _Toc494923126 \h </w:instrText>
        </w:r>
      </w:ins>
      <w:r>
        <w:rPr>
          <w:noProof/>
          <w:webHidden/>
        </w:rPr>
      </w:r>
      <w:r>
        <w:rPr>
          <w:noProof/>
          <w:webHidden/>
        </w:rPr>
        <w:fldChar w:fldCharType="separate"/>
      </w:r>
      <w:ins w:id="89" w:author="arkat" w:date="2017-10-04T23:34:00Z">
        <w:r w:rsidR="009F2FD2">
          <w:rPr>
            <w:noProof/>
            <w:webHidden/>
          </w:rPr>
          <w:t>6</w:t>
        </w:r>
      </w:ins>
      <w:ins w:id="90" w:author="arkat" w:date="2017-10-04T23:29:00Z">
        <w:r>
          <w:rPr>
            <w:noProof/>
            <w:webHidden/>
          </w:rPr>
          <w:fldChar w:fldCharType="end"/>
        </w:r>
        <w:r w:rsidRPr="00D16490">
          <w:rPr>
            <w:rStyle w:val="Hyperlink"/>
            <w:noProof/>
          </w:rPr>
          <w:fldChar w:fldCharType="end"/>
        </w:r>
      </w:ins>
    </w:p>
    <w:p w14:paraId="7604A524" w14:textId="77777777" w:rsidR="0086387F" w:rsidRDefault="0086387F">
      <w:pPr>
        <w:pStyle w:val="TOC3"/>
        <w:rPr>
          <w:ins w:id="91" w:author="arkat" w:date="2017-10-04T23:29:00Z"/>
          <w:rFonts w:asciiTheme="minorHAnsi" w:eastAsiaTheme="minorEastAsia" w:hAnsiTheme="minorHAnsi" w:cstheme="minorBidi"/>
          <w:noProof/>
          <w:sz w:val="22"/>
          <w:lang w:val="en-US"/>
        </w:rPr>
      </w:pPr>
      <w:ins w:id="92"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"_Toc494923127"</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2.2.1 Proses Bisnis</w:t>
        </w:r>
        <w:r>
          <w:rPr>
            <w:noProof/>
            <w:webHidden/>
          </w:rPr>
          <w:tab/>
        </w:r>
        <w:r>
          <w:rPr>
            <w:noProof/>
            <w:webHidden/>
          </w:rPr>
          <w:fldChar w:fldCharType="begin"/>
        </w:r>
        <w:r>
          <w:rPr>
            <w:noProof/>
            <w:webHidden/>
          </w:rPr>
          <w:instrText xml:space="preserve"> PAGEREF _Toc494923127 \h </w:instrText>
        </w:r>
      </w:ins>
      <w:r>
        <w:rPr>
          <w:noProof/>
          <w:webHidden/>
        </w:rPr>
      </w:r>
      <w:r>
        <w:rPr>
          <w:noProof/>
          <w:webHidden/>
        </w:rPr>
        <w:fldChar w:fldCharType="separate"/>
      </w:r>
      <w:ins w:id="93" w:author="arkat" w:date="2017-10-04T23:34:00Z">
        <w:r w:rsidR="009F2FD2">
          <w:rPr>
            <w:noProof/>
            <w:webHidden/>
          </w:rPr>
          <w:t>6</w:t>
        </w:r>
      </w:ins>
      <w:ins w:id="94" w:author="arkat" w:date="2017-10-04T23:29:00Z">
        <w:r>
          <w:rPr>
            <w:noProof/>
            <w:webHidden/>
          </w:rPr>
          <w:fldChar w:fldCharType="end"/>
        </w:r>
        <w:r w:rsidRPr="00D16490">
          <w:rPr>
            <w:rStyle w:val="Hyperlink"/>
            <w:noProof/>
          </w:rPr>
          <w:fldChar w:fldCharType="end"/>
        </w:r>
      </w:ins>
    </w:p>
    <w:p w14:paraId="2B4041FA" w14:textId="77777777" w:rsidR="0086387F" w:rsidRDefault="0086387F">
      <w:pPr>
        <w:pStyle w:val="TOC3"/>
        <w:rPr>
          <w:ins w:id="95" w:author="arkat" w:date="2017-10-04T23:29:00Z"/>
          <w:rFonts w:asciiTheme="minorHAnsi" w:eastAsiaTheme="minorEastAsia" w:hAnsiTheme="minorHAnsi" w:cstheme="minorBidi"/>
          <w:noProof/>
          <w:sz w:val="22"/>
          <w:lang w:val="en-US"/>
        </w:rPr>
      </w:pPr>
      <w:ins w:id="96"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"_Toc494923128"</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2.2.2 Manajemen Proses Bisnis</w:t>
        </w:r>
        <w:r>
          <w:rPr>
            <w:noProof/>
            <w:webHidden/>
          </w:rPr>
          <w:tab/>
        </w:r>
        <w:r>
          <w:rPr>
            <w:noProof/>
            <w:webHidden/>
          </w:rPr>
          <w:fldChar w:fldCharType="begin"/>
        </w:r>
        <w:r>
          <w:rPr>
            <w:noProof/>
            <w:webHidden/>
          </w:rPr>
          <w:instrText xml:space="preserve"> PAGEREF _Toc494923128 \h </w:instrText>
        </w:r>
      </w:ins>
      <w:r>
        <w:rPr>
          <w:noProof/>
          <w:webHidden/>
        </w:rPr>
      </w:r>
      <w:r>
        <w:rPr>
          <w:noProof/>
          <w:webHidden/>
        </w:rPr>
        <w:fldChar w:fldCharType="separate"/>
      </w:r>
      <w:ins w:id="97" w:author="arkat" w:date="2017-10-04T23:34:00Z">
        <w:r w:rsidR="009F2FD2">
          <w:rPr>
            <w:noProof/>
            <w:webHidden/>
          </w:rPr>
          <w:t>6</w:t>
        </w:r>
      </w:ins>
      <w:ins w:id="98" w:author="arkat" w:date="2017-10-04T23:29:00Z">
        <w:r>
          <w:rPr>
            <w:noProof/>
            <w:webHidden/>
          </w:rPr>
          <w:fldChar w:fldCharType="end"/>
        </w:r>
        <w:r w:rsidRPr="00D16490">
          <w:rPr>
            <w:rStyle w:val="Hyperlink"/>
            <w:noProof/>
          </w:rPr>
          <w:fldChar w:fldCharType="end"/>
        </w:r>
      </w:ins>
    </w:p>
    <w:p w14:paraId="5B2FDCE0" w14:textId="77777777" w:rsidR="0086387F" w:rsidRDefault="0086387F">
      <w:pPr>
        <w:pStyle w:val="TOC3"/>
        <w:rPr>
          <w:ins w:id="99" w:author="arkat" w:date="2017-10-04T23:29:00Z"/>
          <w:rFonts w:asciiTheme="minorHAnsi" w:eastAsiaTheme="minorEastAsia" w:hAnsiTheme="minorHAnsi" w:cstheme="minorBidi"/>
          <w:noProof/>
          <w:sz w:val="22"/>
          <w:lang w:val="en-US"/>
        </w:rPr>
      </w:pPr>
      <w:ins w:id="100"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"_Toc494923129"</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2.2.3 Pemodelan Proses Bisnis</w:t>
        </w:r>
        <w:r>
          <w:rPr>
            <w:noProof/>
            <w:webHidden/>
          </w:rPr>
          <w:tab/>
        </w:r>
        <w:r>
          <w:rPr>
            <w:noProof/>
            <w:webHidden/>
          </w:rPr>
          <w:fldChar w:fldCharType="begin"/>
        </w:r>
        <w:r>
          <w:rPr>
            <w:noProof/>
            <w:webHidden/>
          </w:rPr>
          <w:instrText xml:space="preserve"> PAGEREF _Toc494923129 \h </w:instrText>
        </w:r>
      </w:ins>
      <w:r>
        <w:rPr>
          <w:noProof/>
          <w:webHidden/>
        </w:rPr>
      </w:r>
      <w:r>
        <w:rPr>
          <w:noProof/>
          <w:webHidden/>
        </w:rPr>
        <w:fldChar w:fldCharType="separate"/>
      </w:r>
      <w:ins w:id="101" w:author="arkat" w:date="2017-10-04T23:34:00Z">
        <w:r w:rsidR="009F2FD2">
          <w:rPr>
            <w:noProof/>
            <w:webHidden/>
          </w:rPr>
          <w:t>8</w:t>
        </w:r>
      </w:ins>
      <w:ins w:id="102" w:author="arkat" w:date="2017-10-04T23:29:00Z">
        <w:r>
          <w:rPr>
            <w:noProof/>
            <w:webHidden/>
          </w:rPr>
          <w:fldChar w:fldCharType="end"/>
        </w:r>
        <w:r w:rsidRPr="00D16490">
          <w:rPr>
            <w:rStyle w:val="Hyperlink"/>
            <w:noProof/>
          </w:rPr>
          <w:fldChar w:fldCharType="end"/>
        </w:r>
      </w:ins>
    </w:p>
    <w:p w14:paraId="56395B09" w14:textId="77777777" w:rsidR="0086387F" w:rsidRDefault="0086387F">
      <w:pPr>
        <w:pStyle w:val="TOC3"/>
        <w:rPr>
          <w:ins w:id="103" w:author="arkat" w:date="2017-10-04T23:29:00Z"/>
          <w:rFonts w:asciiTheme="minorHAnsi" w:eastAsiaTheme="minorEastAsia" w:hAnsiTheme="minorHAnsi" w:cstheme="minorBidi"/>
          <w:noProof/>
          <w:sz w:val="22"/>
          <w:lang w:val="en-US"/>
        </w:rPr>
      </w:pPr>
      <w:ins w:id="104"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"_Toc494923130"</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2.2.4 Transformasi Model</w:t>
        </w:r>
        <w:r>
          <w:rPr>
            <w:noProof/>
            <w:webHidden/>
          </w:rPr>
          <w:tab/>
        </w:r>
        <w:r>
          <w:rPr>
            <w:noProof/>
            <w:webHidden/>
          </w:rPr>
          <w:fldChar w:fldCharType="begin"/>
        </w:r>
        <w:r>
          <w:rPr>
            <w:noProof/>
            <w:webHidden/>
          </w:rPr>
          <w:instrText xml:space="preserve"> PAGEREF _Toc494923130 \h </w:instrText>
        </w:r>
      </w:ins>
      <w:r>
        <w:rPr>
          <w:noProof/>
          <w:webHidden/>
        </w:rPr>
      </w:r>
      <w:r>
        <w:rPr>
          <w:noProof/>
          <w:webHidden/>
        </w:rPr>
        <w:fldChar w:fldCharType="separate"/>
      </w:r>
      <w:ins w:id="105" w:author="arkat" w:date="2017-10-04T23:34:00Z">
        <w:r w:rsidR="009F2FD2">
          <w:rPr>
            <w:noProof/>
            <w:webHidden/>
          </w:rPr>
          <w:t>24</w:t>
        </w:r>
      </w:ins>
      <w:ins w:id="106" w:author="arkat" w:date="2017-10-04T23:29:00Z">
        <w:r>
          <w:rPr>
            <w:noProof/>
            <w:webHidden/>
          </w:rPr>
          <w:fldChar w:fldCharType="end"/>
        </w:r>
        <w:r w:rsidRPr="00D16490">
          <w:rPr>
            <w:rStyle w:val="Hyperlink"/>
            <w:noProof/>
          </w:rPr>
          <w:fldChar w:fldCharType="end"/>
        </w:r>
      </w:ins>
    </w:p>
    <w:p w14:paraId="7166440E" w14:textId="77777777" w:rsidR="0086387F" w:rsidRDefault="0086387F">
      <w:pPr>
        <w:pStyle w:val="TOC1"/>
        <w:rPr>
          <w:ins w:id="107" w:author="arkat" w:date="2017-10-04T23:29:00Z"/>
          <w:rFonts w:asciiTheme="minorHAnsi" w:eastAsiaTheme="minorEastAsia" w:hAnsiTheme="minorHAnsi" w:cstheme="minorBidi"/>
          <w:sz w:val="22"/>
          <w:lang w:val="en-US"/>
        </w:rPr>
      </w:pPr>
      <w:ins w:id="108" w:author="arkat" w:date="2017-10-04T23:29:00Z">
        <w:r w:rsidRPr="00D16490">
          <w:rPr>
            <w:rStyle w:val="Hyperlink"/>
          </w:rPr>
          <w:fldChar w:fldCharType="begin"/>
        </w:r>
        <w:r w:rsidRPr="00D16490">
          <w:rPr>
            <w:rStyle w:val="Hyperlink"/>
          </w:rPr>
          <w:instrText xml:space="preserve"> </w:instrText>
        </w:r>
        <w:r>
          <w:instrText>HYPERLINK \l "_Toc494923131"</w:instrText>
        </w:r>
        <w:r w:rsidRPr="00D16490">
          <w:rPr>
            <w:rStyle w:val="Hyperlink"/>
          </w:rPr>
          <w:instrText xml:space="preserve"> </w:instrText>
        </w:r>
        <w:r w:rsidRPr="00D16490">
          <w:rPr>
            <w:rStyle w:val="Hyperlink"/>
          </w:rPr>
          <w:fldChar w:fldCharType="separate"/>
        </w:r>
        <w:r w:rsidRPr="00D16490">
          <w:rPr>
            <w:rStyle w:val="Hyperlink"/>
            <w:lang w:val="en-US"/>
          </w:rPr>
          <w:t>BAB 3 METODOLOGI</w:t>
        </w:r>
        <w:r>
          <w:rPr>
            <w:webHidden/>
          </w:rPr>
          <w:tab/>
        </w:r>
        <w:r>
          <w:rPr>
            <w:webHidden/>
          </w:rPr>
          <w:fldChar w:fldCharType="begin"/>
        </w:r>
        <w:r>
          <w:rPr>
            <w:webHidden/>
          </w:rPr>
          <w:instrText xml:space="preserve"> PAGEREF _Toc494923131 \h </w:instrText>
        </w:r>
      </w:ins>
      <w:r>
        <w:rPr>
          <w:webHidden/>
        </w:rPr>
      </w:r>
      <w:r>
        <w:rPr>
          <w:webHidden/>
        </w:rPr>
        <w:fldChar w:fldCharType="separate"/>
      </w:r>
      <w:ins w:id="109" w:author="arkat" w:date="2017-10-04T23:34:00Z">
        <w:r w:rsidR="009F2FD2">
          <w:rPr>
            <w:webHidden/>
          </w:rPr>
          <w:t>28</w:t>
        </w:r>
      </w:ins>
      <w:ins w:id="110" w:author="arkat" w:date="2017-10-04T23:29:00Z">
        <w:r>
          <w:rPr>
            <w:webHidden/>
          </w:rPr>
          <w:fldChar w:fldCharType="end"/>
        </w:r>
        <w:r w:rsidRPr="00D16490">
          <w:rPr>
            <w:rStyle w:val="Hyperlink"/>
          </w:rPr>
          <w:fldChar w:fldCharType="end"/>
        </w:r>
      </w:ins>
    </w:p>
    <w:p w14:paraId="7B4DBA7A" w14:textId="77777777" w:rsidR="0086387F" w:rsidRDefault="0086387F">
      <w:pPr>
        <w:pStyle w:val="TOC2"/>
        <w:rPr>
          <w:ins w:id="111" w:author="arkat" w:date="2017-10-04T23:29:00Z"/>
          <w:rFonts w:asciiTheme="minorHAnsi" w:eastAsiaTheme="minorEastAsia" w:hAnsiTheme="minorHAnsi" w:cstheme="minorBidi"/>
          <w:noProof/>
          <w:sz w:val="22"/>
          <w:lang w:val="en-US"/>
        </w:rPr>
      </w:pPr>
      <w:ins w:id="112"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"_Toc494923133"</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3.1 Studi Literatur</w:t>
        </w:r>
        <w:r>
          <w:rPr>
            <w:noProof/>
            <w:webHidden/>
          </w:rPr>
          <w:tab/>
        </w:r>
        <w:r>
          <w:rPr>
            <w:noProof/>
            <w:webHidden/>
          </w:rPr>
          <w:fldChar w:fldCharType="begin"/>
        </w:r>
        <w:r>
          <w:rPr>
            <w:noProof/>
            <w:webHidden/>
          </w:rPr>
          <w:instrText xml:space="preserve"> PAGEREF _Toc494923133 \h </w:instrText>
        </w:r>
      </w:ins>
      <w:r>
        <w:rPr>
          <w:noProof/>
          <w:webHidden/>
        </w:rPr>
      </w:r>
      <w:r>
        <w:rPr>
          <w:noProof/>
          <w:webHidden/>
        </w:rPr>
        <w:fldChar w:fldCharType="separate"/>
      </w:r>
      <w:ins w:id="113" w:author="arkat" w:date="2017-10-04T23:34:00Z">
        <w:r w:rsidR="009F2FD2">
          <w:rPr>
            <w:noProof/>
            <w:webHidden/>
          </w:rPr>
          <w:t>28</w:t>
        </w:r>
      </w:ins>
      <w:ins w:id="114" w:author="arkat" w:date="2017-10-04T23:29:00Z">
        <w:r>
          <w:rPr>
            <w:noProof/>
            <w:webHidden/>
          </w:rPr>
          <w:fldChar w:fldCharType="end"/>
        </w:r>
        <w:r w:rsidRPr="00D16490">
          <w:rPr>
            <w:rStyle w:val="Hyperlink"/>
            <w:noProof/>
          </w:rPr>
          <w:fldChar w:fldCharType="end"/>
        </w:r>
      </w:ins>
    </w:p>
    <w:p w14:paraId="6FF7E203" w14:textId="77777777" w:rsidR="0086387F" w:rsidRDefault="0086387F">
      <w:pPr>
        <w:pStyle w:val="TOC2"/>
        <w:rPr>
          <w:ins w:id="115" w:author="arkat" w:date="2017-10-04T23:29:00Z"/>
          <w:rFonts w:asciiTheme="minorHAnsi" w:eastAsiaTheme="minorEastAsia" w:hAnsiTheme="minorHAnsi" w:cstheme="minorBidi"/>
          <w:noProof/>
          <w:sz w:val="22"/>
          <w:lang w:val="en-US"/>
        </w:rPr>
      </w:pPr>
      <w:ins w:id="116"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"_Toc494923134"</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3.2 Konseptualisasi Solusi</w:t>
        </w:r>
        <w:r>
          <w:rPr>
            <w:noProof/>
            <w:webHidden/>
          </w:rPr>
          <w:tab/>
        </w:r>
        <w:r>
          <w:rPr>
            <w:noProof/>
            <w:webHidden/>
          </w:rPr>
          <w:fldChar w:fldCharType="begin"/>
        </w:r>
        <w:r>
          <w:rPr>
            <w:noProof/>
            <w:webHidden/>
          </w:rPr>
          <w:instrText xml:space="preserve"> PAGEREF _Toc494923134 \h </w:instrText>
        </w:r>
      </w:ins>
      <w:r>
        <w:rPr>
          <w:noProof/>
          <w:webHidden/>
        </w:rPr>
      </w:r>
      <w:r>
        <w:rPr>
          <w:noProof/>
          <w:webHidden/>
        </w:rPr>
        <w:fldChar w:fldCharType="separate"/>
      </w:r>
      <w:ins w:id="117" w:author="arkat" w:date="2017-10-04T23:34:00Z">
        <w:r w:rsidR="009F2FD2">
          <w:rPr>
            <w:noProof/>
            <w:webHidden/>
          </w:rPr>
          <w:t>29</w:t>
        </w:r>
      </w:ins>
      <w:ins w:id="118" w:author="arkat" w:date="2017-10-04T23:29:00Z">
        <w:r>
          <w:rPr>
            <w:noProof/>
            <w:webHidden/>
          </w:rPr>
          <w:fldChar w:fldCharType="end"/>
        </w:r>
        <w:r w:rsidRPr="00D16490">
          <w:rPr>
            <w:rStyle w:val="Hyperlink"/>
            <w:noProof/>
          </w:rPr>
          <w:fldChar w:fldCharType="end"/>
        </w:r>
      </w:ins>
    </w:p>
    <w:p w14:paraId="13A68B7F" w14:textId="77777777" w:rsidR="0086387F" w:rsidRDefault="0086387F">
      <w:pPr>
        <w:pStyle w:val="TOC3"/>
        <w:rPr>
          <w:ins w:id="119" w:author="arkat" w:date="2017-10-04T23:29:00Z"/>
          <w:rFonts w:asciiTheme="minorHAnsi" w:eastAsiaTheme="minorEastAsia" w:hAnsiTheme="minorHAnsi" w:cstheme="minorBidi"/>
          <w:noProof/>
          <w:sz w:val="22"/>
          <w:lang w:val="en-US"/>
        </w:rPr>
      </w:pPr>
      <w:ins w:id="120"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"_Toc494923135"</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3.2.1 Perumusan Aturan Transformasi</w:t>
        </w:r>
        <w:r>
          <w:rPr>
            <w:noProof/>
            <w:webHidden/>
          </w:rPr>
          <w:tab/>
        </w:r>
        <w:r>
          <w:rPr>
            <w:noProof/>
            <w:webHidden/>
          </w:rPr>
          <w:fldChar w:fldCharType="begin"/>
        </w:r>
        <w:r>
          <w:rPr>
            <w:noProof/>
            <w:webHidden/>
          </w:rPr>
          <w:instrText xml:space="preserve"> PAGEREF _Toc494923135 \h </w:instrText>
        </w:r>
      </w:ins>
      <w:r>
        <w:rPr>
          <w:noProof/>
          <w:webHidden/>
        </w:rPr>
      </w:r>
      <w:r>
        <w:rPr>
          <w:noProof/>
          <w:webHidden/>
        </w:rPr>
        <w:fldChar w:fldCharType="separate"/>
      </w:r>
      <w:ins w:id="121" w:author="arkat" w:date="2017-10-04T23:34:00Z">
        <w:r w:rsidR="009F2FD2">
          <w:rPr>
            <w:noProof/>
            <w:webHidden/>
          </w:rPr>
          <w:t>29</w:t>
        </w:r>
      </w:ins>
      <w:ins w:id="122" w:author="arkat" w:date="2017-10-04T23:29:00Z">
        <w:r>
          <w:rPr>
            <w:noProof/>
            <w:webHidden/>
          </w:rPr>
          <w:fldChar w:fldCharType="end"/>
        </w:r>
        <w:r w:rsidRPr="00D16490">
          <w:rPr>
            <w:rStyle w:val="Hyperlink"/>
            <w:noProof/>
          </w:rPr>
          <w:fldChar w:fldCharType="end"/>
        </w:r>
      </w:ins>
    </w:p>
    <w:p w14:paraId="77424B18" w14:textId="77777777" w:rsidR="0086387F" w:rsidRDefault="0086387F">
      <w:pPr>
        <w:pStyle w:val="TOC3"/>
        <w:rPr>
          <w:ins w:id="123" w:author="arkat" w:date="2017-10-04T23:29:00Z"/>
          <w:rFonts w:asciiTheme="minorHAnsi" w:eastAsiaTheme="minorEastAsia" w:hAnsiTheme="minorHAnsi" w:cstheme="minorBidi"/>
          <w:noProof/>
          <w:sz w:val="22"/>
          <w:lang w:val="en-US"/>
        </w:rPr>
      </w:pPr>
      <w:ins w:id="124"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"_Toc494923136"</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3.2.2 Formalisasi</w:t>
        </w:r>
        <w:r>
          <w:rPr>
            <w:noProof/>
            <w:webHidden/>
          </w:rPr>
          <w:tab/>
        </w:r>
        <w:r>
          <w:rPr>
            <w:noProof/>
            <w:webHidden/>
          </w:rPr>
          <w:fldChar w:fldCharType="begin"/>
        </w:r>
        <w:r>
          <w:rPr>
            <w:noProof/>
            <w:webHidden/>
          </w:rPr>
          <w:instrText xml:space="preserve"> PAGEREF _Toc494923136 \h </w:instrText>
        </w:r>
      </w:ins>
      <w:r>
        <w:rPr>
          <w:noProof/>
          <w:webHidden/>
        </w:rPr>
      </w:r>
      <w:r>
        <w:rPr>
          <w:noProof/>
          <w:webHidden/>
        </w:rPr>
        <w:fldChar w:fldCharType="separate"/>
      </w:r>
      <w:ins w:id="125" w:author="arkat" w:date="2017-10-04T23:34:00Z">
        <w:r w:rsidR="009F2FD2">
          <w:rPr>
            <w:noProof/>
            <w:webHidden/>
          </w:rPr>
          <w:t>29</w:t>
        </w:r>
      </w:ins>
      <w:ins w:id="126" w:author="arkat" w:date="2017-10-04T23:29:00Z">
        <w:r>
          <w:rPr>
            <w:noProof/>
            <w:webHidden/>
          </w:rPr>
          <w:fldChar w:fldCharType="end"/>
        </w:r>
        <w:r w:rsidRPr="00D16490">
          <w:rPr>
            <w:rStyle w:val="Hyperlink"/>
            <w:noProof/>
          </w:rPr>
          <w:fldChar w:fldCharType="end"/>
        </w:r>
      </w:ins>
    </w:p>
    <w:p w14:paraId="4547CE41" w14:textId="77777777" w:rsidR="0086387F" w:rsidRDefault="0086387F">
      <w:pPr>
        <w:pStyle w:val="TOC2"/>
        <w:rPr>
          <w:ins w:id="127" w:author="arkat" w:date="2017-10-04T23:29:00Z"/>
          <w:rFonts w:asciiTheme="minorHAnsi" w:eastAsiaTheme="minorEastAsia" w:hAnsiTheme="minorHAnsi" w:cstheme="minorBidi"/>
          <w:noProof/>
          <w:sz w:val="22"/>
          <w:lang w:val="en-US"/>
        </w:rPr>
      </w:pPr>
      <w:ins w:id="128"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"_Toc494923137"</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3.3 Pengembangan</w:t>
        </w:r>
        <w:r>
          <w:rPr>
            <w:noProof/>
            <w:webHidden/>
          </w:rPr>
          <w:tab/>
        </w:r>
        <w:r>
          <w:rPr>
            <w:noProof/>
            <w:webHidden/>
          </w:rPr>
          <w:fldChar w:fldCharType="begin"/>
        </w:r>
        <w:r>
          <w:rPr>
            <w:noProof/>
            <w:webHidden/>
          </w:rPr>
          <w:instrText xml:space="preserve"> PAGEREF _Toc494923137 \h </w:instrText>
        </w:r>
      </w:ins>
      <w:r>
        <w:rPr>
          <w:noProof/>
          <w:webHidden/>
        </w:rPr>
      </w:r>
      <w:r>
        <w:rPr>
          <w:noProof/>
          <w:webHidden/>
        </w:rPr>
        <w:fldChar w:fldCharType="separate"/>
      </w:r>
      <w:ins w:id="129" w:author="arkat" w:date="2017-10-04T23:34:00Z">
        <w:r w:rsidR="009F2FD2">
          <w:rPr>
            <w:noProof/>
            <w:webHidden/>
          </w:rPr>
          <w:t>29</w:t>
        </w:r>
      </w:ins>
      <w:ins w:id="130" w:author="arkat" w:date="2017-10-04T23:29:00Z">
        <w:r>
          <w:rPr>
            <w:noProof/>
            <w:webHidden/>
          </w:rPr>
          <w:fldChar w:fldCharType="end"/>
        </w:r>
        <w:r w:rsidRPr="00D16490">
          <w:rPr>
            <w:rStyle w:val="Hyperlink"/>
            <w:noProof/>
          </w:rPr>
          <w:fldChar w:fldCharType="end"/>
        </w:r>
      </w:ins>
    </w:p>
    <w:p w14:paraId="6EC07B3D" w14:textId="77777777" w:rsidR="0086387F" w:rsidRDefault="0086387F">
      <w:pPr>
        <w:pStyle w:val="TOC3"/>
        <w:rPr>
          <w:ins w:id="131" w:author="arkat" w:date="2017-10-04T23:29:00Z"/>
          <w:rFonts w:asciiTheme="minorHAnsi" w:eastAsiaTheme="minorEastAsia" w:hAnsiTheme="minorHAnsi" w:cstheme="minorBidi"/>
          <w:noProof/>
          <w:sz w:val="22"/>
          <w:lang w:val="en-US"/>
        </w:rPr>
      </w:pPr>
      <w:ins w:id="132"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"_Toc494923138"</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3.3.1 Analisis dan Perancangan</w:t>
        </w:r>
        <w:r>
          <w:rPr>
            <w:noProof/>
            <w:webHidden/>
          </w:rPr>
          <w:tab/>
        </w:r>
        <w:r>
          <w:rPr>
            <w:noProof/>
            <w:webHidden/>
          </w:rPr>
          <w:fldChar w:fldCharType="begin"/>
        </w:r>
        <w:r>
          <w:rPr>
            <w:noProof/>
            <w:webHidden/>
          </w:rPr>
          <w:instrText xml:space="preserve"> PAGEREF _Toc494923138 \h </w:instrText>
        </w:r>
      </w:ins>
      <w:r>
        <w:rPr>
          <w:noProof/>
          <w:webHidden/>
        </w:rPr>
      </w:r>
      <w:r>
        <w:rPr>
          <w:noProof/>
          <w:webHidden/>
        </w:rPr>
        <w:fldChar w:fldCharType="separate"/>
      </w:r>
      <w:ins w:id="133" w:author="arkat" w:date="2017-10-04T23:34:00Z">
        <w:r w:rsidR="009F2FD2">
          <w:rPr>
            <w:noProof/>
            <w:webHidden/>
          </w:rPr>
          <w:t>29</w:t>
        </w:r>
      </w:ins>
      <w:ins w:id="134" w:author="arkat" w:date="2017-10-04T23:29:00Z">
        <w:r>
          <w:rPr>
            <w:noProof/>
            <w:webHidden/>
          </w:rPr>
          <w:fldChar w:fldCharType="end"/>
        </w:r>
        <w:r w:rsidRPr="00D16490">
          <w:rPr>
            <w:rStyle w:val="Hyperlink"/>
            <w:noProof/>
          </w:rPr>
          <w:fldChar w:fldCharType="end"/>
        </w:r>
      </w:ins>
    </w:p>
    <w:p w14:paraId="6944B504" w14:textId="77777777" w:rsidR="0086387F" w:rsidRDefault="0086387F">
      <w:pPr>
        <w:pStyle w:val="TOC3"/>
        <w:rPr>
          <w:ins w:id="135" w:author="arkat" w:date="2017-10-04T23:29:00Z"/>
          <w:rFonts w:asciiTheme="minorHAnsi" w:eastAsiaTheme="minorEastAsia" w:hAnsiTheme="minorHAnsi" w:cstheme="minorBidi"/>
          <w:noProof/>
          <w:sz w:val="22"/>
          <w:lang w:val="en-US"/>
        </w:rPr>
      </w:pPr>
      <w:ins w:id="136"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"_Toc494923139"</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3.3.2 Implementasi</w:t>
        </w:r>
        <w:r>
          <w:rPr>
            <w:noProof/>
            <w:webHidden/>
          </w:rPr>
          <w:tab/>
        </w:r>
        <w:r>
          <w:rPr>
            <w:noProof/>
            <w:webHidden/>
          </w:rPr>
          <w:fldChar w:fldCharType="begin"/>
        </w:r>
        <w:r>
          <w:rPr>
            <w:noProof/>
            <w:webHidden/>
          </w:rPr>
          <w:instrText xml:space="preserve"> PAGEREF _Toc494923139 \h </w:instrText>
        </w:r>
      </w:ins>
      <w:r>
        <w:rPr>
          <w:noProof/>
          <w:webHidden/>
        </w:rPr>
      </w:r>
      <w:r>
        <w:rPr>
          <w:noProof/>
          <w:webHidden/>
        </w:rPr>
        <w:fldChar w:fldCharType="separate"/>
      </w:r>
      <w:ins w:id="137" w:author="arkat" w:date="2017-10-04T23:34:00Z">
        <w:r w:rsidR="009F2FD2">
          <w:rPr>
            <w:noProof/>
            <w:webHidden/>
          </w:rPr>
          <w:t>30</w:t>
        </w:r>
      </w:ins>
      <w:ins w:id="138" w:author="arkat" w:date="2017-10-04T23:29:00Z">
        <w:r>
          <w:rPr>
            <w:noProof/>
            <w:webHidden/>
          </w:rPr>
          <w:fldChar w:fldCharType="end"/>
        </w:r>
        <w:r w:rsidRPr="00D16490">
          <w:rPr>
            <w:rStyle w:val="Hyperlink"/>
            <w:noProof/>
          </w:rPr>
          <w:fldChar w:fldCharType="end"/>
        </w:r>
      </w:ins>
    </w:p>
    <w:p w14:paraId="0BE13CFD" w14:textId="77777777" w:rsidR="0086387F" w:rsidRDefault="0086387F">
      <w:pPr>
        <w:pStyle w:val="TOC3"/>
        <w:rPr>
          <w:ins w:id="139" w:author="arkat" w:date="2017-10-04T23:29:00Z"/>
          <w:rFonts w:asciiTheme="minorHAnsi" w:eastAsiaTheme="minorEastAsia" w:hAnsiTheme="minorHAnsi" w:cstheme="minorBidi"/>
          <w:noProof/>
          <w:sz w:val="22"/>
          <w:lang w:val="en-US"/>
        </w:rPr>
      </w:pPr>
      <w:ins w:id="140" w:author="arkat" w:date="2017-10-04T23:29:00Z">
        <w:r w:rsidRPr="00D16490">
          <w:rPr>
            <w:rStyle w:val="Hyperlink"/>
            <w:noProof/>
          </w:rPr>
          <w:fldChar w:fldCharType="begin"/>
        </w:r>
        <w:r w:rsidRPr="00D16490">
          <w:rPr>
            <w:rStyle w:val="Hyperlink"/>
            <w:noProof/>
          </w:rPr>
          <w:instrText xml:space="preserve"> </w:instrText>
        </w:r>
        <w:r>
          <w:rPr>
            <w:noProof/>
          </w:rPr>
          <w:instrText>HYPERLINK \l "_Toc494923140"</w:instrText>
        </w:r>
        <w:r w:rsidRPr="00D16490">
          <w:rPr>
            <w:rStyle w:val="Hyperlink"/>
            <w:noProof/>
          </w:rPr>
          <w:instrText xml:space="preserve"> </w:instrText>
        </w:r>
        <w:r w:rsidRPr="00D16490">
          <w:rPr>
            <w:rStyle w:val="Hyperlink"/>
            <w:noProof/>
          </w:rPr>
          <w:fldChar w:fldCharType="separate"/>
        </w:r>
        <w:r w:rsidRPr="00D16490">
          <w:rPr>
            <w:rStyle w:val="Hyperlink"/>
            <w:noProof/>
            <w:lang w:val="en-US"/>
          </w:rPr>
          <w:t>3.3.3 Pengujian</w:t>
        </w:r>
        <w:r>
          <w:rPr>
            <w:noProof/>
            <w:webHidden/>
          </w:rPr>
          <w:tab/>
        </w:r>
        <w:r>
          <w:rPr>
            <w:noProof/>
            <w:webHidden/>
          </w:rPr>
          <w:fldChar w:fldCharType="begin"/>
        </w:r>
        <w:r>
          <w:rPr>
            <w:noProof/>
            <w:webHidden/>
          </w:rPr>
          <w:instrText xml:space="preserve"> PAGEREF _Toc494923140 \h </w:instrText>
        </w:r>
      </w:ins>
      <w:r>
        <w:rPr>
          <w:noProof/>
          <w:webHidden/>
        </w:rPr>
      </w:r>
      <w:r>
        <w:rPr>
          <w:noProof/>
          <w:webHidden/>
        </w:rPr>
        <w:fldChar w:fldCharType="separate"/>
      </w:r>
      <w:ins w:id="141" w:author="arkat" w:date="2017-10-04T23:34:00Z">
        <w:r w:rsidR="009F2FD2">
          <w:rPr>
            <w:noProof/>
            <w:webHidden/>
          </w:rPr>
          <w:t>30</w:t>
        </w:r>
      </w:ins>
      <w:ins w:id="142" w:author="arkat" w:date="2017-10-04T23:29:00Z">
        <w:r>
          <w:rPr>
            <w:noProof/>
            <w:webHidden/>
          </w:rPr>
          <w:fldChar w:fldCharType="end"/>
        </w:r>
        <w:r w:rsidRPr="00D16490">
          <w:rPr>
            <w:rStyle w:val="Hyperlink"/>
            <w:noProof/>
          </w:rPr>
          <w:fldChar w:fldCharType="end"/>
        </w:r>
      </w:ins>
    </w:p>
    <w:p w14:paraId="20C89FDB" w14:textId="77777777" w:rsidR="001E4CBB" w:rsidRDefault="0017371E">
      <w:pPr>
        <w:spacing w:after="0"/>
        <w:rPr>
          <w:ins w:id="143" w:author="arkat" w:date="2017-09-28T16:32:00Z"/>
          <w:b/>
          <w:lang w:val="en-US"/>
        </w:rPr>
      </w:pPr>
      <w:ins w:id="144" w:author="arkat" w:date="2017-10-02T08:45:00Z">
        <w:r>
          <w:rPr>
            <w:b/>
            <w:lang w:val="en-US"/>
          </w:rPr>
          <w:fldChar w:fldCharType="end"/>
        </w:r>
      </w:ins>
    </w:p>
    <w:p w14:paraId="4BA95CCA" w14:textId="77777777" w:rsidR="001E4CBB" w:rsidRDefault="001E4CBB">
      <w:pPr>
        <w:spacing w:after="0"/>
        <w:rPr>
          <w:ins w:id="145" w:author="arkat" w:date="2017-09-28T16:32:00Z"/>
          <w:b/>
          <w:lang w:val="en-US"/>
        </w:rPr>
      </w:pPr>
    </w:p>
    <w:p w14:paraId="3B598F1E" w14:textId="77777777" w:rsidR="001E4CBB" w:rsidRDefault="001E4CBB">
      <w:pPr>
        <w:spacing w:after="0"/>
        <w:rPr>
          <w:ins w:id="146" w:author="arkat" w:date="2017-09-28T16:32:00Z"/>
          <w:b/>
          <w:lang w:val="en-US"/>
        </w:rPr>
      </w:pPr>
    </w:p>
    <w:p w14:paraId="60DB77A7" w14:textId="77777777" w:rsidR="001E4CBB" w:rsidRDefault="001E4CBB">
      <w:pPr>
        <w:spacing w:after="0"/>
        <w:rPr>
          <w:ins w:id="147" w:author="arkat" w:date="2017-09-28T16:32:00Z"/>
          <w:b/>
          <w:lang w:val="en-US"/>
        </w:rPr>
      </w:pPr>
    </w:p>
    <w:p w14:paraId="4C79BA14" w14:textId="67750D1F" w:rsidR="001E4CBB" w:rsidRPr="00D30412" w:rsidRDefault="001E4CBB">
      <w:pPr>
        <w:pStyle w:val="Heading1"/>
        <w:numPr>
          <w:ilvl w:val="0"/>
          <w:numId w:val="0"/>
        </w:numPr>
        <w:rPr>
          <w:ins w:id="148" w:author="arkat" w:date="2017-09-28T16:36:00Z"/>
          <w:b w:val="0"/>
          <w:szCs w:val="32"/>
          <w:lang w:val="en-US"/>
          <w:rPrChange w:id="149" w:author="arkat" w:date="2017-09-28T16:38:00Z">
            <w:rPr>
              <w:ins w:id="150" w:author="arkat" w:date="2017-09-28T16:36:00Z"/>
              <w:b/>
              <w:lang w:val="en-US"/>
            </w:rPr>
          </w:rPrChange>
        </w:rPr>
        <w:pPrChange w:id="151" w:author="arkat" w:date="2017-09-29T09:48:00Z">
          <w:pPr>
            <w:spacing w:after="0"/>
          </w:pPr>
        </w:pPrChange>
      </w:pPr>
      <w:bookmarkStart w:id="152" w:name="_Toc494923108"/>
      <w:ins w:id="153" w:author="arkat" w:date="2017-09-28T16:32:00Z">
        <w:r w:rsidRPr="00C36A8C">
          <w:rPr>
            <w:lang w:val="en-US"/>
          </w:rPr>
          <w:lastRenderedPageBreak/>
          <w:t>DAFTAR  GAMBAR</w:t>
        </w:r>
      </w:ins>
      <w:bookmarkEnd w:id="152"/>
    </w:p>
    <w:p w14:paraId="22F717AA" w14:textId="77777777" w:rsidR="001E4CBB" w:rsidRDefault="001E4CBB">
      <w:pPr>
        <w:spacing w:after="0"/>
        <w:jc w:val="center"/>
        <w:rPr>
          <w:ins w:id="154" w:author="arkat" w:date="2017-09-28T16:36:00Z"/>
          <w:b/>
          <w:lang w:val="en-US"/>
        </w:rPr>
        <w:pPrChange w:id="155" w:author="arkat" w:date="2017-09-28T16:33:00Z">
          <w:pPr>
            <w:spacing w:after="0"/>
          </w:pPr>
        </w:pPrChange>
      </w:pPr>
    </w:p>
    <w:p w14:paraId="4A33DDF6" w14:textId="77777777" w:rsidR="00B65098" w:rsidRPr="00B65098" w:rsidRDefault="00B61FBE">
      <w:pPr>
        <w:pStyle w:val="TOC1"/>
        <w:rPr>
          <w:ins w:id="156" w:author="arkat" w:date="2017-10-04T22:39:00Z"/>
          <w:rFonts w:asciiTheme="minorHAnsi" w:eastAsiaTheme="minorEastAsia" w:hAnsiTheme="minorHAnsi" w:cstheme="minorBidi"/>
          <w:sz w:val="22"/>
          <w:lang w:val="en-US"/>
        </w:rPr>
      </w:pPr>
      <w:ins w:id="157" w:author="arkat" w:date="2017-10-02T08:47:00Z">
        <w:r w:rsidRPr="00B65098">
          <w:rPr>
            <w:lang w:val="en-US"/>
            <w:rPrChange w:id="158" w:author="arkat" w:date="2017-10-04T22:39:00Z">
              <w:rPr>
                <w:b/>
                <w:noProof w:val="0"/>
                <w:lang w:val="en-US"/>
              </w:rPr>
            </w:rPrChange>
          </w:rPr>
          <w:fldChar w:fldCharType="begin"/>
        </w:r>
        <w:r w:rsidRPr="00B65098">
          <w:rPr>
            <w:lang w:val="en-US"/>
          </w:rPr>
          <w:instrText xml:space="preserve"> TOC \h \z \t "Gambar BAB 2,1,Gambar Bab 3,1" </w:instrText>
        </w:r>
      </w:ins>
      <w:r w:rsidRPr="00B65098">
        <w:rPr>
          <w:lang w:val="en-US"/>
          <w:rPrChange w:id="159" w:author="arkat" w:date="2017-10-04T22:39:00Z">
            <w:rPr>
              <w:b/>
              <w:noProof w:val="0"/>
              <w:lang w:val="en-US"/>
            </w:rPr>
          </w:rPrChange>
        </w:rPr>
        <w:fldChar w:fldCharType="separate"/>
      </w:r>
      <w:ins w:id="160" w:author="arkat" w:date="2017-10-04T22:39:00Z">
        <w:r w:rsidR="00B65098" w:rsidRPr="00B65098">
          <w:rPr>
            <w:rStyle w:val="Hyperlink"/>
            <w:rPrChange w:id="161" w:author="arkat" w:date="2017-10-04T22:39:00Z">
              <w:rPr>
                <w:rStyle w:val="Hyperlink"/>
              </w:rPr>
            </w:rPrChange>
          </w:rPr>
          <w:fldChar w:fldCharType="begin"/>
        </w:r>
        <w:r w:rsidR="00B65098" w:rsidRPr="00B65098">
          <w:rPr>
            <w:rStyle w:val="Hyperlink"/>
          </w:rPr>
          <w:instrText xml:space="preserve"> </w:instrText>
        </w:r>
        <w:r w:rsidR="00B65098" w:rsidRPr="00B65098">
          <w:instrText>HYPERLINK \l "_Toc494920092"</w:instrText>
        </w:r>
        <w:r w:rsidR="00B65098" w:rsidRPr="00B65098">
          <w:rPr>
            <w:rStyle w:val="Hyperlink"/>
          </w:rPr>
          <w:instrText xml:space="preserve"> </w:instrText>
        </w:r>
        <w:r w:rsidR="00B65098" w:rsidRPr="00B65098">
          <w:rPr>
            <w:rStyle w:val="Hyperlink"/>
            <w:rPrChange w:id="162" w:author="arkat" w:date="2017-10-04T22:39:00Z">
              <w:rPr>
                <w:rStyle w:val="Hyperlink"/>
              </w:rPr>
            </w:rPrChange>
          </w:rPr>
          <w:fldChar w:fldCharType="separate"/>
        </w:r>
        <w:r w:rsidR="00B65098" w:rsidRPr="00B65098">
          <w:rPr>
            <w:rStyle w:val="Hyperlink"/>
            <w:rPrChange w:id="163" w:author="arkat" w:date="2017-10-04T22:39:00Z">
              <w:rPr>
                <w:rStyle w:val="Hyperlink"/>
                <w:b/>
              </w:rPr>
            </w:rPrChange>
          </w:rPr>
          <w:t>Gambar 2.1</w:t>
        </w:r>
        <w:r w:rsidR="00B65098" w:rsidRPr="00B65098">
          <w:rPr>
            <w:rFonts w:asciiTheme="minorHAnsi" w:eastAsiaTheme="minorEastAsia" w:hAnsiTheme="minorHAnsi" w:cstheme="minorBidi"/>
            <w:sz w:val="22"/>
            <w:lang w:val="en-US"/>
          </w:rPr>
          <w:tab/>
        </w:r>
        <w:r w:rsidR="00B65098" w:rsidRPr="00B65098">
          <w:rPr>
            <w:rStyle w:val="Hyperlink"/>
            <w:rPrChange w:id="164" w:author="arkat" w:date="2017-10-04T22:39:00Z">
              <w:rPr>
                <w:rStyle w:val="Hyperlink"/>
                <w:b/>
              </w:rPr>
            </w:rPrChange>
          </w:rPr>
          <w:t>Siklus Hidup Manajemen Proses Bisnis</w:t>
        </w:r>
        <w:r w:rsidR="00B65098" w:rsidRPr="00B65098">
          <w:rPr>
            <w:webHidden/>
          </w:rPr>
          <w:tab/>
        </w:r>
        <w:r w:rsidR="00B65098" w:rsidRPr="00B65098">
          <w:rPr>
            <w:webHidden/>
            <w:rPrChange w:id="165" w:author="arkat" w:date="2017-10-04T22:39:00Z">
              <w:rPr>
                <w:webHidden/>
              </w:rPr>
            </w:rPrChange>
          </w:rPr>
          <w:fldChar w:fldCharType="begin"/>
        </w:r>
        <w:r w:rsidR="00B65098" w:rsidRPr="00B65098">
          <w:rPr>
            <w:webHidden/>
          </w:rPr>
          <w:instrText xml:space="preserve"> PAGEREF _Toc494920092 \h </w:instrText>
        </w:r>
      </w:ins>
      <w:r w:rsidR="00B65098" w:rsidRPr="00B65098">
        <w:rPr>
          <w:webHidden/>
          <w:rPrChange w:id="166" w:author="arkat" w:date="2017-10-04T22:39:00Z">
            <w:rPr>
              <w:webHidden/>
            </w:rPr>
          </w:rPrChange>
        </w:rPr>
      </w:r>
      <w:r w:rsidR="00B65098" w:rsidRPr="00B65098">
        <w:rPr>
          <w:webHidden/>
          <w:rPrChange w:id="167" w:author="arkat" w:date="2017-10-04T22:39:00Z">
            <w:rPr>
              <w:webHidden/>
            </w:rPr>
          </w:rPrChange>
        </w:rPr>
        <w:fldChar w:fldCharType="separate"/>
      </w:r>
      <w:ins w:id="168" w:author="arkat" w:date="2017-10-04T23:34:00Z">
        <w:r w:rsidR="009F2FD2">
          <w:rPr>
            <w:webHidden/>
          </w:rPr>
          <w:t>7</w:t>
        </w:r>
      </w:ins>
      <w:ins w:id="169" w:author="arkat" w:date="2017-10-04T22:39:00Z">
        <w:r w:rsidR="00B65098" w:rsidRPr="00B65098">
          <w:rPr>
            <w:webHidden/>
            <w:rPrChange w:id="170" w:author="arkat" w:date="2017-10-04T22:39:00Z">
              <w:rPr>
                <w:webHidden/>
              </w:rPr>
            </w:rPrChange>
          </w:rPr>
          <w:fldChar w:fldCharType="end"/>
        </w:r>
        <w:r w:rsidR="00B65098" w:rsidRPr="00B65098">
          <w:rPr>
            <w:rStyle w:val="Hyperlink"/>
            <w:rPrChange w:id="171" w:author="arkat" w:date="2017-10-04T22:39:00Z">
              <w:rPr>
                <w:rStyle w:val="Hyperlink"/>
              </w:rPr>
            </w:rPrChange>
          </w:rPr>
          <w:fldChar w:fldCharType="end"/>
        </w:r>
      </w:ins>
    </w:p>
    <w:p w14:paraId="42D6F57E" w14:textId="09070899" w:rsidR="00B65098" w:rsidRPr="00B65098" w:rsidRDefault="00B65098">
      <w:pPr>
        <w:pStyle w:val="TOC1"/>
        <w:rPr>
          <w:ins w:id="172" w:author="arkat" w:date="2017-10-04T22:39:00Z"/>
          <w:rFonts w:asciiTheme="minorHAnsi" w:eastAsiaTheme="minorEastAsia" w:hAnsiTheme="minorHAnsi" w:cstheme="minorBidi"/>
          <w:sz w:val="22"/>
          <w:lang w:val="en-US"/>
        </w:rPr>
      </w:pPr>
      <w:ins w:id="173" w:author="arkat" w:date="2017-10-04T22:39:00Z">
        <w:r w:rsidRPr="00B65098">
          <w:rPr>
            <w:rStyle w:val="Hyperlink"/>
            <w:rPrChange w:id="174" w:author="arkat" w:date="2017-10-04T22:39:00Z">
              <w:rPr>
                <w:rStyle w:val="Hyperlink"/>
              </w:rPr>
            </w:rPrChange>
          </w:rPr>
          <w:fldChar w:fldCharType="begin"/>
        </w:r>
        <w:r w:rsidRPr="00B65098">
          <w:rPr>
            <w:rStyle w:val="Hyperlink"/>
          </w:rPr>
          <w:instrText xml:space="preserve"> </w:instrText>
        </w:r>
        <w:r w:rsidRPr="00B65098">
          <w:instrText>HYPERLINK \l "_Toc494920093"</w:instrText>
        </w:r>
        <w:r w:rsidRPr="00B65098">
          <w:rPr>
            <w:rStyle w:val="Hyperlink"/>
          </w:rPr>
          <w:instrText xml:space="preserve"> </w:instrText>
        </w:r>
        <w:r w:rsidRPr="00B65098">
          <w:rPr>
            <w:rStyle w:val="Hyperlink"/>
            <w:rPrChange w:id="175" w:author="arkat" w:date="2017-10-04T22:39:00Z">
              <w:rPr>
                <w:rStyle w:val="Hyperlink"/>
              </w:rPr>
            </w:rPrChange>
          </w:rPr>
          <w:fldChar w:fldCharType="separate"/>
        </w:r>
        <w:r w:rsidRPr="00B65098">
          <w:rPr>
            <w:rStyle w:val="Hyperlink"/>
            <w:rPrChange w:id="176" w:author="arkat" w:date="2017-10-04T22:39:00Z">
              <w:rPr>
                <w:rStyle w:val="Hyperlink"/>
                <w:b/>
              </w:rPr>
            </w:rPrChange>
          </w:rPr>
          <w:t>Gambar 2.2</w:t>
        </w:r>
        <w:r w:rsidRPr="00B65098">
          <w:rPr>
            <w:rFonts w:asciiTheme="minorHAnsi" w:eastAsiaTheme="minorEastAsia" w:hAnsiTheme="minorHAnsi" w:cstheme="minorBidi"/>
            <w:sz w:val="22"/>
            <w:lang w:val="en-US"/>
          </w:rPr>
          <w:tab/>
        </w:r>
        <w:r w:rsidRPr="00B65098">
          <w:rPr>
            <w:rStyle w:val="Hyperlink"/>
            <w:rPrChange w:id="177" w:author="arkat" w:date="2017-10-04T22:39:00Z">
              <w:rPr>
                <w:rStyle w:val="Hyperlink"/>
                <w:b/>
              </w:rPr>
            </w:rPrChange>
          </w:rPr>
          <w:t>Contoh Model Proses Bisnis Interaksi antara Pembeli dan Pengecer</w:t>
        </w:r>
        <w:r w:rsidRPr="00B65098">
          <w:rPr>
            <w:webHidden/>
          </w:rPr>
          <w:tab/>
        </w:r>
        <w:r>
          <w:rPr>
            <w:webHidden/>
          </w:rPr>
          <w:tab/>
        </w:r>
        <w:r>
          <w:rPr>
            <w:webHidden/>
          </w:rPr>
          <w:tab/>
        </w:r>
        <w:r w:rsidRPr="00B65098">
          <w:rPr>
            <w:webHidden/>
            <w:rPrChange w:id="178" w:author="arkat" w:date="2017-10-04T22:39:00Z">
              <w:rPr>
                <w:webHidden/>
              </w:rPr>
            </w:rPrChange>
          </w:rPr>
          <w:fldChar w:fldCharType="begin"/>
        </w:r>
        <w:r w:rsidRPr="00B65098">
          <w:rPr>
            <w:webHidden/>
          </w:rPr>
          <w:instrText xml:space="preserve"> PAGEREF _Toc494920093 \h </w:instrText>
        </w:r>
      </w:ins>
      <w:r w:rsidRPr="00B65098">
        <w:rPr>
          <w:webHidden/>
          <w:rPrChange w:id="179" w:author="arkat" w:date="2017-10-04T22:39:00Z">
            <w:rPr>
              <w:webHidden/>
            </w:rPr>
          </w:rPrChange>
        </w:rPr>
      </w:r>
      <w:r w:rsidRPr="00B65098">
        <w:rPr>
          <w:webHidden/>
          <w:rPrChange w:id="180" w:author="arkat" w:date="2017-10-04T22:39:00Z">
            <w:rPr>
              <w:webHidden/>
            </w:rPr>
          </w:rPrChange>
        </w:rPr>
        <w:fldChar w:fldCharType="separate"/>
      </w:r>
      <w:ins w:id="181" w:author="arkat" w:date="2017-10-04T23:34:00Z">
        <w:r w:rsidR="009F2FD2">
          <w:rPr>
            <w:webHidden/>
          </w:rPr>
          <w:t>9</w:t>
        </w:r>
      </w:ins>
      <w:ins w:id="182" w:author="arkat" w:date="2017-10-04T22:39:00Z">
        <w:r w:rsidRPr="00B65098">
          <w:rPr>
            <w:webHidden/>
            <w:rPrChange w:id="183" w:author="arkat" w:date="2017-10-04T22:39:00Z">
              <w:rPr>
                <w:webHidden/>
              </w:rPr>
            </w:rPrChange>
          </w:rPr>
          <w:fldChar w:fldCharType="end"/>
        </w:r>
        <w:r w:rsidRPr="00B65098">
          <w:rPr>
            <w:rStyle w:val="Hyperlink"/>
            <w:rPrChange w:id="184" w:author="arkat" w:date="2017-10-04T22:39:00Z">
              <w:rPr>
                <w:rStyle w:val="Hyperlink"/>
              </w:rPr>
            </w:rPrChange>
          </w:rPr>
          <w:fldChar w:fldCharType="end"/>
        </w:r>
      </w:ins>
    </w:p>
    <w:p w14:paraId="4B94B56B" w14:textId="77777777" w:rsidR="00B65098" w:rsidRPr="00B65098" w:rsidRDefault="00B65098">
      <w:pPr>
        <w:pStyle w:val="TOC1"/>
        <w:rPr>
          <w:ins w:id="185" w:author="arkat" w:date="2017-10-04T22:39:00Z"/>
          <w:rFonts w:asciiTheme="minorHAnsi" w:eastAsiaTheme="minorEastAsia" w:hAnsiTheme="minorHAnsi" w:cstheme="minorBidi"/>
          <w:sz w:val="22"/>
          <w:lang w:val="en-US"/>
        </w:rPr>
      </w:pPr>
      <w:ins w:id="186" w:author="arkat" w:date="2017-10-04T22:39:00Z">
        <w:r w:rsidRPr="00B65098">
          <w:rPr>
            <w:rStyle w:val="Hyperlink"/>
            <w:rPrChange w:id="187" w:author="arkat" w:date="2017-10-04T22:39:00Z">
              <w:rPr>
                <w:rStyle w:val="Hyperlink"/>
              </w:rPr>
            </w:rPrChange>
          </w:rPr>
          <w:fldChar w:fldCharType="begin"/>
        </w:r>
        <w:r w:rsidRPr="00B65098">
          <w:rPr>
            <w:rStyle w:val="Hyperlink"/>
          </w:rPr>
          <w:instrText xml:space="preserve"> </w:instrText>
        </w:r>
        <w:r w:rsidRPr="00B65098">
          <w:instrText>HYPERLINK \l "_Toc494920094"</w:instrText>
        </w:r>
        <w:r w:rsidRPr="00B65098">
          <w:rPr>
            <w:rStyle w:val="Hyperlink"/>
          </w:rPr>
          <w:instrText xml:space="preserve"> </w:instrText>
        </w:r>
        <w:r w:rsidRPr="00B65098">
          <w:rPr>
            <w:rStyle w:val="Hyperlink"/>
            <w:rPrChange w:id="188" w:author="arkat" w:date="2017-10-04T22:39:00Z">
              <w:rPr>
                <w:rStyle w:val="Hyperlink"/>
              </w:rPr>
            </w:rPrChange>
          </w:rPr>
          <w:fldChar w:fldCharType="separate"/>
        </w:r>
        <w:r w:rsidRPr="00B65098">
          <w:rPr>
            <w:rStyle w:val="Hyperlink"/>
            <w:rPrChange w:id="189" w:author="arkat" w:date="2017-10-04T22:39:00Z">
              <w:rPr>
                <w:rStyle w:val="Hyperlink"/>
                <w:b/>
              </w:rPr>
            </w:rPrChange>
          </w:rPr>
          <w:t>Gambar 2.3</w:t>
        </w:r>
        <w:r w:rsidRPr="00B65098">
          <w:rPr>
            <w:rFonts w:asciiTheme="minorHAnsi" w:eastAsiaTheme="minorEastAsia" w:hAnsiTheme="minorHAnsi" w:cstheme="minorBidi"/>
            <w:sz w:val="22"/>
            <w:lang w:val="en-US"/>
          </w:rPr>
          <w:tab/>
        </w:r>
        <w:r w:rsidRPr="00B65098">
          <w:rPr>
            <w:rStyle w:val="Hyperlink"/>
            <w:rPrChange w:id="190" w:author="arkat" w:date="2017-10-04T22:39:00Z">
              <w:rPr>
                <w:rStyle w:val="Hyperlink"/>
                <w:b/>
              </w:rPr>
            </w:rPrChange>
          </w:rPr>
          <w:t>Grafik Hasil Survei Pemodelan Proses Bisnis</w:t>
        </w:r>
        <w:r w:rsidRPr="00B65098">
          <w:rPr>
            <w:webHidden/>
          </w:rPr>
          <w:tab/>
        </w:r>
        <w:r w:rsidRPr="00B65098">
          <w:rPr>
            <w:webHidden/>
            <w:rPrChange w:id="191" w:author="arkat" w:date="2017-10-04T22:39:00Z">
              <w:rPr>
                <w:webHidden/>
              </w:rPr>
            </w:rPrChange>
          </w:rPr>
          <w:fldChar w:fldCharType="begin"/>
        </w:r>
        <w:r w:rsidRPr="00B65098">
          <w:rPr>
            <w:webHidden/>
          </w:rPr>
          <w:instrText xml:space="preserve"> PAGEREF _Toc494920094 \h </w:instrText>
        </w:r>
      </w:ins>
      <w:r w:rsidRPr="00B65098">
        <w:rPr>
          <w:webHidden/>
          <w:rPrChange w:id="192" w:author="arkat" w:date="2017-10-04T22:39:00Z">
            <w:rPr>
              <w:webHidden/>
            </w:rPr>
          </w:rPrChange>
        </w:rPr>
      </w:r>
      <w:r w:rsidRPr="00B65098">
        <w:rPr>
          <w:webHidden/>
          <w:rPrChange w:id="193" w:author="arkat" w:date="2017-10-04T22:39:00Z">
            <w:rPr>
              <w:webHidden/>
            </w:rPr>
          </w:rPrChange>
        </w:rPr>
        <w:fldChar w:fldCharType="separate"/>
      </w:r>
      <w:ins w:id="194" w:author="arkat" w:date="2017-10-04T23:34:00Z">
        <w:r w:rsidR="009F2FD2">
          <w:rPr>
            <w:webHidden/>
          </w:rPr>
          <w:t>10</w:t>
        </w:r>
      </w:ins>
      <w:ins w:id="195" w:author="arkat" w:date="2017-10-04T22:39:00Z">
        <w:r w:rsidRPr="00B65098">
          <w:rPr>
            <w:webHidden/>
            <w:rPrChange w:id="196" w:author="arkat" w:date="2017-10-04T22:39:00Z">
              <w:rPr>
                <w:webHidden/>
              </w:rPr>
            </w:rPrChange>
          </w:rPr>
          <w:fldChar w:fldCharType="end"/>
        </w:r>
        <w:r w:rsidRPr="00B65098">
          <w:rPr>
            <w:rStyle w:val="Hyperlink"/>
            <w:rPrChange w:id="197" w:author="arkat" w:date="2017-10-04T22:39:00Z">
              <w:rPr>
                <w:rStyle w:val="Hyperlink"/>
              </w:rPr>
            </w:rPrChange>
          </w:rPr>
          <w:fldChar w:fldCharType="end"/>
        </w:r>
      </w:ins>
    </w:p>
    <w:p w14:paraId="2300B120" w14:textId="77777777" w:rsidR="00B65098" w:rsidRPr="00B65098" w:rsidRDefault="00B65098">
      <w:pPr>
        <w:pStyle w:val="TOC1"/>
        <w:rPr>
          <w:ins w:id="198" w:author="arkat" w:date="2017-10-04T22:39:00Z"/>
          <w:rFonts w:asciiTheme="minorHAnsi" w:eastAsiaTheme="minorEastAsia" w:hAnsiTheme="minorHAnsi" w:cstheme="minorBidi"/>
          <w:sz w:val="22"/>
          <w:lang w:val="en-US"/>
        </w:rPr>
      </w:pPr>
      <w:ins w:id="199" w:author="arkat" w:date="2017-10-04T22:39:00Z">
        <w:r w:rsidRPr="00B65098">
          <w:rPr>
            <w:rStyle w:val="Hyperlink"/>
            <w:rPrChange w:id="200" w:author="arkat" w:date="2017-10-04T22:39:00Z">
              <w:rPr>
                <w:rStyle w:val="Hyperlink"/>
              </w:rPr>
            </w:rPrChange>
          </w:rPr>
          <w:fldChar w:fldCharType="begin"/>
        </w:r>
        <w:r w:rsidRPr="00B65098">
          <w:rPr>
            <w:rStyle w:val="Hyperlink"/>
          </w:rPr>
          <w:instrText xml:space="preserve"> </w:instrText>
        </w:r>
        <w:r w:rsidRPr="00B65098">
          <w:instrText>HYPERLINK \l "_Toc494920095"</w:instrText>
        </w:r>
        <w:r w:rsidRPr="00B65098">
          <w:rPr>
            <w:rStyle w:val="Hyperlink"/>
          </w:rPr>
          <w:instrText xml:space="preserve"> </w:instrText>
        </w:r>
        <w:r w:rsidRPr="00B65098">
          <w:rPr>
            <w:rStyle w:val="Hyperlink"/>
            <w:rPrChange w:id="201" w:author="arkat" w:date="2017-10-04T22:39:00Z">
              <w:rPr>
                <w:rStyle w:val="Hyperlink"/>
              </w:rPr>
            </w:rPrChange>
          </w:rPr>
          <w:fldChar w:fldCharType="separate"/>
        </w:r>
        <w:r w:rsidRPr="00B65098">
          <w:rPr>
            <w:rStyle w:val="Hyperlink"/>
            <w:rPrChange w:id="202" w:author="arkat" w:date="2017-10-04T22:39:00Z">
              <w:rPr>
                <w:rStyle w:val="Hyperlink"/>
                <w:b/>
              </w:rPr>
            </w:rPrChange>
          </w:rPr>
          <w:t>Gambar 2.4</w:t>
        </w:r>
        <w:r w:rsidRPr="00B65098">
          <w:rPr>
            <w:rFonts w:asciiTheme="minorHAnsi" w:eastAsiaTheme="minorEastAsia" w:hAnsiTheme="minorHAnsi" w:cstheme="minorBidi"/>
            <w:sz w:val="22"/>
            <w:lang w:val="en-US"/>
          </w:rPr>
          <w:tab/>
        </w:r>
        <w:r w:rsidRPr="00B65098">
          <w:rPr>
            <w:rStyle w:val="Hyperlink"/>
            <w:rPrChange w:id="203" w:author="arkat" w:date="2017-10-04T22:39:00Z">
              <w:rPr>
                <w:rStyle w:val="Hyperlink"/>
                <w:b/>
              </w:rPr>
            </w:rPrChange>
          </w:rPr>
          <w:t>Elemen Inti EPC</w:t>
        </w:r>
        <w:r w:rsidRPr="00B65098">
          <w:rPr>
            <w:webHidden/>
          </w:rPr>
          <w:tab/>
        </w:r>
        <w:r w:rsidRPr="00B65098">
          <w:rPr>
            <w:webHidden/>
            <w:rPrChange w:id="204" w:author="arkat" w:date="2017-10-04T22:39:00Z">
              <w:rPr>
                <w:webHidden/>
              </w:rPr>
            </w:rPrChange>
          </w:rPr>
          <w:fldChar w:fldCharType="begin"/>
        </w:r>
        <w:r w:rsidRPr="00B65098">
          <w:rPr>
            <w:webHidden/>
          </w:rPr>
          <w:instrText xml:space="preserve"> PAGEREF _Toc494920095 \h </w:instrText>
        </w:r>
      </w:ins>
      <w:r w:rsidRPr="00B65098">
        <w:rPr>
          <w:webHidden/>
          <w:rPrChange w:id="205" w:author="arkat" w:date="2017-10-04T22:39:00Z">
            <w:rPr>
              <w:webHidden/>
            </w:rPr>
          </w:rPrChange>
        </w:rPr>
      </w:r>
      <w:r w:rsidRPr="00B65098">
        <w:rPr>
          <w:webHidden/>
          <w:rPrChange w:id="206" w:author="arkat" w:date="2017-10-04T22:39:00Z">
            <w:rPr>
              <w:webHidden/>
            </w:rPr>
          </w:rPrChange>
        </w:rPr>
        <w:fldChar w:fldCharType="separate"/>
      </w:r>
      <w:ins w:id="207" w:author="arkat" w:date="2017-10-04T23:34:00Z">
        <w:r w:rsidR="009F2FD2">
          <w:rPr>
            <w:webHidden/>
          </w:rPr>
          <w:t>11</w:t>
        </w:r>
      </w:ins>
      <w:ins w:id="208" w:author="arkat" w:date="2017-10-04T22:39:00Z">
        <w:r w:rsidRPr="00B65098">
          <w:rPr>
            <w:webHidden/>
            <w:rPrChange w:id="209" w:author="arkat" w:date="2017-10-04T22:39:00Z">
              <w:rPr>
                <w:webHidden/>
              </w:rPr>
            </w:rPrChange>
          </w:rPr>
          <w:fldChar w:fldCharType="end"/>
        </w:r>
        <w:r w:rsidRPr="00B65098">
          <w:rPr>
            <w:rStyle w:val="Hyperlink"/>
            <w:rPrChange w:id="210" w:author="arkat" w:date="2017-10-04T22:39:00Z">
              <w:rPr>
                <w:rStyle w:val="Hyperlink"/>
              </w:rPr>
            </w:rPrChange>
          </w:rPr>
          <w:fldChar w:fldCharType="end"/>
        </w:r>
      </w:ins>
    </w:p>
    <w:p w14:paraId="6C97D7A3" w14:textId="77777777" w:rsidR="00B65098" w:rsidRPr="00B65098" w:rsidRDefault="00B65098">
      <w:pPr>
        <w:pStyle w:val="TOC1"/>
        <w:rPr>
          <w:ins w:id="211" w:author="arkat" w:date="2017-10-04T22:39:00Z"/>
          <w:rFonts w:asciiTheme="minorHAnsi" w:eastAsiaTheme="minorEastAsia" w:hAnsiTheme="minorHAnsi" w:cstheme="minorBidi"/>
          <w:sz w:val="22"/>
          <w:lang w:val="en-US"/>
        </w:rPr>
      </w:pPr>
      <w:ins w:id="212" w:author="arkat" w:date="2017-10-04T22:39:00Z">
        <w:r w:rsidRPr="00B65098">
          <w:rPr>
            <w:rStyle w:val="Hyperlink"/>
            <w:rPrChange w:id="213" w:author="arkat" w:date="2017-10-04T22:39:00Z">
              <w:rPr>
                <w:rStyle w:val="Hyperlink"/>
              </w:rPr>
            </w:rPrChange>
          </w:rPr>
          <w:fldChar w:fldCharType="begin"/>
        </w:r>
        <w:r w:rsidRPr="00B65098">
          <w:rPr>
            <w:rStyle w:val="Hyperlink"/>
          </w:rPr>
          <w:instrText xml:space="preserve"> </w:instrText>
        </w:r>
        <w:r w:rsidRPr="00B65098">
          <w:instrText>HYPERLINK \l "_Toc494920096"</w:instrText>
        </w:r>
        <w:r w:rsidRPr="00B65098">
          <w:rPr>
            <w:rStyle w:val="Hyperlink"/>
          </w:rPr>
          <w:instrText xml:space="preserve"> </w:instrText>
        </w:r>
        <w:r w:rsidRPr="00B65098">
          <w:rPr>
            <w:rStyle w:val="Hyperlink"/>
            <w:rPrChange w:id="214" w:author="arkat" w:date="2017-10-04T22:39:00Z">
              <w:rPr>
                <w:rStyle w:val="Hyperlink"/>
              </w:rPr>
            </w:rPrChange>
          </w:rPr>
          <w:fldChar w:fldCharType="separate"/>
        </w:r>
        <w:r w:rsidRPr="00B65098">
          <w:rPr>
            <w:rStyle w:val="Hyperlink"/>
            <w:rPrChange w:id="215" w:author="arkat" w:date="2017-10-04T22:39:00Z">
              <w:rPr>
                <w:rStyle w:val="Hyperlink"/>
                <w:b/>
              </w:rPr>
            </w:rPrChange>
          </w:rPr>
          <w:t>Gambar 2.5</w:t>
        </w:r>
        <w:r w:rsidRPr="00B65098">
          <w:rPr>
            <w:rFonts w:asciiTheme="minorHAnsi" w:eastAsiaTheme="minorEastAsia" w:hAnsiTheme="minorHAnsi" w:cstheme="minorBidi"/>
            <w:sz w:val="22"/>
            <w:lang w:val="en-US"/>
          </w:rPr>
          <w:tab/>
        </w:r>
        <w:r w:rsidRPr="00B65098">
          <w:rPr>
            <w:rStyle w:val="Hyperlink"/>
            <w:rPrChange w:id="216" w:author="arkat" w:date="2017-10-04T22:39:00Z">
              <w:rPr>
                <w:rStyle w:val="Hyperlink"/>
                <w:b/>
              </w:rPr>
            </w:rPrChange>
          </w:rPr>
          <w:t>Elemen Perluasan EPC di ARISExpress</w:t>
        </w:r>
        <w:r w:rsidRPr="00B65098">
          <w:rPr>
            <w:webHidden/>
          </w:rPr>
          <w:tab/>
        </w:r>
        <w:r w:rsidRPr="00B65098">
          <w:rPr>
            <w:webHidden/>
            <w:rPrChange w:id="217" w:author="arkat" w:date="2017-10-04T22:39:00Z">
              <w:rPr>
                <w:webHidden/>
              </w:rPr>
            </w:rPrChange>
          </w:rPr>
          <w:fldChar w:fldCharType="begin"/>
        </w:r>
        <w:r w:rsidRPr="00B65098">
          <w:rPr>
            <w:webHidden/>
          </w:rPr>
          <w:instrText xml:space="preserve"> PAGEREF _Toc494920096 \h </w:instrText>
        </w:r>
      </w:ins>
      <w:r w:rsidRPr="00B65098">
        <w:rPr>
          <w:webHidden/>
          <w:rPrChange w:id="218" w:author="arkat" w:date="2017-10-04T22:39:00Z">
            <w:rPr>
              <w:webHidden/>
            </w:rPr>
          </w:rPrChange>
        </w:rPr>
      </w:r>
      <w:r w:rsidRPr="00B65098">
        <w:rPr>
          <w:webHidden/>
          <w:rPrChange w:id="219" w:author="arkat" w:date="2017-10-04T22:39:00Z">
            <w:rPr>
              <w:webHidden/>
            </w:rPr>
          </w:rPrChange>
        </w:rPr>
        <w:fldChar w:fldCharType="separate"/>
      </w:r>
      <w:ins w:id="220" w:author="arkat" w:date="2017-10-04T23:34:00Z">
        <w:r w:rsidR="009F2FD2">
          <w:rPr>
            <w:webHidden/>
          </w:rPr>
          <w:t>12</w:t>
        </w:r>
      </w:ins>
      <w:ins w:id="221" w:author="arkat" w:date="2017-10-04T22:39:00Z">
        <w:r w:rsidRPr="00B65098">
          <w:rPr>
            <w:webHidden/>
            <w:rPrChange w:id="222" w:author="arkat" w:date="2017-10-04T22:39:00Z">
              <w:rPr>
                <w:webHidden/>
              </w:rPr>
            </w:rPrChange>
          </w:rPr>
          <w:fldChar w:fldCharType="end"/>
        </w:r>
        <w:r w:rsidRPr="00B65098">
          <w:rPr>
            <w:rStyle w:val="Hyperlink"/>
            <w:rPrChange w:id="223" w:author="arkat" w:date="2017-10-04T22:39:00Z">
              <w:rPr>
                <w:rStyle w:val="Hyperlink"/>
              </w:rPr>
            </w:rPrChange>
          </w:rPr>
          <w:fldChar w:fldCharType="end"/>
        </w:r>
      </w:ins>
    </w:p>
    <w:p w14:paraId="18387F34" w14:textId="77777777" w:rsidR="00B65098" w:rsidRPr="00B65098" w:rsidRDefault="00B65098">
      <w:pPr>
        <w:pStyle w:val="TOC1"/>
        <w:rPr>
          <w:ins w:id="224" w:author="arkat" w:date="2017-10-04T22:39:00Z"/>
          <w:rFonts w:asciiTheme="minorHAnsi" w:eastAsiaTheme="minorEastAsia" w:hAnsiTheme="minorHAnsi" w:cstheme="minorBidi"/>
          <w:sz w:val="22"/>
          <w:lang w:val="en-US"/>
        </w:rPr>
      </w:pPr>
      <w:ins w:id="225" w:author="arkat" w:date="2017-10-04T22:39:00Z">
        <w:r w:rsidRPr="00B65098">
          <w:rPr>
            <w:rStyle w:val="Hyperlink"/>
            <w:rPrChange w:id="226" w:author="arkat" w:date="2017-10-04T22:39:00Z">
              <w:rPr>
                <w:rStyle w:val="Hyperlink"/>
              </w:rPr>
            </w:rPrChange>
          </w:rPr>
          <w:fldChar w:fldCharType="begin"/>
        </w:r>
        <w:r w:rsidRPr="00B65098">
          <w:rPr>
            <w:rStyle w:val="Hyperlink"/>
          </w:rPr>
          <w:instrText xml:space="preserve"> </w:instrText>
        </w:r>
        <w:r w:rsidRPr="00B65098">
          <w:instrText>HYPERLINK \l "_Toc494920097"</w:instrText>
        </w:r>
        <w:r w:rsidRPr="00B65098">
          <w:rPr>
            <w:rStyle w:val="Hyperlink"/>
          </w:rPr>
          <w:instrText xml:space="preserve"> </w:instrText>
        </w:r>
        <w:r w:rsidRPr="00B65098">
          <w:rPr>
            <w:rStyle w:val="Hyperlink"/>
            <w:rPrChange w:id="227" w:author="arkat" w:date="2017-10-04T22:39:00Z">
              <w:rPr>
                <w:rStyle w:val="Hyperlink"/>
              </w:rPr>
            </w:rPrChange>
          </w:rPr>
          <w:fldChar w:fldCharType="separate"/>
        </w:r>
        <w:r w:rsidRPr="00B65098">
          <w:rPr>
            <w:rStyle w:val="Hyperlink"/>
            <w:rPrChange w:id="228" w:author="arkat" w:date="2017-10-04T22:39:00Z">
              <w:rPr>
                <w:rStyle w:val="Hyperlink"/>
                <w:b/>
              </w:rPr>
            </w:rPrChange>
          </w:rPr>
          <w:t>Gambar 2.6</w:t>
        </w:r>
        <w:r w:rsidRPr="00B65098">
          <w:rPr>
            <w:rFonts w:asciiTheme="minorHAnsi" w:eastAsiaTheme="minorEastAsia" w:hAnsiTheme="minorHAnsi" w:cstheme="minorBidi"/>
            <w:sz w:val="22"/>
            <w:lang w:val="en-US"/>
          </w:rPr>
          <w:tab/>
        </w:r>
        <w:r w:rsidRPr="00B65098">
          <w:rPr>
            <w:rStyle w:val="Hyperlink"/>
            <w:rPrChange w:id="229" w:author="arkat" w:date="2017-10-04T22:39:00Z">
              <w:rPr>
                <w:rStyle w:val="Hyperlink"/>
                <w:b/>
              </w:rPr>
            </w:rPrChange>
          </w:rPr>
          <w:t>Elemen Perluasan EPC Pada Penelitian Decker &amp; Tsechezner</w:t>
        </w:r>
        <w:r w:rsidRPr="00B65098">
          <w:rPr>
            <w:webHidden/>
          </w:rPr>
          <w:tab/>
        </w:r>
        <w:r w:rsidRPr="00B65098">
          <w:rPr>
            <w:webHidden/>
            <w:rPrChange w:id="230" w:author="arkat" w:date="2017-10-04T22:39:00Z">
              <w:rPr>
                <w:webHidden/>
              </w:rPr>
            </w:rPrChange>
          </w:rPr>
          <w:fldChar w:fldCharType="begin"/>
        </w:r>
        <w:r w:rsidRPr="00B65098">
          <w:rPr>
            <w:webHidden/>
          </w:rPr>
          <w:instrText xml:space="preserve"> PAGEREF _Toc494920097 \h </w:instrText>
        </w:r>
      </w:ins>
      <w:r w:rsidRPr="00B65098">
        <w:rPr>
          <w:webHidden/>
          <w:rPrChange w:id="231" w:author="arkat" w:date="2017-10-04T22:39:00Z">
            <w:rPr>
              <w:webHidden/>
            </w:rPr>
          </w:rPrChange>
        </w:rPr>
      </w:r>
      <w:r w:rsidRPr="00B65098">
        <w:rPr>
          <w:webHidden/>
          <w:rPrChange w:id="232" w:author="arkat" w:date="2017-10-04T22:39:00Z">
            <w:rPr>
              <w:webHidden/>
            </w:rPr>
          </w:rPrChange>
        </w:rPr>
        <w:fldChar w:fldCharType="separate"/>
      </w:r>
      <w:ins w:id="233" w:author="arkat" w:date="2017-10-04T23:34:00Z">
        <w:r w:rsidR="009F2FD2">
          <w:rPr>
            <w:webHidden/>
          </w:rPr>
          <w:t>13</w:t>
        </w:r>
      </w:ins>
      <w:ins w:id="234" w:author="arkat" w:date="2017-10-04T22:39:00Z">
        <w:r w:rsidRPr="00B65098">
          <w:rPr>
            <w:webHidden/>
            <w:rPrChange w:id="235" w:author="arkat" w:date="2017-10-04T22:39:00Z">
              <w:rPr>
                <w:webHidden/>
              </w:rPr>
            </w:rPrChange>
          </w:rPr>
          <w:fldChar w:fldCharType="end"/>
        </w:r>
        <w:r w:rsidRPr="00B65098">
          <w:rPr>
            <w:rStyle w:val="Hyperlink"/>
            <w:rPrChange w:id="236" w:author="arkat" w:date="2017-10-04T22:39:00Z">
              <w:rPr>
                <w:rStyle w:val="Hyperlink"/>
              </w:rPr>
            </w:rPrChange>
          </w:rPr>
          <w:fldChar w:fldCharType="end"/>
        </w:r>
      </w:ins>
    </w:p>
    <w:p w14:paraId="4A74B273" w14:textId="77777777" w:rsidR="00B65098" w:rsidRPr="00B65098" w:rsidRDefault="00B65098">
      <w:pPr>
        <w:pStyle w:val="TOC1"/>
        <w:rPr>
          <w:ins w:id="237" w:author="arkat" w:date="2017-10-04T22:39:00Z"/>
          <w:rFonts w:asciiTheme="minorHAnsi" w:eastAsiaTheme="minorEastAsia" w:hAnsiTheme="minorHAnsi" w:cstheme="minorBidi"/>
          <w:sz w:val="22"/>
          <w:lang w:val="en-US"/>
        </w:rPr>
      </w:pPr>
      <w:ins w:id="238" w:author="arkat" w:date="2017-10-04T22:39:00Z">
        <w:r w:rsidRPr="00B65098">
          <w:rPr>
            <w:rStyle w:val="Hyperlink"/>
            <w:rPrChange w:id="239" w:author="arkat" w:date="2017-10-04T22:39:00Z">
              <w:rPr>
                <w:rStyle w:val="Hyperlink"/>
              </w:rPr>
            </w:rPrChange>
          </w:rPr>
          <w:fldChar w:fldCharType="begin"/>
        </w:r>
        <w:r w:rsidRPr="00B65098">
          <w:rPr>
            <w:rStyle w:val="Hyperlink"/>
          </w:rPr>
          <w:instrText xml:space="preserve"> </w:instrText>
        </w:r>
        <w:r w:rsidRPr="00B65098">
          <w:instrText>HYPERLINK \l "_Toc494920098"</w:instrText>
        </w:r>
        <w:r w:rsidRPr="00B65098">
          <w:rPr>
            <w:rStyle w:val="Hyperlink"/>
          </w:rPr>
          <w:instrText xml:space="preserve"> </w:instrText>
        </w:r>
        <w:r w:rsidRPr="00B65098">
          <w:rPr>
            <w:rStyle w:val="Hyperlink"/>
            <w:rPrChange w:id="240" w:author="arkat" w:date="2017-10-04T22:39:00Z">
              <w:rPr>
                <w:rStyle w:val="Hyperlink"/>
              </w:rPr>
            </w:rPrChange>
          </w:rPr>
          <w:fldChar w:fldCharType="separate"/>
        </w:r>
        <w:r w:rsidRPr="00B65098">
          <w:rPr>
            <w:rStyle w:val="Hyperlink"/>
            <w:rPrChange w:id="241" w:author="arkat" w:date="2017-10-04T22:39:00Z">
              <w:rPr>
                <w:rStyle w:val="Hyperlink"/>
                <w:b/>
              </w:rPr>
            </w:rPrChange>
          </w:rPr>
          <w:t>Gambar 2.7</w:t>
        </w:r>
        <w:r w:rsidRPr="00B65098">
          <w:rPr>
            <w:rFonts w:asciiTheme="minorHAnsi" w:eastAsiaTheme="minorEastAsia" w:hAnsiTheme="minorHAnsi" w:cstheme="minorBidi"/>
            <w:sz w:val="22"/>
            <w:lang w:val="en-US"/>
          </w:rPr>
          <w:tab/>
        </w:r>
        <w:r w:rsidRPr="00B65098">
          <w:rPr>
            <w:rStyle w:val="Hyperlink"/>
            <w:rPrChange w:id="242" w:author="arkat" w:date="2017-10-04T22:39:00Z">
              <w:rPr>
                <w:rStyle w:val="Hyperlink"/>
                <w:b/>
              </w:rPr>
            </w:rPrChange>
          </w:rPr>
          <w:t>Jenis Notasi Data Obyek</w:t>
        </w:r>
        <w:r w:rsidRPr="00B65098">
          <w:rPr>
            <w:webHidden/>
          </w:rPr>
          <w:tab/>
        </w:r>
        <w:r w:rsidRPr="00B65098">
          <w:rPr>
            <w:webHidden/>
            <w:rPrChange w:id="243" w:author="arkat" w:date="2017-10-04T22:39:00Z">
              <w:rPr>
                <w:webHidden/>
              </w:rPr>
            </w:rPrChange>
          </w:rPr>
          <w:fldChar w:fldCharType="begin"/>
        </w:r>
        <w:r w:rsidRPr="00B65098">
          <w:rPr>
            <w:webHidden/>
          </w:rPr>
          <w:instrText xml:space="preserve"> PAGEREF _Toc494920098 \h </w:instrText>
        </w:r>
      </w:ins>
      <w:r w:rsidRPr="00B65098">
        <w:rPr>
          <w:webHidden/>
          <w:rPrChange w:id="244" w:author="arkat" w:date="2017-10-04T22:39:00Z">
            <w:rPr>
              <w:webHidden/>
            </w:rPr>
          </w:rPrChange>
        </w:rPr>
      </w:r>
      <w:r w:rsidRPr="00B65098">
        <w:rPr>
          <w:webHidden/>
          <w:rPrChange w:id="245" w:author="arkat" w:date="2017-10-04T22:39:00Z">
            <w:rPr>
              <w:webHidden/>
            </w:rPr>
          </w:rPrChange>
        </w:rPr>
        <w:fldChar w:fldCharType="separate"/>
      </w:r>
      <w:ins w:id="246" w:author="arkat" w:date="2017-10-04T23:34:00Z">
        <w:r w:rsidR="009F2FD2">
          <w:rPr>
            <w:webHidden/>
          </w:rPr>
          <w:t>16</w:t>
        </w:r>
      </w:ins>
      <w:ins w:id="247" w:author="arkat" w:date="2017-10-04T22:39:00Z">
        <w:r w:rsidRPr="00B65098">
          <w:rPr>
            <w:webHidden/>
            <w:rPrChange w:id="248" w:author="arkat" w:date="2017-10-04T22:39:00Z">
              <w:rPr>
                <w:webHidden/>
              </w:rPr>
            </w:rPrChange>
          </w:rPr>
          <w:fldChar w:fldCharType="end"/>
        </w:r>
        <w:r w:rsidRPr="00B65098">
          <w:rPr>
            <w:rStyle w:val="Hyperlink"/>
            <w:rPrChange w:id="249" w:author="arkat" w:date="2017-10-04T22:39:00Z">
              <w:rPr>
                <w:rStyle w:val="Hyperlink"/>
              </w:rPr>
            </w:rPrChange>
          </w:rPr>
          <w:fldChar w:fldCharType="end"/>
        </w:r>
      </w:ins>
    </w:p>
    <w:p w14:paraId="79EEC755" w14:textId="77777777" w:rsidR="00B65098" w:rsidRPr="00B65098" w:rsidRDefault="00B65098">
      <w:pPr>
        <w:pStyle w:val="TOC1"/>
        <w:rPr>
          <w:ins w:id="250" w:author="arkat" w:date="2017-10-04T22:39:00Z"/>
          <w:rFonts w:asciiTheme="minorHAnsi" w:eastAsiaTheme="minorEastAsia" w:hAnsiTheme="minorHAnsi" w:cstheme="minorBidi"/>
          <w:sz w:val="22"/>
          <w:lang w:val="en-US"/>
        </w:rPr>
      </w:pPr>
      <w:ins w:id="251" w:author="arkat" w:date="2017-10-04T22:39:00Z">
        <w:r w:rsidRPr="00B65098">
          <w:rPr>
            <w:rStyle w:val="Hyperlink"/>
            <w:rPrChange w:id="252" w:author="arkat" w:date="2017-10-04T22:39:00Z">
              <w:rPr>
                <w:rStyle w:val="Hyperlink"/>
              </w:rPr>
            </w:rPrChange>
          </w:rPr>
          <w:fldChar w:fldCharType="begin"/>
        </w:r>
        <w:r w:rsidRPr="00B65098">
          <w:rPr>
            <w:rStyle w:val="Hyperlink"/>
          </w:rPr>
          <w:instrText xml:space="preserve"> </w:instrText>
        </w:r>
        <w:r w:rsidRPr="00B65098">
          <w:instrText>HYPERLINK \l "_Toc494920099"</w:instrText>
        </w:r>
        <w:r w:rsidRPr="00B65098">
          <w:rPr>
            <w:rStyle w:val="Hyperlink"/>
          </w:rPr>
          <w:instrText xml:space="preserve"> </w:instrText>
        </w:r>
        <w:r w:rsidRPr="00B65098">
          <w:rPr>
            <w:rStyle w:val="Hyperlink"/>
            <w:rPrChange w:id="253" w:author="arkat" w:date="2017-10-04T22:39:00Z">
              <w:rPr>
                <w:rStyle w:val="Hyperlink"/>
              </w:rPr>
            </w:rPrChange>
          </w:rPr>
          <w:fldChar w:fldCharType="separate"/>
        </w:r>
        <w:r w:rsidRPr="00B65098">
          <w:rPr>
            <w:rStyle w:val="Hyperlink"/>
            <w:rPrChange w:id="254" w:author="arkat" w:date="2017-10-04T22:39:00Z">
              <w:rPr>
                <w:rStyle w:val="Hyperlink"/>
                <w:b/>
              </w:rPr>
            </w:rPrChange>
          </w:rPr>
          <w:t>Gambar 2.8</w:t>
        </w:r>
        <w:r w:rsidRPr="00B65098">
          <w:rPr>
            <w:rFonts w:asciiTheme="minorHAnsi" w:eastAsiaTheme="minorEastAsia" w:hAnsiTheme="minorHAnsi" w:cstheme="minorBidi"/>
            <w:sz w:val="22"/>
            <w:lang w:val="en-US"/>
          </w:rPr>
          <w:tab/>
        </w:r>
        <w:r w:rsidRPr="00B65098">
          <w:rPr>
            <w:rStyle w:val="Hyperlink"/>
            <w:rPrChange w:id="255" w:author="arkat" w:date="2017-10-04T22:39:00Z">
              <w:rPr>
                <w:rStyle w:val="Hyperlink"/>
                <w:b/>
              </w:rPr>
            </w:rPrChange>
          </w:rPr>
          <w:t>Notasi perluasan Event</w:t>
        </w:r>
        <w:r w:rsidRPr="00B65098">
          <w:rPr>
            <w:webHidden/>
          </w:rPr>
          <w:tab/>
        </w:r>
        <w:r w:rsidRPr="00B65098">
          <w:rPr>
            <w:webHidden/>
            <w:rPrChange w:id="256" w:author="arkat" w:date="2017-10-04T22:39:00Z">
              <w:rPr>
                <w:webHidden/>
              </w:rPr>
            </w:rPrChange>
          </w:rPr>
          <w:fldChar w:fldCharType="begin"/>
        </w:r>
        <w:r w:rsidRPr="00B65098">
          <w:rPr>
            <w:webHidden/>
          </w:rPr>
          <w:instrText xml:space="preserve"> PAGEREF _Toc494920099 \h </w:instrText>
        </w:r>
      </w:ins>
      <w:r w:rsidRPr="00B65098">
        <w:rPr>
          <w:webHidden/>
          <w:rPrChange w:id="257" w:author="arkat" w:date="2017-10-04T22:39:00Z">
            <w:rPr>
              <w:webHidden/>
            </w:rPr>
          </w:rPrChange>
        </w:rPr>
      </w:r>
      <w:r w:rsidRPr="00B65098">
        <w:rPr>
          <w:webHidden/>
          <w:rPrChange w:id="258" w:author="arkat" w:date="2017-10-04T22:39:00Z">
            <w:rPr>
              <w:webHidden/>
            </w:rPr>
          </w:rPrChange>
        </w:rPr>
        <w:fldChar w:fldCharType="separate"/>
      </w:r>
      <w:ins w:id="259" w:author="arkat" w:date="2017-10-04T23:34:00Z">
        <w:r w:rsidR="009F2FD2">
          <w:rPr>
            <w:webHidden/>
          </w:rPr>
          <w:t>17</w:t>
        </w:r>
      </w:ins>
      <w:ins w:id="260" w:author="arkat" w:date="2017-10-04T22:39:00Z">
        <w:r w:rsidRPr="00B65098">
          <w:rPr>
            <w:webHidden/>
            <w:rPrChange w:id="261" w:author="arkat" w:date="2017-10-04T22:39:00Z">
              <w:rPr>
                <w:webHidden/>
              </w:rPr>
            </w:rPrChange>
          </w:rPr>
          <w:fldChar w:fldCharType="end"/>
        </w:r>
        <w:r w:rsidRPr="00B65098">
          <w:rPr>
            <w:rStyle w:val="Hyperlink"/>
            <w:rPrChange w:id="262" w:author="arkat" w:date="2017-10-04T22:39:00Z">
              <w:rPr>
                <w:rStyle w:val="Hyperlink"/>
              </w:rPr>
            </w:rPrChange>
          </w:rPr>
          <w:fldChar w:fldCharType="end"/>
        </w:r>
      </w:ins>
    </w:p>
    <w:p w14:paraId="5861F4C0" w14:textId="77777777" w:rsidR="00B65098" w:rsidRPr="00B65098" w:rsidRDefault="00B65098">
      <w:pPr>
        <w:pStyle w:val="TOC1"/>
        <w:rPr>
          <w:ins w:id="263" w:author="arkat" w:date="2017-10-04T22:39:00Z"/>
          <w:rFonts w:asciiTheme="minorHAnsi" w:eastAsiaTheme="minorEastAsia" w:hAnsiTheme="minorHAnsi" w:cstheme="minorBidi"/>
          <w:sz w:val="22"/>
          <w:lang w:val="en-US"/>
        </w:rPr>
      </w:pPr>
      <w:ins w:id="264" w:author="arkat" w:date="2017-10-04T22:39:00Z">
        <w:r w:rsidRPr="00B65098">
          <w:rPr>
            <w:rStyle w:val="Hyperlink"/>
            <w:rPrChange w:id="265" w:author="arkat" w:date="2017-10-04T22:39:00Z">
              <w:rPr>
                <w:rStyle w:val="Hyperlink"/>
              </w:rPr>
            </w:rPrChange>
          </w:rPr>
          <w:fldChar w:fldCharType="begin"/>
        </w:r>
        <w:r w:rsidRPr="00B65098">
          <w:rPr>
            <w:rStyle w:val="Hyperlink"/>
          </w:rPr>
          <w:instrText xml:space="preserve"> </w:instrText>
        </w:r>
        <w:r w:rsidRPr="00B65098">
          <w:instrText>HYPERLINK \l "_Toc494920100"</w:instrText>
        </w:r>
        <w:r w:rsidRPr="00B65098">
          <w:rPr>
            <w:rStyle w:val="Hyperlink"/>
          </w:rPr>
          <w:instrText xml:space="preserve"> </w:instrText>
        </w:r>
        <w:r w:rsidRPr="00B65098">
          <w:rPr>
            <w:rStyle w:val="Hyperlink"/>
            <w:rPrChange w:id="266" w:author="arkat" w:date="2017-10-04T22:39:00Z">
              <w:rPr>
                <w:rStyle w:val="Hyperlink"/>
              </w:rPr>
            </w:rPrChange>
          </w:rPr>
          <w:fldChar w:fldCharType="separate"/>
        </w:r>
        <w:r w:rsidRPr="00B65098">
          <w:rPr>
            <w:rStyle w:val="Hyperlink"/>
          </w:rPr>
          <w:t>Diadopsi dari: OMG (2011)</w:t>
        </w:r>
        <w:r w:rsidRPr="00B65098">
          <w:rPr>
            <w:webHidden/>
          </w:rPr>
          <w:tab/>
        </w:r>
        <w:r w:rsidRPr="00B65098">
          <w:rPr>
            <w:webHidden/>
            <w:rPrChange w:id="267" w:author="arkat" w:date="2017-10-04T22:39:00Z">
              <w:rPr>
                <w:webHidden/>
              </w:rPr>
            </w:rPrChange>
          </w:rPr>
          <w:fldChar w:fldCharType="begin"/>
        </w:r>
        <w:r w:rsidRPr="00B65098">
          <w:rPr>
            <w:webHidden/>
          </w:rPr>
          <w:instrText xml:space="preserve"> PAGEREF _Toc494920100 \h </w:instrText>
        </w:r>
      </w:ins>
      <w:r w:rsidRPr="00B65098">
        <w:rPr>
          <w:webHidden/>
          <w:rPrChange w:id="268" w:author="arkat" w:date="2017-10-04T22:39:00Z">
            <w:rPr>
              <w:webHidden/>
            </w:rPr>
          </w:rPrChange>
        </w:rPr>
      </w:r>
      <w:r w:rsidRPr="00B65098">
        <w:rPr>
          <w:webHidden/>
          <w:rPrChange w:id="269" w:author="arkat" w:date="2017-10-04T22:39:00Z">
            <w:rPr>
              <w:webHidden/>
            </w:rPr>
          </w:rPrChange>
        </w:rPr>
        <w:fldChar w:fldCharType="separate"/>
      </w:r>
      <w:ins w:id="270" w:author="arkat" w:date="2017-10-04T23:34:00Z">
        <w:r w:rsidR="009F2FD2">
          <w:rPr>
            <w:webHidden/>
          </w:rPr>
          <w:t>18</w:t>
        </w:r>
      </w:ins>
      <w:ins w:id="271" w:author="arkat" w:date="2017-10-04T22:39:00Z">
        <w:r w:rsidRPr="00B65098">
          <w:rPr>
            <w:webHidden/>
            <w:rPrChange w:id="272" w:author="arkat" w:date="2017-10-04T22:39:00Z">
              <w:rPr>
                <w:webHidden/>
              </w:rPr>
            </w:rPrChange>
          </w:rPr>
          <w:fldChar w:fldCharType="end"/>
        </w:r>
        <w:r w:rsidRPr="00B65098">
          <w:rPr>
            <w:rStyle w:val="Hyperlink"/>
            <w:rPrChange w:id="273" w:author="arkat" w:date="2017-10-04T22:39:00Z">
              <w:rPr>
                <w:rStyle w:val="Hyperlink"/>
              </w:rPr>
            </w:rPrChange>
          </w:rPr>
          <w:fldChar w:fldCharType="end"/>
        </w:r>
      </w:ins>
    </w:p>
    <w:p w14:paraId="40F740BE" w14:textId="77777777" w:rsidR="00B65098" w:rsidRPr="00B65098" w:rsidRDefault="00B65098">
      <w:pPr>
        <w:pStyle w:val="TOC1"/>
        <w:rPr>
          <w:ins w:id="274" w:author="arkat" w:date="2017-10-04T22:39:00Z"/>
          <w:rFonts w:asciiTheme="minorHAnsi" w:eastAsiaTheme="minorEastAsia" w:hAnsiTheme="minorHAnsi" w:cstheme="minorBidi"/>
          <w:sz w:val="22"/>
          <w:lang w:val="en-US"/>
        </w:rPr>
      </w:pPr>
      <w:ins w:id="275" w:author="arkat" w:date="2017-10-04T22:39:00Z">
        <w:r w:rsidRPr="00B65098">
          <w:rPr>
            <w:rStyle w:val="Hyperlink"/>
            <w:rPrChange w:id="276" w:author="arkat" w:date="2017-10-04T22:39:00Z">
              <w:rPr>
                <w:rStyle w:val="Hyperlink"/>
              </w:rPr>
            </w:rPrChange>
          </w:rPr>
          <w:fldChar w:fldCharType="begin"/>
        </w:r>
        <w:r w:rsidRPr="00B65098">
          <w:rPr>
            <w:rStyle w:val="Hyperlink"/>
          </w:rPr>
          <w:instrText xml:space="preserve"> </w:instrText>
        </w:r>
        <w:r w:rsidRPr="00B65098">
          <w:instrText>HYPERLINK \l "_Toc494920101"</w:instrText>
        </w:r>
        <w:r w:rsidRPr="00B65098">
          <w:rPr>
            <w:rStyle w:val="Hyperlink"/>
          </w:rPr>
          <w:instrText xml:space="preserve"> </w:instrText>
        </w:r>
        <w:r w:rsidRPr="00B65098">
          <w:rPr>
            <w:rStyle w:val="Hyperlink"/>
            <w:rPrChange w:id="277" w:author="arkat" w:date="2017-10-04T22:39:00Z">
              <w:rPr>
                <w:rStyle w:val="Hyperlink"/>
              </w:rPr>
            </w:rPrChange>
          </w:rPr>
          <w:fldChar w:fldCharType="separate"/>
        </w:r>
        <w:r w:rsidRPr="00B65098">
          <w:rPr>
            <w:rStyle w:val="Hyperlink"/>
            <w:rPrChange w:id="278" w:author="arkat" w:date="2017-10-04T22:39:00Z">
              <w:rPr>
                <w:rStyle w:val="Hyperlink"/>
                <w:b/>
              </w:rPr>
            </w:rPrChange>
          </w:rPr>
          <w:t>Gambar 2.9</w:t>
        </w:r>
        <w:r w:rsidRPr="00B65098">
          <w:rPr>
            <w:rFonts w:asciiTheme="minorHAnsi" w:eastAsiaTheme="minorEastAsia" w:hAnsiTheme="minorHAnsi" w:cstheme="minorBidi"/>
            <w:sz w:val="22"/>
            <w:lang w:val="en-US"/>
          </w:rPr>
          <w:tab/>
        </w:r>
        <w:r w:rsidRPr="00B65098">
          <w:rPr>
            <w:rStyle w:val="Hyperlink"/>
            <w:rPrChange w:id="279" w:author="arkat" w:date="2017-10-04T22:39:00Z">
              <w:rPr>
                <w:rStyle w:val="Hyperlink"/>
                <w:b/>
              </w:rPr>
            </w:rPrChange>
          </w:rPr>
          <w:t>Notasi Task dan Choreography</w:t>
        </w:r>
        <w:r w:rsidRPr="00B65098">
          <w:rPr>
            <w:webHidden/>
          </w:rPr>
          <w:tab/>
        </w:r>
        <w:r w:rsidRPr="00B65098">
          <w:rPr>
            <w:webHidden/>
            <w:rPrChange w:id="280" w:author="arkat" w:date="2017-10-04T22:39:00Z">
              <w:rPr>
                <w:webHidden/>
              </w:rPr>
            </w:rPrChange>
          </w:rPr>
          <w:fldChar w:fldCharType="begin"/>
        </w:r>
        <w:r w:rsidRPr="00B65098">
          <w:rPr>
            <w:webHidden/>
          </w:rPr>
          <w:instrText xml:space="preserve"> PAGEREF _Toc494920101 \h </w:instrText>
        </w:r>
      </w:ins>
      <w:r w:rsidRPr="00B65098">
        <w:rPr>
          <w:webHidden/>
          <w:rPrChange w:id="281" w:author="arkat" w:date="2017-10-04T22:39:00Z">
            <w:rPr>
              <w:webHidden/>
            </w:rPr>
          </w:rPrChange>
        </w:rPr>
      </w:r>
      <w:r w:rsidRPr="00B65098">
        <w:rPr>
          <w:webHidden/>
          <w:rPrChange w:id="282" w:author="arkat" w:date="2017-10-04T22:39:00Z">
            <w:rPr>
              <w:webHidden/>
            </w:rPr>
          </w:rPrChange>
        </w:rPr>
        <w:fldChar w:fldCharType="separate"/>
      </w:r>
      <w:ins w:id="283" w:author="arkat" w:date="2017-10-04T23:34:00Z">
        <w:r w:rsidR="009F2FD2">
          <w:rPr>
            <w:webHidden/>
          </w:rPr>
          <w:t>18</w:t>
        </w:r>
      </w:ins>
      <w:ins w:id="284" w:author="arkat" w:date="2017-10-04T22:39:00Z">
        <w:r w:rsidRPr="00B65098">
          <w:rPr>
            <w:webHidden/>
            <w:rPrChange w:id="285" w:author="arkat" w:date="2017-10-04T22:39:00Z">
              <w:rPr>
                <w:webHidden/>
              </w:rPr>
            </w:rPrChange>
          </w:rPr>
          <w:fldChar w:fldCharType="end"/>
        </w:r>
        <w:r w:rsidRPr="00B65098">
          <w:rPr>
            <w:rStyle w:val="Hyperlink"/>
            <w:rPrChange w:id="286" w:author="arkat" w:date="2017-10-04T22:39:00Z">
              <w:rPr>
                <w:rStyle w:val="Hyperlink"/>
              </w:rPr>
            </w:rPrChange>
          </w:rPr>
          <w:fldChar w:fldCharType="end"/>
        </w:r>
      </w:ins>
    </w:p>
    <w:p w14:paraId="67146196" w14:textId="77777777" w:rsidR="00B65098" w:rsidRPr="00B65098" w:rsidRDefault="00B65098">
      <w:pPr>
        <w:pStyle w:val="TOC1"/>
        <w:rPr>
          <w:ins w:id="287" w:author="arkat" w:date="2017-10-04T22:39:00Z"/>
          <w:rFonts w:asciiTheme="minorHAnsi" w:eastAsiaTheme="minorEastAsia" w:hAnsiTheme="minorHAnsi" w:cstheme="minorBidi"/>
          <w:sz w:val="22"/>
          <w:lang w:val="en-US"/>
        </w:rPr>
      </w:pPr>
      <w:ins w:id="288" w:author="arkat" w:date="2017-10-04T22:39:00Z">
        <w:r w:rsidRPr="00B65098">
          <w:rPr>
            <w:rStyle w:val="Hyperlink"/>
            <w:rPrChange w:id="289" w:author="arkat" w:date="2017-10-04T22:39:00Z">
              <w:rPr>
                <w:rStyle w:val="Hyperlink"/>
              </w:rPr>
            </w:rPrChange>
          </w:rPr>
          <w:fldChar w:fldCharType="begin"/>
        </w:r>
        <w:r w:rsidRPr="00B65098">
          <w:rPr>
            <w:rStyle w:val="Hyperlink"/>
          </w:rPr>
          <w:instrText xml:space="preserve"> </w:instrText>
        </w:r>
        <w:r w:rsidRPr="00B65098">
          <w:instrText>HYPERLINK \l "_Toc494920103"</w:instrText>
        </w:r>
        <w:r w:rsidRPr="00B65098">
          <w:rPr>
            <w:rStyle w:val="Hyperlink"/>
          </w:rPr>
          <w:instrText xml:space="preserve"> </w:instrText>
        </w:r>
        <w:r w:rsidRPr="00B65098">
          <w:rPr>
            <w:rStyle w:val="Hyperlink"/>
            <w:rPrChange w:id="290" w:author="arkat" w:date="2017-10-04T22:39:00Z">
              <w:rPr>
                <w:rStyle w:val="Hyperlink"/>
              </w:rPr>
            </w:rPrChange>
          </w:rPr>
          <w:fldChar w:fldCharType="separate"/>
        </w:r>
        <w:r w:rsidRPr="00B65098">
          <w:rPr>
            <w:rStyle w:val="Hyperlink"/>
            <w:rPrChange w:id="291" w:author="arkat" w:date="2017-10-04T22:39:00Z">
              <w:rPr>
                <w:rStyle w:val="Hyperlink"/>
                <w:b/>
              </w:rPr>
            </w:rPrChange>
          </w:rPr>
          <w:t>Gambar 2.10</w:t>
        </w:r>
        <w:r w:rsidRPr="00B65098">
          <w:rPr>
            <w:rFonts w:asciiTheme="minorHAnsi" w:eastAsiaTheme="minorEastAsia" w:hAnsiTheme="minorHAnsi" w:cstheme="minorBidi"/>
            <w:sz w:val="22"/>
            <w:lang w:val="en-US"/>
          </w:rPr>
          <w:tab/>
        </w:r>
        <w:r w:rsidRPr="00B65098">
          <w:rPr>
            <w:rStyle w:val="Hyperlink"/>
            <w:rPrChange w:id="292" w:author="arkat" w:date="2017-10-04T22:39:00Z">
              <w:rPr>
                <w:rStyle w:val="Hyperlink"/>
                <w:b/>
                <w:i/>
              </w:rPr>
            </w:rPrChange>
          </w:rPr>
          <w:t>Extended Gateway</w:t>
        </w:r>
        <w:r w:rsidRPr="00B65098">
          <w:rPr>
            <w:webHidden/>
          </w:rPr>
          <w:tab/>
        </w:r>
        <w:r w:rsidRPr="00B65098">
          <w:rPr>
            <w:webHidden/>
            <w:rPrChange w:id="293" w:author="arkat" w:date="2017-10-04T22:39:00Z">
              <w:rPr>
                <w:webHidden/>
              </w:rPr>
            </w:rPrChange>
          </w:rPr>
          <w:fldChar w:fldCharType="begin"/>
        </w:r>
        <w:r w:rsidRPr="00B65098">
          <w:rPr>
            <w:webHidden/>
          </w:rPr>
          <w:instrText xml:space="preserve"> PAGEREF _Toc494920103 \h </w:instrText>
        </w:r>
      </w:ins>
      <w:r w:rsidRPr="00B65098">
        <w:rPr>
          <w:webHidden/>
          <w:rPrChange w:id="294" w:author="arkat" w:date="2017-10-04T22:39:00Z">
            <w:rPr>
              <w:webHidden/>
            </w:rPr>
          </w:rPrChange>
        </w:rPr>
      </w:r>
      <w:r w:rsidRPr="00B65098">
        <w:rPr>
          <w:webHidden/>
          <w:rPrChange w:id="295" w:author="arkat" w:date="2017-10-04T22:39:00Z">
            <w:rPr>
              <w:webHidden/>
            </w:rPr>
          </w:rPrChange>
        </w:rPr>
        <w:fldChar w:fldCharType="separate"/>
      </w:r>
      <w:ins w:id="296" w:author="arkat" w:date="2017-10-04T23:34:00Z">
        <w:r w:rsidR="009F2FD2">
          <w:rPr>
            <w:webHidden/>
          </w:rPr>
          <w:t>20</w:t>
        </w:r>
      </w:ins>
      <w:ins w:id="297" w:author="arkat" w:date="2017-10-04T22:39:00Z">
        <w:r w:rsidRPr="00B65098">
          <w:rPr>
            <w:webHidden/>
            <w:rPrChange w:id="298" w:author="arkat" w:date="2017-10-04T22:39:00Z">
              <w:rPr>
                <w:webHidden/>
              </w:rPr>
            </w:rPrChange>
          </w:rPr>
          <w:fldChar w:fldCharType="end"/>
        </w:r>
        <w:r w:rsidRPr="00B65098">
          <w:rPr>
            <w:rStyle w:val="Hyperlink"/>
            <w:rPrChange w:id="299" w:author="arkat" w:date="2017-10-04T22:39:00Z">
              <w:rPr>
                <w:rStyle w:val="Hyperlink"/>
              </w:rPr>
            </w:rPrChange>
          </w:rPr>
          <w:fldChar w:fldCharType="end"/>
        </w:r>
      </w:ins>
    </w:p>
    <w:p w14:paraId="13F09DD9" w14:textId="77777777" w:rsidR="00B65098" w:rsidRPr="00B65098" w:rsidRDefault="00B65098">
      <w:pPr>
        <w:pStyle w:val="TOC1"/>
        <w:rPr>
          <w:ins w:id="300" w:author="arkat" w:date="2017-10-04T22:39:00Z"/>
          <w:rFonts w:asciiTheme="minorHAnsi" w:eastAsiaTheme="minorEastAsia" w:hAnsiTheme="minorHAnsi" w:cstheme="minorBidi"/>
          <w:sz w:val="22"/>
          <w:lang w:val="en-US"/>
        </w:rPr>
      </w:pPr>
      <w:ins w:id="301" w:author="arkat" w:date="2017-10-04T22:39:00Z">
        <w:r w:rsidRPr="00B65098">
          <w:rPr>
            <w:rStyle w:val="Hyperlink"/>
            <w:rPrChange w:id="302" w:author="arkat" w:date="2017-10-04T22:39:00Z">
              <w:rPr>
                <w:rStyle w:val="Hyperlink"/>
              </w:rPr>
            </w:rPrChange>
          </w:rPr>
          <w:fldChar w:fldCharType="begin"/>
        </w:r>
        <w:r w:rsidRPr="00B65098">
          <w:rPr>
            <w:rStyle w:val="Hyperlink"/>
          </w:rPr>
          <w:instrText xml:space="preserve"> </w:instrText>
        </w:r>
        <w:r w:rsidRPr="00B65098">
          <w:instrText>HYPERLINK \l "_Toc494920104"</w:instrText>
        </w:r>
        <w:r w:rsidRPr="00B65098">
          <w:rPr>
            <w:rStyle w:val="Hyperlink"/>
          </w:rPr>
          <w:instrText xml:space="preserve"> </w:instrText>
        </w:r>
        <w:r w:rsidRPr="00B65098">
          <w:rPr>
            <w:rStyle w:val="Hyperlink"/>
            <w:rPrChange w:id="303" w:author="arkat" w:date="2017-10-04T22:39:00Z">
              <w:rPr>
                <w:rStyle w:val="Hyperlink"/>
              </w:rPr>
            </w:rPrChange>
          </w:rPr>
          <w:fldChar w:fldCharType="separate"/>
        </w:r>
        <w:r w:rsidRPr="00B65098">
          <w:rPr>
            <w:rStyle w:val="Hyperlink"/>
            <w:rPrChange w:id="304" w:author="arkat" w:date="2017-10-04T22:39:00Z">
              <w:rPr>
                <w:rStyle w:val="Hyperlink"/>
                <w:b/>
              </w:rPr>
            </w:rPrChange>
          </w:rPr>
          <w:t>Gambar 2.11</w:t>
        </w:r>
        <w:r w:rsidRPr="00B65098">
          <w:rPr>
            <w:rFonts w:asciiTheme="minorHAnsi" w:eastAsiaTheme="minorEastAsia" w:hAnsiTheme="minorHAnsi" w:cstheme="minorBidi"/>
            <w:sz w:val="22"/>
            <w:lang w:val="en-US"/>
          </w:rPr>
          <w:tab/>
        </w:r>
        <w:r w:rsidRPr="00B65098">
          <w:rPr>
            <w:rStyle w:val="Hyperlink"/>
            <w:rPrChange w:id="305" w:author="arkat" w:date="2017-10-04T22:39:00Z">
              <w:rPr>
                <w:rStyle w:val="Hyperlink"/>
                <w:b/>
                <w:i/>
              </w:rPr>
            </w:rPrChange>
          </w:rPr>
          <w:t>Fork dengan beberapa outgoing sequence flow</w:t>
        </w:r>
        <w:r w:rsidRPr="00B65098">
          <w:rPr>
            <w:webHidden/>
          </w:rPr>
          <w:tab/>
        </w:r>
        <w:r w:rsidRPr="00B65098">
          <w:rPr>
            <w:webHidden/>
            <w:rPrChange w:id="306" w:author="arkat" w:date="2017-10-04T22:39:00Z">
              <w:rPr>
                <w:webHidden/>
              </w:rPr>
            </w:rPrChange>
          </w:rPr>
          <w:fldChar w:fldCharType="begin"/>
        </w:r>
        <w:r w:rsidRPr="00B65098">
          <w:rPr>
            <w:webHidden/>
          </w:rPr>
          <w:instrText xml:space="preserve"> PAGEREF _Toc494920104 \h </w:instrText>
        </w:r>
      </w:ins>
      <w:r w:rsidRPr="00B65098">
        <w:rPr>
          <w:webHidden/>
          <w:rPrChange w:id="307" w:author="arkat" w:date="2017-10-04T22:39:00Z">
            <w:rPr>
              <w:webHidden/>
            </w:rPr>
          </w:rPrChange>
        </w:rPr>
      </w:r>
      <w:r w:rsidRPr="00B65098">
        <w:rPr>
          <w:webHidden/>
          <w:rPrChange w:id="308" w:author="arkat" w:date="2017-10-04T22:39:00Z">
            <w:rPr>
              <w:webHidden/>
            </w:rPr>
          </w:rPrChange>
        </w:rPr>
        <w:fldChar w:fldCharType="separate"/>
      </w:r>
      <w:ins w:id="309" w:author="arkat" w:date="2017-10-04T23:34:00Z">
        <w:r w:rsidR="009F2FD2">
          <w:rPr>
            <w:webHidden/>
          </w:rPr>
          <w:t>20</w:t>
        </w:r>
      </w:ins>
      <w:ins w:id="310" w:author="arkat" w:date="2017-10-04T22:39:00Z">
        <w:r w:rsidRPr="00B65098">
          <w:rPr>
            <w:webHidden/>
            <w:rPrChange w:id="311" w:author="arkat" w:date="2017-10-04T22:39:00Z">
              <w:rPr>
                <w:webHidden/>
              </w:rPr>
            </w:rPrChange>
          </w:rPr>
          <w:fldChar w:fldCharType="end"/>
        </w:r>
        <w:r w:rsidRPr="00B65098">
          <w:rPr>
            <w:rStyle w:val="Hyperlink"/>
            <w:rPrChange w:id="312" w:author="arkat" w:date="2017-10-04T22:39:00Z">
              <w:rPr>
                <w:rStyle w:val="Hyperlink"/>
              </w:rPr>
            </w:rPrChange>
          </w:rPr>
          <w:fldChar w:fldCharType="end"/>
        </w:r>
      </w:ins>
    </w:p>
    <w:p w14:paraId="10E445F5" w14:textId="77777777" w:rsidR="00B65098" w:rsidRPr="00B65098" w:rsidRDefault="00B65098">
      <w:pPr>
        <w:pStyle w:val="TOC1"/>
        <w:rPr>
          <w:ins w:id="313" w:author="arkat" w:date="2017-10-04T22:39:00Z"/>
          <w:rFonts w:asciiTheme="minorHAnsi" w:eastAsiaTheme="minorEastAsia" w:hAnsiTheme="minorHAnsi" w:cstheme="minorBidi"/>
          <w:sz w:val="22"/>
          <w:lang w:val="en-US"/>
        </w:rPr>
      </w:pPr>
      <w:ins w:id="314" w:author="arkat" w:date="2017-10-04T22:39:00Z">
        <w:r w:rsidRPr="00B65098">
          <w:rPr>
            <w:rStyle w:val="Hyperlink"/>
            <w:rPrChange w:id="315" w:author="arkat" w:date="2017-10-04T22:39:00Z">
              <w:rPr>
                <w:rStyle w:val="Hyperlink"/>
              </w:rPr>
            </w:rPrChange>
          </w:rPr>
          <w:fldChar w:fldCharType="begin"/>
        </w:r>
        <w:r w:rsidRPr="00B65098">
          <w:rPr>
            <w:rStyle w:val="Hyperlink"/>
          </w:rPr>
          <w:instrText xml:space="preserve"> </w:instrText>
        </w:r>
        <w:r w:rsidRPr="00B65098">
          <w:instrText>HYPERLINK \l "_Toc494920105"</w:instrText>
        </w:r>
        <w:r w:rsidRPr="00B65098">
          <w:rPr>
            <w:rStyle w:val="Hyperlink"/>
          </w:rPr>
          <w:instrText xml:space="preserve"> </w:instrText>
        </w:r>
        <w:r w:rsidRPr="00B65098">
          <w:rPr>
            <w:rStyle w:val="Hyperlink"/>
            <w:rPrChange w:id="316" w:author="arkat" w:date="2017-10-04T22:39:00Z">
              <w:rPr>
                <w:rStyle w:val="Hyperlink"/>
              </w:rPr>
            </w:rPrChange>
          </w:rPr>
          <w:fldChar w:fldCharType="separate"/>
        </w:r>
        <w:r w:rsidRPr="00B65098">
          <w:rPr>
            <w:rStyle w:val="Hyperlink"/>
            <w:rPrChange w:id="317" w:author="arkat" w:date="2017-10-04T22:39:00Z">
              <w:rPr>
                <w:rStyle w:val="Hyperlink"/>
                <w:b/>
              </w:rPr>
            </w:rPrChange>
          </w:rPr>
          <w:t>Gambar 2.12</w:t>
        </w:r>
        <w:r w:rsidRPr="00B65098">
          <w:rPr>
            <w:rFonts w:asciiTheme="minorHAnsi" w:eastAsiaTheme="minorEastAsia" w:hAnsiTheme="minorHAnsi" w:cstheme="minorBidi"/>
            <w:sz w:val="22"/>
            <w:lang w:val="en-US"/>
          </w:rPr>
          <w:tab/>
        </w:r>
        <w:r w:rsidRPr="00B65098">
          <w:rPr>
            <w:rStyle w:val="Hyperlink"/>
            <w:rPrChange w:id="318" w:author="arkat" w:date="2017-10-04T22:39:00Z">
              <w:rPr>
                <w:rStyle w:val="Hyperlink"/>
                <w:b/>
                <w:i/>
              </w:rPr>
            </w:rPrChange>
          </w:rPr>
          <w:t>Fork dengan Parallel Gateway</w:t>
        </w:r>
        <w:r w:rsidRPr="00B65098">
          <w:rPr>
            <w:webHidden/>
          </w:rPr>
          <w:tab/>
        </w:r>
        <w:r w:rsidRPr="00B65098">
          <w:rPr>
            <w:webHidden/>
            <w:rPrChange w:id="319" w:author="arkat" w:date="2017-10-04T22:39:00Z">
              <w:rPr>
                <w:webHidden/>
              </w:rPr>
            </w:rPrChange>
          </w:rPr>
          <w:fldChar w:fldCharType="begin"/>
        </w:r>
        <w:r w:rsidRPr="00B65098">
          <w:rPr>
            <w:webHidden/>
          </w:rPr>
          <w:instrText xml:space="preserve"> PAGEREF _Toc494920105 \h </w:instrText>
        </w:r>
      </w:ins>
      <w:r w:rsidRPr="00B65098">
        <w:rPr>
          <w:webHidden/>
          <w:rPrChange w:id="320" w:author="arkat" w:date="2017-10-04T22:39:00Z">
            <w:rPr>
              <w:webHidden/>
            </w:rPr>
          </w:rPrChange>
        </w:rPr>
      </w:r>
      <w:r w:rsidRPr="00B65098">
        <w:rPr>
          <w:webHidden/>
          <w:rPrChange w:id="321" w:author="arkat" w:date="2017-10-04T22:39:00Z">
            <w:rPr>
              <w:webHidden/>
            </w:rPr>
          </w:rPrChange>
        </w:rPr>
        <w:fldChar w:fldCharType="separate"/>
      </w:r>
      <w:ins w:id="322" w:author="arkat" w:date="2017-10-04T23:34:00Z">
        <w:r w:rsidR="009F2FD2">
          <w:rPr>
            <w:webHidden/>
          </w:rPr>
          <w:t>21</w:t>
        </w:r>
      </w:ins>
      <w:ins w:id="323" w:author="arkat" w:date="2017-10-04T22:39:00Z">
        <w:r w:rsidRPr="00B65098">
          <w:rPr>
            <w:webHidden/>
            <w:rPrChange w:id="324" w:author="arkat" w:date="2017-10-04T22:39:00Z">
              <w:rPr>
                <w:webHidden/>
              </w:rPr>
            </w:rPrChange>
          </w:rPr>
          <w:fldChar w:fldCharType="end"/>
        </w:r>
        <w:r w:rsidRPr="00B65098">
          <w:rPr>
            <w:rStyle w:val="Hyperlink"/>
            <w:rPrChange w:id="325" w:author="arkat" w:date="2017-10-04T22:39:00Z">
              <w:rPr>
                <w:rStyle w:val="Hyperlink"/>
              </w:rPr>
            </w:rPrChange>
          </w:rPr>
          <w:fldChar w:fldCharType="end"/>
        </w:r>
      </w:ins>
    </w:p>
    <w:p w14:paraId="205C7D5B" w14:textId="77777777" w:rsidR="00B65098" w:rsidRPr="00B65098" w:rsidRDefault="00B65098">
      <w:pPr>
        <w:pStyle w:val="TOC1"/>
        <w:rPr>
          <w:ins w:id="326" w:author="arkat" w:date="2017-10-04T22:39:00Z"/>
          <w:rFonts w:asciiTheme="minorHAnsi" w:eastAsiaTheme="minorEastAsia" w:hAnsiTheme="minorHAnsi" w:cstheme="minorBidi"/>
          <w:sz w:val="22"/>
          <w:lang w:val="en-US"/>
        </w:rPr>
      </w:pPr>
      <w:ins w:id="327" w:author="arkat" w:date="2017-10-04T22:39:00Z">
        <w:r w:rsidRPr="00B65098">
          <w:rPr>
            <w:rStyle w:val="Hyperlink"/>
            <w:rPrChange w:id="328" w:author="arkat" w:date="2017-10-04T22:39:00Z">
              <w:rPr>
                <w:rStyle w:val="Hyperlink"/>
              </w:rPr>
            </w:rPrChange>
          </w:rPr>
          <w:fldChar w:fldCharType="begin"/>
        </w:r>
        <w:r w:rsidRPr="00B65098">
          <w:rPr>
            <w:rStyle w:val="Hyperlink"/>
          </w:rPr>
          <w:instrText xml:space="preserve"> </w:instrText>
        </w:r>
        <w:r w:rsidRPr="00B65098">
          <w:instrText>HYPERLINK \l "_Toc494920106"</w:instrText>
        </w:r>
        <w:r w:rsidRPr="00B65098">
          <w:rPr>
            <w:rStyle w:val="Hyperlink"/>
          </w:rPr>
          <w:instrText xml:space="preserve"> </w:instrText>
        </w:r>
        <w:r w:rsidRPr="00B65098">
          <w:rPr>
            <w:rStyle w:val="Hyperlink"/>
            <w:rPrChange w:id="329" w:author="arkat" w:date="2017-10-04T22:39:00Z">
              <w:rPr>
                <w:rStyle w:val="Hyperlink"/>
              </w:rPr>
            </w:rPrChange>
          </w:rPr>
          <w:fldChar w:fldCharType="separate"/>
        </w:r>
        <w:r w:rsidRPr="00B65098">
          <w:rPr>
            <w:rStyle w:val="Hyperlink"/>
            <w:rPrChange w:id="330" w:author="arkat" w:date="2017-10-04T22:39:00Z">
              <w:rPr>
                <w:rStyle w:val="Hyperlink"/>
                <w:b/>
              </w:rPr>
            </w:rPrChange>
          </w:rPr>
          <w:t>Gambar 2.13</w:t>
        </w:r>
        <w:r w:rsidRPr="00B65098">
          <w:rPr>
            <w:rFonts w:asciiTheme="minorHAnsi" w:eastAsiaTheme="minorEastAsia" w:hAnsiTheme="minorHAnsi" w:cstheme="minorBidi"/>
            <w:sz w:val="22"/>
            <w:lang w:val="en-US"/>
          </w:rPr>
          <w:tab/>
        </w:r>
        <w:r w:rsidRPr="00B65098">
          <w:rPr>
            <w:rStyle w:val="Hyperlink"/>
            <w:rPrChange w:id="331" w:author="arkat" w:date="2017-10-04T22:39:00Z">
              <w:rPr>
                <w:rStyle w:val="Hyperlink"/>
                <w:b/>
                <w:i/>
              </w:rPr>
            </w:rPrChange>
          </w:rPr>
          <w:t>Contoh Penggunaan Join</w:t>
        </w:r>
        <w:r w:rsidRPr="00B65098">
          <w:rPr>
            <w:webHidden/>
          </w:rPr>
          <w:tab/>
        </w:r>
        <w:r w:rsidRPr="00B65098">
          <w:rPr>
            <w:webHidden/>
            <w:rPrChange w:id="332" w:author="arkat" w:date="2017-10-04T22:39:00Z">
              <w:rPr>
                <w:webHidden/>
              </w:rPr>
            </w:rPrChange>
          </w:rPr>
          <w:fldChar w:fldCharType="begin"/>
        </w:r>
        <w:r w:rsidRPr="00B65098">
          <w:rPr>
            <w:webHidden/>
          </w:rPr>
          <w:instrText xml:space="preserve"> PAGEREF _Toc494920106 \h </w:instrText>
        </w:r>
      </w:ins>
      <w:r w:rsidRPr="00B65098">
        <w:rPr>
          <w:webHidden/>
          <w:rPrChange w:id="333" w:author="arkat" w:date="2017-10-04T22:39:00Z">
            <w:rPr>
              <w:webHidden/>
            </w:rPr>
          </w:rPrChange>
        </w:rPr>
      </w:r>
      <w:r w:rsidRPr="00B65098">
        <w:rPr>
          <w:webHidden/>
          <w:rPrChange w:id="334" w:author="arkat" w:date="2017-10-04T22:39:00Z">
            <w:rPr>
              <w:webHidden/>
            </w:rPr>
          </w:rPrChange>
        </w:rPr>
        <w:fldChar w:fldCharType="separate"/>
      </w:r>
      <w:ins w:id="335" w:author="arkat" w:date="2017-10-04T23:34:00Z">
        <w:r w:rsidR="009F2FD2">
          <w:rPr>
            <w:webHidden/>
          </w:rPr>
          <w:t>21</w:t>
        </w:r>
      </w:ins>
      <w:ins w:id="336" w:author="arkat" w:date="2017-10-04T22:39:00Z">
        <w:r w:rsidRPr="00B65098">
          <w:rPr>
            <w:webHidden/>
            <w:rPrChange w:id="337" w:author="arkat" w:date="2017-10-04T22:39:00Z">
              <w:rPr>
                <w:webHidden/>
              </w:rPr>
            </w:rPrChange>
          </w:rPr>
          <w:fldChar w:fldCharType="end"/>
        </w:r>
        <w:r w:rsidRPr="00B65098">
          <w:rPr>
            <w:rStyle w:val="Hyperlink"/>
            <w:rPrChange w:id="338" w:author="arkat" w:date="2017-10-04T22:39:00Z">
              <w:rPr>
                <w:rStyle w:val="Hyperlink"/>
              </w:rPr>
            </w:rPrChange>
          </w:rPr>
          <w:fldChar w:fldCharType="end"/>
        </w:r>
      </w:ins>
    </w:p>
    <w:p w14:paraId="1741CC20" w14:textId="77777777" w:rsidR="00B65098" w:rsidRPr="00B65098" w:rsidRDefault="00B65098">
      <w:pPr>
        <w:pStyle w:val="TOC1"/>
        <w:rPr>
          <w:ins w:id="339" w:author="arkat" w:date="2017-10-04T22:39:00Z"/>
          <w:rFonts w:asciiTheme="minorHAnsi" w:eastAsiaTheme="minorEastAsia" w:hAnsiTheme="minorHAnsi" w:cstheme="minorBidi"/>
          <w:sz w:val="22"/>
          <w:lang w:val="en-US"/>
        </w:rPr>
      </w:pPr>
      <w:ins w:id="340" w:author="arkat" w:date="2017-10-04T22:39:00Z">
        <w:r w:rsidRPr="00B65098">
          <w:rPr>
            <w:rStyle w:val="Hyperlink"/>
            <w:rPrChange w:id="341" w:author="arkat" w:date="2017-10-04T22:39:00Z">
              <w:rPr>
                <w:rStyle w:val="Hyperlink"/>
              </w:rPr>
            </w:rPrChange>
          </w:rPr>
          <w:fldChar w:fldCharType="begin"/>
        </w:r>
        <w:r w:rsidRPr="00B65098">
          <w:rPr>
            <w:rStyle w:val="Hyperlink"/>
          </w:rPr>
          <w:instrText xml:space="preserve"> </w:instrText>
        </w:r>
        <w:r w:rsidRPr="00B65098">
          <w:instrText>HYPERLINK \l "_Toc494920107"</w:instrText>
        </w:r>
        <w:r w:rsidRPr="00B65098">
          <w:rPr>
            <w:rStyle w:val="Hyperlink"/>
          </w:rPr>
          <w:instrText xml:space="preserve"> </w:instrText>
        </w:r>
        <w:r w:rsidRPr="00B65098">
          <w:rPr>
            <w:rStyle w:val="Hyperlink"/>
            <w:rPrChange w:id="342" w:author="arkat" w:date="2017-10-04T22:39:00Z">
              <w:rPr>
                <w:rStyle w:val="Hyperlink"/>
              </w:rPr>
            </w:rPrChange>
          </w:rPr>
          <w:fldChar w:fldCharType="separate"/>
        </w:r>
        <w:r w:rsidRPr="00B65098">
          <w:rPr>
            <w:rStyle w:val="Hyperlink"/>
            <w:rPrChange w:id="343" w:author="arkat" w:date="2017-10-04T22:39:00Z">
              <w:rPr>
                <w:rStyle w:val="Hyperlink"/>
                <w:b/>
              </w:rPr>
            </w:rPrChange>
          </w:rPr>
          <w:t>Gambar 2.14</w:t>
        </w:r>
        <w:r w:rsidRPr="00B65098">
          <w:rPr>
            <w:rFonts w:asciiTheme="minorHAnsi" w:eastAsiaTheme="minorEastAsia" w:hAnsiTheme="minorHAnsi" w:cstheme="minorBidi"/>
            <w:sz w:val="22"/>
            <w:lang w:val="en-US"/>
          </w:rPr>
          <w:tab/>
        </w:r>
        <w:r w:rsidRPr="00B65098">
          <w:rPr>
            <w:rStyle w:val="Hyperlink"/>
            <w:rPrChange w:id="344" w:author="arkat" w:date="2017-10-04T22:39:00Z">
              <w:rPr>
                <w:rStyle w:val="Hyperlink"/>
                <w:b/>
              </w:rPr>
            </w:rPrChange>
          </w:rPr>
          <w:t>Contoh Penggunaan Exclusive Gateway</w:t>
        </w:r>
        <w:r w:rsidRPr="00B65098">
          <w:rPr>
            <w:webHidden/>
          </w:rPr>
          <w:tab/>
        </w:r>
        <w:r w:rsidRPr="00B65098">
          <w:rPr>
            <w:webHidden/>
            <w:rPrChange w:id="345" w:author="arkat" w:date="2017-10-04T22:39:00Z">
              <w:rPr>
                <w:webHidden/>
              </w:rPr>
            </w:rPrChange>
          </w:rPr>
          <w:fldChar w:fldCharType="begin"/>
        </w:r>
        <w:r w:rsidRPr="00B65098">
          <w:rPr>
            <w:webHidden/>
          </w:rPr>
          <w:instrText xml:space="preserve"> PAGEREF _Toc494920107 \h </w:instrText>
        </w:r>
      </w:ins>
      <w:r w:rsidRPr="00B65098">
        <w:rPr>
          <w:webHidden/>
          <w:rPrChange w:id="346" w:author="arkat" w:date="2017-10-04T22:39:00Z">
            <w:rPr>
              <w:webHidden/>
            </w:rPr>
          </w:rPrChange>
        </w:rPr>
      </w:r>
      <w:r w:rsidRPr="00B65098">
        <w:rPr>
          <w:webHidden/>
          <w:rPrChange w:id="347" w:author="arkat" w:date="2017-10-04T22:39:00Z">
            <w:rPr>
              <w:webHidden/>
            </w:rPr>
          </w:rPrChange>
        </w:rPr>
        <w:fldChar w:fldCharType="separate"/>
      </w:r>
      <w:ins w:id="348" w:author="arkat" w:date="2017-10-04T23:34:00Z">
        <w:r w:rsidR="009F2FD2">
          <w:rPr>
            <w:webHidden/>
          </w:rPr>
          <w:t>21</w:t>
        </w:r>
      </w:ins>
      <w:ins w:id="349" w:author="arkat" w:date="2017-10-04T22:39:00Z">
        <w:r w:rsidRPr="00B65098">
          <w:rPr>
            <w:webHidden/>
            <w:rPrChange w:id="350" w:author="arkat" w:date="2017-10-04T22:39:00Z">
              <w:rPr>
                <w:webHidden/>
              </w:rPr>
            </w:rPrChange>
          </w:rPr>
          <w:fldChar w:fldCharType="end"/>
        </w:r>
        <w:r w:rsidRPr="00B65098">
          <w:rPr>
            <w:rStyle w:val="Hyperlink"/>
            <w:rPrChange w:id="351" w:author="arkat" w:date="2017-10-04T22:39:00Z">
              <w:rPr>
                <w:rStyle w:val="Hyperlink"/>
              </w:rPr>
            </w:rPrChange>
          </w:rPr>
          <w:fldChar w:fldCharType="end"/>
        </w:r>
      </w:ins>
    </w:p>
    <w:p w14:paraId="5240A6B7" w14:textId="77777777" w:rsidR="00B65098" w:rsidRPr="00B65098" w:rsidRDefault="00B65098">
      <w:pPr>
        <w:pStyle w:val="TOC1"/>
        <w:rPr>
          <w:ins w:id="352" w:author="arkat" w:date="2017-10-04T22:39:00Z"/>
          <w:rFonts w:asciiTheme="minorHAnsi" w:eastAsiaTheme="minorEastAsia" w:hAnsiTheme="minorHAnsi" w:cstheme="minorBidi"/>
          <w:sz w:val="22"/>
          <w:lang w:val="en-US"/>
        </w:rPr>
      </w:pPr>
      <w:ins w:id="353" w:author="arkat" w:date="2017-10-04T22:39:00Z">
        <w:r w:rsidRPr="00B65098">
          <w:rPr>
            <w:rStyle w:val="Hyperlink"/>
            <w:rPrChange w:id="354" w:author="arkat" w:date="2017-10-04T22:39:00Z">
              <w:rPr>
                <w:rStyle w:val="Hyperlink"/>
              </w:rPr>
            </w:rPrChange>
          </w:rPr>
          <w:fldChar w:fldCharType="begin"/>
        </w:r>
        <w:r w:rsidRPr="00B65098">
          <w:rPr>
            <w:rStyle w:val="Hyperlink"/>
          </w:rPr>
          <w:instrText xml:space="preserve"> </w:instrText>
        </w:r>
        <w:r w:rsidRPr="00B65098">
          <w:instrText>HYPERLINK \l "_Toc494920108"</w:instrText>
        </w:r>
        <w:r w:rsidRPr="00B65098">
          <w:rPr>
            <w:rStyle w:val="Hyperlink"/>
          </w:rPr>
          <w:instrText xml:space="preserve"> </w:instrText>
        </w:r>
        <w:r w:rsidRPr="00B65098">
          <w:rPr>
            <w:rStyle w:val="Hyperlink"/>
            <w:rPrChange w:id="355" w:author="arkat" w:date="2017-10-04T22:39:00Z">
              <w:rPr>
                <w:rStyle w:val="Hyperlink"/>
              </w:rPr>
            </w:rPrChange>
          </w:rPr>
          <w:fldChar w:fldCharType="separate"/>
        </w:r>
        <w:r w:rsidRPr="00B65098">
          <w:rPr>
            <w:rStyle w:val="Hyperlink"/>
            <w:rPrChange w:id="356" w:author="arkat" w:date="2017-10-04T22:39:00Z">
              <w:rPr>
                <w:rStyle w:val="Hyperlink"/>
                <w:b/>
              </w:rPr>
            </w:rPrChange>
          </w:rPr>
          <w:t>Gambar 2.15</w:t>
        </w:r>
        <w:r w:rsidRPr="00B65098">
          <w:rPr>
            <w:rFonts w:asciiTheme="minorHAnsi" w:eastAsiaTheme="minorEastAsia" w:hAnsiTheme="minorHAnsi" w:cstheme="minorBidi"/>
            <w:sz w:val="22"/>
            <w:lang w:val="en-US"/>
          </w:rPr>
          <w:tab/>
        </w:r>
        <w:r w:rsidRPr="00B65098">
          <w:rPr>
            <w:rStyle w:val="Hyperlink"/>
            <w:rPrChange w:id="357" w:author="arkat" w:date="2017-10-04T22:39:00Z">
              <w:rPr>
                <w:rStyle w:val="Hyperlink"/>
                <w:b/>
              </w:rPr>
            </w:rPrChange>
          </w:rPr>
          <w:t>Contoh penggunaan Event-Based Gateway</w:t>
        </w:r>
        <w:r w:rsidRPr="00B65098">
          <w:rPr>
            <w:webHidden/>
          </w:rPr>
          <w:tab/>
        </w:r>
        <w:r w:rsidRPr="00B65098">
          <w:rPr>
            <w:webHidden/>
            <w:rPrChange w:id="358" w:author="arkat" w:date="2017-10-04T22:39:00Z">
              <w:rPr>
                <w:webHidden/>
              </w:rPr>
            </w:rPrChange>
          </w:rPr>
          <w:fldChar w:fldCharType="begin"/>
        </w:r>
        <w:r w:rsidRPr="00B65098">
          <w:rPr>
            <w:webHidden/>
          </w:rPr>
          <w:instrText xml:space="preserve"> PAGEREF _Toc494920108 \h </w:instrText>
        </w:r>
      </w:ins>
      <w:r w:rsidRPr="00B65098">
        <w:rPr>
          <w:webHidden/>
          <w:rPrChange w:id="359" w:author="arkat" w:date="2017-10-04T22:39:00Z">
            <w:rPr>
              <w:webHidden/>
            </w:rPr>
          </w:rPrChange>
        </w:rPr>
      </w:r>
      <w:r w:rsidRPr="00B65098">
        <w:rPr>
          <w:webHidden/>
          <w:rPrChange w:id="360" w:author="arkat" w:date="2017-10-04T22:39:00Z">
            <w:rPr>
              <w:webHidden/>
            </w:rPr>
          </w:rPrChange>
        </w:rPr>
        <w:fldChar w:fldCharType="separate"/>
      </w:r>
      <w:ins w:id="361" w:author="arkat" w:date="2017-10-04T23:34:00Z">
        <w:r w:rsidR="009F2FD2">
          <w:rPr>
            <w:webHidden/>
          </w:rPr>
          <w:t>22</w:t>
        </w:r>
      </w:ins>
      <w:ins w:id="362" w:author="arkat" w:date="2017-10-04T22:39:00Z">
        <w:r w:rsidRPr="00B65098">
          <w:rPr>
            <w:webHidden/>
            <w:rPrChange w:id="363" w:author="arkat" w:date="2017-10-04T22:39:00Z">
              <w:rPr>
                <w:webHidden/>
              </w:rPr>
            </w:rPrChange>
          </w:rPr>
          <w:fldChar w:fldCharType="end"/>
        </w:r>
        <w:r w:rsidRPr="00B65098">
          <w:rPr>
            <w:rStyle w:val="Hyperlink"/>
            <w:rPrChange w:id="364" w:author="arkat" w:date="2017-10-04T22:39:00Z">
              <w:rPr>
                <w:rStyle w:val="Hyperlink"/>
              </w:rPr>
            </w:rPrChange>
          </w:rPr>
          <w:fldChar w:fldCharType="end"/>
        </w:r>
      </w:ins>
    </w:p>
    <w:p w14:paraId="15489213" w14:textId="77777777" w:rsidR="00B65098" w:rsidRPr="00B65098" w:rsidRDefault="00B65098">
      <w:pPr>
        <w:pStyle w:val="TOC1"/>
        <w:rPr>
          <w:ins w:id="365" w:author="arkat" w:date="2017-10-04T22:39:00Z"/>
          <w:rFonts w:asciiTheme="minorHAnsi" w:eastAsiaTheme="minorEastAsia" w:hAnsiTheme="minorHAnsi" w:cstheme="minorBidi"/>
          <w:sz w:val="22"/>
          <w:lang w:val="en-US"/>
        </w:rPr>
      </w:pPr>
      <w:ins w:id="366" w:author="arkat" w:date="2017-10-04T22:39:00Z">
        <w:r w:rsidRPr="00B65098">
          <w:rPr>
            <w:rStyle w:val="Hyperlink"/>
            <w:rPrChange w:id="367" w:author="arkat" w:date="2017-10-04T22:39:00Z">
              <w:rPr>
                <w:rStyle w:val="Hyperlink"/>
              </w:rPr>
            </w:rPrChange>
          </w:rPr>
          <w:fldChar w:fldCharType="begin"/>
        </w:r>
        <w:r w:rsidRPr="00B65098">
          <w:rPr>
            <w:rStyle w:val="Hyperlink"/>
          </w:rPr>
          <w:instrText xml:space="preserve"> </w:instrText>
        </w:r>
        <w:r w:rsidRPr="00B65098">
          <w:instrText>HYPERLINK \l "_Toc494920109"</w:instrText>
        </w:r>
        <w:r w:rsidRPr="00B65098">
          <w:rPr>
            <w:rStyle w:val="Hyperlink"/>
          </w:rPr>
          <w:instrText xml:space="preserve"> </w:instrText>
        </w:r>
        <w:r w:rsidRPr="00B65098">
          <w:rPr>
            <w:rStyle w:val="Hyperlink"/>
            <w:rPrChange w:id="368" w:author="arkat" w:date="2017-10-04T22:39:00Z">
              <w:rPr>
                <w:rStyle w:val="Hyperlink"/>
              </w:rPr>
            </w:rPrChange>
          </w:rPr>
          <w:fldChar w:fldCharType="separate"/>
        </w:r>
        <w:r w:rsidRPr="00B65098">
          <w:rPr>
            <w:rStyle w:val="Hyperlink"/>
            <w:rPrChange w:id="369" w:author="arkat" w:date="2017-10-04T22:39:00Z">
              <w:rPr>
                <w:rStyle w:val="Hyperlink"/>
                <w:b/>
              </w:rPr>
            </w:rPrChange>
          </w:rPr>
          <w:t>Gambar 2.16</w:t>
        </w:r>
        <w:r w:rsidRPr="00B65098">
          <w:rPr>
            <w:rFonts w:asciiTheme="minorHAnsi" w:eastAsiaTheme="minorEastAsia" w:hAnsiTheme="minorHAnsi" w:cstheme="minorBidi"/>
            <w:sz w:val="22"/>
            <w:lang w:val="en-US"/>
          </w:rPr>
          <w:tab/>
        </w:r>
        <w:r w:rsidRPr="00B65098">
          <w:rPr>
            <w:rStyle w:val="Hyperlink"/>
            <w:rPrChange w:id="370" w:author="arkat" w:date="2017-10-04T22:39:00Z">
              <w:rPr>
                <w:rStyle w:val="Hyperlink"/>
                <w:b/>
              </w:rPr>
            </w:rPrChange>
          </w:rPr>
          <w:t>Contoh Penggunaan Inclusive Gateway</w:t>
        </w:r>
        <w:r w:rsidRPr="00B65098">
          <w:rPr>
            <w:webHidden/>
          </w:rPr>
          <w:tab/>
        </w:r>
        <w:r w:rsidRPr="00B65098">
          <w:rPr>
            <w:webHidden/>
            <w:rPrChange w:id="371" w:author="arkat" w:date="2017-10-04T22:39:00Z">
              <w:rPr>
                <w:webHidden/>
              </w:rPr>
            </w:rPrChange>
          </w:rPr>
          <w:fldChar w:fldCharType="begin"/>
        </w:r>
        <w:r w:rsidRPr="00B65098">
          <w:rPr>
            <w:webHidden/>
          </w:rPr>
          <w:instrText xml:space="preserve"> PAGEREF _Toc494920109 \h </w:instrText>
        </w:r>
      </w:ins>
      <w:r w:rsidRPr="00B65098">
        <w:rPr>
          <w:webHidden/>
          <w:rPrChange w:id="372" w:author="arkat" w:date="2017-10-04T22:39:00Z">
            <w:rPr>
              <w:webHidden/>
            </w:rPr>
          </w:rPrChange>
        </w:rPr>
      </w:r>
      <w:r w:rsidRPr="00B65098">
        <w:rPr>
          <w:webHidden/>
          <w:rPrChange w:id="373" w:author="arkat" w:date="2017-10-04T22:39:00Z">
            <w:rPr>
              <w:webHidden/>
            </w:rPr>
          </w:rPrChange>
        </w:rPr>
        <w:fldChar w:fldCharType="separate"/>
      </w:r>
      <w:ins w:id="374" w:author="arkat" w:date="2017-10-04T23:34:00Z">
        <w:r w:rsidR="009F2FD2">
          <w:rPr>
            <w:webHidden/>
          </w:rPr>
          <w:t>22</w:t>
        </w:r>
      </w:ins>
      <w:ins w:id="375" w:author="arkat" w:date="2017-10-04T22:39:00Z">
        <w:r w:rsidRPr="00B65098">
          <w:rPr>
            <w:webHidden/>
            <w:rPrChange w:id="376" w:author="arkat" w:date="2017-10-04T22:39:00Z">
              <w:rPr>
                <w:webHidden/>
              </w:rPr>
            </w:rPrChange>
          </w:rPr>
          <w:fldChar w:fldCharType="end"/>
        </w:r>
        <w:r w:rsidRPr="00B65098">
          <w:rPr>
            <w:rStyle w:val="Hyperlink"/>
            <w:rPrChange w:id="377" w:author="arkat" w:date="2017-10-04T22:39:00Z">
              <w:rPr>
                <w:rStyle w:val="Hyperlink"/>
              </w:rPr>
            </w:rPrChange>
          </w:rPr>
          <w:fldChar w:fldCharType="end"/>
        </w:r>
      </w:ins>
    </w:p>
    <w:p w14:paraId="1C18A358" w14:textId="77777777" w:rsidR="00B65098" w:rsidRPr="00B65098" w:rsidRDefault="00B65098">
      <w:pPr>
        <w:pStyle w:val="TOC1"/>
        <w:rPr>
          <w:ins w:id="378" w:author="arkat" w:date="2017-10-04T22:39:00Z"/>
          <w:rFonts w:asciiTheme="minorHAnsi" w:eastAsiaTheme="minorEastAsia" w:hAnsiTheme="minorHAnsi" w:cstheme="minorBidi"/>
          <w:sz w:val="22"/>
          <w:lang w:val="en-US"/>
        </w:rPr>
      </w:pPr>
      <w:ins w:id="379" w:author="arkat" w:date="2017-10-04T22:39:00Z">
        <w:r w:rsidRPr="00B65098">
          <w:rPr>
            <w:rStyle w:val="Hyperlink"/>
            <w:rPrChange w:id="380" w:author="arkat" w:date="2017-10-04T22:39:00Z">
              <w:rPr>
                <w:rStyle w:val="Hyperlink"/>
              </w:rPr>
            </w:rPrChange>
          </w:rPr>
          <w:fldChar w:fldCharType="begin"/>
        </w:r>
        <w:r w:rsidRPr="00B65098">
          <w:rPr>
            <w:rStyle w:val="Hyperlink"/>
          </w:rPr>
          <w:instrText xml:space="preserve"> </w:instrText>
        </w:r>
        <w:r w:rsidRPr="00B65098">
          <w:instrText>HYPERLINK \l "_Toc494920110"</w:instrText>
        </w:r>
        <w:r w:rsidRPr="00B65098">
          <w:rPr>
            <w:rStyle w:val="Hyperlink"/>
          </w:rPr>
          <w:instrText xml:space="preserve"> </w:instrText>
        </w:r>
        <w:r w:rsidRPr="00B65098">
          <w:rPr>
            <w:rStyle w:val="Hyperlink"/>
            <w:rPrChange w:id="381" w:author="arkat" w:date="2017-10-04T22:39:00Z">
              <w:rPr>
                <w:rStyle w:val="Hyperlink"/>
              </w:rPr>
            </w:rPrChange>
          </w:rPr>
          <w:fldChar w:fldCharType="separate"/>
        </w:r>
        <w:r w:rsidRPr="00B65098">
          <w:rPr>
            <w:rStyle w:val="Hyperlink"/>
            <w:rPrChange w:id="382" w:author="arkat" w:date="2017-10-04T22:39:00Z">
              <w:rPr>
                <w:rStyle w:val="Hyperlink"/>
                <w:b/>
              </w:rPr>
            </w:rPrChange>
          </w:rPr>
          <w:t>Gambar 2.17</w:t>
        </w:r>
        <w:r w:rsidRPr="00B65098">
          <w:rPr>
            <w:rFonts w:asciiTheme="minorHAnsi" w:eastAsiaTheme="minorEastAsia" w:hAnsiTheme="minorHAnsi" w:cstheme="minorBidi"/>
            <w:sz w:val="22"/>
            <w:lang w:val="en-US"/>
          </w:rPr>
          <w:tab/>
        </w:r>
        <w:r w:rsidRPr="00B65098">
          <w:rPr>
            <w:rStyle w:val="Hyperlink"/>
            <w:rPrChange w:id="383" w:author="arkat" w:date="2017-10-04T22:39:00Z">
              <w:rPr>
                <w:rStyle w:val="Hyperlink"/>
                <w:b/>
              </w:rPr>
            </w:rPrChange>
          </w:rPr>
          <w:t>Contoh Penggambaran Merging di BPMN</w:t>
        </w:r>
        <w:r w:rsidRPr="00B65098">
          <w:rPr>
            <w:webHidden/>
          </w:rPr>
          <w:tab/>
        </w:r>
        <w:r w:rsidRPr="00B65098">
          <w:rPr>
            <w:webHidden/>
            <w:rPrChange w:id="384" w:author="arkat" w:date="2017-10-04T22:39:00Z">
              <w:rPr>
                <w:webHidden/>
              </w:rPr>
            </w:rPrChange>
          </w:rPr>
          <w:fldChar w:fldCharType="begin"/>
        </w:r>
        <w:r w:rsidRPr="00B65098">
          <w:rPr>
            <w:webHidden/>
          </w:rPr>
          <w:instrText xml:space="preserve"> PAGEREF _Toc494920110 \h </w:instrText>
        </w:r>
      </w:ins>
      <w:r w:rsidRPr="00B65098">
        <w:rPr>
          <w:webHidden/>
          <w:rPrChange w:id="385" w:author="arkat" w:date="2017-10-04T22:39:00Z">
            <w:rPr>
              <w:webHidden/>
            </w:rPr>
          </w:rPrChange>
        </w:rPr>
      </w:r>
      <w:r w:rsidRPr="00B65098">
        <w:rPr>
          <w:webHidden/>
          <w:rPrChange w:id="386" w:author="arkat" w:date="2017-10-04T22:39:00Z">
            <w:rPr>
              <w:webHidden/>
            </w:rPr>
          </w:rPrChange>
        </w:rPr>
        <w:fldChar w:fldCharType="separate"/>
      </w:r>
      <w:ins w:id="387" w:author="arkat" w:date="2017-10-04T23:34:00Z">
        <w:r w:rsidR="009F2FD2">
          <w:rPr>
            <w:webHidden/>
          </w:rPr>
          <w:t>23</w:t>
        </w:r>
      </w:ins>
      <w:ins w:id="388" w:author="arkat" w:date="2017-10-04T22:39:00Z">
        <w:r w:rsidRPr="00B65098">
          <w:rPr>
            <w:webHidden/>
            <w:rPrChange w:id="389" w:author="arkat" w:date="2017-10-04T22:39:00Z">
              <w:rPr>
                <w:webHidden/>
              </w:rPr>
            </w:rPrChange>
          </w:rPr>
          <w:fldChar w:fldCharType="end"/>
        </w:r>
        <w:r w:rsidRPr="00B65098">
          <w:rPr>
            <w:rStyle w:val="Hyperlink"/>
            <w:rPrChange w:id="390" w:author="arkat" w:date="2017-10-04T22:39:00Z">
              <w:rPr>
                <w:rStyle w:val="Hyperlink"/>
              </w:rPr>
            </w:rPrChange>
          </w:rPr>
          <w:fldChar w:fldCharType="end"/>
        </w:r>
      </w:ins>
    </w:p>
    <w:p w14:paraId="783F2289" w14:textId="77777777" w:rsidR="00B65098" w:rsidRPr="00B65098" w:rsidRDefault="00B65098">
      <w:pPr>
        <w:pStyle w:val="TOC1"/>
        <w:rPr>
          <w:ins w:id="391" w:author="arkat" w:date="2017-10-04T22:39:00Z"/>
          <w:rFonts w:asciiTheme="minorHAnsi" w:eastAsiaTheme="minorEastAsia" w:hAnsiTheme="minorHAnsi" w:cstheme="minorBidi"/>
          <w:sz w:val="22"/>
          <w:lang w:val="en-US"/>
        </w:rPr>
      </w:pPr>
      <w:ins w:id="392" w:author="arkat" w:date="2017-10-04T22:39:00Z">
        <w:r w:rsidRPr="00B65098">
          <w:rPr>
            <w:rStyle w:val="Hyperlink"/>
            <w:rPrChange w:id="393" w:author="arkat" w:date="2017-10-04T22:39:00Z">
              <w:rPr>
                <w:rStyle w:val="Hyperlink"/>
              </w:rPr>
            </w:rPrChange>
          </w:rPr>
          <w:fldChar w:fldCharType="begin"/>
        </w:r>
        <w:r w:rsidRPr="00B65098">
          <w:rPr>
            <w:rStyle w:val="Hyperlink"/>
          </w:rPr>
          <w:instrText xml:space="preserve"> </w:instrText>
        </w:r>
        <w:r w:rsidRPr="00B65098">
          <w:instrText>HYPERLINK \l "_Toc494920111"</w:instrText>
        </w:r>
        <w:r w:rsidRPr="00B65098">
          <w:rPr>
            <w:rStyle w:val="Hyperlink"/>
          </w:rPr>
          <w:instrText xml:space="preserve"> </w:instrText>
        </w:r>
        <w:r w:rsidRPr="00B65098">
          <w:rPr>
            <w:rStyle w:val="Hyperlink"/>
            <w:rPrChange w:id="394" w:author="arkat" w:date="2017-10-04T22:39:00Z">
              <w:rPr>
                <w:rStyle w:val="Hyperlink"/>
              </w:rPr>
            </w:rPrChange>
          </w:rPr>
          <w:fldChar w:fldCharType="separate"/>
        </w:r>
        <w:r w:rsidRPr="00B65098">
          <w:rPr>
            <w:rStyle w:val="Hyperlink"/>
            <w:rPrChange w:id="395" w:author="arkat" w:date="2017-10-04T22:39:00Z">
              <w:rPr>
                <w:rStyle w:val="Hyperlink"/>
                <w:b/>
              </w:rPr>
            </w:rPrChange>
          </w:rPr>
          <w:t>Gambar 2.18</w:t>
        </w:r>
        <w:r w:rsidRPr="00B65098">
          <w:rPr>
            <w:rFonts w:asciiTheme="minorHAnsi" w:eastAsiaTheme="minorEastAsia" w:hAnsiTheme="minorHAnsi" w:cstheme="minorBidi"/>
            <w:sz w:val="22"/>
            <w:lang w:val="en-US"/>
          </w:rPr>
          <w:tab/>
        </w:r>
        <w:r w:rsidRPr="00B65098">
          <w:rPr>
            <w:rStyle w:val="Hyperlink"/>
            <w:rPrChange w:id="396" w:author="arkat" w:date="2017-10-04T22:39:00Z">
              <w:rPr>
                <w:rStyle w:val="Hyperlink"/>
                <w:b/>
              </w:rPr>
            </w:rPrChange>
          </w:rPr>
          <w:t>Notasi Activity Looping</w:t>
        </w:r>
        <w:r w:rsidRPr="00B65098">
          <w:rPr>
            <w:webHidden/>
          </w:rPr>
          <w:tab/>
        </w:r>
        <w:r w:rsidRPr="00B65098">
          <w:rPr>
            <w:webHidden/>
            <w:rPrChange w:id="397" w:author="arkat" w:date="2017-10-04T22:39:00Z">
              <w:rPr>
                <w:webHidden/>
              </w:rPr>
            </w:rPrChange>
          </w:rPr>
          <w:fldChar w:fldCharType="begin"/>
        </w:r>
        <w:r w:rsidRPr="00B65098">
          <w:rPr>
            <w:webHidden/>
          </w:rPr>
          <w:instrText xml:space="preserve"> PAGEREF _Toc494920111 \h </w:instrText>
        </w:r>
      </w:ins>
      <w:r w:rsidRPr="00B65098">
        <w:rPr>
          <w:webHidden/>
          <w:rPrChange w:id="398" w:author="arkat" w:date="2017-10-04T22:39:00Z">
            <w:rPr>
              <w:webHidden/>
            </w:rPr>
          </w:rPrChange>
        </w:rPr>
      </w:r>
      <w:r w:rsidRPr="00B65098">
        <w:rPr>
          <w:webHidden/>
          <w:rPrChange w:id="399" w:author="arkat" w:date="2017-10-04T22:39:00Z">
            <w:rPr>
              <w:webHidden/>
            </w:rPr>
          </w:rPrChange>
        </w:rPr>
        <w:fldChar w:fldCharType="separate"/>
      </w:r>
      <w:ins w:id="400" w:author="arkat" w:date="2017-10-04T23:34:00Z">
        <w:r w:rsidR="009F2FD2">
          <w:rPr>
            <w:webHidden/>
          </w:rPr>
          <w:t>23</w:t>
        </w:r>
      </w:ins>
      <w:ins w:id="401" w:author="arkat" w:date="2017-10-04T22:39:00Z">
        <w:r w:rsidRPr="00B65098">
          <w:rPr>
            <w:webHidden/>
            <w:rPrChange w:id="402" w:author="arkat" w:date="2017-10-04T22:39:00Z">
              <w:rPr>
                <w:webHidden/>
              </w:rPr>
            </w:rPrChange>
          </w:rPr>
          <w:fldChar w:fldCharType="end"/>
        </w:r>
        <w:r w:rsidRPr="00B65098">
          <w:rPr>
            <w:rStyle w:val="Hyperlink"/>
            <w:rPrChange w:id="403" w:author="arkat" w:date="2017-10-04T22:39:00Z">
              <w:rPr>
                <w:rStyle w:val="Hyperlink"/>
              </w:rPr>
            </w:rPrChange>
          </w:rPr>
          <w:fldChar w:fldCharType="end"/>
        </w:r>
      </w:ins>
    </w:p>
    <w:p w14:paraId="291CCB1F" w14:textId="7A28E6A1" w:rsidR="00B65098" w:rsidRPr="00B65098" w:rsidRDefault="00B65098">
      <w:pPr>
        <w:pStyle w:val="TOC1"/>
        <w:rPr>
          <w:ins w:id="404" w:author="arkat" w:date="2017-10-04T22:39:00Z"/>
          <w:rFonts w:asciiTheme="minorHAnsi" w:eastAsiaTheme="minorEastAsia" w:hAnsiTheme="minorHAnsi" w:cstheme="minorBidi"/>
          <w:sz w:val="22"/>
          <w:lang w:val="en-US"/>
        </w:rPr>
      </w:pPr>
      <w:ins w:id="405" w:author="arkat" w:date="2017-10-04T22:39:00Z">
        <w:r w:rsidRPr="00B65098">
          <w:rPr>
            <w:rStyle w:val="Hyperlink"/>
            <w:rPrChange w:id="406" w:author="arkat" w:date="2017-10-04T22:39:00Z">
              <w:rPr>
                <w:rStyle w:val="Hyperlink"/>
              </w:rPr>
            </w:rPrChange>
          </w:rPr>
          <w:fldChar w:fldCharType="begin"/>
        </w:r>
        <w:r w:rsidRPr="00B65098">
          <w:rPr>
            <w:rStyle w:val="Hyperlink"/>
          </w:rPr>
          <w:instrText xml:space="preserve"> </w:instrText>
        </w:r>
        <w:r w:rsidRPr="00B65098">
          <w:instrText>HYPERLINK \l "_Toc494920112"</w:instrText>
        </w:r>
        <w:r w:rsidRPr="00B65098">
          <w:rPr>
            <w:rStyle w:val="Hyperlink"/>
          </w:rPr>
          <w:instrText xml:space="preserve"> </w:instrText>
        </w:r>
        <w:r w:rsidRPr="00B65098">
          <w:rPr>
            <w:rStyle w:val="Hyperlink"/>
            <w:rPrChange w:id="407" w:author="arkat" w:date="2017-10-04T22:39:00Z">
              <w:rPr>
                <w:rStyle w:val="Hyperlink"/>
              </w:rPr>
            </w:rPrChange>
          </w:rPr>
          <w:fldChar w:fldCharType="separate"/>
        </w:r>
        <w:r w:rsidRPr="00B65098">
          <w:rPr>
            <w:rStyle w:val="Hyperlink"/>
            <w:rPrChange w:id="408" w:author="arkat" w:date="2017-10-04T22:39:00Z">
              <w:rPr>
                <w:rStyle w:val="Hyperlink"/>
                <w:b/>
              </w:rPr>
            </w:rPrChange>
          </w:rPr>
          <w:t>Gambar 2.19</w:t>
        </w:r>
        <w:r w:rsidRPr="00B65098">
          <w:rPr>
            <w:rFonts w:asciiTheme="minorHAnsi" w:eastAsiaTheme="minorEastAsia" w:hAnsiTheme="minorHAnsi" w:cstheme="minorBidi"/>
            <w:sz w:val="22"/>
            <w:lang w:val="en-US"/>
          </w:rPr>
          <w:tab/>
        </w:r>
        <w:r w:rsidRPr="00B65098">
          <w:rPr>
            <w:rStyle w:val="Hyperlink"/>
            <w:rPrChange w:id="409" w:author="arkat" w:date="2017-10-04T22:39:00Z">
              <w:rPr>
                <w:rStyle w:val="Hyperlink"/>
                <w:b/>
              </w:rPr>
            </w:rPrChange>
          </w:rPr>
          <w:t>Contoh Looping menggun</w:t>
        </w:r>
      </w:ins>
      <w:ins w:id="410" w:author="arkat" w:date="2017-10-06T08:01:00Z">
        <w:r w:rsidR="008D650E">
          <w:rPr>
            <w:rStyle w:val="Hyperlink"/>
          </w:rPr>
          <w:t>akan</w:t>
        </w:r>
      </w:ins>
      <w:ins w:id="411" w:author="arkat" w:date="2017-10-04T22:39:00Z">
        <w:r w:rsidRPr="00B65098">
          <w:rPr>
            <w:rStyle w:val="Hyperlink"/>
            <w:rPrChange w:id="412" w:author="arkat" w:date="2017-10-04T22:39:00Z">
              <w:rPr>
                <w:rStyle w:val="Hyperlink"/>
                <w:b/>
              </w:rPr>
            </w:rPrChange>
          </w:rPr>
          <w:t xml:space="preserve"> Sequence Flow</w:t>
        </w:r>
        <w:r w:rsidRPr="00B65098">
          <w:rPr>
            <w:webHidden/>
          </w:rPr>
          <w:tab/>
        </w:r>
        <w:r w:rsidRPr="00B65098">
          <w:rPr>
            <w:webHidden/>
            <w:rPrChange w:id="413" w:author="arkat" w:date="2017-10-04T22:39:00Z">
              <w:rPr>
                <w:webHidden/>
              </w:rPr>
            </w:rPrChange>
          </w:rPr>
          <w:fldChar w:fldCharType="begin"/>
        </w:r>
        <w:r w:rsidRPr="00B65098">
          <w:rPr>
            <w:webHidden/>
          </w:rPr>
          <w:instrText xml:space="preserve"> PAGEREF _Toc494920112 \h </w:instrText>
        </w:r>
      </w:ins>
      <w:r w:rsidRPr="00B65098">
        <w:rPr>
          <w:webHidden/>
          <w:rPrChange w:id="414" w:author="arkat" w:date="2017-10-04T22:39:00Z">
            <w:rPr>
              <w:webHidden/>
            </w:rPr>
          </w:rPrChange>
        </w:rPr>
      </w:r>
      <w:r w:rsidRPr="00B65098">
        <w:rPr>
          <w:webHidden/>
          <w:rPrChange w:id="415" w:author="arkat" w:date="2017-10-04T22:39:00Z">
            <w:rPr>
              <w:webHidden/>
            </w:rPr>
          </w:rPrChange>
        </w:rPr>
        <w:fldChar w:fldCharType="separate"/>
      </w:r>
      <w:ins w:id="416" w:author="arkat" w:date="2017-10-04T23:34:00Z">
        <w:r w:rsidR="009F2FD2">
          <w:rPr>
            <w:webHidden/>
          </w:rPr>
          <w:t>23</w:t>
        </w:r>
      </w:ins>
      <w:ins w:id="417" w:author="arkat" w:date="2017-10-04T22:39:00Z">
        <w:r w:rsidRPr="00B65098">
          <w:rPr>
            <w:webHidden/>
            <w:rPrChange w:id="418" w:author="arkat" w:date="2017-10-04T22:39:00Z">
              <w:rPr>
                <w:webHidden/>
              </w:rPr>
            </w:rPrChange>
          </w:rPr>
          <w:fldChar w:fldCharType="end"/>
        </w:r>
        <w:r w:rsidRPr="00B65098">
          <w:rPr>
            <w:rStyle w:val="Hyperlink"/>
            <w:rPrChange w:id="419" w:author="arkat" w:date="2017-10-04T22:39:00Z">
              <w:rPr>
                <w:rStyle w:val="Hyperlink"/>
              </w:rPr>
            </w:rPrChange>
          </w:rPr>
          <w:fldChar w:fldCharType="end"/>
        </w:r>
      </w:ins>
    </w:p>
    <w:p w14:paraId="50A926B9" w14:textId="77777777" w:rsidR="00B65098" w:rsidRPr="00B65098" w:rsidRDefault="00B65098">
      <w:pPr>
        <w:pStyle w:val="TOC1"/>
        <w:rPr>
          <w:ins w:id="420" w:author="arkat" w:date="2017-10-04T22:39:00Z"/>
          <w:rFonts w:asciiTheme="minorHAnsi" w:eastAsiaTheme="minorEastAsia" w:hAnsiTheme="minorHAnsi" w:cstheme="minorBidi"/>
          <w:sz w:val="22"/>
          <w:lang w:val="en-US"/>
        </w:rPr>
      </w:pPr>
      <w:ins w:id="421" w:author="arkat" w:date="2017-10-04T22:39:00Z">
        <w:r w:rsidRPr="00B65098">
          <w:rPr>
            <w:rStyle w:val="Hyperlink"/>
            <w:rPrChange w:id="422" w:author="arkat" w:date="2017-10-04T22:39:00Z">
              <w:rPr>
                <w:rStyle w:val="Hyperlink"/>
              </w:rPr>
            </w:rPrChange>
          </w:rPr>
          <w:fldChar w:fldCharType="begin"/>
        </w:r>
        <w:r w:rsidRPr="00B65098">
          <w:rPr>
            <w:rStyle w:val="Hyperlink"/>
          </w:rPr>
          <w:instrText xml:space="preserve"> </w:instrText>
        </w:r>
        <w:r w:rsidRPr="00B65098">
          <w:instrText>HYPERLINK \l "_Toc494920113"</w:instrText>
        </w:r>
        <w:r w:rsidRPr="00B65098">
          <w:rPr>
            <w:rStyle w:val="Hyperlink"/>
          </w:rPr>
          <w:instrText xml:space="preserve"> </w:instrText>
        </w:r>
        <w:r w:rsidRPr="00B65098">
          <w:rPr>
            <w:rStyle w:val="Hyperlink"/>
            <w:rPrChange w:id="423" w:author="arkat" w:date="2017-10-04T22:39:00Z">
              <w:rPr>
                <w:rStyle w:val="Hyperlink"/>
              </w:rPr>
            </w:rPrChange>
          </w:rPr>
          <w:fldChar w:fldCharType="separate"/>
        </w:r>
        <w:r w:rsidRPr="00B65098">
          <w:rPr>
            <w:rStyle w:val="Hyperlink"/>
            <w:rPrChange w:id="424" w:author="arkat" w:date="2017-10-04T22:39:00Z">
              <w:rPr>
                <w:rStyle w:val="Hyperlink"/>
                <w:b/>
              </w:rPr>
            </w:rPrChange>
          </w:rPr>
          <w:t>Gambar 2.20</w:t>
        </w:r>
        <w:r w:rsidRPr="00B65098">
          <w:rPr>
            <w:rFonts w:asciiTheme="minorHAnsi" w:eastAsiaTheme="minorEastAsia" w:hAnsiTheme="minorHAnsi" w:cstheme="minorBidi"/>
            <w:sz w:val="22"/>
            <w:lang w:val="en-US"/>
          </w:rPr>
          <w:tab/>
        </w:r>
        <w:r w:rsidRPr="00B65098">
          <w:rPr>
            <w:rStyle w:val="Hyperlink"/>
            <w:rPrChange w:id="425" w:author="arkat" w:date="2017-10-04T22:39:00Z">
              <w:rPr>
                <w:rStyle w:val="Hyperlink"/>
                <w:b/>
              </w:rPr>
            </w:rPrChange>
          </w:rPr>
          <w:t>Notasi Multiple Intances</w:t>
        </w:r>
        <w:r w:rsidRPr="00B65098">
          <w:rPr>
            <w:webHidden/>
          </w:rPr>
          <w:tab/>
        </w:r>
        <w:r w:rsidRPr="00B65098">
          <w:rPr>
            <w:webHidden/>
            <w:rPrChange w:id="426" w:author="arkat" w:date="2017-10-04T22:39:00Z">
              <w:rPr>
                <w:webHidden/>
              </w:rPr>
            </w:rPrChange>
          </w:rPr>
          <w:fldChar w:fldCharType="begin"/>
        </w:r>
        <w:r w:rsidRPr="00B65098">
          <w:rPr>
            <w:webHidden/>
          </w:rPr>
          <w:instrText xml:space="preserve"> PAGEREF _Toc494920113 \h </w:instrText>
        </w:r>
      </w:ins>
      <w:r w:rsidRPr="00B65098">
        <w:rPr>
          <w:webHidden/>
          <w:rPrChange w:id="427" w:author="arkat" w:date="2017-10-04T22:39:00Z">
            <w:rPr>
              <w:webHidden/>
            </w:rPr>
          </w:rPrChange>
        </w:rPr>
      </w:r>
      <w:r w:rsidRPr="00B65098">
        <w:rPr>
          <w:webHidden/>
          <w:rPrChange w:id="428" w:author="arkat" w:date="2017-10-04T22:39:00Z">
            <w:rPr>
              <w:webHidden/>
            </w:rPr>
          </w:rPrChange>
        </w:rPr>
        <w:fldChar w:fldCharType="separate"/>
      </w:r>
      <w:ins w:id="429" w:author="arkat" w:date="2017-10-04T23:34:00Z">
        <w:r w:rsidR="009F2FD2">
          <w:rPr>
            <w:webHidden/>
          </w:rPr>
          <w:t>24</w:t>
        </w:r>
      </w:ins>
      <w:ins w:id="430" w:author="arkat" w:date="2017-10-04T22:39:00Z">
        <w:r w:rsidRPr="00B65098">
          <w:rPr>
            <w:webHidden/>
            <w:rPrChange w:id="431" w:author="arkat" w:date="2017-10-04T22:39:00Z">
              <w:rPr>
                <w:webHidden/>
              </w:rPr>
            </w:rPrChange>
          </w:rPr>
          <w:fldChar w:fldCharType="end"/>
        </w:r>
        <w:r w:rsidRPr="00B65098">
          <w:rPr>
            <w:rStyle w:val="Hyperlink"/>
            <w:rPrChange w:id="432" w:author="arkat" w:date="2017-10-04T22:39:00Z">
              <w:rPr>
                <w:rStyle w:val="Hyperlink"/>
              </w:rPr>
            </w:rPrChange>
          </w:rPr>
          <w:fldChar w:fldCharType="end"/>
        </w:r>
      </w:ins>
    </w:p>
    <w:p w14:paraId="043F6579" w14:textId="77777777" w:rsidR="00B65098" w:rsidRPr="00B65098" w:rsidRDefault="00B65098">
      <w:pPr>
        <w:pStyle w:val="TOC1"/>
        <w:rPr>
          <w:ins w:id="433" w:author="arkat" w:date="2017-10-04T22:39:00Z"/>
          <w:rFonts w:asciiTheme="minorHAnsi" w:eastAsiaTheme="minorEastAsia" w:hAnsiTheme="minorHAnsi" w:cstheme="minorBidi"/>
          <w:sz w:val="22"/>
          <w:lang w:val="en-US"/>
        </w:rPr>
      </w:pPr>
      <w:ins w:id="434" w:author="arkat" w:date="2017-10-04T22:39:00Z">
        <w:r w:rsidRPr="00B65098">
          <w:rPr>
            <w:rStyle w:val="Hyperlink"/>
            <w:rPrChange w:id="435" w:author="arkat" w:date="2017-10-04T22:39:00Z">
              <w:rPr>
                <w:rStyle w:val="Hyperlink"/>
              </w:rPr>
            </w:rPrChange>
          </w:rPr>
          <w:fldChar w:fldCharType="begin"/>
        </w:r>
        <w:r w:rsidRPr="00B65098">
          <w:rPr>
            <w:rStyle w:val="Hyperlink"/>
          </w:rPr>
          <w:instrText xml:space="preserve"> </w:instrText>
        </w:r>
        <w:r w:rsidRPr="00B65098">
          <w:instrText>HYPERLINK \l "_Toc494920114"</w:instrText>
        </w:r>
        <w:r w:rsidRPr="00B65098">
          <w:rPr>
            <w:rStyle w:val="Hyperlink"/>
          </w:rPr>
          <w:instrText xml:space="preserve"> </w:instrText>
        </w:r>
        <w:r w:rsidRPr="00B65098">
          <w:rPr>
            <w:rStyle w:val="Hyperlink"/>
            <w:rPrChange w:id="436" w:author="arkat" w:date="2017-10-04T22:39:00Z">
              <w:rPr>
                <w:rStyle w:val="Hyperlink"/>
              </w:rPr>
            </w:rPrChange>
          </w:rPr>
          <w:fldChar w:fldCharType="separate"/>
        </w:r>
        <w:r w:rsidRPr="00B65098">
          <w:rPr>
            <w:rStyle w:val="Hyperlink"/>
            <w:rPrChange w:id="437" w:author="arkat" w:date="2017-10-04T22:39:00Z">
              <w:rPr>
                <w:rStyle w:val="Hyperlink"/>
                <w:b/>
              </w:rPr>
            </w:rPrChange>
          </w:rPr>
          <w:t>Gambar 2.21</w:t>
        </w:r>
        <w:r w:rsidRPr="00B65098">
          <w:rPr>
            <w:rFonts w:asciiTheme="minorHAnsi" w:eastAsiaTheme="minorEastAsia" w:hAnsiTheme="minorHAnsi" w:cstheme="minorBidi"/>
            <w:sz w:val="22"/>
            <w:lang w:val="en-US"/>
          </w:rPr>
          <w:tab/>
        </w:r>
        <w:r w:rsidRPr="00B65098">
          <w:rPr>
            <w:rStyle w:val="Hyperlink"/>
            <w:rPrChange w:id="438" w:author="arkat" w:date="2017-10-04T22:39:00Z">
              <w:rPr>
                <w:rStyle w:val="Hyperlink"/>
                <w:b/>
              </w:rPr>
            </w:rPrChange>
          </w:rPr>
          <w:t>Contoh Penggunaan Process Break</w:t>
        </w:r>
        <w:r w:rsidRPr="00B65098">
          <w:rPr>
            <w:webHidden/>
          </w:rPr>
          <w:tab/>
        </w:r>
        <w:r w:rsidRPr="00B65098">
          <w:rPr>
            <w:webHidden/>
            <w:rPrChange w:id="439" w:author="arkat" w:date="2017-10-04T22:39:00Z">
              <w:rPr>
                <w:webHidden/>
              </w:rPr>
            </w:rPrChange>
          </w:rPr>
          <w:fldChar w:fldCharType="begin"/>
        </w:r>
        <w:r w:rsidRPr="00B65098">
          <w:rPr>
            <w:webHidden/>
          </w:rPr>
          <w:instrText xml:space="preserve"> PAGEREF _Toc494920114 \h </w:instrText>
        </w:r>
      </w:ins>
      <w:r w:rsidRPr="00B65098">
        <w:rPr>
          <w:webHidden/>
          <w:rPrChange w:id="440" w:author="arkat" w:date="2017-10-04T22:39:00Z">
            <w:rPr>
              <w:webHidden/>
            </w:rPr>
          </w:rPrChange>
        </w:rPr>
      </w:r>
      <w:r w:rsidRPr="00B65098">
        <w:rPr>
          <w:webHidden/>
          <w:rPrChange w:id="441" w:author="arkat" w:date="2017-10-04T22:39:00Z">
            <w:rPr>
              <w:webHidden/>
            </w:rPr>
          </w:rPrChange>
        </w:rPr>
        <w:fldChar w:fldCharType="separate"/>
      </w:r>
      <w:ins w:id="442" w:author="arkat" w:date="2017-10-04T23:34:00Z">
        <w:r w:rsidR="009F2FD2">
          <w:rPr>
            <w:webHidden/>
          </w:rPr>
          <w:t>24</w:t>
        </w:r>
      </w:ins>
      <w:ins w:id="443" w:author="arkat" w:date="2017-10-04T22:39:00Z">
        <w:r w:rsidRPr="00B65098">
          <w:rPr>
            <w:webHidden/>
            <w:rPrChange w:id="444" w:author="arkat" w:date="2017-10-04T22:39:00Z">
              <w:rPr>
                <w:webHidden/>
              </w:rPr>
            </w:rPrChange>
          </w:rPr>
          <w:fldChar w:fldCharType="end"/>
        </w:r>
        <w:r w:rsidRPr="00B65098">
          <w:rPr>
            <w:rStyle w:val="Hyperlink"/>
            <w:rPrChange w:id="445" w:author="arkat" w:date="2017-10-04T22:39:00Z">
              <w:rPr>
                <w:rStyle w:val="Hyperlink"/>
              </w:rPr>
            </w:rPrChange>
          </w:rPr>
          <w:fldChar w:fldCharType="end"/>
        </w:r>
      </w:ins>
    </w:p>
    <w:p w14:paraId="0F247367" w14:textId="77777777" w:rsidR="00B65098" w:rsidRPr="00B65098" w:rsidRDefault="00B65098">
      <w:pPr>
        <w:pStyle w:val="TOC1"/>
        <w:rPr>
          <w:ins w:id="446" w:author="arkat" w:date="2017-10-04T22:39:00Z"/>
          <w:rFonts w:asciiTheme="minorHAnsi" w:eastAsiaTheme="minorEastAsia" w:hAnsiTheme="minorHAnsi" w:cstheme="minorBidi"/>
          <w:sz w:val="22"/>
          <w:lang w:val="en-US"/>
        </w:rPr>
      </w:pPr>
      <w:ins w:id="447" w:author="arkat" w:date="2017-10-04T22:39:00Z">
        <w:r w:rsidRPr="00B65098">
          <w:rPr>
            <w:rStyle w:val="Hyperlink"/>
            <w:rPrChange w:id="448" w:author="arkat" w:date="2017-10-04T22:39:00Z">
              <w:rPr>
                <w:rStyle w:val="Hyperlink"/>
              </w:rPr>
            </w:rPrChange>
          </w:rPr>
          <w:fldChar w:fldCharType="begin"/>
        </w:r>
        <w:r w:rsidRPr="00B65098">
          <w:rPr>
            <w:rStyle w:val="Hyperlink"/>
          </w:rPr>
          <w:instrText xml:space="preserve"> </w:instrText>
        </w:r>
        <w:r w:rsidRPr="00B65098">
          <w:instrText>HYPERLINK \l "_Toc494920115"</w:instrText>
        </w:r>
        <w:r w:rsidRPr="00B65098">
          <w:rPr>
            <w:rStyle w:val="Hyperlink"/>
          </w:rPr>
          <w:instrText xml:space="preserve"> </w:instrText>
        </w:r>
        <w:r w:rsidRPr="00B65098">
          <w:rPr>
            <w:rStyle w:val="Hyperlink"/>
            <w:rPrChange w:id="449" w:author="arkat" w:date="2017-10-04T22:39:00Z">
              <w:rPr>
                <w:rStyle w:val="Hyperlink"/>
              </w:rPr>
            </w:rPrChange>
          </w:rPr>
          <w:fldChar w:fldCharType="separate"/>
        </w:r>
        <w:r w:rsidRPr="00B65098">
          <w:rPr>
            <w:rStyle w:val="Hyperlink"/>
            <w:rPrChange w:id="450" w:author="arkat" w:date="2017-10-04T22:39:00Z">
              <w:rPr>
                <w:rStyle w:val="Hyperlink"/>
                <w:b/>
              </w:rPr>
            </w:rPrChange>
          </w:rPr>
          <w:t>Gambar 2.22</w:t>
        </w:r>
        <w:r w:rsidRPr="00B65098">
          <w:rPr>
            <w:rFonts w:asciiTheme="minorHAnsi" w:eastAsiaTheme="minorEastAsia" w:hAnsiTheme="minorHAnsi" w:cstheme="minorBidi"/>
            <w:sz w:val="22"/>
            <w:lang w:val="en-US"/>
          </w:rPr>
          <w:tab/>
        </w:r>
        <w:r w:rsidRPr="00B65098">
          <w:rPr>
            <w:rStyle w:val="Hyperlink"/>
            <w:rPrChange w:id="451" w:author="arkat" w:date="2017-10-04T22:39:00Z">
              <w:rPr>
                <w:rStyle w:val="Hyperlink"/>
                <w:b/>
              </w:rPr>
            </w:rPrChange>
          </w:rPr>
          <w:t>Notasi Transaction</w:t>
        </w:r>
        <w:r w:rsidRPr="00B65098">
          <w:rPr>
            <w:webHidden/>
          </w:rPr>
          <w:tab/>
        </w:r>
        <w:r w:rsidRPr="00B65098">
          <w:rPr>
            <w:webHidden/>
            <w:rPrChange w:id="452" w:author="arkat" w:date="2017-10-04T22:39:00Z">
              <w:rPr>
                <w:webHidden/>
              </w:rPr>
            </w:rPrChange>
          </w:rPr>
          <w:fldChar w:fldCharType="begin"/>
        </w:r>
        <w:r w:rsidRPr="00B65098">
          <w:rPr>
            <w:webHidden/>
          </w:rPr>
          <w:instrText xml:space="preserve"> PAGEREF _Toc494920115 \h </w:instrText>
        </w:r>
      </w:ins>
      <w:r w:rsidRPr="00B65098">
        <w:rPr>
          <w:webHidden/>
          <w:rPrChange w:id="453" w:author="arkat" w:date="2017-10-04T22:39:00Z">
            <w:rPr>
              <w:webHidden/>
            </w:rPr>
          </w:rPrChange>
        </w:rPr>
      </w:r>
      <w:r w:rsidRPr="00B65098">
        <w:rPr>
          <w:webHidden/>
          <w:rPrChange w:id="454" w:author="arkat" w:date="2017-10-04T22:39:00Z">
            <w:rPr>
              <w:webHidden/>
            </w:rPr>
          </w:rPrChange>
        </w:rPr>
        <w:fldChar w:fldCharType="separate"/>
      </w:r>
      <w:ins w:id="455" w:author="arkat" w:date="2017-10-04T23:34:00Z">
        <w:r w:rsidR="009F2FD2">
          <w:rPr>
            <w:webHidden/>
          </w:rPr>
          <w:t>24</w:t>
        </w:r>
      </w:ins>
      <w:ins w:id="456" w:author="arkat" w:date="2017-10-04T22:39:00Z">
        <w:r w:rsidRPr="00B65098">
          <w:rPr>
            <w:webHidden/>
            <w:rPrChange w:id="457" w:author="arkat" w:date="2017-10-04T22:39:00Z">
              <w:rPr>
                <w:webHidden/>
              </w:rPr>
            </w:rPrChange>
          </w:rPr>
          <w:fldChar w:fldCharType="end"/>
        </w:r>
        <w:r w:rsidRPr="00B65098">
          <w:rPr>
            <w:rStyle w:val="Hyperlink"/>
            <w:rPrChange w:id="458" w:author="arkat" w:date="2017-10-04T22:39:00Z">
              <w:rPr>
                <w:rStyle w:val="Hyperlink"/>
              </w:rPr>
            </w:rPrChange>
          </w:rPr>
          <w:fldChar w:fldCharType="end"/>
        </w:r>
      </w:ins>
    </w:p>
    <w:p w14:paraId="046C02D9" w14:textId="77777777" w:rsidR="00B65098" w:rsidRPr="00B65098" w:rsidRDefault="00B65098">
      <w:pPr>
        <w:pStyle w:val="TOC1"/>
        <w:rPr>
          <w:ins w:id="459" w:author="arkat" w:date="2017-10-04T22:39:00Z"/>
          <w:rFonts w:asciiTheme="minorHAnsi" w:eastAsiaTheme="minorEastAsia" w:hAnsiTheme="minorHAnsi" w:cstheme="minorBidi"/>
          <w:sz w:val="22"/>
          <w:lang w:val="en-US"/>
        </w:rPr>
      </w:pPr>
      <w:ins w:id="460" w:author="arkat" w:date="2017-10-04T22:39:00Z">
        <w:r w:rsidRPr="00B65098">
          <w:rPr>
            <w:rStyle w:val="Hyperlink"/>
            <w:rPrChange w:id="461" w:author="arkat" w:date="2017-10-04T22:39:00Z">
              <w:rPr>
                <w:rStyle w:val="Hyperlink"/>
              </w:rPr>
            </w:rPrChange>
          </w:rPr>
          <w:fldChar w:fldCharType="begin"/>
        </w:r>
        <w:r w:rsidRPr="00B65098">
          <w:rPr>
            <w:rStyle w:val="Hyperlink"/>
          </w:rPr>
          <w:instrText xml:space="preserve"> </w:instrText>
        </w:r>
        <w:r w:rsidRPr="00B65098">
          <w:instrText>HYPERLINK \l "_Toc494920116"</w:instrText>
        </w:r>
        <w:r w:rsidRPr="00B65098">
          <w:rPr>
            <w:rStyle w:val="Hyperlink"/>
          </w:rPr>
          <w:instrText xml:space="preserve"> </w:instrText>
        </w:r>
        <w:r w:rsidRPr="00B65098">
          <w:rPr>
            <w:rStyle w:val="Hyperlink"/>
            <w:rPrChange w:id="462" w:author="arkat" w:date="2017-10-04T22:39:00Z">
              <w:rPr>
                <w:rStyle w:val="Hyperlink"/>
              </w:rPr>
            </w:rPrChange>
          </w:rPr>
          <w:fldChar w:fldCharType="separate"/>
        </w:r>
        <w:r w:rsidRPr="00B65098">
          <w:rPr>
            <w:rStyle w:val="Hyperlink"/>
            <w:rPrChange w:id="463" w:author="arkat" w:date="2017-10-04T22:39:00Z">
              <w:rPr>
                <w:rStyle w:val="Hyperlink"/>
                <w:b/>
              </w:rPr>
            </w:rPrChange>
          </w:rPr>
          <w:t>Gambar 2.23</w:t>
        </w:r>
        <w:r w:rsidRPr="00B65098">
          <w:rPr>
            <w:rFonts w:asciiTheme="minorHAnsi" w:eastAsiaTheme="minorEastAsia" w:hAnsiTheme="minorHAnsi" w:cstheme="minorBidi"/>
            <w:sz w:val="22"/>
            <w:lang w:val="en-US"/>
          </w:rPr>
          <w:tab/>
        </w:r>
        <w:r w:rsidRPr="00B65098">
          <w:rPr>
            <w:rStyle w:val="Hyperlink"/>
            <w:rPrChange w:id="464" w:author="arkat" w:date="2017-10-04T22:39:00Z">
              <w:rPr>
                <w:rStyle w:val="Hyperlink"/>
                <w:b/>
              </w:rPr>
            </w:rPrChange>
          </w:rPr>
          <w:t>Skema Model Transformasi</w:t>
        </w:r>
        <w:r w:rsidRPr="00B65098">
          <w:rPr>
            <w:webHidden/>
          </w:rPr>
          <w:tab/>
        </w:r>
        <w:r w:rsidRPr="00B65098">
          <w:rPr>
            <w:webHidden/>
            <w:rPrChange w:id="465" w:author="arkat" w:date="2017-10-04T22:39:00Z">
              <w:rPr>
                <w:webHidden/>
              </w:rPr>
            </w:rPrChange>
          </w:rPr>
          <w:fldChar w:fldCharType="begin"/>
        </w:r>
        <w:r w:rsidRPr="00B65098">
          <w:rPr>
            <w:webHidden/>
          </w:rPr>
          <w:instrText xml:space="preserve"> PAGEREF _Toc494920116 \h </w:instrText>
        </w:r>
      </w:ins>
      <w:r w:rsidRPr="00B65098">
        <w:rPr>
          <w:webHidden/>
          <w:rPrChange w:id="466" w:author="arkat" w:date="2017-10-04T22:39:00Z">
            <w:rPr>
              <w:webHidden/>
            </w:rPr>
          </w:rPrChange>
        </w:rPr>
      </w:r>
      <w:r w:rsidRPr="00B65098">
        <w:rPr>
          <w:webHidden/>
          <w:rPrChange w:id="467" w:author="arkat" w:date="2017-10-04T22:39:00Z">
            <w:rPr>
              <w:webHidden/>
            </w:rPr>
          </w:rPrChange>
        </w:rPr>
        <w:fldChar w:fldCharType="separate"/>
      </w:r>
      <w:ins w:id="468" w:author="arkat" w:date="2017-10-04T23:34:00Z">
        <w:r w:rsidR="009F2FD2">
          <w:rPr>
            <w:webHidden/>
          </w:rPr>
          <w:t>25</w:t>
        </w:r>
      </w:ins>
      <w:ins w:id="469" w:author="arkat" w:date="2017-10-04T22:39:00Z">
        <w:r w:rsidRPr="00B65098">
          <w:rPr>
            <w:webHidden/>
            <w:rPrChange w:id="470" w:author="arkat" w:date="2017-10-04T22:39:00Z">
              <w:rPr>
                <w:webHidden/>
              </w:rPr>
            </w:rPrChange>
          </w:rPr>
          <w:fldChar w:fldCharType="end"/>
        </w:r>
        <w:r w:rsidRPr="00B65098">
          <w:rPr>
            <w:rStyle w:val="Hyperlink"/>
            <w:rPrChange w:id="471" w:author="arkat" w:date="2017-10-04T22:39:00Z">
              <w:rPr>
                <w:rStyle w:val="Hyperlink"/>
              </w:rPr>
            </w:rPrChange>
          </w:rPr>
          <w:fldChar w:fldCharType="end"/>
        </w:r>
      </w:ins>
    </w:p>
    <w:p w14:paraId="3EB5FCCC" w14:textId="77777777" w:rsidR="00B65098" w:rsidRPr="00B65098" w:rsidRDefault="00B65098">
      <w:pPr>
        <w:pStyle w:val="TOC1"/>
        <w:rPr>
          <w:ins w:id="472" w:author="arkat" w:date="2017-10-04T22:39:00Z"/>
          <w:rFonts w:asciiTheme="minorHAnsi" w:eastAsiaTheme="minorEastAsia" w:hAnsiTheme="minorHAnsi" w:cstheme="minorBidi"/>
          <w:sz w:val="22"/>
          <w:lang w:val="en-US"/>
        </w:rPr>
      </w:pPr>
      <w:ins w:id="473" w:author="arkat" w:date="2017-10-04T22:39:00Z">
        <w:r w:rsidRPr="00B65098">
          <w:rPr>
            <w:rStyle w:val="Hyperlink"/>
            <w:rPrChange w:id="474" w:author="arkat" w:date="2017-10-04T22:39:00Z">
              <w:rPr>
                <w:rStyle w:val="Hyperlink"/>
              </w:rPr>
            </w:rPrChange>
          </w:rPr>
          <w:fldChar w:fldCharType="begin"/>
        </w:r>
        <w:r w:rsidRPr="00B65098">
          <w:rPr>
            <w:rStyle w:val="Hyperlink"/>
          </w:rPr>
          <w:instrText xml:space="preserve"> </w:instrText>
        </w:r>
        <w:r w:rsidRPr="00B65098">
          <w:instrText>HYPERLINK \l "_Toc494920117"</w:instrText>
        </w:r>
        <w:r w:rsidRPr="00B65098">
          <w:rPr>
            <w:rStyle w:val="Hyperlink"/>
          </w:rPr>
          <w:instrText xml:space="preserve"> </w:instrText>
        </w:r>
        <w:r w:rsidRPr="00B65098">
          <w:rPr>
            <w:rStyle w:val="Hyperlink"/>
            <w:rPrChange w:id="475" w:author="arkat" w:date="2017-10-04T22:39:00Z">
              <w:rPr>
                <w:rStyle w:val="Hyperlink"/>
              </w:rPr>
            </w:rPrChange>
          </w:rPr>
          <w:fldChar w:fldCharType="separate"/>
        </w:r>
        <w:r w:rsidRPr="00B65098">
          <w:rPr>
            <w:rStyle w:val="Hyperlink"/>
            <w:rPrChange w:id="476" w:author="arkat" w:date="2017-10-04T22:39:00Z">
              <w:rPr>
                <w:rStyle w:val="Hyperlink"/>
                <w:b/>
              </w:rPr>
            </w:rPrChange>
          </w:rPr>
          <w:t>Gambar 3.1</w:t>
        </w:r>
        <w:r w:rsidRPr="00B65098">
          <w:rPr>
            <w:rFonts w:asciiTheme="minorHAnsi" w:eastAsiaTheme="minorEastAsia" w:hAnsiTheme="minorHAnsi" w:cstheme="minorBidi"/>
            <w:sz w:val="22"/>
            <w:lang w:val="en-US"/>
          </w:rPr>
          <w:tab/>
        </w:r>
        <w:r w:rsidRPr="00B65098">
          <w:rPr>
            <w:rStyle w:val="Hyperlink"/>
            <w:rPrChange w:id="477" w:author="arkat" w:date="2017-10-04T22:39:00Z">
              <w:rPr>
                <w:rStyle w:val="Hyperlink"/>
                <w:b/>
              </w:rPr>
            </w:rPrChange>
          </w:rPr>
          <w:t>Diagram Alur Penelitian</w:t>
        </w:r>
        <w:r w:rsidRPr="00B65098">
          <w:rPr>
            <w:webHidden/>
          </w:rPr>
          <w:tab/>
        </w:r>
        <w:r w:rsidRPr="00B65098">
          <w:rPr>
            <w:webHidden/>
            <w:rPrChange w:id="478" w:author="arkat" w:date="2017-10-04T22:39:00Z">
              <w:rPr>
                <w:webHidden/>
              </w:rPr>
            </w:rPrChange>
          </w:rPr>
          <w:fldChar w:fldCharType="begin"/>
        </w:r>
        <w:r w:rsidRPr="00B65098">
          <w:rPr>
            <w:webHidden/>
          </w:rPr>
          <w:instrText xml:space="preserve"> PAGEREF _Toc494920117 \h </w:instrText>
        </w:r>
      </w:ins>
      <w:r w:rsidRPr="00B65098">
        <w:rPr>
          <w:webHidden/>
          <w:rPrChange w:id="479" w:author="arkat" w:date="2017-10-04T22:39:00Z">
            <w:rPr>
              <w:webHidden/>
            </w:rPr>
          </w:rPrChange>
        </w:rPr>
      </w:r>
      <w:r w:rsidRPr="00B65098">
        <w:rPr>
          <w:webHidden/>
          <w:rPrChange w:id="480" w:author="arkat" w:date="2017-10-04T22:39:00Z">
            <w:rPr>
              <w:webHidden/>
            </w:rPr>
          </w:rPrChange>
        </w:rPr>
        <w:fldChar w:fldCharType="separate"/>
      </w:r>
      <w:ins w:id="481" w:author="arkat" w:date="2017-10-04T23:34:00Z">
        <w:r w:rsidR="009F2FD2">
          <w:rPr>
            <w:webHidden/>
          </w:rPr>
          <w:t>28</w:t>
        </w:r>
      </w:ins>
      <w:ins w:id="482" w:author="arkat" w:date="2017-10-04T22:39:00Z">
        <w:r w:rsidRPr="00B65098">
          <w:rPr>
            <w:webHidden/>
            <w:rPrChange w:id="483" w:author="arkat" w:date="2017-10-04T22:39:00Z">
              <w:rPr>
                <w:webHidden/>
              </w:rPr>
            </w:rPrChange>
          </w:rPr>
          <w:fldChar w:fldCharType="end"/>
        </w:r>
        <w:r w:rsidRPr="00B65098">
          <w:rPr>
            <w:rStyle w:val="Hyperlink"/>
            <w:rPrChange w:id="484" w:author="arkat" w:date="2017-10-04T22:39:00Z">
              <w:rPr>
                <w:rStyle w:val="Hyperlink"/>
              </w:rPr>
            </w:rPrChange>
          </w:rPr>
          <w:fldChar w:fldCharType="end"/>
        </w:r>
      </w:ins>
    </w:p>
    <w:p w14:paraId="7C539126" w14:textId="77777777" w:rsidR="001E4CBB" w:rsidRDefault="00B61FBE">
      <w:pPr>
        <w:spacing w:after="0"/>
        <w:jc w:val="center"/>
        <w:rPr>
          <w:ins w:id="485" w:author="arkat" w:date="2017-09-28T16:32:00Z"/>
          <w:b/>
          <w:lang w:val="en-US"/>
        </w:rPr>
        <w:pPrChange w:id="486" w:author="arkat" w:date="2017-09-28T16:33:00Z">
          <w:pPr>
            <w:spacing w:after="0"/>
          </w:pPr>
        </w:pPrChange>
      </w:pPr>
      <w:ins w:id="487" w:author="arkat" w:date="2017-10-02T08:47:00Z">
        <w:r w:rsidRPr="00B65098">
          <w:rPr>
            <w:lang w:val="en-US"/>
            <w:rPrChange w:id="488" w:author="arkat" w:date="2017-10-04T22:39:00Z">
              <w:rPr>
                <w:b/>
                <w:lang w:val="en-US"/>
              </w:rPr>
            </w:rPrChange>
          </w:rPr>
          <w:fldChar w:fldCharType="end"/>
        </w:r>
      </w:ins>
    </w:p>
    <w:p w14:paraId="3B2032F1" w14:textId="16B172BE" w:rsidR="00A70FC1" w:rsidRPr="00A70FC1" w:rsidRDefault="00D30412">
      <w:pPr>
        <w:pStyle w:val="Heading1"/>
        <w:numPr>
          <w:ilvl w:val="0"/>
          <w:numId w:val="0"/>
        </w:numPr>
        <w:rPr>
          <w:ins w:id="489" w:author="arkat" w:date="2017-10-02T09:11:00Z"/>
          <w:lang w:val="en-US"/>
          <w:rPrChange w:id="490" w:author="arkat" w:date="2017-10-02T09:12:00Z">
            <w:rPr>
              <w:ins w:id="491" w:author="arkat" w:date="2017-10-02T09:11:00Z"/>
            </w:rPr>
          </w:rPrChange>
        </w:rPr>
        <w:pPrChange w:id="492" w:author="arkat" w:date="2017-10-02T09:12:00Z">
          <w:pPr>
            <w:spacing w:after="0"/>
          </w:pPr>
        </w:pPrChange>
      </w:pPr>
      <w:bookmarkStart w:id="493" w:name="_Toc494923109"/>
      <w:ins w:id="494" w:author="arkat" w:date="2017-09-28T16:38:00Z">
        <w:r>
          <w:rPr>
            <w:lang w:val="en-US"/>
          </w:rPr>
          <w:lastRenderedPageBreak/>
          <w:t>DAFTAR TABEL</w:t>
        </w:r>
      </w:ins>
      <w:bookmarkEnd w:id="493"/>
    </w:p>
    <w:p w14:paraId="5928CCFD" w14:textId="77777777" w:rsidR="00B65098" w:rsidRDefault="00A70FC1" w:rsidP="00B65098">
      <w:pPr>
        <w:pStyle w:val="TOC1"/>
        <w:tabs>
          <w:tab w:val="clear" w:pos="1350"/>
          <w:tab w:val="left" w:pos="1080"/>
        </w:tabs>
        <w:rPr>
          <w:ins w:id="495" w:author="arkat" w:date="2017-10-04T22:40:00Z"/>
          <w:rFonts w:asciiTheme="minorHAnsi" w:eastAsiaTheme="minorEastAsia" w:hAnsiTheme="minorHAnsi" w:cstheme="minorBidi"/>
          <w:sz w:val="22"/>
          <w:lang w:val="en-US"/>
        </w:rPr>
      </w:pPr>
      <w:ins w:id="496" w:author="arkat" w:date="2017-10-02T09:12:00Z">
        <w:r>
          <w:fldChar w:fldCharType="begin"/>
        </w:r>
        <w:r>
          <w:instrText xml:space="preserve"> TOC \h \z \t "Tabel BAB 2,1" </w:instrText>
        </w:r>
      </w:ins>
      <w:r>
        <w:fldChar w:fldCharType="separate"/>
      </w:r>
      <w:ins w:id="497" w:author="arkat" w:date="2017-10-04T22:40:00Z">
        <w:r w:rsidR="00B65098" w:rsidRPr="00DE6DFB">
          <w:rPr>
            <w:rStyle w:val="Hyperlink"/>
          </w:rPr>
          <w:fldChar w:fldCharType="begin"/>
        </w:r>
        <w:r w:rsidR="00B65098" w:rsidRPr="00DE6DFB">
          <w:rPr>
            <w:rStyle w:val="Hyperlink"/>
          </w:rPr>
          <w:instrText xml:space="preserve"> </w:instrText>
        </w:r>
        <w:r w:rsidR="00B65098">
          <w:instrText>HYPERLINK \l "_Toc494920136"</w:instrText>
        </w:r>
        <w:r w:rsidR="00B65098" w:rsidRPr="00DE6DFB">
          <w:rPr>
            <w:rStyle w:val="Hyperlink"/>
          </w:rPr>
          <w:instrText xml:space="preserve"> </w:instrText>
        </w:r>
        <w:r w:rsidR="00B65098" w:rsidRPr="00DE6DFB">
          <w:rPr>
            <w:rStyle w:val="Hyperlink"/>
          </w:rPr>
          <w:fldChar w:fldCharType="separate"/>
        </w:r>
        <w:r w:rsidR="00B65098" w:rsidRPr="00DE6DFB">
          <w:rPr>
            <w:rStyle w:val="Hyperlink"/>
          </w:rPr>
          <w:t>Tabel 2.1</w:t>
        </w:r>
        <w:r w:rsidR="00B65098">
          <w:rPr>
            <w:rFonts w:asciiTheme="minorHAnsi" w:eastAsiaTheme="minorEastAsia" w:hAnsiTheme="minorHAnsi" w:cstheme="minorBidi"/>
            <w:sz w:val="22"/>
            <w:lang w:val="en-US"/>
          </w:rPr>
          <w:tab/>
        </w:r>
        <w:r w:rsidR="00B65098" w:rsidRPr="00DE6DFB">
          <w:rPr>
            <w:rStyle w:val="Hyperlink"/>
          </w:rPr>
          <w:t>Kategori Pemodelan Proses Bisnis</w:t>
        </w:r>
        <w:r w:rsidR="00B65098">
          <w:rPr>
            <w:webHidden/>
          </w:rPr>
          <w:tab/>
        </w:r>
        <w:r w:rsidR="00B65098">
          <w:rPr>
            <w:webHidden/>
          </w:rPr>
          <w:fldChar w:fldCharType="begin"/>
        </w:r>
        <w:r w:rsidR="00B65098">
          <w:rPr>
            <w:webHidden/>
          </w:rPr>
          <w:instrText xml:space="preserve"> PAGEREF _Toc494920136 \h </w:instrText>
        </w:r>
      </w:ins>
      <w:r w:rsidR="00B65098">
        <w:rPr>
          <w:webHidden/>
        </w:rPr>
      </w:r>
      <w:r w:rsidR="00B65098">
        <w:rPr>
          <w:webHidden/>
        </w:rPr>
        <w:fldChar w:fldCharType="separate"/>
      </w:r>
      <w:ins w:id="498" w:author="arkat" w:date="2017-10-04T23:34:00Z">
        <w:r w:rsidR="009F2FD2">
          <w:rPr>
            <w:webHidden/>
          </w:rPr>
          <w:t>9</w:t>
        </w:r>
      </w:ins>
      <w:ins w:id="499" w:author="arkat" w:date="2017-10-04T22:40:00Z">
        <w:r w:rsidR="00B65098">
          <w:rPr>
            <w:webHidden/>
          </w:rPr>
          <w:fldChar w:fldCharType="end"/>
        </w:r>
        <w:r w:rsidR="00B65098" w:rsidRPr="00DE6DFB">
          <w:rPr>
            <w:rStyle w:val="Hyperlink"/>
          </w:rPr>
          <w:fldChar w:fldCharType="end"/>
        </w:r>
      </w:ins>
    </w:p>
    <w:p w14:paraId="0D4CF3AF" w14:textId="77777777" w:rsidR="00B65098" w:rsidRDefault="00B65098" w:rsidP="00B65098">
      <w:pPr>
        <w:pStyle w:val="TOC1"/>
        <w:tabs>
          <w:tab w:val="left" w:pos="1080"/>
        </w:tabs>
        <w:rPr>
          <w:ins w:id="500" w:author="arkat" w:date="2017-10-04T22:40:00Z"/>
          <w:rFonts w:asciiTheme="minorHAnsi" w:eastAsiaTheme="minorEastAsia" w:hAnsiTheme="minorHAnsi" w:cstheme="minorBidi"/>
          <w:sz w:val="22"/>
          <w:lang w:val="en-US"/>
        </w:rPr>
      </w:pPr>
      <w:ins w:id="501" w:author="arkat" w:date="2017-10-04T22:40:00Z">
        <w:r w:rsidRPr="00DE6DFB">
          <w:rPr>
            <w:rStyle w:val="Hyperlink"/>
          </w:rPr>
          <w:fldChar w:fldCharType="begin"/>
        </w:r>
        <w:r w:rsidRPr="00DE6DFB">
          <w:rPr>
            <w:rStyle w:val="Hyperlink"/>
          </w:rPr>
          <w:instrText xml:space="preserve"> </w:instrText>
        </w:r>
        <w:r>
          <w:instrText>HYPERLINK \l "_Toc494920137"</w:instrText>
        </w:r>
        <w:r w:rsidRPr="00DE6DFB">
          <w:rPr>
            <w:rStyle w:val="Hyperlink"/>
          </w:rPr>
          <w:instrText xml:space="preserve"> </w:instrText>
        </w:r>
        <w:r w:rsidRPr="00DE6DFB">
          <w:rPr>
            <w:rStyle w:val="Hyperlink"/>
          </w:rPr>
          <w:fldChar w:fldCharType="separate"/>
        </w:r>
        <w:r w:rsidRPr="00DE6DFB">
          <w:rPr>
            <w:rStyle w:val="Hyperlink"/>
          </w:rPr>
          <w:t>Tabel 2.2</w:t>
        </w:r>
        <w:r>
          <w:rPr>
            <w:rFonts w:asciiTheme="minorHAnsi" w:eastAsiaTheme="minorEastAsia" w:hAnsiTheme="minorHAnsi" w:cstheme="minorBidi"/>
            <w:sz w:val="22"/>
            <w:lang w:val="en-US"/>
          </w:rPr>
          <w:tab/>
        </w:r>
        <w:r w:rsidRPr="00DE6DFB">
          <w:rPr>
            <w:rStyle w:val="Hyperlink"/>
          </w:rPr>
          <w:t>Elemen dasar BPMN 2.0</w:t>
        </w:r>
        <w:r>
          <w:rPr>
            <w:webHidden/>
          </w:rPr>
          <w:tab/>
        </w:r>
        <w:r>
          <w:rPr>
            <w:webHidden/>
          </w:rPr>
          <w:fldChar w:fldCharType="begin"/>
        </w:r>
        <w:r>
          <w:rPr>
            <w:webHidden/>
          </w:rPr>
          <w:instrText xml:space="preserve"> PAGEREF _Toc494920137 \h </w:instrText>
        </w:r>
      </w:ins>
      <w:r>
        <w:rPr>
          <w:webHidden/>
        </w:rPr>
      </w:r>
      <w:r>
        <w:rPr>
          <w:webHidden/>
        </w:rPr>
        <w:fldChar w:fldCharType="separate"/>
      </w:r>
      <w:ins w:id="502" w:author="arkat" w:date="2017-10-04T23:34:00Z">
        <w:r w:rsidR="009F2FD2">
          <w:rPr>
            <w:webHidden/>
          </w:rPr>
          <w:t>15</w:t>
        </w:r>
      </w:ins>
      <w:ins w:id="503" w:author="arkat" w:date="2017-10-04T22:40:00Z">
        <w:r>
          <w:rPr>
            <w:webHidden/>
          </w:rPr>
          <w:fldChar w:fldCharType="end"/>
        </w:r>
        <w:r w:rsidRPr="00DE6DFB">
          <w:rPr>
            <w:rStyle w:val="Hyperlink"/>
          </w:rPr>
          <w:fldChar w:fldCharType="end"/>
        </w:r>
      </w:ins>
    </w:p>
    <w:p w14:paraId="5C2D3805" w14:textId="77777777" w:rsidR="00B65098" w:rsidRDefault="00B65098" w:rsidP="00B65098">
      <w:pPr>
        <w:pStyle w:val="TOC1"/>
        <w:tabs>
          <w:tab w:val="left" w:pos="1080"/>
        </w:tabs>
        <w:rPr>
          <w:ins w:id="504" w:author="arkat" w:date="2017-10-04T22:40:00Z"/>
          <w:rFonts w:asciiTheme="minorHAnsi" w:eastAsiaTheme="minorEastAsia" w:hAnsiTheme="minorHAnsi" w:cstheme="minorBidi"/>
          <w:sz w:val="22"/>
          <w:lang w:val="en-US"/>
        </w:rPr>
      </w:pPr>
      <w:ins w:id="505" w:author="arkat" w:date="2017-10-04T22:40:00Z">
        <w:r w:rsidRPr="00DE6DFB">
          <w:rPr>
            <w:rStyle w:val="Hyperlink"/>
          </w:rPr>
          <w:fldChar w:fldCharType="begin"/>
        </w:r>
        <w:r w:rsidRPr="00DE6DFB">
          <w:rPr>
            <w:rStyle w:val="Hyperlink"/>
          </w:rPr>
          <w:instrText xml:space="preserve"> </w:instrText>
        </w:r>
        <w:r>
          <w:instrText>HYPERLINK \l "_Toc494920138"</w:instrText>
        </w:r>
        <w:r w:rsidRPr="00DE6DFB">
          <w:rPr>
            <w:rStyle w:val="Hyperlink"/>
          </w:rPr>
          <w:instrText xml:space="preserve"> </w:instrText>
        </w:r>
        <w:r w:rsidRPr="00DE6DFB">
          <w:rPr>
            <w:rStyle w:val="Hyperlink"/>
          </w:rPr>
          <w:fldChar w:fldCharType="separate"/>
        </w:r>
        <w:r w:rsidRPr="00DE6DFB">
          <w:rPr>
            <w:rStyle w:val="Hyperlink"/>
          </w:rPr>
          <w:t>Tabel 2.3</w:t>
        </w:r>
        <w:r>
          <w:rPr>
            <w:rFonts w:asciiTheme="minorHAnsi" w:eastAsiaTheme="minorEastAsia" w:hAnsiTheme="minorHAnsi" w:cstheme="minorBidi"/>
            <w:sz w:val="22"/>
            <w:lang w:val="en-US"/>
          </w:rPr>
          <w:tab/>
        </w:r>
        <w:r w:rsidRPr="00DE6DFB">
          <w:rPr>
            <w:rStyle w:val="Hyperlink"/>
          </w:rPr>
          <w:t xml:space="preserve">Jenis </w:t>
        </w:r>
        <w:r w:rsidRPr="00DE6DFB">
          <w:rPr>
            <w:rStyle w:val="Hyperlink"/>
            <w:i/>
          </w:rPr>
          <w:t>Event</w:t>
        </w:r>
        <w:r>
          <w:rPr>
            <w:webHidden/>
          </w:rPr>
          <w:tab/>
        </w:r>
        <w:r>
          <w:rPr>
            <w:webHidden/>
          </w:rPr>
          <w:fldChar w:fldCharType="begin"/>
        </w:r>
        <w:r>
          <w:rPr>
            <w:webHidden/>
          </w:rPr>
          <w:instrText xml:space="preserve"> PAGEREF _Toc494920138 \h </w:instrText>
        </w:r>
      </w:ins>
      <w:r>
        <w:rPr>
          <w:webHidden/>
        </w:rPr>
      </w:r>
      <w:r>
        <w:rPr>
          <w:webHidden/>
        </w:rPr>
        <w:fldChar w:fldCharType="separate"/>
      </w:r>
      <w:ins w:id="506" w:author="arkat" w:date="2017-10-04T23:34:00Z">
        <w:r w:rsidR="009F2FD2">
          <w:rPr>
            <w:webHidden/>
          </w:rPr>
          <w:t>17</w:t>
        </w:r>
      </w:ins>
      <w:ins w:id="507" w:author="arkat" w:date="2017-10-04T22:40:00Z">
        <w:r>
          <w:rPr>
            <w:webHidden/>
          </w:rPr>
          <w:fldChar w:fldCharType="end"/>
        </w:r>
        <w:r w:rsidRPr="00DE6DFB">
          <w:rPr>
            <w:rStyle w:val="Hyperlink"/>
          </w:rPr>
          <w:fldChar w:fldCharType="end"/>
        </w:r>
      </w:ins>
    </w:p>
    <w:p w14:paraId="4DCB018A" w14:textId="77777777" w:rsidR="00B65098" w:rsidRDefault="00B65098" w:rsidP="00B65098">
      <w:pPr>
        <w:pStyle w:val="TOC1"/>
        <w:tabs>
          <w:tab w:val="left" w:pos="1080"/>
        </w:tabs>
        <w:rPr>
          <w:ins w:id="508" w:author="arkat" w:date="2017-10-04T22:40:00Z"/>
          <w:rFonts w:asciiTheme="minorHAnsi" w:eastAsiaTheme="minorEastAsia" w:hAnsiTheme="minorHAnsi" w:cstheme="minorBidi"/>
          <w:sz w:val="22"/>
          <w:lang w:val="en-US"/>
        </w:rPr>
      </w:pPr>
      <w:ins w:id="509" w:author="arkat" w:date="2017-10-04T22:40:00Z">
        <w:r w:rsidRPr="00DE6DFB">
          <w:rPr>
            <w:rStyle w:val="Hyperlink"/>
          </w:rPr>
          <w:fldChar w:fldCharType="begin"/>
        </w:r>
        <w:r w:rsidRPr="00DE6DFB">
          <w:rPr>
            <w:rStyle w:val="Hyperlink"/>
          </w:rPr>
          <w:instrText xml:space="preserve"> </w:instrText>
        </w:r>
        <w:r>
          <w:instrText>HYPERLINK \l "_Toc494920139"</w:instrText>
        </w:r>
        <w:r w:rsidRPr="00DE6DFB">
          <w:rPr>
            <w:rStyle w:val="Hyperlink"/>
          </w:rPr>
          <w:instrText xml:space="preserve"> </w:instrText>
        </w:r>
        <w:r w:rsidRPr="00DE6DFB">
          <w:rPr>
            <w:rStyle w:val="Hyperlink"/>
          </w:rPr>
          <w:fldChar w:fldCharType="separate"/>
        </w:r>
        <w:r w:rsidRPr="00DE6DFB">
          <w:rPr>
            <w:rStyle w:val="Hyperlink"/>
          </w:rPr>
          <w:t>Tabel 2.4</w:t>
        </w:r>
        <w:r>
          <w:rPr>
            <w:rFonts w:asciiTheme="minorHAnsi" w:eastAsiaTheme="minorEastAsia" w:hAnsiTheme="minorHAnsi" w:cstheme="minorBidi"/>
            <w:sz w:val="22"/>
            <w:lang w:val="en-US"/>
          </w:rPr>
          <w:tab/>
        </w:r>
        <w:r w:rsidRPr="00DE6DFB">
          <w:rPr>
            <w:rStyle w:val="Hyperlink"/>
          </w:rPr>
          <w:t xml:space="preserve">Elemen Perluasan </w:t>
        </w:r>
        <w:r w:rsidRPr="00DE6DFB">
          <w:rPr>
            <w:rStyle w:val="Hyperlink"/>
            <w:i/>
          </w:rPr>
          <w:t>Compound Activity</w:t>
        </w:r>
        <w:r>
          <w:rPr>
            <w:webHidden/>
          </w:rPr>
          <w:tab/>
        </w:r>
        <w:r>
          <w:rPr>
            <w:webHidden/>
          </w:rPr>
          <w:fldChar w:fldCharType="begin"/>
        </w:r>
        <w:r>
          <w:rPr>
            <w:webHidden/>
          </w:rPr>
          <w:instrText xml:space="preserve"> PAGEREF _Toc494920139 \h </w:instrText>
        </w:r>
      </w:ins>
      <w:r>
        <w:rPr>
          <w:webHidden/>
        </w:rPr>
      </w:r>
      <w:r>
        <w:rPr>
          <w:webHidden/>
        </w:rPr>
        <w:fldChar w:fldCharType="separate"/>
      </w:r>
      <w:ins w:id="510" w:author="arkat" w:date="2017-10-04T23:34:00Z">
        <w:r w:rsidR="009F2FD2">
          <w:rPr>
            <w:webHidden/>
          </w:rPr>
          <w:t>18</w:t>
        </w:r>
      </w:ins>
      <w:ins w:id="511" w:author="arkat" w:date="2017-10-04T22:40:00Z">
        <w:r>
          <w:rPr>
            <w:webHidden/>
          </w:rPr>
          <w:fldChar w:fldCharType="end"/>
        </w:r>
        <w:r w:rsidRPr="00DE6DFB">
          <w:rPr>
            <w:rStyle w:val="Hyperlink"/>
          </w:rPr>
          <w:fldChar w:fldCharType="end"/>
        </w:r>
      </w:ins>
    </w:p>
    <w:p w14:paraId="0006F04A" w14:textId="77777777" w:rsidR="00B65098" w:rsidRDefault="00B65098" w:rsidP="00B65098">
      <w:pPr>
        <w:pStyle w:val="TOC1"/>
        <w:tabs>
          <w:tab w:val="left" w:pos="1080"/>
        </w:tabs>
        <w:rPr>
          <w:ins w:id="512" w:author="arkat" w:date="2017-10-04T22:40:00Z"/>
          <w:rFonts w:asciiTheme="minorHAnsi" w:eastAsiaTheme="minorEastAsia" w:hAnsiTheme="minorHAnsi" w:cstheme="minorBidi"/>
          <w:sz w:val="22"/>
          <w:lang w:val="en-US"/>
        </w:rPr>
      </w:pPr>
      <w:ins w:id="513" w:author="arkat" w:date="2017-10-04T22:40:00Z">
        <w:r w:rsidRPr="00DE6DFB">
          <w:rPr>
            <w:rStyle w:val="Hyperlink"/>
          </w:rPr>
          <w:fldChar w:fldCharType="begin"/>
        </w:r>
        <w:r w:rsidRPr="00DE6DFB">
          <w:rPr>
            <w:rStyle w:val="Hyperlink"/>
          </w:rPr>
          <w:instrText xml:space="preserve"> </w:instrText>
        </w:r>
        <w:r>
          <w:instrText>HYPERLINK \l "_Toc494920140"</w:instrText>
        </w:r>
        <w:r w:rsidRPr="00DE6DFB">
          <w:rPr>
            <w:rStyle w:val="Hyperlink"/>
          </w:rPr>
          <w:instrText xml:space="preserve"> </w:instrText>
        </w:r>
        <w:r w:rsidRPr="00DE6DFB">
          <w:rPr>
            <w:rStyle w:val="Hyperlink"/>
          </w:rPr>
          <w:fldChar w:fldCharType="separate"/>
        </w:r>
        <w:r w:rsidRPr="00DE6DFB">
          <w:rPr>
            <w:rStyle w:val="Hyperlink"/>
          </w:rPr>
          <w:t>Tabel 2.5</w:t>
        </w:r>
        <w:r>
          <w:rPr>
            <w:rFonts w:asciiTheme="minorHAnsi" w:eastAsiaTheme="minorEastAsia" w:hAnsiTheme="minorHAnsi" w:cstheme="minorBidi"/>
            <w:sz w:val="22"/>
            <w:lang w:val="en-US"/>
          </w:rPr>
          <w:tab/>
        </w:r>
        <w:r w:rsidRPr="00DE6DFB">
          <w:rPr>
            <w:rStyle w:val="Hyperlink"/>
          </w:rPr>
          <w:t xml:space="preserve">Elemen Perluasan </w:t>
        </w:r>
        <w:r w:rsidRPr="00DE6DFB">
          <w:rPr>
            <w:rStyle w:val="Hyperlink"/>
            <w:i/>
          </w:rPr>
          <w:t>Sequence Flow</w:t>
        </w:r>
        <w:r>
          <w:rPr>
            <w:webHidden/>
          </w:rPr>
          <w:tab/>
        </w:r>
        <w:r>
          <w:rPr>
            <w:webHidden/>
          </w:rPr>
          <w:fldChar w:fldCharType="begin"/>
        </w:r>
        <w:r>
          <w:rPr>
            <w:webHidden/>
          </w:rPr>
          <w:instrText xml:space="preserve"> PAGEREF _Toc494920140 \h </w:instrText>
        </w:r>
      </w:ins>
      <w:r>
        <w:rPr>
          <w:webHidden/>
        </w:rPr>
      </w:r>
      <w:r>
        <w:rPr>
          <w:webHidden/>
        </w:rPr>
        <w:fldChar w:fldCharType="separate"/>
      </w:r>
      <w:ins w:id="514" w:author="arkat" w:date="2017-10-04T23:34:00Z">
        <w:r w:rsidR="009F2FD2">
          <w:rPr>
            <w:webHidden/>
          </w:rPr>
          <w:t>19</w:t>
        </w:r>
      </w:ins>
      <w:ins w:id="515" w:author="arkat" w:date="2017-10-04T22:40:00Z">
        <w:r>
          <w:rPr>
            <w:webHidden/>
          </w:rPr>
          <w:fldChar w:fldCharType="end"/>
        </w:r>
        <w:r w:rsidRPr="00DE6DFB">
          <w:rPr>
            <w:rStyle w:val="Hyperlink"/>
          </w:rPr>
          <w:fldChar w:fldCharType="end"/>
        </w:r>
      </w:ins>
    </w:p>
    <w:p w14:paraId="3D19E9E4" w14:textId="77777777" w:rsidR="001C5747" w:rsidRPr="001C5747" w:rsidRDefault="00A70FC1" w:rsidP="001C5747">
      <w:pPr>
        <w:rPr>
          <w:rPrChange w:id="516" w:author="arkat" w:date="2017-10-02T09:12:00Z">
            <w:rPr>
              <w:lang w:val="en-US"/>
            </w:rPr>
          </w:rPrChange>
        </w:rPr>
        <w:sectPr w:rsidR="001C5747" w:rsidRPr="001C5747" w:rsidSect="003B05AC">
          <w:footerReference w:type="default" r:id="rId9"/>
          <w:pgSz w:w="11906" w:h="16838"/>
          <w:pgMar w:top="1985" w:right="1701" w:bottom="1701" w:left="2268" w:header="709" w:footer="709" w:gutter="0"/>
          <w:pgNumType w:fmt="lowerRoman"/>
          <w:cols w:space="708"/>
          <w:titlePg/>
          <w:docGrid w:linePitch="360"/>
        </w:sectPr>
        <w:pPrChange w:id="517" w:author="arkat" w:date="2017-10-02T09:12:00Z">
          <w:pPr>
            <w:spacing w:after="0"/>
          </w:pPr>
        </w:pPrChange>
      </w:pPr>
      <w:ins w:id="518" w:author="arkat" w:date="2017-10-02T09:12:00Z">
        <w:r>
          <w:fldChar w:fldCharType="end"/>
        </w:r>
      </w:ins>
    </w:p>
    <w:p w14:paraId="05EED42F" w14:textId="66F317B1" w:rsidR="00E01896" w:rsidRDefault="009D16AE" w:rsidP="00750C2A">
      <w:pPr>
        <w:pStyle w:val="Heading1"/>
        <w:spacing w:after="0"/>
      </w:pPr>
      <w:bookmarkStart w:id="519" w:name="_Toc494923110"/>
      <w:ins w:id="520" w:author="arkat" w:date="2017-09-28T16:25:00Z">
        <w:r>
          <w:rPr>
            <w:lang w:val="en-US"/>
          </w:rPr>
          <w:lastRenderedPageBreak/>
          <w:t>PENDAHULUAN</w:t>
        </w:r>
      </w:ins>
      <w:bookmarkEnd w:id="519"/>
    </w:p>
    <w:p w14:paraId="364ED3A2" w14:textId="77777777" w:rsidR="003E7F09" w:rsidDel="009D16AE" w:rsidRDefault="003E7F09">
      <w:pPr>
        <w:pStyle w:val="Heading2"/>
        <w:numPr>
          <w:ilvl w:val="0"/>
          <w:numId w:val="0"/>
        </w:numPr>
        <w:spacing w:before="0" w:after="0"/>
        <w:rPr>
          <w:del w:id="521" w:author="arkat" w:date="2017-09-28T16:25:00Z"/>
          <w:sz w:val="32"/>
          <w:lang w:val="en-US"/>
        </w:rPr>
        <w:pPrChange w:id="522" w:author="arkat" w:date="2017-09-28T16:25:00Z">
          <w:pPr>
            <w:pStyle w:val="Heading2"/>
            <w:numPr>
              <w:ilvl w:val="0"/>
              <w:numId w:val="0"/>
            </w:numPr>
            <w:spacing w:before="0" w:after="0"/>
            <w:ind w:left="0" w:firstLine="0"/>
            <w:jc w:val="center"/>
          </w:pPr>
        </w:pPrChange>
      </w:pPr>
      <w:bookmarkStart w:id="523" w:name="_Toc475624289"/>
      <w:del w:id="524"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525" w:author="arkat" w:date="2017-09-28T16:25:00Z"/>
          <w:lang w:val="en-US"/>
        </w:rPr>
        <w:pPrChange w:id="526" w:author="arkat" w:date="2017-09-28T16:25:00Z">
          <w:pPr>
            <w:pStyle w:val="BodyText"/>
          </w:pPr>
        </w:pPrChange>
      </w:pPr>
    </w:p>
    <w:p w14:paraId="5A823989" w14:textId="77777777" w:rsidR="009D16AE" w:rsidRDefault="009D16AE" w:rsidP="00271ECB">
      <w:pPr>
        <w:pStyle w:val="BodyText"/>
        <w:ind w:firstLine="284"/>
        <w:rPr>
          <w:ins w:id="527" w:author="arkat" w:date="2017-09-28T16:25:00Z"/>
          <w:lang w:val="en-US"/>
        </w:rPr>
      </w:pPr>
    </w:p>
    <w:p w14:paraId="69415157" w14:textId="0E249C1D" w:rsidR="00271ECB" w:rsidRPr="003E7F09" w:rsidRDefault="00271ECB" w:rsidP="00271ECB">
      <w:pPr>
        <w:pStyle w:val="BodyText"/>
        <w:ind w:firstLine="284"/>
        <w:rPr>
          <w:lang w:val="en-US"/>
        </w:rPr>
      </w:pPr>
      <w:r>
        <w:rPr>
          <w:lang w:val="en-US"/>
        </w:rPr>
        <w:t>BAB ini memuat latar bel</w:t>
      </w:r>
      <w:del w:id="528" w:author="arkat" w:date="2017-10-06T08:01:00Z">
        <w:r w:rsidDel="008D650E">
          <w:rPr>
            <w:lang w:val="en-US"/>
          </w:rPr>
          <w:delText>akan</w:delText>
        </w:r>
      </w:del>
      <w:ins w:id="529" w:author="arkat" w:date="2017-10-06T08:01:00Z">
        <w:r w:rsidR="008D650E">
          <w:rPr>
            <w:lang w:val="en-US"/>
          </w:rPr>
          <w:t>akan</w:t>
        </w:r>
      </w:ins>
      <w:r>
        <w:rPr>
          <w:lang w:val="en-US"/>
        </w:rPr>
        <w:t>g, rumusan masalah, batasan masalah, tujuan, manfaat, dan sistematika dari tesis ini.</w:t>
      </w:r>
    </w:p>
    <w:p w14:paraId="3E36B5A7" w14:textId="2D85AE1F" w:rsidR="009040C2" w:rsidRPr="009040C2" w:rsidRDefault="005B7834" w:rsidP="009040C2">
      <w:pPr>
        <w:pStyle w:val="Heading2"/>
        <w:spacing w:before="0" w:after="0"/>
      </w:pPr>
      <w:bookmarkStart w:id="530" w:name="_Toc494923111"/>
      <w:r>
        <w:t>Latar bel</w:t>
      </w:r>
      <w:del w:id="531" w:author="arkat" w:date="2017-10-06T08:01:00Z">
        <w:r w:rsidDel="008D650E">
          <w:delText>akan</w:delText>
        </w:r>
      </w:del>
      <w:ins w:id="532" w:author="arkat" w:date="2017-10-06T08:01:00Z">
        <w:r w:rsidR="008D650E">
          <w:t>akan</w:t>
        </w:r>
      </w:ins>
      <w:r>
        <w:t>g</w:t>
      </w:r>
      <w:bookmarkEnd w:id="523"/>
      <w:bookmarkEnd w:id="530"/>
    </w:p>
    <w:p w14:paraId="1D28ABDF" w14:textId="3659EB4F" w:rsidR="00F20DAD" w:rsidRDefault="00F63BFB">
      <w:pPr>
        <w:pStyle w:val="BodyTextFirstIndent"/>
        <w:spacing w:after="0"/>
        <w:ind w:firstLine="426"/>
        <w:rPr>
          <w:ins w:id="533"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534" w:author="arkat" w:date="2017-10-06T08:01:00Z">
        <w:r w:rsidR="004C25E8" w:rsidDel="008D650E">
          <w:rPr>
            <w:rFonts w:cs="Times New Roman"/>
            <w:color w:val="000000"/>
            <w:szCs w:val="24"/>
            <w:lang w:val="en-US"/>
          </w:rPr>
          <w:delText>akan</w:delText>
        </w:r>
      </w:del>
      <w:ins w:id="535" w:author="arkat" w:date="2017-10-06T08:01:00Z">
        <w:r w:rsidR="008D650E">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536" w:author="arkat" w:date="2017-10-06T08:01:00Z">
        <w:r w:rsidRPr="007C3FCC" w:rsidDel="008D650E">
          <w:rPr>
            <w:rFonts w:cs="Times New Roman"/>
            <w:color w:val="000000"/>
            <w:szCs w:val="24"/>
            <w:lang w:val="en-US"/>
          </w:rPr>
          <w:delText>cara</w:delText>
        </w:r>
      </w:del>
      <w:ins w:id="537" w:author="arkat" w:date="2017-10-06T08:01:00Z">
        <w:r w:rsidR="008D650E">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538" w:author="arkat" w:date="2017-10-04T12:57:00Z">
        <w:r w:rsidR="00BF4FA4">
          <w:rPr>
            <w:rFonts w:cs="Times New Roman"/>
            <w:color w:val="000000"/>
            <w:szCs w:val="24"/>
            <w:lang w:val="en-US"/>
          </w:rPr>
          <w:t xml:space="preserve"> </w:t>
        </w:r>
      </w:ins>
      <w:ins w:id="539" w:author="arkat" w:date="2017-10-04T13:00:00Z">
        <w:r w:rsidR="00BF4FA4">
          <w:rPr>
            <w:rFonts w:cs="Times New Roman"/>
            <w:color w:val="000000"/>
            <w:szCs w:val="24"/>
            <w:lang w:val="en-US"/>
          </w:rPr>
          <w:t xml:space="preserve">Ketatnya persaingan bisnis menyebabkan </w:t>
        </w:r>
      </w:ins>
      <w:ins w:id="540" w:author="arkat" w:date="2017-10-04T12:58:00Z">
        <w:r w:rsidR="00BF4FA4">
          <w:rPr>
            <w:rFonts w:cs="Times New Roman"/>
            <w:i/>
            <w:color w:val="000000"/>
            <w:szCs w:val="24"/>
            <w:lang w:val="en-US"/>
          </w:rPr>
          <w:t xml:space="preserve">enterprise </w:t>
        </w:r>
      </w:ins>
      <w:ins w:id="541" w:author="arkat" w:date="2017-10-04T13:01:00Z">
        <w:r w:rsidR="00BF4FA4">
          <w:rPr>
            <w:rFonts w:cs="Times New Roman"/>
            <w:color w:val="000000"/>
            <w:szCs w:val="24"/>
            <w:lang w:val="en-US"/>
          </w:rPr>
          <w:t xml:space="preserve">berusaha semaksimal mungkin </w:t>
        </w:r>
      </w:ins>
      <w:ins w:id="542" w:author="arkat" w:date="2017-10-04T12:55:00Z">
        <w:r w:rsidR="00BF4FA4">
          <w:rPr>
            <w:rFonts w:cs="Times New Roman"/>
            <w:color w:val="000000"/>
            <w:szCs w:val="24"/>
            <w:lang w:val="en-US"/>
          </w:rPr>
          <w:t xml:space="preserve">agar proses bisnis mereka </w:t>
        </w:r>
      </w:ins>
      <w:ins w:id="543" w:author="arkat" w:date="2017-10-04T12:56:00Z">
        <w:r w:rsidR="00BF4FA4">
          <w:rPr>
            <w:rFonts w:cs="Times New Roman"/>
            <w:color w:val="000000"/>
            <w:szCs w:val="24"/>
            <w:lang w:val="en-US"/>
          </w:rPr>
          <w:t>berjalan</w:t>
        </w:r>
      </w:ins>
      <w:ins w:id="544" w:author="arkat" w:date="2017-10-04T12:59:00Z">
        <w:r w:rsidR="00BF4FA4">
          <w:rPr>
            <w:rFonts w:cs="Times New Roman"/>
            <w:color w:val="000000"/>
            <w:szCs w:val="24"/>
            <w:lang w:val="en-US"/>
          </w:rPr>
          <w:t xml:space="preserve"> optimal</w:t>
        </w:r>
      </w:ins>
      <w:ins w:id="545" w:author="arkat" w:date="2017-10-04T12:56:00Z">
        <w:r w:rsidR="00BF4FA4">
          <w:rPr>
            <w:rFonts w:cs="Times New Roman"/>
            <w:color w:val="000000"/>
            <w:szCs w:val="24"/>
            <w:lang w:val="en-US"/>
          </w:rPr>
          <w:t>.</w:t>
        </w:r>
      </w:ins>
      <w:ins w:id="546" w:author="arkat" w:date="2017-10-04T13:04:00Z">
        <w:r w:rsidR="00F115CE">
          <w:rPr>
            <w:rFonts w:cs="Times New Roman"/>
            <w:color w:val="000000"/>
            <w:szCs w:val="24"/>
            <w:lang w:val="en-US"/>
          </w:rPr>
          <w:t xml:space="preserve"> </w:t>
        </w:r>
      </w:ins>
      <w:ins w:id="547" w:author="arkat" w:date="2017-10-04T13:03:00Z">
        <w:r w:rsidR="00BF4FA4">
          <w:rPr>
            <w:rFonts w:cs="Times New Roman"/>
            <w:color w:val="000000"/>
            <w:szCs w:val="24"/>
            <w:lang w:val="en-US"/>
          </w:rPr>
          <w:t xml:space="preserve">Salah satu </w:t>
        </w:r>
      </w:ins>
      <w:ins w:id="548" w:author="arkat" w:date="2017-10-06T08:01:00Z">
        <w:r w:rsidR="008D650E">
          <w:rPr>
            <w:rFonts w:cs="Times New Roman"/>
            <w:color w:val="000000"/>
            <w:szCs w:val="24"/>
            <w:lang w:val="en-US"/>
          </w:rPr>
          <w:t>cara</w:t>
        </w:r>
      </w:ins>
      <w:ins w:id="549" w:author="arkat" w:date="2017-10-04T13:03:00Z">
        <w:r w:rsidR="00BF4FA4">
          <w:rPr>
            <w:rFonts w:cs="Times New Roman"/>
            <w:color w:val="000000"/>
            <w:szCs w:val="24"/>
            <w:lang w:val="en-US"/>
          </w:rPr>
          <w:t xml:space="preserve"> untu</w:t>
        </w:r>
      </w:ins>
      <w:ins w:id="550" w:author="arkat" w:date="2017-10-04T13:04:00Z">
        <w:r w:rsidR="00F115CE">
          <w:rPr>
            <w:rFonts w:cs="Times New Roman"/>
            <w:color w:val="000000"/>
            <w:szCs w:val="24"/>
            <w:lang w:val="en-US"/>
          </w:rPr>
          <w:t>k</w:t>
        </w:r>
      </w:ins>
      <w:ins w:id="551" w:author="arkat" w:date="2017-10-04T13:03:00Z">
        <w:r w:rsidR="00BF4FA4">
          <w:rPr>
            <w:rFonts w:cs="Times New Roman"/>
            <w:color w:val="000000"/>
            <w:szCs w:val="24"/>
            <w:lang w:val="en-US"/>
          </w:rPr>
          <w:t xml:space="preserve"> melakukan optimasi proses bisnis adalah dengan melakuka</w:t>
        </w:r>
      </w:ins>
      <w:ins w:id="552" w:author="arkat" w:date="2017-10-04T13:04:00Z">
        <w:r w:rsidR="00F115CE">
          <w:rPr>
            <w:rFonts w:cs="Times New Roman"/>
            <w:color w:val="000000"/>
            <w:szCs w:val="24"/>
            <w:lang w:val="en-US"/>
          </w:rPr>
          <w:t>n</w:t>
        </w:r>
      </w:ins>
      <w:ins w:id="553" w:author="arkat" w:date="2017-10-04T12:56:00Z">
        <w:r w:rsidR="00BF4FA4">
          <w:rPr>
            <w:rFonts w:cs="Times New Roman"/>
            <w:color w:val="000000"/>
            <w:szCs w:val="24"/>
            <w:lang w:val="en-US"/>
          </w:rPr>
          <w:t xml:space="preserve"> </w:t>
        </w:r>
      </w:ins>
      <w:ins w:id="554"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555"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sama sekali. </w:t>
        </w:r>
      </w:ins>
    </w:p>
    <w:p w14:paraId="53E39E95" w14:textId="4CABD0F8" w:rsidR="00C03BB0" w:rsidRDefault="00F115CE">
      <w:pPr>
        <w:pStyle w:val="BodyTextFirstIndent"/>
        <w:spacing w:after="0"/>
        <w:ind w:firstLine="426"/>
        <w:rPr>
          <w:ins w:id="556" w:author="arkat" w:date="2017-09-26T20:55:00Z"/>
          <w:rFonts w:cs="Times New Roman"/>
          <w:color w:val="000000"/>
          <w:szCs w:val="24"/>
          <w:lang w:val="en-US"/>
        </w:rPr>
      </w:pPr>
      <w:ins w:id="557"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558" w:author="arkat" w:date="2017-10-04T13:24:00Z">
        <w:r w:rsidR="00F20DAD">
          <w:rPr>
            <w:rFonts w:cs="Times New Roman"/>
            <w:color w:val="000000"/>
            <w:szCs w:val="24"/>
            <w:lang w:val="en-US"/>
          </w:rPr>
          <w:t>k</w:t>
        </w:r>
      </w:ins>
      <w:ins w:id="559"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560" w:author="arkat" w:date="2017-10-04T13:14:00Z">
        <w:r>
          <w:rPr>
            <w:rFonts w:cs="Times New Roman"/>
            <w:color w:val="000000"/>
            <w:szCs w:val="24"/>
            <w:lang w:val="en-US"/>
          </w:rPr>
          <w:t xml:space="preserve">adalah </w:t>
        </w:r>
      </w:ins>
      <w:ins w:id="561" w:author="arkat" w:date="2017-10-04T13:22:00Z">
        <w:r w:rsidR="00F20DAD">
          <w:rPr>
            <w:rFonts w:cs="Times New Roman"/>
            <w:color w:val="000000"/>
            <w:szCs w:val="24"/>
            <w:lang w:val="en-US"/>
          </w:rPr>
          <w:t xml:space="preserve">dengan </w:t>
        </w:r>
      </w:ins>
      <w:ins w:id="562"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563"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564" w:author="arkat" w:date="2017-10-04T13:18:00Z">
        <w:r w:rsidR="00F20DAD">
          <w:rPr>
            <w:rFonts w:cs="Times New Roman"/>
            <w:color w:val="000000"/>
            <w:szCs w:val="24"/>
            <w:lang w:val="en-US"/>
          </w:rPr>
          <w:fldChar w:fldCharType="end"/>
        </w:r>
      </w:ins>
      <w:ins w:id="565" w:author="arkat" w:date="2017-10-04T13:14:00Z">
        <w:r>
          <w:rPr>
            <w:rFonts w:cs="Times New Roman"/>
            <w:color w:val="000000"/>
            <w:szCs w:val="24"/>
            <w:lang w:val="en-US"/>
          </w:rPr>
          <w:t>.</w:t>
        </w:r>
      </w:ins>
      <w:ins w:id="566" w:author="arkat" w:date="2017-10-05T17:10:00Z">
        <w:r w:rsidR="00FD63FA">
          <w:rPr>
            <w:rFonts w:cs="Times New Roman"/>
            <w:color w:val="000000"/>
            <w:szCs w:val="24"/>
            <w:lang w:val="en-US"/>
          </w:rPr>
          <w:t xml:space="preserve"> Manfaat lain </w:t>
        </w:r>
      </w:ins>
      <w:ins w:id="567"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568" w:author="arkat" w:date="2017-10-05T17:10:00Z">
        <w:r w:rsidR="00FD63FA">
          <w:rPr>
            <w:rFonts w:cs="Times New Roman"/>
            <w:color w:val="000000"/>
            <w:szCs w:val="24"/>
            <w:lang w:val="en-US"/>
          </w:rPr>
          <w:t xml:space="preserve">adalah </w:t>
        </w:r>
      </w:ins>
      <w:ins w:id="569"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r w:rsidR="00F20DAD">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570" w:author="arkat" w:date="2017-10-04T15:09:00Z">
        <w:r w:rsidR="008936A1">
          <w:rPr>
            <w:rFonts w:cs="Times New Roman"/>
            <w:color w:val="000000"/>
            <w:szCs w:val="24"/>
            <w:lang w:val="en-US"/>
          </w:rPr>
          <w:t>, serta bisa digun</w:t>
        </w:r>
      </w:ins>
      <w:ins w:id="571" w:author="arkat" w:date="2017-10-06T08:01:00Z">
        <w:r w:rsidR="008D650E">
          <w:rPr>
            <w:rFonts w:cs="Times New Roman"/>
            <w:color w:val="000000"/>
            <w:szCs w:val="24"/>
            <w:lang w:val="en-US"/>
          </w:rPr>
          <w:t>akan</w:t>
        </w:r>
      </w:ins>
      <w:ins w:id="572"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573"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574" w:author="arkat" w:date="2017-10-04T15:09:00Z">
        <w:r w:rsidR="008936A1">
          <w:rPr>
            <w:rFonts w:cs="Times New Roman"/>
            <w:color w:val="000000"/>
            <w:szCs w:val="24"/>
            <w:lang w:val="en-US"/>
          </w:rPr>
          <w:fldChar w:fldCharType="end"/>
        </w:r>
      </w:ins>
      <w:ins w:id="575" w:author="arkat" w:date="2017-10-04T13:19:00Z">
        <w:r w:rsidR="00F20DAD" w:rsidRPr="00E50386">
          <w:rPr>
            <w:rFonts w:cs="Times New Roman"/>
            <w:color w:val="000000"/>
            <w:szCs w:val="24"/>
            <w:lang w:val="en-US"/>
          </w:rPr>
          <w:t xml:space="preserve">. </w:t>
        </w:r>
      </w:ins>
      <w:del w:id="576"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577"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578" w:author="arkat" w:date="2017-10-04T13:16:00Z">
        <w:r w:rsidR="00E50386" w:rsidRPr="00E50386" w:rsidDel="00F20DAD">
          <w:rPr>
            <w:rFonts w:cs="Times New Roman"/>
            <w:color w:val="000000"/>
            <w:szCs w:val="24"/>
            <w:lang w:val="en-US"/>
          </w:rPr>
          <w:delText xml:space="preserve">, menganalisis </w:delText>
        </w:r>
      </w:del>
      <w:del w:id="579"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580" w:author="arkat" w:date="2017-09-26T20:56:00Z"/>
          <w:rFonts w:cs="Times New Roman"/>
          <w:color w:val="000000"/>
          <w:szCs w:val="24"/>
          <w:lang w:val="en-US"/>
        </w:rPr>
      </w:pPr>
    </w:p>
    <w:p w14:paraId="5E47AEF1" w14:textId="4D8CAC6D"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581"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582" w:author="arkat" w:date="2017-10-06T08:01:00Z">
        <w:r w:rsidR="00463D5A" w:rsidDel="008D650E">
          <w:rPr>
            <w:rFonts w:cs="Times New Roman"/>
            <w:color w:val="000000"/>
            <w:szCs w:val="24"/>
            <w:lang w:val="en-US"/>
          </w:rPr>
          <w:delText>akan</w:delText>
        </w:r>
      </w:del>
      <w:ins w:id="583" w:author="arkat" w:date="2017-10-06T08:01:00Z">
        <w:r w:rsidR="008D650E">
          <w:rPr>
            <w:rFonts w:cs="Times New Roman"/>
            <w:color w:val="000000"/>
            <w:szCs w:val="24"/>
            <w:lang w:val="en-US"/>
          </w:rPr>
          <w:t>akan</w:t>
        </w:r>
      </w:ins>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584" w:author="arkat" w:date="2017-09-26T15:19:00Z">
        <w:r w:rsidR="0062516E" w:rsidRPr="00A439F2">
          <w:rPr>
            <w:rFonts w:cs="Times New Roman"/>
            <w:i/>
            <w:color w:val="000000"/>
            <w:szCs w:val="24"/>
            <w:lang w:val="en-US"/>
          </w:rPr>
          <w:t>-</w:t>
        </w:r>
      </w:ins>
      <w:del w:id="585"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586" w:author="arkat" w:date="2017-09-26T15:19:00Z">
        <w:r w:rsidR="0062516E" w:rsidRPr="00A439F2">
          <w:rPr>
            <w:rFonts w:cs="Times New Roman"/>
            <w:i/>
            <w:color w:val="000000"/>
            <w:szCs w:val="24"/>
            <w:lang w:val="en-US"/>
          </w:rPr>
          <w:t>c</w:t>
        </w:r>
      </w:ins>
      <w:del w:id="587"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588"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589"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590" w:author="arkat" w:date="2017-09-26T20:29:00Z">
        <w:r w:rsidR="001C7651" w:rsidRPr="00A439F2" w:rsidDel="00A439F2">
          <w:rPr>
            <w:rFonts w:cs="Times New Roman"/>
            <w:i/>
            <w:color w:val="000000"/>
            <w:szCs w:val="24"/>
            <w:lang w:val="en-US"/>
          </w:rPr>
          <w:delText xml:space="preserve"> </w:delText>
        </w:r>
      </w:del>
      <w:ins w:id="591" w:author="arkat" w:date="2017-09-26T20:30:00Z">
        <w:r w:rsidR="00A439F2">
          <w:rPr>
            <w:rFonts w:cs="Times New Roman"/>
            <w:i/>
            <w:color w:val="000000"/>
            <w:szCs w:val="24"/>
            <w:lang w:val="en-US"/>
          </w:rPr>
          <w:t>c</w:t>
        </w:r>
      </w:ins>
      <w:del w:id="592"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593" w:author="arkat" w:date="2017-09-25T14:50:00Z">
        <w:r w:rsidR="0058751D">
          <w:rPr>
            <w:rFonts w:cs="Times New Roman"/>
            <w:color w:val="000000"/>
            <w:szCs w:val="24"/>
            <w:lang w:val="en-US"/>
          </w:rPr>
          <w:t xml:space="preserve">notasi </w:t>
        </w:r>
      </w:ins>
      <w:del w:id="594"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595" w:author="arkat" w:date="2017-10-06T08:01:00Z">
        <w:r w:rsidR="00E50386" w:rsidRPr="00E50386" w:rsidDel="008D650E">
          <w:rPr>
            <w:rFonts w:cs="Times New Roman"/>
            <w:color w:val="000000"/>
            <w:szCs w:val="24"/>
            <w:lang w:val="en-US"/>
          </w:rPr>
          <w:delText>akan</w:delText>
        </w:r>
      </w:del>
      <w:ins w:id="596" w:author="arkat" w:date="2017-10-06T08:01:00Z">
        <w:r w:rsidR="008D650E">
          <w:rPr>
            <w:rFonts w:cs="Times New Roman"/>
            <w:color w:val="000000"/>
            <w:szCs w:val="24"/>
            <w:lang w:val="en-US"/>
          </w:rPr>
          <w:t>akan</w:t>
        </w:r>
      </w:ins>
      <w:r w:rsidR="00E50386" w:rsidRPr="00E50386">
        <w:rPr>
          <w:rFonts w:cs="Times New Roman"/>
          <w:color w:val="000000"/>
          <w:szCs w:val="24"/>
          <w:lang w:val="en-US"/>
        </w:rPr>
        <w:t xml:space="preserve"> bahasa pemodelan proses bisnis yang paling banyak digun</w:t>
      </w:r>
      <w:del w:id="597" w:author="arkat" w:date="2017-10-06T08:01:00Z">
        <w:r w:rsidR="00E50386" w:rsidRPr="00E50386" w:rsidDel="008D650E">
          <w:rPr>
            <w:rFonts w:cs="Times New Roman"/>
            <w:color w:val="000000"/>
            <w:szCs w:val="24"/>
            <w:lang w:val="en-US"/>
          </w:rPr>
          <w:delText>akan</w:delText>
        </w:r>
      </w:del>
      <w:ins w:id="598" w:author="arkat" w:date="2017-10-06T08:01:00Z">
        <w:r w:rsidR="008D650E">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78253C8C" w:rsidR="00E504E3" w:rsidDel="00790B42" w:rsidRDefault="0061498B" w:rsidP="009F2FD2">
      <w:pPr>
        <w:pStyle w:val="BodyTextFirstIndent"/>
        <w:spacing w:after="0"/>
        <w:ind w:firstLine="426"/>
        <w:rPr>
          <w:del w:id="599"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600" w:author="arkat" w:date="2017-09-28T09:04:00Z">
        <w:r w:rsidR="00567555">
          <w:rPr>
            <w:rFonts w:cs="Times New Roman"/>
            <w:color w:val="000000"/>
            <w:szCs w:val="24"/>
            <w:lang w:val="en-US"/>
          </w:rPr>
          <w:t xml:space="preserve">sangat popular </w:t>
        </w:r>
      </w:ins>
      <w:del w:id="601"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602" w:author="arkat" w:date="2017-10-04T23:07:00Z">
        <w:r w:rsidR="00A17581">
          <w:rPr>
            <w:rFonts w:cs="Times New Roman"/>
            <w:color w:val="000000"/>
            <w:szCs w:val="24"/>
            <w:lang w:val="en-US"/>
          </w:rPr>
          <w:t xml:space="preserve"> </w:t>
        </w:r>
      </w:ins>
      <w:del w:id="603"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604" w:author="arkat" w:date="2017-10-06T08:01:00Z">
        <w:r w:rsidR="00463D5A" w:rsidDel="008D650E">
          <w:rPr>
            <w:rFonts w:cs="Times New Roman"/>
            <w:color w:val="000000"/>
            <w:szCs w:val="24"/>
            <w:lang w:val="en-US"/>
          </w:rPr>
          <w:delText>akan</w:delText>
        </w:r>
      </w:del>
      <w:ins w:id="605" w:author="arkat" w:date="2017-10-06T08:01:00Z">
        <w:r w:rsidR="008D650E">
          <w:rPr>
            <w:rFonts w:cs="Times New Roman"/>
            <w:color w:val="000000"/>
            <w:szCs w:val="24"/>
            <w:lang w:val="en-US"/>
          </w:rPr>
          <w:t>akan</w:t>
        </w:r>
      </w:ins>
      <w:r w:rsidR="00463D5A">
        <w:rPr>
          <w:rFonts w:cs="Times New Roman"/>
          <w:color w:val="000000"/>
          <w:szCs w:val="24"/>
          <w:lang w:val="en-US"/>
        </w:rPr>
        <w:t xml:space="preserve"> </w:t>
      </w:r>
      <w:ins w:id="606" w:author="arkat" w:date="2017-10-01T14:17:00Z">
        <w:r w:rsidR="00C36A8C">
          <w:rPr>
            <w:rFonts w:cs="Times New Roman"/>
            <w:color w:val="000000"/>
            <w:szCs w:val="24"/>
            <w:lang w:val="en-US"/>
          </w:rPr>
          <w:t xml:space="preserve">penggunaan EPC di </w:t>
        </w:r>
      </w:ins>
      <w:del w:id="607"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608" w:author="arkat" w:date="2017-10-01T14:16:00Z">
        <w:r w:rsidR="00C36A8C">
          <w:rPr>
            <w:rFonts w:cs="Times New Roman"/>
            <w:color w:val="000000"/>
            <w:szCs w:val="24"/>
            <w:lang w:val="en-US"/>
          </w:rPr>
          <w:t xml:space="preserve"> Toolset</w:t>
        </w:r>
      </w:ins>
      <w:del w:id="609"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610"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611"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612" w:author="arkat" w:date="2017-10-04T22:43:00Z">
        <w:r w:rsidR="00B65098">
          <w:rPr>
            <w:rFonts w:cs="Times New Roman"/>
            <w:color w:val="000000"/>
            <w:szCs w:val="24"/>
            <w:lang w:val="en-US"/>
          </w:rPr>
          <w:t xml:space="preserve"> pengguna terbanyak</w:t>
        </w:r>
      </w:ins>
      <w:ins w:id="613" w:author="arkat" w:date="2017-09-26T21:32:00Z">
        <w:r w:rsidR="00C36A8C">
          <w:rPr>
            <w:rFonts w:cs="Times New Roman"/>
            <w:color w:val="000000"/>
            <w:szCs w:val="24"/>
            <w:lang w:val="en-US"/>
          </w:rPr>
          <w:t xml:space="preserve"> untuk melakukan pemodelan proses bisnis</w:t>
        </w:r>
      </w:ins>
      <w:ins w:id="614"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615" w:author="arkat" w:date="2017-10-01T14:21:00Z">
        <w:r w:rsidR="00C36A8C">
          <w:rPr>
            <w:rFonts w:cs="Times New Roman"/>
            <w:color w:val="000000"/>
            <w:szCs w:val="24"/>
            <w:lang w:val="en-US"/>
          </w:rPr>
          <w:fldChar w:fldCharType="end"/>
        </w:r>
      </w:ins>
      <w:ins w:id="616" w:author="arkat" w:date="2017-10-01T14:20:00Z">
        <w:r w:rsidR="00C36A8C">
          <w:rPr>
            <w:rFonts w:cs="Times New Roman"/>
            <w:color w:val="000000"/>
            <w:szCs w:val="24"/>
            <w:lang w:val="en-US"/>
          </w:rPr>
          <w:t>.</w:t>
        </w:r>
      </w:ins>
      <w:ins w:id="617" w:author="arkat" w:date="2017-09-26T21:32:00Z">
        <w:r w:rsidR="00C36A8C">
          <w:rPr>
            <w:rFonts w:cs="Times New Roman"/>
            <w:color w:val="000000"/>
            <w:szCs w:val="24"/>
            <w:lang w:val="en-US"/>
          </w:rPr>
          <w:t xml:space="preserve"> </w:t>
        </w:r>
      </w:ins>
      <w:ins w:id="618" w:author="arkat" w:date="2017-10-01T14:22:00Z">
        <w:r w:rsidR="00C36A8C">
          <w:rPr>
            <w:rFonts w:cs="Times New Roman"/>
            <w:color w:val="000000"/>
            <w:szCs w:val="24"/>
            <w:lang w:val="en-US"/>
          </w:rPr>
          <w:t>Perpindahan tersebut dikaren</w:t>
        </w:r>
      </w:ins>
      <w:ins w:id="619" w:author="arkat" w:date="2017-10-06T08:01:00Z">
        <w:r w:rsidR="008D650E">
          <w:rPr>
            <w:rFonts w:cs="Times New Roman"/>
            <w:color w:val="000000"/>
            <w:szCs w:val="24"/>
            <w:lang w:val="en-US"/>
          </w:rPr>
          <w:t>akan</w:t>
        </w:r>
      </w:ins>
      <w:ins w:id="620" w:author="arkat" w:date="2017-10-01T14:22:00Z">
        <w:r w:rsidR="00C36A8C">
          <w:rPr>
            <w:rFonts w:cs="Times New Roman"/>
            <w:color w:val="000000"/>
            <w:szCs w:val="24"/>
            <w:lang w:val="en-US"/>
          </w:rPr>
          <w:t xml:space="preserve"> BPMN </w:t>
        </w:r>
      </w:ins>
      <w:ins w:id="621"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622"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623"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624" w:author="arkat" w:date="2017-10-04T22:44:00Z">
        <w:r w:rsidR="00B65098">
          <w:rPr>
            <w:rFonts w:cs="Times New Roman"/>
            <w:color w:val="000000"/>
            <w:szCs w:val="24"/>
            <w:lang w:val="en-US"/>
          </w:rPr>
          <w:t xml:space="preserve"> Selain itu, </w:t>
        </w:r>
      </w:ins>
      <w:ins w:id="625" w:author="arkat" w:date="2017-09-26T21:33:00Z">
        <w:r w:rsidR="00790B42">
          <w:rPr>
            <w:rFonts w:cs="Times New Roman"/>
            <w:color w:val="000000"/>
            <w:szCs w:val="24"/>
            <w:lang w:val="en-US"/>
          </w:rPr>
          <w:t>BPMN</w:t>
        </w:r>
      </w:ins>
      <w:ins w:id="626" w:author="arkat" w:date="2017-09-26T21:56:00Z">
        <w:r w:rsidR="006D428D">
          <w:rPr>
            <w:rFonts w:cs="Times New Roman"/>
            <w:color w:val="000000"/>
            <w:szCs w:val="24"/>
            <w:lang w:val="en-US"/>
          </w:rPr>
          <w:t xml:space="preserve"> juga</w:t>
        </w:r>
      </w:ins>
      <w:ins w:id="627" w:author="arkat" w:date="2017-09-26T21:33:00Z">
        <w:r w:rsidR="00790B42">
          <w:rPr>
            <w:rFonts w:cs="Times New Roman"/>
            <w:color w:val="000000"/>
            <w:szCs w:val="24"/>
            <w:lang w:val="en-US"/>
          </w:rPr>
          <w:t xml:space="preserve"> </w:t>
        </w:r>
      </w:ins>
      <w:ins w:id="628" w:author="arkat" w:date="2017-09-26T21:35:00Z">
        <w:r w:rsidR="00790B42">
          <w:rPr>
            <w:rFonts w:cs="Times New Roman"/>
            <w:color w:val="000000"/>
            <w:szCs w:val="24"/>
            <w:lang w:val="en-US"/>
          </w:rPr>
          <w:t xml:space="preserve">telah menjadi notasi </w:t>
        </w:r>
      </w:ins>
      <w:ins w:id="629"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630" w:author="arkat" w:date="2017-09-26T21:34:00Z">
        <w:r w:rsidR="00790B42">
          <w:rPr>
            <w:rFonts w:cs="Times New Roman"/>
            <w:color w:val="000000"/>
            <w:szCs w:val="24"/>
            <w:lang w:val="en-US"/>
          </w:rPr>
          <w:t xml:space="preserve">oleh vendor perangkat lunak dan </w:t>
        </w:r>
      </w:ins>
      <w:ins w:id="631" w:author="arkat" w:date="2017-09-28T09:05:00Z">
        <w:r w:rsidR="00567555">
          <w:rPr>
            <w:rFonts w:cs="Times New Roman"/>
            <w:color w:val="000000"/>
            <w:szCs w:val="24"/>
            <w:lang w:val="en-US"/>
          </w:rPr>
          <w:t xml:space="preserve">banyak </w:t>
        </w:r>
      </w:ins>
      <w:ins w:id="632" w:author="arkat" w:date="2017-09-26T21:35:00Z">
        <w:r w:rsidR="00790B42">
          <w:rPr>
            <w:rFonts w:cs="Times New Roman"/>
            <w:color w:val="000000"/>
            <w:szCs w:val="24"/>
            <w:lang w:val="en-US"/>
          </w:rPr>
          <w:t xml:space="preserve">perusahaan jasa </w:t>
        </w:r>
      </w:ins>
      <w:ins w:id="633" w:author="arkat" w:date="2017-09-26T21:34:00Z">
        <w:r w:rsidR="00790B42">
          <w:rPr>
            <w:rFonts w:cs="Times New Roman"/>
            <w:color w:val="000000"/>
            <w:szCs w:val="24"/>
            <w:lang w:val="en-US"/>
          </w:rPr>
          <w:t>konsultan</w:t>
        </w:r>
      </w:ins>
      <w:ins w:id="634" w:author="arkat" w:date="2017-09-26T21:47:00Z">
        <w:r w:rsidR="00313371">
          <w:rPr>
            <w:rFonts w:cs="Times New Roman"/>
            <w:color w:val="000000"/>
            <w:szCs w:val="24"/>
            <w:lang w:val="en-US"/>
          </w:rPr>
          <w:t xml:space="preserve"> </w:t>
        </w:r>
      </w:ins>
      <w:ins w:id="635"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636" w:author="arkat" w:date="2017-09-26T21:50:00Z">
        <w:r w:rsidR="00313371">
          <w:rPr>
            <w:rFonts w:cs="Times New Roman"/>
            <w:color w:val="000000"/>
            <w:szCs w:val="24"/>
            <w:lang w:val="en-US"/>
          </w:rPr>
          <w:fldChar w:fldCharType="end"/>
        </w:r>
      </w:ins>
      <w:del w:id="637"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638" w:author="arkat" w:date="2017-09-26T20:43:00Z">
        <w:r w:rsidR="00E504E3">
          <w:rPr>
            <w:rFonts w:cs="Times New Roman"/>
            <w:color w:val="000000"/>
            <w:szCs w:val="24"/>
            <w:lang w:val="en-US"/>
          </w:rPr>
          <w:t xml:space="preserve"> Bahkan </w:t>
        </w:r>
      </w:ins>
      <w:ins w:id="639" w:author="arkat" w:date="2017-09-26T20:44:00Z">
        <w:r w:rsidR="00E504E3">
          <w:rPr>
            <w:rFonts w:cs="Times New Roman"/>
            <w:color w:val="000000"/>
            <w:szCs w:val="24"/>
            <w:lang w:val="en-US"/>
          </w:rPr>
          <w:t>p</w:t>
        </w:r>
      </w:ins>
      <w:moveToRangeStart w:id="640" w:author="arkat" w:date="2017-09-26T20:43:00Z" w:name="move494221953"/>
      <w:moveTo w:id="641" w:author="arkat" w:date="2017-09-26T20:43:00Z">
        <w:del w:id="642"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643" w:author="arkat" w:date="2017-10-06T08:01:00Z">
          <w:r w:rsidR="00E504E3" w:rsidDel="008D650E">
            <w:rPr>
              <w:rFonts w:cs="Times New Roman"/>
              <w:color w:val="000000"/>
              <w:szCs w:val="24"/>
              <w:lang w:val="en-US"/>
            </w:rPr>
            <w:delText>akan</w:delText>
          </w:r>
        </w:del>
      </w:moveTo>
      <w:ins w:id="644" w:author="arkat" w:date="2017-10-06T08:01:00Z">
        <w:r w:rsidR="008D650E">
          <w:rPr>
            <w:rFonts w:cs="Times New Roman"/>
            <w:color w:val="000000"/>
            <w:szCs w:val="24"/>
            <w:lang w:val="en-US"/>
          </w:rPr>
          <w:t>akan</w:t>
        </w:r>
      </w:ins>
      <w:moveTo w:id="645" w:author="arkat" w:date="2017-09-26T20:43:00Z">
        <w:r w:rsidR="00E504E3">
          <w:rPr>
            <w:rFonts w:cs="Times New Roman"/>
            <w:color w:val="000000"/>
            <w:szCs w:val="24"/>
            <w:lang w:val="en-US"/>
          </w:rPr>
          <w:t xml:space="preserve"> untuk memberikan acuan bagi kementrian/lembaga dan pemerintah daerah untuk menyusun </w:t>
        </w:r>
      </w:moveTo>
      <w:ins w:id="646" w:author="arkat" w:date="2017-10-01T14:23:00Z">
        <w:r w:rsidR="00C36A8C">
          <w:rPr>
            <w:rFonts w:cs="Times New Roman"/>
            <w:i/>
            <w:color w:val="000000"/>
            <w:szCs w:val="24"/>
            <w:lang w:val="en-US"/>
          </w:rPr>
          <w:t>S</w:t>
        </w:r>
      </w:ins>
      <w:moveTo w:id="647" w:author="arkat" w:date="2017-09-26T20:43:00Z">
        <w:del w:id="648"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649" w:author="arkat" w:date="2017-10-01T14:23:00Z">
        <w:r w:rsidR="00C36A8C">
          <w:rPr>
            <w:rFonts w:cs="Times New Roman"/>
            <w:i/>
            <w:color w:val="000000"/>
            <w:szCs w:val="24"/>
            <w:lang w:val="en-US"/>
          </w:rPr>
          <w:lastRenderedPageBreak/>
          <w:t>O</w:t>
        </w:r>
      </w:ins>
      <w:moveTo w:id="650" w:author="arkat" w:date="2017-09-26T20:43:00Z">
        <w:del w:id="651"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652" w:author="arkat" w:date="2017-09-26T20:44:00Z">
        <w:r w:rsidR="00E504E3">
          <w:rPr>
            <w:rFonts w:cs="Times New Roman"/>
            <w:i/>
            <w:color w:val="000000"/>
            <w:szCs w:val="24"/>
            <w:lang w:val="en-US"/>
          </w:rPr>
          <w:t>onal</w:t>
        </w:r>
      </w:ins>
      <w:moveTo w:id="653" w:author="arkat" w:date="2017-09-26T20:43:00Z">
        <w:del w:id="654"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655" w:author="arkat" w:date="2017-10-01T14:23:00Z">
        <w:r w:rsidR="00C36A8C">
          <w:rPr>
            <w:rFonts w:cs="Times New Roman"/>
            <w:i/>
            <w:color w:val="000000"/>
            <w:szCs w:val="24"/>
            <w:lang w:val="en-US"/>
          </w:rPr>
          <w:t>P</w:t>
        </w:r>
      </w:ins>
      <w:moveTo w:id="656" w:author="arkat" w:date="2017-09-26T20:43:00Z">
        <w:del w:id="657"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658" w:author="arkat" w:date="2017-09-26T20:46:00Z">
          <w:r w:rsidR="00E504E3" w:rsidDel="00E504E3">
            <w:rPr>
              <w:rFonts w:cs="Times New Roman"/>
              <w:color w:val="000000"/>
              <w:szCs w:val="24"/>
              <w:lang w:val="en-US"/>
            </w:rPr>
            <w:delText xml:space="preserve">yang </w:delText>
          </w:r>
        </w:del>
        <w:del w:id="659"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r w:rsidR="00E504E3">
          <w:rPr>
            <w:rFonts w:cs="Times New Roman"/>
            <w:color w:val="000000"/>
            <w:szCs w:val="24"/>
            <w:lang w:val="en-US"/>
          </w:rPr>
          <w: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instrText>
        </w:r>
        <w:r w:rsidR="00E504E3">
          <w:rPr>
            <w:rFonts w:cs="Times New Roman"/>
            <w:color w:val="000000"/>
            <w:szCs w:val="24"/>
            <w:lang w:val="en-US"/>
          </w:rPr>
          <w:fldChar w:fldCharType="separate"/>
        </w:r>
        <w:r w:rsidR="00E504E3" w:rsidRPr="00FF3FD2">
          <w:rPr>
            <w:rFonts w:cs="Times New Roman"/>
            <w:noProof/>
            <w:color w:val="000000"/>
            <w:szCs w:val="24"/>
            <w:lang w:val="en-US"/>
          </w:rPr>
          <w:t>(Kemenpan, 2011)</w:t>
        </w:r>
        <w:r w:rsidR="00E504E3">
          <w:rPr>
            <w:rFonts w:cs="Times New Roman"/>
            <w:color w:val="000000"/>
            <w:szCs w:val="24"/>
            <w:lang w:val="en-US"/>
          </w:rPr>
          <w:fldChar w:fldCharType="end"/>
        </w:r>
        <w:r w:rsidR="00E504E3">
          <w:rPr>
            <w:rFonts w:cs="Times New Roman"/>
            <w:color w:val="000000"/>
            <w:szCs w:val="24"/>
            <w:lang w:val="en-US"/>
          </w:rPr>
          <w:t>.</w:t>
        </w:r>
      </w:moveTo>
      <w:ins w:id="660" w:author="arkat" w:date="2017-09-26T20:45:00Z">
        <w:r w:rsidR="00E504E3">
          <w:rPr>
            <w:rFonts w:cs="Times New Roman"/>
            <w:color w:val="000000"/>
            <w:szCs w:val="24"/>
            <w:lang w:val="en-US"/>
          </w:rPr>
          <w:t xml:space="preserve"> </w:t>
        </w:r>
      </w:ins>
    </w:p>
    <w:p w14:paraId="52483CF9" w14:textId="14ADCB1E" w:rsidR="009931E8" w:rsidRPr="009F2FD2" w:rsidRDefault="00E04E9F">
      <w:pPr>
        <w:pStyle w:val="BodyTextFirstIndent"/>
        <w:spacing w:after="0"/>
        <w:ind w:firstLine="426"/>
        <w:rPr>
          <w:ins w:id="661" w:author="arkat" w:date="2017-10-04T20:45:00Z"/>
          <w:rFonts w:cs="Times New Roman"/>
          <w:color w:val="000000"/>
          <w:szCs w:val="24"/>
          <w:lang w:val="en-US"/>
        </w:rPr>
        <w:pPrChange w:id="662" w:author="arkat" w:date="2017-10-04T22:42:00Z">
          <w:pPr>
            <w:pStyle w:val="BodyTextFirstIndent"/>
            <w:spacing w:after="0"/>
            <w:ind w:firstLine="720"/>
          </w:pPr>
        </w:pPrChange>
      </w:pPr>
      <w:ins w:id="663" w:author="arkat" w:date="2017-09-27T06:35:00Z">
        <w:r>
          <w:rPr>
            <w:rFonts w:cs="Times New Roman"/>
            <w:color w:val="000000"/>
            <w:szCs w:val="24"/>
            <w:lang w:val="en-US"/>
          </w:rPr>
          <w:t xml:space="preserve">Meskipun demikian, </w:t>
        </w:r>
      </w:ins>
      <w:ins w:id="664" w:author="arkat" w:date="2017-09-28T09:05:00Z">
        <w:r w:rsidR="00567555">
          <w:rPr>
            <w:rFonts w:cs="Times New Roman"/>
            <w:color w:val="000000"/>
            <w:szCs w:val="24"/>
            <w:lang w:val="en-US"/>
          </w:rPr>
          <w:t xml:space="preserve">pada tahun 2015 </w:t>
        </w:r>
      </w:ins>
      <w:ins w:id="665" w:author="arkat" w:date="2017-09-27T06:34:00Z">
        <w:r>
          <w:rPr>
            <w:rFonts w:cs="Times New Roman"/>
            <w:color w:val="000000"/>
            <w:szCs w:val="24"/>
            <w:lang w:val="en-US"/>
          </w:rPr>
          <w:t xml:space="preserve">EPC masih </w:t>
        </w:r>
      </w:ins>
      <w:ins w:id="666" w:author="arkat" w:date="2017-09-27T06:41:00Z">
        <w:r w:rsidR="00EE5B95">
          <w:rPr>
            <w:rFonts w:cs="Times New Roman"/>
            <w:color w:val="000000"/>
            <w:szCs w:val="24"/>
            <w:lang w:val="en-US"/>
          </w:rPr>
          <w:t xml:space="preserve">menempati urutan ketiga sebagai </w:t>
        </w:r>
      </w:ins>
      <w:ins w:id="667" w:author="arkat" w:date="2017-09-28T09:06:00Z">
        <w:r w:rsidR="00567555">
          <w:rPr>
            <w:rFonts w:cs="Times New Roman"/>
            <w:color w:val="000000"/>
            <w:szCs w:val="24"/>
            <w:lang w:val="en-US"/>
          </w:rPr>
          <w:t xml:space="preserve">alat </w:t>
        </w:r>
      </w:ins>
      <w:ins w:id="668" w:author="arkat" w:date="2017-09-27T06:41:00Z">
        <w:r w:rsidR="00EE5B95">
          <w:rPr>
            <w:rFonts w:cs="Times New Roman"/>
            <w:color w:val="000000"/>
            <w:szCs w:val="24"/>
            <w:lang w:val="en-US"/>
          </w:rPr>
          <w:t xml:space="preserve">pemodelan proses bisnis </w:t>
        </w:r>
      </w:ins>
      <w:ins w:id="669"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670" w:author="arkat" w:date="2017-09-27T06:42:00Z">
        <w:r w:rsidR="00EE5B95">
          <w:rPr>
            <w:rFonts w:cs="Times New Roman"/>
            <w:color w:val="000000"/>
            <w:szCs w:val="24"/>
            <w:lang w:val="en-US"/>
          </w:rPr>
          <w:fldChar w:fldCharType="end"/>
        </w:r>
      </w:ins>
      <w:ins w:id="671" w:author="arkat" w:date="2017-09-27T06:40:00Z">
        <w:r w:rsidR="00EE5B95">
          <w:rPr>
            <w:rFonts w:cs="Times New Roman"/>
            <w:color w:val="000000"/>
            <w:szCs w:val="24"/>
            <w:lang w:val="en-US"/>
          </w:rPr>
          <w:t xml:space="preserve">. </w:t>
        </w:r>
      </w:ins>
      <w:ins w:id="672"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673" w:author="arkat" w:date="2017-10-04T22:47:00Z">
        <w:r w:rsidR="00B65098">
          <w:rPr>
            <w:rFonts w:cs="Times New Roman"/>
            <w:color w:val="000000"/>
            <w:szCs w:val="24"/>
            <w:lang w:val="en-US"/>
          </w:rPr>
          <w:t>masih menggun</w:t>
        </w:r>
      </w:ins>
      <w:ins w:id="674" w:author="arkat" w:date="2017-10-06T08:01:00Z">
        <w:r w:rsidR="008D650E">
          <w:rPr>
            <w:rFonts w:cs="Times New Roman"/>
            <w:color w:val="000000"/>
            <w:szCs w:val="24"/>
            <w:lang w:val="en-US"/>
          </w:rPr>
          <w:t>akan</w:t>
        </w:r>
      </w:ins>
      <w:ins w:id="675" w:author="arkat" w:date="2017-10-04T22:47:00Z">
        <w:r w:rsidR="00B65098">
          <w:rPr>
            <w:rFonts w:cs="Times New Roman"/>
            <w:color w:val="000000"/>
            <w:szCs w:val="24"/>
            <w:lang w:val="en-US"/>
          </w:rPr>
          <w:t xml:space="preserve"> EPC dan </w:t>
        </w:r>
      </w:ins>
      <w:ins w:id="676" w:author="arkat" w:date="2017-10-04T22:45:00Z">
        <w:r w:rsidR="00B65098">
          <w:rPr>
            <w:rFonts w:cs="Times New Roman"/>
            <w:color w:val="000000"/>
            <w:szCs w:val="24"/>
            <w:lang w:val="en-US"/>
          </w:rPr>
          <w:t>belum melakukan perpindahan</w:t>
        </w:r>
      </w:ins>
      <w:ins w:id="677" w:author="arkat" w:date="2017-10-04T22:47:00Z">
        <w:r w:rsidR="00B65098">
          <w:rPr>
            <w:rFonts w:cs="Times New Roman"/>
            <w:color w:val="000000"/>
            <w:szCs w:val="24"/>
            <w:lang w:val="en-US"/>
          </w:rPr>
          <w:t xml:space="preserve"> ke BPMN</w:t>
        </w:r>
      </w:ins>
      <w:ins w:id="678" w:author="arkat" w:date="2017-10-04T22:45:00Z">
        <w:r w:rsidR="00B65098">
          <w:rPr>
            <w:rFonts w:cs="Times New Roman"/>
            <w:color w:val="000000"/>
            <w:szCs w:val="24"/>
            <w:lang w:val="en-US"/>
          </w:rPr>
          <w:t>.</w:t>
        </w:r>
      </w:ins>
    </w:p>
    <w:p w14:paraId="740720AD" w14:textId="0C67B194" w:rsidR="00E504E3" w:rsidDel="006D428D" w:rsidRDefault="009C62D4" w:rsidP="009F2FD2">
      <w:pPr>
        <w:pStyle w:val="BodyTextFirstIndent"/>
        <w:spacing w:after="0"/>
        <w:ind w:firstLine="426"/>
        <w:rPr>
          <w:del w:id="679" w:author="arkat" w:date="2017-09-26T21:53:00Z"/>
          <w:rFonts w:cs="Times New Roman"/>
          <w:color w:val="000000"/>
          <w:szCs w:val="24"/>
          <w:lang w:val="en-US"/>
        </w:rPr>
      </w:pPr>
      <w:ins w:id="680" w:author="arkat" w:date="2017-10-04T22:58:00Z">
        <w:r>
          <w:rPr>
            <w:rFonts w:cs="Times New Roman"/>
            <w:color w:val="000000"/>
            <w:szCs w:val="24"/>
            <w:lang w:val="en-US"/>
          </w:rPr>
          <w:t xml:space="preserve">Alasan </w:t>
        </w:r>
      </w:ins>
      <w:ins w:id="681"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682" w:author="arkat" w:date="2017-10-04T20:44:00Z">
        <w:r w:rsidR="009931E8">
          <w:rPr>
            <w:rFonts w:cs="Times New Roman"/>
            <w:color w:val="000000"/>
            <w:szCs w:val="24"/>
            <w:lang w:val="en-US"/>
          </w:rPr>
          <w:t xml:space="preserve">perpindahan </w:t>
        </w:r>
      </w:ins>
      <w:ins w:id="683" w:author="arkat" w:date="2017-10-04T20:34:00Z">
        <w:r w:rsidR="004E1C85">
          <w:rPr>
            <w:rFonts w:cs="Times New Roman"/>
            <w:color w:val="000000"/>
            <w:szCs w:val="24"/>
            <w:lang w:val="en-US"/>
          </w:rPr>
          <w:t>model proses bisnis dikaren</w:t>
        </w:r>
      </w:ins>
      <w:ins w:id="684" w:author="arkat" w:date="2017-10-06T08:01:00Z">
        <w:r w:rsidR="008D650E">
          <w:rPr>
            <w:rFonts w:cs="Times New Roman"/>
            <w:color w:val="000000"/>
            <w:szCs w:val="24"/>
            <w:lang w:val="en-US"/>
          </w:rPr>
          <w:t>akan</w:t>
        </w:r>
      </w:ins>
      <w:ins w:id="685" w:author="arkat" w:date="2017-10-04T20:34:00Z">
        <w:r w:rsidR="004E1C85">
          <w:rPr>
            <w:rFonts w:cs="Times New Roman"/>
            <w:color w:val="000000"/>
            <w:szCs w:val="24"/>
            <w:lang w:val="en-US"/>
          </w:rPr>
          <w:t xml:space="preserve"> teknik pemodelan yang</w:t>
        </w:r>
      </w:ins>
      <w:ins w:id="686" w:author="arkat" w:date="2017-10-04T20:44:00Z">
        <w:r w:rsidR="009931E8">
          <w:rPr>
            <w:rFonts w:cs="Times New Roman"/>
            <w:color w:val="000000"/>
            <w:szCs w:val="24"/>
            <w:lang w:val="en-US"/>
          </w:rPr>
          <w:t xml:space="preserve"> telah</w:t>
        </w:r>
      </w:ins>
      <w:ins w:id="687" w:author="arkat" w:date="2017-10-04T20:34:00Z">
        <w:r w:rsidR="009931E8">
          <w:rPr>
            <w:rFonts w:cs="Times New Roman"/>
            <w:color w:val="000000"/>
            <w:szCs w:val="24"/>
            <w:lang w:val="en-US"/>
          </w:rPr>
          <w:t xml:space="preserve"> digun</w:t>
        </w:r>
      </w:ins>
      <w:ins w:id="688" w:author="arkat" w:date="2017-10-06T08:01:00Z">
        <w:r w:rsidR="008D650E">
          <w:rPr>
            <w:rFonts w:cs="Times New Roman"/>
            <w:color w:val="000000"/>
            <w:szCs w:val="24"/>
            <w:lang w:val="en-US"/>
          </w:rPr>
          <w:t>akan</w:t>
        </w:r>
      </w:ins>
      <w:ins w:id="689"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690" w:author="arkat" w:date="2017-10-04T20:44:00Z">
        <w:r w:rsidR="009931E8">
          <w:rPr>
            <w:rFonts w:cs="Times New Roman"/>
            <w:color w:val="000000"/>
            <w:szCs w:val="24"/>
            <w:lang w:val="en-US"/>
          </w:rPr>
          <w:t xml:space="preserve">mewakili </w:t>
        </w:r>
      </w:ins>
      <w:ins w:id="691" w:author="arkat" w:date="2017-10-04T20:36:00Z">
        <w:r w:rsidR="004E1C85">
          <w:rPr>
            <w:rFonts w:cs="Times New Roman"/>
            <w:color w:val="000000"/>
            <w:szCs w:val="24"/>
            <w:lang w:val="en-US"/>
          </w:rPr>
          <w:t>kondisi proses bisnis yang sebenarnya</w:t>
        </w:r>
      </w:ins>
      <w:ins w:id="692" w:author="arkat" w:date="2017-10-04T22:59:00Z">
        <w:r w:rsidR="003E102A">
          <w:rPr>
            <w:rFonts w:cs="Times New Roman"/>
            <w:color w:val="000000"/>
            <w:szCs w:val="24"/>
            <w:lang w:val="en-US"/>
          </w:rPr>
          <w:t xml:space="preserve"> atau kebutuhan untuk menyesuaikan standar mutu </w:t>
        </w:r>
      </w:ins>
      <w:ins w:id="693" w:author="arkat" w:date="2017-10-04T23:00:00Z">
        <w:r w:rsidR="003E102A">
          <w:rPr>
            <w:rFonts w:cs="Times New Roman"/>
            <w:color w:val="000000"/>
            <w:szCs w:val="24"/>
            <w:lang w:val="en-US"/>
          </w:rPr>
          <w:t>yang</w:t>
        </w:r>
      </w:ins>
      <w:ins w:id="694" w:author="arkat" w:date="2017-10-04T23:01:00Z">
        <w:r w:rsidR="003E102A">
          <w:rPr>
            <w:rFonts w:cs="Times New Roman"/>
            <w:color w:val="000000"/>
            <w:szCs w:val="24"/>
            <w:lang w:val="en-US"/>
          </w:rPr>
          <w:t xml:space="preserve"> sudah ditetapkan oleh lembaga </w:t>
        </w:r>
      </w:ins>
      <w:ins w:id="695" w:author="arkat" w:date="2017-10-04T23:02:00Z">
        <w:r w:rsidR="003E102A">
          <w:rPr>
            <w:rFonts w:cs="Times New Roman"/>
            <w:color w:val="000000"/>
            <w:szCs w:val="24"/>
            <w:lang w:val="en-US"/>
          </w:rPr>
          <w:t xml:space="preserve">sertifikasi </w:t>
        </w:r>
      </w:ins>
      <w:ins w:id="696" w:author="arkat" w:date="2017-10-04T23:01:00Z">
        <w:r w:rsidR="003E102A">
          <w:rPr>
            <w:rFonts w:cs="Times New Roman"/>
            <w:color w:val="000000"/>
            <w:szCs w:val="24"/>
            <w:lang w:val="en-US"/>
          </w:rPr>
          <w:t>atau pemerintah</w:t>
        </w:r>
      </w:ins>
      <w:ins w:id="697" w:author="arkat" w:date="2017-10-04T20:44:00Z">
        <w:r w:rsidR="009931E8">
          <w:rPr>
            <w:rFonts w:cs="Times New Roman"/>
            <w:color w:val="000000"/>
            <w:szCs w:val="24"/>
            <w:lang w:val="en-US"/>
          </w:rPr>
          <w:t xml:space="preserve">. Padahal, </w:t>
        </w:r>
      </w:ins>
      <w:ins w:id="698" w:author="arkat" w:date="2017-10-01T14:28:00Z">
        <w:r w:rsidR="00A818E6" w:rsidRPr="00A818E6">
          <w:rPr>
            <w:rFonts w:cs="Times New Roman"/>
            <w:i/>
            <w:color w:val="000000"/>
            <w:szCs w:val="24"/>
            <w:lang w:val="en-US"/>
            <w:rPrChange w:id="699" w:author="arkat" w:date="2017-10-01T14:29:00Z">
              <w:rPr>
                <w:rFonts w:cs="Times New Roman"/>
                <w:color w:val="000000"/>
                <w:szCs w:val="24"/>
                <w:lang w:val="en-US"/>
              </w:rPr>
            </w:rPrChange>
          </w:rPr>
          <w:t>Enterprise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700" w:author="arkat" w:date="2017-10-04T23:10:00Z">
        <w:r w:rsidR="004E4171">
          <w:rPr>
            <w:rFonts w:cs="Times New Roman"/>
            <w:color w:val="000000"/>
            <w:szCs w:val="24"/>
            <w:lang w:val="en-US"/>
          </w:rPr>
          <w:t>,</w:t>
        </w:r>
      </w:ins>
      <w:ins w:id="701" w:author="arkat" w:date="2017-10-01T14:28:00Z">
        <w:r w:rsidR="00A818E6">
          <w:rPr>
            <w:rFonts w:cs="Times New Roman"/>
            <w:color w:val="000000"/>
            <w:szCs w:val="24"/>
            <w:lang w:val="en-US"/>
          </w:rPr>
          <w:t xml:space="preserve"> </w:t>
        </w:r>
      </w:ins>
      <w:ins w:id="702"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703"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704" w:author="arkat" w:date="2017-10-01T14:24:00Z">
        <w:r w:rsidR="00C36A8C">
          <w:rPr>
            <w:rFonts w:cs="Times New Roman"/>
            <w:color w:val="000000"/>
            <w:szCs w:val="24"/>
            <w:lang w:val="en-US"/>
          </w:rPr>
          <w:t xml:space="preserve">proses bisnis </w:t>
        </w:r>
      </w:ins>
      <w:ins w:id="705" w:author="arkat" w:date="2017-09-26T21:41:00Z">
        <w:r w:rsidR="00C36A8C">
          <w:rPr>
            <w:rFonts w:cs="Times New Roman"/>
            <w:color w:val="000000"/>
            <w:szCs w:val="24"/>
            <w:lang w:val="en-US"/>
          </w:rPr>
          <w:t>merup</w:t>
        </w:r>
      </w:ins>
      <w:ins w:id="706" w:author="arkat" w:date="2017-10-06T08:01:00Z">
        <w:r w:rsidR="008D650E">
          <w:rPr>
            <w:rFonts w:cs="Times New Roman"/>
            <w:color w:val="000000"/>
            <w:szCs w:val="24"/>
            <w:lang w:val="en-US"/>
          </w:rPr>
          <w:t>akan</w:t>
        </w:r>
      </w:ins>
      <w:ins w:id="707" w:author="arkat" w:date="2017-09-26T21:41:00Z">
        <w:r w:rsidR="00A818E6">
          <w:rPr>
            <w:rFonts w:cs="Times New Roman"/>
            <w:color w:val="000000"/>
            <w:szCs w:val="24"/>
            <w:lang w:val="en-US"/>
          </w:rPr>
          <w:t xml:space="preserve"> sesuatu yang kompleks dan rumi</w:t>
        </w:r>
      </w:ins>
      <w:ins w:id="708" w:author="arkat" w:date="2017-10-01T14:27:00Z">
        <w:r w:rsidR="00A818E6">
          <w:rPr>
            <w:rFonts w:cs="Times New Roman"/>
            <w:color w:val="000000"/>
            <w:szCs w:val="24"/>
            <w:lang w:val="en-US"/>
          </w:rPr>
          <w:t>t</w:t>
        </w:r>
      </w:ins>
      <w:ins w:id="709" w:author="arkat" w:date="2017-09-26T21:41:00Z">
        <w:r w:rsidR="00790B42">
          <w:rPr>
            <w:rFonts w:cs="Times New Roman"/>
            <w:color w:val="000000"/>
            <w:szCs w:val="24"/>
            <w:lang w:val="en-US"/>
          </w:rPr>
          <w:t xml:space="preserve">. </w:t>
        </w:r>
      </w:ins>
      <w:ins w:id="710" w:author="arkat" w:date="2017-10-01T14:24:00Z">
        <w:r w:rsidR="00C36A8C">
          <w:rPr>
            <w:rFonts w:cs="Times New Roman"/>
            <w:color w:val="000000"/>
            <w:szCs w:val="24"/>
            <w:lang w:val="en-US"/>
          </w:rPr>
          <w:t>Hal ini dikaren</w:t>
        </w:r>
      </w:ins>
      <w:ins w:id="711" w:author="arkat" w:date="2017-10-06T08:01:00Z">
        <w:r w:rsidR="008D650E">
          <w:rPr>
            <w:rFonts w:cs="Times New Roman"/>
            <w:color w:val="000000"/>
            <w:szCs w:val="24"/>
            <w:lang w:val="en-US"/>
          </w:rPr>
          <w:t>akan</w:t>
        </w:r>
      </w:ins>
      <w:ins w:id="712"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713"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714" w:author="arkat" w:date="2017-10-01T14:25:00Z">
        <w:r w:rsidR="00C36A8C">
          <w:rPr>
            <w:rFonts w:cs="Times New Roman"/>
            <w:color w:val="000000"/>
            <w:szCs w:val="24"/>
            <w:lang w:val="en-US"/>
          </w:rPr>
          <w:t xml:space="preserve">memiliki </w:t>
        </w:r>
      </w:ins>
      <w:ins w:id="715"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716"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717" w:author="arkat" w:date="2017-09-26T21:40:00Z">
        <w:r w:rsidR="00790B42">
          <w:rPr>
            <w:rFonts w:cs="Times New Roman"/>
            <w:color w:val="000000"/>
            <w:szCs w:val="24"/>
            <w:lang w:val="en-US"/>
          </w:rPr>
          <w:t>Suncorp-Metway Ltd</w:t>
        </w:r>
      </w:ins>
      <w:ins w:id="718" w:author="arkat" w:date="2017-10-01T14:25:00Z">
        <w:r w:rsidR="00C36A8C">
          <w:rPr>
            <w:rFonts w:cs="Times New Roman"/>
            <w:color w:val="000000"/>
            <w:szCs w:val="24"/>
            <w:lang w:val="en-US"/>
          </w:rPr>
          <w:t xml:space="preserve">, </w:t>
        </w:r>
      </w:ins>
      <w:ins w:id="719"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720" w:author="arkat" w:date="2017-10-04T13:34:00Z">
        <w:r w:rsidR="00DB231E">
          <w:rPr>
            <w:rFonts w:cs="Times New Roman"/>
            <w:color w:val="000000"/>
            <w:szCs w:val="24"/>
            <w:lang w:val="en-US"/>
          </w:rPr>
          <w:t xml:space="preserve">Untuk menghindari </w:t>
        </w:r>
      </w:ins>
      <w:ins w:id="721" w:author="arkat" w:date="2017-10-04T13:35:00Z">
        <w:r w:rsidR="00DB231E">
          <w:rPr>
            <w:rFonts w:cs="Times New Roman"/>
            <w:color w:val="000000"/>
            <w:szCs w:val="24"/>
            <w:lang w:val="en-US"/>
          </w:rPr>
          <w:t xml:space="preserve">pemodelan </w:t>
        </w:r>
      </w:ins>
      <w:ins w:id="722" w:author="arkat" w:date="2017-10-04T13:38:00Z">
        <w:r w:rsidR="00076330">
          <w:rPr>
            <w:rFonts w:cs="Times New Roman"/>
            <w:color w:val="000000"/>
            <w:szCs w:val="24"/>
            <w:lang w:val="en-US"/>
          </w:rPr>
          <w:t>ulang, dibutuhkan</w:t>
        </w:r>
      </w:ins>
      <w:ins w:id="723"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ins w:id="724" w:author="arkat" w:date="2017-09-26T21:45:00Z">
        <w:r w:rsidR="00A818E6">
          <w:rPr>
            <w:rFonts w:cs="Times New Roman"/>
            <w:color w:val="000000"/>
            <w:szCs w:val="24"/>
            <w:lang w:val="en-US"/>
          </w:rPr>
          <w:t>b</w:t>
        </w:r>
        <w:r w:rsidR="00313371">
          <w:rPr>
            <w:rFonts w:cs="Times New Roman"/>
            <w:color w:val="000000"/>
            <w:szCs w:val="24"/>
            <w:lang w:val="en-US"/>
          </w:rPr>
          <w:t>antu</w:t>
        </w:r>
      </w:ins>
      <w:ins w:id="725" w:author="arkat" w:date="2017-09-26T21:40:00Z">
        <w:r w:rsidR="00790B42" w:rsidRPr="00E50386">
          <w:rPr>
            <w:rFonts w:cs="Times New Roman"/>
            <w:color w:val="000000"/>
            <w:szCs w:val="24"/>
            <w:lang w:val="en-US"/>
          </w:rPr>
          <w:t xml:space="preserve"> </w:t>
        </w:r>
      </w:ins>
      <w:ins w:id="726" w:author="arkat" w:date="2017-09-26T21:52:00Z">
        <w:r w:rsidR="006D428D">
          <w:rPr>
            <w:rFonts w:cs="Times New Roman"/>
            <w:color w:val="000000"/>
            <w:szCs w:val="24"/>
            <w:lang w:val="en-US"/>
          </w:rPr>
          <w:t xml:space="preserve">dengan teknik yang handal </w:t>
        </w:r>
      </w:ins>
      <w:ins w:id="727"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728" w:author="arkat" w:date="2017-09-26T21:46:00Z">
        <w:r w:rsidR="00313371">
          <w:rPr>
            <w:rFonts w:cs="Times New Roman"/>
            <w:color w:val="000000"/>
            <w:szCs w:val="24"/>
            <w:lang w:val="en-US"/>
          </w:rPr>
          <w:t>model</w:t>
        </w:r>
      </w:ins>
      <w:ins w:id="729" w:author="arkat" w:date="2017-09-28T09:10:00Z">
        <w:r w:rsidR="00567555">
          <w:rPr>
            <w:rFonts w:cs="Times New Roman"/>
            <w:color w:val="000000"/>
            <w:szCs w:val="24"/>
            <w:lang w:val="en-US"/>
          </w:rPr>
          <w:t xml:space="preserve"> proses bisnis</w:t>
        </w:r>
      </w:ins>
      <w:ins w:id="730" w:author="arkat" w:date="2017-10-01T14:31:00Z">
        <w:r w:rsidR="00A818E6">
          <w:rPr>
            <w:rFonts w:cs="Times New Roman"/>
            <w:color w:val="000000"/>
            <w:szCs w:val="24"/>
            <w:lang w:val="en-US"/>
          </w:rPr>
          <w:t xml:space="preserve"> yang ada ke BPMN</w:t>
        </w:r>
      </w:ins>
      <w:ins w:id="731" w:author="arkat" w:date="2017-10-04T13:40:00Z">
        <w:r w:rsidR="00076330">
          <w:rPr>
            <w:rFonts w:cs="Times New Roman"/>
            <w:color w:val="000000"/>
            <w:szCs w:val="24"/>
            <w:lang w:val="en-US"/>
          </w:rPr>
          <w:t xml:space="preserve"> se</w:t>
        </w:r>
      </w:ins>
      <w:ins w:id="732" w:author="arkat" w:date="2017-10-06T08:01:00Z">
        <w:r w:rsidR="008D650E">
          <w:rPr>
            <w:rFonts w:cs="Times New Roman"/>
            <w:color w:val="000000"/>
            <w:szCs w:val="24"/>
            <w:lang w:val="en-US"/>
          </w:rPr>
          <w:t>cara</w:t>
        </w:r>
      </w:ins>
      <w:ins w:id="733" w:author="arkat" w:date="2017-10-04T13:40:00Z">
        <w:r w:rsidR="00076330">
          <w:rPr>
            <w:rFonts w:cs="Times New Roman"/>
            <w:color w:val="000000"/>
            <w:szCs w:val="24"/>
            <w:lang w:val="en-US"/>
          </w:rPr>
          <w:t xml:space="preserve"> otomatis</w:t>
        </w:r>
      </w:ins>
      <w:ins w:id="734" w:author="arkat" w:date="2017-09-26T21:46:00Z">
        <w:r w:rsidR="00313371">
          <w:rPr>
            <w:rFonts w:cs="Times New Roman"/>
            <w:color w:val="000000"/>
            <w:szCs w:val="24"/>
            <w:lang w:val="en-US"/>
          </w:rPr>
          <w:t>.</w:t>
        </w:r>
      </w:ins>
      <w:moveToRangeEnd w:id="640"/>
      <w:ins w:id="735" w:author="arkat" w:date="2017-10-04T13:37:00Z">
        <w:r w:rsidR="00076330">
          <w:rPr>
            <w:rFonts w:cs="Times New Roman"/>
            <w:color w:val="000000"/>
            <w:szCs w:val="24"/>
            <w:lang w:val="en-US"/>
          </w:rPr>
          <w:t xml:space="preserve"> Perpindahan model proses bisnis se</w:t>
        </w:r>
      </w:ins>
      <w:ins w:id="736" w:author="arkat" w:date="2017-10-06T08:01:00Z">
        <w:r w:rsidR="008D650E">
          <w:rPr>
            <w:rFonts w:cs="Times New Roman"/>
            <w:color w:val="000000"/>
            <w:szCs w:val="24"/>
            <w:lang w:val="en-US"/>
          </w:rPr>
          <w:t>cara</w:t>
        </w:r>
      </w:ins>
      <w:ins w:id="737" w:author="arkat" w:date="2017-10-04T13:37:00Z">
        <w:r w:rsidR="00076330">
          <w:rPr>
            <w:rFonts w:cs="Times New Roman"/>
            <w:color w:val="000000"/>
            <w:szCs w:val="24"/>
            <w:lang w:val="en-US"/>
          </w:rPr>
          <w:t xml:space="preserve"> manual </w:t>
        </w:r>
      </w:ins>
      <w:ins w:id="738" w:author="arkat" w:date="2017-10-06T08:01:00Z">
        <w:r w:rsidR="008D650E">
          <w:rPr>
            <w:rFonts w:cs="Times New Roman"/>
            <w:color w:val="000000"/>
            <w:szCs w:val="24"/>
            <w:lang w:val="en-US"/>
          </w:rPr>
          <w:t>akan</w:t>
        </w:r>
      </w:ins>
      <w:ins w:id="739" w:author="arkat" w:date="2017-10-04T13:37:00Z">
        <w:r w:rsidR="00076330">
          <w:rPr>
            <w:rFonts w:cs="Times New Roman"/>
            <w:color w:val="000000"/>
            <w:szCs w:val="24"/>
            <w:lang w:val="en-US"/>
          </w:rPr>
          <w:t xml:space="preserve"> membuang banyak waktu dan rawan terjadi kesalahan.</w:t>
        </w:r>
      </w:ins>
      <w:del w:id="740" w:author="arkat" w:date="2017-09-26T20:45:00Z">
        <w:r w:rsidR="009F6B17" w:rsidDel="00E504E3">
          <w:rPr>
            <w:rFonts w:cs="Times New Roman"/>
            <w:color w:val="000000"/>
            <w:szCs w:val="24"/>
            <w:lang w:val="en-US"/>
          </w:rPr>
          <w:delText xml:space="preserve"> </w:delText>
        </w:r>
      </w:del>
      <w:del w:id="741"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742" w:author="arkat" w:date="2017-09-26T20:47:00Z">
        <w:r w:rsidR="000D4CB1" w:rsidDel="00E504E3">
          <w:rPr>
            <w:rFonts w:cs="Times New Roman"/>
            <w:color w:val="000000"/>
            <w:szCs w:val="24"/>
            <w:lang w:val="en-US"/>
          </w:rPr>
          <w:delText xml:space="preserve">BPMN menyediakan </w:delText>
        </w:r>
      </w:del>
      <w:del w:id="743" w:author="arkat" w:date="2017-09-26T21:57:00Z">
        <w:r w:rsidR="000D4CB1" w:rsidDel="006D428D">
          <w:rPr>
            <w:rFonts w:cs="Times New Roman"/>
            <w:color w:val="000000"/>
            <w:szCs w:val="24"/>
            <w:lang w:val="en-US"/>
          </w:rPr>
          <w:delText>standar notasi grafis</w:delText>
        </w:r>
      </w:del>
      <w:del w:id="744" w:author="arkat" w:date="2017-09-26T20:48:00Z">
        <w:r w:rsidR="000D4CB1" w:rsidDel="00E504E3">
          <w:rPr>
            <w:rFonts w:cs="Times New Roman"/>
            <w:color w:val="000000"/>
            <w:szCs w:val="24"/>
            <w:lang w:val="en-US"/>
          </w:rPr>
          <w:delText xml:space="preserve"> yang </w:delText>
        </w:r>
      </w:del>
      <w:del w:id="745" w:author="arkat" w:date="2017-09-26T21:57:00Z">
        <w:r w:rsidR="000D4CB1" w:rsidDel="006D428D">
          <w:rPr>
            <w:rFonts w:cs="Times New Roman"/>
            <w:color w:val="000000"/>
            <w:szCs w:val="24"/>
            <w:lang w:val="en-US"/>
          </w:rPr>
          <w:delText xml:space="preserve">mudah digunakan untuk </w:delText>
        </w:r>
      </w:del>
      <w:del w:id="746" w:author="arkat" w:date="2017-09-26T20:52:00Z">
        <w:r w:rsidR="000D4CB1" w:rsidDel="00264676">
          <w:rPr>
            <w:rFonts w:cs="Times New Roman"/>
            <w:color w:val="000000"/>
            <w:szCs w:val="24"/>
            <w:lang w:val="en-US"/>
          </w:rPr>
          <w:delText>analis</w:delText>
        </w:r>
      </w:del>
      <w:del w:id="747" w:author="arkat" w:date="2017-09-26T21:57:00Z">
        <w:r w:rsidR="000D4CB1" w:rsidDel="006D428D">
          <w:rPr>
            <w:rFonts w:cs="Times New Roman"/>
            <w:color w:val="000000"/>
            <w:szCs w:val="24"/>
            <w:lang w:val="en-US"/>
          </w:rPr>
          <w:delText xml:space="preserve"> bisnis</w:delText>
        </w:r>
      </w:del>
      <w:del w:id="748" w:author="arkat" w:date="2017-09-26T20:48:00Z">
        <w:r w:rsidR="000D4CB1" w:rsidDel="00E504E3">
          <w:rPr>
            <w:rFonts w:cs="Times New Roman"/>
            <w:color w:val="000000"/>
            <w:szCs w:val="24"/>
            <w:lang w:val="en-US"/>
          </w:rPr>
          <w:delText xml:space="preserve">, </w:delText>
        </w:r>
      </w:del>
      <w:del w:id="749"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750" w:author="arkat" w:date="2017-09-26T20:52:00Z">
        <w:r w:rsidR="000D4CB1" w:rsidDel="00264676">
          <w:rPr>
            <w:rFonts w:cs="Times New Roman"/>
            <w:color w:val="000000"/>
            <w:szCs w:val="24"/>
            <w:lang w:val="en-US"/>
          </w:rPr>
          <w:delText xml:space="preserve">partner bisnis </w:delText>
        </w:r>
      </w:del>
      <w:del w:id="751"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752" w:author="arkat" w:date="2017-09-26T21:53:00Z"/>
          <w:rFonts w:cs="Times New Roman"/>
          <w:color w:val="000000"/>
          <w:szCs w:val="24"/>
          <w:lang w:val="en-US"/>
        </w:rPr>
        <w:pPrChange w:id="753" w:author="arkat" w:date="2017-10-04T20:45:00Z">
          <w:pPr>
            <w:pStyle w:val="BodyTextFirstIndent"/>
            <w:spacing w:after="0"/>
            <w:ind w:firstLine="720"/>
          </w:pPr>
        </w:pPrChange>
      </w:pPr>
      <w:moveToRangeStart w:id="754" w:author="arkat" w:date="2017-09-26T20:57:00Z" w:name="move494222672"/>
      <w:del w:id="755"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756" w:author="arkat" w:date="2017-09-26T20:43:00Z" w:name="move494221953"/>
      <w:moveToRangeEnd w:id="754"/>
      <w:moveFrom w:id="757" w:author="arkat" w:date="2017-09-26T20:43:00Z">
        <w:del w:id="758"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759" w:author="arkat" w:date="2017-09-26T21:57:00Z"/>
          <w:rFonts w:cs="Times New Roman"/>
          <w:color w:val="000000"/>
          <w:szCs w:val="24"/>
          <w:lang w:val="en-US"/>
          <w:rPrChange w:id="760" w:author="arkat" w:date="2017-09-26T20:22:00Z">
            <w:rPr>
              <w:del w:id="761" w:author="arkat" w:date="2017-09-26T21:57:00Z"/>
              <w:rFonts w:cs="Times New Roman"/>
              <w:color w:val="0D0D0D"/>
              <w:szCs w:val="24"/>
              <w:lang w:val="en-US"/>
            </w:rPr>
          </w:rPrChange>
        </w:rPr>
        <w:pPrChange w:id="762" w:author="arkat" w:date="2017-10-04T20:45:00Z">
          <w:pPr>
            <w:pStyle w:val="BodyTextFirstIndent"/>
            <w:spacing w:after="0"/>
            <w:ind w:firstLine="720"/>
          </w:pPr>
        </w:pPrChange>
      </w:pPr>
      <w:moveFromRangeStart w:id="763" w:author="arkat" w:date="2017-09-26T20:57:00Z" w:name="move494222672"/>
      <w:moveFromRangeEnd w:id="756"/>
      <w:moveFrom w:id="764" w:author="arkat" w:date="2017-09-26T20:57:00Z">
        <w:del w:id="765" w:author="arkat" w:date="2017-09-26T21:57:00Z">
          <w:r w:rsidRPr="00B357EA" w:rsidDel="006D428D">
            <w:rPr>
              <w:rFonts w:cs="Times New Roman"/>
              <w:color w:val="000000"/>
              <w:szCs w:val="24"/>
              <w:lang w:val="en-US"/>
              <w:rPrChange w:id="766"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767" w:author="arkat" w:date="2017-09-26T20:22:00Z">
                <w:rPr>
                  <w:color w:val="0D0D0D"/>
                  <w:lang w:val="en-US"/>
                </w:rPr>
              </w:rPrChange>
            </w:rPr>
            <w:delText>h</w:delText>
          </w:r>
          <w:r w:rsidRPr="00B357EA" w:rsidDel="006D428D">
            <w:rPr>
              <w:rFonts w:cs="Times New Roman"/>
              <w:color w:val="000000"/>
              <w:szCs w:val="24"/>
              <w:lang w:val="en-US"/>
              <w:rPrChange w:id="768"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769" w:author="arkat" w:date="2017-09-26T20:22:00Z">
                <w:rPr>
                  <w:color w:val="0D0D0D"/>
                  <w:lang w:val="en-US"/>
                </w:rPr>
              </w:rPrChange>
            </w:rPr>
            <w:delText>yang handal. Transformasi antar</w:delText>
          </w:r>
          <w:r w:rsidRPr="00B357EA" w:rsidDel="006D428D">
            <w:rPr>
              <w:rFonts w:cs="Times New Roman"/>
              <w:color w:val="000000"/>
              <w:szCs w:val="24"/>
              <w:lang w:val="en-US"/>
              <w:rPrChange w:id="770"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771" w:author="arkat" w:date="2017-09-26T20:22:00Z">
                <w:rPr>
                  <w:color w:val="0D0D0D"/>
                  <w:lang w:val="en-US"/>
                </w:rPr>
              </w:rPrChange>
            </w:rPr>
            <w:delText xml:space="preserve">model </w:delText>
          </w:r>
          <w:r w:rsidRPr="00B357EA" w:rsidDel="006D428D">
            <w:rPr>
              <w:rFonts w:cs="Times New Roman"/>
              <w:color w:val="000000"/>
              <w:szCs w:val="24"/>
              <w:lang w:val="en-US"/>
              <w:rPrChange w:id="772" w:author="arkat" w:date="2017-09-26T20:22:00Z">
                <w:rPr>
                  <w:color w:val="0D0D0D"/>
                  <w:lang w:val="en-US"/>
                </w:rPr>
              </w:rPrChange>
            </w:rPr>
            <w:delText>semantik.</w:delText>
          </w:r>
        </w:del>
      </w:moveFrom>
      <w:moveFromRangeEnd w:id="763"/>
    </w:p>
    <w:p w14:paraId="727EA0DF" w14:textId="200B908D" w:rsidR="00906EE4" w:rsidRDefault="00E50386">
      <w:pPr>
        <w:pStyle w:val="BodyTextFirstIndent"/>
        <w:spacing w:after="0"/>
        <w:ind w:firstLine="426"/>
        <w:rPr>
          <w:rFonts w:cs="Times New Roman"/>
          <w:color w:val="000000"/>
          <w:szCs w:val="24"/>
          <w:lang w:val="en-US"/>
        </w:rPr>
        <w:pPrChange w:id="773" w:author="arkat" w:date="2017-10-04T20:45:00Z">
          <w:pPr>
            <w:pStyle w:val="BodyTextFirstIndent"/>
            <w:spacing w:after="0"/>
            <w:ind w:firstLine="720"/>
          </w:pPr>
        </w:pPrChange>
      </w:pPr>
      <w:del w:id="774"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775" w:author="arkat" w:date="2017-09-26T20:35:00Z">
        <w:r w:rsidR="00725C46" w:rsidDel="00684E19">
          <w:rPr>
            <w:rFonts w:cs="Times New Roman"/>
            <w:color w:val="000000"/>
            <w:szCs w:val="24"/>
            <w:lang w:val="en-US"/>
          </w:rPr>
          <w:delText xml:space="preserve"> bantu</w:delText>
        </w:r>
      </w:del>
      <w:del w:id="776" w:author="arkat" w:date="2017-09-26T21:40:00Z">
        <w:r w:rsidRPr="00E50386" w:rsidDel="00790B42">
          <w:rPr>
            <w:rFonts w:cs="Times New Roman"/>
            <w:color w:val="000000"/>
            <w:szCs w:val="24"/>
            <w:lang w:val="en-US"/>
          </w:rPr>
          <w:delText xml:space="preserve"> untuk melakukan otoma</w:delText>
        </w:r>
      </w:del>
      <w:del w:id="777" w:author="arkat" w:date="2017-09-26T20:35:00Z">
        <w:r w:rsidRPr="00E50386" w:rsidDel="00C0739A">
          <w:rPr>
            <w:rFonts w:cs="Times New Roman"/>
            <w:color w:val="000000"/>
            <w:szCs w:val="24"/>
            <w:lang w:val="en-US"/>
          </w:rPr>
          <w:delText>tisa</w:delText>
        </w:r>
      </w:del>
      <w:del w:id="778"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779" w:author="arkat" w:date="2017-09-26T21:54:00Z">
        <w:r w:rsidRPr="00E50386" w:rsidDel="006D428D">
          <w:rPr>
            <w:rFonts w:cs="Times New Roman"/>
            <w:color w:val="000000"/>
            <w:szCs w:val="24"/>
            <w:lang w:val="en-US"/>
          </w:rPr>
          <w:delText xml:space="preserve">. </w:delText>
        </w:r>
      </w:del>
    </w:p>
    <w:p w14:paraId="7EEE91CE" w14:textId="724133FD" w:rsidR="008674D0" w:rsidDel="00E17D1F" w:rsidRDefault="008674D0">
      <w:pPr>
        <w:pStyle w:val="BodyTextFirstIndent"/>
        <w:spacing w:after="0"/>
        <w:ind w:firstLine="426"/>
        <w:rPr>
          <w:del w:id="780" w:author="arkat" w:date="2017-09-26T21:57:00Z"/>
          <w:rFonts w:cs="Times New Roman"/>
          <w:color w:val="000000"/>
          <w:szCs w:val="24"/>
          <w:lang w:val="en-US"/>
        </w:rPr>
        <w:pPrChange w:id="781" w:author="arkat" w:date="2017-09-26T20:22:00Z">
          <w:pPr>
            <w:pStyle w:val="BodyTextFirstIndent"/>
            <w:spacing w:after="0"/>
            <w:ind w:firstLine="720"/>
          </w:pPr>
        </w:pPrChange>
      </w:pPr>
      <w:r>
        <w:rPr>
          <w:rFonts w:cs="Times New Roman"/>
          <w:color w:val="000000"/>
          <w:szCs w:val="24"/>
          <w:lang w:val="en-US"/>
        </w:rPr>
        <w:t xml:space="preserve">Ada </w:t>
      </w:r>
      <w:ins w:id="782" w:author="arkat" w:date="2017-10-06T07:54:00Z">
        <w:r w:rsidR="008D650E">
          <w:rPr>
            <w:rFonts w:cs="Times New Roman"/>
            <w:color w:val="000000"/>
            <w:szCs w:val="24"/>
            <w:lang w:val="en-US"/>
          </w:rPr>
          <w:t xml:space="preserve">dua </w:t>
        </w:r>
      </w:ins>
      <w:del w:id="783"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784"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785" w:author="arkat" w:date="2017-10-06T08:01:00Z">
        <w:r w:rsidDel="008D650E">
          <w:rPr>
            <w:rFonts w:cs="Times New Roman"/>
            <w:color w:val="000000"/>
            <w:szCs w:val="24"/>
            <w:lang w:val="en-US"/>
          </w:rPr>
          <w:delText>akan</w:delText>
        </w:r>
      </w:del>
      <w:ins w:id="786" w:author="arkat" w:date="2017-10-06T08:01:00Z">
        <w:r w:rsidR="008D650E">
          <w:rPr>
            <w:rFonts w:cs="Times New Roman"/>
            <w:color w:val="000000"/>
            <w:szCs w:val="24"/>
            <w:lang w:val="en-US"/>
          </w:rPr>
          <w:t>akan</w:t>
        </w:r>
      </w:ins>
      <w:r>
        <w:rPr>
          <w:rFonts w:cs="Times New Roman"/>
          <w:color w:val="000000"/>
          <w:szCs w:val="24"/>
          <w:lang w:val="en-US"/>
        </w:rPr>
        <w:t xml:space="preserve"> untuk menyelesaikan transformasi model</w:t>
      </w:r>
      <w:del w:id="787" w:author="arkat" w:date="2017-10-06T07:45:00Z">
        <w:r w:rsidDel="00A42612">
          <w:rPr>
            <w:rFonts w:cs="Times New Roman"/>
            <w:color w:val="000000"/>
            <w:szCs w:val="24"/>
            <w:lang w:val="en-US"/>
          </w:rPr>
          <w:delText xml:space="preserve"> proses bisnis</w:delText>
        </w:r>
      </w:del>
      <w:ins w:id="788"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789"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790"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791"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792" w:author="arkat" w:date="2017-09-26T22:05:00Z">
        <w:r w:rsidR="004C5D4E" w:rsidRPr="00B357EA" w:rsidDel="00FC53D7">
          <w:rPr>
            <w:rFonts w:cs="Times New Roman"/>
            <w:color w:val="000000"/>
            <w:szCs w:val="24"/>
            <w:lang w:val="en-US"/>
            <w:rPrChange w:id="793"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794" w:author="arkat" w:date="2017-10-06T08:01:00Z">
        <w:r w:rsidR="00D83C8C" w:rsidDel="008D650E">
          <w:rPr>
            <w:rFonts w:cs="Times New Roman"/>
            <w:color w:val="000000"/>
            <w:szCs w:val="24"/>
            <w:lang w:val="en-US"/>
          </w:rPr>
          <w:delText>akan</w:delText>
        </w:r>
      </w:del>
      <w:ins w:id="795" w:author="arkat" w:date="2017-10-06T08:01:00Z">
        <w:r w:rsidR="008D650E">
          <w:rPr>
            <w:rFonts w:cs="Times New Roman"/>
            <w:color w:val="000000"/>
            <w:szCs w:val="24"/>
            <w:lang w:val="en-US"/>
          </w:rPr>
          <w:t>akan</w:t>
        </w:r>
      </w:ins>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796" w:author="arkat" w:date="2017-09-26T22:05:00Z">
        <w:r w:rsidR="00FC53D7">
          <w:rPr>
            <w:rFonts w:cs="Times New Roman"/>
            <w:color w:val="000000"/>
            <w:szCs w:val="24"/>
            <w:lang w:val="en-US"/>
          </w:rPr>
          <w:t>disedi</w:t>
        </w:r>
      </w:ins>
      <w:ins w:id="797" w:author="arkat" w:date="2017-10-06T08:01:00Z">
        <w:r w:rsidR="008D650E">
          <w:rPr>
            <w:rFonts w:cs="Times New Roman"/>
            <w:color w:val="000000"/>
            <w:szCs w:val="24"/>
            <w:lang w:val="en-US"/>
          </w:rPr>
          <w:t>akan</w:t>
        </w:r>
      </w:ins>
      <w:ins w:id="798" w:author="arkat" w:date="2017-09-26T22:05:00Z">
        <w:r w:rsidR="00FC53D7">
          <w:rPr>
            <w:rFonts w:cs="Times New Roman"/>
            <w:color w:val="000000"/>
            <w:szCs w:val="24"/>
            <w:lang w:val="en-US"/>
          </w:rPr>
          <w:t xml:space="preserve"> oleh </w:t>
        </w:r>
      </w:ins>
      <w:del w:id="799"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800" w:author="arkat" w:date="2017-09-26T22:16:00Z">
        <w:r w:rsidR="00E2571C">
          <w:rPr>
            <w:rFonts w:cs="Times New Roman"/>
            <w:color w:val="000000"/>
            <w:szCs w:val="24"/>
            <w:lang w:val="en-US"/>
          </w:rPr>
          <w:t xml:space="preserve"> </w:t>
        </w:r>
      </w:ins>
      <w:ins w:id="801"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802"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803"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804"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805"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806"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807" w:author="arkat" w:date="2017-09-26T22:18:00Z">
        <w:r w:rsidR="00E2571C">
          <w:rPr>
            <w:rFonts w:cs="Times New Roman"/>
            <w:color w:val="000000"/>
            <w:szCs w:val="24"/>
            <w:lang w:val="en-US"/>
          </w:rPr>
          <w:t xml:space="preserve"> </w:t>
        </w:r>
      </w:ins>
      <w:ins w:id="808" w:author="arkat" w:date="2017-09-26T22:19: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instrText>
      </w:r>
      <w:r w:rsidR="00E2571C">
        <w:rPr>
          <w:rFonts w:cs="Times New Roman"/>
          <w:color w:val="000000"/>
          <w:szCs w:val="24"/>
          <w:lang w:val="en-US"/>
        </w:rPr>
        <w:fldChar w:fldCharType="separate"/>
      </w:r>
      <w:del w:id="809"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810"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811"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812"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813" w:author="arkat" w:date="2017-09-26T22:19:00Z">
        <w:r w:rsidR="005312D3" w:rsidDel="00E2571C">
          <w:rPr>
            <w:rFonts w:cs="Times New Roman"/>
            <w:color w:val="000000"/>
            <w:szCs w:val="24"/>
            <w:lang w:val="en-US"/>
          </w:rPr>
          <w:delText xml:space="preserve">Djikman et al (2007) </w:delText>
        </w:r>
      </w:del>
      <w:del w:id="814" w:author="arkat" w:date="2017-09-26T22:20:00Z">
        <w:r w:rsidR="005312D3" w:rsidDel="00E2571C">
          <w:rPr>
            <w:rFonts w:cs="Times New Roman"/>
            <w:color w:val="000000"/>
            <w:szCs w:val="24"/>
            <w:lang w:val="en-US"/>
          </w:rPr>
          <w:delText xml:space="preserve">untuk </w:delText>
        </w:r>
      </w:del>
      <w:del w:id="815"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816" w:author="arkat" w:date="2017-09-26T21:57:00Z">
        <w:r w:rsidR="00E17D1F">
          <w:rPr>
            <w:rFonts w:cs="Times New Roman"/>
            <w:color w:val="000000"/>
            <w:szCs w:val="24"/>
            <w:lang w:val="en-US"/>
          </w:rPr>
          <w:t xml:space="preserve"> </w:t>
        </w:r>
      </w:ins>
      <w:ins w:id="817" w:author="arkat" w:date="2017-09-26T22:06:00Z">
        <w:r w:rsidR="00FC53D7" w:rsidRPr="00FC53D7">
          <w:rPr>
            <w:rFonts w:cs="Times New Roman"/>
            <w:i/>
            <w:color w:val="000000"/>
            <w:szCs w:val="24"/>
            <w:lang w:val="en-US"/>
            <w:rPrChange w:id="818"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0114240E" w:rsidR="008B4B27" w:rsidRDefault="005312D3">
      <w:pPr>
        <w:pStyle w:val="BodyTextFirstIndent"/>
        <w:spacing w:after="0"/>
        <w:ind w:firstLine="426"/>
        <w:rPr>
          <w:ins w:id="819" w:author="arkat" w:date="2017-09-26T22:10:00Z"/>
          <w:rFonts w:cs="Times New Roman"/>
          <w:color w:val="000000"/>
          <w:szCs w:val="24"/>
          <w:lang w:val="en-US"/>
        </w:rPr>
        <w:pPrChange w:id="820" w:author="arkat" w:date="2017-09-29T08:51:00Z">
          <w:pPr>
            <w:pStyle w:val="BodyTextFirstIndent"/>
            <w:spacing w:after="0"/>
            <w:ind w:firstLine="720"/>
          </w:pPr>
        </w:pPrChange>
      </w:pPr>
      <w:del w:id="821" w:author="arkat" w:date="2017-09-26T22:06:00Z">
        <w:r w:rsidDel="00FC53D7">
          <w:rPr>
            <w:rFonts w:cs="Times New Roman"/>
            <w:color w:val="000000"/>
            <w:szCs w:val="24"/>
            <w:lang w:val="en-US"/>
          </w:rPr>
          <w:delText xml:space="preserve">Pendekatan lainya adalah </w:delText>
        </w:r>
      </w:del>
      <w:del w:id="822" w:author="arkat" w:date="2017-09-26T22:08:00Z">
        <w:r w:rsidRPr="000929A6" w:rsidDel="00FC53D7">
          <w:rPr>
            <w:rFonts w:cs="Times New Roman"/>
            <w:i/>
            <w:color w:val="000000"/>
            <w:szCs w:val="24"/>
            <w:lang w:val="en-US"/>
          </w:rPr>
          <w:delText>direct</w:delText>
        </w:r>
      </w:del>
      <w:ins w:id="823" w:author="arkat" w:date="2017-10-04T23:13:00Z">
        <w:r w:rsidR="00404D54">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824" w:author="arkat" w:date="2017-09-26T22:06:00Z">
        <w:r w:rsidR="00FC53D7">
          <w:rPr>
            <w:rFonts w:cs="Times New Roman"/>
            <w:color w:val="000000"/>
            <w:szCs w:val="24"/>
            <w:lang w:val="en-US"/>
          </w:rPr>
          <w:t>itu</w:t>
        </w:r>
      </w:ins>
      <w:del w:id="825"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826" w:author="arkat" w:date="2017-10-06T08:01:00Z">
        <w:r w:rsidDel="008D650E">
          <w:rPr>
            <w:rFonts w:cs="Times New Roman"/>
            <w:color w:val="000000"/>
            <w:szCs w:val="24"/>
            <w:lang w:val="en-US"/>
          </w:rPr>
          <w:delText>cara</w:delText>
        </w:r>
      </w:del>
      <w:ins w:id="827" w:author="arkat" w:date="2017-10-06T08:01:00Z">
        <w:r w:rsidR="008D650E">
          <w:rPr>
            <w:rFonts w:cs="Times New Roman"/>
            <w:color w:val="000000"/>
            <w:szCs w:val="24"/>
            <w:lang w:val="en-US"/>
          </w:rPr>
          <w:t>cara</w:t>
        </w:r>
      </w:ins>
      <w:r>
        <w:rPr>
          <w:rFonts w:cs="Times New Roman"/>
          <w:color w:val="000000"/>
          <w:szCs w:val="24"/>
          <w:lang w:val="en-US"/>
        </w:rPr>
        <w:t xml:space="preserve"> lansung dari struktur dan </w:t>
      </w:r>
      <w:del w:id="828"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829" w:author="arkat" w:date="2017-09-26T22:06:00Z">
        <w:r w:rsidR="00FC53D7">
          <w:rPr>
            <w:rFonts w:cs="Times New Roman"/>
            <w:color w:val="000000"/>
            <w:szCs w:val="24"/>
            <w:lang w:val="en-US"/>
          </w:rPr>
          <w:t>data inti</w:t>
        </w:r>
      </w:ins>
      <w:ins w:id="830" w:author="arkat" w:date="2017-09-26T22:07:00Z">
        <w:r w:rsidR="00FC53D7">
          <w:rPr>
            <w:rFonts w:cs="Times New Roman"/>
            <w:color w:val="000000"/>
            <w:szCs w:val="24"/>
            <w:lang w:val="en-US"/>
          </w:rPr>
          <w:t xml:space="preserve"> yang memiliki kesamaan abtraksi</w:t>
        </w:r>
      </w:ins>
      <w:ins w:id="831" w:author="arkat" w:date="2017-09-26T22:06:00Z">
        <w:r w:rsidR="00FC53D7">
          <w:rPr>
            <w:rFonts w:cs="Times New Roman"/>
            <w:color w:val="000000"/>
            <w:szCs w:val="24"/>
            <w:lang w:val="en-US"/>
          </w:rPr>
          <w:t xml:space="preserve">. </w:t>
        </w:r>
      </w:ins>
      <w:del w:id="832"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833"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834"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835" w:author="arkat" w:date="2017-10-06T08:01:00Z">
        <w:r w:rsidR="00594047" w:rsidDel="008D650E">
          <w:rPr>
            <w:rFonts w:cs="Times New Roman"/>
            <w:color w:val="000000"/>
            <w:szCs w:val="24"/>
            <w:lang w:val="en-US"/>
          </w:rPr>
          <w:delText>akan</w:delText>
        </w:r>
      </w:del>
      <w:ins w:id="836" w:author="arkat" w:date="2017-10-06T08:01:00Z">
        <w:r w:rsidR="008D650E">
          <w:rPr>
            <w:rFonts w:cs="Times New Roman"/>
            <w:color w:val="000000"/>
            <w:szCs w:val="24"/>
            <w:lang w:val="en-US"/>
          </w:rPr>
          <w:t>akan</w:t>
        </w:r>
      </w:ins>
      <w:r w:rsidR="00594047">
        <w:rPr>
          <w:rFonts w:cs="Times New Roman"/>
          <w:color w:val="000000"/>
          <w:szCs w:val="24"/>
          <w:lang w:val="en-US"/>
        </w:rPr>
        <w:t xml:space="preserve"> XML sebagai</w:t>
      </w:r>
      <w:ins w:id="837" w:author="arkat" w:date="2017-09-26T22:08:00Z">
        <w:r w:rsidR="00FC53D7">
          <w:rPr>
            <w:rFonts w:cs="Times New Roman"/>
            <w:color w:val="000000"/>
            <w:szCs w:val="24"/>
            <w:lang w:val="en-US"/>
          </w:rPr>
          <w:t xml:space="preserve"> </w:t>
        </w:r>
      </w:ins>
      <w:del w:id="838"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839" w:author="arkat" w:date="2017-10-06T08:01:00Z">
        <w:r w:rsidR="00594047" w:rsidDel="008D650E">
          <w:rPr>
            <w:rFonts w:cs="Times New Roman"/>
            <w:color w:val="000000"/>
            <w:szCs w:val="24"/>
            <w:lang w:val="en-US"/>
          </w:rPr>
          <w:delText>akan</w:delText>
        </w:r>
      </w:del>
      <w:ins w:id="840" w:author="arkat" w:date="2017-10-06T08:01:00Z">
        <w:r w:rsidR="008D650E">
          <w:rPr>
            <w:rFonts w:cs="Times New Roman"/>
            <w:color w:val="000000"/>
            <w:szCs w:val="24"/>
            <w:lang w:val="en-US"/>
          </w:rPr>
          <w:t>akan</w:t>
        </w:r>
      </w:ins>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841" w:author="arkat" w:date="2017-09-26T22:20: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r w:rsidR="00E2571C">
        <w:rPr>
          <w:rFonts w:cs="Times New Roman"/>
          <w:color w:val="000000"/>
          <w:szCs w:val="24"/>
          <w:lang w:val="en-US"/>
        </w:rPr>
        <w:fldChar w:fldCharType="separate"/>
      </w:r>
      <w:del w:id="842"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843"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844"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845" w:author="arkat" w:date="2017-09-26T22:20:00Z">
        <w:r w:rsidR="00E2571C">
          <w:rPr>
            <w:rFonts w:cs="Times New Roman"/>
            <w:color w:val="000000"/>
            <w:szCs w:val="24"/>
            <w:lang w:val="en-US"/>
          </w:rPr>
          <w:fldChar w:fldCharType="end"/>
        </w:r>
      </w:ins>
      <w:del w:id="846"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r w:rsidR="008C32F8">
        <w:rPr>
          <w:rFonts w:cs="Times New Roman"/>
          <w:color w:val="000000"/>
          <w:szCs w:val="24"/>
          <w:lang w:val="en-US"/>
        </w:rPr>
        <w:t xml:space="preserve">Macek </w:t>
      </w:r>
      <w:del w:id="847" w:author="arkat" w:date="2017-09-26T20:39:00Z">
        <w:r w:rsidR="008C32F8" w:rsidDel="000929A6">
          <w:rPr>
            <w:rFonts w:cs="Times New Roman"/>
            <w:color w:val="000000"/>
            <w:szCs w:val="24"/>
            <w:lang w:val="en-US"/>
          </w:rPr>
          <w:delText>dan  Richta</w:delText>
        </w:r>
      </w:del>
      <w:ins w:id="848" w:author="arkat" w:date="2017-09-26T20:39:00Z">
        <w:r w:rsidR="000929A6">
          <w:rPr>
            <w:rFonts w:cs="Times New Roman"/>
            <w:color w:val="000000"/>
            <w:szCs w:val="24"/>
            <w:lang w:val="en-US"/>
          </w:rPr>
          <w:t>dan Richta</w:t>
        </w:r>
      </w:ins>
      <w:r w:rsidR="008C32F8">
        <w:rPr>
          <w:rFonts w:cs="Times New Roman"/>
          <w:color w:val="000000"/>
          <w:szCs w:val="24"/>
          <w:lang w:val="en-US"/>
        </w:rPr>
        <w:t xml:space="preserve"> (2009) untuk melakukan transformasi dari BPMN ke UML-AD, BPMN ke Petri Nets </w:t>
      </w:r>
      <w:r w:rsidR="002B1CA8">
        <w:rPr>
          <w:rFonts w:cs="Times New Roman"/>
          <w:color w:val="000000"/>
          <w:szCs w:val="24"/>
          <w:lang w:val="en-US"/>
        </w:rPr>
        <w:t>oleh</w:t>
      </w:r>
      <w:r w:rsidR="004750C9">
        <w:rPr>
          <w:rFonts w:cs="Times New Roman"/>
          <w:color w:val="000000"/>
          <w:szCs w:val="24"/>
          <w:lang w:val="en-US"/>
        </w:rPr>
        <w:t xml:space="preserve"> Raedts dkk (2007), Dijkman dkk (2007)</w:t>
      </w:r>
      <w:del w:id="849" w:author="arkat" w:date="2017-09-26T20:39:00Z">
        <w:r w:rsidR="004750C9" w:rsidDel="000929A6">
          <w:rPr>
            <w:rFonts w:cs="Times New Roman"/>
            <w:color w:val="000000"/>
            <w:szCs w:val="24"/>
            <w:lang w:val="en-US"/>
          </w:rPr>
          <w:delText>,  Ramadan</w:delText>
        </w:r>
      </w:del>
      <w:ins w:id="850" w:author="arkat" w:date="2017-09-26T20:39:00Z">
        <w:r w:rsidR="000929A6">
          <w:rPr>
            <w:rFonts w:cs="Times New Roman"/>
            <w:color w:val="000000"/>
            <w:szCs w:val="24"/>
            <w:lang w:val="en-US"/>
          </w:rPr>
          <w:t>, Ramadan</w:t>
        </w:r>
      </w:ins>
      <w:r w:rsidR="004750C9">
        <w:rPr>
          <w:rFonts w:cs="Times New Roman"/>
          <w:color w:val="000000"/>
          <w:szCs w:val="24"/>
          <w:lang w:val="en-US"/>
        </w:rPr>
        <w:t xml:space="preserve"> dkk (2011), Mouline dan Ly</w:t>
      </w:r>
      <w:r w:rsidR="001C7651">
        <w:rPr>
          <w:rFonts w:cs="Times New Roman"/>
          <w:color w:val="000000"/>
          <w:szCs w:val="24"/>
          <w:lang w:val="en-US"/>
        </w:rPr>
        <w:t xml:space="preserve">azidi (2013) </w:t>
      </w:r>
      <w:del w:id="851" w:author="arkat" w:date="2017-09-26T20:39:00Z">
        <w:r w:rsidR="001C7651" w:rsidDel="000929A6">
          <w:rPr>
            <w:rFonts w:cs="Times New Roman"/>
            <w:color w:val="000000"/>
            <w:szCs w:val="24"/>
            <w:lang w:val="en-US"/>
          </w:rPr>
          <w:delText>dan  kasar</w:delText>
        </w:r>
      </w:del>
      <w:ins w:id="852" w:author="arkat" w:date="2017-09-26T20:39:00Z">
        <w:r w:rsidR="000929A6">
          <w:rPr>
            <w:rFonts w:cs="Times New Roman"/>
            <w:color w:val="000000"/>
            <w:szCs w:val="24"/>
            <w:lang w:val="en-US"/>
          </w:rPr>
          <w:t>dan kasar</w:t>
        </w:r>
      </w:ins>
      <w:r w:rsidR="001C7651">
        <w:rPr>
          <w:rFonts w:cs="Times New Roman"/>
          <w:color w:val="000000"/>
          <w:szCs w:val="24"/>
          <w:lang w:val="en-US"/>
        </w:rPr>
        <w:t xml:space="preserve"> (2014</w:t>
      </w:r>
      <w:del w:id="853" w:author="arkat" w:date="2017-09-26T20:39:00Z">
        <w:r w:rsidR="001C7651" w:rsidDel="000929A6">
          <w:rPr>
            <w:rFonts w:cs="Times New Roman"/>
            <w:color w:val="000000"/>
            <w:szCs w:val="24"/>
            <w:lang w:val="en-US"/>
          </w:rPr>
          <w:delText>) ,</w:delText>
        </w:r>
      </w:del>
      <w:ins w:id="854"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855" w:author="arkat" w:date="2017-09-26T22:10:00Z">
        <w:r w:rsidR="00FC53D7">
          <w:rPr>
            <w:rFonts w:cs="Times New Roman"/>
            <w:color w:val="000000"/>
            <w:szCs w:val="24"/>
            <w:lang w:val="en-US"/>
          </w:rPr>
          <w:t>EPC</w:t>
        </w:r>
      </w:ins>
      <w:del w:id="856"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857" w:author="arkat" w:date="2017-09-26T20:39:00Z">
        <w:r w:rsidR="001C7651" w:rsidDel="000929A6">
          <w:rPr>
            <w:rFonts w:cs="Times New Roman"/>
            <w:color w:val="000000"/>
            <w:szCs w:val="24"/>
            <w:lang w:val="en-US"/>
          </w:rPr>
          <w:delText>ke  EPC</w:delText>
        </w:r>
      </w:del>
      <w:ins w:id="858"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859"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860" w:author="arkat" w:date="2017-10-01T14:32:00Z">
        <w:r w:rsidR="00A818E6">
          <w:rPr>
            <w:rFonts w:cs="Times New Roman"/>
            <w:color w:val="000000"/>
            <w:szCs w:val="24"/>
            <w:lang w:val="en-US"/>
          </w:rPr>
          <w:t xml:space="preserve"> dan</w:t>
        </w:r>
      </w:ins>
      <w:ins w:id="861"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862"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863" w:author="arkat" w:date="2017-10-01T14:33:00Z">
        <w:r w:rsidR="00A818E6">
          <w:rPr>
            <w:rFonts w:cs="Times New Roman"/>
            <w:color w:val="000000"/>
            <w:szCs w:val="24"/>
            <w:lang w:val="en-US"/>
          </w:rPr>
          <w:t>Dari beberapa penelitian tersebut menyimpulkan bahwa p</w:t>
        </w:r>
      </w:ins>
      <w:del w:id="864"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865"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866" w:author="arkat" w:date="2017-10-01T14:33:00Z">
        <w:r w:rsidR="00A818E6">
          <w:rPr>
            <w:rFonts w:cs="Times New Roman"/>
            <w:color w:val="000000"/>
            <w:szCs w:val="24"/>
            <w:lang w:val="en-US"/>
          </w:rPr>
          <w:t xml:space="preserve">, karena </w:t>
        </w:r>
      </w:ins>
      <w:del w:id="867"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5C415AA0" w:rsidR="008B4B27" w:rsidRDefault="00E2571C">
      <w:pPr>
        <w:pStyle w:val="BodyTextFirstIndent"/>
        <w:spacing w:after="0"/>
        <w:ind w:firstLine="426"/>
        <w:rPr>
          <w:ins w:id="868" w:author="arkat" w:date="2017-10-05T17:11:00Z"/>
          <w:rFonts w:cs="Times New Roman"/>
          <w:color w:val="000000"/>
          <w:szCs w:val="24"/>
          <w:lang w:val="en-US"/>
        </w:rPr>
        <w:pPrChange w:id="869" w:author="arkat" w:date="2017-09-26T22:06:00Z">
          <w:pPr>
            <w:pStyle w:val="BodyTextFirstIndent"/>
            <w:spacing w:after="0"/>
            <w:ind w:firstLine="720"/>
          </w:pPr>
        </w:pPrChange>
      </w:pPr>
      <w:ins w:id="870" w:author="arkat" w:date="2017-09-26T22:13:00Z">
        <w:r>
          <w:rPr>
            <w:rFonts w:cs="Times New Roman"/>
            <w:color w:val="000000"/>
            <w:szCs w:val="24"/>
            <w:lang w:val="en-US"/>
          </w:rPr>
          <w:t xml:space="preserve">Transformasi dari EPC dan BPMN yang telah dilakukan oleh </w:t>
        </w:r>
      </w:ins>
      <w:ins w:id="871"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872"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873" w:author="arkat" w:date="2017-09-26T22:15:00Z">
        <w:r>
          <w:rPr>
            <w:rFonts w:cs="Times New Roman"/>
            <w:noProof/>
            <w:color w:val="000000"/>
            <w:szCs w:val="24"/>
            <w:lang w:val="en-US"/>
          </w:rPr>
          <w:t xml:space="preserve"> </w:t>
        </w:r>
      </w:ins>
      <w:del w:id="874" w:author="arkat" w:date="2017-09-26T22:15:00Z">
        <w:r w:rsidRPr="00E2571C" w:rsidDel="00E2571C">
          <w:rPr>
            <w:rFonts w:cs="Times New Roman"/>
            <w:noProof/>
            <w:color w:val="000000"/>
            <w:szCs w:val="24"/>
            <w:lang w:val="en-US"/>
          </w:rPr>
          <w:delText xml:space="preserve">, </w:delText>
        </w:r>
      </w:del>
      <w:ins w:id="875" w:author="arkat" w:date="2017-09-26T22:15:00Z">
        <w:r>
          <w:rPr>
            <w:rFonts w:cs="Times New Roman"/>
            <w:noProof/>
            <w:color w:val="000000"/>
            <w:szCs w:val="24"/>
            <w:lang w:val="en-US"/>
          </w:rPr>
          <w:t>(</w:t>
        </w:r>
      </w:ins>
      <w:r w:rsidRPr="00E2571C">
        <w:rPr>
          <w:rFonts w:cs="Times New Roman"/>
          <w:noProof/>
          <w:color w:val="000000"/>
          <w:szCs w:val="24"/>
          <w:lang w:val="en-US"/>
        </w:rPr>
        <w:t>2009)</w:t>
      </w:r>
      <w:ins w:id="876" w:author="arkat" w:date="2017-09-26T22:14:00Z">
        <w:r>
          <w:rPr>
            <w:rFonts w:cs="Times New Roman"/>
            <w:color w:val="000000"/>
            <w:szCs w:val="24"/>
            <w:lang w:val="en-US"/>
          </w:rPr>
          <w:fldChar w:fldCharType="end"/>
        </w:r>
      </w:ins>
      <w:ins w:id="877" w:author="arkat" w:date="2017-09-26T22:15:00Z">
        <w:r>
          <w:rPr>
            <w:rFonts w:cs="Times New Roman"/>
            <w:color w:val="000000"/>
            <w:szCs w:val="24"/>
            <w:lang w:val="en-US"/>
          </w:rPr>
          <w:t xml:space="preserve"> </w:t>
        </w:r>
      </w:ins>
      <w:ins w:id="878" w:author="arkat" w:date="2017-09-26T22:32:00Z">
        <w:r w:rsidR="008637CC">
          <w:rPr>
            <w:rFonts w:cs="Times New Roman"/>
            <w:color w:val="000000"/>
            <w:szCs w:val="24"/>
            <w:lang w:val="en-US"/>
          </w:rPr>
          <w:t>menggun</w:t>
        </w:r>
      </w:ins>
      <w:ins w:id="879" w:author="arkat" w:date="2017-10-06T08:01:00Z">
        <w:r w:rsidR="008D650E">
          <w:rPr>
            <w:rFonts w:cs="Times New Roman"/>
            <w:color w:val="000000"/>
            <w:szCs w:val="24"/>
            <w:lang w:val="en-US"/>
          </w:rPr>
          <w:t>akan</w:t>
        </w:r>
      </w:ins>
      <w:ins w:id="880" w:author="arkat" w:date="2017-09-26T22:32:00Z">
        <w:r w:rsidR="008637CC">
          <w:rPr>
            <w:rFonts w:cs="Times New Roman"/>
            <w:color w:val="000000"/>
            <w:szCs w:val="24"/>
            <w:lang w:val="en-US"/>
          </w:rPr>
          <w:t xml:space="preserve"> BPMN versi 1</w:t>
        </w:r>
      </w:ins>
      <w:ins w:id="881" w:author="arkat" w:date="2017-09-28T16:41:00Z">
        <w:r w:rsidR="002439B5">
          <w:rPr>
            <w:rFonts w:cs="Times New Roman"/>
            <w:color w:val="000000"/>
            <w:szCs w:val="24"/>
            <w:lang w:val="en-US"/>
          </w:rPr>
          <w:t>.0</w:t>
        </w:r>
      </w:ins>
      <w:ins w:id="882" w:author="arkat" w:date="2017-10-01T14:34:00Z">
        <w:r w:rsidR="00A818E6">
          <w:rPr>
            <w:rFonts w:cs="Times New Roman"/>
            <w:color w:val="000000"/>
            <w:szCs w:val="24"/>
            <w:lang w:val="en-US"/>
          </w:rPr>
          <w:t xml:space="preserve">. Padahal pada tahun 2011 OMG merilis BPMN </w:t>
        </w:r>
      </w:ins>
      <w:ins w:id="883" w:author="arkat" w:date="2017-10-06T07:46:00Z">
        <w:r w:rsidR="00A42612">
          <w:rPr>
            <w:rFonts w:cs="Times New Roman"/>
            <w:color w:val="000000"/>
            <w:szCs w:val="24"/>
            <w:lang w:val="en-US"/>
          </w:rPr>
          <w:t xml:space="preserve">versi </w:t>
        </w:r>
      </w:ins>
      <w:ins w:id="884" w:author="arkat" w:date="2017-10-01T14:34:00Z">
        <w:r w:rsidR="00A818E6">
          <w:rPr>
            <w:rFonts w:cs="Times New Roman"/>
            <w:color w:val="000000"/>
            <w:szCs w:val="24"/>
            <w:lang w:val="en-US"/>
          </w:rPr>
          <w:t xml:space="preserve">2.0 dengan </w:t>
        </w:r>
      </w:ins>
      <w:ins w:id="885" w:author="arkat" w:date="2017-10-01T14:35:00Z">
        <w:r w:rsidR="00A818E6">
          <w:rPr>
            <w:rFonts w:cs="Times New Roman"/>
            <w:color w:val="000000"/>
            <w:szCs w:val="24"/>
            <w:lang w:val="en-US"/>
          </w:rPr>
          <w:t xml:space="preserve">menambahkan beberapa fungsi dan </w:t>
        </w:r>
      </w:ins>
      <w:ins w:id="886" w:author="arkat" w:date="2017-10-01T14:34:00Z">
        <w:r w:rsidR="00A818E6">
          <w:rPr>
            <w:rFonts w:cs="Times New Roman"/>
            <w:color w:val="000000"/>
            <w:szCs w:val="24"/>
            <w:lang w:val="en-US"/>
          </w:rPr>
          <w:t xml:space="preserve">beberapa notasi tambahan. </w:t>
        </w:r>
      </w:ins>
      <w:ins w:id="887"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888" w:author="arkat" w:date="2017-10-01T15:29:00Z">
        <w:r w:rsidR="00C37DE8">
          <w:rPr>
            <w:rFonts w:cs="Times New Roman"/>
            <w:color w:val="000000"/>
            <w:szCs w:val="24"/>
            <w:lang w:val="en-US"/>
          </w:rPr>
          <w:t xml:space="preserve"> EPC, </w:t>
        </w:r>
      </w:ins>
      <w:ins w:id="889" w:author="arkat" w:date="2017-09-26T22:32:00Z">
        <w:r w:rsidR="00D14F7F">
          <w:rPr>
            <w:rFonts w:cs="Times New Roman"/>
            <w:color w:val="000000"/>
            <w:szCs w:val="24"/>
            <w:lang w:val="en-US"/>
          </w:rPr>
          <w:t xml:space="preserve"> </w:t>
        </w:r>
      </w:ins>
      <w:ins w:id="890" w:author="arkat" w:date="2017-09-29T08:51:00Z">
        <w:r w:rsidR="008B4B27">
          <w:rPr>
            <w:rFonts w:cs="Times New Roman"/>
            <w:color w:val="000000"/>
            <w:szCs w:val="24"/>
            <w:lang w:val="en-US"/>
          </w:rPr>
          <w:t xml:space="preserve">elemen inti </w:t>
        </w:r>
      </w:ins>
      <w:ins w:id="891" w:author="arkat" w:date="2017-09-26T22:32:00Z">
        <w:r w:rsidR="00D14F7F">
          <w:rPr>
            <w:rFonts w:cs="Times New Roman"/>
            <w:color w:val="000000"/>
            <w:szCs w:val="24"/>
            <w:lang w:val="en-US"/>
          </w:rPr>
          <w:t>EPC</w:t>
        </w:r>
      </w:ins>
      <w:ins w:id="892"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893"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894" w:author="arkat" w:date="2017-09-26T22:38:00Z">
        <w:r w:rsidR="00D14F7F">
          <w:rPr>
            <w:rFonts w:cs="Times New Roman"/>
            <w:color w:val="000000"/>
            <w:szCs w:val="24"/>
            <w:lang w:val="en-US"/>
          </w:rPr>
          <w:fldChar w:fldCharType="begin" w:fldLock="1"/>
        </w:r>
      </w:ins>
      <w:ins w:id="895"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896"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897"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898"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899" w:author="arkat" w:date="2017-09-26T22:38:00Z">
        <w:r w:rsidR="00D14F7F">
          <w:rPr>
            <w:rFonts w:cs="Times New Roman"/>
            <w:noProof/>
            <w:color w:val="000000"/>
            <w:szCs w:val="24"/>
            <w:lang w:val="en-US"/>
          </w:rPr>
          <w:t>(</w:t>
        </w:r>
      </w:ins>
      <w:ins w:id="900" w:author="arkat" w:date="2017-10-04T23:04:00Z">
        <w:r w:rsidR="00A17581">
          <w:rPr>
            <w:rFonts w:cs="Times New Roman"/>
            <w:noProof/>
            <w:color w:val="000000"/>
            <w:szCs w:val="24"/>
            <w:lang w:val="en-US"/>
          </w:rPr>
          <w:t>1992</w:t>
        </w:r>
      </w:ins>
      <w:del w:id="901"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902" w:author="arkat" w:date="2017-09-26T22:38:00Z">
        <w:r w:rsidR="00D14F7F">
          <w:rPr>
            <w:rFonts w:cs="Times New Roman"/>
            <w:color w:val="000000"/>
            <w:szCs w:val="24"/>
            <w:lang w:val="en-US"/>
          </w:rPr>
          <w:fldChar w:fldCharType="end"/>
        </w:r>
      </w:ins>
      <w:ins w:id="903" w:author="arkat" w:date="2017-09-26T22:39:00Z">
        <w:r w:rsidR="00D14F7F">
          <w:rPr>
            <w:rFonts w:cs="Times New Roman"/>
            <w:color w:val="000000"/>
            <w:szCs w:val="24"/>
            <w:lang w:val="en-US"/>
          </w:rPr>
          <w:t>.</w:t>
        </w:r>
      </w:ins>
      <w:ins w:id="904" w:author="arkat" w:date="2017-09-29T08:55:00Z">
        <w:r w:rsidR="008B4B27" w:rsidRPr="008B4B27">
          <w:rPr>
            <w:lang w:val="en-US"/>
          </w:rPr>
          <w:t xml:space="preserve"> </w:t>
        </w:r>
        <w:r w:rsidR="00C37DE8">
          <w:rPr>
            <w:lang w:val="en-US"/>
          </w:rPr>
          <w:t>Tidak adanya</w:t>
        </w:r>
      </w:ins>
      <w:ins w:id="905" w:author="arkat" w:date="2017-10-01T15:30:00Z">
        <w:r w:rsidR="00C37DE8">
          <w:rPr>
            <w:lang w:val="en-US"/>
          </w:rPr>
          <w:t xml:space="preserve"> </w:t>
        </w:r>
      </w:ins>
      <w:ins w:id="906" w:author="arkat" w:date="2017-09-29T08:55:00Z">
        <w:r w:rsidR="00C37DE8">
          <w:rPr>
            <w:lang w:val="en-US"/>
          </w:rPr>
          <w:t>dokumentasi</w:t>
        </w:r>
        <w:r w:rsidR="008B4B27">
          <w:rPr>
            <w:lang w:val="en-US"/>
          </w:rPr>
          <w:t xml:space="preserve"> </w:t>
        </w:r>
      </w:ins>
      <w:ins w:id="907" w:author="arkat" w:date="2017-10-01T15:30:00Z">
        <w:r w:rsidR="00C37DE8">
          <w:rPr>
            <w:lang w:val="en-US"/>
          </w:rPr>
          <w:t xml:space="preserve">dan formalisasi </w:t>
        </w:r>
      </w:ins>
      <w:ins w:id="908" w:author="arkat" w:date="2017-10-01T15:32:00Z">
        <w:r w:rsidR="00C37DE8">
          <w:rPr>
            <w:lang w:val="en-US"/>
          </w:rPr>
          <w:t xml:space="preserve">standar </w:t>
        </w:r>
      </w:ins>
      <w:ins w:id="909" w:author="arkat" w:date="2017-10-01T15:31:00Z">
        <w:r w:rsidR="00C37DE8">
          <w:rPr>
            <w:lang w:val="en-US"/>
          </w:rPr>
          <w:t xml:space="preserve">perluasan elemen EPC </w:t>
        </w:r>
      </w:ins>
      <w:ins w:id="910" w:author="arkat" w:date="2017-10-01T15:30:00Z">
        <w:r w:rsidR="00C37DE8">
          <w:rPr>
            <w:lang w:val="en-US"/>
          </w:rPr>
          <w:t>menyebabkan</w:t>
        </w:r>
      </w:ins>
      <w:ins w:id="911" w:author="arkat" w:date="2017-10-01T15:31:00Z">
        <w:r w:rsidR="00C37DE8">
          <w:rPr>
            <w:lang w:val="en-US"/>
          </w:rPr>
          <w:t xml:space="preserve"> perbedaan di berbagai referensi</w:t>
        </w:r>
      </w:ins>
      <w:ins w:id="912" w:author="arkat" w:date="2017-10-01T15:30:00Z">
        <w:r w:rsidR="00C37DE8">
          <w:rPr>
            <w:lang w:val="en-US"/>
          </w:rPr>
          <w:t xml:space="preserve"> </w:t>
        </w:r>
      </w:ins>
      <w:ins w:id="913"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914" w:author="arkat" w:date="2017-09-29T08:56:00Z">
        <w:r w:rsidR="008B4B27">
          <w:rPr>
            <w:lang w:val="en-US"/>
          </w:rPr>
          <w:t xml:space="preserve"> </w:t>
        </w:r>
      </w:ins>
      <w:ins w:id="915" w:author="arkat" w:date="2017-10-01T15:33:00Z">
        <w:r w:rsidR="00C37DE8">
          <w:rPr>
            <w:lang w:val="en-US"/>
          </w:rPr>
          <w:t xml:space="preserve">Seperti, </w:t>
        </w:r>
      </w:ins>
      <w:ins w:id="916" w:author="arkat" w:date="2017-09-29T08:56:00Z">
        <w:r w:rsidR="008B4B27">
          <w:rPr>
            <w:rFonts w:cs="Times New Roman"/>
            <w:color w:val="000000"/>
            <w:szCs w:val="24"/>
            <w:lang w:val="en-US"/>
          </w:rPr>
          <w:t xml:space="preserve"> Elemen perluasan EPC yang digun</w:t>
        </w:r>
      </w:ins>
      <w:ins w:id="917" w:author="arkat" w:date="2017-10-06T08:01:00Z">
        <w:r w:rsidR="008D650E">
          <w:rPr>
            <w:rFonts w:cs="Times New Roman"/>
            <w:color w:val="000000"/>
            <w:szCs w:val="24"/>
            <w:lang w:val="en-US"/>
          </w:rPr>
          <w:t>akan</w:t>
        </w:r>
      </w:ins>
      <w:ins w:id="918" w:author="arkat" w:date="2017-09-29T08:56:00Z">
        <w:r w:rsidR="008B4B27">
          <w:rPr>
            <w:rFonts w:cs="Times New Roman"/>
            <w:color w:val="000000"/>
            <w:szCs w:val="24"/>
            <w:lang w:val="en-US"/>
          </w:rPr>
          <w:t xml:space="preserve"> oleh</w:t>
        </w:r>
      </w:ins>
      <w:ins w:id="919"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920" w:author="arkat" w:date="2017-09-29T08:56:00Z">
        <w:r w:rsidR="008B4B27">
          <w:rPr>
            <w:rFonts w:cs="Times New Roman"/>
            <w:color w:val="000000"/>
            <w:szCs w:val="24"/>
            <w:lang w:val="en-US"/>
          </w:rPr>
          <w:t xml:space="preserve"> tidak disebutkan se</w:t>
        </w:r>
      </w:ins>
      <w:ins w:id="921" w:author="arkat" w:date="2017-10-06T08:01:00Z">
        <w:r w:rsidR="008D650E">
          <w:rPr>
            <w:rFonts w:cs="Times New Roman"/>
            <w:color w:val="000000"/>
            <w:szCs w:val="24"/>
            <w:lang w:val="en-US"/>
          </w:rPr>
          <w:t>cara</w:t>
        </w:r>
      </w:ins>
      <w:ins w:id="922" w:author="arkat" w:date="2017-09-29T08:56:00Z">
        <w:r w:rsidR="008B4B27">
          <w:rPr>
            <w:rFonts w:cs="Times New Roman"/>
            <w:color w:val="000000"/>
            <w:szCs w:val="24"/>
            <w:lang w:val="en-US"/>
          </w:rPr>
          <w:t xml:space="preserve"> jelas referensinya.</w:t>
        </w:r>
      </w:ins>
      <w:ins w:id="923"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924" w:author="arkat" w:date="2017-09-29T09:20:00Z">
        <w:r w:rsidR="00A94B6F">
          <w:rPr>
            <w:rFonts w:cs="Times New Roman"/>
            <w:color w:val="000000"/>
            <w:szCs w:val="24"/>
            <w:lang w:val="en-US"/>
          </w:rPr>
          <w:fldChar w:fldCharType="begin" w:fldLock="1"/>
        </w:r>
      </w:ins>
      <w:ins w:id="925"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926"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927"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928" w:author="arkat" w:date="2017-10-01T15:34:00Z">
        <w:r w:rsidR="00C37DE8">
          <w:rPr>
            <w:rFonts w:cs="Times New Roman"/>
            <w:noProof/>
            <w:color w:val="000000"/>
            <w:szCs w:val="24"/>
            <w:lang w:val="en-US"/>
          </w:rPr>
          <w:t xml:space="preserve"> </w:t>
        </w:r>
      </w:ins>
      <w:del w:id="929" w:author="arkat" w:date="2017-10-01T15:34:00Z">
        <w:r w:rsidR="00A94B6F" w:rsidRPr="00A94B6F" w:rsidDel="00C37DE8">
          <w:rPr>
            <w:rFonts w:cs="Times New Roman"/>
            <w:noProof/>
            <w:color w:val="000000"/>
            <w:szCs w:val="24"/>
            <w:lang w:val="en-US"/>
          </w:rPr>
          <w:delText xml:space="preserve">, </w:delText>
        </w:r>
      </w:del>
      <w:ins w:id="930"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931" w:author="arkat" w:date="2017-09-29T09:20:00Z">
        <w:r w:rsidR="00A94B6F">
          <w:rPr>
            <w:rFonts w:cs="Times New Roman"/>
            <w:color w:val="000000"/>
            <w:szCs w:val="24"/>
            <w:lang w:val="en-US"/>
          </w:rPr>
          <w:fldChar w:fldCharType="end"/>
        </w:r>
      </w:ins>
      <w:ins w:id="932" w:author="arkat" w:date="2017-09-29T08:57:00Z">
        <w:r w:rsidR="008B4B27">
          <w:rPr>
            <w:rFonts w:cs="Times New Roman"/>
            <w:color w:val="000000"/>
            <w:szCs w:val="24"/>
            <w:lang w:val="en-US"/>
          </w:rPr>
          <w:t xml:space="preserve"> </w:t>
        </w:r>
      </w:ins>
      <w:ins w:id="933" w:author="arkat" w:date="2017-09-29T09:20:00Z">
        <w:r w:rsidR="00A94B6F">
          <w:rPr>
            <w:rFonts w:cs="Times New Roman"/>
            <w:color w:val="000000"/>
            <w:szCs w:val="24"/>
            <w:lang w:val="en-US"/>
          </w:rPr>
          <w:t xml:space="preserve">adalah EPC yang didefinisikan oleh ARIS. </w:t>
        </w:r>
      </w:ins>
      <w:ins w:id="934" w:author="arkat" w:date="2017-09-29T08:57:00Z">
        <w:r w:rsidR="008B4B27">
          <w:rPr>
            <w:rFonts w:cs="Times New Roman"/>
            <w:color w:val="000000"/>
            <w:szCs w:val="24"/>
            <w:lang w:val="en-US"/>
          </w:rPr>
          <w:t xml:space="preserve">Penulis mengamati ada banyak perbedaaan perluasan </w:t>
        </w:r>
        <w:r w:rsidR="008B4B27">
          <w:rPr>
            <w:rFonts w:cs="Times New Roman"/>
            <w:color w:val="000000"/>
            <w:szCs w:val="24"/>
            <w:lang w:val="en-US"/>
          </w:rPr>
          <w:lastRenderedPageBreak/>
          <w:t xml:space="preserve">elemen EPC </w:t>
        </w:r>
      </w:ins>
      <w:ins w:id="935" w:author="arkat" w:date="2017-10-01T15:35:00Z">
        <w:r w:rsidR="00C37DE8">
          <w:rPr>
            <w:rFonts w:cs="Times New Roman"/>
            <w:color w:val="000000"/>
            <w:szCs w:val="24"/>
            <w:lang w:val="en-US"/>
          </w:rPr>
          <w:t xml:space="preserve">antara elemen EPC </w:t>
        </w:r>
      </w:ins>
      <w:ins w:id="936" w:author="arkat" w:date="2017-09-29T08:57:00Z">
        <w:r w:rsidR="008B4B27">
          <w:rPr>
            <w:rFonts w:cs="Times New Roman"/>
            <w:color w:val="000000"/>
            <w:szCs w:val="24"/>
            <w:lang w:val="en-US"/>
          </w:rPr>
          <w:t>yang digun</w:t>
        </w:r>
      </w:ins>
      <w:ins w:id="937" w:author="arkat" w:date="2017-10-06T08:01:00Z">
        <w:r w:rsidR="008D650E">
          <w:rPr>
            <w:rFonts w:cs="Times New Roman"/>
            <w:color w:val="000000"/>
            <w:szCs w:val="24"/>
            <w:lang w:val="en-US"/>
          </w:rPr>
          <w:t>akan</w:t>
        </w:r>
      </w:ins>
      <w:ins w:id="938" w:author="arkat" w:date="2017-09-29T08:57:00Z">
        <w:r w:rsidR="008B4B27">
          <w:rPr>
            <w:rFonts w:cs="Times New Roman"/>
            <w:color w:val="000000"/>
            <w:szCs w:val="24"/>
            <w:lang w:val="en-US"/>
          </w:rPr>
          <w:t xml:space="preserve"> </w:t>
        </w:r>
      </w:ins>
      <w:ins w:id="939"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940"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941"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942"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943"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944"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945"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946" w:author="arkat" w:date="2017-10-06T08:01:00Z">
        <w:r w:rsidR="008D650E">
          <w:rPr>
            <w:rFonts w:cs="Times New Roman"/>
            <w:color w:val="000000"/>
            <w:szCs w:val="24"/>
            <w:lang w:val="en-US"/>
          </w:rPr>
          <w:t>cara</w:t>
        </w:r>
      </w:ins>
      <w:ins w:id="947" w:author="arkat" w:date="2017-09-29T08:58:00Z">
        <w:r w:rsidR="008B4B27">
          <w:rPr>
            <w:rFonts w:cs="Times New Roman"/>
            <w:color w:val="000000"/>
            <w:szCs w:val="24"/>
            <w:lang w:val="en-US"/>
          </w:rPr>
          <w:t xml:space="preserve"> formal konsep EPC</w:t>
        </w:r>
      </w:ins>
      <w:ins w:id="948" w:author="arkat" w:date="2017-10-01T15:35:00Z">
        <w:r w:rsidR="00C37DE8">
          <w:rPr>
            <w:rFonts w:cs="Times New Roman"/>
            <w:color w:val="000000"/>
            <w:szCs w:val="24"/>
            <w:lang w:val="en-US"/>
          </w:rPr>
          <w:t xml:space="preserve"> dan se</w:t>
        </w:r>
      </w:ins>
      <w:ins w:id="949" w:author="arkat" w:date="2017-10-06T08:01:00Z">
        <w:r w:rsidR="008D650E">
          <w:rPr>
            <w:rFonts w:cs="Times New Roman"/>
            <w:color w:val="000000"/>
            <w:szCs w:val="24"/>
            <w:lang w:val="en-US"/>
          </w:rPr>
          <w:t>cara</w:t>
        </w:r>
      </w:ins>
      <w:ins w:id="950" w:author="arkat" w:date="2017-10-01T15:35:00Z">
        <w:r w:rsidR="00C37DE8">
          <w:rPr>
            <w:rFonts w:cs="Times New Roman"/>
            <w:color w:val="000000"/>
            <w:szCs w:val="24"/>
            <w:lang w:val="en-US"/>
          </w:rPr>
          <w:t xml:space="preserve"> luas digun</w:t>
        </w:r>
      </w:ins>
      <w:ins w:id="951" w:author="arkat" w:date="2017-10-06T08:01:00Z">
        <w:r w:rsidR="008D650E">
          <w:rPr>
            <w:rFonts w:cs="Times New Roman"/>
            <w:color w:val="000000"/>
            <w:szCs w:val="24"/>
            <w:lang w:val="en-US"/>
          </w:rPr>
          <w:t>akan</w:t>
        </w:r>
      </w:ins>
      <w:ins w:id="952" w:author="arkat" w:date="2017-10-01T15:35:00Z">
        <w:r w:rsidR="00C37DE8">
          <w:rPr>
            <w:rFonts w:cs="Times New Roman"/>
            <w:color w:val="000000"/>
            <w:szCs w:val="24"/>
            <w:lang w:val="en-US"/>
          </w:rPr>
          <w:t xml:space="preserve"> oleh industri</w:t>
        </w:r>
      </w:ins>
      <w:ins w:id="953" w:author="arkat" w:date="2017-09-29T09:00:00Z">
        <w:r w:rsidR="008B4B27">
          <w:rPr>
            <w:rFonts w:cs="Times New Roman"/>
            <w:color w:val="000000"/>
            <w:szCs w:val="24"/>
            <w:lang w:val="en-US"/>
          </w:rPr>
          <w:t>, se</w:t>
        </w:r>
      </w:ins>
      <w:ins w:id="954" w:author="arkat" w:date="2017-10-06T08:01:00Z">
        <w:r w:rsidR="008D650E">
          <w:rPr>
            <w:rFonts w:cs="Times New Roman"/>
            <w:color w:val="000000"/>
            <w:szCs w:val="24"/>
            <w:lang w:val="en-US"/>
          </w:rPr>
          <w:t>cara</w:t>
        </w:r>
      </w:ins>
      <w:ins w:id="955" w:author="arkat" w:date="2017-09-29T09:00:00Z">
        <w:r w:rsidR="008B4B27">
          <w:rPr>
            <w:rFonts w:cs="Times New Roman"/>
            <w:color w:val="000000"/>
            <w:szCs w:val="24"/>
            <w:lang w:val="en-US"/>
          </w:rPr>
          <w:t xml:space="preserve"> jelas perbedaan perluasan elemen EPC tersebut dibahas pada sub bab 2.2.2.1</w:t>
        </w:r>
      </w:ins>
      <w:ins w:id="956" w:author="arkat" w:date="2017-09-29T08:58:00Z">
        <w:r w:rsidR="008B4B27">
          <w:rPr>
            <w:rFonts w:cs="Times New Roman"/>
            <w:color w:val="000000"/>
            <w:szCs w:val="24"/>
            <w:lang w:val="en-US"/>
          </w:rPr>
          <w:t>.</w:t>
        </w:r>
      </w:ins>
    </w:p>
    <w:p w14:paraId="3B184446" w14:textId="5FBC4ECE" w:rsidR="00E2571C" w:rsidRPr="00257311" w:rsidRDefault="008B4B27">
      <w:pPr>
        <w:pStyle w:val="BodyTextFirstIndent"/>
        <w:spacing w:after="0"/>
        <w:ind w:firstLine="426"/>
        <w:rPr>
          <w:ins w:id="957" w:author="arkat" w:date="2017-09-26T22:12:00Z"/>
          <w:rFonts w:cs="Times New Roman"/>
          <w:color w:val="0D0D0D" w:themeColor="text1" w:themeTint="F2"/>
          <w:szCs w:val="24"/>
          <w:lang w:val="en-US"/>
          <w:rPrChange w:id="958" w:author="arkat" w:date="2017-10-02T09:15:00Z">
            <w:rPr>
              <w:ins w:id="959" w:author="arkat" w:date="2017-09-26T22:12:00Z"/>
              <w:rFonts w:cs="Times New Roman"/>
              <w:color w:val="000000"/>
              <w:szCs w:val="24"/>
              <w:lang w:val="en-US"/>
            </w:rPr>
          </w:rPrChange>
        </w:rPr>
        <w:pPrChange w:id="960" w:author="arkat" w:date="2017-09-29T09:22:00Z">
          <w:pPr>
            <w:pStyle w:val="BodyTextFirstIndent"/>
            <w:spacing w:after="0"/>
            <w:ind w:firstLine="720"/>
          </w:pPr>
        </w:pPrChange>
      </w:pPr>
      <w:ins w:id="961" w:author="arkat" w:date="2017-09-29T08:59:00Z">
        <w:r w:rsidRPr="00257311">
          <w:rPr>
            <w:rFonts w:cs="Times New Roman"/>
            <w:color w:val="0D0D0D" w:themeColor="text1" w:themeTint="F2"/>
            <w:szCs w:val="24"/>
            <w:lang w:val="en-US"/>
            <w:rPrChange w:id="962" w:author="arkat" w:date="2017-10-02T09:15:00Z">
              <w:rPr>
                <w:lang w:val="en-US"/>
              </w:rPr>
            </w:rPrChange>
          </w:rPr>
          <w:t xml:space="preserve">Oleh karena itu, penelitian ini </w:t>
        </w:r>
      </w:ins>
      <w:ins w:id="963" w:author="arkat" w:date="2017-10-06T08:01:00Z">
        <w:r w:rsidR="008D650E">
          <w:rPr>
            <w:rFonts w:cs="Times New Roman"/>
            <w:color w:val="0D0D0D" w:themeColor="text1" w:themeTint="F2"/>
            <w:szCs w:val="24"/>
            <w:lang w:val="en-US"/>
          </w:rPr>
          <w:t>akan</w:t>
        </w:r>
      </w:ins>
      <w:ins w:id="964" w:author="arkat" w:date="2017-09-29T08:59:00Z">
        <w:r w:rsidRPr="00257311">
          <w:rPr>
            <w:rFonts w:cs="Times New Roman"/>
            <w:color w:val="0D0D0D" w:themeColor="text1" w:themeTint="F2"/>
            <w:szCs w:val="24"/>
            <w:lang w:val="en-US"/>
            <w:rPrChange w:id="965" w:author="arkat" w:date="2017-10-02T09:15:00Z">
              <w:rPr>
                <w:lang w:val="en-US"/>
              </w:rPr>
            </w:rPrChange>
          </w:rPr>
          <w:t xml:space="preserve"> melakukan </w:t>
        </w:r>
        <w:r w:rsidR="00F47F33" w:rsidRPr="00257311">
          <w:rPr>
            <w:rFonts w:cs="Times New Roman"/>
            <w:color w:val="0D0D0D" w:themeColor="text1" w:themeTint="F2"/>
            <w:szCs w:val="24"/>
            <w:lang w:val="en-US"/>
            <w:rPrChange w:id="966" w:author="arkat" w:date="2017-10-02T09:15:00Z">
              <w:rPr>
                <w:lang w:val="en-US"/>
              </w:rPr>
            </w:rPrChange>
          </w:rPr>
          <w:t>tran</w:t>
        </w:r>
        <w:r w:rsidR="00A42612">
          <w:rPr>
            <w:rFonts w:cs="Times New Roman"/>
            <w:color w:val="0D0D0D" w:themeColor="text1" w:themeTint="F2"/>
            <w:szCs w:val="24"/>
            <w:lang w:val="en-US"/>
            <w:rPrChange w:id="967" w:author="arkat" w:date="2017-10-02T09:15:00Z">
              <w:rPr>
                <w:rFonts w:cs="Times New Roman"/>
                <w:color w:val="0D0D0D" w:themeColor="text1" w:themeTint="F2"/>
                <w:szCs w:val="24"/>
                <w:lang w:val="en-US"/>
              </w:rPr>
            </w:rPrChange>
          </w:rPr>
          <w:t xml:space="preserve">sformasi elemen EPC yang ada di </w:t>
        </w:r>
        <w:r w:rsidR="00F47F33" w:rsidRPr="00257311">
          <w:rPr>
            <w:rFonts w:cs="Times New Roman"/>
            <w:color w:val="0D0D0D" w:themeColor="text1" w:themeTint="F2"/>
            <w:szCs w:val="24"/>
            <w:lang w:val="en-US"/>
            <w:rPrChange w:id="968" w:author="arkat" w:date="2017-10-02T09:15:00Z">
              <w:rPr>
                <w:lang w:val="en-US"/>
              </w:rPr>
            </w:rPrChange>
          </w:rPr>
          <w:t>ARIS</w:t>
        </w:r>
      </w:ins>
      <w:ins w:id="969"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970"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971" w:author="arkat" w:date="2017-09-29T09:01:00Z">
        <w:r w:rsidR="00A42612" w:rsidRPr="00A42612">
          <w:rPr>
            <w:rFonts w:cs="Times New Roman"/>
            <w:color w:val="0D0D0D" w:themeColor="text1" w:themeTint="F2"/>
            <w:szCs w:val="24"/>
            <w:lang w:val="en-US"/>
          </w:rPr>
          <w:t xml:space="preserve">ke elemen BPMN 2.0 dengan pendekatan </w:t>
        </w:r>
      </w:ins>
      <w:ins w:id="972" w:author="arkat" w:date="2017-10-06T07:47:00Z">
        <w:r w:rsidR="00A42612">
          <w:rPr>
            <w:rFonts w:cs="Times New Roman"/>
            <w:i/>
            <w:color w:val="0D0D0D" w:themeColor="text1" w:themeTint="F2"/>
            <w:szCs w:val="24"/>
            <w:lang w:val="en-US"/>
          </w:rPr>
          <w:t>direct mapping.</w:t>
        </w:r>
      </w:ins>
      <w:ins w:id="973" w:author="arkat" w:date="2017-09-29T09:01:00Z">
        <w:r w:rsidR="00F47F33" w:rsidRPr="00257311">
          <w:rPr>
            <w:rFonts w:cs="Times New Roman"/>
            <w:color w:val="0D0D0D" w:themeColor="text1" w:themeTint="F2"/>
            <w:szCs w:val="24"/>
            <w:lang w:val="en-US"/>
            <w:rPrChange w:id="974" w:author="arkat" w:date="2017-10-02T09:15:00Z">
              <w:rPr>
                <w:lang w:val="en-US"/>
              </w:rPr>
            </w:rPrChange>
          </w:rPr>
          <w:t xml:space="preserve"> </w:t>
        </w:r>
      </w:ins>
      <w:ins w:id="975" w:author="arkat" w:date="2017-10-06T07:48:00Z">
        <w:r w:rsidR="00A42612">
          <w:rPr>
            <w:rFonts w:cs="Times New Roman"/>
            <w:color w:val="0D0D0D" w:themeColor="text1" w:themeTint="F2"/>
            <w:szCs w:val="24"/>
            <w:lang w:val="en-US"/>
          </w:rPr>
          <w:t xml:space="preserve">Berdasarkan penelitian </w:t>
        </w:r>
      </w:ins>
      <w:ins w:id="976" w:author="arkat" w:date="2017-10-06T07:52:00Z">
        <w:r w:rsidR="00A42612">
          <w:rPr>
            <w:rFonts w:cs="Times New Roman"/>
            <w:color w:val="0D0D0D" w:themeColor="text1" w:themeTint="F2"/>
            <w:szCs w:val="24"/>
            <w:lang w:val="en-US"/>
          </w:rPr>
          <w:fldChar w:fldCharType="begin" w:fldLock="1"/>
        </w:r>
        <w:r w:rsidR="00A42612">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977"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978" w:author="arkat" w:date="2017-10-06T07:53:00Z">
        <w:r w:rsidR="00A42612">
          <w:rPr>
            <w:rFonts w:cs="Times New Roman"/>
            <w:color w:val="0D0D0D" w:themeColor="text1" w:themeTint="F2"/>
            <w:szCs w:val="24"/>
            <w:lang w:val="en-US"/>
          </w:rPr>
          <w:t xml:space="preserve"> </w:t>
        </w:r>
      </w:ins>
      <w:ins w:id="979" w:author="arkat" w:date="2017-09-29T09:02:00Z">
        <w:r w:rsidR="00A42612">
          <w:rPr>
            <w:rFonts w:cs="Times New Roman"/>
            <w:color w:val="0D0D0D" w:themeColor="text1" w:themeTint="F2"/>
            <w:szCs w:val="24"/>
            <w:lang w:val="en-US"/>
            <w:rPrChange w:id="980" w:author="arkat" w:date="2017-10-02T09:15:00Z">
              <w:rPr>
                <w:rFonts w:cs="Times New Roman"/>
                <w:color w:val="0D0D0D" w:themeColor="text1" w:themeTint="F2"/>
                <w:szCs w:val="24"/>
                <w:lang w:val="en-US"/>
              </w:rPr>
            </w:rPrChange>
          </w:rPr>
          <w:t>a</w:t>
        </w:r>
        <w:r w:rsidR="00F47F33" w:rsidRPr="00257311">
          <w:rPr>
            <w:rFonts w:cs="Times New Roman"/>
            <w:color w:val="0D0D0D" w:themeColor="text1" w:themeTint="F2"/>
            <w:szCs w:val="24"/>
            <w:lang w:val="en-US"/>
            <w:rPrChange w:id="981" w:author="arkat" w:date="2017-10-02T09:15:00Z">
              <w:rPr>
                <w:lang w:val="en-US"/>
              </w:rPr>
            </w:rPrChange>
          </w:rPr>
          <w:t xml:space="preserve">da </w:t>
        </w:r>
      </w:ins>
      <w:ins w:id="982" w:author="arkat" w:date="2017-10-06T07:58:00Z">
        <w:r w:rsidR="008D650E">
          <w:rPr>
            <w:rFonts w:cs="Times New Roman"/>
            <w:color w:val="0D0D0D" w:themeColor="text1" w:themeTint="F2"/>
            <w:szCs w:val="24"/>
            <w:lang w:val="en-US"/>
          </w:rPr>
          <w:t xml:space="preserve">beberapa </w:t>
        </w:r>
      </w:ins>
      <w:ins w:id="983" w:author="arkat" w:date="2017-09-29T09:02:00Z">
        <w:r w:rsidR="00F47F33" w:rsidRPr="00257311">
          <w:rPr>
            <w:rFonts w:cs="Times New Roman"/>
            <w:color w:val="0D0D0D" w:themeColor="text1" w:themeTint="F2"/>
            <w:szCs w:val="24"/>
            <w:lang w:val="en-US"/>
            <w:rPrChange w:id="984" w:author="arkat" w:date="2017-10-02T09:15:00Z">
              <w:rPr>
                <w:lang w:val="en-US"/>
              </w:rPr>
            </w:rPrChange>
          </w:rPr>
          <w:t>perbedaan notasi antara EPC dan BPMN</w:t>
        </w:r>
      </w:ins>
      <w:ins w:id="985" w:author="arkat" w:date="2017-10-06T07:56:00Z">
        <w:r w:rsidR="008D650E">
          <w:rPr>
            <w:rFonts w:cs="Times New Roman"/>
            <w:color w:val="0D0D0D" w:themeColor="text1" w:themeTint="F2"/>
            <w:szCs w:val="24"/>
            <w:lang w:val="en-US"/>
          </w:rPr>
          <w:t xml:space="preserve"> sehingga </w:t>
        </w:r>
      </w:ins>
      <w:ins w:id="986" w:author="arkat" w:date="2017-10-06T07:58:00Z">
        <w:r w:rsidR="008D650E">
          <w:rPr>
            <w:rFonts w:cs="Times New Roman"/>
            <w:color w:val="0D0D0D" w:themeColor="text1" w:themeTint="F2"/>
            <w:szCs w:val="24"/>
            <w:lang w:val="en-US"/>
          </w:rPr>
          <w:t xml:space="preserve">untuk beberapa elemen </w:t>
        </w:r>
      </w:ins>
      <w:ins w:id="987" w:author="arkat" w:date="2017-10-06T07:56:00Z">
        <w:r w:rsidR="008D650E">
          <w:rPr>
            <w:rFonts w:cs="Times New Roman"/>
            <w:color w:val="0D0D0D" w:themeColor="text1" w:themeTint="F2"/>
            <w:szCs w:val="24"/>
            <w:lang w:val="en-US"/>
          </w:rPr>
          <w:t>tidak bisa dilakukan pemetaan se</w:t>
        </w:r>
      </w:ins>
      <w:ins w:id="988" w:author="arkat" w:date="2017-10-06T08:01:00Z">
        <w:r w:rsidR="008D650E">
          <w:rPr>
            <w:rFonts w:cs="Times New Roman"/>
            <w:color w:val="0D0D0D" w:themeColor="text1" w:themeTint="F2"/>
            <w:szCs w:val="24"/>
            <w:lang w:val="en-US"/>
          </w:rPr>
          <w:t>cara</w:t>
        </w:r>
      </w:ins>
      <w:ins w:id="989" w:author="arkat" w:date="2017-10-06T07:56:00Z">
        <w:r w:rsidR="008D650E">
          <w:rPr>
            <w:rFonts w:cs="Times New Roman"/>
            <w:color w:val="0D0D0D" w:themeColor="text1" w:themeTint="F2"/>
            <w:szCs w:val="24"/>
            <w:lang w:val="en-US"/>
          </w:rPr>
          <w:t xml:space="preserve"> langsung</w:t>
        </w:r>
      </w:ins>
      <w:ins w:id="990" w:author="arkat" w:date="2017-09-29T09:02:00Z">
        <w:r w:rsidR="00F47F33" w:rsidRPr="00257311">
          <w:rPr>
            <w:rFonts w:cs="Times New Roman"/>
            <w:color w:val="0D0D0D" w:themeColor="text1" w:themeTint="F2"/>
            <w:szCs w:val="24"/>
            <w:lang w:val="en-US"/>
            <w:rPrChange w:id="991" w:author="arkat" w:date="2017-10-02T09:15:00Z">
              <w:rPr>
                <w:lang w:val="en-US"/>
              </w:rPr>
            </w:rPrChange>
          </w:rPr>
          <w:t xml:space="preserve">, </w:t>
        </w:r>
      </w:ins>
      <w:ins w:id="992" w:author="arkat" w:date="2017-10-06T07:57:00Z">
        <w:r w:rsidR="008D650E">
          <w:rPr>
            <w:rFonts w:cs="Times New Roman"/>
            <w:color w:val="0D0D0D" w:themeColor="text1" w:themeTint="F2"/>
            <w:szCs w:val="24"/>
            <w:lang w:val="en-US"/>
          </w:rPr>
          <w:t xml:space="preserve">sehingga peneliti </w:t>
        </w:r>
      </w:ins>
      <w:ins w:id="993" w:author="arkat" w:date="2017-10-06T08:01:00Z">
        <w:r w:rsidR="008D650E">
          <w:rPr>
            <w:rFonts w:cs="Times New Roman"/>
            <w:color w:val="0D0D0D" w:themeColor="text1" w:themeTint="F2"/>
            <w:szCs w:val="24"/>
            <w:lang w:val="en-US"/>
          </w:rPr>
          <w:t>akan</w:t>
        </w:r>
      </w:ins>
      <w:ins w:id="994"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995" w:author="arkat" w:date="2017-10-06T07:58:00Z">
              <w:rPr>
                <w:rFonts w:cs="Times New Roman"/>
                <w:color w:val="0D0D0D" w:themeColor="text1" w:themeTint="F2"/>
                <w:szCs w:val="24"/>
                <w:lang w:val="en-US"/>
              </w:rPr>
            </w:rPrChange>
          </w:rPr>
          <w:t>literature survey</w:t>
        </w:r>
      </w:ins>
      <w:ins w:id="996" w:author="arkat" w:date="2017-10-06T07:58:00Z">
        <w:r w:rsidR="008D650E">
          <w:rPr>
            <w:rFonts w:cs="Times New Roman"/>
            <w:color w:val="0D0D0D" w:themeColor="text1" w:themeTint="F2"/>
            <w:szCs w:val="24"/>
            <w:lang w:val="en-US"/>
          </w:rPr>
          <w:t xml:space="preserve"> untuk menentukan teknik</w:t>
        </w:r>
      </w:ins>
      <w:ins w:id="997" w:author="arkat" w:date="2017-10-06T08:00:00Z">
        <w:r w:rsidR="008D650E">
          <w:rPr>
            <w:rFonts w:cs="Times New Roman"/>
            <w:color w:val="0D0D0D" w:themeColor="text1" w:themeTint="F2"/>
            <w:szCs w:val="24"/>
            <w:lang w:val="en-US"/>
          </w:rPr>
          <w:t xml:space="preserve"> transformasi</w:t>
        </w:r>
      </w:ins>
      <w:ins w:id="998" w:author="arkat" w:date="2017-10-06T07:59:00Z">
        <w:r w:rsidR="008D650E">
          <w:rPr>
            <w:rFonts w:cs="Times New Roman"/>
            <w:color w:val="0D0D0D" w:themeColor="text1" w:themeTint="F2"/>
            <w:szCs w:val="24"/>
            <w:lang w:val="en-US"/>
          </w:rPr>
          <w:t xml:space="preserve"> yang paling sesuai untuk kasus tra</w:t>
        </w:r>
      </w:ins>
      <w:ins w:id="999" w:author="arkat" w:date="2017-10-06T08:00:00Z">
        <w:r w:rsidR="008D650E">
          <w:rPr>
            <w:rFonts w:cs="Times New Roman"/>
            <w:color w:val="0D0D0D" w:themeColor="text1" w:themeTint="F2"/>
            <w:szCs w:val="24"/>
            <w:lang w:val="en-US"/>
          </w:rPr>
          <w:t>nsformasi dari EPC ke BPMN</w:t>
        </w:r>
      </w:ins>
      <w:ins w:id="1000" w:author="arkat" w:date="2017-09-29T09:02:00Z">
        <w:r w:rsidR="00F47F33" w:rsidRPr="00257311">
          <w:rPr>
            <w:rFonts w:cs="Times New Roman"/>
            <w:color w:val="0D0D0D" w:themeColor="text1" w:themeTint="F2"/>
            <w:szCs w:val="24"/>
            <w:lang w:val="en-US"/>
            <w:rPrChange w:id="1001" w:author="arkat" w:date="2017-10-02T09:15:00Z">
              <w:rPr>
                <w:lang w:val="en-US"/>
              </w:rPr>
            </w:rPrChange>
          </w:rPr>
          <w:t>.</w:t>
        </w:r>
      </w:ins>
      <w:ins w:id="1002"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1003" w:author="arkat" w:date="2017-09-26T22:06:00Z">
          <w:pPr>
            <w:pStyle w:val="BodyTextFirstIndent"/>
            <w:spacing w:after="0"/>
            <w:ind w:firstLine="720"/>
          </w:pPr>
        </w:pPrChange>
      </w:pPr>
      <w:del w:id="1004"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005" w:author="arkat" w:date="2017-09-29T09:22:00Z"/>
          <w:rFonts w:cs="Times New Roman"/>
          <w:color w:val="000000"/>
          <w:szCs w:val="24"/>
          <w:lang w:val="en-US"/>
        </w:rPr>
        <w:pPrChange w:id="1006" w:author="arkat" w:date="2017-09-26T20:22:00Z">
          <w:pPr>
            <w:pStyle w:val="BodyTextFirstIndent"/>
            <w:spacing w:after="0"/>
            <w:ind w:firstLine="720"/>
          </w:pPr>
        </w:pPrChange>
      </w:pPr>
      <w:del w:id="1007"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008"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009"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010"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011"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012"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013"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014"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015"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016"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017" w:author="arkat" w:date="2017-09-26T20:22:00Z">
              <w:rPr>
                <w:rFonts w:cs="Times New Roman"/>
                <w:i/>
                <w:color w:val="000000"/>
                <w:szCs w:val="24"/>
                <w:lang w:val="en-US"/>
              </w:rPr>
            </w:rPrChange>
          </w:rPr>
          <w:delText xml:space="preserve">tion, position, system, </w:delText>
        </w:r>
      </w:del>
      <w:del w:id="1018" w:author="arkat" w:date="2017-09-26T20:40:00Z">
        <w:r w:rsidR="001D1935" w:rsidDel="000929A6">
          <w:rPr>
            <w:rFonts w:cs="Times New Roman"/>
            <w:color w:val="000000"/>
            <w:szCs w:val="24"/>
            <w:lang w:val="en-US"/>
          </w:rPr>
          <w:delText>dan</w:delText>
        </w:r>
      </w:del>
      <w:del w:id="1019"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020"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021"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022"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023" w:name="_Toc494697275"/>
        <w:bookmarkStart w:id="1024" w:name="_Toc494920049"/>
        <w:bookmarkStart w:id="1025" w:name="_Toc494923112"/>
        <w:bookmarkEnd w:id="1023"/>
        <w:bookmarkEnd w:id="1024"/>
        <w:bookmarkEnd w:id="1025"/>
      </w:del>
    </w:p>
    <w:p w14:paraId="1072C748" w14:textId="53CD7B3B" w:rsidR="00E50386" w:rsidDel="00A94B6F" w:rsidRDefault="001D1935">
      <w:pPr>
        <w:pStyle w:val="BodyTextFirstIndent"/>
        <w:spacing w:after="0"/>
        <w:ind w:firstLine="426"/>
        <w:rPr>
          <w:del w:id="1026" w:author="arkat" w:date="2017-09-29T09:22:00Z"/>
          <w:rFonts w:cs="Times New Roman"/>
          <w:color w:val="000000"/>
          <w:szCs w:val="24"/>
          <w:lang w:val="en-US"/>
        </w:rPr>
        <w:pPrChange w:id="1027" w:author="arkat" w:date="2017-09-26T20:22:00Z">
          <w:pPr>
            <w:pStyle w:val="BodyTextFirstIndent"/>
            <w:spacing w:after="0"/>
            <w:ind w:firstLine="720"/>
          </w:pPr>
        </w:pPrChange>
      </w:pPr>
      <w:del w:id="1028"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029"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030"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031" w:name="_Toc494697276"/>
        <w:bookmarkStart w:id="1032" w:name="_Toc494920050"/>
        <w:bookmarkStart w:id="1033" w:name="_Toc494923113"/>
        <w:bookmarkEnd w:id="1031"/>
        <w:bookmarkEnd w:id="1032"/>
        <w:bookmarkEnd w:id="1033"/>
      </w:del>
    </w:p>
    <w:p w14:paraId="1E53DA51" w14:textId="704EE47F" w:rsidR="00D70496" w:rsidDel="00A94B6F" w:rsidRDefault="00231404" w:rsidP="00750C2A">
      <w:pPr>
        <w:pStyle w:val="BodyTextFirstIndent"/>
        <w:spacing w:after="0"/>
        <w:ind w:firstLine="0"/>
        <w:rPr>
          <w:del w:id="1034" w:author="arkat" w:date="2017-09-29T09:22:00Z"/>
          <w:lang w:val="en-US"/>
        </w:rPr>
      </w:pPr>
      <w:del w:id="1035" w:author="arkat" w:date="2017-09-29T09:22:00Z">
        <w:r w:rsidDel="00A94B6F">
          <w:rPr>
            <w:lang w:val="en-US"/>
          </w:rPr>
          <w:softHyphen/>
        </w:r>
        <w:r w:rsidDel="00A94B6F">
          <w:rPr>
            <w:lang w:val="en-US"/>
          </w:rPr>
          <w:softHyphen/>
        </w:r>
        <w:r w:rsidDel="00A94B6F">
          <w:rPr>
            <w:lang w:val="en-US"/>
          </w:rPr>
          <w:softHyphen/>
        </w:r>
        <w:bookmarkStart w:id="1036" w:name="_Toc494697277"/>
        <w:bookmarkStart w:id="1037" w:name="_Toc494920051"/>
        <w:bookmarkStart w:id="1038" w:name="_Toc494923114"/>
        <w:bookmarkEnd w:id="1036"/>
        <w:bookmarkEnd w:id="1037"/>
        <w:bookmarkEnd w:id="1038"/>
      </w:del>
    </w:p>
    <w:p w14:paraId="11EB2201" w14:textId="77777777" w:rsidR="00D70496" w:rsidRPr="00231404" w:rsidDel="00A94B6F" w:rsidRDefault="00D70496" w:rsidP="00750C2A">
      <w:pPr>
        <w:pStyle w:val="BodyTextFirstIndent"/>
        <w:spacing w:after="0"/>
        <w:ind w:firstLine="0"/>
        <w:rPr>
          <w:del w:id="1039" w:author="arkat" w:date="2017-09-29T09:22:00Z"/>
          <w:sz w:val="2"/>
          <w:lang w:val="en-US"/>
        </w:rPr>
      </w:pPr>
      <w:bookmarkStart w:id="1040" w:name="_Toc494697278"/>
      <w:bookmarkStart w:id="1041" w:name="_Toc494920052"/>
      <w:bookmarkStart w:id="1042" w:name="_Toc494923115"/>
      <w:bookmarkEnd w:id="1040"/>
      <w:bookmarkEnd w:id="1041"/>
      <w:bookmarkEnd w:id="1042"/>
    </w:p>
    <w:p w14:paraId="04844C45" w14:textId="77777777" w:rsidR="00F53E60" w:rsidDel="00A94B6F" w:rsidRDefault="00F53E60" w:rsidP="00750C2A">
      <w:pPr>
        <w:pStyle w:val="BodyTextFirstIndent"/>
        <w:spacing w:after="0"/>
        <w:ind w:firstLine="0"/>
        <w:rPr>
          <w:del w:id="1043" w:author="arkat" w:date="2017-09-29T09:22:00Z"/>
        </w:rPr>
      </w:pPr>
      <w:bookmarkStart w:id="1044" w:name="_Toc494697279"/>
      <w:bookmarkStart w:id="1045" w:name="_Toc494920053"/>
      <w:bookmarkStart w:id="1046" w:name="_Toc494923116"/>
      <w:bookmarkEnd w:id="1044"/>
      <w:bookmarkEnd w:id="1045"/>
      <w:bookmarkEnd w:id="1046"/>
    </w:p>
    <w:p w14:paraId="44DC981B" w14:textId="77777777" w:rsidR="00D943BC" w:rsidDel="00A94B6F" w:rsidRDefault="00D943BC" w:rsidP="00750C2A">
      <w:pPr>
        <w:pStyle w:val="BodyTextFirstIndent"/>
        <w:spacing w:after="0"/>
        <w:ind w:firstLine="0"/>
        <w:rPr>
          <w:del w:id="1047" w:author="arkat" w:date="2017-09-29T09:22:00Z"/>
        </w:rPr>
      </w:pPr>
      <w:bookmarkStart w:id="1048" w:name="_Toc494697280"/>
      <w:bookmarkStart w:id="1049" w:name="_Toc494920054"/>
      <w:bookmarkStart w:id="1050" w:name="_Toc494923117"/>
      <w:bookmarkEnd w:id="1048"/>
      <w:bookmarkEnd w:id="1049"/>
      <w:bookmarkEnd w:id="1050"/>
    </w:p>
    <w:p w14:paraId="5DC41302" w14:textId="4B3D5607" w:rsidR="00D943BC" w:rsidDel="00A94B6F" w:rsidRDefault="00D943BC" w:rsidP="00750C2A">
      <w:pPr>
        <w:pStyle w:val="BodyTextFirstIndent"/>
        <w:spacing w:after="0"/>
        <w:ind w:firstLine="0"/>
        <w:rPr>
          <w:del w:id="1051" w:author="arkat" w:date="2017-09-29T09:22:00Z"/>
        </w:rPr>
      </w:pPr>
      <w:bookmarkStart w:id="1052" w:name="_Toc494697281"/>
      <w:bookmarkStart w:id="1053" w:name="_Toc494920055"/>
      <w:bookmarkStart w:id="1054" w:name="_Toc494923118"/>
      <w:bookmarkEnd w:id="1052"/>
      <w:bookmarkEnd w:id="1053"/>
      <w:bookmarkEnd w:id="1054"/>
    </w:p>
    <w:p w14:paraId="626EA69E" w14:textId="77777777" w:rsidR="00C659B7" w:rsidRDefault="00F53E60" w:rsidP="00750C2A">
      <w:pPr>
        <w:pStyle w:val="Heading2"/>
        <w:spacing w:before="0" w:after="0"/>
      </w:pPr>
      <w:bookmarkStart w:id="1055" w:name="_Toc494923119"/>
      <w:r>
        <w:rPr>
          <w:lang w:val="en-US"/>
        </w:rPr>
        <w:t>Rumusan Masalah</w:t>
      </w:r>
      <w:bookmarkEnd w:id="1055"/>
    </w:p>
    <w:p w14:paraId="49FAD40A" w14:textId="59D611B7" w:rsidR="00DB11DD" w:rsidRDefault="00C659B7" w:rsidP="00444D45">
      <w:pPr>
        <w:pStyle w:val="BodyTextFirstIndent"/>
        <w:spacing w:after="0"/>
        <w:ind w:firstLine="540"/>
      </w:pPr>
      <w:r>
        <w:t>Berdasarkan latar bel</w:t>
      </w:r>
      <w:del w:id="1056" w:author="arkat" w:date="2017-10-06T08:01:00Z">
        <w:r w:rsidDel="008D650E">
          <w:delText>akan</w:delText>
        </w:r>
      </w:del>
      <w:ins w:id="1057" w:author="arkat" w:date="2017-10-06T08:01:00Z">
        <w:r w:rsidR="008D650E">
          <w:t>akan</w:t>
        </w:r>
      </w:ins>
      <w:r>
        <w:t>g</w:t>
      </w:r>
      <w:r w:rsidR="002D6A95">
        <w:t xml:space="preserve"> </w:t>
      </w:r>
      <w:ins w:id="1058" w:author="arkat" w:date="2017-10-01T15:36:00Z">
        <w:r w:rsidR="00C37DE8">
          <w:rPr>
            <w:lang w:val="en-US"/>
          </w:rPr>
          <w:t>tersebut</w:t>
        </w:r>
      </w:ins>
      <w:del w:id="1059" w:author="arkat" w:date="2017-10-01T15:36:00Z">
        <w:r w:rsidR="002D6A95" w:rsidDel="00C37DE8">
          <w:delText>diatas</w:delText>
        </w:r>
      </w:del>
      <w:r>
        <w:t>, maka rumusan masalah pada penelitian ini adalah</w:t>
      </w:r>
      <w:r w:rsidR="00DB11DD">
        <w:t xml:space="preserve"> :</w:t>
      </w:r>
    </w:p>
    <w:p w14:paraId="36A558E7" w14:textId="5BD58683"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w:t>
      </w:r>
      <w:ins w:id="1060" w:author="arkat" w:date="2017-10-03T10:07:00Z">
        <w:r w:rsidR="007145FF">
          <w:rPr>
            <w:lang w:val="en-US"/>
          </w:rPr>
          <w:t>EPC-ARIS</w:t>
        </w:r>
      </w:ins>
      <w:ins w:id="1061" w:author="arkat" w:date="2017-10-06T08:02:00Z">
        <w:r w:rsidR="008D650E">
          <w:rPr>
            <w:lang w:val="en-US"/>
          </w:rPr>
          <w:t xml:space="preserve"> </w:t>
        </w:r>
      </w:ins>
      <w:ins w:id="1062" w:author="arkat" w:date="2017-10-03T10:07:00Z">
        <w:r w:rsidR="007145FF">
          <w:rPr>
            <w:lang w:val="en-US"/>
          </w:rPr>
          <w:t>ke BPMN 2.0</w:t>
        </w:r>
      </w:ins>
      <w:del w:id="1063" w:author="arkat" w:date="2017-10-03T10:07:00Z">
        <w:r w:rsidR="00326BBD" w:rsidDel="007145FF">
          <w:delText>EPC ke BPMN</w:delText>
        </w:r>
      </w:del>
      <w:r w:rsidR="00326BBD">
        <w:t>?</w:t>
      </w:r>
    </w:p>
    <w:p w14:paraId="00506486" w14:textId="29962BD4" w:rsidR="00F53E60" w:rsidRDefault="00326BBD" w:rsidP="00326BBD">
      <w:pPr>
        <w:pStyle w:val="BodyTextFirstIndent"/>
        <w:numPr>
          <w:ilvl w:val="6"/>
          <w:numId w:val="26"/>
        </w:numPr>
        <w:spacing w:after="0"/>
        <w:ind w:left="426" w:hanging="284"/>
        <w:rPr>
          <w:ins w:id="1064" w:author="arkat" w:date="2017-09-26T15:26:00Z"/>
        </w:rPr>
      </w:pPr>
      <w:r>
        <w:t xml:space="preserve">Bagaimana </w:t>
      </w:r>
      <w:r w:rsidR="00DF1C1C">
        <w:t xml:space="preserve">implementasi </w:t>
      </w:r>
      <w:r w:rsidR="00DF1C1C" w:rsidRPr="00DF1C1C">
        <w:rPr>
          <w:i/>
        </w:rPr>
        <w:t>framework</w:t>
      </w:r>
      <w:r w:rsidR="00DF1C1C">
        <w:t xml:space="preserve"> </w:t>
      </w:r>
      <w:r>
        <w:t xml:space="preserve">untuk melakukan transformasi dari model proses bisnis </w:t>
      </w:r>
      <w:ins w:id="1065" w:author="arkat" w:date="2017-10-03T10:07:00Z">
        <w:r w:rsidR="007145FF">
          <w:rPr>
            <w:lang w:val="en-US"/>
          </w:rPr>
          <w:t>EPC-ARIS ke BPMN 2.0</w:t>
        </w:r>
      </w:ins>
      <w:del w:id="1066" w:author="arkat" w:date="2017-10-03T10:07:00Z">
        <w:r w:rsidDel="007145FF">
          <w:delText>EPC ke BPMN</w:delText>
        </w:r>
      </w:del>
      <w:r w:rsidR="005C10CE">
        <w:t>?</w:t>
      </w:r>
    </w:p>
    <w:p w14:paraId="561FE1A4" w14:textId="4A9B988D" w:rsidR="00006620" w:rsidRPr="00C659B7" w:rsidRDefault="00006620" w:rsidP="00326BBD">
      <w:pPr>
        <w:pStyle w:val="BodyTextFirstIndent"/>
        <w:numPr>
          <w:ilvl w:val="6"/>
          <w:numId w:val="26"/>
        </w:numPr>
        <w:spacing w:after="0"/>
        <w:ind w:left="426" w:hanging="284"/>
      </w:pPr>
      <w:ins w:id="1067" w:author="arkat" w:date="2017-09-26T15:26:00Z">
        <w:r>
          <w:rPr>
            <w:lang w:val="en-US"/>
          </w:rPr>
          <w:t xml:space="preserve">Bagaimana </w:t>
        </w:r>
      </w:ins>
      <w:ins w:id="1068" w:author="arkat" w:date="2017-10-05T17:12:00Z">
        <w:r w:rsidR="002728D4">
          <w:rPr>
            <w:lang w:val="en-US"/>
          </w:rPr>
          <w:t xml:space="preserve">tingkat </w:t>
        </w:r>
      </w:ins>
      <w:ins w:id="1069"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070" w:author="arkat" w:date="2017-10-03T10:08:00Z">
        <w:r w:rsidR="007145FF" w:rsidRPr="007145FF">
          <w:rPr>
            <w:i/>
            <w:lang w:val="en-US"/>
            <w:rPrChange w:id="1071" w:author="arkat" w:date="2017-10-03T10:08:00Z">
              <w:rPr>
                <w:lang w:val="en-US"/>
              </w:rPr>
            </w:rPrChange>
          </w:rPr>
          <w:t>framework</w:t>
        </w:r>
        <w:r w:rsidR="007145FF">
          <w:rPr>
            <w:lang w:val="en-US"/>
          </w:rPr>
          <w:t xml:space="preserve"> </w:t>
        </w:r>
      </w:ins>
      <w:ins w:id="1072" w:author="arkat" w:date="2017-09-26T20:26:00Z">
        <w:r w:rsidR="00B357EA">
          <w:rPr>
            <w:lang w:val="en-US"/>
          </w:rPr>
          <w:t>terhadap aplikasi yang telah dikembangkan</w:t>
        </w:r>
      </w:ins>
      <w:ins w:id="1073"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074" w:name="_Toc475624291"/>
      <w:bookmarkStart w:id="1075" w:name="_Toc494923120"/>
      <w:r>
        <w:t>Tujuan</w:t>
      </w:r>
      <w:bookmarkEnd w:id="1074"/>
      <w:bookmarkEnd w:id="1075"/>
    </w:p>
    <w:p w14:paraId="753E0A5C" w14:textId="77777777" w:rsidR="00326BBD" w:rsidRDefault="00326BBD">
      <w:pPr>
        <w:pStyle w:val="BodyTextFirstIndent"/>
        <w:spacing w:after="0"/>
        <w:ind w:firstLine="540"/>
        <w:pPrChange w:id="1076"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313086BE" w:rsidR="00EF6C60" w:rsidRDefault="00326BBD" w:rsidP="00EF6C60">
      <w:pPr>
        <w:pStyle w:val="BodyTextFirstIndent"/>
        <w:numPr>
          <w:ilvl w:val="6"/>
          <w:numId w:val="26"/>
        </w:numPr>
        <w:spacing w:after="0"/>
        <w:ind w:left="426" w:hanging="284"/>
      </w:pPr>
      <w:r>
        <w:t>Me</w:t>
      </w:r>
      <w:ins w:id="1077" w:author="arkat" w:date="2017-09-26T15:27:00Z">
        <w:r w:rsidR="00006620">
          <w:rPr>
            <w:lang w:val="en-US"/>
          </w:rPr>
          <w:t>rumuskan</w:t>
        </w:r>
      </w:ins>
      <w:del w:id="1078" w:author="arkat" w:date="2017-09-26T15:27:00Z">
        <w:r w:rsidDel="00006620">
          <w:delText>mbuat</w:delText>
        </w:r>
      </w:del>
      <w:r>
        <w:t xml:space="preserve"> sebuah </w:t>
      </w:r>
      <w:r w:rsidRPr="00326BBD">
        <w:rPr>
          <w:i/>
        </w:rPr>
        <w:t>framework</w:t>
      </w:r>
      <w:r>
        <w:t xml:space="preserve"> untuk melakukan transformasi dari model proses bisnis </w:t>
      </w:r>
      <w:ins w:id="1079" w:author="arkat" w:date="2017-10-03T10:09:00Z">
        <w:r w:rsidR="007145FF">
          <w:rPr>
            <w:lang w:val="en-US"/>
          </w:rPr>
          <w:t>EPC-ARIS</w:t>
        </w:r>
      </w:ins>
      <w:ins w:id="1080" w:author="arkat" w:date="2017-10-06T08:03:00Z">
        <w:r w:rsidR="008D650E">
          <w:rPr>
            <w:lang w:val="en-US"/>
          </w:rPr>
          <w:t xml:space="preserve"> </w:t>
        </w:r>
      </w:ins>
      <w:ins w:id="1081" w:author="arkat" w:date="2017-10-03T10:09:00Z">
        <w:r w:rsidR="007145FF">
          <w:rPr>
            <w:lang w:val="en-US"/>
          </w:rPr>
          <w:t>ke BPMN 2.0</w:t>
        </w:r>
      </w:ins>
      <w:del w:id="1082" w:author="arkat" w:date="2017-10-03T10:09:00Z">
        <w:r w:rsidDel="007145FF">
          <w:delText>EPC ke BPMN</w:delText>
        </w:r>
      </w:del>
      <w:r>
        <w:t>.</w:t>
      </w:r>
    </w:p>
    <w:p w14:paraId="115C01D4" w14:textId="581C16CE" w:rsidR="0084663E" w:rsidRDefault="00DF1C1C" w:rsidP="00EF6C60">
      <w:pPr>
        <w:pStyle w:val="BodyTextFirstIndent"/>
        <w:numPr>
          <w:ilvl w:val="6"/>
          <w:numId w:val="26"/>
        </w:numPr>
        <w:spacing w:after="0"/>
        <w:ind w:left="426" w:hanging="284"/>
        <w:rPr>
          <w:ins w:id="1083" w:author="arkat" w:date="2017-09-26T15:2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w:t>
      </w:r>
      <w:ins w:id="1084" w:author="arkat" w:date="2017-09-26T15:28:00Z">
        <w:r w:rsidR="007B5AC3">
          <w:rPr>
            <w:lang w:val="en-US"/>
          </w:rPr>
          <w:t xml:space="preserve">yang teruji </w:t>
        </w:r>
      </w:ins>
      <w:r w:rsidR="00326BBD">
        <w:t xml:space="preserve">untuk melakukan transformasi dari </w:t>
      </w:r>
      <w:r>
        <w:t xml:space="preserve">model proses bisnis </w:t>
      </w:r>
      <w:ins w:id="1085" w:author="arkat" w:date="2017-10-03T10:09:00Z">
        <w:r w:rsidR="00225E20">
          <w:rPr>
            <w:lang w:val="en-US"/>
          </w:rPr>
          <w:t>EPC-ARIS</w:t>
        </w:r>
        <w:r w:rsidR="007145FF">
          <w:rPr>
            <w:lang w:val="en-US"/>
          </w:rPr>
          <w:t xml:space="preserve"> ke BPMN 2.0</w:t>
        </w:r>
      </w:ins>
      <w:del w:id="1086" w:author="arkat" w:date="2017-10-03T10:09:00Z">
        <w:r w:rsidDel="007145FF">
          <w:delText>EPC ke BPMN</w:delText>
        </w:r>
      </w:del>
      <w:r>
        <w:t>.</w:t>
      </w:r>
    </w:p>
    <w:p w14:paraId="53E8878F" w14:textId="77777777" w:rsidR="00006620" w:rsidRDefault="00006620">
      <w:pPr>
        <w:pStyle w:val="BodyTextFirstIndent"/>
        <w:spacing w:after="0"/>
        <w:ind w:left="142" w:firstLine="0"/>
        <w:pPrChange w:id="1087"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088" w:name="_Toc475624292"/>
      <w:bookmarkStart w:id="1089" w:name="_Toc494923121"/>
      <w:r>
        <w:t>Manfaat</w:t>
      </w:r>
      <w:bookmarkEnd w:id="1088"/>
      <w:bookmarkEnd w:id="1089"/>
    </w:p>
    <w:p w14:paraId="79815BDD" w14:textId="1CA1425A" w:rsidR="00444D45" w:rsidRPr="00444D45" w:rsidRDefault="00444D45">
      <w:pPr>
        <w:pStyle w:val="BodyTextFirstIndent"/>
        <w:spacing w:after="0"/>
        <w:ind w:firstLine="540"/>
        <w:rPr>
          <w:ins w:id="1090" w:author="arkat" w:date="2017-09-26T20:15:00Z"/>
        </w:rPr>
        <w:pPrChange w:id="1091" w:author="arkat" w:date="2017-09-26T20:18:00Z">
          <w:pPr>
            <w:pStyle w:val="BodyTextFirstIndent"/>
            <w:spacing w:after="0"/>
            <w:ind w:firstLine="567"/>
          </w:pPr>
        </w:pPrChange>
      </w:pPr>
      <w:ins w:id="1092" w:author="arkat" w:date="2017-09-26T20:15:00Z">
        <w:r w:rsidRPr="00444D45">
          <w:rPr>
            <w:rPrChange w:id="1093"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094" w:author="arkat" w:date="2017-09-26T20:16:00Z"/>
        </w:rPr>
        <w:pPrChange w:id="1095" w:author="arkat" w:date="2017-09-26T20:16:00Z">
          <w:pPr>
            <w:pStyle w:val="BodyTextFirstIndent"/>
            <w:spacing w:after="0"/>
            <w:ind w:firstLine="567"/>
          </w:pPr>
        </w:pPrChange>
      </w:pPr>
      <w:ins w:id="1096" w:author="arkat" w:date="2017-09-26T20:16:00Z">
        <w:r>
          <w:rPr>
            <w:lang w:val="en-US"/>
          </w:rPr>
          <w:t xml:space="preserve">Memudahkan </w:t>
        </w:r>
      </w:ins>
      <w:ins w:id="1097" w:author="arkat" w:date="2017-10-05T17:13:00Z">
        <w:r>
          <w:rPr>
            <w:i/>
            <w:lang w:val="en-US"/>
          </w:rPr>
          <w:t>enterprise</w:t>
        </w:r>
      </w:ins>
      <w:ins w:id="1098" w:author="arkat" w:date="2017-09-26T20:16:00Z">
        <w:r w:rsidR="00444D45">
          <w:rPr>
            <w:lang w:val="en-US"/>
          </w:rPr>
          <w:t xml:space="preserve"> untuk melakukan perubahan model proses bisnis EPC</w:t>
        </w:r>
      </w:ins>
      <w:ins w:id="1099" w:author="arkat" w:date="2017-10-03T10:06:00Z">
        <w:r w:rsidR="00225E20">
          <w:rPr>
            <w:lang w:val="en-US"/>
          </w:rPr>
          <w:t>-ARIS</w:t>
        </w:r>
      </w:ins>
      <w:bookmarkStart w:id="1100" w:name="_GoBack"/>
      <w:bookmarkEnd w:id="1100"/>
      <w:ins w:id="1101" w:author="arkat" w:date="2017-09-26T20:16:00Z">
        <w:r w:rsidR="00444D45">
          <w:rPr>
            <w:lang w:val="en-US"/>
          </w:rPr>
          <w:t xml:space="preserve"> ke BPMN</w:t>
        </w:r>
      </w:ins>
      <w:ins w:id="1102" w:author="arkat" w:date="2017-10-03T10:07:00Z">
        <w:r w:rsidR="007145FF">
          <w:rPr>
            <w:lang w:val="en-US"/>
          </w:rPr>
          <w:t xml:space="preserve"> 2.0</w:t>
        </w:r>
      </w:ins>
      <w:ins w:id="1103"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104" w:author="arkat" w:date="2017-09-26T20:16:00Z">
          <w:pPr>
            <w:pStyle w:val="BodyTextFirstIndent"/>
            <w:spacing w:after="0"/>
            <w:ind w:firstLine="567"/>
          </w:pPr>
        </w:pPrChange>
      </w:pPr>
      <w:r>
        <w:t xml:space="preserve">Mendapatkan pengetahuan tentang </w:t>
      </w:r>
      <w:r w:rsidR="0084663E" w:rsidRPr="00C57FDE">
        <w:t xml:space="preserve">bagaimana melakukan </w:t>
      </w:r>
      <w:ins w:id="1105" w:author="arkat" w:date="2017-10-05T17:13:00Z">
        <w:r w:rsidR="001B0AC1">
          <w:rPr>
            <w:lang w:val="en-US"/>
          </w:rPr>
          <w:t>ot</w:t>
        </w:r>
      </w:ins>
      <w:del w:id="1106"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107" w:name="_Toc494923122"/>
      <w:bookmarkStart w:id="1108" w:name="_Toc475624294"/>
      <w:r>
        <w:rPr>
          <w:lang w:val="en-US"/>
        </w:rPr>
        <w:t xml:space="preserve">Batasan </w:t>
      </w:r>
      <w:ins w:id="1109" w:author="arkat" w:date="2017-09-26T20:18:00Z">
        <w:r w:rsidR="00444D45">
          <w:rPr>
            <w:lang w:val="en-US"/>
          </w:rPr>
          <w:t>Masalah</w:t>
        </w:r>
      </w:ins>
      <w:bookmarkEnd w:id="1107"/>
      <w:del w:id="1110" w:author="arkat" w:date="2017-09-26T20:18:00Z">
        <w:r w:rsidDel="00444D45">
          <w:rPr>
            <w:lang w:val="en-US"/>
          </w:rPr>
          <w:delText>Penelitian</w:delText>
        </w:r>
      </w:del>
    </w:p>
    <w:p w14:paraId="543C3423" w14:textId="047281C9" w:rsidR="00C57FDE" w:rsidRDefault="00C57FDE">
      <w:pPr>
        <w:pStyle w:val="BodyTextFirstIndent"/>
        <w:spacing w:after="0"/>
        <w:ind w:firstLine="540"/>
        <w:pPrChange w:id="1111" w:author="arkat" w:date="2017-09-26T20:18:00Z">
          <w:pPr>
            <w:pStyle w:val="BodyTextFirstIndent"/>
            <w:spacing w:after="0"/>
            <w:ind w:firstLine="567"/>
          </w:pPr>
        </w:pPrChange>
      </w:pPr>
      <w:r>
        <w:t xml:space="preserve">Supaya penelitian ini terfokus pada permasalahan yang </w:t>
      </w:r>
      <w:del w:id="1112" w:author="arkat" w:date="2017-10-06T08:01:00Z">
        <w:r w:rsidDel="008D650E">
          <w:delText>akan</w:delText>
        </w:r>
      </w:del>
      <w:ins w:id="1113" w:author="arkat" w:date="2017-10-06T08:01:00Z">
        <w:r w:rsidR="008D650E">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114" w:author="arkat" w:date="2017-09-26T05:58:00Z"/>
          <w:color w:val="0D0D0D" w:themeColor="text1" w:themeTint="F2"/>
        </w:rPr>
        <w:pPrChange w:id="1115" w:author="arkat" w:date="2017-10-03T10:10:00Z">
          <w:pPr>
            <w:pStyle w:val="BodyTextFirstIndent"/>
            <w:numPr>
              <w:ilvl w:val="6"/>
              <w:numId w:val="26"/>
            </w:numPr>
            <w:spacing w:after="0"/>
            <w:ind w:left="540" w:hanging="360"/>
          </w:pPr>
        </w:pPrChange>
      </w:pPr>
      <w:del w:id="1116"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117" w:author="arkat" w:date="2017-09-26T05:58:00Z"/>
          <w:color w:val="0D0D0D" w:themeColor="text1" w:themeTint="F2"/>
        </w:rPr>
      </w:pPr>
      <w:del w:id="1118"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119"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120" w:author="arkat" w:date="2017-10-03T10:10:00Z">
        <w:r w:rsidR="007145FF">
          <w:rPr>
            <w:lang w:val="en-US"/>
          </w:rPr>
          <w:t>EPC-ARIS ke BPMN 2.0</w:t>
        </w:r>
      </w:ins>
      <w:del w:id="1121"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1D8AEF74" w:rsidR="007145FF" w:rsidRPr="00E81E67" w:rsidDel="007145FF" w:rsidRDefault="007145FF" w:rsidP="00444D45">
      <w:pPr>
        <w:pStyle w:val="BodyTextFirstIndent"/>
        <w:numPr>
          <w:ilvl w:val="6"/>
          <w:numId w:val="26"/>
        </w:numPr>
        <w:spacing w:after="0"/>
        <w:ind w:left="540"/>
        <w:rPr>
          <w:del w:id="1122" w:author="arkat" w:date="2017-10-03T10:12:00Z"/>
          <w:color w:val="0D0D0D" w:themeColor="text1" w:themeTint="F2"/>
        </w:rPr>
      </w:pPr>
      <w:ins w:id="1123" w:author="arkat" w:date="2017-10-03T10:11:00Z">
        <w:r>
          <w:rPr>
            <w:color w:val="0D0D0D" w:themeColor="text1" w:themeTint="F2"/>
            <w:lang w:val="en-US"/>
          </w:rPr>
          <w:lastRenderedPageBreak/>
          <w:t xml:space="preserve">Standar </w:t>
        </w:r>
      </w:ins>
      <w:ins w:id="1124" w:author="arkat" w:date="2017-10-03T10:10:00Z">
        <w:r>
          <w:rPr>
            <w:color w:val="0D0D0D" w:themeColor="text1" w:themeTint="F2"/>
            <w:lang w:val="en-US"/>
          </w:rPr>
          <w:t xml:space="preserve">model EPC yang </w:t>
        </w:r>
      </w:ins>
      <w:ins w:id="1125" w:author="arkat" w:date="2017-10-06T08:01:00Z">
        <w:r w:rsidR="008D650E">
          <w:rPr>
            <w:color w:val="0D0D0D" w:themeColor="text1" w:themeTint="F2"/>
            <w:lang w:val="en-US"/>
          </w:rPr>
          <w:t>akan</w:t>
        </w:r>
      </w:ins>
      <w:ins w:id="1126" w:author="arkat" w:date="2017-10-03T10:11:00Z">
        <w:r>
          <w:rPr>
            <w:color w:val="0D0D0D" w:themeColor="text1" w:themeTint="F2"/>
            <w:lang w:val="en-US"/>
          </w:rPr>
          <w:t xml:space="preserve"> </w:t>
        </w:r>
      </w:ins>
      <w:ins w:id="1127" w:author="arkat" w:date="2017-10-03T10:10:00Z">
        <w:r>
          <w:rPr>
            <w:color w:val="0D0D0D" w:themeColor="text1" w:themeTint="F2"/>
            <w:lang w:val="en-US"/>
          </w:rPr>
          <w:t>ditransformasikan</w:t>
        </w:r>
      </w:ins>
      <w:ins w:id="1128" w:author="arkat" w:date="2017-10-03T10:11:00Z">
        <w:r>
          <w:rPr>
            <w:color w:val="0D0D0D" w:themeColor="text1" w:themeTint="F2"/>
            <w:lang w:val="en-US"/>
          </w:rPr>
          <w:t xml:space="preserve"> </w:t>
        </w:r>
      </w:ins>
      <w:ins w:id="1129" w:author="arkat" w:date="2017-10-03T10:12:00Z">
        <w:r>
          <w:rPr>
            <w:color w:val="0D0D0D" w:themeColor="text1" w:themeTint="F2"/>
            <w:lang w:val="en-US"/>
          </w:rPr>
          <w:t xml:space="preserve">harus sesuai dengan </w:t>
        </w:r>
      </w:ins>
      <w:ins w:id="1130" w:author="arkat" w:date="2017-10-03T10:11:00Z">
        <w:r>
          <w:rPr>
            <w:color w:val="0D0D0D" w:themeColor="text1" w:themeTint="F2"/>
            <w:lang w:val="en-US"/>
          </w:rPr>
          <w:t>aturan pemodelan</w:t>
        </w:r>
      </w:ins>
      <w:ins w:id="1131" w:author="arkat" w:date="2017-10-03T10:12:00Z">
        <w:r>
          <w:rPr>
            <w:color w:val="0D0D0D" w:themeColor="text1" w:themeTint="F2"/>
            <w:lang w:val="en-US"/>
          </w:rPr>
          <w:t xml:space="preserve"> EPC</w:t>
        </w:r>
      </w:ins>
      <w:ins w:id="1132" w:author="arkat" w:date="2017-10-03T10:11:00Z">
        <w:r>
          <w:rPr>
            <w:color w:val="0D0D0D" w:themeColor="text1" w:themeTint="F2"/>
            <w:lang w:val="en-US"/>
          </w:rPr>
          <w:t>.</w:t>
        </w:r>
      </w:ins>
      <w:ins w:id="1133" w:author="arkat" w:date="2017-10-03T10:10:00Z">
        <w:r>
          <w:rPr>
            <w:color w:val="0D0D0D" w:themeColor="text1" w:themeTint="F2"/>
            <w:lang w:val="en-US"/>
          </w:rPr>
          <w:t xml:space="preserve"> </w:t>
        </w:r>
      </w:ins>
    </w:p>
    <w:p w14:paraId="0903E18F" w14:textId="19B0A6E7" w:rsidR="00C57FDE" w:rsidRPr="007145FF" w:rsidDel="007145FF" w:rsidRDefault="00933F25">
      <w:pPr>
        <w:pStyle w:val="BodyTextFirstIndent"/>
        <w:numPr>
          <w:ilvl w:val="6"/>
          <w:numId w:val="26"/>
        </w:numPr>
        <w:spacing w:after="0"/>
        <w:ind w:left="540"/>
        <w:rPr>
          <w:del w:id="1134" w:author="arkat" w:date="2017-10-03T10:12:00Z"/>
          <w:color w:val="0D0D0D" w:themeColor="text1" w:themeTint="F2"/>
        </w:rPr>
      </w:pPr>
      <w:del w:id="1135"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numPr>
          <w:ilvl w:val="6"/>
          <w:numId w:val="26"/>
        </w:numPr>
        <w:spacing w:after="0"/>
        <w:ind w:left="540"/>
        <w:pPrChange w:id="1136" w:author="arkat" w:date="2017-10-03T10:12: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137" w:name="_Toc494923123"/>
      <w:r>
        <w:rPr>
          <w:lang w:val="en-US"/>
        </w:rPr>
        <w:t>Sistematika P</w:t>
      </w:r>
      <w:r w:rsidR="00743149">
        <w:rPr>
          <w:lang w:val="en-US"/>
        </w:rPr>
        <w:t>embahasan</w:t>
      </w:r>
      <w:bookmarkEnd w:id="1108"/>
      <w:bookmarkEnd w:id="1137"/>
    </w:p>
    <w:p w14:paraId="12CFA8C9" w14:textId="56281C9C" w:rsidR="00AD318D" w:rsidRDefault="00AD318D">
      <w:pPr>
        <w:pStyle w:val="BodyTextFirstIndent"/>
        <w:spacing w:after="0"/>
        <w:ind w:firstLine="540"/>
        <w:pPrChange w:id="1138" w:author="arkat" w:date="2017-09-26T20:19:00Z">
          <w:pPr>
            <w:pStyle w:val="BodyTextFirstIndent"/>
            <w:spacing w:after="0"/>
          </w:pPr>
        </w:pPrChange>
      </w:pPr>
      <w:r>
        <w:t>Keseluruhan penelitian ini dibahas se</w:t>
      </w:r>
      <w:del w:id="1139" w:author="arkat" w:date="2017-10-06T08:01:00Z">
        <w:r w:rsidDel="008D650E">
          <w:delText>cara</w:delText>
        </w:r>
      </w:del>
      <w:ins w:id="1140" w:author="arkat" w:date="2017-10-06T08:01:00Z">
        <w:r w:rsidR="008D650E">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35F669A6" w:rsidR="00B80CC1" w:rsidDel="005C7A52" w:rsidRDefault="003520D0" w:rsidP="00750C2A">
      <w:pPr>
        <w:pStyle w:val="MediumGrid21"/>
        <w:spacing w:after="0"/>
        <w:rPr>
          <w:del w:id="1141"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142" w:author="arkat" w:date="2017-10-06T08:01:00Z">
        <w:r w:rsidR="005D5F45" w:rsidRPr="00D84828" w:rsidDel="008D650E">
          <w:rPr>
            <w:sz w:val="24"/>
            <w:szCs w:val="24"/>
            <w:lang w:val="id-ID"/>
          </w:rPr>
          <w:delText>akan</w:delText>
        </w:r>
      </w:del>
      <w:ins w:id="1143" w:author="arkat" w:date="2017-10-06T08:01:00Z">
        <w:r w:rsidR="008D650E">
          <w:rPr>
            <w:sz w:val="24"/>
            <w:szCs w:val="24"/>
            <w:lang w:val="id-ID"/>
          </w:rPr>
          <w:t>akan</w:t>
        </w:r>
      </w:ins>
      <w:r w:rsidR="005D5F45" w:rsidRPr="00D84828">
        <w:rPr>
          <w:sz w:val="24"/>
          <w:szCs w:val="24"/>
          <w:lang w:val="id-ID"/>
        </w:rPr>
        <w:t xml:space="preserve"> diajukan yang meliputi : latar bel</w:t>
      </w:r>
      <w:del w:id="1144" w:author="arkat" w:date="2017-10-06T08:01:00Z">
        <w:r w:rsidR="005D5F45" w:rsidRPr="00D84828" w:rsidDel="008D650E">
          <w:rPr>
            <w:sz w:val="24"/>
            <w:szCs w:val="24"/>
            <w:lang w:val="id-ID"/>
          </w:rPr>
          <w:delText>akan</w:delText>
        </w:r>
      </w:del>
      <w:ins w:id="1145" w:author="arkat" w:date="2017-10-06T08:01:00Z">
        <w:r w:rsidR="008D650E">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146" w:author="arkat" w:date="2017-09-26T05:58:00Z"/>
          <w:sz w:val="24"/>
          <w:szCs w:val="24"/>
          <w:lang w:val="id-ID"/>
        </w:rPr>
      </w:pPr>
    </w:p>
    <w:p w14:paraId="17984D99" w14:textId="77777777" w:rsidR="00E81E67" w:rsidDel="005C7A52" w:rsidRDefault="00E81E67" w:rsidP="00750C2A">
      <w:pPr>
        <w:pStyle w:val="MediumGrid21"/>
        <w:spacing w:after="0"/>
        <w:rPr>
          <w:del w:id="1147" w:author="arkat" w:date="2017-09-26T05:58:00Z"/>
          <w:sz w:val="24"/>
          <w:szCs w:val="24"/>
          <w:lang w:val="id-ID"/>
        </w:rPr>
      </w:pPr>
    </w:p>
    <w:p w14:paraId="48E5A48C" w14:textId="77777777" w:rsidR="00E81E67" w:rsidDel="005C7A52" w:rsidRDefault="00E81E67" w:rsidP="00750C2A">
      <w:pPr>
        <w:pStyle w:val="MediumGrid21"/>
        <w:spacing w:after="0"/>
        <w:rPr>
          <w:del w:id="1148"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77777777"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 pemodelan proses bisnis</w:t>
      </w:r>
      <w:r w:rsidR="00165B14">
        <w:t>, b</w:t>
      </w:r>
      <w:r>
        <w:t>ab ini juga membahas</w:t>
      </w:r>
      <w:r w:rsidRPr="00D84828">
        <w:t xml:space="preserve"> teori </w:t>
      </w:r>
      <w:r>
        <w:t xml:space="preserve">tentang </w:t>
      </w:r>
      <w:r w:rsidR="00165B14">
        <w:rPr>
          <w:lang w:val="en-US"/>
        </w:rPr>
        <w:t>pemodelan proses bisnis dan model transformasi yang telah dikembangkan oleh beberapa peneliti terdahulu</w:t>
      </w:r>
      <w:r w:rsidRPr="00D84828">
        <w:rPr>
          <w:i/>
        </w:rPr>
        <w:t>.</w:t>
      </w:r>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77777777" w:rsidR="00AD318D" w:rsidRDefault="005770FD" w:rsidP="00750C2A">
      <w:pPr>
        <w:pStyle w:val="MediumGrid21"/>
        <w:spacing w:after="0"/>
        <w:rPr>
          <w:ins w:id="1149" w:author="arkat" w:date="2017-10-03T16:30:00Z"/>
          <w:sz w:val="24"/>
          <w:szCs w:val="24"/>
          <w:lang w:val="id-ID"/>
        </w:rPr>
      </w:pPr>
      <w:r w:rsidRPr="00D84828">
        <w:rPr>
          <w:sz w:val="24"/>
          <w:szCs w:val="24"/>
          <w:lang w:val="id-ID"/>
        </w:rPr>
        <w:t xml:space="preserve">Berisi </w:t>
      </w:r>
      <w:r w:rsidR="00AD318D">
        <w:rPr>
          <w:sz w:val="24"/>
          <w:szCs w:val="24"/>
          <w:lang w:val="id-ID"/>
        </w:rPr>
        <w:t>tahapan penelitian yang meliputi review litera</w:t>
      </w:r>
      <w:r w:rsidR="00F21503">
        <w:rPr>
          <w:sz w:val="24"/>
          <w:szCs w:val="24"/>
          <w:lang w:val="id-ID"/>
        </w:rPr>
        <w:t>t</w:t>
      </w:r>
      <w:r w:rsidR="00AD318D">
        <w:rPr>
          <w:sz w:val="24"/>
          <w:szCs w:val="24"/>
          <w:lang w:val="id-ID"/>
        </w:rPr>
        <w:t xml:space="preserve">ur, permodelan matematis, perancangan, implementasi, analisis, kesimpulan dan saran. Bab ini juga membahas gambaran umum </w:t>
      </w:r>
      <w:r w:rsidR="00165B14">
        <w:rPr>
          <w:sz w:val="24"/>
          <w:szCs w:val="24"/>
        </w:rPr>
        <w:t xml:space="preserve">tahapan pelaksanaan </w:t>
      </w:r>
      <w:r w:rsidR="008A3E8A">
        <w:rPr>
          <w:sz w:val="24"/>
          <w:szCs w:val="24"/>
        </w:rPr>
        <w:t>transformasi model</w:t>
      </w:r>
      <w:r w:rsidR="00165B14">
        <w:rPr>
          <w:sz w:val="24"/>
          <w:szCs w:val="24"/>
        </w:rPr>
        <w:t xml:space="preserve"> proses bisnis</w:t>
      </w:r>
      <w:r w:rsidR="008A3E8A">
        <w:rPr>
          <w:sz w:val="24"/>
          <w:szCs w:val="24"/>
        </w:rPr>
        <w:t xml:space="preserve"> dari EPC ke BPMN</w:t>
      </w:r>
      <w:r w:rsidR="00AD318D">
        <w:rPr>
          <w:sz w:val="24"/>
          <w:szCs w:val="24"/>
          <w:lang w:val="id-ID"/>
        </w:rPr>
        <w:t>.</w:t>
      </w:r>
    </w:p>
    <w:p w14:paraId="7158B982" w14:textId="77777777" w:rsidR="00CB62E9" w:rsidRDefault="00CB62E9" w:rsidP="00750C2A">
      <w:pPr>
        <w:pStyle w:val="MediumGrid21"/>
        <w:spacing w:after="0"/>
        <w:rPr>
          <w:sz w:val="24"/>
          <w:szCs w:val="24"/>
          <w:lang w:val="id-ID"/>
        </w:rPr>
      </w:pPr>
    </w:p>
    <w:p w14:paraId="3A0347C2" w14:textId="73D1A1E4" w:rsidR="00574777" w:rsidRDefault="00574777" w:rsidP="00750C2A">
      <w:pPr>
        <w:pStyle w:val="MediumGrid21"/>
        <w:spacing w:after="0"/>
        <w:rPr>
          <w:b/>
          <w:sz w:val="24"/>
          <w:szCs w:val="24"/>
          <w:lang w:val="id-ID"/>
        </w:rPr>
      </w:pPr>
      <w:r>
        <w:rPr>
          <w:b/>
          <w:sz w:val="24"/>
          <w:szCs w:val="24"/>
          <w:lang w:val="id-ID"/>
        </w:rPr>
        <w:t xml:space="preserve">BAB </w:t>
      </w:r>
      <w:ins w:id="1150" w:author="arkat" w:date="2017-10-03T08:14:00Z">
        <w:r w:rsidR="00A257E1">
          <w:rPr>
            <w:b/>
            <w:sz w:val="24"/>
            <w:szCs w:val="24"/>
          </w:rPr>
          <w:t>4</w:t>
        </w:r>
      </w:ins>
      <w:del w:id="1151" w:author="arkat" w:date="2017-10-03T08:14:00Z">
        <w:r w:rsidDel="00A257E1">
          <w:rPr>
            <w:b/>
            <w:sz w:val="24"/>
            <w:szCs w:val="24"/>
            <w:lang w:val="id-ID"/>
          </w:rPr>
          <w:delText>5</w:delText>
        </w:r>
      </w:del>
      <w:r w:rsidR="00C02344" w:rsidRPr="00D84828">
        <w:rPr>
          <w:b/>
          <w:sz w:val="24"/>
          <w:szCs w:val="24"/>
          <w:lang w:val="id-ID"/>
        </w:rPr>
        <w:t xml:space="preserve"> </w:t>
      </w:r>
      <w:r w:rsidR="00C02344">
        <w:rPr>
          <w:b/>
          <w:sz w:val="24"/>
          <w:szCs w:val="24"/>
          <w:lang w:val="id-ID"/>
        </w:rPr>
        <w:t>Hasil dan Pembahasan</w:t>
      </w:r>
    </w:p>
    <w:p w14:paraId="2AE4A3C3" w14:textId="77777777" w:rsidR="00C02344" w:rsidRDefault="00BC3DB8" w:rsidP="00750C2A">
      <w:pPr>
        <w:pStyle w:val="MediumGrid21"/>
        <w:spacing w:after="0"/>
        <w:rPr>
          <w:sz w:val="24"/>
          <w:szCs w:val="24"/>
          <w:lang w:val="id-ID"/>
        </w:rPr>
      </w:pPr>
      <w:r>
        <w:rPr>
          <w:sz w:val="24"/>
          <w:szCs w:val="24"/>
          <w:lang w:val="id-ID"/>
        </w:rPr>
        <w:t xml:space="preserve">Berisi hasil implementasi </w:t>
      </w:r>
      <w:r w:rsidR="00574777">
        <w:rPr>
          <w:sz w:val="24"/>
          <w:szCs w:val="24"/>
          <w:lang w:val="id-ID"/>
        </w:rPr>
        <w:t>dari perancangan</w:t>
      </w:r>
      <w:r w:rsidR="00165B14">
        <w:rPr>
          <w:sz w:val="24"/>
          <w:szCs w:val="24"/>
        </w:rPr>
        <w:t>,</w:t>
      </w:r>
      <w:r w:rsidR="00574777">
        <w:rPr>
          <w:sz w:val="24"/>
          <w:szCs w:val="24"/>
          <w:lang w:val="id-ID"/>
        </w:rPr>
        <w:t xml:space="preserve"> pengujian </w:t>
      </w:r>
      <w:r w:rsidR="00574777" w:rsidRPr="00574777">
        <w:rPr>
          <w:sz w:val="24"/>
          <w:szCs w:val="24"/>
          <w:lang w:val="id-ID"/>
        </w:rPr>
        <w:t>dan</w:t>
      </w:r>
      <w:r>
        <w:rPr>
          <w:sz w:val="24"/>
          <w:szCs w:val="24"/>
          <w:lang w:val="id-ID"/>
        </w:rPr>
        <w:t xml:space="preserve"> pembahasan hasil pengujian </w:t>
      </w:r>
      <w:r w:rsidR="00165B14">
        <w:rPr>
          <w:sz w:val="24"/>
          <w:szCs w:val="24"/>
        </w:rPr>
        <w:t>automasi transformasi pemodelan proses bisnis</w:t>
      </w:r>
      <w:r>
        <w:rPr>
          <w:sz w:val="24"/>
          <w:szCs w:val="24"/>
          <w:lang w:val="id-ID"/>
        </w:rPr>
        <w:t>.</w:t>
      </w:r>
      <w:r w:rsidR="00574777">
        <w:rPr>
          <w:sz w:val="24"/>
          <w:szCs w:val="24"/>
          <w:lang w:val="id-ID"/>
        </w:rPr>
        <w:t xml:space="preserve"> Serta hasil implementasi antarmuka.</w:t>
      </w:r>
    </w:p>
    <w:p w14:paraId="206B31DB" w14:textId="101255FF" w:rsidR="00574777" w:rsidRDefault="00574777" w:rsidP="00750C2A">
      <w:pPr>
        <w:pStyle w:val="MediumGrid21"/>
        <w:spacing w:after="0"/>
        <w:rPr>
          <w:b/>
          <w:sz w:val="24"/>
          <w:szCs w:val="24"/>
          <w:lang w:val="id-ID"/>
        </w:rPr>
      </w:pPr>
      <w:r>
        <w:rPr>
          <w:b/>
          <w:sz w:val="24"/>
          <w:szCs w:val="24"/>
          <w:lang w:val="id-ID"/>
        </w:rPr>
        <w:t xml:space="preserve">BAB </w:t>
      </w:r>
      <w:ins w:id="1152" w:author="arkat" w:date="2017-10-03T08:14:00Z">
        <w:r w:rsidR="00A257E1">
          <w:rPr>
            <w:b/>
            <w:sz w:val="24"/>
            <w:szCs w:val="24"/>
          </w:rPr>
          <w:t>5</w:t>
        </w:r>
      </w:ins>
      <w:del w:id="1153" w:author="arkat" w:date="2017-10-03T08:14:00Z">
        <w:r w:rsidDel="00A257E1">
          <w:rPr>
            <w:b/>
            <w:sz w:val="24"/>
            <w:szCs w:val="24"/>
            <w:lang w:val="id-ID"/>
          </w:rPr>
          <w:delText>6</w:delText>
        </w:r>
      </w:del>
      <w:r w:rsidR="00C02344" w:rsidRPr="00D84828">
        <w:rPr>
          <w:b/>
          <w:sz w:val="24"/>
          <w:szCs w:val="24"/>
          <w:lang w:val="id-ID"/>
        </w:rPr>
        <w:t xml:space="preserve"> </w:t>
      </w:r>
      <w:r>
        <w:rPr>
          <w:b/>
          <w:sz w:val="24"/>
          <w:szCs w:val="24"/>
          <w:lang w:val="id-ID"/>
        </w:rPr>
        <w:t>Penutup</w:t>
      </w:r>
    </w:p>
    <w:p w14:paraId="4B645302" w14:textId="77777777" w:rsidR="005770FD" w:rsidRPr="00E339C4" w:rsidRDefault="00BC3DB8" w:rsidP="00750C2A">
      <w:pPr>
        <w:pStyle w:val="MediumGrid21"/>
        <w:spacing w:after="0"/>
        <w:rPr>
          <w:sz w:val="24"/>
          <w:szCs w:val="24"/>
          <w:lang w:val="id-ID"/>
        </w:rPr>
      </w:pPr>
      <w:r>
        <w:rPr>
          <w:sz w:val="24"/>
          <w:szCs w:val="24"/>
          <w:lang w:val="id-ID"/>
        </w:rPr>
        <w:t xml:space="preserve">Berisi kesimpulan dari </w:t>
      </w:r>
      <w:r w:rsidR="00574777">
        <w:rPr>
          <w:sz w:val="24"/>
          <w:szCs w:val="24"/>
          <w:lang w:val="id-ID"/>
        </w:rPr>
        <w:t>hasil dan pembahasan</w:t>
      </w:r>
      <w:r w:rsidR="00165B14">
        <w:rPr>
          <w:sz w:val="24"/>
          <w:szCs w:val="24"/>
          <w:lang w:val="id-ID"/>
        </w:rPr>
        <w:t xml:space="preserve"> pengujian yang didapatkan dalam outmasi pemodelan proses bisnis</w:t>
      </w:r>
      <w:r w:rsidR="00574777">
        <w:rPr>
          <w:sz w:val="24"/>
          <w:szCs w:val="24"/>
          <w:lang w:val="id-ID"/>
        </w:rPr>
        <w:t>.</w:t>
      </w:r>
    </w:p>
    <w:p w14:paraId="62D15342" w14:textId="3FA68816" w:rsidR="00C533E2" w:rsidRDefault="009D16AE" w:rsidP="00750C2A">
      <w:pPr>
        <w:pStyle w:val="Heading1"/>
        <w:spacing w:after="0"/>
        <w:rPr>
          <w:lang w:val="en-US"/>
        </w:rPr>
      </w:pPr>
      <w:bookmarkStart w:id="1154" w:name="_Toc494923124"/>
      <w:ins w:id="1155" w:author="arkat" w:date="2017-09-28T16:25:00Z">
        <w:r>
          <w:rPr>
            <w:lang w:val="en-US"/>
          </w:rPr>
          <w:lastRenderedPageBreak/>
          <w:t>LANDASAN KEPUSTAKAAN</w:t>
        </w:r>
      </w:ins>
      <w:bookmarkEnd w:id="1154"/>
    </w:p>
    <w:p w14:paraId="1373FB86" w14:textId="377D8F66" w:rsidR="00E52A1F" w:rsidDel="009D16AE" w:rsidRDefault="003E7F09">
      <w:pPr>
        <w:pStyle w:val="Heading2"/>
        <w:numPr>
          <w:ilvl w:val="0"/>
          <w:numId w:val="0"/>
        </w:numPr>
        <w:spacing w:before="0" w:after="0"/>
        <w:ind w:left="720" w:hanging="720"/>
        <w:rPr>
          <w:del w:id="1156" w:author="arkat" w:date="2017-09-28T16:25:00Z"/>
          <w:sz w:val="32"/>
          <w:lang w:val="en-US"/>
        </w:rPr>
        <w:pPrChange w:id="1157" w:author="arkat" w:date="2017-09-28T16:24:00Z">
          <w:pPr>
            <w:pStyle w:val="Heading2"/>
            <w:numPr>
              <w:ilvl w:val="0"/>
              <w:numId w:val="0"/>
            </w:numPr>
            <w:spacing w:before="0" w:after="0"/>
            <w:ind w:left="0" w:firstLine="0"/>
            <w:jc w:val="center"/>
          </w:pPr>
        </w:pPrChange>
      </w:pPr>
      <w:bookmarkStart w:id="1158" w:name="_Toc402485260"/>
      <w:del w:id="1159"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61119520" w:rsidR="0058751D" w:rsidRPr="00C67580" w:rsidRDefault="0058751D" w:rsidP="0058751D">
      <w:pPr>
        <w:pStyle w:val="BodyTextFirstIndent"/>
        <w:rPr>
          <w:ins w:id="1160" w:author="arkat" w:date="2017-09-25T14:48:00Z"/>
        </w:rPr>
      </w:pPr>
      <w:ins w:id="1161" w:author="arkat" w:date="2017-09-25T14:48:00Z">
        <w:r w:rsidRPr="002C4614">
          <w:t xml:space="preserve">Landasan kepustakaan berisi uraian dan pembahasan tentang </w:t>
        </w:r>
        <w:r>
          <w:rPr>
            <w:lang w:val="en-US"/>
          </w:rPr>
          <w:t xml:space="preserve">penelitian terkait yang menjelaskan </w:t>
        </w:r>
      </w:ins>
      <w:ins w:id="1162" w:author="arkat" w:date="2017-10-04T13:41:00Z">
        <w:r w:rsidR="00076330">
          <w:rPr>
            <w:lang w:val="en-US"/>
          </w:rPr>
          <w:t xml:space="preserve">teori </w:t>
        </w:r>
      </w:ins>
      <w:ins w:id="1163" w:author="arkat" w:date="2017-09-25T14:48:00Z">
        <w:r>
          <w:rPr>
            <w:lang w:val="en-US"/>
          </w:rPr>
          <w:t xml:space="preserve">model pendekatan transformasi model proses bisnis. Pada </w:t>
        </w:r>
      </w:ins>
      <w:ins w:id="1164" w:author="arkat" w:date="2017-09-25T15:12:00Z">
        <w:r w:rsidR="00724773">
          <w:rPr>
            <w:lang w:val="en-US"/>
          </w:rPr>
          <w:t>Bab</w:t>
        </w:r>
      </w:ins>
      <w:ins w:id="1165" w:author="arkat" w:date="2017-09-25T15:02:00Z">
        <w:r w:rsidR="008E5F0A">
          <w:rPr>
            <w:lang w:val="en-US"/>
          </w:rPr>
          <w:t xml:space="preserve"> 2</w:t>
        </w:r>
      </w:ins>
      <w:ins w:id="1166" w:author="arkat" w:date="2017-09-25T14:48:00Z">
        <w:r>
          <w:rPr>
            <w:lang w:val="en-US"/>
          </w:rPr>
          <w:t xml:space="preserve"> ini juga membahas mengenai </w:t>
        </w:r>
      </w:ins>
      <w:ins w:id="1167" w:author="arkat" w:date="2017-10-04T13:41:00Z">
        <w:r w:rsidR="00076330">
          <w:rPr>
            <w:lang w:val="en-US"/>
          </w:rPr>
          <w:t xml:space="preserve">teori dasar </w:t>
        </w:r>
      </w:ins>
      <w:ins w:id="1168" w:author="arkat" w:date="2017-09-25T14:48:00Z">
        <w:r>
          <w:rPr>
            <w:lang w:val="en-US"/>
          </w:rPr>
          <w:t xml:space="preserve">pemodelan proses bisnis, konsep EPC, konsep BPMN dan konsep transformasi model proses bisnis. Penjelasan yang disajikan mengacu pada beberapa </w:t>
        </w:r>
        <w:r w:rsidRPr="002C4614">
          <w:t>literatur ilmiah</w:t>
        </w:r>
        <w:r>
          <w:rPr>
            <w:lang w:val="en-US"/>
          </w:rPr>
          <w:t>, seperti buku dan jurnal ilmiah</w:t>
        </w:r>
        <w:r w:rsidRPr="002C4614">
          <w:t xml:space="preserve"> </w:t>
        </w:r>
        <w:r>
          <w:rPr>
            <w:lang w:val="en-US"/>
          </w:rPr>
          <w:t>yang</w:t>
        </w:r>
        <w:r w:rsidRPr="002C4614">
          <w:t xml:space="preserve"> berkaitan dengan </w:t>
        </w:r>
        <w:r>
          <w:rPr>
            <w:lang w:val="en-US"/>
          </w:rPr>
          <w:t>topik penelitian ini.</w:t>
        </w:r>
      </w:ins>
    </w:p>
    <w:p w14:paraId="703F585B" w14:textId="77777777" w:rsidR="0058751D" w:rsidRDefault="0058751D" w:rsidP="0058751D">
      <w:pPr>
        <w:pStyle w:val="Heading2"/>
        <w:spacing w:before="0" w:after="0"/>
        <w:rPr>
          <w:ins w:id="1169" w:author="arkat" w:date="2017-09-25T14:48:00Z"/>
          <w:lang w:val="en-US"/>
        </w:rPr>
      </w:pPr>
      <w:bookmarkStart w:id="1170" w:name="_Toc494923125"/>
      <w:ins w:id="1171" w:author="arkat" w:date="2017-09-25T14:48:00Z">
        <w:r>
          <w:rPr>
            <w:lang w:val="en-US"/>
          </w:rPr>
          <w:t>Penelitian Terkait</w:t>
        </w:r>
        <w:bookmarkEnd w:id="1170"/>
      </w:ins>
    </w:p>
    <w:p w14:paraId="492D8C33" w14:textId="2EB74A46" w:rsidR="0058751D" w:rsidRDefault="0058751D" w:rsidP="0058751D">
      <w:pPr>
        <w:pStyle w:val="BodyTextFirstIndent"/>
        <w:rPr>
          <w:ins w:id="1172" w:author="arkat" w:date="2017-09-25T14:48:00Z"/>
          <w:lang w:val="en-US"/>
        </w:rPr>
      </w:pPr>
      <w:ins w:id="1173" w:author="arkat" w:date="2017-09-25T14:48:00Z">
        <w:r>
          <w:t xml:space="preserve"> </w:t>
        </w:r>
      </w:ins>
      <w:ins w:id="1174" w:author="arkat" w:date="2017-09-25T20:19:00Z">
        <w:r w:rsidR="00CB35C2">
          <w:rPr>
            <w:lang w:val="en-US"/>
          </w:rPr>
          <w:t>Sub</w:t>
        </w:r>
      </w:ins>
      <w:ins w:id="1175" w:author="arkat" w:date="2017-09-25T14:48:00Z">
        <w:r>
          <w:rPr>
            <w:lang w:val="en-US"/>
          </w:rPr>
          <w:t xml:space="preserve">-bab ini menjelaskan </w:t>
        </w:r>
      </w:ins>
      <w:ins w:id="1176" w:author="arkat" w:date="2017-09-25T20:20:00Z">
        <w:r w:rsidR="00CB35C2">
          <w:rPr>
            <w:lang w:val="en-US"/>
          </w:rPr>
          <w:t xml:space="preserve">penelitian terdahulu terkait </w:t>
        </w:r>
      </w:ins>
      <w:ins w:id="1177" w:author="arkat" w:date="2017-09-25T14:48:00Z">
        <w:r>
          <w:rPr>
            <w:lang w:val="en-US"/>
          </w:rPr>
          <w:t>transformasi</w:t>
        </w:r>
      </w:ins>
      <w:ins w:id="1178" w:author="arkat" w:date="2017-09-25T20:21:00Z">
        <w:r w:rsidR="00CB35C2">
          <w:rPr>
            <w:lang w:val="en-US"/>
          </w:rPr>
          <w:t xml:space="preserve"> model proses bisnis</w:t>
        </w:r>
      </w:ins>
      <w:ins w:id="1179" w:author="arkat" w:date="2017-09-25T20:22:00Z">
        <w:r w:rsidR="00CB35C2">
          <w:rPr>
            <w:lang w:val="en-US"/>
          </w:rPr>
          <w:t xml:space="preserve"> yang telah dipublikasikan oleh beberapa peneliti di jurnal internasional maupun </w:t>
        </w:r>
        <w:r w:rsidR="00CB35C2" w:rsidRPr="00D92988">
          <w:rPr>
            <w:lang w:val="en-US"/>
          </w:rPr>
          <w:t>konferensi internasional</w:t>
        </w:r>
      </w:ins>
      <w:ins w:id="1180" w:author="arkat" w:date="2017-09-25T20:21:00Z">
        <w:r w:rsidR="00CB35C2">
          <w:rPr>
            <w:lang w:val="en-US"/>
          </w:rPr>
          <w:t>. Ada 2 pendekatan</w:t>
        </w:r>
      </w:ins>
      <w:ins w:id="1181" w:author="arkat" w:date="2017-09-25T20:22:00Z">
        <w:r w:rsidR="00CB35C2">
          <w:rPr>
            <w:lang w:val="en-US"/>
          </w:rPr>
          <w:t xml:space="preserve"> </w:t>
        </w:r>
      </w:ins>
      <w:ins w:id="1182" w:author="arkat" w:date="2017-10-04T23:33:00Z">
        <w:r w:rsidR="00E05122">
          <w:rPr>
            <w:lang w:val="en-US"/>
          </w:rPr>
          <w:t xml:space="preserve">pemetaan </w:t>
        </w:r>
      </w:ins>
      <w:ins w:id="1183" w:author="arkat" w:date="2017-09-25T20:22:00Z">
        <w:r w:rsidR="00CB35C2">
          <w:rPr>
            <w:lang w:val="en-US"/>
          </w:rPr>
          <w:t>umum</w:t>
        </w:r>
      </w:ins>
      <w:ins w:id="1184" w:author="arkat" w:date="2017-09-25T20:21:00Z">
        <w:r w:rsidR="00CB35C2">
          <w:rPr>
            <w:lang w:val="en-US"/>
          </w:rPr>
          <w:t xml:space="preserve"> </w:t>
        </w:r>
      </w:ins>
      <w:ins w:id="1185" w:author="arkat" w:date="2017-10-04T23:33:00Z">
        <w:r w:rsidR="00E05122">
          <w:rPr>
            <w:lang w:val="en-US"/>
          </w:rPr>
          <w:t xml:space="preserve">yang biasanya </w:t>
        </w:r>
      </w:ins>
      <w:ins w:id="1186" w:author="arkat" w:date="2017-09-25T20:21:00Z">
        <w:r w:rsidR="00CB35C2">
          <w:rPr>
            <w:lang w:val="en-US"/>
          </w:rPr>
          <w:t>digun</w:t>
        </w:r>
      </w:ins>
      <w:ins w:id="1187" w:author="arkat" w:date="2017-10-06T08:01:00Z">
        <w:r w:rsidR="008D650E">
          <w:rPr>
            <w:lang w:val="en-US"/>
          </w:rPr>
          <w:t>akan</w:t>
        </w:r>
      </w:ins>
      <w:ins w:id="1188" w:author="arkat" w:date="2017-09-25T20:22:00Z">
        <w:r w:rsidR="00CB35C2">
          <w:rPr>
            <w:lang w:val="en-US"/>
          </w:rPr>
          <w:t>, yakni</w:t>
        </w:r>
      </w:ins>
      <w:ins w:id="1189" w:author="arkat" w:date="2017-09-25T14:48:00Z">
        <w:r>
          <w:rPr>
            <w:lang w:val="en-US"/>
          </w:rPr>
          <w:t xml:space="preserve"> pendekatan </w:t>
        </w:r>
        <w:r w:rsidRPr="00B22874">
          <w:rPr>
            <w:i/>
            <w:lang w:val="en-US"/>
          </w:rPr>
          <w:t>indirect mapping</w:t>
        </w:r>
        <w:r>
          <w:rPr>
            <w:lang w:val="en-US"/>
          </w:rPr>
          <w:t xml:space="preserve"> dan </w:t>
        </w:r>
        <w:r w:rsidRPr="00B22874">
          <w:rPr>
            <w:i/>
            <w:lang w:val="en-US"/>
          </w:rPr>
          <w:t>direct mapping</w:t>
        </w:r>
        <w:r>
          <w:rPr>
            <w:lang w:val="en-US"/>
          </w:rPr>
          <w:t>.</w:t>
        </w:r>
      </w:ins>
    </w:p>
    <w:p w14:paraId="73686527" w14:textId="250954BC" w:rsidR="0058751D" w:rsidRPr="00BA63C8" w:rsidRDefault="00CB35C2" w:rsidP="0058751D">
      <w:pPr>
        <w:pStyle w:val="BodyTextFirstIndent"/>
        <w:rPr>
          <w:ins w:id="1190" w:author="arkat" w:date="2017-09-25T14:48:00Z"/>
          <w:rFonts w:cs="Calibri"/>
          <w:color w:val="000000"/>
          <w:szCs w:val="24"/>
        </w:rPr>
      </w:pPr>
      <w:ins w:id="1191" w:author="arkat" w:date="2017-09-25T20:23:00Z">
        <w:r>
          <w:rPr>
            <w:rFonts w:cs="Calibri"/>
            <w:color w:val="000000"/>
            <w:szCs w:val="24"/>
            <w:lang w:val="en-US"/>
          </w:rPr>
          <w:t xml:space="preserve">Pendekatan </w:t>
        </w:r>
      </w:ins>
      <w:ins w:id="1192"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193" w:author="arkat" w:date="2017-10-06T08:01:00Z">
        <w:r w:rsidR="008D650E">
          <w:rPr>
            <w:rFonts w:cs="Calibri"/>
            <w:color w:val="000000"/>
            <w:szCs w:val="24"/>
          </w:rPr>
          <w:t>akan</w:t>
        </w:r>
      </w:ins>
      <w:ins w:id="1194"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195" w:author="arkat" w:date="2017-09-25T15:16:00Z">
        <w:r w:rsidR="00724773">
          <w:rPr>
            <w:rFonts w:cs="Calibri"/>
            <w:color w:val="000000"/>
            <w:szCs w:val="24"/>
            <w:lang w:val="en-US"/>
          </w:rPr>
          <w:t xml:space="preserve">, </w:t>
        </w:r>
      </w:ins>
      <w:ins w:id="1196" w:author="arkat" w:date="2017-09-25T14:48:00Z">
        <w:r w:rsidR="0058751D" w:rsidRPr="00BA63C8">
          <w:rPr>
            <w:rFonts w:cs="Calibri"/>
            <w:color w:val="000000"/>
            <w:szCs w:val="24"/>
          </w:rPr>
          <w:t>transformasi</w:t>
        </w:r>
      </w:ins>
      <w:ins w:id="1197" w:author="arkat" w:date="2017-09-25T15:16:00Z">
        <w:r w:rsidR="00724773">
          <w:rPr>
            <w:rFonts w:cs="Calibri"/>
            <w:color w:val="000000"/>
            <w:szCs w:val="24"/>
            <w:lang w:val="en-US"/>
          </w:rPr>
          <w:t xml:space="preserve"> model</w:t>
        </w:r>
      </w:ins>
      <w:ins w:id="1198"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199" w:author="arkat" w:date="2017-10-06T08:01:00Z">
        <w:r w:rsidR="008D650E">
          <w:rPr>
            <w:rFonts w:cs="Calibri"/>
            <w:color w:val="000000"/>
            <w:szCs w:val="24"/>
            <w:lang w:val="en-GB"/>
          </w:rPr>
          <w:t>akan</w:t>
        </w:r>
      </w:ins>
      <w:ins w:id="1200"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201" w:author="arkat" w:date="2017-09-25T15:47:00Z">
        <w:r w:rsidR="00CA0F71">
          <w:rPr>
            <w:rFonts w:cs="Calibri"/>
            <w:color w:val="000000"/>
            <w:szCs w:val="24"/>
            <w:lang w:val="en-GB"/>
          </w:rPr>
          <w:t xml:space="preserve">dari </w:t>
        </w:r>
      </w:ins>
      <w:ins w:id="1202" w:author="arkat" w:date="2017-09-25T14:48:00Z">
        <w:r w:rsidR="0058751D" w:rsidRPr="00BA63C8">
          <w:rPr>
            <w:rFonts w:cs="Calibri"/>
            <w:color w:val="000000"/>
            <w:szCs w:val="24"/>
          </w:rPr>
          <w:t>EPC</w:t>
        </w:r>
      </w:ins>
      <w:ins w:id="1203" w:author="arkat" w:date="2017-09-25T15:47:00Z">
        <w:r w:rsidR="00CA0F71">
          <w:rPr>
            <w:rFonts w:cs="Calibri"/>
            <w:color w:val="000000"/>
            <w:szCs w:val="24"/>
            <w:lang w:val="en-US"/>
          </w:rPr>
          <w:t>s</w:t>
        </w:r>
      </w:ins>
      <w:ins w:id="1204" w:author="arkat" w:date="2017-09-25T14:48:00Z">
        <w:r w:rsidR="0058751D" w:rsidRPr="00BA63C8">
          <w:rPr>
            <w:rFonts w:cs="Calibri"/>
            <w:color w:val="000000"/>
            <w:szCs w:val="24"/>
          </w:rPr>
          <w:t xml:space="preserve"> ke Petri</w:t>
        </w:r>
        <w:r w:rsidR="0058751D" w:rsidRPr="00BA63C8">
          <w:rPr>
            <w:rFonts w:cs="Calibri"/>
            <w:color w:val="000000"/>
            <w:szCs w:val="24"/>
            <w:lang w:val="en-GB"/>
          </w:rPr>
          <w:t xml:space="preserve"> nets, </w:t>
        </w:r>
      </w:ins>
      <w:ins w:id="1205" w:author="arkat" w:date="2017-09-25T15:48:00Z">
        <w:r w:rsidR="00CA0F71">
          <w:rPr>
            <w:rFonts w:cs="Calibri"/>
            <w:color w:val="000000"/>
            <w:szCs w:val="24"/>
            <w:lang w:val="en-GB"/>
          </w:rPr>
          <w:t xml:space="preserve">Sebuah </w:t>
        </w:r>
      </w:ins>
      <w:ins w:id="1206"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207" w:author="arkat" w:date="2017-09-25T15:48:00Z">
        <w:r w:rsidR="00CA0F71">
          <w:rPr>
            <w:rFonts w:cs="Calibri"/>
            <w:color w:val="000000"/>
            <w:szCs w:val="24"/>
            <w:lang w:val="en-GB"/>
          </w:rPr>
          <w:t xml:space="preserve"> formal</w:t>
        </w:r>
      </w:ins>
      <w:ins w:id="1208" w:author="arkat" w:date="2017-09-25T14:48:00Z">
        <w:r w:rsidR="0058751D" w:rsidRPr="00BA63C8">
          <w:rPr>
            <w:rFonts w:cs="Calibri"/>
            <w:color w:val="000000"/>
            <w:szCs w:val="24"/>
            <w:lang w:val="en-GB"/>
          </w:rPr>
          <w:t xml:space="preserve"> </w:t>
        </w:r>
      </w:ins>
      <w:ins w:id="1209" w:author="arkat" w:date="2017-09-25T15:48:00Z">
        <w:r w:rsidR="00CA0F71">
          <w:rPr>
            <w:rFonts w:cs="Calibri"/>
            <w:color w:val="000000"/>
            <w:szCs w:val="24"/>
            <w:lang w:val="en-GB"/>
          </w:rPr>
          <w:t>yang digun</w:t>
        </w:r>
      </w:ins>
      <w:ins w:id="1210" w:author="arkat" w:date="2017-10-06T08:01:00Z">
        <w:r w:rsidR="008D650E">
          <w:rPr>
            <w:rFonts w:cs="Calibri"/>
            <w:color w:val="000000"/>
            <w:szCs w:val="24"/>
            <w:lang w:val="en-GB"/>
          </w:rPr>
          <w:t>akan</w:t>
        </w:r>
      </w:ins>
      <w:ins w:id="1211" w:author="arkat" w:date="2017-09-25T15:48:00Z">
        <w:r w:rsidR="00CA0F71">
          <w:rPr>
            <w:rFonts w:cs="Calibri"/>
            <w:color w:val="000000"/>
            <w:szCs w:val="24"/>
            <w:lang w:val="en-GB"/>
          </w:rPr>
          <w:t xml:space="preserve"> </w:t>
        </w:r>
      </w:ins>
      <w:ins w:id="1212" w:author="arkat" w:date="2017-09-25T14:48:00Z">
        <w:r w:rsidR="00CA0F71">
          <w:rPr>
            <w:rFonts w:cs="Calibri"/>
            <w:color w:val="000000"/>
            <w:szCs w:val="24"/>
          </w:rPr>
          <w:t xml:space="preserve">untuk sistem terdistribusi. Transformasi </w:t>
        </w:r>
      </w:ins>
      <w:ins w:id="1213" w:author="arkat" w:date="2017-09-25T15:48:00Z">
        <w:r w:rsidR="00CA0F71">
          <w:rPr>
            <w:rFonts w:cs="Calibri"/>
            <w:color w:val="000000"/>
            <w:szCs w:val="24"/>
            <w:lang w:val="en-US"/>
          </w:rPr>
          <w:t>seperti ini</w:t>
        </w:r>
      </w:ins>
      <w:ins w:id="1214" w:author="arkat" w:date="2017-09-25T14:48:00Z">
        <w:r w:rsidR="0058751D" w:rsidRPr="00BA63C8">
          <w:rPr>
            <w:rFonts w:cs="Calibri"/>
            <w:color w:val="000000"/>
            <w:szCs w:val="24"/>
          </w:rPr>
          <w:t xml:space="preserve"> telah dilakukan oleh W.M.P. van der Aalst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ins>
      <w:r w:rsidR="00686631">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ins w:id="1215" w:author="arkat" w:date="2017-09-25T14:48:00Z">
        <w:r w:rsidR="0058751D" w:rsidRPr="00BA63C8">
          <w:rPr>
            <w:rFonts w:cs="Calibri"/>
            <w:color w:val="000000"/>
            <w:szCs w:val="24"/>
            <w:lang w:val="en-GB"/>
          </w:rPr>
          <w:fldChar w:fldCharType="separate"/>
        </w:r>
      </w:ins>
      <w:r w:rsidR="009D16AE" w:rsidRPr="009D16AE">
        <w:rPr>
          <w:rFonts w:cs="Calibri"/>
          <w:noProof/>
          <w:color w:val="000000"/>
          <w:szCs w:val="24"/>
          <w:lang w:val="en-GB"/>
        </w:rPr>
        <w:t>(Aalst, 1999)</w:t>
      </w:r>
      <w:ins w:id="1216"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217" w:author="arkat" w:date="2017-09-25T15:49:00Z">
        <w:r w:rsidR="00CA0F71">
          <w:rPr>
            <w:rFonts w:cs="Calibri"/>
            <w:color w:val="000000"/>
            <w:szCs w:val="24"/>
            <w:lang w:val="en-US"/>
          </w:rPr>
          <w:t xml:space="preserve"> Sedangkan, </w:t>
        </w:r>
      </w:ins>
      <w:ins w:id="1218"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Transformasi dari BPMN ke Petri Net dengan pendekatan </w:t>
        </w:r>
        <w:r w:rsidR="0058751D" w:rsidRPr="00BA63C8">
          <w:rPr>
            <w:rFonts w:cs="Calibri"/>
            <w:i/>
            <w:color w:val="000000"/>
            <w:szCs w:val="24"/>
            <w:lang w:val="en-GB"/>
          </w:rPr>
          <w:t xml:space="preserve">indirect mapping </w:t>
        </w:r>
      </w:ins>
      <w:ins w:id="1219" w:author="arkat" w:date="2017-09-25T15:50:00Z">
        <w:r w:rsidR="00CA0F71">
          <w:rPr>
            <w:rFonts w:cs="Calibri"/>
            <w:color w:val="000000"/>
            <w:szCs w:val="24"/>
            <w:lang w:val="en-GB"/>
          </w:rPr>
          <w:t xml:space="preserve">dilakukan </w:t>
        </w:r>
      </w:ins>
      <w:ins w:id="1220"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"plainTextFormattedCitation" : "(Dijkman et al., 2007)", "previouslyFormattedCitation" : "(Dijkman &lt;i&gt;et al.&lt;/i&gt;, 2007)"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(Dijkman </w:t>
        </w:r>
        <w:r w:rsidR="0058751D" w:rsidRPr="00BA63C8">
          <w:rPr>
            <w:rFonts w:cs="Calibri"/>
            <w:i/>
            <w:noProof/>
            <w:color w:val="000000"/>
            <w:szCs w:val="24"/>
          </w:rPr>
          <w:t>et al.</w:t>
        </w:r>
        <w:r w:rsidR="0058751D" w:rsidRPr="00BA63C8">
          <w:rPr>
            <w:rFonts w:cs="Calibri"/>
            <w:noProof/>
            <w:color w:val="000000"/>
            <w:szCs w:val="24"/>
          </w:rPr>
          <w:t>, 2007)</w:t>
        </w:r>
        <w:r w:rsidR="0058751D" w:rsidRPr="00BA63C8">
          <w:rPr>
            <w:rFonts w:cs="Calibri"/>
            <w:color w:val="000000"/>
            <w:szCs w:val="24"/>
          </w:rPr>
          <w:fldChar w:fldCharType="end"/>
        </w:r>
      </w:ins>
      <w:ins w:id="1221" w:author="arkat" w:date="2017-09-25T15:50:00Z">
        <w:r w:rsidR="00CA0F71">
          <w:rPr>
            <w:rFonts w:cs="Calibri"/>
            <w:color w:val="000000"/>
            <w:szCs w:val="24"/>
            <w:lang w:val="en-US"/>
          </w:rPr>
          <w:t xml:space="preserve">. </w:t>
        </w:r>
      </w:ins>
      <w:ins w:id="1222" w:author="arkat" w:date="2017-09-25T14:48:00Z">
        <w:r w:rsidR="0058751D" w:rsidRPr="00BA63C8">
          <w:rPr>
            <w:rFonts w:cs="Calibri"/>
            <w:color w:val="000000"/>
            <w:szCs w:val="24"/>
          </w:rPr>
          <w:t xml:space="preserve">Transformasi </w:t>
        </w:r>
      </w:ins>
      <w:ins w:id="1223"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224"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225" w:author="arkat" w:date="2017-10-06T08:01:00Z">
        <w:r w:rsidR="008D650E">
          <w:rPr>
            <w:rFonts w:cs="Calibri"/>
            <w:color w:val="000000"/>
            <w:szCs w:val="24"/>
            <w:lang w:val="en-GB"/>
          </w:rPr>
          <w:t>akan</w:t>
        </w:r>
      </w:ins>
      <w:ins w:id="1226"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227" w:author="arkat" w:date="2017-10-06T08:01:00Z">
        <w:r w:rsidR="008D650E">
          <w:rPr>
            <w:rFonts w:cs="Calibri"/>
            <w:color w:val="000000"/>
            <w:szCs w:val="24"/>
          </w:rPr>
          <w:t>akan</w:t>
        </w:r>
      </w:ins>
      <w:ins w:id="1228"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229" w:author="arkat" w:date="2017-09-25T15:51:00Z">
        <w:r w:rsidR="00CA0F71" w:rsidRPr="00BA63C8">
          <w:rPr>
            <w:rFonts w:cs="Calibri"/>
            <w:i/>
            <w:color w:val="000000"/>
            <w:szCs w:val="24"/>
            <w:lang w:val="en-GB"/>
          </w:rPr>
          <w:t>mapping</w:t>
        </w:r>
      </w:ins>
      <w:ins w:id="1230"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231" w:author="arkat" w:date="2017-10-06T08:01:00Z">
        <w:r w:rsidR="008D650E">
          <w:rPr>
            <w:rFonts w:cs="Calibri"/>
            <w:color w:val="000000"/>
            <w:szCs w:val="24"/>
            <w:lang w:val="en-GB"/>
          </w:rPr>
          <w:t>Akan</w:t>
        </w:r>
      </w:ins>
      <w:ins w:id="1232"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233" w:author="arkat" w:date="2017-09-25T15:52:00Z">
        <w:r w:rsidR="00CA0F71">
          <w:rPr>
            <w:rFonts w:cs="Calibri"/>
            <w:color w:val="000000"/>
            <w:szCs w:val="24"/>
            <w:lang w:val="en-US"/>
          </w:rPr>
          <w:t xml:space="preserve">transformasi dari BPMN ke </w:t>
        </w:r>
      </w:ins>
      <w:ins w:id="1234" w:author="arkat" w:date="2017-09-25T14:48:00Z">
        <w:r w:rsidR="0058751D" w:rsidRPr="00BA63C8">
          <w:rPr>
            <w:rFonts w:cs="Calibri"/>
            <w:color w:val="000000"/>
            <w:szCs w:val="24"/>
          </w:rPr>
          <w:t>Petri</w:t>
        </w:r>
        <w:r w:rsidR="0058751D" w:rsidRPr="00BA63C8">
          <w:rPr>
            <w:rFonts w:cs="Calibri"/>
            <w:color w:val="000000"/>
            <w:szCs w:val="24"/>
            <w:lang w:val="en-GB"/>
          </w:rPr>
          <w:t xml:space="preserve"> nets</w:t>
        </w:r>
        <w:r w:rsidR="0058751D" w:rsidRPr="00BA63C8">
          <w:rPr>
            <w:rFonts w:cs="Calibri"/>
            <w:color w:val="000000"/>
            <w:szCs w:val="24"/>
          </w:rPr>
          <w:t xml:space="preserve"> yang </w:t>
        </w:r>
      </w:ins>
      <w:ins w:id="1235" w:author="arkat" w:date="2017-09-25T15:52:00Z">
        <w:r w:rsidR="00CA0F71">
          <w:rPr>
            <w:rFonts w:cs="Calibri"/>
            <w:color w:val="000000"/>
            <w:szCs w:val="24"/>
            <w:lang w:val="en-US"/>
          </w:rPr>
          <w:t xml:space="preserve">telah dilakukan </w:t>
        </w:r>
      </w:ins>
      <w:ins w:id="1236" w:author="arkat" w:date="2017-09-25T14:48:00Z">
        <w:r w:rsidR="0058751D" w:rsidRPr="00BA63C8">
          <w:rPr>
            <w:rFonts w:cs="Calibri"/>
            <w:color w:val="000000"/>
            <w:szCs w:val="24"/>
          </w:rPr>
          <w:fldChar w:fldCharType="begin" w:fldLock="1"/>
        </w:r>
      </w:ins>
      <w:r w:rsidR="00686631">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"id" : "ITEM-2",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"ITEM-2",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"(Dijkman &lt;i&gt;et al.&lt;/i&gt;, 2007; Aalst, 1999)", "plainTextFormattedCitation" : "(Dijkman et al., 2007; Aalst, 1999)", "previouslyFormattedCitation" : "(Dijkman &lt;i&gt;et al.&lt;/i&gt;, 2007; Aalst, 1999)" }, "properties" : { "noteIndex" : 0 }, "schema" : "https://github.com/citation-style-language/schema/raw/master/csl-citation.json" }</w:instrText>
      </w:r>
      <w:ins w:id="1237" w:author="arkat" w:date="2017-09-25T14:48:00Z">
        <w:r w:rsidR="0058751D" w:rsidRPr="00BA63C8">
          <w:rPr>
            <w:rFonts w:cs="Calibri"/>
            <w:color w:val="000000"/>
            <w:szCs w:val="24"/>
          </w:rPr>
          <w:fldChar w:fldCharType="separate"/>
        </w:r>
      </w:ins>
      <w:r w:rsidR="009D16AE" w:rsidRPr="009D16AE">
        <w:rPr>
          <w:rFonts w:cs="Calibri"/>
          <w:noProof/>
          <w:color w:val="000000"/>
          <w:szCs w:val="24"/>
        </w:rPr>
        <w:t xml:space="preserve">(Dijkman </w:t>
      </w:r>
      <w:r w:rsidR="009D16AE" w:rsidRPr="009D16AE">
        <w:rPr>
          <w:rFonts w:cs="Calibri"/>
          <w:i/>
          <w:noProof/>
          <w:color w:val="000000"/>
          <w:szCs w:val="24"/>
        </w:rPr>
        <w:t>et al.</w:t>
      </w:r>
      <w:r w:rsidR="009D16AE" w:rsidRPr="009D16AE">
        <w:rPr>
          <w:rFonts w:cs="Calibri"/>
          <w:noProof/>
          <w:color w:val="000000"/>
          <w:szCs w:val="24"/>
        </w:rPr>
        <w:t>, 2007; Aalst, 1999)</w:t>
      </w:r>
      <w:ins w:id="1238" w:author="arkat" w:date="2017-09-25T14:48:00Z">
        <w:r w:rsidR="0058751D" w:rsidRPr="00BA63C8">
          <w:rPr>
            <w:rFonts w:cs="Calibri"/>
            <w:color w:val="000000"/>
            <w:szCs w:val="24"/>
          </w:rPr>
          <w:fldChar w:fldCharType="end"/>
        </w:r>
        <w:r w:rsidR="0058751D" w:rsidRPr="00BA63C8">
          <w:rPr>
            <w:rFonts w:cs="Calibri"/>
            <w:color w:val="000000"/>
            <w:szCs w:val="24"/>
          </w:rPr>
          <w:t xml:space="preserve"> kurang ekspresif dibandingkan dengan </w:t>
        </w:r>
      </w:ins>
      <w:ins w:id="1239" w:author="arkat" w:date="2017-09-25T15:52:00Z">
        <w:r w:rsidR="00CA0F71">
          <w:rPr>
            <w:rFonts w:cs="Calibri"/>
            <w:color w:val="000000"/>
            <w:szCs w:val="24"/>
            <w:lang w:val="en-US"/>
          </w:rPr>
          <w:t xml:space="preserve">transformasi dari </w:t>
        </w:r>
      </w:ins>
      <w:ins w:id="1240" w:author="arkat" w:date="2017-09-25T14:48:00Z">
        <w:r w:rsidR="00CA0F71">
          <w:rPr>
            <w:rFonts w:cs="Calibri"/>
            <w:color w:val="000000"/>
            <w:szCs w:val="24"/>
          </w:rPr>
          <w:t>BPMN ke EPC. Jika menggun</w:t>
        </w:r>
      </w:ins>
      <w:ins w:id="1241" w:author="arkat" w:date="2017-10-06T08:01:00Z">
        <w:r w:rsidR="008D650E">
          <w:rPr>
            <w:rFonts w:cs="Calibri"/>
            <w:color w:val="000000"/>
            <w:szCs w:val="24"/>
          </w:rPr>
          <w:t>akan</w:t>
        </w:r>
      </w:ins>
      <w:ins w:id="1242" w:author="arkat" w:date="2017-09-25T14:48:00Z">
        <w:r w:rsidR="00CA0F71">
          <w:rPr>
            <w:rFonts w:cs="Calibri"/>
            <w:color w:val="000000"/>
            <w:szCs w:val="24"/>
          </w:rPr>
          <w:t xml:space="preserve"> pendekatan </w:t>
        </w:r>
        <w:r w:rsidR="00CA0F71" w:rsidRPr="00CA0F71">
          <w:rPr>
            <w:rFonts w:cs="Calibri"/>
            <w:i/>
            <w:color w:val="000000"/>
            <w:szCs w:val="24"/>
            <w:rPrChange w:id="1243" w:author="arkat" w:date="2017-09-25T15:53:00Z">
              <w:rPr>
                <w:rFonts w:cs="Calibri"/>
                <w:color w:val="000000"/>
                <w:szCs w:val="24"/>
              </w:rPr>
            </w:rPrChange>
          </w:rPr>
          <w:t>indirect mapping</w:t>
        </w:r>
      </w:ins>
      <w:ins w:id="1244" w:author="arkat" w:date="2017-09-25T15:55:00Z">
        <w:r w:rsidR="00CA0F71">
          <w:rPr>
            <w:rFonts w:cs="Calibri"/>
            <w:i/>
            <w:color w:val="000000"/>
            <w:szCs w:val="24"/>
            <w:lang w:val="en-US"/>
          </w:rPr>
          <w:t xml:space="preserve">, </w:t>
        </w:r>
      </w:ins>
      <w:ins w:id="1245" w:author="arkat" w:date="2017-09-25T14:48:00Z">
        <w:r w:rsidR="00CA0F71">
          <w:rPr>
            <w:rFonts w:cs="Calibri"/>
            <w:color w:val="000000"/>
            <w:szCs w:val="24"/>
          </w:rPr>
          <w:t xml:space="preserve"> </w:t>
        </w:r>
        <w:r w:rsidR="0058751D" w:rsidRPr="00BA63C8">
          <w:rPr>
            <w:rFonts w:cs="Calibri"/>
            <w:color w:val="000000"/>
            <w:szCs w:val="24"/>
          </w:rPr>
          <w:t xml:space="preserve"> </w:t>
        </w:r>
      </w:ins>
      <w:ins w:id="1246" w:author="arkat" w:date="2017-09-25T15:54:00Z">
        <w:r w:rsidR="00CA0F71">
          <w:rPr>
            <w:rFonts w:cs="Calibri"/>
            <w:color w:val="000000"/>
            <w:szCs w:val="24"/>
            <w:lang w:val="en-US"/>
          </w:rPr>
          <w:t xml:space="preserve">pada bagian </w:t>
        </w:r>
      </w:ins>
      <w:ins w:id="1247" w:author="arkat" w:date="2017-09-25T14:48:00Z">
        <w:r w:rsidR="00CA0F71">
          <w:rPr>
            <w:rFonts w:cs="Calibri"/>
            <w:color w:val="000000"/>
            <w:szCs w:val="24"/>
          </w:rPr>
          <w:t xml:space="preserve">proses tertentu </w:t>
        </w:r>
      </w:ins>
      <w:ins w:id="1248" w:author="arkat" w:date="2017-10-06T08:01:00Z">
        <w:r w:rsidR="008D650E">
          <w:rPr>
            <w:rFonts w:cs="Calibri"/>
            <w:color w:val="000000"/>
            <w:szCs w:val="24"/>
          </w:rPr>
          <w:t>akan</w:t>
        </w:r>
      </w:ins>
      <w:ins w:id="1249"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250" w:author="arkat" w:date="2017-09-25T15:55:00Z">
        <w:r w:rsidR="00CA0F71">
          <w:rPr>
            <w:rFonts w:cs="Calibri"/>
            <w:color w:val="000000"/>
            <w:szCs w:val="24"/>
            <w:lang w:val="en-US"/>
          </w:rPr>
          <w:t xml:space="preserve"> yang sangat penting</w:t>
        </w:r>
      </w:ins>
      <w:ins w:id="1251" w:author="arkat" w:date="2017-09-25T14:48:00Z">
        <w:r w:rsidR="0058751D" w:rsidRPr="00BA63C8">
          <w:rPr>
            <w:rFonts w:cs="Calibri"/>
            <w:color w:val="000000"/>
            <w:szCs w:val="24"/>
          </w:rPr>
          <w:t>.</w:t>
        </w:r>
      </w:ins>
    </w:p>
    <w:p w14:paraId="00700640" w14:textId="49EC5F92" w:rsidR="00BD2D99" w:rsidRDefault="00CB35C2">
      <w:pPr>
        <w:pStyle w:val="BodyTextFirstIndent"/>
        <w:rPr>
          <w:ins w:id="1252" w:author="arkat" w:date="2017-10-05T17:13:00Z"/>
          <w:rFonts w:cs="Calibri"/>
          <w:color w:val="000000"/>
          <w:szCs w:val="24"/>
        </w:rPr>
        <w:pPrChange w:id="1253" w:author="arkat" w:date="2017-09-26T11:37:00Z">
          <w:pPr>
            <w:pStyle w:val="BodyText"/>
          </w:pPr>
        </w:pPrChange>
      </w:pPr>
      <w:ins w:id="1254" w:author="arkat" w:date="2017-09-25T20:25:00Z">
        <w:r>
          <w:rPr>
            <w:rFonts w:cs="Calibri"/>
            <w:color w:val="000000"/>
            <w:szCs w:val="24"/>
            <w:lang w:val="en-US"/>
          </w:rPr>
          <w:t xml:space="preserve">Sedangkan pendekatan dengan </w:t>
        </w:r>
      </w:ins>
      <w:ins w:id="1255" w:author="arkat" w:date="2017-09-25T14:48:00Z">
        <w:r w:rsidR="0058751D" w:rsidRPr="00BA63C8">
          <w:rPr>
            <w:rFonts w:cs="Calibri"/>
            <w:i/>
            <w:color w:val="000000"/>
            <w:szCs w:val="24"/>
            <w:lang w:val="en-GB"/>
          </w:rPr>
          <w:t>direct mapping</w:t>
        </w:r>
        <w:r>
          <w:rPr>
            <w:rFonts w:cs="Calibri"/>
            <w:color w:val="000000"/>
            <w:szCs w:val="24"/>
          </w:rPr>
          <w:t xml:space="preserve"> </w:t>
        </w:r>
        <w:r w:rsidR="0058751D" w:rsidRPr="00BA63C8">
          <w:rPr>
            <w:rFonts w:cs="Calibri"/>
            <w:color w:val="000000"/>
            <w:szCs w:val="24"/>
          </w:rPr>
          <w:t>dapat dilakukan se</w:t>
        </w:r>
      </w:ins>
      <w:ins w:id="1256" w:author="arkat" w:date="2017-10-06T08:01:00Z">
        <w:r w:rsidR="008D650E">
          <w:rPr>
            <w:rFonts w:cs="Calibri"/>
            <w:color w:val="000000"/>
            <w:szCs w:val="24"/>
          </w:rPr>
          <w:t>cara</w:t>
        </w:r>
      </w:ins>
      <w:ins w:id="1257" w:author="arkat" w:date="2017-09-25T14:48:00Z">
        <w:r w:rsidR="0058751D" w:rsidRPr="00BA63C8">
          <w:rPr>
            <w:rFonts w:cs="Calibri"/>
            <w:color w:val="000000"/>
            <w:szCs w:val="24"/>
          </w:rPr>
          <w:t xml:space="preserve"> langsung dari struktur d</w:t>
        </w:r>
        <w:r w:rsidR="00CA0F71">
          <w:rPr>
            <w:rFonts w:cs="Calibri"/>
            <w:color w:val="000000"/>
            <w:szCs w:val="24"/>
          </w:rPr>
          <w:t xml:space="preserve">an </w:t>
        </w:r>
      </w:ins>
      <w:ins w:id="1258" w:author="arkat" w:date="2017-09-25T15:56:00Z">
        <w:r w:rsidR="00CA0F71">
          <w:rPr>
            <w:rFonts w:cs="Calibri"/>
            <w:color w:val="000000"/>
            <w:szCs w:val="24"/>
            <w:lang w:val="en-US"/>
          </w:rPr>
          <w:t>data</w:t>
        </w:r>
      </w:ins>
      <w:ins w:id="1259" w:author="arkat" w:date="2017-09-25T15:57:00Z">
        <w:r w:rsidR="00CA0F71">
          <w:rPr>
            <w:rFonts w:cs="Calibri"/>
            <w:color w:val="000000"/>
            <w:szCs w:val="24"/>
            <w:lang w:val="en-US"/>
          </w:rPr>
          <w:t xml:space="preserve"> model</w:t>
        </w:r>
      </w:ins>
      <w:ins w:id="1260" w:author="arkat" w:date="2017-09-25T14:48:00Z">
        <w:r w:rsidR="0058751D" w:rsidRPr="00BA63C8">
          <w:rPr>
            <w:rFonts w:cs="Calibri"/>
            <w:color w:val="000000"/>
            <w:szCs w:val="24"/>
          </w:rPr>
          <w:t xml:space="preserve"> inti, atau</w:t>
        </w:r>
      </w:ins>
      <w:ins w:id="1261" w:author="arkat" w:date="2017-09-25T15:58:00Z">
        <w:r w:rsidR="00DB2042">
          <w:rPr>
            <w:rFonts w:cs="Calibri"/>
            <w:color w:val="000000"/>
            <w:szCs w:val="24"/>
            <w:lang w:val="en-US"/>
          </w:rPr>
          <w:t xml:space="preserve"> melalui representasi </w:t>
        </w:r>
      </w:ins>
      <w:ins w:id="1262" w:author="arkat" w:date="2017-09-25T20:26:00Z">
        <w:r>
          <w:rPr>
            <w:rFonts w:cs="Calibri"/>
            <w:color w:val="000000"/>
            <w:szCs w:val="24"/>
            <w:lang w:val="en-US"/>
          </w:rPr>
          <w:t xml:space="preserve">dari </w:t>
        </w:r>
      </w:ins>
      <w:ins w:id="1263" w:author="arkat" w:date="2017-09-25T15:58:00Z">
        <w:r w:rsidR="00DB2042">
          <w:rPr>
            <w:rFonts w:cs="Calibri"/>
            <w:color w:val="000000"/>
            <w:szCs w:val="24"/>
            <w:lang w:val="en-US"/>
          </w:rPr>
          <w:t>model</w:t>
        </w:r>
      </w:ins>
      <w:ins w:id="1264" w:author="arkat" w:date="2017-09-25T20:26:00Z">
        <w:r>
          <w:rPr>
            <w:rFonts w:cs="Calibri"/>
            <w:color w:val="000000"/>
            <w:szCs w:val="24"/>
            <w:lang w:val="en-US"/>
          </w:rPr>
          <w:t xml:space="preserve"> proses bisnis tersebut.</w:t>
        </w:r>
      </w:ins>
      <w:ins w:id="1265" w:author="arkat" w:date="2017-09-25T14:48:00Z">
        <w:r>
          <w:rPr>
            <w:rFonts w:cs="Calibri"/>
            <w:color w:val="000000"/>
            <w:szCs w:val="24"/>
          </w:rPr>
          <w:t xml:space="preserve"> Misalnya, </w:t>
        </w:r>
        <w:r w:rsidR="00DB2042">
          <w:rPr>
            <w:rFonts w:cs="Calibri"/>
            <w:color w:val="000000"/>
            <w:szCs w:val="24"/>
          </w:rPr>
          <w:t>EPC direpresentasikan oleh</w:t>
        </w:r>
        <w:r w:rsidR="0058751D" w:rsidRPr="00BA63C8">
          <w:rPr>
            <w:rFonts w:cs="Calibri"/>
            <w:color w:val="000000"/>
            <w:szCs w:val="24"/>
          </w:rPr>
          <w:t xml:space="preserve"> EPC </w:t>
        </w:r>
        <w:r w:rsidR="0058751D" w:rsidRPr="00BA63C8">
          <w:rPr>
            <w:rFonts w:cs="Calibri"/>
            <w:i/>
            <w:color w:val="000000"/>
            <w:szCs w:val="24"/>
          </w:rPr>
          <w:t>Markup Language</w:t>
        </w:r>
        <w:r w:rsidR="0058751D" w:rsidRPr="00BA63C8">
          <w:rPr>
            <w:rFonts w:cs="Calibri"/>
            <w:color w:val="000000"/>
            <w:szCs w:val="24"/>
          </w:rPr>
          <w:t xml:space="preserve"> (EPML)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(Mendling &amp; N</w:t>
        </w:r>
        <w:r w:rsidR="0058751D" w:rsidRPr="00BA63C8">
          <w:rPr>
            <w:rFonts w:cs="Calibri" w:hint="eastAsia"/>
            <w:noProof/>
            <w:color w:val="000000"/>
            <w:szCs w:val="24"/>
          </w:rPr>
          <w:t>ü</w:t>
        </w:r>
        <w:r w:rsidR="0058751D" w:rsidRPr="00BA63C8">
          <w:rPr>
            <w:rFonts w:cs="Calibri"/>
            <w:noProof/>
            <w:color w:val="000000"/>
            <w:szCs w:val="24"/>
          </w:rPr>
          <w:t>ttgens, 2006)</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atau untuk BPMN </w:t>
        </w:r>
        <w:r w:rsidR="00DB2042" w:rsidRPr="00DB2042">
          <w:rPr>
            <w:rFonts w:cs="Calibri"/>
            <w:color w:val="000000"/>
            <w:szCs w:val="24"/>
            <w:rPrChange w:id="1266" w:author="arkat" w:date="2017-09-25T16:00:00Z">
              <w:rPr>
                <w:rFonts w:cs="Calibri"/>
                <w:i/>
                <w:color w:val="000000"/>
                <w:szCs w:val="24"/>
              </w:rPr>
            </w:rPrChange>
          </w:rPr>
          <w:t>direpresentasikan</w:t>
        </w:r>
        <w:r w:rsidR="0058751D" w:rsidRPr="00DB2042">
          <w:rPr>
            <w:rFonts w:cs="Calibri"/>
            <w:color w:val="000000"/>
            <w:szCs w:val="24"/>
            <w:rPrChange w:id="1267" w:author="arkat" w:date="2017-09-25T16:00:00Z">
              <w:rPr>
                <w:rFonts w:cs="Calibri"/>
                <w:i/>
                <w:color w:val="000000"/>
                <w:szCs w:val="24"/>
              </w:rPr>
            </w:rPrChange>
          </w:rPr>
          <w:t xml:space="preserve"> </w:t>
        </w:r>
      </w:ins>
      <w:ins w:id="1268" w:author="arkat" w:date="2017-09-25T20:26:00Z">
        <w:r>
          <w:rPr>
            <w:rFonts w:cs="Calibri"/>
            <w:color w:val="000000"/>
            <w:szCs w:val="24"/>
            <w:lang w:val="en-US"/>
          </w:rPr>
          <w:t>dengan menggun</w:t>
        </w:r>
      </w:ins>
      <w:ins w:id="1269" w:author="arkat" w:date="2017-10-06T08:01:00Z">
        <w:r w:rsidR="008D650E">
          <w:rPr>
            <w:rFonts w:cs="Calibri"/>
            <w:color w:val="000000"/>
            <w:szCs w:val="24"/>
            <w:lang w:val="en-US"/>
          </w:rPr>
          <w:t>akan</w:t>
        </w:r>
      </w:ins>
      <w:ins w:id="1270" w:author="arkat" w:date="2017-09-25T20:26:00Z">
        <w:r>
          <w:rPr>
            <w:rFonts w:cs="Calibri"/>
            <w:color w:val="000000"/>
            <w:szCs w:val="24"/>
            <w:lang w:val="en-US"/>
          </w:rPr>
          <w:t xml:space="preserve"> </w:t>
        </w:r>
      </w:ins>
      <w:ins w:id="1271" w:author="arkat" w:date="2017-09-25T14:48:00Z">
        <w:r w:rsidR="0058751D" w:rsidRPr="00BA63C8">
          <w:rPr>
            <w:rFonts w:cs="Calibri"/>
            <w:i/>
            <w:color w:val="000000"/>
            <w:szCs w:val="24"/>
          </w:rPr>
          <w:t>Business Process Modeling Language</w:t>
        </w:r>
        <w:r w:rsidR="0058751D" w:rsidRPr="00BA63C8">
          <w:rPr>
            <w:rFonts w:cs="Calibri"/>
            <w:color w:val="000000"/>
            <w:szCs w:val="24"/>
          </w:rPr>
          <w:t xml:space="preserve"> (BPML)</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"author" : [ { "dropping-particle" : "", "family" : "Arkin", "given" : "Assaf", "non-dropping-particle" : "", "parse-names" : false, "suffix" : "" } ], "id" : "ITEM-1", "issued" : { "date-parts" : [ [ "2002" ] ] }, "page" : "98", "title" : "Business Process Modeling Language", "type" : "article-journal" }, "uris" : [ "http://www.mendeley.com/documents/?uuid=ad198d8d-a4c5-442d-84bd-99df489284c1" ] } ], "mendeley" : { "formattedCitation" : "(Arkin, 2002)", "plainTextFormattedCitation" : "(Arkin, 2002)", "previouslyFormattedCitation" : "(Arkin, 2002)"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(Arkin, 2002)</w:t>
        </w:r>
        <w:r w:rsidR="0058751D" w:rsidRPr="00BA63C8">
          <w:rPr>
            <w:rFonts w:cs="Calibri"/>
            <w:color w:val="000000"/>
            <w:szCs w:val="24"/>
            <w:lang w:val="en-GB"/>
          </w:rPr>
          <w:fldChar w:fldCharType="end"/>
        </w:r>
        <w:r w:rsidR="0058751D" w:rsidRPr="00BA63C8">
          <w:rPr>
            <w:rFonts w:cs="Calibri"/>
            <w:color w:val="000000"/>
            <w:szCs w:val="24"/>
          </w:rPr>
          <w:t xml:space="preserve">. </w:t>
        </w:r>
      </w:ins>
      <w:ins w:id="1272" w:author="arkat" w:date="2017-09-25T20:27:00Z">
        <w:r>
          <w:rPr>
            <w:rFonts w:cs="Calibri"/>
            <w:color w:val="000000"/>
            <w:szCs w:val="24"/>
            <w:lang w:val="en-US"/>
          </w:rPr>
          <w:t xml:space="preserve">Keduanya, </w:t>
        </w:r>
      </w:ins>
      <w:ins w:id="1273" w:author="arkat" w:date="2017-09-25T16:01:00Z">
        <w:r w:rsidR="00DB2042">
          <w:rPr>
            <w:rFonts w:cs="Calibri"/>
            <w:color w:val="000000"/>
            <w:szCs w:val="24"/>
            <w:lang w:val="en-US"/>
          </w:rPr>
          <w:t xml:space="preserve">berbasis eXtensible </w:t>
        </w:r>
      </w:ins>
      <w:ins w:id="1274" w:author="arkat" w:date="2017-09-25T16:02:00Z">
        <w:r w:rsidR="00DB2042">
          <w:rPr>
            <w:rFonts w:cs="Calibri"/>
            <w:color w:val="000000"/>
            <w:szCs w:val="24"/>
            <w:lang w:val="en-US"/>
          </w:rPr>
          <w:t xml:space="preserve">Markup Language (XML) </w:t>
        </w:r>
      </w:ins>
      <w:ins w:id="1275" w:author="arkat" w:date="2017-09-25T14:48:00Z">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(Tim Bray </w:t>
        </w:r>
        <w:r w:rsidR="0058751D" w:rsidRPr="00BA63C8">
          <w:rPr>
            <w:rFonts w:cs="Calibri"/>
            <w:i/>
            <w:noProof/>
            <w:color w:val="000000"/>
            <w:szCs w:val="24"/>
          </w:rPr>
          <w:t>et al.</w:t>
        </w:r>
        <w:r w:rsidR="0058751D" w:rsidRPr="00BA63C8">
          <w:rPr>
            <w:rFonts w:cs="Calibri"/>
            <w:noProof/>
            <w:color w:val="000000"/>
            <w:szCs w:val="24"/>
          </w:rPr>
          <w:t>, 2017)</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dan dapat </w:t>
        </w:r>
      </w:ins>
      <w:ins w:id="1276" w:author="arkat" w:date="2017-09-25T16:02:00Z">
        <w:r w:rsidR="00DB2042">
          <w:rPr>
            <w:rFonts w:cs="Calibri"/>
            <w:color w:val="000000"/>
            <w:szCs w:val="24"/>
            <w:lang w:val="en-US"/>
          </w:rPr>
          <w:t xml:space="preserve">ditransformasikan </w:t>
        </w:r>
      </w:ins>
      <w:ins w:id="1277" w:author="arkat" w:date="2017-09-25T14:48:00Z">
        <w:r w:rsidR="0058751D" w:rsidRPr="00BA63C8">
          <w:rPr>
            <w:rFonts w:cs="Calibri"/>
            <w:color w:val="000000"/>
            <w:szCs w:val="24"/>
          </w:rPr>
          <w:t>melalui</w:t>
        </w:r>
      </w:ins>
      <w:ins w:id="1278" w:author="arkat" w:date="2017-09-25T16:02:00Z">
        <w:r w:rsidR="00DB2042">
          <w:rPr>
            <w:rFonts w:cs="Calibri"/>
            <w:color w:val="000000"/>
            <w:szCs w:val="24"/>
            <w:lang w:val="en-US"/>
          </w:rPr>
          <w:t xml:space="preserve"> pendekatan</w:t>
        </w:r>
      </w:ins>
      <w:ins w:id="1279" w:author="arkat" w:date="2017-09-25T14:48:00Z">
        <w:r w:rsidR="0058751D" w:rsidRPr="00BA63C8">
          <w:rPr>
            <w:rFonts w:cs="Calibri"/>
            <w:color w:val="000000"/>
            <w:szCs w:val="24"/>
          </w:rPr>
          <w:t xml:space="preserve"> XSLT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(Clark, 2017)</w:t>
        </w:r>
        <w:r w:rsidR="0058751D" w:rsidRPr="00BA63C8">
          <w:rPr>
            <w:rFonts w:cs="Calibri"/>
            <w:color w:val="000000"/>
            <w:szCs w:val="24"/>
            <w:lang w:val="en-GB"/>
          </w:rPr>
          <w:fldChar w:fldCharType="end"/>
        </w:r>
        <w:r w:rsidR="0058751D" w:rsidRPr="00BA63C8">
          <w:rPr>
            <w:rFonts w:cs="Calibri"/>
            <w:color w:val="000000"/>
            <w:szCs w:val="24"/>
          </w:rPr>
          <w:t xml:space="preserve">. Konsep generik transformasi model </w:t>
        </w:r>
      </w:ins>
      <w:ins w:id="1280" w:author="arkat" w:date="2017-09-25T16:04:00Z">
        <w:r w:rsidR="00DB2042">
          <w:rPr>
            <w:rFonts w:cs="Calibri"/>
            <w:color w:val="000000"/>
            <w:szCs w:val="24"/>
            <w:lang w:val="en-US"/>
          </w:rPr>
          <w:t xml:space="preserve">proses </w:t>
        </w:r>
      </w:ins>
      <w:ins w:id="1281" w:author="arkat" w:date="2017-09-25T14:48:00Z">
        <w:r w:rsidR="0058751D" w:rsidRPr="00BA63C8">
          <w:rPr>
            <w:rFonts w:cs="Calibri"/>
            <w:color w:val="000000"/>
            <w:szCs w:val="24"/>
          </w:rPr>
          <w:t xml:space="preserve">bisnis berbasis XML </w:t>
        </w:r>
        <w:r w:rsidR="0058751D" w:rsidRPr="00BA63C8">
          <w:rPr>
            <w:rFonts w:cs="Calibri"/>
            <w:color w:val="000000"/>
            <w:szCs w:val="24"/>
            <w:lang w:val="en-GB"/>
          </w:rPr>
          <w:t>dideskripsikan oleh</w:t>
        </w:r>
        <w:r w:rsidR="0058751D" w:rsidRPr="00BA63C8">
          <w:rPr>
            <w:rFonts w:cs="Calibri"/>
            <w:color w:val="000000"/>
            <w:szCs w:val="24"/>
          </w:rPr>
          <w:t xml:space="preserve"> Vanderhaeghen dkk.</w:t>
        </w:r>
        <w:r w:rsidR="0058751D" w:rsidRPr="00BA63C8">
          <w:rPr>
            <w:rFonts w:cs="Calibri"/>
            <w:color w:val="000000"/>
            <w:szCs w:val="24"/>
            <w:lang w:val="en-GB"/>
          </w:rPr>
          <w:t xml:space="preserve"> </w:t>
        </w:r>
        <w:r w:rsidR="0058751D" w:rsidRPr="00BA63C8">
          <w:rPr>
            <w:rFonts w:cs="Calibri"/>
            <w:color w:val="000000"/>
            <w:szCs w:val="24"/>
          </w:rPr>
          <w:fldChar w:fldCharType="begin" w:fldLock="1"/>
        </w:r>
        <w:r w:rsidR="0058751D" w:rsidRPr="00925455">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"plainTextFormattedCitation" : "(Vanderhaeghen et al., 2005)", "previouslyFormattedCitation" : "(Vanderhaeghen &lt;i&gt;et al.&lt;/i&gt;, 2005)"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(Vanderhaeghen </w:t>
        </w:r>
        <w:r w:rsidR="0058751D" w:rsidRPr="00BA63C8">
          <w:rPr>
            <w:rFonts w:cs="Calibri"/>
            <w:i/>
            <w:noProof/>
            <w:color w:val="000000"/>
            <w:szCs w:val="24"/>
          </w:rPr>
          <w:t>et al.</w:t>
        </w:r>
        <w:r w:rsidR="0058751D" w:rsidRPr="00BA63C8">
          <w:rPr>
            <w:rFonts w:cs="Calibri"/>
            <w:noProof/>
            <w:color w:val="000000"/>
            <w:szCs w:val="24"/>
          </w:rPr>
          <w:t>, 2005)</w:t>
        </w:r>
        <w:r w:rsidR="0058751D" w:rsidRPr="00BA63C8">
          <w:rPr>
            <w:rFonts w:cs="Calibri"/>
            <w:color w:val="000000"/>
            <w:szCs w:val="24"/>
          </w:rPr>
          <w:fldChar w:fldCharType="end"/>
        </w:r>
        <w:r w:rsidR="0058751D" w:rsidRPr="00BA63C8">
          <w:rPr>
            <w:rFonts w:cs="Calibri"/>
            <w:color w:val="000000"/>
            <w:szCs w:val="24"/>
          </w:rPr>
          <w:t xml:space="preserve">. </w:t>
        </w:r>
        <w:r w:rsidR="0058751D" w:rsidRPr="00BA63C8">
          <w:rPr>
            <w:rFonts w:cs="Calibri"/>
            <w:color w:val="000000"/>
            <w:szCs w:val="24"/>
            <w:lang w:val="en-GB"/>
          </w:rPr>
          <w:t>Dalam paper</w:t>
        </w:r>
        <w:r w:rsidR="0058751D" w:rsidRPr="00BA63C8">
          <w:rPr>
            <w:rFonts w:cs="Calibri"/>
            <w:color w:val="000000"/>
            <w:szCs w:val="24"/>
          </w:rPr>
          <w:t xml:space="preserve"> Vanderhaeghen dkk </w:t>
        </w:r>
        <w:r w:rsidR="0058751D" w:rsidRPr="00BA63C8">
          <w:rPr>
            <w:rFonts w:cs="Calibri"/>
            <w:color w:val="000000"/>
            <w:szCs w:val="24"/>
            <w:lang w:val="en-GB"/>
          </w:rPr>
          <w:t xml:space="preserve">dijelaskan </w:t>
        </w:r>
        <w:r w:rsidR="0058751D" w:rsidRPr="00BA63C8">
          <w:rPr>
            <w:rFonts w:cs="Calibri"/>
            <w:color w:val="000000"/>
            <w:szCs w:val="24"/>
          </w:rPr>
          <w:t xml:space="preserve">bagaimana </w:t>
        </w:r>
      </w:ins>
      <w:ins w:id="1282" w:author="arkat" w:date="2017-09-25T16:05:00Z">
        <w:r w:rsidR="00DB2042">
          <w:rPr>
            <w:rFonts w:cs="Calibri"/>
            <w:color w:val="000000"/>
            <w:szCs w:val="24"/>
            <w:lang w:val="en-US"/>
          </w:rPr>
          <w:t xml:space="preserve">melakukan </w:t>
        </w:r>
      </w:ins>
      <w:ins w:id="1283" w:author="arkat" w:date="2017-09-25T14:48:00Z">
        <w:r w:rsidR="0058751D" w:rsidRPr="00BA63C8">
          <w:rPr>
            <w:rFonts w:cs="Calibri"/>
            <w:color w:val="000000"/>
            <w:szCs w:val="24"/>
          </w:rPr>
          <w:t xml:space="preserve">pemetaan </w:t>
        </w:r>
      </w:ins>
      <w:ins w:id="1284" w:author="arkat" w:date="2017-09-25T16:05:00Z">
        <w:r w:rsidR="00DB2042">
          <w:rPr>
            <w:rFonts w:cs="Calibri"/>
            <w:color w:val="000000"/>
            <w:szCs w:val="24"/>
            <w:lang w:val="en-US"/>
          </w:rPr>
          <w:t xml:space="preserve">model </w:t>
        </w:r>
      </w:ins>
      <w:ins w:id="1285" w:author="arkat" w:date="2017-09-25T14:48:00Z">
        <w:r w:rsidR="0058751D" w:rsidRPr="00BA63C8">
          <w:rPr>
            <w:rFonts w:cs="Calibri"/>
            <w:color w:val="000000"/>
            <w:szCs w:val="24"/>
          </w:rPr>
          <w:t>proses</w:t>
        </w:r>
      </w:ins>
      <w:ins w:id="1286" w:author="arkat" w:date="2017-09-25T16:05:00Z">
        <w:r w:rsidR="00DB2042">
          <w:rPr>
            <w:rFonts w:cs="Calibri"/>
            <w:color w:val="000000"/>
            <w:szCs w:val="24"/>
            <w:lang w:val="en-US"/>
          </w:rPr>
          <w:t xml:space="preserve"> bisnis</w:t>
        </w:r>
      </w:ins>
      <w:ins w:id="1287" w:author="arkat" w:date="2017-09-25T14:48:00Z">
        <w:r w:rsidR="0058751D" w:rsidRPr="00BA63C8">
          <w:rPr>
            <w:rFonts w:cs="Calibri"/>
            <w:color w:val="000000"/>
            <w:szCs w:val="24"/>
          </w:rPr>
          <w:t xml:space="preserve"> berbasis XML. Sebagai contoh mereka menggun</w:t>
        </w:r>
      </w:ins>
      <w:ins w:id="1288" w:author="arkat" w:date="2017-10-06T08:01:00Z">
        <w:r w:rsidR="008D650E">
          <w:rPr>
            <w:rFonts w:cs="Calibri"/>
            <w:color w:val="000000"/>
            <w:szCs w:val="24"/>
          </w:rPr>
          <w:t>akan</w:t>
        </w:r>
      </w:ins>
      <w:ins w:id="1289" w:author="arkat" w:date="2017-09-25T14:48:00Z">
        <w:r w:rsidR="0058751D" w:rsidRPr="00BA63C8">
          <w:rPr>
            <w:rFonts w:cs="Calibri"/>
            <w:color w:val="000000"/>
            <w:szCs w:val="24"/>
          </w:rPr>
          <w:t xml:space="preserve"> EPC dan BPMN, namun tidak menjelaskan pemetaan yang sebenarnya. Mereka hanya menjelaskan langkah-langkah</w:t>
        </w:r>
        <w:r w:rsidR="00DB2042">
          <w:rPr>
            <w:rFonts w:cs="Calibri"/>
            <w:color w:val="000000"/>
            <w:szCs w:val="24"/>
          </w:rPr>
          <w:t xml:space="preserve"> </w:t>
        </w:r>
      </w:ins>
      <w:ins w:id="1290" w:author="arkat" w:date="2017-09-25T16:12:00Z">
        <w:r>
          <w:rPr>
            <w:rFonts w:cs="Calibri"/>
            <w:color w:val="000000"/>
            <w:szCs w:val="24"/>
            <w:lang w:val="en-US"/>
          </w:rPr>
          <w:t xml:space="preserve">umum </w:t>
        </w:r>
      </w:ins>
      <w:ins w:id="1291" w:author="arkat" w:date="2017-09-25T14:48:00Z">
        <w:r w:rsidR="0058751D" w:rsidRPr="00BA63C8">
          <w:rPr>
            <w:rFonts w:cs="Calibri"/>
            <w:color w:val="000000"/>
            <w:szCs w:val="24"/>
          </w:rPr>
          <w:t xml:space="preserve">pemetaan XML. Sebagai kesimpulan, </w:t>
        </w:r>
        <w:r w:rsidR="0058751D" w:rsidRPr="00BA63C8">
          <w:rPr>
            <w:rFonts w:cs="Calibri"/>
            <w:i/>
            <w:color w:val="000000"/>
            <w:szCs w:val="24"/>
            <w:lang w:val="en-GB"/>
          </w:rPr>
          <w:t>direct mapping</w:t>
        </w:r>
        <w:r w:rsidR="0058751D" w:rsidRPr="00BA63C8">
          <w:rPr>
            <w:rFonts w:cs="Calibri"/>
            <w:color w:val="000000"/>
            <w:szCs w:val="24"/>
          </w:rPr>
          <w:t xml:space="preserve"> sangat efektif karena tidak ada informasi yang tersembunyi, keseluruhan </w:t>
        </w:r>
      </w:ins>
      <w:ins w:id="1292" w:author="arkat" w:date="2017-09-25T16:12:00Z">
        <w:r w:rsidR="00CF4888">
          <w:rPr>
            <w:rFonts w:cs="Calibri"/>
            <w:color w:val="000000"/>
            <w:szCs w:val="24"/>
            <w:lang w:val="en-US"/>
          </w:rPr>
          <w:t xml:space="preserve">struktur </w:t>
        </w:r>
      </w:ins>
      <w:ins w:id="1293" w:author="arkat" w:date="2017-09-25T14:48:00Z">
        <w:r w:rsidR="0058751D" w:rsidRPr="00BA63C8">
          <w:rPr>
            <w:rFonts w:cs="Calibri"/>
            <w:color w:val="000000"/>
            <w:szCs w:val="24"/>
          </w:rPr>
          <w:t xml:space="preserve">informasi masih ada dan semantik juga masih tersedia karena </w:t>
        </w:r>
        <w:r w:rsidR="0058751D" w:rsidRPr="00BA63C8">
          <w:rPr>
            <w:rFonts w:cs="Calibri"/>
            <w:color w:val="000000"/>
            <w:szCs w:val="24"/>
          </w:rPr>
          <w:lastRenderedPageBreak/>
          <w:t>transformasi dilakukan se</w:t>
        </w:r>
      </w:ins>
      <w:ins w:id="1294" w:author="arkat" w:date="2017-10-06T08:01:00Z">
        <w:r w:rsidR="008D650E">
          <w:rPr>
            <w:rFonts w:cs="Calibri"/>
            <w:color w:val="000000"/>
            <w:szCs w:val="24"/>
          </w:rPr>
          <w:t>cara</w:t>
        </w:r>
      </w:ins>
      <w:ins w:id="1295" w:author="arkat" w:date="2017-09-25T14:48:00Z">
        <w:r w:rsidR="0058751D" w:rsidRPr="00BA63C8">
          <w:rPr>
            <w:rFonts w:cs="Calibri"/>
            <w:color w:val="000000"/>
            <w:szCs w:val="24"/>
          </w:rPr>
          <w:t xml:space="preserve"> langsung berdasarkan </w:t>
        </w:r>
      </w:ins>
      <w:ins w:id="1296" w:author="arkat" w:date="2017-09-25T16:13:00Z">
        <w:r w:rsidR="00CF4888">
          <w:rPr>
            <w:rFonts w:cs="Calibri"/>
            <w:color w:val="000000"/>
            <w:szCs w:val="24"/>
            <w:lang w:val="en-US"/>
          </w:rPr>
          <w:t xml:space="preserve">basis </w:t>
        </w:r>
      </w:ins>
      <w:ins w:id="1297" w:author="arkat" w:date="2017-09-25T14:48:00Z">
        <w:r w:rsidR="00CF4888">
          <w:rPr>
            <w:rFonts w:cs="Calibri"/>
            <w:color w:val="000000"/>
            <w:szCs w:val="24"/>
          </w:rPr>
          <w:t xml:space="preserve">kedua model </w:t>
        </w:r>
        <w:r w:rsidR="0058751D" w:rsidRPr="00BA63C8">
          <w:rPr>
            <w:rFonts w:cs="Calibri"/>
            <w:color w:val="000000"/>
            <w:szCs w:val="24"/>
          </w:rPr>
          <w:t>proses</w:t>
        </w:r>
      </w:ins>
      <w:ins w:id="1298" w:author="arkat" w:date="2017-09-25T16:13:00Z">
        <w:r w:rsidR="00CF4888">
          <w:rPr>
            <w:rFonts w:cs="Calibri"/>
            <w:color w:val="000000"/>
            <w:szCs w:val="24"/>
            <w:lang w:val="en-US"/>
          </w:rPr>
          <w:t xml:space="preserve"> bisnis</w:t>
        </w:r>
      </w:ins>
      <w:ins w:id="1299" w:author="arkat" w:date="2017-09-25T14:48:00Z">
        <w:r w:rsidR="00CF4888">
          <w:rPr>
            <w:rFonts w:cs="Calibri"/>
            <w:color w:val="000000"/>
            <w:szCs w:val="24"/>
          </w:rPr>
          <w:t>.</w:t>
        </w:r>
      </w:ins>
    </w:p>
    <w:p w14:paraId="0E16CEF8" w14:textId="1C0EC4A8" w:rsidR="00844C79" w:rsidRPr="00844C79" w:rsidRDefault="00844C79">
      <w:pPr>
        <w:pStyle w:val="BodyTextFirstIndent"/>
        <w:rPr>
          <w:ins w:id="1300" w:author="arkat" w:date="2017-09-25T14:48:00Z"/>
          <w:rFonts w:cs="Calibri"/>
          <w:color w:val="000000"/>
          <w:szCs w:val="24"/>
          <w:lang w:val="en-US"/>
          <w:rPrChange w:id="1301" w:author="arkat" w:date="2017-10-05T17:13:00Z">
            <w:rPr>
              <w:ins w:id="1302" w:author="arkat" w:date="2017-09-25T14:48:00Z"/>
            </w:rPr>
          </w:rPrChange>
        </w:rPr>
        <w:pPrChange w:id="1303" w:author="arkat" w:date="2017-09-26T11:37:00Z">
          <w:pPr>
            <w:pStyle w:val="BodyText"/>
          </w:pPr>
        </w:pPrChange>
      </w:pPr>
      <w:ins w:id="1304" w:author="arkat" w:date="2017-10-05T17:13:00Z">
        <w:r>
          <w:rPr>
            <w:rFonts w:cs="Calibri"/>
            <w:color w:val="000000"/>
            <w:szCs w:val="24"/>
            <w:lang w:val="en-US"/>
          </w:rPr>
          <w:t xml:space="preserve">Pada penelitian ini </w:t>
        </w:r>
      </w:ins>
    </w:p>
    <w:p w14:paraId="441A068F" w14:textId="357A7FE8" w:rsidR="00CB129A" w:rsidRDefault="00CB129A">
      <w:pPr>
        <w:pStyle w:val="Heading2"/>
        <w:spacing w:before="0" w:after="0"/>
        <w:rPr>
          <w:ins w:id="1305" w:author="arkat" w:date="2017-10-04T13:43:00Z"/>
          <w:lang w:val="en-US"/>
        </w:rPr>
      </w:pPr>
      <w:bookmarkStart w:id="1306" w:name="_Toc494923126"/>
      <w:ins w:id="1307" w:author="arkat" w:date="2017-10-04T09:36:00Z">
        <w:r>
          <w:rPr>
            <w:lang w:val="en-US"/>
          </w:rPr>
          <w:t>Dasar Teori</w:t>
        </w:r>
      </w:ins>
      <w:bookmarkEnd w:id="1306"/>
    </w:p>
    <w:p w14:paraId="7A92C796" w14:textId="03C6CDE2" w:rsidR="00076330" w:rsidRPr="0021262F" w:rsidRDefault="00076330">
      <w:pPr>
        <w:ind w:firstLine="540"/>
        <w:rPr>
          <w:ins w:id="1308" w:author="arkat" w:date="2017-10-04T09:36:00Z"/>
          <w:lang w:val="en-US"/>
        </w:rPr>
        <w:pPrChange w:id="1309" w:author="arkat" w:date="2017-10-04T13:43:00Z">
          <w:pPr>
            <w:pStyle w:val="Heading2"/>
            <w:spacing w:before="0" w:after="0"/>
          </w:pPr>
        </w:pPrChange>
      </w:pPr>
      <w:ins w:id="1310" w:author="arkat" w:date="2017-10-04T13:43:00Z">
        <w:r>
          <w:rPr>
            <w:lang w:val="en-US"/>
          </w:rPr>
          <w:t>Bagian ini membahas teori dasar yang digun</w:t>
        </w:r>
      </w:ins>
      <w:ins w:id="1311" w:author="arkat" w:date="2017-10-06T08:01:00Z">
        <w:r w:rsidR="008D650E">
          <w:rPr>
            <w:lang w:val="en-US"/>
          </w:rPr>
          <w:t>akan</w:t>
        </w:r>
      </w:ins>
      <w:ins w:id="1312" w:author="arkat" w:date="2017-10-04T13:43:00Z">
        <w:r>
          <w:rPr>
            <w:lang w:val="en-US"/>
          </w:rPr>
          <w:t xml:space="preserve"> sebagai landasan untuk melaku</w:t>
        </w:r>
      </w:ins>
      <w:ins w:id="1313" w:author="arkat" w:date="2017-10-04T13:44:00Z">
        <w:r>
          <w:rPr>
            <w:lang w:val="en-US"/>
          </w:rPr>
          <w:t>ka</w:t>
        </w:r>
      </w:ins>
      <w:ins w:id="1314" w:author="arkat" w:date="2017-10-04T13:43:00Z">
        <w:r>
          <w:rPr>
            <w:lang w:val="en-US"/>
          </w:rPr>
          <w:t xml:space="preserve">n penelitian ini.  </w:t>
        </w:r>
      </w:ins>
      <w:ins w:id="1315" w:author="arkat" w:date="2017-10-04T13:44:00Z">
        <w:r>
          <w:rPr>
            <w:lang w:val="en-US"/>
          </w:rPr>
          <w:t xml:space="preserve">Teori dasar yang </w:t>
        </w:r>
      </w:ins>
      <w:ins w:id="1316" w:author="arkat" w:date="2017-10-06T08:01:00Z">
        <w:r w:rsidR="008D650E">
          <w:rPr>
            <w:lang w:val="en-US"/>
          </w:rPr>
          <w:t>akan</w:t>
        </w:r>
      </w:ins>
      <w:ins w:id="1317" w:author="arkat" w:date="2017-10-04T13:44:00Z">
        <w:r>
          <w:rPr>
            <w:lang w:val="en-US"/>
          </w:rPr>
          <w:t xml:space="preserve"> dibahas pada bagian ini adalah proses bisnis, </w:t>
        </w:r>
      </w:ins>
      <w:ins w:id="1318" w:author="arkat" w:date="2017-10-04T13:45:00Z">
        <w:r>
          <w:rPr>
            <w:lang w:val="en-US"/>
          </w:rPr>
          <w:t xml:space="preserve">manajemen proses bisnis, </w:t>
        </w:r>
      </w:ins>
      <w:ins w:id="1319" w:author="arkat" w:date="2017-10-04T13:44:00Z">
        <w:r>
          <w:rPr>
            <w:lang w:val="en-US"/>
          </w:rPr>
          <w:t xml:space="preserve">pemodelan proses bisnis, </w:t>
        </w:r>
      </w:ins>
      <w:ins w:id="1320" w:author="arkat" w:date="2017-10-04T13:45:00Z">
        <w:r>
          <w:rPr>
            <w:lang w:val="en-US"/>
          </w:rPr>
          <w:t xml:space="preserve">dan transformasi proses bisnis. Pada pembahasan </w:t>
        </w:r>
      </w:ins>
      <w:ins w:id="1321" w:author="arkat" w:date="2017-10-04T13:46:00Z">
        <w:r>
          <w:rPr>
            <w:lang w:val="en-US"/>
          </w:rPr>
          <w:t>pemodelan proses bisnis</w:t>
        </w:r>
        <w:r w:rsidR="00200BEB">
          <w:rPr>
            <w:lang w:val="en-US"/>
          </w:rPr>
          <w:t xml:space="preserve"> </w:t>
        </w:r>
      </w:ins>
      <w:ins w:id="1322" w:author="arkat" w:date="2017-10-06T08:01:00Z">
        <w:r w:rsidR="008D650E">
          <w:rPr>
            <w:lang w:val="en-US"/>
          </w:rPr>
          <w:t>akan</w:t>
        </w:r>
      </w:ins>
      <w:ins w:id="1323" w:author="arkat" w:date="2017-10-04T13:46:00Z">
        <w:r w:rsidR="00200BEB">
          <w:rPr>
            <w:lang w:val="en-US"/>
          </w:rPr>
          <w:t xml:space="preserve"> difokuskan pada </w:t>
        </w:r>
      </w:ins>
      <w:ins w:id="1324" w:author="arkat" w:date="2017-10-04T13:47:00Z">
        <w:r w:rsidR="00200BEB">
          <w:rPr>
            <w:lang w:val="en-US"/>
          </w:rPr>
          <w:t xml:space="preserve">teori dasar </w:t>
        </w:r>
      </w:ins>
      <w:ins w:id="1325" w:author="arkat" w:date="2017-10-04T13:46:00Z">
        <w:r w:rsidR="00200BEB">
          <w:rPr>
            <w:lang w:val="en-US"/>
          </w:rPr>
          <w:t>EPC dan BPMN.</w:t>
        </w:r>
      </w:ins>
    </w:p>
    <w:p w14:paraId="7799C6CA" w14:textId="36C901B7" w:rsidR="008D582F" w:rsidRPr="008D582F" w:rsidRDefault="00E851D1">
      <w:pPr>
        <w:pStyle w:val="Heading3"/>
        <w:ind w:left="540" w:hanging="540"/>
        <w:rPr>
          <w:ins w:id="1326" w:author="arkat" w:date="2017-09-25T17:02:00Z"/>
          <w:lang w:val="en-US"/>
        </w:rPr>
        <w:pPrChange w:id="1327" w:author="arkat" w:date="2017-10-04T09:37:00Z">
          <w:pPr>
            <w:pStyle w:val="Heading2"/>
            <w:spacing w:before="0" w:after="0"/>
          </w:pPr>
        </w:pPrChange>
      </w:pPr>
      <w:bookmarkStart w:id="1328" w:name="_Toc494923127"/>
      <w:ins w:id="1329" w:author="arkat" w:date="2017-09-25T17:01:00Z">
        <w:r>
          <w:rPr>
            <w:lang w:val="en-US"/>
          </w:rPr>
          <w:t>Proses Bisnis</w:t>
        </w:r>
      </w:ins>
      <w:bookmarkEnd w:id="1328"/>
    </w:p>
    <w:p w14:paraId="6F3EEB75" w14:textId="11FE38B8" w:rsidR="00D94FCE" w:rsidRDefault="00D94FCE">
      <w:pPr>
        <w:pStyle w:val="BodyText"/>
        <w:spacing w:after="0"/>
        <w:ind w:firstLine="270"/>
        <w:rPr>
          <w:ins w:id="1330" w:author="arkat" w:date="2017-09-25T17:34:00Z"/>
          <w:lang w:val="en-US"/>
        </w:rPr>
        <w:pPrChange w:id="1331" w:author="arkat" w:date="2017-09-26T11:27:00Z">
          <w:pPr>
            <w:pStyle w:val="Heading2"/>
            <w:spacing w:before="0" w:after="0"/>
          </w:pPr>
        </w:pPrChange>
      </w:pPr>
      <w:ins w:id="1332"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1333" w:author="arkat" w:date="2017-09-25T17:31:00Z">
        <w:r>
          <w:rPr>
            <w:lang w:val="en-US"/>
          </w:rPr>
          <w:fldChar w:fldCharType="end"/>
        </w:r>
        <w:r>
          <w:rPr>
            <w:lang w:val="en-US"/>
          </w:rPr>
          <w:t>. Sedangkan menurut Weske (2007)</w:t>
        </w:r>
      </w:ins>
      <w:ins w:id="1334" w:author="arkat" w:date="2017-09-25T17:32:00Z">
        <w:r>
          <w:rPr>
            <w:lang w:val="en-US"/>
          </w:rPr>
          <w:t xml:space="preserve"> </w:t>
        </w:r>
        <w:r w:rsidRPr="0013135A">
          <w:rPr>
            <w:lang w:val="en-US"/>
          </w:rPr>
          <w:t>Proses bisnis adalah serangkaian instrumen untuk mengorganisir suatu</w:t>
        </w:r>
        <w:r>
          <w:rPr>
            <w:lang w:val="en-US"/>
          </w:rPr>
          <w:t xml:space="preserve"> </w:t>
        </w:r>
        <w:r w:rsidRPr="0013135A">
          <w:rPr>
            <w:lang w:val="en-US"/>
          </w:rPr>
          <w:t>kegiatan dan untuk meningkatkan pemahaman atas keterkaitan suatu kegiata</w:t>
        </w:r>
        <w:r>
          <w:rPr>
            <w:lang w:val="en-US"/>
          </w:rPr>
          <w:t xml:space="preserve">n. </w:t>
        </w:r>
      </w:ins>
      <w:ins w:id="1335" w:author="arkat" w:date="2017-09-25T17:02:00Z">
        <w:r w:rsidR="00E851D1" w:rsidRPr="00E851D1">
          <w:rPr>
            <w:lang w:val="en-US"/>
            <w:rPrChange w:id="1336" w:author="arkat" w:date="2017-09-25T17:03:00Z">
              <w:rPr>
                <w:rFonts w:ascii="Times New Roman" w:hAnsi="Times New Roman"/>
                <w:b w:val="0"/>
                <w:bCs w:val="0"/>
                <w:color w:val="000000"/>
                <w:szCs w:val="24"/>
              </w:rPr>
            </w:rPrChange>
          </w:rPr>
          <w:t>Menurut Hammer dan Champy</w:t>
        </w:r>
        <w:r w:rsidR="00E851D1" w:rsidRPr="00E851D1">
          <w:rPr>
            <w:lang w:val="en-US"/>
            <w:rPrChange w:id="1337" w:author="arkat" w:date="2017-09-25T17:03:00Z">
              <w:rPr>
                <w:b w:val="0"/>
                <w:bCs w:val="0"/>
                <w:color w:val="000000"/>
              </w:rPr>
            </w:rPrChange>
          </w:rPr>
          <w:br/>
          <w:t>dalam Weske (2007) proses bisnis adalah sekumpulan kegiatan yang mengambil</w:t>
        </w:r>
        <w:r w:rsidR="00E851D1" w:rsidRPr="00E851D1">
          <w:rPr>
            <w:lang w:val="en-US"/>
            <w:rPrChange w:id="1338" w:author="arkat" w:date="2017-09-25T17:03:00Z">
              <w:rPr>
                <w:b w:val="0"/>
                <w:bCs w:val="0"/>
                <w:color w:val="000000"/>
              </w:rPr>
            </w:rPrChange>
          </w:rPr>
          <w:br/>
          <w:t>salah satu atau banyak masukan dan mencipt</w:t>
        </w:r>
      </w:ins>
      <w:ins w:id="1339" w:author="arkat" w:date="2017-10-06T08:01:00Z">
        <w:r w:rsidR="008D650E">
          <w:rPr>
            <w:lang w:val="en-US"/>
          </w:rPr>
          <w:t>akan</w:t>
        </w:r>
      </w:ins>
      <w:ins w:id="1340" w:author="arkat" w:date="2017-09-25T17:02:00Z">
        <w:r w:rsidR="00E851D1" w:rsidRPr="00E851D1">
          <w:rPr>
            <w:lang w:val="en-US"/>
            <w:rPrChange w:id="1341" w:author="arkat" w:date="2017-09-25T17:03:00Z">
              <w:rPr>
                <w:b w:val="0"/>
                <w:bCs w:val="0"/>
                <w:color w:val="000000"/>
              </w:rPr>
            </w:rPrChange>
          </w:rPr>
          <w:t xml:space="preserve"> sebuah keluaran yang berguna</w:t>
        </w:r>
        <w:r w:rsidR="00E851D1" w:rsidRPr="00E851D1">
          <w:rPr>
            <w:lang w:val="en-US"/>
            <w:rPrChange w:id="1342" w:author="arkat" w:date="2017-09-25T17:03:00Z">
              <w:rPr>
                <w:b w:val="0"/>
                <w:bCs w:val="0"/>
                <w:color w:val="000000"/>
              </w:rPr>
            </w:rPrChange>
          </w:rPr>
          <w:br/>
          <w:t>bagi pelanggan.</w:t>
        </w:r>
      </w:ins>
      <w:ins w:id="1343" w:author="arkat" w:date="2017-09-25T20:30:00Z">
        <w:r w:rsidR="00C87C41">
          <w:rPr>
            <w:lang w:val="en-US"/>
          </w:rPr>
          <w:t xml:space="preserve"> </w:t>
        </w:r>
      </w:ins>
      <w:ins w:id="1344" w:author="arkat" w:date="2017-09-25T20:33:00Z">
        <w:r w:rsidR="00C87C41" w:rsidRPr="0013135A">
          <w:rPr>
            <w:lang w:val="en-US"/>
          </w:rPr>
          <w:t>Sebuah</w:t>
        </w:r>
      </w:ins>
      <w:ins w:id="1345"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1346" w:author="arkat" w:date="2017-09-25T20:31:00Z">
        <w:r w:rsidR="00C87C41">
          <w:rPr>
            <w:lang w:val="en-US"/>
          </w:rPr>
          <w:t xml:space="preserve"> </w:t>
        </w:r>
      </w:ins>
      <w:ins w:id="1347"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1348" w:author="arkat" w:date="2017-09-25T20:32:00Z">
        <w:r w:rsidR="00C87C41">
          <w:rPr>
            <w:lang w:val="en-US"/>
          </w:rPr>
          <w:fldChar w:fldCharType="end"/>
        </w:r>
      </w:ins>
      <w:ins w:id="1349" w:author="arkat" w:date="2017-09-25T20:30:00Z">
        <w:r w:rsidR="00C87C41">
          <w:rPr>
            <w:lang w:val="en-US"/>
          </w:rPr>
          <w:t xml:space="preserve"> .</w:t>
        </w:r>
      </w:ins>
    </w:p>
    <w:p w14:paraId="2D6B0940" w14:textId="0C557016" w:rsidR="00E851D1" w:rsidRDefault="00C87C41">
      <w:pPr>
        <w:pStyle w:val="BodyText"/>
        <w:spacing w:after="0"/>
        <w:ind w:firstLine="270"/>
        <w:rPr>
          <w:ins w:id="1350" w:author="arkat" w:date="2017-10-04T09:41:00Z"/>
          <w:lang w:val="en-US"/>
        </w:rPr>
        <w:pPrChange w:id="1351" w:author="arkat" w:date="2017-09-25T17:34:00Z">
          <w:pPr>
            <w:pStyle w:val="Heading2"/>
            <w:spacing w:before="0" w:after="0"/>
          </w:pPr>
        </w:pPrChange>
      </w:pPr>
      <w:ins w:id="1352" w:author="arkat" w:date="2017-09-25T20:35:00Z">
        <w:r w:rsidRPr="00492557">
          <w:t>Proses bisnis merup</w:t>
        </w:r>
      </w:ins>
      <w:ins w:id="1353" w:author="arkat" w:date="2017-10-06T08:01:00Z">
        <w:r w:rsidR="008D650E">
          <w:t>akan</w:t>
        </w:r>
      </w:ins>
      <w:ins w:id="1354" w:author="arkat" w:date="2017-09-25T20:35:00Z">
        <w:r w:rsidRPr="00492557">
          <w:t xml:space="preserve"> prosedur kerja perusahaan unt</w:t>
        </w:r>
        <w:r>
          <w:t xml:space="preserve">uk menangani permintaan bisnis yang diselesaikan </w:t>
        </w:r>
        <w:r w:rsidRPr="00492557">
          <w:t>se</w:t>
        </w:r>
      </w:ins>
      <w:ins w:id="1355" w:author="arkat" w:date="2017-10-06T08:01:00Z">
        <w:r w:rsidR="008D650E">
          <w:t>cara</w:t>
        </w:r>
      </w:ins>
      <w:ins w:id="1356"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1357" w:author="arkat" w:date="2017-09-25T17:02:00Z">
        <w:r w:rsidR="00E851D1" w:rsidRPr="00E851D1">
          <w:rPr>
            <w:lang w:val="en-US"/>
            <w:rPrChange w:id="1358" w:author="arkat" w:date="2017-09-25T17:03:00Z">
              <w:rPr>
                <w:rFonts w:ascii="Times New Roman" w:hAnsi="Times New Roman"/>
                <w:color w:val="000000"/>
                <w:szCs w:val="24"/>
              </w:rPr>
            </w:rPrChange>
          </w:rPr>
          <w:t>sebuah proses bisnis, harus mempunyai</w:t>
        </w:r>
        <w:r w:rsidR="00D94FCE" w:rsidRPr="00C87C41">
          <w:rPr>
            <w:lang w:val="en-US"/>
          </w:rPr>
          <w:t xml:space="preserve"> </w:t>
        </w:r>
        <w:r w:rsidR="00E851D1" w:rsidRPr="00E851D1">
          <w:rPr>
            <w:lang w:val="en-US"/>
            <w:rPrChange w:id="1359" w:author="arkat" w:date="2017-09-25T17:03:00Z">
              <w:rPr>
                <w:rFonts w:ascii="Times New Roman" w:hAnsi="Times New Roman"/>
                <w:color w:val="000000"/>
                <w:szCs w:val="24"/>
              </w:rPr>
            </w:rPrChange>
          </w:rPr>
          <w:t>(1) tujuan yang jelas, (2) adanya masukan, (3) adanya keluaran, (4) menggun</w:t>
        </w:r>
      </w:ins>
      <w:ins w:id="1360" w:author="arkat" w:date="2017-10-06T08:01:00Z">
        <w:r w:rsidR="008D650E">
          <w:rPr>
            <w:lang w:val="en-US"/>
          </w:rPr>
          <w:t>akan</w:t>
        </w:r>
      </w:ins>
      <w:ins w:id="1361" w:author="arkat" w:date="2017-09-25T17:02:00Z">
        <w:r w:rsidR="00D94FCE" w:rsidRPr="00C87C41">
          <w:rPr>
            <w:lang w:val="en-US"/>
          </w:rPr>
          <w:t xml:space="preserve"> </w:t>
        </w:r>
        <w:r w:rsidR="00E851D1" w:rsidRPr="0017371E">
          <w:rPr>
            <w:i/>
            <w:lang w:val="en-US"/>
            <w:rPrChange w:id="1362" w:author="arkat" w:date="2017-10-02T08:43:00Z">
              <w:rPr>
                <w:rFonts w:ascii="Times New Roman" w:hAnsi="Times New Roman"/>
                <w:i/>
                <w:iCs/>
                <w:color w:val="000000"/>
                <w:szCs w:val="24"/>
              </w:rPr>
            </w:rPrChange>
          </w:rPr>
          <w:t>resource</w:t>
        </w:r>
        <w:r w:rsidR="00E851D1" w:rsidRPr="00E851D1">
          <w:rPr>
            <w:lang w:val="en-US"/>
            <w:rPrChange w:id="1363" w:author="arkat" w:date="2017-09-25T17:03:00Z">
              <w:rPr>
                <w:rFonts w:ascii="Times New Roman" w:hAnsi="Times New Roman"/>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1364" w:author="arkat" w:date="2017-09-25T17:03:00Z">
              <w:rPr>
                <w:rFonts w:ascii="Times New Roman" w:hAnsi="Times New Roman"/>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1365" w:author="arkat" w:date="2017-09-25T17:03:00Z">
              <w:rPr>
                <w:rFonts w:ascii="Times New Roman" w:hAnsi="Times New Roman"/>
                <w:color w:val="000000"/>
                <w:szCs w:val="24"/>
              </w:rPr>
            </w:rPrChange>
          </w:rPr>
          <w:t>mencipt</w:t>
        </w:r>
      </w:ins>
      <w:ins w:id="1366" w:author="arkat" w:date="2017-10-06T08:01:00Z">
        <w:r w:rsidR="008D650E">
          <w:rPr>
            <w:lang w:val="en-US"/>
          </w:rPr>
          <w:t>akan</w:t>
        </w:r>
      </w:ins>
      <w:ins w:id="1367" w:author="arkat" w:date="2017-09-25T17:02:00Z">
        <w:r w:rsidR="00E851D1" w:rsidRPr="00E851D1">
          <w:rPr>
            <w:lang w:val="en-US"/>
            <w:rPrChange w:id="1368" w:author="arkat" w:date="2017-09-25T17:03:00Z">
              <w:rPr>
                <w:rFonts w:ascii="Times New Roman" w:hAnsi="Times New Roman"/>
                <w:color w:val="000000"/>
                <w:szCs w:val="24"/>
              </w:rPr>
            </w:rPrChange>
          </w:rPr>
          <w:t xml:space="preserve"> nilai atau value </w:t>
        </w:r>
        <w:r w:rsidR="00D94FCE" w:rsidRPr="00C87C41">
          <w:rPr>
            <w:lang w:val="en-US"/>
          </w:rPr>
          <w:t xml:space="preserve">bagi konsumen </w:t>
        </w:r>
      </w:ins>
      <w:ins w:id="1369"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1370" w:author="arkat" w:date="2017-09-25T17:35:00Z">
        <w:r w:rsidR="00D94FCE">
          <w:rPr>
            <w:lang w:val="en-US"/>
          </w:rPr>
          <w:fldChar w:fldCharType="end"/>
        </w:r>
        <w:r w:rsidR="00D94FCE">
          <w:rPr>
            <w:lang w:val="en-US"/>
          </w:rPr>
          <w:t>.</w:t>
        </w:r>
      </w:ins>
    </w:p>
    <w:p w14:paraId="1A888AEC" w14:textId="2DA9EAAA" w:rsidR="008D582F" w:rsidRDefault="008D582F">
      <w:pPr>
        <w:pStyle w:val="Heading3"/>
        <w:ind w:left="630" w:hanging="630"/>
        <w:rPr>
          <w:ins w:id="1371" w:author="arkat" w:date="2017-10-01T15:42:00Z"/>
          <w:lang w:val="en-US"/>
        </w:rPr>
        <w:pPrChange w:id="1372" w:author="arkat" w:date="2017-09-27T07:25:00Z">
          <w:pPr>
            <w:pStyle w:val="Heading2"/>
            <w:spacing w:before="0" w:after="0"/>
          </w:pPr>
        </w:pPrChange>
      </w:pPr>
      <w:bookmarkStart w:id="1373" w:name="_Toc494923128"/>
      <w:ins w:id="1374" w:author="arkat" w:date="2017-09-27T07:24:00Z">
        <w:r>
          <w:rPr>
            <w:lang w:val="en-US"/>
          </w:rPr>
          <w:t>Manajemen Proses Bisnis</w:t>
        </w:r>
      </w:ins>
      <w:bookmarkEnd w:id="1373"/>
    </w:p>
    <w:p w14:paraId="59D9E94D" w14:textId="575BF336" w:rsidR="00D7030B" w:rsidRDefault="00EF2C74">
      <w:pPr>
        <w:pStyle w:val="BodyText"/>
        <w:ind w:firstLine="630"/>
        <w:rPr>
          <w:ins w:id="1375" w:author="arkat" w:date="2017-10-02T07:42:00Z"/>
          <w:lang w:val="en-US"/>
        </w:rPr>
        <w:pPrChange w:id="1376" w:author="arkat" w:date="2017-10-02T07:42:00Z">
          <w:pPr>
            <w:pStyle w:val="Heading2"/>
            <w:spacing w:before="0" w:after="0"/>
          </w:pPr>
        </w:pPrChange>
      </w:pPr>
      <w:ins w:id="1377" w:author="arkat" w:date="2017-10-01T15:46:00Z">
        <w:r>
          <w:rPr>
            <w:lang w:val="en-US"/>
          </w:rPr>
          <w:t>Manajemen Prose</w:t>
        </w:r>
      </w:ins>
      <w:ins w:id="1378" w:author="arkat" w:date="2017-10-01T18:34:00Z">
        <w:r w:rsidR="00967132">
          <w:rPr>
            <w:lang w:val="en-US"/>
          </w:rPr>
          <w:t>s</w:t>
        </w:r>
      </w:ins>
      <w:ins w:id="1379" w:author="arkat" w:date="2017-10-01T15:46:00Z">
        <w:r>
          <w:rPr>
            <w:lang w:val="en-US"/>
          </w:rPr>
          <w:t xml:space="preserve"> Bisnis atau sering dikenal dengan istilah </w:t>
        </w:r>
        <w:r w:rsidRPr="00EF2C74">
          <w:rPr>
            <w:i/>
            <w:lang w:val="en-US"/>
            <w:rPrChange w:id="1380" w:author="arkat" w:date="2017-10-01T15:46:00Z">
              <w:rPr>
                <w:b w:val="0"/>
                <w:bCs w:val="0"/>
                <w:lang w:val="en-US"/>
              </w:rPr>
            </w:rPrChange>
          </w:rPr>
          <w:t>Business</w:t>
        </w:r>
        <w:r>
          <w:rPr>
            <w:i/>
            <w:lang w:val="en-US"/>
          </w:rPr>
          <w:t xml:space="preserve"> Process Management (BPM) </w:t>
        </w:r>
        <w:r>
          <w:rPr>
            <w:lang w:val="en-US"/>
          </w:rPr>
          <w:t xml:space="preserve">adalah </w:t>
        </w:r>
      </w:ins>
      <w:ins w:id="1381" w:author="arkat" w:date="2017-10-01T15:47:00Z">
        <w:r>
          <w:rPr>
            <w:lang w:val="en-US"/>
          </w:rPr>
          <w:t xml:space="preserve">sebuah pendekatan </w:t>
        </w:r>
      </w:ins>
      <w:ins w:id="1382" w:author="arkat" w:date="2017-10-01T18:07:00Z">
        <w:r w:rsidR="00B77B31">
          <w:rPr>
            <w:lang w:val="en-US"/>
          </w:rPr>
          <w:t xml:space="preserve">manajemen yang komprehensif untuk mengelola, </w:t>
        </w:r>
      </w:ins>
      <w:ins w:id="1383" w:author="arkat" w:date="2017-10-01T15:47:00Z">
        <w:r w:rsidR="00B77B31">
          <w:rPr>
            <w:lang w:val="en-US"/>
          </w:rPr>
          <w:t>meni</w:t>
        </w:r>
        <w:r>
          <w:rPr>
            <w:lang w:val="en-US"/>
          </w:rPr>
          <w:t>n</w:t>
        </w:r>
      </w:ins>
      <w:ins w:id="1384" w:author="arkat" w:date="2017-10-01T18:08:00Z">
        <w:r w:rsidR="00B77B31">
          <w:rPr>
            <w:lang w:val="en-US"/>
          </w:rPr>
          <w:t>g</w:t>
        </w:r>
      </w:ins>
      <w:ins w:id="1385" w:author="arkat" w:date="2017-10-01T15:47:00Z">
        <w:r>
          <w:rPr>
            <w:lang w:val="en-US"/>
          </w:rPr>
          <w:t xml:space="preserve">katkan </w:t>
        </w:r>
      </w:ins>
      <w:ins w:id="1386" w:author="arkat" w:date="2017-10-01T18:08:00Z">
        <w:r w:rsidR="00B77B31">
          <w:rPr>
            <w:lang w:val="en-US"/>
          </w:rPr>
          <w:t xml:space="preserve">efisiensi </w:t>
        </w:r>
      </w:ins>
      <w:ins w:id="1387" w:author="arkat" w:date="2017-10-01T15:47:00Z">
        <w:r>
          <w:rPr>
            <w:lang w:val="en-US"/>
          </w:rPr>
          <w:t xml:space="preserve">dan </w:t>
        </w:r>
      </w:ins>
      <w:ins w:id="1388" w:author="arkat" w:date="2017-10-01T18:08:00Z">
        <w:r w:rsidR="00B77B31">
          <w:rPr>
            <w:lang w:val="en-US"/>
          </w:rPr>
          <w:t xml:space="preserve">efektifitas proses bisnis di seluruh </w:t>
        </w:r>
        <w:r w:rsidR="00B77B31" w:rsidRPr="00B77B31">
          <w:rPr>
            <w:i/>
            <w:lang w:val="en-US"/>
            <w:rPrChange w:id="1389" w:author="arkat" w:date="2017-10-01T18:08:00Z">
              <w:rPr>
                <w:b w:val="0"/>
                <w:bCs w:val="0"/>
                <w:lang w:val="en-US"/>
              </w:rPr>
            </w:rPrChange>
          </w:rPr>
          <w:t>enterprise</w:t>
        </w:r>
        <w:r w:rsidR="00B77B31">
          <w:rPr>
            <w:i/>
            <w:lang w:val="en-US"/>
          </w:rPr>
          <w:t xml:space="preserve"> </w:t>
        </w:r>
      </w:ins>
      <w:ins w:id="1390"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1391" w:author="arkat" w:date="2017-10-01T18:14:00Z">
        <w:r w:rsidR="00B77B31">
          <w:rPr>
            <w:i/>
            <w:lang w:val="en-US"/>
          </w:rPr>
          <w:fldChar w:fldCharType="end"/>
        </w:r>
      </w:ins>
      <w:ins w:id="1392" w:author="arkat" w:date="2017-10-01T18:08:00Z">
        <w:r w:rsidR="00B77B31">
          <w:rPr>
            <w:lang w:val="en-US"/>
          </w:rPr>
          <w:t xml:space="preserve">. </w:t>
        </w:r>
      </w:ins>
      <w:ins w:id="1393" w:author="arkat" w:date="2017-10-01T18:26:00Z">
        <w:r w:rsidR="00676C0D">
          <w:rPr>
            <w:lang w:val="en-US"/>
          </w:rPr>
          <w:t xml:space="preserve">Sedangkan menurut </w:t>
        </w:r>
      </w:ins>
      <w:ins w:id="1394"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1395" w:author="arkat" w:date="2017-10-01T18:30:00Z">
        <w:r w:rsidR="00676C0D" w:rsidRPr="00676C0D" w:rsidDel="00676C0D">
          <w:rPr>
            <w:noProof/>
            <w:lang w:val="en-US"/>
          </w:rPr>
          <w:delText>(</w:delText>
        </w:r>
      </w:del>
      <w:r w:rsidR="00676C0D" w:rsidRPr="00676C0D">
        <w:rPr>
          <w:noProof/>
          <w:lang w:val="en-US"/>
        </w:rPr>
        <w:t>Weske</w:t>
      </w:r>
      <w:del w:id="1396" w:author="arkat" w:date="2017-10-01T18:30:00Z">
        <w:r w:rsidR="00676C0D" w:rsidRPr="00676C0D" w:rsidDel="00676C0D">
          <w:rPr>
            <w:noProof/>
            <w:lang w:val="en-US"/>
          </w:rPr>
          <w:delText>,</w:delText>
        </w:r>
      </w:del>
      <w:r w:rsidR="00676C0D" w:rsidRPr="00676C0D">
        <w:rPr>
          <w:noProof/>
          <w:lang w:val="en-US"/>
        </w:rPr>
        <w:t xml:space="preserve"> </w:t>
      </w:r>
      <w:ins w:id="1397" w:author="arkat" w:date="2017-10-01T18:30:00Z">
        <w:r w:rsidR="00676C0D">
          <w:rPr>
            <w:noProof/>
            <w:lang w:val="en-US"/>
          </w:rPr>
          <w:t>(</w:t>
        </w:r>
      </w:ins>
      <w:r w:rsidR="00676C0D" w:rsidRPr="00676C0D">
        <w:rPr>
          <w:noProof/>
          <w:lang w:val="en-US"/>
        </w:rPr>
        <w:t>2007)</w:t>
      </w:r>
      <w:ins w:id="1398" w:author="arkat" w:date="2017-10-01T18:27:00Z">
        <w:r w:rsidR="00676C0D">
          <w:rPr>
            <w:lang w:val="en-US"/>
          </w:rPr>
          <w:fldChar w:fldCharType="end"/>
        </w:r>
        <w:r w:rsidR="00553CDF">
          <w:rPr>
            <w:lang w:val="en-US"/>
          </w:rPr>
          <w:t xml:space="preserve"> Manaj</w:t>
        </w:r>
      </w:ins>
      <w:ins w:id="1399" w:author="arkat" w:date="2017-10-02T07:34:00Z">
        <w:r w:rsidR="00553CDF">
          <w:rPr>
            <w:lang w:val="en-US"/>
          </w:rPr>
          <w:t xml:space="preserve">emen Proses Bisnis </w:t>
        </w:r>
      </w:ins>
      <w:ins w:id="1400" w:author="arkat" w:date="2017-10-01T18:27:00Z">
        <w:r w:rsidR="00676C0D">
          <w:rPr>
            <w:lang w:val="en-US"/>
          </w:rPr>
          <w:t>mencakup konsep, metode</w:t>
        </w:r>
      </w:ins>
      <w:ins w:id="1401" w:author="arkat" w:date="2017-10-01T18:28:00Z">
        <w:r w:rsidR="00676C0D">
          <w:rPr>
            <w:lang w:val="en-US"/>
          </w:rPr>
          <w:t xml:space="preserve"> dan teknik untuk mendukung desain, administrasi, konfigu</w:t>
        </w:r>
      </w:ins>
      <w:ins w:id="1402" w:author="arkat" w:date="2017-10-01T18:29:00Z">
        <w:r w:rsidR="00676C0D">
          <w:rPr>
            <w:lang w:val="en-US"/>
          </w:rPr>
          <w:t>rasi dan pemberlakukan peraturan sebuah proses bisnis.</w:t>
        </w:r>
      </w:ins>
      <w:ins w:id="1403" w:author="arkat" w:date="2017-10-02T07:28:00Z">
        <w:r w:rsidR="00553CDF">
          <w:rPr>
            <w:lang w:val="en-US"/>
          </w:rPr>
          <w:t xml:space="preserve"> </w:t>
        </w:r>
      </w:ins>
      <w:ins w:id="1404"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1405" w:author="arkat" w:date="2017-10-02T07:35:00Z">
        <w:r w:rsidR="00553CDF" w:rsidRPr="00553CDF" w:rsidDel="00553CDF">
          <w:rPr>
            <w:noProof/>
            <w:lang w:val="en-US"/>
          </w:rPr>
          <w:delText>(</w:delText>
        </w:r>
      </w:del>
      <w:r w:rsidR="00553CDF" w:rsidRPr="00553CDF">
        <w:rPr>
          <w:noProof/>
          <w:lang w:val="en-US"/>
        </w:rPr>
        <w:t>Gartner</w:t>
      </w:r>
      <w:del w:id="1406" w:author="arkat" w:date="2017-10-02T07:35:00Z">
        <w:r w:rsidR="00553CDF" w:rsidRPr="00553CDF" w:rsidDel="00553CDF">
          <w:rPr>
            <w:noProof/>
            <w:lang w:val="en-US"/>
          </w:rPr>
          <w:delText>,</w:delText>
        </w:r>
      </w:del>
      <w:r w:rsidR="00553CDF" w:rsidRPr="00553CDF">
        <w:rPr>
          <w:noProof/>
          <w:lang w:val="en-US"/>
        </w:rPr>
        <w:t xml:space="preserve"> </w:t>
      </w:r>
      <w:ins w:id="1407" w:author="arkat" w:date="2017-10-02T07:35:00Z">
        <w:r w:rsidR="00553CDF">
          <w:rPr>
            <w:noProof/>
            <w:lang w:val="en-US"/>
          </w:rPr>
          <w:t>(</w:t>
        </w:r>
      </w:ins>
      <w:r w:rsidR="00553CDF" w:rsidRPr="00553CDF">
        <w:rPr>
          <w:noProof/>
          <w:lang w:val="en-US"/>
        </w:rPr>
        <w:t>2016)</w:t>
      </w:r>
      <w:ins w:id="1408" w:author="arkat" w:date="2017-10-02T07:35:00Z">
        <w:r w:rsidR="00553CDF">
          <w:rPr>
            <w:lang w:val="en-US"/>
          </w:rPr>
          <w:fldChar w:fldCharType="end"/>
        </w:r>
        <w:r w:rsidR="00553CDF">
          <w:rPr>
            <w:lang w:val="en-US"/>
          </w:rPr>
          <w:t xml:space="preserve"> mendefinisikan Manajemen Proses Bisnis sebagai disiplin yang menggun</w:t>
        </w:r>
      </w:ins>
      <w:ins w:id="1409" w:author="arkat" w:date="2017-10-06T08:01:00Z">
        <w:r w:rsidR="008D650E">
          <w:rPr>
            <w:lang w:val="en-US"/>
          </w:rPr>
          <w:t>akan</w:t>
        </w:r>
      </w:ins>
      <w:ins w:id="1410" w:author="arkat" w:date="2017-10-02T07:35:00Z">
        <w:r w:rsidR="00553CDF">
          <w:rPr>
            <w:lang w:val="en-US"/>
          </w:rPr>
          <w:t xml:space="preserve"> berbagai metode untuk menemukan, </w:t>
        </w:r>
      </w:ins>
      <w:ins w:id="1411" w:author="arkat" w:date="2017-10-02T07:36:00Z">
        <w:r w:rsidR="00553CDF">
          <w:rPr>
            <w:lang w:val="en-US"/>
          </w:rPr>
          <w:t xml:space="preserve">memodelkan, </w:t>
        </w:r>
      </w:ins>
      <w:ins w:id="1412" w:author="arkat" w:date="2017-10-02T07:35:00Z">
        <w:r w:rsidR="00553CDF">
          <w:rPr>
            <w:lang w:val="en-US"/>
          </w:rPr>
          <w:t xml:space="preserve">menganalisa, mengukur, meningkatkan </w:t>
        </w:r>
      </w:ins>
      <w:ins w:id="1413" w:author="arkat" w:date="2017-10-02T07:37:00Z">
        <w:r w:rsidR="00553CDF">
          <w:rPr>
            <w:lang w:val="en-US"/>
          </w:rPr>
          <w:t xml:space="preserve">dan mengoptimalkan </w:t>
        </w:r>
        <w:r w:rsidR="00553CDF">
          <w:rPr>
            <w:lang w:val="en-US"/>
          </w:rPr>
          <w:lastRenderedPageBreak/>
          <w:t xml:space="preserve">proses bisnis. Proses bisnis mengkoordinasikan perilaku </w:t>
        </w:r>
      </w:ins>
      <w:ins w:id="1414" w:author="arkat" w:date="2017-10-02T07:38:00Z">
        <w:r w:rsidR="00553CDF">
          <w:rPr>
            <w:lang w:val="en-US"/>
          </w:rPr>
          <w:t>orang, system, informasi dan berbaga</w:t>
        </w:r>
        <w:r w:rsidR="00D7030B">
          <w:rPr>
            <w:lang w:val="en-US"/>
          </w:rPr>
          <w:t xml:space="preserve">i hal </w:t>
        </w:r>
      </w:ins>
      <w:ins w:id="1415" w:author="arkat" w:date="2017-10-02T07:39:00Z">
        <w:r w:rsidR="00D7030B">
          <w:rPr>
            <w:lang w:val="en-US"/>
          </w:rPr>
          <w:t xml:space="preserve">guna </w:t>
        </w:r>
      </w:ins>
      <w:ins w:id="1416" w:author="arkat" w:date="2017-10-02T07:38:00Z">
        <w:r w:rsidR="00D7030B">
          <w:rPr>
            <w:lang w:val="en-US"/>
          </w:rPr>
          <w:t xml:space="preserve">mendukung </w:t>
        </w:r>
      </w:ins>
      <w:ins w:id="1417" w:author="arkat" w:date="2017-10-02T07:39:00Z">
        <w:r w:rsidR="00D7030B">
          <w:rPr>
            <w:lang w:val="en-US"/>
          </w:rPr>
          <w:t xml:space="preserve">strategi bisnis. </w:t>
        </w:r>
      </w:ins>
    </w:p>
    <w:p w14:paraId="52BCFDD7" w14:textId="0023AF4B" w:rsidR="00967132" w:rsidRDefault="00967132">
      <w:pPr>
        <w:pStyle w:val="BodyText"/>
        <w:ind w:firstLine="630"/>
        <w:rPr>
          <w:ins w:id="1418" w:author="arkat" w:date="2017-10-02T08:39:00Z"/>
          <w:lang w:val="en-US"/>
        </w:rPr>
        <w:pPrChange w:id="1419" w:author="arkat" w:date="2017-10-02T07:04:00Z">
          <w:pPr>
            <w:pStyle w:val="Heading2"/>
            <w:spacing w:before="0" w:after="0"/>
          </w:pPr>
        </w:pPrChange>
      </w:pPr>
      <w:ins w:id="1420"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1421" w:author="arkat" w:date="2017-10-01T18:37:00Z">
        <w:r>
          <w:rPr>
            <w:lang w:val="en-US"/>
          </w:rPr>
          <w:t xml:space="preserve">maka proses bisnis dapat dilakukan </w:t>
        </w:r>
      </w:ins>
      <w:ins w:id="1422" w:author="arkat" w:date="2017-10-01T18:34:00Z">
        <w:r w:rsidRPr="00967132">
          <w:rPr>
            <w:lang w:val="en-US"/>
          </w:rPr>
          <w:t>an</w:t>
        </w:r>
        <w:r>
          <w:rPr>
            <w:lang w:val="en-US"/>
          </w:rPr>
          <w:t>alisis, perbaikan, dan dilakukan penetapan.</w:t>
        </w:r>
      </w:ins>
      <w:ins w:id="1423" w:author="arkat" w:date="2017-10-02T07:04:00Z">
        <w:r w:rsidR="008F4650" w:rsidRPr="008F4650">
          <w:t xml:space="preserve"> </w:t>
        </w:r>
        <w:r w:rsidR="008F4650" w:rsidRPr="008F4650">
          <w:rPr>
            <w:lang w:val="en-US"/>
          </w:rPr>
          <w:t>Se</w:t>
        </w:r>
      </w:ins>
      <w:ins w:id="1424" w:author="arkat" w:date="2017-10-06T08:01:00Z">
        <w:r w:rsidR="008D650E">
          <w:rPr>
            <w:lang w:val="en-US"/>
          </w:rPr>
          <w:t>cara</w:t>
        </w:r>
      </w:ins>
      <w:ins w:id="1425" w:author="arkat" w:date="2017-10-02T07:04:00Z">
        <w:r w:rsidR="008F4650">
          <w:rPr>
            <w:lang w:val="en-US"/>
          </w:rPr>
          <w:t xml:space="preserve"> tradisional, pemberlakuan peraturan proses bisnis dilakukan</w:t>
        </w:r>
        <w:r w:rsidR="008F4650" w:rsidRPr="008F4650">
          <w:rPr>
            <w:lang w:val="en-US"/>
          </w:rPr>
          <w:t xml:space="preserve"> se</w:t>
        </w:r>
      </w:ins>
      <w:ins w:id="1426" w:author="arkat" w:date="2017-10-06T08:01:00Z">
        <w:r w:rsidR="008D650E">
          <w:rPr>
            <w:lang w:val="en-US"/>
          </w:rPr>
          <w:t>cara</w:t>
        </w:r>
      </w:ins>
      <w:ins w:id="1427" w:author="arkat" w:date="2017-10-02T07:04:00Z">
        <w:r w:rsidR="008F4650" w:rsidRPr="008F4650">
          <w:rPr>
            <w:lang w:val="en-US"/>
          </w:rPr>
          <w:t xml:space="preserve"> manual,</w:t>
        </w:r>
      </w:ins>
      <w:ins w:id="1428" w:author="arkat" w:date="2017-10-02T07:05:00Z">
        <w:r w:rsidR="008F4650">
          <w:rPr>
            <w:lang w:val="en-US"/>
          </w:rPr>
          <w:t xml:space="preserve"> Dengan dipandu oleh personil perusahaan yang memiliki pengetahuan di bidang tersebut dengan </w:t>
        </w:r>
      </w:ins>
      <w:ins w:id="1429" w:author="arkat" w:date="2017-10-06T08:01:00Z">
        <w:r w:rsidR="008D650E">
          <w:rPr>
            <w:lang w:val="en-US"/>
          </w:rPr>
          <w:t>Cara</w:t>
        </w:r>
      </w:ins>
      <w:ins w:id="1430" w:author="arkat" w:date="2017-10-02T07:19:00Z">
        <w:r w:rsidR="00F52150">
          <w:rPr>
            <w:lang w:val="en-US"/>
          </w:rPr>
          <w:t xml:space="preserve"> </w:t>
        </w:r>
      </w:ins>
      <w:ins w:id="1431" w:author="arkat" w:date="2017-10-02T07:05:00Z">
        <w:r w:rsidR="008F4650">
          <w:rPr>
            <w:lang w:val="en-US"/>
          </w:rPr>
          <w:t xml:space="preserve">menerapkan peraturan dan prosedur </w:t>
        </w:r>
      </w:ins>
      <w:ins w:id="1432" w:author="arkat" w:date="2017-10-02T07:04:00Z">
        <w:r w:rsidR="008F4650">
          <w:rPr>
            <w:lang w:val="en-US"/>
          </w:rPr>
          <w:t>kerja di perusahaan.</w:t>
        </w:r>
      </w:ins>
    </w:p>
    <w:p w14:paraId="64FF7E03" w14:textId="05C08CBC" w:rsidR="0017371E" w:rsidRDefault="0017371E" w:rsidP="0017371E">
      <w:pPr>
        <w:pStyle w:val="BodyText"/>
        <w:ind w:firstLine="630"/>
        <w:rPr>
          <w:ins w:id="1433" w:author="arkat" w:date="2017-10-04T18:29:00Z"/>
        </w:rPr>
      </w:pPr>
      <w:ins w:id="1434" w:author="arkat" w:date="2017-10-02T08:39:00Z">
        <w:r>
          <w:rPr>
            <w:lang w:val="en-US"/>
          </w:rPr>
          <w:t>B</w:t>
        </w:r>
        <w:r w:rsidRPr="00832701">
          <w:t xml:space="preserve">PM membantu perusahaan dalam mengawasi dan mengontrol seluruh elemen pada proses bisnis, seperti karyawan, pelanggan, pemasok, dan workflow. BPM meningkatkan kualitas proses bisnis melalui penyediaan mekanisme feedback yang lebih baik. Review yang berkesinambungan dan real-time </w:t>
        </w:r>
      </w:ins>
      <w:ins w:id="1435" w:author="arkat" w:date="2017-10-06T08:01:00Z">
        <w:r w:rsidR="008D650E">
          <w:t>akan</w:t>
        </w:r>
      </w:ins>
      <w:ins w:id="1436" w:author="arkat" w:date="2017-10-02T08:39:00Z">
        <w:r w:rsidRPr="00832701">
          <w:t xml:space="preserve"> membantu perusahaan dalam mengidentifikasi masalah dan kemudian mengatasinya se</w:t>
        </w:r>
      </w:ins>
      <w:ins w:id="1437" w:author="arkat" w:date="2017-10-06T08:01:00Z">
        <w:r w:rsidR="008D650E">
          <w:t>cara</w:t>
        </w:r>
      </w:ins>
      <w:ins w:id="1438" w:author="arkat" w:date="2017-10-02T08:39:00Z">
        <w:r w:rsidRPr="00832701">
          <w:t xml:space="preserve"> lebih cepat sebelum masalah tersebut berkembang menjadi lebih besar.</w:t>
        </w:r>
      </w:ins>
    </w:p>
    <w:p w14:paraId="63CECE8B" w14:textId="2B6D982B" w:rsidR="0021262F" w:rsidRPr="0056138E" w:rsidRDefault="0021262F" w:rsidP="0017371E">
      <w:pPr>
        <w:pStyle w:val="BodyText"/>
        <w:ind w:firstLine="630"/>
        <w:rPr>
          <w:ins w:id="1439" w:author="arkat" w:date="2017-10-04T18:31:00Z"/>
          <w:lang w:val="en-US"/>
          <w:rPrChange w:id="1440" w:author="arkat" w:date="2017-10-04T18:44:00Z">
            <w:rPr>
              <w:ins w:id="1441" w:author="arkat" w:date="2017-10-04T18:31:00Z"/>
              <w:i/>
              <w:lang w:val="en-US"/>
            </w:rPr>
          </w:rPrChange>
        </w:rPr>
      </w:pPr>
      <w:ins w:id="1442" w:author="arkat" w:date="2017-10-04T18:29:00Z">
        <w:r>
          <w:rPr>
            <w:lang w:val="en-US"/>
          </w:rPr>
          <w:t>Se</w:t>
        </w:r>
      </w:ins>
      <w:ins w:id="1443" w:author="arkat" w:date="2017-10-06T08:01:00Z">
        <w:r w:rsidR="008D650E">
          <w:rPr>
            <w:lang w:val="en-US"/>
          </w:rPr>
          <w:t>cara</w:t>
        </w:r>
      </w:ins>
      <w:ins w:id="1444" w:author="arkat" w:date="2017-10-04T18:29:00Z">
        <w:r>
          <w:rPr>
            <w:lang w:val="en-US"/>
          </w:rPr>
          <w:t xml:space="preserve"> umum, aktivitas BPM dikelompokkan menjadi </w:t>
        </w:r>
      </w:ins>
      <w:ins w:id="1445"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1446" w:author="arkat" w:date="2017-10-04T19:05:00Z">
        <w:r w:rsidR="0046428A">
          <w:rPr>
            <w:i/>
            <w:lang w:val="en-US"/>
          </w:rPr>
          <w:t xml:space="preserve"> </w:t>
        </w:r>
      </w:ins>
      <w:ins w:id="1447"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1448" w:author="arkat" w:date="2017-10-04T19:13:00Z">
        <w:r w:rsidR="0046428A">
          <w:rPr>
            <w:i/>
            <w:lang w:val="en-US"/>
          </w:rPr>
          <w:fldChar w:fldCharType="end"/>
        </w:r>
      </w:ins>
      <w:ins w:id="1449" w:author="arkat" w:date="2017-10-04T18:30:00Z">
        <w:r>
          <w:rPr>
            <w:i/>
            <w:lang w:val="en-US"/>
          </w:rPr>
          <w:t xml:space="preserve">. </w:t>
        </w:r>
      </w:ins>
      <w:ins w:id="1450" w:author="arkat" w:date="2017-10-04T18:40:00Z">
        <w:r w:rsidR="0056138E">
          <w:rPr>
            <w:lang w:val="en-US"/>
          </w:rPr>
          <w:t>Pa</w:t>
        </w:r>
      </w:ins>
      <w:ins w:id="1451" w:author="arkat" w:date="2017-10-04T18:41:00Z">
        <w:r w:rsidR="0056138E">
          <w:rPr>
            <w:lang w:val="en-US"/>
          </w:rPr>
          <w:t xml:space="preserve">da gambar 2.1 kita dapat melihat standar siklus hidup BPM. </w:t>
        </w:r>
      </w:ins>
      <w:ins w:id="1452"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1453"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1454" w:author="arkat" w:date="2017-10-04T18:37:00Z"/>
          <w:i/>
          <w:lang w:val="en-US"/>
        </w:rPr>
      </w:pPr>
    </w:p>
    <w:p w14:paraId="525F3DD3" w14:textId="393D479D" w:rsidR="0021262F" w:rsidRDefault="0056138E" w:rsidP="0021262F">
      <w:pPr>
        <w:pStyle w:val="BodyText"/>
        <w:rPr>
          <w:ins w:id="1455" w:author="arkat" w:date="2017-10-04T18:35:00Z"/>
          <w:i/>
          <w:lang w:val="en-US"/>
        </w:rPr>
      </w:pPr>
      <w:ins w:id="1456" w:author="arkat" w:date="2017-10-04T18:39:00Z">
        <w:r>
          <w:rPr>
            <w:i/>
            <w:noProof/>
            <w:lang w:val="en-US"/>
            <w:rPrChange w:id="1457"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ins>
    </w:p>
    <w:p w14:paraId="44DEF3A5" w14:textId="268D10E2" w:rsidR="0021262F" w:rsidRPr="0021262F" w:rsidRDefault="0021262F">
      <w:pPr>
        <w:pStyle w:val="GambarBAB2"/>
        <w:numPr>
          <w:ilvl w:val="0"/>
          <w:numId w:val="45"/>
        </w:numPr>
        <w:ind w:left="0" w:firstLine="0"/>
        <w:rPr>
          <w:ins w:id="1458" w:author="arkat" w:date="2017-10-04T18:31:00Z"/>
          <w:b/>
          <w:rPrChange w:id="1459" w:author="arkat" w:date="2017-10-04T18:36:00Z">
            <w:rPr>
              <w:ins w:id="1460" w:author="arkat" w:date="2017-10-04T18:31:00Z"/>
              <w:i/>
              <w:lang w:val="en-US"/>
            </w:rPr>
          </w:rPrChange>
        </w:rPr>
        <w:pPrChange w:id="1461" w:author="arkat" w:date="2017-10-04T18:36:00Z">
          <w:pPr>
            <w:pStyle w:val="BodyText"/>
            <w:ind w:firstLine="630"/>
          </w:pPr>
        </w:pPrChange>
      </w:pPr>
      <w:bookmarkStart w:id="1462" w:name="_Toc494920092"/>
      <w:ins w:id="1463" w:author="arkat" w:date="2017-10-04T18:35:00Z">
        <w:r w:rsidRPr="0021262F">
          <w:rPr>
            <w:b/>
            <w:rPrChange w:id="1464" w:author="arkat" w:date="2017-10-04T18:36:00Z">
              <w:rPr>
                <w:i/>
              </w:rPr>
            </w:rPrChange>
          </w:rPr>
          <w:t>Siklus Hidup Manajemen Proses Bisnis</w:t>
        </w:r>
      </w:ins>
      <w:bookmarkEnd w:id="1462"/>
    </w:p>
    <w:p w14:paraId="2AD3B892" w14:textId="2BE7C048" w:rsidR="0021262F" w:rsidRPr="00894A29" w:rsidRDefault="00894A29">
      <w:pPr>
        <w:jc w:val="center"/>
        <w:rPr>
          <w:ins w:id="1465" w:author="arkat" w:date="2017-10-02T08:39:00Z"/>
          <w:lang w:val="en-US"/>
          <w:rPrChange w:id="1466" w:author="arkat" w:date="2017-10-04T23:15:00Z">
            <w:rPr>
              <w:ins w:id="1467" w:author="arkat" w:date="2017-10-02T08:39:00Z"/>
            </w:rPr>
          </w:rPrChange>
        </w:rPr>
        <w:pPrChange w:id="1468" w:author="arkat" w:date="2017-10-04T23:15:00Z">
          <w:pPr>
            <w:pStyle w:val="BodyText"/>
            <w:ind w:firstLine="630"/>
          </w:pPr>
        </w:pPrChange>
      </w:pPr>
      <w:ins w:id="1469"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1470" w:author="arkat" w:date="2017-10-04T23:15:00Z">
        <w:r w:rsidRPr="00894A29" w:rsidDel="00894A29">
          <w:rPr>
            <w:noProof/>
            <w:lang w:val="en-US"/>
          </w:rPr>
          <w:delText>(</w:delText>
        </w:r>
      </w:del>
      <w:r w:rsidRPr="00894A29">
        <w:rPr>
          <w:noProof/>
          <w:lang w:val="en-US"/>
        </w:rPr>
        <w:t>Gartner</w:t>
      </w:r>
      <w:del w:id="1471" w:author="arkat" w:date="2017-10-04T23:15:00Z">
        <w:r w:rsidRPr="00894A29" w:rsidDel="00894A29">
          <w:rPr>
            <w:noProof/>
            <w:lang w:val="en-US"/>
          </w:rPr>
          <w:delText>,</w:delText>
        </w:r>
      </w:del>
      <w:r w:rsidRPr="00894A29">
        <w:rPr>
          <w:noProof/>
          <w:lang w:val="en-US"/>
        </w:rPr>
        <w:t xml:space="preserve"> </w:t>
      </w:r>
      <w:ins w:id="1472" w:author="arkat" w:date="2017-10-04T23:15:00Z">
        <w:r>
          <w:rPr>
            <w:noProof/>
            <w:lang w:val="en-US"/>
          </w:rPr>
          <w:t>(</w:t>
        </w:r>
      </w:ins>
      <w:r w:rsidRPr="00894A29">
        <w:rPr>
          <w:noProof/>
          <w:lang w:val="en-US"/>
        </w:rPr>
        <w:t>2016)</w:t>
      </w:r>
      <w:ins w:id="1473" w:author="arkat" w:date="2017-10-04T23:15:00Z">
        <w:r>
          <w:rPr>
            <w:lang w:val="en-US"/>
          </w:rPr>
          <w:fldChar w:fldCharType="end"/>
        </w:r>
      </w:ins>
    </w:p>
    <w:p w14:paraId="43C3A31B" w14:textId="162B2362" w:rsidR="0056138E" w:rsidRPr="0056138E" w:rsidRDefault="0056138E">
      <w:pPr>
        <w:pStyle w:val="BodyTextFirstIndent"/>
        <w:numPr>
          <w:ilvl w:val="0"/>
          <w:numId w:val="144"/>
        </w:numPr>
        <w:ind w:left="360"/>
        <w:rPr>
          <w:ins w:id="1474" w:author="arkat" w:date="2017-10-04T18:45:00Z"/>
          <w:i/>
          <w:lang w:val="en-US"/>
          <w:rPrChange w:id="1475" w:author="arkat" w:date="2017-10-04T18:45:00Z">
            <w:rPr>
              <w:ins w:id="1476" w:author="arkat" w:date="2017-10-04T18:45:00Z"/>
              <w:lang w:val="en-US"/>
            </w:rPr>
          </w:rPrChange>
        </w:rPr>
        <w:pPrChange w:id="1477" w:author="arkat" w:date="2017-10-04T18:45:00Z">
          <w:pPr>
            <w:pStyle w:val="Heading2"/>
            <w:spacing w:before="0" w:after="0"/>
          </w:pPr>
        </w:pPrChange>
      </w:pPr>
      <w:ins w:id="1478" w:author="arkat" w:date="2017-10-04T18:45:00Z">
        <w:r w:rsidRPr="0056138E">
          <w:rPr>
            <w:i/>
            <w:lang w:val="en-US"/>
            <w:rPrChange w:id="1479" w:author="arkat" w:date="2017-10-04T18:45:00Z">
              <w:rPr>
                <w:lang w:val="en-US"/>
              </w:rPr>
            </w:rPrChange>
          </w:rPr>
          <w:t>Design</w:t>
        </w:r>
        <w:r>
          <w:rPr>
            <w:i/>
            <w:lang w:val="en-US"/>
          </w:rPr>
          <w:t xml:space="preserve">, </w:t>
        </w:r>
        <w:r>
          <w:rPr>
            <w:lang w:val="en-US"/>
          </w:rPr>
          <w:t xml:space="preserve">Tahap yang mengidentifikasi </w:t>
        </w:r>
      </w:ins>
      <w:ins w:id="1480" w:author="arkat" w:date="2017-10-04T18:46:00Z">
        <w:r>
          <w:rPr>
            <w:lang w:val="en-US"/>
          </w:rPr>
          <w:t>proses bisnis saat ini</w:t>
        </w:r>
      </w:ins>
      <w:ins w:id="1481" w:author="arkat" w:date="2017-10-04T18:47:00Z">
        <w:r>
          <w:rPr>
            <w:lang w:val="en-US"/>
          </w:rPr>
          <w:t xml:space="preserve"> dan proses tersebut harus dirancang. Tahap ini bertujuan untuk memastikan perancangan sesuai </w:t>
        </w:r>
        <w:r>
          <w:rPr>
            <w:lang w:val="en-US"/>
          </w:rPr>
          <w:lastRenderedPageBreak/>
          <w:t xml:space="preserve">dengan teori </w:t>
        </w:r>
      </w:ins>
      <w:ins w:id="1482" w:author="arkat" w:date="2017-10-04T18:48:00Z">
        <w:r>
          <w:rPr>
            <w:lang w:val="en-US"/>
          </w:rPr>
          <w:t>untuk membangun sebuah proses yang efisien dan mereduksi kesalahan selama siklus hidup.</w:t>
        </w:r>
      </w:ins>
    </w:p>
    <w:p w14:paraId="39A52681" w14:textId="2837C83F" w:rsidR="0056138E" w:rsidRPr="0056138E" w:rsidRDefault="0056138E">
      <w:pPr>
        <w:pStyle w:val="BodyTextFirstIndent"/>
        <w:numPr>
          <w:ilvl w:val="0"/>
          <w:numId w:val="144"/>
        </w:numPr>
        <w:ind w:left="360"/>
        <w:rPr>
          <w:ins w:id="1483" w:author="arkat" w:date="2017-10-04T18:45:00Z"/>
          <w:i/>
          <w:lang w:val="en-US"/>
          <w:rPrChange w:id="1484" w:author="arkat" w:date="2017-10-04T18:45:00Z">
            <w:rPr>
              <w:ins w:id="1485" w:author="arkat" w:date="2017-10-04T18:45:00Z"/>
              <w:lang w:val="en-US"/>
            </w:rPr>
          </w:rPrChange>
        </w:rPr>
        <w:pPrChange w:id="1486" w:author="arkat" w:date="2017-10-04T18:45:00Z">
          <w:pPr>
            <w:pStyle w:val="Heading2"/>
            <w:spacing w:before="0" w:after="0"/>
          </w:pPr>
        </w:pPrChange>
      </w:pPr>
      <w:ins w:id="1487" w:author="arkat" w:date="2017-10-04T18:45:00Z">
        <w:r w:rsidRPr="0056138E">
          <w:rPr>
            <w:i/>
            <w:lang w:val="en-US"/>
            <w:rPrChange w:id="1488" w:author="arkat" w:date="2017-10-04T18:45:00Z">
              <w:rPr>
                <w:lang w:val="en-US"/>
              </w:rPr>
            </w:rPrChange>
          </w:rPr>
          <w:t>Modelling</w:t>
        </w:r>
      </w:ins>
      <w:ins w:id="1489" w:author="arkat" w:date="2017-10-04T18:48:00Z">
        <w:r>
          <w:rPr>
            <w:i/>
            <w:lang w:val="en-US"/>
          </w:rPr>
          <w:t xml:space="preserve">, </w:t>
        </w:r>
      </w:ins>
      <w:ins w:id="1490" w:author="arkat" w:date="2017-10-04T18:52:00Z">
        <w:r w:rsidR="00D85088">
          <w:rPr>
            <w:lang w:val="en-US"/>
          </w:rPr>
          <w:t xml:space="preserve">tahap </w:t>
        </w:r>
      </w:ins>
      <w:ins w:id="1491" w:author="arkat" w:date="2017-10-04T18:49:00Z">
        <w:r w:rsidR="00D85088">
          <w:rPr>
            <w:lang w:val="en-US"/>
          </w:rPr>
          <w:t>mengabstraksikan rancangan ke dalam model dengan menggun</w:t>
        </w:r>
      </w:ins>
      <w:ins w:id="1492" w:author="arkat" w:date="2017-10-06T08:01:00Z">
        <w:r w:rsidR="008D650E">
          <w:rPr>
            <w:lang w:val="en-US"/>
          </w:rPr>
          <w:t>akan</w:t>
        </w:r>
      </w:ins>
      <w:ins w:id="1493"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1494" w:author="arkat" w:date="2017-10-04T18:50:00Z">
        <w:r w:rsidR="00D85088">
          <w:rPr>
            <w:lang w:val="en-US"/>
          </w:rPr>
          <w:t xml:space="preserve">dan </w:t>
        </w:r>
        <w:r w:rsidR="00D85088" w:rsidRPr="00D85088">
          <w:rPr>
            <w:lang w:val="en-US"/>
            <w:rPrChange w:id="1495" w:author="arkat" w:date="2017-10-04T18:50:00Z">
              <w:rPr>
                <w:i/>
                <w:lang w:val="en-US"/>
              </w:rPr>
            </w:rPrChange>
          </w:rPr>
          <w:t>stakeholder</w:t>
        </w:r>
        <w:r w:rsidR="00D85088">
          <w:rPr>
            <w:i/>
            <w:lang w:val="en-US"/>
          </w:rPr>
          <w:t xml:space="preserve"> </w:t>
        </w:r>
        <w:r w:rsidR="00D85088">
          <w:rPr>
            <w:lang w:val="en-US"/>
          </w:rPr>
          <w:t>untuk meningkatkan proses dan manajemen</w:t>
        </w:r>
      </w:ins>
      <w:ins w:id="1496" w:author="arkat" w:date="2017-10-04T18:51:00Z">
        <w:r w:rsidR="00D85088">
          <w:rPr>
            <w:lang w:val="en-US"/>
          </w:rPr>
          <w:t xml:space="preserve"> mutu</w:t>
        </w:r>
      </w:ins>
      <w:ins w:id="1497"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1498" w:author="arkat" w:date="2017-10-04T18:45:00Z"/>
          <w:i/>
          <w:lang w:val="en-US"/>
          <w:rPrChange w:id="1499" w:author="arkat" w:date="2017-10-04T18:58:00Z">
            <w:rPr>
              <w:ins w:id="1500" w:author="arkat" w:date="2017-10-04T18:45:00Z"/>
              <w:lang w:val="en-US"/>
            </w:rPr>
          </w:rPrChange>
        </w:rPr>
        <w:pPrChange w:id="1501" w:author="arkat" w:date="2017-10-04T18:58:00Z">
          <w:pPr>
            <w:pStyle w:val="Heading2"/>
            <w:spacing w:before="0" w:after="0"/>
          </w:pPr>
        </w:pPrChange>
      </w:pPr>
      <w:ins w:id="1502" w:author="arkat" w:date="2017-10-04T18:45:00Z">
        <w:r w:rsidRPr="0056138E">
          <w:rPr>
            <w:i/>
            <w:lang w:val="en-US"/>
            <w:rPrChange w:id="1503" w:author="arkat" w:date="2017-10-04T18:45:00Z">
              <w:rPr>
                <w:lang w:val="en-US"/>
              </w:rPr>
            </w:rPrChange>
          </w:rPr>
          <w:t>Execution</w:t>
        </w:r>
      </w:ins>
      <w:ins w:id="1504" w:author="arkat" w:date="2017-10-04T18:51:00Z">
        <w:r w:rsidR="00D85088">
          <w:rPr>
            <w:i/>
            <w:lang w:val="en-US"/>
          </w:rPr>
          <w:t xml:space="preserve">, </w:t>
        </w:r>
      </w:ins>
      <w:ins w:id="1505" w:author="arkat" w:date="2017-10-04T18:52:00Z">
        <w:r w:rsidR="00D85088">
          <w:rPr>
            <w:lang w:val="en-US"/>
          </w:rPr>
          <w:t xml:space="preserve">tahap mengotomasi sumberdaya dan aktivitas proses bisnis. Informasi ini </w:t>
        </w:r>
      </w:ins>
      <w:ins w:id="1506" w:author="arkat" w:date="2017-10-04T18:53:00Z">
        <w:r w:rsidR="00D85088">
          <w:rPr>
            <w:lang w:val="en-US"/>
          </w:rPr>
          <w:t xml:space="preserve">diperlukan untuk mengeksekusi model yang telah didefinisikan pada saat fase pemodelan. Biasanya, eksekusi proses adalah kombinasi </w:t>
        </w:r>
      </w:ins>
      <w:ins w:id="1507"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3BFC8ECA" w:rsidR="0056138E" w:rsidRPr="0056138E" w:rsidRDefault="0056138E">
      <w:pPr>
        <w:pStyle w:val="BodyTextFirstIndent"/>
        <w:numPr>
          <w:ilvl w:val="0"/>
          <w:numId w:val="144"/>
        </w:numPr>
        <w:ind w:left="360"/>
        <w:rPr>
          <w:ins w:id="1508" w:author="arkat" w:date="2017-10-04T18:45:00Z"/>
          <w:i/>
          <w:lang w:val="en-US"/>
          <w:rPrChange w:id="1509" w:author="arkat" w:date="2017-10-04T18:45:00Z">
            <w:rPr>
              <w:ins w:id="1510" w:author="arkat" w:date="2017-10-04T18:45:00Z"/>
              <w:lang w:val="en-US"/>
            </w:rPr>
          </w:rPrChange>
        </w:rPr>
        <w:pPrChange w:id="1511" w:author="arkat" w:date="2017-10-04T18:45:00Z">
          <w:pPr>
            <w:pStyle w:val="Heading2"/>
            <w:spacing w:before="0" w:after="0"/>
          </w:pPr>
        </w:pPrChange>
      </w:pPr>
      <w:ins w:id="1512" w:author="arkat" w:date="2017-10-04T18:45:00Z">
        <w:r w:rsidRPr="0056138E">
          <w:rPr>
            <w:i/>
            <w:lang w:val="en-US"/>
            <w:rPrChange w:id="1513" w:author="arkat" w:date="2017-10-04T18:45:00Z">
              <w:rPr>
                <w:lang w:val="en-US"/>
              </w:rPr>
            </w:rPrChange>
          </w:rPr>
          <w:t>Monitoring</w:t>
        </w:r>
      </w:ins>
      <w:ins w:id="1514" w:author="arkat" w:date="2017-10-04T18:59:00Z">
        <w:r w:rsidR="00D85088">
          <w:rPr>
            <w:i/>
            <w:lang w:val="en-US"/>
          </w:rPr>
          <w:t xml:space="preserve">, </w:t>
        </w:r>
        <w:r w:rsidR="0046428A">
          <w:rPr>
            <w:lang w:val="en-US"/>
          </w:rPr>
          <w:t xml:space="preserve">tahap ini melakukan kontorl terhadap proses individu yang sedang berjalan, </w:t>
        </w:r>
      </w:ins>
      <w:ins w:id="1515" w:author="arkat" w:date="2017-10-04T19:00:00Z">
        <w:r w:rsidR="0046428A">
          <w:rPr>
            <w:lang w:val="en-US"/>
          </w:rPr>
          <w:t>tahap ini berguna untuk mengetahui apakah aktifitas dieksekusi di alur kerja</w:t>
        </w:r>
      </w:ins>
      <w:ins w:id="1516" w:author="arkat" w:date="2017-10-04T19:01:00Z">
        <w:r w:rsidR="0046428A">
          <w:rPr>
            <w:lang w:val="en-US"/>
          </w:rPr>
          <w:t xml:space="preserve">. Pada fase ini bisa mendapatkan data statistic,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1517" w:author="arkat" w:date="2017-10-04T18:44:00Z"/>
          <w:i/>
          <w:lang w:val="en-US"/>
          <w:rPrChange w:id="1518" w:author="arkat" w:date="2017-10-04T18:45:00Z">
            <w:rPr>
              <w:ins w:id="1519" w:author="arkat" w:date="2017-10-04T18:44:00Z"/>
              <w:lang w:val="en-US"/>
            </w:rPr>
          </w:rPrChange>
        </w:rPr>
        <w:pPrChange w:id="1520" w:author="arkat" w:date="2017-10-04T18:45:00Z">
          <w:pPr>
            <w:pStyle w:val="Heading2"/>
            <w:spacing w:before="0" w:after="0"/>
          </w:pPr>
        </w:pPrChange>
      </w:pPr>
      <w:ins w:id="1521" w:author="arkat" w:date="2017-10-04T18:45:00Z">
        <w:r w:rsidRPr="0056138E">
          <w:rPr>
            <w:i/>
            <w:lang w:val="en-US"/>
            <w:rPrChange w:id="1522" w:author="arkat" w:date="2017-10-04T18:45:00Z">
              <w:rPr>
                <w:lang w:val="en-US"/>
              </w:rPr>
            </w:rPrChange>
          </w:rPr>
          <w:t>Optimasi</w:t>
        </w:r>
      </w:ins>
      <w:ins w:id="1523" w:author="arkat" w:date="2017-10-04T19:01:00Z">
        <w:r w:rsidR="0046428A">
          <w:rPr>
            <w:i/>
            <w:lang w:val="en-US"/>
          </w:rPr>
          <w:t xml:space="preserve">, </w:t>
        </w:r>
      </w:ins>
      <w:ins w:id="1524"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1525" w:author="arkat" w:date="2017-10-04T19:03:00Z">
        <w:r w:rsidR="0046428A">
          <w:rPr>
            <w:lang w:val="en-US"/>
          </w:rPr>
          <w:t xml:space="preserve">analisa pada saat pemodelan dan pemantauan. </w:t>
        </w:r>
      </w:ins>
    </w:p>
    <w:p w14:paraId="2FC49194" w14:textId="638B42DB" w:rsidR="0017371E" w:rsidRPr="00161C34" w:rsidRDefault="0017371E">
      <w:pPr>
        <w:pStyle w:val="BodyTextFirstIndent"/>
        <w:rPr>
          <w:ins w:id="1526" w:author="arkat" w:date="2017-09-27T07:25:00Z"/>
          <w:lang w:val="en-US"/>
        </w:rPr>
        <w:pPrChange w:id="1527" w:author="arkat" w:date="2017-10-02T08:41:00Z">
          <w:pPr>
            <w:pStyle w:val="Heading2"/>
            <w:spacing w:before="0" w:after="0"/>
          </w:pPr>
        </w:pPrChange>
      </w:pPr>
      <w:ins w:id="1528" w:author="arkat" w:date="2017-10-02T08:35:00Z">
        <w:r w:rsidRPr="00326A50">
          <w:rPr>
            <w:lang w:val="en-US"/>
          </w:rPr>
          <w:t>BPM sangat bergantung pada representasi dari proses bisni</w:t>
        </w:r>
        <w:r>
          <w:rPr>
            <w:lang w:val="en-US"/>
          </w:rPr>
          <w:t xml:space="preserve">s, pemodelan proses bisnis dan hasil model proses bisnis, sehingga </w:t>
        </w:r>
      </w:ins>
      <w:ins w:id="1529" w:author="arkat" w:date="2017-10-04T19:04:00Z">
        <w:r w:rsidR="0046428A">
          <w:rPr>
            <w:lang w:val="en-US"/>
          </w:rPr>
          <w:t xml:space="preserve">tahapan </w:t>
        </w:r>
      </w:ins>
      <w:ins w:id="1530"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1531" w:author="arkat" w:date="2017-10-04T23:16:00Z">
        <w:r w:rsidR="00894A29">
          <w:rPr>
            <w:i/>
            <w:lang w:val="en-US"/>
          </w:rPr>
          <w:t xml:space="preserve"> Management</w:t>
        </w:r>
      </w:ins>
      <w:ins w:id="1532"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1533" w:author="arkat" w:date="2017-10-06T08:01:00Z">
        <w:r w:rsidR="008D650E">
          <w:rPr>
            <w:lang w:val="en-US"/>
          </w:rPr>
          <w:t>akan</w:t>
        </w:r>
      </w:ins>
      <w:ins w:id="1534"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1535" w:author="arkat" w:date="2017-10-06T08:01:00Z">
        <w:r w:rsidR="008D650E">
          <w:rPr>
            <w:lang w:val="en-US"/>
          </w:rPr>
          <w:t>Akan</w:t>
        </w:r>
      </w:ins>
      <w:ins w:id="1536"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1537" w:author="arkat" w:date="2017-10-06T08:01:00Z">
        <w:r w:rsidR="008D650E">
          <w:rPr>
            <w:lang w:val="en-US"/>
          </w:rPr>
          <w:t>akan</w:t>
        </w:r>
      </w:ins>
      <w:ins w:id="1538"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1539" w:author="arkat" w:date="2017-10-06T08:01:00Z">
        <w:r w:rsidR="008D650E">
          <w:rPr>
            <w:lang w:val="en-US"/>
          </w:rPr>
          <w:t>akan</w:t>
        </w:r>
      </w:ins>
      <w:ins w:id="1540" w:author="arkat" w:date="2017-10-02T08:41:00Z">
        <w:r w:rsidR="0046428A">
          <w:rPr>
            <w:lang w:val="en-US"/>
          </w:rPr>
          <w:t xml:space="preserve"> menjabarkan teknik </w:t>
        </w:r>
      </w:ins>
      <w:ins w:id="1541"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1542" w:author="arkat" w:date="2017-09-25T17:01:00Z"/>
          <w:lang w:val="en-US"/>
        </w:rPr>
        <w:pPrChange w:id="1543" w:author="arkat" w:date="2017-09-27T07:26:00Z">
          <w:pPr>
            <w:pStyle w:val="Heading2"/>
            <w:spacing w:before="0" w:after="0"/>
          </w:pPr>
        </w:pPrChange>
      </w:pPr>
      <w:bookmarkStart w:id="1544" w:name="_Toc494923129"/>
      <w:ins w:id="1545" w:author="arkat" w:date="2017-09-27T07:25:00Z">
        <w:r>
          <w:rPr>
            <w:lang w:val="en-US"/>
          </w:rPr>
          <w:t>Pemodelan Proses Bisnis</w:t>
        </w:r>
      </w:ins>
      <w:bookmarkEnd w:id="1544"/>
    </w:p>
    <w:p w14:paraId="14D537B8" w14:textId="5E3D687F" w:rsidR="00661CDD" w:rsidRPr="00661CDD" w:rsidRDefault="00DE38D8" w:rsidP="008A681E">
      <w:pPr>
        <w:pStyle w:val="BodyText"/>
        <w:spacing w:after="0"/>
        <w:ind w:firstLine="270"/>
        <w:rPr>
          <w:ins w:id="1546" w:author="arkat" w:date="2017-09-25T20:37:00Z"/>
          <w:rPrChange w:id="1547" w:author="arkat" w:date="2017-09-25T20:45:00Z">
            <w:rPr>
              <w:ins w:id="1548" w:author="arkat" w:date="2017-09-25T20:37:00Z"/>
              <w:lang w:val="en-US"/>
            </w:rPr>
          </w:rPrChange>
        </w:rPr>
      </w:pPr>
      <w:ins w:id="1549" w:author="arkat" w:date="2017-09-27T07:38:00Z">
        <w:r>
          <w:t xml:space="preserve">Sebuah model proses bisnis terdiri dari serangkaian model kegiatan dan constraint antara model-model kegiatan (Weske, 2007). </w:t>
        </w:r>
      </w:ins>
      <w:ins w:id="1550" w:author="arkat" w:date="2017-09-25T17:58:00Z">
        <w:r w:rsidR="00A37CF1" w:rsidRPr="00492557">
          <w:t>Kompleksitas proses bisnis membuat perus</w:t>
        </w:r>
        <w:r w:rsidR="00A37CF1">
          <w:t xml:space="preserve">ahaan mencari </w:t>
        </w:r>
      </w:ins>
      <w:ins w:id="1551" w:author="arkat" w:date="2017-10-06T08:01:00Z">
        <w:r w:rsidR="008D650E">
          <w:t>cara</w:t>
        </w:r>
      </w:ins>
      <w:ins w:id="1552" w:author="arkat" w:date="2017-09-25T17:58:00Z">
        <w:r w:rsidR="00A37CF1">
          <w:t xml:space="preserve"> untuk memodelkan </w:t>
        </w:r>
        <w:r w:rsidR="00A37CF1" w:rsidRPr="00492557">
          <w:t>proses bisnis</w:t>
        </w:r>
        <w:r w:rsidR="00A37CF1">
          <w:t>.</w:t>
        </w:r>
      </w:ins>
      <w:ins w:id="1553"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1554" w:author="arkat" w:date="2017-10-06T08:01:00Z">
        <w:r w:rsidR="008D650E">
          <w:t>akan</w:t>
        </w:r>
      </w:ins>
      <w:ins w:id="1555" w:author="arkat" w:date="2017-09-25T20:40:00Z">
        <w:r w:rsidR="00244025" w:rsidRPr="00D847D7">
          <w:t xml:space="preserve"> dan hubungan atau titik-titik  koneksi, se</w:t>
        </w:r>
      </w:ins>
      <w:ins w:id="1556" w:author="arkat" w:date="2017-10-06T08:01:00Z">
        <w:r w:rsidR="008D650E">
          <w:t>cara</w:t>
        </w:r>
      </w:ins>
      <w:ins w:id="1557" w:author="arkat" w:date="2017-09-25T20:40:00Z">
        <w:r w:rsidR="00244025" w:rsidRPr="00D847D7">
          <w:t xml:space="preserve"> berurutan dari ujung ke ujung</w:t>
        </w:r>
      </w:ins>
      <w:ins w:id="1558" w:author="arkat" w:date="2017-09-25T17:58:00Z">
        <w:r w:rsidR="00244025">
          <w:t xml:space="preserve">. </w:t>
        </w:r>
      </w:ins>
      <w:ins w:id="1559" w:author="arkat" w:date="2017-09-25T17:54:00Z">
        <w:r w:rsidR="00A37CF1" w:rsidRPr="00A37CF1">
          <w:rPr>
            <w:rPrChange w:id="1560" w:author="arkat" w:date="2017-09-25T17:54:00Z">
              <w:rPr>
                <w:rFonts w:ascii="Times New Roman" w:hAnsi="Times New Roman" w:cs="Times New Roman"/>
                <w:color w:val="000000"/>
                <w:sz w:val="20"/>
                <w:szCs w:val="20"/>
              </w:rPr>
            </w:rPrChange>
          </w:rPr>
          <w:t>Pemodelan proses bisnis merup</w:t>
        </w:r>
      </w:ins>
      <w:ins w:id="1561" w:author="arkat" w:date="2017-10-06T08:01:00Z">
        <w:r w:rsidR="008D650E">
          <w:t>akan</w:t>
        </w:r>
      </w:ins>
      <w:ins w:id="1562" w:author="arkat" w:date="2017-09-25T17:54:00Z">
        <w:r w:rsidR="00244025" w:rsidRPr="008A681E">
          <w:t xml:space="preserve"> </w:t>
        </w:r>
      </w:ins>
      <w:ins w:id="1563" w:author="arkat" w:date="2017-10-06T08:01:00Z">
        <w:r w:rsidR="008D650E">
          <w:t>cara</w:t>
        </w:r>
      </w:ins>
      <w:ins w:id="1564" w:author="arkat" w:date="2017-09-25T17:54:00Z">
        <w:r w:rsidR="00244025" w:rsidRPr="008A681E">
          <w:t xml:space="preserve"> untuk memahami, mendesain dan menganalisa suatu </w:t>
        </w:r>
        <w:r w:rsidR="00A37CF1" w:rsidRPr="00A37CF1">
          <w:rPr>
            <w:rPrChange w:id="1565"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1566" w:author="arkat" w:date="2017-09-25T17:54:00Z">
              <w:rPr>
                <w:rFonts w:ascii="Times New Roman" w:hAnsi="Times New Roman" w:cs="Times New Roman"/>
                <w:color w:val="000000"/>
                <w:sz w:val="20"/>
                <w:szCs w:val="20"/>
              </w:rPr>
            </w:rPrChange>
          </w:rPr>
          <w:t>bisnis.</w:t>
        </w:r>
      </w:ins>
      <w:ins w:id="1567" w:author="arkat" w:date="2017-09-25T20:39:00Z">
        <w:r w:rsidR="00244025">
          <w:rPr>
            <w:lang w:val="en-US"/>
          </w:rPr>
          <w:t xml:space="preserve"> </w:t>
        </w:r>
      </w:ins>
      <w:ins w:id="1568" w:author="arkat" w:date="2017-09-25T17:54:00Z">
        <w:r w:rsidR="00A37CF1" w:rsidRPr="00A37CF1">
          <w:rPr>
            <w:rPrChange w:id="1569"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1570"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1571"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1572" w:author="arkat" w:date="2017-09-25T17:58:00Z">
              <w:rPr/>
            </w:rPrChange>
          </w:rPr>
          <w:t>bottleneck</w:t>
        </w:r>
        <w:r w:rsidR="00A37CF1">
          <w:t xml:space="preserve"> yang </w:t>
        </w:r>
        <w:r w:rsidR="00A37CF1" w:rsidRPr="00A37CF1">
          <w:rPr>
            <w:rPrChange w:id="1573"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1574"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1575"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1576"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1577" w:author="arkat" w:date="2017-09-25T17:58:00Z">
              <w:rPr>
                <w:rFonts w:ascii="Times New Roman" w:hAnsi="Times New Roman" w:cs="Times New Roman"/>
                <w:color w:val="000000"/>
                <w:sz w:val="20"/>
                <w:szCs w:val="20"/>
              </w:rPr>
            </w:rPrChange>
          </w:rPr>
          <w:t>performance</w:t>
        </w:r>
        <w:r w:rsidR="00A37CF1" w:rsidRPr="00A37CF1">
          <w:rPr>
            <w:rPrChange w:id="1578"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207E8737" w:rsidR="00D847D7" w:rsidRPr="00F52150" w:rsidRDefault="00D847D7" w:rsidP="008A681E">
      <w:pPr>
        <w:pStyle w:val="BodyText"/>
        <w:spacing w:after="0"/>
        <w:ind w:firstLine="270"/>
        <w:rPr>
          <w:ins w:id="1579" w:author="arkat" w:date="2017-10-02T07:11:00Z"/>
          <w:lang w:val="en-US"/>
          <w:rPrChange w:id="1580" w:author="arkat" w:date="2017-10-02T07:16:00Z">
            <w:rPr>
              <w:ins w:id="1581" w:author="arkat" w:date="2017-10-02T07:11:00Z"/>
            </w:rPr>
          </w:rPrChange>
        </w:rPr>
      </w:pPr>
      <w:ins w:id="1582" w:author="arkat" w:date="2017-09-25T20:38:00Z">
        <w:r w:rsidRPr="00D847D7">
          <w:t>Pemodelan proses bisnis se</w:t>
        </w:r>
      </w:ins>
      <w:ins w:id="1583" w:author="arkat" w:date="2017-10-06T08:01:00Z">
        <w:r w:rsidR="008D650E">
          <w:t>cara</w:t>
        </w:r>
      </w:ins>
      <w:ins w:id="1584" w:author="arkat" w:date="2017-09-25T20:38:00Z">
        <w:r w:rsidRPr="00D847D7">
          <w:t xml:space="preserve"> implisit berfokus pada proses, tind</w:t>
        </w:r>
      </w:ins>
      <w:ins w:id="1585" w:author="arkat" w:date="2017-10-06T08:01:00Z">
        <w:r w:rsidR="008D650E">
          <w:t>akan</w:t>
        </w:r>
      </w:ins>
      <w:ins w:id="1586" w:author="arkat" w:date="2017-09-25T20:38:00Z">
        <w:r w:rsidRPr="00D847D7">
          <w:t xml:space="preserve"> dan kegiatan.  Sumber daya yang digambarkan dalam </w:t>
        </w:r>
      </w:ins>
      <w:ins w:id="1587" w:author="arkat" w:date="2017-09-25T20:42:00Z">
        <w:r w:rsidR="00244025">
          <w:t>p</w:t>
        </w:r>
        <w:r w:rsidR="00244025" w:rsidRPr="00D847D7">
          <w:t>emodelan proses bisnis</w:t>
        </w:r>
      </w:ins>
      <w:ins w:id="1588" w:author="arkat" w:date="2017-09-25T20:38:00Z">
        <w:r w:rsidRPr="00D847D7">
          <w:t xml:space="preserve"> menunjukkan bagaimana mereka </w:t>
        </w:r>
      </w:ins>
      <w:ins w:id="1589" w:author="arkat" w:date="2017-10-06T08:01:00Z">
        <w:r w:rsidR="008D650E">
          <w:t>akan</w:t>
        </w:r>
      </w:ins>
      <w:ins w:id="1590" w:author="arkat" w:date="2017-09-25T20:38:00Z">
        <w:r w:rsidRPr="00D847D7">
          <w:t xml:space="preserve"> diproses. Orang (tim, departemen, dll) yang digambarkan dalam </w:t>
        </w:r>
      </w:ins>
      <w:ins w:id="1591" w:author="arkat" w:date="2017-09-25T20:42:00Z">
        <w:r w:rsidR="00244025">
          <w:t>p</w:t>
        </w:r>
        <w:r w:rsidR="00244025" w:rsidRPr="00D847D7">
          <w:t xml:space="preserve">emodelan proses bisnis </w:t>
        </w:r>
      </w:ins>
      <w:ins w:id="1592" w:author="arkat" w:date="2017-09-25T20:38:00Z">
        <w:r w:rsidRPr="00D847D7">
          <w:t>menunjukkan hal apa yang mereka lakukan, untuk  apa,  dan biasanya kapan dan untuk alasan apa, terutama ketika berbagai kemungkinan  atau  pilihan muncul, seperti pada diagram alir.</w:t>
        </w:r>
      </w:ins>
      <w:ins w:id="1593" w:author="arkat" w:date="2017-10-02T07:16:00Z">
        <w:r w:rsidR="000E0BB6">
          <w:rPr>
            <w:lang w:val="en-US"/>
          </w:rPr>
          <w:t xml:space="preserve"> </w:t>
        </w:r>
        <w:r w:rsidR="000E0BB6">
          <w:rPr>
            <w:lang w:val="en-US"/>
          </w:rPr>
          <w:lastRenderedPageBreak/>
          <w:t>Gambar 2.2</w:t>
        </w:r>
        <w:r w:rsidR="00F52150">
          <w:rPr>
            <w:lang w:val="en-US"/>
          </w:rPr>
          <w:t xml:space="preserve"> merup</w:t>
        </w:r>
      </w:ins>
      <w:ins w:id="1594" w:author="arkat" w:date="2017-10-06T08:01:00Z">
        <w:r w:rsidR="008D650E">
          <w:rPr>
            <w:lang w:val="en-US"/>
          </w:rPr>
          <w:t>akan</w:t>
        </w:r>
      </w:ins>
      <w:ins w:id="1595" w:author="arkat" w:date="2017-10-02T07:16:00Z">
        <w:r w:rsidR="00F52150">
          <w:rPr>
            <w:lang w:val="en-US"/>
          </w:rPr>
          <w:t xml:space="preserve"> contoh pemodelan proses bisnis menggun</w:t>
        </w:r>
      </w:ins>
      <w:ins w:id="1596" w:author="arkat" w:date="2017-10-06T08:01:00Z">
        <w:r w:rsidR="008D650E">
          <w:rPr>
            <w:lang w:val="en-US"/>
          </w:rPr>
          <w:t>akan</w:t>
        </w:r>
      </w:ins>
      <w:ins w:id="1597"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1598" w:author="arkat" w:date="2017-10-02T07:11:00Z"/>
          <w:lang w:val="en-US"/>
        </w:rPr>
        <w:pPrChange w:id="1599" w:author="arkat" w:date="2017-10-02T07:11:00Z">
          <w:pPr>
            <w:pStyle w:val="BodyText"/>
            <w:spacing w:after="0"/>
            <w:ind w:firstLine="270"/>
          </w:pPr>
        </w:pPrChange>
      </w:pPr>
      <w:ins w:id="1600" w:author="arkat" w:date="2017-10-02T07:11:00Z">
        <w:r>
          <w:rPr>
            <w:noProof/>
            <w:lang w:val="en-US"/>
          </w:rPr>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1601" w:author="arkat" w:date="2017-10-02T07:15:00Z"/>
          <w:b/>
        </w:rPr>
        <w:pPrChange w:id="1602" w:author="arkat" w:date="2017-10-02T07:15:00Z">
          <w:pPr>
            <w:pStyle w:val="BodyText"/>
            <w:spacing w:after="0"/>
            <w:ind w:firstLine="270"/>
          </w:pPr>
        </w:pPrChange>
      </w:pPr>
      <w:bookmarkStart w:id="1603" w:name="_Toc494920093"/>
      <w:ins w:id="1604" w:author="arkat" w:date="2017-10-02T21:59:00Z">
        <w:r w:rsidRPr="00506BE3">
          <w:rPr>
            <w:b/>
            <w:rPrChange w:id="1605" w:author="arkat" w:date="2017-10-02T21:59:00Z">
              <w:rPr/>
            </w:rPrChange>
          </w:rPr>
          <w:t xml:space="preserve">Contoh </w:t>
        </w:r>
      </w:ins>
      <w:ins w:id="1606" w:author="arkat" w:date="2017-10-02T07:14:00Z">
        <w:r w:rsidRPr="00506BE3">
          <w:rPr>
            <w:b/>
            <w:rPrChange w:id="1607" w:author="arkat" w:date="2017-10-02T21:59:00Z">
              <w:rPr/>
            </w:rPrChange>
          </w:rPr>
          <w:t xml:space="preserve">Model Proses Bisnis </w:t>
        </w:r>
        <w:r w:rsidR="00F52150" w:rsidRPr="00506BE3">
          <w:rPr>
            <w:b/>
            <w:rPrChange w:id="1608" w:author="arkat" w:date="2017-10-02T21:59:00Z">
              <w:rPr/>
            </w:rPrChange>
          </w:rPr>
          <w:t>Interaksi antara Pembeli dan Pengecer</w:t>
        </w:r>
      </w:ins>
      <w:bookmarkEnd w:id="1603"/>
    </w:p>
    <w:p w14:paraId="36202346" w14:textId="652885CA" w:rsidR="00F52150" w:rsidRPr="00FA735D" w:rsidRDefault="00F52150">
      <w:pPr>
        <w:jc w:val="center"/>
        <w:rPr>
          <w:ins w:id="1609" w:author="arkat" w:date="2017-09-25T19:24:00Z"/>
        </w:rPr>
        <w:pPrChange w:id="1610" w:author="arkat" w:date="2017-10-02T09:15:00Z">
          <w:pPr>
            <w:pStyle w:val="BodyText"/>
            <w:spacing w:after="0"/>
            <w:ind w:firstLine="270"/>
          </w:pPr>
        </w:pPrChange>
      </w:pPr>
      <w:bookmarkStart w:id="1611" w:name="_Toc494698235"/>
      <w:bookmarkStart w:id="1612" w:name="_Toc494698392"/>
      <w:ins w:id="1613"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1614" w:author="arkat" w:date="2017-10-02T09:15:00Z">
            <w:rPr/>
          </w:rPrChange>
        </w:rPr>
        <w:fldChar w:fldCharType="separate"/>
      </w:r>
      <w:r w:rsidR="0017371E" w:rsidRPr="00FA735D">
        <w:rPr>
          <w:noProof/>
        </w:rPr>
        <w:t>(Weske, 2007)</w:t>
      </w:r>
      <w:bookmarkEnd w:id="1611"/>
      <w:bookmarkEnd w:id="1612"/>
      <w:ins w:id="1615" w:author="arkat" w:date="2017-10-02T07:15:00Z">
        <w:r w:rsidRPr="00E6554F">
          <w:fldChar w:fldCharType="end"/>
        </w:r>
      </w:ins>
    </w:p>
    <w:p w14:paraId="1D907F42" w14:textId="0894BBF8" w:rsidR="00AD74FF" w:rsidRPr="00E61266" w:rsidRDefault="0058751D">
      <w:pPr>
        <w:pStyle w:val="BodyText"/>
        <w:spacing w:after="0"/>
        <w:ind w:firstLine="270"/>
        <w:rPr>
          <w:ins w:id="1616" w:author="arkat" w:date="2017-09-25T22:21:00Z"/>
          <w:lang w:val="en-US"/>
          <w:rPrChange w:id="1617" w:author="arkat" w:date="2017-09-25T22:25:00Z">
            <w:rPr>
              <w:ins w:id="1618" w:author="arkat" w:date="2017-09-25T22:21:00Z"/>
              <w:b/>
              <w:lang w:val="en-US"/>
            </w:rPr>
          </w:rPrChange>
        </w:rPr>
        <w:pPrChange w:id="1619" w:author="arkat" w:date="2017-10-02T07:17:00Z">
          <w:pPr>
            <w:pStyle w:val="BodyText"/>
            <w:spacing w:after="0"/>
            <w:ind w:left="567"/>
          </w:pPr>
        </w:pPrChange>
      </w:pPr>
      <w:ins w:id="1620"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1621" w:author="arkat" w:date="2017-10-06T08:01:00Z">
        <w:r w:rsidR="008D650E">
          <w:t>cara</w:t>
        </w:r>
      </w:ins>
      <w:ins w:id="1622" w:author="arkat" w:date="2017-09-25T14:48:00Z">
        <w:r>
          <w:t xml:space="preserve"> orang-orang atau pihak</w:t>
        </w:r>
        <w:r w:rsidRPr="00492557">
          <w:t xml:space="preserve">-pihak saling  berinteraksi di dalam sistem, dan dijelaskan dengan </w:t>
        </w:r>
      </w:ins>
      <w:ins w:id="1623" w:author="arkat" w:date="2017-10-06T08:01:00Z">
        <w:r w:rsidR="008D650E">
          <w:t>cara</w:t>
        </w:r>
      </w:ins>
      <w:ins w:id="1624"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1625" w:author="arkat" w:date="2017-09-25T21:01:00Z">
        <w:r w:rsidR="008A681E">
          <w:rPr>
            <w:lang w:val="en-US"/>
          </w:rPr>
          <w:t xml:space="preserve"> bisnis</w:t>
        </w:r>
      </w:ins>
      <w:ins w:id="1626"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1627" w:author="arkat" w:date="2017-10-06T08:01:00Z">
        <w:r w:rsidR="008D650E">
          <w:rPr>
            <w:lang w:val="en-US"/>
          </w:rPr>
          <w:t>cara</w:t>
        </w:r>
      </w:ins>
      <w:ins w:id="1628"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1629" w:author="arkat" w:date="2017-09-25T20:48:00Z">
        <w:r w:rsidR="00661CDD">
          <w:rPr>
            <w:lang w:val="en-US"/>
          </w:rPr>
          <w:t xml:space="preserve">bisnis proses </w:t>
        </w:r>
      </w:ins>
      <w:ins w:id="1630"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1631" w:author="arkat" w:date="2017-09-25T20:48:00Z">
        <w:r w:rsidR="00661CDD">
          <w:rPr>
            <w:lang w:val="en-US"/>
          </w:rPr>
          <w:t xml:space="preserve"> </w:t>
        </w:r>
      </w:ins>
    </w:p>
    <w:p w14:paraId="688FC415" w14:textId="4A7D37BF" w:rsidR="00E61266" w:rsidRDefault="00E61266">
      <w:pPr>
        <w:pStyle w:val="BodyText"/>
        <w:spacing w:after="0"/>
        <w:ind w:firstLine="270"/>
        <w:rPr>
          <w:ins w:id="1632" w:author="arkat" w:date="2017-10-02T09:07:00Z"/>
          <w:lang w:val="en-US"/>
        </w:rPr>
        <w:pPrChange w:id="1633" w:author="arkat" w:date="2017-09-26T11:29:00Z">
          <w:pPr>
            <w:pStyle w:val="BodyText"/>
            <w:spacing w:after="0"/>
            <w:ind w:left="567"/>
          </w:pPr>
        </w:pPrChange>
      </w:pPr>
      <w:ins w:id="1634" w:author="arkat" w:date="2017-09-25T22:24:00Z">
        <w:r>
          <w:rPr>
            <w:lang w:val="en-US"/>
          </w:rPr>
          <w:t xml:space="preserve">Ko dkk mengkategorikan pemodelan proses bisnis </w:t>
        </w:r>
      </w:ins>
      <w:ins w:id="1635" w:author="arkat" w:date="2017-09-25T22:25:00Z">
        <w:r>
          <w:rPr>
            <w:lang w:val="en-US"/>
          </w:rPr>
          <w:t xml:space="preserve">menjadi 3 kategori yakni: </w:t>
        </w:r>
        <w:r w:rsidRPr="001234B8">
          <w:rPr>
            <w:i/>
            <w:lang w:val="en-US"/>
          </w:rPr>
          <w:t>Graphical model</w:t>
        </w:r>
        <w:r>
          <w:rPr>
            <w:i/>
            <w:lang w:val="en-US"/>
          </w:rPr>
          <w:t xml:space="preserve">, </w:t>
        </w:r>
        <w:r>
          <w:rPr>
            <w:lang w:val="en-US"/>
          </w:rPr>
          <w:t>proses bisnis yang dispesifikasikan menggun</w:t>
        </w:r>
      </w:ins>
      <w:ins w:id="1636" w:author="arkat" w:date="2017-10-06T08:01:00Z">
        <w:r w:rsidR="008D650E">
          <w:rPr>
            <w:lang w:val="en-US"/>
          </w:rPr>
          <w:t>akan</w:t>
        </w:r>
      </w:ins>
      <w:ins w:id="1637" w:author="arkat" w:date="2017-09-25T22:25:00Z">
        <w:r>
          <w:rPr>
            <w:lang w:val="en-US"/>
          </w:rPr>
          <w:t xml:space="preserve"> model grafis, seperti </w:t>
        </w:r>
        <w:r w:rsidRPr="001234B8">
          <w:rPr>
            <w:i/>
            <w:lang w:val="en-US"/>
          </w:rPr>
          <w:t>node, control flow</w:t>
        </w:r>
        <w:r>
          <w:rPr>
            <w:lang w:val="en-US"/>
          </w:rPr>
          <w:t xml:space="preserve"> dan data. </w:t>
        </w:r>
        <w:r w:rsidRPr="002F3ED8">
          <w:rPr>
            <w:i/>
            <w:color w:val="000000"/>
            <w:lang w:val="en-US"/>
          </w:rPr>
          <w:t>Graphical models</w:t>
        </w:r>
        <w:r w:rsidRPr="002F3ED8">
          <w:rPr>
            <w:color w:val="000000"/>
            <w:lang w:val="en-US"/>
          </w:rPr>
          <w:t xml:space="preserve"> memiliki sintak</w:t>
        </w:r>
        <w:r w:rsidRPr="004F4544">
          <w:rPr>
            <w:color w:val="000000"/>
            <w:lang w:val="en-US"/>
            <w:rPrChange w:id="1638" w:author="arkat" w:date="2017-09-26T11:38:00Z">
              <w:rPr>
                <w:color w:val="365F91"/>
                <w:lang w:val="en-US"/>
              </w:rPr>
            </w:rPrChange>
          </w:rPr>
          <w:t>sis</w:t>
        </w:r>
        <w:r w:rsidRPr="002F3ED8">
          <w:rPr>
            <w:color w:val="000000"/>
            <w:lang w:val="en-US"/>
          </w:rPr>
          <w:t xml:space="preserve"> sederhana, mudah dimengerti, dan dapat mencakup metode semantic, sehingga </w:t>
        </w:r>
        <w:r w:rsidRPr="002F3ED8">
          <w:rPr>
            <w:i/>
            <w:color w:val="000000"/>
            <w:lang w:val="en-US"/>
          </w:rPr>
          <w:t xml:space="preserve">graphical models </w:t>
        </w:r>
        <w:r w:rsidRPr="002F3ED8">
          <w:rPr>
            <w:color w:val="000000"/>
            <w:lang w:val="en-US"/>
          </w:rPr>
          <w:t xml:space="preserve">memiliki daya tarik visual yang intuitif dibandingkan </w:t>
        </w:r>
        <w:r>
          <w:rPr>
            <w:color w:val="000000"/>
            <w:lang w:val="en-US"/>
          </w:rPr>
          <w:t>dengan bahasa pemodelan lainya</w:t>
        </w:r>
        <w:r w:rsidRPr="002F3ED8">
          <w:rPr>
            <w:i/>
            <w:color w:val="000000"/>
            <w:lang w:val="en-US"/>
          </w:rPr>
          <w:t xml:space="preserve"> </w:t>
        </w:r>
        <w:r w:rsidRPr="002F3ED8">
          <w:rPr>
            <w:i/>
            <w:color w:val="000000"/>
            <w:lang w:val="en-US"/>
          </w:rPr>
          <w:fldChar w:fldCharType="begin" w:fldLock="1"/>
        </w:r>
        <w:r>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Pr="002F3ED8">
          <w:rPr>
            <w:i/>
            <w:color w:val="000000"/>
            <w:lang w:val="en-US"/>
          </w:rPr>
          <w:fldChar w:fldCharType="separate"/>
        </w:r>
        <w:r w:rsidRPr="002F3ED8">
          <w:rPr>
            <w:noProof/>
            <w:color w:val="000000"/>
            <w:lang w:val="en-US"/>
          </w:rPr>
          <w:t>(Lu &amp; Sadiq, 2007)</w:t>
        </w:r>
        <w:r w:rsidRPr="002F3ED8">
          <w:rPr>
            <w:i/>
            <w:color w:val="000000"/>
            <w:lang w:val="en-US"/>
          </w:rPr>
          <w:fldChar w:fldCharType="end"/>
        </w:r>
        <w:r>
          <w:rPr>
            <w:lang w:val="en-US"/>
          </w:rPr>
          <w:t xml:space="preserve">. Kedua, </w:t>
        </w:r>
        <w:r w:rsidRPr="001234B8">
          <w:rPr>
            <w:i/>
            <w:lang w:val="en-US"/>
          </w:rPr>
          <w:t>Execution Language</w:t>
        </w:r>
        <w:r>
          <w:rPr>
            <w:i/>
            <w:lang w:val="en-US"/>
          </w:rPr>
          <w:t xml:space="preserve">, </w:t>
        </w:r>
        <w:r>
          <w:rPr>
            <w:lang w:val="en-US"/>
          </w:rPr>
          <w:t>digun</w:t>
        </w:r>
      </w:ins>
      <w:ins w:id="1639" w:author="arkat" w:date="2017-10-06T08:01:00Z">
        <w:r w:rsidR="008D650E">
          <w:rPr>
            <w:lang w:val="en-US"/>
          </w:rPr>
          <w:t>akan</w:t>
        </w:r>
      </w:ins>
      <w:ins w:id="1640" w:author="arkat" w:date="2017-09-25T22:25:00Z">
        <w:r>
          <w:rPr>
            <w:lang w:val="en-US"/>
          </w:rPr>
          <w:t xml:space="preserve"> untuk melakukan komputerisasi dan automasi bisnis proses. Dan Ketiga, </w:t>
        </w:r>
        <w:r w:rsidRPr="001234B8">
          <w:rPr>
            <w:i/>
            <w:lang w:val="en-US"/>
          </w:rPr>
          <w:t>Interchange Standard Language</w:t>
        </w:r>
        <w:r>
          <w:rPr>
            <w:i/>
            <w:lang w:val="en-US"/>
          </w:rPr>
          <w:t xml:space="preserve">, </w:t>
        </w:r>
        <w:r>
          <w:rPr>
            <w:lang w:val="en-US"/>
          </w:rPr>
          <w:t>digun</w:t>
        </w:r>
      </w:ins>
      <w:ins w:id="1641" w:author="arkat" w:date="2017-10-06T08:01:00Z">
        <w:r w:rsidR="008D650E">
          <w:rPr>
            <w:lang w:val="en-US"/>
          </w:rPr>
          <w:t>akan</w:t>
        </w:r>
      </w:ins>
      <w:ins w:id="1642" w:author="arkat" w:date="2017-09-25T22:25:00Z">
        <w:r>
          <w:rPr>
            <w:lang w:val="en-US"/>
          </w:rPr>
          <w:t xml:space="preserve"> untuk tujuan probabilitas data.</w:t>
        </w:r>
      </w:ins>
      <w:ins w:id="1643"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1644" w:author="arkat" w:date="2017-09-25T21:15:00Z"/>
          <w:b/>
          <w:lang w:val="en-US"/>
          <w:rPrChange w:id="1645" w:author="arkat" w:date="2017-10-02T21:59:00Z">
            <w:rPr>
              <w:ins w:id="1646" w:author="arkat" w:date="2017-09-25T21:15:00Z"/>
              <w:lang w:val="en-US"/>
            </w:rPr>
          </w:rPrChange>
        </w:rPr>
        <w:pPrChange w:id="1647" w:author="arkat" w:date="2017-09-26T11:29:00Z">
          <w:pPr>
            <w:pStyle w:val="BodyText"/>
            <w:spacing w:after="0"/>
            <w:ind w:left="567"/>
          </w:pPr>
        </w:pPrChange>
      </w:pPr>
    </w:p>
    <w:p w14:paraId="1D7E367A" w14:textId="25A129A3" w:rsidR="002C4E48" w:rsidRPr="00506BE3" w:rsidRDefault="00506BE3">
      <w:pPr>
        <w:pStyle w:val="TabelBAB2"/>
        <w:rPr>
          <w:ins w:id="1648" w:author="arkat" w:date="2017-09-25T14:48:00Z"/>
          <w:rPrChange w:id="1649" w:author="arkat" w:date="2017-10-02T21:59:00Z">
            <w:rPr>
              <w:ins w:id="1650" w:author="arkat" w:date="2017-09-25T14:48:00Z"/>
              <w:i/>
              <w:lang w:val="en-US"/>
            </w:rPr>
          </w:rPrChange>
        </w:rPr>
        <w:pPrChange w:id="1651" w:author="arkat" w:date="2017-10-02T09:07:00Z">
          <w:pPr>
            <w:pStyle w:val="BodyText"/>
            <w:spacing w:after="0"/>
            <w:ind w:left="567"/>
          </w:pPr>
        </w:pPrChange>
      </w:pPr>
      <w:bookmarkStart w:id="1652" w:name="_Toc494920136"/>
      <w:ins w:id="1653" w:author="arkat" w:date="2017-09-25T20:59:00Z">
        <w:r w:rsidRPr="00E6554F">
          <w:t>Kategori P</w:t>
        </w:r>
        <w:r w:rsidR="008A681E" w:rsidRPr="00E6554F">
          <w:t xml:space="preserve">emodelan </w:t>
        </w:r>
        <w:r w:rsidRPr="00E6554F">
          <w:t>Proses Bisnis</w:t>
        </w:r>
      </w:ins>
      <w:bookmarkEnd w:id="1652"/>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1654"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1655">
          <w:tblGrid>
            <w:gridCol w:w="1701"/>
            <w:gridCol w:w="3118"/>
            <w:gridCol w:w="1418"/>
            <w:gridCol w:w="1417"/>
          </w:tblGrid>
        </w:tblGridChange>
      </w:tblGrid>
      <w:tr w:rsidR="0058751D" w:rsidRPr="009D6EBC" w14:paraId="758B3DC3" w14:textId="77777777" w:rsidTr="009D6EBC">
        <w:trPr>
          <w:trHeight w:val="521"/>
          <w:jc w:val="center"/>
          <w:ins w:id="1656" w:author="arkat" w:date="2017-09-25T14:48:00Z"/>
          <w:trPrChange w:id="1657" w:author="arkat" w:date="2017-09-26T11:29:00Z">
            <w:trPr>
              <w:trHeight w:val="521"/>
              <w:jc w:val="center"/>
            </w:trPr>
          </w:trPrChange>
        </w:trPr>
        <w:tc>
          <w:tcPr>
            <w:tcW w:w="1928" w:type="dxa"/>
            <w:shd w:val="clear" w:color="auto" w:fill="D9D9D9"/>
            <w:vAlign w:val="center"/>
            <w:hideMark/>
            <w:tcPrChange w:id="1658"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1659" w:author="arkat" w:date="2017-09-25T14:48:00Z"/>
                <w:rFonts w:asciiTheme="majorHAnsi" w:hAnsiTheme="majorHAnsi" w:cstheme="majorHAnsi"/>
                <w:szCs w:val="24"/>
                <w:lang w:val="en-US"/>
                <w:rPrChange w:id="1660" w:author="arkat" w:date="2017-09-26T11:30:00Z">
                  <w:rPr>
                    <w:ins w:id="1661" w:author="arkat" w:date="2017-09-25T14:48:00Z"/>
                    <w:szCs w:val="24"/>
                  </w:rPr>
                </w:rPrChange>
              </w:rPr>
            </w:pPr>
            <w:ins w:id="1662" w:author="arkat" w:date="2017-09-25T22:20:00Z">
              <w:r w:rsidRPr="009D6EBC">
                <w:rPr>
                  <w:rFonts w:asciiTheme="majorHAnsi" w:hAnsiTheme="majorHAnsi" w:cstheme="majorHAnsi"/>
                  <w:szCs w:val="24"/>
                  <w:lang w:val="en-US"/>
                  <w:rPrChange w:id="1663" w:author="arkat" w:date="2017-09-26T11:30:00Z">
                    <w:rPr>
                      <w:szCs w:val="24"/>
                      <w:lang w:val="en-US"/>
                    </w:rPr>
                  </w:rPrChange>
                </w:rPr>
                <w:t>Notasi Proses Bisnis</w:t>
              </w:r>
            </w:ins>
          </w:p>
        </w:tc>
        <w:tc>
          <w:tcPr>
            <w:tcW w:w="2610" w:type="dxa"/>
            <w:shd w:val="clear" w:color="auto" w:fill="D9D9D9"/>
            <w:vAlign w:val="center"/>
            <w:hideMark/>
            <w:tcPrChange w:id="1664" w:author="arkat" w:date="2017-09-26T11:29:00Z">
              <w:tcPr>
                <w:tcW w:w="3118" w:type="dxa"/>
                <w:shd w:val="clear" w:color="auto" w:fill="D9D9D9"/>
                <w:vAlign w:val="center"/>
                <w:hideMark/>
              </w:tcPr>
            </w:tcPrChange>
          </w:tcPr>
          <w:p w14:paraId="38E3D6AD" w14:textId="77777777" w:rsidR="0058751D" w:rsidRPr="009D6EBC" w:rsidRDefault="0058751D" w:rsidP="003347FA">
            <w:pPr>
              <w:spacing w:after="0"/>
              <w:ind w:hanging="92"/>
              <w:jc w:val="center"/>
              <w:rPr>
                <w:ins w:id="1665" w:author="arkat" w:date="2017-09-25T14:48:00Z"/>
                <w:rFonts w:asciiTheme="majorHAnsi" w:hAnsiTheme="majorHAnsi" w:cstheme="majorHAnsi"/>
                <w:szCs w:val="24"/>
                <w:rPrChange w:id="1666" w:author="arkat" w:date="2017-09-26T11:30:00Z">
                  <w:rPr>
                    <w:ins w:id="1667" w:author="arkat" w:date="2017-09-25T14:48:00Z"/>
                    <w:szCs w:val="24"/>
                  </w:rPr>
                </w:rPrChange>
              </w:rPr>
            </w:pPr>
            <w:ins w:id="1668" w:author="arkat" w:date="2017-09-25T14:48:00Z">
              <w:r w:rsidRPr="009D6EBC">
                <w:rPr>
                  <w:rFonts w:asciiTheme="majorHAnsi" w:hAnsiTheme="majorHAnsi" w:cstheme="majorHAnsi"/>
                  <w:szCs w:val="24"/>
                  <w:rPrChange w:id="1669" w:author="arkat" w:date="2017-09-26T11:30:00Z">
                    <w:rPr>
                      <w:szCs w:val="24"/>
                    </w:rPr>
                  </w:rPrChange>
                </w:rPr>
                <w:t>Theory/ graphical/ interchange/ execution</w:t>
              </w:r>
            </w:ins>
          </w:p>
        </w:tc>
        <w:tc>
          <w:tcPr>
            <w:tcW w:w="1699" w:type="dxa"/>
            <w:shd w:val="clear" w:color="auto" w:fill="D9D9D9"/>
            <w:vAlign w:val="center"/>
            <w:hideMark/>
            <w:tcPrChange w:id="1670"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1671" w:author="arkat" w:date="2017-09-25T14:48:00Z"/>
                <w:rFonts w:asciiTheme="majorHAnsi" w:hAnsiTheme="majorHAnsi" w:cstheme="majorHAnsi"/>
                <w:szCs w:val="24"/>
                <w:rPrChange w:id="1672" w:author="arkat" w:date="2017-09-26T11:30:00Z">
                  <w:rPr>
                    <w:ins w:id="1673" w:author="arkat" w:date="2017-09-25T14:48:00Z"/>
                    <w:szCs w:val="24"/>
                  </w:rPr>
                </w:rPrChange>
              </w:rPr>
            </w:pPr>
            <w:ins w:id="1674" w:author="arkat" w:date="2017-09-25T14:48:00Z">
              <w:r w:rsidRPr="009D6EBC">
                <w:rPr>
                  <w:rFonts w:asciiTheme="majorHAnsi" w:hAnsiTheme="majorHAnsi" w:cstheme="majorHAnsi"/>
                  <w:szCs w:val="24"/>
                  <w:rPrChange w:id="1675" w:author="arkat" w:date="2017-09-26T11:30:00Z">
                    <w:rPr>
                      <w:szCs w:val="24"/>
                    </w:rPr>
                  </w:rPrChange>
                </w:rPr>
                <w:t>Terstandardisasi</w:t>
              </w:r>
            </w:ins>
          </w:p>
        </w:tc>
        <w:tc>
          <w:tcPr>
            <w:tcW w:w="1417" w:type="dxa"/>
            <w:shd w:val="clear" w:color="auto" w:fill="D9D9D9"/>
            <w:vAlign w:val="center"/>
            <w:hideMark/>
            <w:tcPrChange w:id="1676"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1677" w:author="arkat" w:date="2017-09-25T14:48:00Z"/>
                <w:rFonts w:asciiTheme="majorHAnsi" w:hAnsiTheme="majorHAnsi" w:cstheme="majorHAnsi"/>
                <w:szCs w:val="24"/>
                <w:rPrChange w:id="1678" w:author="arkat" w:date="2017-09-26T11:30:00Z">
                  <w:rPr>
                    <w:ins w:id="1679" w:author="arkat" w:date="2017-09-25T14:48:00Z"/>
                    <w:szCs w:val="24"/>
                  </w:rPr>
                </w:rPrChange>
              </w:rPr>
            </w:pPr>
            <w:ins w:id="1680" w:author="arkat" w:date="2017-09-25T14:48:00Z">
              <w:r w:rsidRPr="009D6EBC">
                <w:rPr>
                  <w:rFonts w:asciiTheme="majorHAnsi" w:hAnsiTheme="majorHAnsi" w:cstheme="majorHAnsi"/>
                  <w:szCs w:val="24"/>
                  <w:rPrChange w:id="1681" w:author="arkat" w:date="2017-09-26T11:30:00Z">
                    <w:rPr>
                      <w:szCs w:val="24"/>
                    </w:rPr>
                  </w:rPrChange>
                </w:rPr>
                <w:t>Status</w:t>
              </w:r>
            </w:ins>
          </w:p>
        </w:tc>
      </w:tr>
      <w:tr w:rsidR="0058751D" w:rsidRPr="009D6EBC" w14:paraId="267A4B83" w14:textId="77777777" w:rsidTr="009D6EBC">
        <w:trPr>
          <w:trHeight w:val="195"/>
          <w:jc w:val="center"/>
          <w:ins w:id="1682" w:author="arkat" w:date="2017-09-25T14:48:00Z"/>
          <w:trPrChange w:id="1683" w:author="arkat" w:date="2017-09-26T11:29:00Z">
            <w:trPr>
              <w:trHeight w:val="195"/>
              <w:jc w:val="center"/>
            </w:trPr>
          </w:trPrChange>
        </w:trPr>
        <w:tc>
          <w:tcPr>
            <w:tcW w:w="1928" w:type="dxa"/>
            <w:shd w:val="clear" w:color="auto" w:fill="FFFFFF"/>
            <w:hideMark/>
            <w:tcPrChange w:id="1684" w:author="arkat" w:date="2017-09-26T11:29:00Z">
              <w:tcPr>
                <w:tcW w:w="1701" w:type="dxa"/>
                <w:shd w:val="clear" w:color="auto" w:fill="FFFFFF"/>
                <w:hideMark/>
              </w:tcPr>
            </w:tcPrChange>
          </w:tcPr>
          <w:p w14:paraId="79CD6B41" w14:textId="77777777" w:rsidR="0058751D" w:rsidRPr="009D6EBC" w:rsidRDefault="0058751D" w:rsidP="003347FA">
            <w:pPr>
              <w:spacing w:after="0"/>
              <w:rPr>
                <w:ins w:id="1685" w:author="arkat" w:date="2017-09-25T14:48:00Z"/>
                <w:rFonts w:asciiTheme="majorHAnsi" w:hAnsiTheme="majorHAnsi" w:cstheme="majorHAnsi"/>
                <w:color w:val="000000"/>
                <w:szCs w:val="24"/>
                <w:lang w:eastAsia="en-GB"/>
                <w:rPrChange w:id="1686" w:author="arkat" w:date="2017-09-26T11:30:00Z">
                  <w:rPr>
                    <w:ins w:id="1687" w:author="arkat" w:date="2017-09-25T14:48:00Z"/>
                    <w:color w:val="000000"/>
                    <w:szCs w:val="24"/>
                    <w:lang w:eastAsia="en-GB"/>
                  </w:rPr>
                </w:rPrChange>
              </w:rPr>
            </w:pPr>
            <w:ins w:id="1688" w:author="arkat" w:date="2017-09-25T14:48:00Z">
              <w:r w:rsidRPr="009D6EBC">
                <w:rPr>
                  <w:rFonts w:asciiTheme="majorHAnsi" w:hAnsiTheme="majorHAnsi" w:cstheme="majorHAnsi"/>
                  <w:color w:val="000000"/>
                  <w:szCs w:val="24"/>
                  <w:lang w:eastAsia="en-GB"/>
                  <w:rPrChange w:id="1689" w:author="arkat" w:date="2017-09-26T11:30:00Z">
                    <w:rPr>
                      <w:color w:val="000000"/>
                      <w:szCs w:val="24"/>
                      <w:lang w:eastAsia="en-GB"/>
                    </w:rPr>
                  </w:rPrChange>
                </w:rPr>
                <w:t>EPC</w:t>
              </w:r>
            </w:ins>
          </w:p>
        </w:tc>
        <w:tc>
          <w:tcPr>
            <w:tcW w:w="2610" w:type="dxa"/>
            <w:shd w:val="clear" w:color="auto" w:fill="FFFFFF"/>
            <w:hideMark/>
            <w:tcPrChange w:id="1690" w:author="arkat" w:date="2017-09-26T11:29:00Z">
              <w:tcPr>
                <w:tcW w:w="3118" w:type="dxa"/>
                <w:shd w:val="clear" w:color="auto" w:fill="FFFFFF"/>
                <w:hideMark/>
              </w:tcPr>
            </w:tcPrChange>
          </w:tcPr>
          <w:p w14:paraId="5898A1E9" w14:textId="77777777" w:rsidR="0058751D" w:rsidRPr="009D6EBC" w:rsidRDefault="0058751D">
            <w:pPr>
              <w:spacing w:after="0"/>
              <w:jc w:val="center"/>
              <w:rPr>
                <w:ins w:id="1691" w:author="arkat" w:date="2017-09-25T14:48:00Z"/>
                <w:rFonts w:asciiTheme="majorHAnsi" w:hAnsiTheme="majorHAnsi" w:cstheme="majorHAnsi"/>
                <w:color w:val="000000"/>
                <w:szCs w:val="24"/>
                <w:lang w:eastAsia="en-GB"/>
                <w:rPrChange w:id="1692" w:author="arkat" w:date="2017-09-26T11:30:00Z">
                  <w:rPr>
                    <w:ins w:id="1693" w:author="arkat" w:date="2017-09-25T14:48:00Z"/>
                    <w:color w:val="000000"/>
                    <w:szCs w:val="24"/>
                    <w:lang w:eastAsia="en-GB"/>
                  </w:rPr>
                </w:rPrChange>
              </w:rPr>
            </w:pPr>
            <w:ins w:id="1694" w:author="arkat" w:date="2017-09-25T14:48:00Z">
              <w:r w:rsidRPr="009D6EBC">
                <w:rPr>
                  <w:rFonts w:asciiTheme="majorHAnsi" w:hAnsiTheme="majorHAnsi" w:cstheme="majorHAnsi"/>
                  <w:color w:val="000000"/>
                  <w:szCs w:val="24"/>
                  <w:lang w:eastAsia="en-GB"/>
                  <w:rPrChange w:id="1695" w:author="arkat" w:date="2017-09-26T11:30:00Z">
                    <w:rPr>
                      <w:color w:val="000000"/>
                      <w:szCs w:val="24"/>
                      <w:lang w:eastAsia="en-GB"/>
                    </w:rPr>
                  </w:rPrChange>
                </w:rPr>
                <w:t>Graphical</w:t>
              </w:r>
            </w:ins>
          </w:p>
        </w:tc>
        <w:tc>
          <w:tcPr>
            <w:tcW w:w="1699" w:type="dxa"/>
            <w:shd w:val="clear" w:color="auto" w:fill="FFFFFF"/>
            <w:hideMark/>
            <w:tcPrChange w:id="1696" w:author="arkat" w:date="2017-09-26T11:29:00Z">
              <w:tcPr>
                <w:tcW w:w="1418" w:type="dxa"/>
                <w:shd w:val="clear" w:color="auto" w:fill="FFFFFF"/>
                <w:hideMark/>
              </w:tcPr>
            </w:tcPrChange>
          </w:tcPr>
          <w:p w14:paraId="728846E0" w14:textId="77777777" w:rsidR="0058751D" w:rsidRPr="009D6EBC" w:rsidRDefault="0058751D">
            <w:pPr>
              <w:spacing w:after="0"/>
              <w:jc w:val="center"/>
              <w:rPr>
                <w:ins w:id="1697" w:author="arkat" w:date="2017-09-25T14:48:00Z"/>
                <w:rFonts w:asciiTheme="majorHAnsi" w:hAnsiTheme="majorHAnsi" w:cstheme="majorHAnsi"/>
                <w:color w:val="000000"/>
                <w:szCs w:val="24"/>
                <w:lang w:eastAsia="en-GB"/>
                <w:rPrChange w:id="1698" w:author="arkat" w:date="2017-09-26T11:30:00Z">
                  <w:rPr>
                    <w:ins w:id="1699" w:author="arkat" w:date="2017-09-25T14:48:00Z"/>
                    <w:color w:val="000000"/>
                    <w:szCs w:val="24"/>
                    <w:lang w:eastAsia="en-GB"/>
                  </w:rPr>
                </w:rPrChange>
              </w:rPr>
            </w:pPr>
            <w:ins w:id="1700" w:author="arkat" w:date="2017-09-25T14:48:00Z">
              <w:r w:rsidRPr="009D6EBC">
                <w:rPr>
                  <w:rFonts w:asciiTheme="majorHAnsi" w:hAnsiTheme="majorHAnsi" w:cstheme="majorHAnsi"/>
                  <w:color w:val="000000"/>
                  <w:szCs w:val="24"/>
                  <w:lang w:eastAsia="en-GB"/>
                  <w:rPrChange w:id="1701" w:author="arkat" w:date="2017-09-26T11:30:00Z">
                    <w:rPr>
                      <w:color w:val="000000"/>
                      <w:szCs w:val="24"/>
                      <w:lang w:eastAsia="en-GB"/>
                    </w:rPr>
                  </w:rPrChange>
                </w:rPr>
                <w:t>Yes</w:t>
              </w:r>
            </w:ins>
          </w:p>
        </w:tc>
        <w:tc>
          <w:tcPr>
            <w:tcW w:w="1417" w:type="dxa"/>
            <w:shd w:val="clear" w:color="auto" w:fill="FFFFFF"/>
            <w:hideMark/>
            <w:tcPrChange w:id="1702" w:author="arkat" w:date="2017-09-26T11:29:00Z">
              <w:tcPr>
                <w:tcW w:w="1417" w:type="dxa"/>
                <w:shd w:val="clear" w:color="auto" w:fill="FFFFFF"/>
                <w:hideMark/>
              </w:tcPr>
            </w:tcPrChange>
          </w:tcPr>
          <w:p w14:paraId="7113FA68" w14:textId="77777777" w:rsidR="0058751D" w:rsidRPr="009D6EBC" w:rsidRDefault="0058751D">
            <w:pPr>
              <w:spacing w:after="0"/>
              <w:jc w:val="center"/>
              <w:rPr>
                <w:ins w:id="1703" w:author="arkat" w:date="2017-09-25T14:48:00Z"/>
                <w:rFonts w:asciiTheme="majorHAnsi" w:hAnsiTheme="majorHAnsi" w:cstheme="majorHAnsi"/>
                <w:color w:val="000000"/>
                <w:szCs w:val="24"/>
                <w:lang w:eastAsia="en-GB"/>
                <w:rPrChange w:id="1704" w:author="arkat" w:date="2017-09-26T11:30:00Z">
                  <w:rPr>
                    <w:ins w:id="1705" w:author="arkat" w:date="2017-09-25T14:48:00Z"/>
                    <w:color w:val="000000"/>
                    <w:szCs w:val="24"/>
                    <w:lang w:eastAsia="en-GB"/>
                  </w:rPr>
                </w:rPrChange>
              </w:rPr>
            </w:pPr>
            <w:ins w:id="1706" w:author="arkat" w:date="2017-09-25T14:48:00Z">
              <w:r w:rsidRPr="009D6EBC">
                <w:rPr>
                  <w:rFonts w:asciiTheme="majorHAnsi" w:hAnsiTheme="majorHAnsi" w:cstheme="majorHAnsi"/>
                  <w:color w:val="000000"/>
                  <w:szCs w:val="24"/>
                  <w:lang w:eastAsia="en-GB"/>
                  <w:rPrChange w:id="1707" w:author="arkat" w:date="2017-09-26T11:30:00Z">
                    <w:rPr>
                      <w:color w:val="000000"/>
                      <w:szCs w:val="24"/>
                      <w:lang w:eastAsia="en-GB"/>
                    </w:rPr>
                  </w:rPrChange>
                </w:rPr>
                <w:t>Stable</w:t>
              </w:r>
            </w:ins>
          </w:p>
        </w:tc>
      </w:tr>
      <w:tr w:rsidR="0058751D" w:rsidRPr="009D6EBC" w14:paraId="1928D03A" w14:textId="77777777" w:rsidTr="009D6EBC">
        <w:trPr>
          <w:trHeight w:val="225"/>
          <w:jc w:val="center"/>
          <w:ins w:id="1708" w:author="arkat" w:date="2017-09-25T14:48:00Z"/>
          <w:trPrChange w:id="1709" w:author="arkat" w:date="2017-09-26T11:29:00Z">
            <w:trPr>
              <w:trHeight w:val="225"/>
              <w:jc w:val="center"/>
            </w:trPr>
          </w:trPrChange>
        </w:trPr>
        <w:tc>
          <w:tcPr>
            <w:tcW w:w="1928" w:type="dxa"/>
            <w:shd w:val="clear" w:color="auto" w:fill="FFFFFF"/>
            <w:hideMark/>
            <w:tcPrChange w:id="1710"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1711" w:author="arkat" w:date="2017-09-25T14:48:00Z"/>
                <w:rFonts w:asciiTheme="majorHAnsi" w:hAnsiTheme="majorHAnsi" w:cstheme="majorHAnsi"/>
                <w:color w:val="000000"/>
                <w:szCs w:val="24"/>
                <w:lang w:eastAsia="en-GB"/>
                <w:rPrChange w:id="1712" w:author="arkat" w:date="2017-09-26T11:30:00Z">
                  <w:rPr>
                    <w:ins w:id="1713" w:author="arkat" w:date="2017-09-25T14:48:00Z"/>
                    <w:color w:val="000000"/>
                    <w:szCs w:val="24"/>
                    <w:lang w:eastAsia="en-GB"/>
                  </w:rPr>
                </w:rPrChange>
              </w:rPr>
            </w:pPr>
            <w:ins w:id="1714" w:author="arkat" w:date="2017-09-25T14:48:00Z">
              <w:r w:rsidRPr="009D6EBC">
                <w:rPr>
                  <w:rFonts w:asciiTheme="majorHAnsi" w:hAnsiTheme="majorHAnsi" w:cstheme="majorHAnsi"/>
                  <w:color w:val="000000"/>
                  <w:szCs w:val="24"/>
                  <w:lang w:eastAsia="en-GB"/>
                  <w:rPrChange w:id="1715" w:author="arkat" w:date="2017-09-26T11:30:00Z">
                    <w:rPr>
                      <w:color w:val="000000"/>
                      <w:szCs w:val="24"/>
                      <w:lang w:eastAsia="en-GB"/>
                    </w:rPr>
                  </w:rPrChange>
                </w:rPr>
                <w:t>BPMN</w:t>
              </w:r>
            </w:ins>
          </w:p>
        </w:tc>
        <w:tc>
          <w:tcPr>
            <w:tcW w:w="2610" w:type="dxa"/>
            <w:shd w:val="clear" w:color="auto" w:fill="FFFFFF"/>
            <w:hideMark/>
            <w:tcPrChange w:id="1716" w:author="arkat" w:date="2017-09-26T11:29:00Z">
              <w:tcPr>
                <w:tcW w:w="3118" w:type="dxa"/>
                <w:shd w:val="clear" w:color="auto" w:fill="FFFFFF"/>
                <w:hideMark/>
              </w:tcPr>
            </w:tcPrChange>
          </w:tcPr>
          <w:p w14:paraId="3B36EF27" w14:textId="77777777" w:rsidR="0058751D" w:rsidRPr="009D6EBC" w:rsidRDefault="0058751D">
            <w:pPr>
              <w:spacing w:after="0"/>
              <w:jc w:val="center"/>
              <w:rPr>
                <w:ins w:id="1717" w:author="arkat" w:date="2017-09-25T14:48:00Z"/>
                <w:rFonts w:asciiTheme="majorHAnsi" w:hAnsiTheme="majorHAnsi" w:cstheme="majorHAnsi"/>
                <w:color w:val="000000"/>
                <w:szCs w:val="24"/>
                <w:lang w:eastAsia="en-GB"/>
                <w:rPrChange w:id="1718" w:author="arkat" w:date="2017-09-26T11:30:00Z">
                  <w:rPr>
                    <w:ins w:id="1719" w:author="arkat" w:date="2017-09-25T14:48:00Z"/>
                    <w:color w:val="000000"/>
                    <w:szCs w:val="24"/>
                    <w:lang w:eastAsia="en-GB"/>
                  </w:rPr>
                </w:rPrChange>
              </w:rPr>
            </w:pPr>
            <w:ins w:id="1720" w:author="arkat" w:date="2017-09-25T14:48:00Z">
              <w:r w:rsidRPr="009D6EBC">
                <w:rPr>
                  <w:rFonts w:asciiTheme="majorHAnsi" w:hAnsiTheme="majorHAnsi" w:cstheme="majorHAnsi"/>
                  <w:color w:val="000000"/>
                  <w:szCs w:val="24"/>
                  <w:lang w:eastAsia="en-GB"/>
                  <w:rPrChange w:id="1721" w:author="arkat" w:date="2017-09-26T11:30:00Z">
                    <w:rPr>
                      <w:color w:val="000000"/>
                      <w:szCs w:val="24"/>
                      <w:lang w:eastAsia="en-GB"/>
                    </w:rPr>
                  </w:rPrChange>
                </w:rPr>
                <w:t>Graphical</w:t>
              </w:r>
            </w:ins>
          </w:p>
        </w:tc>
        <w:tc>
          <w:tcPr>
            <w:tcW w:w="1699" w:type="dxa"/>
            <w:shd w:val="clear" w:color="auto" w:fill="FFFFFF"/>
            <w:hideMark/>
            <w:tcPrChange w:id="1722" w:author="arkat" w:date="2017-09-26T11:29:00Z">
              <w:tcPr>
                <w:tcW w:w="1418" w:type="dxa"/>
                <w:shd w:val="clear" w:color="auto" w:fill="FFFFFF"/>
                <w:hideMark/>
              </w:tcPr>
            </w:tcPrChange>
          </w:tcPr>
          <w:p w14:paraId="4581805D" w14:textId="77777777" w:rsidR="0058751D" w:rsidRPr="009D6EBC" w:rsidRDefault="0058751D">
            <w:pPr>
              <w:spacing w:after="0"/>
              <w:jc w:val="center"/>
              <w:rPr>
                <w:ins w:id="1723" w:author="arkat" w:date="2017-09-25T14:48:00Z"/>
                <w:rFonts w:asciiTheme="majorHAnsi" w:hAnsiTheme="majorHAnsi" w:cstheme="majorHAnsi"/>
                <w:color w:val="000000"/>
                <w:szCs w:val="24"/>
                <w:lang w:eastAsia="en-GB"/>
                <w:rPrChange w:id="1724" w:author="arkat" w:date="2017-09-26T11:30:00Z">
                  <w:rPr>
                    <w:ins w:id="1725" w:author="arkat" w:date="2017-09-25T14:48:00Z"/>
                    <w:color w:val="000000"/>
                    <w:szCs w:val="24"/>
                    <w:lang w:eastAsia="en-GB"/>
                  </w:rPr>
                </w:rPrChange>
              </w:rPr>
            </w:pPr>
            <w:ins w:id="1726" w:author="arkat" w:date="2017-09-25T14:48:00Z">
              <w:r w:rsidRPr="009D6EBC">
                <w:rPr>
                  <w:rFonts w:asciiTheme="majorHAnsi" w:hAnsiTheme="majorHAnsi" w:cstheme="majorHAnsi"/>
                  <w:color w:val="000000"/>
                  <w:szCs w:val="24"/>
                  <w:lang w:eastAsia="en-GB"/>
                  <w:rPrChange w:id="1727" w:author="arkat" w:date="2017-09-26T11:30:00Z">
                    <w:rPr>
                      <w:color w:val="000000"/>
                      <w:szCs w:val="24"/>
                      <w:lang w:eastAsia="en-GB"/>
                    </w:rPr>
                  </w:rPrChange>
                </w:rPr>
                <w:t>Yes</w:t>
              </w:r>
            </w:ins>
          </w:p>
        </w:tc>
        <w:tc>
          <w:tcPr>
            <w:tcW w:w="1417" w:type="dxa"/>
            <w:shd w:val="clear" w:color="auto" w:fill="FFFFFF"/>
            <w:hideMark/>
            <w:tcPrChange w:id="1728" w:author="arkat" w:date="2017-09-26T11:29:00Z">
              <w:tcPr>
                <w:tcW w:w="1417" w:type="dxa"/>
                <w:shd w:val="clear" w:color="auto" w:fill="FFFFFF"/>
                <w:hideMark/>
              </w:tcPr>
            </w:tcPrChange>
          </w:tcPr>
          <w:p w14:paraId="1426376B" w14:textId="77777777" w:rsidR="0058751D" w:rsidRPr="009D6EBC" w:rsidRDefault="0058751D">
            <w:pPr>
              <w:spacing w:after="0"/>
              <w:jc w:val="center"/>
              <w:rPr>
                <w:ins w:id="1729" w:author="arkat" w:date="2017-09-25T14:48:00Z"/>
                <w:rFonts w:asciiTheme="majorHAnsi" w:hAnsiTheme="majorHAnsi" w:cstheme="majorHAnsi"/>
                <w:color w:val="000000"/>
                <w:szCs w:val="24"/>
                <w:lang w:eastAsia="en-GB"/>
                <w:rPrChange w:id="1730" w:author="arkat" w:date="2017-09-26T11:30:00Z">
                  <w:rPr>
                    <w:ins w:id="1731" w:author="arkat" w:date="2017-09-25T14:48:00Z"/>
                    <w:color w:val="000000"/>
                    <w:szCs w:val="24"/>
                    <w:lang w:eastAsia="en-GB"/>
                  </w:rPr>
                </w:rPrChange>
              </w:rPr>
            </w:pPr>
            <w:ins w:id="1732" w:author="arkat" w:date="2017-09-25T14:48:00Z">
              <w:r w:rsidRPr="009D6EBC">
                <w:rPr>
                  <w:rFonts w:asciiTheme="majorHAnsi" w:hAnsiTheme="majorHAnsi" w:cstheme="majorHAnsi"/>
                  <w:color w:val="000000"/>
                  <w:szCs w:val="24"/>
                  <w:lang w:eastAsia="en-GB"/>
                  <w:rPrChange w:id="1733" w:author="arkat" w:date="2017-09-26T11:30:00Z">
                    <w:rPr>
                      <w:color w:val="000000"/>
                      <w:szCs w:val="24"/>
                      <w:lang w:eastAsia="en-GB"/>
                    </w:rPr>
                  </w:rPrChange>
                </w:rPr>
                <w:t>Popular</w:t>
              </w:r>
            </w:ins>
          </w:p>
        </w:tc>
      </w:tr>
      <w:tr w:rsidR="0058751D" w:rsidRPr="009D6EBC" w14:paraId="2ACFD357" w14:textId="77777777" w:rsidTr="009D6EBC">
        <w:trPr>
          <w:trHeight w:val="210"/>
          <w:jc w:val="center"/>
          <w:ins w:id="1734" w:author="arkat" w:date="2017-09-25T14:48:00Z"/>
          <w:trPrChange w:id="1735" w:author="arkat" w:date="2017-09-26T11:29:00Z">
            <w:trPr>
              <w:trHeight w:val="210"/>
              <w:jc w:val="center"/>
            </w:trPr>
          </w:trPrChange>
        </w:trPr>
        <w:tc>
          <w:tcPr>
            <w:tcW w:w="1928" w:type="dxa"/>
            <w:shd w:val="clear" w:color="auto" w:fill="FFFFFF"/>
            <w:hideMark/>
            <w:tcPrChange w:id="1736" w:author="arkat" w:date="2017-09-26T11:29:00Z">
              <w:tcPr>
                <w:tcW w:w="1701" w:type="dxa"/>
                <w:shd w:val="clear" w:color="auto" w:fill="FFFFFF"/>
                <w:hideMark/>
              </w:tcPr>
            </w:tcPrChange>
          </w:tcPr>
          <w:p w14:paraId="4DC8F811" w14:textId="77777777" w:rsidR="0058751D" w:rsidRPr="009D6EBC" w:rsidRDefault="0058751D" w:rsidP="003347FA">
            <w:pPr>
              <w:spacing w:after="0"/>
              <w:rPr>
                <w:ins w:id="1737" w:author="arkat" w:date="2017-09-25T14:48:00Z"/>
                <w:rFonts w:asciiTheme="majorHAnsi" w:hAnsiTheme="majorHAnsi" w:cstheme="majorHAnsi"/>
                <w:color w:val="000000"/>
                <w:szCs w:val="24"/>
                <w:lang w:eastAsia="en-GB"/>
                <w:rPrChange w:id="1738" w:author="arkat" w:date="2017-09-26T11:30:00Z">
                  <w:rPr>
                    <w:ins w:id="1739" w:author="arkat" w:date="2017-09-25T14:48:00Z"/>
                    <w:color w:val="000000"/>
                    <w:szCs w:val="24"/>
                    <w:lang w:eastAsia="en-GB"/>
                  </w:rPr>
                </w:rPrChange>
              </w:rPr>
            </w:pPr>
            <w:ins w:id="1740" w:author="arkat" w:date="2017-09-25T14:48:00Z">
              <w:r w:rsidRPr="009D6EBC">
                <w:rPr>
                  <w:rFonts w:asciiTheme="majorHAnsi" w:hAnsiTheme="majorHAnsi" w:cstheme="majorHAnsi"/>
                  <w:color w:val="000000"/>
                  <w:szCs w:val="24"/>
                  <w:lang w:eastAsia="en-GB"/>
                  <w:rPrChange w:id="1741" w:author="arkat" w:date="2017-09-26T11:30:00Z">
                    <w:rPr>
                      <w:color w:val="000000"/>
                      <w:szCs w:val="24"/>
                      <w:lang w:eastAsia="en-GB"/>
                    </w:rPr>
                  </w:rPrChange>
                </w:rPr>
                <w:t>Flowchart</w:t>
              </w:r>
            </w:ins>
          </w:p>
        </w:tc>
        <w:tc>
          <w:tcPr>
            <w:tcW w:w="2610" w:type="dxa"/>
            <w:shd w:val="clear" w:color="auto" w:fill="FFFFFF"/>
            <w:hideMark/>
            <w:tcPrChange w:id="1742" w:author="arkat" w:date="2017-09-26T11:29:00Z">
              <w:tcPr>
                <w:tcW w:w="3118" w:type="dxa"/>
                <w:shd w:val="clear" w:color="auto" w:fill="FFFFFF"/>
                <w:hideMark/>
              </w:tcPr>
            </w:tcPrChange>
          </w:tcPr>
          <w:p w14:paraId="31E18A74" w14:textId="77777777" w:rsidR="0058751D" w:rsidRPr="009D6EBC" w:rsidRDefault="0058751D">
            <w:pPr>
              <w:spacing w:after="0"/>
              <w:jc w:val="center"/>
              <w:rPr>
                <w:ins w:id="1743" w:author="arkat" w:date="2017-09-25T14:48:00Z"/>
                <w:rFonts w:asciiTheme="majorHAnsi" w:hAnsiTheme="majorHAnsi" w:cstheme="majorHAnsi"/>
                <w:color w:val="000000"/>
                <w:szCs w:val="24"/>
                <w:lang w:eastAsia="en-GB"/>
                <w:rPrChange w:id="1744" w:author="arkat" w:date="2017-09-26T11:30:00Z">
                  <w:rPr>
                    <w:ins w:id="1745" w:author="arkat" w:date="2017-09-25T14:48:00Z"/>
                    <w:color w:val="000000"/>
                    <w:szCs w:val="24"/>
                    <w:lang w:eastAsia="en-GB"/>
                  </w:rPr>
                </w:rPrChange>
              </w:rPr>
            </w:pPr>
            <w:ins w:id="1746" w:author="arkat" w:date="2017-09-25T14:48:00Z">
              <w:r w:rsidRPr="009D6EBC">
                <w:rPr>
                  <w:rFonts w:asciiTheme="majorHAnsi" w:hAnsiTheme="majorHAnsi" w:cstheme="majorHAnsi"/>
                  <w:color w:val="000000"/>
                  <w:szCs w:val="24"/>
                  <w:lang w:eastAsia="en-GB"/>
                  <w:rPrChange w:id="1747" w:author="arkat" w:date="2017-09-26T11:30:00Z">
                    <w:rPr>
                      <w:color w:val="000000"/>
                      <w:szCs w:val="24"/>
                      <w:lang w:eastAsia="en-GB"/>
                    </w:rPr>
                  </w:rPrChange>
                </w:rPr>
                <w:t>Graphical</w:t>
              </w:r>
            </w:ins>
          </w:p>
        </w:tc>
        <w:tc>
          <w:tcPr>
            <w:tcW w:w="1699" w:type="dxa"/>
            <w:shd w:val="clear" w:color="auto" w:fill="FFFFFF"/>
            <w:hideMark/>
            <w:tcPrChange w:id="1748" w:author="arkat" w:date="2017-09-26T11:29:00Z">
              <w:tcPr>
                <w:tcW w:w="1418" w:type="dxa"/>
                <w:shd w:val="clear" w:color="auto" w:fill="FFFFFF"/>
                <w:hideMark/>
              </w:tcPr>
            </w:tcPrChange>
          </w:tcPr>
          <w:p w14:paraId="34895BA8" w14:textId="77777777" w:rsidR="0058751D" w:rsidRPr="009D6EBC" w:rsidRDefault="0058751D">
            <w:pPr>
              <w:spacing w:after="0"/>
              <w:jc w:val="center"/>
              <w:rPr>
                <w:ins w:id="1749" w:author="arkat" w:date="2017-09-25T14:48:00Z"/>
                <w:rFonts w:asciiTheme="majorHAnsi" w:hAnsiTheme="majorHAnsi" w:cstheme="majorHAnsi"/>
                <w:color w:val="000000"/>
                <w:szCs w:val="24"/>
                <w:lang w:eastAsia="en-GB"/>
                <w:rPrChange w:id="1750" w:author="arkat" w:date="2017-09-26T11:30:00Z">
                  <w:rPr>
                    <w:ins w:id="1751" w:author="arkat" w:date="2017-09-25T14:48:00Z"/>
                    <w:color w:val="000000"/>
                    <w:szCs w:val="24"/>
                    <w:lang w:eastAsia="en-GB"/>
                  </w:rPr>
                </w:rPrChange>
              </w:rPr>
            </w:pPr>
            <w:ins w:id="1752" w:author="arkat" w:date="2017-09-25T14:48:00Z">
              <w:r w:rsidRPr="009D6EBC">
                <w:rPr>
                  <w:rFonts w:asciiTheme="majorHAnsi" w:hAnsiTheme="majorHAnsi" w:cstheme="majorHAnsi"/>
                  <w:color w:val="000000"/>
                  <w:szCs w:val="24"/>
                  <w:lang w:eastAsia="en-GB"/>
                  <w:rPrChange w:id="1753" w:author="arkat" w:date="2017-09-26T11:30:00Z">
                    <w:rPr>
                      <w:color w:val="000000"/>
                      <w:szCs w:val="24"/>
                      <w:lang w:eastAsia="en-GB"/>
                    </w:rPr>
                  </w:rPrChange>
                </w:rPr>
                <w:t>NA</w:t>
              </w:r>
            </w:ins>
          </w:p>
        </w:tc>
        <w:tc>
          <w:tcPr>
            <w:tcW w:w="1417" w:type="dxa"/>
            <w:shd w:val="clear" w:color="auto" w:fill="FFFFFF"/>
            <w:hideMark/>
            <w:tcPrChange w:id="1754" w:author="arkat" w:date="2017-09-26T11:29:00Z">
              <w:tcPr>
                <w:tcW w:w="1417" w:type="dxa"/>
                <w:shd w:val="clear" w:color="auto" w:fill="FFFFFF"/>
                <w:hideMark/>
              </w:tcPr>
            </w:tcPrChange>
          </w:tcPr>
          <w:p w14:paraId="148E1BDE" w14:textId="77777777" w:rsidR="0058751D" w:rsidRPr="009D6EBC" w:rsidRDefault="0058751D">
            <w:pPr>
              <w:spacing w:after="0"/>
              <w:jc w:val="center"/>
              <w:rPr>
                <w:ins w:id="1755" w:author="arkat" w:date="2017-09-25T14:48:00Z"/>
                <w:rFonts w:asciiTheme="majorHAnsi" w:hAnsiTheme="majorHAnsi" w:cstheme="majorHAnsi"/>
                <w:color w:val="000000"/>
                <w:szCs w:val="24"/>
                <w:lang w:eastAsia="en-GB"/>
                <w:rPrChange w:id="1756" w:author="arkat" w:date="2017-09-26T11:30:00Z">
                  <w:rPr>
                    <w:ins w:id="1757" w:author="arkat" w:date="2017-09-25T14:48:00Z"/>
                    <w:color w:val="000000"/>
                    <w:szCs w:val="24"/>
                    <w:lang w:eastAsia="en-GB"/>
                  </w:rPr>
                </w:rPrChange>
              </w:rPr>
            </w:pPr>
            <w:ins w:id="1758" w:author="arkat" w:date="2017-09-25T14:48:00Z">
              <w:r w:rsidRPr="009D6EBC">
                <w:rPr>
                  <w:rFonts w:asciiTheme="majorHAnsi" w:hAnsiTheme="majorHAnsi" w:cstheme="majorHAnsi"/>
                  <w:color w:val="000000"/>
                  <w:szCs w:val="24"/>
                  <w:lang w:eastAsia="en-GB"/>
                  <w:rPrChange w:id="1759" w:author="arkat" w:date="2017-09-26T11:30:00Z">
                    <w:rPr>
                      <w:color w:val="000000"/>
                      <w:szCs w:val="24"/>
                      <w:lang w:eastAsia="en-GB"/>
                    </w:rPr>
                  </w:rPrChange>
                </w:rPr>
                <w:t>Popular</w:t>
              </w:r>
            </w:ins>
          </w:p>
        </w:tc>
      </w:tr>
      <w:tr w:rsidR="0058751D" w:rsidRPr="009D6EBC" w14:paraId="2A41DFAE" w14:textId="77777777" w:rsidTr="009D6EBC">
        <w:trPr>
          <w:trHeight w:val="225"/>
          <w:jc w:val="center"/>
          <w:ins w:id="1760" w:author="arkat" w:date="2017-09-25T14:48:00Z"/>
          <w:trPrChange w:id="1761" w:author="arkat" w:date="2017-09-26T11:29:00Z">
            <w:trPr>
              <w:trHeight w:val="225"/>
              <w:jc w:val="center"/>
            </w:trPr>
          </w:trPrChange>
        </w:trPr>
        <w:tc>
          <w:tcPr>
            <w:tcW w:w="1928" w:type="dxa"/>
            <w:shd w:val="clear" w:color="auto" w:fill="FFFFFF"/>
            <w:hideMark/>
            <w:tcPrChange w:id="1762" w:author="arkat" w:date="2017-09-26T11:29:00Z">
              <w:tcPr>
                <w:tcW w:w="1701" w:type="dxa"/>
                <w:shd w:val="clear" w:color="auto" w:fill="FFFFFF"/>
                <w:hideMark/>
              </w:tcPr>
            </w:tcPrChange>
          </w:tcPr>
          <w:p w14:paraId="01EB7339" w14:textId="77777777" w:rsidR="0058751D" w:rsidRPr="009D6EBC" w:rsidRDefault="0058751D" w:rsidP="003347FA">
            <w:pPr>
              <w:spacing w:after="0"/>
              <w:rPr>
                <w:ins w:id="1763" w:author="arkat" w:date="2017-09-25T14:48:00Z"/>
                <w:rFonts w:asciiTheme="majorHAnsi" w:hAnsiTheme="majorHAnsi" w:cstheme="majorHAnsi"/>
                <w:color w:val="000000"/>
                <w:szCs w:val="24"/>
                <w:lang w:eastAsia="en-GB"/>
                <w:rPrChange w:id="1764" w:author="arkat" w:date="2017-09-26T11:30:00Z">
                  <w:rPr>
                    <w:ins w:id="1765" w:author="arkat" w:date="2017-09-25T14:48:00Z"/>
                    <w:color w:val="000000"/>
                    <w:szCs w:val="24"/>
                    <w:lang w:eastAsia="en-GB"/>
                  </w:rPr>
                </w:rPrChange>
              </w:rPr>
            </w:pPr>
            <w:ins w:id="1766" w:author="arkat" w:date="2017-09-25T14:48:00Z">
              <w:r w:rsidRPr="009D6EBC">
                <w:rPr>
                  <w:rFonts w:asciiTheme="majorHAnsi" w:hAnsiTheme="majorHAnsi" w:cstheme="majorHAnsi"/>
                  <w:color w:val="000000"/>
                  <w:szCs w:val="24"/>
                  <w:lang w:eastAsia="en-GB"/>
                  <w:rPrChange w:id="1767" w:author="arkat" w:date="2017-09-26T11:30:00Z">
                    <w:rPr>
                      <w:color w:val="000000"/>
                      <w:szCs w:val="24"/>
                      <w:lang w:eastAsia="en-GB"/>
                    </w:rPr>
                  </w:rPrChange>
                </w:rPr>
                <w:t>UML-AD</w:t>
              </w:r>
            </w:ins>
          </w:p>
        </w:tc>
        <w:tc>
          <w:tcPr>
            <w:tcW w:w="2610" w:type="dxa"/>
            <w:shd w:val="clear" w:color="auto" w:fill="FFFFFF"/>
            <w:hideMark/>
            <w:tcPrChange w:id="1768" w:author="arkat" w:date="2017-09-26T11:29:00Z">
              <w:tcPr>
                <w:tcW w:w="3118" w:type="dxa"/>
                <w:shd w:val="clear" w:color="auto" w:fill="FFFFFF"/>
                <w:hideMark/>
              </w:tcPr>
            </w:tcPrChange>
          </w:tcPr>
          <w:p w14:paraId="40AFF12D" w14:textId="77777777" w:rsidR="0058751D" w:rsidRPr="009D6EBC" w:rsidRDefault="0058751D">
            <w:pPr>
              <w:spacing w:after="0"/>
              <w:jc w:val="center"/>
              <w:rPr>
                <w:ins w:id="1769" w:author="arkat" w:date="2017-09-25T14:48:00Z"/>
                <w:rFonts w:asciiTheme="majorHAnsi" w:hAnsiTheme="majorHAnsi" w:cstheme="majorHAnsi"/>
                <w:color w:val="000000"/>
                <w:szCs w:val="24"/>
                <w:lang w:eastAsia="en-GB"/>
                <w:rPrChange w:id="1770" w:author="arkat" w:date="2017-09-26T11:30:00Z">
                  <w:rPr>
                    <w:ins w:id="1771" w:author="arkat" w:date="2017-09-25T14:48:00Z"/>
                    <w:color w:val="000000"/>
                    <w:szCs w:val="24"/>
                    <w:lang w:eastAsia="en-GB"/>
                  </w:rPr>
                </w:rPrChange>
              </w:rPr>
            </w:pPr>
            <w:ins w:id="1772" w:author="arkat" w:date="2017-09-25T14:48:00Z">
              <w:r w:rsidRPr="009D6EBC">
                <w:rPr>
                  <w:rFonts w:asciiTheme="majorHAnsi" w:hAnsiTheme="majorHAnsi" w:cstheme="majorHAnsi"/>
                  <w:color w:val="000000"/>
                  <w:szCs w:val="24"/>
                  <w:lang w:eastAsia="en-GB"/>
                  <w:rPrChange w:id="1773" w:author="arkat" w:date="2017-09-26T11:30:00Z">
                    <w:rPr>
                      <w:color w:val="000000"/>
                      <w:szCs w:val="24"/>
                      <w:lang w:eastAsia="en-GB"/>
                    </w:rPr>
                  </w:rPrChange>
                </w:rPr>
                <w:t>Graphical</w:t>
              </w:r>
            </w:ins>
          </w:p>
        </w:tc>
        <w:tc>
          <w:tcPr>
            <w:tcW w:w="1699" w:type="dxa"/>
            <w:shd w:val="clear" w:color="auto" w:fill="FFFFFF"/>
            <w:hideMark/>
            <w:tcPrChange w:id="1774" w:author="arkat" w:date="2017-09-26T11:29:00Z">
              <w:tcPr>
                <w:tcW w:w="1418" w:type="dxa"/>
                <w:shd w:val="clear" w:color="auto" w:fill="FFFFFF"/>
                <w:hideMark/>
              </w:tcPr>
            </w:tcPrChange>
          </w:tcPr>
          <w:p w14:paraId="38C43047" w14:textId="77777777" w:rsidR="0058751D" w:rsidRPr="009D6EBC" w:rsidRDefault="0058751D">
            <w:pPr>
              <w:spacing w:after="0"/>
              <w:jc w:val="center"/>
              <w:rPr>
                <w:ins w:id="1775" w:author="arkat" w:date="2017-09-25T14:48:00Z"/>
                <w:rFonts w:asciiTheme="majorHAnsi" w:hAnsiTheme="majorHAnsi" w:cstheme="majorHAnsi"/>
                <w:color w:val="000000"/>
                <w:szCs w:val="24"/>
                <w:lang w:eastAsia="en-GB"/>
                <w:rPrChange w:id="1776" w:author="arkat" w:date="2017-09-26T11:30:00Z">
                  <w:rPr>
                    <w:ins w:id="1777" w:author="arkat" w:date="2017-09-25T14:48:00Z"/>
                    <w:color w:val="000000"/>
                    <w:szCs w:val="24"/>
                    <w:lang w:eastAsia="en-GB"/>
                  </w:rPr>
                </w:rPrChange>
              </w:rPr>
            </w:pPr>
            <w:ins w:id="1778" w:author="arkat" w:date="2017-09-25T14:48:00Z">
              <w:r w:rsidRPr="009D6EBC">
                <w:rPr>
                  <w:rFonts w:asciiTheme="majorHAnsi" w:hAnsiTheme="majorHAnsi" w:cstheme="majorHAnsi"/>
                  <w:color w:val="000000"/>
                  <w:szCs w:val="24"/>
                  <w:lang w:eastAsia="en-GB"/>
                  <w:rPrChange w:id="1779" w:author="arkat" w:date="2017-09-26T11:30:00Z">
                    <w:rPr>
                      <w:color w:val="000000"/>
                      <w:szCs w:val="24"/>
                      <w:lang w:eastAsia="en-GB"/>
                    </w:rPr>
                  </w:rPrChange>
                </w:rPr>
                <w:t>Yes</w:t>
              </w:r>
            </w:ins>
          </w:p>
        </w:tc>
        <w:tc>
          <w:tcPr>
            <w:tcW w:w="1417" w:type="dxa"/>
            <w:shd w:val="clear" w:color="auto" w:fill="FFFFFF"/>
            <w:hideMark/>
            <w:tcPrChange w:id="1780" w:author="arkat" w:date="2017-09-26T11:29:00Z">
              <w:tcPr>
                <w:tcW w:w="1417" w:type="dxa"/>
                <w:shd w:val="clear" w:color="auto" w:fill="FFFFFF"/>
                <w:hideMark/>
              </w:tcPr>
            </w:tcPrChange>
          </w:tcPr>
          <w:p w14:paraId="597CF7F9" w14:textId="77777777" w:rsidR="0058751D" w:rsidRPr="009D6EBC" w:rsidRDefault="0058751D">
            <w:pPr>
              <w:spacing w:after="0"/>
              <w:jc w:val="center"/>
              <w:rPr>
                <w:ins w:id="1781" w:author="arkat" w:date="2017-09-25T14:48:00Z"/>
                <w:rFonts w:asciiTheme="majorHAnsi" w:hAnsiTheme="majorHAnsi" w:cstheme="majorHAnsi"/>
                <w:color w:val="000000"/>
                <w:szCs w:val="24"/>
                <w:lang w:eastAsia="en-GB"/>
                <w:rPrChange w:id="1782" w:author="arkat" w:date="2017-09-26T11:30:00Z">
                  <w:rPr>
                    <w:ins w:id="1783" w:author="arkat" w:date="2017-09-25T14:48:00Z"/>
                    <w:color w:val="000000"/>
                    <w:szCs w:val="24"/>
                    <w:lang w:eastAsia="en-GB"/>
                  </w:rPr>
                </w:rPrChange>
              </w:rPr>
            </w:pPr>
            <w:ins w:id="1784" w:author="arkat" w:date="2017-09-25T14:48:00Z">
              <w:r w:rsidRPr="009D6EBC">
                <w:rPr>
                  <w:rFonts w:asciiTheme="majorHAnsi" w:hAnsiTheme="majorHAnsi" w:cstheme="majorHAnsi"/>
                  <w:color w:val="000000"/>
                  <w:szCs w:val="24"/>
                  <w:lang w:eastAsia="en-GB"/>
                  <w:rPrChange w:id="1785" w:author="arkat" w:date="2017-09-26T11:30:00Z">
                    <w:rPr>
                      <w:color w:val="000000"/>
                      <w:szCs w:val="24"/>
                      <w:lang w:eastAsia="en-GB"/>
                    </w:rPr>
                  </w:rPrChange>
                </w:rPr>
                <w:t>Popular</w:t>
              </w:r>
            </w:ins>
          </w:p>
        </w:tc>
      </w:tr>
      <w:tr w:rsidR="0058751D" w:rsidRPr="009D6EBC" w14:paraId="50765240" w14:textId="77777777" w:rsidTr="009D6EBC">
        <w:trPr>
          <w:trHeight w:val="210"/>
          <w:jc w:val="center"/>
          <w:ins w:id="1786" w:author="arkat" w:date="2017-09-25T14:48:00Z"/>
          <w:trPrChange w:id="1787" w:author="arkat" w:date="2017-09-26T11:29:00Z">
            <w:trPr>
              <w:trHeight w:val="210"/>
              <w:jc w:val="center"/>
            </w:trPr>
          </w:trPrChange>
        </w:trPr>
        <w:tc>
          <w:tcPr>
            <w:tcW w:w="1928" w:type="dxa"/>
            <w:shd w:val="clear" w:color="auto" w:fill="FFFFFF"/>
            <w:hideMark/>
            <w:tcPrChange w:id="1788" w:author="arkat" w:date="2017-09-26T11:29:00Z">
              <w:tcPr>
                <w:tcW w:w="1701" w:type="dxa"/>
                <w:shd w:val="clear" w:color="auto" w:fill="FFFFFF"/>
                <w:hideMark/>
              </w:tcPr>
            </w:tcPrChange>
          </w:tcPr>
          <w:p w14:paraId="3C2ECFFB" w14:textId="77777777" w:rsidR="0058751D" w:rsidRPr="009D6EBC" w:rsidRDefault="0058751D" w:rsidP="003347FA">
            <w:pPr>
              <w:spacing w:after="0"/>
              <w:rPr>
                <w:ins w:id="1789" w:author="arkat" w:date="2017-09-25T14:48:00Z"/>
                <w:rFonts w:asciiTheme="majorHAnsi" w:hAnsiTheme="majorHAnsi" w:cstheme="majorHAnsi"/>
                <w:color w:val="000000"/>
                <w:szCs w:val="24"/>
                <w:lang w:eastAsia="en-GB"/>
                <w:rPrChange w:id="1790" w:author="arkat" w:date="2017-09-26T11:30:00Z">
                  <w:rPr>
                    <w:ins w:id="1791" w:author="arkat" w:date="2017-09-25T14:48:00Z"/>
                    <w:color w:val="000000"/>
                    <w:szCs w:val="24"/>
                    <w:lang w:eastAsia="en-GB"/>
                  </w:rPr>
                </w:rPrChange>
              </w:rPr>
            </w:pPr>
            <w:ins w:id="1792" w:author="arkat" w:date="2017-09-25T14:48:00Z">
              <w:r w:rsidRPr="009D6EBC">
                <w:rPr>
                  <w:rFonts w:asciiTheme="majorHAnsi" w:hAnsiTheme="majorHAnsi" w:cstheme="majorHAnsi"/>
                  <w:color w:val="000000"/>
                  <w:szCs w:val="24"/>
                  <w:lang w:eastAsia="en-GB"/>
                  <w:rPrChange w:id="1793" w:author="arkat" w:date="2017-09-26T11:30:00Z">
                    <w:rPr>
                      <w:color w:val="000000"/>
                      <w:szCs w:val="24"/>
                      <w:lang w:eastAsia="en-GB"/>
                    </w:rPr>
                  </w:rPrChange>
                </w:rPr>
                <w:t>RAD</w:t>
              </w:r>
            </w:ins>
          </w:p>
        </w:tc>
        <w:tc>
          <w:tcPr>
            <w:tcW w:w="2610" w:type="dxa"/>
            <w:shd w:val="clear" w:color="auto" w:fill="FFFFFF"/>
            <w:hideMark/>
            <w:tcPrChange w:id="1794" w:author="arkat" w:date="2017-09-26T11:29:00Z">
              <w:tcPr>
                <w:tcW w:w="3118" w:type="dxa"/>
                <w:shd w:val="clear" w:color="auto" w:fill="FFFFFF"/>
                <w:hideMark/>
              </w:tcPr>
            </w:tcPrChange>
          </w:tcPr>
          <w:p w14:paraId="6AEDABBE" w14:textId="77777777" w:rsidR="0058751D" w:rsidRPr="009D6EBC" w:rsidRDefault="0058751D">
            <w:pPr>
              <w:spacing w:after="0"/>
              <w:jc w:val="center"/>
              <w:rPr>
                <w:ins w:id="1795" w:author="arkat" w:date="2017-09-25T14:48:00Z"/>
                <w:rFonts w:asciiTheme="majorHAnsi" w:hAnsiTheme="majorHAnsi" w:cstheme="majorHAnsi"/>
                <w:color w:val="000000"/>
                <w:szCs w:val="24"/>
                <w:lang w:eastAsia="en-GB"/>
                <w:rPrChange w:id="1796" w:author="arkat" w:date="2017-09-26T11:30:00Z">
                  <w:rPr>
                    <w:ins w:id="1797" w:author="arkat" w:date="2017-09-25T14:48:00Z"/>
                    <w:color w:val="000000"/>
                    <w:szCs w:val="24"/>
                    <w:lang w:eastAsia="en-GB"/>
                  </w:rPr>
                </w:rPrChange>
              </w:rPr>
            </w:pPr>
            <w:ins w:id="1798" w:author="arkat" w:date="2017-09-25T14:48:00Z">
              <w:r w:rsidRPr="009D6EBC">
                <w:rPr>
                  <w:rFonts w:asciiTheme="majorHAnsi" w:hAnsiTheme="majorHAnsi" w:cstheme="majorHAnsi"/>
                  <w:color w:val="000000"/>
                  <w:szCs w:val="24"/>
                  <w:lang w:eastAsia="en-GB"/>
                  <w:rPrChange w:id="1799" w:author="arkat" w:date="2017-09-26T11:30:00Z">
                    <w:rPr>
                      <w:color w:val="000000"/>
                      <w:szCs w:val="24"/>
                      <w:lang w:eastAsia="en-GB"/>
                    </w:rPr>
                  </w:rPrChange>
                </w:rPr>
                <w:t>Graphical</w:t>
              </w:r>
            </w:ins>
          </w:p>
        </w:tc>
        <w:tc>
          <w:tcPr>
            <w:tcW w:w="1699" w:type="dxa"/>
            <w:shd w:val="clear" w:color="auto" w:fill="FFFFFF"/>
            <w:hideMark/>
            <w:tcPrChange w:id="1800" w:author="arkat" w:date="2017-09-26T11:29:00Z">
              <w:tcPr>
                <w:tcW w:w="1418" w:type="dxa"/>
                <w:shd w:val="clear" w:color="auto" w:fill="FFFFFF"/>
                <w:hideMark/>
              </w:tcPr>
            </w:tcPrChange>
          </w:tcPr>
          <w:p w14:paraId="3AE296E1" w14:textId="77777777" w:rsidR="0058751D" w:rsidRPr="009D6EBC" w:rsidRDefault="0058751D">
            <w:pPr>
              <w:spacing w:after="0"/>
              <w:jc w:val="center"/>
              <w:rPr>
                <w:ins w:id="1801" w:author="arkat" w:date="2017-09-25T14:48:00Z"/>
                <w:rFonts w:asciiTheme="majorHAnsi" w:hAnsiTheme="majorHAnsi" w:cstheme="majorHAnsi"/>
                <w:color w:val="000000"/>
                <w:szCs w:val="24"/>
                <w:lang w:eastAsia="en-GB"/>
                <w:rPrChange w:id="1802" w:author="arkat" w:date="2017-09-26T11:30:00Z">
                  <w:rPr>
                    <w:ins w:id="1803" w:author="arkat" w:date="2017-09-25T14:48:00Z"/>
                    <w:color w:val="000000"/>
                    <w:szCs w:val="24"/>
                    <w:lang w:eastAsia="en-GB"/>
                  </w:rPr>
                </w:rPrChange>
              </w:rPr>
            </w:pPr>
            <w:ins w:id="1804" w:author="arkat" w:date="2017-09-25T14:48:00Z">
              <w:r w:rsidRPr="009D6EBC">
                <w:rPr>
                  <w:rFonts w:asciiTheme="majorHAnsi" w:hAnsiTheme="majorHAnsi" w:cstheme="majorHAnsi"/>
                  <w:color w:val="000000"/>
                  <w:szCs w:val="24"/>
                  <w:lang w:eastAsia="en-GB"/>
                  <w:rPrChange w:id="1805" w:author="arkat" w:date="2017-09-26T11:30:00Z">
                    <w:rPr>
                      <w:color w:val="000000"/>
                      <w:szCs w:val="24"/>
                      <w:lang w:eastAsia="en-GB"/>
                    </w:rPr>
                  </w:rPrChange>
                </w:rPr>
                <w:t>Yes</w:t>
              </w:r>
            </w:ins>
          </w:p>
        </w:tc>
        <w:tc>
          <w:tcPr>
            <w:tcW w:w="1417" w:type="dxa"/>
            <w:shd w:val="clear" w:color="auto" w:fill="FFFFFF"/>
            <w:hideMark/>
            <w:tcPrChange w:id="1806" w:author="arkat" w:date="2017-09-26T11:29:00Z">
              <w:tcPr>
                <w:tcW w:w="1417" w:type="dxa"/>
                <w:shd w:val="clear" w:color="auto" w:fill="FFFFFF"/>
                <w:hideMark/>
              </w:tcPr>
            </w:tcPrChange>
          </w:tcPr>
          <w:p w14:paraId="21C2FD26" w14:textId="77777777" w:rsidR="0058751D" w:rsidRPr="009D6EBC" w:rsidRDefault="0058751D">
            <w:pPr>
              <w:spacing w:after="0"/>
              <w:jc w:val="center"/>
              <w:rPr>
                <w:ins w:id="1807" w:author="arkat" w:date="2017-09-25T14:48:00Z"/>
                <w:rFonts w:asciiTheme="majorHAnsi" w:hAnsiTheme="majorHAnsi" w:cstheme="majorHAnsi"/>
                <w:color w:val="000000"/>
                <w:szCs w:val="24"/>
                <w:lang w:eastAsia="en-GB"/>
                <w:rPrChange w:id="1808" w:author="arkat" w:date="2017-09-26T11:30:00Z">
                  <w:rPr>
                    <w:ins w:id="1809" w:author="arkat" w:date="2017-09-25T14:48:00Z"/>
                    <w:color w:val="000000"/>
                    <w:szCs w:val="24"/>
                    <w:lang w:eastAsia="en-GB"/>
                  </w:rPr>
                </w:rPrChange>
              </w:rPr>
            </w:pPr>
            <w:ins w:id="1810" w:author="arkat" w:date="2017-09-25T14:48:00Z">
              <w:r w:rsidRPr="009D6EBC">
                <w:rPr>
                  <w:rFonts w:asciiTheme="majorHAnsi" w:hAnsiTheme="majorHAnsi" w:cstheme="majorHAnsi"/>
                  <w:color w:val="000000"/>
                  <w:szCs w:val="24"/>
                  <w:lang w:eastAsia="en-GB"/>
                  <w:rPrChange w:id="1811" w:author="arkat" w:date="2017-09-26T11:30:00Z">
                    <w:rPr>
                      <w:color w:val="000000"/>
                      <w:szCs w:val="24"/>
                      <w:lang w:eastAsia="en-GB"/>
                    </w:rPr>
                  </w:rPrChange>
                </w:rPr>
                <w:t>NA</w:t>
              </w:r>
            </w:ins>
          </w:p>
        </w:tc>
      </w:tr>
      <w:tr w:rsidR="0058751D" w:rsidRPr="009D6EBC" w14:paraId="367E0793" w14:textId="77777777" w:rsidTr="009D6EBC">
        <w:trPr>
          <w:trHeight w:val="222"/>
          <w:jc w:val="center"/>
          <w:ins w:id="1812" w:author="arkat" w:date="2017-09-25T14:48:00Z"/>
          <w:trPrChange w:id="1813" w:author="arkat" w:date="2017-09-26T11:29:00Z">
            <w:trPr>
              <w:trHeight w:val="222"/>
              <w:jc w:val="center"/>
            </w:trPr>
          </w:trPrChange>
        </w:trPr>
        <w:tc>
          <w:tcPr>
            <w:tcW w:w="1928" w:type="dxa"/>
            <w:shd w:val="clear" w:color="auto" w:fill="FFFFFF"/>
            <w:hideMark/>
            <w:tcPrChange w:id="1814" w:author="arkat" w:date="2017-09-26T11:29:00Z">
              <w:tcPr>
                <w:tcW w:w="1701" w:type="dxa"/>
                <w:shd w:val="clear" w:color="auto" w:fill="FFFFFF"/>
                <w:hideMark/>
              </w:tcPr>
            </w:tcPrChange>
          </w:tcPr>
          <w:p w14:paraId="663E4AF9" w14:textId="77777777" w:rsidR="0058751D" w:rsidRPr="009D6EBC" w:rsidRDefault="0058751D" w:rsidP="003347FA">
            <w:pPr>
              <w:spacing w:after="0"/>
              <w:rPr>
                <w:ins w:id="1815" w:author="arkat" w:date="2017-09-25T14:48:00Z"/>
                <w:rFonts w:asciiTheme="majorHAnsi" w:hAnsiTheme="majorHAnsi" w:cstheme="majorHAnsi"/>
                <w:color w:val="000000"/>
                <w:szCs w:val="24"/>
                <w:lang w:eastAsia="en-GB"/>
                <w:rPrChange w:id="1816" w:author="arkat" w:date="2017-09-26T11:30:00Z">
                  <w:rPr>
                    <w:ins w:id="1817" w:author="arkat" w:date="2017-09-25T14:48:00Z"/>
                    <w:color w:val="000000"/>
                    <w:szCs w:val="24"/>
                    <w:lang w:eastAsia="en-GB"/>
                  </w:rPr>
                </w:rPrChange>
              </w:rPr>
            </w:pPr>
            <w:ins w:id="1818" w:author="arkat" w:date="2017-09-25T14:48:00Z">
              <w:r w:rsidRPr="009D6EBC">
                <w:rPr>
                  <w:rFonts w:asciiTheme="majorHAnsi" w:hAnsiTheme="majorHAnsi" w:cstheme="majorHAnsi"/>
                  <w:color w:val="000000"/>
                  <w:szCs w:val="24"/>
                  <w:lang w:eastAsia="en-GB"/>
                  <w:rPrChange w:id="1819" w:author="arkat" w:date="2017-09-26T11:30:00Z">
                    <w:rPr>
                      <w:color w:val="000000"/>
                      <w:szCs w:val="24"/>
                      <w:lang w:eastAsia="en-GB"/>
                    </w:rPr>
                  </w:rPrChange>
                </w:rPr>
                <w:lastRenderedPageBreak/>
                <w:t>YAWL</w:t>
              </w:r>
            </w:ins>
          </w:p>
        </w:tc>
        <w:tc>
          <w:tcPr>
            <w:tcW w:w="2610" w:type="dxa"/>
            <w:shd w:val="clear" w:color="auto" w:fill="FFFFFF"/>
            <w:hideMark/>
            <w:tcPrChange w:id="1820" w:author="arkat" w:date="2017-09-26T11:29:00Z">
              <w:tcPr>
                <w:tcW w:w="3118" w:type="dxa"/>
                <w:shd w:val="clear" w:color="auto" w:fill="FFFFFF"/>
                <w:hideMark/>
              </w:tcPr>
            </w:tcPrChange>
          </w:tcPr>
          <w:p w14:paraId="7ECF179B" w14:textId="77777777" w:rsidR="0058751D" w:rsidRPr="009D6EBC" w:rsidRDefault="0058751D">
            <w:pPr>
              <w:spacing w:after="0"/>
              <w:jc w:val="center"/>
              <w:rPr>
                <w:ins w:id="1821" w:author="arkat" w:date="2017-09-25T14:48:00Z"/>
                <w:rFonts w:asciiTheme="majorHAnsi" w:hAnsiTheme="majorHAnsi" w:cstheme="majorHAnsi"/>
                <w:color w:val="000000"/>
                <w:szCs w:val="24"/>
                <w:lang w:eastAsia="en-GB"/>
                <w:rPrChange w:id="1822" w:author="arkat" w:date="2017-09-26T11:30:00Z">
                  <w:rPr>
                    <w:ins w:id="1823" w:author="arkat" w:date="2017-09-25T14:48:00Z"/>
                    <w:color w:val="000000"/>
                    <w:szCs w:val="24"/>
                    <w:lang w:eastAsia="en-GB"/>
                  </w:rPr>
                </w:rPrChange>
              </w:rPr>
            </w:pPr>
            <w:ins w:id="1824" w:author="arkat" w:date="2017-09-25T14:48:00Z">
              <w:r w:rsidRPr="009D6EBC">
                <w:rPr>
                  <w:rFonts w:asciiTheme="majorHAnsi" w:hAnsiTheme="majorHAnsi" w:cstheme="majorHAnsi"/>
                  <w:color w:val="000000"/>
                  <w:szCs w:val="24"/>
                  <w:lang w:eastAsia="en-GB"/>
                  <w:rPrChange w:id="1825" w:author="arkat" w:date="2017-09-26T11:30:00Z">
                    <w:rPr>
                      <w:color w:val="000000"/>
                      <w:szCs w:val="24"/>
                      <w:lang w:eastAsia="en-GB"/>
                    </w:rPr>
                  </w:rPrChange>
                </w:rPr>
                <w:t>Graphical/ Execution</w:t>
              </w:r>
            </w:ins>
          </w:p>
        </w:tc>
        <w:tc>
          <w:tcPr>
            <w:tcW w:w="1699" w:type="dxa"/>
            <w:shd w:val="clear" w:color="auto" w:fill="FFFFFF"/>
            <w:hideMark/>
            <w:tcPrChange w:id="1826" w:author="arkat" w:date="2017-09-26T11:29:00Z">
              <w:tcPr>
                <w:tcW w:w="1418" w:type="dxa"/>
                <w:shd w:val="clear" w:color="auto" w:fill="FFFFFF"/>
                <w:hideMark/>
              </w:tcPr>
            </w:tcPrChange>
          </w:tcPr>
          <w:p w14:paraId="69C99DC0" w14:textId="77777777" w:rsidR="0058751D" w:rsidRPr="009D6EBC" w:rsidRDefault="0058751D">
            <w:pPr>
              <w:spacing w:after="0"/>
              <w:jc w:val="center"/>
              <w:rPr>
                <w:ins w:id="1827" w:author="arkat" w:date="2017-09-25T14:48:00Z"/>
                <w:rFonts w:asciiTheme="majorHAnsi" w:hAnsiTheme="majorHAnsi" w:cstheme="majorHAnsi"/>
                <w:color w:val="000000"/>
                <w:szCs w:val="24"/>
                <w:lang w:eastAsia="en-GB"/>
                <w:rPrChange w:id="1828" w:author="arkat" w:date="2017-09-26T11:30:00Z">
                  <w:rPr>
                    <w:ins w:id="1829" w:author="arkat" w:date="2017-09-25T14:48:00Z"/>
                    <w:color w:val="000000"/>
                    <w:szCs w:val="24"/>
                    <w:lang w:eastAsia="en-GB"/>
                  </w:rPr>
                </w:rPrChange>
              </w:rPr>
            </w:pPr>
            <w:ins w:id="1830" w:author="arkat" w:date="2017-09-25T14:48:00Z">
              <w:r w:rsidRPr="009D6EBC">
                <w:rPr>
                  <w:rFonts w:asciiTheme="majorHAnsi" w:hAnsiTheme="majorHAnsi" w:cstheme="majorHAnsi"/>
                  <w:color w:val="000000"/>
                  <w:szCs w:val="24"/>
                  <w:lang w:eastAsia="en-GB"/>
                  <w:rPrChange w:id="1831" w:author="arkat" w:date="2017-09-26T11:30:00Z">
                    <w:rPr>
                      <w:color w:val="000000"/>
                      <w:szCs w:val="24"/>
                      <w:lang w:eastAsia="en-GB"/>
                    </w:rPr>
                  </w:rPrChange>
                </w:rPr>
                <w:t>No</w:t>
              </w:r>
            </w:ins>
          </w:p>
        </w:tc>
        <w:tc>
          <w:tcPr>
            <w:tcW w:w="1417" w:type="dxa"/>
            <w:shd w:val="clear" w:color="auto" w:fill="FFFFFF"/>
            <w:hideMark/>
            <w:tcPrChange w:id="1832" w:author="arkat" w:date="2017-09-26T11:29:00Z">
              <w:tcPr>
                <w:tcW w:w="1417" w:type="dxa"/>
                <w:shd w:val="clear" w:color="auto" w:fill="FFFFFF"/>
                <w:hideMark/>
              </w:tcPr>
            </w:tcPrChange>
          </w:tcPr>
          <w:p w14:paraId="76B5C61C" w14:textId="77777777" w:rsidR="0058751D" w:rsidRPr="009D6EBC" w:rsidRDefault="0058751D">
            <w:pPr>
              <w:spacing w:after="0"/>
              <w:jc w:val="center"/>
              <w:rPr>
                <w:ins w:id="1833" w:author="arkat" w:date="2017-09-25T14:48:00Z"/>
                <w:rFonts w:asciiTheme="majorHAnsi" w:hAnsiTheme="majorHAnsi" w:cstheme="majorHAnsi"/>
                <w:color w:val="000000"/>
                <w:szCs w:val="24"/>
                <w:lang w:eastAsia="en-GB"/>
                <w:rPrChange w:id="1834" w:author="arkat" w:date="2017-09-26T11:30:00Z">
                  <w:rPr>
                    <w:ins w:id="1835" w:author="arkat" w:date="2017-09-25T14:48:00Z"/>
                    <w:color w:val="000000"/>
                    <w:szCs w:val="24"/>
                    <w:lang w:eastAsia="en-GB"/>
                  </w:rPr>
                </w:rPrChange>
              </w:rPr>
            </w:pPr>
            <w:ins w:id="1836" w:author="arkat" w:date="2017-09-25T14:48:00Z">
              <w:r w:rsidRPr="009D6EBC">
                <w:rPr>
                  <w:rFonts w:asciiTheme="majorHAnsi" w:hAnsiTheme="majorHAnsi" w:cstheme="majorHAnsi"/>
                  <w:color w:val="000000"/>
                  <w:szCs w:val="24"/>
                  <w:lang w:eastAsia="en-GB"/>
                  <w:rPrChange w:id="1837" w:author="arkat" w:date="2017-09-26T11:30:00Z">
                    <w:rPr>
                      <w:color w:val="000000"/>
                      <w:szCs w:val="24"/>
                      <w:lang w:eastAsia="en-GB"/>
                    </w:rPr>
                  </w:rPrChange>
                </w:rPr>
                <w:t>Stable</w:t>
              </w:r>
            </w:ins>
          </w:p>
        </w:tc>
      </w:tr>
      <w:tr w:rsidR="0058751D" w:rsidRPr="009D6EBC" w14:paraId="34EDEBD9" w14:textId="77777777" w:rsidTr="009D6EBC">
        <w:trPr>
          <w:trHeight w:val="186"/>
          <w:jc w:val="center"/>
          <w:ins w:id="1838" w:author="arkat" w:date="2017-09-25T14:48:00Z"/>
          <w:trPrChange w:id="1839" w:author="arkat" w:date="2017-09-26T11:29:00Z">
            <w:trPr>
              <w:trHeight w:val="186"/>
              <w:jc w:val="center"/>
            </w:trPr>
          </w:trPrChange>
        </w:trPr>
        <w:tc>
          <w:tcPr>
            <w:tcW w:w="1928" w:type="dxa"/>
            <w:shd w:val="clear" w:color="auto" w:fill="FFFFFF"/>
            <w:hideMark/>
            <w:tcPrChange w:id="1840" w:author="arkat" w:date="2017-09-26T11:29:00Z">
              <w:tcPr>
                <w:tcW w:w="1701" w:type="dxa"/>
                <w:shd w:val="clear" w:color="auto" w:fill="FFFFFF"/>
                <w:hideMark/>
              </w:tcPr>
            </w:tcPrChange>
          </w:tcPr>
          <w:p w14:paraId="1BF55F5B" w14:textId="77777777" w:rsidR="0058751D" w:rsidRPr="009D6EBC" w:rsidRDefault="0058751D" w:rsidP="003347FA">
            <w:pPr>
              <w:spacing w:after="0"/>
              <w:rPr>
                <w:ins w:id="1841" w:author="arkat" w:date="2017-09-25T14:48:00Z"/>
                <w:rFonts w:asciiTheme="majorHAnsi" w:hAnsiTheme="majorHAnsi" w:cstheme="majorHAnsi"/>
                <w:color w:val="000000"/>
                <w:szCs w:val="24"/>
                <w:lang w:eastAsia="en-GB"/>
                <w:rPrChange w:id="1842" w:author="arkat" w:date="2017-09-26T11:30:00Z">
                  <w:rPr>
                    <w:ins w:id="1843" w:author="arkat" w:date="2017-09-25T14:48:00Z"/>
                    <w:color w:val="000000"/>
                    <w:szCs w:val="24"/>
                    <w:lang w:eastAsia="en-GB"/>
                  </w:rPr>
                </w:rPrChange>
              </w:rPr>
            </w:pPr>
            <w:ins w:id="1844" w:author="arkat" w:date="2017-09-25T14:48:00Z">
              <w:r w:rsidRPr="009D6EBC">
                <w:rPr>
                  <w:rFonts w:asciiTheme="majorHAnsi" w:hAnsiTheme="majorHAnsi" w:cstheme="majorHAnsi"/>
                  <w:color w:val="000000"/>
                  <w:szCs w:val="24"/>
                  <w:lang w:eastAsia="en-GB"/>
                  <w:rPrChange w:id="1845" w:author="arkat" w:date="2017-09-26T11:30:00Z">
                    <w:rPr>
                      <w:color w:val="000000"/>
                      <w:szCs w:val="24"/>
                      <w:lang w:eastAsia="en-GB"/>
                    </w:rPr>
                  </w:rPrChange>
                </w:rPr>
                <w:t>Petri-nets</w:t>
              </w:r>
            </w:ins>
          </w:p>
        </w:tc>
        <w:tc>
          <w:tcPr>
            <w:tcW w:w="2610" w:type="dxa"/>
            <w:shd w:val="clear" w:color="auto" w:fill="FFFFFF"/>
            <w:hideMark/>
            <w:tcPrChange w:id="1846" w:author="arkat" w:date="2017-09-26T11:29:00Z">
              <w:tcPr>
                <w:tcW w:w="3118" w:type="dxa"/>
                <w:shd w:val="clear" w:color="auto" w:fill="FFFFFF"/>
                <w:hideMark/>
              </w:tcPr>
            </w:tcPrChange>
          </w:tcPr>
          <w:p w14:paraId="2F57EE71" w14:textId="77777777" w:rsidR="0058751D" w:rsidRPr="009D6EBC" w:rsidRDefault="0058751D">
            <w:pPr>
              <w:spacing w:after="0"/>
              <w:jc w:val="center"/>
              <w:rPr>
                <w:ins w:id="1847" w:author="arkat" w:date="2017-09-25T14:48:00Z"/>
                <w:rFonts w:asciiTheme="majorHAnsi" w:hAnsiTheme="majorHAnsi" w:cstheme="majorHAnsi"/>
                <w:color w:val="000000"/>
                <w:szCs w:val="24"/>
                <w:lang w:eastAsia="en-GB"/>
                <w:rPrChange w:id="1848" w:author="arkat" w:date="2017-09-26T11:30:00Z">
                  <w:rPr>
                    <w:ins w:id="1849" w:author="arkat" w:date="2017-09-25T14:48:00Z"/>
                    <w:color w:val="000000"/>
                    <w:szCs w:val="24"/>
                    <w:lang w:eastAsia="en-GB"/>
                  </w:rPr>
                </w:rPrChange>
              </w:rPr>
            </w:pPr>
            <w:ins w:id="1850" w:author="arkat" w:date="2017-09-25T14:48:00Z">
              <w:r w:rsidRPr="009D6EBC">
                <w:rPr>
                  <w:rFonts w:asciiTheme="majorHAnsi" w:hAnsiTheme="majorHAnsi" w:cstheme="majorHAnsi"/>
                  <w:color w:val="000000"/>
                  <w:szCs w:val="24"/>
                  <w:lang w:eastAsia="en-GB"/>
                  <w:rPrChange w:id="1851" w:author="arkat" w:date="2017-09-26T11:30:00Z">
                    <w:rPr>
                      <w:color w:val="000000"/>
                      <w:szCs w:val="24"/>
                      <w:lang w:eastAsia="en-GB"/>
                    </w:rPr>
                  </w:rPrChange>
                </w:rPr>
                <w:t>Theory/ Graphical</w:t>
              </w:r>
            </w:ins>
          </w:p>
        </w:tc>
        <w:tc>
          <w:tcPr>
            <w:tcW w:w="1699" w:type="dxa"/>
            <w:shd w:val="clear" w:color="auto" w:fill="FFFFFF"/>
            <w:hideMark/>
            <w:tcPrChange w:id="1852" w:author="arkat" w:date="2017-09-26T11:29:00Z">
              <w:tcPr>
                <w:tcW w:w="1418" w:type="dxa"/>
                <w:shd w:val="clear" w:color="auto" w:fill="FFFFFF"/>
                <w:hideMark/>
              </w:tcPr>
            </w:tcPrChange>
          </w:tcPr>
          <w:p w14:paraId="5B632A5C" w14:textId="77777777" w:rsidR="0058751D" w:rsidRPr="009D6EBC" w:rsidRDefault="0058751D">
            <w:pPr>
              <w:spacing w:after="0"/>
              <w:jc w:val="center"/>
              <w:rPr>
                <w:ins w:id="1853" w:author="arkat" w:date="2017-09-25T14:48:00Z"/>
                <w:rFonts w:asciiTheme="majorHAnsi" w:hAnsiTheme="majorHAnsi" w:cstheme="majorHAnsi"/>
                <w:color w:val="000000"/>
                <w:szCs w:val="24"/>
                <w:lang w:eastAsia="en-GB"/>
                <w:rPrChange w:id="1854" w:author="arkat" w:date="2017-09-26T11:30:00Z">
                  <w:rPr>
                    <w:ins w:id="1855" w:author="arkat" w:date="2017-09-25T14:48:00Z"/>
                    <w:color w:val="000000"/>
                    <w:szCs w:val="24"/>
                    <w:lang w:eastAsia="en-GB"/>
                  </w:rPr>
                </w:rPrChange>
              </w:rPr>
            </w:pPr>
            <w:ins w:id="1856" w:author="arkat" w:date="2017-09-25T14:48:00Z">
              <w:r w:rsidRPr="009D6EBC">
                <w:rPr>
                  <w:rFonts w:asciiTheme="majorHAnsi" w:hAnsiTheme="majorHAnsi" w:cstheme="majorHAnsi"/>
                  <w:color w:val="000000"/>
                  <w:szCs w:val="24"/>
                  <w:lang w:eastAsia="en-GB"/>
                  <w:rPrChange w:id="1857" w:author="arkat" w:date="2017-09-26T11:30:00Z">
                    <w:rPr>
                      <w:color w:val="000000"/>
                      <w:szCs w:val="24"/>
                      <w:lang w:eastAsia="en-GB"/>
                    </w:rPr>
                  </w:rPrChange>
                </w:rPr>
                <w:t>NA</w:t>
              </w:r>
            </w:ins>
          </w:p>
        </w:tc>
        <w:tc>
          <w:tcPr>
            <w:tcW w:w="1417" w:type="dxa"/>
            <w:shd w:val="clear" w:color="auto" w:fill="FFFFFF"/>
            <w:hideMark/>
            <w:tcPrChange w:id="1858" w:author="arkat" w:date="2017-09-26T11:29:00Z">
              <w:tcPr>
                <w:tcW w:w="1417" w:type="dxa"/>
                <w:shd w:val="clear" w:color="auto" w:fill="FFFFFF"/>
                <w:hideMark/>
              </w:tcPr>
            </w:tcPrChange>
          </w:tcPr>
          <w:p w14:paraId="065CE5F0" w14:textId="77777777" w:rsidR="0058751D" w:rsidRPr="009D6EBC" w:rsidRDefault="0058751D">
            <w:pPr>
              <w:spacing w:after="0"/>
              <w:jc w:val="center"/>
              <w:rPr>
                <w:ins w:id="1859" w:author="arkat" w:date="2017-09-25T14:48:00Z"/>
                <w:rFonts w:asciiTheme="majorHAnsi" w:hAnsiTheme="majorHAnsi" w:cstheme="majorHAnsi"/>
                <w:color w:val="000000"/>
                <w:szCs w:val="24"/>
                <w:lang w:eastAsia="en-GB"/>
                <w:rPrChange w:id="1860" w:author="arkat" w:date="2017-09-26T11:30:00Z">
                  <w:rPr>
                    <w:ins w:id="1861" w:author="arkat" w:date="2017-09-25T14:48:00Z"/>
                    <w:color w:val="000000"/>
                    <w:szCs w:val="24"/>
                    <w:lang w:eastAsia="en-GB"/>
                  </w:rPr>
                </w:rPrChange>
              </w:rPr>
            </w:pPr>
            <w:ins w:id="1862" w:author="arkat" w:date="2017-09-25T14:48:00Z">
              <w:r w:rsidRPr="009D6EBC">
                <w:rPr>
                  <w:rFonts w:asciiTheme="majorHAnsi" w:hAnsiTheme="majorHAnsi" w:cstheme="majorHAnsi"/>
                  <w:color w:val="000000"/>
                  <w:szCs w:val="24"/>
                  <w:lang w:eastAsia="en-GB"/>
                  <w:rPrChange w:id="1863" w:author="arkat" w:date="2017-09-26T11:30:00Z">
                    <w:rPr>
                      <w:color w:val="000000"/>
                      <w:szCs w:val="24"/>
                      <w:lang w:eastAsia="en-GB"/>
                    </w:rPr>
                  </w:rPrChange>
                </w:rPr>
                <w:t>Popular</w:t>
              </w:r>
            </w:ins>
          </w:p>
        </w:tc>
      </w:tr>
      <w:tr w:rsidR="0058751D" w:rsidRPr="009D6EBC" w14:paraId="18B59D42" w14:textId="77777777" w:rsidTr="009D6EBC">
        <w:trPr>
          <w:trHeight w:val="195"/>
          <w:jc w:val="center"/>
          <w:ins w:id="1864" w:author="arkat" w:date="2017-09-25T14:48:00Z"/>
          <w:trPrChange w:id="1865" w:author="arkat" w:date="2017-09-26T11:29:00Z">
            <w:trPr>
              <w:trHeight w:val="195"/>
              <w:jc w:val="center"/>
            </w:trPr>
          </w:trPrChange>
        </w:trPr>
        <w:tc>
          <w:tcPr>
            <w:tcW w:w="1928" w:type="dxa"/>
            <w:shd w:val="clear" w:color="auto" w:fill="FFFFFF"/>
            <w:hideMark/>
            <w:tcPrChange w:id="1866"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1867" w:author="arkat" w:date="2017-09-25T14:48:00Z"/>
                <w:rFonts w:asciiTheme="majorHAnsi" w:hAnsiTheme="majorHAnsi" w:cstheme="majorHAnsi"/>
                <w:color w:val="000000"/>
                <w:szCs w:val="24"/>
                <w:lang w:eastAsia="en-GB"/>
                <w:rPrChange w:id="1868" w:author="arkat" w:date="2017-09-26T11:30:00Z">
                  <w:rPr>
                    <w:ins w:id="1869" w:author="arkat" w:date="2017-09-25T14:48:00Z"/>
                    <w:color w:val="000000"/>
                    <w:szCs w:val="24"/>
                    <w:lang w:eastAsia="en-GB"/>
                  </w:rPr>
                </w:rPrChange>
              </w:rPr>
            </w:pPr>
            <w:ins w:id="1870" w:author="arkat" w:date="2017-09-25T14:48:00Z">
              <w:r w:rsidRPr="009D6EBC">
                <w:rPr>
                  <w:rFonts w:asciiTheme="majorHAnsi" w:hAnsiTheme="majorHAnsi" w:cstheme="majorHAnsi"/>
                  <w:color w:val="000000"/>
                  <w:szCs w:val="24"/>
                  <w:lang w:eastAsia="en-GB"/>
                  <w:rPrChange w:id="1871" w:author="arkat" w:date="2017-09-26T11:30:00Z">
                    <w:rPr>
                      <w:color w:val="000000"/>
                      <w:szCs w:val="24"/>
                      <w:lang w:eastAsia="en-GB"/>
                    </w:rPr>
                  </w:rPrChange>
                </w:rPr>
                <w:t>BPML</w:t>
              </w:r>
            </w:ins>
          </w:p>
        </w:tc>
        <w:tc>
          <w:tcPr>
            <w:tcW w:w="2610" w:type="dxa"/>
            <w:shd w:val="clear" w:color="auto" w:fill="FFFFFF"/>
            <w:hideMark/>
            <w:tcPrChange w:id="1872" w:author="arkat" w:date="2017-09-26T11:29:00Z">
              <w:tcPr>
                <w:tcW w:w="3118" w:type="dxa"/>
                <w:shd w:val="clear" w:color="auto" w:fill="FFFFFF"/>
                <w:hideMark/>
              </w:tcPr>
            </w:tcPrChange>
          </w:tcPr>
          <w:p w14:paraId="4101DFBC" w14:textId="77777777" w:rsidR="0058751D" w:rsidRPr="009D6EBC" w:rsidRDefault="0058751D">
            <w:pPr>
              <w:spacing w:after="0"/>
              <w:jc w:val="center"/>
              <w:rPr>
                <w:ins w:id="1873" w:author="arkat" w:date="2017-09-25T14:48:00Z"/>
                <w:rFonts w:asciiTheme="majorHAnsi" w:hAnsiTheme="majorHAnsi" w:cstheme="majorHAnsi"/>
                <w:color w:val="000000"/>
                <w:szCs w:val="24"/>
                <w:lang w:eastAsia="en-GB"/>
                <w:rPrChange w:id="1874" w:author="arkat" w:date="2017-09-26T11:30:00Z">
                  <w:rPr>
                    <w:ins w:id="1875" w:author="arkat" w:date="2017-09-25T14:48:00Z"/>
                    <w:color w:val="000000"/>
                    <w:szCs w:val="24"/>
                    <w:lang w:eastAsia="en-GB"/>
                  </w:rPr>
                </w:rPrChange>
              </w:rPr>
            </w:pPr>
            <w:ins w:id="1876" w:author="arkat" w:date="2017-09-25T14:48:00Z">
              <w:r w:rsidRPr="009D6EBC">
                <w:rPr>
                  <w:rFonts w:asciiTheme="majorHAnsi" w:hAnsiTheme="majorHAnsi" w:cstheme="majorHAnsi"/>
                  <w:color w:val="000000"/>
                  <w:szCs w:val="24"/>
                  <w:lang w:eastAsia="en-GB"/>
                  <w:rPrChange w:id="1877" w:author="arkat" w:date="2017-09-26T11:30:00Z">
                    <w:rPr>
                      <w:color w:val="000000"/>
                      <w:szCs w:val="24"/>
                      <w:lang w:eastAsia="en-GB"/>
                    </w:rPr>
                  </w:rPrChange>
                </w:rPr>
                <w:t>Execution</w:t>
              </w:r>
            </w:ins>
          </w:p>
        </w:tc>
        <w:tc>
          <w:tcPr>
            <w:tcW w:w="1699" w:type="dxa"/>
            <w:shd w:val="clear" w:color="auto" w:fill="FFFFFF"/>
            <w:hideMark/>
            <w:tcPrChange w:id="1878" w:author="arkat" w:date="2017-09-26T11:29:00Z">
              <w:tcPr>
                <w:tcW w:w="1418" w:type="dxa"/>
                <w:shd w:val="clear" w:color="auto" w:fill="FFFFFF"/>
                <w:hideMark/>
              </w:tcPr>
            </w:tcPrChange>
          </w:tcPr>
          <w:p w14:paraId="7FF101B7" w14:textId="77777777" w:rsidR="0058751D" w:rsidRPr="009D6EBC" w:rsidRDefault="0058751D">
            <w:pPr>
              <w:spacing w:after="0"/>
              <w:jc w:val="center"/>
              <w:rPr>
                <w:ins w:id="1879" w:author="arkat" w:date="2017-09-25T14:48:00Z"/>
                <w:rFonts w:asciiTheme="majorHAnsi" w:hAnsiTheme="majorHAnsi" w:cstheme="majorHAnsi"/>
                <w:color w:val="000000"/>
                <w:szCs w:val="24"/>
                <w:lang w:eastAsia="en-GB"/>
                <w:rPrChange w:id="1880" w:author="arkat" w:date="2017-09-26T11:30:00Z">
                  <w:rPr>
                    <w:ins w:id="1881" w:author="arkat" w:date="2017-09-25T14:48:00Z"/>
                    <w:color w:val="000000"/>
                    <w:szCs w:val="24"/>
                    <w:lang w:eastAsia="en-GB"/>
                  </w:rPr>
                </w:rPrChange>
              </w:rPr>
            </w:pPr>
            <w:ins w:id="1882" w:author="arkat" w:date="2017-09-25T14:48:00Z">
              <w:r w:rsidRPr="009D6EBC">
                <w:rPr>
                  <w:rFonts w:asciiTheme="majorHAnsi" w:hAnsiTheme="majorHAnsi" w:cstheme="majorHAnsi"/>
                  <w:color w:val="000000"/>
                  <w:szCs w:val="24"/>
                  <w:lang w:eastAsia="en-GB"/>
                  <w:rPrChange w:id="1883" w:author="arkat" w:date="2017-09-26T11:30:00Z">
                    <w:rPr>
                      <w:color w:val="000000"/>
                      <w:szCs w:val="24"/>
                      <w:lang w:eastAsia="en-GB"/>
                    </w:rPr>
                  </w:rPrChange>
                </w:rPr>
                <w:t>Yes</w:t>
              </w:r>
            </w:ins>
          </w:p>
        </w:tc>
        <w:tc>
          <w:tcPr>
            <w:tcW w:w="1417" w:type="dxa"/>
            <w:shd w:val="clear" w:color="auto" w:fill="FFFFFF"/>
            <w:hideMark/>
            <w:tcPrChange w:id="1884" w:author="arkat" w:date="2017-09-26T11:29:00Z">
              <w:tcPr>
                <w:tcW w:w="1417" w:type="dxa"/>
                <w:shd w:val="clear" w:color="auto" w:fill="FFFFFF"/>
                <w:hideMark/>
              </w:tcPr>
            </w:tcPrChange>
          </w:tcPr>
          <w:p w14:paraId="5BDBC230" w14:textId="77777777" w:rsidR="0058751D" w:rsidRPr="009D6EBC" w:rsidRDefault="0058751D">
            <w:pPr>
              <w:spacing w:after="0"/>
              <w:jc w:val="center"/>
              <w:rPr>
                <w:ins w:id="1885" w:author="arkat" w:date="2017-09-25T14:48:00Z"/>
                <w:rFonts w:asciiTheme="majorHAnsi" w:hAnsiTheme="majorHAnsi" w:cstheme="majorHAnsi"/>
                <w:color w:val="000000"/>
                <w:szCs w:val="24"/>
                <w:lang w:eastAsia="en-GB"/>
                <w:rPrChange w:id="1886" w:author="arkat" w:date="2017-09-26T11:30:00Z">
                  <w:rPr>
                    <w:ins w:id="1887" w:author="arkat" w:date="2017-09-25T14:48:00Z"/>
                    <w:color w:val="000000"/>
                    <w:szCs w:val="24"/>
                    <w:lang w:eastAsia="en-GB"/>
                  </w:rPr>
                </w:rPrChange>
              </w:rPr>
            </w:pPr>
            <w:ins w:id="1888" w:author="arkat" w:date="2017-09-25T14:48:00Z">
              <w:r w:rsidRPr="009D6EBC">
                <w:rPr>
                  <w:rFonts w:asciiTheme="majorHAnsi" w:hAnsiTheme="majorHAnsi" w:cstheme="majorHAnsi"/>
                  <w:color w:val="000000"/>
                  <w:szCs w:val="24"/>
                  <w:lang w:eastAsia="en-GB"/>
                  <w:rPrChange w:id="1889" w:author="arkat" w:date="2017-09-26T11:30:00Z">
                    <w:rPr>
                      <w:color w:val="000000"/>
                      <w:szCs w:val="24"/>
                      <w:lang w:eastAsia="en-GB"/>
                    </w:rPr>
                  </w:rPrChange>
                </w:rPr>
                <w:t>Obsolete</w:t>
              </w:r>
            </w:ins>
          </w:p>
        </w:tc>
      </w:tr>
      <w:tr w:rsidR="0058751D" w:rsidRPr="009D6EBC" w14:paraId="285E1DDF" w14:textId="77777777" w:rsidTr="009D6EBC">
        <w:trPr>
          <w:trHeight w:val="225"/>
          <w:jc w:val="center"/>
          <w:ins w:id="1890" w:author="arkat" w:date="2017-09-25T14:48:00Z"/>
          <w:trPrChange w:id="1891" w:author="arkat" w:date="2017-09-26T11:29:00Z">
            <w:trPr>
              <w:trHeight w:val="225"/>
              <w:jc w:val="center"/>
            </w:trPr>
          </w:trPrChange>
        </w:trPr>
        <w:tc>
          <w:tcPr>
            <w:tcW w:w="1928" w:type="dxa"/>
            <w:shd w:val="clear" w:color="auto" w:fill="FFFFFF"/>
            <w:hideMark/>
            <w:tcPrChange w:id="1892" w:author="arkat" w:date="2017-09-26T11:29:00Z">
              <w:tcPr>
                <w:tcW w:w="1701" w:type="dxa"/>
                <w:shd w:val="clear" w:color="auto" w:fill="FFFFFF"/>
                <w:hideMark/>
              </w:tcPr>
            </w:tcPrChange>
          </w:tcPr>
          <w:p w14:paraId="0A5E9D16" w14:textId="77777777" w:rsidR="0058751D" w:rsidRPr="009D6EBC" w:rsidRDefault="0058751D" w:rsidP="003347FA">
            <w:pPr>
              <w:spacing w:after="0"/>
              <w:rPr>
                <w:ins w:id="1893" w:author="arkat" w:date="2017-09-25T14:48:00Z"/>
                <w:rFonts w:asciiTheme="majorHAnsi" w:hAnsiTheme="majorHAnsi" w:cstheme="majorHAnsi"/>
                <w:color w:val="000000"/>
                <w:szCs w:val="24"/>
                <w:lang w:eastAsia="en-GB"/>
                <w:rPrChange w:id="1894" w:author="arkat" w:date="2017-09-26T11:30:00Z">
                  <w:rPr>
                    <w:ins w:id="1895" w:author="arkat" w:date="2017-09-25T14:48:00Z"/>
                    <w:color w:val="000000"/>
                    <w:szCs w:val="24"/>
                    <w:lang w:eastAsia="en-GB"/>
                  </w:rPr>
                </w:rPrChange>
              </w:rPr>
            </w:pPr>
            <w:ins w:id="1896" w:author="arkat" w:date="2017-09-25T14:48:00Z">
              <w:r w:rsidRPr="009D6EBC">
                <w:rPr>
                  <w:rFonts w:asciiTheme="majorHAnsi" w:hAnsiTheme="majorHAnsi" w:cstheme="majorHAnsi"/>
                  <w:color w:val="000000"/>
                  <w:szCs w:val="24"/>
                  <w:lang w:eastAsia="en-GB"/>
                  <w:rPrChange w:id="1897" w:author="arkat" w:date="2017-09-26T11:30:00Z">
                    <w:rPr>
                      <w:color w:val="000000"/>
                      <w:szCs w:val="24"/>
                      <w:lang w:eastAsia="en-GB"/>
                    </w:rPr>
                  </w:rPrChange>
                </w:rPr>
                <w:t>BPEL</w:t>
              </w:r>
            </w:ins>
          </w:p>
        </w:tc>
        <w:tc>
          <w:tcPr>
            <w:tcW w:w="2610" w:type="dxa"/>
            <w:shd w:val="clear" w:color="auto" w:fill="FFFFFF"/>
            <w:hideMark/>
            <w:tcPrChange w:id="1898" w:author="arkat" w:date="2017-09-26T11:29:00Z">
              <w:tcPr>
                <w:tcW w:w="3118" w:type="dxa"/>
                <w:shd w:val="clear" w:color="auto" w:fill="FFFFFF"/>
                <w:hideMark/>
              </w:tcPr>
            </w:tcPrChange>
          </w:tcPr>
          <w:p w14:paraId="6ABCF9A1" w14:textId="77777777" w:rsidR="0058751D" w:rsidRPr="009D6EBC" w:rsidRDefault="0058751D">
            <w:pPr>
              <w:spacing w:after="0"/>
              <w:jc w:val="center"/>
              <w:rPr>
                <w:ins w:id="1899" w:author="arkat" w:date="2017-09-25T14:48:00Z"/>
                <w:rFonts w:asciiTheme="majorHAnsi" w:hAnsiTheme="majorHAnsi" w:cstheme="majorHAnsi"/>
                <w:color w:val="000000"/>
                <w:szCs w:val="24"/>
                <w:lang w:eastAsia="en-GB"/>
                <w:rPrChange w:id="1900" w:author="arkat" w:date="2017-09-26T11:30:00Z">
                  <w:rPr>
                    <w:ins w:id="1901" w:author="arkat" w:date="2017-09-25T14:48:00Z"/>
                    <w:color w:val="000000"/>
                    <w:szCs w:val="24"/>
                    <w:lang w:eastAsia="en-GB"/>
                  </w:rPr>
                </w:rPrChange>
              </w:rPr>
            </w:pPr>
            <w:ins w:id="1902" w:author="arkat" w:date="2017-09-25T14:48:00Z">
              <w:r w:rsidRPr="009D6EBC">
                <w:rPr>
                  <w:rFonts w:asciiTheme="majorHAnsi" w:hAnsiTheme="majorHAnsi" w:cstheme="majorHAnsi"/>
                  <w:color w:val="000000"/>
                  <w:szCs w:val="24"/>
                  <w:lang w:eastAsia="en-GB"/>
                  <w:rPrChange w:id="1903" w:author="arkat" w:date="2017-09-26T11:30:00Z">
                    <w:rPr>
                      <w:color w:val="000000"/>
                      <w:szCs w:val="24"/>
                      <w:lang w:eastAsia="en-GB"/>
                    </w:rPr>
                  </w:rPrChange>
                </w:rPr>
                <w:t>Execution</w:t>
              </w:r>
            </w:ins>
          </w:p>
        </w:tc>
        <w:tc>
          <w:tcPr>
            <w:tcW w:w="1699" w:type="dxa"/>
            <w:shd w:val="clear" w:color="auto" w:fill="FFFFFF"/>
            <w:hideMark/>
            <w:tcPrChange w:id="1904" w:author="arkat" w:date="2017-09-26T11:29:00Z">
              <w:tcPr>
                <w:tcW w:w="1418" w:type="dxa"/>
                <w:shd w:val="clear" w:color="auto" w:fill="FFFFFF"/>
                <w:hideMark/>
              </w:tcPr>
            </w:tcPrChange>
          </w:tcPr>
          <w:p w14:paraId="6EC18EDF" w14:textId="77777777" w:rsidR="0058751D" w:rsidRPr="009D6EBC" w:rsidRDefault="0058751D">
            <w:pPr>
              <w:spacing w:after="0"/>
              <w:jc w:val="center"/>
              <w:rPr>
                <w:ins w:id="1905" w:author="arkat" w:date="2017-09-25T14:48:00Z"/>
                <w:rFonts w:asciiTheme="majorHAnsi" w:hAnsiTheme="majorHAnsi" w:cstheme="majorHAnsi"/>
                <w:color w:val="000000"/>
                <w:szCs w:val="24"/>
                <w:lang w:eastAsia="en-GB"/>
                <w:rPrChange w:id="1906" w:author="arkat" w:date="2017-09-26T11:30:00Z">
                  <w:rPr>
                    <w:ins w:id="1907" w:author="arkat" w:date="2017-09-25T14:48:00Z"/>
                    <w:color w:val="000000"/>
                    <w:szCs w:val="24"/>
                    <w:lang w:eastAsia="en-GB"/>
                  </w:rPr>
                </w:rPrChange>
              </w:rPr>
            </w:pPr>
            <w:ins w:id="1908" w:author="arkat" w:date="2017-09-25T14:48:00Z">
              <w:r w:rsidRPr="009D6EBC">
                <w:rPr>
                  <w:rFonts w:asciiTheme="majorHAnsi" w:hAnsiTheme="majorHAnsi" w:cstheme="majorHAnsi"/>
                  <w:color w:val="000000"/>
                  <w:szCs w:val="24"/>
                  <w:lang w:eastAsia="en-GB"/>
                  <w:rPrChange w:id="1909" w:author="arkat" w:date="2017-09-26T11:30:00Z">
                    <w:rPr>
                      <w:color w:val="000000"/>
                      <w:szCs w:val="24"/>
                      <w:lang w:eastAsia="en-GB"/>
                    </w:rPr>
                  </w:rPrChange>
                </w:rPr>
                <w:t>Yes</w:t>
              </w:r>
            </w:ins>
          </w:p>
        </w:tc>
        <w:tc>
          <w:tcPr>
            <w:tcW w:w="1417" w:type="dxa"/>
            <w:shd w:val="clear" w:color="auto" w:fill="FFFFFF"/>
            <w:hideMark/>
            <w:tcPrChange w:id="1910" w:author="arkat" w:date="2017-09-26T11:29:00Z">
              <w:tcPr>
                <w:tcW w:w="1417" w:type="dxa"/>
                <w:shd w:val="clear" w:color="auto" w:fill="FFFFFF"/>
                <w:hideMark/>
              </w:tcPr>
            </w:tcPrChange>
          </w:tcPr>
          <w:p w14:paraId="1292E4BF" w14:textId="77777777" w:rsidR="0058751D" w:rsidRPr="009D6EBC" w:rsidRDefault="0058751D">
            <w:pPr>
              <w:spacing w:after="0"/>
              <w:jc w:val="center"/>
              <w:rPr>
                <w:ins w:id="1911" w:author="arkat" w:date="2017-09-25T14:48:00Z"/>
                <w:rFonts w:asciiTheme="majorHAnsi" w:hAnsiTheme="majorHAnsi" w:cstheme="majorHAnsi"/>
                <w:color w:val="000000"/>
                <w:szCs w:val="24"/>
                <w:lang w:eastAsia="en-GB"/>
                <w:rPrChange w:id="1912" w:author="arkat" w:date="2017-09-26T11:30:00Z">
                  <w:rPr>
                    <w:ins w:id="1913" w:author="arkat" w:date="2017-09-25T14:48:00Z"/>
                    <w:color w:val="000000"/>
                    <w:szCs w:val="24"/>
                    <w:lang w:eastAsia="en-GB"/>
                  </w:rPr>
                </w:rPrChange>
              </w:rPr>
            </w:pPr>
            <w:ins w:id="1914" w:author="arkat" w:date="2017-09-25T14:48:00Z">
              <w:r w:rsidRPr="009D6EBC">
                <w:rPr>
                  <w:rFonts w:asciiTheme="majorHAnsi" w:hAnsiTheme="majorHAnsi" w:cstheme="majorHAnsi"/>
                  <w:color w:val="000000"/>
                  <w:szCs w:val="24"/>
                  <w:lang w:eastAsia="en-GB"/>
                  <w:rPrChange w:id="1915" w:author="arkat" w:date="2017-09-26T11:30:00Z">
                    <w:rPr>
                      <w:color w:val="000000"/>
                      <w:szCs w:val="24"/>
                      <w:lang w:eastAsia="en-GB"/>
                    </w:rPr>
                  </w:rPrChange>
                </w:rPr>
                <w:t>Popular</w:t>
              </w:r>
            </w:ins>
          </w:p>
        </w:tc>
      </w:tr>
      <w:tr w:rsidR="0058751D" w:rsidRPr="009D6EBC" w14:paraId="7856DED4" w14:textId="77777777" w:rsidTr="009D6EBC">
        <w:trPr>
          <w:trHeight w:val="210"/>
          <w:jc w:val="center"/>
          <w:ins w:id="1916" w:author="arkat" w:date="2017-09-25T14:48:00Z"/>
          <w:trPrChange w:id="1917" w:author="arkat" w:date="2017-09-26T11:29:00Z">
            <w:trPr>
              <w:trHeight w:val="210"/>
              <w:jc w:val="center"/>
            </w:trPr>
          </w:trPrChange>
        </w:trPr>
        <w:tc>
          <w:tcPr>
            <w:tcW w:w="1928" w:type="dxa"/>
            <w:shd w:val="clear" w:color="auto" w:fill="FFFFFF"/>
            <w:hideMark/>
            <w:tcPrChange w:id="1918" w:author="arkat" w:date="2017-09-26T11:29:00Z">
              <w:tcPr>
                <w:tcW w:w="1701" w:type="dxa"/>
                <w:shd w:val="clear" w:color="auto" w:fill="FFFFFF"/>
                <w:hideMark/>
              </w:tcPr>
            </w:tcPrChange>
          </w:tcPr>
          <w:p w14:paraId="3DACCD7A" w14:textId="77777777" w:rsidR="0058751D" w:rsidRPr="009D6EBC" w:rsidRDefault="0058751D" w:rsidP="003347FA">
            <w:pPr>
              <w:spacing w:after="0"/>
              <w:rPr>
                <w:ins w:id="1919" w:author="arkat" w:date="2017-09-25T14:48:00Z"/>
                <w:rFonts w:asciiTheme="majorHAnsi" w:hAnsiTheme="majorHAnsi" w:cstheme="majorHAnsi"/>
                <w:color w:val="000000"/>
                <w:szCs w:val="24"/>
                <w:lang w:eastAsia="en-GB"/>
                <w:rPrChange w:id="1920" w:author="arkat" w:date="2017-09-26T11:30:00Z">
                  <w:rPr>
                    <w:ins w:id="1921" w:author="arkat" w:date="2017-09-25T14:48:00Z"/>
                    <w:color w:val="000000"/>
                    <w:szCs w:val="24"/>
                    <w:lang w:eastAsia="en-GB"/>
                  </w:rPr>
                </w:rPrChange>
              </w:rPr>
            </w:pPr>
            <w:ins w:id="1922" w:author="arkat" w:date="2017-09-25T14:48:00Z">
              <w:r w:rsidRPr="009D6EBC">
                <w:rPr>
                  <w:rFonts w:asciiTheme="majorHAnsi" w:hAnsiTheme="majorHAnsi" w:cstheme="majorHAnsi"/>
                  <w:color w:val="000000"/>
                  <w:szCs w:val="24"/>
                  <w:lang w:eastAsia="en-GB"/>
                  <w:rPrChange w:id="1923" w:author="arkat" w:date="2017-09-26T11:30:00Z">
                    <w:rPr>
                      <w:color w:val="000000"/>
                      <w:szCs w:val="24"/>
                      <w:lang w:eastAsia="en-GB"/>
                    </w:rPr>
                  </w:rPrChange>
                </w:rPr>
                <w:t>XLANG</w:t>
              </w:r>
            </w:ins>
          </w:p>
        </w:tc>
        <w:tc>
          <w:tcPr>
            <w:tcW w:w="2610" w:type="dxa"/>
            <w:shd w:val="clear" w:color="auto" w:fill="FFFFFF"/>
            <w:hideMark/>
            <w:tcPrChange w:id="1924" w:author="arkat" w:date="2017-09-26T11:29:00Z">
              <w:tcPr>
                <w:tcW w:w="3118" w:type="dxa"/>
                <w:shd w:val="clear" w:color="auto" w:fill="FFFFFF"/>
                <w:hideMark/>
              </w:tcPr>
            </w:tcPrChange>
          </w:tcPr>
          <w:p w14:paraId="29539684" w14:textId="77777777" w:rsidR="0058751D" w:rsidRPr="009D6EBC" w:rsidRDefault="0058751D">
            <w:pPr>
              <w:spacing w:after="0"/>
              <w:jc w:val="center"/>
              <w:rPr>
                <w:ins w:id="1925" w:author="arkat" w:date="2017-09-25T14:48:00Z"/>
                <w:rFonts w:asciiTheme="majorHAnsi" w:hAnsiTheme="majorHAnsi" w:cstheme="majorHAnsi"/>
                <w:color w:val="000000"/>
                <w:szCs w:val="24"/>
                <w:lang w:eastAsia="en-GB"/>
                <w:rPrChange w:id="1926" w:author="arkat" w:date="2017-09-26T11:30:00Z">
                  <w:rPr>
                    <w:ins w:id="1927" w:author="arkat" w:date="2017-09-25T14:48:00Z"/>
                    <w:color w:val="000000"/>
                    <w:szCs w:val="24"/>
                    <w:lang w:eastAsia="en-GB"/>
                  </w:rPr>
                </w:rPrChange>
              </w:rPr>
            </w:pPr>
            <w:ins w:id="1928" w:author="arkat" w:date="2017-09-25T14:48:00Z">
              <w:r w:rsidRPr="009D6EBC">
                <w:rPr>
                  <w:rFonts w:asciiTheme="majorHAnsi" w:hAnsiTheme="majorHAnsi" w:cstheme="majorHAnsi"/>
                  <w:color w:val="000000"/>
                  <w:szCs w:val="24"/>
                  <w:lang w:eastAsia="en-GB"/>
                  <w:rPrChange w:id="1929" w:author="arkat" w:date="2017-09-26T11:30:00Z">
                    <w:rPr>
                      <w:color w:val="000000"/>
                      <w:szCs w:val="24"/>
                      <w:lang w:eastAsia="en-GB"/>
                    </w:rPr>
                  </w:rPrChange>
                </w:rPr>
                <w:t>Execution</w:t>
              </w:r>
            </w:ins>
          </w:p>
        </w:tc>
        <w:tc>
          <w:tcPr>
            <w:tcW w:w="1699" w:type="dxa"/>
            <w:shd w:val="clear" w:color="auto" w:fill="FFFFFF"/>
            <w:hideMark/>
            <w:tcPrChange w:id="1930" w:author="arkat" w:date="2017-09-26T11:29:00Z">
              <w:tcPr>
                <w:tcW w:w="1418" w:type="dxa"/>
                <w:shd w:val="clear" w:color="auto" w:fill="FFFFFF"/>
                <w:hideMark/>
              </w:tcPr>
            </w:tcPrChange>
          </w:tcPr>
          <w:p w14:paraId="06C20D97" w14:textId="77777777" w:rsidR="0058751D" w:rsidRPr="009D6EBC" w:rsidRDefault="0058751D">
            <w:pPr>
              <w:spacing w:after="0"/>
              <w:jc w:val="center"/>
              <w:rPr>
                <w:ins w:id="1931" w:author="arkat" w:date="2017-09-25T14:48:00Z"/>
                <w:rFonts w:asciiTheme="majorHAnsi" w:hAnsiTheme="majorHAnsi" w:cstheme="majorHAnsi"/>
                <w:color w:val="000000"/>
                <w:szCs w:val="24"/>
                <w:lang w:eastAsia="en-GB"/>
                <w:rPrChange w:id="1932" w:author="arkat" w:date="2017-09-26T11:30:00Z">
                  <w:rPr>
                    <w:ins w:id="1933" w:author="arkat" w:date="2017-09-25T14:48:00Z"/>
                    <w:color w:val="000000"/>
                    <w:szCs w:val="24"/>
                    <w:lang w:eastAsia="en-GB"/>
                  </w:rPr>
                </w:rPrChange>
              </w:rPr>
            </w:pPr>
            <w:ins w:id="1934" w:author="arkat" w:date="2017-09-25T14:48:00Z">
              <w:r w:rsidRPr="009D6EBC">
                <w:rPr>
                  <w:rFonts w:asciiTheme="majorHAnsi" w:hAnsiTheme="majorHAnsi" w:cstheme="majorHAnsi"/>
                  <w:color w:val="000000"/>
                  <w:szCs w:val="24"/>
                  <w:lang w:eastAsia="en-GB"/>
                  <w:rPrChange w:id="1935" w:author="arkat" w:date="2017-09-26T11:30:00Z">
                    <w:rPr>
                      <w:color w:val="000000"/>
                      <w:szCs w:val="24"/>
                      <w:lang w:eastAsia="en-GB"/>
                    </w:rPr>
                  </w:rPrChange>
                </w:rPr>
                <w:t>NA</w:t>
              </w:r>
            </w:ins>
          </w:p>
        </w:tc>
        <w:tc>
          <w:tcPr>
            <w:tcW w:w="1417" w:type="dxa"/>
            <w:shd w:val="clear" w:color="auto" w:fill="FFFFFF"/>
            <w:hideMark/>
            <w:tcPrChange w:id="1936" w:author="arkat" w:date="2017-09-26T11:29:00Z">
              <w:tcPr>
                <w:tcW w:w="1417" w:type="dxa"/>
                <w:shd w:val="clear" w:color="auto" w:fill="FFFFFF"/>
                <w:hideMark/>
              </w:tcPr>
            </w:tcPrChange>
          </w:tcPr>
          <w:p w14:paraId="5D8FFFD8" w14:textId="77777777" w:rsidR="0058751D" w:rsidRPr="009D6EBC" w:rsidRDefault="0058751D">
            <w:pPr>
              <w:spacing w:after="0"/>
              <w:jc w:val="center"/>
              <w:rPr>
                <w:ins w:id="1937" w:author="arkat" w:date="2017-09-25T14:48:00Z"/>
                <w:rFonts w:asciiTheme="majorHAnsi" w:hAnsiTheme="majorHAnsi" w:cstheme="majorHAnsi"/>
                <w:color w:val="000000"/>
                <w:szCs w:val="24"/>
                <w:lang w:eastAsia="en-GB"/>
                <w:rPrChange w:id="1938" w:author="arkat" w:date="2017-09-26T11:30:00Z">
                  <w:rPr>
                    <w:ins w:id="1939" w:author="arkat" w:date="2017-09-25T14:48:00Z"/>
                    <w:color w:val="000000"/>
                    <w:szCs w:val="24"/>
                    <w:lang w:eastAsia="en-GB"/>
                  </w:rPr>
                </w:rPrChange>
              </w:rPr>
            </w:pPr>
            <w:ins w:id="1940" w:author="arkat" w:date="2017-09-25T14:48:00Z">
              <w:r w:rsidRPr="009D6EBC">
                <w:rPr>
                  <w:rFonts w:asciiTheme="majorHAnsi" w:hAnsiTheme="majorHAnsi" w:cstheme="majorHAnsi"/>
                  <w:color w:val="000000"/>
                  <w:szCs w:val="24"/>
                  <w:lang w:eastAsia="en-GB"/>
                  <w:rPrChange w:id="1941" w:author="arkat" w:date="2017-09-26T11:30:00Z">
                    <w:rPr>
                      <w:color w:val="000000"/>
                      <w:szCs w:val="24"/>
                      <w:lang w:eastAsia="en-GB"/>
                    </w:rPr>
                  </w:rPrChange>
                </w:rPr>
                <w:t>-</w:t>
              </w:r>
            </w:ins>
          </w:p>
        </w:tc>
      </w:tr>
      <w:tr w:rsidR="0058751D" w:rsidRPr="009D6EBC" w14:paraId="7B9799F2" w14:textId="77777777" w:rsidTr="009D6EBC">
        <w:trPr>
          <w:trHeight w:val="225"/>
          <w:jc w:val="center"/>
          <w:ins w:id="1942" w:author="arkat" w:date="2017-09-25T14:48:00Z"/>
          <w:trPrChange w:id="1943" w:author="arkat" w:date="2017-09-26T11:29:00Z">
            <w:trPr>
              <w:trHeight w:val="225"/>
              <w:jc w:val="center"/>
            </w:trPr>
          </w:trPrChange>
        </w:trPr>
        <w:tc>
          <w:tcPr>
            <w:tcW w:w="1928" w:type="dxa"/>
            <w:shd w:val="clear" w:color="auto" w:fill="FFFFFF"/>
            <w:hideMark/>
            <w:tcPrChange w:id="1944" w:author="arkat" w:date="2017-09-26T11:29:00Z">
              <w:tcPr>
                <w:tcW w:w="1701" w:type="dxa"/>
                <w:shd w:val="clear" w:color="auto" w:fill="FFFFFF"/>
                <w:hideMark/>
              </w:tcPr>
            </w:tcPrChange>
          </w:tcPr>
          <w:p w14:paraId="37AF514B" w14:textId="77777777" w:rsidR="0058751D" w:rsidRPr="009D6EBC" w:rsidRDefault="0058751D" w:rsidP="003347FA">
            <w:pPr>
              <w:spacing w:after="0"/>
              <w:rPr>
                <w:ins w:id="1945" w:author="arkat" w:date="2017-09-25T14:48:00Z"/>
                <w:rFonts w:asciiTheme="majorHAnsi" w:hAnsiTheme="majorHAnsi" w:cstheme="majorHAnsi"/>
                <w:color w:val="000000"/>
                <w:szCs w:val="24"/>
                <w:lang w:eastAsia="en-GB"/>
                <w:rPrChange w:id="1946" w:author="arkat" w:date="2017-09-26T11:30:00Z">
                  <w:rPr>
                    <w:ins w:id="1947" w:author="arkat" w:date="2017-09-25T14:48:00Z"/>
                    <w:color w:val="000000"/>
                    <w:szCs w:val="24"/>
                    <w:lang w:eastAsia="en-GB"/>
                  </w:rPr>
                </w:rPrChange>
              </w:rPr>
            </w:pPr>
            <w:ins w:id="1948" w:author="arkat" w:date="2017-09-25T14:48:00Z">
              <w:r w:rsidRPr="009D6EBC">
                <w:rPr>
                  <w:rFonts w:asciiTheme="majorHAnsi" w:hAnsiTheme="majorHAnsi" w:cstheme="majorHAnsi"/>
                  <w:color w:val="000000"/>
                  <w:szCs w:val="24"/>
                  <w:lang w:eastAsia="en-GB"/>
                  <w:rPrChange w:id="1949" w:author="arkat" w:date="2017-09-26T11:30:00Z">
                    <w:rPr>
                      <w:color w:val="000000"/>
                      <w:szCs w:val="24"/>
                      <w:lang w:eastAsia="en-GB"/>
                    </w:rPr>
                  </w:rPrChange>
                </w:rPr>
                <w:t>WSFL</w:t>
              </w:r>
            </w:ins>
          </w:p>
        </w:tc>
        <w:tc>
          <w:tcPr>
            <w:tcW w:w="2610" w:type="dxa"/>
            <w:shd w:val="clear" w:color="auto" w:fill="FFFFFF"/>
            <w:hideMark/>
            <w:tcPrChange w:id="1950" w:author="arkat" w:date="2017-09-26T11:29:00Z">
              <w:tcPr>
                <w:tcW w:w="3118" w:type="dxa"/>
                <w:shd w:val="clear" w:color="auto" w:fill="FFFFFF"/>
                <w:hideMark/>
              </w:tcPr>
            </w:tcPrChange>
          </w:tcPr>
          <w:p w14:paraId="5BCE81D6" w14:textId="77777777" w:rsidR="0058751D" w:rsidRPr="009D6EBC" w:rsidRDefault="0058751D">
            <w:pPr>
              <w:spacing w:after="0"/>
              <w:jc w:val="center"/>
              <w:rPr>
                <w:ins w:id="1951" w:author="arkat" w:date="2017-09-25T14:48:00Z"/>
                <w:rFonts w:asciiTheme="majorHAnsi" w:hAnsiTheme="majorHAnsi" w:cstheme="majorHAnsi"/>
                <w:color w:val="000000"/>
                <w:szCs w:val="24"/>
                <w:lang w:eastAsia="en-GB"/>
                <w:rPrChange w:id="1952" w:author="arkat" w:date="2017-09-26T11:30:00Z">
                  <w:rPr>
                    <w:ins w:id="1953" w:author="arkat" w:date="2017-09-25T14:48:00Z"/>
                    <w:color w:val="000000"/>
                    <w:szCs w:val="24"/>
                    <w:lang w:eastAsia="en-GB"/>
                  </w:rPr>
                </w:rPrChange>
              </w:rPr>
            </w:pPr>
            <w:ins w:id="1954" w:author="arkat" w:date="2017-09-25T14:48:00Z">
              <w:r w:rsidRPr="009D6EBC">
                <w:rPr>
                  <w:rFonts w:asciiTheme="majorHAnsi" w:hAnsiTheme="majorHAnsi" w:cstheme="majorHAnsi"/>
                  <w:color w:val="000000"/>
                  <w:szCs w:val="24"/>
                  <w:lang w:eastAsia="en-GB"/>
                  <w:rPrChange w:id="1955" w:author="arkat" w:date="2017-09-26T11:30:00Z">
                    <w:rPr>
                      <w:color w:val="000000"/>
                      <w:szCs w:val="24"/>
                      <w:lang w:eastAsia="en-GB"/>
                    </w:rPr>
                  </w:rPrChange>
                </w:rPr>
                <w:t>Execution</w:t>
              </w:r>
            </w:ins>
          </w:p>
        </w:tc>
        <w:tc>
          <w:tcPr>
            <w:tcW w:w="1699" w:type="dxa"/>
            <w:shd w:val="clear" w:color="auto" w:fill="FFFFFF"/>
            <w:hideMark/>
            <w:tcPrChange w:id="1956" w:author="arkat" w:date="2017-09-26T11:29:00Z">
              <w:tcPr>
                <w:tcW w:w="1418" w:type="dxa"/>
                <w:shd w:val="clear" w:color="auto" w:fill="FFFFFF"/>
                <w:hideMark/>
              </w:tcPr>
            </w:tcPrChange>
          </w:tcPr>
          <w:p w14:paraId="1C57D58C" w14:textId="77777777" w:rsidR="0058751D" w:rsidRPr="009D6EBC" w:rsidRDefault="0058751D">
            <w:pPr>
              <w:spacing w:after="0"/>
              <w:jc w:val="center"/>
              <w:rPr>
                <w:ins w:id="1957" w:author="arkat" w:date="2017-09-25T14:48:00Z"/>
                <w:rFonts w:asciiTheme="majorHAnsi" w:hAnsiTheme="majorHAnsi" w:cstheme="majorHAnsi"/>
                <w:color w:val="000000"/>
                <w:szCs w:val="24"/>
                <w:lang w:eastAsia="en-GB"/>
                <w:rPrChange w:id="1958" w:author="arkat" w:date="2017-09-26T11:30:00Z">
                  <w:rPr>
                    <w:ins w:id="1959" w:author="arkat" w:date="2017-09-25T14:48:00Z"/>
                    <w:color w:val="000000"/>
                    <w:szCs w:val="24"/>
                    <w:lang w:eastAsia="en-GB"/>
                  </w:rPr>
                </w:rPrChange>
              </w:rPr>
            </w:pPr>
            <w:ins w:id="1960" w:author="arkat" w:date="2017-09-25T14:48:00Z">
              <w:r w:rsidRPr="009D6EBC">
                <w:rPr>
                  <w:rFonts w:asciiTheme="majorHAnsi" w:hAnsiTheme="majorHAnsi" w:cstheme="majorHAnsi"/>
                  <w:color w:val="000000"/>
                  <w:szCs w:val="24"/>
                  <w:lang w:eastAsia="en-GB"/>
                  <w:rPrChange w:id="1961" w:author="arkat" w:date="2017-09-26T11:30:00Z">
                    <w:rPr>
                      <w:color w:val="000000"/>
                      <w:szCs w:val="24"/>
                      <w:lang w:eastAsia="en-GB"/>
                    </w:rPr>
                  </w:rPrChange>
                </w:rPr>
                <w:t>No</w:t>
              </w:r>
            </w:ins>
          </w:p>
        </w:tc>
        <w:tc>
          <w:tcPr>
            <w:tcW w:w="1417" w:type="dxa"/>
            <w:shd w:val="clear" w:color="auto" w:fill="FFFFFF"/>
            <w:hideMark/>
            <w:tcPrChange w:id="1962" w:author="arkat" w:date="2017-09-26T11:29:00Z">
              <w:tcPr>
                <w:tcW w:w="1417" w:type="dxa"/>
                <w:shd w:val="clear" w:color="auto" w:fill="FFFFFF"/>
                <w:hideMark/>
              </w:tcPr>
            </w:tcPrChange>
          </w:tcPr>
          <w:p w14:paraId="70A8176D" w14:textId="77777777" w:rsidR="0058751D" w:rsidRPr="009D6EBC" w:rsidRDefault="0058751D">
            <w:pPr>
              <w:spacing w:after="0"/>
              <w:jc w:val="center"/>
              <w:rPr>
                <w:ins w:id="1963" w:author="arkat" w:date="2017-09-25T14:48:00Z"/>
                <w:rFonts w:asciiTheme="majorHAnsi" w:hAnsiTheme="majorHAnsi" w:cstheme="majorHAnsi"/>
                <w:color w:val="000000"/>
                <w:szCs w:val="24"/>
                <w:lang w:eastAsia="en-GB"/>
                <w:rPrChange w:id="1964" w:author="arkat" w:date="2017-09-26T11:30:00Z">
                  <w:rPr>
                    <w:ins w:id="1965" w:author="arkat" w:date="2017-09-25T14:48:00Z"/>
                    <w:color w:val="000000"/>
                    <w:szCs w:val="24"/>
                    <w:lang w:eastAsia="en-GB"/>
                  </w:rPr>
                </w:rPrChange>
              </w:rPr>
            </w:pPr>
            <w:ins w:id="1966" w:author="arkat" w:date="2017-09-25T14:48:00Z">
              <w:r w:rsidRPr="009D6EBC">
                <w:rPr>
                  <w:rFonts w:asciiTheme="majorHAnsi" w:hAnsiTheme="majorHAnsi" w:cstheme="majorHAnsi"/>
                  <w:color w:val="000000"/>
                  <w:szCs w:val="24"/>
                  <w:lang w:eastAsia="en-GB"/>
                  <w:rPrChange w:id="1967" w:author="arkat" w:date="2017-09-26T11:30:00Z">
                    <w:rPr>
                      <w:color w:val="000000"/>
                      <w:szCs w:val="24"/>
                      <w:lang w:eastAsia="en-GB"/>
                    </w:rPr>
                  </w:rPrChange>
                </w:rPr>
                <w:t>Obsolete</w:t>
              </w:r>
            </w:ins>
          </w:p>
        </w:tc>
      </w:tr>
      <w:tr w:rsidR="0058751D" w:rsidRPr="009D6EBC" w14:paraId="3921EF90" w14:textId="77777777" w:rsidTr="009D6EBC">
        <w:trPr>
          <w:trHeight w:val="210"/>
          <w:jc w:val="center"/>
          <w:ins w:id="1968" w:author="arkat" w:date="2017-09-25T14:48:00Z"/>
          <w:trPrChange w:id="1969" w:author="arkat" w:date="2017-09-26T11:29:00Z">
            <w:trPr>
              <w:trHeight w:val="210"/>
              <w:jc w:val="center"/>
            </w:trPr>
          </w:trPrChange>
        </w:trPr>
        <w:tc>
          <w:tcPr>
            <w:tcW w:w="1928" w:type="dxa"/>
            <w:shd w:val="clear" w:color="auto" w:fill="FFFFFF"/>
            <w:hideMark/>
            <w:tcPrChange w:id="1970" w:author="arkat" w:date="2017-09-26T11:29:00Z">
              <w:tcPr>
                <w:tcW w:w="1701" w:type="dxa"/>
                <w:shd w:val="clear" w:color="auto" w:fill="FFFFFF"/>
                <w:hideMark/>
              </w:tcPr>
            </w:tcPrChange>
          </w:tcPr>
          <w:p w14:paraId="01F9C1BE" w14:textId="77777777" w:rsidR="0058751D" w:rsidRPr="009D6EBC" w:rsidRDefault="0058751D" w:rsidP="003347FA">
            <w:pPr>
              <w:spacing w:after="0"/>
              <w:rPr>
                <w:ins w:id="1971" w:author="arkat" w:date="2017-09-25T14:48:00Z"/>
                <w:rFonts w:asciiTheme="majorHAnsi" w:hAnsiTheme="majorHAnsi" w:cstheme="majorHAnsi"/>
                <w:color w:val="000000"/>
                <w:szCs w:val="24"/>
                <w:lang w:eastAsia="en-GB"/>
                <w:rPrChange w:id="1972" w:author="arkat" w:date="2017-09-26T11:30:00Z">
                  <w:rPr>
                    <w:ins w:id="1973" w:author="arkat" w:date="2017-09-25T14:48:00Z"/>
                    <w:color w:val="000000"/>
                    <w:szCs w:val="24"/>
                    <w:lang w:eastAsia="en-GB"/>
                  </w:rPr>
                </w:rPrChange>
              </w:rPr>
            </w:pPr>
            <w:ins w:id="1974" w:author="arkat" w:date="2017-09-25T14:48:00Z">
              <w:r w:rsidRPr="009D6EBC">
                <w:rPr>
                  <w:rFonts w:asciiTheme="majorHAnsi" w:hAnsiTheme="majorHAnsi" w:cstheme="majorHAnsi"/>
                  <w:color w:val="000000"/>
                  <w:szCs w:val="24"/>
                  <w:lang w:eastAsia="en-GB"/>
                  <w:rPrChange w:id="1975" w:author="arkat" w:date="2017-09-26T11:30:00Z">
                    <w:rPr>
                      <w:color w:val="000000"/>
                      <w:szCs w:val="24"/>
                      <w:lang w:eastAsia="en-GB"/>
                    </w:rPr>
                  </w:rPrChange>
                </w:rPr>
                <w:t>Pi-Calculus</w:t>
              </w:r>
            </w:ins>
          </w:p>
        </w:tc>
        <w:tc>
          <w:tcPr>
            <w:tcW w:w="2610" w:type="dxa"/>
            <w:shd w:val="clear" w:color="auto" w:fill="FFFFFF"/>
            <w:hideMark/>
            <w:tcPrChange w:id="1976" w:author="arkat" w:date="2017-09-26T11:29:00Z">
              <w:tcPr>
                <w:tcW w:w="3118" w:type="dxa"/>
                <w:shd w:val="clear" w:color="auto" w:fill="FFFFFF"/>
                <w:hideMark/>
              </w:tcPr>
            </w:tcPrChange>
          </w:tcPr>
          <w:p w14:paraId="658A4DFE" w14:textId="77777777" w:rsidR="0058751D" w:rsidRPr="009D6EBC" w:rsidRDefault="0058751D">
            <w:pPr>
              <w:spacing w:after="0"/>
              <w:jc w:val="center"/>
              <w:rPr>
                <w:ins w:id="1977" w:author="arkat" w:date="2017-09-25T14:48:00Z"/>
                <w:rFonts w:asciiTheme="majorHAnsi" w:hAnsiTheme="majorHAnsi" w:cstheme="majorHAnsi"/>
                <w:color w:val="000000"/>
                <w:szCs w:val="24"/>
                <w:lang w:eastAsia="en-GB"/>
                <w:rPrChange w:id="1978" w:author="arkat" w:date="2017-09-26T11:30:00Z">
                  <w:rPr>
                    <w:ins w:id="1979" w:author="arkat" w:date="2017-09-25T14:48:00Z"/>
                    <w:color w:val="000000"/>
                    <w:szCs w:val="24"/>
                    <w:lang w:eastAsia="en-GB"/>
                  </w:rPr>
                </w:rPrChange>
              </w:rPr>
            </w:pPr>
            <w:ins w:id="1980" w:author="arkat" w:date="2017-09-25T14:48:00Z">
              <w:r w:rsidRPr="009D6EBC">
                <w:rPr>
                  <w:rFonts w:asciiTheme="majorHAnsi" w:hAnsiTheme="majorHAnsi" w:cstheme="majorHAnsi"/>
                  <w:color w:val="000000"/>
                  <w:szCs w:val="24"/>
                  <w:lang w:eastAsia="en-GB"/>
                  <w:rPrChange w:id="1981" w:author="arkat" w:date="2017-09-26T11:30:00Z">
                    <w:rPr>
                      <w:color w:val="000000"/>
                      <w:szCs w:val="24"/>
                      <w:lang w:eastAsia="en-GB"/>
                    </w:rPr>
                  </w:rPrChange>
                </w:rPr>
                <w:t>Execution</w:t>
              </w:r>
            </w:ins>
          </w:p>
        </w:tc>
        <w:tc>
          <w:tcPr>
            <w:tcW w:w="1699" w:type="dxa"/>
            <w:shd w:val="clear" w:color="auto" w:fill="FFFFFF"/>
            <w:hideMark/>
            <w:tcPrChange w:id="1982" w:author="arkat" w:date="2017-09-26T11:29:00Z">
              <w:tcPr>
                <w:tcW w:w="1418" w:type="dxa"/>
                <w:shd w:val="clear" w:color="auto" w:fill="FFFFFF"/>
                <w:hideMark/>
              </w:tcPr>
            </w:tcPrChange>
          </w:tcPr>
          <w:p w14:paraId="05DEFD6B" w14:textId="77777777" w:rsidR="0058751D" w:rsidRPr="009D6EBC" w:rsidRDefault="0058751D">
            <w:pPr>
              <w:spacing w:after="0"/>
              <w:jc w:val="center"/>
              <w:rPr>
                <w:ins w:id="1983" w:author="arkat" w:date="2017-09-25T14:48:00Z"/>
                <w:rFonts w:asciiTheme="majorHAnsi" w:hAnsiTheme="majorHAnsi" w:cstheme="majorHAnsi"/>
                <w:color w:val="000000"/>
                <w:szCs w:val="24"/>
                <w:lang w:eastAsia="en-GB"/>
                <w:rPrChange w:id="1984" w:author="arkat" w:date="2017-09-26T11:30:00Z">
                  <w:rPr>
                    <w:ins w:id="1985" w:author="arkat" w:date="2017-09-25T14:48:00Z"/>
                    <w:color w:val="000000"/>
                    <w:szCs w:val="24"/>
                    <w:lang w:eastAsia="en-GB"/>
                  </w:rPr>
                </w:rPrChange>
              </w:rPr>
            </w:pPr>
            <w:ins w:id="1986" w:author="arkat" w:date="2017-09-25T14:48:00Z">
              <w:r w:rsidRPr="009D6EBC">
                <w:rPr>
                  <w:rFonts w:asciiTheme="majorHAnsi" w:hAnsiTheme="majorHAnsi" w:cstheme="majorHAnsi"/>
                  <w:color w:val="000000"/>
                  <w:szCs w:val="24"/>
                  <w:lang w:eastAsia="en-GB"/>
                  <w:rPrChange w:id="1987" w:author="arkat" w:date="2017-09-26T11:30:00Z">
                    <w:rPr>
                      <w:color w:val="000000"/>
                      <w:szCs w:val="24"/>
                      <w:lang w:eastAsia="en-GB"/>
                    </w:rPr>
                  </w:rPrChange>
                </w:rPr>
                <w:t>NA</w:t>
              </w:r>
            </w:ins>
          </w:p>
        </w:tc>
        <w:tc>
          <w:tcPr>
            <w:tcW w:w="1417" w:type="dxa"/>
            <w:shd w:val="clear" w:color="auto" w:fill="FFFFFF"/>
            <w:hideMark/>
            <w:tcPrChange w:id="1988" w:author="arkat" w:date="2017-09-26T11:29:00Z">
              <w:tcPr>
                <w:tcW w:w="1417" w:type="dxa"/>
                <w:shd w:val="clear" w:color="auto" w:fill="FFFFFF"/>
                <w:hideMark/>
              </w:tcPr>
            </w:tcPrChange>
          </w:tcPr>
          <w:p w14:paraId="56ACAAD1" w14:textId="77777777" w:rsidR="0058751D" w:rsidRPr="009D6EBC" w:rsidRDefault="0058751D">
            <w:pPr>
              <w:spacing w:after="0"/>
              <w:jc w:val="center"/>
              <w:rPr>
                <w:ins w:id="1989" w:author="arkat" w:date="2017-09-25T14:48:00Z"/>
                <w:rFonts w:asciiTheme="majorHAnsi" w:hAnsiTheme="majorHAnsi" w:cstheme="majorHAnsi"/>
                <w:color w:val="000000"/>
                <w:szCs w:val="24"/>
                <w:lang w:eastAsia="en-GB"/>
                <w:rPrChange w:id="1990" w:author="arkat" w:date="2017-09-26T11:30:00Z">
                  <w:rPr>
                    <w:ins w:id="1991" w:author="arkat" w:date="2017-09-25T14:48:00Z"/>
                    <w:color w:val="000000"/>
                    <w:szCs w:val="24"/>
                    <w:lang w:eastAsia="en-GB"/>
                  </w:rPr>
                </w:rPrChange>
              </w:rPr>
            </w:pPr>
            <w:ins w:id="1992" w:author="arkat" w:date="2017-09-25T14:48:00Z">
              <w:r w:rsidRPr="009D6EBC">
                <w:rPr>
                  <w:rFonts w:asciiTheme="majorHAnsi" w:hAnsiTheme="majorHAnsi" w:cstheme="majorHAnsi"/>
                  <w:color w:val="000000"/>
                  <w:szCs w:val="24"/>
                  <w:lang w:eastAsia="en-GB"/>
                  <w:rPrChange w:id="1993" w:author="arkat" w:date="2017-09-26T11:30:00Z">
                    <w:rPr>
                      <w:color w:val="000000"/>
                      <w:szCs w:val="24"/>
                      <w:lang w:eastAsia="en-GB"/>
                    </w:rPr>
                  </w:rPrChange>
                </w:rPr>
                <w:t>Popular</w:t>
              </w:r>
            </w:ins>
          </w:p>
        </w:tc>
      </w:tr>
      <w:tr w:rsidR="0058751D" w:rsidRPr="009D6EBC" w14:paraId="552F4949" w14:textId="77777777" w:rsidTr="009D6EBC">
        <w:trPr>
          <w:trHeight w:val="406"/>
          <w:jc w:val="center"/>
          <w:ins w:id="1994" w:author="arkat" w:date="2017-09-25T14:48:00Z"/>
          <w:trPrChange w:id="1995" w:author="arkat" w:date="2017-09-26T11:29:00Z">
            <w:trPr>
              <w:trHeight w:val="406"/>
              <w:jc w:val="center"/>
            </w:trPr>
          </w:trPrChange>
        </w:trPr>
        <w:tc>
          <w:tcPr>
            <w:tcW w:w="1928" w:type="dxa"/>
            <w:shd w:val="clear" w:color="auto" w:fill="FFFFFF"/>
            <w:hideMark/>
            <w:tcPrChange w:id="1996" w:author="arkat" w:date="2017-09-26T11:29:00Z">
              <w:tcPr>
                <w:tcW w:w="1701" w:type="dxa"/>
                <w:shd w:val="clear" w:color="auto" w:fill="FFFFFF"/>
                <w:hideMark/>
              </w:tcPr>
            </w:tcPrChange>
          </w:tcPr>
          <w:p w14:paraId="65F046C5" w14:textId="77777777" w:rsidR="0058751D" w:rsidRPr="009D6EBC" w:rsidRDefault="0058751D" w:rsidP="003347FA">
            <w:pPr>
              <w:spacing w:after="0"/>
              <w:rPr>
                <w:ins w:id="1997" w:author="arkat" w:date="2017-09-25T14:48:00Z"/>
                <w:rFonts w:asciiTheme="majorHAnsi" w:hAnsiTheme="majorHAnsi" w:cstheme="majorHAnsi"/>
                <w:color w:val="000000"/>
                <w:szCs w:val="24"/>
                <w:lang w:eastAsia="en-GB"/>
                <w:rPrChange w:id="1998" w:author="arkat" w:date="2017-09-26T11:30:00Z">
                  <w:rPr>
                    <w:ins w:id="1999" w:author="arkat" w:date="2017-09-25T14:48:00Z"/>
                    <w:color w:val="000000"/>
                    <w:szCs w:val="24"/>
                    <w:lang w:eastAsia="en-GB"/>
                  </w:rPr>
                </w:rPrChange>
              </w:rPr>
            </w:pPr>
            <w:ins w:id="2000" w:author="arkat" w:date="2017-09-25T14:48:00Z">
              <w:r w:rsidRPr="009D6EBC">
                <w:rPr>
                  <w:rFonts w:asciiTheme="majorHAnsi" w:hAnsiTheme="majorHAnsi" w:cstheme="majorHAnsi"/>
                  <w:color w:val="000000"/>
                  <w:szCs w:val="24"/>
                  <w:lang w:eastAsia="en-GB"/>
                  <w:rPrChange w:id="2001" w:author="arkat" w:date="2017-09-26T11:30:00Z">
                    <w:rPr>
                      <w:color w:val="000000"/>
                      <w:szCs w:val="24"/>
                      <w:lang w:eastAsia="en-GB"/>
                    </w:rPr>
                  </w:rPrChange>
                </w:rPr>
                <w:t>BPEL4WS/ WS-BPEL</w:t>
              </w:r>
            </w:ins>
          </w:p>
        </w:tc>
        <w:tc>
          <w:tcPr>
            <w:tcW w:w="2610" w:type="dxa"/>
            <w:shd w:val="clear" w:color="auto" w:fill="FFFFFF"/>
            <w:hideMark/>
            <w:tcPrChange w:id="2002" w:author="arkat" w:date="2017-09-26T11:29:00Z">
              <w:tcPr>
                <w:tcW w:w="3118" w:type="dxa"/>
                <w:shd w:val="clear" w:color="auto" w:fill="FFFFFF"/>
                <w:hideMark/>
              </w:tcPr>
            </w:tcPrChange>
          </w:tcPr>
          <w:p w14:paraId="4DD7DD24" w14:textId="77777777" w:rsidR="0058751D" w:rsidRPr="009D6EBC" w:rsidRDefault="0058751D">
            <w:pPr>
              <w:spacing w:after="0"/>
              <w:jc w:val="center"/>
              <w:rPr>
                <w:ins w:id="2003" w:author="arkat" w:date="2017-09-25T14:48:00Z"/>
                <w:rFonts w:asciiTheme="majorHAnsi" w:hAnsiTheme="majorHAnsi" w:cstheme="majorHAnsi"/>
                <w:color w:val="000000"/>
                <w:szCs w:val="24"/>
                <w:lang w:eastAsia="en-GB"/>
                <w:rPrChange w:id="2004" w:author="arkat" w:date="2017-09-26T11:30:00Z">
                  <w:rPr>
                    <w:ins w:id="2005" w:author="arkat" w:date="2017-09-25T14:48:00Z"/>
                    <w:color w:val="000000"/>
                    <w:szCs w:val="24"/>
                    <w:lang w:eastAsia="en-GB"/>
                  </w:rPr>
                </w:rPrChange>
              </w:rPr>
            </w:pPr>
            <w:ins w:id="2006" w:author="arkat" w:date="2017-09-25T14:48:00Z">
              <w:r w:rsidRPr="009D6EBC">
                <w:rPr>
                  <w:rFonts w:asciiTheme="majorHAnsi" w:hAnsiTheme="majorHAnsi" w:cstheme="majorHAnsi"/>
                  <w:color w:val="000000"/>
                  <w:szCs w:val="24"/>
                  <w:lang w:eastAsia="en-GB"/>
                  <w:rPrChange w:id="2007" w:author="arkat" w:date="2017-09-26T11:30:00Z">
                    <w:rPr>
                      <w:color w:val="000000"/>
                      <w:szCs w:val="24"/>
                      <w:lang w:eastAsia="en-GB"/>
                    </w:rPr>
                  </w:rPrChange>
                </w:rPr>
                <w:t>Execution</w:t>
              </w:r>
            </w:ins>
          </w:p>
        </w:tc>
        <w:tc>
          <w:tcPr>
            <w:tcW w:w="1699" w:type="dxa"/>
            <w:shd w:val="clear" w:color="auto" w:fill="FFFFFF"/>
            <w:hideMark/>
            <w:tcPrChange w:id="2008" w:author="arkat" w:date="2017-09-26T11:29:00Z">
              <w:tcPr>
                <w:tcW w:w="1418" w:type="dxa"/>
                <w:shd w:val="clear" w:color="auto" w:fill="FFFFFF"/>
                <w:hideMark/>
              </w:tcPr>
            </w:tcPrChange>
          </w:tcPr>
          <w:p w14:paraId="6D4B854B" w14:textId="77777777" w:rsidR="0058751D" w:rsidRPr="009D6EBC" w:rsidRDefault="0058751D">
            <w:pPr>
              <w:spacing w:after="0"/>
              <w:jc w:val="center"/>
              <w:rPr>
                <w:ins w:id="2009" w:author="arkat" w:date="2017-09-25T14:48:00Z"/>
                <w:rFonts w:asciiTheme="majorHAnsi" w:hAnsiTheme="majorHAnsi" w:cstheme="majorHAnsi"/>
                <w:color w:val="000000"/>
                <w:szCs w:val="24"/>
                <w:lang w:eastAsia="en-GB"/>
                <w:rPrChange w:id="2010" w:author="arkat" w:date="2017-09-26T11:30:00Z">
                  <w:rPr>
                    <w:ins w:id="2011" w:author="arkat" w:date="2017-09-25T14:48:00Z"/>
                    <w:color w:val="000000"/>
                    <w:szCs w:val="24"/>
                    <w:lang w:eastAsia="en-GB"/>
                  </w:rPr>
                </w:rPrChange>
              </w:rPr>
            </w:pPr>
            <w:ins w:id="2012" w:author="arkat" w:date="2017-09-25T14:48:00Z">
              <w:r w:rsidRPr="009D6EBC">
                <w:rPr>
                  <w:rFonts w:asciiTheme="majorHAnsi" w:hAnsiTheme="majorHAnsi" w:cstheme="majorHAnsi"/>
                  <w:color w:val="000000"/>
                  <w:szCs w:val="24"/>
                  <w:lang w:eastAsia="en-GB"/>
                  <w:rPrChange w:id="2013" w:author="arkat" w:date="2017-09-26T11:30:00Z">
                    <w:rPr>
                      <w:color w:val="000000"/>
                      <w:szCs w:val="24"/>
                      <w:lang w:eastAsia="en-GB"/>
                    </w:rPr>
                  </w:rPrChange>
                </w:rPr>
                <w:t>Yes</w:t>
              </w:r>
            </w:ins>
          </w:p>
        </w:tc>
        <w:tc>
          <w:tcPr>
            <w:tcW w:w="1417" w:type="dxa"/>
            <w:shd w:val="clear" w:color="auto" w:fill="FFFFFF"/>
            <w:hideMark/>
            <w:tcPrChange w:id="2014" w:author="arkat" w:date="2017-09-26T11:29:00Z">
              <w:tcPr>
                <w:tcW w:w="1417" w:type="dxa"/>
                <w:shd w:val="clear" w:color="auto" w:fill="FFFFFF"/>
                <w:hideMark/>
              </w:tcPr>
            </w:tcPrChange>
          </w:tcPr>
          <w:p w14:paraId="05457893" w14:textId="77777777" w:rsidR="0058751D" w:rsidRPr="009D6EBC" w:rsidRDefault="0058751D">
            <w:pPr>
              <w:spacing w:after="0"/>
              <w:jc w:val="center"/>
              <w:rPr>
                <w:ins w:id="2015" w:author="arkat" w:date="2017-09-25T14:48:00Z"/>
                <w:rFonts w:asciiTheme="majorHAnsi" w:hAnsiTheme="majorHAnsi" w:cstheme="majorHAnsi"/>
                <w:color w:val="000000"/>
                <w:szCs w:val="24"/>
                <w:lang w:eastAsia="en-GB"/>
                <w:rPrChange w:id="2016" w:author="arkat" w:date="2017-09-26T11:30:00Z">
                  <w:rPr>
                    <w:ins w:id="2017" w:author="arkat" w:date="2017-09-25T14:48:00Z"/>
                    <w:color w:val="000000"/>
                    <w:szCs w:val="24"/>
                    <w:lang w:eastAsia="en-GB"/>
                  </w:rPr>
                </w:rPrChange>
              </w:rPr>
            </w:pPr>
            <w:ins w:id="2018" w:author="arkat" w:date="2017-09-25T14:48:00Z">
              <w:r w:rsidRPr="009D6EBC">
                <w:rPr>
                  <w:rFonts w:asciiTheme="majorHAnsi" w:hAnsiTheme="majorHAnsi" w:cstheme="majorHAnsi"/>
                  <w:color w:val="000000"/>
                  <w:szCs w:val="24"/>
                  <w:lang w:eastAsia="en-GB"/>
                  <w:rPrChange w:id="2019" w:author="arkat" w:date="2017-09-26T11:30:00Z">
                    <w:rPr>
                      <w:color w:val="000000"/>
                      <w:szCs w:val="24"/>
                      <w:lang w:eastAsia="en-GB"/>
                    </w:rPr>
                  </w:rPrChange>
                </w:rPr>
                <w:t>Popular</w:t>
              </w:r>
            </w:ins>
          </w:p>
        </w:tc>
      </w:tr>
      <w:tr w:rsidR="0058751D" w:rsidRPr="009D6EBC" w14:paraId="3DD57748" w14:textId="77777777" w:rsidTr="009D6EBC">
        <w:trPr>
          <w:trHeight w:val="225"/>
          <w:jc w:val="center"/>
          <w:ins w:id="2020" w:author="arkat" w:date="2017-09-25T14:48:00Z"/>
          <w:trPrChange w:id="2021" w:author="arkat" w:date="2017-09-26T11:29:00Z">
            <w:trPr>
              <w:trHeight w:val="225"/>
              <w:jc w:val="center"/>
            </w:trPr>
          </w:trPrChange>
        </w:trPr>
        <w:tc>
          <w:tcPr>
            <w:tcW w:w="1928" w:type="dxa"/>
            <w:shd w:val="clear" w:color="auto" w:fill="FFFFFF"/>
            <w:hideMark/>
            <w:tcPrChange w:id="2022" w:author="arkat" w:date="2017-09-26T11:29:00Z">
              <w:tcPr>
                <w:tcW w:w="1701" w:type="dxa"/>
                <w:shd w:val="clear" w:color="auto" w:fill="FFFFFF"/>
                <w:hideMark/>
              </w:tcPr>
            </w:tcPrChange>
          </w:tcPr>
          <w:p w14:paraId="121B63F8" w14:textId="77777777" w:rsidR="0058751D" w:rsidRPr="009D6EBC" w:rsidRDefault="0058751D" w:rsidP="003347FA">
            <w:pPr>
              <w:spacing w:after="0"/>
              <w:rPr>
                <w:ins w:id="2023" w:author="arkat" w:date="2017-09-25T14:48:00Z"/>
                <w:rFonts w:asciiTheme="majorHAnsi" w:hAnsiTheme="majorHAnsi" w:cstheme="majorHAnsi"/>
                <w:color w:val="000000"/>
                <w:szCs w:val="24"/>
                <w:lang w:eastAsia="en-GB"/>
                <w:rPrChange w:id="2024" w:author="arkat" w:date="2017-09-26T11:30:00Z">
                  <w:rPr>
                    <w:ins w:id="2025" w:author="arkat" w:date="2017-09-25T14:48:00Z"/>
                    <w:color w:val="000000"/>
                    <w:szCs w:val="24"/>
                    <w:lang w:eastAsia="en-GB"/>
                  </w:rPr>
                </w:rPrChange>
              </w:rPr>
            </w:pPr>
            <w:ins w:id="2026" w:author="arkat" w:date="2017-09-25T14:48:00Z">
              <w:r w:rsidRPr="009D6EBC">
                <w:rPr>
                  <w:rFonts w:asciiTheme="majorHAnsi" w:hAnsiTheme="majorHAnsi" w:cstheme="majorHAnsi"/>
                  <w:color w:val="000000"/>
                  <w:szCs w:val="24"/>
                  <w:lang w:eastAsia="en-GB"/>
                  <w:rPrChange w:id="2027" w:author="arkat" w:date="2017-09-26T11:30:00Z">
                    <w:rPr>
                      <w:color w:val="000000"/>
                      <w:szCs w:val="24"/>
                      <w:lang w:eastAsia="en-GB"/>
                    </w:rPr>
                  </w:rPrChange>
                </w:rPr>
                <w:t>BPDM</w:t>
              </w:r>
            </w:ins>
          </w:p>
        </w:tc>
        <w:tc>
          <w:tcPr>
            <w:tcW w:w="2610" w:type="dxa"/>
            <w:shd w:val="clear" w:color="auto" w:fill="FFFFFF"/>
            <w:hideMark/>
            <w:tcPrChange w:id="2028" w:author="arkat" w:date="2017-09-26T11:29:00Z">
              <w:tcPr>
                <w:tcW w:w="3118" w:type="dxa"/>
                <w:shd w:val="clear" w:color="auto" w:fill="FFFFFF"/>
                <w:hideMark/>
              </w:tcPr>
            </w:tcPrChange>
          </w:tcPr>
          <w:p w14:paraId="3FD6CA88" w14:textId="77777777" w:rsidR="0058751D" w:rsidRPr="009D6EBC" w:rsidRDefault="0058751D">
            <w:pPr>
              <w:spacing w:after="0"/>
              <w:jc w:val="center"/>
              <w:rPr>
                <w:ins w:id="2029" w:author="arkat" w:date="2017-09-25T14:48:00Z"/>
                <w:rFonts w:asciiTheme="majorHAnsi" w:hAnsiTheme="majorHAnsi" w:cstheme="majorHAnsi"/>
                <w:color w:val="000000"/>
                <w:szCs w:val="24"/>
                <w:lang w:eastAsia="en-GB"/>
                <w:rPrChange w:id="2030" w:author="arkat" w:date="2017-09-26T11:30:00Z">
                  <w:rPr>
                    <w:ins w:id="2031" w:author="arkat" w:date="2017-09-25T14:48:00Z"/>
                    <w:color w:val="000000"/>
                    <w:szCs w:val="24"/>
                    <w:lang w:eastAsia="en-GB"/>
                  </w:rPr>
                </w:rPrChange>
              </w:rPr>
            </w:pPr>
            <w:ins w:id="2032" w:author="arkat" w:date="2017-09-25T14:48:00Z">
              <w:r w:rsidRPr="009D6EBC">
                <w:rPr>
                  <w:rFonts w:asciiTheme="majorHAnsi" w:hAnsiTheme="majorHAnsi" w:cstheme="majorHAnsi"/>
                  <w:color w:val="000000"/>
                  <w:szCs w:val="24"/>
                  <w:lang w:eastAsia="en-GB"/>
                  <w:rPrChange w:id="2033" w:author="arkat" w:date="2017-09-26T11:30:00Z">
                    <w:rPr>
                      <w:color w:val="000000"/>
                      <w:szCs w:val="24"/>
                      <w:lang w:eastAsia="en-GB"/>
                    </w:rPr>
                  </w:rPrChange>
                </w:rPr>
                <w:t>Interchange</w:t>
              </w:r>
            </w:ins>
          </w:p>
        </w:tc>
        <w:tc>
          <w:tcPr>
            <w:tcW w:w="1699" w:type="dxa"/>
            <w:shd w:val="clear" w:color="auto" w:fill="FFFFFF"/>
            <w:tcPrChange w:id="2034" w:author="arkat" w:date="2017-09-26T11:29:00Z">
              <w:tcPr>
                <w:tcW w:w="1418" w:type="dxa"/>
                <w:shd w:val="clear" w:color="auto" w:fill="FFFFFF"/>
              </w:tcPr>
            </w:tcPrChange>
          </w:tcPr>
          <w:p w14:paraId="2E24880B" w14:textId="77777777" w:rsidR="0058751D" w:rsidRPr="009D6EBC" w:rsidRDefault="0058751D">
            <w:pPr>
              <w:spacing w:after="0"/>
              <w:jc w:val="center"/>
              <w:rPr>
                <w:ins w:id="2035" w:author="arkat" w:date="2017-09-25T14:48:00Z"/>
                <w:rFonts w:asciiTheme="majorHAnsi" w:hAnsiTheme="majorHAnsi" w:cstheme="majorHAnsi"/>
                <w:color w:val="000000"/>
                <w:szCs w:val="24"/>
                <w:lang w:eastAsia="en-GB"/>
                <w:rPrChange w:id="2036" w:author="arkat" w:date="2017-09-26T11:30:00Z">
                  <w:rPr>
                    <w:ins w:id="2037" w:author="arkat" w:date="2017-09-25T14:48:00Z"/>
                    <w:color w:val="000000"/>
                    <w:szCs w:val="24"/>
                    <w:lang w:eastAsia="en-GB"/>
                  </w:rPr>
                </w:rPrChange>
              </w:rPr>
            </w:pPr>
          </w:p>
        </w:tc>
        <w:tc>
          <w:tcPr>
            <w:tcW w:w="1417" w:type="dxa"/>
            <w:shd w:val="clear" w:color="auto" w:fill="FFFFFF"/>
            <w:hideMark/>
            <w:tcPrChange w:id="2038" w:author="arkat" w:date="2017-09-26T11:29:00Z">
              <w:tcPr>
                <w:tcW w:w="1417" w:type="dxa"/>
                <w:shd w:val="clear" w:color="auto" w:fill="FFFFFF"/>
                <w:hideMark/>
              </w:tcPr>
            </w:tcPrChange>
          </w:tcPr>
          <w:p w14:paraId="4A83D028" w14:textId="77777777" w:rsidR="0058751D" w:rsidRPr="009D6EBC" w:rsidRDefault="0058751D">
            <w:pPr>
              <w:spacing w:after="0"/>
              <w:jc w:val="center"/>
              <w:rPr>
                <w:ins w:id="2039" w:author="arkat" w:date="2017-09-25T14:48:00Z"/>
                <w:rFonts w:asciiTheme="majorHAnsi" w:hAnsiTheme="majorHAnsi" w:cstheme="majorHAnsi"/>
                <w:color w:val="000000"/>
                <w:szCs w:val="24"/>
                <w:lang w:eastAsia="en-GB"/>
                <w:rPrChange w:id="2040" w:author="arkat" w:date="2017-09-26T11:30:00Z">
                  <w:rPr>
                    <w:ins w:id="2041" w:author="arkat" w:date="2017-09-25T14:48:00Z"/>
                    <w:color w:val="000000"/>
                    <w:szCs w:val="24"/>
                    <w:lang w:eastAsia="en-GB"/>
                  </w:rPr>
                </w:rPrChange>
              </w:rPr>
            </w:pPr>
            <w:ins w:id="2042" w:author="arkat" w:date="2017-09-25T14:48:00Z">
              <w:r w:rsidRPr="009D6EBC">
                <w:rPr>
                  <w:rFonts w:asciiTheme="majorHAnsi" w:hAnsiTheme="majorHAnsi" w:cstheme="majorHAnsi"/>
                  <w:color w:val="000000"/>
                  <w:szCs w:val="24"/>
                  <w:lang w:eastAsia="en-GB"/>
                  <w:rPrChange w:id="2043" w:author="arkat" w:date="2017-09-26T11:30:00Z">
                    <w:rPr>
                      <w:color w:val="000000"/>
                      <w:szCs w:val="24"/>
                      <w:lang w:eastAsia="en-GB"/>
                    </w:rPr>
                  </w:rPrChange>
                </w:rPr>
                <w:t>NA</w:t>
              </w:r>
            </w:ins>
          </w:p>
        </w:tc>
      </w:tr>
      <w:tr w:rsidR="0058751D" w:rsidRPr="009D6EBC" w14:paraId="2BA35B56" w14:textId="77777777" w:rsidTr="009D6EBC">
        <w:trPr>
          <w:trHeight w:val="421"/>
          <w:jc w:val="center"/>
          <w:ins w:id="2044" w:author="arkat" w:date="2017-09-25T14:48:00Z"/>
          <w:trPrChange w:id="2045" w:author="arkat" w:date="2017-09-26T11:29:00Z">
            <w:trPr>
              <w:trHeight w:val="421"/>
              <w:jc w:val="center"/>
            </w:trPr>
          </w:trPrChange>
        </w:trPr>
        <w:tc>
          <w:tcPr>
            <w:tcW w:w="1928" w:type="dxa"/>
            <w:shd w:val="clear" w:color="auto" w:fill="FFFFFF"/>
            <w:hideMark/>
            <w:tcPrChange w:id="2046" w:author="arkat" w:date="2017-09-26T11:29:00Z">
              <w:tcPr>
                <w:tcW w:w="1701" w:type="dxa"/>
                <w:shd w:val="clear" w:color="auto" w:fill="FFFFFF"/>
                <w:hideMark/>
              </w:tcPr>
            </w:tcPrChange>
          </w:tcPr>
          <w:p w14:paraId="414DDC73" w14:textId="77777777" w:rsidR="0058751D" w:rsidRPr="009D6EBC" w:rsidRDefault="0058751D" w:rsidP="003347FA">
            <w:pPr>
              <w:spacing w:after="0"/>
              <w:rPr>
                <w:ins w:id="2047" w:author="arkat" w:date="2017-09-25T14:48:00Z"/>
                <w:rFonts w:asciiTheme="majorHAnsi" w:hAnsiTheme="majorHAnsi" w:cstheme="majorHAnsi"/>
                <w:color w:val="000000"/>
                <w:szCs w:val="24"/>
                <w:lang w:eastAsia="en-GB"/>
                <w:rPrChange w:id="2048" w:author="arkat" w:date="2017-09-26T11:30:00Z">
                  <w:rPr>
                    <w:ins w:id="2049" w:author="arkat" w:date="2017-09-25T14:48:00Z"/>
                    <w:color w:val="000000"/>
                    <w:szCs w:val="24"/>
                    <w:lang w:eastAsia="en-GB"/>
                  </w:rPr>
                </w:rPrChange>
              </w:rPr>
            </w:pPr>
            <w:ins w:id="2050" w:author="arkat" w:date="2017-09-25T14:48:00Z">
              <w:r w:rsidRPr="009D6EBC">
                <w:rPr>
                  <w:rFonts w:asciiTheme="majorHAnsi" w:hAnsiTheme="majorHAnsi" w:cstheme="majorHAnsi"/>
                  <w:color w:val="000000"/>
                  <w:szCs w:val="24"/>
                  <w:lang w:eastAsia="en-GB"/>
                  <w:rPrChange w:id="2051" w:author="arkat" w:date="2017-09-26T11:30:00Z">
                    <w:rPr>
                      <w:color w:val="000000"/>
                      <w:szCs w:val="24"/>
                      <w:lang w:eastAsia="en-GB"/>
                    </w:rPr>
                  </w:rPrChange>
                </w:rPr>
                <w:t>XPDL</w:t>
              </w:r>
            </w:ins>
          </w:p>
        </w:tc>
        <w:tc>
          <w:tcPr>
            <w:tcW w:w="2610" w:type="dxa"/>
            <w:shd w:val="clear" w:color="auto" w:fill="FFFFFF"/>
            <w:hideMark/>
            <w:tcPrChange w:id="2052" w:author="arkat" w:date="2017-09-26T11:29:00Z">
              <w:tcPr>
                <w:tcW w:w="3118" w:type="dxa"/>
                <w:shd w:val="clear" w:color="auto" w:fill="FFFFFF"/>
                <w:hideMark/>
              </w:tcPr>
            </w:tcPrChange>
          </w:tcPr>
          <w:p w14:paraId="630EF2B4" w14:textId="77777777" w:rsidR="0058751D" w:rsidRPr="009D6EBC" w:rsidRDefault="0058751D">
            <w:pPr>
              <w:spacing w:after="0"/>
              <w:jc w:val="center"/>
              <w:rPr>
                <w:ins w:id="2053" w:author="arkat" w:date="2017-09-25T14:48:00Z"/>
                <w:rFonts w:asciiTheme="majorHAnsi" w:hAnsiTheme="majorHAnsi" w:cstheme="majorHAnsi"/>
                <w:color w:val="000000"/>
                <w:szCs w:val="24"/>
                <w:lang w:eastAsia="en-GB"/>
                <w:rPrChange w:id="2054" w:author="arkat" w:date="2017-09-26T11:30:00Z">
                  <w:rPr>
                    <w:ins w:id="2055" w:author="arkat" w:date="2017-09-25T14:48:00Z"/>
                    <w:color w:val="000000"/>
                    <w:szCs w:val="24"/>
                    <w:lang w:eastAsia="en-GB"/>
                  </w:rPr>
                </w:rPrChange>
              </w:rPr>
            </w:pPr>
            <w:ins w:id="2056" w:author="arkat" w:date="2017-09-25T14:48:00Z">
              <w:r w:rsidRPr="009D6EBC">
                <w:rPr>
                  <w:rFonts w:asciiTheme="majorHAnsi" w:hAnsiTheme="majorHAnsi" w:cstheme="majorHAnsi"/>
                  <w:color w:val="000000"/>
                  <w:szCs w:val="24"/>
                  <w:lang w:eastAsia="en-GB"/>
                  <w:rPrChange w:id="2057" w:author="arkat" w:date="2017-09-26T11:30:00Z">
                    <w:rPr>
                      <w:color w:val="000000"/>
                      <w:szCs w:val="24"/>
                      <w:lang w:eastAsia="en-GB"/>
                    </w:rPr>
                  </w:rPrChange>
                </w:rPr>
                <w:t>Execution/ Interchange</w:t>
              </w:r>
            </w:ins>
          </w:p>
        </w:tc>
        <w:tc>
          <w:tcPr>
            <w:tcW w:w="1699" w:type="dxa"/>
            <w:shd w:val="clear" w:color="auto" w:fill="FFFFFF"/>
            <w:hideMark/>
            <w:tcPrChange w:id="2058" w:author="arkat" w:date="2017-09-26T11:29:00Z">
              <w:tcPr>
                <w:tcW w:w="1418" w:type="dxa"/>
                <w:shd w:val="clear" w:color="auto" w:fill="FFFFFF"/>
                <w:hideMark/>
              </w:tcPr>
            </w:tcPrChange>
          </w:tcPr>
          <w:p w14:paraId="4F81D5CE" w14:textId="77777777" w:rsidR="0058751D" w:rsidRPr="009D6EBC" w:rsidRDefault="0058751D">
            <w:pPr>
              <w:spacing w:after="0"/>
              <w:jc w:val="center"/>
              <w:rPr>
                <w:ins w:id="2059" w:author="arkat" w:date="2017-09-25T14:48:00Z"/>
                <w:rFonts w:asciiTheme="majorHAnsi" w:hAnsiTheme="majorHAnsi" w:cstheme="majorHAnsi"/>
                <w:color w:val="000000"/>
                <w:szCs w:val="24"/>
                <w:lang w:eastAsia="en-GB"/>
                <w:rPrChange w:id="2060" w:author="arkat" w:date="2017-09-26T11:30:00Z">
                  <w:rPr>
                    <w:ins w:id="2061" w:author="arkat" w:date="2017-09-25T14:48:00Z"/>
                    <w:color w:val="000000"/>
                    <w:szCs w:val="24"/>
                    <w:lang w:eastAsia="en-GB"/>
                  </w:rPr>
                </w:rPrChange>
              </w:rPr>
            </w:pPr>
            <w:ins w:id="2062" w:author="arkat" w:date="2017-09-25T14:48:00Z">
              <w:r w:rsidRPr="009D6EBC">
                <w:rPr>
                  <w:rFonts w:asciiTheme="majorHAnsi" w:hAnsiTheme="majorHAnsi" w:cstheme="majorHAnsi"/>
                  <w:color w:val="000000"/>
                  <w:szCs w:val="24"/>
                  <w:lang w:eastAsia="en-GB"/>
                  <w:rPrChange w:id="2063" w:author="arkat" w:date="2017-09-26T11:30:00Z">
                    <w:rPr>
                      <w:color w:val="000000"/>
                      <w:szCs w:val="24"/>
                      <w:lang w:eastAsia="en-GB"/>
                    </w:rPr>
                  </w:rPrChange>
                </w:rPr>
                <w:t>Yes</w:t>
              </w:r>
            </w:ins>
          </w:p>
        </w:tc>
        <w:tc>
          <w:tcPr>
            <w:tcW w:w="1417" w:type="dxa"/>
            <w:shd w:val="clear" w:color="auto" w:fill="FFFFFF"/>
            <w:hideMark/>
            <w:tcPrChange w:id="2064" w:author="arkat" w:date="2017-09-26T11:29:00Z">
              <w:tcPr>
                <w:tcW w:w="1417" w:type="dxa"/>
                <w:shd w:val="clear" w:color="auto" w:fill="FFFFFF"/>
                <w:hideMark/>
              </w:tcPr>
            </w:tcPrChange>
          </w:tcPr>
          <w:p w14:paraId="42F427B0" w14:textId="77777777" w:rsidR="0058751D" w:rsidRPr="009D6EBC" w:rsidRDefault="0058751D">
            <w:pPr>
              <w:spacing w:after="0"/>
              <w:jc w:val="center"/>
              <w:rPr>
                <w:ins w:id="2065" w:author="arkat" w:date="2017-09-25T14:48:00Z"/>
                <w:rFonts w:asciiTheme="majorHAnsi" w:hAnsiTheme="majorHAnsi" w:cstheme="majorHAnsi"/>
                <w:color w:val="000000"/>
                <w:szCs w:val="24"/>
                <w:lang w:eastAsia="en-GB"/>
                <w:rPrChange w:id="2066" w:author="arkat" w:date="2017-09-26T11:30:00Z">
                  <w:rPr>
                    <w:ins w:id="2067" w:author="arkat" w:date="2017-09-25T14:48:00Z"/>
                    <w:color w:val="000000"/>
                    <w:szCs w:val="24"/>
                    <w:lang w:eastAsia="en-GB"/>
                  </w:rPr>
                </w:rPrChange>
              </w:rPr>
            </w:pPr>
            <w:ins w:id="2068" w:author="arkat" w:date="2017-09-25T14:48:00Z">
              <w:r w:rsidRPr="009D6EBC">
                <w:rPr>
                  <w:rFonts w:asciiTheme="majorHAnsi" w:hAnsiTheme="majorHAnsi" w:cstheme="majorHAnsi"/>
                  <w:color w:val="000000"/>
                  <w:szCs w:val="24"/>
                  <w:lang w:eastAsia="en-GB"/>
                  <w:rPrChange w:id="2069" w:author="arkat" w:date="2017-09-26T11:30:00Z">
                    <w:rPr>
                      <w:color w:val="000000"/>
                      <w:szCs w:val="24"/>
                      <w:lang w:eastAsia="en-GB"/>
                    </w:rPr>
                  </w:rPrChange>
                </w:rPr>
                <w:t>Stable</w:t>
              </w:r>
            </w:ins>
          </w:p>
        </w:tc>
      </w:tr>
      <w:tr w:rsidR="0058751D" w:rsidRPr="009D6EBC" w14:paraId="258F7707" w14:textId="77777777" w:rsidTr="009D6EBC">
        <w:trPr>
          <w:trHeight w:val="210"/>
          <w:jc w:val="center"/>
          <w:ins w:id="2070" w:author="arkat" w:date="2017-09-25T14:48:00Z"/>
          <w:trPrChange w:id="2071" w:author="arkat" w:date="2017-09-26T11:29:00Z">
            <w:trPr>
              <w:trHeight w:val="210"/>
              <w:jc w:val="center"/>
            </w:trPr>
          </w:trPrChange>
        </w:trPr>
        <w:tc>
          <w:tcPr>
            <w:tcW w:w="1928" w:type="dxa"/>
            <w:shd w:val="clear" w:color="auto" w:fill="FFFFFF"/>
            <w:hideMark/>
            <w:tcPrChange w:id="2072" w:author="arkat" w:date="2017-09-26T11:29:00Z">
              <w:tcPr>
                <w:tcW w:w="1701" w:type="dxa"/>
                <w:shd w:val="clear" w:color="auto" w:fill="FFFFFF"/>
                <w:hideMark/>
              </w:tcPr>
            </w:tcPrChange>
          </w:tcPr>
          <w:p w14:paraId="34F3C843" w14:textId="77777777" w:rsidR="0058751D" w:rsidRPr="009D6EBC" w:rsidRDefault="0058751D" w:rsidP="003347FA">
            <w:pPr>
              <w:spacing w:after="0"/>
              <w:rPr>
                <w:ins w:id="2073" w:author="arkat" w:date="2017-09-25T14:48:00Z"/>
                <w:rFonts w:asciiTheme="majorHAnsi" w:hAnsiTheme="majorHAnsi" w:cstheme="majorHAnsi"/>
                <w:color w:val="000000"/>
                <w:szCs w:val="24"/>
                <w:lang w:eastAsia="en-GB"/>
                <w:rPrChange w:id="2074" w:author="arkat" w:date="2017-09-26T11:30:00Z">
                  <w:rPr>
                    <w:ins w:id="2075" w:author="arkat" w:date="2017-09-25T14:48:00Z"/>
                    <w:color w:val="000000"/>
                    <w:szCs w:val="24"/>
                    <w:lang w:eastAsia="en-GB"/>
                  </w:rPr>
                </w:rPrChange>
              </w:rPr>
            </w:pPr>
            <w:ins w:id="2076" w:author="arkat" w:date="2017-09-25T14:48:00Z">
              <w:r w:rsidRPr="009D6EBC">
                <w:rPr>
                  <w:rFonts w:asciiTheme="majorHAnsi" w:hAnsiTheme="majorHAnsi" w:cstheme="majorHAnsi"/>
                  <w:color w:val="000000"/>
                  <w:szCs w:val="24"/>
                  <w:lang w:eastAsia="en-GB"/>
                  <w:rPrChange w:id="2077" w:author="arkat" w:date="2017-09-26T11:30:00Z">
                    <w:rPr>
                      <w:color w:val="000000"/>
                      <w:szCs w:val="24"/>
                      <w:lang w:eastAsia="en-GB"/>
                    </w:rPr>
                  </w:rPrChange>
                </w:rPr>
                <w:t>BPMD</w:t>
              </w:r>
            </w:ins>
          </w:p>
        </w:tc>
        <w:tc>
          <w:tcPr>
            <w:tcW w:w="2610" w:type="dxa"/>
            <w:shd w:val="clear" w:color="auto" w:fill="FFFFFF"/>
            <w:hideMark/>
            <w:tcPrChange w:id="2078" w:author="arkat" w:date="2017-09-26T11:29:00Z">
              <w:tcPr>
                <w:tcW w:w="3118" w:type="dxa"/>
                <w:shd w:val="clear" w:color="auto" w:fill="FFFFFF"/>
                <w:hideMark/>
              </w:tcPr>
            </w:tcPrChange>
          </w:tcPr>
          <w:p w14:paraId="075679E6" w14:textId="77777777" w:rsidR="0058751D" w:rsidRPr="009D6EBC" w:rsidRDefault="0058751D">
            <w:pPr>
              <w:spacing w:after="0"/>
              <w:jc w:val="center"/>
              <w:rPr>
                <w:ins w:id="2079" w:author="arkat" w:date="2017-09-25T14:48:00Z"/>
                <w:rFonts w:asciiTheme="majorHAnsi" w:hAnsiTheme="majorHAnsi" w:cstheme="majorHAnsi"/>
                <w:color w:val="000000"/>
                <w:szCs w:val="24"/>
                <w:lang w:eastAsia="en-GB"/>
                <w:rPrChange w:id="2080" w:author="arkat" w:date="2017-09-26T11:30:00Z">
                  <w:rPr>
                    <w:ins w:id="2081" w:author="arkat" w:date="2017-09-25T14:48:00Z"/>
                    <w:color w:val="000000"/>
                    <w:szCs w:val="24"/>
                    <w:lang w:eastAsia="en-GB"/>
                  </w:rPr>
                </w:rPrChange>
              </w:rPr>
            </w:pPr>
            <w:ins w:id="2082" w:author="arkat" w:date="2017-09-25T14:48:00Z">
              <w:r w:rsidRPr="009D6EBC">
                <w:rPr>
                  <w:rFonts w:asciiTheme="majorHAnsi" w:hAnsiTheme="majorHAnsi" w:cstheme="majorHAnsi"/>
                  <w:color w:val="000000"/>
                  <w:szCs w:val="24"/>
                  <w:lang w:eastAsia="en-GB"/>
                  <w:rPrChange w:id="2083" w:author="arkat" w:date="2017-09-26T11:30:00Z">
                    <w:rPr>
                      <w:color w:val="000000"/>
                      <w:szCs w:val="24"/>
                      <w:lang w:eastAsia="en-GB"/>
                    </w:rPr>
                  </w:rPrChange>
                </w:rPr>
                <w:t>Interchange</w:t>
              </w:r>
            </w:ins>
          </w:p>
        </w:tc>
        <w:tc>
          <w:tcPr>
            <w:tcW w:w="1699" w:type="dxa"/>
            <w:shd w:val="clear" w:color="auto" w:fill="FFFFFF"/>
            <w:hideMark/>
            <w:tcPrChange w:id="2084" w:author="arkat" w:date="2017-09-26T11:29:00Z">
              <w:tcPr>
                <w:tcW w:w="1418" w:type="dxa"/>
                <w:shd w:val="clear" w:color="auto" w:fill="FFFFFF"/>
                <w:hideMark/>
              </w:tcPr>
            </w:tcPrChange>
          </w:tcPr>
          <w:p w14:paraId="1B8F31F1" w14:textId="77777777" w:rsidR="0058751D" w:rsidRPr="009D6EBC" w:rsidRDefault="0058751D">
            <w:pPr>
              <w:spacing w:after="0"/>
              <w:jc w:val="center"/>
              <w:rPr>
                <w:ins w:id="2085" w:author="arkat" w:date="2017-09-25T14:48:00Z"/>
                <w:rFonts w:asciiTheme="majorHAnsi" w:hAnsiTheme="majorHAnsi" w:cstheme="majorHAnsi"/>
                <w:color w:val="000000"/>
                <w:szCs w:val="24"/>
                <w:lang w:eastAsia="en-GB"/>
                <w:rPrChange w:id="2086" w:author="arkat" w:date="2017-09-26T11:30:00Z">
                  <w:rPr>
                    <w:ins w:id="2087" w:author="arkat" w:date="2017-09-25T14:48:00Z"/>
                    <w:color w:val="000000"/>
                    <w:szCs w:val="24"/>
                    <w:lang w:eastAsia="en-GB"/>
                  </w:rPr>
                </w:rPrChange>
              </w:rPr>
            </w:pPr>
            <w:ins w:id="2088" w:author="arkat" w:date="2017-09-25T14:48:00Z">
              <w:r w:rsidRPr="009D6EBC">
                <w:rPr>
                  <w:rFonts w:asciiTheme="majorHAnsi" w:hAnsiTheme="majorHAnsi" w:cstheme="majorHAnsi"/>
                  <w:color w:val="000000"/>
                  <w:szCs w:val="24"/>
                  <w:lang w:eastAsia="en-GB"/>
                  <w:rPrChange w:id="2089" w:author="arkat" w:date="2017-09-26T11:30:00Z">
                    <w:rPr>
                      <w:color w:val="000000"/>
                      <w:szCs w:val="24"/>
                      <w:lang w:eastAsia="en-GB"/>
                    </w:rPr>
                  </w:rPrChange>
                </w:rPr>
                <w:t>Yes</w:t>
              </w:r>
            </w:ins>
          </w:p>
        </w:tc>
        <w:tc>
          <w:tcPr>
            <w:tcW w:w="1417" w:type="dxa"/>
            <w:shd w:val="clear" w:color="auto" w:fill="FFFFFF"/>
            <w:hideMark/>
            <w:tcPrChange w:id="2090" w:author="arkat" w:date="2017-09-26T11:29:00Z">
              <w:tcPr>
                <w:tcW w:w="1417" w:type="dxa"/>
                <w:shd w:val="clear" w:color="auto" w:fill="FFFFFF"/>
                <w:hideMark/>
              </w:tcPr>
            </w:tcPrChange>
          </w:tcPr>
          <w:p w14:paraId="5F7BA5AB" w14:textId="77777777" w:rsidR="0058751D" w:rsidRPr="009D6EBC" w:rsidRDefault="0058751D">
            <w:pPr>
              <w:spacing w:after="0"/>
              <w:jc w:val="center"/>
              <w:rPr>
                <w:ins w:id="2091" w:author="arkat" w:date="2017-09-25T14:48:00Z"/>
                <w:rFonts w:asciiTheme="majorHAnsi" w:hAnsiTheme="majorHAnsi" w:cstheme="majorHAnsi"/>
                <w:color w:val="000000"/>
                <w:szCs w:val="24"/>
                <w:lang w:eastAsia="en-GB"/>
                <w:rPrChange w:id="2092" w:author="arkat" w:date="2017-09-26T11:30:00Z">
                  <w:rPr>
                    <w:ins w:id="2093" w:author="arkat" w:date="2017-09-25T14:48:00Z"/>
                    <w:color w:val="000000"/>
                    <w:szCs w:val="24"/>
                    <w:lang w:eastAsia="en-GB"/>
                  </w:rPr>
                </w:rPrChange>
              </w:rPr>
            </w:pPr>
            <w:ins w:id="2094" w:author="arkat" w:date="2017-09-25T14:48:00Z">
              <w:r w:rsidRPr="009D6EBC">
                <w:rPr>
                  <w:rFonts w:asciiTheme="majorHAnsi" w:hAnsiTheme="majorHAnsi" w:cstheme="majorHAnsi"/>
                  <w:color w:val="000000"/>
                  <w:szCs w:val="24"/>
                  <w:lang w:eastAsia="en-GB"/>
                  <w:rPrChange w:id="2095"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2096" w:author="arkat" w:date="2017-10-02T22:00:00Z"/>
          <w:lang w:val="en-US"/>
        </w:rPr>
        <w:pPrChange w:id="2097" w:author="arkat" w:date="2017-10-02T22:01:00Z">
          <w:pPr>
            <w:pStyle w:val="BodyTextIndent"/>
            <w:spacing w:before="240"/>
            <w:ind w:left="0" w:firstLine="426"/>
          </w:pPr>
        </w:pPrChange>
      </w:pPr>
      <w:ins w:id="2098" w:author="arkat" w:date="2017-10-02T22:00:00Z">
        <w:r>
          <w:rPr>
            <w:lang w:val="en-US"/>
          </w:rPr>
          <w:t xml:space="preserve">Sumber : </w:t>
        </w:r>
        <w:r>
          <w:rPr>
            <w:lang w:val="en-US"/>
          </w:rPr>
          <w:fldChar w:fldCharType="begin" w:fldLock="1"/>
        </w:r>
      </w:ins>
      <w:ins w:id="2099"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2100"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2101"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2102" w:author="arkat" w:date="2017-10-02T22:00:00Z">
        <w:r>
          <w:rPr>
            <w:noProof/>
            <w:lang w:val="en-US"/>
          </w:rPr>
          <w:t xml:space="preserve"> </w:t>
        </w:r>
      </w:ins>
      <w:del w:id="2103" w:author="arkat" w:date="2017-10-02T22:00:00Z">
        <w:r w:rsidRPr="00506BE3" w:rsidDel="00506BE3">
          <w:rPr>
            <w:noProof/>
            <w:lang w:val="en-US"/>
          </w:rPr>
          <w:delText xml:space="preserve">, </w:delText>
        </w:r>
      </w:del>
      <w:ins w:id="2104" w:author="arkat" w:date="2017-10-02T22:00:00Z">
        <w:r>
          <w:rPr>
            <w:noProof/>
            <w:lang w:val="en-US"/>
          </w:rPr>
          <w:t>(</w:t>
        </w:r>
      </w:ins>
      <w:r w:rsidRPr="00506BE3">
        <w:rPr>
          <w:noProof/>
          <w:lang w:val="en-US"/>
        </w:rPr>
        <w:t>2009)</w:t>
      </w:r>
      <w:ins w:id="2105" w:author="arkat" w:date="2017-10-02T22:00:00Z">
        <w:r>
          <w:rPr>
            <w:lang w:val="en-US"/>
          </w:rPr>
          <w:fldChar w:fldCharType="end"/>
        </w:r>
      </w:ins>
    </w:p>
    <w:p w14:paraId="22325634" w14:textId="2BA7A9AD" w:rsidR="0062231C" w:rsidRDefault="0062231C">
      <w:pPr>
        <w:pStyle w:val="BodyTextIndent"/>
        <w:spacing w:before="240"/>
        <w:ind w:left="0" w:firstLine="720"/>
        <w:rPr>
          <w:ins w:id="2106" w:author="arkat" w:date="2017-09-25T14:48:00Z"/>
          <w:lang w:val="en-US"/>
        </w:rPr>
        <w:pPrChange w:id="2107" w:author="arkat" w:date="2017-09-28T16:11:00Z">
          <w:pPr>
            <w:pStyle w:val="BodyTextIndent"/>
            <w:spacing w:before="240"/>
            <w:ind w:left="0" w:firstLine="426"/>
          </w:pPr>
        </w:pPrChange>
      </w:pPr>
      <w:ins w:id="2108" w:author="arkat" w:date="2017-09-25T22:28:00Z">
        <w:r>
          <w:rPr>
            <w:lang w:val="en-US"/>
          </w:rPr>
          <w:t>Paul Harmon dan Wolf (</w:t>
        </w:r>
        <w:r w:rsidR="007A7D9B">
          <w:rPr>
            <w:lang w:val="en-US"/>
          </w:rPr>
          <w:t>2015</w:t>
        </w:r>
        <w:r w:rsidR="00506BE3">
          <w:rPr>
            <w:lang w:val="en-US"/>
          </w:rPr>
          <w:t>) telah melakukan surveI</w:t>
        </w:r>
        <w:r>
          <w:rPr>
            <w:lang w:val="en-US"/>
          </w:rPr>
          <w:t xml:space="preserve"> terkait tren pemodelan proses bisnis</w:t>
        </w:r>
      </w:ins>
      <w:ins w:id="2109" w:author="arkat" w:date="2017-09-25T22:29:00Z">
        <w:r>
          <w:rPr>
            <w:lang w:val="en-US"/>
          </w:rPr>
          <w:t xml:space="preserve"> dan BPMN adalah notasi pemodelan grafis yang paling popular.  </w:t>
        </w:r>
      </w:ins>
      <w:ins w:id="2110" w:author="arkat" w:date="2017-09-25T22:50:00Z">
        <w:r w:rsidR="00506BE3">
          <w:rPr>
            <w:lang w:val="en-US"/>
          </w:rPr>
          <w:t>SurveI</w:t>
        </w:r>
        <w:r w:rsidR="007A7D9B">
          <w:rPr>
            <w:lang w:val="en-US"/>
          </w:rPr>
          <w:t xml:space="preserve"> ini dilakukan di beberapa Lokasi yakni, </w:t>
        </w:r>
      </w:ins>
      <w:ins w:id="2111" w:author="arkat" w:date="2017-09-25T22:51:00Z">
        <w:r w:rsidR="007A7D9B">
          <w:rPr>
            <w:lang w:val="en-US"/>
          </w:rPr>
          <w:t xml:space="preserve">Amerika Utara, Eropa, Amerika selatan, Australia, India, China, Jepang, Korea dan </w:t>
        </w:r>
      </w:ins>
      <w:ins w:id="2112" w:author="arkat" w:date="2017-09-25T22:52:00Z">
        <w:r w:rsidR="007A7D9B">
          <w:rPr>
            <w:lang w:val="en-US"/>
          </w:rPr>
          <w:t>Afrika dengan 116 responden, detail hasil survey ters</w:t>
        </w:r>
        <w:r w:rsidR="00506BE3">
          <w:rPr>
            <w:lang w:val="en-US"/>
          </w:rPr>
          <w:t>ebut sebagaimana pada gambar 2.3</w:t>
        </w:r>
        <w:r w:rsidR="007A7D9B">
          <w:rPr>
            <w:lang w:val="en-US"/>
          </w:rPr>
          <w:t>.</w:t>
        </w:r>
      </w:ins>
    </w:p>
    <w:p w14:paraId="614AF30C" w14:textId="489895F4" w:rsidR="0058751D" w:rsidRDefault="007A7D9B">
      <w:pPr>
        <w:pStyle w:val="BodyTextIndent"/>
        <w:ind w:left="0"/>
        <w:jc w:val="center"/>
        <w:rPr>
          <w:ins w:id="2113" w:author="arkat" w:date="2017-09-25T14:48:00Z"/>
          <w:lang w:val="en-US"/>
        </w:rPr>
        <w:pPrChange w:id="2114" w:author="arkat" w:date="2017-09-25T21:08:00Z">
          <w:pPr>
            <w:pStyle w:val="BodyTextIndent"/>
            <w:ind w:left="0"/>
          </w:pPr>
        </w:pPrChange>
      </w:pPr>
      <w:ins w:id="2115"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ins>
    </w:p>
    <w:p w14:paraId="2B509A22" w14:textId="3204DF46" w:rsidR="009417B2" w:rsidRPr="00E6554F" w:rsidRDefault="009417B2">
      <w:pPr>
        <w:pStyle w:val="GambarBAB2"/>
        <w:numPr>
          <w:ilvl w:val="0"/>
          <w:numId w:val="45"/>
        </w:numPr>
        <w:ind w:left="0" w:firstLine="0"/>
        <w:rPr>
          <w:ins w:id="2116" w:author="arkat" w:date="2017-10-02T09:02:00Z"/>
          <w:b/>
        </w:rPr>
        <w:pPrChange w:id="2117" w:author="arkat" w:date="2017-09-28T15:12:00Z">
          <w:pPr>
            <w:pStyle w:val="BodyText"/>
            <w:ind w:left="720"/>
          </w:pPr>
        </w:pPrChange>
      </w:pPr>
      <w:bookmarkStart w:id="2118" w:name="_Toc494920094"/>
      <w:ins w:id="2119" w:author="arkat" w:date="2017-10-02T09:02:00Z">
        <w:r w:rsidRPr="00E6554F">
          <w:rPr>
            <w:b/>
          </w:rPr>
          <w:t xml:space="preserve">Grafik </w:t>
        </w:r>
      </w:ins>
      <w:ins w:id="2120" w:author="arkat" w:date="2017-09-25T14:48:00Z">
        <w:r w:rsidRPr="00E6554F">
          <w:rPr>
            <w:b/>
          </w:rPr>
          <w:t>Hasil Survei Pemodelan Proses B</w:t>
        </w:r>
        <w:r w:rsidR="0058751D" w:rsidRPr="00506BE3">
          <w:rPr>
            <w:b/>
            <w:rPrChange w:id="2121" w:author="arkat" w:date="2017-10-02T22:01:00Z">
              <w:rPr/>
            </w:rPrChange>
          </w:rPr>
          <w:t>isnis</w:t>
        </w:r>
      </w:ins>
      <w:bookmarkEnd w:id="2118"/>
    </w:p>
    <w:p w14:paraId="5F973323" w14:textId="716E14DF" w:rsidR="0058751D" w:rsidRPr="009417B2" w:rsidRDefault="009417B2">
      <w:pPr>
        <w:jc w:val="center"/>
        <w:rPr>
          <w:ins w:id="2122" w:author="arkat" w:date="2017-09-25T14:48:00Z"/>
        </w:rPr>
        <w:pPrChange w:id="2123" w:author="arkat" w:date="2017-10-02T09:03:00Z">
          <w:pPr>
            <w:pStyle w:val="BodyText"/>
            <w:ind w:left="720"/>
          </w:pPr>
        </w:pPrChange>
      </w:pPr>
      <w:ins w:id="2124"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2125" w:author="arkat" w:date="2017-10-02T09:02:00Z">
              <w:rPr/>
            </w:rPrChange>
          </w:rPr>
          <w:fldChar w:fldCharType="separate"/>
        </w:r>
        <w:r w:rsidR="0058751D" w:rsidRPr="009417B2">
          <w:rPr>
            <w:noProof/>
          </w:rPr>
          <w:t>(Harmon &amp; Wolf, 2011)</w:t>
        </w:r>
        <w:r w:rsidR="0058751D" w:rsidRPr="00E6554F">
          <w:fldChar w:fldCharType="end"/>
        </w:r>
      </w:ins>
    </w:p>
    <w:p w14:paraId="46919E35" w14:textId="077D0C7F" w:rsidR="0058751D" w:rsidRPr="00C36A8C" w:rsidRDefault="0058751D">
      <w:pPr>
        <w:pStyle w:val="Heading4"/>
        <w:ind w:left="360" w:hanging="360"/>
        <w:rPr>
          <w:ins w:id="2126" w:author="arkat" w:date="2017-09-25T14:48:00Z"/>
          <w:lang w:val="en-US"/>
        </w:rPr>
        <w:pPrChange w:id="2127" w:author="arkat" w:date="2017-09-28T16:28:00Z">
          <w:pPr>
            <w:pStyle w:val="Heading2"/>
            <w:spacing w:before="0" w:after="0"/>
          </w:pPr>
        </w:pPrChange>
      </w:pPr>
      <w:ins w:id="2128" w:author="arkat" w:date="2017-09-25T14:48:00Z">
        <w:r w:rsidRPr="009053E3">
          <w:rPr>
            <w:i w:val="0"/>
            <w:lang w:val="en-US"/>
            <w:rPrChange w:id="2129" w:author="arkat" w:date="2017-09-28T16:28:00Z">
              <w:rPr>
                <w:lang w:val="en-US"/>
              </w:rPr>
            </w:rPrChange>
          </w:rPr>
          <w:t>EPC</w:t>
        </w:r>
      </w:ins>
      <w:ins w:id="2130" w:author="arkat" w:date="2017-09-26T15:22:00Z">
        <w:r w:rsidR="00006620" w:rsidRPr="009053E3">
          <w:rPr>
            <w:i w:val="0"/>
            <w:lang w:val="en-US"/>
            <w:rPrChange w:id="2131" w:author="arkat" w:date="2017-09-28T16:28:00Z">
              <w:rPr>
                <w:lang w:val="en-US"/>
              </w:rPr>
            </w:rPrChange>
          </w:rPr>
          <w:t xml:space="preserve"> ARIS-EXPRESS</w:t>
        </w:r>
      </w:ins>
    </w:p>
    <w:p w14:paraId="696AF449" w14:textId="7362F16B" w:rsidR="00DC4822" w:rsidRDefault="00C8266F" w:rsidP="00A54029">
      <w:pPr>
        <w:pStyle w:val="BodyText"/>
        <w:spacing w:after="0"/>
        <w:ind w:firstLine="270"/>
        <w:rPr>
          <w:ins w:id="2132" w:author="arkat" w:date="2017-09-28T14:03:00Z"/>
          <w:lang w:val="en-US"/>
        </w:rPr>
      </w:pPr>
      <w:ins w:id="2133" w:author="arkat" w:date="2017-09-25T14:48:00Z">
        <w:r>
          <w:rPr>
            <w:lang w:val="en-US"/>
          </w:rPr>
          <w:t xml:space="preserve">EPC </w:t>
        </w:r>
        <w:r w:rsidR="0058751D" w:rsidRPr="00492557">
          <w:rPr>
            <w:lang w:val="en-US"/>
          </w:rPr>
          <w:t>merup</w:t>
        </w:r>
      </w:ins>
      <w:ins w:id="2134" w:author="arkat" w:date="2017-10-06T08:01:00Z">
        <w:r w:rsidR="008D650E">
          <w:rPr>
            <w:lang w:val="en-US"/>
          </w:rPr>
          <w:t>akan</w:t>
        </w:r>
      </w:ins>
      <w:ins w:id="2135" w:author="arkat" w:date="2017-09-25T14:48:00Z">
        <w:r w:rsidR="0058751D" w:rsidRPr="00492557">
          <w:rPr>
            <w:lang w:val="en-US"/>
          </w:rPr>
          <w:t xml:space="preserve"> jenis flowchart yang digun</w:t>
        </w:r>
      </w:ins>
      <w:ins w:id="2136" w:author="arkat" w:date="2017-10-06T08:01:00Z">
        <w:r w:rsidR="008D650E">
          <w:rPr>
            <w:lang w:val="en-US"/>
          </w:rPr>
          <w:t>akan</w:t>
        </w:r>
      </w:ins>
      <w:ins w:id="2137" w:author="arkat" w:date="2017-09-25T14:48:00Z">
        <w:r w:rsidR="000D50AC">
          <w:rPr>
            <w:lang w:val="en-US"/>
          </w:rPr>
          <w:t xml:space="preserve"> untuk pemodelan proses bisnis. EPC </w:t>
        </w:r>
      </w:ins>
      <w:ins w:id="2138" w:author="arkat" w:date="2017-09-27T10:34:00Z">
        <w:r w:rsidR="000D50AC">
          <w:rPr>
            <w:lang w:val="en-US"/>
          </w:rPr>
          <w:t>d</w:t>
        </w:r>
        <w:r w:rsidR="000D50AC" w:rsidRPr="00B16137">
          <w:rPr>
            <w:lang w:val="en-US"/>
          </w:rPr>
          <w:t>ikembangkan</w:t>
        </w:r>
      </w:ins>
      <w:ins w:id="2139" w:author="arkat" w:date="2017-09-27T10:33:00Z">
        <w:r w:rsidR="000D50AC">
          <w:rPr>
            <w:lang w:val="en-US"/>
          </w:rPr>
          <w:t xml:space="preserve"> </w:t>
        </w:r>
        <w:r w:rsidR="000D50AC" w:rsidRPr="00B16137">
          <w:rPr>
            <w:lang w:val="en-US"/>
          </w:rPr>
          <w:t>menggun</w:t>
        </w:r>
      </w:ins>
      <w:ins w:id="2140" w:author="arkat" w:date="2017-10-06T08:01:00Z">
        <w:r w:rsidR="008D650E">
          <w:rPr>
            <w:lang w:val="en-US"/>
          </w:rPr>
          <w:t>akan</w:t>
        </w:r>
      </w:ins>
      <w:ins w:id="2141"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2142" w:author="arkat" w:date="2017-09-25T14:48:00Z">
        <w:r w:rsidR="0058751D" w:rsidRPr="00492557">
          <w:rPr>
            <w:lang w:val="en-US"/>
          </w:rPr>
          <w:t>EPC dapat digun</w:t>
        </w:r>
      </w:ins>
      <w:ins w:id="2143" w:author="arkat" w:date="2017-10-06T08:01:00Z">
        <w:r w:rsidR="008D650E">
          <w:rPr>
            <w:lang w:val="en-US"/>
          </w:rPr>
          <w:t>akan</w:t>
        </w:r>
      </w:ins>
      <w:ins w:id="2144" w:author="arkat" w:date="2017-09-25T14:48:00Z">
        <w:r w:rsidR="0058751D" w:rsidRPr="00492557">
          <w:rPr>
            <w:lang w:val="en-US"/>
          </w:rPr>
          <w:t xml:space="preserve"> untuk mengkonfigurasi atau melakukan evaluasi dan analisis terhadap pelaksanaan </w:t>
        </w:r>
        <w:r w:rsidR="0058751D" w:rsidRPr="00492557">
          <w:rPr>
            <w:lang w:val="en-US"/>
          </w:rPr>
          <w:lastRenderedPageBreak/>
          <w:t>proses bisnis dan untuk perbaikan proses bisnis</w:t>
        </w:r>
        <w:r w:rsidR="0058751D">
          <w:rPr>
            <w:lang w:val="en-US"/>
          </w:rPr>
          <w:t xml:space="preserve">. </w:t>
        </w:r>
        <w:r w:rsidR="0058751D" w:rsidRPr="00492557">
          <w:rPr>
            <w:lang w:val="en-US"/>
          </w:rPr>
          <w:t>Tujuan EPC adalah memet</w:t>
        </w:r>
      </w:ins>
      <w:ins w:id="2145" w:author="arkat" w:date="2017-10-06T08:01:00Z">
        <w:r w:rsidR="008D650E">
          <w:rPr>
            <w:lang w:val="en-US"/>
          </w:rPr>
          <w:t>akan</w:t>
        </w:r>
      </w:ins>
      <w:ins w:id="2146" w:author="arkat" w:date="2017-09-25T14:48:00Z">
        <w:r w:rsidR="0058751D" w:rsidRPr="00492557">
          <w:rPr>
            <w:lang w:val="en-US"/>
          </w:rPr>
          <w:t xml:space="preserve"> proses bisnis se</w:t>
        </w:r>
      </w:ins>
      <w:ins w:id="2147" w:author="arkat" w:date="2017-10-06T08:01:00Z">
        <w:r w:rsidR="008D650E">
          <w:rPr>
            <w:lang w:val="en-US"/>
          </w:rPr>
          <w:t>cara</w:t>
        </w:r>
      </w:ins>
      <w:ins w:id="2148" w:author="arkat" w:date="2017-09-25T14:48:00Z">
        <w:r w:rsidR="0058751D" w:rsidRPr="00492557">
          <w:rPr>
            <w:lang w:val="en-US"/>
          </w:rPr>
          <w:t xml:space="preserve"> lua</w:t>
        </w:r>
        <w:r>
          <w:rPr>
            <w:lang w:val="en-US"/>
          </w:rPr>
          <w:t xml:space="preserve">s dengan </w:t>
        </w:r>
      </w:ins>
      <w:ins w:id="2149" w:author="arkat" w:date="2017-10-06T08:01:00Z">
        <w:r w:rsidR="008D650E">
          <w:rPr>
            <w:lang w:val="en-US"/>
          </w:rPr>
          <w:t>Cara</w:t>
        </w:r>
      </w:ins>
      <w:ins w:id="2150" w:author="arkat" w:date="2017-09-25T14:48:00Z">
        <w:r w:rsidR="0058751D" w:rsidRPr="00492557">
          <w:rPr>
            <w:lang w:val="en-US"/>
          </w:rPr>
          <w:t xml:space="preserve"> yang lebih sederhana serta cocok digun</w:t>
        </w:r>
      </w:ins>
      <w:ins w:id="2151" w:author="arkat" w:date="2017-10-06T08:01:00Z">
        <w:r w:rsidR="008D650E">
          <w:rPr>
            <w:lang w:val="en-US"/>
          </w:rPr>
          <w:t>akan</w:t>
        </w:r>
      </w:ins>
      <w:ins w:id="2152" w:author="arkat" w:date="2017-09-25T14:48:00Z">
        <w:r w:rsidR="0058751D" w:rsidRPr="00492557">
          <w:rPr>
            <w:lang w:val="en-US"/>
          </w:rPr>
          <w:t xml:space="preserve"> untuk penelitian yang memerlukan beberapa alternatif perbaikan didalam proses bisnis supaya dapat meningkatkan efisiensi dan efektivitas.</w:t>
        </w:r>
      </w:ins>
      <w:ins w:id="2153" w:author="arkat" w:date="2017-09-25T16:25:00Z">
        <w:r>
          <w:rPr>
            <w:lang w:val="en-US"/>
          </w:rPr>
          <w:t xml:space="preserve"> </w:t>
        </w:r>
      </w:ins>
    </w:p>
    <w:p w14:paraId="435F7F81" w14:textId="77777777" w:rsidR="00DC4822" w:rsidRDefault="00DC4822">
      <w:pPr>
        <w:pStyle w:val="BodyText"/>
        <w:spacing w:after="0"/>
        <w:ind w:firstLine="270"/>
        <w:rPr>
          <w:ins w:id="2154"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2155" w:author="arkat" w:date="2017-09-28T14:07:00Z"/>
        </w:trPr>
        <w:tc>
          <w:tcPr>
            <w:tcW w:w="1631" w:type="dxa"/>
          </w:tcPr>
          <w:p w14:paraId="09D9CB9C" w14:textId="77777777" w:rsidR="00E06A8F" w:rsidRDefault="00E06A8F" w:rsidP="00686631">
            <w:pPr>
              <w:pStyle w:val="BodyText"/>
              <w:spacing w:after="0"/>
              <w:rPr>
                <w:ins w:id="2156" w:author="arkat" w:date="2017-09-28T14:07:00Z"/>
                <w:lang w:val="en-US"/>
              </w:rPr>
            </w:pPr>
            <w:ins w:id="2157" w:author="arkat" w:date="2017-09-28T14:07:00Z">
              <w:r w:rsidRPr="00A42612">
                <w:rPr>
                  <w:rFonts w:cs="Calibri"/>
                  <w:noProof/>
                  <w:szCs w:val="24"/>
                  <w:lang w:val="en-US"/>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2158" w:author="arkat" w:date="2017-09-28T14:07:00Z"/>
                <w:lang w:val="en-US"/>
              </w:rPr>
            </w:pPr>
            <w:ins w:id="2159" w:author="arkat" w:date="2017-09-28T14:07:00Z">
              <w:r>
                <w:rPr>
                  <w:lang w:val="en-US"/>
                </w:rPr>
                <w:t>event</w:t>
              </w:r>
            </w:ins>
          </w:p>
        </w:tc>
        <w:tc>
          <w:tcPr>
            <w:tcW w:w="360" w:type="dxa"/>
          </w:tcPr>
          <w:p w14:paraId="4E726590" w14:textId="77777777" w:rsidR="00E06A8F" w:rsidRDefault="00E06A8F" w:rsidP="00686631">
            <w:pPr>
              <w:pStyle w:val="BodyText"/>
              <w:spacing w:after="0"/>
              <w:rPr>
                <w:ins w:id="2160" w:author="arkat" w:date="2017-09-28T14:07:00Z"/>
                <w:lang w:val="en-US"/>
              </w:rPr>
            </w:pPr>
          </w:p>
        </w:tc>
        <w:tc>
          <w:tcPr>
            <w:tcW w:w="1080" w:type="dxa"/>
          </w:tcPr>
          <w:p w14:paraId="15AF1B8F" w14:textId="77777777" w:rsidR="00E06A8F" w:rsidRDefault="00E06A8F" w:rsidP="00686631">
            <w:pPr>
              <w:pStyle w:val="BodyText"/>
              <w:spacing w:after="0"/>
              <w:rPr>
                <w:ins w:id="2161" w:author="arkat" w:date="2017-09-28T14:07:00Z"/>
                <w:lang w:val="en-US"/>
              </w:rPr>
            </w:pPr>
            <w:ins w:id="2162" w:author="arkat" w:date="2017-09-28T14:07:00Z">
              <w:r w:rsidRPr="00A42612">
                <w:rPr>
                  <w:rFonts w:cs="Calibri"/>
                  <w:noProof/>
                  <w:szCs w:val="24"/>
                  <w:lang w:val="en-US"/>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2163" w:author="arkat" w:date="2017-09-28T14:07:00Z"/>
                <w:lang w:val="en-US"/>
              </w:rPr>
            </w:pPr>
            <w:ins w:id="2164" w:author="arkat" w:date="2017-09-28T14:07:00Z">
              <w:r>
                <w:rPr>
                  <w:lang w:val="en-US"/>
                </w:rPr>
                <w:t>OR-Connector</w:t>
              </w:r>
            </w:ins>
          </w:p>
        </w:tc>
      </w:tr>
      <w:tr w:rsidR="00E06A8F" w14:paraId="21ED9823" w14:textId="77777777" w:rsidTr="00686631">
        <w:trPr>
          <w:ins w:id="2165" w:author="arkat" w:date="2017-09-28T14:07:00Z"/>
        </w:trPr>
        <w:tc>
          <w:tcPr>
            <w:tcW w:w="1631" w:type="dxa"/>
          </w:tcPr>
          <w:p w14:paraId="75C545B3" w14:textId="77777777" w:rsidR="00E06A8F" w:rsidRDefault="00E06A8F" w:rsidP="00686631">
            <w:pPr>
              <w:pStyle w:val="BodyText"/>
              <w:spacing w:after="0"/>
              <w:rPr>
                <w:ins w:id="2166" w:author="arkat" w:date="2017-09-28T14:07:00Z"/>
                <w:lang w:val="en-US"/>
              </w:rPr>
            </w:pPr>
            <w:ins w:id="2167" w:author="arkat" w:date="2017-09-28T14:07:00Z">
              <w:r w:rsidRPr="00A42612">
                <w:rPr>
                  <w:rFonts w:cs="Calibri"/>
                  <w:noProof/>
                  <w:szCs w:val="24"/>
                  <w:lang w:val="en-US"/>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2168" w:author="arkat" w:date="2017-09-28T14:07:00Z"/>
                <w:lang w:val="en-US"/>
              </w:rPr>
            </w:pPr>
            <w:ins w:id="2169" w:author="arkat" w:date="2017-09-28T14:07:00Z">
              <w:r>
                <w:rPr>
                  <w:lang w:val="en-US"/>
                </w:rPr>
                <w:t>Function</w:t>
              </w:r>
            </w:ins>
          </w:p>
        </w:tc>
        <w:tc>
          <w:tcPr>
            <w:tcW w:w="360" w:type="dxa"/>
          </w:tcPr>
          <w:p w14:paraId="79FB2E6F" w14:textId="77777777" w:rsidR="00E06A8F" w:rsidRDefault="00E06A8F" w:rsidP="00686631">
            <w:pPr>
              <w:pStyle w:val="BodyText"/>
              <w:spacing w:after="0"/>
              <w:rPr>
                <w:ins w:id="2170" w:author="arkat" w:date="2017-09-28T14:07:00Z"/>
                <w:lang w:val="en-US"/>
              </w:rPr>
            </w:pPr>
          </w:p>
        </w:tc>
        <w:tc>
          <w:tcPr>
            <w:tcW w:w="1080" w:type="dxa"/>
          </w:tcPr>
          <w:p w14:paraId="3431559B" w14:textId="77777777" w:rsidR="00E06A8F" w:rsidRDefault="00E06A8F" w:rsidP="00686631">
            <w:pPr>
              <w:pStyle w:val="BodyText"/>
              <w:spacing w:after="0"/>
              <w:rPr>
                <w:ins w:id="2171" w:author="arkat" w:date="2017-09-28T14:07:00Z"/>
                <w:lang w:val="en-US"/>
              </w:rPr>
            </w:pPr>
            <w:ins w:id="2172" w:author="arkat" w:date="2017-09-28T14:07:00Z">
              <w:r w:rsidRPr="00A42612">
                <w:rPr>
                  <w:rFonts w:cs="Calibri"/>
                  <w:noProof/>
                  <w:szCs w:val="24"/>
                  <w:lang w:val="en-US"/>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2173" w:author="arkat" w:date="2017-09-28T14:07:00Z"/>
                <w:lang w:val="en-US"/>
              </w:rPr>
            </w:pPr>
            <w:ins w:id="2174" w:author="arkat" w:date="2017-09-28T14:07:00Z">
              <w:r>
                <w:rPr>
                  <w:lang w:val="en-US"/>
                </w:rPr>
                <w:t>AND-Connector</w:t>
              </w:r>
            </w:ins>
          </w:p>
        </w:tc>
      </w:tr>
      <w:tr w:rsidR="00E06A8F" w14:paraId="4D8D5736" w14:textId="77777777" w:rsidTr="00686631">
        <w:trPr>
          <w:ins w:id="2175" w:author="arkat" w:date="2017-09-28T14:07:00Z"/>
        </w:trPr>
        <w:tc>
          <w:tcPr>
            <w:tcW w:w="1631" w:type="dxa"/>
          </w:tcPr>
          <w:p w14:paraId="32F23655" w14:textId="77777777" w:rsidR="00E06A8F" w:rsidRDefault="00E06A8F" w:rsidP="00686631">
            <w:pPr>
              <w:pStyle w:val="BodyText"/>
              <w:spacing w:after="0"/>
              <w:rPr>
                <w:ins w:id="2176" w:author="arkat" w:date="2017-09-28T14:07:00Z"/>
                <w:lang w:val="en-US"/>
              </w:rPr>
            </w:pPr>
            <w:ins w:id="2177" w:author="arkat" w:date="2017-09-28T14:07:00Z">
              <w:r>
                <w:rPr>
                  <w:noProof/>
                  <w:lang w:val="en-US"/>
                </w:rPr>
                <mc:AlternateContent>
                  <mc:Choice Requires="wps">
                    <w:drawing>
                      <wp:anchor distT="0" distB="0" distL="114300" distR="114300" simplePos="0" relativeHeight="251642368" behindDoc="0" locked="0" layoutInCell="1" allowOverlap="1" wp14:anchorId="1A27609A" wp14:editId="79058B65">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370AF421"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2178" w:author="arkat" w:date="2017-09-28T14:07:00Z"/>
                <w:lang w:val="en-US"/>
              </w:rPr>
            </w:pPr>
            <w:ins w:id="2179" w:author="arkat" w:date="2017-09-28T14:07:00Z">
              <w:r>
                <w:rPr>
                  <w:lang w:val="en-US"/>
                </w:rPr>
                <w:t>Control Flow</w:t>
              </w:r>
            </w:ins>
          </w:p>
        </w:tc>
        <w:tc>
          <w:tcPr>
            <w:tcW w:w="360" w:type="dxa"/>
          </w:tcPr>
          <w:p w14:paraId="573BDCA2" w14:textId="77777777" w:rsidR="00E06A8F" w:rsidRDefault="00E06A8F" w:rsidP="00686631">
            <w:pPr>
              <w:pStyle w:val="BodyText"/>
              <w:spacing w:after="0"/>
              <w:rPr>
                <w:ins w:id="2180" w:author="arkat" w:date="2017-09-28T14:07:00Z"/>
                <w:lang w:val="en-US"/>
              </w:rPr>
            </w:pPr>
          </w:p>
        </w:tc>
        <w:tc>
          <w:tcPr>
            <w:tcW w:w="1080" w:type="dxa"/>
          </w:tcPr>
          <w:p w14:paraId="2E8C1768" w14:textId="77777777" w:rsidR="00E06A8F" w:rsidRDefault="00E06A8F" w:rsidP="00686631">
            <w:pPr>
              <w:pStyle w:val="BodyText"/>
              <w:spacing w:after="0"/>
              <w:rPr>
                <w:ins w:id="2181" w:author="arkat" w:date="2017-09-28T14:07:00Z"/>
                <w:lang w:val="en-US"/>
              </w:rPr>
            </w:pPr>
            <w:ins w:id="2182" w:author="arkat" w:date="2017-09-28T14:07:00Z">
              <w:r w:rsidRPr="00A42612">
                <w:rPr>
                  <w:rFonts w:cs="Calibri"/>
                  <w:noProof/>
                  <w:szCs w:val="24"/>
                  <w:lang w:val="en-US"/>
                </w:rPr>
                <w:drawing>
                  <wp:inline distT="0" distB="0" distL="0" distR="0" wp14:anchorId="037BD45F" wp14:editId="64C19DB2">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2183" w:author="arkat" w:date="2017-09-28T14:07:00Z"/>
                <w:lang w:val="en-US"/>
              </w:rPr>
            </w:pPr>
            <w:ins w:id="2184"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2185" w:author="arkat" w:date="2017-09-28T14:03:00Z"/>
          <w:b/>
          <w:rPrChange w:id="2186" w:author="arkat" w:date="2017-10-02T22:01:00Z">
            <w:rPr>
              <w:ins w:id="2187" w:author="arkat" w:date="2017-09-28T14:03:00Z"/>
            </w:rPr>
          </w:rPrChange>
        </w:rPr>
        <w:pPrChange w:id="2188" w:author="arkat" w:date="2017-09-28T14:30:00Z">
          <w:pPr>
            <w:pStyle w:val="BodyText"/>
            <w:spacing w:after="0"/>
            <w:ind w:firstLine="270"/>
          </w:pPr>
        </w:pPrChange>
      </w:pPr>
      <w:bookmarkStart w:id="2189" w:name="_Toc494920095"/>
      <w:ins w:id="2190" w:author="arkat" w:date="2017-09-28T14:07:00Z">
        <w:r w:rsidRPr="00506BE3">
          <w:rPr>
            <w:b/>
            <w:rPrChange w:id="2191" w:author="arkat" w:date="2017-10-02T22:01:00Z">
              <w:rPr/>
            </w:rPrChange>
          </w:rPr>
          <w:t>Elemen Inti EPC</w:t>
        </w:r>
      </w:ins>
      <w:bookmarkEnd w:id="2189"/>
    </w:p>
    <w:p w14:paraId="6697DEF9" w14:textId="3D1C64F8" w:rsidR="00DC4822" w:rsidRDefault="00506BE3">
      <w:pPr>
        <w:pStyle w:val="BodyText"/>
        <w:spacing w:after="0"/>
        <w:ind w:left="2610" w:firstLine="270"/>
        <w:rPr>
          <w:ins w:id="2192" w:author="arkat" w:date="2017-09-28T14:03:00Z"/>
          <w:lang w:val="en-US"/>
        </w:rPr>
        <w:pPrChange w:id="2193" w:author="arkat" w:date="2017-10-02T22:01:00Z">
          <w:pPr>
            <w:pStyle w:val="BodyText"/>
            <w:spacing w:after="0"/>
            <w:ind w:firstLine="270"/>
          </w:pPr>
        </w:pPrChange>
      </w:pPr>
      <w:ins w:id="2194" w:author="arkat" w:date="2017-10-02T22:02:00Z">
        <w:r>
          <w:rPr>
            <w:lang w:val="en-US"/>
          </w:rPr>
          <w:t xml:space="preserve">Sumber : </w:t>
        </w:r>
        <w:r>
          <w:rPr>
            <w:lang w:val="en-US"/>
          </w:rPr>
          <w:fldChar w:fldCharType="begin" w:fldLock="1"/>
        </w:r>
      </w:ins>
      <w:ins w:id="2195"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196"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2197"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2198" w:author="arkat" w:date="2017-10-02T22:02:00Z">
        <w:r w:rsidRPr="00506BE3" w:rsidDel="00506BE3">
          <w:rPr>
            <w:noProof/>
            <w:lang w:val="en-US"/>
          </w:rPr>
          <w:delText>,</w:delText>
        </w:r>
      </w:del>
      <w:r w:rsidRPr="00506BE3">
        <w:rPr>
          <w:noProof/>
          <w:lang w:val="en-US"/>
        </w:rPr>
        <w:t xml:space="preserve"> </w:t>
      </w:r>
      <w:ins w:id="2199" w:author="arkat" w:date="2017-10-02T22:02:00Z">
        <w:r>
          <w:rPr>
            <w:noProof/>
            <w:lang w:val="en-US"/>
          </w:rPr>
          <w:t>(</w:t>
        </w:r>
      </w:ins>
      <w:r w:rsidRPr="00506BE3">
        <w:rPr>
          <w:noProof/>
          <w:lang w:val="en-US"/>
        </w:rPr>
        <w:t>1992)</w:t>
      </w:r>
      <w:ins w:id="2200" w:author="arkat" w:date="2017-10-02T22:02:00Z">
        <w:r>
          <w:rPr>
            <w:lang w:val="en-US"/>
          </w:rPr>
          <w:fldChar w:fldCharType="end"/>
        </w:r>
      </w:ins>
    </w:p>
    <w:p w14:paraId="43FA186D" w14:textId="7BDF36EB" w:rsidR="00E31470" w:rsidRDefault="0080155A">
      <w:pPr>
        <w:pStyle w:val="BodyText"/>
        <w:spacing w:after="0"/>
        <w:ind w:firstLine="270"/>
        <w:rPr>
          <w:ins w:id="2201" w:author="arkat" w:date="2017-09-28T14:48:00Z"/>
          <w:lang w:val="en-US"/>
        </w:rPr>
        <w:pPrChange w:id="2202" w:author="arkat" w:date="2017-09-28T14:47:00Z">
          <w:pPr>
            <w:pStyle w:val="BodyText"/>
            <w:spacing w:after="0"/>
          </w:pPr>
        </w:pPrChange>
      </w:pPr>
      <w:ins w:id="2203" w:author="arkat" w:date="2017-09-28T12:41:00Z">
        <w:r>
          <w:rPr>
            <w:lang w:val="en-US"/>
          </w:rPr>
          <w:t xml:space="preserve">Elemen inti EPC terdiri dari </w:t>
        </w:r>
      </w:ins>
      <w:ins w:id="2204" w:author="arkat" w:date="2017-09-28T12:43:00Z">
        <w:r w:rsidRPr="0080155A">
          <w:rPr>
            <w:i/>
            <w:lang w:val="en-US"/>
            <w:rPrChange w:id="2205" w:author="arkat" w:date="2017-09-28T12:43:00Z">
              <w:rPr>
                <w:lang w:val="en-US"/>
              </w:rPr>
            </w:rPrChange>
          </w:rPr>
          <w:t>Function, Event, Connector</w:t>
        </w:r>
        <w:r>
          <w:rPr>
            <w:lang w:val="en-US"/>
          </w:rPr>
          <w:t xml:space="preserve"> dan </w:t>
        </w:r>
        <w:r w:rsidRPr="0080155A">
          <w:rPr>
            <w:i/>
            <w:lang w:val="en-US"/>
            <w:rPrChange w:id="2206" w:author="arkat" w:date="2017-09-28T12:43:00Z">
              <w:rPr>
                <w:lang w:val="en-US"/>
              </w:rPr>
            </w:rPrChange>
          </w:rPr>
          <w:t>Control Flow</w:t>
        </w:r>
      </w:ins>
      <w:ins w:id="2207" w:author="arkat" w:date="2017-09-28T12:44:00Z">
        <w:r>
          <w:rPr>
            <w:i/>
            <w:lang w:val="en-US"/>
          </w:rPr>
          <w:t xml:space="preserve"> </w:t>
        </w:r>
        <w:r>
          <w:rPr>
            <w:lang w:val="en-US"/>
          </w:rPr>
          <w:t xml:space="preserve">seperti yang didokumentasikan oleh </w:t>
        </w:r>
      </w:ins>
      <w:ins w:id="2208"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2209"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2210" w:author="arkat" w:date="2017-09-28T12:49:00Z">
        <w:r w:rsidR="009E1F88">
          <w:rPr>
            <w:noProof/>
            <w:lang w:val="en-US"/>
          </w:rPr>
          <w:t>(</w:t>
        </w:r>
      </w:ins>
      <w:r w:rsidRPr="0080155A">
        <w:rPr>
          <w:noProof/>
          <w:lang w:val="en-US"/>
        </w:rPr>
        <w:t>2017)</w:t>
      </w:r>
      <w:ins w:id="2211" w:author="arkat" w:date="2017-09-28T12:45:00Z">
        <w:r>
          <w:rPr>
            <w:lang w:val="en-US"/>
          </w:rPr>
          <w:fldChar w:fldCharType="end"/>
        </w:r>
      </w:ins>
      <w:ins w:id="2212" w:author="arkat" w:date="2017-09-28T14:07:00Z">
        <w:r w:rsidR="00E06A8F">
          <w:rPr>
            <w:lang w:val="en-US"/>
          </w:rPr>
          <w:t xml:space="preserve"> dengan no</w:t>
        </w:r>
        <w:r w:rsidR="00894A29">
          <w:rPr>
            <w:lang w:val="en-US"/>
          </w:rPr>
          <w:t>tasi sebagaimana pada gambar 2.4</w:t>
        </w:r>
      </w:ins>
      <w:ins w:id="2213" w:author="arkat" w:date="2017-09-28T13:44:00Z">
        <w:r w:rsidR="003C2E0B">
          <w:rPr>
            <w:lang w:val="en-US"/>
          </w:rPr>
          <w:t xml:space="preserve">.  </w:t>
        </w:r>
      </w:ins>
      <w:ins w:id="2214" w:author="arkat" w:date="2017-09-28T15:06:00Z">
        <w:r w:rsidR="002902F4">
          <w:rPr>
            <w:lang w:val="en-US"/>
          </w:rPr>
          <w:t>Definisi</w:t>
        </w:r>
      </w:ins>
      <w:ins w:id="2215" w:author="arkat" w:date="2017-09-28T14:47:00Z">
        <w:r w:rsidR="00E31470">
          <w:rPr>
            <w:lang w:val="en-US"/>
          </w:rPr>
          <w:t xml:space="preserve"> masing-masing elemen tersebut sebagaimana berikut:</w:t>
        </w:r>
      </w:ins>
    </w:p>
    <w:p w14:paraId="350AC56B" w14:textId="647791BD" w:rsidR="00E31470" w:rsidRDefault="00E31470">
      <w:pPr>
        <w:pStyle w:val="BodyText"/>
        <w:numPr>
          <w:ilvl w:val="0"/>
          <w:numId w:val="71"/>
        </w:numPr>
        <w:spacing w:after="0"/>
        <w:ind w:left="270" w:hanging="270"/>
        <w:rPr>
          <w:ins w:id="2216" w:author="arkat" w:date="2017-09-28T14:47:00Z"/>
          <w:lang w:val="en-US"/>
        </w:rPr>
        <w:pPrChange w:id="2217" w:author="arkat" w:date="2017-09-29T07:36:00Z">
          <w:pPr>
            <w:pStyle w:val="BodyText"/>
            <w:spacing w:after="0"/>
          </w:pPr>
        </w:pPrChange>
      </w:pPr>
      <w:ins w:id="2218" w:author="arkat" w:date="2017-09-28T14:47:00Z">
        <w:r w:rsidRPr="00E116C1">
          <w:rPr>
            <w:i/>
            <w:lang w:val="en-US"/>
            <w:rPrChange w:id="2219" w:author="arkat" w:date="2017-09-29T06:56:00Z">
              <w:rPr>
                <w:b/>
                <w:i/>
                <w:lang w:val="en-US"/>
              </w:rPr>
            </w:rPrChange>
          </w:rPr>
          <w:t>Event</w:t>
        </w:r>
        <w:r w:rsidR="00134EC7">
          <w:rPr>
            <w:b/>
            <w:i/>
            <w:lang w:val="en-US"/>
          </w:rPr>
          <w:t xml:space="preserve">, </w:t>
        </w:r>
        <w:r>
          <w:rPr>
            <w:lang w:val="en-US"/>
          </w:rPr>
          <w:fldChar w:fldCharType="begin" w:fldLock="1"/>
        </w:r>
      </w:ins>
      <w:ins w:id="2220"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221"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2222" w:author="arkat" w:date="2017-09-28T14:47:00Z">
        <w:r>
          <w:rPr>
            <w:lang w:val="en-US"/>
          </w:rPr>
          <w:fldChar w:fldCharType="separate"/>
        </w:r>
      </w:ins>
      <w:del w:id="2223"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2224" w:author="arkat" w:date="2017-10-02T22:05:00Z">
        <w:r w:rsidR="00BD7AC8">
          <w:rPr>
            <w:noProof/>
            <w:lang w:val="en-US"/>
          </w:rPr>
          <w:t xml:space="preserve"> </w:t>
        </w:r>
      </w:ins>
      <w:del w:id="2225" w:author="arkat" w:date="2017-10-02T22:05:00Z">
        <w:r w:rsidR="009D16AE" w:rsidRPr="009D16AE" w:rsidDel="00BD7AC8">
          <w:rPr>
            <w:noProof/>
            <w:lang w:val="en-US"/>
          </w:rPr>
          <w:delText xml:space="preserve">, </w:delText>
        </w:r>
      </w:del>
      <w:ins w:id="2226" w:author="arkat" w:date="2017-10-02T22:05:00Z">
        <w:r w:rsidR="00BD7AC8">
          <w:rPr>
            <w:noProof/>
            <w:lang w:val="en-US"/>
          </w:rPr>
          <w:t>(</w:t>
        </w:r>
      </w:ins>
      <w:r w:rsidR="009D16AE" w:rsidRPr="009D16AE">
        <w:rPr>
          <w:noProof/>
          <w:lang w:val="en-US"/>
        </w:rPr>
        <w:t>1992)</w:t>
      </w:r>
      <w:ins w:id="2227" w:author="arkat" w:date="2017-09-28T14:47:00Z">
        <w:r>
          <w:rPr>
            <w:lang w:val="en-US"/>
          </w:rPr>
          <w:fldChar w:fldCharType="end"/>
        </w:r>
        <w:r>
          <w:rPr>
            <w:lang w:val="en-US"/>
          </w:rPr>
          <w:t xml:space="preserve"> menyat</w:t>
        </w:r>
      </w:ins>
      <w:ins w:id="2228" w:author="arkat" w:date="2017-10-06T08:01:00Z">
        <w:r w:rsidR="008D650E">
          <w:rPr>
            <w:lang w:val="en-US"/>
          </w:rPr>
          <w:t>akan</w:t>
        </w:r>
      </w:ins>
      <w:ins w:id="2229" w:author="arkat" w:date="2017-09-28T14:47:00Z">
        <w:r>
          <w:rPr>
            <w:lang w:val="en-US"/>
          </w:rPr>
          <w:t xml:space="preserve"> bahwa </w:t>
        </w:r>
        <w:r w:rsidRPr="00506BE3">
          <w:rPr>
            <w:i/>
            <w:lang w:val="en-US"/>
            <w:rPrChange w:id="2230" w:author="arkat" w:date="2017-10-02T22:03:00Z">
              <w:rPr>
                <w:lang w:val="en-US"/>
              </w:rPr>
            </w:rPrChange>
          </w:rPr>
          <w:t>event</w:t>
        </w:r>
        <w:r>
          <w:rPr>
            <w:lang w:val="en-US"/>
          </w:rPr>
          <w:t xml:space="preserve"> dapat memicu fungsi, </w:t>
        </w:r>
        <w:r w:rsidRPr="00506BE3">
          <w:rPr>
            <w:i/>
            <w:lang w:val="en-US"/>
            <w:rPrChange w:id="2231" w:author="arkat" w:date="2017-10-02T22:03:00Z">
              <w:rPr>
                <w:lang w:val="en-US"/>
              </w:rPr>
            </w:rPrChange>
          </w:rPr>
          <w:t>event</w:t>
        </w:r>
        <w:r>
          <w:rPr>
            <w:lang w:val="en-US"/>
          </w:rPr>
          <w:t xml:space="preserve"> dapat dipicu oleh fungsi, </w:t>
        </w:r>
        <w:r w:rsidRPr="00506BE3">
          <w:rPr>
            <w:i/>
            <w:lang w:val="en-US"/>
            <w:rPrChange w:id="2232" w:author="arkat" w:date="2017-10-02T22:03:00Z">
              <w:rPr>
                <w:lang w:val="en-US"/>
              </w:rPr>
            </w:rPrChange>
          </w:rPr>
          <w:t>event</w:t>
        </w:r>
        <w:r>
          <w:rPr>
            <w:lang w:val="en-US"/>
          </w:rPr>
          <w:t xml:space="preserve"> menentukan situasi bisnis yang terjadi, dan </w:t>
        </w:r>
        <w:r w:rsidRPr="00506BE3">
          <w:rPr>
            <w:i/>
            <w:lang w:val="en-US"/>
            <w:rPrChange w:id="2233" w:author="arkat" w:date="2017-10-02T22:03:00Z">
              <w:rPr>
                <w:lang w:val="en-US"/>
              </w:rPr>
            </w:rPrChange>
          </w:rPr>
          <w:t>event</w:t>
        </w:r>
        <w:r>
          <w:rPr>
            <w:lang w:val="en-US"/>
          </w:rPr>
          <w:t xml:space="preserve"> menentukan kondisi bisnis. </w:t>
        </w:r>
      </w:ins>
      <w:ins w:id="2234" w:author="arkat" w:date="2017-09-29T06:57:00Z">
        <w:r w:rsidR="00E116C1" w:rsidRPr="00832701">
          <w:rPr>
            <w:lang w:val="en-US"/>
          </w:rPr>
          <w:t xml:space="preserve">ArisExpress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2235" w:author="arkat" w:date="2017-10-02T22:04:00Z">
              <w:rPr>
                <w:lang w:val="en-US"/>
              </w:rPr>
            </w:rPrChange>
          </w:rPr>
          <w:t>event</w:t>
        </w:r>
        <w:r w:rsidR="00E116C1" w:rsidRPr="00832701">
          <w:rPr>
            <w:lang w:val="en-US"/>
          </w:rPr>
          <w:t xml:space="preserve">. </w:t>
        </w:r>
        <w:r w:rsidR="00E116C1" w:rsidRPr="00BD7AC8">
          <w:rPr>
            <w:i/>
            <w:lang w:val="en-US"/>
            <w:rPrChange w:id="2236"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2237" w:author="arkat" w:date="2017-10-02T22:04:00Z">
        <w:r w:rsidR="00BD7AC8">
          <w:rPr>
            <w:lang w:val="en-US"/>
          </w:rPr>
          <w:t>a</w:t>
        </w:r>
      </w:ins>
      <w:ins w:id="2238" w:author="arkat" w:date="2017-09-29T06:57:00Z">
        <w:r w:rsidR="00E116C1" w:rsidRPr="00832701">
          <w:rPr>
            <w:lang w:val="en-US"/>
          </w:rPr>
          <w:t xml:space="preserve">pa </w:t>
        </w:r>
        <w:r w:rsidR="00E116C1" w:rsidRPr="00BD7AC8">
          <w:rPr>
            <w:i/>
            <w:lang w:val="en-US"/>
            <w:rPrChange w:id="2239"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240" w:author="arkat" w:date="2017-09-29T06:57:00Z">
        <w:r w:rsidR="00E116C1" w:rsidRPr="00832701">
          <w:rPr>
            <w:lang w:val="en-US"/>
          </w:rPr>
          <w:fldChar w:fldCharType="separate"/>
        </w:r>
      </w:ins>
      <w:r w:rsidR="00BD7AC8" w:rsidRPr="00BD7AC8">
        <w:rPr>
          <w:noProof/>
          <w:lang w:val="en-US"/>
        </w:rPr>
        <w:t>(ARIS, 2010)</w:t>
      </w:r>
      <w:ins w:id="2241" w:author="arkat" w:date="2017-09-29T06:57:00Z">
        <w:r w:rsidR="00E116C1" w:rsidRPr="00832701">
          <w:rPr>
            <w:lang w:val="en-US"/>
          </w:rPr>
          <w:fldChar w:fldCharType="end"/>
        </w:r>
        <w:r w:rsidR="00E116C1" w:rsidRPr="00832701">
          <w:rPr>
            <w:lang w:val="en-US"/>
          </w:rPr>
          <w:t xml:space="preserve">. </w:t>
        </w:r>
      </w:ins>
      <w:ins w:id="2242" w:author="arkat" w:date="2017-09-28T14:47:00Z">
        <w:r>
          <w:rPr>
            <w:lang w:val="en-US"/>
          </w:rPr>
          <w:t xml:space="preserve">Hal ini dapat diartikan bahwa </w:t>
        </w:r>
        <w:r w:rsidRPr="00BD7AC8">
          <w:rPr>
            <w:i/>
            <w:lang w:val="en-US"/>
            <w:rPrChange w:id="2243"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2244" w:author="arkat" w:date="2017-09-28T14:47:00Z"/>
          <w:lang w:val="en-US"/>
        </w:rPr>
        <w:pPrChange w:id="2245" w:author="arkat" w:date="2017-09-29T07:36:00Z">
          <w:pPr>
            <w:pStyle w:val="BodyText"/>
            <w:spacing w:after="0"/>
          </w:pPr>
        </w:pPrChange>
      </w:pPr>
      <w:ins w:id="2246" w:author="arkat" w:date="2017-09-28T14:47:00Z">
        <w:r w:rsidRPr="00E116C1">
          <w:rPr>
            <w:i/>
            <w:lang w:val="en-US"/>
            <w:rPrChange w:id="2247"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248"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249" w:author="arkat" w:date="2017-09-28T14:47:00Z">
        <w:r>
          <w:rPr>
            <w:lang w:val="en-US"/>
          </w:rPr>
          <w:fldChar w:fldCharType="end"/>
        </w:r>
        <w:r>
          <w:rPr>
            <w:lang w:val="en-US"/>
          </w:rPr>
          <w:t xml:space="preserve">. </w:t>
        </w:r>
        <w:r w:rsidRPr="00BD7AC8">
          <w:rPr>
            <w:i/>
            <w:lang w:val="en-US"/>
            <w:rPrChange w:id="2250" w:author="arkat" w:date="2017-10-02T22:04:00Z">
              <w:rPr>
                <w:lang w:val="en-US"/>
              </w:rPr>
            </w:rPrChange>
          </w:rPr>
          <w:t>Functi</w:t>
        </w:r>
        <w:r w:rsidR="00BD7AC8" w:rsidRPr="00BD7AC8">
          <w:rPr>
            <w:i/>
            <w:lang w:val="en-US"/>
            <w:rPrChange w:id="2251"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2252" w:author="arkat" w:date="2017-09-29T07:36:00Z"/>
          <w:lang w:val="en-US"/>
        </w:rPr>
        <w:pPrChange w:id="2253" w:author="arkat" w:date="2017-09-29T07:36:00Z">
          <w:pPr>
            <w:pStyle w:val="BodyText"/>
            <w:spacing w:after="0"/>
            <w:ind w:firstLine="270"/>
          </w:pPr>
        </w:pPrChange>
      </w:pPr>
      <w:ins w:id="2254" w:author="arkat" w:date="2017-09-28T14:47:00Z">
        <w:r w:rsidRPr="00E116C1">
          <w:rPr>
            <w:i/>
            <w:lang w:val="en-US"/>
            <w:rPrChange w:id="2255"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2256" w:author="arkat" w:date="2017-10-02T22:06:00Z">
        <w:r w:rsidR="00BD7AC8" w:rsidRPr="00BD7AC8">
          <w:rPr>
            <w:i/>
            <w:lang w:val="en-US"/>
            <w:rPrChange w:id="2257" w:author="arkat" w:date="2017-10-02T22:06:00Z">
              <w:rPr>
                <w:lang w:val="en-US"/>
              </w:rPr>
            </w:rPrChange>
          </w:rPr>
          <w:t>event</w:t>
        </w:r>
        <w:r w:rsidR="00BD7AC8">
          <w:rPr>
            <w:lang w:val="en-US"/>
          </w:rPr>
          <w:t xml:space="preserve"> </w:t>
        </w:r>
      </w:ins>
      <w:ins w:id="2258" w:author="arkat" w:date="2017-09-28T14:47:00Z">
        <w:r w:rsidR="00BD7AC8">
          <w:rPr>
            <w:lang w:val="en-US"/>
          </w:rPr>
          <w:t xml:space="preserve">dan </w:t>
        </w:r>
        <w:r w:rsidR="00BD7AC8" w:rsidRPr="00BD7AC8">
          <w:rPr>
            <w:i/>
            <w:lang w:val="en-US"/>
            <w:rPrChange w:id="2259"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260"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261" w:author="arkat" w:date="2017-09-28T14:47:00Z">
        <w:r>
          <w:rPr>
            <w:lang w:val="en-US"/>
          </w:rPr>
          <w:fldChar w:fldCharType="end"/>
        </w:r>
        <w:r>
          <w:rPr>
            <w:lang w:val="en-US"/>
          </w:rPr>
          <w:t xml:space="preserve">. </w:t>
        </w:r>
        <w:r w:rsidRPr="00BD7AC8">
          <w:rPr>
            <w:i/>
            <w:lang w:val="en-US"/>
            <w:rPrChange w:id="2262" w:author="arkat" w:date="2017-10-02T22:06:00Z">
              <w:rPr>
                <w:lang w:val="en-US"/>
              </w:rPr>
            </w:rPrChange>
          </w:rPr>
          <w:t>Connector</w:t>
        </w:r>
        <w:r>
          <w:rPr>
            <w:lang w:val="en-US"/>
          </w:rPr>
          <w:t xml:space="preserve"> terdiri dari </w:t>
        </w:r>
        <w:r w:rsidRPr="00BD7AC8">
          <w:rPr>
            <w:i/>
            <w:lang w:val="en-US"/>
            <w:rPrChange w:id="2263" w:author="arkat" w:date="2017-10-02T22:06:00Z">
              <w:rPr>
                <w:lang w:val="en-US"/>
              </w:rPr>
            </w:rPrChange>
          </w:rPr>
          <w:t>OR-Connector</w:t>
        </w:r>
        <w:r>
          <w:rPr>
            <w:lang w:val="en-US"/>
          </w:rPr>
          <w:t xml:space="preserve">, </w:t>
        </w:r>
        <w:r w:rsidRPr="00BD7AC8">
          <w:rPr>
            <w:i/>
            <w:lang w:val="en-US"/>
            <w:rPrChange w:id="2264" w:author="arkat" w:date="2017-10-02T22:06:00Z">
              <w:rPr>
                <w:lang w:val="en-US"/>
              </w:rPr>
            </w:rPrChange>
          </w:rPr>
          <w:t>AND-Connertor</w:t>
        </w:r>
        <w:r>
          <w:rPr>
            <w:lang w:val="en-US"/>
          </w:rPr>
          <w:t xml:space="preserve"> dan </w:t>
        </w:r>
        <w:r w:rsidRPr="00BD7AC8">
          <w:rPr>
            <w:i/>
            <w:lang w:val="en-US"/>
            <w:rPrChange w:id="2265"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2266" w:author="arkat" w:date="2017-09-29T06:56:00Z"/>
          <w:lang w:val="en-US"/>
        </w:rPr>
        <w:pPrChange w:id="2267" w:author="arkat" w:date="2017-09-29T07:36:00Z">
          <w:pPr>
            <w:pStyle w:val="BodyText"/>
            <w:spacing w:after="0"/>
            <w:ind w:firstLine="270"/>
          </w:pPr>
        </w:pPrChange>
      </w:pPr>
      <w:ins w:id="2268" w:author="arkat" w:date="2017-09-29T07:36:00Z">
        <w:r w:rsidRPr="00134EC7">
          <w:rPr>
            <w:i/>
            <w:lang w:val="en-US"/>
            <w:rPrChange w:id="2269" w:author="arkat" w:date="2017-09-29T07:36:00Z">
              <w:rPr>
                <w:lang w:val="en-US"/>
              </w:rPr>
            </w:rPrChange>
          </w:rPr>
          <w:t>Control Flow</w:t>
        </w:r>
        <w:r>
          <w:rPr>
            <w:lang w:val="en-US"/>
          </w:rPr>
          <w:t xml:space="preserve">, Hubungan antara elemen satu dengan elemen lainya dihubungkan dengan </w:t>
        </w:r>
        <w:r w:rsidRPr="00134EC7">
          <w:rPr>
            <w:i/>
            <w:lang w:val="en-US"/>
            <w:rPrChange w:id="2270" w:author="arkat" w:date="2017-09-29T07:36:00Z">
              <w:rPr>
                <w:lang w:val="en-US"/>
              </w:rPr>
            </w:rPrChange>
          </w:rPr>
          <w:t>control flow</w:t>
        </w:r>
        <w:r>
          <w:rPr>
            <w:lang w:val="en-US"/>
          </w:rPr>
          <w:t>.</w:t>
        </w:r>
      </w:ins>
    </w:p>
    <w:p w14:paraId="7FF63D31" w14:textId="7092C6BE" w:rsidR="002C4E48" w:rsidRDefault="003C2E0B">
      <w:pPr>
        <w:pStyle w:val="BodyText"/>
        <w:spacing w:after="0"/>
        <w:ind w:firstLine="270"/>
        <w:rPr>
          <w:ins w:id="2271" w:author="arkat" w:date="2017-10-02T09:07:00Z"/>
          <w:lang w:val="en-US"/>
        </w:rPr>
      </w:pPr>
      <w:ins w:id="2272" w:author="arkat" w:date="2017-09-28T13:47:00Z">
        <w:r>
          <w:rPr>
            <w:lang w:val="en-US"/>
          </w:rPr>
          <w:t>Hanya elemen inti EPC</w:t>
        </w:r>
      </w:ins>
      <w:ins w:id="2273" w:author="arkat" w:date="2017-09-28T13:50:00Z">
        <w:r>
          <w:rPr>
            <w:lang w:val="en-US"/>
          </w:rPr>
          <w:t xml:space="preserve"> ini</w:t>
        </w:r>
      </w:ins>
      <w:ins w:id="2274" w:author="arkat" w:date="2017-09-28T13:47:00Z">
        <w:r>
          <w:rPr>
            <w:lang w:val="en-US"/>
          </w:rPr>
          <w:t xml:space="preserve"> yang didokumentasikan dan diformalkan</w:t>
        </w:r>
      </w:ins>
      <w:ins w:id="2275" w:author="arkat" w:date="2017-09-28T13:48:00Z">
        <w:r>
          <w:rPr>
            <w:lang w:val="en-US"/>
          </w:rPr>
          <w:t xml:space="preserve"> </w:t>
        </w:r>
      </w:ins>
      <w:ins w:id="2276"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2277" w:author="arkat" w:date="2017-09-28T13:49:00Z">
        <w:r>
          <w:rPr>
            <w:lang w:val="en-US"/>
          </w:rPr>
          <w:fldChar w:fldCharType="end"/>
        </w:r>
      </w:ins>
      <w:ins w:id="2278" w:author="arkat" w:date="2017-09-28T13:47:00Z">
        <w:r>
          <w:rPr>
            <w:lang w:val="en-US"/>
          </w:rPr>
          <w:t>.</w:t>
        </w:r>
      </w:ins>
      <w:ins w:id="2279" w:author="arkat" w:date="2017-09-28T13:51:00Z">
        <w:r>
          <w:rPr>
            <w:lang w:val="en-US"/>
          </w:rPr>
          <w:t xml:space="preserve"> Perluasan elemen (</w:t>
        </w:r>
        <w:r w:rsidRPr="003C2E0B">
          <w:rPr>
            <w:i/>
            <w:lang w:val="en-US"/>
            <w:rPrChange w:id="2280" w:author="arkat" w:date="2017-09-28T13:53:00Z">
              <w:rPr>
                <w:lang w:val="en-US"/>
              </w:rPr>
            </w:rPrChange>
          </w:rPr>
          <w:t>extended</w:t>
        </w:r>
        <w:r>
          <w:rPr>
            <w:lang w:val="en-US"/>
          </w:rPr>
          <w:t>)</w:t>
        </w:r>
      </w:ins>
      <w:ins w:id="2281" w:author="arkat" w:date="2017-09-28T13:52:00Z">
        <w:r>
          <w:rPr>
            <w:lang w:val="en-US"/>
          </w:rPr>
          <w:t xml:space="preserve"> EPC tidak didokumentasikan dan diformalkan </w:t>
        </w:r>
      </w:ins>
      <w:ins w:id="2282" w:author="arkat" w:date="2017-09-28T13:53:00Z">
        <w:r>
          <w:rPr>
            <w:lang w:val="en-US"/>
          </w:rPr>
          <w:t xml:space="preserve">dengan baik, sehingga ada banyak elemen perluasan di beberapa referensi. Berikut penulis </w:t>
        </w:r>
      </w:ins>
      <w:ins w:id="2283" w:author="arkat" w:date="2017-10-02T22:07:00Z">
        <w:r w:rsidR="00BD7AC8">
          <w:rPr>
            <w:lang w:val="en-US"/>
          </w:rPr>
          <w:t xml:space="preserve">deskripsikan </w:t>
        </w:r>
      </w:ins>
      <w:ins w:id="2284" w:author="arkat" w:date="2017-09-28T13:53:00Z">
        <w:r>
          <w:rPr>
            <w:lang w:val="en-US"/>
          </w:rPr>
          <w:t xml:space="preserve">perbedaan perluasan notasi </w:t>
        </w:r>
      </w:ins>
      <w:ins w:id="2285" w:author="arkat" w:date="2017-09-28T13:55:00Z">
        <w:r w:rsidR="00DC4822">
          <w:rPr>
            <w:lang w:val="en-US"/>
          </w:rPr>
          <w:t xml:space="preserve">EPC yang </w:t>
        </w:r>
      </w:ins>
      <w:ins w:id="2286" w:author="arkat" w:date="2017-09-28T14:34:00Z">
        <w:r w:rsidR="0073701D">
          <w:rPr>
            <w:lang w:val="en-US"/>
          </w:rPr>
          <w:t>digun</w:t>
        </w:r>
      </w:ins>
      <w:ins w:id="2287" w:author="arkat" w:date="2017-10-06T08:01:00Z">
        <w:r w:rsidR="008D650E">
          <w:rPr>
            <w:lang w:val="en-US"/>
          </w:rPr>
          <w:t>akan</w:t>
        </w:r>
      </w:ins>
      <w:ins w:id="2288" w:author="arkat" w:date="2017-09-28T14:34:00Z">
        <w:r w:rsidR="0073701D">
          <w:rPr>
            <w:lang w:val="en-US"/>
          </w:rPr>
          <w:t xml:space="preserve"> </w:t>
        </w:r>
      </w:ins>
      <w:ins w:id="2289" w:author="arkat" w:date="2017-09-28T13:55:00Z">
        <w:r w:rsidR="00DC4822">
          <w:rPr>
            <w:lang w:val="en-US"/>
          </w:rPr>
          <w:t xml:space="preserve">oleh </w:t>
        </w:r>
      </w:ins>
      <w:ins w:id="2290"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2291" w:author="arkat" w:date="2017-09-28T13:58:00Z">
        <w:r w:rsidR="00DC4822" w:rsidRPr="00DC4822" w:rsidDel="00DC4822">
          <w:rPr>
            <w:noProof/>
            <w:lang w:val="en-US"/>
          </w:rPr>
          <w:delText>(</w:delText>
        </w:r>
      </w:del>
      <w:r w:rsidR="00DC4822" w:rsidRPr="00DC4822">
        <w:rPr>
          <w:noProof/>
          <w:lang w:val="en-US"/>
        </w:rPr>
        <w:t>Decker &amp; Tscheschner</w:t>
      </w:r>
      <w:del w:id="2292" w:author="arkat" w:date="2017-09-28T13:58:00Z">
        <w:r w:rsidR="00DC4822" w:rsidRPr="00DC4822" w:rsidDel="00DC4822">
          <w:rPr>
            <w:noProof/>
            <w:lang w:val="en-US"/>
          </w:rPr>
          <w:delText>,</w:delText>
        </w:r>
      </w:del>
      <w:r w:rsidR="00DC4822" w:rsidRPr="00DC4822">
        <w:rPr>
          <w:noProof/>
          <w:lang w:val="en-US"/>
        </w:rPr>
        <w:t xml:space="preserve"> </w:t>
      </w:r>
      <w:ins w:id="2293" w:author="arkat" w:date="2017-09-28T13:58:00Z">
        <w:r w:rsidR="00DC4822">
          <w:rPr>
            <w:noProof/>
            <w:lang w:val="en-US"/>
          </w:rPr>
          <w:t>(</w:t>
        </w:r>
      </w:ins>
      <w:r w:rsidR="00DC4822" w:rsidRPr="00DC4822">
        <w:rPr>
          <w:noProof/>
          <w:lang w:val="en-US"/>
        </w:rPr>
        <w:t>2009)</w:t>
      </w:r>
      <w:ins w:id="2294" w:author="arkat" w:date="2017-09-28T13:58:00Z">
        <w:r w:rsidR="00DC4822">
          <w:rPr>
            <w:lang w:val="en-US"/>
          </w:rPr>
          <w:fldChar w:fldCharType="end"/>
        </w:r>
        <w:r w:rsidR="00DC4822">
          <w:rPr>
            <w:lang w:val="en-US"/>
          </w:rPr>
          <w:t xml:space="preserve"> dan perluasan notasi EPC di ArisExpress.</w:t>
        </w:r>
      </w:ins>
      <w:ins w:id="2295" w:author="arkat" w:date="2017-09-28T15:07:00Z">
        <w:r w:rsidR="002902F4">
          <w:rPr>
            <w:lang w:val="en-US"/>
          </w:rPr>
          <w:t xml:space="preserve"> </w:t>
        </w:r>
      </w:ins>
    </w:p>
    <w:p w14:paraId="31BE79C8" w14:textId="1737F3E5" w:rsidR="00784D78" w:rsidRPr="00832701" w:rsidRDefault="00A70FC1">
      <w:pPr>
        <w:ind w:firstLine="270"/>
        <w:rPr>
          <w:ins w:id="2296" w:author="arkat" w:date="2017-10-02T09:08:00Z"/>
        </w:rPr>
      </w:pPr>
      <w:ins w:id="2297" w:author="arkat" w:date="2017-10-02T09:08:00Z">
        <w:r w:rsidRPr="00832701">
          <w:t>Untuk merepresentasikan percabangan dan pe</w:t>
        </w:r>
        <w:r w:rsidR="00BD7AC8">
          <w:t xml:space="preserve">rulangan di dalam proses bisnis. </w:t>
        </w:r>
      </w:ins>
      <w:ins w:id="2298" w:author="arkat" w:date="2017-10-02T22:07:00Z">
        <w:r w:rsidR="00BD7AC8" w:rsidRPr="00832701">
          <w:t>ARISExpress</w:t>
        </w:r>
      </w:ins>
      <w:ins w:id="2299" w:author="arkat" w:date="2017-10-02T09:08:00Z">
        <w:r w:rsidR="00BD7AC8">
          <w:t xml:space="preserve"> menambahkan </w:t>
        </w:r>
        <w:r w:rsidRPr="00832701">
          <w:t>aturan organisasi untuk mengilustrasikan struktural mereka dengan dengan menggun</w:t>
        </w:r>
      </w:ins>
      <w:ins w:id="2300" w:author="arkat" w:date="2017-10-06T08:01:00Z">
        <w:r w:rsidR="008D650E">
          <w:t>akan</w:t>
        </w:r>
      </w:ins>
      <w:ins w:id="2301" w:author="arkat" w:date="2017-10-02T09:08:00Z">
        <w:r w:rsidRPr="00832701">
          <w:t xml:space="preserve"> diagram organisasai</w:t>
        </w:r>
      </w:ins>
      <w:ins w:id="2302"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2303" w:author="arkat" w:date="2017-10-02T09:08:00Z">
        <w:r w:rsidRPr="00832701">
          <w:t xml:space="preserve">. </w:t>
        </w:r>
      </w:ins>
      <w:ins w:id="2304"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2305" w:author="arkat" w:date="2017-10-02T09:08:00Z"/>
        </w:rPr>
      </w:pPr>
      <w:ins w:id="2306" w:author="arkat" w:date="2017-10-02T09:08:00Z">
        <w:r w:rsidRPr="00832701">
          <w:t>Siapa yang bertanggungjawab untuk siapa?</w:t>
        </w:r>
      </w:ins>
    </w:p>
    <w:p w14:paraId="47FBBA4C" w14:textId="77777777" w:rsidR="00A70FC1" w:rsidRPr="00832701" w:rsidRDefault="00A70FC1" w:rsidP="00A70FC1">
      <w:pPr>
        <w:pStyle w:val="ListParagraph"/>
        <w:numPr>
          <w:ilvl w:val="0"/>
          <w:numId w:val="117"/>
        </w:numPr>
        <w:ind w:left="360"/>
        <w:rPr>
          <w:ins w:id="2307" w:author="arkat" w:date="2017-10-02T09:08:00Z"/>
        </w:rPr>
      </w:pPr>
      <w:ins w:id="2308" w:author="arkat" w:date="2017-10-02T09:08:00Z">
        <w:r w:rsidRPr="00832701">
          <w:lastRenderedPageBreak/>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2309" w:author="arkat" w:date="2017-09-28T14:08:00Z"/>
          <w:rPrChange w:id="2310" w:author="arkat" w:date="2017-10-02T21:12:00Z">
            <w:rPr>
              <w:ins w:id="2311" w:author="arkat" w:date="2017-09-28T14:08:00Z"/>
              <w:lang w:val="en-US"/>
            </w:rPr>
          </w:rPrChange>
        </w:rPr>
        <w:pPrChange w:id="2312" w:author="arkat" w:date="2017-10-02T21:12:00Z">
          <w:pPr>
            <w:pStyle w:val="BodyText"/>
            <w:spacing w:after="0"/>
            <w:ind w:firstLine="270"/>
          </w:pPr>
        </w:pPrChange>
      </w:pPr>
      <w:ins w:id="2313" w:author="arkat" w:date="2017-10-02T09:08:00Z">
        <w:r w:rsidRPr="00832701">
          <w:t>Bagaimana saluran komunikasinya?</w:t>
        </w:r>
      </w:ins>
    </w:p>
    <w:p w14:paraId="309F8E8D" w14:textId="77777777" w:rsidR="00E06A8F" w:rsidRDefault="00E06A8F">
      <w:pPr>
        <w:pStyle w:val="BodyText"/>
        <w:spacing w:after="0"/>
        <w:ind w:firstLine="270"/>
        <w:rPr>
          <w:ins w:id="2314"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315"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2316">
          <w:tblGrid>
            <w:gridCol w:w="1692"/>
            <w:gridCol w:w="2145"/>
            <w:gridCol w:w="321"/>
            <w:gridCol w:w="1686"/>
            <w:gridCol w:w="2311"/>
          </w:tblGrid>
        </w:tblGridChange>
      </w:tblGrid>
      <w:tr w:rsidR="006F2A3B" w14:paraId="0D9115EC" w14:textId="77777777" w:rsidTr="0073701D">
        <w:trPr>
          <w:jc w:val="center"/>
          <w:ins w:id="2317" w:author="arkat" w:date="2017-09-28T14:09:00Z"/>
        </w:trPr>
        <w:tc>
          <w:tcPr>
            <w:tcW w:w="0" w:type="auto"/>
            <w:tcPrChange w:id="2318" w:author="arkat" w:date="2017-09-28T14:33:00Z">
              <w:tcPr>
                <w:tcW w:w="1631" w:type="dxa"/>
              </w:tcPr>
            </w:tcPrChange>
          </w:tcPr>
          <w:p w14:paraId="4AC14994" w14:textId="3E9BD0B7" w:rsidR="00A90F6E" w:rsidRDefault="00A90F6E" w:rsidP="00686631">
            <w:pPr>
              <w:pStyle w:val="BodyText"/>
              <w:spacing w:after="0"/>
              <w:rPr>
                <w:ins w:id="2319" w:author="arkat" w:date="2017-09-28T14:09:00Z"/>
                <w:lang w:val="en-US"/>
              </w:rPr>
            </w:pPr>
            <w:ins w:id="2320" w:author="arkat" w:date="2017-09-28T14:09:00Z">
              <w:r w:rsidRPr="00A42612">
                <w:rPr>
                  <w:rFonts w:cs="Calibri"/>
                  <w:noProof/>
                  <w:szCs w:val="24"/>
                  <w:lang w:val="en-US"/>
                </w:rPr>
                <w:drawing>
                  <wp:inline distT="0" distB="0" distL="0" distR="0" wp14:anchorId="7AA2D02C" wp14:editId="72CBA72D">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2321" w:author="arkat" w:date="2017-09-28T14:33:00Z">
              <w:tcPr>
                <w:tcW w:w="2347" w:type="dxa"/>
                <w:vAlign w:val="center"/>
              </w:tcPr>
            </w:tcPrChange>
          </w:tcPr>
          <w:p w14:paraId="74309A63" w14:textId="0E9811F4" w:rsidR="00A90F6E" w:rsidRDefault="00A90F6E" w:rsidP="00686631">
            <w:pPr>
              <w:pStyle w:val="BodyText"/>
              <w:spacing w:after="0"/>
              <w:rPr>
                <w:ins w:id="2322" w:author="arkat" w:date="2017-09-28T14:09:00Z"/>
                <w:lang w:val="en-US"/>
              </w:rPr>
            </w:pPr>
            <w:ins w:id="2323" w:author="arkat" w:date="2017-09-28T14:09:00Z">
              <w:r>
                <w:rPr>
                  <w:lang w:val="en-US"/>
                </w:rPr>
                <w:t>Process Interfacs</w:t>
              </w:r>
            </w:ins>
          </w:p>
        </w:tc>
        <w:tc>
          <w:tcPr>
            <w:tcW w:w="0" w:type="auto"/>
            <w:vAlign w:val="center"/>
            <w:tcPrChange w:id="2324" w:author="arkat" w:date="2017-09-28T14:33:00Z">
              <w:tcPr>
                <w:tcW w:w="360" w:type="dxa"/>
                <w:vAlign w:val="center"/>
              </w:tcPr>
            </w:tcPrChange>
          </w:tcPr>
          <w:p w14:paraId="079FD030" w14:textId="77777777" w:rsidR="00A90F6E" w:rsidRDefault="00A90F6E" w:rsidP="00686631">
            <w:pPr>
              <w:pStyle w:val="BodyText"/>
              <w:spacing w:after="0"/>
              <w:rPr>
                <w:ins w:id="2325" w:author="arkat" w:date="2017-09-28T14:09:00Z"/>
                <w:lang w:val="en-US"/>
              </w:rPr>
            </w:pPr>
          </w:p>
        </w:tc>
        <w:tc>
          <w:tcPr>
            <w:tcW w:w="0" w:type="auto"/>
            <w:vAlign w:val="center"/>
            <w:tcPrChange w:id="2326" w:author="arkat" w:date="2017-09-28T14:33:00Z">
              <w:tcPr>
                <w:tcW w:w="1080" w:type="dxa"/>
                <w:vAlign w:val="center"/>
              </w:tcPr>
            </w:tcPrChange>
          </w:tcPr>
          <w:p w14:paraId="19027D9C" w14:textId="243DD54E" w:rsidR="00A90F6E" w:rsidRDefault="006F2A3B" w:rsidP="00686631">
            <w:pPr>
              <w:pStyle w:val="BodyText"/>
              <w:spacing w:after="0"/>
              <w:rPr>
                <w:ins w:id="2327" w:author="arkat" w:date="2017-09-28T14:09:00Z"/>
                <w:lang w:val="en-US"/>
              </w:rPr>
            </w:pPr>
            <w:ins w:id="2328" w:author="arkat" w:date="2017-09-28T14:21:00Z">
              <w:r w:rsidRPr="00A42612">
                <w:rPr>
                  <w:rFonts w:cs="Calibri"/>
                  <w:noProof/>
                  <w:szCs w:val="24"/>
                  <w:lang w:val="en-US"/>
                </w:rPr>
                <w:drawing>
                  <wp:inline distT="0" distB="0" distL="0" distR="0" wp14:anchorId="732CD525" wp14:editId="09D970A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2329" w:author="arkat" w:date="2017-09-28T14:33:00Z">
              <w:tcPr>
                <w:tcW w:w="2737" w:type="dxa"/>
                <w:vAlign w:val="center"/>
              </w:tcPr>
            </w:tcPrChange>
          </w:tcPr>
          <w:p w14:paraId="0F9977AE" w14:textId="1FF5A7C3" w:rsidR="00A90F6E" w:rsidRDefault="006F2A3B" w:rsidP="00686631">
            <w:pPr>
              <w:pStyle w:val="BodyText"/>
              <w:spacing w:after="0"/>
              <w:rPr>
                <w:ins w:id="2330" w:author="arkat" w:date="2017-09-28T14:09:00Z"/>
                <w:lang w:val="en-US"/>
              </w:rPr>
            </w:pPr>
            <w:ins w:id="2331" w:author="arkat" w:date="2017-09-28T14:09:00Z">
              <w:r>
                <w:rPr>
                  <w:lang w:val="en-US"/>
                </w:rPr>
                <w:t>Person</w:t>
              </w:r>
            </w:ins>
          </w:p>
        </w:tc>
      </w:tr>
      <w:tr w:rsidR="006F2A3B" w14:paraId="40ADF324" w14:textId="77777777" w:rsidTr="0073701D">
        <w:trPr>
          <w:jc w:val="center"/>
          <w:ins w:id="2332" w:author="arkat" w:date="2017-09-28T14:09:00Z"/>
        </w:trPr>
        <w:tc>
          <w:tcPr>
            <w:tcW w:w="0" w:type="auto"/>
            <w:tcPrChange w:id="2333" w:author="arkat" w:date="2017-09-28T14:33:00Z">
              <w:tcPr>
                <w:tcW w:w="1631" w:type="dxa"/>
              </w:tcPr>
            </w:tcPrChange>
          </w:tcPr>
          <w:p w14:paraId="1202ABB2" w14:textId="4BBD0535" w:rsidR="00A90F6E" w:rsidRDefault="00A90F6E" w:rsidP="00686631">
            <w:pPr>
              <w:pStyle w:val="BodyText"/>
              <w:spacing w:after="0"/>
              <w:rPr>
                <w:ins w:id="2334" w:author="arkat" w:date="2017-09-28T14:09:00Z"/>
                <w:lang w:val="en-US"/>
              </w:rPr>
            </w:pPr>
            <w:ins w:id="2335" w:author="arkat" w:date="2017-09-28T14:09:00Z">
              <w:r w:rsidRPr="00A42612">
                <w:rPr>
                  <w:rFonts w:cs="Calibri"/>
                  <w:noProof/>
                  <w:szCs w:val="24"/>
                  <w:lang w:val="en-US"/>
                </w:rPr>
                <w:drawing>
                  <wp:inline distT="0" distB="0" distL="0" distR="0" wp14:anchorId="2D7D96A0" wp14:editId="75C42BC1">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2336" w:author="arkat" w:date="2017-09-28T14:33:00Z">
              <w:tcPr>
                <w:tcW w:w="2347" w:type="dxa"/>
                <w:vAlign w:val="center"/>
              </w:tcPr>
            </w:tcPrChange>
          </w:tcPr>
          <w:p w14:paraId="0B817E8B" w14:textId="5DB8F124" w:rsidR="00A90F6E" w:rsidRDefault="00A90F6E" w:rsidP="00686631">
            <w:pPr>
              <w:pStyle w:val="BodyText"/>
              <w:spacing w:after="0"/>
              <w:rPr>
                <w:ins w:id="2337" w:author="arkat" w:date="2017-09-28T14:09:00Z"/>
                <w:lang w:val="en-US"/>
              </w:rPr>
            </w:pPr>
            <w:ins w:id="2338" w:author="arkat" w:date="2017-09-28T14:10:00Z">
              <w:r>
                <w:rPr>
                  <w:rFonts w:cs="Calibri"/>
                  <w:noProof/>
                  <w:szCs w:val="24"/>
                  <w:lang w:val="en-US"/>
                </w:rPr>
                <w:t>Organizational Unit</w:t>
              </w:r>
            </w:ins>
          </w:p>
        </w:tc>
        <w:tc>
          <w:tcPr>
            <w:tcW w:w="0" w:type="auto"/>
            <w:vAlign w:val="center"/>
            <w:tcPrChange w:id="2339" w:author="arkat" w:date="2017-09-28T14:33:00Z">
              <w:tcPr>
                <w:tcW w:w="360" w:type="dxa"/>
                <w:vAlign w:val="center"/>
              </w:tcPr>
            </w:tcPrChange>
          </w:tcPr>
          <w:p w14:paraId="01E05ACA" w14:textId="77777777" w:rsidR="00A90F6E" w:rsidRDefault="00A90F6E" w:rsidP="00686631">
            <w:pPr>
              <w:pStyle w:val="BodyText"/>
              <w:spacing w:after="0"/>
              <w:rPr>
                <w:ins w:id="2340" w:author="arkat" w:date="2017-09-28T14:09:00Z"/>
                <w:lang w:val="en-US"/>
              </w:rPr>
            </w:pPr>
          </w:p>
        </w:tc>
        <w:tc>
          <w:tcPr>
            <w:tcW w:w="0" w:type="auto"/>
            <w:vAlign w:val="center"/>
            <w:tcPrChange w:id="2341" w:author="arkat" w:date="2017-09-28T14:33:00Z">
              <w:tcPr>
                <w:tcW w:w="1080" w:type="dxa"/>
                <w:vAlign w:val="center"/>
              </w:tcPr>
            </w:tcPrChange>
          </w:tcPr>
          <w:p w14:paraId="1707A504" w14:textId="7EADBB29" w:rsidR="00A90F6E" w:rsidRDefault="006F2A3B" w:rsidP="00686631">
            <w:pPr>
              <w:pStyle w:val="BodyText"/>
              <w:spacing w:after="0"/>
              <w:rPr>
                <w:ins w:id="2342" w:author="arkat" w:date="2017-09-28T14:09:00Z"/>
                <w:lang w:val="en-US"/>
              </w:rPr>
            </w:pPr>
            <w:ins w:id="2343" w:author="arkat" w:date="2017-09-28T14:22:00Z">
              <w:r w:rsidRPr="00A42612">
                <w:rPr>
                  <w:rFonts w:cs="Calibri"/>
                  <w:noProof/>
                  <w:szCs w:val="24"/>
                  <w:lang w:val="en-US"/>
                </w:rPr>
                <w:drawing>
                  <wp:inline distT="0" distB="0" distL="0" distR="0" wp14:anchorId="69F20DE0" wp14:editId="01CF90F0">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2344" w:author="arkat" w:date="2017-09-28T14:33:00Z">
              <w:tcPr>
                <w:tcW w:w="2737" w:type="dxa"/>
                <w:vAlign w:val="center"/>
              </w:tcPr>
            </w:tcPrChange>
          </w:tcPr>
          <w:p w14:paraId="1B5255B0" w14:textId="55F4D49B" w:rsidR="00A90F6E" w:rsidRDefault="006F2A3B" w:rsidP="00686631">
            <w:pPr>
              <w:pStyle w:val="BodyText"/>
              <w:spacing w:after="0"/>
              <w:rPr>
                <w:ins w:id="2345" w:author="arkat" w:date="2017-09-28T14:09:00Z"/>
                <w:lang w:val="en-US"/>
              </w:rPr>
            </w:pPr>
            <w:ins w:id="2346" w:author="arkat" w:date="2017-09-28T14:23:00Z">
              <w:r>
                <w:rPr>
                  <w:lang w:val="en-US"/>
                </w:rPr>
                <w:t>Location</w:t>
              </w:r>
            </w:ins>
          </w:p>
        </w:tc>
      </w:tr>
      <w:tr w:rsidR="006F2A3B" w14:paraId="1A1743F9" w14:textId="77777777" w:rsidTr="0073701D">
        <w:trPr>
          <w:jc w:val="center"/>
          <w:ins w:id="2347" w:author="arkat" w:date="2017-09-28T14:09:00Z"/>
        </w:trPr>
        <w:tc>
          <w:tcPr>
            <w:tcW w:w="0" w:type="auto"/>
            <w:tcPrChange w:id="2348" w:author="arkat" w:date="2017-09-28T14:33:00Z">
              <w:tcPr>
                <w:tcW w:w="1631" w:type="dxa"/>
              </w:tcPr>
            </w:tcPrChange>
          </w:tcPr>
          <w:p w14:paraId="6C557A60" w14:textId="3F98A847" w:rsidR="00A90F6E" w:rsidRDefault="00A90F6E" w:rsidP="00686631">
            <w:pPr>
              <w:pStyle w:val="BodyText"/>
              <w:spacing w:after="0"/>
              <w:rPr>
                <w:ins w:id="2349" w:author="arkat" w:date="2017-09-28T14:09:00Z"/>
                <w:lang w:val="en-US"/>
              </w:rPr>
            </w:pPr>
            <w:ins w:id="2350" w:author="arkat" w:date="2017-09-28T14:09:00Z">
              <w:r w:rsidRPr="00A42612">
                <w:rPr>
                  <w:rFonts w:cs="Calibri"/>
                  <w:noProof/>
                  <w:szCs w:val="24"/>
                  <w:lang w:val="en-US"/>
                </w:rPr>
                <w:drawing>
                  <wp:inline distT="0" distB="0" distL="0" distR="0" wp14:anchorId="5E7C7DB0" wp14:editId="12F80A8D">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2351" w:author="arkat" w:date="2017-09-28T14:33:00Z">
              <w:tcPr>
                <w:tcW w:w="2347" w:type="dxa"/>
                <w:vAlign w:val="center"/>
              </w:tcPr>
            </w:tcPrChange>
          </w:tcPr>
          <w:p w14:paraId="2644ADF6" w14:textId="7087A9D6" w:rsidR="00A90F6E" w:rsidRDefault="006F2A3B" w:rsidP="00686631">
            <w:pPr>
              <w:pStyle w:val="BodyText"/>
              <w:spacing w:after="0"/>
              <w:rPr>
                <w:ins w:id="2352" w:author="arkat" w:date="2017-09-28T14:09:00Z"/>
                <w:lang w:val="en-US"/>
              </w:rPr>
            </w:pPr>
            <w:ins w:id="2353" w:author="arkat" w:date="2017-09-28T14:09:00Z">
              <w:r>
                <w:rPr>
                  <w:lang w:val="en-US"/>
                </w:rPr>
                <w:t>Role</w:t>
              </w:r>
            </w:ins>
          </w:p>
        </w:tc>
        <w:tc>
          <w:tcPr>
            <w:tcW w:w="0" w:type="auto"/>
            <w:vAlign w:val="center"/>
            <w:tcPrChange w:id="2354" w:author="arkat" w:date="2017-09-28T14:33:00Z">
              <w:tcPr>
                <w:tcW w:w="360" w:type="dxa"/>
                <w:vAlign w:val="center"/>
              </w:tcPr>
            </w:tcPrChange>
          </w:tcPr>
          <w:p w14:paraId="33D27E39" w14:textId="77777777" w:rsidR="00A90F6E" w:rsidRDefault="00A90F6E" w:rsidP="00686631">
            <w:pPr>
              <w:pStyle w:val="BodyText"/>
              <w:spacing w:after="0"/>
              <w:rPr>
                <w:ins w:id="2355" w:author="arkat" w:date="2017-09-28T14:09:00Z"/>
                <w:lang w:val="en-US"/>
              </w:rPr>
            </w:pPr>
          </w:p>
        </w:tc>
        <w:tc>
          <w:tcPr>
            <w:tcW w:w="0" w:type="auto"/>
            <w:vAlign w:val="center"/>
            <w:tcPrChange w:id="2356" w:author="arkat" w:date="2017-09-28T14:33:00Z">
              <w:tcPr>
                <w:tcW w:w="1080" w:type="dxa"/>
                <w:vAlign w:val="center"/>
              </w:tcPr>
            </w:tcPrChange>
          </w:tcPr>
          <w:p w14:paraId="2D4131F7" w14:textId="7471D64B" w:rsidR="00A90F6E" w:rsidRDefault="006F2A3B" w:rsidP="00686631">
            <w:pPr>
              <w:pStyle w:val="BodyText"/>
              <w:spacing w:after="0"/>
              <w:rPr>
                <w:ins w:id="2357" w:author="arkat" w:date="2017-09-28T14:09:00Z"/>
                <w:lang w:val="en-US"/>
              </w:rPr>
            </w:pPr>
            <w:ins w:id="2358" w:author="arkat" w:date="2017-09-28T14:22:00Z">
              <w:r w:rsidRPr="00A42612">
                <w:rPr>
                  <w:rFonts w:cs="Calibri"/>
                  <w:noProof/>
                  <w:szCs w:val="24"/>
                  <w:lang w:val="en-US"/>
                </w:rPr>
                <w:drawing>
                  <wp:inline distT="0" distB="0" distL="0" distR="0" wp14:anchorId="4E36F468" wp14:editId="50B98204">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2359" w:author="arkat" w:date="2017-09-28T14:33:00Z">
              <w:tcPr>
                <w:tcW w:w="2737" w:type="dxa"/>
                <w:vAlign w:val="center"/>
              </w:tcPr>
            </w:tcPrChange>
          </w:tcPr>
          <w:p w14:paraId="3926A1BB" w14:textId="7372E122" w:rsidR="00A90F6E" w:rsidRDefault="006F2A3B" w:rsidP="00686631">
            <w:pPr>
              <w:pStyle w:val="BodyText"/>
              <w:spacing w:after="0"/>
              <w:rPr>
                <w:ins w:id="2360" w:author="arkat" w:date="2017-09-28T14:09:00Z"/>
                <w:lang w:val="en-US"/>
              </w:rPr>
            </w:pPr>
            <w:ins w:id="2361" w:author="arkat" w:date="2017-09-28T14:23:00Z">
              <w:r>
                <w:rPr>
                  <w:lang w:val="en-US"/>
                </w:rPr>
                <w:t>Entity</w:t>
              </w:r>
            </w:ins>
          </w:p>
        </w:tc>
      </w:tr>
      <w:tr w:rsidR="006F2A3B" w14:paraId="74C0A602" w14:textId="77777777" w:rsidTr="0073701D">
        <w:tblPrEx>
          <w:tblPrExChange w:id="2362"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363" w:author="arkat" w:date="2017-09-28T14:22:00Z"/>
        </w:trPr>
        <w:tc>
          <w:tcPr>
            <w:tcW w:w="0" w:type="auto"/>
            <w:tcPrChange w:id="2364" w:author="arkat" w:date="2017-09-28T14:33:00Z">
              <w:tcPr>
                <w:tcW w:w="1631" w:type="dxa"/>
              </w:tcPr>
            </w:tcPrChange>
          </w:tcPr>
          <w:p w14:paraId="4BDE8C39" w14:textId="696708C9" w:rsidR="006F2A3B" w:rsidRPr="00A60671" w:rsidRDefault="006F2A3B" w:rsidP="00686631">
            <w:pPr>
              <w:pStyle w:val="BodyText"/>
              <w:spacing w:after="0"/>
              <w:rPr>
                <w:ins w:id="2365" w:author="arkat" w:date="2017-09-28T14:22:00Z"/>
                <w:rFonts w:cs="Calibri"/>
                <w:noProof/>
                <w:szCs w:val="24"/>
                <w:lang w:val="en-US"/>
              </w:rPr>
            </w:pPr>
            <w:ins w:id="2366" w:author="arkat" w:date="2017-09-28T14:22:00Z">
              <w:r w:rsidRPr="00A42612">
                <w:rPr>
                  <w:rFonts w:cs="Calibri"/>
                  <w:noProof/>
                  <w:szCs w:val="24"/>
                  <w:lang w:val="en-US"/>
                </w:rPr>
                <w:drawing>
                  <wp:inline distT="0" distB="0" distL="0" distR="0" wp14:anchorId="30C8EA27" wp14:editId="77BDA62C">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2367" w:author="arkat" w:date="2017-09-28T14:33:00Z">
              <w:tcPr>
                <w:tcW w:w="2347" w:type="dxa"/>
                <w:vAlign w:val="center"/>
              </w:tcPr>
            </w:tcPrChange>
          </w:tcPr>
          <w:p w14:paraId="33B63BAD" w14:textId="1933C61F" w:rsidR="006F2A3B" w:rsidRDefault="006F2A3B" w:rsidP="00686631">
            <w:pPr>
              <w:pStyle w:val="BodyText"/>
              <w:spacing w:after="0"/>
              <w:rPr>
                <w:ins w:id="2368" w:author="arkat" w:date="2017-09-28T14:22:00Z"/>
                <w:lang w:val="en-US"/>
              </w:rPr>
            </w:pPr>
            <w:ins w:id="2369" w:author="arkat" w:date="2017-09-28T14:23:00Z">
              <w:r>
                <w:rPr>
                  <w:lang w:val="en-US"/>
                </w:rPr>
                <w:t>Database</w:t>
              </w:r>
            </w:ins>
          </w:p>
        </w:tc>
        <w:tc>
          <w:tcPr>
            <w:tcW w:w="0" w:type="auto"/>
            <w:vAlign w:val="center"/>
            <w:tcPrChange w:id="2370" w:author="arkat" w:date="2017-09-28T14:33:00Z">
              <w:tcPr>
                <w:tcW w:w="360" w:type="dxa"/>
                <w:vAlign w:val="center"/>
              </w:tcPr>
            </w:tcPrChange>
          </w:tcPr>
          <w:p w14:paraId="711C34EF" w14:textId="77777777" w:rsidR="006F2A3B" w:rsidRDefault="006F2A3B" w:rsidP="00686631">
            <w:pPr>
              <w:pStyle w:val="BodyText"/>
              <w:spacing w:after="0"/>
              <w:rPr>
                <w:ins w:id="2371" w:author="arkat" w:date="2017-09-28T14:22:00Z"/>
                <w:lang w:val="en-US"/>
              </w:rPr>
            </w:pPr>
          </w:p>
        </w:tc>
        <w:tc>
          <w:tcPr>
            <w:tcW w:w="0" w:type="auto"/>
            <w:vAlign w:val="center"/>
            <w:tcPrChange w:id="2372" w:author="arkat" w:date="2017-09-28T14:33:00Z">
              <w:tcPr>
                <w:tcW w:w="1080" w:type="dxa"/>
                <w:vAlign w:val="center"/>
              </w:tcPr>
            </w:tcPrChange>
          </w:tcPr>
          <w:p w14:paraId="6227B3E7" w14:textId="4BACAFCF" w:rsidR="006F2A3B" w:rsidRPr="00A60671" w:rsidRDefault="006F2A3B" w:rsidP="00686631">
            <w:pPr>
              <w:pStyle w:val="BodyText"/>
              <w:spacing w:after="0"/>
              <w:rPr>
                <w:ins w:id="2373" w:author="arkat" w:date="2017-09-28T14:22:00Z"/>
                <w:rFonts w:cs="Calibri"/>
                <w:noProof/>
                <w:szCs w:val="24"/>
                <w:lang w:val="en-US"/>
              </w:rPr>
            </w:pPr>
            <w:ins w:id="2374" w:author="arkat" w:date="2017-09-28T14:22:00Z">
              <w:r w:rsidRPr="00A42612">
                <w:rPr>
                  <w:rFonts w:cs="Calibri"/>
                  <w:noProof/>
                  <w:szCs w:val="24"/>
                  <w:lang w:val="en-US"/>
                </w:rPr>
                <w:drawing>
                  <wp:inline distT="0" distB="0" distL="0" distR="0" wp14:anchorId="3AE16DEB" wp14:editId="419CD434">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2375" w:author="arkat" w:date="2017-09-28T14:33:00Z">
              <w:tcPr>
                <w:tcW w:w="2737" w:type="dxa"/>
                <w:vAlign w:val="center"/>
              </w:tcPr>
            </w:tcPrChange>
          </w:tcPr>
          <w:p w14:paraId="282D8128" w14:textId="724454F9" w:rsidR="006F2A3B" w:rsidRDefault="006F2A3B" w:rsidP="00686631">
            <w:pPr>
              <w:pStyle w:val="BodyText"/>
              <w:spacing w:after="0"/>
              <w:rPr>
                <w:ins w:id="2376" w:author="arkat" w:date="2017-09-28T14:22:00Z"/>
                <w:lang w:val="en-US"/>
              </w:rPr>
            </w:pPr>
            <w:ins w:id="2377" w:author="arkat" w:date="2017-09-28T14:23:00Z">
              <w:r>
                <w:rPr>
                  <w:lang w:val="en-US"/>
                </w:rPr>
                <w:t>Document</w:t>
              </w:r>
            </w:ins>
          </w:p>
        </w:tc>
      </w:tr>
      <w:tr w:rsidR="006F2A3B" w14:paraId="255C9F1D" w14:textId="77777777" w:rsidTr="0073701D">
        <w:tblPrEx>
          <w:tblPrExChange w:id="2378"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379" w:author="arkat" w:date="2017-09-28T14:22:00Z"/>
        </w:trPr>
        <w:tc>
          <w:tcPr>
            <w:tcW w:w="0" w:type="auto"/>
            <w:tcPrChange w:id="2380" w:author="arkat" w:date="2017-09-28T14:33:00Z">
              <w:tcPr>
                <w:tcW w:w="1631" w:type="dxa"/>
              </w:tcPr>
            </w:tcPrChange>
          </w:tcPr>
          <w:p w14:paraId="4C832631" w14:textId="3F5EA5BE" w:rsidR="006F2A3B" w:rsidRPr="00A60671" w:rsidRDefault="006F2A3B" w:rsidP="00686631">
            <w:pPr>
              <w:pStyle w:val="BodyText"/>
              <w:spacing w:after="0"/>
              <w:rPr>
                <w:ins w:id="2381" w:author="arkat" w:date="2017-09-28T14:22:00Z"/>
                <w:rFonts w:cs="Calibri"/>
                <w:noProof/>
                <w:szCs w:val="24"/>
                <w:lang w:val="en-US"/>
              </w:rPr>
            </w:pPr>
            <w:ins w:id="2382" w:author="arkat" w:date="2017-09-28T14:22:00Z">
              <w:r w:rsidRPr="00A42612">
                <w:rPr>
                  <w:rFonts w:cs="Calibri"/>
                  <w:noProof/>
                  <w:szCs w:val="24"/>
                  <w:lang w:val="en-US"/>
                </w:rPr>
                <w:drawing>
                  <wp:inline distT="0" distB="0" distL="0" distR="0" wp14:anchorId="2D0941C4" wp14:editId="3885B039">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2383" w:author="arkat" w:date="2017-09-28T14:33:00Z">
              <w:tcPr>
                <w:tcW w:w="2347" w:type="dxa"/>
                <w:vAlign w:val="center"/>
              </w:tcPr>
            </w:tcPrChange>
          </w:tcPr>
          <w:p w14:paraId="5E5D13A5" w14:textId="23D8A457" w:rsidR="006F2A3B" w:rsidRDefault="006F2A3B" w:rsidP="00686631">
            <w:pPr>
              <w:pStyle w:val="BodyText"/>
              <w:spacing w:after="0"/>
              <w:rPr>
                <w:ins w:id="2384" w:author="arkat" w:date="2017-09-28T14:22:00Z"/>
                <w:lang w:val="en-US"/>
              </w:rPr>
            </w:pPr>
            <w:ins w:id="2385" w:author="arkat" w:date="2017-09-28T14:25:00Z">
              <w:r>
                <w:rPr>
                  <w:lang w:val="en-US"/>
                </w:rPr>
                <w:t>IT System</w:t>
              </w:r>
            </w:ins>
          </w:p>
        </w:tc>
        <w:tc>
          <w:tcPr>
            <w:tcW w:w="0" w:type="auto"/>
            <w:vAlign w:val="center"/>
            <w:tcPrChange w:id="2386" w:author="arkat" w:date="2017-09-28T14:33:00Z">
              <w:tcPr>
                <w:tcW w:w="360" w:type="dxa"/>
                <w:vAlign w:val="center"/>
              </w:tcPr>
            </w:tcPrChange>
          </w:tcPr>
          <w:p w14:paraId="33C785B9" w14:textId="77777777" w:rsidR="006F2A3B" w:rsidRDefault="006F2A3B" w:rsidP="00686631">
            <w:pPr>
              <w:pStyle w:val="BodyText"/>
              <w:spacing w:after="0"/>
              <w:rPr>
                <w:ins w:id="2387" w:author="arkat" w:date="2017-09-28T14:22:00Z"/>
                <w:lang w:val="en-US"/>
              </w:rPr>
            </w:pPr>
          </w:p>
        </w:tc>
        <w:tc>
          <w:tcPr>
            <w:tcW w:w="0" w:type="auto"/>
            <w:vAlign w:val="center"/>
            <w:tcPrChange w:id="2388" w:author="arkat" w:date="2017-09-28T14:33:00Z">
              <w:tcPr>
                <w:tcW w:w="1080" w:type="dxa"/>
                <w:vAlign w:val="center"/>
              </w:tcPr>
            </w:tcPrChange>
          </w:tcPr>
          <w:p w14:paraId="0861C973" w14:textId="056D07B1" w:rsidR="006F2A3B" w:rsidRPr="00A60671" w:rsidRDefault="006F2A3B" w:rsidP="00686631">
            <w:pPr>
              <w:pStyle w:val="BodyText"/>
              <w:spacing w:after="0"/>
              <w:rPr>
                <w:ins w:id="2389" w:author="arkat" w:date="2017-09-28T14:22:00Z"/>
                <w:rFonts w:cs="Calibri"/>
                <w:noProof/>
                <w:szCs w:val="24"/>
                <w:lang w:val="en-US"/>
              </w:rPr>
            </w:pPr>
            <w:ins w:id="2390" w:author="arkat" w:date="2017-09-28T14:22:00Z">
              <w:r w:rsidRPr="00A42612">
                <w:rPr>
                  <w:rFonts w:cs="Calibri"/>
                  <w:noProof/>
                  <w:szCs w:val="24"/>
                  <w:lang w:val="en-US"/>
                </w:rPr>
                <w:drawing>
                  <wp:inline distT="0" distB="0" distL="0" distR="0" wp14:anchorId="42CCC813" wp14:editId="7BC652AB">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2391" w:author="arkat" w:date="2017-09-28T14:33:00Z">
              <w:tcPr>
                <w:tcW w:w="2737" w:type="dxa"/>
                <w:vAlign w:val="center"/>
              </w:tcPr>
            </w:tcPrChange>
          </w:tcPr>
          <w:p w14:paraId="2A79FFF2" w14:textId="4925531B" w:rsidR="006F2A3B" w:rsidRDefault="006F2A3B" w:rsidP="00686631">
            <w:pPr>
              <w:pStyle w:val="BodyText"/>
              <w:spacing w:after="0"/>
              <w:rPr>
                <w:ins w:id="2392" w:author="arkat" w:date="2017-09-28T14:22:00Z"/>
                <w:lang w:val="en-US"/>
              </w:rPr>
            </w:pPr>
            <w:ins w:id="2393" w:author="arkat" w:date="2017-09-28T14:25:00Z">
              <w:r>
                <w:rPr>
                  <w:lang w:val="en-US"/>
                </w:rPr>
                <w:t>Product</w:t>
              </w:r>
            </w:ins>
          </w:p>
        </w:tc>
      </w:tr>
      <w:tr w:rsidR="006F2A3B" w14:paraId="39B42B19" w14:textId="77777777" w:rsidTr="0073701D">
        <w:tblPrEx>
          <w:tblPrExChange w:id="2394"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395" w:author="arkat" w:date="2017-09-28T14:22:00Z"/>
        </w:trPr>
        <w:tc>
          <w:tcPr>
            <w:tcW w:w="0" w:type="auto"/>
            <w:tcPrChange w:id="2396" w:author="arkat" w:date="2017-09-28T14:33:00Z">
              <w:tcPr>
                <w:tcW w:w="1631" w:type="dxa"/>
              </w:tcPr>
            </w:tcPrChange>
          </w:tcPr>
          <w:p w14:paraId="7A8753F3" w14:textId="05E4D6C3" w:rsidR="006F2A3B" w:rsidRPr="00A60671" w:rsidRDefault="006F2A3B" w:rsidP="00686631">
            <w:pPr>
              <w:pStyle w:val="BodyText"/>
              <w:spacing w:after="0"/>
              <w:rPr>
                <w:ins w:id="2397" w:author="arkat" w:date="2017-09-28T14:22:00Z"/>
                <w:rFonts w:cs="Calibri"/>
                <w:noProof/>
                <w:szCs w:val="24"/>
                <w:lang w:val="en-US"/>
              </w:rPr>
            </w:pPr>
            <w:ins w:id="2398" w:author="arkat" w:date="2017-09-28T14:22:00Z">
              <w:r w:rsidRPr="00A42612">
                <w:rPr>
                  <w:rFonts w:cs="Calibri"/>
                  <w:noProof/>
                  <w:szCs w:val="24"/>
                  <w:lang w:val="en-US"/>
                </w:rPr>
                <w:drawing>
                  <wp:inline distT="0" distB="0" distL="0" distR="0" wp14:anchorId="370F9988" wp14:editId="025E73C5">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2399" w:author="arkat" w:date="2017-09-28T14:33:00Z">
              <w:tcPr>
                <w:tcW w:w="2347" w:type="dxa"/>
                <w:vAlign w:val="center"/>
              </w:tcPr>
            </w:tcPrChange>
          </w:tcPr>
          <w:p w14:paraId="34AC9D9E" w14:textId="37F200CF" w:rsidR="006F2A3B" w:rsidRDefault="006F2A3B" w:rsidP="00686631">
            <w:pPr>
              <w:pStyle w:val="BodyText"/>
              <w:spacing w:after="0"/>
              <w:rPr>
                <w:ins w:id="2400" w:author="arkat" w:date="2017-09-28T14:22:00Z"/>
                <w:lang w:val="en-US"/>
              </w:rPr>
            </w:pPr>
            <w:ins w:id="2401" w:author="arkat" w:date="2017-09-28T14:25:00Z">
              <w:r>
                <w:rPr>
                  <w:lang w:val="en-US"/>
                </w:rPr>
                <w:t>Risk</w:t>
              </w:r>
            </w:ins>
          </w:p>
        </w:tc>
        <w:tc>
          <w:tcPr>
            <w:tcW w:w="0" w:type="auto"/>
            <w:vAlign w:val="center"/>
            <w:tcPrChange w:id="2402" w:author="arkat" w:date="2017-09-28T14:33:00Z">
              <w:tcPr>
                <w:tcW w:w="360" w:type="dxa"/>
                <w:vAlign w:val="center"/>
              </w:tcPr>
            </w:tcPrChange>
          </w:tcPr>
          <w:p w14:paraId="5D27987A" w14:textId="77777777" w:rsidR="006F2A3B" w:rsidRDefault="006F2A3B" w:rsidP="00686631">
            <w:pPr>
              <w:pStyle w:val="BodyText"/>
              <w:spacing w:after="0"/>
              <w:rPr>
                <w:ins w:id="2403" w:author="arkat" w:date="2017-09-28T14:22:00Z"/>
                <w:lang w:val="en-US"/>
              </w:rPr>
            </w:pPr>
          </w:p>
        </w:tc>
        <w:tc>
          <w:tcPr>
            <w:tcW w:w="0" w:type="auto"/>
            <w:vAlign w:val="center"/>
            <w:tcPrChange w:id="2404" w:author="arkat" w:date="2017-09-28T14:33:00Z">
              <w:tcPr>
                <w:tcW w:w="1080" w:type="dxa"/>
                <w:vAlign w:val="center"/>
              </w:tcPr>
            </w:tcPrChange>
          </w:tcPr>
          <w:p w14:paraId="5311779B" w14:textId="609BC639" w:rsidR="006F2A3B" w:rsidRPr="00A60671" w:rsidRDefault="0073701D" w:rsidP="00686631">
            <w:pPr>
              <w:pStyle w:val="BodyText"/>
              <w:spacing w:after="0"/>
              <w:rPr>
                <w:ins w:id="2405" w:author="arkat" w:date="2017-09-28T14:22:00Z"/>
                <w:rFonts w:cs="Calibri"/>
                <w:noProof/>
                <w:szCs w:val="24"/>
                <w:lang w:val="en-US"/>
              </w:rPr>
            </w:pPr>
            <w:ins w:id="2406" w:author="arkat" w:date="2017-09-28T14:36:00Z">
              <w:r w:rsidRPr="00A42612">
                <w:rPr>
                  <w:rFonts w:cs="Calibri"/>
                  <w:noProof/>
                  <w:szCs w:val="24"/>
                  <w:lang w:val="en-US"/>
                </w:rPr>
                <mc:AlternateContent>
                  <mc:Choice Requires="wps">
                    <w:drawing>
                      <wp:anchor distT="0" distB="0" distL="114300" distR="114300" simplePos="0" relativeHeight="251644416" behindDoc="0" locked="0" layoutInCell="1" allowOverlap="1" wp14:anchorId="53105039" wp14:editId="7C8BF39A">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76CF2" id="Straight Connector 184"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2407" w:author="arkat" w:date="2017-09-28T14:33:00Z">
              <w:tcPr>
                <w:tcW w:w="2737" w:type="dxa"/>
                <w:vAlign w:val="center"/>
              </w:tcPr>
            </w:tcPrChange>
          </w:tcPr>
          <w:p w14:paraId="602655BD" w14:textId="50F7229A" w:rsidR="006F2A3B" w:rsidRDefault="0073701D" w:rsidP="00686631">
            <w:pPr>
              <w:pStyle w:val="BodyText"/>
              <w:spacing w:after="0"/>
              <w:rPr>
                <w:ins w:id="2408" w:author="arkat" w:date="2017-09-28T14:22:00Z"/>
                <w:lang w:val="en-US"/>
              </w:rPr>
            </w:pPr>
            <w:ins w:id="2409"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2410" w:author="arkat" w:date="2017-09-28T13:53:00Z"/>
          <w:b/>
          <w:lang w:val="en-US"/>
          <w:rPrChange w:id="2411" w:author="arkat" w:date="2017-10-02T22:09:00Z">
            <w:rPr>
              <w:ins w:id="2412" w:author="arkat" w:date="2017-09-28T13:53:00Z"/>
              <w:lang w:val="en-US"/>
            </w:rPr>
          </w:rPrChange>
        </w:rPr>
      </w:pPr>
    </w:p>
    <w:p w14:paraId="41BDED37" w14:textId="6E0F4FB1" w:rsidR="00E06A8F" w:rsidRPr="00E6554F" w:rsidRDefault="0073701D">
      <w:pPr>
        <w:pStyle w:val="GambarBAB2"/>
        <w:numPr>
          <w:ilvl w:val="0"/>
          <w:numId w:val="45"/>
        </w:numPr>
        <w:ind w:left="0" w:firstLine="0"/>
        <w:rPr>
          <w:ins w:id="2413" w:author="arkat" w:date="2017-09-28T20:51:00Z"/>
          <w:b/>
        </w:rPr>
        <w:pPrChange w:id="2414" w:author="arkat" w:date="2017-09-28T16:04:00Z">
          <w:pPr>
            <w:pStyle w:val="BodyText"/>
            <w:spacing w:after="0"/>
            <w:ind w:firstLine="270"/>
          </w:pPr>
        </w:pPrChange>
      </w:pPr>
      <w:bookmarkStart w:id="2415" w:name="_Toc494920096"/>
      <w:ins w:id="2416" w:author="arkat" w:date="2017-09-28T14:31:00Z">
        <w:r w:rsidRPr="00BD7AC8">
          <w:rPr>
            <w:b/>
            <w:rPrChange w:id="2417" w:author="arkat" w:date="2017-10-02T22:09:00Z">
              <w:rPr/>
            </w:rPrChange>
          </w:rPr>
          <w:t>Elemen Perluasan</w:t>
        </w:r>
      </w:ins>
      <w:ins w:id="2418" w:author="arkat" w:date="2017-09-28T14:32:00Z">
        <w:r w:rsidRPr="00E6554F">
          <w:rPr>
            <w:b/>
          </w:rPr>
          <w:t xml:space="preserve"> EPC</w:t>
        </w:r>
      </w:ins>
      <w:ins w:id="2419" w:author="arkat" w:date="2017-09-28T14:31:00Z">
        <w:r w:rsidRPr="00BD7AC8">
          <w:rPr>
            <w:b/>
            <w:rPrChange w:id="2420" w:author="arkat" w:date="2017-10-02T22:09:00Z">
              <w:rPr/>
            </w:rPrChange>
          </w:rPr>
          <w:t xml:space="preserve"> di ARISExpress</w:t>
        </w:r>
      </w:ins>
      <w:bookmarkEnd w:id="2415"/>
    </w:p>
    <w:p w14:paraId="1EA19A80" w14:textId="269ADAD2" w:rsidR="00E116C1" w:rsidRDefault="00BD7AC8">
      <w:pPr>
        <w:pStyle w:val="BodyText"/>
        <w:spacing w:after="0"/>
        <w:ind w:left="2160"/>
        <w:jc w:val="center"/>
        <w:rPr>
          <w:ins w:id="2421" w:author="arkat" w:date="2017-09-29T06:59:00Z"/>
          <w:lang w:val="en-US"/>
        </w:rPr>
        <w:pPrChange w:id="2422" w:author="arkat" w:date="2017-10-02T22:15:00Z">
          <w:pPr>
            <w:pStyle w:val="BodyText"/>
            <w:spacing w:after="0"/>
            <w:ind w:firstLine="270"/>
          </w:pPr>
        </w:pPrChange>
      </w:pPr>
      <w:ins w:id="2423" w:author="arkat" w:date="2017-10-02T22:12:00Z">
        <w:r>
          <w:rPr>
            <w:lang w:val="en-US"/>
          </w:rPr>
          <w:t xml:space="preserve">Sumber : </w:t>
        </w:r>
      </w:ins>
      <w:ins w:id="2424" w:author="arkat" w:date="2017-10-02T22:13:00Z">
        <w:r>
          <w:rPr>
            <w:lang w:val="en-US"/>
          </w:rPr>
          <w:fldChar w:fldCharType="begin" w:fldLock="1"/>
        </w:r>
      </w:ins>
      <w:ins w:id="2425"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2426"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2427" w:author="arkat" w:date="2017-10-02T22:13:00Z">
        <w:r w:rsidRPr="00BD7AC8" w:rsidDel="00BD7AC8">
          <w:rPr>
            <w:noProof/>
            <w:lang w:val="en-US"/>
          </w:rPr>
          <w:delText>(</w:delText>
        </w:r>
      </w:del>
      <w:r w:rsidRPr="00BD7AC8">
        <w:rPr>
          <w:noProof/>
          <w:lang w:val="en-US"/>
        </w:rPr>
        <w:t>ARIS</w:t>
      </w:r>
      <w:del w:id="2428" w:author="arkat" w:date="2017-10-02T22:13:00Z">
        <w:r w:rsidRPr="00BD7AC8" w:rsidDel="00BD7AC8">
          <w:rPr>
            <w:noProof/>
            <w:lang w:val="en-US"/>
          </w:rPr>
          <w:delText>,</w:delText>
        </w:r>
      </w:del>
      <w:r w:rsidRPr="00BD7AC8">
        <w:rPr>
          <w:noProof/>
          <w:lang w:val="en-US"/>
        </w:rPr>
        <w:t xml:space="preserve"> </w:t>
      </w:r>
      <w:ins w:id="2429" w:author="arkat" w:date="2017-10-02T22:13:00Z">
        <w:r>
          <w:rPr>
            <w:noProof/>
            <w:lang w:val="en-US"/>
          </w:rPr>
          <w:t>(</w:t>
        </w:r>
      </w:ins>
      <w:ins w:id="2430" w:author="arkat" w:date="2017-10-02T22:15:00Z">
        <w:r w:rsidR="00704B5D">
          <w:rPr>
            <w:noProof/>
            <w:lang w:val="en-US"/>
          </w:rPr>
          <w:t>2010</w:t>
        </w:r>
      </w:ins>
      <w:del w:id="2431" w:author="arkat" w:date="2017-10-02T22:15:00Z">
        <w:r w:rsidRPr="00BD7AC8" w:rsidDel="00704B5D">
          <w:rPr>
            <w:noProof/>
            <w:lang w:val="en-US"/>
          </w:rPr>
          <w:delText>n.d.</w:delText>
        </w:r>
      </w:del>
      <w:r w:rsidRPr="00BD7AC8">
        <w:rPr>
          <w:noProof/>
          <w:lang w:val="en-US"/>
        </w:rPr>
        <w:t>)</w:t>
      </w:r>
      <w:ins w:id="2432" w:author="arkat" w:date="2017-10-02T22:13:00Z">
        <w:r>
          <w:rPr>
            <w:lang w:val="en-US"/>
          </w:rPr>
          <w:fldChar w:fldCharType="end"/>
        </w:r>
      </w:ins>
    </w:p>
    <w:p w14:paraId="6560DAD4" w14:textId="2DF7478B" w:rsidR="001976ED" w:rsidRPr="00A54029" w:rsidRDefault="00BD7AC8">
      <w:pPr>
        <w:pStyle w:val="BodyText"/>
        <w:spacing w:after="0"/>
        <w:ind w:firstLine="270"/>
        <w:rPr>
          <w:ins w:id="2433" w:author="arkat" w:date="2017-09-29T06:25:00Z"/>
          <w:lang w:val="en-US"/>
          <w:rPrChange w:id="2434" w:author="arkat" w:date="2017-09-29T06:47:00Z">
            <w:rPr>
              <w:ins w:id="2435" w:author="arkat" w:date="2017-09-29T06:25:00Z"/>
              <w:rFonts w:ascii="ArialMT" w:hAnsi="ArialMT"/>
              <w:color w:val="231F20"/>
              <w:szCs w:val="24"/>
            </w:rPr>
          </w:rPrChange>
        </w:rPr>
      </w:pPr>
      <w:ins w:id="2436"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2437" w:author="arkat" w:date="2017-09-29T06:25:00Z">
        <w:r w:rsidR="001976ED" w:rsidRPr="00A54029">
          <w:rPr>
            <w:lang w:val="en-US"/>
            <w:rPrChange w:id="2438" w:author="arkat" w:date="2017-09-29T06:47:00Z">
              <w:rPr>
                <w:rFonts w:ascii="ArialMT" w:hAnsi="ArialMT"/>
                <w:color w:val="231F20"/>
                <w:szCs w:val="24"/>
              </w:rPr>
            </w:rPrChange>
          </w:rPr>
          <w:t xml:space="preserve">Definisi dari masing-masing </w:t>
        </w:r>
      </w:ins>
      <w:ins w:id="2439" w:author="arkat" w:date="2017-09-29T06:46:00Z">
        <w:r w:rsidR="00A54029" w:rsidRPr="00A54029">
          <w:rPr>
            <w:lang w:val="en-US"/>
            <w:rPrChange w:id="2440" w:author="arkat" w:date="2017-09-29T06:47:00Z">
              <w:rPr>
                <w:rFonts w:ascii="ArialMT" w:hAnsi="ArialMT"/>
                <w:color w:val="231F20"/>
                <w:szCs w:val="24"/>
              </w:rPr>
            </w:rPrChange>
          </w:rPr>
          <w:t xml:space="preserve">elemen seperti yang didefinisikan oleh </w:t>
        </w:r>
      </w:ins>
      <w:ins w:id="2441" w:author="arkat" w:date="2017-09-29T06:25:00Z">
        <w:r w:rsidR="001976ED" w:rsidRPr="00A54029">
          <w:rPr>
            <w:lang w:val="en-US"/>
            <w:rPrChange w:id="2442" w:author="arkat" w:date="2017-09-29T06:47:00Z">
              <w:rPr>
                <w:rFonts w:ascii="ArialMT" w:hAnsi="ArialMT"/>
                <w:color w:val="231F20"/>
                <w:szCs w:val="24"/>
              </w:rPr>
            </w:rPrChange>
          </w:rPr>
          <w:t>ARIS</w:t>
        </w:r>
      </w:ins>
      <w:ins w:id="2443" w:author="arkat" w:date="2017-09-29T06:46:00Z">
        <w:r w:rsidR="00A54029" w:rsidRPr="00A54029">
          <w:rPr>
            <w:lang w:val="en-US"/>
            <w:rPrChange w:id="2444" w:author="arkat" w:date="2017-09-29T06:47:00Z">
              <w:rPr>
                <w:rFonts w:ascii="ArialMT" w:hAnsi="ArialMT"/>
                <w:color w:val="231F20"/>
                <w:szCs w:val="24"/>
              </w:rPr>
            </w:rPrChange>
          </w:rPr>
          <w:t xml:space="preserve"> di dalam dokumentasinya </w:t>
        </w:r>
      </w:ins>
      <w:ins w:id="2445"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446" w:author="arkat" w:date="2017-10-02T22:11:00Z">
        <w:r>
          <w:rPr>
            <w:lang w:val="en-US"/>
          </w:rPr>
          <w:fldChar w:fldCharType="separate"/>
        </w:r>
      </w:ins>
      <w:r w:rsidRPr="00BD7AC8">
        <w:rPr>
          <w:noProof/>
          <w:lang w:val="en-US"/>
        </w:rPr>
        <w:t>(ARIS, 2010)</w:t>
      </w:r>
      <w:ins w:id="2447" w:author="arkat" w:date="2017-10-02T22:11:00Z">
        <w:r>
          <w:rPr>
            <w:lang w:val="en-US"/>
          </w:rPr>
          <w:fldChar w:fldCharType="end"/>
        </w:r>
        <w:r>
          <w:rPr>
            <w:lang w:val="en-US"/>
          </w:rPr>
          <w:t xml:space="preserve"> </w:t>
        </w:r>
      </w:ins>
      <w:ins w:id="2448" w:author="arkat" w:date="2017-09-29T06:46:00Z">
        <w:r w:rsidR="00A54029" w:rsidRPr="00A54029">
          <w:rPr>
            <w:lang w:val="en-US"/>
            <w:rPrChange w:id="2449" w:author="arkat" w:date="2017-09-29T06:47:00Z">
              <w:rPr>
                <w:rFonts w:ascii="ArialMT" w:hAnsi="ArialMT"/>
                <w:color w:val="231F20"/>
                <w:szCs w:val="24"/>
              </w:rPr>
            </w:rPrChange>
          </w:rPr>
          <w:t>adalah sebagai berikut</w:t>
        </w:r>
      </w:ins>
      <w:ins w:id="2450" w:author="arkat" w:date="2017-09-29T06:25:00Z">
        <w:r w:rsidR="001976ED" w:rsidRPr="00A54029">
          <w:rPr>
            <w:lang w:val="en-US"/>
            <w:rPrChange w:id="2451" w:author="arkat" w:date="2017-09-29T06:47:00Z">
              <w:rPr>
                <w:rFonts w:ascii="ArialMT" w:hAnsi="ArialMT"/>
                <w:color w:val="231F20"/>
                <w:szCs w:val="24"/>
              </w:rPr>
            </w:rPrChange>
          </w:rPr>
          <w:t>:</w:t>
        </w:r>
      </w:ins>
    </w:p>
    <w:p w14:paraId="40D92CB6" w14:textId="35CADD07" w:rsidR="00A54029" w:rsidRPr="00B61FBE" w:rsidRDefault="005A390D">
      <w:pPr>
        <w:pStyle w:val="ListParagraph"/>
        <w:numPr>
          <w:ilvl w:val="0"/>
          <w:numId w:val="118"/>
        </w:numPr>
        <w:ind w:left="270" w:hanging="270"/>
        <w:rPr>
          <w:ins w:id="2452" w:author="arkat" w:date="2017-09-29T07:00:00Z"/>
        </w:rPr>
        <w:pPrChange w:id="2453" w:author="arkat" w:date="2017-10-02T08:50:00Z">
          <w:pPr>
            <w:pStyle w:val="BodyText"/>
            <w:spacing w:after="0"/>
            <w:ind w:firstLine="270"/>
          </w:pPr>
        </w:pPrChange>
      </w:pPr>
      <w:ins w:id="2454" w:author="arkat" w:date="2017-09-28T20:52:00Z">
        <w:r w:rsidRPr="00B61FBE">
          <w:rPr>
            <w:i/>
            <w:rPrChange w:id="2455" w:author="arkat" w:date="2017-10-02T08:51:00Z">
              <w:rPr>
                <w:rFonts w:ascii="ArialMT-Bold" w:hAnsi="ArialMT-Bold"/>
                <w:b/>
                <w:bCs/>
                <w:color w:val="231F20"/>
                <w:szCs w:val="24"/>
              </w:rPr>
            </w:rPrChange>
          </w:rPr>
          <w:t>Process Interface</w:t>
        </w:r>
      </w:ins>
      <w:ins w:id="2456" w:author="arkat" w:date="2017-09-29T06:31:00Z">
        <w:r w:rsidR="00AA0BF0" w:rsidRPr="00B61FBE">
          <w:rPr>
            <w:rPrChange w:id="2457" w:author="arkat" w:date="2017-10-02T08:50:00Z">
              <w:rPr>
                <w:rFonts w:ascii="ArialMT-Bold" w:hAnsi="ArialMT-Bold"/>
                <w:b/>
                <w:bCs/>
                <w:color w:val="231F20"/>
                <w:szCs w:val="24"/>
              </w:rPr>
            </w:rPrChange>
          </w:rPr>
          <w:t>, sebuah proses tidak berjalan se</w:t>
        </w:r>
      </w:ins>
      <w:ins w:id="2458" w:author="arkat" w:date="2017-10-06T08:01:00Z">
        <w:r w:rsidR="008D650E">
          <w:t>cara</w:t>
        </w:r>
      </w:ins>
      <w:ins w:id="2459" w:author="arkat" w:date="2017-09-29T06:31:00Z">
        <w:r w:rsidR="00AA0BF0" w:rsidRPr="00B61FBE">
          <w:rPr>
            <w:rPrChange w:id="2460" w:author="arkat" w:date="2017-10-02T08:50:00Z">
              <w:rPr>
                <w:rFonts w:ascii="ArialMT-Bold" w:hAnsi="ArialMT-Bold"/>
                <w:b/>
                <w:bCs/>
                <w:color w:val="231F20"/>
                <w:szCs w:val="24"/>
              </w:rPr>
            </w:rPrChange>
          </w:rPr>
          <w:t xml:space="preserve"> terisolasi, </w:t>
        </w:r>
      </w:ins>
      <w:ins w:id="2461" w:author="arkat" w:date="2017-10-06T08:01:00Z">
        <w:r w:rsidR="008D650E">
          <w:t>akan</w:t>
        </w:r>
      </w:ins>
      <w:ins w:id="2462" w:author="arkat" w:date="2017-09-29T06:33:00Z">
        <w:r w:rsidR="00AA0BF0" w:rsidRPr="00B61FBE">
          <w:rPr>
            <w:rPrChange w:id="2463"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2464" w:author="arkat" w:date="2017-10-02T08:51:00Z">
              <w:rPr>
                <w:rFonts w:ascii="ArialMT-Bold" w:hAnsi="ArialMT-Bold"/>
                <w:b/>
                <w:bCs/>
                <w:color w:val="231F20"/>
                <w:szCs w:val="24"/>
              </w:rPr>
            </w:rPrChange>
          </w:rPr>
          <w:t>Process interface</w:t>
        </w:r>
        <w:r w:rsidR="00AA0BF0" w:rsidRPr="00B61FBE">
          <w:rPr>
            <w:rPrChange w:id="2465" w:author="arkat" w:date="2017-10-02T08:50:00Z">
              <w:rPr>
                <w:rFonts w:ascii="ArialMT-Bold" w:hAnsi="ArialMT-Bold"/>
                <w:b/>
                <w:bCs/>
                <w:color w:val="231F20"/>
                <w:szCs w:val="24"/>
              </w:rPr>
            </w:rPrChange>
          </w:rPr>
          <w:t xml:space="preserve"> digun</w:t>
        </w:r>
      </w:ins>
      <w:ins w:id="2466" w:author="arkat" w:date="2017-10-06T08:01:00Z">
        <w:r w:rsidR="008D650E">
          <w:t>akan</w:t>
        </w:r>
      </w:ins>
      <w:ins w:id="2467" w:author="arkat" w:date="2017-09-29T06:33:00Z">
        <w:r w:rsidR="00AA0BF0" w:rsidRPr="00B61FBE">
          <w:rPr>
            <w:rPrChange w:id="2468"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2469" w:author="arkat" w:date="2017-09-29T07:00:00Z"/>
          <w:rPrChange w:id="2470" w:author="arkat" w:date="2017-10-02T08:50:00Z">
            <w:rPr>
              <w:ins w:id="2471" w:author="arkat" w:date="2017-09-29T07:00:00Z"/>
              <w:rFonts w:asciiTheme="majorHAnsi" w:hAnsiTheme="majorHAnsi" w:cstheme="majorHAnsi"/>
              <w:bCs/>
              <w:color w:val="231F20"/>
            </w:rPr>
          </w:rPrChange>
        </w:rPr>
        <w:pPrChange w:id="2472" w:author="arkat" w:date="2017-10-02T08:50:00Z">
          <w:pPr>
            <w:pStyle w:val="GambarBAB2"/>
            <w:numPr>
              <w:numId w:val="67"/>
            </w:numPr>
            <w:ind w:left="360"/>
            <w:jc w:val="both"/>
          </w:pPr>
        </w:pPrChange>
      </w:pPr>
      <w:ins w:id="2473" w:author="arkat" w:date="2017-09-29T07:00:00Z">
        <w:r w:rsidRPr="00B61FBE">
          <w:rPr>
            <w:i/>
          </w:rPr>
          <w:t>Person</w:t>
        </w:r>
        <w:r w:rsidRPr="00B61FBE">
          <w:t xml:space="preserve">, personal individu dapat ditugaskan ke unit organisasi. </w:t>
        </w:r>
      </w:ins>
    </w:p>
    <w:p w14:paraId="61F8D27B" w14:textId="420E46D9" w:rsidR="00E116C1" w:rsidRPr="00B61FBE" w:rsidRDefault="00E116C1">
      <w:pPr>
        <w:pStyle w:val="ListParagraph"/>
        <w:numPr>
          <w:ilvl w:val="0"/>
          <w:numId w:val="118"/>
        </w:numPr>
        <w:ind w:left="270" w:hanging="270"/>
        <w:rPr>
          <w:ins w:id="2474" w:author="arkat" w:date="2017-09-29T07:00:00Z"/>
        </w:rPr>
        <w:pPrChange w:id="2475" w:author="arkat" w:date="2017-10-02T08:50:00Z">
          <w:pPr>
            <w:pStyle w:val="GambarBAB2"/>
            <w:numPr>
              <w:numId w:val="67"/>
            </w:numPr>
            <w:ind w:left="360"/>
            <w:jc w:val="both"/>
          </w:pPr>
        </w:pPrChange>
      </w:pPr>
      <w:ins w:id="2476" w:author="arkat" w:date="2017-09-29T07:00:00Z">
        <w:r w:rsidRPr="00B61FBE">
          <w:rPr>
            <w:i/>
          </w:rPr>
          <w:t>Organizational unit</w:t>
        </w:r>
        <w:r w:rsidRPr="00B61FBE">
          <w:t>, unit didalam sebuah organisasi bersifat hirarki, contohnya departemen atau divisi, elemen ini digun</w:t>
        </w:r>
      </w:ins>
      <w:ins w:id="2477" w:author="arkat" w:date="2017-10-06T08:01:00Z">
        <w:r w:rsidR="008D650E">
          <w:t>akan</w:t>
        </w:r>
      </w:ins>
      <w:ins w:id="2478"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2479" w:author="arkat" w:date="2017-09-29T07:00:00Z"/>
        </w:rPr>
        <w:pPrChange w:id="2480" w:author="arkat" w:date="2017-10-02T08:50:00Z">
          <w:pPr>
            <w:pStyle w:val="GambarBAB2"/>
            <w:numPr>
              <w:numId w:val="67"/>
            </w:numPr>
            <w:ind w:left="720"/>
            <w:jc w:val="both"/>
          </w:pPr>
        </w:pPrChange>
      </w:pPr>
      <w:ins w:id="2481" w:author="arkat" w:date="2017-09-29T07:00:00Z">
        <w:r w:rsidRPr="00B61FBE">
          <w:rPr>
            <w:i/>
            <w:rPrChange w:id="2482" w:author="arkat" w:date="2017-10-02T08:52:00Z">
              <w:rPr>
                <w:rFonts w:asciiTheme="majorHAnsi" w:hAnsiTheme="majorHAnsi" w:cstheme="majorHAnsi"/>
                <w:color w:val="231F20"/>
                <w:szCs w:val="24"/>
              </w:rPr>
            </w:rPrChange>
          </w:rPr>
          <w:t>Location</w:t>
        </w:r>
        <w:r w:rsidRPr="00B61FBE">
          <w:rPr>
            <w:rPrChange w:id="2483" w:author="arkat" w:date="2017-10-02T08:50:00Z">
              <w:rPr>
                <w:rFonts w:asciiTheme="majorHAnsi" w:hAnsiTheme="majorHAnsi" w:cstheme="majorHAnsi"/>
                <w:color w:val="231F20"/>
                <w:szCs w:val="24"/>
              </w:rPr>
            </w:rPrChange>
          </w:rPr>
          <w:t xml:space="preserve">, </w:t>
        </w:r>
      </w:ins>
      <w:ins w:id="2484" w:author="arkat" w:date="2017-09-29T07:03:00Z">
        <w:r w:rsidR="003A3213" w:rsidRPr="00B61FBE">
          <w:rPr>
            <w:rPrChange w:id="2485"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2486" w:author="arkat" w:date="2017-09-29T07:02:00Z"/>
        </w:rPr>
        <w:pPrChange w:id="2487" w:author="arkat" w:date="2017-10-02T08:50:00Z">
          <w:pPr>
            <w:pStyle w:val="GambarBAB2"/>
            <w:numPr>
              <w:numId w:val="67"/>
            </w:numPr>
            <w:ind w:left="360"/>
            <w:jc w:val="both"/>
          </w:pPr>
        </w:pPrChange>
      </w:pPr>
      <w:ins w:id="2488" w:author="arkat" w:date="2017-09-29T07:00:00Z">
        <w:r w:rsidRPr="00161C34">
          <w:rPr>
            <w:i/>
          </w:rPr>
          <w:t>Role</w:t>
        </w:r>
        <w:r w:rsidRPr="00161C34">
          <w:t xml:space="preserve"> menggambarkan siapa yang melakukan aktivitas.</w:t>
        </w:r>
      </w:ins>
    </w:p>
    <w:p w14:paraId="72323DB7" w14:textId="64FBA5EB" w:rsidR="00E116C1" w:rsidRPr="00B61FBE" w:rsidRDefault="003A3213">
      <w:pPr>
        <w:pStyle w:val="ListParagraph"/>
        <w:numPr>
          <w:ilvl w:val="0"/>
          <w:numId w:val="118"/>
        </w:numPr>
        <w:ind w:left="270" w:hanging="270"/>
        <w:rPr>
          <w:ins w:id="2489" w:author="arkat" w:date="2017-09-29T07:02:00Z"/>
          <w:rPrChange w:id="2490" w:author="arkat" w:date="2017-10-02T08:50:00Z">
            <w:rPr>
              <w:ins w:id="2491" w:author="arkat" w:date="2017-09-29T07:02:00Z"/>
              <w:rFonts w:asciiTheme="majorHAnsi" w:hAnsiTheme="majorHAnsi" w:cstheme="majorHAnsi"/>
              <w:color w:val="231F20"/>
              <w:szCs w:val="24"/>
            </w:rPr>
          </w:rPrChange>
        </w:rPr>
        <w:pPrChange w:id="2492" w:author="arkat" w:date="2017-10-02T08:50:00Z">
          <w:pPr>
            <w:pStyle w:val="GambarBAB2"/>
            <w:numPr>
              <w:numId w:val="67"/>
            </w:numPr>
            <w:ind w:left="360"/>
            <w:jc w:val="both"/>
          </w:pPr>
        </w:pPrChange>
      </w:pPr>
      <w:ins w:id="2493" w:author="arkat" w:date="2017-09-29T07:04:00Z">
        <w:r w:rsidRPr="00A257E1">
          <w:rPr>
            <w:i/>
          </w:rPr>
          <w:t>Entity</w:t>
        </w:r>
        <w:r w:rsidRPr="00A257E1">
          <w:t xml:space="preserve"> adalah sebuah obyek di dunia nyata yang dapat diidentifikasi se</w:t>
        </w:r>
      </w:ins>
      <w:ins w:id="2494" w:author="arkat" w:date="2017-10-06T08:01:00Z">
        <w:r w:rsidR="008D650E">
          <w:t>cara</w:t>
        </w:r>
      </w:ins>
      <w:ins w:id="2495"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2496" w:author="arkat" w:date="2017-09-29T07:02:00Z"/>
        </w:rPr>
        <w:pPrChange w:id="2497" w:author="arkat" w:date="2017-10-02T08:50:00Z">
          <w:pPr>
            <w:pStyle w:val="GambarBAB2"/>
            <w:numPr>
              <w:numId w:val="67"/>
            </w:numPr>
            <w:ind w:left="360"/>
            <w:jc w:val="both"/>
          </w:pPr>
        </w:pPrChange>
      </w:pPr>
      <w:ins w:id="2498" w:author="arkat" w:date="2017-09-29T07:02:00Z">
        <w:r w:rsidRPr="00B61FBE">
          <w:rPr>
            <w:i/>
            <w:rPrChange w:id="2499" w:author="arkat" w:date="2017-10-02T08:52:00Z">
              <w:rPr/>
            </w:rPrChange>
          </w:rPr>
          <w:t>Database</w:t>
        </w:r>
        <w:r w:rsidRPr="00161C34">
          <w:t xml:space="preserve">, </w:t>
        </w:r>
      </w:ins>
      <w:ins w:id="2500"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2501" w:author="arkat" w:date="2017-09-29T07:00:00Z"/>
        </w:rPr>
        <w:pPrChange w:id="2502" w:author="arkat" w:date="2017-10-02T08:50:00Z">
          <w:pPr>
            <w:pStyle w:val="GambarBAB2"/>
            <w:numPr>
              <w:numId w:val="67"/>
            </w:numPr>
            <w:ind w:left="360"/>
            <w:jc w:val="both"/>
          </w:pPr>
        </w:pPrChange>
      </w:pPr>
      <w:ins w:id="2503" w:author="arkat" w:date="2017-09-29T07:02:00Z">
        <w:r w:rsidRPr="00B61FBE">
          <w:rPr>
            <w:i/>
            <w:rPrChange w:id="2504" w:author="arkat" w:date="2017-10-02T08:52:00Z">
              <w:rPr/>
            </w:rPrChange>
          </w:rPr>
          <w:t>Document</w:t>
        </w:r>
        <w:r w:rsidRPr="00161C34">
          <w:t xml:space="preserve">, </w:t>
        </w:r>
      </w:ins>
      <w:ins w:id="2505" w:author="arkat" w:date="2017-10-02T08:42:00Z">
        <w:r w:rsidR="0017371E" w:rsidRPr="00161C34">
          <w:t>menggambarkan dokumen input atau input yang dibutuhkan atau yang dihasilkan dar</w:t>
        </w:r>
        <w:r w:rsidR="0017371E" w:rsidRPr="00E6554F">
          <w:t>i sebuah proses.</w:t>
        </w:r>
      </w:ins>
    </w:p>
    <w:p w14:paraId="3E780F96" w14:textId="1F0548E9" w:rsidR="00E116C1" w:rsidRPr="00A42612" w:rsidRDefault="00E116C1">
      <w:pPr>
        <w:pStyle w:val="ListParagraph"/>
        <w:numPr>
          <w:ilvl w:val="0"/>
          <w:numId w:val="118"/>
        </w:numPr>
        <w:ind w:left="270" w:hanging="270"/>
        <w:rPr>
          <w:ins w:id="2506" w:author="arkat" w:date="2017-09-29T07:02:00Z"/>
        </w:rPr>
        <w:pPrChange w:id="2507" w:author="arkat" w:date="2017-10-02T08:50:00Z">
          <w:pPr>
            <w:pStyle w:val="GambarBAB2"/>
            <w:numPr>
              <w:numId w:val="67"/>
            </w:numPr>
            <w:ind w:left="360"/>
            <w:jc w:val="both"/>
          </w:pPr>
        </w:pPrChange>
      </w:pPr>
      <w:ins w:id="2508" w:author="arkat" w:date="2017-09-29T07:00:00Z">
        <w:r w:rsidRPr="00A257E1">
          <w:rPr>
            <w:i/>
          </w:rPr>
          <w:t>IT System</w:t>
        </w:r>
        <w:r w:rsidRPr="00A257E1">
          <w:t>, sebuah aktifitas d</w:t>
        </w:r>
        <w:r w:rsidRPr="0021262F">
          <w:t>apat dilakukan se</w:t>
        </w:r>
      </w:ins>
      <w:ins w:id="2509" w:author="arkat" w:date="2017-10-06T08:01:00Z">
        <w:r w:rsidR="008D650E">
          <w:t>cara</w:t>
        </w:r>
      </w:ins>
      <w:ins w:id="2510" w:author="arkat" w:date="2017-09-29T07:00:00Z">
        <w:r w:rsidRPr="0021262F">
          <w:t xml:space="preserve"> manual atau se</w:t>
        </w:r>
      </w:ins>
      <w:ins w:id="2511" w:author="arkat" w:date="2017-10-06T08:01:00Z">
        <w:r w:rsidR="008D650E">
          <w:t>cara</w:t>
        </w:r>
      </w:ins>
      <w:ins w:id="2512" w:author="arkat" w:date="2017-09-29T07:00:00Z">
        <w:r w:rsidRPr="0021262F">
          <w:t xml:space="preserve"> otomatis. Aktifitas yang dilakukan se</w:t>
        </w:r>
      </w:ins>
      <w:ins w:id="2513" w:author="arkat" w:date="2017-10-06T08:01:00Z">
        <w:r w:rsidR="008D650E">
          <w:t>cara</w:t>
        </w:r>
      </w:ins>
      <w:ins w:id="2514"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2515" w:author="arkat" w:date="2017-09-29T07:02:00Z"/>
        </w:rPr>
        <w:pPrChange w:id="2516" w:author="arkat" w:date="2017-10-02T08:50:00Z">
          <w:pPr>
            <w:pStyle w:val="GambarBAB2"/>
            <w:numPr>
              <w:numId w:val="67"/>
            </w:numPr>
            <w:ind w:left="360"/>
            <w:jc w:val="both"/>
          </w:pPr>
        </w:pPrChange>
      </w:pPr>
      <w:ins w:id="2517" w:author="arkat" w:date="2017-09-29T07:02:00Z">
        <w:r w:rsidRPr="00A42612">
          <w:rPr>
            <w:i/>
          </w:rPr>
          <w:lastRenderedPageBreak/>
          <w:t>Product</w:t>
        </w:r>
      </w:ins>
      <w:ins w:id="2518" w:author="arkat" w:date="2017-10-02T08:41:00Z">
        <w:r w:rsidR="0017371E" w:rsidRPr="00B61FBE">
          <w:rPr>
            <w:rPrChange w:id="2519" w:author="arkat" w:date="2017-10-02T08:50:00Z">
              <w:rPr>
                <w:i/>
              </w:rPr>
            </w:rPrChange>
          </w:rPr>
          <w:t xml:space="preserve">, </w:t>
        </w:r>
      </w:ins>
      <w:ins w:id="2520" w:author="arkat" w:date="2017-10-02T08:42:00Z">
        <w:r w:rsidR="0017371E" w:rsidRPr="00161C34">
          <w:t>menggambarkan hasil dari sebuah activitiy.</w:t>
        </w:r>
      </w:ins>
    </w:p>
    <w:p w14:paraId="264E6165" w14:textId="29FBF824" w:rsidR="003A3213" w:rsidRPr="00B61FBE" w:rsidRDefault="003A3213">
      <w:pPr>
        <w:pStyle w:val="ListParagraph"/>
        <w:numPr>
          <w:ilvl w:val="0"/>
          <w:numId w:val="118"/>
        </w:numPr>
        <w:ind w:left="270" w:hanging="270"/>
        <w:rPr>
          <w:ins w:id="2521" w:author="arkat" w:date="2017-09-29T07:00:00Z"/>
          <w:rPrChange w:id="2522" w:author="arkat" w:date="2017-10-02T08:50:00Z">
            <w:rPr>
              <w:ins w:id="2523" w:author="arkat" w:date="2017-09-29T07:00:00Z"/>
              <w:rFonts w:asciiTheme="majorHAnsi" w:hAnsiTheme="majorHAnsi" w:cstheme="majorHAnsi"/>
              <w:color w:val="231F20"/>
              <w:szCs w:val="24"/>
            </w:rPr>
          </w:rPrChange>
        </w:rPr>
        <w:pPrChange w:id="2524" w:author="arkat" w:date="2017-10-02T08:50:00Z">
          <w:pPr>
            <w:pStyle w:val="GambarBAB2"/>
            <w:numPr>
              <w:numId w:val="67"/>
            </w:numPr>
            <w:ind w:left="360"/>
            <w:jc w:val="both"/>
          </w:pPr>
        </w:pPrChange>
      </w:pPr>
      <w:ins w:id="2525" w:author="arkat" w:date="2017-09-29T07:02:00Z">
        <w:r w:rsidRPr="00B61FBE">
          <w:rPr>
            <w:i/>
          </w:rPr>
          <w:t>Risks</w:t>
        </w:r>
        <w:r w:rsidRPr="00161C34">
          <w:t>, digun</w:t>
        </w:r>
      </w:ins>
      <w:ins w:id="2526" w:author="arkat" w:date="2017-10-06T08:01:00Z">
        <w:r w:rsidR="008D650E">
          <w:t>akan</w:t>
        </w:r>
      </w:ins>
      <w:ins w:id="2527" w:author="arkat" w:date="2017-09-29T07:02:00Z">
        <w:r w:rsidRPr="00161C34">
          <w:t xml:space="preserve"> untuk menganotasikan sebuah aktifitas yang mungkin memiliki akibat sangat kritis pada sebuah proses dan juga mendefinisikan tind</w:t>
        </w:r>
      </w:ins>
      <w:ins w:id="2528" w:author="arkat" w:date="2017-10-06T08:01:00Z">
        <w:r w:rsidR="008D650E">
          <w:t>akan</w:t>
        </w:r>
      </w:ins>
      <w:ins w:id="2529"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2530" w:author="arkat" w:date="2017-09-29T06:50:00Z"/>
          <w:rPrChange w:id="2531" w:author="arkat" w:date="2017-10-02T08:50:00Z">
            <w:rPr>
              <w:ins w:id="2532" w:author="arkat" w:date="2017-09-29T06:50:00Z"/>
              <w:rFonts w:asciiTheme="majorHAnsi" w:hAnsiTheme="majorHAnsi" w:cstheme="majorHAnsi"/>
              <w:bCs/>
              <w:i/>
              <w:color w:val="231F20"/>
              <w:szCs w:val="24"/>
            </w:rPr>
          </w:rPrChange>
        </w:rPr>
        <w:pPrChange w:id="2533" w:author="arkat" w:date="2017-10-02T08:50:00Z">
          <w:pPr>
            <w:pStyle w:val="BodyText"/>
            <w:spacing w:after="0"/>
            <w:ind w:firstLine="270"/>
          </w:pPr>
        </w:pPrChange>
      </w:pPr>
      <w:ins w:id="2534" w:author="arkat" w:date="2017-09-29T06:48:00Z">
        <w:r w:rsidRPr="00B61FBE">
          <w:rPr>
            <w:i/>
          </w:rPr>
          <w:t xml:space="preserve">Group of </w:t>
        </w:r>
      </w:ins>
      <w:ins w:id="2535" w:author="arkat" w:date="2017-09-29T06:53:00Z">
        <w:r w:rsidR="00E116C1" w:rsidRPr="00B61FBE">
          <w:rPr>
            <w:i/>
          </w:rPr>
          <w:t>persons</w:t>
        </w:r>
        <w:r w:rsidR="00B61FBE">
          <w:t xml:space="preserve">, </w:t>
        </w:r>
      </w:ins>
      <w:ins w:id="2536" w:author="arkat" w:date="2017-09-29T06:49:00Z">
        <w:r w:rsidR="005F5B62">
          <w:t>didefinisikan sebagai 2 orang</w:t>
        </w:r>
        <w:r w:rsidRPr="00B61FBE">
          <w:rPr>
            <w:rPrChange w:id="2537"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2538" w:author="arkat" w:date="2017-09-29T06:59:00Z"/>
        </w:rPr>
        <w:pPrChange w:id="2539" w:author="arkat" w:date="2017-10-02T08:50:00Z">
          <w:pPr>
            <w:pStyle w:val="BodyText"/>
            <w:spacing w:after="0"/>
            <w:ind w:firstLine="270"/>
          </w:pPr>
        </w:pPrChange>
      </w:pPr>
      <w:ins w:id="2540" w:author="arkat" w:date="2017-10-02T08:52:00Z">
        <w:r>
          <w:rPr>
            <w:lang w:val="en-US"/>
          </w:rPr>
          <w:t xml:space="preserve"> </w:t>
        </w:r>
      </w:ins>
      <w:ins w:id="2541" w:author="arkat" w:date="2017-09-29T06:52:00Z">
        <w:r w:rsidR="00E116C1" w:rsidRPr="00B61FBE">
          <w:rPr>
            <w:i/>
            <w:rPrChange w:id="2542"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2543" w:author="arkat" w:date="2017-09-29T06:53:00Z">
        <w:r w:rsidR="00E116C1" w:rsidRPr="00B61FBE">
          <w:t xml:space="preserve"> proses</w:t>
        </w:r>
      </w:ins>
      <w:ins w:id="2544" w:author="arkat" w:date="2017-09-29T06:54:00Z">
        <w:r w:rsidR="00E116C1" w:rsidRPr="00B61FBE">
          <w:t xml:space="preserve"> berlangsung</w:t>
        </w:r>
      </w:ins>
      <w:ins w:id="2545" w:author="arkat" w:date="2017-09-29T06:53:00Z">
        <w:r w:rsidR="00277093" w:rsidRPr="00B61FBE">
          <w:t>, yakni apa yang sebenanrya terjadi</w:t>
        </w:r>
        <w:r w:rsidR="00E116C1" w:rsidRPr="00B61FBE">
          <w:t xml:space="preserve">. </w:t>
        </w:r>
        <w:r w:rsidR="00E116C1" w:rsidRPr="005F5B62">
          <w:rPr>
            <w:i/>
            <w:rPrChange w:id="2546" w:author="arkat" w:date="2017-10-02T22:18:00Z">
              <w:rPr/>
            </w:rPrChange>
          </w:rPr>
          <w:t>Activities</w:t>
        </w:r>
        <w:r w:rsidR="00E116C1" w:rsidRPr="00B61FBE">
          <w:t xml:space="preserve"> adalah inti dari sebuah proses.</w:t>
        </w:r>
      </w:ins>
    </w:p>
    <w:p w14:paraId="2EF34E71" w14:textId="0ACBD4BC" w:rsidR="00277093" w:rsidRPr="00134EC7" w:rsidRDefault="00277093">
      <w:pPr>
        <w:pStyle w:val="BodyText"/>
        <w:spacing w:after="0"/>
        <w:ind w:firstLine="270"/>
        <w:rPr>
          <w:ins w:id="2547" w:author="arkat" w:date="2017-09-28T14:06:00Z"/>
          <w:lang w:val="en-US"/>
          <w:rPrChange w:id="2548" w:author="arkat" w:date="2017-09-29T07:34:00Z">
            <w:rPr>
              <w:ins w:id="2549" w:author="arkat" w:date="2017-09-28T14:06:00Z"/>
            </w:rPr>
          </w:rPrChange>
        </w:rPr>
      </w:pPr>
      <w:ins w:id="2550" w:author="arkat" w:date="2017-09-29T07:30:00Z">
        <w:r w:rsidRPr="00277093">
          <w:rPr>
            <w:lang w:val="en-US"/>
            <w:rPrChange w:id="2551" w:author="arkat" w:date="2017-09-29T07:31:00Z">
              <w:rPr/>
            </w:rPrChange>
          </w:rPr>
          <w:t xml:space="preserve">Sedangkan </w:t>
        </w:r>
        <w:r>
          <w:rPr>
            <w:lang w:val="en-US"/>
          </w:rPr>
          <w:t>perluasan notasi EPC yang digun</w:t>
        </w:r>
      </w:ins>
      <w:ins w:id="2552" w:author="arkat" w:date="2017-10-06T08:01:00Z">
        <w:r w:rsidR="008D650E">
          <w:rPr>
            <w:lang w:val="en-US"/>
          </w:rPr>
          <w:t>akan</w:t>
        </w:r>
      </w:ins>
      <w:ins w:id="2553"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2554" w:author="arkat" w:date="2017-09-29T07:31:00Z">
              <w:rPr/>
            </w:rPrChange>
          </w:rPr>
          <w:t xml:space="preserve"> pada penelitianya hanya terdiri dari 6 elemen, dan </w:t>
        </w:r>
      </w:ins>
      <w:ins w:id="2555" w:author="arkat" w:date="2017-09-29T07:31:00Z">
        <w:r>
          <w:rPr>
            <w:lang w:val="en-US"/>
          </w:rPr>
          <w:t>elemen tersebut tidak disebutkan se</w:t>
        </w:r>
      </w:ins>
      <w:ins w:id="2556" w:author="arkat" w:date="2017-10-06T08:01:00Z">
        <w:r w:rsidR="008D650E">
          <w:rPr>
            <w:lang w:val="en-US"/>
          </w:rPr>
          <w:t>cara</w:t>
        </w:r>
      </w:ins>
      <w:ins w:id="2557" w:author="arkat" w:date="2017-09-29T07:31:00Z">
        <w:r>
          <w:rPr>
            <w:lang w:val="en-US"/>
          </w:rPr>
          <w:t xml:space="preserve"> jelas dari mana referensinya, </w:t>
        </w:r>
      </w:ins>
      <w:ins w:id="2558" w:author="arkat" w:date="2017-09-29T07:32:00Z">
        <w:r w:rsidR="00134EC7">
          <w:rPr>
            <w:lang w:val="en-US"/>
          </w:rPr>
          <w:t xml:space="preserve">keenam elemen tersebut adalah </w:t>
        </w:r>
        <w:r w:rsidR="00134EC7" w:rsidRPr="00134EC7">
          <w:rPr>
            <w:i/>
            <w:lang w:val="en-US"/>
            <w:rPrChange w:id="2559" w:author="arkat" w:date="2017-09-29T07:33:00Z">
              <w:rPr>
                <w:lang w:val="en-US"/>
              </w:rPr>
            </w:rPrChange>
          </w:rPr>
          <w:t>Process link</w:t>
        </w:r>
        <w:r w:rsidR="00134EC7" w:rsidRPr="00134EC7">
          <w:rPr>
            <w:lang w:val="en-US"/>
          </w:rPr>
          <w:t xml:space="preserve">, </w:t>
        </w:r>
        <w:r w:rsidR="00134EC7" w:rsidRPr="00134EC7">
          <w:rPr>
            <w:i/>
            <w:lang w:val="en-US"/>
            <w:rPrChange w:id="2560" w:author="arkat" w:date="2017-09-29T07:33:00Z">
              <w:rPr>
                <w:b/>
                <w:i/>
                <w:lang w:val="en-US"/>
              </w:rPr>
            </w:rPrChange>
          </w:rPr>
          <w:t xml:space="preserve">Organizational Unit, </w:t>
        </w:r>
        <w:r w:rsidR="00134EC7">
          <w:rPr>
            <w:i/>
            <w:lang w:val="en-US"/>
          </w:rPr>
          <w:t>Position, System, D</w:t>
        </w:r>
        <w:r w:rsidR="00134EC7" w:rsidRPr="00134EC7">
          <w:rPr>
            <w:i/>
            <w:lang w:val="en-US"/>
            <w:rPrChange w:id="2561" w:author="arkat" w:date="2017-09-29T07:33:00Z">
              <w:rPr>
                <w:b/>
                <w:i/>
                <w:lang w:val="en-US"/>
              </w:rPr>
            </w:rPrChange>
          </w:rPr>
          <w:t xml:space="preserve">ata </w:t>
        </w:r>
      </w:ins>
      <w:ins w:id="2562" w:author="arkat" w:date="2017-09-29T07:33:00Z">
        <w:r w:rsidR="00134EC7">
          <w:rPr>
            <w:lang w:val="en-US"/>
          </w:rPr>
          <w:t xml:space="preserve">dan </w:t>
        </w:r>
        <w:r w:rsidR="00134EC7" w:rsidRPr="00134EC7">
          <w:rPr>
            <w:i/>
            <w:lang w:val="en-US"/>
            <w:rPrChange w:id="2563" w:author="arkat" w:date="2017-09-29T07:33:00Z">
              <w:rPr>
                <w:lang w:val="en-US"/>
              </w:rPr>
            </w:rPrChange>
          </w:rPr>
          <w:t>Relation</w:t>
        </w:r>
        <w:r w:rsidR="00134EC7">
          <w:rPr>
            <w:b/>
            <w:lang w:val="en-US"/>
          </w:rPr>
          <w:t>.</w:t>
        </w:r>
      </w:ins>
      <w:ins w:id="2564" w:author="arkat" w:date="2017-09-29T07:34:00Z">
        <w:r w:rsidR="00134EC7">
          <w:rPr>
            <w:b/>
            <w:lang w:val="en-US"/>
          </w:rPr>
          <w:t xml:space="preserve"> </w:t>
        </w:r>
        <w:r w:rsidR="00134EC7">
          <w:rPr>
            <w:lang w:val="en-US"/>
          </w:rPr>
          <w:t>Symbol dari masing-masing elemen tersebut se</w:t>
        </w:r>
      </w:ins>
      <w:ins w:id="2565" w:author="arkat" w:date="2017-10-06T08:01:00Z">
        <w:r w:rsidR="008D650E">
          <w:rPr>
            <w:lang w:val="en-US"/>
          </w:rPr>
          <w:t>cara</w:t>
        </w:r>
      </w:ins>
      <w:ins w:id="2566" w:author="arkat" w:date="2017-09-29T07:34:00Z">
        <w:r w:rsidR="00134EC7">
          <w:rPr>
            <w:lang w:val="en-US"/>
          </w:rPr>
          <w:t xml:space="preserve"> jel</w:t>
        </w:r>
        <w:r w:rsidR="00704B5D">
          <w:rPr>
            <w:lang w:val="en-US"/>
          </w:rPr>
          <w:t>as dapat dilihat pada gambar 2.6</w:t>
        </w:r>
        <w:r w:rsidR="00134EC7">
          <w:rPr>
            <w:lang w:val="en-US"/>
          </w:rPr>
          <w:t>, sedangkan definisi dari masing-masing elemen adalah sebagai berikut:</w:t>
        </w:r>
      </w:ins>
    </w:p>
    <w:p w14:paraId="3A00BFEA" w14:textId="10FB66A5" w:rsidR="00134EC7" w:rsidRPr="00134EC7" w:rsidRDefault="00134EC7">
      <w:pPr>
        <w:pStyle w:val="BodyText"/>
        <w:numPr>
          <w:ilvl w:val="0"/>
          <w:numId w:val="70"/>
        </w:numPr>
        <w:spacing w:after="0"/>
        <w:ind w:left="360"/>
        <w:rPr>
          <w:ins w:id="2567" w:author="arkat" w:date="2017-09-29T07:35:00Z"/>
          <w:i/>
          <w:lang w:val="en-US"/>
          <w:rPrChange w:id="2568" w:author="arkat" w:date="2017-09-29T07:38:00Z">
            <w:rPr>
              <w:ins w:id="2569" w:author="arkat" w:date="2017-09-29T07:35:00Z"/>
              <w:lang w:val="en-US"/>
            </w:rPr>
          </w:rPrChange>
        </w:rPr>
        <w:pPrChange w:id="2570" w:author="arkat" w:date="2017-09-29T07:35:00Z">
          <w:pPr>
            <w:pStyle w:val="BodyText"/>
            <w:spacing w:after="0"/>
            <w:ind w:firstLine="270"/>
          </w:pPr>
        </w:pPrChange>
      </w:pPr>
      <w:ins w:id="2571" w:author="arkat" w:date="2017-09-28T15:12:00Z">
        <w:r>
          <w:rPr>
            <w:i/>
            <w:lang w:val="en-US"/>
          </w:rPr>
          <w:t>Process Link</w:t>
        </w:r>
      </w:ins>
      <w:ins w:id="2572" w:author="arkat" w:date="2017-09-29T07:42:00Z">
        <w:r>
          <w:rPr>
            <w:i/>
            <w:lang w:val="en-US"/>
          </w:rPr>
          <w:t xml:space="preserve">, </w:t>
        </w:r>
        <w:r w:rsidR="00CC4A2A">
          <w:rPr>
            <w:lang w:val="en-US"/>
          </w:rPr>
          <w:t>Elemen yang digun</w:t>
        </w:r>
      </w:ins>
      <w:ins w:id="2573" w:author="arkat" w:date="2017-10-06T08:01:00Z">
        <w:r w:rsidR="008D650E">
          <w:rPr>
            <w:lang w:val="en-US"/>
          </w:rPr>
          <w:t>akan</w:t>
        </w:r>
      </w:ins>
      <w:ins w:id="2574" w:author="arkat" w:date="2017-09-29T07:42:00Z">
        <w:r w:rsidR="00CC4A2A">
          <w:rPr>
            <w:lang w:val="en-US"/>
          </w:rPr>
          <w:t xml:space="preserve"> untuk membagi sebuah proses menjadi sub proses</w:t>
        </w:r>
      </w:ins>
      <w:ins w:id="2575" w:author="arkat" w:date="2017-09-29T07:43:00Z">
        <w:r w:rsidR="00CC4A2A">
          <w:rPr>
            <w:lang w:val="en-US"/>
          </w:rPr>
          <w:t xml:space="preserve"> atau merujuk pada proses berikutnya. </w:t>
        </w:r>
      </w:ins>
      <w:ins w:id="2576"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2577" w:author="arkat" w:date="2017-10-06T08:01:00Z">
        <w:r w:rsidR="008D650E">
          <w:rPr>
            <w:lang w:val="en-US"/>
          </w:rPr>
          <w:t>akan</w:t>
        </w:r>
      </w:ins>
      <w:ins w:id="2578"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2579" w:author="arkat" w:date="2017-09-28T15:12:00Z"/>
          <w:lang w:val="en-US"/>
        </w:rPr>
        <w:pPrChange w:id="2580" w:author="arkat" w:date="2017-09-29T07:35:00Z">
          <w:pPr>
            <w:pStyle w:val="BodyText"/>
            <w:spacing w:after="0"/>
            <w:ind w:firstLine="270"/>
          </w:pPr>
        </w:pPrChange>
      </w:pPr>
      <w:ins w:id="2581" w:author="arkat" w:date="2017-09-28T15:12:00Z">
        <w:r w:rsidRPr="00134EC7">
          <w:rPr>
            <w:i/>
            <w:lang w:val="en-US"/>
            <w:rPrChange w:id="2582"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2583" w:author="arkat" w:date="2017-10-02T22:20:00Z">
        <w:r w:rsidR="00766837">
          <w:rPr>
            <w:lang w:val="en-US"/>
          </w:rPr>
          <w:t>structural di</w:t>
        </w:r>
      </w:ins>
      <w:ins w:id="2584" w:author="arkat" w:date="2017-09-28T15:12:00Z">
        <w:r w:rsidR="00134EC7">
          <w:rPr>
            <w:lang w:val="en-US"/>
          </w:rPr>
          <w:t xml:space="preserve"> dalam perusahaan</w:t>
        </w:r>
      </w:ins>
      <w:ins w:id="2585"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2586" w:author="arkat" w:date="2017-09-29T07:35:00Z"/>
          <w:lang w:val="en-US"/>
        </w:rPr>
        <w:pPrChange w:id="2587" w:author="arkat" w:date="2017-09-29T07:35:00Z">
          <w:pPr>
            <w:pStyle w:val="BodyText"/>
            <w:spacing w:after="0"/>
            <w:ind w:firstLine="270"/>
          </w:pPr>
        </w:pPrChange>
      </w:pPr>
      <w:ins w:id="2588" w:author="arkat" w:date="2017-09-28T15:12:00Z">
        <w:r w:rsidRPr="00134EC7">
          <w:rPr>
            <w:i/>
            <w:lang w:val="en-US"/>
            <w:rPrChange w:id="2589"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207A25FB" w:rsidR="00134EC7" w:rsidRDefault="002714BA">
      <w:pPr>
        <w:pStyle w:val="BodyText"/>
        <w:numPr>
          <w:ilvl w:val="0"/>
          <w:numId w:val="70"/>
        </w:numPr>
        <w:spacing w:after="0"/>
        <w:ind w:left="360"/>
        <w:rPr>
          <w:ins w:id="2590" w:author="arkat" w:date="2017-09-29T07:35:00Z"/>
          <w:lang w:val="en-US"/>
        </w:rPr>
        <w:pPrChange w:id="2591" w:author="arkat" w:date="2017-09-29T07:35:00Z">
          <w:pPr>
            <w:pStyle w:val="BodyText"/>
            <w:spacing w:after="0"/>
            <w:ind w:firstLine="270"/>
          </w:pPr>
        </w:pPrChange>
      </w:pPr>
      <w:ins w:id="2592" w:author="arkat" w:date="2017-09-28T15:12:00Z">
        <w:r w:rsidRPr="00134EC7">
          <w:rPr>
            <w:i/>
            <w:lang w:val="en-US"/>
            <w:rPrChange w:id="2593" w:author="arkat" w:date="2017-09-29T07:38:00Z">
              <w:rPr>
                <w:b/>
                <w:i/>
                <w:lang w:val="en-US"/>
              </w:rPr>
            </w:rPrChange>
          </w:rPr>
          <w:t>System</w:t>
        </w:r>
        <w:r w:rsidR="00134EC7">
          <w:rPr>
            <w:b/>
            <w:i/>
            <w:lang w:val="en-US"/>
          </w:rPr>
          <w:t xml:space="preserve">, </w:t>
        </w:r>
        <w:r>
          <w:rPr>
            <w:lang w:val="en-US"/>
          </w:rPr>
          <w:t>Sistem digun</w:t>
        </w:r>
      </w:ins>
      <w:ins w:id="2594" w:author="arkat" w:date="2017-10-06T08:01:00Z">
        <w:r w:rsidR="008D650E">
          <w:rPr>
            <w:lang w:val="en-US"/>
          </w:rPr>
          <w:t>akan</w:t>
        </w:r>
      </w:ins>
      <w:ins w:id="2595" w:author="arkat" w:date="2017-09-28T15:12:00Z">
        <w:r>
          <w:rPr>
            <w:lang w:val="en-US"/>
          </w:rPr>
          <w:t xml:space="preserve"> untuk fungsi tertentu. Artiny</w:t>
        </w:r>
        <w:r w:rsidR="00766837">
          <w:rPr>
            <w:lang w:val="en-US"/>
          </w:rPr>
          <w:t>a, pengguna harus menggun</w:t>
        </w:r>
      </w:ins>
      <w:ins w:id="2596" w:author="arkat" w:date="2017-10-06T08:01:00Z">
        <w:r w:rsidR="008D650E">
          <w:rPr>
            <w:lang w:val="en-US"/>
          </w:rPr>
          <w:t>akan</w:t>
        </w:r>
      </w:ins>
      <w:ins w:id="2597" w:author="arkat" w:date="2017-09-28T15:12:00Z">
        <w:r w:rsidR="00766837">
          <w:rPr>
            <w:lang w:val="en-US"/>
          </w:rPr>
          <w:t xml:space="preserve"> si</w:t>
        </w:r>
        <w:r>
          <w:rPr>
            <w:lang w:val="en-US"/>
          </w:rPr>
          <w:t xml:space="preserve">stem ini untuk memenuhi suatu fungsi agar mendapatkan </w:t>
        </w:r>
        <w:r w:rsidRPr="00766837">
          <w:rPr>
            <w:i/>
            <w:lang w:val="en-US"/>
            <w:rPrChange w:id="2598" w:author="arkat" w:date="2017-10-02T22:20:00Z">
              <w:rPr>
                <w:lang w:val="en-US"/>
              </w:rPr>
            </w:rPrChange>
          </w:rPr>
          <w:t>output</w:t>
        </w:r>
        <w:r>
          <w:rPr>
            <w:lang w:val="en-US"/>
          </w:rPr>
          <w:t xml:space="preserve"> yang ditentukan.  </w:t>
        </w:r>
      </w:ins>
    </w:p>
    <w:p w14:paraId="7EB98B19" w14:textId="41C6858B" w:rsidR="002714BA" w:rsidRDefault="002714BA">
      <w:pPr>
        <w:pStyle w:val="BodyText"/>
        <w:numPr>
          <w:ilvl w:val="0"/>
          <w:numId w:val="70"/>
        </w:numPr>
        <w:spacing w:after="0"/>
        <w:ind w:left="360"/>
        <w:rPr>
          <w:ins w:id="2599" w:author="arkat" w:date="2017-09-28T09:14:00Z"/>
          <w:lang w:val="en-US"/>
        </w:rPr>
        <w:pPrChange w:id="2600" w:author="arkat" w:date="2017-09-29T07:35:00Z">
          <w:pPr>
            <w:pStyle w:val="BodyText"/>
            <w:spacing w:after="0"/>
            <w:ind w:firstLine="270"/>
          </w:pPr>
        </w:pPrChange>
      </w:pPr>
      <w:ins w:id="2601" w:author="arkat" w:date="2017-09-28T15:12:00Z">
        <w:r w:rsidRPr="00766837">
          <w:rPr>
            <w:i/>
            <w:lang w:val="en-US"/>
            <w:rPrChange w:id="2602"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2603" w:author="arkat" w:date="2017-10-06T08:01:00Z">
        <w:r w:rsidR="008D650E">
          <w:rPr>
            <w:lang w:val="en-US"/>
          </w:rPr>
          <w:t>Akan</w:t>
        </w:r>
      </w:ins>
      <w:ins w:id="2604"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05"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2606">
          <w:tblGrid>
            <w:gridCol w:w="222"/>
            <w:gridCol w:w="2106"/>
            <w:gridCol w:w="222"/>
            <w:gridCol w:w="1686"/>
            <w:gridCol w:w="1024"/>
          </w:tblGrid>
        </w:tblGridChange>
      </w:tblGrid>
      <w:tr w:rsidR="005019E0" w14:paraId="65338B5E" w14:textId="77777777" w:rsidTr="00A6208A">
        <w:trPr>
          <w:jc w:val="center"/>
          <w:ins w:id="2607" w:author="arkat" w:date="2017-09-28T14:51:00Z"/>
          <w:trPrChange w:id="2608" w:author="arkat" w:date="2017-09-28T16:08:00Z">
            <w:trPr>
              <w:jc w:val="center"/>
            </w:trPr>
          </w:trPrChange>
        </w:trPr>
        <w:tc>
          <w:tcPr>
            <w:tcW w:w="728" w:type="pct"/>
            <w:tcPrChange w:id="2609" w:author="arkat" w:date="2017-09-28T16:08:00Z">
              <w:tcPr>
                <w:tcW w:w="0" w:type="auto"/>
              </w:tcPr>
            </w:tcPrChange>
          </w:tcPr>
          <w:p w14:paraId="1D44EAC7" w14:textId="603DE783" w:rsidR="00E31470" w:rsidRDefault="005019E0" w:rsidP="00686631">
            <w:pPr>
              <w:pStyle w:val="BodyText"/>
              <w:spacing w:after="0"/>
              <w:rPr>
                <w:ins w:id="2610" w:author="arkat" w:date="2017-09-28T14:51:00Z"/>
                <w:lang w:val="en-US"/>
              </w:rPr>
            </w:pPr>
            <w:r>
              <w:rPr>
                <w:noProof/>
                <w:lang w:val="en-US"/>
              </w:rPr>
              <mc:AlternateContent>
                <mc:Choice Requires="wpg">
                  <w:drawing>
                    <wp:anchor distT="0" distB="0" distL="114300" distR="114300" simplePos="0" relativeHeight="251689472" behindDoc="0" locked="0" layoutInCell="1" allowOverlap="1" wp14:anchorId="02AC2C87" wp14:editId="200D4D24">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83E4B1" id="Group 203" o:spid="_x0000_s1026" style="position:absolute;margin-left:-.05pt;margin-top:6.7pt;width:49pt;height:29.05pt;z-index:251689472;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2611" w:author="arkat" w:date="2017-09-28T16:08:00Z">
              <w:tcPr>
                <w:tcW w:w="0" w:type="auto"/>
                <w:vAlign w:val="center"/>
              </w:tcPr>
            </w:tcPrChange>
          </w:tcPr>
          <w:p w14:paraId="77EF9CAC" w14:textId="68D36C7B" w:rsidR="00E31470" w:rsidRDefault="005019E0" w:rsidP="00686631">
            <w:pPr>
              <w:pStyle w:val="BodyText"/>
              <w:spacing w:after="0"/>
              <w:rPr>
                <w:ins w:id="2612" w:author="arkat" w:date="2017-09-28T14:51:00Z"/>
                <w:lang w:val="en-US"/>
              </w:rPr>
            </w:pPr>
            <w:ins w:id="2613" w:author="arkat" w:date="2017-09-28T14:51:00Z">
              <w:r>
                <w:rPr>
                  <w:lang w:val="en-US"/>
                </w:rPr>
                <w:t>Process Link</w:t>
              </w:r>
            </w:ins>
          </w:p>
        </w:tc>
        <w:tc>
          <w:tcPr>
            <w:tcW w:w="211" w:type="pct"/>
            <w:vAlign w:val="center"/>
            <w:tcPrChange w:id="2614" w:author="arkat" w:date="2017-09-28T16:08:00Z">
              <w:tcPr>
                <w:tcW w:w="0" w:type="auto"/>
                <w:vAlign w:val="center"/>
              </w:tcPr>
            </w:tcPrChange>
          </w:tcPr>
          <w:p w14:paraId="3E5A5E28" w14:textId="715F1339" w:rsidR="00E31470" w:rsidRDefault="00E31470" w:rsidP="00686631">
            <w:pPr>
              <w:pStyle w:val="BodyText"/>
              <w:spacing w:after="0"/>
              <w:rPr>
                <w:ins w:id="2615" w:author="arkat" w:date="2017-09-28T14:51:00Z"/>
                <w:lang w:val="en-US"/>
              </w:rPr>
            </w:pPr>
          </w:p>
        </w:tc>
        <w:tc>
          <w:tcPr>
            <w:tcW w:w="1603" w:type="pct"/>
            <w:vAlign w:val="center"/>
            <w:tcPrChange w:id="2616" w:author="arkat" w:date="2017-09-28T16:08:00Z">
              <w:tcPr>
                <w:tcW w:w="0" w:type="auto"/>
                <w:vAlign w:val="center"/>
              </w:tcPr>
            </w:tcPrChange>
          </w:tcPr>
          <w:p w14:paraId="59028FCA" w14:textId="378D3F07" w:rsidR="005019E0" w:rsidRDefault="005019E0" w:rsidP="00686631">
            <w:pPr>
              <w:pStyle w:val="BodyText"/>
              <w:spacing w:after="0"/>
              <w:rPr>
                <w:ins w:id="2617" w:author="arkat" w:date="2017-09-28T15:01:00Z"/>
                <w:lang w:val="en-US"/>
              </w:rPr>
            </w:pPr>
            <w:r>
              <w:rPr>
                <w:noProof/>
                <w:lang w:val="en-US"/>
              </w:rPr>
              <mc:AlternateContent>
                <mc:Choice Requires="wpg">
                  <w:drawing>
                    <wp:anchor distT="0" distB="0" distL="114300" distR="114300" simplePos="0" relativeHeight="251706880" behindDoc="0" locked="0" layoutInCell="1" allowOverlap="1" wp14:anchorId="531EC1EA" wp14:editId="395521BD">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F627F3" id="Group 206" o:spid="_x0000_s1026" style="position:absolute;margin-left:7.5pt;margin-top:8.25pt;width:52.85pt;height:31.4pt;z-index:251706880;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2618" w:author="arkat" w:date="2017-09-28T15:01:00Z"/>
                <w:lang w:val="en-US"/>
              </w:rPr>
            </w:pPr>
          </w:p>
          <w:p w14:paraId="2BDAFF1F" w14:textId="15A12733" w:rsidR="005019E0" w:rsidRDefault="005019E0" w:rsidP="00686631">
            <w:pPr>
              <w:pStyle w:val="BodyText"/>
              <w:spacing w:after="0"/>
              <w:rPr>
                <w:ins w:id="2619" w:author="arkat" w:date="2017-09-28T14:51:00Z"/>
                <w:lang w:val="en-US"/>
              </w:rPr>
            </w:pPr>
          </w:p>
        </w:tc>
        <w:tc>
          <w:tcPr>
            <w:tcW w:w="973" w:type="pct"/>
            <w:vAlign w:val="center"/>
            <w:tcPrChange w:id="2620" w:author="arkat" w:date="2017-09-28T16:08:00Z">
              <w:tcPr>
                <w:tcW w:w="0" w:type="auto"/>
                <w:vAlign w:val="center"/>
              </w:tcPr>
            </w:tcPrChange>
          </w:tcPr>
          <w:p w14:paraId="0B7A12E5" w14:textId="4834DEC2" w:rsidR="00E31470" w:rsidRDefault="005019E0" w:rsidP="00686631">
            <w:pPr>
              <w:pStyle w:val="BodyText"/>
              <w:spacing w:after="0"/>
              <w:rPr>
                <w:ins w:id="2621" w:author="arkat" w:date="2017-09-28T14:51:00Z"/>
                <w:lang w:val="en-US"/>
              </w:rPr>
            </w:pPr>
            <w:ins w:id="2622" w:author="arkat" w:date="2017-09-28T14:51:00Z">
              <w:r>
                <w:rPr>
                  <w:lang w:val="en-US"/>
                </w:rPr>
                <w:t>Positon</w:t>
              </w:r>
            </w:ins>
          </w:p>
        </w:tc>
      </w:tr>
      <w:tr w:rsidR="005019E0" w14:paraId="2D0CE026" w14:textId="77777777" w:rsidTr="00A6208A">
        <w:trPr>
          <w:trHeight w:val="973"/>
          <w:jc w:val="center"/>
          <w:ins w:id="2623" w:author="arkat" w:date="2017-09-28T14:51:00Z"/>
          <w:trPrChange w:id="2624" w:author="arkat" w:date="2017-09-28T16:08:00Z">
            <w:trPr>
              <w:jc w:val="center"/>
            </w:trPr>
          </w:trPrChange>
        </w:trPr>
        <w:tc>
          <w:tcPr>
            <w:tcW w:w="728" w:type="pct"/>
            <w:tcPrChange w:id="2625" w:author="arkat" w:date="2017-09-28T16:08:00Z">
              <w:tcPr>
                <w:tcW w:w="0" w:type="auto"/>
              </w:tcPr>
            </w:tcPrChange>
          </w:tcPr>
          <w:p w14:paraId="05768D7D" w14:textId="695E4304" w:rsidR="00E31470" w:rsidRDefault="005019E0" w:rsidP="00686631">
            <w:pPr>
              <w:pStyle w:val="BodyText"/>
              <w:spacing w:after="0"/>
              <w:rPr>
                <w:ins w:id="2626" w:author="arkat" w:date="2017-09-28T14:51:00Z"/>
                <w:lang w:val="en-US"/>
              </w:rPr>
            </w:pPr>
            <w:ins w:id="2627" w:author="arkat" w:date="2017-09-28T14:56:00Z">
              <w:r>
                <w:rPr>
                  <w:noProof/>
                  <w:lang w:val="en-US"/>
                </w:rPr>
                <mc:AlternateContent>
                  <mc:Choice Requires="wps">
                    <w:drawing>
                      <wp:anchor distT="0" distB="0" distL="114300" distR="114300" simplePos="0" relativeHeight="251640320" behindDoc="0" locked="0" layoutInCell="1" allowOverlap="1" wp14:anchorId="76201BC6" wp14:editId="11FC2A54">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721B2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2628" w:author="arkat" w:date="2017-09-28T16:08:00Z">
              <w:tcPr>
                <w:tcW w:w="0" w:type="auto"/>
                <w:vAlign w:val="center"/>
              </w:tcPr>
            </w:tcPrChange>
          </w:tcPr>
          <w:p w14:paraId="301E9CF3" w14:textId="6D6A27F8" w:rsidR="00E31470" w:rsidRDefault="00E31470" w:rsidP="00686631">
            <w:pPr>
              <w:pStyle w:val="BodyText"/>
              <w:spacing w:after="0"/>
              <w:rPr>
                <w:ins w:id="2629" w:author="arkat" w:date="2017-09-28T14:51:00Z"/>
                <w:lang w:val="en-US"/>
              </w:rPr>
            </w:pPr>
            <w:ins w:id="2630" w:author="arkat" w:date="2017-09-28T14:51:00Z">
              <w:r>
                <w:rPr>
                  <w:rFonts w:cs="Calibri"/>
                  <w:noProof/>
                  <w:szCs w:val="24"/>
                  <w:lang w:val="en-US"/>
                </w:rPr>
                <w:t>Organizational Unit</w:t>
              </w:r>
            </w:ins>
          </w:p>
        </w:tc>
        <w:tc>
          <w:tcPr>
            <w:tcW w:w="211" w:type="pct"/>
            <w:vAlign w:val="center"/>
            <w:tcPrChange w:id="2631" w:author="arkat" w:date="2017-09-28T16:08:00Z">
              <w:tcPr>
                <w:tcW w:w="0" w:type="auto"/>
                <w:vAlign w:val="center"/>
              </w:tcPr>
            </w:tcPrChange>
          </w:tcPr>
          <w:p w14:paraId="2177D405" w14:textId="77777777" w:rsidR="00E31470" w:rsidRDefault="00E31470" w:rsidP="00686631">
            <w:pPr>
              <w:pStyle w:val="BodyText"/>
              <w:spacing w:after="0"/>
              <w:rPr>
                <w:ins w:id="2632" w:author="arkat" w:date="2017-09-28T14:51:00Z"/>
                <w:lang w:val="en-US"/>
              </w:rPr>
            </w:pPr>
          </w:p>
        </w:tc>
        <w:tc>
          <w:tcPr>
            <w:tcW w:w="1603" w:type="pct"/>
            <w:vAlign w:val="center"/>
            <w:tcPrChange w:id="2633" w:author="arkat" w:date="2017-09-28T16:08:00Z">
              <w:tcPr>
                <w:tcW w:w="0" w:type="auto"/>
                <w:vAlign w:val="center"/>
              </w:tcPr>
            </w:tcPrChange>
          </w:tcPr>
          <w:p w14:paraId="50387DA0" w14:textId="6DE85A45" w:rsidR="00E31470" w:rsidRDefault="005019E0" w:rsidP="00686631">
            <w:pPr>
              <w:pStyle w:val="BodyText"/>
              <w:spacing w:after="0"/>
              <w:rPr>
                <w:ins w:id="2634" w:author="arkat" w:date="2017-09-28T14:56:00Z"/>
                <w:lang w:val="en-US"/>
              </w:rPr>
            </w:pPr>
            <w:ins w:id="2635" w:author="arkat" w:date="2017-09-28T14:56:00Z">
              <w:r w:rsidRPr="00A42612">
                <w:rPr>
                  <w:rFonts w:cs="Calibri"/>
                  <w:noProof/>
                  <w:szCs w:val="24"/>
                  <w:lang w:val="en-US"/>
                </w:rPr>
                <mc:AlternateContent>
                  <mc:Choice Requires="wps">
                    <w:drawing>
                      <wp:anchor distT="0" distB="0" distL="114300" distR="114300" simplePos="0" relativeHeight="251660800" behindDoc="0" locked="0" layoutInCell="1" allowOverlap="1" wp14:anchorId="11A1BB71" wp14:editId="11F083C1">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55540"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2636" w:author="arkat" w:date="2017-09-28T14:56:00Z"/>
                <w:lang w:val="en-US"/>
              </w:rPr>
            </w:pPr>
          </w:p>
          <w:p w14:paraId="62C11ED0" w14:textId="77777777" w:rsidR="005019E0" w:rsidRDefault="005019E0" w:rsidP="00686631">
            <w:pPr>
              <w:pStyle w:val="BodyText"/>
              <w:spacing w:after="0"/>
              <w:rPr>
                <w:ins w:id="2637" w:author="arkat" w:date="2017-09-28T14:56:00Z"/>
                <w:lang w:val="en-US"/>
              </w:rPr>
            </w:pPr>
          </w:p>
          <w:p w14:paraId="0D0D9112" w14:textId="67C43A3B" w:rsidR="005019E0" w:rsidRDefault="005019E0" w:rsidP="00686631">
            <w:pPr>
              <w:pStyle w:val="BodyText"/>
              <w:spacing w:after="0"/>
              <w:rPr>
                <w:ins w:id="2638" w:author="arkat" w:date="2017-09-28T14:51:00Z"/>
                <w:lang w:val="en-US"/>
              </w:rPr>
            </w:pPr>
          </w:p>
        </w:tc>
        <w:tc>
          <w:tcPr>
            <w:tcW w:w="973" w:type="pct"/>
            <w:vAlign w:val="center"/>
            <w:tcPrChange w:id="2639" w:author="arkat" w:date="2017-09-28T16:08:00Z">
              <w:tcPr>
                <w:tcW w:w="0" w:type="auto"/>
                <w:vAlign w:val="center"/>
              </w:tcPr>
            </w:tcPrChange>
          </w:tcPr>
          <w:p w14:paraId="5C831D6E" w14:textId="0C7C4DD8" w:rsidR="00E31470" w:rsidRDefault="005019E0" w:rsidP="00686631">
            <w:pPr>
              <w:pStyle w:val="BodyText"/>
              <w:spacing w:after="0"/>
              <w:rPr>
                <w:ins w:id="2640" w:author="arkat" w:date="2017-09-28T14:51:00Z"/>
                <w:lang w:val="en-US"/>
              </w:rPr>
            </w:pPr>
            <w:ins w:id="2641" w:author="arkat" w:date="2017-09-28T14:51:00Z">
              <w:r>
                <w:rPr>
                  <w:lang w:val="en-US"/>
                </w:rPr>
                <w:t>System</w:t>
              </w:r>
            </w:ins>
          </w:p>
        </w:tc>
      </w:tr>
      <w:tr w:rsidR="005019E0" w14:paraId="4B11DD0C" w14:textId="77777777" w:rsidTr="00A6208A">
        <w:trPr>
          <w:jc w:val="center"/>
          <w:ins w:id="2642" w:author="arkat" w:date="2017-09-28T14:51:00Z"/>
          <w:trPrChange w:id="2643" w:author="arkat" w:date="2017-09-28T16:08:00Z">
            <w:trPr>
              <w:jc w:val="center"/>
            </w:trPr>
          </w:trPrChange>
        </w:trPr>
        <w:tc>
          <w:tcPr>
            <w:tcW w:w="728" w:type="pct"/>
            <w:tcPrChange w:id="2644" w:author="arkat" w:date="2017-09-28T16:08:00Z">
              <w:tcPr>
                <w:tcW w:w="0" w:type="auto"/>
              </w:tcPr>
            </w:tcPrChange>
          </w:tcPr>
          <w:p w14:paraId="6A5ECCA6" w14:textId="17AFE1AF" w:rsidR="00E31470" w:rsidRDefault="00A03312" w:rsidP="00686631">
            <w:pPr>
              <w:pStyle w:val="BodyText"/>
              <w:spacing w:after="0"/>
              <w:rPr>
                <w:ins w:id="2645" w:author="arkat" w:date="2017-09-28T15:02:00Z"/>
                <w:lang w:val="en-US"/>
              </w:rPr>
            </w:pPr>
            <w:r>
              <w:rPr>
                <w:noProof/>
                <w:lang w:val="en-US"/>
              </w:rPr>
              <mc:AlternateContent>
                <mc:Choice Requires="wpg">
                  <w:drawing>
                    <wp:anchor distT="0" distB="0" distL="114300" distR="114300" simplePos="0" relativeHeight="251721216" behindDoc="0" locked="0" layoutInCell="1" allowOverlap="1" wp14:anchorId="6C34B483" wp14:editId="52FB2F2C">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F29AB7" id="Group 209" o:spid="_x0000_s1026" style="position:absolute;margin-left:-1.5pt;margin-top:11.9pt;width:52.85pt;height:23.25pt;z-index:251721216;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2646" w:author="arkat" w:date="2017-09-28T15:02:00Z"/>
                <w:lang w:val="en-US"/>
              </w:rPr>
            </w:pPr>
          </w:p>
          <w:p w14:paraId="61FFEDD1" w14:textId="110E3B8D" w:rsidR="005019E0" w:rsidRDefault="005019E0" w:rsidP="00686631">
            <w:pPr>
              <w:pStyle w:val="BodyText"/>
              <w:spacing w:after="0"/>
              <w:rPr>
                <w:ins w:id="2647" w:author="arkat" w:date="2017-09-28T14:51:00Z"/>
                <w:lang w:val="en-US"/>
              </w:rPr>
            </w:pPr>
          </w:p>
        </w:tc>
        <w:tc>
          <w:tcPr>
            <w:tcW w:w="1485" w:type="pct"/>
            <w:vAlign w:val="center"/>
            <w:tcPrChange w:id="2648" w:author="arkat" w:date="2017-09-28T16:08:00Z">
              <w:tcPr>
                <w:tcW w:w="0" w:type="auto"/>
                <w:vAlign w:val="center"/>
              </w:tcPr>
            </w:tcPrChange>
          </w:tcPr>
          <w:p w14:paraId="325346DD" w14:textId="31E0A811" w:rsidR="00E31470" w:rsidRDefault="005019E0" w:rsidP="00686631">
            <w:pPr>
              <w:pStyle w:val="BodyText"/>
              <w:spacing w:after="0"/>
              <w:rPr>
                <w:ins w:id="2649" w:author="arkat" w:date="2017-09-28T14:51:00Z"/>
                <w:lang w:val="en-US"/>
              </w:rPr>
            </w:pPr>
            <w:ins w:id="2650" w:author="arkat" w:date="2017-09-28T14:51:00Z">
              <w:r>
                <w:rPr>
                  <w:lang w:val="en-US"/>
                </w:rPr>
                <w:t>Data</w:t>
              </w:r>
            </w:ins>
          </w:p>
        </w:tc>
        <w:tc>
          <w:tcPr>
            <w:tcW w:w="211" w:type="pct"/>
            <w:vAlign w:val="center"/>
            <w:tcPrChange w:id="2651" w:author="arkat" w:date="2017-09-28T16:08:00Z">
              <w:tcPr>
                <w:tcW w:w="0" w:type="auto"/>
                <w:vAlign w:val="center"/>
              </w:tcPr>
            </w:tcPrChange>
          </w:tcPr>
          <w:p w14:paraId="3FD26141" w14:textId="77777777" w:rsidR="00E31470" w:rsidRDefault="00E31470" w:rsidP="00686631">
            <w:pPr>
              <w:pStyle w:val="BodyText"/>
              <w:spacing w:after="0"/>
              <w:rPr>
                <w:ins w:id="2652" w:author="arkat" w:date="2017-09-28T14:51:00Z"/>
                <w:lang w:val="en-US"/>
              </w:rPr>
            </w:pPr>
          </w:p>
        </w:tc>
        <w:tc>
          <w:tcPr>
            <w:tcW w:w="1603" w:type="pct"/>
            <w:vAlign w:val="center"/>
            <w:tcPrChange w:id="2653" w:author="arkat" w:date="2017-09-28T16:08:00Z">
              <w:tcPr>
                <w:tcW w:w="0" w:type="auto"/>
                <w:vAlign w:val="center"/>
              </w:tcPr>
            </w:tcPrChange>
          </w:tcPr>
          <w:p w14:paraId="04E9D3B5" w14:textId="3713872D" w:rsidR="00E31470" w:rsidRDefault="005019E0" w:rsidP="00686631">
            <w:pPr>
              <w:pStyle w:val="BodyText"/>
              <w:spacing w:after="0"/>
              <w:rPr>
                <w:ins w:id="2654" w:author="arkat" w:date="2017-09-28T14:51:00Z"/>
                <w:lang w:val="en-US"/>
              </w:rPr>
            </w:pPr>
            <w:ins w:id="2655" w:author="arkat" w:date="2017-09-28T14:51:00Z">
              <w:r w:rsidRPr="00A42612">
                <w:rPr>
                  <w:rFonts w:cs="Calibri"/>
                  <w:noProof/>
                  <w:szCs w:val="24"/>
                  <w:lang w:val="en-US"/>
                </w:rPr>
                <mc:AlternateContent>
                  <mc:Choice Requires="wps">
                    <w:drawing>
                      <wp:anchor distT="0" distB="0" distL="114300" distR="114300" simplePos="0" relativeHeight="251622912" behindDoc="0" locked="0" layoutInCell="1" allowOverlap="1" wp14:anchorId="2C2B9563" wp14:editId="094D7D56">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E5E07" id="Straight Connector 185"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2656" w:author="arkat" w:date="2017-09-28T16:08:00Z">
              <w:tcPr>
                <w:tcW w:w="0" w:type="auto"/>
                <w:vAlign w:val="center"/>
              </w:tcPr>
            </w:tcPrChange>
          </w:tcPr>
          <w:p w14:paraId="196B791C" w14:textId="16C51AA9" w:rsidR="00E31470" w:rsidRDefault="005019E0" w:rsidP="00686631">
            <w:pPr>
              <w:pStyle w:val="BodyText"/>
              <w:spacing w:after="0"/>
              <w:rPr>
                <w:ins w:id="2657" w:author="arkat" w:date="2017-09-28T14:51:00Z"/>
                <w:lang w:val="en-US"/>
              </w:rPr>
            </w:pPr>
            <w:ins w:id="2658"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2659" w:author="arkat" w:date="2017-09-28T09:14:00Z"/>
          <w:b/>
          <w:rPrChange w:id="2660" w:author="arkat" w:date="2017-10-02T22:22:00Z">
            <w:rPr>
              <w:ins w:id="2661" w:author="arkat" w:date="2017-09-28T09:14:00Z"/>
            </w:rPr>
          </w:rPrChange>
        </w:rPr>
        <w:pPrChange w:id="2662" w:author="arkat" w:date="2017-09-28T15:06:00Z">
          <w:pPr>
            <w:pStyle w:val="BodyText"/>
            <w:spacing w:after="0"/>
            <w:ind w:firstLine="270"/>
          </w:pPr>
        </w:pPrChange>
      </w:pPr>
      <w:bookmarkStart w:id="2663" w:name="_Toc494698369"/>
      <w:bookmarkStart w:id="2664" w:name="_Toc494920097"/>
      <w:ins w:id="2665" w:author="arkat" w:date="2017-09-28T15:04:00Z">
        <w:r w:rsidRPr="00E6554F">
          <w:rPr>
            <w:b/>
          </w:rPr>
          <w:t>Elemen Perluasan EPC Pada P</w:t>
        </w:r>
        <w:r w:rsidR="00A03312" w:rsidRPr="00766837">
          <w:rPr>
            <w:b/>
            <w:rPrChange w:id="2666" w:author="arkat" w:date="2017-10-02T22:22:00Z">
              <w:rPr/>
            </w:rPrChange>
          </w:rPr>
          <w:t xml:space="preserve">enelitian </w:t>
        </w:r>
      </w:ins>
      <w:bookmarkEnd w:id="2663"/>
      <w:ins w:id="2667" w:author="arkat" w:date="2017-10-02T22:21:00Z">
        <w:r w:rsidR="00766837" w:rsidRPr="00766837">
          <w:rPr>
            <w:b/>
            <w:rPrChange w:id="2668" w:author="arkat" w:date="2017-10-02T22:22:00Z">
              <w:rPr/>
            </w:rPrChange>
          </w:rPr>
          <w:t>Decker &amp; Tsechezner</w:t>
        </w:r>
      </w:ins>
      <w:bookmarkEnd w:id="2664"/>
    </w:p>
    <w:p w14:paraId="1DB20AE7" w14:textId="6E13D204" w:rsidR="00A32F41" w:rsidRDefault="00A03312" w:rsidP="00A54029">
      <w:pPr>
        <w:pStyle w:val="BodyText"/>
        <w:spacing w:after="0"/>
        <w:ind w:firstLine="270"/>
        <w:rPr>
          <w:ins w:id="2669" w:author="arkat" w:date="2017-09-28T11:53:00Z"/>
          <w:lang w:val="en-US"/>
        </w:rPr>
      </w:pPr>
      <w:ins w:id="2670" w:author="arkat" w:date="2017-09-28T15:04:00Z">
        <w:r>
          <w:rPr>
            <w:lang w:val="en-US"/>
          </w:rPr>
          <w:tab/>
        </w:r>
        <w:r>
          <w:rPr>
            <w:lang w:val="en-US"/>
          </w:rPr>
          <w:tab/>
        </w:r>
        <w:r>
          <w:rPr>
            <w:lang w:val="en-US"/>
          </w:rPr>
          <w:tab/>
        </w:r>
        <w:r>
          <w:rPr>
            <w:lang w:val="en-US"/>
          </w:rPr>
          <w:tab/>
        </w:r>
      </w:ins>
      <w:ins w:id="2671" w:author="arkat" w:date="2017-10-02T22:21:00Z">
        <w:r w:rsidR="00766837">
          <w:rPr>
            <w:lang w:val="en-US"/>
          </w:rPr>
          <w:t xml:space="preserve">Sumber : </w:t>
        </w:r>
        <w:r w:rsidR="00766837">
          <w:rPr>
            <w:lang w:val="en-US"/>
          </w:rPr>
          <w:fldChar w:fldCharType="begin" w:fldLock="1"/>
        </w:r>
      </w:ins>
      <w:ins w:id="2672"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2673"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2674" w:author="arkat" w:date="2017-10-02T22:22:00Z">
        <w:r w:rsidR="00766837" w:rsidRPr="00766837" w:rsidDel="00766837">
          <w:rPr>
            <w:noProof/>
            <w:lang w:val="en-US"/>
          </w:rPr>
          <w:delText>(</w:delText>
        </w:r>
      </w:del>
      <w:r w:rsidR="00766837" w:rsidRPr="00766837">
        <w:rPr>
          <w:noProof/>
          <w:lang w:val="en-US"/>
        </w:rPr>
        <w:t>Decke</w:t>
      </w:r>
      <w:ins w:id="2675" w:author="arkat" w:date="2017-10-02T22:22:00Z">
        <w:r w:rsidR="00766837">
          <w:rPr>
            <w:noProof/>
            <w:lang w:val="en-US"/>
          </w:rPr>
          <w:t>s</w:t>
        </w:r>
      </w:ins>
      <w:r w:rsidR="00766837" w:rsidRPr="00766837">
        <w:rPr>
          <w:noProof/>
          <w:lang w:val="en-US"/>
        </w:rPr>
        <w:t>r &amp; Tscheschner</w:t>
      </w:r>
      <w:del w:id="2676" w:author="arkat" w:date="2017-10-02T22:22:00Z">
        <w:r w:rsidR="00766837" w:rsidRPr="00766837" w:rsidDel="00766837">
          <w:rPr>
            <w:noProof/>
            <w:lang w:val="en-US"/>
          </w:rPr>
          <w:delText>,</w:delText>
        </w:r>
      </w:del>
      <w:r w:rsidR="00766837" w:rsidRPr="00766837">
        <w:rPr>
          <w:noProof/>
          <w:lang w:val="en-US"/>
        </w:rPr>
        <w:t xml:space="preserve"> </w:t>
      </w:r>
      <w:ins w:id="2677" w:author="arkat" w:date="2017-10-02T22:22:00Z">
        <w:r w:rsidR="00766837">
          <w:rPr>
            <w:noProof/>
            <w:lang w:val="en-US"/>
          </w:rPr>
          <w:t>(</w:t>
        </w:r>
      </w:ins>
      <w:r w:rsidR="00766837" w:rsidRPr="00766837">
        <w:rPr>
          <w:noProof/>
          <w:lang w:val="en-US"/>
        </w:rPr>
        <w:t>2009)</w:t>
      </w:r>
      <w:ins w:id="2678" w:author="arkat" w:date="2017-10-02T22:21:00Z">
        <w:r w:rsidR="00766837">
          <w:rPr>
            <w:lang w:val="en-US"/>
          </w:rPr>
          <w:fldChar w:fldCharType="end"/>
        </w:r>
      </w:ins>
      <w:ins w:id="2679" w:author="arkat" w:date="2017-09-28T15:04:00Z">
        <w:r>
          <w:rPr>
            <w:lang w:val="en-US"/>
          </w:rPr>
          <w:tab/>
        </w:r>
        <w:r>
          <w:rPr>
            <w:lang w:val="en-US"/>
          </w:rPr>
          <w:tab/>
        </w:r>
      </w:ins>
    </w:p>
    <w:p w14:paraId="680E3EFD" w14:textId="37FAAAAD" w:rsidR="00F36898" w:rsidRPr="00F36898" w:rsidRDefault="00766837">
      <w:pPr>
        <w:pStyle w:val="BodyText"/>
        <w:spacing w:after="0"/>
        <w:ind w:firstLine="270"/>
        <w:rPr>
          <w:ins w:id="2680" w:author="arkat" w:date="2017-09-28T15:48:00Z"/>
          <w:lang w:val="en-US"/>
        </w:rPr>
      </w:pPr>
      <w:ins w:id="2681" w:author="arkat" w:date="2017-10-02T22:22:00Z">
        <w:r>
          <w:rPr>
            <w:lang w:val="en-US"/>
          </w:rPr>
          <w:t xml:space="preserve">EPC </w:t>
        </w:r>
      </w:ins>
      <w:ins w:id="2682" w:author="arkat" w:date="2017-10-02T22:23:00Z">
        <w:r>
          <w:rPr>
            <w:lang w:val="en-US"/>
          </w:rPr>
          <w:t>popular dikalangan industri</w:t>
        </w:r>
      </w:ins>
      <w:ins w:id="2683" w:author="arkat" w:date="2017-10-02T22:22:00Z">
        <w:r>
          <w:rPr>
            <w:lang w:val="en-US"/>
          </w:rPr>
          <w:t xml:space="preserve"> </w:t>
        </w:r>
      </w:ins>
      <w:ins w:id="2684" w:author="arkat" w:date="2017-10-02T22:23:00Z">
        <w:r>
          <w:rPr>
            <w:lang w:val="en-US"/>
          </w:rPr>
          <w:t>dikaren</w:t>
        </w:r>
      </w:ins>
      <w:ins w:id="2685" w:author="arkat" w:date="2017-10-06T08:01:00Z">
        <w:r w:rsidR="008D650E">
          <w:rPr>
            <w:lang w:val="en-US"/>
          </w:rPr>
          <w:t>akan</w:t>
        </w:r>
      </w:ins>
      <w:ins w:id="2686" w:author="arkat" w:date="2017-10-02T22:23:00Z">
        <w:r>
          <w:rPr>
            <w:lang w:val="en-US"/>
          </w:rPr>
          <w:t xml:space="preserve"> penggunaan EPC di ARISExpress. Selain </w:t>
        </w:r>
      </w:ins>
      <w:ins w:id="2687" w:author="arkat" w:date="2017-10-02T22:24:00Z">
        <w:r>
          <w:rPr>
            <w:lang w:val="en-US"/>
          </w:rPr>
          <w:t xml:space="preserve">ARISExpress ada beberapa </w:t>
        </w:r>
      </w:ins>
      <w:ins w:id="2688" w:author="arkat" w:date="2017-10-02T22:26:00Z">
        <w:r w:rsidR="00FF33F1">
          <w:rPr>
            <w:i/>
            <w:lang w:val="en-US"/>
          </w:rPr>
          <w:t xml:space="preserve">tool </w:t>
        </w:r>
        <w:r w:rsidR="00FF33F1">
          <w:rPr>
            <w:lang w:val="en-US"/>
          </w:rPr>
          <w:t>yang</w:t>
        </w:r>
      </w:ins>
      <w:ins w:id="2689" w:author="arkat" w:date="2017-10-02T22:24:00Z">
        <w:r>
          <w:rPr>
            <w:lang w:val="en-US"/>
          </w:rPr>
          <w:t xml:space="preserve"> mendukung konsep EPC</w:t>
        </w:r>
      </w:ins>
      <w:ins w:id="2690" w:author="arkat" w:date="2017-10-02T22:26:00Z">
        <w:r w:rsidR="00FF33F1">
          <w:rPr>
            <w:lang w:val="en-US"/>
          </w:rPr>
          <w:t xml:space="preserve">. </w:t>
        </w:r>
      </w:ins>
      <w:ins w:id="2691" w:author="arkat" w:date="2017-10-06T08:01:00Z">
        <w:r w:rsidR="008D650E">
          <w:rPr>
            <w:lang w:val="en-US"/>
          </w:rPr>
          <w:t>Akan</w:t>
        </w:r>
      </w:ins>
      <w:ins w:id="2692"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2693" w:author="arkat" w:date="2017-10-02T22:27:00Z">
        <w:r w:rsidR="00FF33F1">
          <w:rPr>
            <w:lang w:val="en-US"/>
          </w:rPr>
          <w:t xml:space="preserve">Beberapa </w:t>
        </w:r>
        <w:r w:rsidR="00FF33F1">
          <w:rPr>
            <w:i/>
            <w:lang w:val="en-US"/>
          </w:rPr>
          <w:t xml:space="preserve">tool </w:t>
        </w:r>
        <w:r w:rsidR="00FF33F1">
          <w:rPr>
            <w:lang w:val="en-US"/>
          </w:rPr>
          <w:t xml:space="preserve">tersebut </w:t>
        </w:r>
      </w:ins>
      <w:ins w:id="2694" w:author="arkat" w:date="2017-10-02T22:25:00Z">
        <w:r>
          <w:rPr>
            <w:lang w:val="en-US"/>
          </w:rPr>
          <w:t>diantaranya adalah:</w:t>
        </w:r>
      </w:ins>
    </w:p>
    <w:p w14:paraId="1087E7CA" w14:textId="13265749" w:rsidR="00F36898" w:rsidRPr="00F36898" w:rsidRDefault="00F36898">
      <w:pPr>
        <w:pStyle w:val="BodyText"/>
        <w:numPr>
          <w:ilvl w:val="0"/>
          <w:numId w:val="62"/>
        </w:numPr>
        <w:spacing w:after="0"/>
        <w:ind w:left="360"/>
        <w:rPr>
          <w:ins w:id="2695" w:author="arkat" w:date="2017-09-28T15:48:00Z"/>
          <w:lang w:val="en-US"/>
        </w:rPr>
        <w:pPrChange w:id="2696" w:author="arkat" w:date="2017-09-28T15:49:00Z">
          <w:pPr>
            <w:pStyle w:val="BodyText"/>
            <w:spacing w:after="0"/>
          </w:pPr>
        </w:pPrChange>
      </w:pPr>
      <w:ins w:id="2697" w:author="arkat" w:date="2017-09-28T15:48:00Z">
        <w:r>
          <w:rPr>
            <w:lang w:val="en-US"/>
          </w:rPr>
          <w:lastRenderedPageBreak/>
          <w:t>ARIS Express oleh</w:t>
        </w:r>
        <w:r w:rsidRPr="00F36898">
          <w:rPr>
            <w:lang w:val="en-US"/>
          </w:rPr>
          <w:t xml:space="preserve"> </w:t>
        </w:r>
        <w:r w:rsidRPr="00A54029">
          <w:rPr>
            <w:i/>
            <w:lang w:val="en-US"/>
          </w:rPr>
          <w:t>s</w:t>
        </w:r>
        <w:r w:rsidRPr="00F36898">
          <w:rPr>
            <w:i/>
            <w:lang w:val="en-US"/>
            <w:rPrChange w:id="2698" w:author="arkat" w:date="2017-09-28T15:51:00Z">
              <w:rPr>
                <w:lang w:val="en-US"/>
              </w:rPr>
            </w:rPrChange>
          </w:rPr>
          <w:t>oftware AG</w:t>
        </w:r>
        <w:r>
          <w:rPr>
            <w:lang w:val="en-US"/>
          </w:rPr>
          <w:t xml:space="preserve"> bisa didapatkan dengan gratis </w:t>
        </w:r>
      </w:ins>
      <w:ins w:id="2699" w:author="arkat" w:date="2017-10-06T08:01:00Z">
        <w:r w:rsidR="008D650E">
          <w:rPr>
            <w:lang w:val="en-US"/>
          </w:rPr>
          <w:t>Akan</w:t>
        </w:r>
      </w:ins>
      <w:ins w:id="2700"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2701" w:author="arkat" w:date="2017-10-02T22:25:00Z"/>
          <w:lang w:val="en-US"/>
        </w:rPr>
        <w:pPrChange w:id="2702" w:author="arkat" w:date="2017-09-28T15:49:00Z">
          <w:pPr>
            <w:pStyle w:val="BodyText"/>
            <w:spacing w:after="0"/>
          </w:pPr>
        </w:pPrChange>
      </w:pPr>
      <w:ins w:id="2703" w:author="arkat" w:date="2017-09-28T15:53:00Z">
        <w:r w:rsidRPr="00F36898">
          <w:rPr>
            <w:lang w:val="en-US"/>
          </w:rPr>
          <w:t xml:space="preserve">Bflow </w:t>
        </w:r>
        <w:r>
          <w:rPr>
            <w:lang w:val="en-US"/>
          </w:rPr>
          <w:t>berbasis</w:t>
        </w:r>
      </w:ins>
      <w:ins w:id="2704" w:author="arkat" w:date="2017-09-28T15:52:00Z">
        <w:r>
          <w:rPr>
            <w:lang w:val="en-US"/>
          </w:rPr>
          <w:t xml:space="preserve"> </w:t>
        </w:r>
      </w:ins>
      <w:ins w:id="2705" w:author="arkat" w:date="2017-09-28T15:48:00Z">
        <w:r w:rsidRPr="00A54029">
          <w:rPr>
            <w:i/>
            <w:lang w:val="en-US"/>
          </w:rPr>
          <w:t>open s</w:t>
        </w:r>
        <w:r w:rsidRPr="00F36898">
          <w:rPr>
            <w:i/>
            <w:lang w:val="en-US"/>
            <w:rPrChange w:id="2706" w:author="arkat" w:date="2017-09-28T15:52:00Z">
              <w:rPr>
                <w:lang w:val="en-US"/>
              </w:rPr>
            </w:rPrChange>
          </w:rPr>
          <w:t>ource</w:t>
        </w:r>
        <w:r w:rsidRPr="00F36898">
          <w:rPr>
            <w:lang w:val="en-US"/>
          </w:rPr>
          <w:t xml:space="preserve"> </w:t>
        </w:r>
      </w:ins>
      <w:ins w:id="2707"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2708" w:author="arkat" w:date="2017-09-28T15:48:00Z"/>
          <w:lang w:val="en-US"/>
        </w:rPr>
        <w:pPrChange w:id="2709" w:author="arkat" w:date="2017-10-02T22:25:00Z">
          <w:pPr>
            <w:pStyle w:val="BodyText"/>
            <w:spacing w:after="0"/>
          </w:pPr>
        </w:pPrChange>
      </w:pPr>
      <w:ins w:id="2710"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2711" w:author="arkat" w:date="2017-09-28T15:48:00Z"/>
          <w:lang w:val="en-US"/>
        </w:rPr>
        <w:pPrChange w:id="2712" w:author="arkat" w:date="2017-09-28T15:49:00Z">
          <w:pPr>
            <w:pStyle w:val="BodyText"/>
            <w:spacing w:after="0"/>
          </w:pPr>
        </w:pPrChange>
      </w:pPr>
      <w:ins w:id="2713" w:author="arkat" w:date="2017-09-28T15:48:00Z">
        <w:r>
          <w:rPr>
            <w:lang w:val="en-US"/>
          </w:rPr>
          <w:t>ADONIS oleh BOC Group</w:t>
        </w:r>
      </w:ins>
      <w:ins w:id="2714"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2715" w:author="arkat" w:date="2017-09-28T15:48:00Z"/>
          <w:lang w:val="en-US"/>
        </w:rPr>
        <w:pPrChange w:id="2716" w:author="arkat" w:date="2017-09-28T15:49:00Z">
          <w:pPr>
            <w:pStyle w:val="BodyText"/>
            <w:spacing w:after="0"/>
          </w:pPr>
        </w:pPrChange>
      </w:pPr>
      <w:ins w:id="2717" w:author="arkat" w:date="2017-09-28T15:48:00Z">
        <w:r>
          <w:rPr>
            <w:lang w:val="en-US"/>
          </w:rPr>
          <w:t>Mavim Rules oleh Mavim BV</w:t>
        </w:r>
      </w:ins>
      <w:ins w:id="2718"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2719" w:author="arkat" w:date="2017-09-28T15:48:00Z"/>
          <w:lang w:val="en-US"/>
        </w:rPr>
        <w:pPrChange w:id="2720" w:author="arkat" w:date="2017-09-28T15:49:00Z">
          <w:pPr>
            <w:pStyle w:val="BodyText"/>
            <w:spacing w:after="0"/>
          </w:pPr>
        </w:pPrChange>
      </w:pPr>
      <w:ins w:id="2721"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2722" w:author="arkat" w:date="2017-09-28T15:48:00Z"/>
          <w:lang w:val="en-US"/>
        </w:rPr>
        <w:pPrChange w:id="2723" w:author="arkat" w:date="2017-09-28T15:49:00Z">
          <w:pPr>
            <w:pStyle w:val="BodyText"/>
            <w:spacing w:after="0"/>
          </w:pPr>
        </w:pPrChange>
      </w:pPr>
      <w:ins w:id="2724"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2725" w:author="arkat" w:date="2017-09-28T15:48:00Z"/>
          <w:lang w:val="en-US"/>
        </w:rPr>
        <w:pPrChange w:id="2726" w:author="arkat" w:date="2017-09-28T15:49:00Z">
          <w:pPr>
            <w:pStyle w:val="BodyText"/>
            <w:spacing w:after="0"/>
          </w:pPr>
        </w:pPrChange>
      </w:pPr>
      <w:ins w:id="2727"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2728" w:author="arkat" w:date="2017-09-28T15:48:00Z"/>
          <w:lang w:val="en-US"/>
        </w:rPr>
        <w:pPrChange w:id="2729" w:author="arkat" w:date="2017-09-28T15:49:00Z">
          <w:pPr>
            <w:pStyle w:val="BodyText"/>
            <w:spacing w:after="0"/>
          </w:pPr>
        </w:pPrChange>
      </w:pPr>
      <w:ins w:id="2730"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2731" w:author="arkat" w:date="2017-09-28T16:04:00Z"/>
          <w:lang w:val="en-US"/>
        </w:rPr>
        <w:pPrChange w:id="2732" w:author="arkat" w:date="2017-09-28T15:49:00Z">
          <w:pPr>
            <w:pStyle w:val="BodyText"/>
            <w:spacing w:after="0"/>
            <w:ind w:firstLine="270"/>
          </w:pPr>
        </w:pPrChange>
      </w:pPr>
      <w:ins w:id="2733"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2734" w:author="arkat" w:date="2017-09-28T11:53:00Z"/>
          <w:lang w:val="en-US"/>
        </w:rPr>
        <w:pPrChange w:id="2735"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2736" w:author="arkat" w:date="2017-09-25T14:48:00Z"/>
          <w:lang w:val="en-US"/>
        </w:rPr>
        <w:pPrChange w:id="2737" w:author="arkat" w:date="2017-09-28T16:27:00Z">
          <w:pPr>
            <w:pStyle w:val="Heading2"/>
            <w:spacing w:before="0" w:after="0"/>
          </w:pPr>
        </w:pPrChange>
      </w:pPr>
      <w:ins w:id="2738" w:author="arkat" w:date="2017-09-25T14:48:00Z">
        <w:r w:rsidRPr="009053E3">
          <w:rPr>
            <w:i w:val="0"/>
            <w:lang w:val="en-US"/>
            <w:rPrChange w:id="2739" w:author="arkat" w:date="2017-09-28T16:28:00Z">
              <w:rPr>
                <w:lang w:val="en-US"/>
              </w:rPr>
            </w:rPrChange>
          </w:rPr>
          <w:t>BPMN</w:t>
        </w:r>
      </w:ins>
      <w:ins w:id="2740" w:author="arkat" w:date="2017-09-26T15:21:00Z">
        <w:r w:rsidR="00006620" w:rsidRPr="009053E3">
          <w:rPr>
            <w:i w:val="0"/>
            <w:lang w:val="en-US"/>
            <w:rPrChange w:id="2741" w:author="arkat" w:date="2017-09-28T16:28:00Z">
              <w:rPr>
                <w:lang w:val="en-US"/>
              </w:rPr>
            </w:rPrChange>
          </w:rPr>
          <w:t xml:space="preserve"> 2.0</w:t>
        </w:r>
      </w:ins>
    </w:p>
    <w:p w14:paraId="3D36BB66" w14:textId="2221EAA7" w:rsidR="00DE38D8" w:rsidRDefault="0058751D">
      <w:pPr>
        <w:pStyle w:val="BodyText"/>
        <w:spacing w:after="0"/>
        <w:ind w:firstLine="284"/>
        <w:rPr>
          <w:ins w:id="2742" w:author="arkat" w:date="2017-09-27T07:46:00Z"/>
          <w:lang w:val="en-US"/>
        </w:rPr>
      </w:pPr>
      <w:ins w:id="2743" w:author="arkat" w:date="2017-09-25T14:48:00Z">
        <w:r>
          <w:t>BPMN merup</w:t>
        </w:r>
      </w:ins>
      <w:ins w:id="2744" w:author="arkat" w:date="2017-10-06T08:01:00Z">
        <w:r w:rsidR="008D650E">
          <w:t>akan</w:t>
        </w:r>
      </w:ins>
      <w:ins w:id="2745" w:author="arkat" w:date="2017-09-25T14:48:00Z">
        <w:r>
          <w:t xml:space="preserve"> singkatan dari </w:t>
        </w:r>
        <w:r w:rsidRPr="00DE38D8">
          <w:rPr>
            <w:i/>
            <w:rPrChange w:id="2746" w:author="arkat" w:date="2017-09-27T07:39:00Z">
              <w:rPr/>
            </w:rPrChange>
          </w:rPr>
          <w:t>Business Process Modelling Notation</w:t>
        </w:r>
        <w:r>
          <w:t xml:space="preserve">, yaitu suatu metodologi yang </w:t>
        </w:r>
        <w:r w:rsidRPr="00DE38D8">
          <w:rPr>
            <w:i/>
            <w:rPrChange w:id="2747" w:author="arkat" w:date="2017-09-27T07:39:00Z">
              <w:rPr/>
            </w:rPrChange>
          </w:rPr>
          <w:t>dikembangkan Business Process Modelling Initiative</w:t>
        </w:r>
        <w:r>
          <w:t xml:space="preserve"> (BPMI</w:t>
        </w:r>
        <w:r w:rsidR="00DE38D8">
          <w:t>) untuk memodelkan proses bisnis</w:t>
        </w:r>
      </w:ins>
      <w:ins w:id="2748" w:author="arkat" w:date="2017-09-27T07:39:00Z">
        <w:r w:rsidR="00DE38D8">
          <w:rPr>
            <w:lang w:val="en-US"/>
          </w:rPr>
          <w:t xml:space="preserve"> </w:t>
        </w:r>
      </w:ins>
      <w:ins w:id="2749"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2750" w:author="arkat" w:date="2017-09-28T16:16:00Z">
        <w:r w:rsidR="00DE38D8" w:rsidRPr="00302CC2" w:rsidDel="00302CC2">
          <w:rPr>
            <w:i/>
            <w:noProof/>
            <w:lang w:val="en-US"/>
            <w:rPrChange w:id="2751" w:author="arkat" w:date="2017-09-28T16:16:00Z">
              <w:rPr>
                <w:noProof/>
                <w:lang w:val="en-US"/>
              </w:rPr>
            </w:rPrChange>
          </w:rPr>
          <w:delText>(</w:delText>
        </w:r>
      </w:del>
      <w:r w:rsidR="00DE38D8" w:rsidRPr="00302CC2">
        <w:rPr>
          <w:i/>
          <w:noProof/>
          <w:lang w:val="en-US"/>
          <w:rPrChange w:id="2752" w:author="arkat" w:date="2017-09-28T16:16:00Z">
            <w:rPr>
              <w:noProof/>
              <w:lang w:val="en-US"/>
            </w:rPr>
          </w:rPrChange>
        </w:rPr>
        <w:t xml:space="preserve">Object Management Group </w:t>
      </w:r>
      <w:r w:rsidR="00DE38D8" w:rsidRPr="00DE38D8">
        <w:rPr>
          <w:noProof/>
          <w:lang w:val="en-US"/>
        </w:rPr>
        <w:t>(OMG), 2011)</w:t>
      </w:r>
      <w:ins w:id="2753" w:author="arkat" w:date="2017-09-27T07:40:00Z">
        <w:r w:rsidR="00DE38D8">
          <w:rPr>
            <w:lang w:val="en-US"/>
          </w:rPr>
          <w:fldChar w:fldCharType="end"/>
        </w:r>
      </w:ins>
      <w:ins w:id="2754" w:author="arkat" w:date="2017-09-25T14:48:00Z">
        <w:r w:rsidR="00DE38D8">
          <w:t>.</w:t>
        </w:r>
      </w:ins>
      <w:ins w:id="2755" w:author="arkat" w:date="2017-09-27T07:40:00Z">
        <w:r w:rsidR="00DE38D8">
          <w:rPr>
            <w:lang w:val="en-US"/>
          </w:rPr>
          <w:t xml:space="preserve"> </w:t>
        </w:r>
      </w:ins>
      <w:ins w:id="2756" w:author="arkat" w:date="2017-09-25T14:48:00Z">
        <w:r>
          <w:t>Tujuan dari BPMN adalah menyedi</w:t>
        </w:r>
      </w:ins>
      <w:ins w:id="2757" w:author="arkat" w:date="2017-10-06T08:01:00Z">
        <w:r w:rsidR="008D650E">
          <w:t>akan</w:t>
        </w:r>
      </w:ins>
      <w:ins w:id="2758" w:author="arkat" w:date="2017-09-25T14:48:00Z">
        <w:r>
          <w:t xml:space="preserve"> notasi yang mudah dipahami oleh semua pengguna bisnis dan memastikan bahwa bahasa XML yang dirancang untuk pelaksanaan proses bisnis dapat dinyat</w:t>
        </w:r>
      </w:ins>
      <w:ins w:id="2759" w:author="arkat" w:date="2017-10-06T08:01:00Z">
        <w:r w:rsidR="008D650E">
          <w:t>akan</w:t>
        </w:r>
      </w:ins>
      <w:ins w:id="2760" w:author="arkat" w:date="2017-09-25T14:48:00Z">
        <w:r>
          <w:t xml:space="preserve"> se</w:t>
        </w:r>
      </w:ins>
      <w:ins w:id="2761" w:author="arkat" w:date="2017-10-06T08:01:00Z">
        <w:r w:rsidR="008D650E">
          <w:t>cara</w:t>
        </w:r>
      </w:ins>
      <w:ins w:id="2762" w:author="arkat" w:date="2017-09-25T14:48:00Z">
        <w:r w:rsidR="00DE38D8">
          <w:t xml:space="preserve"> visual dengan notasi yang umum. </w:t>
        </w:r>
      </w:ins>
      <w:ins w:id="2763" w:author="arkat" w:date="2017-09-27T07:41:00Z">
        <w:r w:rsidR="00DE38D8">
          <w:rPr>
            <w:lang w:val="en-US"/>
          </w:rPr>
          <w:t xml:space="preserve">BPMN </w:t>
        </w:r>
      </w:ins>
      <w:ins w:id="2764" w:author="arkat" w:date="2017-09-27T07:42:00Z">
        <w:r w:rsidR="00DE38D8">
          <w:rPr>
            <w:lang w:val="en-US"/>
          </w:rPr>
          <w:t xml:space="preserve">telah </w:t>
        </w:r>
      </w:ins>
      <w:ins w:id="2765" w:author="arkat" w:date="2017-09-27T07:41:00Z">
        <w:r w:rsidR="00DE38D8">
          <w:rPr>
            <w:lang w:val="en-US"/>
          </w:rPr>
          <w:t>diadopsi se</w:t>
        </w:r>
      </w:ins>
      <w:ins w:id="2766" w:author="arkat" w:date="2017-10-06T08:01:00Z">
        <w:r w:rsidR="008D650E">
          <w:rPr>
            <w:lang w:val="en-US"/>
          </w:rPr>
          <w:t>cara</w:t>
        </w:r>
      </w:ins>
      <w:ins w:id="2767" w:author="arkat" w:date="2017-09-27T07:41:00Z">
        <w:r w:rsidR="00DE38D8">
          <w:rPr>
            <w:lang w:val="en-US"/>
          </w:rPr>
          <w:t xml:space="preserve"> luas</w:t>
        </w:r>
      </w:ins>
      <w:ins w:id="2768" w:author="arkat" w:date="2017-09-27T07:42:00Z">
        <w:r w:rsidR="00DE38D8">
          <w:rPr>
            <w:lang w:val="en-US"/>
          </w:rPr>
          <w:t xml:space="preserve">, OMG mendaftar ada 62 vendor alat yang mendukung BPMN </w:t>
        </w:r>
      </w:ins>
      <w:ins w:id="2769"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2770" w:author="arkat" w:date="2017-09-27T07:44:00Z">
        <w:r w:rsidR="00DE38D8" w:rsidRPr="00DE38D8" w:rsidDel="00DE38D8">
          <w:rPr>
            <w:noProof/>
            <w:lang w:val="en-US"/>
          </w:rPr>
          <w:delText>Object Management Gro</w:delText>
        </w:r>
      </w:del>
      <w:del w:id="2771" w:author="arkat" w:date="2017-09-27T07:43:00Z">
        <w:r w:rsidR="00DE38D8" w:rsidRPr="00DE38D8" w:rsidDel="00DE38D8">
          <w:rPr>
            <w:noProof/>
            <w:lang w:val="en-US"/>
          </w:rPr>
          <w:delText>up</w:delText>
        </w:r>
      </w:del>
      <w:del w:id="2772" w:author="arkat" w:date="2017-09-27T07:44:00Z">
        <w:r w:rsidR="00DE38D8" w:rsidRPr="00DE38D8" w:rsidDel="00DE38D8">
          <w:rPr>
            <w:noProof/>
            <w:lang w:val="en-US"/>
          </w:rPr>
          <w:delText xml:space="preserve"> (</w:delText>
        </w:r>
      </w:del>
      <w:r w:rsidR="00DE38D8" w:rsidRPr="00DE38D8">
        <w:rPr>
          <w:noProof/>
          <w:lang w:val="en-US"/>
        </w:rPr>
        <w:t>OMG</w:t>
      </w:r>
      <w:del w:id="2773" w:author="arkat" w:date="2017-09-27T07:44:00Z">
        <w:r w:rsidR="00DE38D8" w:rsidRPr="00DE38D8" w:rsidDel="00DE38D8">
          <w:rPr>
            <w:noProof/>
            <w:lang w:val="en-US"/>
          </w:rPr>
          <w:delText>)</w:delText>
        </w:r>
      </w:del>
      <w:r w:rsidR="00DE38D8" w:rsidRPr="00DE38D8">
        <w:rPr>
          <w:noProof/>
          <w:lang w:val="en-US"/>
        </w:rPr>
        <w:t>, 2011)</w:t>
      </w:r>
      <w:ins w:id="2774" w:author="arkat" w:date="2017-09-27T07:43:00Z">
        <w:r w:rsidR="00DE38D8">
          <w:rPr>
            <w:lang w:val="en-US"/>
          </w:rPr>
          <w:fldChar w:fldCharType="end"/>
        </w:r>
      </w:ins>
      <w:ins w:id="2775" w:author="arkat" w:date="2017-09-27T07:44:00Z">
        <w:r w:rsidR="00DE38D8">
          <w:rPr>
            <w:lang w:val="en-US"/>
          </w:rPr>
          <w:t xml:space="preserve">.  BPMN </w:t>
        </w:r>
      </w:ins>
      <w:ins w:id="2776" w:author="arkat" w:date="2017-09-27T07:45:00Z">
        <w:r w:rsidR="00DE38D8">
          <w:rPr>
            <w:lang w:val="en-US"/>
          </w:rPr>
          <w:t xml:space="preserve">1.0 </w:t>
        </w:r>
      </w:ins>
      <w:ins w:id="2777" w:author="arkat" w:date="2017-09-27T07:44:00Z">
        <w:r w:rsidR="00DE38D8">
          <w:rPr>
            <w:lang w:val="en-US"/>
          </w:rPr>
          <w:t xml:space="preserve">dirilis pada tahun </w:t>
        </w:r>
      </w:ins>
      <w:ins w:id="2778" w:author="arkat" w:date="2017-09-27T07:45:00Z">
        <w:r w:rsidR="00DE38D8">
          <w:rPr>
            <w:lang w:val="en-US"/>
          </w:rPr>
          <w:t xml:space="preserve">2002 dan BPMN 2.0 dirilis pada tahun 2011. </w:t>
        </w:r>
      </w:ins>
      <w:ins w:id="2779" w:author="arkat" w:date="2017-09-27T07:46:00Z">
        <w:r w:rsidR="00DE38D8">
          <w:rPr>
            <w:lang w:val="en-US"/>
          </w:rPr>
          <w:t>Terdapat beberapa penambahan dari versi sebelumnya, yakni:</w:t>
        </w:r>
      </w:ins>
    </w:p>
    <w:p w14:paraId="2F65C22E" w14:textId="0E37F32D" w:rsidR="00DE38D8" w:rsidRDefault="007C78B2">
      <w:pPr>
        <w:pStyle w:val="BodyText"/>
        <w:numPr>
          <w:ilvl w:val="0"/>
          <w:numId w:val="125"/>
        </w:numPr>
        <w:spacing w:after="0"/>
        <w:ind w:left="270" w:hanging="270"/>
        <w:rPr>
          <w:ins w:id="2780" w:author="arkat" w:date="2017-09-27T07:45:00Z"/>
          <w:lang w:val="en-US"/>
        </w:rPr>
        <w:pPrChange w:id="2781" w:author="arkat" w:date="2017-10-02T22:37:00Z">
          <w:pPr>
            <w:pStyle w:val="BodyText"/>
            <w:spacing w:after="0"/>
            <w:ind w:firstLine="284"/>
          </w:pPr>
        </w:pPrChange>
      </w:pPr>
      <w:ins w:id="2782" w:author="arkat" w:date="2017-09-27T07:49:00Z">
        <w:r>
          <w:rPr>
            <w:lang w:val="en-US"/>
          </w:rPr>
          <w:t>F</w:t>
        </w:r>
        <w:r w:rsidR="00DE38D8" w:rsidRPr="00DE38D8">
          <w:rPr>
            <w:lang w:val="en-US"/>
          </w:rPr>
          <w:t xml:space="preserve">ormat metamodel dan serialisasi </w:t>
        </w:r>
      </w:ins>
      <w:ins w:id="2783" w:author="arkat" w:date="2017-09-27T07:50:00Z">
        <w:r>
          <w:rPr>
            <w:lang w:val="en-US"/>
          </w:rPr>
          <w:t xml:space="preserve">yang terstandarisasi </w:t>
        </w:r>
      </w:ins>
      <w:ins w:id="2784" w:author="arkat" w:date="2017-09-27T07:49:00Z">
        <w:r w:rsidR="00DE38D8" w:rsidRPr="00DE38D8">
          <w:rPr>
            <w:lang w:val="en-US"/>
          </w:rPr>
          <w:t xml:space="preserve">yang memungkinkan pengguna </w:t>
        </w:r>
      </w:ins>
      <w:ins w:id="2785" w:author="arkat" w:date="2017-09-27T07:51:00Z">
        <w:r>
          <w:rPr>
            <w:lang w:val="en-US"/>
          </w:rPr>
          <w:t xml:space="preserve">merubah </w:t>
        </w:r>
      </w:ins>
      <w:ins w:id="2786" w:author="arkat" w:date="2017-09-27T07:49:00Z">
        <w:r w:rsidR="00DE38D8" w:rsidRPr="00DE38D8">
          <w:rPr>
            <w:lang w:val="en-US"/>
          </w:rPr>
          <w:t xml:space="preserve">model proses bisnis </w:t>
        </w:r>
      </w:ins>
      <w:ins w:id="2787" w:author="arkat" w:date="2017-09-27T07:52:00Z">
        <w:r>
          <w:rPr>
            <w:lang w:val="en-US"/>
          </w:rPr>
          <w:t>dengan menggun</w:t>
        </w:r>
      </w:ins>
      <w:ins w:id="2788" w:author="arkat" w:date="2017-10-06T08:01:00Z">
        <w:r w:rsidR="008D650E">
          <w:rPr>
            <w:lang w:val="en-US"/>
          </w:rPr>
          <w:t>akan</w:t>
        </w:r>
      </w:ins>
      <w:ins w:id="2789" w:author="arkat" w:date="2017-09-27T07:52:00Z">
        <w:r>
          <w:rPr>
            <w:lang w:val="en-US"/>
          </w:rPr>
          <w:t xml:space="preserve"> </w:t>
        </w:r>
        <w:r w:rsidRPr="007C78B2">
          <w:rPr>
            <w:i/>
            <w:lang w:val="en-US"/>
            <w:rPrChange w:id="2790" w:author="arkat" w:date="2017-09-27T07:52:00Z">
              <w:rPr>
                <w:lang w:val="en-US"/>
              </w:rPr>
            </w:rPrChange>
          </w:rPr>
          <w:t>tool</w:t>
        </w:r>
        <w:r>
          <w:rPr>
            <w:lang w:val="en-US"/>
          </w:rPr>
          <w:t xml:space="preserve"> dari vendor yang berbeda,</w:t>
        </w:r>
      </w:ins>
    </w:p>
    <w:p w14:paraId="68E08D8E" w14:textId="1796DC80" w:rsidR="007C78B2" w:rsidRDefault="007C78B2">
      <w:pPr>
        <w:pStyle w:val="BodyText"/>
        <w:numPr>
          <w:ilvl w:val="0"/>
          <w:numId w:val="125"/>
        </w:numPr>
        <w:spacing w:after="0"/>
        <w:ind w:left="270" w:hanging="270"/>
        <w:rPr>
          <w:ins w:id="2791" w:author="arkat" w:date="2017-09-27T07:59:00Z"/>
          <w:lang w:val="en-US"/>
        </w:rPr>
        <w:pPrChange w:id="2792" w:author="arkat" w:date="2017-10-02T22:37:00Z">
          <w:pPr>
            <w:pStyle w:val="BodyText"/>
            <w:spacing w:after="0"/>
            <w:ind w:firstLine="284"/>
          </w:pPr>
        </w:pPrChange>
      </w:pPr>
      <w:ins w:id="2793" w:author="arkat" w:date="2017-09-27T07:55:00Z">
        <w:r>
          <w:rPr>
            <w:lang w:val="en-US"/>
          </w:rPr>
          <w:t xml:space="preserve">Eksekusi semantic yang terstandarisasi yang memungkinkan </w:t>
        </w:r>
      </w:ins>
      <w:ins w:id="2794" w:author="arkat" w:date="2017-09-27T08:00:00Z">
        <w:r w:rsidR="00784771" w:rsidRPr="00784771">
          <w:rPr>
            <w:lang w:val="en-US"/>
            <w:rPrChange w:id="2795" w:author="arkat" w:date="2017-09-27T08:04:00Z">
              <w:rPr>
                <w:i/>
                <w:lang w:val="en-US"/>
              </w:rPr>
            </w:rPrChange>
          </w:rPr>
          <w:t>tool</w:t>
        </w:r>
        <w:r w:rsidR="00784771">
          <w:rPr>
            <w:lang w:val="en-US"/>
          </w:rPr>
          <w:t xml:space="preserve"> yang</w:t>
        </w:r>
      </w:ins>
      <w:ins w:id="2796" w:author="arkat" w:date="2017-09-27T07:56:00Z">
        <w:r>
          <w:rPr>
            <w:lang w:val="en-US"/>
          </w:rPr>
          <w:t xml:space="preserve"> telah disedi</w:t>
        </w:r>
      </w:ins>
      <w:ins w:id="2797" w:author="arkat" w:date="2017-10-06T08:01:00Z">
        <w:r w:rsidR="008D650E">
          <w:rPr>
            <w:lang w:val="en-US"/>
          </w:rPr>
          <w:t>akan</w:t>
        </w:r>
      </w:ins>
      <w:ins w:id="2798" w:author="arkat" w:date="2017-09-27T07:56:00Z">
        <w:r>
          <w:rPr>
            <w:lang w:val="en-US"/>
          </w:rPr>
          <w:t xml:space="preserve"> </w:t>
        </w:r>
      </w:ins>
      <w:ins w:id="2799" w:author="arkat" w:date="2017-09-27T07:55:00Z">
        <w:r>
          <w:rPr>
            <w:lang w:val="en-US"/>
          </w:rPr>
          <w:t>vendor</w:t>
        </w:r>
      </w:ins>
      <w:ins w:id="2800" w:author="arkat" w:date="2017-09-27T07:56:00Z">
        <w:r>
          <w:rPr>
            <w:lang w:val="en-US"/>
          </w:rPr>
          <w:t xml:space="preserve"> untuk mengimplementasikan</w:t>
        </w:r>
      </w:ins>
      <w:ins w:id="2801" w:author="arkat" w:date="2017-10-02T21:17:00Z">
        <w:r w:rsidR="004C30D8">
          <w:rPr>
            <w:lang w:val="en-US"/>
          </w:rPr>
          <w:t xml:space="preserve"> mesin eksekusi interopabilitas </w:t>
        </w:r>
      </w:ins>
      <w:ins w:id="2802" w:author="arkat" w:date="2017-10-02T21:16:00Z">
        <w:r w:rsidR="004C30D8">
          <w:rPr>
            <w:lang w:val="en-US"/>
          </w:rPr>
          <w:t xml:space="preserve"> </w:t>
        </w:r>
      </w:ins>
      <w:ins w:id="2803" w:author="arkat" w:date="2017-09-27T07:56:00Z">
        <w:r>
          <w:rPr>
            <w:lang w:val="en-US"/>
          </w:rPr>
          <w:t xml:space="preserve"> </w:t>
        </w:r>
      </w:ins>
      <w:ins w:id="2804"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2805" w:author="arkat" w:date="2017-09-27T08:02:00Z"/>
          <w:lang w:val="en-US"/>
        </w:rPr>
        <w:pPrChange w:id="2806" w:author="arkat" w:date="2017-10-02T22:37:00Z">
          <w:pPr>
            <w:pStyle w:val="BodyText"/>
            <w:numPr>
              <w:numId w:val="56"/>
            </w:numPr>
            <w:spacing w:after="0"/>
            <w:ind w:left="1004" w:hanging="914"/>
          </w:pPr>
        </w:pPrChange>
      </w:pPr>
      <w:ins w:id="2807" w:author="arkat" w:date="2017-10-02T21:18:00Z">
        <w:r>
          <w:rPr>
            <w:lang w:val="en-US"/>
          </w:rPr>
          <w:t>Format pertukaran diagaram yang memungkinkan pengguna untuk melakukan pertukaran informasi grafis dari diagram proses bisnis</w:t>
        </w:r>
      </w:ins>
      <w:ins w:id="2808"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2809" w:author="arkat" w:date="2017-09-27T08:02:00Z"/>
          <w:lang w:val="en-US"/>
        </w:rPr>
        <w:pPrChange w:id="2810" w:author="arkat" w:date="2017-10-02T22:37:00Z">
          <w:pPr>
            <w:pStyle w:val="BodyText"/>
            <w:numPr>
              <w:numId w:val="56"/>
            </w:numPr>
            <w:spacing w:after="0"/>
            <w:ind w:left="1004" w:hanging="914"/>
          </w:pPr>
        </w:pPrChange>
      </w:pPr>
      <w:ins w:id="2811" w:author="arkat" w:date="2017-09-27T08:23:00Z">
        <w:r>
          <w:rPr>
            <w:lang w:val="en-US"/>
          </w:rPr>
          <w:t xml:space="preserve">Perluasan notasi </w:t>
        </w:r>
      </w:ins>
      <w:ins w:id="2812" w:author="arkat" w:date="2017-09-27T08:24:00Z">
        <w:r>
          <w:rPr>
            <w:lang w:val="en-US"/>
          </w:rPr>
          <w:t xml:space="preserve">untuk interaksi lintas organisasi </w:t>
        </w:r>
      </w:ins>
      <w:ins w:id="2813" w:author="arkat" w:date="2017-09-27T08:02:00Z">
        <w:r>
          <w:rPr>
            <w:lang w:val="en-US"/>
          </w:rPr>
          <w:t xml:space="preserve">(biasa disebut </w:t>
        </w:r>
        <w:r w:rsidRPr="00705DC1">
          <w:rPr>
            <w:i/>
            <w:lang w:val="en-US"/>
            <w:rPrChange w:id="2814" w:author="arkat" w:date="2017-09-27T08:24:00Z">
              <w:rPr>
                <w:lang w:val="en-US"/>
              </w:rPr>
            </w:rPrChange>
          </w:rPr>
          <w:t>pro</w:t>
        </w:r>
        <w:r w:rsidR="00784771" w:rsidRPr="00705DC1">
          <w:rPr>
            <w:i/>
            <w:lang w:val="en-US"/>
            <w:rPrChange w:id="2815" w:author="arkat" w:date="2017-09-27T08:24:00Z">
              <w:rPr>
                <w:lang w:val="en-US"/>
              </w:rPr>
            </w:rPrChange>
          </w:rPr>
          <w:t>cess choreographies</w:t>
        </w:r>
        <w:r w:rsidR="00784771" w:rsidRPr="00784771">
          <w:rPr>
            <w:lang w:val="en-US"/>
          </w:rPr>
          <w:t>)</w:t>
        </w:r>
      </w:ins>
      <w:ins w:id="2816" w:author="arkat" w:date="2017-10-02T22:39:00Z">
        <w:r w:rsidR="005B2456">
          <w:rPr>
            <w:lang w:val="en-US"/>
          </w:rPr>
          <w:t>, dimana</w:t>
        </w:r>
      </w:ins>
      <w:ins w:id="2817" w:author="arkat" w:date="2017-10-02T21:20:00Z">
        <w:r w:rsidR="004C30D8">
          <w:rPr>
            <w:lang w:val="en-US"/>
          </w:rPr>
          <w:t xml:space="preserve"> memungkinan untuk melakukan otomasi alat pendukung yang </w:t>
        </w:r>
      </w:ins>
      <w:ins w:id="2818" w:author="arkat" w:date="2017-10-02T21:21:00Z">
        <w:r w:rsidR="004C30D8">
          <w:rPr>
            <w:lang w:val="en-US"/>
          </w:rPr>
          <w:t>terdiri dari beberapa partner bisnis.</w:t>
        </w:r>
      </w:ins>
      <w:ins w:id="2819"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2820" w:author="arkat" w:date="2017-09-27T08:02:00Z"/>
          <w:lang w:val="en-US"/>
        </w:rPr>
        <w:pPrChange w:id="2821" w:author="arkat" w:date="2017-10-02T22:37:00Z">
          <w:pPr>
            <w:pStyle w:val="BodyText"/>
            <w:numPr>
              <w:numId w:val="56"/>
            </w:numPr>
            <w:spacing w:after="0"/>
            <w:ind w:left="1004" w:hanging="914"/>
          </w:pPr>
        </w:pPrChange>
      </w:pPr>
      <w:ins w:id="2822" w:author="arkat" w:date="2017-09-27T08:05:00Z">
        <w:r>
          <w:rPr>
            <w:lang w:val="en-US"/>
          </w:rPr>
          <w:t xml:space="preserve">Detail </w:t>
        </w:r>
      </w:ins>
      <w:ins w:id="2823" w:author="arkat" w:date="2017-09-27T08:02:00Z">
        <w:r w:rsidRPr="00784771">
          <w:rPr>
            <w:i/>
            <w:lang w:val="en-US"/>
            <w:rPrChange w:id="2824"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2825" w:author="arkat" w:date="2017-09-27T08:22:00Z">
        <w:r w:rsidR="00705DC1">
          <w:rPr>
            <w:lang w:val="en-US"/>
          </w:rPr>
          <w:t xml:space="preserve"> yang mendemokan kesesuaian dengan tool dan standard BPMN saat ini, </w:t>
        </w:r>
      </w:ins>
      <w:ins w:id="2826"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2827" w:author="arkat" w:date="2017-09-27T09:51:00Z"/>
          <w:lang w:val="en-US"/>
        </w:rPr>
        <w:pPrChange w:id="2828" w:author="arkat" w:date="2017-10-02T22:37:00Z">
          <w:pPr>
            <w:pStyle w:val="BodyText"/>
            <w:spacing w:after="0"/>
            <w:ind w:firstLine="284"/>
          </w:pPr>
        </w:pPrChange>
      </w:pPr>
      <w:ins w:id="2829" w:author="arkat" w:date="2017-09-27T08:06:00Z">
        <w:r>
          <w:rPr>
            <w:lang w:val="en-US"/>
          </w:rPr>
          <w:t xml:space="preserve">Beberapa penambahan elemen </w:t>
        </w:r>
      </w:ins>
      <w:ins w:id="2830" w:author="arkat" w:date="2017-09-27T08:07:00Z">
        <w:r>
          <w:rPr>
            <w:lang w:val="en-US"/>
          </w:rPr>
          <w:t xml:space="preserve">untuk proses seperti </w:t>
        </w:r>
        <w:r w:rsidRPr="006B30CE">
          <w:rPr>
            <w:i/>
            <w:lang w:val="en-US"/>
            <w:rPrChange w:id="2831" w:author="arkat" w:date="2017-09-27T08:26:00Z">
              <w:rPr>
                <w:lang w:val="en-US"/>
              </w:rPr>
            </w:rPrChange>
          </w:rPr>
          <w:t>non-interrupting events</w:t>
        </w:r>
        <w:r>
          <w:rPr>
            <w:lang w:val="en-US"/>
          </w:rPr>
          <w:t xml:space="preserve"> </w:t>
        </w:r>
      </w:ins>
      <w:ins w:id="2832" w:author="arkat" w:date="2017-09-27T08:08:00Z">
        <w:r>
          <w:rPr>
            <w:lang w:val="en-US"/>
          </w:rPr>
          <w:t xml:space="preserve">dan </w:t>
        </w:r>
        <w:r w:rsidRPr="006B30CE">
          <w:rPr>
            <w:i/>
            <w:lang w:val="en-US"/>
            <w:rPrChange w:id="2833" w:author="arkat" w:date="2017-09-27T08:26:00Z">
              <w:rPr>
                <w:lang w:val="en-US"/>
              </w:rPr>
            </w:rPrChange>
          </w:rPr>
          <w:t>subproses event</w:t>
        </w:r>
        <w:r>
          <w:rPr>
            <w:lang w:val="en-US"/>
          </w:rPr>
          <w:t xml:space="preserve">. </w:t>
        </w:r>
      </w:ins>
    </w:p>
    <w:p w14:paraId="210E90B8" w14:textId="02CA8F4F" w:rsidR="008520C8" w:rsidRDefault="002D3B30">
      <w:pPr>
        <w:pStyle w:val="BodyText"/>
        <w:spacing w:after="0"/>
        <w:ind w:firstLine="284"/>
        <w:rPr>
          <w:ins w:id="2834" w:author="arkat" w:date="2017-09-27T10:23:00Z"/>
        </w:rPr>
      </w:pPr>
      <w:ins w:id="2835" w:author="arkat" w:date="2017-09-27T09:51:00Z">
        <w:r w:rsidRPr="002D3B30">
          <w:rPr>
            <w:rPrChange w:id="2836" w:author="arkat" w:date="2017-09-27T09:52:00Z">
              <w:rPr>
                <w:lang w:val="en-US"/>
              </w:rPr>
            </w:rPrChange>
          </w:rPr>
          <w:t>Di antara</w:t>
        </w:r>
      </w:ins>
      <w:ins w:id="2837" w:author="arkat" w:date="2017-09-27T09:52:00Z">
        <w:r>
          <w:rPr>
            <w:lang w:val="en-US"/>
          </w:rPr>
          <w:t xml:space="preserve"> beberapa penambahan tersebut ada 2 hal yang perlu diperhatikan se</w:t>
        </w:r>
      </w:ins>
      <w:ins w:id="2838" w:author="arkat" w:date="2017-10-06T08:01:00Z">
        <w:r w:rsidR="008D650E">
          <w:rPr>
            <w:lang w:val="en-US"/>
          </w:rPr>
          <w:t>cara</w:t>
        </w:r>
      </w:ins>
      <w:ins w:id="2839" w:author="arkat" w:date="2017-09-27T09:52:00Z">
        <w:r>
          <w:rPr>
            <w:lang w:val="en-US"/>
          </w:rPr>
          <w:t xml:space="preserve"> khusus, yakni: </w:t>
        </w:r>
      </w:ins>
      <w:ins w:id="2840" w:author="arkat" w:date="2017-09-27T09:51:00Z">
        <w:r w:rsidRPr="002D3B30">
          <w:rPr>
            <w:i/>
            <w:rPrChange w:id="2841" w:author="arkat" w:date="2017-09-27T09:53:00Z">
              <w:rPr>
                <w:lang w:val="en-US"/>
              </w:rPr>
            </w:rPrChange>
          </w:rPr>
          <w:t>Pertama</w:t>
        </w:r>
        <w:r w:rsidRPr="002D3B30">
          <w:rPr>
            <w:rPrChange w:id="2842" w:author="arkat" w:date="2017-09-27T09:52:00Z">
              <w:rPr>
                <w:lang w:val="en-US"/>
              </w:rPr>
            </w:rPrChange>
          </w:rPr>
          <w:t xml:space="preserve">, </w:t>
        </w:r>
      </w:ins>
      <w:ins w:id="2843" w:author="arkat" w:date="2017-09-27T09:53:00Z">
        <w:r>
          <w:rPr>
            <w:lang w:val="en-US"/>
          </w:rPr>
          <w:t xml:space="preserve"> Dukungan kolaborasi </w:t>
        </w:r>
      </w:ins>
      <w:ins w:id="2844" w:author="arkat" w:date="2017-09-27T09:54:00Z">
        <w:r>
          <w:rPr>
            <w:lang w:val="en-US"/>
          </w:rPr>
          <w:t xml:space="preserve">yang terstandarisasi </w:t>
        </w:r>
      </w:ins>
      <w:ins w:id="2845" w:author="arkat" w:date="2017-09-27T09:53:00Z">
        <w:r>
          <w:rPr>
            <w:lang w:val="en-US"/>
          </w:rPr>
          <w:t xml:space="preserve">untuk </w:t>
        </w:r>
      </w:ins>
      <w:ins w:id="2846" w:author="arkat" w:date="2017-09-27T09:54:00Z">
        <w:r>
          <w:rPr>
            <w:lang w:val="en-US"/>
          </w:rPr>
          <w:t xml:space="preserve">organisasi yang berbeda, </w:t>
        </w:r>
      </w:ins>
      <w:ins w:id="2847" w:author="arkat" w:date="2017-09-27T09:55:00Z">
        <w:r w:rsidR="008C1B5F">
          <w:rPr>
            <w:lang w:val="en-US"/>
          </w:rPr>
          <w:t>baik diinternal</w:t>
        </w:r>
        <w:r>
          <w:rPr>
            <w:lang w:val="en-US"/>
          </w:rPr>
          <w:t xml:space="preserve"> organisasi maupun lintas organisasi. </w:t>
        </w:r>
      </w:ins>
      <w:ins w:id="2848" w:author="arkat" w:date="2017-09-27T10:19:00Z">
        <w:r w:rsidR="00153D92">
          <w:rPr>
            <w:lang w:val="en-US"/>
          </w:rPr>
          <w:t xml:space="preserve">Sebuah </w:t>
        </w:r>
      </w:ins>
      <w:ins w:id="2849" w:author="arkat" w:date="2017-09-27T09:51:00Z">
        <w:r w:rsidR="00153D92">
          <w:t>d</w:t>
        </w:r>
        <w:r w:rsidRPr="002D3B30">
          <w:rPr>
            <w:rPrChange w:id="2850" w:author="arkat" w:date="2017-09-27T09:52:00Z">
              <w:rPr>
                <w:lang w:val="en-US"/>
              </w:rPr>
            </w:rPrChange>
          </w:rPr>
          <w:t xml:space="preserve">iagram BPMN yang </w:t>
        </w:r>
      </w:ins>
      <w:ins w:id="2851" w:author="arkat" w:date="2017-09-27T10:19:00Z">
        <w:r w:rsidR="00153D92">
          <w:rPr>
            <w:lang w:val="en-US"/>
          </w:rPr>
          <w:t xml:space="preserve">telah </w:t>
        </w:r>
      </w:ins>
      <w:ins w:id="2852" w:author="arkat" w:date="2017-09-27T09:51:00Z">
        <w:r w:rsidR="00153D92">
          <w:t xml:space="preserve">dibuat di beberapa </w:t>
        </w:r>
        <w:r w:rsidRPr="002D3B30">
          <w:rPr>
            <w:rPrChange w:id="2853" w:author="arkat" w:date="2017-09-27T09:52:00Z">
              <w:rPr>
                <w:lang w:val="en-US"/>
              </w:rPr>
            </w:rPrChange>
          </w:rPr>
          <w:t>bagian perusahaan dapat diperbaiki, disempurn</w:t>
        </w:r>
      </w:ins>
      <w:ins w:id="2854" w:author="arkat" w:date="2017-10-06T08:01:00Z">
        <w:r w:rsidR="008D650E">
          <w:t>akan</w:t>
        </w:r>
      </w:ins>
      <w:ins w:id="2855" w:author="arkat" w:date="2017-09-27T09:51:00Z">
        <w:r w:rsidRPr="002D3B30">
          <w:rPr>
            <w:rPrChange w:id="2856" w:author="arkat" w:date="2017-09-27T09:52:00Z">
              <w:rPr>
                <w:lang w:val="en-US"/>
              </w:rPr>
            </w:rPrChange>
          </w:rPr>
          <w:t>, dilengk</w:t>
        </w:r>
        <w:r w:rsidR="00153D92">
          <w:t xml:space="preserve">api, dianalisis atau dieksekusi </w:t>
        </w:r>
        <w:r w:rsidRPr="002D3B30">
          <w:rPr>
            <w:rPrChange w:id="2857" w:author="arkat" w:date="2017-09-27T09:52:00Z">
              <w:rPr>
                <w:lang w:val="en-US"/>
              </w:rPr>
            </w:rPrChange>
          </w:rPr>
          <w:t>dengan menggun</w:t>
        </w:r>
      </w:ins>
      <w:ins w:id="2858" w:author="arkat" w:date="2017-10-06T08:01:00Z">
        <w:r w:rsidR="008D650E">
          <w:t>akan</w:t>
        </w:r>
      </w:ins>
      <w:ins w:id="2859" w:author="arkat" w:date="2017-09-27T09:51:00Z">
        <w:r w:rsidRPr="002D3B30">
          <w:rPr>
            <w:rPrChange w:id="2860" w:author="arkat" w:date="2017-09-27T09:52:00Z">
              <w:rPr>
                <w:lang w:val="en-US"/>
              </w:rPr>
            </w:rPrChange>
          </w:rPr>
          <w:t xml:space="preserve"> </w:t>
        </w:r>
      </w:ins>
      <w:ins w:id="2861" w:author="arkat" w:date="2017-09-27T10:20:00Z">
        <w:r w:rsidR="00153D92" w:rsidRPr="00153D92">
          <w:rPr>
            <w:i/>
            <w:lang w:val="en-US"/>
            <w:rPrChange w:id="2862" w:author="arkat" w:date="2017-09-27T10:20:00Z">
              <w:rPr>
                <w:lang w:val="en-US"/>
              </w:rPr>
            </w:rPrChange>
          </w:rPr>
          <w:t>tool</w:t>
        </w:r>
        <w:r w:rsidR="00153D92">
          <w:rPr>
            <w:lang w:val="en-US"/>
          </w:rPr>
          <w:t xml:space="preserve"> </w:t>
        </w:r>
      </w:ins>
      <w:ins w:id="2863" w:author="arkat" w:date="2017-09-27T09:51:00Z">
        <w:r w:rsidRPr="002D3B30">
          <w:rPr>
            <w:rPrChange w:id="2864" w:author="arkat" w:date="2017-09-27T09:52:00Z">
              <w:rPr>
                <w:lang w:val="en-US"/>
              </w:rPr>
            </w:rPrChange>
          </w:rPr>
          <w:t xml:space="preserve">yang berbeda </w:t>
        </w:r>
      </w:ins>
      <w:ins w:id="2865" w:author="arkat" w:date="2017-09-27T10:21:00Z">
        <w:r w:rsidR="00153D92">
          <w:rPr>
            <w:lang w:val="en-US"/>
          </w:rPr>
          <w:t xml:space="preserve">dan </w:t>
        </w:r>
      </w:ins>
      <w:ins w:id="2866" w:author="arkat" w:date="2017-09-27T09:51:00Z">
        <w:r w:rsidRPr="002D3B30">
          <w:rPr>
            <w:rPrChange w:id="2867" w:author="arkat" w:date="2017-09-27T09:52:00Z">
              <w:rPr>
                <w:lang w:val="en-US"/>
              </w:rPr>
            </w:rPrChange>
          </w:rPr>
          <w:t>dari vendor berbeda.</w:t>
        </w:r>
      </w:ins>
    </w:p>
    <w:p w14:paraId="5CB1D15B" w14:textId="0E2E418B" w:rsidR="00A05AD5" w:rsidRDefault="008520C8">
      <w:pPr>
        <w:pStyle w:val="BodyText"/>
        <w:spacing w:after="0"/>
        <w:ind w:firstLine="284"/>
        <w:rPr>
          <w:ins w:id="2868" w:author="arkat" w:date="2017-09-28T16:48:00Z"/>
          <w:lang w:val="en-US"/>
        </w:rPr>
      </w:pPr>
      <w:ins w:id="2869" w:author="arkat" w:date="2017-09-27T10:23:00Z">
        <w:r w:rsidRPr="008520C8">
          <w:rPr>
            <w:lang w:val="en-US"/>
            <w:rPrChange w:id="2870" w:author="arkat" w:date="2017-09-27T10:23:00Z">
              <w:rPr/>
            </w:rPrChange>
          </w:rPr>
          <w:lastRenderedPageBreak/>
          <w:t xml:space="preserve">Kedua, BPMN 2.0 adalah format notasi dan </w:t>
        </w:r>
        <w:r w:rsidRPr="00302CC2">
          <w:rPr>
            <w:i/>
            <w:lang w:val="en-US"/>
            <w:rPrChange w:id="2871" w:author="arkat" w:date="2017-09-28T16:15:00Z">
              <w:rPr/>
            </w:rPrChange>
          </w:rPr>
          <w:t>interchange</w:t>
        </w:r>
        <w:r w:rsidRPr="008520C8">
          <w:rPr>
            <w:lang w:val="en-US"/>
            <w:rPrChange w:id="2872" w:author="arkat" w:date="2017-09-27T10:23:00Z">
              <w:rPr/>
            </w:rPrChange>
          </w:rPr>
          <w:t xml:space="preserve"> pertama yang menggabungkan pemodel</w:t>
        </w:r>
      </w:ins>
      <w:ins w:id="2873" w:author="arkat" w:date="2017-09-27T10:24:00Z">
        <w:r>
          <w:rPr>
            <w:lang w:val="en-US"/>
          </w:rPr>
          <w:t>an</w:t>
        </w:r>
      </w:ins>
      <w:ins w:id="2874" w:author="arkat" w:date="2017-09-27T10:23:00Z">
        <w:r>
          <w:rPr>
            <w:lang w:val="en-US"/>
          </w:rPr>
          <w:t xml:space="preserve"> </w:t>
        </w:r>
        <w:r w:rsidRPr="008520C8">
          <w:rPr>
            <w:lang w:val="en-US"/>
            <w:rPrChange w:id="2875" w:author="arkat" w:date="2017-09-27T10:23:00Z">
              <w:rPr/>
            </w:rPrChange>
          </w:rPr>
          <w:t>bisnis</w:t>
        </w:r>
      </w:ins>
      <w:ins w:id="2876" w:author="arkat" w:date="2017-09-27T10:24:00Z">
        <w:r>
          <w:rPr>
            <w:lang w:val="en-US"/>
          </w:rPr>
          <w:t xml:space="preserve"> yang </w:t>
        </w:r>
        <w:r w:rsidRPr="008520C8">
          <w:rPr>
            <w:i/>
            <w:lang w:val="en-US"/>
            <w:rPrChange w:id="2877" w:author="arkat" w:date="2017-09-27T10:24:00Z">
              <w:rPr>
                <w:lang w:val="en-US"/>
              </w:rPr>
            </w:rPrChange>
          </w:rPr>
          <w:t>user friendly</w:t>
        </w:r>
      </w:ins>
      <w:ins w:id="2878" w:author="arkat" w:date="2017-09-27T10:23:00Z">
        <w:r w:rsidRPr="008520C8">
          <w:rPr>
            <w:lang w:val="en-US"/>
            <w:rPrChange w:id="2879" w:author="arkat" w:date="2017-09-27T10:23:00Z">
              <w:rPr/>
            </w:rPrChange>
          </w:rPr>
          <w:t xml:space="preserve"> dengan spesifikasi teknis </w:t>
        </w:r>
      </w:ins>
      <w:ins w:id="2880" w:author="arkat" w:date="2017-09-27T10:24:00Z">
        <w:r>
          <w:rPr>
            <w:lang w:val="en-US"/>
          </w:rPr>
          <w:t xml:space="preserve">yang </w:t>
        </w:r>
      </w:ins>
      <w:ins w:id="2881" w:author="arkat" w:date="2017-09-27T10:23:00Z">
        <w:r w:rsidRPr="008520C8">
          <w:rPr>
            <w:lang w:val="en-US"/>
            <w:rPrChange w:id="2882" w:author="arkat" w:date="2017-09-27T10:23:00Z">
              <w:rPr/>
            </w:rPrChange>
          </w:rPr>
          <w:t xml:space="preserve">terperinci dari model yang dapat dieksekusi </w:t>
        </w:r>
      </w:ins>
      <w:ins w:id="2883" w:author="arkat" w:date="2017-09-27T10:25:00Z">
        <w:r>
          <w:rPr>
            <w:lang w:val="en-US"/>
          </w:rPr>
          <w:t xml:space="preserve">di </w:t>
        </w:r>
      </w:ins>
      <w:ins w:id="2884" w:author="arkat" w:date="2017-09-27T10:23:00Z">
        <w:r>
          <w:rPr>
            <w:lang w:val="en-US"/>
          </w:rPr>
          <w:t>model proses yang sama. Hal ini berarti menumbuhkan</w:t>
        </w:r>
        <w:r w:rsidRPr="008520C8">
          <w:rPr>
            <w:lang w:val="en-US"/>
            <w:rPrChange w:id="2885" w:author="arkat" w:date="2017-09-27T10:23:00Z">
              <w:rPr/>
            </w:rPrChange>
          </w:rPr>
          <w:t xml:space="preserve"> kolaborasi antara </w:t>
        </w:r>
      </w:ins>
      <w:ins w:id="2886" w:author="arkat" w:date="2017-09-27T10:26:00Z">
        <w:r w:rsidRPr="008520C8">
          <w:rPr>
            <w:i/>
            <w:lang w:val="en-US"/>
            <w:rPrChange w:id="2887" w:author="arkat" w:date="2017-09-27T10:26:00Z">
              <w:rPr>
                <w:lang w:val="en-US"/>
              </w:rPr>
            </w:rPrChange>
          </w:rPr>
          <w:t>business analyst</w:t>
        </w:r>
        <w:r>
          <w:rPr>
            <w:lang w:val="en-US"/>
          </w:rPr>
          <w:t xml:space="preserve"> </w:t>
        </w:r>
      </w:ins>
      <w:ins w:id="2888" w:author="arkat" w:date="2017-09-27T10:23:00Z">
        <w:r w:rsidRPr="008520C8">
          <w:rPr>
            <w:lang w:val="en-US"/>
            <w:rPrChange w:id="2889" w:author="arkat" w:date="2017-09-27T10:23:00Z">
              <w:rPr/>
            </w:rPrChange>
          </w:rPr>
          <w:t xml:space="preserve">dan </w:t>
        </w:r>
      </w:ins>
      <w:ins w:id="2890" w:author="arkat" w:date="2017-09-27T10:26:00Z">
        <w:r w:rsidRPr="008520C8">
          <w:rPr>
            <w:i/>
            <w:lang w:val="en-US"/>
            <w:rPrChange w:id="2891" w:author="arkat" w:date="2017-09-27T10:27:00Z">
              <w:rPr>
                <w:lang w:val="en-US"/>
              </w:rPr>
            </w:rPrChange>
          </w:rPr>
          <w:t xml:space="preserve">developer </w:t>
        </w:r>
      </w:ins>
      <w:ins w:id="2892" w:author="arkat" w:date="2017-09-27T10:23:00Z">
        <w:r w:rsidRPr="008520C8">
          <w:rPr>
            <w:lang w:val="en-US"/>
            <w:rPrChange w:id="2893" w:author="arkat" w:date="2017-09-27T10:23:00Z">
              <w:rPr/>
            </w:rPrChange>
          </w:rPr>
          <w:t>sistem TI</w:t>
        </w:r>
      </w:ins>
      <w:ins w:id="2894" w:author="arkat" w:date="2017-09-27T10:27:00Z">
        <w:r>
          <w:rPr>
            <w:lang w:val="en-US"/>
          </w:rPr>
          <w:t xml:space="preserve"> pendukung bisnis</w:t>
        </w:r>
      </w:ins>
      <w:ins w:id="2895" w:author="arkat" w:date="2017-09-27T10:23:00Z">
        <w:r w:rsidRPr="008520C8">
          <w:rPr>
            <w:lang w:val="en-US"/>
            <w:rPrChange w:id="2896" w:author="arkat" w:date="2017-09-27T10:23:00Z">
              <w:rPr/>
            </w:rPrChange>
          </w:rPr>
          <w:t xml:space="preserve">. </w:t>
        </w:r>
      </w:ins>
      <w:ins w:id="2897" w:author="arkat" w:date="2017-09-27T10:27:00Z">
        <w:r>
          <w:rPr>
            <w:lang w:val="en-US"/>
          </w:rPr>
          <w:t>Dengan menggun</w:t>
        </w:r>
      </w:ins>
      <w:ins w:id="2898" w:author="arkat" w:date="2017-10-06T08:01:00Z">
        <w:r w:rsidR="008D650E">
          <w:rPr>
            <w:lang w:val="en-US"/>
          </w:rPr>
          <w:t>akan</w:t>
        </w:r>
      </w:ins>
      <w:ins w:id="2899" w:author="arkat" w:date="2017-09-27T10:27:00Z">
        <w:r>
          <w:rPr>
            <w:lang w:val="en-US"/>
          </w:rPr>
          <w:t xml:space="preserve"> </w:t>
        </w:r>
        <w:r w:rsidRPr="008520C8">
          <w:rPr>
            <w:i/>
            <w:lang w:val="en-US"/>
            <w:rPrChange w:id="2900" w:author="arkat" w:date="2017-09-27T10:28:00Z">
              <w:rPr>
                <w:lang w:val="en-US"/>
              </w:rPr>
            </w:rPrChange>
          </w:rPr>
          <w:t>tool</w:t>
        </w:r>
        <w:r>
          <w:rPr>
            <w:lang w:val="en-US"/>
          </w:rPr>
          <w:t xml:space="preserve"> kolaborasi</w:t>
        </w:r>
      </w:ins>
      <w:ins w:id="2901" w:author="arkat" w:date="2017-09-27T10:28:00Z">
        <w:r>
          <w:rPr>
            <w:lang w:val="en-US"/>
          </w:rPr>
          <w:t xml:space="preserve"> proses bisnis yang umum digun</w:t>
        </w:r>
      </w:ins>
      <w:ins w:id="2902" w:author="arkat" w:date="2017-10-06T08:01:00Z">
        <w:r w:rsidR="008D650E">
          <w:rPr>
            <w:lang w:val="en-US"/>
          </w:rPr>
          <w:t>akan</w:t>
        </w:r>
      </w:ins>
      <w:ins w:id="2903" w:author="arkat" w:date="2017-09-27T10:28:00Z">
        <w:r>
          <w:rPr>
            <w:lang w:val="en-US"/>
          </w:rPr>
          <w:t xml:space="preserve"> (</w:t>
        </w:r>
        <w:r w:rsidRPr="008520C8">
          <w:rPr>
            <w:i/>
            <w:lang w:val="en-US"/>
            <w:rPrChange w:id="2904" w:author="arkat" w:date="2017-09-27T10:28:00Z">
              <w:rPr>
                <w:lang w:val="en-US"/>
              </w:rPr>
            </w:rPrChange>
          </w:rPr>
          <w:t>web based</w:t>
        </w:r>
        <w:r>
          <w:rPr>
            <w:lang w:val="en-US"/>
          </w:rPr>
          <w:t>)</w:t>
        </w:r>
      </w:ins>
      <w:ins w:id="2905" w:author="arkat" w:date="2017-09-27T10:27:00Z">
        <w:r>
          <w:rPr>
            <w:lang w:val="en-US"/>
          </w:rPr>
          <w:t xml:space="preserve">. Hal </w:t>
        </w:r>
      </w:ins>
      <w:ins w:id="2906" w:author="arkat" w:date="2017-09-27T10:23:00Z">
        <w:r w:rsidRPr="008520C8">
          <w:rPr>
            <w:lang w:val="en-US"/>
            <w:rPrChange w:id="2907" w:author="arkat" w:date="2017-09-27T10:23:00Z">
              <w:rPr/>
            </w:rPrChange>
          </w:rPr>
          <w:t xml:space="preserve">memungkinkan pendekatan yang lebih </w:t>
        </w:r>
      </w:ins>
      <w:ins w:id="2908" w:author="arkat" w:date="2017-09-27T10:28:00Z">
        <w:r w:rsidR="00A05AD5" w:rsidRPr="00A05AD5">
          <w:rPr>
            <w:i/>
            <w:lang w:val="en-US"/>
            <w:rPrChange w:id="2909" w:author="arkat" w:date="2017-09-27T10:28:00Z">
              <w:rPr>
                <w:lang w:val="en-US"/>
              </w:rPr>
            </w:rPrChange>
          </w:rPr>
          <w:t>agile</w:t>
        </w:r>
        <w:r w:rsidR="00A05AD5">
          <w:rPr>
            <w:lang w:val="en-US"/>
          </w:rPr>
          <w:t xml:space="preserve"> </w:t>
        </w:r>
      </w:ins>
      <w:ins w:id="2910" w:author="arkat" w:date="2017-09-27T10:23:00Z">
        <w:r w:rsidRPr="008520C8">
          <w:rPr>
            <w:lang w:val="en-US"/>
            <w:rPrChange w:id="2911" w:author="arkat" w:date="2017-09-27T10:23:00Z">
              <w:rPr/>
            </w:rPrChange>
          </w:rPr>
          <w:t>terhadap pengembangan dan adaptasi sistem informasi</w:t>
        </w:r>
      </w:ins>
      <w:ins w:id="2912"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2913" w:author="arkat" w:date="2017-09-27T10:29:00Z">
        <w:r w:rsidR="00A05AD5">
          <w:rPr>
            <w:lang w:val="en-US"/>
          </w:rPr>
          <w:fldChar w:fldCharType="end"/>
        </w:r>
      </w:ins>
      <w:ins w:id="2914" w:author="arkat" w:date="2017-09-27T10:23:00Z">
        <w:r w:rsidRPr="008520C8">
          <w:rPr>
            <w:lang w:val="en-US"/>
            <w:rPrChange w:id="2915" w:author="arkat" w:date="2017-09-27T10:23:00Z">
              <w:rPr/>
            </w:rPrChange>
          </w:rPr>
          <w:t>.</w:t>
        </w:r>
      </w:ins>
    </w:p>
    <w:p w14:paraId="5FAF3D4D" w14:textId="64F0FCFE" w:rsidR="004A127C" w:rsidRDefault="00686631">
      <w:pPr>
        <w:pStyle w:val="BodyText"/>
        <w:spacing w:after="0"/>
        <w:ind w:firstLine="284"/>
        <w:rPr>
          <w:ins w:id="2916" w:author="arkat" w:date="2017-09-28T16:53:00Z"/>
          <w:lang w:val="en-US"/>
        </w:rPr>
      </w:pPr>
      <w:ins w:id="2917" w:author="arkat" w:date="2017-09-28T16:52:00Z">
        <w:r>
          <w:rPr>
            <w:lang w:val="en-US"/>
          </w:rPr>
          <w:t xml:space="preserve">Ada 5 </w:t>
        </w:r>
      </w:ins>
      <w:ins w:id="2918" w:author="arkat" w:date="2017-09-28T16:53:00Z">
        <w:r>
          <w:rPr>
            <w:lang w:val="en-US"/>
          </w:rPr>
          <w:t xml:space="preserve">kategori </w:t>
        </w:r>
      </w:ins>
      <w:ins w:id="2919" w:author="arkat" w:date="2017-09-28T16:48:00Z">
        <w:r>
          <w:rPr>
            <w:lang w:val="en-US"/>
          </w:rPr>
          <w:t>e</w:t>
        </w:r>
        <w:r w:rsidR="004A127C">
          <w:rPr>
            <w:lang w:val="en-US"/>
          </w:rPr>
          <w:t xml:space="preserve">lemen </w:t>
        </w:r>
      </w:ins>
      <w:ins w:id="2920" w:author="arkat" w:date="2017-09-28T16:52:00Z">
        <w:r>
          <w:rPr>
            <w:lang w:val="en-US"/>
          </w:rPr>
          <w:t xml:space="preserve">dasar </w:t>
        </w:r>
      </w:ins>
      <w:ins w:id="2921" w:author="arkat" w:date="2017-09-28T16:48:00Z">
        <w:r>
          <w:rPr>
            <w:lang w:val="en-US"/>
          </w:rPr>
          <w:t xml:space="preserve">BPMN </w:t>
        </w:r>
      </w:ins>
      <w:ins w:id="2922"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2923" w:author="arkat" w:date="2017-09-28T16:53:00Z">
        <w:r>
          <w:rPr>
            <w:lang w:val="en-US"/>
          </w:rPr>
          <w:fldChar w:fldCharType="end"/>
        </w:r>
      </w:ins>
      <w:ins w:id="2924"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2925" w:author="arkat" w:date="2017-09-28T16:57:00Z"/>
          <w:lang w:val="en-US"/>
        </w:rPr>
        <w:pPrChange w:id="2926" w:author="arkat" w:date="2017-10-02T22:40:00Z">
          <w:pPr>
            <w:pStyle w:val="BodyText"/>
            <w:spacing w:after="0"/>
            <w:ind w:firstLine="284"/>
          </w:pPr>
        </w:pPrChange>
      </w:pPr>
      <w:ins w:id="2927" w:author="arkat" w:date="2017-09-28T16:54:00Z">
        <w:r w:rsidRPr="00E55995">
          <w:rPr>
            <w:i/>
            <w:lang w:val="en-US"/>
            <w:rPrChange w:id="2928" w:author="arkat" w:date="2017-09-29T12:55:00Z">
              <w:rPr>
                <w:lang w:val="en-US"/>
              </w:rPr>
            </w:rPrChange>
          </w:rPr>
          <w:t>Flow objects</w:t>
        </w:r>
        <w:r>
          <w:rPr>
            <w:lang w:val="en-US"/>
          </w:rPr>
          <w:t xml:space="preserve">, yakni elemen grafis utama </w:t>
        </w:r>
      </w:ins>
      <w:ins w:id="2929" w:author="arkat" w:date="2017-09-28T16:55:00Z">
        <w:r>
          <w:rPr>
            <w:lang w:val="en-US"/>
          </w:rPr>
          <w:t xml:space="preserve">untuk mendefinisikan </w:t>
        </w:r>
        <w:r w:rsidRPr="00686631">
          <w:rPr>
            <w:i/>
            <w:lang w:val="en-US"/>
            <w:rPrChange w:id="2930" w:author="arkat" w:date="2017-09-28T16:55:00Z">
              <w:rPr>
                <w:lang w:val="en-US"/>
              </w:rPr>
            </w:rPrChange>
          </w:rPr>
          <w:t>behavior</w:t>
        </w:r>
        <w:r>
          <w:rPr>
            <w:lang w:val="en-US"/>
          </w:rPr>
          <w:t xml:space="preserve"> proses bisnis. Ada 3 elemen flow objects, yaitu: </w:t>
        </w:r>
        <w:r w:rsidRPr="00686631">
          <w:rPr>
            <w:i/>
            <w:lang w:val="en-US"/>
            <w:rPrChange w:id="2931" w:author="arkat" w:date="2017-09-28T16:56:00Z">
              <w:rPr>
                <w:lang w:val="en-US"/>
              </w:rPr>
            </w:rPrChange>
          </w:rPr>
          <w:t>Event</w:t>
        </w:r>
        <w:r>
          <w:rPr>
            <w:lang w:val="en-US"/>
          </w:rPr>
          <w:t xml:space="preserve">, </w:t>
        </w:r>
        <w:r w:rsidRPr="00686631">
          <w:rPr>
            <w:i/>
            <w:lang w:val="en-US"/>
            <w:rPrChange w:id="2932" w:author="arkat" w:date="2017-09-28T16:56:00Z">
              <w:rPr>
                <w:lang w:val="en-US"/>
              </w:rPr>
            </w:rPrChange>
          </w:rPr>
          <w:t>Activities</w:t>
        </w:r>
        <w:r>
          <w:rPr>
            <w:lang w:val="en-US"/>
          </w:rPr>
          <w:t xml:space="preserve">, dan </w:t>
        </w:r>
        <w:r w:rsidRPr="00686631">
          <w:rPr>
            <w:i/>
            <w:lang w:val="en-US"/>
            <w:rPrChange w:id="2933"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2934" w:author="arkat" w:date="2017-09-28T19:35:00Z"/>
          <w:lang w:val="en-US"/>
        </w:rPr>
        <w:pPrChange w:id="2935" w:author="arkat" w:date="2017-10-02T22:40:00Z">
          <w:pPr>
            <w:pStyle w:val="BodyText"/>
            <w:numPr>
              <w:ilvl w:val="6"/>
              <w:numId w:val="26"/>
            </w:numPr>
            <w:spacing w:after="0"/>
            <w:ind w:left="2520" w:hanging="360"/>
          </w:pPr>
        </w:pPrChange>
      </w:pPr>
      <w:ins w:id="2936" w:author="arkat" w:date="2017-09-28T16:54:00Z">
        <w:r w:rsidRPr="00A54029">
          <w:rPr>
            <w:lang w:val="en-US"/>
          </w:rPr>
          <w:t>Data</w:t>
        </w:r>
      </w:ins>
      <w:ins w:id="2937" w:author="arkat" w:date="2017-09-28T16:56:00Z">
        <w:r w:rsidRPr="00A54029">
          <w:rPr>
            <w:lang w:val="en-US"/>
          </w:rPr>
          <w:t xml:space="preserve">, data direpresentasikan dengan 4 elemen, yaitu: </w:t>
        </w:r>
        <w:r w:rsidRPr="00F2622C">
          <w:rPr>
            <w:i/>
            <w:lang w:val="en-US"/>
            <w:rPrChange w:id="2938" w:author="arkat" w:date="2017-09-28T19:33:00Z">
              <w:rPr>
                <w:lang w:val="en-US"/>
              </w:rPr>
            </w:rPrChange>
          </w:rPr>
          <w:t>Data Objects</w:t>
        </w:r>
        <w:r w:rsidRPr="00A54029">
          <w:rPr>
            <w:lang w:val="en-US"/>
          </w:rPr>
          <w:t xml:space="preserve">, </w:t>
        </w:r>
        <w:r w:rsidRPr="00F2622C">
          <w:rPr>
            <w:i/>
            <w:lang w:val="en-US"/>
            <w:rPrChange w:id="2939" w:author="arkat" w:date="2017-09-28T19:33:00Z">
              <w:rPr>
                <w:lang w:val="en-US"/>
              </w:rPr>
            </w:rPrChange>
          </w:rPr>
          <w:t>Data Inputs</w:t>
        </w:r>
      </w:ins>
      <w:ins w:id="2940" w:author="arkat" w:date="2017-09-28T16:57:00Z">
        <w:r w:rsidRPr="00F2622C">
          <w:rPr>
            <w:i/>
            <w:lang w:val="en-US"/>
            <w:rPrChange w:id="2941" w:author="arkat" w:date="2017-09-28T19:33:00Z">
              <w:rPr>
                <w:lang w:val="en-US"/>
              </w:rPr>
            </w:rPrChange>
          </w:rPr>
          <w:t>, Data Outputs</w:t>
        </w:r>
        <w:r w:rsidRPr="00A54029">
          <w:rPr>
            <w:lang w:val="en-US"/>
          </w:rPr>
          <w:t xml:space="preserve"> dan </w:t>
        </w:r>
        <w:r w:rsidRPr="00F2622C">
          <w:rPr>
            <w:i/>
            <w:lang w:val="en-US"/>
            <w:rPrChange w:id="2942" w:author="arkat" w:date="2017-09-28T19:33:00Z">
              <w:rPr>
                <w:lang w:val="en-US"/>
              </w:rPr>
            </w:rPrChange>
          </w:rPr>
          <w:t>Data Stores</w:t>
        </w:r>
      </w:ins>
    </w:p>
    <w:p w14:paraId="40D2B5B3" w14:textId="04EBDAF7" w:rsidR="00F2622C" w:rsidRPr="0021076F" w:rsidRDefault="00686631">
      <w:pPr>
        <w:pStyle w:val="BodyText"/>
        <w:numPr>
          <w:ilvl w:val="6"/>
          <w:numId w:val="126"/>
        </w:numPr>
        <w:spacing w:after="0"/>
        <w:ind w:left="270" w:hanging="270"/>
        <w:rPr>
          <w:ins w:id="2943" w:author="arkat" w:date="2017-09-28T19:34:00Z"/>
          <w:i/>
          <w:lang w:val="en-US"/>
          <w:rPrChange w:id="2944" w:author="arkat" w:date="2017-09-28T19:36:00Z">
            <w:rPr>
              <w:ins w:id="2945" w:author="arkat" w:date="2017-09-28T19:34:00Z"/>
              <w:lang w:val="en-US"/>
            </w:rPr>
          </w:rPrChange>
        </w:rPr>
        <w:pPrChange w:id="2946" w:author="arkat" w:date="2017-10-02T22:40:00Z">
          <w:pPr>
            <w:pStyle w:val="BodyText"/>
            <w:numPr>
              <w:ilvl w:val="6"/>
              <w:numId w:val="26"/>
            </w:numPr>
            <w:spacing w:after="0"/>
            <w:ind w:left="2520" w:hanging="360"/>
          </w:pPr>
        </w:pPrChange>
      </w:pPr>
      <w:ins w:id="2947" w:author="arkat" w:date="2017-09-28T16:54:00Z">
        <w:r w:rsidRPr="00A54029">
          <w:rPr>
            <w:lang w:val="en-US"/>
          </w:rPr>
          <w:t>Connecting Objects</w:t>
        </w:r>
      </w:ins>
      <w:ins w:id="2948" w:author="arkat" w:date="2017-09-28T19:33:00Z">
        <w:r w:rsidR="00F2622C" w:rsidRPr="00A54029">
          <w:rPr>
            <w:lang w:val="en-US"/>
          </w:rPr>
          <w:t xml:space="preserve">, Ada </w:t>
        </w:r>
        <w:r w:rsidR="00F2622C" w:rsidRPr="00F2622C">
          <w:rPr>
            <w:lang w:val="en-US"/>
          </w:rPr>
          <w:t xml:space="preserve">4 </w:t>
        </w:r>
      </w:ins>
      <w:ins w:id="2949" w:author="arkat" w:date="2017-10-06T08:01:00Z">
        <w:r w:rsidR="008D650E">
          <w:rPr>
            <w:lang w:val="en-US"/>
          </w:rPr>
          <w:t>cara</w:t>
        </w:r>
      </w:ins>
      <w:ins w:id="2950" w:author="arkat" w:date="2017-09-28T19:33:00Z">
        <w:r w:rsidR="00F2622C" w:rsidRPr="00F2622C">
          <w:rPr>
            <w:lang w:val="en-US"/>
          </w:rPr>
          <w:t xml:space="preserve"> untuk menghubungkan </w:t>
        </w:r>
        <w:r w:rsidR="00F2622C" w:rsidRPr="00F2622C">
          <w:rPr>
            <w:i/>
            <w:lang w:val="en-US"/>
          </w:rPr>
          <w:t xml:space="preserve">flow objects </w:t>
        </w:r>
      </w:ins>
      <w:ins w:id="2951"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2952" w:author="arkat" w:date="2017-10-06T08:01:00Z">
        <w:r w:rsidR="008D650E">
          <w:rPr>
            <w:lang w:val="en-US"/>
          </w:rPr>
          <w:t>akan</w:t>
        </w:r>
      </w:ins>
      <w:ins w:id="2953" w:author="arkat" w:date="2017-09-28T19:34:00Z">
        <w:r w:rsidR="00F2622C" w:rsidRPr="00F2622C">
          <w:rPr>
            <w:lang w:val="en-US"/>
          </w:rPr>
          <w:t xml:space="preserve"> </w:t>
        </w:r>
        <w:r w:rsidR="00F2622C">
          <w:rPr>
            <w:i/>
            <w:lang w:val="en-US"/>
          </w:rPr>
          <w:t xml:space="preserve">Sequence Flows, Message Flows, </w:t>
        </w:r>
      </w:ins>
      <w:ins w:id="2954" w:author="arkat" w:date="2017-09-29T07:47:00Z">
        <w:r w:rsidR="00CC4A2A">
          <w:rPr>
            <w:i/>
            <w:lang w:val="en-US"/>
          </w:rPr>
          <w:t xml:space="preserve">Associations </w:t>
        </w:r>
        <w:r w:rsidR="00CC4A2A">
          <w:rPr>
            <w:lang w:val="en-US"/>
          </w:rPr>
          <w:t>dan</w:t>
        </w:r>
      </w:ins>
      <w:ins w:id="2955" w:author="arkat" w:date="2017-09-28T19:35:00Z">
        <w:r w:rsidR="00F2622C">
          <w:rPr>
            <w:lang w:val="en-US"/>
          </w:rPr>
          <w:t xml:space="preserve"> </w:t>
        </w:r>
      </w:ins>
      <w:ins w:id="2956" w:author="arkat" w:date="2017-09-28T19:34:00Z">
        <w:r w:rsidR="00F2622C" w:rsidRPr="00F2622C">
          <w:rPr>
            <w:i/>
            <w:lang w:val="en-US"/>
            <w:rPrChange w:id="2957" w:author="arkat" w:date="2017-09-28T19:35:00Z">
              <w:rPr>
                <w:lang w:val="en-US"/>
              </w:rPr>
            </w:rPrChange>
          </w:rPr>
          <w:t>Data Associations</w:t>
        </w:r>
      </w:ins>
      <w:ins w:id="2958" w:author="arkat" w:date="2017-09-28T19:35:00Z">
        <w:r w:rsidR="00F2622C">
          <w:rPr>
            <w:i/>
            <w:lang w:val="en-US"/>
          </w:rPr>
          <w:t>.</w:t>
        </w:r>
      </w:ins>
    </w:p>
    <w:p w14:paraId="12773B61" w14:textId="01939ABD" w:rsidR="00686631" w:rsidRPr="0021076F" w:rsidRDefault="00686631">
      <w:pPr>
        <w:pStyle w:val="BodyText"/>
        <w:numPr>
          <w:ilvl w:val="6"/>
          <w:numId w:val="126"/>
        </w:numPr>
        <w:spacing w:after="0"/>
        <w:ind w:left="270" w:hanging="270"/>
        <w:rPr>
          <w:ins w:id="2959" w:author="arkat" w:date="2017-09-28T16:54:00Z"/>
          <w:i/>
          <w:lang w:val="en-US"/>
          <w:rPrChange w:id="2960" w:author="arkat" w:date="2017-09-28T19:36:00Z">
            <w:rPr>
              <w:ins w:id="2961" w:author="arkat" w:date="2017-09-28T16:54:00Z"/>
              <w:lang w:val="en-US"/>
            </w:rPr>
          </w:rPrChange>
        </w:rPr>
        <w:pPrChange w:id="2962" w:author="arkat" w:date="2017-10-02T22:40:00Z">
          <w:pPr>
            <w:pStyle w:val="BodyText"/>
            <w:spacing w:after="0"/>
            <w:ind w:firstLine="284"/>
          </w:pPr>
        </w:pPrChange>
      </w:pPr>
      <w:ins w:id="2963" w:author="arkat" w:date="2017-09-28T16:54:00Z">
        <w:r w:rsidRPr="0021076F">
          <w:rPr>
            <w:i/>
            <w:lang w:val="en-US"/>
            <w:rPrChange w:id="2964" w:author="arkat" w:date="2017-09-28T19:36:00Z">
              <w:rPr>
                <w:lang w:val="en-US"/>
              </w:rPr>
            </w:rPrChange>
          </w:rPr>
          <w:t>Swimlanes</w:t>
        </w:r>
      </w:ins>
      <w:ins w:id="2965" w:author="arkat" w:date="2017-09-28T19:36:00Z">
        <w:r w:rsidR="0021076F">
          <w:rPr>
            <w:i/>
            <w:lang w:val="en-US"/>
          </w:rPr>
          <w:t xml:space="preserve">, </w:t>
        </w:r>
        <w:r w:rsidR="0021076F">
          <w:rPr>
            <w:lang w:val="en-US"/>
          </w:rPr>
          <w:t xml:space="preserve">ada 2 </w:t>
        </w:r>
      </w:ins>
      <w:ins w:id="2966" w:author="arkat" w:date="2017-10-06T08:01:00Z">
        <w:r w:rsidR="008D650E">
          <w:rPr>
            <w:lang w:val="en-US"/>
          </w:rPr>
          <w:t>Cara</w:t>
        </w:r>
      </w:ins>
      <w:ins w:id="2967" w:author="arkat" w:date="2017-09-28T19:36:00Z">
        <w:r w:rsidR="0021076F">
          <w:rPr>
            <w:lang w:val="en-US"/>
          </w:rPr>
          <w:t xml:space="preserve"> untuk melakukan pengelompokan elemen pemodelan utama</w:t>
        </w:r>
      </w:ins>
      <w:ins w:id="2968"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2D927438" w:rsidR="00686631" w:rsidRPr="0021076F" w:rsidRDefault="00686631">
      <w:pPr>
        <w:pStyle w:val="BodyText"/>
        <w:numPr>
          <w:ilvl w:val="6"/>
          <w:numId w:val="126"/>
        </w:numPr>
        <w:spacing w:after="0"/>
        <w:ind w:left="270" w:hanging="270"/>
        <w:rPr>
          <w:ins w:id="2969" w:author="arkat" w:date="2017-09-25T14:48:00Z"/>
          <w:i/>
          <w:lang w:val="en-US"/>
          <w:rPrChange w:id="2970" w:author="arkat" w:date="2017-09-28T19:38:00Z">
            <w:rPr>
              <w:ins w:id="2971" w:author="arkat" w:date="2017-09-25T14:48:00Z"/>
            </w:rPr>
          </w:rPrChange>
        </w:rPr>
        <w:pPrChange w:id="2972" w:author="arkat" w:date="2017-10-02T22:40:00Z">
          <w:pPr>
            <w:pStyle w:val="BodyText"/>
            <w:spacing w:after="0"/>
            <w:ind w:firstLine="284"/>
          </w:pPr>
        </w:pPrChange>
      </w:pPr>
      <w:ins w:id="2973" w:author="arkat" w:date="2017-09-28T16:54:00Z">
        <w:r w:rsidRPr="0021076F">
          <w:rPr>
            <w:i/>
            <w:lang w:val="en-US"/>
            <w:rPrChange w:id="2974" w:author="arkat" w:date="2017-09-28T19:38:00Z">
              <w:rPr>
                <w:lang w:val="en-US"/>
              </w:rPr>
            </w:rPrChange>
          </w:rPr>
          <w:t>Artifacts</w:t>
        </w:r>
      </w:ins>
      <w:ins w:id="2975" w:author="arkat" w:date="2017-09-28T19:38:00Z">
        <w:r w:rsidR="0021076F">
          <w:rPr>
            <w:i/>
            <w:lang w:val="en-US"/>
          </w:rPr>
          <w:t xml:space="preserve">, </w:t>
        </w:r>
        <w:r w:rsidR="0021076F">
          <w:rPr>
            <w:lang w:val="en-US"/>
          </w:rPr>
          <w:t>digun</w:t>
        </w:r>
      </w:ins>
      <w:ins w:id="2976" w:author="arkat" w:date="2017-10-06T08:01:00Z">
        <w:r w:rsidR="008D650E">
          <w:rPr>
            <w:lang w:val="en-US"/>
          </w:rPr>
          <w:t>akan</w:t>
        </w:r>
      </w:ins>
      <w:ins w:id="2977" w:author="arkat" w:date="2017-09-28T19:38:00Z">
        <w:r w:rsidR="0021076F">
          <w:rPr>
            <w:lang w:val="en-US"/>
          </w:rPr>
          <w:t xml:space="preserve"> untuk menyedi</w:t>
        </w:r>
      </w:ins>
      <w:ins w:id="2978" w:author="arkat" w:date="2017-10-06T08:01:00Z">
        <w:r w:rsidR="008D650E">
          <w:rPr>
            <w:lang w:val="en-US"/>
          </w:rPr>
          <w:t>akan</w:t>
        </w:r>
      </w:ins>
      <w:ins w:id="2979" w:author="arkat" w:date="2017-09-28T19:38:00Z">
        <w:r w:rsidR="0021076F">
          <w:rPr>
            <w:lang w:val="en-US"/>
          </w:rPr>
          <w:t xml:space="preserve"> tambahan informasi terkait proses</w:t>
        </w:r>
      </w:ins>
      <w:ins w:id="2980" w:author="arkat" w:date="2017-09-28T19:39:00Z">
        <w:r w:rsidR="0021076F">
          <w:rPr>
            <w:lang w:val="en-US"/>
          </w:rPr>
          <w:t xml:space="preserve">. Ada 2 </w:t>
        </w:r>
        <w:r w:rsidR="0021076F">
          <w:rPr>
            <w:i/>
            <w:lang w:val="en-US"/>
          </w:rPr>
          <w:t xml:space="preserve">artifacts </w:t>
        </w:r>
        <w:r w:rsidR="0021076F">
          <w:rPr>
            <w:lang w:val="en-US"/>
          </w:rPr>
          <w:t>standar</w:t>
        </w:r>
      </w:ins>
      <w:ins w:id="2981" w:author="arkat" w:date="2017-09-28T19:41:00Z">
        <w:r w:rsidR="0021076F">
          <w:rPr>
            <w:lang w:val="en-US"/>
          </w:rPr>
          <w:t xml:space="preserve"> yakni </w:t>
        </w:r>
        <w:r w:rsidR="0021076F">
          <w:rPr>
            <w:i/>
            <w:lang w:val="en-US"/>
          </w:rPr>
          <w:t xml:space="preserve">group </w:t>
        </w:r>
      </w:ins>
      <w:ins w:id="2982" w:author="arkat" w:date="2017-09-28T19:42:00Z">
        <w:r w:rsidR="0021076F">
          <w:rPr>
            <w:lang w:val="en-US"/>
          </w:rPr>
          <w:t xml:space="preserve">and </w:t>
        </w:r>
        <w:r w:rsidR="0021076F" w:rsidRPr="0021076F">
          <w:rPr>
            <w:i/>
            <w:lang w:val="en-US"/>
            <w:rPrChange w:id="2983" w:author="arkat" w:date="2017-09-28T19:42:00Z">
              <w:rPr>
                <w:lang w:val="en-US"/>
              </w:rPr>
            </w:rPrChange>
          </w:rPr>
          <w:t>text</w:t>
        </w:r>
        <w:r w:rsidR="0021076F">
          <w:rPr>
            <w:lang w:val="en-US"/>
          </w:rPr>
          <w:t xml:space="preserve"> </w:t>
        </w:r>
        <w:r w:rsidR="0021076F" w:rsidRPr="0021076F">
          <w:rPr>
            <w:i/>
            <w:lang w:val="en-US"/>
            <w:rPrChange w:id="2984" w:author="arkat" w:date="2017-09-28T19:42:00Z">
              <w:rPr>
                <w:lang w:val="en-US"/>
              </w:rPr>
            </w:rPrChange>
          </w:rPr>
          <w:t>annotation</w:t>
        </w:r>
      </w:ins>
      <w:ins w:id="2985" w:author="arkat" w:date="2017-09-28T19:39:00Z">
        <w:r w:rsidR="0021076F">
          <w:rPr>
            <w:lang w:val="en-US"/>
          </w:rPr>
          <w:t xml:space="preserve">, </w:t>
        </w:r>
      </w:ins>
      <w:ins w:id="2986" w:author="arkat" w:date="2017-10-06T08:01:00Z">
        <w:r w:rsidR="008D650E">
          <w:rPr>
            <w:lang w:val="en-US"/>
          </w:rPr>
          <w:t>Akan</w:t>
        </w:r>
      </w:ins>
      <w:ins w:id="2987"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2988"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2989" w:author="arkat" w:date="2017-09-28T19:47:00Z"/>
        </w:rPr>
        <w:pPrChange w:id="2990" w:author="arkat" w:date="2017-09-29T22:47:00Z">
          <w:pPr>
            <w:pStyle w:val="BodyText"/>
            <w:spacing w:after="0"/>
            <w:ind w:firstLine="284"/>
          </w:pPr>
        </w:pPrChange>
      </w:pPr>
    </w:p>
    <w:p w14:paraId="274CD834" w14:textId="437219F9" w:rsidR="00787DAA" w:rsidRPr="00E6554F" w:rsidRDefault="00A351BA">
      <w:pPr>
        <w:pStyle w:val="TabelBAB2"/>
        <w:rPr>
          <w:ins w:id="2991" w:author="arkat" w:date="2017-09-28T19:47:00Z"/>
        </w:rPr>
        <w:pPrChange w:id="2992" w:author="arkat" w:date="2017-09-28T20:16:00Z">
          <w:pPr>
            <w:pStyle w:val="BodyText"/>
            <w:spacing w:after="0"/>
            <w:ind w:firstLine="284"/>
          </w:pPr>
        </w:pPrChange>
      </w:pPr>
      <w:bookmarkStart w:id="2993" w:name="_Toc494920137"/>
      <w:ins w:id="2994" w:author="arkat" w:date="2017-09-28T20:17:00Z">
        <w:r w:rsidRPr="00E6554F">
          <w:t>Elemen dasar BPMN 2.0</w:t>
        </w:r>
      </w:ins>
      <w:bookmarkEnd w:id="2993"/>
    </w:p>
    <w:tbl>
      <w:tblPr>
        <w:tblStyle w:val="TableGrid"/>
        <w:tblW w:w="8365" w:type="dxa"/>
        <w:tblLayout w:type="fixed"/>
        <w:tblLook w:val="04A0" w:firstRow="1" w:lastRow="0" w:firstColumn="1" w:lastColumn="0" w:noHBand="0" w:noVBand="1"/>
        <w:tblPrChange w:id="2995" w:author="arkat" w:date="2017-09-28T19:57:00Z">
          <w:tblPr>
            <w:tblStyle w:val="TableGrid"/>
            <w:tblW w:w="0" w:type="auto"/>
            <w:tblLook w:val="04A0" w:firstRow="1" w:lastRow="0" w:firstColumn="1" w:lastColumn="0" w:noHBand="0" w:noVBand="1"/>
          </w:tblPr>
        </w:tblPrChange>
      </w:tblPr>
      <w:tblGrid>
        <w:gridCol w:w="1345"/>
        <w:gridCol w:w="1620"/>
        <w:gridCol w:w="5400"/>
        <w:tblGridChange w:id="2996">
          <w:tblGrid>
            <w:gridCol w:w="113"/>
            <w:gridCol w:w="1232"/>
            <w:gridCol w:w="113"/>
            <w:gridCol w:w="1507"/>
            <w:gridCol w:w="113"/>
            <w:gridCol w:w="2905"/>
            <w:gridCol w:w="2495"/>
          </w:tblGrid>
        </w:tblGridChange>
      </w:tblGrid>
      <w:tr w:rsidR="00787DAA" w:rsidRPr="00E55995" w14:paraId="420A571C" w14:textId="77777777" w:rsidTr="00CB04F0">
        <w:trPr>
          <w:ins w:id="2997" w:author="arkat" w:date="2017-09-28T19:47:00Z"/>
          <w:trPrChange w:id="2998" w:author="arkat" w:date="2017-09-28T19:57:00Z">
            <w:trPr>
              <w:gridAfter w:val="0"/>
            </w:trPr>
          </w:trPrChange>
        </w:trPr>
        <w:tc>
          <w:tcPr>
            <w:tcW w:w="2965" w:type="dxa"/>
            <w:gridSpan w:val="2"/>
            <w:tcPrChange w:id="2999" w:author="arkat" w:date="2017-09-28T19:57:00Z">
              <w:tcPr>
                <w:tcW w:w="2965" w:type="dxa"/>
                <w:gridSpan w:val="4"/>
              </w:tcPr>
            </w:tcPrChange>
          </w:tcPr>
          <w:p w14:paraId="4607EFA9" w14:textId="3C87FA86" w:rsidR="00787DAA" w:rsidRPr="00E55995" w:rsidRDefault="00787DAA" w:rsidP="0058751D">
            <w:pPr>
              <w:pStyle w:val="BodyText"/>
              <w:spacing w:after="0"/>
              <w:rPr>
                <w:ins w:id="3000" w:author="arkat" w:date="2017-09-28T19:47:00Z"/>
                <w:b/>
                <w:rPrChange w:id="3001" w:author="arkat" w:date="2017-09-29T12:54:00Z">
                  <w:rPr>
                    <w:ins w:id="3002" w:author="arkat" w:date="2017-09-28T19:47:00Z"/>
                  </w:rPr>
                </w:rPrChange>
              </w:rPr>
            </w:pPr>
            <w:ins w:id="3003" w:author="arkat" w:date="2017-09-28T19:54:00Z">
              <w:r w:rsidRPr="00E55995">
                <w:rPr>
                  <w:b/>
                  <w:lang w:val="en-US"/>
                  <w:rPrChange w:id="3004" w:author="arkat" w:date="2017-09-29T12:54:00Z">
                    <w:rPr>
                      <w:lang w:val="en-US"/>
                    </w:rPr>
                  </w:rPrChange>
                </w:rPr>
                <w:t>Notasi</w:t>
              </w:r>
            </w:ins>
          </w:p>
        </w:tc>
        <w:tc>
          <w:tcPr>
            <w:tcW w:w="5400" w:type="dxa"/>
            <w:tcPrChange w:id="3005" w:author="arkat" w:date="2017-09-28T19:57:00Z">
              <w:tcPr>
                <w:tcW w:w="3018" w:type="dxa"/>
                <w:gridSpan w:val="2"/>
              </w:tcPr>
            </w:tcPrChange>
          </w:tcPr>
          <w:p w14:paraId="398200D5" w14:textId="7FE1D64A" w:rsidR="00787DAA" w:rsidRPr="00E55995" w:rsidRDefault="00787DAA" w:rsidP="0058751D">
            <w:pPr>
              <w:pStyle w:val="BodyText"/>
              <w:spacing w:after="0"/>
              <w:rPr>
                <w:ins w:id="3006" w:author="arkat" w:date="2017-09-28T19:47:00Z"/>
                <w:b/>
                <w:lang w:val="en-US"/>
                <w:rPrChange w:id="3007" w:author="arkat" w:date="2017-09-29T12:54:00Z">
                  <w:rPr>
                    <w:ins w:id="3008" w:author="arkat" w:date="2017-09-28T19:47:00Z"/>
                  </w:rPr>
                </w:rPrChange>
              </w:rPr>
            </w:pPr>
            <w:ins w:id="3009" w:author="arkat" w:date="2017-09-28T19:55:00Z">
              <w:r w:rsidRPr="00E55995">
                <w:rPr>
                  <w:b/>
                  <w:lang w:val="en-US"/>
                  <w:rPrChange w:id="3010" w:author="arkat" w:date="2017-09-29T12:54:00Z">
                    <w:rPr>
                      <w:lang w:val="en-US"/>
                    </w:rPr>
                  </w:rPrChange>
                </w:rPr>
                <w:t>Deskripsi</w:t>
              </w:r>
            </w:ins>
          </w:p>
        </w:tc>
      </w:tr>
      <w:tr w:rsidR="00787DAA" w14:paraId="422A1DB6" w14:textId="77777777" w:rsidTr="00CB04F0">
        <w:trPr>
          <w:ins w:id="3011" w:author="arkat" w:date="2017-09-28T19:47:00Z"/>
          <w:trPrChange w:id="3012" w:author="arkat" w:date="2017-09-28T19:57:00Z">
            <w:trPr>
              <w:gridAfter w:val="0"/>
            </w:trPr>
          </w:trPrChange>
        </w:trPr>
        <w:tc>
          <w:tcPr>
            <w:tcW w:w="1345" w:type="dxa"/>
            <w:tcPrChange w:id="3013" w:author="arkat" w:date="2017-09-28T19:57:00Z">
              <w:tcPr>
                <w:tcW w:w="1345" w:type="dxa"/>
                <w:gridSpan w:val="2"/>
              </w:tcPr>
            </w:tcPrChange>
          </w:tcPr>
          <w:p w14:paraId="21BC9E65" w14:textId="4598DE56" w:rsidR="00787DAA" w:rsidRDefault="00787DAA">
            <w:pPr>
              <w:pStyle w:val="BodyText"/>
              <w:spacing w:after="0"/>
              <w:jc w:val="center"/>
              <w:rPr>
                <w:ins w:id="3014" w:author="arkat" w:date="2017-09-28T19:47:00Z"/>
              </w:rPr>
              <w:pPrChange w:id="3015" w:author="arkat" w:date="2017-10-01T06:07:00Z">
                <w:pPr>
                  <w:pStyle w:val="BodyText"/>
                  <w:spacing w:after="0"/>
                </w:pPr>
              </w:pPrChange>
            </w:pPr>
            <w:ins w:id="3016" w:author="arkat" w:date="2017-09-28T19:48:00Z">
              <w:r w:rsidRPr="00A42612">
                <w:rPr>
                  <w:noProof/>
                  <w:szCs w:val="24"/>
                  <w:lang w:val="en-US"/>
                </w:rPr>
                <w:drawing>
                  <wp:inline distT="0" distB="0" distL="0" distR="0" wp14:anchorId="14965C7E" wp14:editId="7CCDF141">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3017" w:author="arkat" w:date="2017-09-28T19:57:00Z">
              <w:tcPr>
                <w:tcW w:w="1620" w:type="dxa"/>
                <w:gridSpan w:val="2"/>
              </w:tcPr>
            </w:tcPrChange>
          </w:tcPr>
          <w:p w14:paraId="5C155EA2" w14:textId="5CA3F6C4" w:rsidR="00787DAA" w:rsidRPr="00787DAA" w:rsidRDefault="00787DAA" w:rsidP="0058751D">
            <w:pPr>
              <w:pStyle w:val="BodyText"/>
              <w:spacing w:after="0"/>
              <w:rPr>
                <w:ins w:id="3018" w:author="arkat" w:date="2017-09-28T19:47:00Z"/>
                <w:lang w:val="en-US"/>
                <w:rPrChange w:id="3019" w:author="arkat" w:date="2017-09-28T19:49:00Z">
                  <w:rPr>
                    <w:ins w:id="3020" w:author="arkat" w:date="2017-09-28T19:47:00Z"/>
                  </w:rPr>
                </w:rPrChange>
              </w:rPr>
            </w:pPr>
            <w:ins w:id="3021" w:author="arkat" w:date="2017-09-28T19:49:00Z">
              <w:r>
                <w:rPr>
                  <w:lang w:val="en-US"/>
                </w:rPr>
                <w:t>Event</w:t>
              </w:r>
            </w:ins>
          </w:p>
        </w:tc>
        <w:tc>
          <w:tcPr>
            <w:tcW w:w="5400" w:type="dxa"/>
            <w:tcPrChange w:id="3022" w:author="arkat" w:date="2017-09-28T19:57:00Z">
              <w:tcPr>
                <w:tcW w:w="3018" w:type="dxa"/>
                <w:gridSpan w:val="2"/>
              </w:tcPr>
            </w:tcPrChange>
          </w:tcPr>
          <w:p w14:paraId="3ADC53CE" w14:textId="09369E11" w:rsidR="00787DAA" w:rsidRDefault="00787DAA" w:rsidP="0058751D">
            <w:pPr>
              <w:pStyle w:val="BodyText"/>
              <w:spacing w:after="0"/>
              <w:rPr>
                <w:ins w:id="3023" w:author="arkat" w:date="2017-09-28T19:47:00Z"/>
              </w:rPr>
            </w:pPr>
            <w:ins w:id="3024" w:author="arkat" w:date="2017-09-28T19:56:00Z">
              <w:r w:rsidRPr="00E55995">
                <w:rPr>
                  <w:i/>
                  <w:rPrChange w:id="3025" w:author="arkat" w:date="2017-09-29T12:51:00Z">
                    <w:rPr/>
                  </w:rPrChange>
                </w:rPr>
                <w:t>Event</w:t>
              </w:r>
              <w:r>
                <w:t xml:space="preserve"> merup</w:t>
              </w:r>
            </w:ins>
            <w:ins w:id="3026" w:author="arkat" w:date="2017-10-06T08:01:00Z">
              <w:r w:rsidR="008D650E">
                <w:t>akan</w:t>
              </w:r>
            </w:ins>
            <w:ins w:id="3027" w:author="arkat" w:date="2017-09-28T19:56:00Z">
              <w:r>
                <w:t xml:space="preserve"> sesuatu yang “terjadi” selama berlangsungnya proses bisnis. </w:t>
              </w:r>
            </w:ins>
            <w:ins w:id="3028" w:author="arkat" w:date="2017-09-29T12:50:00Z">
              <w:r w:rsidR="00E55995" w:rsidRPr="00E55995">
                <w:rPr>
                  <w:i/>
                  <w:lang w:val="en-US"/>
                  <w:rPrChange w:id="3029" w:author="arkat" w:date="2017-09-29T12:50:00Z">
                    <w:rPr>
                      <w:lang w:val="en-US"/>
                    </w:rPr>
                  </w:rPrChange>
                </w:rPr>
                <w:t>Event</w:t>
              </w:r>
              <w:r w:rsidR="00E55995">
                <w:rPr>
                  <w:lang w:val="en-US"/>
                </w:rPr>
                <w:t xml:space="preserve"> </w:t>
              </w:r>
            </w:ins>
            <w:ins w:id="3030" w:author="arkat" w:date="2017-09-28T19:56:00Z">
              <w:r>
                <w:t>mempengaruhi aliran proses</w:t>
              </w:r>
              <w:r w:rsidR="00E55995">
                <w:t xml:space="preserve"> dan biasanya memiliki </w:t>
              </w:r>
              <w:r w:rsidRPr="00787DAA">
                <w:rPr>
                  <w:i/>
                  <w:rPrChange w:id="3031" w:author="arkat" w:date="2017-09-28T19:56:00Z">
                    <w:rPr/>
                  </w:rPrChange>
                </w:rPr>
                <w:t>trigger</w:t>
              </w:r>
            </w:ins>
            <w:ins w:id="3032" w:author="arkat" w:date="2017-09-29T12:52:00Z">
              <w:r w:rsidR="00E55995">
                <w:rPr>
                  <w:i/>
                  <w:lang w:val="en-US"/>
                </w:rPr>
                <w:t xml:space="preserve"> </w:t>
              </w:r>
            </w:ins>
            <w:ins w:id="3033" w:author="arkat" w:date="2017-09-28T19:56:00Z">
              <w:r w:rsidR="00E55995">
                <w:t>atau</w:t>
              </w:r>
              <w:r>
                <w:t xml:space="preserve"> </w:t>
              </w:r>
              <w:r w:rsidRPr="00787DAA">
                <w:rPr>
                  <w:i/>
                  <w:rPrChange w:id="3034" w:author="arkat" w:date="2017-09-28T19:56:00Z">
                    <w:rPr/>
                  </w:rPrChange>
                </w:rPr>
                <w:t>result</w:t>
              </w:r>
              <w:r>
                <w:t xml:space="preserve">. </w:t>
              </w:r>
            </w:ins>
          </w:p>
        </w:tc>
      </w:tr>
      <w:tr w:rsidR="00787DAA" w14:paraId="1F25FD2D" w14:textId="77777777" w:rsidTr="00CB04F0">
        <w:trPr>
          <w:ins w:id="3035" w:author="arkat" w:date="2017-09-28T19:50:00Z"/>
          <w:trPrChange w:id="3036" w:author="arkat" w:date="2017-09-28T19:57:00Z">
            <w:trPr>
              <w:gridAfter w:val="0"/>
            </w:trPr>
          </w:trPrChange>
        </w:trPr>
        <w:tc>
          <w:tcPr>
            <w:tcW w:w="1345" w:type="dxa"/>
            <w:tcPrChange w:id="3037" w:author="arkat" w:date="2017-09-28T19:57:00Z">
              <w:tcPr>
                <w:tcW w:w="1345" w:type="dxa"/>
                <w:gridSpan w:val="2"/>
              </w:tcPr>
            </w:tcPrChange>
          </w:tcPr>
          <w:p w14:paraId="0918CB70" w14:textId="7CEED9E5" w:rsidR="00787DAA" w:rsidRPr="0080155A" w:rsidRDefault="00CB04F0" w:rsidP="0058751D">
            <w:pPr>
              <w:pStyle w:val="BodyText"/>
              <w:spacing w:after="0"/>
              <w:rPr>
                <w:ins w:id="3038" w:author="arkat" w:date="2017-09-28T19:50:00Z"/>
                <w:noProof/>
                <w:szCs w:val="24"/>
                <w:lang w:val="en-US"/>
              </w:rPr>
            </w:pPr>
            <w:ins w:id="3039" w:author="arkat" w:date="2017-09-28T20:01:00Z">
              <w:r w:rsidRPr="00A42612">
                <w:rPr>
                  <w:noProof/>
                  <w:szCs w:val="24"/>
                  <w:lang w:val="en-US"/>
                </w:rPr>
                <mc:AlternateContent>
                  <mc:Choice Requires="wps">
                    <w:drawing>
                      <wp:anchor distT="0" distB="0" distL="114300" distR="114300" simplePos="0" relativeHeight="251728384" behindDoc="0" locked="0" layoutInCell="1" allowOverlap="1" wp14:anchorId="722A32E7" wp14:editId="03AD407B">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490AC6" id="Rounded Rectangle 137" o:spid="_x0000_s1026" style="position:absolute;margin-left:-.5pt;margin-top:1.75pt;width:44.15pt;height:30.2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3040" w:author="arkat" w:date="2017-09-28T19:57:00Z">
              <w:tcPr>
                <w:tcW w:w="1620" w:type="dxa"/>
                <w:gridSpan w:val="2"/>
              </w:tcPr>
            </w:tcPrChange>
          </w:tcPr>
          <w:p w14:paraId="259516BC" w14:textId="77777777" w:rsidR="00787DAA" w:rsidRDefault="00CB04F0" w:rsidP="0058751D">
            <w:pPr>
              <w:pStyle w:val="BodyText"/>
              <w:spacing w:after="0"/>
              <w:rPr>
                <w:ins w:id="3041" w:author="arkat" w:date="2017-09-28T20:01:00Z"/>
                <w:lang w:val="en-US"/>
              </w:rPr>
            </w:pPr>
            <w:ins w:id="3042" w:author="arkat" w:date="2017-09-28T20:01:00Z">
              <w:r>
                <w:rPr>
                  <w:lang w:val="en-US"/>
                </w:rPr>
                <w:t>Activity</w:t>
              </w:r>
            </w:ins>
          </w:p>
          <w:p w14:paraId="61928F15" w14:textId="77777777" w:rsidR="00CB04F0" w:rsidRDefault="00CB04F0" w:rsidP="0058751D">
            <w:pPr>
              <w:pStyle w:val="BodyText"/>
              <w:spacing w:after="0"/>
              <w:rPr>
                <w:ins w:id="3043" w:author="arkat" w:date="2017-09-28T20:01:00Z"/>
                <w:lang w:val="en-US"/>
              </w:rPr>
            </w:pPr>
          </w:p>
          <w:p w14:paraId="4E881010" w14:textId="77777777" w:rsidR="00CB04F0" w:rsidRDefault="00CB04F0" w:rsidP="0058751D">
            <w:pPr>
              <w:pStyle w:val="BodyText"/>
              <w:spacing w:after="0"/>
              <w:rPr>
                <w:ins w:id="3044" w:author="arkat" w:date="2017-09-28T20:01:00Z"/>
                <w:lang w:val="en-US"/>
              </w:rPr>
            </w:pPr>
          </w:p>
          <w:p w14:paraId="174144AF" w14:textId="21D5DF7A" w:rsidR="00CB04F0" w:rsidRDefault="00CB04F0" w:rsidP="0058751D">
            <w:pPr>
              <w:pStyle w:val="BodyText"/>
              <w:spacing w:after="0"/>
              <w:rPr>
                <w:ins w:id="3045" w:author="arkat" w:date="2017-09-28T19:50:00Z"/>
                <w:lang w:val="en-US"/>
              </w:rPr>
            </w:pPr>
          </w:p>
        </w:tc>
        <w:tc>
          <w:tcPr>
            <w:tcW w:w="5400" w:type="dxa"/>
            <w:tcPrChange w:id="3046" w:author="arkat" w:date="2017-09-28T19:57:00Z">
              <w:tcPr>
                <w:tcW w:w="3018" w:type="dxa"/>
                <w:gridSpan w:val="2"/>
              </w:tcPr>
            </w:tcPrChange>
          </w:tcPr>
          <w:p w14:paraId="3DF49B81" w14:textId="78C0EAF5" w:rsidR="00787DAA" w:rsidRPr="00B324AF" w:rsidRDefault="00C13085">
            <w:pPr>
              <w:pStyle w:val="BodyText"/>
              <w:spacing w:after="0"/>
              <w:rPr>
                <w:ins w:id="3047" w:author="arkat" w:date="2017-09-28T19:50:00Z"/>
                <w:lang w:val="en-US"/>
                <w:rPrChange w:id="3048" w:author="arkat" w:date="2017-09-29T12:32:00Z">
                  <w:rPr>
                    <w:ins w:id="3049" w:author="arkat" w:date="2017-09-28T19:50:00Z"/>
                  </w:rPr>
                </w:rPrChange>
              </w:rPr>
            </w:pPr>
            <w:ins w:id="3050" w:author="arkat" w:date="2017-09-29T23:08:00Z">
              <w:r w:rsidRPr="00C13085">
                <w:rPr>
                  <w:i/>
                  <w:lang w:val="en-US"/>
                  <w:rPrChange w:id="3051" w:author="arkat" w:date="2017-09-29T23:08:00Z">
                    <w:rPr>
                      <w:lang w:val="en-US"/>
                    </w:rPr>
                  </w:rPrChange>
                </w:rPr>
                <w:t>Activity</w:t>
              </w:r>
              <w:r>
                <w:rPr>
                  <w:lang w:val="en-US"/>
                </w:rPr>
                <w:t xml:space="preserve"> </w:t>
              </w:r>
            </w:ins>
            <w:ins w:id="3052"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3053" w:author="arkat" w:date="2017-09-29T12:29:00Z">
                    <w:rPr/>
                  </w:rPrChange>
                </w:rPr>
                <w:t>compund</w:t>
              </w:r>
              <w:r w:rsidR="00B324AF" w:rsidRPr="00B324AF">
                <w:t xml:space="preserve">). Jenis </w:t>
              </w:r>
            </w:ins>
            <w:ins w:id="3054" w:author="arkat" w:date="2017-09-29T23:08:00Z">
              <w:r w:rsidRPr="00C13085">
                <w:rPr>
                  <w:i/>
                  <w:lang w:val="en-US"/>
                  <w:rPrChange w:id="3055" w:author="arkat" w:date="2017-09-29T23:08:00Z">
                    <w:rPr>
                      <w:lang w:val="en-US"/>
                    </w:rPr>
                  </w:rPrChange>
                </w:rPr>
                <w:t>Activity</w:t>
              </w:r>
              <w:r>
                <w:rPr>
                  <w:lang w:val="en-US"/>
                </w:rPr>
                <w:t xml:space="preserve"> </w:t>
              </w:r>
            </w:ins>
            <w:ins w:id="3056" w:author="arkat" w:date="2017-09-29T12:29:00Z">
              <w:r w:rsidR="00B324AF" w:rsidRPr="00B324AF">
                <w:t>yang merup</w:t>
              </w:r>
            </w:ins>
            <w:ins w:id="3057" w:author="arkat" w:date="2017-10-06T08:01:00Z">
              <w:r w:rsidR="008D650E">
                <w:t>akan</w:t>
              </w:r>
            </w:ins>
            <w:ins w:id="3058" w:author="arkat" w:date="2017-09-29T12:29:00Z">
              <w:r w:rsidR="00B324AF" w:rsidRPr="00B324AF">
                <w:t xml:space="preserve"> bagian dari Model Proses adalah: </w:t>
              </w:r>
              <w:r w:rsidR="00B324AF" w:rsidRPr="00B324AF">
                <w:rPr>
                  <w:i/>
                  <w:rPrChange w:id="3059" w:author="arkat" w:date="2017-09-29T12:30:00Z">
                    <w:rPr/>
                  </w:rPrChange>
                </w:rPr>
                <w:t>Sub-Process</w:t>
              </w:r>
              <w:r w:rsidR="00B324AF">
                <w:t xml:space="preserve"> dan</w:t>
              </w:r>
              <w:r w:rsidR="00B324AF" w:rsidRPr="00B324AF">
                <w:t xml:space="preserve"> </w:t>
              </w:r>
              <w:r w:rsidR="00B324AF" w:rsidRPr="00B324AF">
                <w:rPr>
                  <w:i/>
                  <w:rPrChange w:id="3060" w:author="arkat" w:date="2017-09-29T12:30:00Z">
                    <w:rPr/>
                  </w:rPrChange>
                </w:rPr>
                <w:t>Task</w:t>
              </w:r>
              <w:r w:rsidR="00B324AF" w:rsidRPr="00B324AF">
                <w:t xml:space="preserve">. </w:t>
              </w:r>
            </w:ins>
            <w:ins w:id="3061" w:author="arkat" w:date="2017-09-29T12:32:00Z">
              <w:r w:rsidR="00B324AF" w:rsidRPr="00B324AF">
                <w:rPr>
                  <w:i/>
                  <w:lang w:val="en-US"/>
                  <w:rPrChange w:id="3062" w:author="arkat" w:date="2017-09-29T12:32:00Z">
                    <w:rPr>
                      <w:lang w:val="en-US"/>
                    </w:rPr>
                  </w:rPrChange>
                </w:rPr>
                <w:t>Activity</w:t>
              </w:r>
              <w:r w:rsidR="00B324AF">
                <w:rPr>
                  <w:lang w:val="en-US"/>
                </w:rPr>
                <w:t xml:space="preserve"> </w:t>
              </w:r>
            </w:ins>
            <w:ins w:id="3063" w:author="arkat" w:date="2017-09-29T12:29:00Z">
              <w:r w:rsidR="00B324AF" w:rsidRPr="00B324AF">
                <w:t>digun</w:t>
              </w:r>
            </w:ins>
            <w:ins w:id="3064" w:author="arkat" w:date="2017-10-06T08:01:00Z">
              <w:r w:rsidR="008D650E">
                <w:t>akan</w:t>
              </w:r>
            </w:ins>
            <w:ins w:id="3065" w:author="arkat" w:date="2017-09-29T12:29:00Z">
              <w:r w:rsidR="00B324AF" w:rsidRPr="00B324AF">
                <w:t xml:space="preserve"> </w:t>
              </w:r>
            </w:ins>
            <w:ins w:id="3066" w:author="arkat" w:date="2017-09-29T12:31:00Z">
              <w:r w:rsidR="00B324AF">
                <w:rPr>
                  <w:lang w:val="en-US"/>
                </w:rPr>
                <w:t>di</w:t>
              </w:r>
            </w:ins>
            <w:ins w:id="3067" w:author="arkat" w:date="2017-09-29T12:29:00Z">
              <w:r w:rsidR="00B324AF">
                <w:t xml:space="preserve">dalam Proses dan </w:t>
              </w:r>
            </w:ins>
            <w:ins w:id="3068" w:author="arkat" w:date="2017-09-29T12:32:00Z">
              <w:r w:rsidRPr="00C36A8C">
                <w:rPr>
                  <w:i/>
                </w:rPr>
                <w:t>Choreography</w:t>
              </w:r>
              <w:r w:rsidR="00B324AF">
                <w:rPr>
                  <w:lang w:val="en-US"/>
                </w:rPr>
                <w:t xml:space="preserve"> </w:t>
              </w:r>
            </w:ins>
            <w:ins w:id="3069" w:author="arkat" w:date="2017-09-29T12:29:00Z">
              <w:r w:rsidR="00B324AF">
                <w:t>yang standar</w:t>
              </w:r>
            </w:ins>
          </w:p>
        </w:tc>
      </w:tr>
      <w:tr w:rsidR="00787DAA" w14:paraId="2909CE78" w14:textId="77777777" w:rsidTr="00CB04F0">
        <w:trPr>
          <w:ins w:id="3070" w:author="arkat" w:date="2017-09-28T19:47:00Z"/>
          <w:trPrChange w:id="3071" w:author="arkat" w:date="2017-09-28T19:57:00Z">
            <w:trPr>
              <w:gridAfter w:val="0"/>
            </w:trPr>
          </w:trPrChange>
        </w:trPr>
        <w:tc>
          <w:tcPr>
            <w:tcW w:w="1345" w:type="dxa"/>
            <w:tcPrChange w:id="3072" w:author="arkat" w:date="2017-09-28T19:57:00Z">
              <w:tcPr>
                <w:tcW w:w="1345" w:type="dxa"/>
                <w:gridSpan w:val="2"/>
              </w:tcPr>
            </w:tcPrChange>
          </w:tcPr>
          <w:p w14:paraId="64C2B88A" w14:textId="130FC943" w:rsidR="00787DAA" w:rsidRDefault="00CB04F0" w:rsidP="0058751D">
            <w:pPr>
              <w:pStyle w:val="BodyText"/>
              <w:spacing w:after="0"/>
              <w:rPr>
                <w:ins w:id="3073" w:author="arkat" w:date="2017-09-28T19:47:00Z"/>
              </w:rPr>
            </w:pPr>
            <w:ins w:id="3074" w:author="arkat" w:date="2017-09-28T20:02:00Z">
              <w:r w:rsidRPr="00A42612">
                <w:rPr>
                  <w:noProof/>
                  <w:szCs w:val="24"/>
                  <w:lang w:val="en-US"/>
                </w:rPr>
                <w:drawing>
                  <wp:inline distT="0" distB="0" distL="0" distR="0" wp14:anchorId="5FA8D2D9" wp14:editId="288F5785">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3075" w:author="arkat" w:date="2017-09-28T19:57:00Z">
              <w:tcPr>
                <w:tcW w:w="1620" w:type="dxa"/>
                <w:gridSpan w:val="2"/>
              </w:tcPr>
            </w:tcPrChange>
          </w:tcPr>
          <w:p w14:paraId="1D2E75C7" w14:textId="42C1E7E8" w:rsidR="00787DAA" w:rsidRPr="00787DAA" w:rsidRDefault="00CB04F0" w:rsidP="0058751D">
            <w:pPr>
              <w:pStyle w:val="BodyText"/>
              <w:spacing w:after="0"/>
              <w:rPr>
                <w:ins w:id="3076" w:author="arkat" w:date="2017-09-28T19:47:00Z"/>
                <w:lang w:val="en-US"/>
                <w:rPrChange w:id="3077" w:author="arkat" w:date="2017-09-28T19:50:00Z">
                  <w:rPr>
                    <w:ins w:id="3078" w:author="arkat" w:date="2017-09-28T19:47:00Z"/>
                  </w:rPr>
                </w:rPrChange>
              </w:rPr>
            </w:pPr>
            <w:ins w:id="3079" w:author="arkat" w:date="2017-09-28T20:01:00Z">
              <w:r>
                <w:rPr>
                  <w:lang w:val="en-US"/>
                </w:rPr>
                <w:t>Gateway</w:t>
              </w:r>
            </w:ins>
          </w:p>
        </w:tc>
        <w:tc>
          <w:tcPr>
            <w:tcW w:w="5400" w:type="dxa"/>
            <w:tcPrChange w:id="3080" w:author="arkat" w:date="2017-09-28T19:57:00Z">
              <w:tcPr>
                <w:tcW w:w="3018" w:type="dxa"/>
                <w:gridSpan w:val="2"/>
              </w:tcPr>
            </w:tcPrChange>
          </w:tcPr>
          <w:p w14:paraId="1A691F7F" w14:textId="2BBC63B7" w:rsidR="00787DAA" w:rsidRDefault="00CC4A2A">
            <w:pPr>
              <w:pStyle w:val="BodyText"/>
              <w:spacing w:after="0"/>
              <w:rPr>
                <w:ins w:id="3081" w:author="arkat" w:date="2017-09-28T19:47:00Z"/>
              </w:rPr>
            </w:pPr>
            <w:ins w:id="3082" w:author="arkat" w:date="2017-09-29T07:49:00Z">
              <w:r w:rsidRPr="00C13085">
                <w:rPr>
                  <w:i/>
                  <w:rPrChange w:id="3083" w:author="arkat" w:date="2017-09-29T23:09:00Z">
                    <w:rPr/>
                  </w:rPrChange>
                </w:rPr>
                <w:t>Gateway</w:t>
              </w:r>
              <w:r>
                <w:t xml:space="preserve"> digun</w:t>
              </w:r>
            </w:ins>
            <w:ins w:id="3084" w:author="arkat" w:date="2017-10-06T08:01:00Z">
              <w:r w:rsidR="008D650E">
                <w:t>akan</w:t>
              </w:r>
            </w:ins>
            <w:ins w:id="3085" w:author="arkat" w:date="2017-09-29T07:49:00Z">
              <w:r>
                <w:t xml:space="preserve"> untuk mengontrol percabangan dan penggabungan </w:t>
              </w:r>
              <w:r w:rsidRPr="00CC4A2A">
                <w:rPr>
                  <w:i/>
                  <w:rPrChange w:id="3086" w:author="arkat" w:date="2017-09-29T07:49:00Z">
                    <w:rPr/>
                  </w:rPrChange>
                </w:rPr>
                <w:t>Sequence Flow</w:t>
              </w:r>
            </w:ins>
            <w:ins w:id="3087" w:author="arkat" w:date="2017-09-29T23:12:00Z">
              <w:r w:rsidR="00C13085">
                <w:rPr>
                  <w:i/>
                  <w:lang w:val="en-US"/>
                </w:rPr>
                <w:t xml:space="preserve"> </w:t>
              </w:r>
              <w:r w:rsidR="00C13085">
                <w:rPr>
                  <w:lang w:val="en-US"/>
                </w:rPr>
                <w:t xml:space="preserve">di dalam </w:t>
              </w:r>
            </w:ins>
            <w:ins w:id="3088" w:author="arkat" w:date="2017-09-29T23:13:00Z">
              <w:r w:rsidR="00C13085">
                <w:rPr>
                  <w:lang w:val="en-US"/>
                </w:rPr>
                <w:t>sebuah Proses</w:t>
              </w:r>
            </w:ins>
            <w:ins w:id="3089" w:author="arkat" w:date="2017-09-29T23:14:00Z">
              <w:r w:rsidR="00C13085">
                <w:rPr>
                  <w:lang w:val="en-US"/>
                </w:rPr>
                <w:t xml:space="preserve"> dan </w:t>
              </w:r>
              <w:r w:rsidR="00C13085" w:rsidRPr="00832701">
                <w:rPr>
                  <w:i/>
                </w:rPr>
                <w:t>Choreography</w:t>
              </w:r>
            </w:ins>
            <w:ins w:id="3090" w:author="arkat" w:date="2017-09-29T07:49:00Z">
              <w:r>
                <w:t xml:space="preserve">. </w:t>
              </w:r>
            </w:ins>
          </w:p>
        </w:tc>
      </w:tr>
      <w:tr w:rsidR="00787DAA" w14:paraId="0D9FD916" w14:textId="77777777" w:rsidTr="00CB04F0">
        <w:trPr>
          <w:ins w:id="3091" w:author="arkat" w:date="2017-09-28T19:47:00Z"/>
          <w:trPrChange w:id="3092" w:author="arkat" w:date="2017-09-28T19:57:00Z">
            <w:trPr>
              <w:gridAfter w:val="0"/>
            </w:trPr>
          </w:trPrChange>
        </w:trPr>
        <w:tc>
          <w:tcPr>
            <w:tcW w:w="1345" w:type="dxa"/>
            <w:tcPrChange w:id="3093" w:author="arkat" w:date="2017-09-28T19:57:00Z">
              <w:tcPr>
                <w:tcW w:w="1345" w:type="dxa"/>
                <w:gridSpan w:val="2"/>
              </w:tcPr>
            </w:tcPrChange>
          </w:tcPr>
          <w:p w14:paraId="7842A85C" w14:textId="28834E67" w:rsidR="00787DAA" w:rsidRDefault="00CB04F0" w:rsidP="0058751D">
            <w:pPr>
              <w:pStyle w:val="BodyText"/>
              <w:spacing w:after="0"/>
              <w:rPr>
                <w:ins w:id="3094" w:author="arkat" w:date="2017-09-28T19:47:00Z"/>
              </w:rPr>
            </w:pPr>
            <w:ins w:id="3095" w:author="arkat" w:date="2017-09-28T20:03:00Z">
              <w:r w:rsidRPr="00A42612">
                <w:rPr>
                  <w:noProof/>
                  <w:szCs w:val="24"/>
                  <w:lang w:val="en-US"/>
                </w:rPr>
                <mc:AlternateContent>
                  <mc:Choice Requires="wps">
                    <w:drawing>
                      <wp:anchor distT="0" distB="0" distL="114300" distR="114300" simplePos="0" relativeHeight="251729408" behindDoc="0" locked="0" layoutInCell="1" allowOverlap="1" wp14:anchorId="26A7B380" wp14:editId="1E1D62EF">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0FF201" id="Straight Arrow Connector 145" o:spid="_x0000_s1026" type="#_x0000_t32" style="position:absolute;margin-left:.15pt;margin-top:14.4pt;width:53.8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3096" w:author="arkat" w:date="2017-09-28T19:57:00Z">
              <w:tcPr>
                <w:tcW w:w="1620" w:type="dxa"/>
                <w:gridSpan w:val="2"/>
              </w:tcPr>
            </w:tcPrChange>
          </w:tcPr>
          <w:p w14:paraId="3041B84D" w14:textId="2CBA5D13" w:rsidR="00787DAA" w:rsidRPr="00787DAA" w:rsidRDefault="00CB04F0" w:rsidP="0058751D">
            <w:pPr>
              <w:pStyle w:val="BodyText"/>
              <w:spacing w:after="0"/>
              <w:rPr>
                <w:ins w:id="3097" w:author="arkat" w:date="2017-09-28T19:47:00Z"/>
                <w:lang w:val="en-US"/>
                <w:rPrChange w:id="3098" w:author="arkat" w:date="2017-09-28T19:50:00Z">
                  <w:rPr>
                    <w:ins w:id="3099" w:author="arkat" w:date="2017-09-28T19:47:00Z"/>
                  </w:rPr>
                </w:rPrChange>
              </w:rPr>
            </w:pPr>
            <w:ins w:id="3100" w:author="arkat" w:date="2017-09-28T20:02:00Z">
              <w:r>
                <w:rPr>
                  <w:lang w:val="en-US"/>
                </w:rPr>
                <w:t>Sequence Flow</w:t>
              </w:r>
            </w:ins>
          </w:p>
        </w:tc>
        <w:tc>
          <w:tcPr>
            <w:tcW w:w="5400" w:type="dxa"/>
            <w:tcPrChange w:id="3101" w:author="arkat" w:date="2017-09-28T19:57:00Z">
              <w:tcPr>
                <w:tcW w:w="3018" w:type="dxa"/>
                <w:gridSpan w:val="2"/>
              </w:tcPr>
            </w:tcPrChange>
          </w:tcPr>
          <w:p w14:paraId="64482495" w14:textId="48622703" w:rsidR="00787DAA" w:rsidRDefault="00B324AF">
            <w:pPr>
              <w:pStyle w:val="BodyText"/>
              <w:spacing w:after="0"/>
              <w:rPr>
                <w:ins w:id="3102" w:author="arkat" w:date="2017-09-28T19:47:00Z"/>
              </w:rPr>
            </w:pPr>
            <w:ins w:id="3103" w:author="arkat" w:date="2017-09-29T12:33:00Z">
              <w:r>
                <w:t>D</w:t>
              </w:r>
              <w:r w:rsidRPr="00B324AF">
                <w:t>igun</w:t>
              </w:r>
            </w:ins>
            <w:ins w:id="3104" w:author="arkat" w:date="2017-10-06T08:01:00Z">
              <w:r w:rsidR="008D650E">
                <w:t>akan</w:t>
              </w:r>
            </w:ins>
            <w:ins w:id="3105" w:author="arkat" w:date="2017-09-29T12:33:00Z">
              <w:r w:rsidRPr="00B324AF">
                <w:t xml:space="preserve"> untuk menunjukkan urutan Kegiatan ya</w:t>
              </w:r>
              <w:r>
                <w:t xml:space="preserve">ng </w:t>
              </w:r>
            </w:ins>
            <w:ins w:id="3106" w:author="arkat" w:date="2017-10-06T08:01:00Z">
              <w:r w:rsidR="008D650E">
                <w:t>akan</w:t>
              </w:r>
            </w:ins>
            <w:ins w:id="3107" w:author="arkat" w:date="2017-09-29T12:33:00Z">
              <w:r>
                <w:t xml:space="preserve"> dilakukan dalam Proses</w:t>
              </w:r>
              <w:r>
                <w:rPr>
                  <w:lang w:val="en-US"/>
                </w:rPr>
                <w:t xml:space="preserve"> </w:t>
              </w:r>
              <w:r>
                <w:t>dan Koreografi.</w:t>
              </w:r>
            </w:ins>
          </w:p>
        </w:tc>
      </w:tr>
      <w:tr w:rsidR="00787DAA" w14:paraId="4B1E32DB" w14:textId="77777777" w:rsidTr="00CB04F0">
        <w:trPr>
          <w:ins w:id="3108" w:author="arkat" w:date="2017-09-28T19:52:00Z"/>
          <w:trPrChange w:id="3109" w:author="arkat" w:date="2017-09-28T19:57:00Z">
            <w:trPr>
              <w:gridAfter w:val="0"/>
            </w:trPr>
          </w:trPrChange>
        </w:trPr>
        <w:tc>
          <w:tcPr>
            <w:tcW w:w="1345" w:type="dxa"/>
            <w:tcPrChange w:id="3110" w:author="arkat" w:date="2017-09-28T19:57:00Z">
              <w:tcPr>
                <w:tcW w:w="1345" w:type="dxa"/>
                <w:gridSpan w:val="2"/>
              </w:tcPr>
            </w:tcPrChange>
          </w:tcPr>
          <w:p w14:paraId="5BA5A1ED" w14:textId="1A496475" w:rsidR="00787DAA" w:rsidRDefault="00787DAA" w:rsidP="0058751D">
            <w:pPr>
              <w:pStyle w:val="BodyText"/>
              <w:spacing w:after="0"/>
              <w:rPr>
                <w:ins w:id="3111" w:author="arkat" w:date="2017-09-28T19:54:00Z"/>
                <w:noProof/>
                <w:szCs w:val="24"/>
                <w:lang w:val="en-US"/>
              </w:rPr>
            </w:pPr>
          </w:p>
          <w:p w14:paraId="7C41E174" w14:textId="6B86A6C8" w:rsidR="00787DAA" w:rsidRDefault="00CB04F0" w:rsidP="0058751D">
            <w:pPr>
              <w:pStyle w:val="BodyText"/>
              <w:spacing w:after="0"/>
              <w:rPr>
                <w:ins w:id="3112" w:author="arkat" w:date="2017-09-28T19:54:00Z"/>
                <w:noProof/>
                <w:szCs w:val="24"/>
                <w:lang w:val="en-US"/>
              </w:rPr>
            </w:pPr>
            <w:ins w:id="3113" w:author="arkat" w:date="2017-09-28T20:06:00Z">
              <w:r>
                <w:rPr>
                  <w:noProof/>
                  <w:lang w:val="en-US"/>
                </w:rPr>
                <w:drawing>
                  <wp:inline distT="0" distB="0" distL="0" distR="0" wp14:anchorId="27B939D3" wp14:editId="68692797">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3114" w:author="arkat" w:date="2017-09-28T19:52:00Z"/>
                <w:noProof/>
                <w:szCs w:val="24"/>
                <w:lang w:val="en-US"/>
              </w:rPr>
            </w:pPr>
          </w:p>
        </w:tc>
        <w:tc>
          <w:tcPr>
            <w:tcW w:w="1620" w:type="dxa"/>
            <w:tcPrChange w:id="3115" w:author="arkat" w:date="2017-09-28T19:57:00Z">
              <w:tcPr>
                <w:tcW w:w="1620" w:type="dxa"/>
                <w:gridSpan w:val="2"/>
              </w:tcPr>
            </w:tcPrChange>
          </w:tcPr>
          <w:p w14:paraId="2BEFA06F" w14:textId="77777777" w:rsidR="00B324AF" w:rsidRDefault="00B324AF" w:rsidP="00A54029">
            <w:pPr>
              <w:pStyle w:val="BodyText"/>
              <w:spacing w:after="0"/>
              <w:rPr>
                <w:ins w:id="3116" w:author="arkat" w:date="2017-09-29T12:33:00Z"/>
                <w:lang w:val="en-US"/>
              </w:rPr>
            </w:pPr>
          </w:p>
          <w:p w14:paraId="2BF23228" w14:textId="04917B4C" w:rsidR="00787DAA" w:rsidRDefault="00CB04F0" w:rsidP="00A54029">
            <w:pPr>
              <w:pStyle w:val="BodyText"/>
              <w:spacing w:after="0"/>
              <w:rPr>
                <w:ins w:id="3117" w:author="arkat" w:date="2017-09-28T19:52:00Z"/>
                <w:lang w:val="en-US"/>
              </w:rPr>
            </w:pPr>
            <w:ins w:id="3118" w:author="arkat" w:date="2017-09-28T20:02:00Z">
              <w:r>
                <w:rPr>
                  <w:lang w:val="en-US"/>
                </w:rPr>
                <w:t>Message Flow</w:t>
              </w:r>
            </w:ins>
          </w:p>
        </w:tc>
        <w:tc>
          <w:tcPr>
            <w:tcW w:w="5400" w:type="dxa"/>
            <w:tcPrChange w:id="3119" w:author="arkat" w:date="2017-09-28T19:57:00Z">
              <w:tcPr>
                <w:tcW w:w="3018" w:type="dxa"/>
                <w:gridSpan w:val="2"/>
              </w:tcPr>
            </w:tcPrChange>
          </w:tcPr>
          <w:p w14:paraId="057B04D9" w14:textId="272E7900" w:rsidR="00787DAA" w:rsidRDefault="00167D11">
            <w:pPr>
              <w:pStyle w:val="BodyText"/>
              <w:spacing w:after="0"/>
              <w:rPr>
                <w:ins w:id="3120" w:author="arkat" w:date="2017-09-28T19:52:00Z"/>
              </w:rPr>
            </w:pPr>
            <w:ins w:id="3121" w:author="arkat" w:date="2017-09-29T12:34:00Z">
              <w:r>
                <w:t>D</w:t>
              </w:r>
              <w:r w:rsidR="00B324AF" w:rsidRPr="00B324AF">
                <w:t>igun</w:t>
              </w:r>
            </w:ins>
            <w:ins w:id="3122" w:author="arkat" w:date="2017-10-06T08:01:00Z">
              <w:r w:rsidR="008D650E">
                <w:t>akan</w:t>
              </w:r>
            </w:ins>
            <w:ins w:id="3123" w:author="arkat" w:date="2017-09-29T12:34:00Z">
              <w:r w:rsidR="00B324AF" w:rsidRPr="00B324AF">
                <w:t xml:space="preserve"> untuk menu</w:t>
              </w:r>
              <w:r w:rsidR="00B324AF">
                <w:t xml:space="preserve">njukkan aliran Pesan antara dua </w:t>
              </w:r>
              <w:r w:rsidRPr="00167D11">
                <w:rPr>
                  <w:rPrChange w:id="3124" w:author="arkat" w:date="2017-09-29T12:37:00Z">
                    <w:rPr>
                      <w:i/>
                    </w:rPr>
                  </w:rPrChange>
                </w:rPr>
                <w:t>partisipan yang</w:t>
              </w:r>
              <w:r w:rsidR="00B324AF">
                <w:rPr>
                  <w:lang w:val="en-US"/>
                </w:rPr>
                <w:t xml:space="preserve"> </w:t>
              </w:r>
              <w:r w:rsidR="00B324AF" w:rsidRPr="00B324AF">
                <w:t>mengirim dan</w:t>
              </w:r>
            </w:ins>
            <w:ins w:id="3125" w:author="arkat" w:date="2017-09-29T12:35:00Z">
              <w:r w:rsidR="00B324AF">
                <w:rPr>
                  <w:lang w:val="en-US"/>
                </w:rPr>
                <w:t xml:space="preserve"> menerima pesan</w:t>
              </w:r>
            </w:ins>
            <w:ins w:id="3126" w:author="arkat" w:date="2017-09-29T12:34:00Z">
              <w:r w:rsidR="00B324AF" w:rsidRPr="00B324AF">
                <w:t xml:space="preserve">. Di BPMN, dua </w:t>
              </w:r>
            </w:ins>
            <w:ins w:id="3127" w:author="arkat" w:date="2017-09-29T12:36:00Z">
              <w:r w:rsidR="00B324AF">
                <w:rPr>
                  <w:lang w:val="en-US"/>
                </w:rPr>
                <w:t xml:space="preserve">Pools di diagram yang berhubungan </w:t>
              </w:r>
            </w:ins>
            <w:ins w:id="3128" w:author="arkat" w:date="2017-10-06T08:01:00Z">
              <w:r w:rsidR="008D650E">
                <w:rPr>
                  <w:lang w:val="en-US"/>
                </w:rPr>
                <w:t>akan</w:t>
              </w:r>
            </w:ins>
            <w:ins w:id="3129" w:author="arkat" w:date="2017-09-29T12:36:00Z">
              <w:r w:rsidR="00B324AF">
                <w:rPr>
                  <w:lang w:val="en-US"/>
                </w:rPr>
                <w:t xml:space="preserve"> mewakili 2 partisipan</w:t>
              </w:r>
            </w:ins>
            <w:ins w:id="3130"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3131" w:author="arkat" w:date="2017-09-29T12:36:00Z">
              <w:r w:rsidR="00B324AF">
                <w:rPr>
                  <w:lang w:val="en-US"/>
                </w:rPr>
                <w:t xml:space="preserve">. </w:t>
              </w:r>
            </w:ins>
          </w:p>
        </w:tc>
      </w:tr>
      <w:tr w:rsidR="00787DAA" w14:paraId="271122D0" w14:textId="77777777" w:rsidTr="00CB04F0">
        <w:trPr>
          <w:ins w:id="3132" w:author="arkat" w:date="2017-09-28T19:53:00Z"/>
          <w:trPrChange w:id="3133" w:author="arkat" w:date="2017-09-28T19:57:00Z">
            <w:trPr>
              <w:gridAfter w:val="0"/>
            </w:trPr>
          </w:trPrChange>
        </w:trPr>
        <w:tc>
          <w:tcPr>
            <w:tcW w:w="1345" w:type="dxa"/>
            <w:tcPrChange w:id="3134" w:author="arkat" w:date="2017-09-28T19:57:00Z">
              <w:tcPr>
                <w:tcW w:w="1345" w:type="dxa"/>
                <w:gridSpan w:val="2"/>
              </w:tcPr>
            </w:tcPrChange>
          </w:tcPr>
          <w:p w14:paraId="10C71E18" w14:textId="6F66094D" w:rsidR="00787DAA" w:rsidRDefault="00CB04F0" w:rsidP="0058751D">
            <w:pPr>
              <w:pStyle w:val="BodyText"/>
              <w:spacing w:after="0"/>
              <w:rPr>
                <w:ins w:id="3135" w:author="arkat" w:date="2017-09-28T20:04:00Z"/>
                <w:noProof/>
                <w:szCs w:val="24"/>
                <w:lang w:val="en-US"/>
              </w:rPr>
            </w:pPr>
            <w:ins w:id="3136" w:author="arkat" w:date="2017-09-28T20:09:00Z">
              <w:r w:rsidRPr="0021262F">
                <w:rPr>
                  <w:noProof/>
                  <w:szCs w:val="24"/>
                  <w:lang w:val="en-US"/>
                  <w:rPrChange w:id="3137" w:author="Unknown">
                    <w:rPr>
                      <w:noProof/>
                      <w:lang w:val="en-US"/>
                    </w:rPr>
                  </w:rPrChange>
                </w:rPr>
                <w:lastRenderedPageBreak/>
                <mc:AlternateContent>
                  <mc:Choice Requires="wps">
                    <w:drawing>
                      <wp:anchor distT="0" distB="0" distL="114300" distR="114300" simplePos="0" relativeHeight="251730432" behindDoc="0" locked="0" layoutInCell="1" allowOverlap="1" wp14:anchorId="387FB52D" wp14:editId="2520B19C">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E8B1CF" id="Straight Connector 147" o:spid="_x0000_s1026" style="position:absolute;flip:y;z-index:251730432;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3138" w:author="arkat" w:date="2017-09-28T20:04:00Z"/>
                <w:noProof/>
                <w:szCs w:val="24"/>
                <w:lang w:val="en-US"/>
              </w:rPr>
            </w:pPr>
            <w:ins w:id="3139" w:author="arkat" w:date="2017-09-28T20:10:00Z">
              <w:r w:rsidRPr="00A42612">
                <w:rPr>
                  <w:noProof/>
                  <w:szCs w:val="24"/>
                  <w:lang w:val="en-US"/>
                </w:rPr>
                <mc:AlternateContent>
                  <mc:Choice Requires="wps">
                    <w:drawing>
                      <wp:anchor distT="0" distB="0" distL="114300" distR="114300" simplePos="0" relativeHeight="251731456" behindDoc="0" locked="0" layoutInCell="1" allowOverlap="1" wp14:anchorId="7A9BAAC7" wp14:editId="724A7AC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FF17F4" id="Straight Arrow Connector 148" o:spid="_x0000_s1026" type="#_x0000_t32" style="position:absolute;margin-left:.15pt;margin-top:10.9pt;width: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3140" w:author="arkat" w:date="2017-09-28T19:53:00Z"/>
                <w:noProof/>
                <w:szCs w:val="24"/>
                <w:lang w:val="en-US"/>
              </w:rPr>
            </w:pPr>
          </w:p>
        </w:tc>
        <w:tc>
          <w:tcPr>
            <w:tcW w:w="1620" w:type="dxa"/>
            <w:tcPrChange w:id="3141" w:author="arkat" w:date="2017-09-28T19:57:00Z">
              <w:tcPr>
                <w:tcW w:w="1620" w:type="dxa"/>
                <w:gridSpan w:val="2"/>
              </w:tcPr>
            </w:tcPrChange>
          </w:tcPr>
          <w:p w14:paraId="14F663A4" w14:textId="6BD12E61" w:rsidR="00787DAA" w:rsidRDefault="00CB04F0" w:rsidP="0058751D">
            <w:pPr>
              <w:pStyle w:val="BodyText"/>
              <w:spacing w:after="0"/>
              <w:rPr>
                <w:ins w:id="3142" w:author="arkat" w:date="2017-09-28T19:53:00Z"/>
                <w:lang w:val="en-US"/>
              </w:rPr>
            </w:pPr>
            <w:ins w:id="3143" w:author="arkat" w:date="2017-09-28T20:09:00Z">
              <w:r>
                <w:rPr>
                  <w:lang w:val="en-US"/>
                </w:rPr>
                <w:t>Assosiation</w:t>
              </w:r>
            </w:ins>
          </w:p>
        </w:tc>
        <w:tc>
          <w:tcPr>
            <w:tcW w:w="5400" w:type="dxa"/>
            <w:tcPrChange w:id="3144" w:author="arkat" w:date="2017-09-28T19:57:00Z">
              <w:tcPr>
                <w:tcW w:w="3018" w:type="dxa"/>
                <w:gridSpan w:val="2"/>
              </w:tcPr>
            </w:tcPrChange>
          </w:tcPr>
          <w:p w14:paraId="4B5949BE" w14:textId="3016A8D5" w:rsidR="00787DAA" w:rsidRPr="00167D11" w:rsidRDefault="00167D11" w:rsidP="0058751D">
            <w:pPr>
              <w:pStyle w:val="BodyText"/>
              <w:spacing w:after="0"/>
              <w:rPr>
                <w:ins w:id="3145" w:author="arkat" w:date="2017-09-28T19:53:00Z"/>
                <w:lang w:val="en-US"/>
                <w:rPrChange w:id="3146" w:author="arkat" w:date="2017-09-29T12:40:00Z">
                  <w:rPr>
                    <w:ins w:id="3147" w:author="arkat" w:date="2017-09-28T19:53:00Z"/>
                  </w:rPr>
                </w:rPrChange>
              </w:rPr>
            </w:pPr>
            <w:ins w:id="3148" w:author="arkat" w:date="2017-09-29T12:40:00Z">
              <w:r>
                <w:rPr>
                  <w:lang w:val="en-US"/>
                </w:rPr>
                <w:t>Digun</w:t>
              </w:r>
            </w:ins>
            <w:ins w:id="3149" w:author="arkat" w:date="2017-10-06T08:01:00Z">
              <w:r w:rsidR="008D650E">
                <w:rPr>
                  <w:lang w:val="en-US"/>
                </w:rPr>
                <w:t>akan</w:t>
              </w:r>
            </w:ins>
            <w:ins w:id="3150" w:author="arkat" w:date="2017-09-29T12:40:00Z">
              <w:r>
                <w:rPr>
                  <w:lang w:val="en-US"/>
                </w:rPr>
                <w:t xml:space="preserve"> untuk menghubungkan informasi dan artefak dengan elemen grafis BPMN. </w:t>
              </w:r>
              <w:r w:rsidRPr="00170289">
                <w:rPr>
                  <w:i/>
                  <w:lang w:val="en-US"/>
                  <w:rPrChange w:id="3151" w:author="arkat" w:date="2017-09-29T23:18:00Z">
                    <w:rPr>
                      <w:lang w:val="en-US"/>
                    </w:rPr>
                  </w:rPrChange>
                </w:rPr>
                <w:t xml:space="preserve">Text </w:t>
              </w:r>
            </w:ins>
            <w:ins w:id="3152" w:author="arkat" w:date="2017-09-29T12:41:00Z">
              <w:r w:rsidRPr="00170289">
                <w:rPr>
                  <w:i/>
                  <w:lang w:val="en-US"/>
                  <w:rPrChange w:id="3153"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3154" w:author="arkat" w:date="2017-09-28T19:53:00Z"/>
          <w:trPrChange w:id="3155" w:author="arkat" w:date="2017-09-28T19:57:00Z">
            <w:trPr>
              <w:gridAfter w:val="0"/>
            </w:trPr>
          </w:trPrChange>
        </w:trPr>
        <w:tc>
          <w:tcPr>
            <w:tcW w:w="1345" w:type="dxa"/>
            <w:tcPrChange w:id="3156" w:author="arkat" w:date="2017-09-28T19:57:00Z">
              <w:tcPr>
                <w:tcW w:w="1345" w:type="dxa"/>
                <w:gridSpan w:val="2"/>
              </w:tcPr>
            </w:tcPrChange>
          </w:tcPr>
          <w:p w14:paraId="6EF41A4C" w14:textId="77777777" w:rsidR="00787DAA" w:rsidRDefault="00787DAA" w:rsidP="0058751D">
            <w:pPr>
              <w:pStyle w:val="BodyText"/>
              <w:spacing w:after="0"/>
              <w:rPr>
                <w:ins w:id="3157" w:author="arkat" w:date="2017-09-28T19:54:00Z"/>
                <w:noProof/>
                <w:szCs w:val="24"/>
                <w:lang w:val="en-US"/>
              </w:rPr>
            </w:pPr>
          </w:p>
          <w:p w14:paraId="25A1CFAB" w14:textId="77777777" w:rsidR="00787DAA" w:rsidRDefault="00787DAA" w:rsidP="0058751D">
            <w:pPr>
              <w:pStyle w:val="BodyText"/>
              <w:spacing w:after="0"/>
              <w:rPr>
                <w:ins w:id="3158" w:author="arkat" w:date="2017-09-28T19:54:00Z"/>
                <w:noProof/>
                <w:szCs w:val="24"/>
                <w:lang w:val="en-US"/>
              </w:rPr>
            </w:pPr>
          </w:p>
          <w:p w14:paraId="1FDAF6D1" w14:textId="38D5B7AC" w:rsidR="00787DAA" w:rsidRPr="00A54029" w:rsidRDefault="00220025" w:rsidP="0058751D">
            <w:pPr>
              <w:pStyle w:val="BodyText"/>
              <w:spacing w:after="0"/>
              <w:rPr>
                <w:ins w:id="3159" w:author="arkat" w:date="2017-09-28T19:53:00Z"/>
                <w:noProof/>
                <w:szCs w:val="24"/>
                <w:lang w:val="en-US"/>
              </w:rPr>
            </w:pPr>
            <w:ins w:id="3160" w:author="arkat" w:date="2017-09-29T08:26:00Z">
              <w:r w:rsidRPr="00A42612">
                <w:rPr>
                  <w:noProof/>
                  <w:szCs w:val="24"/>
                  <w:lang w:val="en-US"/>
                </w:rPr>
                <w:drawing>
                  <wp:inline distT="0" distB="0" distL="0" distR="0" wp14:anchorId="24C17F5D" wp14:editId="2E54D440">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3161" w:author="arkat" w:date="2017-09-28T19:57:00Z">
              <w:tcPr>
                <w:tcW w:w="1620" w:type="dxa"/>
                <w:gridSpan w:val="2"/>
              </w:tcPr>
            </w:tcPrChange>
          </w:tcPr>
          <w:p w14:paraId="2E3B8439" w14:textId="35DEB30C" w:rsidR="00787DAA" w:rsidRDefault="00A351BA" w:rsidP="0058751D">
            <w:pPr>
              <w:pStyle w:val="BodyText"/>
              <w:spacing w:after="0"/>
              <w:rPr>
                <w:ins w:id="3162" w:author="arkat" w:date="2017-09-28T19:53:00Z"/>
                <w:lang w:val="en-US"/>
              </w:rPr>
            </w:pPr>
            <w:ins w:id="3163" w:author="arkat" w:date="2017-09-28T20:13:00Z">
              <w:r>
                <w:rPr>
                  <w:lang w:val="en-US"/>
                </w:rPr>
                <w:t>Pool</w:t>
              </w:r>
            </w:ins>
          </w:p>
        </w:tc>
        <w:tc>
          <w:tcPr>
            <w:tcW w:w="5400" w:type="dxa"/>
            <w:tcPrChange w:id="3164" w:author="arkat" w:date="2017-09-28T19:57:00Z">
              <w:tcPr>
                <w:tcW w:w="3018" w:type="dxa"/>
                <w:gridSpan w:val="2"/>
              </w:tcPr>
            </w:tcPrChange>
          </w:tcPr>
          <w:p w14:paraId="3C4C3F72" w14:textId="70944F9A" w:rsidR="00787DAA" w:rsidRDefault="00220025" w:rsidP="00C36A8C">
            <w:pPr>
              <w:pStyle w:val="BodyText"/>
              <w:spacing w:after="0"/>
              <w:rPr>
                <w:ins w:id="3165" w:author="arkat" w:date="2017-09-28T19:53:00Z"/>
              </w:rPr>
            </w:pPr>
            <w:ins w:id="3166" w:author="arkat" w:date="2017-09-29T07:51:00Z">
              <w:r>
                <w:rPr>
                  <w:lang w:val="en-US"/>
                </w:rPr>
                <w:t>R</w:t>
              </w:r>
              <w:r w:rsidR="00CC4A2A" w:rsidRPr="00BA63C8">
                <w:rPr>
                  <w:lang w:val="en-US"/>
                </w:rPr>
                <w:t xml:space="preserve">epresentasi grafis dari </w:t>
              </w:r>
            </w:ins>
            <w:ins w:id="3167" w:author="arkat" w:date="2017-09-29T23:18:00Z">
              <w:r w:rsidR="00170289">
                <w:rPr>
                  <w:lang w:val="en-US"/>
                </w:rPr>
                <w:t xml:space="preserve">partisipan </w:t>
              </w:r>
            </w:ins>
            <w:ins w:id="3168"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3169"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3170"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3171" w:author="arkat" w:date="2017-09-29T23:21:00Z">
              <w:r w:rsidR="00170289" w:rsidRPr="00170289">
                <w:rPr>
                  <w:i/>
                  <w:lang w:val="en-US"/>
                  <w:rPrChange w:id="3172" w:author="arkat" w:date="2017-09-29T23:21:00Z">
                    <w:rPr>
                      <w:lang w:val="en-US"/>
                    </w:rPr>
                  </w:rPrChange>
                </w:rPr>
                <w:t>black box</w:t>
              </w:r>
            </w:ins>
            <w:ins w:id="3173" w:author="arkat" w:date="2017-09-29T07:51:00Z">
              <w:r w:rsidR="00170289">
                <w:rPr>
                  <w:lang w:val="en-US"/>
                </w:rPr>
                <w:t>)</w:t>
              </w:r>
            </w:ins>
            <w:ins w:id="3174"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3175" w:author="arkat" w:date="2017-10-06T08:01:00Z">
              <w:r w:rsidR="008D650E">
                <w:rPr>
                  <w:lang w:val="en-US"/>
                </w:rPr>
                <w:t>akan</w:t>
              </w:r>
            </w:ins>
            <w:ins w:id="3176" w:author="arkat" w:date="2017-09-29T23:22:00Z">
              <w:r w:rsidR="00170289">
                <w:rPr>
                  <w:lang w:val="en-US"/>
                </w:rPr>
                <w:t xml:space="preserve"> dieksekusi.</w:t>
              </w:r>
            </w:ins>
          </w:p>
        </w:tc>
      </w:tr>
      <w:tr w:rsidR="00A351BA" w14:paraId="70E3A173" w14:textId="77777777" w:rsidTr="00CB04F0">
        <w:trPr>
          <w:ins w:id="3177" w:author="arkat" w:date="2017-09-28T20:13:00Z"/>
        </w:trPr>
        <w:tc>
          <w:tcPr>
            <w:tcW w:w="1345" w:type="dxa"/>
          </w:tcPr>
          <w:p w14:paraId="13AEE496" w14:textId="2377E624" w:rsidR="00A351BA" w:rsidRDefault="00CC4A2A" w:rsidP="0058751D">
            <w:pPr>
              <w:pStyle w:val="BodyText"/>
              <w:spacing w:after="0"/>
              <w:rPr>
                <w:ins w:id="3178" w:author="arkat" w:date="2017-09-28T20:13:00Z"/>
                <w:noProof/>
                <w:szCs w:val="24"/>
                <w:lang w:val="en-US"/>
              </w:rPr>
            </w:pPr>
            <w:ins w:id="3179" w:author="arkat" w:date="2017-09-29T07:52:00Z">
              <w:r w:rsidRPr="00A42612">
                <w:rPr>
                  <w:noProof/>
                  <w:szCs w:val="24"/>
                  <w:lang w:val="en-US"/>
                </w:rPr>
                <w:drawing>
                  <wp:inline distT="0" distB="0" distL="0" distR="0" wp14:anchorId="49C4C26D" wp14:editId="075F5852">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3180" w:author="arkat" w:date="2017-09-28T20:13:00Z"/>
                <w:lang w:val="en-US"/>
              </w:rPr>
            </w:pPr>
            <w:ins w:id="3181" w:author="arkat" w:date="2017-09-28T20:13:00Z">
              <w:r>
                <w:rPr>
                  <w:lang w:val="en-US"/>
                </w:rPr>
                <w:t>Lane</w:t>
              </w:r>
            </w:ins>
          </w:p>
        </w:tc>
        <w:tc>
          <w:tcPr>
            <w:tcW w:w="5400" w:type="dxa"/>
          </w:tcPr>
          <w:p w14:paraId="5ED372B0" w14:textId="2BA12652" w:rsidR="00A351BA" w:rsidRPr="00170289" w:rsidRDefault="00167D11" w:rsidP="00C36A8C">
            <w:pPr>
              <w:pStyle w:val="BodyText"/>
              <w:spacing w:after="0"/>
              <w:rPr>
                <w:ins w:id="3182" w:author="arkat" w:date="2017-09-28T20:13:00Z"/>
                <w:lang w:val="en-US"/>
                <w:rPrChange w:id="3183" w:author="arkat" w:date="2017-09-29T23:23:00Z">
                  <w:rPr>
                    <w:ins w:id="3184" w:author="arkat" w:date="2017-09-28T20:13:00Z"/>
                  </w:rPr>
                </w:rPrChange>
              </w:rPr>
            </w:pPr>
            <w:ins w:id="3185" w:author="arkat" w:date="2017-09-29T12:46:00Z">
              <w:r w:rsidRPr="00BA63C8">
                <w:rPr>
                  <w:lang w:val="en-US"/>
                </w:rPr>
                <w:t>Sub-partisi</w:t>
              </w:r>
            </w:ins>
            <w:ins w:id="3186"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3187" w:author="arkat" w:date="2017-10-06T08:01:00Z">
              <w:r w:rsidR="008D650E">
                <w:rPr>
                  <w:lang w:val="en-US"/>
                </w:rPr>
                <w:t>akan</w:t>
              </w:r>
            </w:ins>
            <w:ins w:id="3188" w:author="arkat" w:date="2017-09-29T07:51:00Z">
              <w:r w:rsidR="00CC4A2A" w:rsidRPr="00BA63C8">
                <w:rPr>
                  <w:lang w:val="en-US"/>
                </w:rPr>
                <w:t xml:space="preserve"> memper</w:t>
              </w:r>
            </w:ins>
            <w:ins w:id="3189" w:author="arkat" w:date="2017-09-29T23:22:00Z">
              <w:r w:rsidR="00170289">
                <w:rPr>
                  <w:lang w:val="en-US"/>
                </w:rPr>
                <w:t>luas</w:t>
              </w:r>
            </w:ins>
            <w:ins w:id="3190" w:author="arkat" w:date="2017-09-29T07:51:00Z">
              <w:r w:rsidR="00CC4A2A" w:rsidRPr="00BA63C8">
                <w:rPr>
                  <w:lang w:val="en-US"/>
                </w:rPr>
                <w:t xml:space="preserve"> keseluruhan Proses, baik se</w:t>
              </w:r>
            </w:ins>
            <w:ins w:id="3191" w:author="arkat" w:date="2017-10-06T08:01:00Z">
              <w:r w:rsidR="008D650E">
                <w:rPr>
                  <w:lang w:val="en-US"/>
                </w:rPr>
                <w:t>cara</w:t>
              </w:r>
            </w:ins>
            <w:ins w:id="3192"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3193" w:author="arkat" w:date="2017-09-29T23:23:00Z">
                    <w:rPr>
                      <w:lang w:val="en-US"/>
                    </w:rPr>
                  </w:rPrChange>
                </w:rPr>
                <w:t>Lane</w:t>
              </w:r>
              <w:r w:rsidR="00CC4A2A" w:rsidRPr="00BA63C8">
                <w:rPr>
                  <w:lang w:val="en-US"/>
                </w:rPr>
                <w:t xml:space="preserve"> d</w:t>
              </w:r>
              <w:r w:rsidR="00CC4A2A">
                <w:rPr>
                  <w:lang w:val="en-US"/>
                </w:rPr>
                <w:t>igun</w:t>
              </w:r>
            </w:ins>
            <w:ins w:id="3194" w:author="arkat" w:date="2017-10-06T08:01:00Z">
              <w:r w:rsidR="008D650E">
                <w:rPr>
                  <w:lang w:val="en-US"/>
                </w:rPr>
                <w:t>akan</w:t>
              </w:r>
            </w:ins>
            <w:ins w:id="3195" w:author="arkat" w:date="2017-09-29T07:51:00Z">
              <w:r w:rsidR="00CC4A2A">
                <w:rPr>
                  <w:lang w:val="en-US"/>
                </w:rPr>
                <w:t xml:space="preserve"> untuk mengatur</w:t>
              </w:r>
              <w:r w:rsidR="00170289">
                <w:rPr>
                  <w:lang w:val="en-US"/>
                </w:rPr>
                <w:t xml:space="preserve"> dan mengkategorikan </w:t>
              </w:r>
            </w:ins>
            <w:ins w:id="3196" w:author="arkat" w:date="2017-09-29T23:23:00Z">
              <w:r w:rsidR="00170289" w:rsidRPr="00170289">
                <w:rPr>
                  <w:i/>
                  <w:lang w:val="en-US"/>
                  <w:rPrChange w:id="3197" w:author="arkat" w:date="2017-09-29T23:23:00Z">
                    <w:rPr>
                      <w:lang w:val="en-US"/>
                    </w:rPr>
                  </w:rPrChange>
                </w:rPr>
                <w:t>Activity</w:t>
              </w:r>
            </w:ins>
            <w:ins w:id="3198" w:author="arkat" w:date="2017-09-29T07:51:00Z">
              <w:r w:rsidR="00CC4A2A">
                <w:rPr>
                  <w:lang w:val="en-US"/>
                </w:rPr>
                <w:t>.</w:t>
              </w:r>
            </w:ins>
          </w:p>
        </w:tc>
      </w:tr>
      <w:tr w:rsidR="00A351BA" w14:paraId="10689927" w14:textId="77777777" w:rsidTr="00CB04F0">
        <w:trPr>
          <w:ins w:id="3199" w:author="arkat" w:date="2017-09-28T20:13:00Z"/>
        </w:trPr>
        <w:tc>
          <w:tcPr>
            <w:tcW w:w="1345" w:type="dxa"/>
          </w:tcPr>
          <w:p w14:paraId="010CA8FE" w14:textId="77777777" w:rsidR="00A351BA" w:rsidRDefault="00A351BA" w:rsidP="0058751D">
            <w:pPr>
              <w:pStyle w:val="BodyText"/>
              <w:spacing w:after="0"/>
              <w:rPr>
                <w:ins w:id="3200" w:author="arkat" w:date="2017-09-29T07:53:00Z"/>
                <w:noProof/>
                <w:szCs w:val="24"/>
                <w:lang w:val="en-US"/>
              </w:rPr>
            </w:pPr>
          </w:p>
          <w:p w14:paraId="5F8FE257" w14:textId="57BD4168" w:rsidR="00AA6F6F" w:rsidRDefault="00AA6F6F" w:rsidP="0058751D">
            <w:pPr>
              <w:pStyle w:val="BodyText"/>
              <w:spacing w:after="0"/>
              <w:rPr>
                <w:ins w:id="3201" w:author="arkat" w:date="2017-09-29T07:53:00Z"/>
                <w:noProof/>
                <w:szCs w:val="24"/>
                <w:lang w:val="en-US"/>
              </w:rPr>
            </w:pPr>
            <w:ins w:id="3202" w:author="arkat" w:date="2017-09-29T07:53:00Z">
              <w:r w:rsidRPr="00A42612">
                <w:rPr>
                  <w:noProof/>
                  <w:szCs w:val="24"/>
                  <w:lang w:val="en-US"/>
                </w:rPr>
                <w:drawing>
                  <wp:inline distT="0" distB="0" distL="0" distR="0" wp14:anchorId="12832A4C" wp14:editId="6FCBF6B0">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3203" w:author="arkat" w:date="2017-09-28T20:13:00Z"/>
                <w:noProof/>
                <w:szCs w:val="24"/>
                <w:lang w:val="en-US"/>
              </w:rPr>
            </w:pPr>
          </w:p>
        </w:tc>
        <w:tc>
          <w:tcPr>
            <w:tcW w:w="1620" w:type="dxa"/>
          </w:tcPr>
          <w:p w14:paraId="70A04942" w14:textId="17C81EC6" w:rsidR="00A351BA" w:rsidRDefault="00A351BA" w:rsidP="0058751D">
            <w:pPr>
              <w:pStyle w:val="BodyText"/>
              <w:spacing w:after="0"/>
              <w:rPr>
                <w:ins w:id="3204" w:author="arkat" w:date="2017-09-28T20:13:00Z"/>
                <w:lang w:val="en-US"/>
              </w:rPr>
            </w:pPr>
            <w:ins w:id="3205"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3206" w:author="arkat" w:date="2017-09-28T20:13:00Z"/>
                <w:lang w:val="en-US"/>
                <w:rPrChange w:id="3207" w:author="arkat" w:date="2017-09-29T23:27:00Z">
                  <w:rPr>
                    <w:ins w:id="3208" w:author="arkat" w:date="2017-09-28T20:13:00Z"/>
                  </w:rPr>
                </w:rPrChange>
              </w:rPr>
            </w:pPr>
            <w:ins w:id="3209" w:author="arkat" w:date="2017-09-29T23:24:00Z">
              <w:r>
                <w:rPr>
                  <w:lang w:val="en-US"/>
                </w:rPr>
                <w:t xml:space="preserve">Memberikan infomasi terkait aktifitas-aktifitas </w:t>
              </w:r>
            </w:ins>
            <w:ins w:id="3210" w:author="arkat" w:date="2017-09-29T23:25:00Z">
              <w:r>
                <w:rPr>
                  <w:lang w:val="en-US"/>
                </w:rPr>
                <w:t xml:space="preserve">apa yang diperlukan dan/atau hasilkan. </w:t>
              </w:r>
            </w:ins>
            <w:ins w:id="3211" w:author="arkat" w:date="2017-09-29T23:26:00Z">
              <w:r w:rsidRPr="00C36A8C">
                <w:rPr>
                  <w:i/>
                  <w:lang w:val="en-US"/>
                </w:rPr>
                <w:t>Data</w:t>
              </w:r>
            </w:ins>
            <w:ins w:id="3212" w:author="arkat" w:date="2017-09-29T23:25:00Z">
              <w:r w:rsidRPr="00170289">
                <w:rPr>
                  <w:i/>
                  <w:lang w:val="en-US"/>
                  <w:rPrChange w:id="3213" w:author="arkat" w:date="2017-09-29T23:25:00Z">
                    <w:rPr>
                      <w:lang w:val="en-US"/>
                    </w:rPr>
                  </w:rPrChange>
                </w:rPr>
                <w:t xml:space="preserve"> object</w:t>
              </w:r>
              <w:r>
                <w:rPr>
                  <w:i/>
                  <w:lang w:val="en-US"/>
                </w:rPr>
                <w:t xml:space="preserve"> </w:t>
              </w:r>
            </w:ins>
            <w:ins w:id="3214"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3215" w:author="arkat" w:date="2017-09-28T20:14:00Z"/>
        </w:trPr>
        <w:tc>
          <w:tcPr>
            <w:tcW w:w="1345" w:type="dxa"/>
          </w:tcPr>
          <w:p w14:paraId="4944502E" w14:textId="416FC072" w:rsidR="00A351BA" w:rsidRDefault="00AA6F6F" w:rsidP="0058751D">
            <w:pPr>
              <w:pStyle w:val="BodyText"/>
              <w:spacing w:after="0"/>
              <w:rPr>
                <w:ins w:id="3216" w:author="arkat" w:date="2017-09-28T20:14:00Z"/>
                <w:noProof/>
                <w:szCs w:val="24"/>
                <w:lang w:val="en-US"/>
              </w:rPr>
            </w:pPr>
            <w:ins w:id="3217" w:author="arkat" w:date="2017-09-29T07:53:00Z">
              <w:r w:rsidRPr="00A42612">
                <w:rPr>
                  <w:noProof/>
                  <w:szCs w:val="24"/>
                  <w:lang w:val="en-US"/>
                </w:rPr>
                <w:drawing>
                  <wp:inline distT="0" distB="0" distL="0" distR="0" wp14:anchorId="7736A6C9" wp14:editId="7EC3A0EA">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3218" w:author="arkat" w:date="2017-09-28T20:14:00Z"/>
                <w:lang w:val="en-US"/>
              </w:rPr>
            </w:pPr>
            <w:ins w:id="3219" w:author="arkat" w:date="2017-09-28T20:14:00Z">
              <w:r>
                <w:rPr>
                  <w:lang w:val="en-US"/>
                </w:rPr>
                <w:t>Message</w:t>
              </w:r>
            </w:ins>
          </w:p>
        </w:tc>
        <w:tc>
          <w:tcPr>
            <w:tcW w:w="5400" w:type="dxa"/>
          </w:tcPr>
          <w:p w14:paraId="059C443E" w14:textId="71776F8F" w:rsidR="00A351BA" w:rsidRDefault="00170289" w:rsidP="00C36A8C">
            <w:pPr>
              <w:pStyle w:val="BodyText"/>
              <w:spacing w:after="0"/>
              <w:rPr>
                <w:ins w:id="3220" w:author="arkat" w:date="2017-09-28T20:14:00Z"/>
              </w:rPr>
            </w:pPr>
            <w:ins w:id="3221" w:author="arkat" w:date="2017-09-29T23:27:00Z">
              <w:r w:rsidRPr="00BA63C8">
                <w:rPr>
                  <w:szCs w:val="24"/>
                  <w:lang w:val="en-US"/>
                </w:rPr>
                <w:t>Digun</w:t>
              </w:r>
            </w:ins>
            <w:ins w:id="3222" w:author="arkat" w:date="2017-10-06T08:01:00Z">
              <w:r w:rsidR="008D650E">
                <w:rPr>
                  <w:szCs w:val="24"/>
                  <w:lang w:val="en-US"/>
                </w:rPr>
                <w:t>akan</w:t>
              </w:r>
            </w:ins>
            <w:ins w:id="3223" w:author="arkat" w:date="2017-09-29T07:52:00Z">
              <w:r w:rsidR="00AA6F6F" w:rsidRPr="00BA63C8">
                <w:rPr>
                  <w:szCs w:val="24"/>
                  <w:lang w:val="en-US"/>
                </w:rPr>
                <w:t xml:space="preserve"> untuk menggambarkan isi komunikasi antara dua</w:t>
              </w:r>
            </w:ins>
            <w:ins w:id="3224" w:author="arkat" w:date="2017-09-29T23:27:00Z">
              <w:r>
                <w:rPr>
                  <w:szCs w:val="24"/>
                  <w:lang w:val="en-US"/>
                </w:rPr>
                <w:t xml:space="preserve"> partisipan</w:t>
              </w:r>
            </w:ins>
            <w:ins w:id="3225" w:author="arkat" w:date="2017-09-29T07:52:00Z">
              <w:r w:rsidR="00AA6F6F">
                <w:rPr>
                  <w:szCs w:val="24"/>
                  <w:lang w:val="en-US"/>
                </w:rPr>
                <w:t>.</w:t>
              </w:r>
            </w:ins>
          </w:p>
        </w:tc>
      </w:tr>
      <w:tr w:rsidR="00A351BA" w14:paraId="2B5C5DE4" w14:textId="77777777" w:rsidTr="00CB04F0">
        <w:trPr>
          <w:ins w:id="3226" w:author="arkat" w:date="2017-09-28T20:14:00Z"/>
        </w:trPr>
        <w:tc>
          <w:tcPr>
            <w:tcW w:w="1345" w:type="dxa"/>
          </w:tcPr>
          <w:p w14:paraId="1B86F335" w14:textId="280DAA12" w:rsidR="00A351BA" w:rsidRDefault="00903192" w:rsidP="0058751D">
            <w:pPr>
              <w:pStyle w:val="BodyText"/>
              <w:spacing w:after="0"/>
              <w:rPr>
                <w:ins w:id="3227" w:author="arkat" w:date="2017-09-28T20:14:00Z"/>
                <w:noProof/>
                <w:szCs w:val="24"/>
                <w:lang w:val="en-US"/>
              </w:rPr>
            </w:pPr>
            <w:ins w:id="3228" w:author="arkat" w:date="2017-09-29T23:29:00Z">
              <w:r>
                <w:rPr>
                  <w:noProof/>
                  <w:lang w:val="en-US"/>
                </w:rPr>
                <w:drawing>
                  <wp:anchor distT="0" distB="0" distL="114300" distR="114300" simplePos="0" relativeHeight="251733504" behindDoc="0" locked="0" layoutInCell="1" allowOverlap="1" wp14:anchorId="2F4241B7" wp14:editId="32012F43">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3229" w:author="arkat" w:date="2017-09-28T20:14:00Z"/>
                <w:lang w:val="en-US"/>
              </w:rPr>
            </w:pPr>
            <w:ins w:id="3230" w:author="arkat" w:date="2017-09-28T20:14:00Z">
              <w:r>
                <w:rPr>
                  <w:lang w:val="en-US"/>
                </w:rPr>
                <w:t>Group</w:t>
              </w:r>
            </w:ins>
          </w:p>
        </w:tc>
        <w:tc>
          <w:tcPr>
            <w:tcW w:w="5400" w:type="dxa"/>
          </w:tcPr>
          <w:p w14:paraId="0E92A8A4" w14:textId="23159B5E" w:rsidR="00A351BA" w:rsidRPr="00903192" w:rsidRDefault="00903192" w:rsidP="0058751D">
            <w:pPr>
              <w:pStyle w:val="BodyText"/>
              <w:spacing w:after="0"/>
              <w:rPr>
                <w:ins w:id="3231" w:author="arkat" w:date="2017-09-28T20:14:00Z"/>
                <w:lang w:val="en-US"/>
                <w:rPrChange w:id="3232" w:author="arkat" w:date="2017-09-29T23:36:00Z">
                  <w:rPr>
                    <w:ins w:id="3233" w:author="arkat" w:date="2017-09-28T20:14:00Z"/>
                  </w:rPr>
                </w:rPrChange>
              </w:rPr>
            </w:pPr>
            <w:ins w:id="3234" w:author="arkat" w:date="2017-09-29T23:31:00Z">
              <w:r>
                <w:rPr>
                  <w:lang w:val="en-US"/>
                </w:rPr>
                <w:t xml:space="preserve">Pengelompokan elemen grafis yang memiliki kategori yang sama. </w:t>
              </w:r>
            </w:ins>
            <w:ins w:id="3235"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3236" w:author="arkat" w:date="2017-09-29T23:36:00Z">
                    <w:rPr>
                      <w:lang w:val="en-US"/>
                    </w:rPr>
                  </w:rPrChange>
                </w:rPr>
                <w:t>Group</w:t>
              </w:r>
              <w:r>
                <w:rPr>
                  <w:i/>
                  <w:lang w:val="en-US"/>
                </w:rPr>
                <w:t xml:space="preserve">. </w:t>
              </w:r>
            </w:ins>
            <w:ins w:id="3237" w:author="arkat" w:date="2017-09-29T23:37:00Z">
              <w:r>
                <w:rPr>
                  <w:lang w:val="en-US"/>
                </w:rPr>
                <w:t xml:space="preserve">Nama kategori muncul pada diagram sebagai </w:t>
              </w:r>
            </w:ins>
            <w:ins w:id="3238" w:author="arkat" w:date="2017-09-29T23:38:00Z">
              <w:r>
                <w:rPr>
                  <w:lang w:val="en-US"/>
                </w:rPr>
                <w:t>sebuah label. Kategori dapat digun</w:t>
              </w:r>
            </w:ins>
            <w:ins w:id="3239" w:author="arkat" w:date="2017-10-06T08:01:00Z">
              <w:r w:rsidR="008D650E">
                <w:rPr>
                  <w:lang w:val="en-US"/>
                </w:rPr>
                <w:t>akan</w:t>
              </w:r>
            </w:ins>
            <w:ins w:id="3240" w:author="arkat" w:date="2017-09-29T23:38:00Z">
              <w:r>
                <w:rPr>
                  <w:lang w:val="en-US"/>
                </w:rPr>
                <w:t xml:space="preserve"> tujuan dokumentasi dan analisis</w:t>
              </w:r>
            </w:ins>
            <w:ins w:id="3241" w:author="arkat" w:date="2017-09-29T23:39:00Z">
              <w:r w:rsidR="00186F25">
                <w:rPr>
                  <w:lang w:val="en-US"/>
                </w:rPr>
                <w:t>.</w:t>
              </w:r>
            </w:ins>
          </w:p>
        </w:tc>
      </w:tr>
      <w:tr w:rsidR="00A351BA" w14:paraId="1B840834" w14:textId="77777777" w:rsidTr="00CB04F0">
        <w:trPr>
          <w:ins w:id="3242" w:author="arkat" w:date="2017-09-28T20:14:00Z"/>
        </w:trPr>
        <w:tc>
          <w:tcPr>
            <w:tcW w:w="1345" w:type="dxa"/>
          </w:tcPr>
          <w:p w14:paraId="147B2C72" w14:textId="4802A133" w:rsidR="00A351BA" w:rsidRDefault="00CC4A2A" w:rsidP="0058751D">
            <w:pPr>
              <w:pStyle w:val="BodyText"/>
              <w:spacing w:after="0"/>
              <w:rPr>
                <w:ins w:id="3243" w:author="arkat" w:date="2017-09-28T20:14:00Z"/>
                <w:noProof/>
                <w:szCs w:val="24"/>
                <w:lang w:val="en-US"/>
              </w:rPr>
            </w:pPr>
            <w:ins w:id="3244" w:author="arkat" w:date="2017-09-29T07:51:00Z">
              <w:r w:rsidRPr="00A42612">
                <w:rPr>
                  <w:noProof/>
                  <w:szCs w:val="24"/>
                  <w:lang w:val="en-US"/>
                </w:rPr>
                <w:drawing>
                  <wp:inline distT="0" distB="0" distL="0" distR="0" wp14:anchorId="27EF0841" wp14:editId="727EF9B9">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3245" w:author="arkat" w:date="2017-09-28T20:14:00Z"/>
                <w:lang w:val="en-US"/>
              </w:rPr>
            </w:pPr>
            <w:ins w:id="3246"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3247" w:author="arkat" w:date="2017-09-28T20:14:00Z"/>
              </w:rPr>
            </w:pPr>
            <w:ins w:id="3248"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3249" w:author="arkat" w:date="2017-10-01T08:51:00Z"/>
          <w:lang w:val="en-US"/>
        </w:rPr>
      </w:pPr>
    </w:p>
    <w:p w14:paraId="15466470" w14:textId="17096B07" w:rsidR="00F76467" w:rsidRDefault="00171B51">
      <w:pPr>
        <w:pStyle w:val="BodyText"/>
        <w:spacing w:after="0"/>
        <w:ind w:firstLine="284"/>
        <w:rPr>
          <w:ins w:id="3250" w:author="arkat" w:date="2017-10-02T09:10:00Z"/>
          <w:lang w:val="en-US"/>
        </w:rPr>
      </w:pPr>
      <w:ins w:id="3251" w:author="arkat" w:date="2017-10-02T21:22:00Z">
        <w:r>
          <w:rPr>
            <w:lang w:val="en-US"/>
          </w:rPr>
          <w:t>Tabel 2.2 adalah elemen dasar</w:t>
        </w:r>
      </w:ins>
      <w:ins w:id="3252" w:author="arkat" w:date="2017-10-02T21:23:00Z">
        <w:r>
          <w:rPr>
            <w:lang w:val="en-US"/>
          </w:rPr>
          <w:t xml:space="preserve"> dan definisi masing-masing elemen</w:t>
        </w:r>
      </w:ins>
      <w:ins w:id="3253" w:author="arkat" w:date="2017-10-02T21:22:00Z">
        <w:r>
          <w:rPr>
            <w:lang w:val="en-US"/>
          </w:rPr>
          <w:t xml:space="preserve"> </w:t>
        </w:r>
      </w:ins>
      <w:ins w:id="3254" w:author="arkat" w:date="2017-10-01T10:29:00Z">
        <w:r w:rsidR="00F76467">
          <w:rPr>
            <w:lang w:val="en-US"/>
          </w:rPr>
          <w:t>BPMN</w:t>
        </w:r>
      </w:ins>
      <w:ins w:id="3255" w:author="arkat" w:date="2017-10-02T21:23:00Z">
        <w:r>
          <w:rPr>
            <w:lang w:val="en-US"/>
          </w:rPr>
          <w:t xml:space="preserve"> 2.0. BPMN</w:t>
        </w:r>
      </w:ins>
      <w:ins w:id="3256" w:author="arkat" w:date="2017-10-01T10:29:00Z">
        <w:r w:rsidR="00F76467">
          <w:rPr>
            <w:lang w:val="en-US"/>
          </w:rPr>
          <w:t xml:space="preserve"> membed</w:t>
        </w:r>
      </w:ins>
      <w:ins w:id="3257" w:author="arkat" w:date="2017-10-06T08:01:00Z">
        <w:r w:rsidR="008D650E">
          <w:rPr>
            <w:lang w:val="en-US"/>
          </w:rPr>
          <w:t>akan</w:t>
        </w:r>
      </w:ins>
      <w:ins w:id="3258" w:author="arkat" w:date="2017-10-01T10:29:00Z">
        <w:r w:rsidR="00F76467">
          <w:rPr>
            <w:lang w:val="en-US"/>
          </w:rPr>
          <w:t xml:space="preserve"> notasi antara obyek data tunggal dan jamak, serta notasi </w:t>
        </w:r>
      </w:ins>
      <w:ins w:id="3259" w:author="arkat" w:date="2017-10-01T10:30:00Z">
        <w:r w:rsidR="00F76467">
          <w:rPr>
            <w:lang w:val="en-US"/>
          </w:rPr>
          <w:t>data input dan data ouput.</w:t>
        </w:r>
      </w:ins>
      <w:ins w:id="3260" w:author="arkat" w:date="2017-10-02T21:24:00Z">
        <w:r>
          <w:rPr>
            <w:lang w:val="en-US"/>
          </w:rPr>
          <w:t xml:space="preserve"> </w:t>
        </w:r>
      </w:ins>
      <w:ins w:id="3261" w:author="arkat" w:date="2017-10-02T21:26:00Z">
        <w:r>
          <w:rPr>
            <w:lang w:val="en-US"/>
          </w:rPr>
          <w:t xml:space="preserve">Masing-masing notasi dari jenis </w:t>
        </w:r>
      </w:ins>
      <w:ins w:id="3262" w:author="arkat" w:date="2017-10-02T21:24:00Z">
        <w:r>
          <w:rPr>
            <w:lang w:val="en-US"/>
          </w:rPr>
          <w:t xml:space="preserve">data obyek </w:t>
        </w:r>
      </w:ins>
      <w:ins w:id="3263" w:author="arkat" w:date="2017-10-02T21:25:00Z">
        <w:r>
          <w:rPr>
            <w:lang w:val="en-US"/>
          </w:rPr>
          <w:t>sebagaimana pada gambar 2.7.</w:t>
        </w:r>
      </w:ins>
    </w:p>
    <w:p w14:paraId="542BABC5" w14:textId="74806D42" w:rsidR="00F76467" w:rsidRDefault="00F76467">
      <w:pPr>
        <w:pStyle w:val="BodyText"/>
        <w:spacing w:after="0"/>
        <w:rPr>
          <w:ins w:id="3264" w:author="arkat" w:date="2017-10-01T10:30:00Z"/>
          <w:lang w:val="en-US"/>
        </w:rPr>
        <w:pPrChange w:id="3265"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66" w:author="arkat" w:date="2017-10-01T10:33:00Z">
          <w:tblPr>
            <w:tblStyle w:val="TableGrid"/>
            <w:tblW w:w="0" w:type="auto"/>
            <w:tblLook w:val="04A0" w:firstRow="1" w:lastRow="0" w:firstColumn="1" w:lastColumn="0" w:noHBand="0" w:noVBand="1"/>
          </w:tblPr>
        </w:tblPrChange>
      </w:tblPr>
      <w:tblGrid>
        <w:gridCol w:w="786"/>
        <w:gridCol w:w="2112"/>
        <w:tblGridChange w:id="3267">
          <w:tblGrid>
            <w:gridCol w:w="3964"/>
            <w:gridCol w:w="3965"/>
          </w:tblGrid>
        </w:tblGridChange>
      </w:tblGrid>
      <w:tr w:rsidR="00F76467" w14:paraId="6C3EB6E8" w14:textId="77777777" w:rsidTr="002D4F78">
        <w:trPr>
          <w:jc w:val="center"/>
          <w:ins w:id="3268" w:author="arkat" w:date="2017-10-01T10:30:00Z"/>
        </w:trPr>
        <w:tc>
          <w:tcPr>
            <w:tcW w:w="0" w:type="auto"/>
            <w:tcPrChange w:id="3269" w:author="arkat" w:date="2017-10-01T10:33:00Z">
              <w:tcPr>
                <w:tcW w:w="3964" w:type="dxa"/>
              </w:tcPr>
            </w:tcPrChange>
          </w:tcPr>
          <w:p w14:paraId="72592CFA" w14:textId="5C2082C5" w:rsidR="00F76467" w:rsidRDefault="00F76467" w:rsidP="00186F25">
            <w:pPr>
              <w:pStyle w:val="BodyText"/>
              <w:spacing w:after="0"/>
              <w:rPr>
                <w:ins w:id="3270" w:author="arkat" w:date="2017-10-01T10:30:00Z"/>
                <w:lang w:val="en-US"/>
              </w:rPr>
            </w:pPr>
            <w:ins w:id="3271" w:author="arkat" w:date="2017-10-01T10:30:00Z">
              <w:r>
                <w:rPr>
                  <w:noProof/>
                  <w:lang w:val="en-US"/>
                </w:rPr>
                <w:drawing>
                  <wp:inline distT="0" distB="0" distL="0" distR="0" wp14:anchorId="66459F53" wp14:editId="0C3F2CFD">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272" w:author="arkat" w:date="2017-10-01T10:33:00Z">
              <w:tcPr>
                <w:tcW w:w="3965" w:type="dxa"/>
              </w:tcPr>
            </w:tcPrChange>
          </w:tcPr>
          <w:p w14:paraId="621F77AB" w14:textId="7E8F7269" w:rsidR="00F76467" w:rsidRDefault="00F76467" w:rsidP="00186F25">
            <w:pPr>
              <w:pStyle w:val="BodyText"/>
              <w:spacing w:after="0"/>
              <w:rPr>
                <w:ins w:id="3273" w:author="arkat" w:date="2017-10-01T10:30:00Z"/>
                <w:lang w:val="en-US"/>
              </w:rPr>
            </w:pPr>
            <w:ins w:id="3274" w:author="arkat" w:date="2017-10-01T10:32:00Z">
              <w:r>
                <w:rPr>
                  <w:lang w:val="en-US"/>
                </w:rPr>
                <w:t>Obyek data tunggal</w:t>
              </w:r>
            </w:ins>
          </w:p>
        </w:tc>
      </w:tr>
      <w:tr w:rsidR="00F76467" w14:paraId="754919AC" w14:textId="77777777" w:rsidTr="002D4F78">
        <w:trPr>
          <w:jc w:val="center"/>
          <w:ins w:id="3275" w:author="arkat" w:date="2017-10-01T10:30:00Z"/>
        </w:trPr>
        <w:tc>
          <w:tcPr>
            <w:tcW w:w="0" w:type="auto"/>
            <w:tcPrChange w:id="3276" w:author="arkat" w:date="2017-10-01T10:33:00Z">
              <w:tcPr>
                <w:tcW w:w="3964" w:type="dxa"/>
              </w:tcPr>
            </w:tcPrChange>
          </w:tcPr>
          <w:p w14:paraId="3CFBCFAD" w14:textId="0CC50BA7" w:rsidR="00F76467" w:rsidRDefault="00F76467" w:rsidP="00186F25">
            <w:pPr>
              <w:pStyle w:val="BodyText"/>
              <w:spacing w:after="0"/>
              <w:rPr>
                <w:ins w:id="3277" w:author="arkat" w:date="2017-10-01T10:30:00Z"/>
                <w:lang w:val="en-US"/>
              </w:rPr>
            </w:pPr>
            <w:ins w:id="3278" w:author="arkat" w:date="2017-10-01T10:31:00Z">
              <w:r>
                <w:rPr>
                  <w:noProof/>
                  <w:lang w:val="en-US"/>
                </w:rPr>
                <w:drawing>
                  <wp:inline distT="0" distB="0" distL="0" distR="0" wp14:anchorId="6B12E8DB" wp14:editId="6EADA645">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279" w:author="arkat" w:date="2017-10-01T10:33:00Z">
              <w:tcPr>
                <w:tcW w:w="3965" w:type="dxa"/>
              </w:tcPr>
            </w:tcPrChange>
          </w:tcPr>
          <w:p w14:paraId="235B012E" w14:textId="6025139D" w:rsidR="00F76467" w:rsidRDefault="00F76467" w:rsidP="00186F25">
            <w:pPr>
              <w:pStyle w:val="BodyText"/>
              <w:spacing w:after="0"/>
              <w:rPr>
                <w:ins w:id="3280" w:author="arkat" w:date="2017-10-01T10:30:00Z"/>
                <w:lang w:val="en-US"/>
              </w:rPr>
            </w:pPr>
            <w:ins w:id="3281" w:author="arkat" w:date="2017-10-01T10:32:00Z">
              <w:r>
                <w:rPr>
                  <w:lang w:val="en-US"/>
                </w:rPr>
                <w:t>Obyek data jamak</w:t>
              </w:r>
            </w:ins>
          </w:p>
        </w:tc>
      </w:tr>
      <w:tr w:rsidR="00F76467" w14:paraId="3CE6F828" w14:textId="77777777" w:rsidTr="002D4F78">
        <w:trPr>
          <w:jc w:val="center"/>
          <w:ins w:id="3282" w:author="arkat" w:date="2017-10-01T10:30:00Z"/>
        </w:trPr>
        <w:tc>
          <w:tcPr>
            <w:tcW w:w="0" w:type="auto"/>
            <w:tcPrChange w:id="3283" w:author="arkat" w:date="2017-10-01T10:33:00Z">
              <w:tcPr>
                <w:tcW w:w="3964" w:type="dxa"/>
              </w:tcPr>
            </w:tcPrChange>
          </w:tcPr>
          <w:p w14:paraId="106AE522" w14:textId="15A0E6F9" w:rsidR="00F76467" w:rsidRDefault="00F76467" w:rsidP="00186F25">
            <w:pPr>
              <w:pStyle w:val="BodyText"/>
              <w:spacing w:after="0"/>
              <w:rPr>
                <w:ins w:id="3284" w:author="arkat" w:date="2017-10-01T10:30:00Z"/>
                <w:lang w:val="en-US"/>
              </w:rPr>
            </w:pPr>
            <w:ins w:id="3285" w:author="arkat" w:date="2017-10-01T10:31:00Z">
              <w:r>
                <w:rPr>
                  <w:noProof/>
                  <w:lang w:val="en-US"/>
                </w:rPr>
                <w:drawing>
                  <wp:inline distT="0" distB="0" distL="0" distR="0" wp14:anchorId="58C99DD8" wp14:editId="16D0A665">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286" w:author="arkat" w:date="2017-10-01T10:33:00Z">
              <w:tcPr>
                <w:tcW w:w="3965" w:type="dxa"/>
              </w:tcPr>
            </w:tcPrChange>
          </w:tcPr>
          <w:p w14:paraId="6FE4F063" w14:textId="096E566A" w:rsidR="00F76467" w:rsidRDefault="00F76467" w:rsidP="00186F25">
            <w:pPr>
              <w:pStyle w:val="BodyText"/>
              <w:spacing w:after="0"/>
              <w:rPr>
                <w:ins w:id="3287" w:author="arkat" w:date="2017-10-01T10:30:00Z"/>
                <w:lang w:val="en-US"/>
              </w:rPr>
            </w:pPr>
            <w:ins w:id="3288" w:author="arkat" w:date="2017-10-01T10:32:00Z">
              <w:r>
                <w:rPr>
                  <w:lang w:val="en-US"/>
                </w:rPr>
                <w:t>Data Input</w:t>
              </w:r>
            </w:ins>
          </w:p>
        </w:tc>
      </w:tr>
      <w:tr w:rsidR="00F76467" w14:paraId="34345C86" w14:textId="77777777" w:rsidTr="002D4F78">
        <w:trPr>
          <w:jc w:val="center"/>
          <w:ins w:id="3289" w:author="arkat" w:date="2017-10-01T10:30:00Z"/>
        </w:trPr>
        <w:tc>
          <w:tcPr>
            <w:tcW w:w="0" w:type="auto"/>
            <w:tcPrChange w:id="3290" w:author="arkat" w:date="2017-10-01T10:33:00Z">
              <w:tcPr>
                <w:tcW w:w="3964" w:type="dxa"/>
              </w:tcPr>
            </w:tcPrChange>
          </w:tcPr>
          <w:p w14:paraId="03CAE97B" w14:textId="33C12DBB" w:rsidR="00F76467" w:rsidRDefault="00F76467" w:rsidP="00186F25">
            <w:pPr>
              <w:pStyle w:val="BodyText"/>
              <w:spacing w:after="0"/>
              <w:rPr>
                <w:ins w:id="3291" w:author="arkat" w:date="2017-10-01T10:30:00Z"/>
                <w:lang w:val="en-US"/>
              </w:rPr>
            </w:pPr>
            <w:ins w:id="3292" w:author="arkat" w:date="2017-10-01T10:32:00Z">
              <w:r>
                <w:rPr>
                  <w:noProof/>
                  <w:lang w:val="en-US"/>
                </w:rPr>
                <w:drawing>
                  <wp:inline distT="0" distB="0" distL="0" distR="0" wp14:anchorId="1504375A" wp14:editId="5D8C37F2">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293" w:author="arkat" w:date="2017-10-01T10:33:00Z">
              <w:tcPr>
                <w:tcW w:w="3965" w:type="dxa"/>
              </w:tcPr>
            </w:tcPrChange>
          </w:tcPr>
          <w:p w14:paraId="1A6BCA16" w14:textId="68F5D4F5" w:rsidR="00F76467" w:rsidRDefault="00F76467" w:rsidP="00186F25">
            <w:pPr>
              <w:pStyle w:val="BodyText"/>
              <w:spacing w:after="0"/>
              <w:rPr>
                <w:ins w:id="3294" w:author="arkat" w:date="2017-10-01T10:30:00Z"/>
                <w:lang w:val="en-US"/>
              </w:rPr>
            </w:pPr>
            <w:ins w:id="3295"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3296" w:author="arkat" w:date="2017-10-01T10:29:00Z"/>
          <w:b/>
          <w:rPrChange w:id="3297" w:author="arkat" w:date="2017-10-02T23:24:00Z">
            <w:rPr>
              <w:ins w:id="3298" w:author="arkat" w:date="2017-10-01T10:29:00Z"/>
            </w:rPr>
          </w:rPrChange>
        </w:rPr>
        <w:pPrChange w:id="3299" w:author="arkat" w:date="2017-10-02T21:26:00Z">
          <w:pPr>
            <w:pStyle w:val="BodyText"/>
            <w:spacing w:after="0"/>
            <w:ind w:firstLine="284"/>
          </w:pPr>
        </w:pPrChange>
      </w:pPr>
      <w:bookmarkStart w:id="3300" w:name="_Toc494920098"/>
      <w:ins w:id="3301" w:author="arkat" w:date="2017-10-01T10:34:00Z">
        <w:r w:rsidRPr="00E6554F">
          <w:rPr>
            <w:b/>
          </w:rPr>
          <w:t xml:space="preserve">Jenis </w:t>
        </w:r>
      </w:ins>
      <w:ins w:id="3302" w:author="arkat" w:date="2017-10-01T10:33:00Z">
        <w:r w:rsidRPr="007454BF">
          <w:rPr>
            <w:b/>
            <w:rPrChange w:id="3303" w:author="arkat" w:date="2017-10-02T23:24:00Z">
              <w:rPr/>
            </w:rPrChange>
          </w:rPr>
          <w:t>Notasi Data Ob</w:t>
        </w:r>
      </w:ins>
      <w:ins w:id="3304" w:author="arkat" w:date="2017-10-01T10:34:00Z">
        <w:r w:rsidRPr="007454BF">
          <w:rPr>
            <w:b/>
            <w:rPrChange w:id="3305" w:author="arkat" w:date="2017-10-02T23:24:00Z">
              <w:rPr/>
            </w:rPrChange>
          </w:rPr>
          <w:t>yek</w:t>
        </w:r>
      </w:ins>
      <w:bookmarkEnd w:id="3300"/>
    </w:p>
    <w:p w14:paraId="10665764" w14:textId="4093ABAD" w:rsidR="002D4F78" w:rsidRDefault="00DA3B1E" w:rsidP="00C36A8C">
      <w:pPr>
        <w:pStyle w:val="BodyText"/>
        <w:spacing w:after="0"/>
        <w:ind w:firstLine="284"/>
        <w:rPr>
          <w:ins w:id="3306" w:author="arkat" w:date="2017-10-01T08:52:00Z"/>
          <w:lang w:val="en-US"/>
        </w:rPr>
      </w:pPr>
      <w:ins w:id="3307" w:author="arkat" w:date="2017-10-01T08:51:00Z">
        <w:r>
          <w:rPr>
            <w:lang w:val="en-US"/>
          </w:rPr>
          <w:t xml:space="preserve">Selain elemen inti, BPMN juga memiliki elemen perluasan. Elemen perluasan tersebut </w:t>
        </w:r>
      </w:ins>
      <w:ins w:id="3308" w:author="arkat" w:date="2017-10-02T22:31:00Z">
        <w:r w:rsidR="00BE35D4">
          <w:rPr>
            <w:lang w:val="en-US"/>
          </w:rPr>
          <w:t>dijelaskan se</w:t>
        </w:r>
      </w:ins>
      <w:ins w:id="3309" w:author="arkat" w:date="2017-10-06T08:01:00Z">
        <w:r w:rsidR="008D650E">
          <w:rPr>
            <w:lang w:val="en-US"/>
          </w:rPr>
          <w:t>cara</w:t>
        </w:r>
      </w:ins>
      <w:ins w:id="3310" w:author="arkat" w:date="2017-10-02T22:28:00Z">
        <w:r w:rsidR="00FF33F1">
          <w:rPr>
            <w:lang w:val="en-US"/>
          </w:rPr>
          <w:t xml:space="preserve"> detail </w:t>
        </w:r>
      </w:ins>
      <w:ins w:id="3311" w:author="arkat" w:date="2017-10-01T08:51:00Z">
        <w:r>
          <w:rPr>
            <w:lang w:val="en-US"/>
          </w:rPr>
          <w:t xml:space="preserve">oleh OMG di dokumen standarisasi BPMN </w:t>
        </w:r>
      </w:ins>
      <w:ins w:id="3312" w:author="arkat" w:date="2017-10-02T22:28:00Z">
        <w:r w:rsidR="00FF33F1">
          <w:rPr>
            <w:lang w:val="en-US"/>
          </w:rPr>
          <w:t xml:space="preserve">versi </w:t>
        </w:r>
      </w:ins>
      <w:ins w:id="3313" w:author="arkat" w:date="2017-10-01T08:51:00Z">
        <w:r>
          <w:rPr>
            <w:lang w:val="en-US"/>
          </w:rPr>
          <w:lastRenderedPageBreak/>
          <w:t xml:space="preserve">2.0. Karena </w:t>
        </w:r>
      </w:ins>
      <w:ins w:id="3314" w:author="arkat" w:date="2017-10-01T08:52:00Z">
        <w:r>
          <w:rPr>
            <w:lang w:val="en-US"/>
          </w:rPr>
          <w:t xml:space="preserve">hampir semua elemen inti BPMN 2.0 memiliki elemen perluasan, maka pembahasan elemen perluasan BPMN 2.0 </w:t>
        </w:r>
      </w:ins>
      <w:ins w:id="3315" w:author="arkat" w:date="2017-10-06T08:01:00Z">
        <w:r w:rsidR="008D650E">
          <w:rPr>
            <w:lang w:val="en-US"/>
          </w:rPr>
          <w:t>akan</w:t>
        </w:r>
      </w:ins>
      <w:ins w:id="3316" w:author="arkat" w:date="2017-10-01T08:52:00Z">
        <w:r>
          <w:rPr>
            <w:lang w:val="en-US"/>
          </w:rPr>
          <w:t xml:space="preserve"> dibahas berdasarkan perluasan dari masing-masing elemen.</w:t>
        </w:r>
      </w:ins>
    </w:p>
    <w:p w14:paraId="5C038676" w14:textId="6760FAD6" w:rsidR="00DA3B1E" w:rsidRPr="00DA3B1E" w:rsidRDefault="00DA3B1E">
      <w:pPr>
        <w:pStyle w:val="BodyText"/>
        <w:numPr>
          <w:ilvl w:val="6"/>
          <w:numId w:val="127"/>
        </w:numPr>
        <w:spacing w:after="0"/>
        <w:ind w:left="270" w:hanging="270"/>
        <w:rPr>
          <w:ins w:id="3317" w:author="arkat" w:date="2017-10-01T08:55:00Z"/>
          <w:lang w:val="en-US"/>
          <w:rPrChange w:id="3318" w:author="arkat" w:date="2017-10-01T08:55:00Z">
            <w:rPr>
              <w:ins w:id="3319" w:author="arkat" w:date="2017-10-01T08:55:00Z"/>
              <w:i/>
              <w:lang w:val="en-US"/>
            </w:rPr>
          </w:rPrChange>
        </w:rPr>
        <w:pPrChange w:id="3320" w:author="arkat" w:date="2017-10-02T22:41:00Z">
          <w:pPr>
            <w:pStyle w:val="BodyText"/>
            <w:spacing w:after="0"/>
            <w:ind w:firstLine="284"/>
          </w:pPr>
        </w:pPrChange>
      </w:pPr>
      <w:ins w:id="3321" w:author="arkat" w:date="2017-10-01T08:54:00Z">
        <w:r w:rsidRPr="005B2456">
          <w:rPr>
            <w:b/>
            <w:i/>
            <w:lang w:val="en-US"/>
            <w:rPrChange w:id="3322" w:author="arkat" w:date="2017-10-02T22:36:00Z">
              <w:rPr>
                <w:lang w:val="en-US"/>
              </w:rPr>
            </w:rPrChange>
          </w:rPr>
          <w:t>Event</w:t>
        </w:r>
        <w:r>
          <w:rPr>
            <w:lang w:val="en-US"/>
          </w:rPr>
          <w:t xml:space="preserve">, memiliki 3 perluasan elemen, yakni </w:t>
        </w:r>
        <w:r w:rsidRPr="00DA3B1E">
          <w:rPr>
            <w:i/>
            <w:lang w:val="en-US"/>
            <w:rPrChange w:id="3323" w:author="arkat" w:date="2017-10-01T08:54:00Z">
              <w:rPr>
                <w:lang w:val="en-US"/>
              </w:rPr>
            </w:rPrChange>
          </w:rPr>
          <w:t>start</w:t>
        </w:r>
      </w:ins>
      <w:ins w:id="3324" w:author="arkat" w:date="2017-10-01T08:55:00Z">
        <w:r>
          <w:rPr>
            <w:i/>
            <w:lang w:val="en-US"/>
          </w:rPr>
          <w:t xml:space="preserve">, intermediate </w:t>
        </w:r>
        <w:r>
          <w:rPr>
            <w:lang w:val="en-US"/>
          </w:rPr>
          <w:t xml:space="preserve">dan </w:t>
        </w:r>
        <w:r>
          <w:rPr>
            <w:i/>
            <w:lang w:val="en-US"/>
          </w:rPr>
          <w:t>end event.</w:t>
        </w:r>
      </w:ins>
      <w:ins w:id="3325" w:author="arkat" w:date="2017-10-04T23:19:00Z">
        <w:r w:rsidR="00611E55">
          <w:rPr>
            <w:lang w:val="en-US"/>
          </w:rPr>
          <w:t xml:space="preserve"> Symbol dari masing-masing elemen tersebut sebagaimana pada gambar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26"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3327">
          <w:tblGrid>
            <w:gridCol w:w="720"/>
            <w:gridCol w:w="1165"/>
            <w:gridCol w:w="630"/>
            <w:gridCol w:w="3336"/>
            <w:gridCol w:w="2078"/>
          </w:tblGrid>
        </w:tblGridChange>
      </w:tblGrid>
      <w:tr w:rsidR="00DA3B1E" w14:paraId="58536B45" w14:textId="77777777" w:rsidTr="00AF713F">
        <w:trPr>
          <w:jc w:val="center"/>
          <w:ins w:id="3328" w:author="arkat" w:date="2017-10-01T08:56:00Z"/>
          <w:trPrChange w:id="3329" w:author="arkat" w:date="2017-10-01T09:16:00Z">
            <w:trPr>
              <w:gridAfter w:val="0"/>
              <w:jc w:val="center"/>
            </w:trPr>
          </w:trPrChange>
        </w:trPr>
        <w:tc>
          <w:tcPr>
            <w:tcW w:w="0" w:type="auto"/>
            <w:tcPrChange w:id="3330" w:author="arkat" w:date="2017-10-01T09:16:00Z">
              <w:tcPr>
                <w:tcW w:w="2515" w:type="dxa"/>
                <w:gridSpan w:val="3"/>
              </w:tcPr>
            </w:tcPrChange>
          </w:tcPr>
          <w:p w14:paraId="1603AC62" w14:textId="06DDD87C" w:rsidR="00DA3B1E" w:rsidRDefault="00DA3B1E" w:rsidP="00DA3B1E">
            <w:pPr>
              <w:pStyle w:val="BodyText"/>
              <w:spacing w:after="0"/>
              <w:rPr>
                <w:ins w:id="3331" w:author="arkat" w:date="2017-10-01T08:56:00Z"/>
                <w:lang w:val="en-US"/>
              </w:rPr>
            </w:pPr>
            <w:ins w:id="3332" w:author="arkat" w:date="2017-10-01T08:56:00Z">
              <w:r w:rsidRPr="00A42612">
                <w:rPr>
                  <w:noProof/>
                  <w:szCs w:val="24"/>
                  <w:lang w:val="en-US"/>
                </w:rPr>
                <w:drawing>
                  <wp:inline distT="0" distB="0" distL="0" distR="0" wp14:anchorId="07C6BD61" wp14:editId="674B3526">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3333" w:author="arkat" w:date="2017-10-01T09:16:00Z">
              <w:tcPr>
                <w:tcW w:w="3336" w:type="dxa"/>
              </w:tcPr>
            </w:tcPrChange>
          </w:tcPr>
          <w:p w14:paraId="25F8E419" w14:textId="745208E0" w:rsidR="00DA3B1E" w:rsidRDefault="00DA3B1E" w:rsidP="00DA3B1E">
            <w:pPr>
              <w:pStyle w:val="BodyText"/>
              <w:spacing w:after="0"/>
              <w:rPr>
                <w:ins w:id="3334" w:author="arkat" w:date="2017-10-01T08:56:00Z"/>
                <w:lang w:val="en-US"/>
              </w:rPr>
            </w:pPr>
            <w:ins w:id="3335" w:author="arkat" w:date="2017-10-01T08:56:00Z">
              <w:r>
                <w:rPr>
                  <w:lang w:val="en-US"/>
                </w:rPr>
                <w:t>Start Event</w:t>
              </w:r>
            </w:ins>
          </w:p>
        </w:tc>
      </w:tr>
      <w:tr w:rsidR="00DA3B1E" w14:paraId="4ADBD7C0" w14:textId="77777777" w:rsidTr="00AF713F">
        <w:trPr>
          <w:jc w:val="center"/>
          <w:ins w:id="3336" w:author="arkat" w:date="2017-10-01T08:56:00Z"/>
          <w:trPrChange w:id="3337" w:author="arkat" w:date="2017-10-01T09:16:00Z">
            <w:trPr>
              <w:gridAfter w:val="0"/>
              <w:jc w:val="center"/>
            </w:trPr>
          </w:trPrChange>
        </w:trPr>
        <w:tc>
          <w:tcPr>
            <w:tcW w:w="0" w:type="auto"/>
            <w:tcPrChange w:id="3338" w:author="arkat" w:date="2017-10-01T09:16:00Z">
              <w:tcPr>
                <w:tcW w:w="2515" w:type="dxa"/>
                <w:gridSpan w:val="3"/>
              </w:tcPr>
            </w:tcPrChange>
          </w:tcPr>
          <w:p w14:paraId="13472E41" w14:textId="10A82710" w:rsidR="00DA3B1E" w:rsidRDefault="00DA3B1E" w:rsidP="00DA3B1E">
            <w:pPr>
              <w:pStyle w:val="BodyText"/>
              <w:spacing w:after="0"/>
              <w:rPr>
                <w:ins w:id="3339" w:author="arkat" w:date="2017-10-01T08:56:00Z"/>
                <w:lang w:val="en-US"/>
              </w:rPr>
            </w:pPr>
            <w:ins w:id="3340" w:author="arkat" w:date="2017-10-01T08:56:00Z">
              <w:r w:rsidRPr="00A42612">
                <w:rPr>
                  <w:noProof/>
                  <w:szCs w:val="24"/>
                  <w:lang w:val="en-US"/>
                </w:rPr>
                <w:drawing>
                  <wp:inline distT="0" distB="0" distL="0" distR="0" wp14:anchorId="1DEF5CDE" wp14:editId="4B42E4C5">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3341" w:author="arkat" w:date="2017-10-01T09:16:00Z">
              <w:tcPr>
                <w:tcW w:w="3336" w:type="dxa"/>
              </w:tcPr>
            </w:tcPrChange>
          </w:tcPr>
          <w:p w14:paraId="2CC63494" w14:textId="44C8B71F" w:rsidR="00DA3B1E" w:rsidRDefault="00DA3B1E" w:rsidP="00DA3B1E">
            <w:pPr>
              <w:pStyle w:val="BodyText"/>
              <w:spacing w:after="0"/>
              <w:rPr>
                <w:ins w:id="3342" w:author="arkat" w:date="2017-10-01T08:56:00Z"/>
                <w:lang w:val="en-US"/>
              </w:rPr>
            </w:pPr>
            <w:ins w:id="3343" w:author="arkat" w:date="2017-10-01T08:56:00Z">
              <w:r>
                <w:rPr>
                  <w:lang w:val="en-US"/>
                </w:rPr>
                <w:t>Intermediate Event</w:t>
              </w:r>
            </w:ins>
          </w:p>
        </w:tc>
      </w:tr>
      <w:tr w:rsidR="00DA3B1E" w14:paraId="1B2B6C54" w14:textId="77777777" w:rsidTr="00AF713F">
        <w:tblPrEx>
          <w:tblPrExChange w:id="3344" w:author="arkat" w:date="2017-10-01T09:16:00Z">
            <w:tblPrEx>
              <w:jc w:val="left"/>
              <w:tblInd w:w="720" w:type="dxa"/>
            </w:tblPrEx>
          </w:tblPrExChange>
        </w:tblPrEx>
        <w:trPr>
          <w:jc w:val="center"/>
          <w:ins w:id="3345" w:author="arkat" w:date="2017-10-01T08:58:00Z"/>
          <w:trPrChange w:id="3346" w:author="arkat" w:date="2017-10-01T09:16:00Z">
            <w:trPr>
              <w:gridBefore w:val="1"/>
            </w:trPr>
          </w:trPrChange>
        </w:trPr>
        <w:tc>
          <w:tcPr>
            <w:tcW w:w="0" w:type="auto"/>
            <w:tcPrChange w:id="3347" w:author="arkat" w:date="2017-10-01T09:16:00Z">
              <w:tcPr>
                <w:tcW w:w="1165" w:type="dxa"/>
              </w:tcPr>
            </w:tcPrChange>
          </w:tcPr>
          <w:p w14:paraId="3881B83C" w14:textId="50893EAC" w:rsidR="00DA3B1E" w:rsidRPr="00C36A8C" w:rsidRDefault="00DA3B1E" w:rsidP="00DA3B1E">
            <w:pPr>
              <w:pStyle w:val="BodyText"/>
              <w:spacing w:after="0"/>
              <w:rPr>
                <w:ins w:id="3348" w:author="arkat" w:date="2017-10-01T08:58:00Z"/>
                <w:noProof/>
                <w:szCs w:val="24"/>
                <w:lang w:val="en-US"/>
              </w:rPr>
            </w:pPr>
            <w:ins w:id="3349" w:author="arkat" w:date="2017-10-01T08:58:00Z">
              <w:r w:rsidRPr="00A42612">
                <w:rPr>
                  <w:noProof/>
                  <w:szCs w:val="24"/>
                  <w:lang w:val="en-US"/>
                </w:rPr>
                <w:drawing>
                  <wp:inline distT="0" distB="0" distL="0" distR="0" wp14:anchorId="3C36329D" wp14:editId="604F3DF8">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3350" w:author="arkat" w:date="2017-10-01T09:16:00Z">
              <w:tcPr>
                <w:tcW w:w="6044" w:type="dxa"/>
                <w:gridSpan w:val="3"/>
              </w:tcPr>
            </w:tcPrChange>
          </w:tcPr>
          <w:p w14:paraId="6385B2DB" w14:textId="72AA4FAE" w:rsidR="00DA3B1E" w:rsidRDefault="00DA3B1E" w:rsidP="00DA3B1E">
            <w:pPr>
              <w:pStyle w:val="BodyText"/>
              <w:spacing w:after="0"/>
              <w:rPr>
                <w:ins w:id="3351" w:author="arkat" w:date="2017-10-01T08:58:00Z"/>
                <w:lang w:val="en-US"/>
              </w:rPr>
            </w:pPr>
            <w:ins w:id="3352" w:author="arkat" w:date="2017-10-01T08:59:00Z">
              <w:r>
                <w:rPr>
                  <w:lang w:val="en-US"/>
                </w:rPr>
                <w:t>E</w:t>
              </w:r>
            </w:ins>
            <w:ins w:id="3353"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3354" w:author="arkat" w:date="2017-10-01T09:00:00Z"/>
          <w:b/>
          <w:rPrChange w:id="3355" w:author="arkat" w:date="2017-10-02T22:28:00Z">
            <w:rPr>
              <w:ins w:id="3356" w:author="arkat" w:date="2017-10-01T09:00:00Z"/>
              <w:b/>
              <w:i/>
            </w:rPr>
          </w:rPrChange>
        </w:rPr>
        <w:pPrChange w:id="3357" w:author="arkat" w:date="2017-10-01T08:59:00Z">
          <w:pPr>
            <w:pStyle w:val="BodyText"/>
            <w:spacing w:after="0"/>
            <w:ind w:firstLine="284"/>
          </w:pPr>
        </w:pPrChange>
      </w:pPr>
      <w:bookmarkStart w:id="3358" w:name="_Toc494920099"/>
      <w:ins w:id="3359" w:author="arkat" w:date="2017-10-01T08:59:00Z">
        <w:r w:rsidRPr="00FF33F1">
          <w:rPr>
            <w:b/>
            <w:rPrChange w:id="3360" w:author="arkat" w:date="2017-10-02T22:28:00Z">
              <w:rPr/>
            </w:rPrChange>
          </w:rPr>
          <w:t xml:space="preserve">Notasi perluasan </w:t>
        </w:r>
        <w:r w:rsidRPr="00FF33F1">
          <w:rPr>
            <w:b/>
            <w:i/>
            <w:rPrChange w:id="3361" w:author="arkat" w:date="2017-10-02T22:28:00Z">
              <w:rPr/>
            </w:rPrChange>
          </w:rPr>
          <w:t>Event</w:t>
        </w:r>
      </w:ins>
      <w:bookmarkEnd w:id="3358"/>
    </w:p>
    <w:p w14:paraId="07D3B0FE" w14:textId="7562FD0E" w:rsidR="00533BB3" w:rsidRPr="00B61FBE" w:rsidRDefault="00533BB3">
      <w:pPr>
        <w:pStyle w:val="ListParagraph"/>
        <w:numPr>
          <w:ilvl w:val="0"/>
          <w:numId w:val="128"/>
        </w:numPr>
        <w:rPr>
          <w:ins w:id="3362" w:author="arkat" w:date="2017-10-01T09:01:00Z"/>
        </w:rPr>
        <w:pPrChange w:id="3363" w:author="arkat" w:date="2017-10-02T22:41:00Z">
          <w:pPr>
            <w:pStyle w:val="BodyText"/>
            <w:spacing w:after="0"/>
            <w:ind w:firstLine="284"/>
          </w:pPr>
        </w:pPrChange>
      </w:pPr>
      <w:ins w:id="3364" w:author="arkat" w:date="2017-10-01T09:01:00Z">
        <w:r w:rsidRPr="00B61FBE">
          <w:rPr>
            <w:i/>
          </w:rPr>
          <w:t>Start event</w:t>
        </w:r>
        <w:r w:rsidRPr="00B61FBE">
          <w:t xml:space="preserve"> menand</w:t>
        </w:r>
      </w:ins>
      <w:ins w:id="3365" w:author="arkat" w:date="2017-10-06T08:01:00Z">
        <w:r w:rsidR="008D650E">
          <w:t>akan</w:t>
        </w:r>
      </w:ins>
      <w:ins w:id="3366" w:author="arkat" w:date="2017-10-01T09:01:00Z">
        <w:r w:rsidRPr="00B61FBE">
          <w:t xml:space="preserve"> dimana proses atau </w:t>
        </w:r>
        <w:r w:rsidRPr="00B61FBE">
          <w:rPr>
            <w:i/>
          </w:rPr>
          <w:t>Choreography</w:t>
        </w:r>
        <w:r w:rsidRPr="00B61FBE">
          <w:rPr>
            <w:rPrChange w:id="3367" w:author="arkat" w:date="2017-10-02T08:54:00Z">
              <w:rPr>
                <w:i/>
              </w:rPr>
            </w:rPrChange>
          </w:rPr>
          <w:t xml:space="preserve"> dimulai.</w:t>
        </w:r>
      </w:ins>
    </w:p>
    <w:p w14:paraId="0CD36344" w14:textId="2DD6C4F6" w:rsidR="00533BB3" w:rsidRPr="00B61FBE" w:rsidRDefault="00533BB3">
      <w:pPr>
        <w:pStyle w:val="ListParagraph"/>
        <w:numPr>
          <w:ilvl w:val="0"/>
          <w:numId w:val="128"/>
        </w:numPr>
        <w:rPr>
          <w:ins w:id="3368" w:author="arkat" w:date="2017-10-01T09:01:00Z"/>
        </w:rPr>
        <w:pPrChange w:id="3369" w:author="arkat" w:date="2017-10-02T22:41:00Z">
          <w:pPr>
            <w:pStyle w:val="BodyText"/>
            <w:spacing w:after="0"/>
            <w:ind w:firstLine="284"/>
          </w:pPr>
        </w:pPrChange>
      </w:pPr>
      <w:ins w:id="3370" w:author="arkat" w:date="2017-10-01T09:01:00Z">
        <w:r w:rsidRPr="00B61FBE">
          <w:rPr>
            <w:i/>
          </w:rPr>
          <w:t>Intermediate event</w:t>
        </w:r>
        <w:r w:rsidRPr="00B61FBE">
          <w:rPr>
            <w:rPrChange w:id="3371" w:author="arkat" w:date="2017-10-02T08:54:00Z">
              <w:rPr>
                <w:i/>
              </w:rPr>
            </w:rPrChange>
          </w:rPr>
          <w:t xml:space="preserve"> terjadi diantara </w:t>
        </w:r>
        <w:r w:rsidR="00B013CC">
          <w:rPr>
            <w:i/>
          </w:rPr>
          <w:t>S</w:t>
        </w:r>
        <w:r w:rsidRPr="00B61FBE">
          <w:rPr>
            <w:i/>
          </w:rPr>
          <w:t xml:space="preserve">tart </w:t>
        </w:r>
      </w:ins>
      <w:ins w:id="3372" w:author="arkat" w:date="2017-10-02T08:54:00Z">
        <w:r w:rsidR="00B61FBE">
          <w:rPr>
            <w:lang w:val="en-US"/>
          </w:rPr>
          <w:t xml:space="preserve">dan </w:t>
        </w:r>
      </w:ins>
      <w:ins w:id="3373"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3374" w:author="arkat" w:date="2017-10-02T08:54:00Z">
              <w:rPr>
                <w:i/>
              </w:rPr>
            </w:rPrChange>
          </w:rPr>
          <w:t xml:space="preserve"> </w:t>
        </w:r>
      </w:ins>
      <w:ins w:id="3375" w:author="arkat" w:date="2017-10-06T08:01:00Z">
        <w:r w:rsidR="008D650E">
          <w:t>akan</w:t>
        </w:r>
      </w:ins>
      <w:ins w:id="3376" w:author="arkat" w:date="2017-10-01T09:01:00Z">
        <w:r w:rsidR="00B013CC">
          <w:t xml:space="preserve"> mempengaruhi aliran P</w:t>
        </w:r>
        <w:r w:rsidRPr="00B61FBE">
          <w:t>roses</w:t>
        </w:r>
      </w:ins>
      <w:ins w:id="3377" w:author="arkat" w:date="2017-10-02T21:28:00Z">
        <w:r w:rsidR="00B013CC">
          <w:rPr>
            <w:lang w:val="en-US"/>
          </w:rPr>
          <w:t xml:space="preserve"> dan</w:t>
        </w:r>
      </w:ins>
      <w:ins w:id="3378" w:author="arkat" w:date="2017-10-01T09:01:00Z">
        <w:r w:rsidRPr="00B61FBE">
          <w:t xml:space="preserve"> </w:t>
        </w:r>
        <w:r w:rsidRPr="00B61FBE">
          <w:rPr>
            <w:i/>
          </w:rPr>
          <w:t>Choreography</w:t>
        </w:r>
        <w:r w:rsidRPr="00B61FBE">
          <w:rPr>
            <w:rPrChange w:id="3379" w:author="arkat" w:date="2017-10-02T08:54:00Z">
              <w:rPr>
                <w:i/>
              </w:rPr>
            </w:rPrChange>
          </w:rPr>
          <w:t xml:space="preserve">, </w:t>
        </w:r>
      </w:ins>
      <w:ins w:id="3380" w:author="arkat" w:date="2017-10-06T08:01:00Z">
        <w:r w:rsidR="008D650E">
          <w:t>akan</w:t>
        </w:r>
      </w:ins>
      <w:ins w:id="3381" w:author="arkat" w:date="2017-10-01T09:01:00Z">
        <w:r w:rsidRPr="00B61FBE">
          <w:t xml:space="preserve"> tetapi tidak memulainya atau mengakhirinya.</w:t>
        </w:r>
      </w:ins>
    </w:p>
    <w:p w14:paraId="55D207D3" w14:textId="2329BE61" w:rsidR="00533BB3" w:rsidRPr="00B61FBE" w:rsidRDefault="00533BB3">
      <w:pPr>
        <w:pStyle w:val="ListParagraph"/>
        <w:numPr>
          <w:ilvl w:val="0"/>
          <w:numId w:val="128"/>
        </w:numPr>
        <w:rPr>
          <w:ins w:id="3382" w:author="arkat" w:date="2017-10-01T09:03:00Z"/>
        </w:rPr>
        <w:pPrChange w:id="3383" w:author="arkat" w:date="2017-10-02T22:41:00Z">
          <w:pPr>
            <w:pStyle w:val="BodyText"/>
            <w:spacing w:after="0"/>
            <w:ind w:firstLine="284"/>
          </w:pPr>
        </w:pPrChange>
      </w:pPr>
      <w:ins w:id="3384" w:author="arkat" w:date="2017-10-01T09:01:00Z">
        <w:r w:rsidRPr="00B61FBE">
          <w:rPr>
            <w:i/>
          </w:rPr>
          <w:t xml:space="preserve">End event </w:t>
        </w:r>
      </w:ins>
      <w:ins w:id="3385" w:author="arkat" w:date="2017-10-01T09:02:00Z">
        <w:r w:rsidRPr="00B61FBE">
          <w:t>menand</w:t>
        </w:r>
      </w:ins>
      <w:ins w:id="3386" w:author="arkat" w:date="2017-10-06T08:01:00Z">
        <w:r w:rsidR="008D650E">
          <w:t>akan</w:t>
        </w:r>
      </w:ins>
      <w:ins w:id="3387" w:author="arkat" w:date="2017-10-01T09:02:00Z">
        <w:r w:rsidRPr="00B61FBE">
          <w:t xml:space="preserve"> </w:t>
        </w:r>
      </w:ins>
      <w:ins w:id="3388" w:author="arkat" w:date="2017-10-01T09:01:00Z">
        <w:r w:rsidRPr="00B61FBE">
          <w:t xml:space="preserve">dimana proses atau </w:t>
        </w:r>
        <w:r w:rsidRPr="00B61FBE">
          <w:rPr>
            <w:i/>
          </w:rPr>
          <w:t>Choreography</w:t>
        </w:r>
        <w:r w:rsidRPr="00B61FBE">
          <w:rPr>
            <w:rPrChange w:id="3389" w:author="arkat" w:date="2017-10-02T08:54:00Z">
              <w:rPr>
                <w:i/>
              </w:rPr>
            </w:rPrChange>
          </w:rPr>
          <w:t xml:space="preserve"> dimulai.</w:t>
        </w:r>
      </w:ins>
    </w:p>
    <w:p w14:paraId="45A59BF5" w14:textId="08D1371A" w:rsidR="00AF713F" w:rsidRPr="007454BF" w:rsidRDefault="00533BB3" w:rsidP="00C36A8C">
      <w:pPr>
        <w:pStyle w:val="BodyText"/>
        <w:spacing w:after="0"/>
        <w:ind w:firstLine="284"/>
        <w:rPr>
          <w:ins w:id="3390" w:author="arkat" w:date="2017-10-01T09:18:00Z"/>
          <w:color w:val="0D0D0D" w:themeColor="text1" w:themeTint="F2"/>
          <w:rPrChange w:id="3391" w:author="arkat" w:date="2017-10-02T23:19:00Z">
            <w:rPr>
              <w:ins w:id="3392" w:author="arkat" w:date="2017-10-01T09:18:00Z"/>
            </w:rPr>
          </w:rPrChange>
        </w:rPr>
      </w:pPr>
      <w:ins w:id="3393" w:author="arkat" w:date="2017-10-01T09:04:00Z">
        <w:r w:rsidRPr="007454BF">
          <w:rPr>
            <w:i/>
            <w:color w:val="0D0D0D" w:themeColor="text1" w:themeTint="F2"/>
            <w:rPrChange w:id="3394" w:author="arkat" w:date="2017-10-02T23:19:00Z">
              <w:rPr>
                <w:b/>
                <w:i/>
              </w:rPr>
            </w:rPrChange>
          </w:rPr>
          <w:t xml:space="preserve">Start </w:t>
        </w:r>
      </w:ins>
      <w:ins w:id="3395" w:author="arkat" w:date="2017-10-02T21:28:00Z">
        <w:r w:rsidR="00B013CC" w:rsidRPr="007454BF">
          <w:rPr>
            <w:i/>
            <w:color w:val="0D0D0D" w:themeColor="text1" w:themeTint="F2"/>
            <w:lang w:val="en-US"/>
            <w:rPrChange w:id="3396" w:author="arkat" w:date="2017-10-02T23:19:00Z">
              <w:rPr>
                <w:i/>
                <w:lang w:val="en-US"/>
              </w:rPr>
            </w:rPrChange>
          </w:rPr>
          <w:t xml:space="preserve">event </w:t>
        </w:r>
      </w:ins>
      <w:ins w:id="3397" w:author="arkat" w:date="2017-10-01T09:04:00Z">
        <w:r w:rsidRPr="007454BF">
          <w:rPr>
            <w:color w:val="0D0D0D" w:themeColor="text1" w:themeTint="F2"/>
            <w:rPrChange w:id="3398" w:author="arkat" w:date="2017-10-02T23:19:00Z">
              <w:rPr>
                <w:b/>
              </w:rPr>
            </w:rPrChange>
          </w:rPr>
          <w:t xml:space="preserve">dan </w:t>
        </w:r>
      </w:ins>
      <w:ins w:id="3399" w:author="arkat" w:date="2017-10-02T22:29:00Z">
        <w:r w:rsidR="00907C63" w:rsidRPr="007454BF">
          <w:rPr>
            <w:color w:val="0D0D0D" w:themeColor="text1" w:themeTint="F2"/>
            <w:lang w:val="en-US"/>
            <w:rPrChange w:id="3400" w:author="arkat" w:date="2017-10-02T23:19:00Z">
              <w:rPr>
                <w:color w:val="FF0000"/>
                <w:lang w:val="en-US"/>
              </w:rPr>
            </w:rPrChange>
          </w:rPr>
          <w:t xml:space="preserve">sebagian </w:t>
        </w:r>
      </w:ins>
      <w:ins w:id="3401" w:author="arkat" w:date="2017-10-01T09:04:00Z">
        <w:r w:rsidRPr="007454BF">
          <w:rPr>
            <w:i/>
            <w:color w:val="0D0D0D" w:themeColor="text1" w:themeTint="F2"/>
            <w:rPrChange w:id="3402" w:author="arkat" w:date="2017-10-02T23:19:00Z">
              <w:rPr>
                <w:b/>
              </w:rPr>
            </w:rPrChange>
          </w:rPr>
          <w:t>Intermediate event</w:t>
        </w:r>
        <w:r w:rsidRPr="007454BF">
          <w:rPr>
            <w:color w:val="0D0D0D" w:themeColor="text1" w:themeTint="F2"/>
            <w:rPrChange w:id="3403" w:author="arkat" w:date="2017-10-02T23:19:00Z">
              <w:rPr/>
            </w:rPrChange>
          </w:rPr>
          <w:t xml:space="preserve"> memiliki </w:t>
        </w:r>
        <w:r w:rsidRPr="007454BF">
          <w:rPr>
            <w:i/>
            <w:color w:val="0D0D0D" w:themeColor="text1" w:themeTint="F2"/>
            <w:rPrChange w:id="3404" w:author="arkat" w:date="2017-10-02T23:19:00Z">
              <w:rPr>
                <w:i/>
              </w:rPr>
            </w:rPrChange>
          </w:rPr>
          <w:t xml:space="preserve">trigger </w:t>
        </w:r>
        <w:r w:rsidRPr="007454BF">
          <w:rPr>
            <w:color w:val="0D0D0D" w:themeColor="text1" w:themeTint="F2"/>
            <w:rPrChange w:id="3405" w:author="arkat" w:date="2017-10-02T23:19:00Z">
              <w:rPr/>
            </w:rPrChange>
          </w:rPr>
          <w:t xml:space="preserve">yang mendefinisikan </w:t>
        </w:r>
      </w:ins>
      <w:ins w:id="3406" w:author="arkat" w:date="2017-10-01T09:05:00Z">
        <w:r w:rsidRPr="007454BF">
          <w:rPr>
            <w:color w:val="0D0D0D" w:themeColor="text1" w:themeTint="F2"/>
            <w:rPrChange w:id="3407" w:author="arkat" w:date="2017-10-02T23:19:00Z">
              <w:rPr/>
            </w:rPrChange>
          </w:rPr>
          <w:t xml:space="preserve">penyebab </w:t>
        </w:r>
        <w:r w:rsidRPr="007454BF">
          <w:rPr>
            <w:i/>
            <w:color w:val="0D0D0D" w:themeColor="text1" w:themeTint="F2"/>
            <w:rPrChange w:id="3408" w:author="arkat" w:date="2017-10-02T23:19:00Z">
              <w:rPr>
                <w:i/>
              </w:rPr>
            </w:rPrChange>
          </w:rPr>
          <w:t xml:space="preserve">Events. </w:t>
        </w:r>
      </w:ins>
      <w:ins w:id="3409" w:author="arkat" w:date="2017-10-02T23:16:00Z">
        <w:r w:rsidR="00430296" w:rsidRPr="007454BF">
          <w:rPr>
            <w:color w:val="0D0D0D" w:themeColor="text1" w:themeTint="F2"/>
            <w:lang w:val="en-US"/>
            <w:rPrChange w:id="3410" w:author="arkat" w:date="2017-10-02T23:19:00Z">
              <w:rPr>
                <w:color w:val="FF0000"/>
                <w:lang w:val="en-US"/>
              </w:rPr>
            </w:rPrChange>
          </w:rPr>
          <w:t xml:space="preserve">Ada beberapa </w:t>
        </w:r>
      </w:ins>
      <w:ins w:id="3411" w:author="arkat" w:date="2017-10-06T08:01:00Z">
        <w:r w:rsidR="008D650E">
          <w:rPr>
            <w:color w:val="0D0D0D" w:themeColor="text1" w:themeTint="F2"/>
            <w:lang w:val="en-US"/>
          </w:rPr>
          <w:t>cara</w:t>
        </w:r>
      </w:ins>
      <w:ins w:id="3412" w:author="arkat" w:date="2017-10-02T23:16:00Z">
        <w:r w:rsidR="00430296" w:rsidRPr="007454BF">
          <w:rPr>
            <w:color w:val="0D0D0D" w:themeColor="text1" w:themeTint="F2"/>
            <w:lang w:val="en-US"/>
            <w:rPrChange w:id="3413" w:author="arkat" w:date="2017-10-02T23:19:00Z">
              <w:rPr>
                <w:color w:val="FF0000"/>
                <w:lang w:val="en-US"/>
              </w:rPr>
            </w:rPrChange>
          </w:rPr>
          <w:t xml:space="preserve"> </w:t>
        </w:r>
        <w:r w:rsidR="00430296" w:rsidRPr="007454BF">
          <w:rPr>
            <w:i/>
            <w:color w:val="0D0D0D" w:themeColor="text1" w:themeTint="F2"/>
            <w:lang w:val="en-US"/>
            <w:rPrChange w:id="3414" w:author="arkat" w:date="2017-10-02T23:19:00Z">
              <w:rPr>
                <w:i/>
                <w:color w:val="FF0000"/>
                <w:lang w:val="en-US"/>
              </w:rPr>
            </w:rPrChange>
          </w:rPr>
          <w:t xml:space="preserve">event-event </w:t>
        </w:r>
      </w:ins>
      <w:ins w:id="3415" w:author="arkat" w:date="2017-10-02T23:17:00Z">
        <w:r w:rsidR="00430296" w:rsidRPr="007454BF">
          <w:rPr>
            <w:color w:val="0D0D0D" w:themeColor="text1" w:themeTint="F2"/>
            <w:lang w:val="en-US"/>
            <w:rPrChange w:id="3416" w:author="arkat" w:date="2017-10-02T23:19:00Z">
              <w:rPr>
                <w:color w:val="FF0000"/>
                <w:lang w:val="en-US"/>
              </w:rPr>
            </w:rPrChange>
          </w:rPr>
          <w:t>ini dapat di-</w:t>
        </w:r>
        <w:r w:rsidR="00430296" w:rsidRPr="007454BF">
          <w:rPr>
            <w:i/>
            <w:color w:val="0D0D0D" w:themeColor="text1" w:themeTint="F2"/>
            <w:lang w:val="en-US"/>
            <w:rPrChange w:id="3417" w:author="arkat" w:date="2017-10-02T23:20:00Z">
              <w:rPr>
                <w:color w:val="FF0000"/>
                <w:lang w:val="en-US"/>
              </w:rPr>
            </w:rPrChange>
          </w:rPr>
          <w:t>trigger</w:t>
        </w:r>
        <w:r w:rsidR="00430296" w:rsidRPr="007454BF">
          <w:rPr>
            <w:color w:val="0D0D0D" w:themeColor="text1" w:themeTint="F2"/>
            <w:lang w:val="en-US"/>
            <w:rPrChange w:id="3418" w:author="arkat" w:date="2017-10-02T23:19:00Z">
              <w:rPr>
                <w:color w:val="FF0000"/>
                <w:lang w:val="en-US"/>
              </w:rPr>
            </w:rPrChange>
          </w:rPr>
          <w:t xml:space="preserve">. </w:t>
        </w:r>
      </w:ins>
      <w:ins w:id="3419" w:author="arkat" w:date="2017-10-01T09:06:00Z">
        <w:r w:rsidRPr="007454BF">
          <w:rPr>
            <w:i/>
            <w:color w:val="0D0D0D" w:themeColor="text1" w:themeTint="F2"/>
            <w:rPrChange w:id="3420" w:author="arkat" w:date="2017-10-02T23:19:00Z">
              <w:rPr>
                <w:i/>
              </w:rPr>
            </w:rPrChange>
          </w:rPr>
          <w:t xml:space="preserve">End Event </w:t>
        </w:r>
        <w:r w:rsidRPr="007454BF">
          <w:rPr>
            <w:color w:val="0D0D0D" w:themeColor="text1" w:themeTint="F2"/>
            <w:rPrChange w:id="3421" w:author="arkat" w:date="2017-10-02T23:19:00Z">
              <w:rPr/>
            </w:rPrChange>
          </w:rPr>
          <w:t xml:space="preserve">mungkin mendefinisikan </w:t>
        </w:r>
      </w:ins>
      <w:ins w:id="3422" w:author="arkat" w:date="2017-10-01T09:07:00Z">
        <w:r w:rsidRPr="007454BF">
          <w:rPr>
            <w:color w:val="0D0D0D" w:themeColor="text1" w:themeTint="F2"/>
            <w:rPrChange w:id="3423" w:author="arkat" w:date="2017-10-02T23:19:00Z">
              <w:rPr/>
            </w:rPrChange>
          </w:rPr>
          <w:t>“</w:t>
        </w:r>
        <w:r w:rsidRPr="007454BF">
          <w:rPr>
            <w:i/>
            <w:color w:val="0D0D0D" w:themeColor="text1" w:themeTint="F2"/>
            <w:rPrChange w:id="3424" w:author="arkat" w:date="2017-10-02T23:19:00Z">
              <w:rPr/>
            </w:rPrChange>
          </w:rPr>
          <w:t>result</w:t>
        </w:r>
        <w:r w:rsidRPr="007454BF">
          <w:rPr>
            <w:color w:val="0D0D0D" w:themeColor="text1" w:themeTint="F2"/>
            <w:rPrChange w:id="3425" w:author="arkat" w:date="2017-10-02T23:19:00Z">
              <w:rPr/>
            </w:rPrChange>
          </w:rPr>
          <w:t>” yang merup</w:t>
        </w:r>
      </w:ins>
      <w:ins w:id="3426" w:author="arkat" w:date="2017-10-06T08:01:00Z">
        <w:r w:rsidR="008D650E">
          <w:rPr>
            <w:color w:val="0D0D0D" w:themeColor="text1" w:themeTint="F2"/>
          </w:rPr>
          <w:t>akan</w:t>
        </w:r>
      </w:ins>
      <w:ins w:id="3427" w:author="arkat" w:date="2017-10-01T09:08:00Z">
        <w:r w:rsidR="00C73FF8" w:rsidRPr="007454BF">
          <w:rPr>
            <w:color w:val="0D0D0D" w:themeColor="text1" w:themeTint="F2"/>
            <w:rPrChange w:id="3428" w:author="arkat" w:date="2017-10-02T23:19:00Z">
              <w:rPr/>
            </w:rPrChange>
          </w:rPr>
          <w:t xml:space="preserve"> konsekuensi dari</w:t>
        </w:r>
      </w:ins>
      <w:ins w:id="3429" w:author="arkat" w:date="2017-10-01T09:07:00Z">
        <w:r w:rsidR="00C73FF8" w:rsidRPr="007454BF">
          <w:rPr>
            <w:color w:val="0D0D0D" w:themeColor="text1" w:themeTint="F2"/>
            <w:rPrChange w:id="3430" w:author="arkat" w:date="2017-10-02T23:19:00Z">
              <w:rPr/>
            </w:rPrChange>
          </w:rPr>
          <w:t xml:space="preserve"> akhir sebuah </w:t>
        </w:r>
        <w:r w:rsidRPr="007454BF">
          <w:rPr>
            <w:i/>
            <w:color w:val="0D0D0D" w:themeColor="text1" w:themeTint="F2"/>
            <w:rPrChange w:id="3431" w:author="arkat" w:date="2017-10-02T23:19:00Z">
              <w:rPr>
                <w:i/>
              </w:rPr>
            </w:rPrChange>
          </w:rPr>
          <w:t xml:space="preserve">sequence flow. </w:t>
        </w:r>
      </w:ins>
      <w:ins w:id="3432" w:author="arkat" w:date="2017-10-01T09:09:00Z">
        <w:r w:rsidR="006E22EE" w:rsidRPr="007454BF">
          <w:rPr>
            <w:i/>
            <w:color w:val="0D0D0D" w:themeColor="text1" w:themeTint="F2"/>
            <w:rPrChange w:id="3433" w:author="arkat" w:date="2017-10-02T23:19:00Z">
              <w:rPr>
                <w:i/>
              </w:rPr>
            </w:rPrChange>
          </w:rPr>
          <w:t xml:space="preserve"> Start Event </w:t>
        </w:r>
        <w:r w:rsidR="006E22EE" w:rsidRPr="007454BF">
          <w:rPr>
            <w:color w:val="0D0D0D" w:themeColor="text1" w:themeTint="F2"/>
            <w:rPrChange w:id="3434" w:author="arkat" w:date="2017-10-02T23:19:00Z">
              <w:rPr/>
            </w:rPrChange>
          </w:rPr>
          <w:t xml:space="preserve">hanya dapat </w:t>
        </w:r>
      </w:ins>
      <w:ins w:id="3435" w:author="arkat" w:date="2017-10-01T09:10:00Z">
        <w:r w:rsidR="006E22EE" w:rsidRPr="007454BF">
          <w:rPr>
            <w:color w:val="0D0D0D" w:themeColor="text1" w:themeTint="F2"/>
            <w:rPrChange w:id="3436" w:author="arkat" w:date="2017-10-02T23:19:00Z">
              <w:rPr/>
            </w:rPrChange>
          </w:rPr>
          <w:t xml:space="preserve">bereaksi </w:t>
        </w:r>
      </w:ins>
      <w:ins w:id="3437" w:author="arkat" w:date="2017-10-01T09:09:00Z">
        <w:r w:rsidR="00AF713F" w:rsidRPr="007454BF">
          <w:rPr>
            <w:color w:val="0D0D0D" w:themeColor="text1" w:themeTint="F2"/>
            <w:rPrChange w:id="3438" w:author="arkat" w:date="2017-10-02T23:19:00Z">
              <w:rPr/>
            </w:rPrChange>
          </w:rPr>
          <w:t>ket</w:t>
        </w:r>
      </w:ins>
      <w:ins w:id="3439" w:author="arkat" w:date="2017-10-01T09:13:00Z">
        <w:r w:rsidR="007454BF" w:rsidRPr="007454BF">
          <w:rPr>
            <w:color w:val="0D0D0D" w:themeColor="text1" w:themeTint="F2"/>
            <w:rPrChange w:id="3440" w:author="arkat" w:date="2017-10-02T23:19:00Z">
              <w:rPr>
                <w:color w:val="FF0000"/>
              </w:rPr>
            </w:rPrChange>
          </w:rPr>
          <w:t>ika di-</w:t>
        </w:r>
        <w:r w:rsidR="007454BF" w:rsidRPr="007454BF">
          <w:rPr>
            <w:i/>
            <w:color w:val="0D0D0D" w:themeColor="text1" w:themeTint="F2"/>
            <w:rPrChange w:id="3441" w:author="arkat" w:date="2017-10-02T23:20:00Z">
              <w:rPr>
                <w:color w:val="FF0000"/>
              </w:rPr>
            </w:rPrChange>
          </w:rPr>
          <w:t>trigger</w:t>
        </w:r>
        <w:r w:rsidR="00AF713F" w:rsidRPr="007454BF">
          <w:rPr>
            <w:color w:val="0D0D0D" w:themeColor="text1" w:themeTint="F2"/>
            <w:rPrChange w:id="3442" w:author="arkat" w:date="2017-10-02T23:19:00Z">
              <w:rPr/>
            </w:rPrChange>
          </w:rPr>
          <w:t xml:space="preserve"> oleh </w:t>
        </w:r>
      </w:ins>
      <w:ins w:id="3443" w:author="arkat" w:date="2017-10-01T09:10:00Z">
        <w:r w:rsidR="006E22EE" w:rsidRPr="007454BF">
          <w:rPr>
            <w:color w:val="0D0D0D" w:themeColor="text1" w:themeTint="F2"/>
            <w:rPrChange w:id="3444" w:author="arkat" w:date="2017-10-02T23:19:00Z">
              <w:rPr/>
            </w:rPrChange>
          </w:rPr>
          <w:t>“</w:t>
        </w:r>
        <w:r w:rsidR="006E22EE" w:rsidRPr="007454BF">
          <w:rPr>
            <w:i/>
            <w:color w:val="0D0D0D" w:themeColor="text1" w:themeTint="F2"/>
            <w:rPrChange w:id="3445" w:author="arkat" w:date="2017-10-02T23:19:00Z">
              <w:rPr>
                <w:i/>
              </w:rPr>
            </w:rPrChange>
          </w:rPr>
          <w:t>catch</w:t>
        </w:r>
      </w:ins>
      <w:ins w:id="3446" w:author="arkat" w:date="2017-10-02T21:28:00Z">
        <w:r w:rsidR="00B013CC" w:rsidRPr="007454BF">
          <w:rPr>
            <w:color w:val="0D0D0D" w:themeColor="text1" w:themeTint="F2"/>
            <w:rPrChange w:id="3447" w:author="arkat" w:date="2017-10-02T23:19:00Z">
              <w:rPr/>
            </w:rPrChange>
          </w:rPr>
          <w:t>”</w:t>
        </w:r>
      </w:ins>
      <w:ins w:id="3448" w:author="arkat" w:date="2017-10-01T09:10:00Z">
        <w:r w:rsidR="006E22EE" w:rsidRPr="007454BF">
          <w:rPr>
            <w:color w:val="0D0D0D" w:themeColor="text1" w:themeTint="F2"/>
            <w:rPrChange w:id="3449" w:author="arkat" w:date="2017-10-02T23:19:00Z">
              <w:rPr/>
            </w:rPrChange>
          </w:rPr>
          <w:t>.</w:t>
        </w:r>
      </w:ins>
      <w:ins w:id="3450" w:author="arkat" w:date="2017-10-01T09:11:00Z">
        <w:r w:rsidR="00AF713F" w:rsidRPr="007454BF">
          <w:rPr>
            <w:color w:val="0D0D0D" w:themeColor="text1" w:themeTint="F2"/>
            <w:rPrChange w:id="3451" w:author="arkat" w:date="2017-10-02T23:19:00Z">
              <w:rPr/>
            </w:rPrChange>
          </w:rPr>
          <w:t xml:space="preserve"> </w:t>
        </w:r>
        <w:r w:rsidR="00AF713F" w:rsidRPr="007454BF">
          <w:rPr>
            <w:i/>
            <w:color w:val="0D0D0D" w:themeColor="text1" w:themeTint="F2"/>
            <w:rPrChange w:id="3452" w:author="arkat" w:date="2017-10-02T23:19:00Z">
              <w:rPr>
                <w:i/>
              </w:rPr>
            </w:rPrChange>
          </w:rPr>
          <w:t xml:space="preserve">End event </w:t>
        </w:r>
        <w:r w:rsidR="00AF713F" w:rsidRPr="007454BF">
          <w:rPr>
            <w:color w:val="0D0D0D" w:themeColor="text1" w:themeTint="F2"/>
            <w:rPrChange w:id="3453" w:author="arkat" w:date="2017-10-02T23:19:00Z">
              <w:rPr/>
            </w:rPrChange>
          </w:rPr>
          <w:t>hanya bisa hanya bisa membuat “</w:t>
        </w:r>
        <w:r w:rsidR="00AF713F" w:rsidRPr="007454BF">
          <w:rPr>
            <w:i/>
            <w:color w:val="0D0D0D" w:themeColor="text1" w:themeTint="F2"/>
            <w:rPrChange w:id="3454" w:author="arkat" w:date="2017-10-02T23:20:00Z">
              <w:rPr/>
            </w:rPrChange>
          </w:rPr>
          <w:t>throw</w:t>
        </w:r>
        <w:r w:rsidR="00AF713F" w:rsidRPr="007454BF">
          <w:rPr>
            <w:color w:val="0D0D0D" w:themeColor="text1" w:themeTint="F2"/>
            <w:rPrChange w:id="3455" w:author="arkat" w:date="2017-10-02T23:19:00Z">
              <w:rPr/>
            </w:rPrChange>
          </w:rPr>
          <w:t>”</w:t>
        </w:r>
      </w:ins>
      <w:ins w:id="3456" w:author="arkat" w:date="2017-10-02T23:18:00Z">
        <w:r w:rsidR="007454BF" w:rsidRPr="007454BF">
          <w:rPr>
            <w:color w:val="0D0D0D" w:themeColor="text1" w:themeTint="F2"/>
            <w:lang w:val="en-US"/>
            <w:rPrChange w:id="3457" w:author="arkat" w:date="2017-10-02T23:19:00Z">
              <w:rPr>
                <w:color w:val="FF0000"/>
                <w:lang w:val="en-US"/>
              </w:rPr>
            </w:rPrChange>
          </w:rPr>
          <w:t xml:space="preserve"> sebagai hasil</w:t>
        </w:r>
      </w:ins>
      <w:ins w:id="3458" w:author="arkat" w:date="2017-10-01T09:11:00Z">
        <w:r w:rsidR="00AF713F" w:rsidRPr="007454BF">
          <w:rPr>
            <w:color w:val="0D0D0D" w:themeColor="text1" w:themeTint="F2"/>
            <w:rPrChange w:id="3459" w:author="arkat" w:date="2017-10-02T23:19:00Z">
              <w:rPr/>
            </w:rPrChange>
          </w:rPr>
          <w:t>.</w:t>
        </w:r>
      </w:ins>
      <w:ins w:id="3460" w:author="arkat" w:date="2017-10-01T09:10:00Z">
        <w:r w:rsidR="006E22EE" w:rsidRPr="007454BF">
          <w:rPr>
            <w:color w:val="0D0D0D" w:themeColor="text1" w:themeTint="F2"/>
            <w:rPrChange w:id="3461" w:author="arkat" w:date="2017-10-02T23:19:00Z">
              <w:rPr/>
            </w:rPrChange>
          </w:rPr>
          <w:t xml:space="preserve"> </w:t>
        </w:r>
        <w:r w:rsidR="00AF713F" w:rsidRPr="007454BF">
          <w:rPr>
            <w:i/>
            <w:color w:val="0D0D0D" w:themeColor="text1" w:themeTint="F2"/>
            <w:rPrChange w:id="3462" w:author="arkat" w:date="2017-10-02T23:19:00Z">
              <w:rPr>
                <w:i/>
              </w:rPr>
            </w:rPrChange>
          </w:rPr>
          <w:t xml:space="preserve">Intermediate Event </w:t>
        </w:r>
      </w:ins>
      <w:ins w:id="3463" w:author="arkat" w:date="2017-10-01T09:14:00Z">
        <w:r w:rsidR="00AF713F" w:rsidRPr="007454BF">
          <w:rPr>
            <w:color w:val="0D0D0D" w:themeColor="text1" w:themeTint="F2"/>
            <w:rPrChange w:id="3464" w:author="arkat" w:date="2017-10-02T23:19:00Z">
              <w:rPr/>
            </w:rPrChange>
          </w:rPr>
          <w:t xml:space="preserve">mampu menangkap atau melempar </w:t>
        </w:r>
        <w:r w:rsidR="00AF713F" w:rsidRPr="007454BF">
          <w:rPr>
            <w:i/>
            <w:color w:val="0D0D0D" w:themeColor="text1" w:themeTint="F2"/>
            <w:rPrChange w:id="3465" w:author="arkat" w:date="2017-10-02T23:19:00Z">
              <w:rPr/>
            </w:rPrChange>
          </w:rPr>
          <w:t>trigger</w:t>
        </w:r>
        <w:r w:rsidR="00AF713F" w:rsidRPr="007454BF">
          <w:rPr>
            <w:color w:val="0D0D0D" w:themeColor="text1" w:themeTint="F2"/>
            <w:rPrChange w:id="3466" w:author="arkat" w:date="2017-10-02T23:19:00Z">
              <w:rPr/>
            </w:rPrChange>
          </w:rPr>
          <w:t>.</w:t>
        </w:r>
      </w:ins>
    </w:p>
    <w:p w14:paraId="7D5CEDED" w14:textId="541EF9F4" w:rsidR="00AF713F" w:rsidRPr="007454BF" w:rsidRDefault="00AF713F" w:rsidP="00C36A8C">
      <w:pPr>
        <w:pStyle w:val="BodyText"/>
        <w:spacing w:after="0"/>
        <w:ind w:firstLine="284"/>
        <w:rPr>
          <w:ins w:id="3467" w:author="arkat" w:date="2017-10-01T09:15:00Z"/>
          <w:color w:val="0D0D0D" w:themeColor="text1" w:themeTint="F2"/>
          <w:lang w:val="en-US"/>
          <w:rPrChange w:id="3468" w:author="arkat" w:date="2017-10-02T23:20:00Z">
            <w:rPr>
              <w:ins w:id="3469" w:author="arkat" w:date="2017-10-01T09:15:00Z"/>
            </w:rPr>
          </w:rPrChange>
        </w:rPr>
      </w:pPr>
      <w:ins w:id="3470" w:author="arkat" w:date="2017-10-01T09:19:00Z">
        <w:r w:rsidRPr="007454BF">
          <w:rPr>
            <w:color w:val="0D0D0D" w:themeColor="text1" w:themeTint="F2"/>
            <w:rPrChange w:id="3471" w:author="arkat" w:date="2017-10-02T23:20:00Z">
              <w:rPr/>
            </w:rPrChange>
          </w:rPr>
          <w:t xml:space="preserve">Selain itu, beberapa </w:t>
        </w:r>
        <w:r w:rsidRPr="007454BF">
          <w:rPr>
            <w:i/>
            <w:color w:val="0D0D0D" w:themeColor="text1" w:themeTint="F2"/>
            <w:rPrChange w:id="3472" w:author="arkat" w:date="2017-10-02T23:20:00Z">
              <w:rPr/>
            </w:rPrChange>
          </w:rPr>
          <w:t>Event</w:t>
        </w:r>
        <w:r w:rsidRPr="007454BF">
          <w:rPr>
            <w:color w:val="0D0D0D" w:themeColor="text1" w:themeTint="F2"/>
            <w:rPrChange w:id="3473" w:author="arkat" w:date="2017-10-02T23:20:00Z">
              <w:rPr>
                <w:i/>
              </w:rPr>
            </w:rPrChange>
          </w:rPr>
          <w:t xml:space="preserve"> yang digun</w:t>
        </w:r>
      </w:ins>
      <w:ins w:id="3474" w:author="arkat" w:date="2017-10-06T08:01:00Z">
        <w:r w:rsidR="008D650E">
          <w:rPr>
            <w:color w:val="0D0D0D" w:themeColor="text1" w:themeTint="F2"/>
          </w:rPr>
          <w:t>akan</w:t>
        </w:r>
      </w:ins>
      <w:ins w:id="3475" w:author="arkat" w:date="2017-10-01T09:19:00Z">
        <w:r w:rsidRPr="007454BF">
          <w:rPr>
            <w:color w:val="0D0D0D" w:themeColor="text1" w:themeTint="F2"/>
            <w:rPrChange w:id="3476" w:author="arkat" w:date="2017-10-02T23:20:00Z">
              <w:rPr>
                <w:i/>
              </w:rPr>
            </w:rPrChange>
          </w:rPr>
          <w:t xml:space="preserve"> untuk melakukan </w:t>
        </w:r>
        <w:r w:rsidRPr="007454BF">
          <w:rPr>
            <w:i/>
            <w:color w:val="0D0D0D" w:themeColor="text1" w:themeTint="F2"/>
            <w:rPrChange w:id="3477" w:author="arkat" w:date="2017-10-02T23:20:00Z">
              <w:rPr>
                <w:i/>
              </w:rPr>
            </w:rPrChange>
          </w:rPr>
          <w:t>interrupt</w:t>
        </w:r>
        <w:r w:rsidRPr="007454BF">
          <w:rPr>
            <w:color w:val="0D0D0D" w:themeColor="text1" w:themeTint="F2"/>
            <w:rPrChange w:id="3478" w:author="arkat" w:date="2017-10-02T23:20:00Z">
              <w:rPr>
                <w:i/>
              </w:rPr>
            </w:rPrChange>
          </w:rPr>
          <w:t xml:space="preserve"> sebuah </w:t>
        </w:r>
        <w:r w:rsidRPr="007454BF">
          <w:rPr>
            <w:i/>
            <w:color w:val="0D0D0D" w:themeColor="text1" w:themeTint="F2"/>
            <w:rPrChange w:id="3479" w:author="arkat" w:date="2017-10-02T23:20:00Z">
              <w:rPr>
                <w:i/>
              </w:rPr>
            </w:rPrChange>
          </w:rPr>
          <w:t>activity</w:t>
        </w:r>
        <w:r w:rsidR="007454BF" w:rsidRPr="007454BF">
          <w:rPr>
            <w:color w:val="0D0D0D" w:themeColor="text1" w:themeTint="F2"/>
            <w:rPrChange w:id="3480" w:author="arkat" w:date="2017-10-02T23:20:00Z">
              <w:rPr>
                <w:color w:val="FF0000"/>
              </w:rPr>
            </w:rPrChange>
          </w:rPr>
          <w:t xml:space="preserve">, </w:t>
        </w:r>
      </w:ins>
      <w:ins w:id="3481" w:author="arkat" w:date="2017-10-01T09:20:00Z">
        <w:r w:rsidR="006B14FD" w:rsidRPr="007454BF">
          <w:rPr>
            <w:color w:val="0D0D0D" w:themeColor="text1" w:themeTint="F2"/>
            <w:rPrChange w:id="3482" w:author="arkat" w:date="2017-10-02T23:20:00Z">
              <w:rPr/>
            </w:rPrChange>
          </w:rPr>
          <w:t>pada</w:t>
        </w:r>
        <w:r w:rsidR="007454BF" w:rsidRPr="007454BF">
          <w:rPr>
            <w:color w:val="0D0D0D" w:themeColor="text1" w:themeTint="F2"/>
            <w:rPrChange w:id="3483" w:author="arkat" w:date="2017-10-02T23:20:00Z">
              <w:rPr>
                <w:color w:val="FF0000"/>
              </w:rPr>
            </w:rPrChange>
          </w:rPr>
          <w:t xml:space="preserve"> BPMN 1.01 juga dapat digun</w:t>
        </w:r>
      </w:ins>
      <w:ins w:id="3484" w:author="arkat" w:date="2017-10-06T08:01:00Z">
        <w:r w:rsidR="008D650E">
          <w:rPr>
            <w:color w:val="0D0D0D" w:themeColor="text1" w:themeTint="F2"/>
          </w:rPr>
          <w:t>akan</w:t>
        </w:r>
      </w:ins>
      <w:ins w:id="3485" w:author="arkat" w:date="2017-10-01T09:20:00Z">
        <w:r w:rsidR="007454BF" w:rsidRPr="007454BF">
          <w:rPr>
            <w:color w:val="0D0D0D" w:themeColor="text1" w:themeTint="F2"/>
            <w:rPrChange w:id="3486" w:author="arkat" w:date="2017-10-02T23:20:00Z">
              <w:rPr>
                <w:color w:val="FF0000"/>
              </w:rPr>
            </w:rPrChange>
          </w:rPr>
          <w:t xml:space="preserve"> pada BPMN versi 2.0</w:t>
        </w:r>
      </w:ins>
      <w:ins w:id="3487" w:author="arkat" w:date="2017-10-01T09:22:00Z">
        <w:r w:rsidR="00B4076C" w:rsidRPr="007454BF">
          <w:rPr>
            <w:color w:val="0D0D0D" w:themeColor="text1" w:themeTint="F2"/>
            <w:rPrChange w:id="3488" w:author="arkat" w:date="2017-10-02T23:20:00Z">
              <w:rPr>
                <w:i/>
              </w:rPr>
            </w:rPrChange>
          </w:rPr>
          <w:t>.</w:t>
        </w:r>
      </w:ins>
      <w:ins w:id="3489" w:author="arkat" w:date="2017-10-02T21:29:00Z">
        <w:r w:rsidR="00B013CC" w:rsidRPr="007454BF">
          <w:rPr>
            <w:color w:val="0D0D0D" w:themeColor="text1" w:themeTint="F2"/>
            <w:lang w:val="en-US"/>
            <w:rPrChange w:id="3490" w:author="arkat" w:date="2017-10-02T23:20:00Z">
              <w:rPr>
                <w:lang w:val="en-US"/>
              </w:rPr>
            </w:rPrChange>
          </w:rPr>
          <w:t xml:space="preserve"> Tabel 2.3 se</w:t>
        </w:r>
      </w:ins>
      <w:ins w:id="3491" w:author="arkat" w:date="2017-10-06T08:01:00Z">
        <w:r w:rsidR="008D650E">
          <w:rPr>
            <w:color w:val="0D0D0D" w:themeColor="text1" w:themeTint="F2"/>
            <w:lang w:val="en-US"/>
          </w:rPr>
          <w:t>cara</w:t>
        </w:r>
      </w:ins>
      <w:ins w:id="3492" w:author="arkat" w:date="2017-10-02T21:29:00Z">
        <w:r w:rsidR="00B013CC" w:rsidRPr="007454BF">
          <w:rPr>
            <w:color w:val="0D0D0D" w:themeColor="text1" w:themeTint="F2"/>
            <w:lang w:val="en-US"/>
            <w:rPrChange w:id="3493" w:author="arkat" w:date="2017-10-02T23:20:00Z">
              <w:rPr>
                <w:lang w:val="en-US"/>
              </w:rPr>
            </w:rPrChange>
          </w:rPr>
          <w:t xml:space="preserve"> lengkap jenis </w:t>
        </w:r>
        <w:r w:rsidR="00B013CC" w:rsidRPr="007454BF">
          <w:rPr>
            <w:i/>
            <w:color w:val="0D0D0D" w:themeColor="text1" w:themeTint="F2"/>
            <w:lang w:val="en-US"/>
            <w:rPrChange w:id="3494" w:author="arkat" w:date="2017-10-02T23:20:00Z">
              <w:rPr>
                <w:lang w:val="en-US"/>
              </w:rPr>
            </w:rPrChange>
          </w:rPr>
          <w:t>event</w:t>
        </w:r>
        <w:r w:rsidR="00B013CC" w:rsidRPr="007454BF">
          <w:rPr>
            <w:color w:val="0D0D0D" w:themeColor="text1" w:themeTint="F2"/>
            <w:lang w:val="en-US"/>
            <w:rPrChange w:id="3495" w:author="arkat" w:date="2017-10-02T23:20:00Z">
              <w:rPr>
                <w:lang w:val="en-US"/>
              </w:rPr>
            </w:rPrChange>
          </w:rPr>
          <w:t xml:space="preserve"> di </w:t>
        </w:r>
      </w:ins>
      <w:ins w:id="3496" w:author="arkat" w:date="2017-10-02T23:20:00Z">
        <w:r w:rsidR="007454BF" w:rsidRPr="007454BF">
          <w:rPr>
            <w:color w:val="0D0D0D" w:themeColor="text1" w:themeTint="F2"/>
            <w:lang w:val="en-US"/>
          </w:rPr>
          <w:t>BPMN 2.0</w:t>
        </w:r>
      </w:ins>
      <w:ins w:id="3497" w:author="arkat" w:date="2017-10-02T23:19:00Z">
        <w:r w:rsidR="007454BF" w:rsidRPr="007454BF">
          <w:rPr>
            <w:color w:val="0D0D0D" w:themeColor="text1" w:themeTint="F2"/>
            <w:lang w:val="en-US"/>
            <w:rPrChange w:id="3498" w:author="arkat" w:date="2017-10-02T23:20:00Z">
              <w:rPr>
                <w:color w:val="FF0000"/>
                <w:lang w:val="en-US"/>
              </w:rPr>
            </w:rPrChange>
          </w:rPr>
          <w:t>.</w:t>
        </w:r>
      </w:ins>
    </w:p>
    <w:p w14:paraId="5481729B" w14:textId="0B34AFED" w:rsidR="00AF713F" w:rsidRPr="00161C34" w:rsidRDefault="00F76467">
      <w:pPr>
        <w:pStyle w:val="TabelBAB2"/>
        <w:rPr>
          <w:ins w:id="3499" w:author="arkat" w:date="2017-10-01T09:14:00Z"/>
        </w:rPr>
        <w:pPrChange w:id="3500" w:author="arkat" w:date="2017-10-01T09:18:00Z">
          <w:pPr>
            <w:pStyle w:val="BodyText"/>
            <w:spacing w:after="0"/>
            <w:ind w:firstLine="284"/>
          </w:pPr>
        </w:pPrChange>
      </w:pPr>
      <w:bookmarkStart w:id="3501" w:name="_Toc494920138"/>
      <w:ins w:id="3502" w:author="arkat" w:date="2017-10-01T09:17:00Z">
        <w:r w:rsidRPr="00161C34">
          <w:t xml:space="preserve">Jenis </w:t>
        </w:r>
        <w:r w:rsidR="00AF713F" w:rsidRPr="007454BF">
          <w:rPr>
            <w:i/>
            <w:rPrChange w:id="3503" w:author="arkat" w:date="2017-10-02T23:23:00Z">
              <w:rPr/>
            </w:rPrChange>
          </w:rPr>
          <w:t>Event</w:t>
        </w:r>
      </w:ins>
      <w:bookmarkEnd w:id="3501"/>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3504" w:author="arkat" w:date="2017-10-01T09:15:00Z"/>
        </w:trPr>
        <w:tc>
          <w:tcPr>
            <w:tcW w:w="1631" w:type="dxa"/>
          </w:tcPr>
          <w:p w14:paraId="41FFE929" w14:textId="77777777" w:rsidR="00AF713F" w:rsidRPr="00832701" w:rsidRDefault="00AF713F" w:rsidP="00190E7E">
            <w:pPr>
              <w:pStyle w:val="BodyText"/>
              <w:spacing w:after="0"/>
              <w:jc w:val="center"/>
              <w:rPr>
                <w:ins w:id="3505"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3506" w:author="arkat" w:date="2017-10-01T09:15:00Z"/>
                <w:b/>
                <w:lang w:val="en-US"/>
              </w:rPr>
            </w:pPr>
            <w:ins w:id="3507"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3508" w:author="arkat" w:date="2017-10-01T09:15:00Z"/>
                <w:b/>
                <w:lang w:val="en-US"/>
              </w:rPr>
            </w:pPr>
            <w:ins w:id="3509"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3510" w:author="arkat" w:date="2017-10-01T09:15:00Z"/>
                <w:b/>
                <w:lang w:val="en-US"/>
              </w:rPr>
            </w:pPr>
            <w:ins w:id="3511" w:author="arkat" w:date="2017-10-01T09:15:00Z">
              <w:r w:rsidRPr="00832701">
                <w:rPr>
                  <w:b/>
                  <w:lang w:val="en-US"/>
                </w:rPr>
                <w:t>Non-Interupting</w:t>
              </w:r>
            </w:ins>
          </w:p>
        </w:tc>
      </w:tr>
      <w:tr w:rsidR="00AF713F" w14:paraId="54B7ED51" w14:textId="77777777" w:rsidTr="00190E7E">
        <w:trPr>
          <w:ins w:id="3512" w:author="arkat" w:date="2017-10-01T09:15:00Z"/>
        </w:trPr>
        <w:tc>
          <w:tcPr>
            <w:tcW w:w="1631" w:type="dxa"/>
          </w:tcPr>
          <w:p w14:paraId="6C225964" w14:textId="77777777" w:rsidR="00AF713F" w:rsidRPr="00832701" w:rsidRDefault="00AF713F" w:rsidP="00190E7E">
            <w:pPr>
              <w:pStyle w:val="BodyText"/>
              <w:spacing w:after="0"/>
              <w:rPr>
                <w:ins w:id="3513" w:author="arkat" w:date="2017-10-01T09:15:00Z"/>
                <w:lang w:val="en-US"/>
              </w:rPr>
            </w:pPr>
            <w:ins w:id="3514" w:author="arkat" w:date="2017-10-01T09:15:00Z">
              <w:r>
                <w:rPr>
                  <w:lang w:val="en-US"/>
                </w:rPr>
                <w:t>Message</w:t>
              </w:r>
            </w:ins>
          </w:p>
        </w:tc>
        <w:tc>
          <w:tcPr>
            <w:tcW w:w="1049" w:type="dxa"/>
          </w:tcPr>
          <w:p w14:paraId="7CCC4BFB" w14:textId="1777114D" w:rsidR="00AF713F" w:rsidRDefault="00A253D3" w:rsidP="00190E7E">
            <w:pPr>
              <w:pStyle w:val="BodyText"/>
              <w:spacing w:after="0"/>
              <w:rPr>
                <w:ins w:id="3515" w:author="arkat" w:date="2017-10-01T09:15:00Z"/>
              </w:rPr>
            </w:pPr>
            <w:ins w:id="3516" w:author="arkat" w:date="2017-10-02T11:15:00Z">
              <w:r>
                <w:rPr>
                  <w:noProof/>
                  <w:lang w:val="en-US"/>
                </w:rPr>
                <w:drawing>
                  <wp:inline distT="0" distB="0" distL="0" distR="0" wp14:anchorId="4DDF65E1" wp14:editId="5B093C38">
                    <wp:extent cx="430823" cy="395653"/>
                    <wp:effectExtent l="0" t="0" r="762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3266" b="31791"/>
                            <a:stretch/>
                          </pic:blipFill>
                          <pic:spPr bwMode="auto">
                            <a:xfrm>
                              <a:off x="0" y="0"/>
                              <a:ext cx="431488"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3517" w:author="arkat" w:date="2017-10-01T09:15:00Z"/>
              </w:rPr>
            </w:pPr>
            <w:ins w:id="3518" w:author="arkat" w:date="2017-10-02T11:15:00Z">
              <w:r>
                <w:rPr>
                  <w:noProof/>
                  <w:lang w:val="en-US"/>
                </w:rPr>
                <w:drawing>
                  <wp:inline distT="0" distB="0" distL="0" distR="0" wp14:anchorId="05C1A8B7" wp14:editId="0C58041E">
                    <wp:extent cx="380365" cy="395605"/>
                    <wp:effectExtent l="0" t="0" r="63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3519" w:author="arkat" w:date="2017-10-01T09:15:00Z"/>
              </w:rPr>
            </w:pPr>
            <w:ins w:id="3520" w:author="arkat" w:date="2017-10-02T11:14:00Z">
              <w:r>
                <w:rPr>
                  <w:noProof/>
                  <w:lang w:val="en-US"/>
                </w:rPr>
                <w:drawing>
                  <wp:inline distT="0" distB="0" distL="0" distR="0" wp14:anchorId="3A6B08E5" wp14:editId="27A2A939">
                    <wp:extent cx="380365" cy="395605"/>
                    <wp:effectExtent l="0" t="0" r="63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3521" w:author="arkat" w:date="2017-10-01T09:15:00Z"/>
              </w:rPr>
            </w:pPr>
            <w:ins w:id="3522" w:author="arkat" w:date="2017-10-02T11:15:00Z">
              <w:r>
                <w:rPr>
                  <w:noProof/>
                  <w:lang w:val="en-US"/>
                </w:rPr>
                <w:drawing>
                  <wp:inline distT="0" distB="0" distL="0" distR="0" wp14:anchorId="665EF42E" wp14:editId="2642BDA2">
                    <wp:extent cx="380365" cy="395605"/>
                    <wp:effectExtent l="0" t="0" r="63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3523" w:author="arkat" w:date="2017-10-01T09:15:00Z"/>
              </w:rPr>
            </w:pPr>
            <w:ins w:id="3524" w:author="arkat" w:date="2017-10-02T11:14:00Z">
              <w:r>
                <w:rPr>
                  <w:noProof/>
                  <w:lang w:val="en-US"/>
                </w:rPr>
                <w:drawing>
                  <wp:inline distT="0" distB="0" distL="0" distR="0" wp14:anchorId="0AD21B74" wp14:editId="6971C618">
                    <wp:extent cx="380365" cy="395605"/>
                    <wp:effectExtent l="0" t="0" r="635"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3525" w:author="arkat" w:date="2017-10-01T09:15:00Z"/>
              </w:rPr>
            </w:pPr>
            <w:ins w:id="3526" w:author="arkat" w:date="2017-10-02T11:14:00Z">
              <w:r>
                <w:rPr>
                  <w:noProof/>
                  <w:lang w:val="en-US"/>
                </w:rPr>
                <w:drawing>
                  <wp:inline distT="0" distB="0" distL="0" distR="0" wp14:anchorId="74010E9A" wp14:editId="4CC9632E">
                    <wp:extent cx="380365" cy="395605"/>
                    <wp:effectExtent l="0" t="0" r="63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3527" w:author="arkat" w:date="2017-10-01T09:15:00Z"/>
        </w:trPr>
        <w:tc>
          <w:tcPr>
            <w:tcW w:w="1631" w:type="dxa"/>
          </w:tcPr>
          <w:p w14:paraId="2F182614" w14:textId="77777777" w:rsidR="00AF713F" w:rsidRPr="00832701" w:rsidRDefault="00AF713F" w:rsidP="00190E7E">
            <w:pPr>
              <w:pStyle w:val="BodyText"/>
              <w:spacing w:after="0"/>
              <w:rPr>
                <w:ins w:id="3528" w:author="arkat" w:date="2017-10-01T09:15:00Z"/>
                <w:lang w:val="en-US"/>
              </w:rPr>
            </w:pPr>
            <w:ins w:id="3529" w:author="arkat" w:date="2017-10-01T09:15:00Z">
              <w:r>
                <w:rPr>
                  <w:lang w:val="en-US"/>
                </w:rPr>
                <w:t>Timer</w:t>
              </w:r>
            </w:ins>
          </w:p>
        </w:tc>
        <w:tc>
          <w:tcPr>
            <w:tcW w:w="1049" w:type="dxa"/>
          </w:tcPr>
          <w:p w14:paraId="4C79908D" w14:textId="7E3FAF96" w:rsidR="00AF713F" w:rsidRDefault="00A253D3" w:rsidP="00190E7E">
            <w:pPr>
              <w:pStyle w:val="BodyText"/>
              <w:spacing w:after="0"/>
              <w:rPr>
                <w:ins w:id="3530" w:author="arkat" w:date="2017-10-01T09:15:00Z"/>
              </w:rPr>
            </w:pPr>
            <w:ins w:id="3531" w:author="arkat" w:date="2017-10-02T11:17:00Z">
              <w:r>
                <w:rPr>
                  <w:noProof/>
                  <w:lang w:val="en-US"/>
                </w:rPr>
                <w:drawing>
                  <wp:inline distT="0" distB="0" distL="0" distR="0" wp14:anchorId="6C3FF963" wp14:editId="64EEBB18">
                    <wp:extent cx="380365" cy="404446"/>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0275"/>
                            <a:stretch/>
                          </pic:blipFill>
                          <pic:spPr bwMode="auto">
                            <a:xfrm>
                              <a:off x="0" y="0"/>
                              <a:ext cx="380952"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3532" w:author="arkat" w:date="2017-10-01T09:15:00Z"/>
              </w:rPr>
            </w:pPr>
            <w:ins w:id="3533" w:author="arkat" w:date="2017-10-02T11:17:00Z">
              <w:r>
                <w:rPr>
                  <w:noProof/>
                  <w:lang w:val="en-US"/>
                </w:rPr>
                <w:drawing>
                  <wp:inline distT="0" distB="0" distL="0" distR="0" wp14:anchorId="16A92BDA" wp14:editId="358C6A53">
                    <wp:extent cx="380365" cy="403860"/>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3534" w:author="arkat" w:date="2017-10-01T09:15:00Z"/>
              </w:rPr>
            </w:pPr>
          </w:p>
        </w:tc>
        <w:tc>
          <w:tcPr>
            <w:tcW w:w="1050" w:type="dxa"/>
          </w:tcPr>
          <w:p w14:paraId="7DA14A17" w14:textId="77777777" w:rsidR="00AF713F" w:rsidRDefault="00AF713F" w:rsidP="00190E7E">
            <w:pPr>
              <w:pStyle w:val="BodyText"/>
              <w:spacing w:after="0"/>
              <w:rPr>
                <w:ins w:id="3535" w:author="arkat" w:date="2017-10-01T09:15:00Z"/>
              </w:rPr>
            </w:pPr>
          </w:p>
        </w:tc>
        <w:tc>
          <w:tcPr>
            <w:tcW w:w="1050" w:type="dxa"/>
          </w:tcPr>
          <w:p w14:paraId="2FA45EAD" w14:textId="45436402" w:rsidR="00AF713F" w:rsidRDefault="00A253D3" w:rsidP="00190E7E">
            <w:pPr>
              <w:pStyle w:val="BodyText"/>
              <w:spacing w:after="0"/>
              <w:rPr>
                <w:ins w:id="3536" w:author="arkat" w:date="2017-10-01T09:15:00Z"/>
              </w:rPr>
            </w:pPr>
            <w:ins w:id="3537" w:author="arkat" w:date="2017-10-02T11:16:00Z">
              <w:r>
                <w:rPr>
                  <w:noProof/>
                  <w:lang w:val="en-US"/>
                </w:rPr>
                <w:drawing>
                  <wp:inline distT="0" distB="0" distL="0" distR="0" wp14:anchorId="45606FDA" wp14:editId="66D7CD7D">
                    <wp:extent cx="380365" cy="403860"/>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3538" w:author="arkat" w:date="2017-10-01T09:15:00Z"/>
              </w:rPr>
            </w:pPr>
            <w:ins w:id="3539" w:author="arkat" w:date="2017-10-02T11:16:00Z">
              <w:r>
                <w:rPr>
                  <w:noProof/>
                  <w:lang w:val="en-US"/>
                </w:rPr>
                <w:drawing>
                  <wp:inline distT="0" distB="0" distL="0" distR="0" wp14:anchorId="6CF67B6E" wp14:editId="7FF31E5B">
                    <wp:extent cx="380365" cy="40386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3540" w:author="arkat" w:date="2017-10-01T09:15:00Z"/>
        </w:trPr>
        <w:tc>
          <w:tcPr>
            <w:tcW w:w="1631" w:type="dxa"/>
          </w:tcPr>
          <w:p w14:paraId="261AB98D" w14:textId="77777777" w:rsidR="00AF713F" w:rsidRPr="00832701" w:rsidRDefault="00AF713F" w:rsidP="00190E7E">
            <w:pPr>
              <w:pStyle w:val="BodyText"/>
              <w:spacing w:after="0"/>
              <w:rPr>
                <w:ins w:id="3541" w:author="arkat" w:date="2017-10-01T09:15:00Z"/>
                <w:lang w:val="en-US"/>
              </w:rPr>
            </w:pPr>
            <w:ins w:id="3542" w:author="arkat" w:date="2017-10-01T09:15:00Z">
              <w:r>
                <w:rPr>
                  <w:lang w:val="en-US"/>
                </w:rPr>
                <w:t>Error</w:t>
              </w:r>
            </w:ins>
          </w:p>
        </w:tc>
        <w:tc>
          <w:tcPr>
            <w:tcW w:w="1049" w:type="dxa"/>
          </w:tcPr>
          <w:p w14:paraId="6A4D13A9" w14:textId="231A2181" w:rsidR="00AF713F" w:rsidRDefault="00A253D3" w:rsidP="00190E7E">
            <w:pPr>
              <w:pStyle w:val="BodyText"/>
              <w:spacing w:after="0"/>
              <w:rPr>
                <w:ins w:id="3543" w:author="arkat" w:date="2017-10-01T09:15:00Z"/>
              </w:rPr>
            </w:pPr>
            <w:ins w:id="3544" w:author="arkat" w:date="2017-10-02T11:17:00Z">
              <w:r>
                <w:rPr>
                  <w:noProof/>
                  <w:lang w:val="en-US"/>
                </w:rPr>
                <w:drawing>
                  <wp:inline distT="0" distB="0" distL="0" distR="0" wp14:anchorId="3C841D8B" wp14:editId="2CE0831E">
                    <wp:extent cx="380365" cy="413238"/>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8759"/>
                            <a:stretch/>
                          </pic:blipFill>
                          <pic:spPr bwMode="auto">
                            <a:xfrm>
                              <a:off x="0" y="0"/>
                              <a:ext cx="380952" cy="4138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3545" w:author="arkat" w:date="2017-10-01T09:15:00Z"/>
                <w:vertAlign w:val="subscript"/>
                <w:rPrChange w:id="3546" w:author="arkat" w:date="2017-10-02T11:25:00Z">
                  <w:rPr>
                    <w:ins w:id="3547" w:author="arkat" w:date="2017-10-01T09:15:00Z"/>
                  </w:rPr>
                </w:rPrChange>
              </w:rPr>
            </w:pPr>
            <w:ins w:id="3548" w:author="arkat" w:date="2017-10-02T11:25:00Z">
              <w:r>
                <w:rPr>
                  <w:noProof/>
                  <w:vertAlign w:val="subscript"/>
                  <w:lang w:val="en-US"/>
                </w:rPr>
                <w:softHyphen/>
              </w:r>
              <w:r>
                <w:rPr>
                  <w:noProof/>
                  <w:vertAlign w:val="subscript"/>
                  <w:lang w:val="en-US"/>
                </w:rPr>
                <w:softHyphen/>
              </w:r>
            </w:ins>
            <w:ins w:id="3549" w:author="arkat" w:date="2017-10-02T11:18:00Z">
              <w:r w:rsidR="00A253D3" w:rsidRPr="000634A6">
                <w:rPr>
                  <w:noProof/>
                  <w:vertAlign w:val="subscript"/>
                  <w:lang w:val="en-US"/>
                  <w:rPrChange w:id="3550" w:author="arkat" w:date="2017-10-02T11:25:00Z">
                    <w:rPr>
                      <w:noProof/>
                      <w:lang w:val="en-US"/>
                    </w:rPr>
                  </w:rPrChange>
                </w:rPr>
                <w:drawing>
                  <wp:inline distT="0" distB="0" distL="0" distR="0" wp14:anchorId="4AE84C87" wp14:editId="3C12EBB1">
                    <wp:extent cx="380365" cy="412750"/>
                    <wp:effectExtent l="0" t="0" r="63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3551" w:author="arkat" w:date="2017-10-01T09:15:00Z"/>
              </w:rPr>
            </w:pPr>
          </w:p>
        </w:tc>
        <w:tc>
          <w:tcPr>
            <w:tcW w:w="1050" w:type="dxa"/>
          </w:tcPr>
          <w:p w14:paraId="3270EF11" w14:textId="7700A3EF" w:rsidR="00AF713F" w:rsidRDefault="00A253D3" w:rsidP="00190E7E">
            <w:pPr>
              <w:pStyle w:val="BodyText"/>
              <w:spacing w:after="0"/>
              <w:rPr>
                <w:ins w:id="3552" w:author="arkat" w:date="2017-10-01T09:15:00Z"/>
              </w:rPr>
            </w:pPr>
            <w:ins w:id="3553" w:author="arkat" w:date="2017-10-02T11:18:00Z">
              <w:r>
                <w:rPr>
                  <w:noProof/>
                  <w:lang w:val="en-US"/>
                </w:rPr>
                <w:drawing>
                  <wp:inline distT="0" distB="0" distL="0" distR="0" wp14:anchorId="6E9E02DB" wp14:editId="3CE8BE51">
                    <wp:extent cx="380365" cy="41275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3554" w:author="arkat" w:date="2017-10-01T09:15:00Z"/>
              </w:rPr>
            </w:pPr>
          </w:p>
        </w:tc>
        <w:tc>
          <w:tcPr>
            <w:tcW w:w="1050" w:type="dxa"/>
          </w:tcPr>
          <w:p w14:paraId="01982648" w14:textId="77777777" w:rsidR="00AF713F" w:rsidRDefault="00AF713F" w:rsidP="00190E7E">
            <w:pPr>
              <w:pStyle w:val="BodyText"/>
              <w:spacing w:after="0"/>
              <w:rPr>
                <w:ins w:id="3555" w:author="arkat" w:date="2017-10-01T09:15:00Z"/>
              </w:rPr>
            </w:pPr>
          </w:p>
        </w:tc>
      </w:tr>
      <w:tr w:rsidR="00AF713F" w14:paraId="6EF5BCCE" w14:textId="77777777" w:rsidTr="00190E7E">
        <w:trPr>
          <w:ins w:id="3556" w:author="arkat" w:date="2017-10-01T09:15:00Z"/>
        </w:trPr>
        <w:tc>
          <w:tcPr>
            <w:tcW w:w="1631" w:type="dxa"/>
          </w:tcPr>
          <w:p w14:paraId="5BE50CDD" w14:textId="77777777" w:rsidR="00AF713F" w:rsidRPr="00832701" w:rsidRDefault="00AF713F" w:rsidP="00190E7E">
            <w:pPr>
              <w:pStyle w:val="BodyText"/>
              <w:spacing w:after="0"/>
              <w:rPr>
                <w:ins w:id="3557" w:author="arkat" w:date="2017-10-01T09:15:00Z"/>
                <w:lang w:val="en-US"/>
              </w:rPr>
            </w:pPr>
            <w:ins w:id="3558" w:author="arkat" w:date="2017-10-01T09:15:00Z">
              <w:r>
                <w:rPr>
                  <w:lang w:val="en-US"/>
                </w:rPr>
                <w:t>Escalation</w:t>
              </w:r>
            </w:ins>
          </w:p>
        </w:tc>
        <w:tc>
          <w:tcPr>
            <w:tcW w:w="1049" w:type="dxa"/>
          </w:tcPr>
          <w:p w14:paraId="7D2B5492" w14:textId="5451626A" w:rsidR="00AF713F" w:rsidRDefault="00A253D3" w:rsidP="00190E7E">
            <w:pPr>
              <w:pStyle w:val="BodyText"/>
              <w:spacing w:after="0"/>
              <w:rPr>
                <w:ins w:id="3559" w:author="arkat" w:date="2017-10-01T09:15:00Z"/>
              </w:rPr>
            </w:pPr>
            <w:ins w:id="3560" w:author="arkat" w:date="2017-10-02T11:19:00Z">
              <w:r>
                <w:rPr>
                  <w:noProof/>
                  <w:lang w:val="en-US"/>
                </w:rPr>
                <w:drawing>
                  <wp:inline distT="0" distB="0" distL="0" distR="0" wp14:anchorId="51396568" wp14:editId="47D9FB2C">
                    <wp:extent cx="360485" cy="404446"/>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226" b="30275"/>
                            <a:stretch/>
                          </pic:blipFill>
                          <pic:spPr bwMode="auto">
                            <a:xfrm>
                              <a:off x="0" y="0"/>
                              <a:ext cx="361041"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3561" w:author="arkat" w:date="2017-10-01T09:15:00Z"/>
              </w:rPr>
            </w:pPr>
            <w:ins w:id="3562" w:author="arkat" w:date="2017-10-02T11:19:00Z">
              <w:r>
                <w:rPr>
                  <w:noProof/>
                  <w:lang w:val="en-US"/>
                </w:rPr>
                <w:drawing>
                  <wp:inline distT="0" distB="0" distL="0" distR="0" wp14:anchorId="233F9EC4" wp14:editId="1085A758">
                    <wp:extent cx="380365" cy="40386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3563" w:author="arkat" w:date="2017-10-01T09:15:00Z"/>
              </w:rPr>
            </w:pPr>
            <w:ins w:id="3564" w:author="arkat" w:date="2017-10-02T11:19:00Z">
              <w:r>
                <w:rPr>
                  <w:noProof/>
                  <w:lang w:val="en-US"/>
                </w:rPr>
                <w:drawing>
                  <wp:inline distT="0" distB="0" distL="0" distR="0" wp14:anchorId="5D3ECF49" wp14:editId="7271A512">
                    <wp:extent cx="380365" cy="40386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3565" w:author="arkat" w:date="2017-10-01T09:15:00Z"/>
              </w:rPr>
            </w:pPr>
            <w:ins w:id="3566" w:author="arkat" w:date="2017-10-02T11:19:00Z">
              <w:r>
                <w:rPr>
                  <w:noProof/>
                  <w:lang w:val="en-US"/>
                </w:rPr>
                <w:drawing>
                  <wp:inline distT="0" distB="0" distL="0" distR="0" wp14:anchorId="2C1F95F5" wp14:editId="0CD69608">
                    <wp:extent cx="380365" cy="403860"/>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3567" w:author="arkat" w:date="2017-10-01T09:15:00Z"/>
              </w:rPr>
            </w:pPr>
            <w:ins w:id="3568" w:author="arkat" w:date="2017-10-02T11:19:00Z">
              <w:r>
                <w:rPr>
                  <w:noProof/>
                  <w:lang w:val="en-US"/>
                </w:rPr>
                <w:drawing>
                  <wp:inline distT="0" distB="0" distL="0" distR="0" wp14:anchorId="652EF22A" wp14:editId="1F46795D">
                    <wp:extent cx="380365" cy="403860"/>
                    <wp:effectExtent l="0" t="0" r="63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3569" w:author="arkat" w:date="2017-10-01T09:15:00Z"/>
              </w:rPr>
            </w:pPr>
            <w:ins w:id="3570" w:author="arkat" w:date="2017-10-02T11:18:00Z">
              <w:r>
                <w:rPr>
                  <w:noProof/>
                  <w:lang w:val="en-US"/>
                </w:rPr>
                <w:drawing>
                  <wp:inline distT="0" distB="0" distL="0" distR="0" wp14:anchorId="5178BC08" wp14:editId="6DAAB10F">
                    <wp:extent cx="380365" cy="403860"/>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3571" w:author="arkat" w:date="2017-10-01T09:15:00Z"/>
        </w:trPr>
        <w:tc>
          <w:tcPr>
            <w:tcW w:w="1631" w:type="dxa"/>
          </w:tcPr>
          <w:p w14:paraId="64590FB0" w14:textId="77777777" w:rsidR="00AF713F" w:rsidRPr="00832701" w:rsidRDefault="00AF713F" w:rsidP="00190E7E">
            <w:pPr>
              <w:pStyle w:val="BodyText"/>
              <w:spacing w:after="0"/>
              <w:rPr>
                <w:ins w:id="3572" w:author="arkat" w:date="2017-10-01T09:15:00Z"/>
                <w:lang w:val="en-US"/>
              </w:rPr>
            </w:pPr>
            <w:ins w:id="3573" w:author="arkat" w:date="2017-10-01T09:15:00Z">
              <w:r>
                <w:rPr>
                  <w:lang w:val="en-US"/>
                </w:rPr>
                <w:t>Cancel</w:t>
              </w:r>
            </w:ins>
          </w:p>
        </w:tc>
        <w:tc>
          <w:tcPr>
            <w:tcW w:w="1049" w:type="dxa"/>
          </w:tcPr>
          <w:p w14:paraId="47BBBFA9" w14:textId="77777777" w:rsidR="00AF713F" w:rsidRDefault="00AF713F" w:rsidP="00190E7E">
            <w:pPr>
              <w:pStyle w:val="BodyText"/>
              <w:spacing w:after="0"/>
              <w:rPr>
                <w:ins w:id="3574" w:author="arkat" w:date="2017-10-01T09:15:00Z"/>
              </w:rPr>
            </w:pPr>
          </w:p>
        </w:tc>
        <w:tc>
          <w:tcPr>
            <w:tcW w:w="1049" w:type="dxa"/>
          </w:tcPr>
          <w:p w14:paraId="08B47F61" w14:textId="5C4271E8" w:rsidR="00AF713F" w:rsidRDefault="000634A6" w:rsidP="00190E7E">
            <w:pPr>
              <w:pStyle w:val="BodyText"/>
              <w:spacing w:after="0"/>
              <w:rPr>
                <w:ins w:id="3575" w:author="arkat" w:date="2017-10-01T09:15:00Z"/>
              </w:rPr>
            </w:pPr>
            <w:ins w:id="3576" w:author="arkat" w:date="2017-10-02T11:19:00Z">
              <w:r>
                <w:rPr>
                  <w:noProof/>
                  <w:lang w:val="en-US"/>
                </w:rPr>
                <w:drawing>
                  <wp:inline distT="0" distB="0" distL="0" distR="0" wp14:anchorId="7C18AEA3" wp14:editId="48578934">
                    <wp:extent cx="391404" cy="422031"/>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902" b="27243"/>
                            <a:stretch/>
                          </pic:blipFill>
                          <pic:spPr bwMode="auto">
                            <a:xfrm>
                              <a:off x="0" y="0"/>
                              <a:ext cx="392008" cy="42268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3577" w:author="arkat" w:date="2017-10-01T09:15:00Z"/>
              </w:rPr>
            </w:pPr>
          </w:p>
        </w:tc>
        <w:tc>
          <w:tcPr>
            <w:tcW w:w="1050" w:type="dxa"/>
          </w:tcPr>
          <w:p w14:paraId="56F70695" w14:textId="1C8E7D1F" w:rsidR="00AF713F" w:rsidRDefault="000634A6" w:rsidP="00190E7E">
            <w:pPr>
              <w:pStyle w:val="BodyText"/>
              <w:spacing w:after="0"/>
              <w:rPr>
                <w:ins w:id="3578" w:author="arkat" w:date="2017-10-01T09:15:00Z"/>
              </w:rPr>
            </w:pPr>
            <w:ins w:id="3579" w:author="arkat" w:date="2017-10-02T11:19:00Z">
              <w:r>
                <w:rPr>
                  <w:noProof/>
                  <w:lang w:val="en-US"/>
                </w:rPr>
                <w:drawing>
                  <wp:inline distT="0" distB="0" distL="0" distR="0" wp14:anchorId="2162D72B" wp14:editId="61377A5D">
                    <wp:extent cx="380365" cy="42164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27310"/>
                            <a:stretch/>
                          </pic:blipFill>
                          <pic:spPr bwMode="auto">
                            <a:xfrm>
                              <a:off x="0" y="0"/>
                              <a:ext cx="380952" cy="4222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3580" w:author="arkat" w:date="2017-10-01T09:15:00Z"/>
              </w:rPr>
            </w:pPr>
          </w:p>
        </w:tc>
        <w:tc>
          <w:tcPr>
            <w:tcW w:w="1050" w:type="dxa"/>
          </w:tcPr>
          <w:p w14:paraId="53E8E9A8" w14:textId="77777777" w:rsidR="00AF713F" w:rsidRDefault="00AF713F" w:rsidP="00190E7E">
            <w:pPr>
              <w:pStyle w:val="BodyText"/>
              <w:spacing w:after="0"/>
              <w:rPr>
                <w:ins w:id="3581" w:author="arkat" w:date="2017-10-01T09:15:00Z"/>
              </w:rPr>
            </w:pPr>
          </w:p>
        </w:tc>
      </w:tr>
      <w:tr w:rsidR="00AF713F" w14:paraId="4C126D47" w14:textId="77777777" w:rsidTr="00190E7E">
        <w:trPr>
          <w:ins w:id="3582" w:author="arkat" w:date="2017-10-01T09:15:00Z"/>
        </w:trPr>
        <w:tc>
          <w:tcPr>
            <w:tcW w:w="1631" w:type="dxa"/>
          </w:tcPr>
          <w:p w14:paraId="4C94FB5A" w14:textId="77777777" w:rsidR="00AF713F" w:rsidRPr="00832701" w:rsidRDefault="00AF713F" w:rsidP="00190E7E">
            <w:pPr>
              <w:pStyle w:val="BodyText"/>
              <w:spacing w:after="0"/>
              <w:rPr>
                <w:ins w:id="3583" w:author="arkat" w:date="2017-10-01T09:15:00Z"/>
                <w:lang w:val="en-US"/>
              </w:rPr>
            </w:pPr>
            <w:ins w:id="3584"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3585" w:author="arkat" w:date="2017-10-01T09:15:00Z"/>
              </w:rPr>
            </w:pPr>
          </w:p>
        </w:tc>
        <w:tc>
          <w:tcPr>
            <w:tcW w:w="1049" w:type="dxa"/>
          </w:tcPr>
          <w:p w14:paraId="408221A6" w14:textId="287CF436" w:rsidR="00AF713F" w:rsidRDefault="000634A6" w:rsidP="00190E7E">
            <w:pPr>
              <w:pStyle w:val="BodyText"/>
              <w:spacing w:after="0"/>
              <w:rPr>
                <w:ins w:id="3586" w:author="arkat" w:date="2017-10-01T09:15:00Z"/>
              </w:rPr>
            </w:pPr>
            <w:ins w:id="3587" w:author="arkat" w:date="2017-10-02T11:21:00Z">
              <w:r>
                <w:rPr>
                  <w:noProof/>
                  <w:lang w:val="en-US"/>
                </w:rPr>
                <w:drawing>
                  <wp:inline distT="0" distB="0" distL="0" distR="0" wp14:anchorId="5CB1886B" wp14:editId="285E1FE6">
                    <wp:extent cx="334645" cy="353695"/>
                    <wp:effectExtent l="0" t="0" r="8255"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0693"/>
                            <a:stretch/>
                          </pic:blipFill>
                          <pic:spPr bwMode="auto">
                            <a:xfrm>
                              <a:off x="0" y="0"/>
                              <a:ext cx="338178" cy="3574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3588" w:author="arkat" w:date="2017-10-02T11:32:00Z"/>
              </w:rPr>
            </w:pPr>
            <w:ins w:id="3589" w:author="arkat" w:date="2017-10-02T11:21:00Z">
              <w:r>
                <w:rPr>
                  <w:noProof/>
                  <w:lang w:val="en-US"/>
                </w:rPr>
                <w:drawing>
                  <wp:inline distT="0" distB="0" distL="0" distR="0" wp14:anchorId="64913634" wp14:editId="3DFA736D">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3590" w:author="arkat" w:date="2017-10-01T09:15:00Z"/>
              </w:rPr>
            </w:pPr>
          </w:p>
        </w:tc>
        <w:tc>
          <w:tcPr>
            <w:tcW w:w="1050" w:type="dxa"/>
          </w:tcPr>
          <w:p w14:paraId="671A2D10" w14:textId="361BCE9E" w:rsidR="00AF713F" w:rsidRDefault="000634A6" w:rsidP="00190E7E">
            <w:pPr>
              <w:pStyle w:val="BodyText"/>
              <w:spacing w:after="0"/>
              <w:rPr>
                <w:ins w:id="3591" w:author="arkat" w:date="2017-10-01T09:15:00Z"/>
              </w:rPr>
            </w:pPr>
            <w:ins w:id="3592" w:author="arkat" w:date="2017-10-02T11:20:00Z">
              <w:r>
                <w:rPr>
                  <w:noProof/>
                  <w:lang w:val="en-US"/>
                </w:rPr>
                <w:drawing>
                  <wp:inline distT="0" distB="0" distL="0" distR="0" wp14:anchorId="63D255AB" wp14:editId="4C2AF144">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3593" w:author="arkat" w:date="2017-10-01T09:15:00Z"/>
              </w:rPr>
            </w:pPr>
          </w:p>
        </w:tc>
        <w:tc>
          <w:tcPr>
            <w:tcW w:w="1050" w:type="dxa"/>
          </w:tcPr>
          <w:p w14:paraId="0F0EF67A" w14:textId="77777777" w:rsidR="00AF713F" w:rsidRDefault="00AF713F" w:rsidP="00190E7E">
            <w:pPr>
              <w:pStyle w:val="BodyText"/>
              <w:spacing w:after="0"/>
              <w:rPr>
                <w:ins w:id="3594" w:author="arkat" w:date="2017-10-01T09:15:00Z"/>
              </w:rPr>
            </w:pPr>
          </w:p>
        </w:tc>
      </w:tr>
      <w:tr w:rsidR="00AF713F" w14:paraId="34050410" w14:textId="77777777" w:rsidTr="00190E7E">
        <w:trPr>
          <w:ins w:id="3595" w:author="arkat" w:date="2017-10-01T09:15:00Z"/>
        </w:trPr>
        <w:tc>
          <w:tcPr>
            <w:tcW w:w="1631" w:type="dxa"/>
          </w:tcPr>
          <w:p w14:paraId="79F71727" w14:textId="77777777" w:rsidR="00AF713F" w:rsidRPr="00832701" w:rsidRDefault="00AF713F" w:rsidP="00190E7E">
            <w:pPr>
              <w:pStyle w:val="BodyText"/>
              <w:spacing w:after="0"/>
              <w:rPr>
                <w:ins w:id="3596" w:author="arkat" w:date="2017-10-01T09:15:00Z"/>
                <w:lang w:val="en-US"/>
              </w:rPr>
            </w:pPr>
            <w:ins w:id="3597" w:author="arkat" w:date="2017-10-01T09:15:00Z">
              <w:r>
                <w:rPr>
                  <w:lang w:val="en-US"/>
                </w:rPr>
                <w:t>Conditional</w:t>
              </w:r>
            </w:ins>
          </w:p>
        </w:tc>
        <w:tc>
          <w:tcPr>
            <w:tcW w:w="1049" w:type="dxa"/>
          </w:tcPr>
          <w:p w14:paraId="1740359F" w14:textId="2A777C10" w:rsidR="00AF713F" w:rsidRDefault="000634A6" w:rsidP="00190E7E">
            <w:pPr>
              <w:pStyle w:val="BodyText"/>
              <w:spacing w:after="0"/>
              <w:rPr>
                <w:ins w:id="3598" w:author="arkat" w:date="2017-10-01T09:15:00Z"/>
              </w:rPr>
            </w:pPr>
            <w:ins w:id="3599" w:author="arkat" w:date="2017-10-02T11:22:00Z">
              <w:r>
                <w:rPr>
                  <w:noProof/>
                  <w:lang w:val="en-US"/>
                </w:rPr>
                <w:drawing>
                  <wp:inline distT="0" distB="0" distL="0" distR="0" wp14:anchorId="44DF4BCD" wp14:editId="2676A149">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3600" w:author="arkat" w:date="2017-10-01T09:15:00Z"/>
              </w:rPr>
            </w:pPr>
            <w:ins w:id="3601" w:author="arkat" w:date="2017-10-02T11:22:00Z">
              <w:r>
                <w:rPr>
                  <w:noProof/>
                  <w:lang w:val="en-US"/>
                </w:rPr>
                <w:drawing>
                  <wp:inline distT="0" distB="0" distL="0" distR="0" wp14:anchorId="761DB17D" wp14:editId="3016305B">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3602" w:author="arkat" w:date="2017-10-01T09:15:00Z"/>
              </w:rPr>
            </w:pPr>
          </w:p>
        </w:tc>
        <w:tc>
          <w:tcPr>
            <w:tcW w:w="1050" w:type="dxa"/>
          </w:tcPr>
          <w:p w14:paraId="0F15446F" w14:textId="77777777" w:rsidR="00AF713F" w:rsidRDefault="00AF713F" w:rsidP="00190E7E">
            <w:pPr>
              <w:pStyle w:val="BodyText"/>
              <w:spacing w:after="0"/>
              <w:rPr>
                <w:ins w:id="3603" w:author="arkat" w:date="2017-10-01T09:15:00Z"/>
              </w:rPr>
            </w:pPr>
          </w:p>
        </w:tc>
        <w:tc>
          <w:tcPr>
            <w:tcW w:w="1050" w:type="dxa"/>
          </w:tcPr>
          <w:p w14:paraId="3DEF0588" w14:textId="130E5343" w:rsidR="00AF713F" w:rsidRDefault="000634A6" w:rsidP="00190E7E">
            <w:pPr>
              <w:pStyle w:val="BodyText"/>
              <w:spacing w:after="0"/>
              <w:rPr>
                <w:ins w:id="3604" w:author="arkat" w:date="2017-10-01T09:15:00Z"/>
              </w:rPr>
            </w:pPr>
            <w:ins w:id="3605" w:author="arkat" w:date="2017-10-02T11:23:00Z">
              <w:r>
                <w:rPr>
                  <w:noProof/>
                  <w:lang w:val="en-US"/>
                </w:rPr>
                <w:drawing>
                  <wp:inline distT="0" distB="0" distL="0" distR="0" wp14:anchorId="279CF53A" wp14:editId="5E49EDCC">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3606" w:author="arkat" w:date="2017-10-01T09:15:00Z"/>
              </w:rPr>
            </w:pPr>
            <w:ins w:id="3607" w:author="arkat" w:date="2017-10-02T11:23:00Z">
              <w:r>
                <w:rPr>
                  <w:noProof/>
                  <w:lang w:val="en-US"/>
                </w:rPr>
                <w:drawing>
                  <wp:inline distT="0" distB="0" distL="0" distR="0" wp14:anchorId="5534ABFA" wp14:editId="553483AC">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3608" w:author="arkat" w:date="2017-10-01T09:15:00Z"/>
        </w:trPr>
        <w:tc>
          <w:tcPr>
            <w:tcW w:w="1631" w:type="dxa"/>
          </w:tcPr>
          <w:p w14:paraId="3F79B90C" w14:textId="77777777" w:rsidR="00AF713F" w:rsidRPr="00832701" w:rsidRDefault="00AF713F" w:rsidP="00190E7E">
            <w:pPr>
              <w:pStyle w:val="BodyText"/>
              <w:spacing w:after="0"/>
              <w:rPr>
                <w:ins w:id="3609" w:author="arkat" w:date="2017-10-01T09:15:00Z"/>
                <w:lang w:val="en-US"/>
              </w:rPr>
            </w:pPr>
            <w:ins w:id="3610" w:author="arkat" w:date="2017-10-01T09:15:00Z">
              <w:r>
                <w:rPr>
                  <w:lang w:val="en-US"/>
                </w:rPr>
                <w:lastRenderedPageBreak/>
                <w:t>Link</w:t>
              </w:r>
            </w:ins>
          </w:p>
        </w:tc>
        <w:tc>
          <w:tcPr>
            <w:tcW w:w="1049" w:type="dxa"/>
          </w:tcPr>
          <w:p w14:paraId="3BBCD607" w14:textId="77777777" w:rsidR="00AF713F" w:rsidRDefault="00AF713F" w:rsidP="00190E7E">
            <w:pPr>
              <w:pStyle w:val="BodyText"/>
              <w:spacing w:after="0"/>
              <w:rPr>
                <w:ins w:id="3611" w:author="arkat" w:date="2017-10-01T09:15:00Z"/>
              </w:rPr>
            </w:pPr>
          </w:p>
        </w:tc>
        <w:tc>
          <w:tcPr>
            <w:tcW w:w="1049" w:type="dxa"/>
          </w:tcPr>
          <w:p w14:paraId="566BAE1F" w14:textId="1D5385BA" w:rsidR="00AF713F" w:rsidRDefault="000634A6" w:rsidP="00190E7E">
            <w:pPr>
              <w:pStyle w:val="BodyText"/>
              <w:spacing w:after="0"/>
              <w:rPr>
                <w:ins w:id="3612" w:author="arkat" w:date="2017-10-01T09:15:00Z"/>
              </w:rPr>
            </w:pPr>
            <w:ins w:id="3613" w:author="arkat" w:date="2017-10-02T11:25:00Z">
              <w:r>
                <w:rPr>
                  <w:noProof/>
                  <w:lang w:val="en-US"/>
                </w:rPr>
                <w:drawing>
                  <wp:inline distT="0" distB="0" distL="0" distR="0" wp14:anchorId="283DE2F7" wp14:editId="5AAC5225">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3614" w:author="arkat" w:date="2017-10-01T09:15:00Z"/>
              </w:rPr>
            </w:pPr>
            <w:ins w:id="3615" w:author="arkat" w:date="2017-10-02T11:24:00Z">
              <w:r>
                <w:rPr>
                  <w:noProof/>
                  <w:lang w:val="en-US"/>
                </w:rPr>
                <w:drawing>
                  <wp:inline distT="0" distB="0" distL="0" distR="0" wp14:anchorId="239197BB" wp14:editId="1FD84E87">
                    <wp:extent cx="380365" cy="377825"/>
                    <wp:effectExtent l="0" t="0" r="63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4864"/>
                            <a:stretch/>
                          </pic:blipFill>
                          <pic:spPr bwMode="auto">
                            <a:xfrm>
                              <a:off x="0" y="0"/>
                              <a:ext cx="383999" cy="381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3616" w:author="arkat" w:date="2017-10-01T09:15:00Z"/>
              </w:rPr>
            </w:pPr>
          </w:p>
        </w:tc>
        <w:tc>
          <w:tcPr>
            <w:tcW w:w="1050" w:type="dxa"/>
          </w:tcPr>
          <w:p w14:paraId="603ABBF2" w14:textId="77777777" w:rsidR="00AF713F" w:rsidRDefault="00AF713F" w:rsidP="00190E7E">
            <w:pPr>
              <w:pStyle w:val="BodyText"/>
              <w:spacing w:after="0"/>
              <w:rPr>
                <w:ins w:id="3617" w:author="arkat" w:date="2017-10-01T09:15:00Z"/>
              </w:rPr>
            </w:pPr>
          </w:p>
        </w:tc>
        <w:tc>
          <w:tcPr>
            <w:tcW w:w="1050" w:type="dxa"/>
          </w:tcPr>
          <w:p w14:paraId="48492E8C" w14:textId="77777777" w:rsidR="00AF713F" w:rsidRDefault="00AF713F" w:rsidP="00190E7E">
            <w:pPr>
              <w:pStyle w:val="BodyText"/>
              <w:spacing w:after="0"/>
              <w:rPr>
                <w:ins w:id="3618" w:author="arkat" w:date="2017-10-01T09:15:00Z"/>
              </w:rPr>
            </w:pPr>
          </w:p>
        </w:tc>
      </w:tr>
      <w:tr w:rsidR="00AF713F" w14:paraId="1BA06154" w14:textId="77777777" w:rsidTr="00190E7E">
        <w:trPr>
          <w:ins w:id="3619" w:author="arkat" w:date="2017-10-01T09:15:00Z"/>
        </w:trPr>
        <w:tc>
          <w:tcPr>
            <w:tcW w:w="1631" w:type="dxa"/>
          </w:tcPr>
          <w:p w14:paraId="14A59A1A" w14:textId="77777777" w:rsidR="00AF713F" w:rsidRPr="00832701" w:rsidRDefault="00AF713F" w:rsidP="00190E7E">
            <w:pPr>
              <w:pStyle w:val="BodyText"/>
              <w:spacing w:after="0"/>
              <w:rPr>
                <w:ins w:id="3620" w:author="arkat" w:date="2017-10-01T09:15:00Z"/>
                <w:lang w:val="en-US"/>
              </w:rPr>
            </w:pPr>
            <w:ins w:id="3621"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3622" w:author="arkat" w:date="2017-10-01T09:15:00Z"/>
                <w:lang w:val="en-US"/>
                <w:rPrChange w:id="3623" w:author="arkat" w:date="2017-10-02T11:26:00Z">
                  <w:rPr>
                    <w:ins w:id="3624" w:author="arkat" w:date="2017-10-01T09:15:00Z"/>
                  </w:rPr>
                </w:rPrChange>
              </w:rPr>
            </w:pPr>
            <w:ins w:id="3625" w:author="arkat" w:date="2017-10-02T11:26:00Z">
              <w:r>
                <w:rPr>
                  <w:noProof/>
                  <w:lang w:val="en-US"/>
                </w:rPr>
                <w:drawing>
                  <wp:inline distT="0" distB="0" distL="0" distR="0" wp14:anchorId="7A1129A9" wp14:editId="484958E6">
                    <wp:extent cx="380365" cy="386862"/>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3306"/>
                            <a:stretch/>
                          </pic:blipFill>
                          <pic:spPr bwMode="auto">
                            <a:xfrm>
                              <a:off x="0" y="0"/>
                              <a:ext cx="380952" cy="387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3626" w:author="arkat" w:date="2017-10-01T09:15:00Z"/>
              </w:rPr>
            </w:pPr>
            <w:ins w:id="3627" w:author="arkat" w:date="2017-10-02T11:27:00Z">
              <w:r>
                <w:rPr>
                  <w:noProof/>
                  <w:lang w:val="en-US"/>
                </w:rPr>
                <w:drawing>
                  <wp:inline distT="0" distB="0" distL="0" distR="0" wp14:anchorId="3B76BA15" wp14:editId="40E450D0">
                    <wp:extent cx="380365" cy="386715"/>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3628" w:author="arkat" w:date="2017-10-01T09:15:00Z"/>
              </w:rPr>
            </w:pPr>
            <w:ins w:id="3629" w:author="arkat" w:date="2017-10-02T11:27:00Z">
              <w:r>
                <w:rPr>
                  <w:noProof/>
                  <w:lang w:val="en-US"/>
                </w:rPr>
                <w:drawing>
                  <wp:inline distT="0" distB="0" distL="0" distR="0" wp14:anchorId="06117D7F" wp14:editId="11FD0C90">
                    <wp:extent cx="380365" cy="38671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3630" w:author="arkat" w:date="2017-10-01T09:15:00Z"/>
              </w:rPr>
            </w:pPr>
            <w:ins w:id="3631" w:author="arkat" w:date="2017-10-02T11:27:00Z">
              <w:r>
                <w:rPr>
                  <w:noProof/>
                  <w:lang w:val="en-US"/>
                </w:rPr>
                <w:drawing>
                  <wp:inline distT="0" distB="0" distL="0" distR="0" wp14:anchorId="7B758E00" wp14:editId="33D7B15A">
                    <wp:extent cx="380365" cy="386715"/>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3632" w:author="arkat" w:date="2017-10-01T09:15:00Z"/>
              </w:rPr>
            </w:pPr>
            <w:ins w:id="3633" w:author="arkat" w:date="2017-10-02T11:27:00Z">
              <w:r>
                <w:rPr>
                  <w:noProof/>
                  <w:lang w:val="en-US"/>
                </w:rPr>
                <w:drawing>
                  <wp:inline distT="0" distB="0" distL="0" distR="0" wp14:anchorId="29A35BEB" wp14:editId="74BB96A5">
                    <wp:extent cx="380365" cy="386715"/>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3634" w:author="arkat" w:date="2017-10-01T09:15:00Z"/>
              </w:rPr>
            </w:pPr>
            <w:ins w:id="3635" w:author="arkat" w:date="2017-10-02T11:27:00Z">
              <w:r>
                <w:rPr>
                  <w:noProof/>
                  <w:lang w:val="en-US"/>
                </w:rPr>
                <w:drawing>
                  <wp:inline distT="0" distB="0" distL="0" distR="0" wp14:anchorId="18261973" wp14:editId="5B8F26AF">
                    <wp:extent cx="380365" cy="386715"/>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3636" w:author="arkat" w:date="2017-10-01T09:15:00Z"/>
        </w:trPr>
        <w:tc>
          <w:tcPr>
            <w:tcW w:w="1631" w:type="dxa"/>
          </w:tcPr>
          <w:p w14:paraId="72C286C4" w14:textId="77777777" w:rsidR="00AF713F" w:rsidRPr="00832701" w:rsidRDefault="00AF713F" w:rsidP="00190E7E">
            <w:pPr>
              <w:pStyle w:val="BodyText"/>
              <w:spacing w:after="0"/>
              <w:rPr>
                <w:ins w:id="3637" w:author="arkat" w:date="2017-10-01T09:15:00Z"/>
                <w:lang w:val="en-US"/>
              </w:rPr>
            </w:pPr>
            <w:ins w:id="3638" w:author="arkat" w:date="2017-10-01T09:15:00Z">
              <w:r>
                <w:rPr>
                  <w:lang w:val="en-US"/>
                </w:rPr>
                <w:t>Terminate</w:t>
              </w:r>
            </w:ins>
          </w:p>
        </w:tc>
        <w:tc>
          <w:tcPr>
            <w:tcW w:w="1049" w:type="dxa"/>
          </w:tcPr>
          <w:p w14:paraId="2BB8F056" w14:textId="72827314" w:rsidR="00AF713F" w:rsidRDefault="00AF713F" w:rsidP="00190E7E">
            <w:pPr>
              <w:pStyle w:val="BodyText"/>
              <w:spacing w:after="0"/>
              <w:rPr>
                <w:ins w:id="3639" w:author="arkat" w:date="2017-10-01T09:15:00Z"/>
              </w:rPr>
            </w:pPr>
          </w:p>
        </w:tc>
        <w:tc>
          <w:tcPr>
            <w:tcW w:w="1049" w:type="dxa"/>
          </w:tcPr>
          <w:p w14:paraId="70E8D2B4" w14:textId="11B7870D" w:rsidR="00AF713F" w:rsidRDefault="00AF713F" w:rsidP="00190E7E">
            <w:pPr>
              <w:pStyle w:val="BodyText"/>
              <w:spacing w:after="0"/>
              <w:rPr>
                <w:ins w:id="3640" w:author="arkat" w:date="2017-10-01T09:15:00Z"/>
              </w:rPr>
            </w:pPr>
          </w:p>
        </w:tc>
        <w:tc>
          <w:tcPr>
            <w:tcW w:w="1050" w:type="dxa"/>
          </w:tcPr>
          <w:p w14:paraId="2EE83DD3" w14:textId="77777777" w:rsidR="00AF713F" w:rsidRDefault="00AF713F" w:rsidP="00190E7E">
            <w:pPr>
              <w:pStyle w:val="BodyText"/>
              <w:spacing w:after="0"/>
              <w:rPr>
                <w:ins w:id="3641" w:author="arkat" w:date="2017-10-01T09:15:00Z"/>
              </w:rPr>
            </w:pPr>
          </w:p>
        </w:tc>
        <w:tc>
          <w:tcPr>
            <w:tcW w:w="1050" w:type="dxa"/>
          </w:tcPr>
          <w:p w14:paraId="1E989A00" w14:textId="77777777" w:rsidR="00AF713F" w:rsidRDefault="00AF713F" w:rsidP="00190E7E">
            <w:pPr>
              <w:pStyle w:val="BodyText"/>
              <w:spacing w:after="0"/>
              <w:rPr>
                <w:ins w:id="3642" w:author="arkat" w:date="2017-10-01T09:15:00Z"/>
              </w:rPr>
            </w:pPr>
            <w:ins w:id="3643" w:author="arkat" w:date="2017-10-01T09:15:00Z">
              <w:r w:rsidRPr="00A42612">
                <w:rPr>
                  <w:noProof/>
                  <w:szCs w:val="24"/>
                  <w:lang w:val="en-US"/>
                </w:rPr>
                <w:drawing>
                  <wp:inline distT="0" distB="0" distL="0" distR="0" wp14:anchorId="179370DF" wp14:editId="1DCBF366">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3644" w:author="arkat" w:date="2017-10-01T09:15:00Z"/>
              </w:rPr>
            </w:pPr>
          </w:p>
        </w:tc>
        <w:tc>
          <w:tcPr>
            <w:tcW w:w="1050" w:type="dxa"/>
          </w:tcPr>
          <w:p w14:paraId="6A6601BC" w14:textId="77777777" w:rsidR="00AF713F" w:rsidRDefault="00AF713F" w:rsidP="00190E7E">
            <w:pPr>
              <w:pStyle w:val="BodyText"/>
              <w:spacing w:after="0"/>
              <w:rPr>
                <w:ins w:id="3645" w:author="arkat" w:date="2017-10-01T09:15:00Z"/>
              </w:rPr>
            </w:pPr>
          </w:p>
        </w:tc>
      </w:tr>
      <w:tr w:rsidR="00AF713F" w14:paraId="6C7DE0D5" w14:textId="77777777" w:rsidTr="00190E7E">
        <w:trPr>
          <w:ins w:id="3646" w:author="arkat" w:date="2017-10-01T09:15:00Z"/>
        </w:trPr>
        <w:tc>
          <w:tcPr>
            <w:tcW w:w="1631" w:type="dxa"/>
          </w:tcPr>
          <w:p w14:paraId="2BD5B7AB" w14:textId="77777777" w:rsidR="00AF713F" w:rsidRDefault="00AF713F" w:rsidP="00190E7E">
            <w:pPr>
              <w:pStyle w:val="BodyText"/>
              <w:spacing w:after="0"/>
              <w:rPr>
                <w:ins w:id="3647" w:author="arkat" w:date="2017-10-01T09:15:00Z"/>
                <w:lang w:val="en-US"/>
              </w:rPr>
            </w:pPr>
            <w:ins w:id="3648" w:author="arkat" w:date="2017-10-01T09:15:00Z">
              <w:r>
                <w:rPr>
                  <w:lang w:val="en-US"/>
                </w:rPr>
                <w:t>Multiple</w:t>
              </w:r>
            </w:ins>
          </w:p>
        </w:tc>
        <w:tc>
          <w:tcPr>
            <w:tcW w:w="1049" w:type="dxa"/>
          </w:tcPr>
          <w:p w14:paraId="40F3DC02" w14:textId="54FBF141" w:rsidR="00AF713F" w:rsidRDefault="000634A6" w:rsidP="00190E7E">
            <w:pPr>
              <w:pStyle w:val="BodyText"/>
              <w:spacing w:after="0"/>
              <w:rPr>
                <w:ins w:id="3649" w:author="arkat" w:date="2017-10-01T09:15:00Z"/>
              </w:rPr>
            </w:pPr>
            <w:ins w:id="3650" w:author="arkat" w:date="2017-10-02T11:29:00Z">
              <w:r>
                <w:rPr>
                  <w:noProof/>
                  <w:lang w:val="en-US"/>
                </w:rPr>
                <w:drawing>
                  <wp:inline distT="0" distB="0" distL="0" distR="0" wp14:anchorId="60631C6F" wp14:editId="34455224">
                    <wp:extent cx="380365" cy="395654"/>
                    <wp:effectExtent l="0" t="0" r="63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1790"/>
                            <a:stretch/>
                          </pic:blipFill>
                          <pic:spPr bwMode="auto">
                            <a:xfrm>
                              <a:off x="0" y="0"/>
                              <a:ext cx="380952" cy="39626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3651" w:author="arkat" w:date="2017-10-01T09:15:00Z"/>
              </w:rPr>
            </w:pPr>
            <w:ins w:id="3652" w:author="arkat" w:date="2017-10-02T11:29:00Z">
              <w:r>
                <w:rPr>
                  <w:noProof/>
                  <w:lang w:val="en-US"/>
                </w:rPr>
                <w:drawing>
                  <wp:inline distT="0" distB="0" distL="0" distR="0" wp14:anchorId="5B498A72" wp14:editId="626D10DC">
                    <wp:extent cx="380365" cy="395605"/>
                    <wp:effectExtent l="0" t="0" r="635"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3653" w:author="arkat" w:date="2017-10-01T09:15:00Z"/>
              </w:rPr>
            </w:pPr>
            <w:ins w:id="3654" w:author="arkat" w:date="2017-10-02T11:29:00Z">
              <w:r>
                <w:rPr>
                  <w:noProof/>
                  <w:lang w:val="en-US"/>
                </w:rPr>
                <w:drawing>
                  <wp:inline distT="0" distB="0" distL="0" distR="0" wp14:anchorId="45E79602" wp14:editId="0D2CA356">
                    <wp:extent cx="380365" cy="395605"/>
                    <wp:effectExtent l="0" t="0" r="63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3655" w:author="arkat" w:date="2017-10-01T09:15:00Z"/>
              </w:rPr>
            </w:pPr>
            <w:ins w:id="3656" w:author="arkat" w:date="2017-10-02T11:29:00Z">
              <w:r>
                <w:rPr>
                  <w:noProof/>
                  <w:lang w:val="en-US"/>
                </w:rPr>
                <w:drawing>
                  <wp:inline distT="0" distB="0" distL="0" distR="0" wp14:anchorId="71F4D155" wp14:editId="0482E4CD">
                    <wp:extent cx="380365" cy="395605"/>
                    <wp:effectExtent l="0" t="0" r="63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3657" w:author="arkat" w:date="2017-10-01T09:15:00Z"/>
              </w:rPr>
            </w:pPr>
            <w:ins w:id="3658" w:author="arkat" w:date="2017-10-02T11:29:00Z">
              <w:r>
                <w:rPr>
                  <w:noProof/>
                  <w:lang w:val="en-US"/>
                </w:rPr>
                <w:drawing>
                  <wp:inline distT="0" distB="0" distL="0" distR="0" wp14:anchorId="10BA6419" wp14:editId="2C9035AF">
                    <wp:extent cx="380365" cy="395605"/>
                    <wp:effectExtent l="0" t="0" r="63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3659" w:author="arkat" w:date="2017-10-01T09:15:00Z"/>
              </w:rPr>
            </w:pPr>
            <w:ins w:id="3660" w:author="arkat" w:date="2017-10-02T11:29:00Z">
              <w:r>
                <w:rPr>
                  <w:noProof/>
                  <w:lang w:val="en-US"/>
                </w:rPr>
                <w:drawing>
                  <wp:inline distT="0" distB="0" distL="0" distR="0" wp14:anchorId="0F151412" wp14:editId="336850AB">
                    <wp:extent cx="380365" cy="395605"/>
                    <wp:effectExtent l="0" t="0" r="635"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3661" w:author="arkat" w:date="2017-10-01T09:15:00Z"/>
        </w:trPr>
        <w:tc>
          <w:tcPr>
            <w:tcW w:w="1631" w:type="dxa"/>
          </w:tcPr>
          <w:p w14:paraId="34274031" w14:textId="77777777" w:rsidR="00AF713F" w:rsidRDefault="00AF713F" w:rsidP="00190E7E">
            <w:pPr>
              <w:pStyle w:val="BodyText"/>
              <w:spacing w:after="0"/>
              <w:rPr>
                <w:ins w:id="3662" w:author="arkat" w:date="2017-10-01T09:15:00Z"/>
                <w:lang w:val="en-US"/>
              </w:rPr>
            </w:pPr>
            <w:ins w:id="3663"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3664" w:author="arkat" w:date="2017-10-01T09:15:00Z"/>
              </w:rPr>
            </w:pPr>
            <w:ins w:id="3665" w:author="arkat" w:date="2017-10-02T11:30:00Z">
              <w:r>
                <w:rPr>
                  <w:noProof/>
                  <w:lang w:val="en-US"/>
                </w:rPr>
                <w:drawing>
                  <wp:inline distT="0" distB="0" distL="0" distR="0" wp14:anchorId="7832517B" wp14:editId="43EB7EA5">
                    <wp:extent cx="380365" cy="395653"/>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1"/>
                            <a:stretch/>
                          </pic:blipFill>
                          <pic:spPr bwMode="auto">
                            <a:xfrm>
                              <a:off x="0" y="0"/>
                              <a:ext cx="380952"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3666" w:author="arkat" w:date="2017-10-01T09:15:00Z"/>
              </w:rPr>
            </w:pPr>
            <w:ins w:id="3667" w:author="arkat" w:date="2017-10-02T11:30:00Z">
              <w:r>
                <w:rPr>
                  <w:noProof/>
                  <w:lang w:val="en-US"/>
                </w:rPr>
                <w:drawing>
                  <wp:inline distT="0" distB="0" distL="0" distR="0" wp14:anchorId="15D6B9E8" wp14:editId="3C666791">
                    <wp:extent cx="391404" cy="395605"/>
                    <wp:effectExtent l="0" t="0" r="889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902" b="31798"/>
                            <a:stretch/>
                          </pic:blipFill>
                          <pic:spPr bwMode="auto">
                            <a:xfrm>
                              <a:off x="0" y="0"/>
                              <a:ext cx="392008"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3668" w:author="arkat" w:date="2017-10-01T09:15:00Z"/>
              </w:rPr>
            </w:pPr>
          </w:p>
        </w:tc>
        <w:tc>
          <w:tcPr>
            <w:tcW w:w="1050" w:type="dxa"/>
          </w:tcPr>
          <w:p w14:paraId="4CBE6675" w14:textId="77777777" w:rsidR="00AF713F" w:rsidRDefault="00AF713F" w:rsidP="00190E7E">
            <w:pPr>
              <w:pStyle w:val="BodyText"/>
              <w:spacing w:after="0"/>
              <w:rPr>
                <w:ins w:id="3669" w:author="arkat" w:date="2017-10-01T09:15:00Z"/>
              </w:rPr>
            </w:pPr>
          </w:p>
        </w:tc>
        <w:tc>
          <w:tcPr>
            <w:tcW w:w="1050" w:type="dxa"/>
          </w:tcPr>
          <w:p w14:paraId="3F6D7789" w14:textId="11146D62" w:rsidR="00AF713F" w:rsidRDefault="000634A6" w:rsidP="00190E7E">
            <w:pPr>
              <w:pStyle w:val="BodyText"/>
              <w:spacing w:after="0"/>
              <w:rPr>
                <w:ins w:id="3670" w:author="arkat" w:date="2017-10-01T09:15:00Z"/>
              </w:rPr>
            </w:pPr>
            <w:ins w:id="3671" w:author="arkat" w:date="2017-10-02T11:29:00Z">
              <w:r>
                <w:rPr>
                  <w:noProof/>
                  <w:lang w:val="en-US"/>
                </w:rPr>
                <w:drawing>
                  <wp:inline distT="0" distB="0" distL="0" distR="0" wp14:anchorId="57B50FDB" wp14:editId="3FA00788">
                    <wp:extent cx="380365" cy="395605"/>
                    <wp:effectExtent l="0" t="0" r="63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3672" w:author="arkat" w:date="2017-10-01T09:15:00Z"/>
              </w:rPr>
            </w:pPr>
            <w:ins w:id="3673" w:author="arkat" w:date="2017-10-02T11:30:00Z">
              <w:r>
                <w:rPr>
                  <w:noProof/>
                  <w:lang w:val="en-US"/>
                </w:rPr>
                <w:drawing>
                  <wp:inline distT="0" distB="0" distL="0" distR="0" wp14:anchorId="6BFA2730" wp14:editId="794DCEC9">
                    <wp:extent cx="380365" cy="395605"/>
                    <wp:effectExtent l="0" t="0" r="63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3674" w:author="arkat" w:date="2017-10-01T08:59:00Z"/>
          <w:rPrChange w:id="3675" w:author="arkat" w:date="2017-10-01T09:15:00Z">
            <w:rPr>
              <w:ins w:id="3676" w:author="arkat" w:date="2017-10-01T08:59:00Z"/>
              <w:i/>
              <w:lang w:val="en-US"/>
            </w:rPr>
          </w:rPrChange>
        </w:rPr>
        <w:pPrChange w:id="3677" w:author="arkat" w:date="2017-10-02T21:37:00Z">
          <w:pPr>
            <w:pStyle w:val="BodyText"/>
            <w:spacing w:after="0"/>
            <w:ind w:firstLine="284"/>
          </w:pPr>
        </w:pPrChange>
      </w:pPr>
      <w:bookmarkStart w:id="3678" w:name="_Toc494920100"/>
      <w:ins w:id="3679" w:author="arkat" w:date="2017-10-02T21:36:00Z">
        <w:r>
          <w:t xml:space="preserve">Diadopsi dari: </w:t>
        </w:r>
        <w:r>
          <w:fldChar w:fldCharType="begin" w:fldLock="1"/>
        </w:r>
      </w:ins>
      <w:ins w:id="3680"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3681"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3682" w:author="arkat" w:date="2017-10-02T21:37:00Z">
        <w:r w:rsidRPr="006B14FD" w:rsidDel="006B14FD">
          <w:rPr>
            <w:noProof/>
          </w:rPr>
          <w:delText>(</w:delText>
        </w:r>
      </w:del>
      <w:r w:rsidRPr="006B14FD">
        <w:rPr>
          <w:noProof/>
        </w:rPr>
        <w:t>OMG</w:t>
      </w:r>
      <w:ins w:id="3683" w:author="arkat" w:date="2017-10-02T21:37:00Z">
        <w:r>
          <w:rPr>
            <w:noProof/>
          </w:rPr>
          <w:t xml:space="preserve"> (</w:t>
        </w:r>
      </w:ins>
      <w:del w:id="3684" w:author="arkat" w:date="2017-10-02T21:37:00Z">
        <w:r w:rsidRPr="006B14FD" w:rsidDel="006B14FD">
          <w:rPr>
            <w:noProof/>
          </w:rPr>
          <w:delText xml:space="preserve">, </w:delText>
        </w:r>
      </w:del>
      <w:r w:rsidRPr="006B14FD">
        <w:rPr>
          <w:noProof/>
        </w:rPr>
        <w:t>2011)</w:t>
      </w:r>
      <w:bookmarkEnd w:id="3678"/>
      <w:ins w:id="3685"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3686" w:author="arkat" w:date="2017-10-02T22:43:00Z"/>
          <w:i/>
          <w:lang w:val="en-US"/>
          <w:rPrChange w:id="3687" w:author="arkat" w:date="2017-10-02T22:43:00Z">
            <w:rPr>
              <w:ins w:id="3688" w:author="arkat" w:date="2017-10-02T22:43:00Z"/>
              <w:lang w:val="en-US"/>
            </w:rPr>
          </w:rPrChange>
        </w:rPr>
        <w:pPrChange w:id="3689" w:author="arkat" w:date="2017-10-02T22:41:00Z">
          <w:pPr>
            <w:pStyle w:val="BodyText"/>
            <w:spacing w:after="0"/>
            <w:ind w:firstLine="284"/>
          </w:pPr>
        </w:pPrChange>
      </w:pPr>
      <w:ins w:id="3690" w:author="arkat" w:date="2017-10-01T08:57:00Z">
        <w:r w:rsidRPr="005B2456">
          <w:rPr>
            <w:b/>
            <w:i/>
            <w:lang w:val="en-US"/>
            <w:rPrChange w:id="3691" w:author="arkat" w:date="2017-10-02T22:36:00Z">
              <w:rPr>
                <w:i/>
                <w:lang w:val="en-US"/>
              </w:rPr>
            </w:rPrChange>
          </w:rPr>
          <w:t>Activity</w:t>
        </w:r>
        <w:r w:rsidRPr="00C36A8C">
          <w:rPr>
            <w:i/>
            <w:lang w:val="en-US"/>
          </w:rPr>
          <w:t xml:space="preserve">, </w:t>
        </w:r>
      </w:ins>
      <w:ins w:id="3692" w:author="arkat" w:date="2017-10-01T09:24:00Z">
        <w:r w:rsidR="00316686" w:rsidRPr="00AA7B15">
          <w:rPr>
            <w:lang w:val="en-US"/>
          </w:rPr>
          <w:t xml:space="preserve">terdiri dari </w:t>
        </w:r>
        <w:r w:rsidR="005B2456">
          <w:rPr>
            <w:i/>
            <w:lang w:val="en-US"/>
          </w:rPr>
          <w:t>A</w:t>
        </w:r>
        <w:r w:rsidR="00316686" w:rsidRPr="00AA7B15">
          <w:rPr>
            <w:i/>
            <w:lang w:val="en-US"/>
            <w:rPrChange w:id="3693" w:author="arkat" w:date="2017-10-01T10:14:00Z">
              <w:rPr>
                <w:lang w:val="en-US"/>
              </w:rPr>
            </w:rPrChange>
          </w:rPr>
          <w:t xml:space="preserve">tomic </w:t>
        </w:r>
      </w:ins>
      <w:ins w:id="3694" w:author="arkat" w:date="2017-10-01T09:43:00Z">
        <w:r w:rsidR="005B2456">
          <w:rPr>
            <w:i/>
            <w:lang w:val="en-US"/>
          </w:rPr>
          <w:t>A</w:t>
        </w:r>
        <w:r w:rsidR="00316686" w:rsidRPr="00AA7B15">
          <w:rPr>
            <w:i/>
            <w:lang w:val="en-US"/>
            <w:rPrChange w:id="3695" w:author="arkat" w:date="2017-10-01T10:14:00Z">
              <w:rPr>
                <w:lang w:val="en-US"/>
              </w:rPr>
            </w:rPrChange>
          </w:rPr>
          <w:t>ctivity</w:t>
        </w:r>
        <w:r w:rsidR="00316686" w:rsidRPr="00C36A8C">
          <w:rPr>
            <w:lang w:val="en-US"/>
          </w:rPr>
          <w:t xml:space="preserve"> </w:t>
        </w:r>
      </w:ins>
      <w:ins w:id="3696" w:author="arkat" w:date="2017-10-01T09:24:00Z">
        <w:r w:rsidR="00316686" w:rsidRPr="00AA7B15">
          <w:rPr>
            <w:lang w:val="en-US"/>
          </w:rPr>
          <w:t xml:space="preserve">dan </w:t>
        </w:r>
        <w:r w:rsidR="005B2456">
          <w:rPr>
            <w:i/>
            <w:lang w:val="en-US"/>
          </w:rPr>
          <w:t>Compound A</w:t>
        </w:r>
        <w:r w:rsidR="00316686" w:rsidRPr="00AA7B15">
          <w:rPr>
            <w:i/>
            <w:lang w:val="en-US"/>
            <w:rPrChange w:id="3697" w:author="arkat" w:date="2017-10-01T10:14:00Z">
              <w:rPr>
                <w:lang w:val="en-US"/>
              </w:rPr>
            </w:rPrChange>
          </w:rPr>
          <w:t>ctivity</w:t>
        </w:r>
      </w:ins>
      <w:ins w:id="3698"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3699" w:author="arkat" w:date="2017-10-01T09:29:00Z"/>
          <w:i/>
          <w:lang w:val="en-US"/>
          <w:rPrChange w:id="3700" w:author="arkat" w:date="2017-10-01T09:29:00Z">
            <w:rPr>
              <w:ins w:id="3701" w:author="arkat" w:date="2017-10-01T09:29:00Z"/>
              <w:lang w:val="en-US"/>
            </w:rPr>
          </w:rPrChange>
        </w:rPr>
        <w:pPrChange w:id="3702" w:author="arkat" w:date="2017-10-02T22:43:00Z">
          <w:pPr>
            <w:pStyle w:val="BodyText"/>
            <w:spacing w:after="0"/>
            <w:ind w:firstLine="284"/>
          </w:pPr>
        </w:pPrChange>
      </w:pPr>
      <w:ins w:id="3703" w:author="arkat" w:date="2017-10-01T09:43:00Z">
        <w:r>
          <w:rPr>
            <w:i/>
            <w:lang w:val="en-US"/>
          </w:rPr>
          <w:t>A</w:t>
        </w:r>
        <w:r w:rsidR="00316686" w:rsidRPr="00AA7B15">
          <w:rPr>
            <w:i/>
            <w:lang w:val="en-US"/>
            <w:rPrChange w:id="3704"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3705" w:author="arkat" w:date="2017-10-01T10:14:00Z">
              <w:rPr>
                <w:lang w:val="en-US"/>
              </w:rPr>
            </w:rPrChange>
          </w:rPr>
          <w:t>Task</w:t>
        </w:r>
        <w:r w:rsidR="00316686" w:rsidRPr="00C36A8C">
          <w:rPr>
            <w:lang w:val="en-US"/>
          </w:rPr>
          <w:t xml:space="preserve"> dan </w:t>
        </w:r>
      </w:ins>
      <w:ins w:id="3706" w:author="arkat" w:date="2017-10-01T09:44:00Z">
        <w:r w:rsidR="00316686" w:rsidRPr="00AA7B15">
          <w:rPr>
            <w:i/>
            <w:lang w:val="en-US"/>
            <w:rPrChange w:id="3707" w:author="arkat" w:date="2017-10-01T10:14:00Z">
              <w:rPr>
                <w:lang w:val="en-US"/>
              </w:rPr>
            </w:rPrChange>
          </w:rPr>
          <w:t>Choreography</w:t>
        </w:r>
        <w:r w:rsidR="00316686" w:rsidRPr="00AA7B15">
          <w:rPr>
            <w:lang w:val="en-US"/>
            <w:rPrChange w:id="3708" w:author="arkat" w:date="2017-10-01T10:13:00Z">
              <w:rPr>
                <w:i/>
                <w:lang w:val="en-US"/>
              </w:rPr>
            </w:rPrChange>
          </w:rPr>
          <w:t>.</w:t>
        </w:r>
      </w:ins>
      <w:ins w:id="3709"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3710" w:author="arkat" w:date="2017-10-01T09:28:00Z"/>
          <w:i/>
          <w:rPrChange w:id="3711" w:author="arkat" w:date="2017-10-01T09:28:00Z">
            <w:rPr>
              <w:ins w:id="3712" w:author="arkat" w:date="2017-10-01T09:28:00Z"/>
              <w:lang w:val="en-US"/>
            </w:rPr>
          </w:rPrChange>
        </w:rPr>
        <w:pPrChange w:id="3713"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3714">
          <w:tblGrid>
            <w:gridCol w:w="108"/>
            <w:gridCol w:w="1341"/>
            <w:gridCol w:w="108"/>
            <w:gridCol w:w="1980"/>
            <w:gridCol w:w="108"/>
          </w:tblGrid>
        </w:tblGridChange>
      </w:tblGrid>
      <w:tr w:rsidR="00AA7B15" w:rsidRPr="00B61FBE" w14:paraId="5E3AD6B4" w14:textId="77777777" w:rsidTr="00191547">
        <w:trPr>
          <w:jc w:val="center"/>
          <w:ins w:id="3715" w:author="arkat" w:date="2017-10-01T09:28:00Z"/>
        </w:trPr>
        <w:tc>
          <w:tcPr>
            <w:tcW w:w="0" w:type="auto"/>
            <w:vAlign w:val="center"/>
          </w:tcPr>
          <w:p w14:paraId="5C99AE44" w14:textId="77777777" w:rsidR="00191547" w:rsidRPr="00B61FBE" w:rsidRDefault="00191547">
            <w:pPr>
              <w:rPr>
                <w:ins w:id="3716" w:author="arkat" w:date="2017-10-01T09:28:00Z"/>
                <w:rPrChange w:id="3717" w:author="arkat" w:date="2017-10-02T08:56:00Z">
                  <w:rPr>
                    <w:ins w:id="3718" w:author="arkat" w:date="2017-10-01T09:28:00Z"/>
                    <w:i/>
                    <w:lang w:val="en-US"/>
                  </w:rPr>
                </w:rPrChange>
              </w:rPr>
              <w:pPrChange w:id="3719" w:author="arkat" w:date="2017-10-02T08:56:00Z">
                <w:pPr>
                  <w:pStyle w:val="BodyText"/>
                  <w:spacing w:after="0"/>
                </w:pPr>
              </w:pPrChange>
            </w:pPr>
            <w:ins w:id="3720" w:author="arkat" w:date="2017-10-01T09:28:00Z">
              <w:r w:rsidRPr="00161C34">
                <w:rPr>
                  <w:noProof/>
                  <w:lang w:val="en-US"/>
                </w:rPr>
                <w:drawing>
                  <wp:inline distT="0" distB="0" distL="0" distR="0" wp14:anchorId="6BE4B480" wp14:editId="3902E1D1">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3721" w:author="arkat" w:date="2017-10-01T09:28:00Z"/>
                <w:rPrChange w:id="3722" w:author="arkat" w:date="2017-10-02T08:56:00Z">
                  <w:rPr>
                    <w:ins w:id="3723" w:author="arkat" w:date="2017-10-01T09:28:00Z"/>
                    <w:i/>
                    <w:lang w:val="en-US"/>
                  </w:rPr>
                </w:rPrChange>
              </w:rPr>
              <w:pPrChange w:id="3724" w:author="arkat" w:date="2017-10-02T08:56:00Z">
                <w:pPr>
                  <w:pStyle w:val="BodyText"/>
                  <w:spacing w:after="0"/>
                </w:pPr>
              </w:pPrChange>
            </w:pPr>
            <w:ins w:id="3725"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726"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727" w:author="arkat" w:date="2017-10-01T09:28:00Z"/>
          <w:trPrChange w:id="3728" w:author="arkat" w:date="2017-10-01T09:30:00Z">
            <w:trPr>
              <w:gridAfter w:val="0"/>
              <w:jc w:val="center"/>
            </w:trPr>
          </w:trPrChange>
        </w:trPr>
        <w:tc>
          <w:tcPr>
            <w:tcW w:w="0" w:type="auto"/>
            <w:vAlign w:val="center"/>
            <w:tcPrChange w:id="3729" w:author="arkat" w:date="2017-10-01T09:30:00Z">
              <w:tcPr>
                <w:tcW w:w="0" w:type="auto"/>
                <w:gridSpan w:val="2"/>
              </w:tcPr>
            </w:tcPrChange>
          </w:tcPr>
          <w:p w14:paraId="124BA6E3" w14:textId="77777777" w:rsidR="00191547" w:rsidRPr="00B61FBE" w:rsidRDefault="00191547">
            <w:pPr>
              <w:rPr>
                <w:ins w:id="3730" w:author="arkat" w:date="2017-10-01T09:28:00Z"/>
                <w:rPrChange w:id="3731" w:author="arkat" w:date="2017-10-02T08:56:00Z">
                  <w:rPr>
                    <w:ins w:id="3732" w:author="arkat" w:date="2017-10-01T09:28:00Z"/>
                    <w:lang w:val="en-US"/>
                  </w:rPr>
                </w:rPrChange>
              </w:rPr>
              <w:pPrChange w:id="3733" w:author="arkat" w:date="2017-10-02T08:56:00Z">
                <w:pPr>
                  <w:pStyle w:val="BodyText"/>
                  <w:spacing w:after="0"/>
                </w:pPr>
              </w:pPrChange>
            </w:pPr>
            <w:ins w:id="3734" w:author="arkat" w:date="2017-10-01T09:28:00Z">
              <w:r w:rsidRPr="00161C34">
                <w:rPr>
                  <w:noProof/>
                  <w:lang w:val="en-US"/>
                </w:rPr>
                <w:drawing>
                  <wp:inline distT="0" distB="0" distL="0" distR="0" wp14:anchorId="1513F851" wp14:editId="3E9DDEE0">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3735" w:author="arkat" w:date="2017-10-01T09:30:00Z">
              <w:tcPr>
                <w:tcW w:w="0" w:type="auto"/>
                <w:gridSpan w:val="2"/>
              </w:tcPr>
            </w:tcPrChange>
          </w:tcPr>
          <w:p w14:paraId="7B4E10BA" w14:textId="77777777" w:rsidR="00191547" w:rsidRPr="00B61FBE" w:rsidRDefault="00191547">
            <w:pPr>
              <w:rPr>
                <w:ins w:id="3736" w:author="arkat" w:date="2017-10-01T09:28:00Z"/>
                <w:rPrChange w:id="3737" w:author="arkat" w:date="2017-10-02T08:56:00Z">
                  <w:rPr>
                    <w:ins w:id="3738" w:author="arkat" w:date="2017-10-01T09:28:00Z"/>
                    <w:lang w:val="en-US"/>
                  </w:rPr>
                </w:rPrChange>
              </w:rPr>
              <w:pPrChange w:id="3739" w:author="arkat" w:date="2017-10-02T08:56:00Z">
                <w:pPr>
                  <w:pStyle w:val="BodyText"/>
                  <w:spacing w:after="0"/>
                </w:pPr>
              </w:pPrChange>
            </w:pPr>
            <w:ins w:id="3740" w:author="arkat" w:date="2017-10-01T09:28:00Z">
              <w:r w:rsidRPr="00B61FBE">
                <w:rPr>
                  <w:rPrChange w:id="3741"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3742" w:author="arkat" w:date="2017-10-01T09:25:00Z"/>
          <w:b/>
          <w:rPrChange w:id="3743" w:author="arkat" w:date="2017-10-02T21:33:00Z">
            <w:rPr>
              <w:ins w:id="3744" w:author="arkat" w:date="2017-10-01T09:25:00Z"/>
            </w:rPr>
          </w:rPrChange>
        </w:rPr>
        <w:pPrChange w:id="3745" w:author="arkat" w:date="2017-10-01T09:29:00Z">
          <w:pPr>
            <w:pStyle w:val="BodyText"/>
            <w:spacing w:after="0"/>
            <w:ind w:firstLine="284"/>
          </w:pPr>
        </w:pPrChange>
      </w:pPr>
      <w:bookmarkStart w:id="3746" w:name="_Toc494920101"/>
      <w:ins w:id="3747" w:author="arkat" w:date="2017-10-01T09:29:00Z">
        <w:r w:rsidRPr="006B14FD">
          <w:rPr>
            <w:b/>
            <w:rPrChange w:id="3748" w:author="arkat" w:date="2017-10-02T21:33:00Z">
              <w:rPr>
                <w:i/>
              </w:rPr>
            </w:rPrChange>
          </w:rPr>
          <w:t xml:space="preserve">Notasi </w:t>
        </w:r>
        <w:r w:rsidR="006B14FD" w:rsidRPr="006B14FD">
          <w:rPr>
            <w:b/>
            <w:i/>
            <w:rPrChange w:id="3749" w:author="arkat" w:date="2017-10-02T21:34:00Z">
              <w:rPr>
                <w:b/>
              </w:rPr>
            </w:rPrChange>
          </w:rPr>
          <w:t>Task</w:t>
        </w:r>
        <w:r w:rsidR="006B14FD" w:rsidRPr="00E6554F">
          <w:rPr>
            <w:b/>
          </w:rPr>
          <w:t xml:space="preserve"> </w:t>
        </w:r>
      </w:ins>
      <w:ins w:id="3750" w:author="arkat" w:date="2017-10-02T21:34:00Z">
        <w:r w:rsidR="006B14FD">
          <w:rPr>
            <w:b/>
          </w:rPr>
          <w:t xml:space="preserve">dan </w:t>
        </w:r>
        <w:r w:rsidR="006B14FD" w:rsidRPr="006B14FD">
          <w:rPr>
            <w:b/>
            <w:i/>
            <w:rPrChange w:id="3751" w:author="arkat" w:date="2017-10-02T21:34:00Z">
              <w:rPr>
                <w:b/>
              </w:rPr>
            </w:rPrChange>
          </w:rPr>
          <w:t>Choreography</w:t>
        </w:r>
      </w:ins>
      <w:bookmarkEnd w:id="3746"/>
    </w:p>
    <w:p w14:paraId="3BA4BFD9" w14:textId="4D0A8D5F" w:rsidR="009E4B01" w:rsidRPr="00C36A8C" w:rsidRDefault="009E4B01">
      <w:pPr>
        <w:pStyle w:val="BodyText"/>
        <w:numPr>
          <w:ilvl w:val="0"/>
          <w:numId w:val="129"/>
        </w:numPr>
        <w:tabs>
          <w:tab w:val="left" w:pos="450"/>
        </w:tabs>
        <w:spacing w:after="0"/>
        <w:ind w:left="630"/>
        <w:rPr>
          <w:ins w:id="3752" w:author="arkat" w:date="2017-10-01T09:25:00Z"/>
          <w:i/>
          <w:lang w:val="en-US"/>
        </w:rPr>
        <w:pPrChange w:id="3753" w:author="arkat" w:date="2017-10-02T22:42:00Z">
          <w:pPr>
            <w:pStyle w:val="BodyText"/>
            <w:spacing w:after="0"/>
            <w:ind w:firstLine="284"/>
          </w:pPr>
        </w:pPrChange>
      </w:pPr>
      <w:ins w:id="3754" w:author="arkat" w:date="2017-10-01T09:25:00Z">
        <w:r>
          <w:rPr>
            <w:i/>
            <w:lang w:val="en-US"/>
          </w:rPr>
          <w:t xml:space="preserve">Task (Atomic), </w:t>
        </w:r>
        <w:r w:rsidRPr="009E4B01">
          <w:rPr>
            <w:lang w:val="en-US"/>
            <w:rPrChange w:id="3755" w:author="arkat" w:date="2017-10-01T09:26:00Z">
              <w:rPr>
                <w:color w:val="2B2B2B"/>
                <w:szCs w:val="24"/>
                <w:shd w:val="clear" w:color="auto" w:fill="FFFFFF"/>
                <w:lang w:val="en-US"/>
              </w:rPr>
            </w:rPrChange>
          </w:rPr>
          <w:t xml:space="preserve">Aktivitas atomik yang ada di dalam Proses. </w:t>
        </w:r>
        <w:r w:rsidRPr="009E4B01">
          <w:rPr>
            <w:i/>
            <w:lang w:val="en-US"/>
            <w:rPrChange w:id="3756" w:author="arkat" w:date="2017-10-01T09:26:00Z">
              <w:rPr>
                <w:color w:val="2B2B2B"/>
                <w:szCs w:val="24"/>
                <w:shd w:val="clear" w:color="auto" w:fill="FFFFFF"/>
                <w:lang w:val="en-US"/>
              </w:rPr>
            </w:rPrChange>
          </w:rPr>
          <w:t>Task</w:t>
        </w:r>
        <w:r w:rsidRPr="009E4B01">
          <w:rPr>
            <w:lang w:val="en-US"/>
            <w:rPrChange w:id="3757" w:author="arkat" w:date="2017-10-01T09:26:00Z">
              <w:rPr>
                <w:color w:val="2B2B2B"/>
                <w:szCs w:val="24"/>
                <w:shd w:val="clear" w:color="auto" w:fill="FFFFFF"/>
                <w:lang w:val="en-US"/>
              </w:rPr>
            </w:rPrChange>
          </w:rPr>
          <w:t xml:space="preserve"> digun</w:t>
        </w:r>
      </w:ins>
      <w:ins w:id="3758" w:author="arkat" w:date="2017-10-06T08:01:00Z">
        <w:r w:rsidR="008D650E">
          <w:rPr>
            <w:lang w:val="en-US"/>
          </w:rPr>
          <w:t>akan</w:t>
        </w:r>
      </w:ins>
      <w:ins w:id="3759" w:author="arkat" w:date="2017-10-01T09:25:00Z">
        <w:r w:rsidRPr="009E4B01">
          <w:rPr>
            <w:lang w:val="en-US"/>
            <w:rPrChange w:id="3760"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3761" w:author="arkat" w:date="2017-10-01T09:49:00Z"/>
          <w:i/>
          <w:lang w:val="en-US"/>
          <w:rPrChange w:id="3762" w:author="arkat" w:date="2017-10-01T09:49:00Z">
            <w:rPr>
              <w:ins w:id="3763" w:author="arkat" w:date="2017-10-01T09:49:00Z"/>
              <w:lang w:val="en-US"/>
            </w:rPr>
          </w:rPrChange>
        </w:rPr>
        <w:pPrChange w:id="3764" w:author="arkat" w:date="2017-10-02T22:42:00Z">
          <w:pPr>
            <w:pStyle w:val="BodyText"/>
            <w:spacing w:after="0"/>
            <w:ind w:firstLine="284"/>
          </w:pPr>
        </w:pPrChange>
      </w:pPr>
      <w:ins w:id="3765" w:author="arkat" w:date="2017-10-01T09:25:00Z">
        <w:r w:rsidRPr="009E4B01">
          <w:rPr>
            <w:i/>
            <w:lang w:val="en-US"/>
          </w:rPr>
          <w:t>Choreography Task</w:t>
        </w:r>
      </w:ins>
      <w:ins w:id="3766" w:author="arkat" w:date="2017-10-01T09:26:00Z">
        <w:r>
          <w:rPr>
            <w:i/>
            <w:lang w:val="en-US"/>
          </w:rPr>
          <w:t xml:space="preserve">, </w:t>
        </w:r>
        <w:r w:rsidRPr="00832701">
          <w:rPr>
            <w:i/>
            <w:lang w:val="en-US"/>
          </w:rPr>
          <w:t>activity</w:t>
        </w:r>
        <w:r>
          <w:rPr>
            <w:lang w:val="en-US"/>
          </w:rPr>
          <w:t xml:space="preserve"> yang </w:t>
        </w:r>
        <w:r w:rsidRPr="009E4B01">
          <w:rPr>
            <w:i/>
            <w:lang w:val="en-US"/>
            <w:rPrChange w:id="3767"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3768" w:author="arkat" w:date="2017-10-01T09:27:00Z">
        <w:r>
          <w:rPr>
            <w:lang w:val="en-US"/>
          </w:rPr>
          <w:t>.</w:t>
        </w:r>
      </w:ins>
    </w:p>
    <w:p w14:paraId="7CC8B6F8" w14:textId="04B9C9BF" w:rsidR="00A70FC1" w:rsidRDefault="00316686">
      <w:pPr>
        <w:pStyle w:val="BodyText"/>
        <w:spacing w:after="0"/>
        <w:ind w:firstLine="284"/>
        <w:rPr>
          <w:ins w:id="3769" w:author="arkat" w:date="2017-10-01T09:50:00Z"/>
        </w:rPr>
      </w:pPr>
      <w:ins w:id="3770"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3771" w:author="arkat" w:date="2017-10-01T09:50:00Z">
              <w:rPr>
                <w:i/>
                <w:lang w:val="en-US"/>
              </w:rPr>
            </w:rPrChange>
          </w:rPr>
          <w:t xml:space="preserve">, Expanded Sub-Process, </w:t>
        </w:r>
        <w:r w:rsidRPr="00C36A8C">
          <w:rPr>
            <w:i/>
          </w:rPr>
          <w:t xml:space="preserve">Collapsed </w:t>
        </w:r>
        <w:r w:rsidRPr="00316686">
          <w:rPr>
            <w:i/>
            <w:rPrChange w:id="3772" w:author="arkat" w:date="2017-10-01T09:50:00Z">
              <w:rPr>
                <w:i/>
                <w:lang w:val="en-US"/>
              </w:rPr>
            </w:rPrChange>
          </w:rPr>
          <w:t>Choreography</w:t>
        </w:r>
        <w:r w:rsidRPr="00316686">
          <w:rPr>
            <w:rPrChange w:id="3773" w:author="arkat" w:date="2017-10-01T09:49:00Z">
              <w:rPr>
                <w:i/>
                <w:lang w:val="en-US"/>
              </w:rPr>
            </w:rPrChange>
          </w:rPr>
          <w:t xml:space="preserve">, dan </w:t>
        </w:r>
        <w:r w:rsidRPr="00316686">
          <w:rPr>
            <w:i/>
            <w:rPrChange w:id="3774" w:author="arkat" w:date="2017-10-01T09:50:00Z">
              <w:rPr>
                <w:i/>
                <w:lang w:val="en-US"/>
              </w:rPr>
            </w:rPrChange>
          </w:rPr>
          <w:t>Expanded Choreography</w:t>
        </w:r>
        <w:r w:rsidRPr="00316686">
          <w:rPr>
            <w:rPrChange w:id="3775" w:author="arkat" w:date="2017-10-01T09:49:00Z">
              <w:rPr>
                <w:lang w:val="en-US"/>
              </w:rPr>
            </w:rPrChange>
          </w:rPr>
          <w:t xml:space="preserve"> sebagaimana </w:t>
        </w:r>
      </w:ins>
      <w:ins w:id="3776" w:author="arkat" w:date="2017-10-02T21:38:00Z">
        <w:r w:rsidR="006B14FD">
          <w:rPr>
            <w:lang w:val="en-US"/>
          </w:rPr>
          <w:t xml:space="preserve">dijelaskan </w:t>
        </w:r>
      </w:ins>
      <w:ins w:id="3777" w:author="arkat" w:date="2017-10-01T09:49:00Z">
        <w:r w:rsidRPr="00316686">
          <w:rPr>
            <w:rPrChange w:id="3778" w:author="arkat" w:date="2017-10-01T09:49:00Z">
              <w:rPr>
                <w:lang w:val="en-US"/>
              </w:rPr>
            </w:rPrChange>
          </w:rPr>
          <w:t>pada tabel 2.4</w:t>
        </w:r>
      </w:ins>
    </w:p>
    <w:p w14:paraId="72F6D3D6" w14:textId="57FE2475" w:rsidR="00316686" w:rsidRPr="00E6554F" w:rsidRDefault="00316686">
      <w:pPr>
        <w:pStyle w:val="TabelBAB2"/>
        <w:rPr>
          <w:ins w:id="3779" w:author="arkat" w:date="2017-09-28T20:00:00Z"/>
        </w:rPr>
        <w:pPrChange w:id="3780" w:author="arkat" w:date="2017-10-01T10:24:00Z">
          <w:pPr>
            <w:pStyle w:val="BodyText"/>
            <w:spacing w:after="0"/>
            <w:ind w:firstLine="284"/>
          </w:pPr>
        </w:pPrChange>
      </w:pPr>
      <w:bookmarkStart w:id="3781" w:name="_Toc494920139"/>
      <w:ins w:id="3782" w:author="arkat" w:date="2017-10-01T09:50:00Z">
        <w:r w:rsidRPr="00E6554F">
          <w:t xml:space="preserve">Elemen Perluasan </w:t>
        </w:r>
        <w:r w:rsidRPr="00E6554F">
          <w:rPr>
            <w:i/>
          </w:rPr>
          <w:t>Compound Activity</w:t>
        </w:r>
      </w:ins>
      <w:bookmarkEnd w:id="3781"/>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3783"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3784">
          <w:tblGrid>
            <w:gridCol w:w="1345"/>
            <w:gridCol w:w="1620"/>
            <w:gridCol w:w="5400"/>
          </w:tblGrid>
        </w:tblGridChange>
      </w:tblGrid>
      <w:tr w:rsidR="00CB04F0" w:rsidRPr="00A0737A" w14:paraId="5B1E4E70" w14:textId="77777777" w:rsidTr="00AA7B15">
        <w:trPr>
          <w:jc w:val="center"/>
          <w:ins w:id="3785" w:author="arkat" w:date="2017-09-28T20:00:00Z"/>
        </w:trPr>
        <w:tc>
          <w:tcPr>
            <w:tcW w:w="2149" w:type="pct"/>
            <w:gridSpan w:val="2"/>
            <w:tcPrChange w:id="3786" w:author="arkat" w:date="2017-10-01T10:11:00Z">
              <w:tcPr>
                <w:tcW w:w="2965" w:type="dxa"/>
                <w:gridSpan w:val="2"/>
              </w:tcPr>
            </w:tcPrChange>
          </w:tcPr>
          <w:p w14:paraId="2C6C091E" w14:textId="16171E63" w:rsidR="00CB04F0" w:rsidRPr="00A0737A" w:rsidRDefault="00F76467" w:rsidP="00A0737A">
            <w:pPr>
              <w:pStyle w:val="BodyText"/>
              <w:spacing w:after="0"/>
              <w:rPr>
                <w:ins w:id="3787" w:author="arkat" w:date="2017-09-28T20:00:00Z"/>
                <w:b/>
                <w:rPrChange w:id="3788" w:author="arkat" w:date="2017-09-29T11:00:00Z">
                  <w:rPr>
                    <w:ins w:id="3789" w:author="arkat" w:date="2017-09-28T20:00:00Z"/>
                  </w:rPr>
                </w:rPrChange>
              </w:rPr>
            </w:pPr>
            <w:ins w:id="3790" w:author="arkat" w:date="2017-09-28T20:00:00Z">
              <w:r w:rsidRPr="00C36A8C">
                <w:rPr>
                  <w:b/>
                  <w:lang w:val="en-US"/>
                </w:rPr>
                <w:t>Elemen</w:t>
              </w:r>
            </w:ins>
          </w:p>
        </w:tc>
        <w:tc>
          <w:tcPr>
            <w:tcW w:w="2851" w:type="pct"/>
            <w:tcPrChange w:id="3791" w:author="arkat" w:date="2017-10-01T10:11:00Z">
              <w:tcPr>
                <w:tcW w:w="5400" w:type="dxa"/>
              </w:tcPr>
            </w:tcPrChange>
          </w:tcPr>
          <w:p w14:paraId="47A68A8E" w14:textId="77777777" w:rsidR="00CB04F0" w:rsidRPr="00A0737A" w:rsidRDefault="00CB04F0" w:rsidP="00A0737A">
            <w:pPr>
              <w:pStyle w:val="BodyText"/>
              <w:spacing w:after="0"/>
              <w:rPr>
                <w:ins w:id="3792" w:author="arkat" w:date="2017-09-28T20:00:00Z"/>
                <w:b/>
                <w:lang w:val="en-US"/>
                <w:rPrChange w:id="3793" w:author="arkat" w:date="2017-09-29T11:00:00Z">
                  <w:rPr>
                    <w:ins w:id="3794" w:author="arkat" w:date="2017-09-28T20:00:00Z"/>
                    <w:lang w:val="en-US"/>
                  </w:rPr>
                </w:rPrChange>
              </w:rPr>
            </w:pPr>
            <w:ins w:id="3795" w:author="arkat" w:date="2017-09-28T20:00:00Z">
              <w:r w:rsidRPr="00A0737A">
                <w:rPr>
                  <w:b/>
                  <w:lang w:val="en-US"/>
                  <w:rPrChange w:id="3796" w:author="arkat" w:date="2017-09-29T11:00:00Z">
                    <w:rPr>
                      <w:lang w:val="en-US"/>
                    </w:rPr>
                  </w:rPrChange>
                </w:rPr>
                <w:t>Deskripsi</w:t>
              </w:r>
            </w:ins>
          </w:p>
        </w:tc>
      </w:tr>
      <w:tr w:rsidR="004616F6" w14:paraId="1197E751" w14:textId="77777777" w:rsidTr="00AA7B15">
        <w:trPr>
          <w:jc w:val="center"/>
          <w:ins w:id="3797" w:author="arkat" w:date="2017-09-28T20:37:00Z"/>
        </w:trPr>
        <w:tc>
          <w:tcPr>
            <w:tcW w:w="1019" w:type="pct"/>
            <w:vAlign w:val="center"/>
            <w:tcPrChange w:id="3798" w:author="arkat" w:date="2017-10-01T10:11:00Z">
              <w:tcPr>
                <w:tcW w:w="1345" w:type="dxa"/>
              </w:tcPr>
            </w:tcPrChange>
          </w:tcPr>
          <w:p w14:paraId="23CA9BF5" w14:textId="44A88267" w:rsidR="004616F6" w:rsidRDefault="00FA783C" w:rsidP="00A0737A">
            <w:pPr>
              <w:pStyle w:val="BodyText"/>
              <w:spacing w:after="0"/>
              <w:rPr>
                <w:ins w:id="3799" w:author="arkat" w:date="2017-09-28T20:37:00Z"/>
                <w:noProof/>
                <w:szCs w:val="24"/>
                <w:lang w:val="en-US"/>
              </w:rPr>
            </w:pPr>
            <w:ins w:id="3800" w:author="arkat" w:date="2017-09-29T11:08:00Z">
              <w:r>
                <w:rPr>
                  <w:noProof/>
                  <w:lang w:val="en-US"/>
                </w:rPr>
                <w:drawing>
                  <wp:inline distT="0" distB="0" distL="0" distR="0" wp14:anchorId="0F9F8AE7" wp14:editId="497C09F2">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801" w:author="arkat" w:date="2017-10-01T10:11:00Z">
              <w:tcPr>
                <w:tcW w:w="1620" w:type="dxa"/>
              </w:tcPr>
            </w:tcPrChange>
          </w:tcPr>
          <w:p w14:paraId="251891A6" w14:textId="77777777" w:rsidR="00A0737A" w:rsidRDefault="004616F6" w:rsidP="00A0737A">
            <w:pPr>
              <w:pStyle w:val="BodyText"/>
              <w:spacing w:after="0"/>
              <w:rPr>
                <w:ins w:id="3802" w:author="arkat" w:date="2017-09-29T11:03:00Z"/>
                <w:lang w:val="en-US"/>
              </w:rPr>
            </w:pPr>
            <w:ins w:id="3803"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3804" w:author="arkat" w:date="2017-09-28T20:37:00Z"/>
                <w:lang w:val="en-US"/>
              </w:rPr>
            </w:pPr>
            <w:ins w:id="3805" w:author="arkat" w:date="2017-09-28T20:37:00Z">
              <w:r w:rsidRPr="004616F6">
                <w:rPr>
                  <w:lang w:val="en-US"/>
                </w:rPr>
                <w:t>S</w:t>
              </w:r>
              <w:r w:rsidR="00A0737A">
                <w:rPr>
                  <w:lang w:val="en-US"/>
                </w:rPr>
                <w:t xml:space="preserve">ub-Process </w:t>
              </w:r>
            </w:ins>
          </w:p>
        </w:tc>
        <w:tc>
          <w:tcPr>
            <w:tcW w:w="2851" w:type="pct"/>
            <w:tcPrChange w:id="3806" w:author="arkat" w:date="2017-10-01T10:11:00Z">
              <w:tcPr>
                <w:tcW w:w="5400" w:type="dxa"/>
              </w:tcPr>
            </w:tcPrChange>
          </w:tcPr>
          <w:p w14:paraId="26908701" w14:textId="2690A484" w:rsidR="004616F6" w:rsidRPr="000550DA" w:rsidRDefault="000550DA" w:rsidP="00A0737A">
            <w:pPr>
              <w:pStyle w:val="BodyText"/>
              <w:spacing w:after="0"/>
              <w:rPr>
                <w:ins w:id="3807" w:author="arkat" w:date="2017-09-28T20:37:00Z"/>
                <w:lang w:val="en-US"/>
                <w:rPrChange w:id="3808" w:author="arkat" w:date="2017-09-30T06:30:00Z">
                  <w:rPr>
                    <w:ins w:id="3809" w:author="arkat" w:date="2017-09-28T20:37:00Z"/>
                  </w:rPr>
                </w:rPrChange>
              </w:rPr>
            </w:pPr>
            <w:ins w:id="3810" w:author="arkat" w:date="2017-09-30T06:29:00Z">
              <w:r>
                <w:rPr>
                  <w:lang w:val="en-US"/>
                </w:rPr>
                <w:t xml:space="preserve">Detail sub proses tidak tergambar dengan jelas pada diagram. </w:t>
              </w:r>
            </w:ins>
            <w:ins w:id="3811" w:author="arkat" w:date="2017-09-30T06:30:00Z">
              <w:r>
                <w:rPr>
                  <w:lang w:val="en-US"/>
                </w:rPr>
                <w:t xml:space="preserve">Tanda “+” pada bagian bawah diagram menunjukkan </w:t>
              </w:r>
              <w:r>
                <w:rPr>
                  <w:i/>
                  <w:lang w:val="en-US"/>
                </w:rPr>
                <w:t xml:space="preserve">activity </w:t>
              </w:r>
              <w:r>
                <w:rPr>
                  <w:lang w:val="en-US"/>
                </w:rPr>
                <w:t xml:space="preserve">adalah sub </w:t>
              </w:r>
            </w:ins>
            <w:ins w:id="3812" w:author="arkat" w:date="2017-09-30T06:31:00Z">
              <w:r>
                <w:rPr>
                  <w:lang w:val="en-US"/>
                </w:rPr>
                <w:t>proses dan memiliki level detail yang lebih rendah</w:t>
              </w:r>
            </w:ins>
            <w:ins w:id="3813" w:author="arkat" w:date="2017-09-30T06:32:00Z">
              <w:r>
                <w:rPr>
                  <w:lang w:val="en-US"/>
                </w:rPr>
                <w:t>.</w:t>
              </w:r>
            </w:ins>
          </w:p>
        </w:tc>
      </w:tr>
      <w:tr w:rsidR="004616F6" w14:paraId="23E9B85C" w14:textId="77777777" w:rsidTr="00AA7B15">
        <w:trPr>
          <w:jc w:val="center"/>
          <w:ins w:id="3814" w:author="arkat" w:date="2017-09-28T20:37:00Z"/>
        </w:trPr>
        <w:tc>
          <w:tcPr>
            <w:tcW w:w="1019" w:type="pct"/>
            <w:vAlign w:val="center"/>
            <w:tcPrChange w:id="3815" w:author="arkat" w:date="2017-10-01T10:11:00Z">
              <w:tcPr>
                <w:tcW w:w="1345" w:type="dxa"/>
              </w:tcPr>
            </w:tcPrChange>
          </w:tcPr>
          <w:p w14:paraId="241C509A" w14:textId="7D69ED36" w:rsidR="004616F6" w:rsidRDefault="00FA783C" w:rsidP="00A0737A">
            <w:pPr>
              <w:pStyle w:val="BodyText"/>
              <w:spacing w:after="0"/>
              <w:rPr>
                <w:ins w:id="3816" w:author="arkat" w:date="2017-09-28T20:37:00Z"/>
                <w:noProof/>
                <w:szCs w:val="24"/>
                <w:lang w:val="en-US"/>
              </w:rPr>
            </w:pPr>
            <w:ins w:id="3817" w:author="arkat" w:date="2017-09-29T11:08:00Z">
              <w:r>
                <w:rPr>
                  <w:noProof/>
                  <w:lang w:val="en-US"/>
                </w:rPr>
                <w:drawing>
                  <wp:inline distT="0" distB="0" distL="0" distR="0" wp14:anchorId="63BE3D1B" wp14:editId="36966933">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818" w:author="arkat" w:date="2017-10-01T10:11:00Z">
              <w:tcPr>
                <w:tcW w:w="1620" w:type="dxa"/>
              </w:tcPr>
            </w:tcPrChange>
          </w:tcPr>
          <w:p w14:paraId="01F39C8D" w14:textId="77777777" w:rsidR="00A0737A" w:rsidRDefault="004616F6" w:rsidP="00A0737A">
            <w:pPr>
              <w:pStyle w:val="BodyText"/>
              <w:spacing w:after="0"/>
              <w:rPr>
                <w:ins w:id="3819" w:author="arkat" w:date="2017-09-29T11:03:00Z"/>
                <w:lang w:val="en-US"/>
              </w:rPr>
            </w:pPr>
            <w:ins w:id="3820"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3821" w:author="arkat" w:date="2017-09-28T20:37:00Z"/>
                <w:lang w:val="en-US"/>
              </w:rPr>
            </w:pPr>
            <w:ins w:id="3822" w:author="arkat" w:date="2017-09-28T20:37:00Z">
              <w:r w:rsidRPr="004616F6">
                <w:rPr>
                  <w:lang w:val="en-US"/>
                </w:rPr>
                <w:t>Sub-Process</w:t>
              </w:r>
            </w:ins>
          </w:p>
        </w:tc>
        <w:tc>
          <w:tcPr>
            <w:tcW w:w="2851" w:type="pct"/>
            <w:tcPrChange w:id="3823" w:author="arkat" w:date="2017-10-01T10:11:00Z">
              <w:tcPr>
                <w:tcW w:w="5400" w:type="dxa"/>
              </w:tcPr>
            </w:tcPrChange>
          </w:tcPr>
          <w:p w14:paraId="39022F9F" w14:textId="121743D8" w:rsidR="004616F6" w:rsidRPr="002C3960" w:rsidRDefault="002C3960" w:rsidP="00C36A8C">
            <w:pPr>
              <w:pStyle w:val="BodyText"/>
              <w:spacing w:after="0"/>
              <w:rPr>
                <w:ins w:id="3824" w:author="arkat" w:date="2017-09-28T20:37:00Z"/>
                <w:lang w:val="en-US"/>
                <w:rPrChange w:id="3825" w:author="arkat" w:date="2017-09-30T07:11:00Z">
                  <w:rPr>
                    <w:ins w:id="3826" w:author="arkat" w:date="2017-09-28T20:37:00Z"/>
                  </w:rPr>
                </w:rPrChange>
              </w:rPr>
            </w:pPr>
            <w:ins w:id="3827" w:author="arkat" w:date="2017-09-30T06:32:00Z">
              <w:r>
                <w:rPr>
                  <w:lang w:val="en-US"/>
                </w:rPr>
                <w:t xml:space="preserve">Batasan </w:t>
              </w:r>
            </w:ins>
            <w:ins w:id="3828" w:author="arkat" w:date="2017-09-30T07:06:00Z">
              <w:r>
                <w:rPr>
                  <w:lang w:val="en-US"/>
                </w:rPr>
                <w:t xml:space="preserve">dari sub proses diperluas dan detail sebuah </w:t>
              </w:r>
            </w:ins>
            <w:ins w:id="3829" w:author="arkat" w:date="2017-09-30T07:09:00Z">
              <w:r>
                <w:rPr>
                  <w:lang w:val="en-US"/>
                </w:rPr>
                <w:t xml:space="preserve">proses </w:t>
              </w:r>
            </w:ins>
            <w:ins w:id="3830" w:author="arkat" w:date="2017-09-30T07:10:00Z">
              <w:r>
                <w:rPr>
                  <w:lang w:val="en-US"/>
                </w:rPr>
                <w:t>terlihat batasanya</w:t>
              </w:r>
            </w:ins>
            <w:ins w:id="3831" w:author="arkat" w:date="2017-09-30T06:32:00Z">
              <w:r>
                <w:rPr>
                  <w:lang w:val="en-US"/>
                </w:rPr>
                <w:t>. Perhatikan</w:t>
              </w:r>
            </w:ins>
            <w:ins w:id="3832" w:author="arkat" w:date="2017-09-30T07:10:00Z">
              <w:r>
                <w:rPr>
                  <w:lang w:val="en-US"/>
                </w:rPr>
                <w:t xml:space="preserve"> bahwa </w:t>
              </w:r>
            </w:ins>
            <w:ins w:id="3833" w:author="arkat" w:date="2017-09-30T07:11:00Z">
              <w:r>
                <w:rPr>
                  <w:i/>
                  <w:lang w:val="en-US"/>
                </w:rPr>
                <w:t xml:space="preserve">sequence flow </w:t>
              </w:r>
            </w:ins>
            <w:ins w:id="3834" w:author="arkat" w:date="2017-09-30T07:16:00Z">
              <w:r>
                <w:rPr>
                  <w:lang w:val="en-US"/>
                </w:rPr>
                <w:t>tidak dapat melewati batasan sub proses.</w:t>
              </w:r>
            </w:ins>
          </w:p>
        </w:tc>
      </w:tr>
      <w:tr w:rsidR="004616F6" w14:paraId="16206860" w14:textId="77777777" w:rsidTr="00AA7B15">
        <w:trPr>
          <w:jc w:val="center"/>
          <w:ins w:id="3835" w:author="arkat" w:date="2017-09-28T20:37:00Z"/>
        </w:trPr>
        <w:tc>
          <w:tcPr>
            <w:tcW w:w="1019" w:type="pct"/>
            <w:vAlign w:val="center"/>
            <w:tcPrChange w:id="3836" w:author="arkat" w:date="2017-10-01T10:11:00Z">
              <w:tcPr>
                <w:tcW w:w="1345" w:type="dxa"/>
              </w:tcPr>
            </w:tcPrChange>
          </w:tcPr>
          <w:p w14:paraId="2B6E92A5" w14:textId="1ED35291" w:rsidR="004616F6" w:rsidRDefault="002C3960" w:rsidP="00A0737A">
            <w:pPr>
              <w:pStyle w:val="BodyText"/>
              <w:spacing w:after="0"/>
              <w:rPr>
                <w:ins w:id="3837" w:author="arkat" w:date="2017-09-28T20:37:00Z"/>
                <w:noProof/>
                <w:szCs w:val="24"/>
                <w:lang w:val="en-US"/>
              </w:rPr>
            </w:pPr>
            <w:ins w:id="3838" w:author="arkat" w:date="2017-09-30T07:17:00Z">
              <w:r>
                <w:rPr>
                  <w:noProof/>
                  <w:lang w:val="en-US"/>
                </w:rPr>
                <w:lastRenderedPageBreak/>
                <w:drawing>
                  <wp:inline distT="0" distB="0" distL="0" distR="0" wp14:anchorId="2C1339CD" wp14:editId="434E8CAA">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839" w:author="arkat" w:date="2017-10-01T10:11:00Z">
              <w:tcPr>
                <w:tcW w:w="1620" w:type="dxa"/>
              </w:tcPr>
            </w:tcPrChange>
          </w:tcPr>
          <w:p w14:paraId="4221A74A" w14:textId="77777777" w:rsidR="00A0737A" w:rsidRDefault="004616F6" w:rsidP="00A0737A">
            <w:pPr>
              <w:pStyle w:val="BodyText"/>
              <w:spacing w:after="0"/>
              <w:rPr>
                <w:ins w:id="3840" w:author="arkat" w:date="2017-09-29T11:03:00Z"/>
                <w:lang w:val="en-US"/>
              </w:rPr>
            </w:pPr>
            <w:ins w:id="3841"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3842" w:author="arkat" w:date="2017-09-28T20:37:00Z"/>
                <w:lang w:val="en-US"/>
              </w:rPr>
            </w:pPr>
            <w:ins w:id="3843" w:author="arkat" w:date="2017-09-28T20:37:00Z">
              <w:r>
                <w:rPr>
                  <w:lang w:val="en-US"/>
                </w:rPr>
                <w:t>Sub-</w:t>
              </w:r>
              <w:r w:rsidR="004616F6" w:rsidRPr="004616F6">
                <w:rPr>
                  <w:lang w:val="en-US"/>
                </w:rPr>
                <w:t>Choreography</w:t>
              </w:r>
            </w:ins>
          </w:p>
        </w:tc>
        <w:tc>
          <w:tcPr>
            <w:tcW w:w="2851" w:type="pct"/>
            <w:tcPrChange w:id="3844" w:author="arkat" w:date="2017-10-01T10:11:00Z">
              <w:tcPr>
                <w:tcW w:w="5400" w:type="dxa"/>
              </w:tcPr>
            </w:tcPrChange>
          </w:tcPr>
          <w:p w14:paraId="34AE19CC" w14:textId="3A3523BF" w:rsidR="004616F6" w:rsidRPr="00B974E5" w:rsidRDefault="00B974E5" w:rsidP="00A0737A">
            <w:pPr>
              <w:pStyle w:val="BodyText"/>
              <w:spacing w:after="0"/>
              <w:rPr>
                <w:ins w:id="3845" w:author="arkat" w:date="2017-09-28T20:37:00Z"/>
                <w:lang w:val="en-US"/>
                <w:rPrChange w:id="3846" w:author="arkat" w:date="2017-09-30T07:17:00Z">
                  <w:rPr>
                    <w:ins w:id="3847" w:author="arkat" w:date="2017-09-28T20:37:00Z"/>
                  </w:rPr>
                </w:rPrChange>
              </w:rPr>
            </w:pPr>
            <w:ins w:id="3848" w:author="arkat" w:date="2017-09-30T07:17:00Z">
              <w:r>
                <w:rPr>
                  <w:lang w:val="en-US"/>
                </w:rPr>
                <w:t xml:space="preserve">Detail </w:t>
              </w:r>
            </w:ins>
            <w:ins w:id="3849" w:author="arkat" w:date="2017-09-30T07:18:00Z">
              <w:r>
                <w:rPr>
                  <w:lang w:val="en-US"/>
                </w:rPr>
                <w:t xml:space="preserve">dari </w:t>
              </w:r>
              <w:r w:rsidRPr="00B974E5">
                <w:rPr>
                  <w:i/>
                  <w:lang w:val="en-US"/>
                  <w:rPrChange w:id="3850" w:author="arkat" w:date="2017-09-30T07:18:00Z">
                    <w:rPr>
                      <w:lang w:val="en-US"/>
                    </w:rPr>
                  </w:rPrChange>
                </w:rPr>
                <w:t>Sub</w:t>
              </w:r>
            </w:ins>
            <w:ins w:id="3851" w:author="arkat" w:date="2017-09-30T07:17:00Z">
              <w:r w:rsidRPr="00B974E5">
                <w:rPr>
                  <w:i/>
                  <w:lang w:val="en-US"/>
                  <w:rPrChange w:id="3852"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3853"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3854" w:author="arkat" w:date="2017-09-28T20:37:00Z"/>
        </w:trPr>
        <w:tc>
          <w:tcPr>
            <w:tcW w:w="1019" w:type="pct"/>
            <w:vAlign w:val="center"/>
            <w:tcPrChange w:id="3855" w:author="arkat" w:date="2017-10-01T10:11:00Z">
              <w:tcPr>
                <w:tcW w:w="1345" w:type="dxa"/>
              </w:tcPr>
            </w:tcPrChange>
          </w:tcPr>
          <w:p w14:paraId="717106EE" w14:textId="49102695" w:rsidR="004616F6" w:rsidRDefault="00B974E5" w:rsidP="00A0737A">
            <w:pPr>
              <w:pStyle w:val="BodyText"/>
              <w:spacing w:after="0"/>
              <w:rPr>
                <w:ins w:id="3856" w:author="arkat" w:date="2017-09-28T20:37:00Z"/>
                <w:noProof/>
                <w:szCs w:val="24"/>
                <w:lang w:val="en-US"/>
              </w:rPr>
            </w:pPr>
            <w:ins w:id="3857" w:author="arkat" w:date="2017-09-30T07:19:00Z">
              <w:r>
                <w:rPr>
                  <w:noProof/>
                  <w:lang w:val="en-US"/>
                </w:rPr>
                <w:drawing>
                  <wp:inline distT="0" distB="0" distL="0" distR="0" wp14:anchorId="0BA50D5B" wp14:editId="3777260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858" w:author="arkat" w:date="2017-10-01T10:11:00Z">
              <w:tcPr>
                <w:tcW w:w="1620" w:type="dxa"/>
              </w:tcPr>
            </w:tcPrChange>
          </w:tcPr>
          <w:p w14:paraId="74E9B37F" w14:textId="77777777" w:rsidR="00A0737A" w:rsidRDefault="004616F6" w:rsidP="00A0737A">
            <w:pPr>
              <w:pStyle w:val="BodyText"/>
              <w:spacing w:after="0"/>
              <w:rPr>
                <w:ins w:id="3859" w:author="arkat" w:date="2017-09-29T11:03:00Z"/>
                <w:lang w:val="en-US"/>
              </w:rPr>
            </w:pPr>
            <w:ins w:id="3860"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3861" w:author="arkat" w:date="2017-09-28T20:37:00Z"/>
                <w:lang w:val="en-US"/>
              </w:rPr>
            </w:pPr>
            <w:ins w:id="3862" w:author="arkat" w:date="2017-09-28T20:37:00Z">
              <w:r w:rsidRPr="004616F6">
                <w:rPr>
                  <w:lang w:val="en-US"/>
                </w:rPr>
                <w:t>Sub- Choreography</w:t>
              </w:r>
            </w:ins>
          </w:p>
        </w:tc>
        <w:tc>
          <w:tcPr>
            <w:tcW w:w="2851" w:type="pct"/>
            <w:tcPrChange w:id="3863" w:author="arkat" w:date="2017-10-01T10:11:00Z">
              <w:tcPr>
                <w:tcW w:w="5400" w:type="dxa"/>
              </w:tcPr>
            </w:tcPrChange>
          </w:tcPr>
          <w:p w14:paraId="2DB5578D" w14:textId="4C9E730E" w:rsidR="004616F6" w:rsidRDefault="00B974E5" w:rsidP="00C36A8C">
            <w:pPr>
              <w:pStyle w:val="BodyText"/>
              <w:spacing w:after="0"/>
              <w:rPr>
                <w:ins w:id="3864" w:author="arkat" w:date="2017-09-28T20:37:00Z"/>
              </w:rPr>
            </w:pPr>
            <w:ins w:id="3865" w:author="arkat" w:date="2017-09-30T07:20:00Z">
              <w:r>
                <w:rPr>
                  <w:lang w:val="en-US"/>
                </w:rPr>
                <w:t xml:space="preserve">Batasan </w:t>
              </w:r>
            </w:ins>
            <w:ins w:id="3866" w:author="arkat" w:date="2017-09-30T07:21:00Z">
              <w:r>
                <w:rPr>
                  <w:lang w:val="en-US"/>
                </w:rPr>
                <w:t xml:space="preserve">dari </w:t>
              </w:r>
              <w:r w:rsidRPr="00832701">
                <w:rPr>
                  <w:i/>
                  <w:lang w:val="en-US"/>
                </w:rPr>
                <w:t>Sub</w:t>
              </w:r>
            </w:ins>
            <w:ins w:id="3867" w:author="arkat" w:date="2017-09-30T07:20:00Z">
              <w:r w:rsidRPr="00832701">
                <w:rPr>
                  <w:i/>
                  <w:lang w:val="en-US"/>
                </w:rPr>
                <w:t>-Choreography</w:t>
              </w:r>
              <w:r>
                <w:rPr>
                  <w:i/>
                  <w:lang w:val="en-US"/>
                </w:rPr>
                <w:t xml:space="preserve"> </w:t>
              </w:r>
              <w:r>
                <w:rPr>
                  <w:lang w:val="en-US"/>
                </w:rPr>
                <w:t xml:space="preserve">diperluas dan detail </w:t>
              </w:r>
            </w:ins>
            <w:ins w:id="3868" w:author="arkat" w:date="2017-09-30T07:21:00Z">
              <w:r>
                <w:rPr>
                  <w:lang w:val="en-US"/>
                </w:rPr>
                <w:t xml:space="preserve">sebuah </w:t>
              </w:r>
              <w:r w:rsidRPr="00832701">
                <w:rPr>
                  <w:i/>
                  <w:lang w:val="en-US"/>
                </w:rPr>
                <w:t>Choreography</w:t>
              </w:r>
            </w:ins>
            <w:ins w:id="3869"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3870"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3871" w:author="arkat" w:date="2017-10-01T09:55:00Z"/>
        </w:rPr>
        <w:pPrChange w:id="3872" w:author="arkat" w:date="2017-10-02T21:41:00Z">
          <w:pPr>
            <w:pStyle w:val="BodyText"/>
            <w:spacing w:after="0"/>
          </w:pPr>
        </w:pPrChange>
      </w:pPr>
      <w:bookmarkStart w:id="3873" w:name="_Toc494749993"/>
      <w:bookmarkStart w:id="3874" w:name="_Toc494920102"/>
      <w:ins w:id="3875"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3873"/>
        <w:bookmarkEnd w:id="3874"/>
        <w:r>
          <w:fldChar w:fldCharType="end"/>
        </w:r>
      </w:ins>
    </w:p>
    <w:p w14:paraId="03B07DA5" w14:textId="21932B76" w:rsidR="000F4275" w:rsidRPr="00F76467" w:rsidRDefault="000F4275">
      <w:pPr>
        <w:pStyle w:val="BodyText"/>
        <w:numPr>
          <w:ilvl w:val="6"/>
          <w:numId w:val="127"/>
        </w:numPr>
        <w:spacing w:after="0"/>
        <w:ind w:left="270" w:hanging="270"/>
        <w:rPr>
          <w:ins w:id="3876" w:author="arkat" w:date="2017-10-01T09:55:00Z"/>
          <w:i/>
          <w:lang w:val="en-US"/>
          <w:rPrChange w:id="3877" w:author="arkat" w:date="2017-10-01T10:25:00Z">
            <w:rPr>
              <w:ins w:id="3878" w:author="arkat" w:date="2017-10-01T09:55:00Z"/>
              <w:szCs w:val="24"/>
              <w:lang w:val="en-US"/>
            </w:rPr>
          </w:rPrChange>
        </w:rPr>
        <w:pPrChange w:id="3879" w:author="arkat" w:date="2017-10-02T22:41:00Z">
          <w:pPr>
            <w:pStyle w:val="BodyText"/>
            <w:spacing w:after="0"/>
          </w:pPr>
        </w:pPrChange>
      </w:pPr>
      <w:ins w:id="3880" w:author="arkat" w:date="2017-10-01T09:55:00Z">
        <w:r w:rsidRPr="005B2456">
          <w:rPr>
            <w:b/>
            <w:i/>
            <w:lang w:val="en-US"/>
            <w:rPrChange w:id="3881" w:author="arkat" w:date="2017-10-02T22:36:00Z">
              <w:rPr>
                <w:szCs w:val="24"/>
                <w:lang w:val="en-US"/>
              </w:rPr>
            </w:rPrChange>
          </w:rPr>
          <w:t>Sequence Flow</w:t>
        </w:r>
      </w:ins>
      <w:ins w:id="3882" w:author="arkat" w:date="2017-10-01T10:23:00Z">
        <w:r w:rsidR="00F76467">
          <w:rPr>
            <w:i/>
            <w:lang w:val="en-US"/>
          </w:rPr>
          <w:t xml:space="preserve">, </w:t>
        </w:r>
        <w:r w:rsidR="00F76467">
          <w:rPr>
            <w:lang w:val="en-US"/>
          </w:rPr>
          <w:t xml:space="preserve">Ada 7 jenis </w:t>
        </w:r>
        <w:r w:rsidR="00F76467">
          <w:rPr>
            <w:i/>
            <w:lang w:val="en-US"/>
          </w:rPr>
          <w:t>Sequence Flow</w:t>
        </w:r>
      </w:ins>
      <w:ins w:id="3883" w:author="arkat" w:date="2017-10-01T10:25:00Z">
        <w:r w:rsidR="00F76467">
          <w:rPr>
            <w:i/>
            <w:lang w:val="en-US"/>
          </w:rPr>
          <w:t xml:space="preserve"> </w:t>
        </w:r>
        <w:r w:rsidR="00F76467">
          <w:rPr>
            <w:lang w:val="en-US"/>
          </w:rPr>
          <w:t>sebagaimana pada tabel 2.5.</w:t>
        </w:r>
      </w:ins>
    </w:p>
    <w:p w14:paraId="25F717C0" w14:textId="3F715087" w:rsidR="00F76467" w:rsidRPr="00E6554F" w:rsidRDefault="00F76467">
      <w:pPr>
        <w:pStyle w:val="TabelBAB2"/>
        <w:rPr>
          <w:ins w:id="3884" w:author="arkat" w:date="2017-10-01T09:55:00Z"/>
        </w:rPr>
        <w:pPrChange w:id="3885" w:author="arkat" w:date="2017-10-01T10:49:00Z">
          <w:pPr>
            <w:pStyle w:val="BodyText"/>
            <w:spacing w:after="0"/>
          </w:pPr>
        </w:pPrChange>
      </w:pPr>
      <w:bookmarkStart w:id="3886" w:name="_Toc494920140"/>
      <w:ins w:id="3887" w:author="arkat" w:date="2017-10-01T10:25:00Z">
        <w:r w:rsidRPr="00E6554F">
          <w:lastRenderedPageBreak/>
          <w:t xml:space="preserve">Elemen Perluasan </w:t>
        </w:r>
        <w:r w:rsidRPr="00DD5090">
          <w:rPr>
            <w:i/>
            <w:rPrChange w:id="3888" w:author="arkat" w:date="2017-10-02T23:26:00Z">
              <w:rPr>
                <w:b/>
              </w:rPr>
            </w:rPrChange>
          </w:rPr>
          <w:t>Sequence Flow</w:t>
        </w:r>
      </w:ins>
      <w:bookmarkEnd w:id="3886"/>
    </w:p>
    <w:tbl>
      <w:tblPr>
        <w:tblStyle w:val="TableGrid"/>
        <w:tblW w:w="5000" w:type="pct"/>
        <w:tblLook w:val="04A0" w:firstRow="1" w:lastRow="0" w:firstColumn="1" w:lastColumn="0" w:noHBand="0" w:noVBand="1"/>
        <w:tblPrChange w:id="3889" w:author="arkat" w:date="2017-10-01T10:49:00Z">
          <w:tblPr>
            <w:tblStyle w:val="TableGrid"/>
            <w:tblW w:w="0" w:type="auto"/>
            <w:tblLook w:val="04A0" w:firstRow="1" w:lastRow="0" w:firstColumn="1" w:lastColumn="0" w:noHBand="0" w:noVBand="1"/>
          </w:tblPr>
        </w:tblPrChange>
      </w:tblPr>
      <w:tblGrid>
        <w:gridCol w:w="1806"/>
        <w:gridCol w:w="1746"/>
        <w:gridCol w:w="4377"/>
        <w:tblGridChange w:id="3890">
          <w:tblGrid>
            <w:gridCol w:w="1806"/>
            <w:gridCol w:w="1631"/>
            <w:gridCol w:w="4492"/>
          </w:tblGrid>
        </w:tblGridChange>
      </w:tblGrid>
      <w:tr w:rsidR="00F76467" w:rsidRPr="00F76467" w14:paraId="1FEC69A2" w14:textId="77777777" w:rsidTr="000672E6">
        <w:trPr>
          <w:ins w:id="3891" w:author="arkat" w:date="2017-10-01T10:26:00Z"/>
        </w:trPr>
        <w:tc>
          <w:tcPr>
            <w:tcW w:w="2240" w:type="pct"/>
            <w:gridSpan w:val="2"/>
            <w:tcPrChange w:id="3892" w:author="arkat" w:date="2017-10-01T10:49:00Z">
              <w:tcPr>
                <w:tcW w:w="3437" w:type="dxa"/>
                <w:gridSpan w:val="2"/>
              </w:tcPr>
            </w:tcPrChange>
          </w:tcPr>
          <w:p w14:paraId="3944F880" w14:textId="1F1E8F99" w:rsidR="00F76467" w:rsidRPr="00F76467" w:rsidRDefault="00F76467" w:rsidP="00190E7E">
            <w:pPr>
              <w:pStyle w:val="BodyText"/>
              <w:spacing w:after="0"/>
              <w:rPr>
                <w:ins w:id="3893" w:author="arkat" w:date="2017-10-01T10:26:00Z"/>
                <w:b/>
                <w:lang w:val="en-US"/>
                <w:rPrChange w:id="3894" w:author="arkat" w:date="2017-10-01T10:26:00Z">
                  <w:rPr>
                    <w:ins w:id="3895" w:author="arkat" w:date="2017-10-01T10:26:00Z"/>
                    <w:lang w:val="en-US"/>
                  </w:rPr>
                </w:rPrChange>
              </w:rPr>
            </w:pPr>
            <w:ins w:id="3896" w:author="arkat" w:date="2017-10-01T10:26:00Z">
              <w:r w:rsidRPr="00F76467">
                <w:rPr>
                  <w:b/>
                  <w:lang w:val="en-US"/>
                  <w:rPrChange w:id="3897" w:author="arkat" w:date="2017-10-01T10:26:00Z">
                    <w:rPr>
                      <w:lang w:val="en-US"/>
                    </w:rPr>
                  </w:rPrChange>
                </w:rPr>
                <w:t>Elemen</w:t>
              </w:r>
            </w:ins>
          </w:p>
        </w:tc>
        <w:tc>
          <w:tcPr>
            <w:tcW w:w="2760" w:type="pct"/>
            <w:tcPrChange w:id="3898" w:author="arkat" w:date="2017-10-01T10:49:00Z">
              <w:tcPr>
                <w:tcW w:w="4492" w:type="dxa"/>
              </w:tcPr>
            </w:tcPrChange>
          </w:tcPr>
          <w:p w14:paraId="25FE1806" w14:textId="7277B313" w:rsidR="00F76467" w:rsidRPr="00F76467" w:rsidRDefault="00F76467" w:rsidP="00190E7E">
            <w:pPr>
              <w:pStyle w:val="BodyText"/>
              <w:spacing w:after="0"/>
              <w:rPr>
                <w:ins w:id="3899" w:author="arkat" w:date="2017-10-01T10:26:00Z"/>
                <w:b/>
                <w:lang w:val="en-US"/>
                <w:rPrChange w:id="3900" w:author="arkat" w:date="2017-10-01T10:26:00Z">
                  <w:rPr>
                    <w:ins w:id="3901" w:author="arkat" w:date="2017-10-01T10:26:00Z"/>
                    <w:i/>
                    <w:lang w:val="en-US"/>
                  </w:rPr>
                </w:rPrChange>
              </w:rPr>
            </w:pPr>
            <w:ins w:id="3902" w:author="arkat" w:date="2017-10-01T10:26:00Z">
              <w:r w:rsidRPr="00F76467">
                <w:rPr>
                  <w:b/>
                  <w:lang w:val="en-US"/>
                  <w:rPrChange w:id="3903" w:author="arkat" w:date="2017-10-01T10:26:00Z">
                    <w:rPr>
                      <w:i/>
                      <w:lang w:val="en-US"/>
                    </w:rPr>
                  </w:rPrChange>
                </w:rPr>
                <w:t>Deskripsi</w:t>
              </w:r>
            </w:ins>
          </w:p>
        </w:tc>
      </w:tr>
      <w:tr w:rsidR="00F76467" w14:paraId="3E30DF2E" w14:textId="77777777" w:rsidTr="000672E6">
        <w:trPr>
          <w:ins w:id="3904" w:author="arkat" w:date="2017-10-01T09:55:00Z"/>
        </w:trPr>
        <w:tc>
          <w:tcPr>
            <w:tcW w:w="1139" w:type="pct"/>
            <w:vAlign w:val="center"/>
            <w:tcPrChange w:id="3905" w:author="arkat" w:date="2017-10-01T10:49:00Z">
              <w:tcPr>
                <w:tcW w:w="1806" w:type="dxa"/>
              </w:tcPr>
            </w:tcPrChange>
          </w:tcPr>
          <w:p w14:paraId="0838604B" w14:textId="77777777" w:rsidR="000F4275" w:rsidRDefault="000F4275" w:rsidP="00190E7E">
            <w:pPr>
              <w:pStyle w:val="BodyText"/>
              <w:spacing w:after="0"/>
              <w:rPr>
                <w:ins w:id="3906" w:author="arkat" w:date="2017-10-01T09:55:00Z"/>
              </w:rPr>
            </w:pPr>
            <w:ins w:id="3907" w:author="arkat" w:date="2017-10-01T09:55:00Z">
              <w:r>
                <w:rPr>
                  <w:noProof/>
                  <w:lang w:val="en-US"/>
                </w:rPr>
                <w:drawing>
                  <wp:inline distT="0" distB="0" distL="0" distR="0" wp14:anchorId="7E01AE24" wp14:editId="70F9E2C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908" w:author="arkat" w:date="2017-10-01T10:49:00Z">
              <w:tcPr>
                <w:tcW w:w="1631" w:type="dxa"/>
                <w:vAlign w:val="center"/>
              </w:tcPr>
            </w:tcPrChange>
          </w:tcPr>
          <w:p w14:paraId="75D2C1A9" w14:textId="77777777" w:rsidR="000F4275" w:rsidRDefault="000F4275" w:rsidP="00190E7E">
            <w:pPr>
              <w:pStyle w:val="BodyText"/>
              <w:spacing w:after="0"/>
              <w:rPr>
                <w:ins w:id="3909" w:author="arkat" w:date="2017-10-01T09:55:00Z"/>
              </w:rPr>
            </w:pPr>
            <w:ins w:id="3910" w:author="arkat" w:date="2017-10-01T09:55:00Z">
              <w:r w:rsidRPr="004616F6">
                <w:rPr>
                  <w:lang w:val="en-US"/>
                </w:rPr>
                <w:t xml:space="preserve">Normal Flow </w:t>
              </w:r>
            </w:ins>
          </w:p>
        </w:tc>
        <w:tc>
          <w:tcPr>
            <w:tcW w:w="2760" w:type="pct"/>
            <w:tcPrChange w:id="3911" w:author="arkat" w:date="2017-10-01T10:49:00Z">
              <w:tcPr>
                <w:tcW w:w="4492" w:type="dxa"/>
              </w:tcPr>
            </w:tcPrChange>
          </w:tcPr>
          <w:p w14:paraId="315C54E0" w14:textId="77777777" w:rsidR="000F4275" w:rsidRDefault="000F4275" w:rsidP="00190E7E">
            <w:pPr>
              <w:pStyle w:val="BodyText"/>
              <w:spacing w:after="0"/>
              <w:rPr>
                <w:ins w:id="3912" w:author="arkat" w:date="2017-10-01T09:55:00Z"/>
              </w:rPr>
            </w:pPr>
            <w:ins w:id="3913"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3914" w:author="arkat" w:date="2017-10-01T09:55:00Z"/>
        </w:trPr>
        <w:tc>
          <w:tcPr>
            <w:tcW w:w="1139" w:type="pct"/>
            <w:vAlign w:val="center"/>
            <w:tcPrChange w:id="3915" w:author="arkat" w:date="2017-10-01T10:49:00Z">
              <w:tcPr>
                <w:tcW w:w="1806" w:type="dxa"/>
              </w:tcPr>
            </w:tcPrChange>
          </w:tcPr>
          <w:p w14:paraId="73EEBE53" w14:textId="77777777" w:rsidR="000F4275" w:rsidRDefault="000F4275" w:rsidP="00190E7E">
            <w:pPr>
              <w:pStyle w:val="BodyText"/>
              <w:spacing w:after="0"/>
              <w:rPr>
                <w:ins w:id="3916" w:author="arkat" w:date="2017-10-01T09:55:00Z"/>
              </w:rPr>
            </w:pPr>
            <w:ins w:id="3917" w:author="arkat" w:date="2017-10-01T09:55:00Z">
              <w:r>
                <w:rPr>
                  <w:noProof/>
                  <w:lang w:val="en-US"/>
                </w:rPr>
                <w:drawing>
                  <wp:inline distT="0" distB="0" distL="0" distR="0" wp14:anchorId="2A18F014" wp14:editId="3D7EEF00">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918" w:author="arkat" w:date="2017-10-01T10:49:00Z">
              <w:tcPr>
                <w:tcW w:w="1631" w:type="dxa"/>
                <w:vAlign w:val="center"/>
              </w:tcPr>
            </w:tcPrChange>
          </w:tcPr>
          <w:p w14:paraId="29087575" w14:textId="77777777" w:rsidR="000F4275" w:rsidRDefault="000F4275" w:rsidP="00190E7E">
            <w:pPr>
              <w:pStyle w:val="BodyText"/>
              <w:spacing w:after="0"/>
              <w:rPr>
                <w:ins w:id="3919" w:author="arkat" w:date="2017-10-01T09:55:00Z"/>
              </w:rPr>
            </w:pPr>
            <w:ins w:id="3920" w:author="arkat" w:date="2017-10-01T09:55:00Z">
              <w:r w:rsidRPr="004616F6">
                <w:rPr>
                  <w:lang w:val="en-US"/>
                </w:rPr>
                <w:t>Uncontrolled</w:t>
              </w:r>
              <w:r>
                <w:rPr>
                  <w:lang w:val="en-US"/>
                </w:rPr>
                <w:t xml:space="preserve"> Flow</w:t>
              </w:r>
            </w:ins>
          </w:p>
        </w:tc>
        <w:tc>
          <w:tcPr>
            <w:tcW w:w="2760" w:type="pct"/>
            <w:tcPrChange w:id="3921" w:author="arkat" w:date="2017-10-01T10:49:00Z">
              <w:tcPr>
                <w:tcW w:w="4492" w:type="dxa"/>
              </w:tcPr>
            </w:tcPrChange>
          </w:tcPr>
          <w:p w14:paraId="448ED45B" w14:textId="77777777" w:rsidR="000F4275" w:rsidRDefault="000F4275" w:rsidP="00190E7E">
            <w:pPr>
              <w:pStyle w:val="BodyText"/>
              <w:spacing w:after="0"/>
              <w:rPr>
                <w:ins w:id="3922" w:author="arkat" w:date="2017-10-01T09:55:00Z"/>
              </w:rPr>
            </w:pPr>
            <w:ins w:id="3923"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3924" w:author="arkat" w:date="2017-10-01T09:55:00Z"/>
        </w:trPr>
        <w:tc>
          <w:tcPr>
            <w:tcW w:w="1139" w:type="pct"/>
            <w:vAlign w:val="center"/>
            <w:tcPrChange w:id="3925" w:author="arkat" w:date="2017-10-01T10:49:00Z">
              <w:tcPr>
                <w:tcW w:w="1806" w:type="dxa"/>
              </w:tcPr>
            </w:tcPrChange>
          </w:tcPr>
          <w:p w14:paraId="57824AD5" w14:textId="77777777" w:rsidR="000F4275" w:rsidRDefault="000F4275" w:rsidP="00190E7E">
            <w:pPr>
              <w:pStyle w:val="BodyText"/>
              <w:spacing w:after="0"/>
              <w:rPr>
                <w:ins w:id="3926" w:author="arkat" w:date="2017-10-01T09:55:00Z"/>
              </w:rPr>
            </w:pPr>
            <w:ins w:id="3927" w:author="arkat" w:date="2017-10-01T09:55:00Z">
              <w:r>
                <w:rPr>
                  <w:noProof/>
                  <w:lang w:val="en-US"/>
                </w:rPr>
                <w:drawing>
                  <wp:inline distT="0" distB="0" distL="0" distR="0" wp14:anchorId="4DBC65C9" wp14:editId="49A397B5">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928" w:author="arkat" w:date="2017-10-01T10:49:00Z">
              <w:tcPr>
                <w:tcW w:w="1631" w:type="dxa"/>
                <w:vAlign w:val="center"/>
              </w:tcPr>
            </w:tcPrChange>
          </w:tcPr>
          <w:p w14:paraId="3C7DC3C4" w14:textId="77777777" w:rsidR="000F4275" w:rsidRDefault="000F4275" w:rsidP="00190E7E">
            <w:pPr>
              <w:pStyle w:val="BodyText"/>
              <w:spacing w:after="0"/>
              <w:rPr>
                <w:ins w:id="3929" w:author="arkat" w:date="2017-10-01T09:55:00Z"/>
              </w:rPr>
            </w:pPr>
            <w:ins w:id="3930" w:author="arkat" w:date="2017-10-01T09:55:00Z">
              <w:r w:rsidRPr="004616F6">
                <w:rPr>
                  <w:lang w:val="en-US"/>
                </w:rPr>
                <w:t>Conditional flow</w:t>
              </w:r>
            </w:ins>
          </w:p>
        </w:tc>
        <w:tc>
          <w:tcPr>
            <w:tcW w:w="2760" w:type="pct"/>
            <w:tcPrChange w:id="3931" w:author="arkat" w:date="2017-10-01T10:49:00Z">
              <w:tcPr>
                <w:tcW w:w="4492" w:type="dxa"/>
              </w:tcPr>
            </w:tcPrChange>
          </w:tcPr>
          <w:p w14:paraId="3FCC0FBE" w14:textId="7A61799C" w:rsidR="000F4275" w:rsidRDefault="000F4275" w:rsidP="00190E7E">
            <w:pPr>
              <w:pStyle w:val="BodyText"/>
              <w:spacing w:after="0"/>
              <w:rPr>
                <w:ins w:id="3932" w:author="arkat" w:date="2017-10-01T09:55:00Z"/>
              </w:rPr>
            </w:pPr>
            <w:ins w:id="3933"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3934" w:author="arkat" w:date="2017-10-06T08:01:00Z">
              <w:r w:rsidR="008D650E">
                <w:rPr>
                  <w:lang w:val="en-US"/>
                </w:rPr>
                <w:t>akan</w:t>
              </w:r>
            </w:ins>
            <w:ins w:id="3935"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3936" w:author="arkat" w:date="2017-10-01T10:50:00Z">
              <w:r w:rsidR="000672E6">
                <w:rPr>
                  <w:i/>
                  <w:lang w:val="en-US"/>
                </w:rPr>
                <w:t xml:space="preserve">flow </w:t>
              </w:r>
            </w:ins>
            <w:ins w:id="3937" w:author="arkat" w:date="2017-10-06T08:01:00Z">
              <w:r w:rsidR="008D650E">
                <w:rPr>
                  <w:lang w:val="en-US"/>
                </w:rPr>
                <w:t>akan</w:t>
              </w:r>
            </w:ins>
            <w:ins w:id="3938" w:author="arkat" w:date="2017-10-01T09:55:00Z">
              <w:r>
                <w:rPr>
                  <w:lang w:val="en-US"/>
                </w:rPr>
                <w:t xml:space="preserve"> memiliki symbol belah ketupat.</w:t>
              </w:r>
            </w:ins>
          </w:p>
        </w:tc>
      </w:tr>
      <w:tr w:rsidR="00F76467" w14:paraId="59EFD790" w14:textId="77777777" w:rsidTr="000672E6">
        <w:trPr>
          <w:ins w:id="3939" w:author="arkat" w:date="2017-10-01T09:55:00Z"/>
        </w:trPr>
        <w:tc>
          <w:tcPr>
            <w:tcW w:w="1139" w:type="pct"/>
            <w:vAlign w:val="center"/>
            <w:tcPrChange w:id="3940" w:author="arkat" w:date="2017-10-01T10:49:00Z">
              <w:tcPr>
                <w:tcW w:w="1806" w:type="dxa"/>
              </w:tcPr>
            </w:tcPrChange>
          </w:tcPr>
          <w:p w14:paraId="0B009CF4" w14:textId="77777777" w:rsidR="000F4275" w:rsidRDefault="000F4275" w:rsidP="00190E7E">
            <w:pPr>
              <w:pStyle w:val="BodyText"/>
              <w:spacing w:after="0"/>
              <w:rPr>
                <w:ins w:id="3941" w:author="arkat" w:date="2017-10-01T09:55:00Z"/>
              </w:rPr>
            </w:pPr>
            <w:ins w:id="3942" w:author="arkat" w:date="2017-10-01T09:55:00Z">
              <w:r>
                <w:rPr>
                  <w:noProof/>
                  <w:lang w:val="en-US"/>
                </w:rPr>
                <w:drawing>
                  <wp:inline distT="0" distB="0" distL="0" distR="0" wp14:anchorId="56E4F9C5" wp14:editId="23FFEA40">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943" w:author="arkat" w:date="2017-10-01T10:49:00Z">
              <w:tcPr>
                <w:tcW w:w="1631" w:type="dxa"/>
                <w:vAlign w:val="center"/>
              </w:tcPr>
            </w:tcPrChange>
          </w:tcPr>
          <w:p w14:paraId="3191E301" w14:textId="77777777" w:rsidR="000F4275" w:rsidRDefault="000F4275" w:rsidP="00190E7E">
            <w:pPr>
              <w:pStyle w:val="BodyText"/>
              <w:spacing w:after="0"/>
              <w:rPr>
                <w:ins w:id="3944" w:author="arkat" w:date="2017-10-01T09:55:00Z"/>
              </w:rPr>
            </w:pPr>
            <w:ins w:id="3945" w:author="arkat" w:date="2017-10-01T09:55:00Z">
              <w:r w:rsidRPr="004616F6">
                <w:rPr>
                  <w:lang w:val="en-US"/>
                </w:rPr>
                <w:t xml:space="preserve">Default flow </w:t>
              </w:r>
            </w:ins>
          </w:p>
        </w:tc>
        <w:tc>
          <w:tcPr>
            <w:tcW w:w="2760" w:type="pct"/>
            <w:tcPrChange w:id="3946" w:author="arkat" w:date="2017-10-01T10:49:00Z">
              <w:tcPr>
                <w:tcW w:w="4492" w:type="dxa"/>
              </w:tcPr>
            </w:tcPrChange>
          </w:tcPr>
          <w:p w14:paraId="44BE7734" w14:textId="5AFBA0D8" w:rsidR="000F4275" w:rsidRDefault="000F4275" w:rsidP="00190E7E">
            <w:pPr>
              <w:pStyle w:val="BodyText"/>
              <w:spacing w:after="0"/>
              <w:rPr>
                <w:ins w:id="3947" w:author="arkat" w:date="2017-10-01T09:55:00Z"/>
              </w:rPr>
            </w:pPr>
            <w:ins w:id="3948"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3949" w:author="arkat" w:date="2017-10-06T08:01:00Z">
              <w:r w:rsidR="008D650E">
                <w:rPr>
                  <w:lang w:val="en-US"/>
                </w:rPr>
                <w:t>akan</w:t>
              </w:r>
            </w:ins>
            <w:ins w:id="3950" w:author="arkat" w:date="2017-10-01T09:55:00Z">
              <w:r>
                <w:rPr>
                  <w:lang w:val="en-US"/>
                </w:rPr>
                <w:t xml:space="preserve"> jiak semua kondisi alira keluar tidak benar pada saat runtime. Maka, notasinya </w:t>
              </w:r>
            </w:ins>
            <w:ins w:id="3951" w:author="arkat" w:date="2017-10-06T08:01:00Z">
              <w:r w:rsidR="008D650E">
                <w:rPr>
                  <w:lang w:val="en-US"/>
                </w:rPr>
                <w:t>akan</w:t>
              </w:r>
            </w:ins>
            <w:ins w:id="3952" w:author="arkat" w:date="2017-10-01T09:55:00Z">
              <w:r>
                <w:rPr>
                  <w:lang w:val="en-US"/>
                </w:rPr>
                <w:t xml:space="preserve"> ditambahkan garis miring pada awal garis. </w:t>
              </w:r>
            </w:ins>
          </w:p>
        </w:tc>
      </w:tr>
      <w:tr w:rsidR="00F76467" w14:paraId="1A928026" w14:textId="77777777" w:rsidTr="000672E6">
        <w:trPr>
          <w:ins w:id="3953" w:author="arkat" w:date="2017-10-01T09:55:00Z"/>
        </w:trPr>
        <w:tc>
          <w:tcPr>
            <w:tcW w:w="1139" w:type="pct"/>
            <w:vAlign w:val="center"/>
            <w:tcPrChange w:id="3954" w:author="arkat" w:date="2017-10-01T10:49:00Z">
              <w:tcPr>
                <w:tcW w:w="1806" w:type="dxa"/>
              </w:tcPr>
            </w:tcPrChange>
          </w:tcPr>
          <w:p w14:paraId="612D88B3" w14:textId="77777777" w:rsidR="000F4275" w:rsidRDefault="000F4275" w:rsidP="00190E7E">
            <w:pPr>
              <w:pStyle w:val="BodyText"/>
              <w:spacing w:after="0"/>
              <w:rPr>
                <w:ins w:id="3955" w:author="arkat" w:date="2017-10-01T09:55:00Z"/>
              </w:rPr>
            </w:pPr>
            <w:ins w:id="3956" w:author="arkat" w:date="2017-10-01T09:55:00Z">
              <w:r>
                <w:rPr>
                  <w:noProof/>
                  <w:lang w:val="en-US"/>
                </w:rPr>
                <w:drawing>
                  <wp:inline distT="0" distB="0" distL="0" distR="0" wp14:anchorId="5433DD8B" wp14:editId="2BCA5784">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957" w:author="arkat" w:date="2017-10-01T10:49:00Z">
              <w:tcPr>
                <w:tcW w:w="1631" w:type="dxa"/>
                <w:vAlign w:val="center"/>
              </w:tcPr>
            </w:tcPrChange>
          </w:tcPr>
          <w:p w14:paraId="2AE22F9E" w14:textId="77777777" w:rsidR="000F4275" w:rsidRDefault="000F4275" w:rsidP="00190E7E">
            <w:pPr>
              <w:pStyle w:val="BodyText"/>
              <w:spacing w:after="0"/>
              <w:rPr>
                <w:ins w:id="3958" w:author="arkat" w:date="2017-10-01T09:55:00Z"/>
              </w:rPr>
            </w:pPr>
            <w:ins w:id="3959" w:author="arkat" w:date="2017-10-01T09:55:00Z">
              <w:r w:rsidRPr="004616F6">
                <w:rPr>
                  <w:lang w:val="en-US"/>
                </w:rPr>
                <w:t>Exception</w:t>
              </w:r>
              <w:r>
                <w:rPr>
                  <w:lang w:val="en-US"/>
                </w:rPr>
                <w:t xml:space="preserve"> Flow</w:t>
              </w:r>
            </w:ins>
          </w:p>
        </w:tc>
        <w:tc>
          <w:tcPr>
            <w:tcW w:w="2760" w:type="pct"/>
            <w:tcPrChange w:id="3960" w:author="arkat" w:date="2017-10-01T10:49:00Z">
              <w:tcPr>
                <w:tcW w:w="4492" w:type="dxa"/>
              </w:tcPr>
            </w:tcPrChange>
          </w:tcPr>
          <w:p w14:paraId="42498C27" w14:textId="77777777" w:rsidR="000F4275" w:rsidRDefault="000F4275" w:rsidP="00190E7E">
            <w:pPr>
              <w:pStyle w:val="BodyText"/>
              <w:spacing w:after="0"/>
              <w:rPr>
                <w:ins w:id="3961" w:author="arkat" w:date="2017-10-01T09:55:00Z"/>
              </w:rPr>
            </w:pPr>
            <w:ins w:id="3962"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3963" w:author="arkat" w:date="2017-10-01T09:55:00Z"/>
        </w:trPr>
        <w:tc>
          <w:tcPr>
            <w:tcW w:w="1139" w:type="pct"/>
            <w:vAlign w:val="center"/>
            <w:tcPrChange w:id="3964" w:author="arkat" w:date="2017-10-01T10:49:00Z">
              <w:tcPr>
                <w:tcW w:w="1806" w:type="dxa"/>
              </w:tcPr>
            </w:tcPrChange>
          </w:tcPr>
          <w:p w14:paraId="014AEC54" w14:textId="77777777" w:rsidR="000F4275" w:rsidRDefault="000F4275" w:rsidP="00190E7E">
            <w:pPr>
              <w:pStyle w:val="BodyText"/>
              <w:spacing w:after="0"/>
              <w:rPr>
                <w:ins w:id="3965" w:author="arkat" w:date="2017-10-01T09:55:00Z"/>
              </w:rPr>
            </w:pPr>
            <w:ins w:id="3966" w:author="arkat" w:date="2017-10-01T09:55:00Z">
              <w:r>
                <w:rPr>
                  <w:noProof/>
                  <w:lang w:val="en-US"/>
                </w:rPr>
                <w:drawing>
                  <wp:inline distT="0" distB="0" distL="0" distR="0" wp14:anchorId="3F33D99D" wp14:editId="0C8C3A9F">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967" w:author="arkat" w:date="2017-10-01T10:49:00Z">
              <w:tcPr>
                <w:tcW w:w="1631" w:type="dxa"/>
                <w:vAlign w:val="center"/>
              </w:tcPr>
            </w:tcPrChange>
          </w:tcPr>
          <w:p w14:paraId="325900AC" w14:textId="77777777" w:rsidR="000F4275" w:rsidRDefault="000F4275" w:rsidP="00190E7E">
            <w:pPr>
              <w:pStyle w:val="BodyText"/>
              <w:spacing w:after="0"/>
              <w:rPr>
                <w:ins w:id="3968" w:author="arkat" w:date="2017-10-01T09:55:00Z"/>
              </w:rPr>
            </w:pPr>
            <w:ins w:id="3969" w:author="arkat" w:date="2017-10-01T09:55:00Z">
              <w:r w:rsidRPr="004616F6">
                <w:rPr>
                  <w:lang w:val="en-US"/>
                </w:rPr>
                <w:t>Compensation Association</w:t>
              </w:r>
            </w:ins>
          </w:p>
        </w:tc>
        <w:tc>
          <w:tcPr>
            <w:tcW w:w="2760" w:type="pct"/>
            <w:tcPrChange w:id="3970" w:author="arkat" w:date="2017-10-01T10:49:00Z">
              <w:tcPr>
                <w:tcW w:w="4492" w:type="dxa"/>
              </w:tcPr>
            </w:tcPrChange>
          </w:tcPr>
          <w:p w14:paraId="1B7B9C22" w14:textId="77777777" w:rsidR="000F4275" w:rsidRDefault="000F4275" w:rsidP="00190E7E">
            <w:pPr>
              <w:pStyle w:val="BodyText"/>
              <w:spacing w:after="0"/>
              <w:rPr>
                <w:ins w:id="3971" w:author="arkat" w:date="2017-10-01T09:55:00Z"/>
              </w:rPr>
            </w:pPr>
            <w:ins w:id="3972"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w:t>
              </w:r>
              <w:r>
                <w:rPr>
                  <w:lang w:val="en-US"/>
                </w:rPr>
                <w:lastRenderedPageBreak/>
                <w:t xml:space="preserve">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3973" w:author="arkat" w:date="2017-10-02T21:41:00Z"/>
        </w:rPr>
      </w:pPr>
      <w:ins w:id="3974" w:author="arkat" w:date="2017-10-02T21:39:00Z">
        <w:r>
          <w:rPr>
            <w:szCs w:val="24"/>
          </w:rPr>
          <w:lastRenderedPageBreak/>
          <w:tab/>
        </w:r>
        <w:r>
          <w:rPr>
            <w:szCs w:val="24"/>
          </w:rPr>
          <w:tab/>
        </w:r>
        <w:r>
          <w:rPr>
            <w:szCs w:val="24"/>
          </w:rPr>
          <w:tab/>
        </w:r>
      </w:ins>
      <w:ins w:id="3975"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3976" w:author="arkat" w:date="2017-10-02T21:41:00Z"/>
        </w:rPr>
      </w:pPr>
    </w:p>
    <w:p w14:paraId="05008815" w14:textId="7FED0DEE" w:rsidR="00A7698E" w:rsidRPr="0070111E" w:rsidRDefault="00A7698E">
      <w:pPr>
        <w:pStyle w:val="BodyText"/>
        <w:numPr>
          <w:ilvl w:val="6"/>
          <w:numId w:val="127"/>
        </w:numPr>
        <w:spacing w:after="0"/>
        <w:ind w:left="270" w:hanging="270"/>
        <w:rPr>
          <w:ins w:id="3977" w:author="arkat" w:date="2017-10-02T21:41:00Z"/>
          <w:i/>
          <w:lang w:val="en-US"/>
        </w:rPr>
        <w:pPrChange w:id="3978" w:author="arkat" w:date="2017-10-02T22:41:00Z">
          <w:pPr>
            <w:pStyle w:val="BodyText"/>
            <w:numPr>
              <w:ilvl w:val="6"/>
              <w:numId w:val="89"/>
            </w:numPr>
            <w:spacing w:after="0"/>
            <w:ind w:left="270" w:hanging="270"/>
          </w:pPr>
        </w:pPrChange>
      </w:pPr>
      <w:ins w:id="3979" w:author="arkat" w:date="2017-10-02T21:41:00Z">
        <w:r w:rsidRPr="005B2456">
          <w:rPr>
            <w:b/>
            <w:i/>
            <w:lang w:val="en-US"/>
            <w:rPrChange w:id="3980"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3981" w:author="arkat" w:date="2017-10-06T08:01:00Z">
        <w:r w:rsidR="008D650E">
          <w:rPr>
            <w:lang w:val="en-US"/>
          </w:rPr>
          <w:t>akan</w:t>
        </w:r>
      </w:ins>
      <w:ins w:id="3982"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3983"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3984" w:author="arkat" w:date="2017-10-02T22:35:00Z">
        <w:r w:rsidR="00722D14">
          <w:rPr>
            <w:i/>
            <w:lang w:val="en-US"/>
          </w:rPr>
          <w:t>join</w:t>
        </w:r>
      </w:ins>
      <w:ins w:id="3985" w:author="arkat" w:date="2017-10-02T22:34:00Z">
        <w:r w:rsidR="00722D14">
          <w:t xml:space="preserve">, dan </w:t>
        </w:r>
      </w:ins>
      <w:ins w:id="3986" w:author="arkat" w:date="2017-10-02T22:35:00Z">
        <w:r w:rsidR="00722D14">
          <w:rPr>
            <w:lang w:val="en-US"/>
          </w:rPr>
          <w:t>merge</w:t>
        </w:r>
      </w:ins>
      <w:ins w:id="3987" w:author="arkat" w:date="2017-10-02T22:34:00Z">
        <w:r w:rsidR="00722D14">
          <w:t xml:space="preserve">. </w:t>
        </w:r>
        <w:r w:rsidR="00722D14">
          <w:rPr>
            <w:lang w:val="en-US"/>
          </w:rPr>
          <w:t xml:space="preserve">Icon didalam belah ketupat </w:t>
        </w:r>
      </w:ins>
      <w:ins w:id="3988" w:author="arkat" w:date="2017-10-06T08:01:00Z">
        <w:r w:rsidR="008D650E">
          <w:t>akan</w:t>
        </w:r>
      </w:ins>
      <w:ins w:id="3989" w:author="arkat" w:date="2017-10-02T22:34:00Z">
        <w:r w:rsidR="00722D14">
          <w:t xml:space="preserve"> mengindikasikan</w:t>
        </w:r>
        <w:r w:rsidR="00722D14">
          <w:rPr>
            <w:lang w:val="en-US"/>
          </w:rPr>
          <w:t xml:space="preserve"> jenis </w:t>
        </w:r>
        <w:r w:rsidR="00722D14" w:rsidRPr="00611E55">
          <w:rPr>
            <w:i/>
            <w:lang w:val="en-US"/>
            <w:rPrChange w:id="3990" w:author="arkat" w:date="2017-10-04T23:20:00Z">
              <w:rPr>
                <w:lang w:val="en-US"/>
              </w:rPr>
            </w:rPrChange>
          </w:rPr>
          <w:t>gateway</w:t>
        </w:r>
        <w:r w:rsidR="00722D14">
          <w:rPr>
            <w:lang w:val="en-US"/>
          </w:rPr>
          <w:t>.</w:t>
        </w:r>
      </w:ins>
      <w:ins w:id="3991"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sebagaimana gambar 2.10.</w:t>
        </w:r>
      </w:ins>
    </w:p>
    <w:p w14:paraId="00712DED" w14:textId="77777777" w:rsidR="00A7698E" w:rsidRDefault="00A7698E" w:rsidP="00A7698E">
      <w:pPr>
        <w:pStyle w:val="BodyText"/>
        <w:spacing w:after="0"/>
        <w:rPr>
          <w:ins w:id="3992" w:author="arkat" w:date="2017-10-02T21:41:00Z"/>
          <w:b/>
          <w:lang w:val="en-US"/>
        </w:rPr>
      </w:pPr>
    </w:p>
    <w:p w14:paraId="10FB9B97" w14:textId="77777777" w:rsidR="00A7698E" w:rsidRDefault="00A7698E" w:rsidP="00A7698E">
      <w:pPr>
        <w:pStyle w:val="BodyText"/>
        <w:spacing w:after="0"/>
        <w:rPr>
          <w:ins w:id="3993"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3994" w:author="arkat" w:date="2017-10-02T21:41:00Z"/>
        </w:trPr>
        <w:tc>
          <w:tcPr>
            <w:tcW w:w="821" w:type="dxa"/>
            <w:shd w:val="clear" w:color="auto" w:fill="auto"/>
          </w:tcPr>
          <w:p w14:paraId="1F8CB611" w14:textId="77777777" w:rsidR="00A7698E" w:rsidRPr="00925455" w:rsidRDefault="00A7698E" w:rsidP="0050462A">
            <w:pPr>
              <w:pStyle w:val="BodyText"/>
              <w:spacing w:after="0"/>
              <w:rPr>
                <w:ins w:id="3995" w:author="arkat" w:date="2017-10-02T21:41:00Z"/>
                <w:b/>
                <w:lang w:val="en-US"/>
              </w:rPr>
            </w:pPr>
            <w:ins w:id="3996" w:author="arkat" w:date="2017-10-02T21:41:00Z">
              <w:r w:rsidRPr="0021262F">
                <w:rPr>
                  <w:noProof/>
                  <w:szCs w:val="24"/>
                  <w:lang w:val="en-US"/>
                  <w:rPrChange w:id="3997" w:author="Unknown">
                    <w:rPr>
                      <w:noProof/>
                      <w:lang w:val="en-US"/>
                    </w:rPr>
                  </w:rPrChange>
                </w:rPr>
                <w:drawing>
                  <wp:inline distT="0" distB="0" distL="0" distR="0" wp14:anchorId="6A2F0CD3" wp14:editId="7AB1AD2A">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3998"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3999"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4000" w:author="arkat" w:date="2017-10-02T21:41:00Z"/>
                <w:noProof/>
                <w:szCs w:val="24"/>
                <w:lang w:val="en-US"/>
              </w:rPr>
            </w:pPr>
            <w:ins w:id="4001"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4002"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4003" w:author="arkat" w:date="2017-10-02T21:41:00Z"/>
                <w:noProof/>
                <w:szCs w:val="24"/>
                <w:lang w:val="en-US"/>
              </w:rPr>
            </w:pPr>
            <w:ins w:id="4004" w:author="arkat" w:date="2017-10-02T21:41:00Z">
              <w:r w:rsidRPr="00A42612">
                <w:rPr>
                  <w:noProof/>
                  <w:szCs w:val="24"/>
                  <w:lang w:val="en-US"/>
                </w:rPr>
                <w:drawing>
                  <wp:inline distT="0" distB="0" distL="0" distR="0" wp14:anchorId="26534FE0" wp14:editId="0D4D286F">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4005" w:author="arkat" w:date="2017-10-02T21:41:00Z"/>
                <w:noProof/>
                <w:szCs w:val="24"/>
                <w:lang w:val="en-US"/>
              </w:rPr>
            </w:pPr>
            <w:ins w:id="4006" w:author="arkat" w:date="2017-10-02T21:41:00Z">
              <w:r>
                <w:rPr>
                  <w:noProof/>
                  <w:szCs w:val="24"/>
                  <w:lang w:val="en-US"/>
                </w:rPr>
                <w:t>Inclusive</w:t>
              </w:r>
            </w:ins>
          </w:p>
        </w:tc>
      </w:tr>
      <w:tr w:rsidR="00A7698E" w14:paraId="395461B9" w14:textId="77777777" w:rsidTr="0050462A">
        <w:trPr>
          <w:jc w:val="center"/>
          <w:ins w:id="4007" w:author="arkat" w:date="2017-10-02T21:41:00Z"/>
        </w:trPr>
        <w:tc>
          <w:tcPr>
            <w:tcW w:w="821" w:type="dxa"/>
            <w:shd w:val="clear" w:color="auto" w:fill="auto"/>
          </w:tcPr>
          <w:p w14:paraId="7C123277" w14:textId="77777777" w:rsidR="00A7698E" w:rsidRPr="00925455" w:rsidRDefault="00A7698E" w:rsidP="0050462A">
            <w:pPr>
              <w:pStyle w:val="BodyText"/>
              <w:spacing w:after="0"/>
              <w:rPr>
                <w:ins w:id="4008" w:author="arkat" w:date="2017-10-02T21:41:00Z"/>
                <w:b/>
                <w:lang w:val="en-US"/>
              </w:rPr>
            </w:pPr>
            <w:ins w:id="4009" w:author="arkat" w:date="2017-10-02T21:41:00Z">
              <w:r w:rsidRPr="00A42612">
                <w:rPr>
                  <w:noProof/>
                  <w:szCs w:val="24"/>
                  <w:lang w:val="en-US"/>
                </w:rPr>
                <w:drawing>
                  <wp:inline distT="0" distB="0" distL="0" distR="0" wp14:anchorId="637CB01B" wp14:editId="6414EDAF">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4010" w:author="arkat" w:date="2017-10-02T21:41:00Z"/>
                <w:noProof/>
                <w:szCs w:val="24"/>
                <w:lang w:val="en-US"/>
              </w:rPr>
            </w:pPr>
            <w:ins w:id="4011"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4012" w:author="arkat" w:date="2017-10-02T21:41:00Z"/>
                <w:noProof/>
                <w:szCs w:val="24"/>
                <w:lang w:val="en-US"/>
              </w:rPr>
            </w:pPr>
            <w:ins w:id="4013" w:author="arkat" w:date="2017-10-02T21:41:00Z">
              <w:r w:rsidRPr="00A42612">
                <w:rPr>
                  <w:noProof/>
                  <w:szCs w:val="24"/>
                  <w:lang w:val="en-US"/>
                </w:rPr>
                <w:drawing>
                  <wp:inline distT="0" distB="0" distL="0" distR="0" wp14:anchorId="703C2F05" wp14:editId="11EF37BB">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4014" w:author="arkat" w:date="2017-10-02T21:41:00Z"/>
                <w:noProof/>
                <w:szCs w:val="24"/>
                <w:lang w:val="en-US"/>
              </w:rPr>
            </w:pPr>
            <w:ins w:id="4015"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4016"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4017" w:author="arkat" w:date="2017-10-02T21:41:00Z"/>
                <w:noProof/>
                <w:szCs w:val="24"/>
                <w:lang w:val="en-US"/>
              </w:rPr>
            </w:pPr>
            <w:ins w:id="4018" w:author="arkat" w:date="2017-10-02T21:41:00Z">
              <w:r w:rsidRPr="00A42612">
                <w:rPr>
                  <w:noProof/>
                  <w:szCs w:val="24"/>
                  <w:lang w:val="en-US"/>
                </w:rPr>
                <w:drawing>
                  <wp:inline distT="0" distB="0" distL="0" distR="0" wp14:anchorId="1938304A" wp14:editId="2139BCA7">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4019" w:author="arkat" w:date="2017-10-02T21:41:00Z"/>
                <w:noProof/>
                <w:szCs w:val="24"/>
                <w:lang w:val="en-US"/>
              </w:rPr>
            </w:pPr>
            <w:ins w:id="4020" w:author="arkat" w:date="2017-10-02T21:41:00Z">
              <w:r>
                <w:rPr>
                  <w:noProof/>
                  <w:szCs w:val="24"/>
                  <w:lang w:val="en-US"/>
                </w:rPr>
                <w:t>Complex</w:t>
              </w:r>
            </w:ins>
          </w:p>
        </w:tc>
      </w:tr>
      <w:tr w:rsidR="00A7698E" w14:paraId="5BAE3BC5" w14:textId="77777777" w:rsidTr="0050462A">
        <w:trPr>
          <w:jc w:val="center"/>
          <w:ins w:id="4021" w:author="arkat" w:date="2017-10-02T21:41:00Z"/>
        </w:trPr>
        <w:tc>
          <w:tcPr>
            <w:tcW w:w="821" w:type="dxa"/>
            <w:shd w:val="clear" w:color="auto" w:fill="auto"/>
          </w:tcPr>
          <w:p w14:paraId="7535D0DE" w14:textId="77777777" w:rsidR="00A7698E" w:rsidRPr="00925455" w:rsidRDefault="00A7698E" w:rsidP="0050462A">
            <w:pPr>
              <w:pStyle w:val="BodyText"/>
              <w:spacing w:after="0"/>
              <w:rPr>
                <w:ins w:id="4022" w:author="arkat" w:date="2017-10-02T21:41:00Z"/>
                <w:b/>
                <w:lang w:val="en-US"/>
              </w:rPr>
            </w:pPr>
            <w:ins w:id="4023" w:author="arkat" w:date="2017-10-02T21:41:00Z">
              <w:r w:rsidRPr="00A42612">
                <w:rPr>
                  <w:noProof/>
                  <w:szCs w:val="24"/>
                  <w:lang w:val="en-US"/>
                </w:rPr>
                <w:drawing>
                  <wp:inline distT="0" distB="0" distL="0" distR="0" wp14:anchorId="14FAB992" wp14:editId="3F072397">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4024"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4025"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4026" w:author="arkat" w:date="2017-10-02T21:41:00Z"/>
                <w:lang w:val="en-US"/>
              </w:rPr>
            </w:pPr>
            <w:ins w:id="4027"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4028" w:author="arkat" w:date="2017-10-02T21:41:00Z"/>
                <w:noProof/>
                <w:szCs w:val="24"/>
                <w:lang w:val="en-US"/>
              </w:rPr>
            </w:pPr>
            <w:ins w:id="4029"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4030"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4031" w:author="arkat" w:date="2017-10-02T21:41:00Z"/>
                <w:noProof/>
                <w:szCs w:val="24"/>
                <w:lang w:val="en-US"/>
              </w:rPr>
            </w:pPr>
            <w:ins w:id="4032" w:author="arkat" w:date="2017-10-02T21:41:00Z">
              <w:r w:rsidRPr="00A42612">
                <w:rPr>
                  <w:noProof/>
                  <w:szCs w:val="24"/>
                  <w:lang w:val="en-US"/>
                </w:rPr>
                <w:drawing>
                  <wp:inline distT="0" distB="0" distL="0" distR="0" wp14:anchorId="31C28E04" wp14:editId="0FED384B">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4033" w:author="arkat" w:date="2017-10-02T21:41:00Z"/>
                <w:noProof/>
                <w:szCs w:val="24"/>
                <w:lang w:val="en-US"/>
              </w:rPr>
            </w:pPr>
            <w:ins w:id="4034"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4035" w:author="arkat" w:date="2017-10-02T21:41:00Z"/>
          <w:b/>
          <w:i/>
        </w:rPr>
      </w:pPr>
      <w:bookmarkStart w:id="4036" w:name="_Toc494920103"/>
      <w:ins w:id="4037" w:author="arkat" w:date="2017-10-02T21:41:00Z">
        <w:r w:rsidRPr="0070111E">
          <w:rPr>
            <w:b/>
            <w:i/>
          </w:rPr>
          <w:t>Extended Gateway</w:t>
        </w:r>
        <w:bookmarkEnd w:id="4036"/>
      </w:ins>
    </w:p>
    <w:p w14:paraId="17366F32" w14:textId="05006BD2" w:rsidR="00BB7A97" w:rsidRPr="00B14709" w:rsidRDefault="00BB7A97">
      <w:pPr>
        <w:pStyle w:val="BodyText"/>
        <w:numPr>
          <w:ilvl w:val="0"/>
          <w:numId w:val="130"/>
        </w:numPr>
        <w:spacing w:after="0"/>
        <w:ind w:left="540" w:hanging="270"/>
        <w:rPr>
          <w:ins w:id="4038" w:author="arkat" w:date="2017-09-30T08:21:00Z"/>
          <w:i/>
          <w:lang w:val="en-US"/>
          <w:rPrChange w:id="4039" w:author="arkat" w:date="2017-10-01T10:52:00Z">
            <w:rPr>
              <w:ins w:id="4040" w:author="arkat" w:date="2017-09-30T08:21:00Z"/>
              <w:szCs w:val="24"/>
              <w:lang w:val="en-US"/>
            </w:rPr>
          </w:rPrChange>
        </w:rPr>
        <w:pPrChange w:id="4041" w:author="arkat" w:date="2017-10-02T22:46:00Z">
          <w:pPr>
            <w:pStyle w:val="BodyText"/>
            <w:spacing w:after="0"/>
          </w:pPr>
        </w:pPrChange>
      </w:pPr>
      <w:ins w:id="4042" w:author="arkat" w:date="2017-09-30T08:01:00Z">
        <w:r w:rsidRPr="00B14709">
          <w:rPr>
            <w:i/>
            <w:lang w:val="en-US"/>
            <w:rPrChange w:id="4043" w:author="arkat" w:date="2017-10-01T10:52:00Z">
              <w:rPr>
                <w:szCs w:val="24"/>
                <w:lang w:val="en-US"/>
              </w:rPr>
            </w:rPrChange>
          </w:rPr>
          <w:t>Fork</w:t>
        </w:r>
      </w:ins>
      <w:ins w:id="4044" w:author="arkat" w:date="2017-10-01T10:52:00Z">
        <w:r w:rsidR="00B14709">
          <w:rPr>
            <w:i/>
            <w:lang w:val="en-US"/>
          </w:rPr>
          <w:t xml:space="preserve">, </w:t>
        </w:r>
      </w:ins>
      <w:ins w:id="4045" w:author="arkat" w:date="2017-09-30T08:01:00Z">
        <w:r w:rsidRPr="00C36A8C">
          <w:rPr>
            <w:szCs w:val="24"/>
            <w:lang w:val="en-US"/>
          </w:rPr>
          <w:t>BPMN menggun</w:t>
        </w:r>
      </w:ins>
      <w:ins w:id="4046" w:author="arkat" w:date="2017-10-06T08:01:00Z">
        <w:r w:rsidR="008D650E">
          <w:rPr>
            <w:szCs w:val="24"/>
            <w:lang w:val="en-US"/>
          </w:rPr>
          <w:t>akan</w:t>
        </w:r>
      </w:ins>
      <w:ins w:id="4047" w:author="arkat" w:date="2017-09-30T08:01:00Z">
        <w:r w:rsidRPr="00C36A8C">
          <w:rPr>
            <w:szCs w:val="24"/>
            <w:lang w:val="en-US"/>
          </w:rPr>
          <w:t xml:space="preserve"> istilah </w:t>
        </w:r>
        <w:r w:rsidRPr="00A7698E">
          <w:rPr>
            <w:i/>
            <w:szCs w:val="24"/>
            <w:lang w:val="en-US"/>
            <w:rPrChange w:id="4048"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4049" w:author="arkat" w:date="2017-09-30T08:02:00Z">
        <w:r w:rsidRPr="00B14709">
          <w:rPr>
            <w:szCs w:val="24"/>
            <w:lang w:val="en-US"/>
          </w:rPr>
          <w:t>paralel</w:t>
        </w:r>
      </w:ins>
      <w:ins w:id="4050" w:author="arkat" w:date="2017-09-30T08:03:00Z">
        <w:r w:rsidRPr="00B14709">
          <w:rPr>
            <w:szCs w:val="24"/>
            <w:lang w:val="en-US"/>
          </w:rPr>
          <w:t xml:space="preserve"> (disebut juga sebagai </w:t>
        </w:r>
        <w:r w:rsidRPr="00124EBE">
          <w:rPr>
            <w:i/>
            <w:szCs w:val="24"/>
            <w:lang w:val="en-US"/>
            <w:rPrChange w:id="4051" w:author="arkat" w:date="2017-10-02T22:49:00Z">
              <w:rPr>
                <w:szCs w:val="24"/>
                <w:lang w:val="en-US"/>
              </w:rPr>
            </w:rPrChange>
          </w:rPr>
          <w:t>AND-split</w:t>
        </w:r>
        <w:r w:rsidRPr="00B14709">
          <w:rPr>
            <w:szCs w:val="24"/>
            <w:lang w:val="en-US"/>
          </w:rPr>
          <w:t xml:space="preserve">). Dengan </w:t>
        </w:r>
      </w:ins>
      <w:ins w:id="4052" w:author="arkat" w:date="2017-09-30T08:08:00Z">
        <w:r w:rsidRPr="00B14709">
          <w:rPr>
            <w:szCs w:val="24"/>
            <w:lang w:val="en-US"/>
          </w:rPr>
          <w:t>menggun</w:t>
        </w:r>
      </w:ins>
      <w:ins w:id="4053" w:author="arkat" w:date="2017-10-06T08:01:00Z">
        <w:r w:rsidR="008D650E">
          <w:rPr>
            <w:szCs w:val="24"/>
            <w:lang w:val="en-US"/>
          </w:rPr>
          <w:t>akan</w:t>
        </w:r>
      </w:ins>
      <w:ins w:id="4054" w:author="arkat" w:date="2017-09-30T08:08:00Z">
        <w:r w:rsidRPr="00B14709">
          <w:rPr>
            <w:szCs w:val="24"/>
            <w:lang w:val="en-US"/>
          </w:rPr>
          <w:t xml:space="preserve"> fork aktivitas dilakukan se</w:t>
        </w:r>
      </w:ins>
      <w:ins w:id="4055" w:author="arkat" w:date="2017-10-06T08:01:00Z">
        <w:r w:rsidR="008D650E">
          <w:rPr>
            <w:szCs w:val="24"/>
            <w:lang w:val="en-US"/>
          </w:rPr>
          <w:t>cara</w:t>
        </w:r>
      </w:ins>
      <w:ins w:id="4056" w:author="arkat" w:date="2017-09-30T08:08:00Z">
        <w:r w:rsidR="00124EBE">
          <w:rPr>
            <w:szCs w:val="24"/>
            <w:lang w:val="en-US"/>
          </w:rPr>
          <w:t xml:space="preserve"> bersamaan bukan berurutan. </w:t>
        </w:r>
      </w:ins>
      <w:ins w:id="4057" w:author="arkat" w:date="2017-09-30T08:09:00Z">
        <w:r w:rsidRPr="00B14709">
          <w:rPr>
            <w:szCs w:val="24"/>
            <w:lang w:val="en-US"/>
          </w:rPr>
          <w:t xml:space="preserve">Ada 2 pilihan </w:t>
        </w:r>
      </w:ins>
      <w:ins w:id="4058" w:author="arkat" w:date="2017-10-02T22:46:00Z">
        <w:r w:rsidR="00124EBE">
          <w:rPr>
            <w:szCs w:val="24"/>
            <w:lang w:val="en-US"/>
          </w:rPr>
          <w:t xml:space="preserve">teknik penggambaran, </w:t>
        </w:r>
      </w:ins>
      <w:ins w:id="4059" w:author="arkat" w:date="2017-09-30T08:09:00Z">
        <w:r w:rsidR="00124EBE">
          <w:rPr>
            <w:szCs w:val="24"/>
            <w:lang w:val="en-US"/>
          </w:rPr>
          <w:t xml:space="preserve">yaitu </w:t>
        </w:r>
        <w:r w:rsidRPr="00B14709">
          <w:rPr>
            <w:szCs w:val="24"/>
            <w:lang w:val="en-US"/>
          </w:rPr>
          <w:t>:</w:t>
        </w:r>
      </w:ins>
    </w:p>
    <w:p w14:paraId="650CA4D3" w14:textId="6FFBCB18" w:rsidR="00516AA1" w:rsidRDefault="00124EBE">
      <w:pPr>
        <w:pStyle w:val="BodyText"/>
        <w:numPr>
          <w:ilvl w:val="0"/>
          <w:numId w:val="79"/>
        </w:numPr>
        <w:spacing w:after="0"/>
        <w:ind w:left="810"/>
        <w:rPr>
          <w:ins w:id="4060" w:author="arkat" w:date="2017-09-30T08:09:00Z"/>
          <w:szCs w:val="24"/>
          <w:lang w:val="en-US"/>
        </w:rPr>
        <w:pPrChange w:id="4061" w:author="arkat" w:date="2017-09-30T08:21:00Z">
          <w:pPr>
            <w:pStyle w:val="BodyText"/>
            <w:spacing w:after="0"/>
          </w:pPr>
        </w:pPrChange>
      </w:pPr>
      <w:ins w:id="4062" w:author="arkat" w:date="2017-09-30T08:22:00Z">
        <w:r>
          <w:rPr>
            <w:szCs w:val="24"/>
            <w:lang w:val="en-US"/>
          </w:rPr>
          <w:t>Beberapa</w:t>
        </w:r>
        <w:r w:rsidR="00516AA1">
          <w:rPr>
            <w:szCs w:val="24"/>
            <w:lang w:val="en-US"/>
          </w:rPr>
          <w:t xml:space="preserve"> </w:t>
        </w:r>
        <w:r w:rsidR="00516AA1" w:rsidRPr="00124EBE">
          <w:rPr>
            <w:i/>
            <w:szCs w:val="24"/>
            <w:lang w:val="en-US"/>
            <w:rPrChange w:id="4063" w:author="arkat" w:date="2017-10-02T22:47:00Z">
              <w:rPr>
                <w:szCs w:val="24"/>
                <w:lang w:val="en-US"/>
              </w:rPr>
            </w:rPrChange>
          </w:rPr>
          <w:t xml:space="preserve">outgoing </w:t>
        </w:r>
      </w:ins>
      <w:ins w:id="4064" w:author="arkat" w:date="2017-09-30T08:23:00Z">
        <w:r w:rsidR="00516AA1" w:rsidRPr="00124EBE">
          <w:rPr>
            <w:i/>
            <w:szCs w:val="24"/>
            <w:lang w:val="en-US"/>
            <w:rPrChange w:id="4065"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4066" w:author="arkat" w:date="2017-09-30T08:24:00Z">
        <w:r w:rsidR="00516AA1">
          <w:rPr>
            <w:szCs w:val="24"/>
            <w:lang w:val="en-US"/>
          </w:rPr>
          <w:t xml:space="preserve">sebagaimana gambar </w:t>
        </w:r>
      </w:ins>
      <w:ins w:id="4067" w:author="arkat" w:date="2017-09-30T08:25:00Z">
        <w:r>
          <w:rPr>
            <w:szCs w:val="24"/>
            <w:lang w:val="en-US"/>
          </w:rPr>
          <w:t>2.1</w:t>
        </w:r>
      </w:ins>
      <w:ins w:id="4068" w:author="arkat" w:date="2017-10-02T22:50:00Z">
        <w:r>
          <w:rPr>
            <w:szCs w:val="24"/>
            <w:lang w:val="en-US"/>
          </w:rPr>
          <w:t>1</w:t>
        </w:r>
      </w:ins>
      <w:ins w:id="4069" w:author="arkat" w:date="2017-09-30T08:25:00Z">
        <w:r>
          <w:rPr>
            <w:szCs w:val="24"/>
            <w:lang w:val="en-US"/>
          </w:rPr>
          <w:t xml:space="preserve"> yang</w:t>
        </w:r>
        <w:r w:rsidR="00516AA1">
          <w:rPr>
            <w:szCs w:val="24"/>
            <w:lang w:val="en-US"/>
          </w:rPr>
          <w:t xml:space="preserve"> mewakili </w:t>
        </w:r>
      </w:ins>
      <w:ins w:id="4070" w:author="arkat" w:date="2017-09-30T08:32:00Z">
        <w:r w:rsidR="006869CB" w:rsidRPr="006869CB">
          <w:rPr>
            <w:i/>
            <w:szCs w:val="24"/>
            <w:lang w:val="en-US"/>
            <w:rPrChange w:id="4071" w:author="arkat" w:date="2017-09-30T08:32:00Z">
              <w:rPr>
                <w:szCs w:val="24"/>
                <w:lang w:val="en-US"/>
              </w:rPr>
            </w:rPrChange>
          </w:rPr>
          <w:t>“uncontrolled” flow</w:t>
        </w:r>
      </w:ins>
      <w:ins w:id="4072"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4073" w:author="arkat" w:date="2017-09-30T08:09:00Z"/>
          <w:szCs w:val="24"/>
          <w:lang w:val="en-US"/>
        </w:rPr>
        <w:pPrChange w:id="4074" w:author="arkat" w:date="2017-09-30T08:09:00Z">
          <w:pPr>
            <w:pStyle w:val="BodyText"/>
            <w:spacing w:after="0"/>
          </w:pPr>
        </w:pPrChange>
      </w:pPr>
    </w:p>
    <w:p w14:paraId="28E89DC8" w14:textId="14A79BD7" w:rsidR="00BB7A97" w:rsidRDefault="0016778F">
      <w:pPr>
        <w:pStyle w:val="BodyText"/>
        <w:spacing w:after="0"/>
        <w:ind w:left="720"/>
        <w:jc w:val="center"/>
        <w:rPr>
          <w:ins w:id="4075" w:author="arkat" w:date="2017-09-30T08:43:00Z"/>
          <w:szCs w:val="24"/>
          <w:lang w:val="en-US"/>
        </w:rPr>
        <w:pPrChange w:id="4076" w:author="arkat" w:date="2017-09-30T08:43:00Z">
          <w:pPr>
            <w:pStyle w:val="BodyText"/>
            <w:spacing w:after="0"/>
          </w:pPr>
        </w:pPrChange>
      </w:pPr>
      <w:ins w:id="4077" w:author="arkat" w:date="2017-09-30T08:11:00Z">
        <w:r>
          <w:rPr>
            <w:noProof/>
            <w:lang w:val="en-US"/>
          </w:rPr>
          <w:drawing>
            <wp:inline distT="0" distB="0" distL="0" distR="0" wp14:anchorId="4583A5ED" wp14:editId="1A953FF5">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4078" w:author="arkat" w:date="2017-09-30T08:24:00Z"/>
          <w:b/>
          <w:i/>
          <w:rPrChange w:id="4079" w:author="arkat" w:date="2017-10-02T22:48:00Z">
            <w:rPr>
              <w:ins w:id="4080" w:author="arkat" w:date="2017-09-30T08:24:00Z"/>
              <w:szCs w:val="24"/>
              <w:lang w:val="en-US"/>
            </w:rPr>
          </w:rPrChange>
        </w:rPr>
        <w:pPrChange w:id="4081" w:author="arkat" w:date="2017-10-01T10:53:00Z">
          <w:pPr>
            <w:pStyle w:val="BodyText"/>
            <w:spacing w:after="0"/>
          </w:pPr>
        </w:pPrChange>
      </w:pPr>
      <w:bookmarkStart w:id="4082" w:name="_Toc494920104"/>
      <w:ins w:id="4083" w:author="arkat" w:date="2017-10-01T10:53:00Z">
        <w:r w:rsidRPr="00E6554F">
          <w:rPr>
            <w:b/>
            <w:i/>
          </w:rPr>
          <w:t xml:space="preserve">Fork </w:t>
        </w:r>
        <w:r w:rsidRPr="00124EBE">
          <w:rPr>
            <w:b/>
            <w:rPrChange w:id="4084" w:author="arkat" w:date="2017-10-02T22:48:00Z">
              <w:rPr>
                <w:b/>
                <w:i/>
              </w:rPr>
            </w:rPrChange>
          </w:rPr>
          <w:t>dengan</w:t>
        </w:r>
        <w:r w:rsidR="00124EBE" w:rsidRPr="00E6554F">
          <w:rPr>
            <w:b/>
            <w:i/>
          </w:rPr>
          <w:t xml:space="preserve"> </w:t>
        </w:r>
      </w:ins>
      <w:ins w:id="4085" w:author="arkat" w:date="2017-10-02T22:50:00Z">
        <w:r w:rsidR="00124EBE">
          <w:rPr>
            <w:b/>
          </w:rPr>
          <w:t>beberapa</w:t>
        </w:r>
      </w:ins>
      <w:ins w:id="4086" w:author="arkat" w:date="2017-10-01T10:53:00Z">
        <w:r w:rsidRPr="00E6554F">
          <w:rPr>
            <w:b/>
            <w:i/>
          </w:rPr>
          <w:t xml:space="preserve"> outgoing sequence flow</w:t>
        </w:r>
      </w:ins>
      <w:bookmarkEnd w:id="4082"/>
    </w:p>
    <w:p w14:paraId="7D124DE9" w14:textId="4F167F26" w:rsidR="00516AA1" w:rsidRDefault="006869CB">
      <w:pPr>
        <w:pStyle w:val="BodyText"/>
        <w:numPr>
          <w:ilvl w:val="0"/>
          <w:numId w:val="79"/>
        </w:numPr>
        <w:spacing w:after="0"/>
        <w:ind w:left="810"/>
        <w:rPr>
          <w:ins w:id="4087" w:author="arkat" w:date="2017-09-30T08:38:00Z"/>
          <w:szCs w:val="24"/>
          <w:lang w:val="en-US"/>
        </w:rPr>
        <w:pPrChange w:id="4088" w:author="arkat" w:date="2017-10-02T22:48:00Z">
          <w:pPr>
            <w:pStyle w:val="BodyText"/>
            <w:spacing w:after="0"/>
          </w:pPr>
        </w:pPrChange>
      </w:pPr>
      <w:ins w:id="4089" w:author="arkat" w:date="2017-09-30T08:36:00Z">
        <w:r w:rsidRPr="00124EBE">
          <w:rPr>
            <w:i/>
            <w:szCs w:val="24"/>
            <w:lang w:val="en-US"/>
            <w:rPrChange w:id="4090" w:author="arkat" w:date="2017-10-02T22:48:00Z">
              <w:rPr>
                <w:szCs w:val="24"/>
                <w:lang w:val="en-US"/>
              </w:rPr>
            </w:rPrChange>
          </w:rPr>
          <w:t>Paralellel gateway</w:t>
        </w:r>
        <w:r w:rsidR="00124EBE">
          <w:rPr>
            <w:szCs w:val="24"/>
            <w:lang w:val="en-US"/>
          </w:rPr>
          <w:t xml:space="preserve"> dapat digambarkan sebagaimana gambar 2.1</w:t>
        </w:r>
      </w:ins>
      <w:ins w:id="4091" w:author="arkat" w:date="2017-10-02T22:50:00Z">
        <w:r w:rsidR="00611E55">
          <w:rPr>
            <w:szCs w:val="24"/>
            <w:lang w:val="en-US"/>
          </w:rPr>
          <w:t>2</w:t>
        </w:r>
      </w:ins>
      <w:ins w:id="4092" w:author="arkat" w:date="2017-09-30T08:36:00Z">
        <w:r>
          <w:rPr>
            <w:szCs w:val="24"/>
            <w:lang w:val="en-US"/>
          </w:rPr>
          <w:t xml:space="preserve">, </w:t>
        </w:r>
      </w:ins>
      <w:ins w:id="4093" w:author="arkat" w:date="2017-10-06T08:01:00Z">
        <w:r w:rsidR="008D650E">
          <w:rPr>
            <w:szCs w:val="24"/>
            <w:lang w:val="en-US"/>
          </w:rPr>
          <w:t>Akan</w:t>
        </w:r>
      </w:ins>
      <w:ins w:id="4094" w:author="arkat" w:date="2017-09-30T08:36:00Z">
        <w:r>
          <w:rPr>
            <w:szCs w:val="24"/>
            <w:lang w:val="en-US"/>
          </w:rPr>
          <w:t xml:space="preserve"> tetapi </w:t>
        </w:r>
      </w:ins>
      <w:ins w:id="4095" w:author="arkat" w:date="2017-10-02T22:50:00Z">
        <w:r w:rsidR="00124EBE">
          <w:rPr>
            <w:szCs w:val="24"/>
            <w:lang w:val="en-US"/>
          </w:rPr>
          <w:t xml:space="preserve">penggambaran seperti ini </w:t>
        </w:r>
      </w:ins>
      <w:ins w:id="4096" w:author="arkat" w:date="2017-09-30T08:36:00Z">
        <w:r>
          <w:rPr>
            <w:szCs w:val="24"/>
            <w:lang w:val="en-US"/>
          </w:rPr>
          <w:t>jarang digun</w:t>
        </w:r>
      </w:ins>
      <w:ins w:id="4097" w:author="arkat" w:date="2017-10-06T08:01:00Z">
        <w:r w:rsidR="008D650E">
          <w:rPr>
            <w:szCs w:val="24"/>
            <w:lang w:val="en-US"/>
          </w:rPr>
          <w:t>akan</w:t>
        </w:r>
      </w:ins>
      <w:ins w:id="4098" w:author="arkat" w:date="2017-09-30T08:36:00Z">
        <w:r>
          <w:rPr>
            <w:szCs w:val="24"/>
            <w:lang w:val="en-US"/>
          </w:rPr>
          <w:t xml:space="preserve"> </w:t>
        </w:r>
      </w:ins>
      <w:ins w:id="4099" w:author="arkat" w:date="2017-09-30T08:37:00Z">
        <w:r>
          <w:rPr>
            <w:szCs w:val="24"/>
            <w:lang w:val="en-US"/>
          </w:rPr>
          <w:t xml:space="preserve">biasanya dikombinasikan dengan </w:t>
        </w:r>
        <w:r w:rsidRPr="00124EBE">
          <w:rPr>
            <w:i/>
            <w:szCs w:val="24"/>
            <w:lang w:val="en-US"/>
            <w:rPrChange w:id="4100"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4101" w:author="arkat" w:date="2017-09-30T08:38:00Z"/>
          <w:szCs w:val="24"/>
          <w:lang w:val="en-US"/>
        </w:rPr>
        <w:pPrChange w:id="4102" w:author="arkat" w:date="2017-09-30T08:36:00Z">
          <w:pPr>
            <w:pStyle w:val="BodyText"/>
            <w:spacing w:after="0"/>
          </w:pPr>
        </w:pPrChange>
      </w:pPr>
    </w:p>
    <w:p w14:paraId="02D03258" w14:textId="08281E62" w:rsidR="006869CB" w:rsidRDefault="006869CB">
      <w:pPr>
        <w:pStyle w:val="BodyText"/>
        <w:spacing w:after="0"/>
        <w:ind w:left="720"/>
        <w:jc w:val="center"/>
        <w:rPr>
          <w:ins w:id="4103" w:author="arkat" w:date="2017-10-01T10:54:00Z"/>
          <w:szCs w:val="24"/>
          <w:lang w:val="en-US"/>
        </w:rPr>
        <w:pPrChange w:id="4104" w:author="arkat" w:date="2017-09-30T08:44:00Z">
          <w:pPr>
            <w:pStyle w:val="BodyText"/>
            <w:spacing w:after="0"/>
          </w:pPr>
        </w:pPrChange>
      </w:pPr>
      <w:ins w:id="4105" w:author="arkat" w:date="2017-09-30T08:38:00Z">
        <w:r>
          <w:rPr>
            <w:noProof/>
            <w:lang w:val="en-US"/>
          </w:rPr>
          <w:lastRenderedPageBreak/>
          <w:drawing>
            <wp:inline distT="0" distB="0" distL="0" distR="0" wp14:anchorId="062242DD" wp14:editId="6AC36202">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4106" w:author="arkat" w:date="2017-09-30T08:01:00Z"/>
          <w:b/>
          <w:szCs w:val="24"/>
          <w:rPrChange w:id="4107" w:author="arkat" w:date="2017-10-02T22:50:00Z">
            <w:rPr>
              <w:ins w:id="4108" w:author="arkat" w:date="2017-09-30T08:01:00Z"/>
              <w:szCs w:val="24"/>
            </w:rPr>
          </w:rPrChange>
        </w:rPr>
        <w:pPrChange w:id="4109" w:author="arkat" w:date="2017-10-01T10:54:00Z">
          <w:pPr>
            <w:pStyle w:val="BodyText"/>
            <w:spacing w:after="0"/>
          </w:pPr>
        </w:pPrChange>
      </w:pPr>
      <w:bookmarkStart w:id="4110" w:name="_Toc494920105"/>
      <w:ins w:id="4111" w:author="arkat" w:date="2017-10-01T10:54:00Z">
        <w:r w:rsidRPr="00124EBE">
          <w:rPr>
            <w:b/>
            <w:i/>
            <w:rPrChange w:id="4112" w:author="arkat" w:date="2017-10-02T22:50:00Z">
              <w:rPr>
                <w:szCs w:val="24"/>
              </w:rPr>
            </w:rPrChange>
          </w:rPr>
          <w:t xml:space="preserve">Fork </w:t>
        </w:r>
        <w:r w:rsidRPr="00124EBE">
          <w:rPr>
            <w:b/>
            <w:rPrChange w:id="4113" w:author="arkat" w:date="2017-10-02T22:50:00Z">
              <w:rPr/>
            </w:rPrChange>
          </w:rPr>
          <w:t>dengan</w:t>
        </w:r>
        <w:r w:rsidRPr="00124EBE">
          <w:rPr>
            <w:b/>
            <w:i/>
            <w:rPrChange w:id="4114" w:author="arkat" w:date="2017-10-02T22:50:00Z">
              <w:rPr>
                <w:szCs w:val="24"/>
              </w:rPr>
            </w:rPrChange>
          </w:rPr>
          <w:t xml:space="preserve"> Parallel Gateway</w:t>
        </w:r>
      </w:ins>
      <w:bookmarkEnd w:id="4110"/>
    </w:p>
    <w:p w14:paraId="2A3DD504" w14:textId="1109F2E9" w:rsidR="00BB7A97" w:rsidRPr="00B14709" w:rsidRDefault="006869CB">
      <w:pPr>
        <w:pStyle w:val="BodyText"/>
        <w:numPr>
          <w:ilvl w:val="0"/>
          <w:numId w:val="130"/>
        </w:numPr>
        <w:spacing w:after="0"/>
        <w:ind w:left="540" w:hanging="270"/>
        <w:rPr>
          <w:ins w:id="4115" w:author="arkat" w:date="2017-09-30T08:01:00Z"/>
          <w:i/>
          <w:lang w:val="en-US"/>
          <w:rPrChange w:id="4116" w:author="arkat" w:date="2017-10-01T10:54:00Z">
            <w:rPr>
              <w:ins w:id="4117" w:author="arkat" w:date="2017-09-30T08:01:00Z"/>
              <w:szCs w:val="24"/>
              <w:lang w:val="en-US"/>
            </w:rPr>
          </w:rPrChange>
        </w:rPr>
        <w:pPrChange w:id="4118" w:author="arkat" w:date="2017-10-02T22:51:00Z">
          <w:pPr>
            <w:pStyle w:val="BodyText"/>
            <w:spacing w:after="0"/>
          </w:pPr>
        </w:pPrChange>
      </w:pPr>
      <w:ins w:id="4119" w:author="arkat" w:date="2017-09-30T08:01:00Z">
        <w:r w:rsidRPr="00B14709">
          <w:rPr>
            <w:i/>
            <w:lang w:val="en-US"/>
            <w:rPrChange w:id="4120" w:author="arkat" w:date="2017-10-01T10:54:00Z">
              <w:rPr>
                <w:szCs w:val="24"/>
                <w:lang w:val="en-US"/>
              </w:rPr>
            </w:rPrChange>
          </w:rPr>
          <w:t xml:space="preserve"> Join</w:t>
        </w:r>
      </w:ins>
      <w:ins w:id="4121" w:author="arkat" w:date="2017-09-30T08:40:00Z">
        <w:r w:rsidRPr="00B14709">
          <w:rPr>
            <w:i/>
            <w:lang w:val="en-US"/>
            <w:rPrChange w:id="4122" w:author="arkat" w:date="2017-10-01T10:54:00Z">
              <w:rPr>
                <w:szCs w:val="24"/>
                <w:lang w:val="en-US"/>
              </w:rPr>
            </w:rPrChange>
          </w:rPr>
          <w:t xml:space="preserve">, </w:t>
        </w:r>
        <w:r w:rsidRPr="00124EBE">
          <w:rPr>
            <w:lang w:val="en-US"/>
          </w:rPr>
          <w:t xml:space="preserve">BPMN </w:t>
        </w:r>
      </w:ins>
      <w:ins w:id="4123" w:author="arkat" w:date="2017-09-30T08:41:00Z">
        <w:r w:rsidRPr="00124EBE">
          <w:rPr>
            <w:lang w:val="en-US"/>
          </w:rPr>
          <w:t>menggun</w:t>
        </w:r>
      </w:ins>
      <w:ins w:id="4124" w:author="arkat" w:date="2017-10-06T08:01:00Z">
        <w:r w:rsidR="008D650E">
          <w:rPr>
            <w:lang w:val="en-US"/>
          </w:rPr>
          <w:t>akan</w:t>
        </w:r>
      </w:ins>
      <w:ins w:id="4125" w:author="arkat" w:date="2017-09-30T08:41:00Z">
        <w:r w:rsidRPr="00124EBE">
          <w:rPr>
            <w:lang w:val="en-US"/>
          </w:rPr>
          <w:t xml:space="preserve"> istilah</w:t>
        </w:r>
        <w:r w:rsidRPr="00B14709">
          <w:rPr>
            <w:i/>
            <w:lang w:val="en-US"/>
            <w:rPrChange w:id="4126" w:author="arkat" w:date="2017-10-01T10:54:00Z">
              <w:rPr>
                <w:szCs w:val="24"/>
                <w:lang w:val="en-US"/>
              </w:rPr>
            </w:rPrChange>
          </w:rPr>
          <w:t xml:space="preserve"> “join” </w:t>
        </w:r>
        <w:r w:rsidRPr="00124EBE">
          <w:rPr>
            <w:lang w:val="en-US"/>
          </w:rPr>
          <w:t>untuk mengkombinasikan 2 atau lebih</w:t>
        </w:r>
        <w:r w:rsidRPr="00B14709">
          <w:rPr>
            <w:i/>
            <w:lang w:val="en-US"/>
            <w:rPrChange w:id="4127" w:author="arkat" w:date="2017-10-01T10:54:00Z">
              <w:rPr>
                <w:szCs w:val="24"/>
                <w:lang w:val="en-US"/>
              </w:rPr>
            </w:rPrChange>
          </w:rPr>
          <w:t xml:space="preserve"> </w:t>
        </w:r>
      </w:ins>
      <w:ins w:id="4128" w:author="arkat" w:date="2017-09-30T08:42:00Z">
        <w:r w:rsidRPr="00B14709">
          <w:rPr>
            <w:i/>
            <w:lang w:val="en-US"/>
            <w:rPrChange w:id="4129" w:author="arkat" w:date="2017-10-01T10:54:00Z">
              <w:rPr>
                <w:szCs w:val="24"/>
                <w:lang w:val="en-US"/>
              </w:rPr>
            </w:rPrChange>
          </w:rPr>
          <w:t xml:space="preserve">path </w:t>
        </w:r>
        <w:r w:rsidRPr="00124EBE">
          <w:rPr>
            <w:lang w:val="en-US"/>
          </w:rPr>
          <w:t>ke dalam satu</w:t>
        </w:r>
        <w:r w:rsidRPr="00B14709">
          <w:rPr>
            <w:i/>
            <w:lang w:val="en-US"/>
            <w:rPrChange w:id="4130" w:author="arkat" w:date="2017-10-01T10:54:00Z">
              <w:rPr>
                <w:szCs w:val="24"/>
                <w:lang w:val="en-US"/>
              </w:rPr>
            </w:rPrChange>
          </w:rPr>
          <w:t xml:space="preserve"> path (</w:t>
        </w:r>
        <w:r w:rsidRPr="00124EBE">
          <w:rPr>
            <w:lang w:val="en-US"/>
          </w:rPr>
          <w:t>sering disebut dengan</w:t>
        </w:r>
        <w:r w:rsidRPr="00B14709">
          <w:rPr>
            <w:i/>
            <w:lang w:val="en-US"/>
            <w:rPrChange w:id="4131" w:author="arkat" w:date="2017-10-01T10:54:00Z">
              <w:rPr>
                <w:szCs w:val="24"/>
                <w:lang w:val="en-US"/>
              </w:rPr>
            </w:rPrChange>
          </w:rPr>
          <w:t xml:space="preserve"> AND-join).</w:t>
        </w:r>
        <w:r w:rsidR="005E2D6F" w:rsidRPr="00B14709">
          <w:rPr>
            <w:i/>
            <w:lang w:val="en-US"/>
            <w:rPrChange w:id="4132" w:author="arkat" w:date="2017-10-01T10:54:00Z">
              <w:rPr>
                <w:szCs w:val="24"/>
                <w:lang w:val="en-US"/>
              </w:rPr>
            </w:rPrChange>
          </w:rPr>
          <w:t xml:space="preserve"> </w:t>
        </w:r>
        <w:r w:rsidR="005E2D6F" w:rsidRPr="00124EBE">
          <w:rPr>
            <w:lang w:val="en-US"/>
          </w:rPr>
          <w:t xml:space="preserve">Sebuah </w:t>
        </w:r>
      </w:ins>
      <w:ins w:id="4133" w:author="arkat" w:date="2017-09-30T08:43:00Z">
        <w:r w:rsidR="005E2D6F" w:rsidRPr="00124EBE">
          <w:rPr>
            <w:i/>
            <w:lang w:val="en-US"/>
            <w:rPrChange w:id="4134" w:author="arkat" w:date="2017-10-02T22:51:00Z">
              <w:rPr>
                <w:szCs w:val="24"/>
                <w:lang w:val="en-US"/>
              </w:rPr>
            </w:rPrChange>
          </w:rPr>
          <w:t>parallel gateway</w:t>
        </w:r>
        <w:r w:rsidR="005E2D6F" w:rsidRPr="00B14709">
          <w:rPr>
            <w:i/>
            <w:lang w:val="en-US"/>
            <w:rPrChange w:id="4135" w:author="arkat" w:date="2017-10-01T10:54:00Z">
              <w:rPr>
                <w:szCs w:val="24"/>
                <w:lang w:val="en-US"/>
              </w:rPr>
            </w:rPrChange>
          </w:rPr>
          <w:t xml:space="preserve"> </w:t>
        </w:r>
        <w:r w:rsidR="005E2D6F" w:rsidRPr="00124EBE">
          <w:rPr>
            <w:lang w:val="en-US"/>
          </w:rPr>
          <w:t>digun</w:t>
        </w:r>
      </w:ins>
      <w:ins w:id="4136" w:author="arkat" w:date="2017-10-06T08:01:00Z">
        <w:r w:rsidR="008D650E">
          <w:rPr>
            <w:lang w:val="en-US"/>
          </w:rPr>
          <w:t>akan</w:t>
        </w:r>
      </w:ins>
      <w:ins w:id="4137" w:author="arkat" w:date="2017-09-30T08:43:00Z">
        <w:r w:rsidR="005E2D6F" w:rsidRPr="00124EBE">
          <w:rPr>
            <w:lang w:val="en-US"/>
          </w:rPr>
          <w:t xml:space="preserve"> untuk menunjukkan penggabungan dari banyak</w:t>
        </w:r>
        <w:r w:rsidR="005E2D6F" w:rsidRPr="00B14709">
          <w:rPr>
            <w:i/>
            <w:lang w:val="en-US"/>
            <w:rPrChange w:id="4138" w:author="arkat" w:date="2017-10-01T10:54:00Z">
              <w:rPr>
                <w:szCs w:val="24"/>
                <w:lang w:val="en-US"/>
              </w:rPr>
            </w:rPrChange>
          </w:rPr>
          <w:t xml:space="preserve"> </w:t>
        </w:r>
        <w:r w:rsidR="00B14709" w:rsidRPr="00C36A8C">
          <w:rPr>
            <w:i/>
            <w:lang w:val="en-US"/>
          </w:rPr>
          <w:t>Sequence Flow</w:t>
        </w:r>
        <w:r w:rsidR="005E2D6F" w:rsidRPr="00B14709">
          <w:rPr>
            <w:i/>
            <w:lang w:val="en-US"/>
            <w:rPrChange w:id="4139" w:author="arkat" w:date="2017-10-01T10:54:00Z">
              <w:rPr>
                <w:szCs w:val="24"/>
                <w:lang w:val="en-US"/>
              </w:rPr>
            </w:rPrChange>
          </w:rPr>
          <w:t>.</w:t>
        </w:r>
      </w:ins>
      <w:ins w:id="4140"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4141" w:author="arkat" w:date="2017-10-04T23:22:00Z">
        <w:r w:rsidR="00611E55">
          <w:rPr>
            <w:lang w:val="en-US"/>
          </w:rPr>
          <w:t>sebagaimana gambar 2.13.</w:t>
        </w:r>
      </w:ins>
    </w:p>
    <w:p w14:paraId="0856775F" w14:textId="0063503C" w:rsidR="006869CB" w:rsidRDefault="006869CB">
      <w:pPr>
        <w:pStyle w:val="BodyText"/>
        <w:spacing w:after="0"/>
        <w:ind w:left="720"/>
        <w:jc w:val="center"/>
        <w:rPr>
          <w:ins w:id="4142" w:author="arkat" w:date="2017-10-01T10:55:00Z"/>
          <w:szCs w:val="24"/>
          <w:lang w:val="en-US"/>
        </w:rPr>
        <w:pPrChange w:id="4143" w:author="arkat" w:date="2017-09-30T08:44:00Z">
          <w:pPr>
            <w:pStyle w:val="BodyText"/>
            <w:spacing w:after="0"/>
          </w:pPr>
        </w:pPrChange>
      </w:pPr>
      <w:ins w:id="4144" w:author="arkat" w:date="2017-09-30T08:39:00Z">
        <w:r>
          <w:rPr>
            <w:noProof/>
            <w:lang w:val="en-US"/>
          </w:rPr>
          <w:drawing>
            <wp:inline distT="0" distB="0" distL="0" distR="0" wp14:anchorId="7D09C936" wp14:editId="6493D5EB">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4145" w:author="arkat" w:date="2017-09-30T08:01:00Z"/>
          <w:b/>
          <w:i/>
          <w:rPrChange w:id="4146" w:author="arkat" w:date="2017-10-02T22:52:00Z">
            <w:rPr>
              <w:ins w:id="4147" w:author="arkat" w:date="2017-09-30T08:01:00Z"/>
              <w:szCs w:val="24"/>
              <w:lang w:val="en-US"/>
            </w:rPr>
          </w:rPrChange>
        </w:rPr>
        <w:pPrChange w:id="4148" w:author="arkat" w:date="2017-10-01T10:56:00Z">
          <w:pPr>
            <w:pStyle w:val="BodyText"/>
            <w:spacing w:after="0"/>
          </w:pPr>
        </w:pPrChange>
      </w:pPr>
      <w:bookmarkStart w:id="4149" w:name="_Toc494920106"/>
      <w:ins w:id="4150" w:author="arkat" w:date="2017-10-01T10:55:00Z">
        <w:r w:rsidRPr="00124EBE">
          <w:rPr>
            <w:b/>
            <w:i/>
            <w:rPrChange w:id="4151" w:author="arkat" w:date="2017-10-02T22:52:00Z">
              <w:rPr>
                <w:szCs w:val="24"/>
              </w:rPr>
            </w:rPrChange>
          </w:rPr>
          <w:t>Contoh Penggunaan Join</w:t>
        </w:r>
      </w:ins>
      <w:bookmarkEnd w:id="4149"/>
    </w:p>
    <w:p w14:paraId="6FC6D577" w14:textId="61210C4E" w:rsidR="00BB7A97" w:rsidRPr="00124EBE" w:rsidRDefault="006E35C8">
      <w:pPr>
        <w:pStyle w:val="BodyText"/>
        <w:numPr>
          <w:ilvl w:val="0"/>
          <w:numId w:val="130"/>
        </w:numPr>
        <w:spacing w:after="0"/>
        <w:ind w:left="540" w:hanging="270"/>
        <w:rPr>
          <w:ins w:id="4152" w:author="arkat" w:date="2017-09-30T07:56:00Z"/>
          <w:lang w:val="en-US"/>
          <w:rPrChange w:id="4153" w:author="arkat" w:date="2017-10-02T22:52:00Z">
            <w:rPr>
              <w:ins w:id="4154" w:author="arkat" w:date="2017-09-30T07:56:00Z"/>
              <w:szCs w:val="24"/>
            </w:rPr>
          </w:rPrChange>
        </w:rPr>
        <w:pPrChange w:id="4155" w:author="arkat" w:date="2017-10-02T22:52:00Z">
          <w:pPr>
            <w:pStyle w:val="BodyText"/>
            <w:spacing w:after="0"/>
          </w:pPr>
        </w:pPrChange>
      </w:pPr>
      <w:ins w:id="4156"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4157" w:author="arkat" w:date="2017-10-02T23:13:00Z">
              <w:rPr>
                <w:szCs w:val="24"/>
                <w:lang w:val="en-US"/>
              </w:rPr>
            </w:rPrChange>
          </w:rPr>
          <w:t>Point</w:t>
        </w:r>
      </w:ins>
      <w:ins w:id="4158" w:author="arkat" w:date="2017-10-01T10:56:00Z">
        <w:r w:rsidR="00B14709">
          <w:rPr>
            <w:i/>
            <w:lang w:val="en-US"/>
          </w:rPr>
          <w:t xml:space="preserve">, </w:t>
        </w:r>
        <w:r w:rsidR="00B14709" w:rsidRPr="00124EBE">
          <w:rPr>
            <w:lang w:val="en-US"/>
          </w:rPr>
          <w:t>di BPMN ada 4 jenis</w:t>
        </w:r>
        <w:r w:rsidR="00B14709" w:rsidRPr="00124EBE">
          <w:rPr>
            <w:i/>
            <w:lang w:val="en-US"/>
            <w:rPrChange w:id="4159" w:author="arkat" w:date="2017-10-02T22:52:00Z">
              <w:rPr>
                <w:lang w:val="en-US"/>
              </w:rPr>
            </w:rPrChange>
          </w:rPr>
          <w:t xml:space="preserve"> </w:t>
        </w:r>
      </w:ins>
      <w:ins w:id="4160" w:author="arkat" w:date="2017-10-01T10:57:00Z">
        <w:r w:rsidR="00B14709">
          <w:rPr>
            <w:i/>
            <w:lang w:val="en-US"/>
          </w:rPr>
          <w:t xml:space="preserve">decision </w:t>
        </w:r>
        <w:r w:rsidR="00B14709" w:rsidRPr="00124EBE">
          <w:rPr>
            <w:lang w:val="en-US"/>
          </w:rPr>
          <w:t>atau titik percabangan, yaitu:</w:t>
        </w:r>
      </w:ins>
    </w:p>
    <w:p w14:paraId="24FEECC6" w14:textId="5298A6F3" w:rsidR="00B94480" w:rsidRDefault="005E2D6F">
      <w:pPr>
        <w:pStyle w:val="BodyText"/>
        <w:numPr>
          <w:ilvl w:val="7"/>
          <w:numId w:val="100"/>
        </w:numPr>
        <w:spacing w:after="0"/>
        <w:ind w:left="810" w:hanging="270"/>
        <w:rPr>
          <w:ins w:id="4161" w:author="arkat" w:date="2017-10-01T12:09:00Z"/>
          <w:szCs w:val="24"/>
          <w:lang w:val="en-US"/>
        </w:rPr>
        <w:pPrChange w:id="4162" w:author="arkat" w:date="2017-10-02T22:53:00Z">
          <w:pPr>
            <w:pStyle w:val="BodyText"/>
            <w:spacing w:after="0"/>
          </w:pPr>
        </w:pPrChange>
      </w:pPr>
      <w:ins w:id="4163" w:author="arkat" w:date="2017-09-30T08:46:00Z">
        <w:r w:rsidRPr="00124EBE">
          <w:rPr>
            <w:i/>
            <w:szCs w:val="24"/>
            <w:lang w:val="en-US"/>
            <w:rPrChange w:id="4164" w:author="arkat" w:date="2017-10-02T22:53:00Z">
              <w:rPr>
                <w:szCs w:val="24"/>
                <w:lang w:val="en-US"/>
              </w:rPr>
            </w:rPrChange>
          </w:rPr>
          <w:t>Exclusive</w:t>
        </w:r>
      </w:ins>
      <w:ins w:id="4165" w:author="arkat" w:date="2017-10-01T12:09:00Z">
        <w:r w:rsidR="00B94480">
          <w:rPr>
            <w:szCs w:val="24"/>
            <w:lang w:val="en-US"/>
          </w:rPr>
          <w:t>, Jenis</w:t>
        </w:r>
      </w:ins>
      <w:ins w:id="4166"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4167" w:author="arkat" w:date="2017-10-02T22:53:00Z">
        <w:r w:rsidR="00124EBE">
          <w:rPr>
            <w:szCs w:val="24"/>
            <w:lang w:val="en-US"/>
          </w:rPr>
          <w:t>alternatif</w:t>
        </w:r>
      </w:ins>
      <w:ins w:id="4168"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4169" w:author="arkat" w:date="2017-10-01T12:09:00Z">
              <w:rPr>
                <w:szCs w:val="24"/>
                <w:lang w:val="en-US"/>
              </w:rPr>
            </w:rPrChange>
          </w:rPr>
          <w:t>Outgoing Sequence Flow</w:t>
        </w:r>
        <w:r w:rsidR="00B94480">
          <w:rPr>
            <w:szCs w:val="24"/>
            <w:lang w:val="en-US"/>
          </w:rPr>
          <w:t xml:space="preserve">. Hanya satu </w:t>
        </w:r>
      </w:ins>
      <w:ins w:id="4170" w:author="arkat" w:date="2017-10-01T12:08:00Z">
        <w:r w:rsidR="00124EBE">
          <w:rPr>
            <w:szCs w:val="24"/>
            <w:lang w:val="en-US"/>
          </w:rPr>
          <w:t>alternatif</w:t>
        </w:r>
      </w:ins>
      <w:ins w:id="4171" w:author="arkat" w:date="2017-10-01T12:07:00Z">
        <w:r w:rsidR="00B94480">
          <w:rPr>
            <w:szCs w:val="24"/>
            <w:lang w:val="en-US"/>
          </w:rPr>
          <w:t xml:space="preserve"> </w:t>
        </w:r>
      </w:ins>
      <w:ins w:id="4172" w:author="arkat" w:date="2017-10-01T12:08:00Z">
        <w:r w:rsidR="00B94480">
          <w:rPr>
            <w:szCs w:val="24"/>
            <w:lang w:val="en-US"/>
          </w:rPr>
          <w:t xml:space="preserve">yang </w:t>
        </w:r>
      </w:ins>
      <w:ins w:id="4173" w:author="arkat" w:date="2017-10-06T08:01:00Z">
        <w:r w:rsidR="008D650E">
          <w:rPr>
            <w:szCs w:val="24"/>
            <w:lang w:val="en-US"/>
          </w:rPr>
          <w:t>akan</w:t>
        </w:r>
      </w:ins>
      <w:ins w:id="4174" w:author="arkat" w:date="2017-10-01T12:08:00Z">
        <w:r w:rsidR="00B94480">
          <w:rPr>
            <w:szCs w:val="24"/>
            <w:lang w:val="en-US"/>
          </w:rPr>
          <w:t xml:space="preserve"> dipilih.</w:t>
        </w:r>
      </w:ins>
      <w:ins w:id="4175" w:author="arkat" w:date="2017-10-01T10:59:00Z">
        <w:r w:rsidR="00B14709">
          <w:rPr>
            <w:szCs w:val="24"/>
            <w:lang w:val="en-US"/>
          </w:rPr>
          <w:t xml:space="preserve"> </w:t>
        </w:r>
      </w:ins>
      <w:ins w:id="4176"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sebagaimana gambar 2.14.</w:t>
        </w:r>
      </w:ins>
    </w:p>
    <w:p w14:paraId="1A9ED832" w14:textId="77777777" w:rsidR="00B94480" w:rsidRDefault="00B94480">
      <w:pPr>
        <w:pStyle w:val="BodyText"/>
        <w:spacing w:after="0"/>
        <w:ind w:left="450"/>
        <w:jc w:val="left"/>
        <w:rPr>
          <w:ins w:id="4177" w:author="arkat" w:date="2017-10-01T12:09:00Z"/>
          <w:szCs w:val="24"/>
          <w:lang w:val="en-US"/>
        </w:rPr>
        <w:pPrChange w:id="4178" w:author="arkat" w:date="2017-10-01T12:09:00Z">
          <w:pPr>
            <w:pStyle w:val="BodyText"/>
            <w:spacing w:after="0"/>
          </w:pPr>
        </w:pPrChange>
      </w:pPr>
    </w:p>
    <w:p w14:paraId="561AB19B" w14:textId="62CE2CF0" w:rsidR="005E2D6F" w:rsidRDefault="005E2D6F">
      <w:pPr>
        <w:pStyle w:val="BodyText"/>
        <w:spacing w:after="0"/>
        <w:ind w:left="450"/>
        <w:jc w:val="center"/>
        <w:rPr>
          <w:ins w:id="4179" w:author="arkat" w:date="2017-10-01T12:10:00Z"/>
          <w:szCs w:val="24"/>
          <w:lang w:val="en-US"/>
        </w:rPr>
        <w:pPrChange w:id="4180" w:author="arkat" w:date="2017-10-01T12:09:00Z">
          <w:pPr>
            <w:pStyle w:val="BodyText"/>
            <w:spacing w:after="0"/>
          </w:pPr>
        </w:pPrChange>
      </w:pPr>
      <w:ins w:id="4181" w:author="arkat" w:date="2017-09-30T08:50:00Z">
        <w:r>
          <w:rPr>
            <w:noProof/>
            <w:lang w:val="en-US"/>
          </w:rPr>
          <w:drawing>
            <wp:inline distT="0" distB="0" distL="0" distR="0" wp14:anchorId="1B82CA67" wp14:editId="1682877E">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4182" w:author="arkat" w:date="2017-10-01T12:09:00Z"/>
          <w:b/>
          <w:i/>
          <w:rPrChange w:id="4183" w:author="arkat" w:date="2017-10-02T21:55:00Z">
            <w:rPr>
              <w:ins w:id="4184" w:author="arkat" w:date="2017-10-01T12:09:00Z"/>
              <w:szCs w:val="24"/>
              <w:lang w:val="en-US"/>
            </w:rPr>
          </w:rPrChange>
        </w:rPr>
        <w:pPrChange w:id="4185" w:author="arkat" w:date="2017-10-01T12:10:00Z">
          <w:pPr>
            <w:pStyle w:val="BodyText"/>
            <w:spacing w:after="0"/>
          </w:pPr>
        </w:pPrChange>
      </w:pPr>
      <w:bookmarkStart w:id="4186" w:name="_Toc494920107"/>
      <w:ins w:id="4187" w:author="arkat" w:date="2017-10-01T12:10:00Z">
        <w:r w:rsidRPr="00AA585C">
          <w:rPr>
            <w:b/>
            <w:rPrChange w:id="4188" w:author="arkat" w:date="2017-10-02T21:55:00Z">
              <w:rPr>
                <w:szCs w:val="24"/>
              </w:rPr>
            </w:rPrChange>
          </w:rPr>
          <w:t>Contoh Pengguna</w:t>
        </w:r>
      </w:ins>
      <w:ins w:id="4189" w:author="arkat" w:date="2017-10-02T21:55:00Z">
        <w:r w:rsidR="00AA585C" w:rsidRPr="00AA585C">
          <w:rPr>
            <w:b/>
            <w:rPrChange w:id="4190" w:author="arkat" w:date="2017-10-02T21:55:00Z">
              <w:rPr>
                <w:i/>
              </w:rPr>
            </w:rPrChange>
          </w:rPr>
          <w:t>a</w:t>
        </w:r>
      </w:ins>
      <w:ins w:id="4191" w:author="arkat" w:date="2017-10-01T12:10:00Z">
        <w:r w:rsidR="00AA585C" w:rsidRPr="00AA585C">
          <w:rPr>
            <w:b/>
            <w:rPrChange w:id="4192" w:author="arkat" w:date="2017-10-02T21:55:00Z">
              <w:rPr>
                <w:i/>
              </w:rPr>
            </w:rPrChange>
          </w:rPr>
          <w:t>n</w:t>
        </w:r>
        <w:r w:rsidRPr="00AA585C">
          <w:rPr>
            <w:b/>
            <w:i/>
            <w:rPrChange w:id="4193" w:author="arkat" w:date="2017-10-02T21:55:00Z">
              <w:rPr>
                <w:szCs w:val="24"/>
              </w:rPr>
            </w:rPrChange>
          </w:rPr>
          <w:t xml:space="preserve"> Exclusive Gateway</w:t>
        </w:r>
      </w:ins>
      <w:bookmarkEnd w:id="4186"/>
    </w:p>
    <w:p w14:paraId="5AD8A3F2" w14:textId="1C35E869" w:rsidR="00B94480" w:rsidRDefault="00AA585C">
      <w:pPr>
        <w:pStyle w:val="BodyText"/>
        <w:spacing w:after="0"/>
        <w:jc w:val="center"/>
        <w:rPr>
          <w:ins w:id="4194" w:author="arkat" w:date="2017-09-30T08:46:00Z"/>
          <w:szCs w:val="24"/>
          <w:lang w:val="en-US"/>
        </w:rPr>
        <w:pPrChange w:id="4195" w:author="arkat" w:date="2017-10-02T21:55:00Z">
          <w:pPr>
            <w:pStyle w:val="BodyText"/>
            <w:spacing w:after="0"/>
          </w:pPr>
        </w:pPrChange>
      </w:pPr>
      <w:ins w:id="4196"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4197" w:author="arkat" w:date="2017-10-02T21:55:00Z">
        <w:r w:rsidRPr="00AA585C" w:rsidDel="00AA585C">
          <w:rPr>
            <w:noProof/>
            <w:szCs w:val="24"/>
            <w:lang w:val="en-US"/>
          </w:rPr>
          <w:delText>(</w:delText>
        </w:r>
      </w:del>
      <w:r w:rsidRPr="00AA585C">
        <w:rPr>
          <w:noProof/>
          <w:szCs w:val="24"/>
          <w:lang w:val="en-US"/>
        </w:rPr>
        <w:t>OMG</w:t>
      </w:r>
      <w:del w:id="4198" w:author="arkat" w:date="2017-10-02T21:55:00Z">
        <w:r w:rsidRPr="00AA585C" w:rsidDel="00AA585C">
          <w:rPr>
            <w:noProof/>
            <w:szCs w:val="24"/>
            <w:lang w:val="en-US"/>
          </w:rPr>
          <w:delText>,</w:delText>
        </w:r>
      </w:del>
      <w:r w:rsidRPr="00AA585C">
        <w:rPr>
          <w:noProof/>
          <w:szCs w:val="24"/>
          <w:lang w:val="en-US"/>
        </w:rPr>
        <w:t xml:space="preserve"> </w:t>
      </w:r>
      <w:ins w:id="4199" w:author="arkat" w:date="2017-10-02T21:55:00Z">
        <w:r>
          <w:rPr>
            <w:noProof/>
            <w:szCs w:val="24"/>
            <w:lang w:val="en-US"/>
          </w:rPr>
          <w:t>(</w:t>
        </w:r>
      </w:ins>
      <w:r w:rsidRPr="00AA585C">
        <w:rPr>
          <w:noProof/>
          <w:szCs w:val="24"/>
          <w:lang w:val="en-US"/>
        </w:rPr>
        <w:t>2011)</w:t>
      </w:r>
      <w:ins w:id="4200" w:author="arkat" w:date="2017-10-02T21:54:00Z">
        <w:r>
          <w:rPr>
            <w:szCs w:val="24"/>
            <w:lang w:val="en-US"/>
          </w:rPr>
          <w:fldChar w:fldCharType="end"/>
        </w:r>
      </w:ins>
    </w:p>
    <w:p w14:paraId="3D1D7032" w14:textId="48768981" w:rsidR="00B94480" w:rsidRDefault="005E2D6F">
      <w:pPr>
        <w:pStyle w:val="BodyText"/>
        <w:numPr>
          <w:ilvl w:val="7"/>
          <w:numId w:val="100"/>
        </w:numPr>
        <w:spacing w:after="0"/>
        <w:ind w:left="810" w:hanging="270"/>
        <w:rPr>
          <w:ins w:id="4201" w:author="arkat" w:date="2017-10-02T23:21:00Z"/>
          <w:szCs w:val="24"/>
          <w:lang w:val="en-US"/>
        </w:rPr>
        <w:pPrChange w:id="4202" w:author="arkat" w:date="2017-10-01T10:58:00Z">
          <w:pPr>
            <w:pStyle w:val="BodyText"/>
            <w:spacing w:after="0"/>
          </w:pPr>
        </w:pPrChange>
      </w:pPr>
      <w:ins w:id="4203" w:author="arkat" w:date="2017-09-30T08:46:00Z">
        <w:r w:rsidRPr="00124EBE">
          <w:rPr>
            <w:i/>
            <w:szCs w:val="24"/>
            <w:lang w:val="en-US"/>
            <w:rPrChange w:id="4204" w:author="arkat" w:date="2017-10-02T22:54:00Z">
              <w:rPr>
                <w:szCs w:val="24"/>
                <w:lang w:val="en-US"/>
              </w:rPr>
            </w:rPrChange>
          </w:rPr>
          <w:t>Event-Based</w:t>
        </w:r>
      </w:ins>
      <w:ins w:id="4205" w:author="arkat" w:date="2017-10-01T10:58:00Z">
        <w:r w:rsidR="00B14709">
          <w:rPr>
            <w:szCs w:val="24"/>
            <w:lang w:val="en-US"/>
          </w:rPr>
          <w:t xml:space="preserve">, </w:t>
        </w:r>
      </w:ins>
      <w:ins w:id="4206"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4207"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4208" w:author="arkat" w:date="2017-10-01T12:12:00Z">
              <w:rPr>
                <w:szCs w:val="24"/>
                <w:lang w:val="en-US"/>
              </w:rPr>
            </w:rPrChange>
          </w:rPr>
          <w:t>Choreography</w:t>
        </w:r>
      </w:ins>
      <w:ins w:id="4209" w:author="arkat" w:date="2017-10-01T12:12:00Z">
        <w:r w:rsidR="00B94480">
          <w:rPr>
            <w:i/>
            <w:szCs w:val="24"/>
            <w:lang w:val="en-US"/>
          </w:rPr>
          <w:t xml:space="preserve">. Event </w:t>
        </w:r>
        <w:r w:rsidR="00B94480">
          <w:rPr>
            <w:szCs w:val="24"/>
            <w:lang w:val="en-US"/>
          </w:rPr>
          <w:t xml:space="preserve">Khusus, biasanya penerimaan </w:t>
        </w:r>
      </w:ins>
      <w:ins w:id="4210" w:author="arkat" w:date="2017-10-01T12:13:00Z">
        <w:r w:rsidR="00B94480">
          <w:rPr>
            <w:i/>
            <w:szCs w:val="24"/>
            <w:lang w:val="en-US"/>
          </w:rPr>
          <w:t xml:space="preserve">Message, </w:t>
        </w:r>
        <w:r w:rsidR="00B94480">
          <w:rPr>
            <w:szCs w:val="24"/>
            <w:lang w:val="en-US"/>
          </w:rPr>
          <w:t xml:space="preserve">menentukan jalur </w:t>
        </w:r>
      </w:ins>
      <w:ins w:id="4211" w:author="arkat" w:date="2017-10-01T12:14:00Z">
        <w:r w:rsidR="002E4FFA">
          <w:rPr>
            <w:szCs w:val="24"/>
            <w:lang w:val="en-US"/>
          </w:rPr>
          <w:t>mana yang</w:t>
        </w:r>
      </w:ins>
      <w:ins w:id="4212" w:author="arkat" w:date="2017-10-01T12:13:00Z">
        <w:r w:rsidR="00B94480">
          <w:rPr>
            <w:szCs w:val="24"/>
            <w:lang w:val="en-US"/>
          </w:rPr>
          <w:t xml:space="preserve"> </w:t>
        </w:r>
      </w:ins>
      <w:ins w:id="4213" w:author="arkat" w:date="2017-10-06T08:01:00Z">
        <w:r w:rsidR="008D650E">
          <w:rPr>
            <w:szCs w:val="24"/>
            <w:lang w:val="en-US"/>
          </w:rPr>
          <w:t>Akan</w:t>
        </w:r>
      </w:ins>
      <w:ins w:id="4214" w:author="arkat" w:date="2017-10-01T12:13:00Z">
        <w:r w:rsidR="00B94480">
          <w:rPr>
            <w:szCs w:val="24"/>
            <w:lang w:val="en-US"/>
          </w:rPr>
          <w:t xml:space="preserve"> dieksekusi</w:t>
        </w:r>
      </w:ins>
      <w:ins w:id="4215" w:author="arkat" w:date="2017-10-02T22:58:00Z">
        <w:r w:rsidR="0050462A">
          <w:rPr>
            <w:szCs w:val="24"/>
            <w:lang w:val="en-US"/>
          </w:rPr>
          <w:t xml:space="preserve"> digambarkan sebagaimana pada gambar 2.</w:t>
        </w:r>
      </w:ins>
      <w:ins w:id="4216" w:author="arkat" w:date="2017-10-04T23:23:00Z">
        <w:r w:rsidR="00611E55">
          <w:rPr>
            <w:szCs w:val="24"/>
            <w:lang w:val="en-US"/>
          </w:rPr>
          <w:t>1</w:t>
        </w:r>
      </w:ins>
      <w:ins w:id="4217" w:author="arkat" w:date="2017-10-02T22:58:00Z">
        <w:r w:rsidR="0050462A">
          <w:rPr>
            <w:szCs w:val="24"/>
            <w:lang w:val="en-US"/>
          </w:rPr>
          <w:t>5 bagian atas</w:t>
        </w:r>
      </w:ins>
      <w:ins w:id="4218"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4219" w:author="arkat" w:date="2017-10-06T08:01:00Z">
        <w:r w:rsidR="008D650E">
          <w:rPr>
            <w:szCs w:val="24"/>
            <w:lang w:val="en-US"/>
          </w:rPr>
          <w:t>akan</w:t>
        </w:r>
      </w:ins>
      <w:ins w:id="4220" w:author="arkat" w:date="2017-10-01T12:13:00Z">
        <w:r w:rsidR="00B94480">
          <w:rPr>
            <w:szCs w:val="24"/>
            <w:lang w:val="en-US"/>
          </w:rPr>
          <w:t xml:space="preserve"> adalah </w:t>
        </w:r>
      </w:ins>
      <w:ins w:id="4221"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4222" w:author="arkat" w:date="2017-10-02T22:58:00Z">
        <w:r w:rsidR="0050462A">
          <w:rPr>
            <w:szCs w:val="24"/>
            <w:lang w:val="en-US"/>
          </w:rPr>
          <w:t xml:space="preserve"> sebagaimana pada gambar 2.</w:t>
        </w:r>
      </w:ins>
      <w:ins w:id="4223" w:author="arkat" w:date="2017-10-04T23:23:00Z">
        <w:r w:rsidR="00611E55">
          <w:rPr>
            <w:szCs w:val="24"/>
            <w:lang w:val="en-US"/>
          </w:rPr>
          <w:t>1</w:t>
        </w:r>
      </w:ins>
      <w:ins w:id="4224" w:author="arkat" w:date="2017-10-02T22:58:00Z">
        <w:r w:rsidR="0050462A">
          <w:rPr>
            <w:szCs w:val="24"/>
            <w:lang w:val="en-US"/>
          </w:rPr>
          <w:t>5 bagian bawah</w:t>
        </w:r>
      </w:ins>
      <w:ins w:id="4225" w:author="arkat" w:date="2017-10-01T12:14:00Z">
        <w:r w:rsidR="002E4FFA">
          <w:rPr>
            <w:szCs w:val="24"/>
            <w:lang w:val="en-US"/>
          </w:rPr>
          <w:t>.</w:t>
        </w:r>
      </w:ins>
      <w:ins w:id="4226" w:author="arkat" w:date="2017-10-01T12:24:00Z">
        <w:r w:rsidR="002F6977">
          <w:rPr>
            <w:szCs w:val="24"/>
            <w:lang w:val="en-US"/>
          </w:rPr>
          <w:t xml:space="preserve"> </w:t>
        </w:r>
      </w:ins>
    </w:p>
    <w:p w14:paraId="0C4E313A" w14:textId="77777777" w:rsidR="007454BF" w:rsidRDefault="007454BF">
      <w:pPr>
        <w:pStyle w:val="BodyText"/>
        <w:spacing w:after="0"/>
        <w:ind w:left="2160"/>
        <w:rPr>
          <w:ins w:id="4227" w:author="arkat" w:date="2017-10-02T23:21:00Z"/>
          <w:szCs w:val="24"/>
          <w:lang w:val="en-US"/>
        </w:rPr>
        <w:pPrChange w:id="4228" w:author="arkat" w:date="2017-10-02T23:21:00Z">
          <w:pPr>
            <w:pStyle w:val="BodyText"/>
            <w:spacing w:after="0"/>
          </w:pPr>
        </w:pPrChange>
      </w:pPr>
    </w:p>
    <w:p w14:paraId="2EC32E67" w14:textId="77777777" w:rsidR="007454BF" w:rsidRDefault="007454BF">
      <w:pPr>
        <w:pStyle w:val="BodyText"/>
        <w:spacing w:after="0"/>
        <w:ind w:left="2160"/>
        <w:rPr>
          <w:ins w:id="4229" w:author="arkat" w:date="2017-10-02T23:21:00Z"/>
          <w:szCs w:val="24"/>
          <w:lang w:val="en-US"/>
        </w:rPr>
        <w:pPrChange w:id="4230" w:author="arkat" w:date="2017-10-02T23:21:00Z">
          <w:pPr>
            <w:pStyle w:val="BodyText"/>
            <w:spacing w:after="0"/>
          </w:pPr>
        </w:pPrChange>
      </w:pPr>
    </w:p>
    <w:p w14:paraId="10D7DEF7" w14:textId="77777777" w:rsidR="007454BF" w:rsidRDefault="007454BF">
      <w:pPr>
        <w:pStyle w:val="BodyText"/>
        <w:spacing w:after="0"/>
        <w:ind w:left="2160"/>
        <w:rPr>
          <w:ins w:id="4231" w:author="arkat" w:date="2017-10-02T23:21:00Z"/>
          <w:szCs w:val="24"/>
          <w:lang w:val="en-US"/>
        </w:rPr>
        <w:pPrChange w:id="4232" w:author="arkat" w:date="2017-10-02T23:21:00Z">
          <w:pPr>
            <w:pStyle w:val="BodyText"/>
            <w:spacing w:after="0"/>
          </w:pPr>
        </w:pPrChange>
      </w:pPr>
    </w:p>
    <w:p w14:paraId="44917063" w14:textId="77777777" w:rsidR="007454BF" w:rsidRDefault="007454BF">
      <w:pPr>
        <w:pStyle w:val="BodyText"/>
        <w:spacing w:after="0"/>
        <w:ind w:left="2160"/>
        <w:rPr>
          <w:ins w:id="4233" w:author="arkat" w:date="2017-10-02T23:21:00Z"/>
          <w:szCs w:val="24"/>
          <w:lang w:val="en-US"/>
        </w:rPr>
        <w:pPrChange w:id="4234" w:author="arkat" w:date="2017-10-02T23:21:00Z">
          <w:pPr>
            <w:pStyle w:val="BodyText"/>
            <w:spacing w:after="0"/>
          </w:pPr>
        </w:pPrChange>
      </w:pPr>
    </w:p>
    <w:p w14:paraId="1A916AD2" w14:textId="77777777" w:rsidR="007454BF" w:rsidRDefault="007454BF">
      <w:pPr>
        <w:pStyle w:val="BodyText"/>
        <w:spacing w:after="0"/>
        <w:ind w:left="2160"/>
        <w:rPr>
          <w:ins w:id="4235" w:author="arkat" w:date="2017-10-02T23:21:00Z"/>
          <w:szCs w:val="24"/>
          <w:lang w:val="en-US"/>
        </w:rPr>
        <w:pPrChange w:id="4236" w:author="arkat" w:date="2017-10-02T23:21:00Z">
          <w:pPr>
            <w:pStyle w:val="BodyText"/>
            <w:spacing w:after="0"/>
          </w:pPr>
        </w:pPrChange>
      </w:pPr>
    </w:p>
    <w:p w14:paraId="57BBC07F" w14:textId="77777777" w:rsidR="007454BF" w:rsidRDefault="007454BF">
      <w:pPr>
        <w:pStyle w:val="BodyText"/>
        <w:spacing w:after="0"/>
        <w:ind w:left="2160"/>
        <w:rPr>
          <w:ins w:id="4237" w:author="arkat" w:date="2017-10-02T23:21:00Z"/>
          <w:szCs w:val="24"/>
          <w:lang w:val="en-US"/>
        </w:rPr>
        <w:pPrChange w:id="4238" w:author="arkat" w:date="2017-10-02T23:21:00Z">
          <w:pPr>
            <w:pStyle w:val="BodyText"/>
            <w:spacing w:after="0"/>
          </w:pPr>
        </w:pPrChange>
      </w:pPr>
    </w:p>
    <w:p w14:paraId="58D4A98B" w14:textId="77777777" w:rsidR="007454BF" w:rsidRDefault="007454BF">
      <w:pPr>
        <w:pStyle w:val="BodyText"/>
        <w:spacing w:after="0"/>
        <w:ind w:left="2160"/>
        <w:rPr>
          <w:ins w:id="4239" w:author="arkat" w:date="2017-10-02T23:21:00Z"/>
          <w:szCs w:val="24"/>
          <w:lang w:val="en-US"/>
        </w:rPr>
        <w:pPrChange w:id="4240" w:author="arkat" w:date="2017-10-02T23:21:00Z">
          <w:pPr>
            <w:pStyle w:val="BodyText"/>
            <w:spacing w:after="0"/>
          </w:pPr>
        </w:pPrChange>
      </w:pPr>
    </w:p>
    <w:p w14:paraId="7179186D" w14:textId="77777777" w:rsidR="007454BF" w:rsidRDefault="007454BF">
      <w:pPr>
        <w:pStyle w:val="BodyText"/>
        <w:spacing w:after="0"/>
        <w:ind w:left="2160"/>
        <w:rPr>
          <w:ins w:id="4241" w:author="arkat" w:date="2017-10-01T12:14:00Z"/>
          <w:szCs w:val="24"/>
          <w:lang w:val="en-US"/>
        </w:rPr>
        <w:pPrChange w:id="4242"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43"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4244">
          <w:tblGrid>
            <w:gridCol w:w="3909"/>
            <w:gridCol w:w="2580"/>
          </w:tblGrid>
        </w:tblGridChange>
      </w:tblGrid>
      <w:tr w:rsidR="00124EBE" w14:paraId="50482984" w14:textId="77777777" w:rsidTr="0050462A">
        <w:trPr>
          <w:ins w:id="4245" w:author="arkat" w:date="2017-10-02T22:55:00Z"/>
        </w:trPr>
        <w:tc>
          <w:tcPr>
            <w:tcW w:w="3964" w:type="dxa"/>
            <w:vAlign w:val="center"/>
            <w:tcPrChange w:id="4246" w:author="arkat" w:date="2017-10-02T22:58:00Z">
              <w:tcPr>
                <w:tcW w:w="3964" w:type="dxa"/>
              </w:tcPr>
            </w:tcPrChange>
          </w:tcPr>
          <w:p w14:paraId="0D4F9A54" w14:textId="496E5107" w:rsidR="00124EBE" w:rsidRDefault="00124EBE" w:rsidP="00124EBE">
            <w:pPr>
              <w:pStyle w:val="BodyText"/>
              <w:spacing w:after="0"/>
              <w:rPr>
                <w:ins w:id="4247" w:author="arkat" w:date="2017-10-02T22:55:00Z"/>
                <w:szCs w:val="24"/>
                <w:lang w:val="en-US"/>
              </w:rPr>
            </w:pPr>
            <w:ins w:id="4248" w:author="arkat" w:date="2017-10-02T22:55:00Z">
              <w:r>
                <w:rPr>
                  <w:noProof/>
                  <w:lang w:val="en-US"/>
                </w:rPr>
                <w:drawing>
                  <wp:inline distT="0" distB="0" distL="0" distR="0" wp14:anchorId="28276285" wp14:editId="55DC19E8">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249" w:author="arkat" w:date="2017-10-02T22:58:00Z">
              <w:tcPr>
                <w:tcW w:w="3965" w:type="dxa"/>
              </w:tcPr>
            </w:tcPrChange>
          </w:tcPr>
          <w:p w14:paraId="41E02DC1" w14:textId="0A56BABE" w:rsidR="00124EBE" w:rsidRDefault="0050462A" w:rsidP="00124EBE">
            <w:pPr>
              <w:pStyle w:val="BodyText"/>
              <w:spacing w:after="0"/>
              <w:rPr>
                <w:ins w:id="4250" w:author="arkat" w:date="2017-10-02T22:55:00Z"/>
                <w:szCs w:val="24"/>
                <w:lang w:val="en-US"/>
              </w:rPr>
            </w:pPr>
            <w:ins w:id="4251" w:author="arkat" w:date="2017-10-02T22:57:00Z">
              <w:r>
                <w:rPr>
                  <w:szCs w:val="24"/>
                  <w:lang w:val="en-US"/>
                </w:rPr>
                <w:t>Tasks of Type Receive</w:t>
              </w:r>
            </w:ins>
          </w:p>
        </w:tc>
      </w:tr>
      <w:tr w:rsidR="00124EBE" w14:paraId="03E8A31C" w14:textId="77777777" w:rsidTr="0050462A">
        <w:trPr>
          <w:ins w:id="4252" w:author="arkat" w:date="2017-10-02T22:55:00Z"/>
        </w:trPr>
        <w:tc>
          <w:tcPr>
            <w:tcW w:w="3964" w:type="dxa"/>
            <w:vAlign w:val="center"/>
            <w:tcPrChange w:id="4253" w:author="arkat" w:date="2017-10-02T22:58:00Z">
              <w:tcPr>
                <w:tcW w:w="3964" w:type="dxa"/>
              </w:tcPr>
            </w:tcPrChange>
          </w:tcPr>
          <w:p w14:paraId="7B6D9613" w14:textId="6543B4E9" w:rsidR="00124EBE" w:rsidRDefault="00124EBE" w:rsidP="00124EBE">
            <w:pPr>
              <w:pStyle w:val="BodyText"/>
              <w:spacing w:after="0"/>
              <w:rPr>
                <w:ins w:id="4254" w:author="arkat" w:date="2017-10-02T22:55:00Z"/>
                <w:szCs w:val="24"/>
                <w:lang w:val="en-US"/>
              </w:rPr>
            </w:pPr>
            <w:ins w:id="4255" w:author="arkat" w:date="2017-10-02T22:55:00Z">
              <w:r>
                <w:rPr>
                  <w:noProof/>
                  <w:lang w:val="en-US"/>
                </w:rPr>
                <w:drawing>
                  <wp:inline distT="0" distB="0" distL="0" distR="0" wp14:anchorId="71803837" wp14:editId="09DDE01F">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256" w:author="arkat" w:date="2017-10-02T22:58:00Z">
              <w:tcPr>
                <w:tcW w:w="3965" w:type="dxa"/>
              </w:tcPr>
            </w:tcPrChange>
          </w:tcPr>
          <w:p w14:paraId="36235109" w14:textId="362DAE05" w:rsidR="00124EBE" w:rsidRDefault="0050462A" w:rsidP="00124EBE">
            <w:pPr>
              <w:pStyle w:val="BodyText"/>
              <w:spacing w:after="0"/>
              <w:rPr>
                <w:ins w:id="4257" w:author="arkat" w:date="2017-10-02T22:55:00Z"/>
                <w:szCs w:val="24"/>
                <w:lang w:val="en-US"/>
              </w:rPr>
            </w:pPr>
            <w:ins w:id="4258"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4259" w:author="arkat" w:date="2017-09-30T08:58:00Z"/>
          <w:b/>
          <w:i/>
          <w:rPrChange w:id="4260" w:author="arkat" w:date="2017-10-02T22:59:00Z">
            <w:rPr>
              <w:ins w:id="4261" w:author="arkat" w:date="2017-09-30T08:58:00Z"/>
              <w:szCs w:val="24"/>
              <w:lang w:val="en-US"/>
            </w:rPr>
          </w:rPrChange>
        </w:rPr>
        <w:pPrChange w:id="4262" w:author="arkat" w:date="2017-10-01T12:26:00Z">
          <w:pPr>
            <w:pStyle w:val="BodyText"/>
            <w:spacing w:after="0"/>
          </w:pPr>
        </w:pPrChange>
      </w:pPr>
      <w:bookmarkStart w:id="4263" w:name="_Toc494920108"/>
      <w:ins w:id="4264" w:author="arkat" w:date="2017-10-01T12:27:00Z">
        <w:r w:rsidRPr="00E6554F">
          <w:rPr>
            <w:b/>
          </w:rPr>
          <w:t xml:space="preserve">Contoh </w:t>
        </w:r>
      </w:ins>
      <w:ins w:id="4265" w:author="arkat" w:date="2017-10-01T12:25:00Z">
        <w:r w:rsidR="00D2688E" w:rsidRPr="0050462A">
          <w:rPr>
            <w:b/>
            <w:rPrChange w:id="4266" w:author="arkat" w:date="2017-10-02T22:59:00Z">
              <w:rPr/>
            </w:rPrChange>
          </w:rPr>
          <w:t xml:space="preserve">penggunaan </w:t>
        </w:r>
        <w:r w:rsidR="00D2688E" w:rsidRPr="0050462A">
          <w:rPr>
            <w:b/>
            <w:i/>
            <w:rPrChange w:id="4267" w:author="arkat" w:date="2017-10-02T22:59:00Z">
              <w:rPr/>
            </w:rPrChange>
          </w:rPr>
          <w:t>Event-Based Gateway</w:t>
        </w:r>
      </w:ins>
      <w:bookmarkEnd w:id="4263"/>
    </w:p>
    <w:p w14:paraId="3E78EF09" w14:textId="256F7D33" w:rsidR="00E1779A" w:rsidRPr="0050462A" w:rsidRDefault="0050462A">
      <w:pPr>
        <w:jc w:val="center"/>
        <w:rPr>
          <w:ins w:id="4268" w:author="arkat" w:date="2017-10-01T12:26:00Z"/>
          <w:rPrChange w:id="4269" w:author="arkat" w:date="2017-10-02T22:59:00Z">
            <w:rPr>
              <w:ins w:id="4270" w:author="arkat" w:date="2017-10-01T12:26:00Z"/>
              <w:szCs w:val="24"/>
              <w:lang w:val="en-US"/>
            </w:rPr>
          </w:rPrChange>
        </w:rPr>
        <w:pPrChange w:id="4271" w:author="arkat" w:date="2017-10-02T22:59:00Z">
          <w:pPr>
            <w:pStyle w:val="BodyText"/>
            <w:spacing w:after="0"/>
          </w:pPr>
        </w:pPrChange>
      </w:pPr>
      <w:ins w:id="4272"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4A4E2AE9" w:rsidR="0076064B" w:rsidRDefault="005E2D6F">
      <w:pPr>
        <w:pStyle w:val="BodyText"/>
        <w:numPr>
          <w:ilvl w:val="7"/>
          <w:numId w:val="100"/>
        </w:numPr>
        <w:spacing w:after="0"/>
        <w:ind w:left="450" w:hanging="270"/>
        <w:rPr>
          <w:ins w:id="4273" w:author="arkat" w:date="2017-10-02T23:01:00Z"/>
          <w:szCs w:val="24"/>
          <w:lang w:val="en-US"/>
        </w:rPr>
        <w:pPrChange w:id="4274" w:author="arkat" w:date="2017-10-02T23:00:00Z">
          <w:pPr>
            <w:pStyle w:val="BodyText"/>
            <w:spacing w:after="0"/>
          </w:pPr>
        </w:pPrChange>
      </w:pPr>
      <w:ins w:id="4275" w:author="arkat" w:date="2017-09-30T08:47:00Z">
        <w:r w:rsidRPr="005E2D6F">
          <w:rPr>
            <w:szCs w:val="24"/>
            <w:lang w:val="en-US"/>
          </w:rPr>
          <w:t>Inclusive</w:t>
        </w:r>
      </w:ins>
      <w:ins w:id="4276" w:author="arkat" w:date="2017-10-01T12:32:00Z">
        <w:r w:rsidR="0019292B">
          <w:rPr>
            <w:szCs w:val="24"/>
            <w:lang w:val="en-US"/>
          </w:rPr>
          <w:t xml:space="preserve">, </w:t>
        </w:r>
      </w:ins>
      <w:ins w:id="4277"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4278" w:author="arkat" w:date="2017-09-30T08:59:00Z">
        <w:r w:rsidR="0076064B" w:rsidRPr="00C36A8C">
          <w:rPr>
            <w:i/>
            <w:szCs w:val="24"/>
            <w:lang w:val="en-US"/>
          </w:rPr>
          <w:t>O</w:t>
        </w:r>
        <w:r w:rsidR="00E1779A" w:rsidRPr="0076064B">
          <w:rPr>
            <w:i/>
            <w:szCs w:val="24"/>
            <w:lang w:val="en-US"/>
            <w:rPrChange w:id="4279" w:author="arkat" w:date="2017-10-01T13:18:00Z">
              <w:rPr>
                <w:szCs w:val="24"/>
                <w:lang w:val="en-US"/>
              </w:rPr>
            </w:rPrChange>
          </w:rPr>
          <w:t>utgoing Sequence Flows</w:t>
        </w:r>
        <w:r w:rsidR="00E1779A" w:rsidRPr="00C36A8C">
          <w:rPr>
            <w:szCs w:val="24"/>
            <w:lang w:val="en-US"/>
          </w:rPr>
          <w:t xml:space="preserve">. </w:t>
        </w:r>
      </w:ins>
      <w:ins w:id="4280" w:author="arkat" w:date="2017-10-01T14:06:00Z">
        <w:r w:rsidR="00B852D2">
          <w:rPr>
            <w:szCs w:val="24"/>
            <w:lang w:val="en-US"/>
          </w:rPr>
          <w:t xml:space="preserve">Dalam beberapa hal, notasi ini adalah </w:t>
        </w:r>
      </w:ins>
      <w:ins w:id="4281" w:author="arkat" w:date="2017-10-01T14:07:00Z">
        <w:r w:rsidR="00B852D2">
          <w:rPr>
            <w:szCs w:val="24"/>
            <w:lang w:val="en-US"/>
          </w:rPr>
          <w:t>keputusan biner (Ya/Tidak).</w:t>
        </w:r>
      </w:ins>
      <w:ins w:id="4282" w:author="arkat" w:date="2017-10-02T23:00:00Z">
        <w:r w:rsidR="0050462A">
          <w:rPr>
            <w:szCs w:val="24"/>
            <w:lang w:val="en-US"/>
          </w:rPr>
          <w:t xml:space="preserve"> </w:t>
        </w:r>
      </w:ins>
      <w:ins w:id="4283" w:author="arkat" w:date="2017-10-01T13:20:00Z">
        <w:r w:rsidR="0076064B" w:rsidRPr="0050462A">
          <w:rPr>
            <w:szCs w:val="24"/>
            <w:lang w:val="en-US"/>
          </w:rPr>
          <w:t xml:space="preserve">Kondisi </w:t>
        </w:r>
      </w:ins>
      <w:ins w:id="4284" w:author="arkat" w:date="2017-10-01T13:21:00Z">
        <w:r w:rsidR="0076064B" w:rsidRPr="0050462A">
          <w:rPr>
            <w:i/>
            <w:szCs w:val="24"/>
            <w:lang w:val="en-US"/>
          </w:rPr>
          <w:t xml:space="preserve">default </w:t>
        </w:r>
        <w:r w:rsidR="0076064B" w:rsidRPr="0050462A">
          <w:rPr>
            <w:szCs w:val="24"/>
            <w:lang w:val="en-US"/>
          </w:rPr>
          <w:t>dapat digun</w:t>
        </w:r>
      </w:ins>
      <w:ins w:id="4285" w:author="arkat" w:date="2017-10-06T08:01:00Z">
        <w:r w:rsidR="008D650E">
          <w:rPr>
            <w:szCs w:val="24"/>
            <w:lang w:val="en-US"/>
          </w:rPr>
          <w:t>akan</w:t>
        </w:r>
      </w:ins>
      <w:ins w:id="4286" w:author="arkat" w:date="2017-10-01T13:21:00Z">
        <w:r w:rsidR="0076064B" w:rsidRPr="0050462A">
          <w:rPr>
            <w:szCs w:val="24"/>
            <w:lang w:val="en-US"/>
          </w:rPr>
          <w:t xml:space="preserve"> untuk memastikan hanya satu jalur yang digun</w:t>
        </w:r>
      </w:ins>
      <w:ins w:id="4287" w:author="arkat" w:date="2017-10-06T08:01:00Z">
        <w:r w:rsidR="008D650E">
          <w:rPr>
            <w:szCs w:val="24"/>
            <w:lang w:val="en-US"/>
          </w:rPr>
          <w:t>akan</w:t>
        </w:r>
      </w:ins>
      <w:ins w:id="4288" w:author="arkat" w:date="2017-10-01T13:21:00Z">
        <w:r w:rsidR="0076064B" w:rsidRPr="0050462A">
          <w:rPr>
            <w:szCs w:val="24"/>
            <w:lang w:val="en-US"/>
          </w:rPr>
          <w:t>.</w:t>
        </w:r>
      </w:ins>
      <w:ins w:id="4289" w:author="arkat" w:date="2017-10-01T13:22:00Z">
        <w:r w:rsidR="0076064B" w:rsidRPr="0050462A">
          <w:rPr>
            <w:szCs w:val="24"/>
            <w:lang w:val="en-US"/>
          </w:rPr>
          <w:t xml:space="preserve"> Ada 2 jenis </w:t>
        </w:r>
        <w:r w:rsidR="0076064B" w:rsidRPr="0050462A">
          <w:rPr>
            <w:i/>
            <w:szCs w:val="24"/>
            <w:lang w:val="en-US"/>
          </w:rPr>
          <w:t xml:space="preserve">Decision. Pertama </w:t>
        </w:r>
      </w:ins>
      <w:ins w:id="4290" w:author="arkat" w:date="2017-10-01T13:23:00Z">
        <w:r w:rsidR="0076064B" w:rsidRPr="0050462A">
          <w:rPr>
            <w:szCs w:val="24"/>
            <w:lang w:val="en-US"/>
          </w:rPr>
          <w:t>menggun</w:t>
        </w:r>
      </w:ins>
      <w:ins w:id="4291" w:author="arkat" w:date="2017-10-06T08:01:00Z">
        <w:r w:rsidR="008D650E">
          <w:rPr>
            <w:szCs w:val="24"/>
            <w:lang w:val="en-US"/>
          </w:rPr>
          <w:t>akan</w:t>
        </w:r>
      </w:ins>
      <w:ins w:id="4292"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gambar </w:t>
        </w:r>
      </w:ins>
      <w:ins w:id="4293" w:author="arkat" w:date="2017-10-01T13:24:00Z">
        <w:r w:rsidR="0050462A">
          <w:rPr>
            <w:szCs w:val="24"/>
            <w:lang w:val="en-US"/>
          </w:rPr>
          <w:t>2.16 bagian atas</w:t>
        </w:r>
        <w:r w:rsidR="0076064B" w:rsidRPr="0050462A">
          <w:rPr>
            <w:szCs w:val="24"/>
            <w:lang w:val="en-US"/>
          </w:rPr>
          <w:t>. Kedua, menggun</w:t>
        </w:r>
      </w:ins>
      <w:ins w:id="4294" w:author="arkat" w:date="2017-10-06T08:01:00Z">
        <w:r w:rsidR="008D650E">
          <w:rPr>
            <w:szCs w:val="24"/>
            <w:lang w:val="en-US"/>
          </w:rPr>
          <w:t>akan</w:t>
        </w:r>
      </w:ins>
      <w:ins w:id="4295"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sebagaimana pada gambar 2.16 bagian bawah</w:t>
        </w:r>
        <w:r w:rsidR="0076064B" w:rsidRPr="0050462A">
          <w:rPr>
            <w:szCs w:val="24"/>
            <w:lang w:val="en-US"/>
          </w:rPr>
          <w:t>.</w:t>
        </w:r>
      </w:ins>
    </w:p>
    <w:p w14:paraId="19C0F5A7" w14:textId="77777777" w:rsidR="0050462A" w:rsidRDefault="0050462A">
      <w:pPr>
        <w:pStyle w:val="BodyText"/>
        <w:spacing w:after="0"/>
        <w:ind w:left="450"/>
        <w:rPr>
          <w:ins w:id="4296" w:author="arkat" w:date="2017-10-02T23:00:00Z"/>
          <w:szCs w:val="24"/>
          <w:lang w:val="en-US"/>
        </w:rPr>
        <w:pPrChange w:id="4297"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98"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4299">
          <w:tblGrid>
            <w:gridCol w:w="3867"/>
            <w:gridCol w:w="3612"/>
          </w:tblGrid>
        </w:tblGridChange>
      </w:tblGrid>
      <w:tr w:rsidR="0050462A" w14:paraId="70E62F0F" w14:textId="77777777" w:rsidTr="0050462A">
        <w:trPr>
          <w:ins w:id="4300" w:author="arkat" w:date="2017-10-02T23:01:00Z"/>
        </w:trPr>
        <w:tc>
          <w:tcPr>
            <w:tcW w:w="3964" w:type="dxa"/>
            <w:vAlign w:val="center"/>
            <w:tcPrChange w:id="4301" w:author="arkat" w:date="2017-10-02T23:03:00Z">
              <w:tcPr>
                <w:tcW w:w="3964" w:type="dxa"/>
              </w:tcPr>
            </w:tcPrChange>
          </w:tcPr>
          <w:p w14:paraId="1AAAFA13" w14:textId="04FCDBAD" w:rsidR="0050462A" w:rsidRDefault="0050462A">
            <w:pPr>
              <w:pStyle w:val="BodyText"/>
              <w:spacing w:after="0"/>
              <w:jc w:val="center"/>
              <w:rPr>
                <w:ins w:id="4302" w:author="arkat" w:date="2017-10-02T23:01:00Z"/>
                <w:szCs w:val="24"/>
                <w:lang w:val="en-US"/>
              </w:rPr>
              <w:pPrChange w:id="4303" w:author="arkat" w:date="2017-10-02T23:04:00Z">
                <w:pPr>
                  <w:pStyle w:val="BodyText"/>
                  <w:spacing w:after="0"/>
                </w:pPr>
              </w:pPrChange>
            </w:pPr>
            <w:ins w:id="4304" w:author="arkat" w:date="2017-10-02T23:01:00Z">
              <w:r>
                <w:rPr>
                  <w:noProof/>
                  <w:lang w:val="en-US"/>
                </w:rPr>
                <w:drawing>
                  <wp:inline distT="0" distB="0" distL="0" distR="0" wp14:anchorId="73842548" wp14:editId="031EA03F">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305" w:author="arkat" w:date="2017-10-02T23:03:00Z">
              <w:tcPr>
                <w:tcW w:w="3965" w:type="dxa"/>
              </w:tcPr>
            </w:tcPrChange>
          </w:tcPr>
          <w:p w14:paraId="2C4868B8" w14:textId="3DB31323" w:rsidR="0050462A" w:rsidRPr="0050462A" w:rsidRDefault="0050462A" w:rsidP="0050462A">
            <w:pPr>
              <w:pStyle w:val="BodyText"/>
              <w:spacing w:after="0"/>
              <w:rPr>
                <w:ins w:id="4306" w:author="arkat" w:date="2017-10-02T23:01:00Z"/>
                <w:szCs w:val="24"/>
                <w:lang w:val="en-US"/>
              </w:rPr>
            </w:pPr>
            <w:ins w:id="4307" w:author="arkat" w:date="2017-10-02T23:01:00Z">
              <w:r w:rsidRPr="0050462A">
                <w:rPr>
                  <w:rPrChange w:id="4308" w:author="arkat" w:date="2017-10-02T23:01:00Z">
                    <w:rPr>
                      <w:b/>
                      <w:i/>
                    </w:rPr>
                  </w:rPrChange>
                </w:rPr>
                <w:t>Conditional Sequence Flow</w:t>
              </w:r>
            </w:ins>
          </w:p>
        </w:tc>
      </w:tr>
      <w:tr w:rsidR="0050462A" w14:paraId="0CB95BAF" w14:textId="77777777" w:rsidTr="0050462A">
        <w:trPr>
          <w:ins w:id="4309" w:author="arkat" w:date="2017-10-02T23:01:00Z"/>
        </w:trPr>
        <w:tc>
          <w:tcPr>
            <w:tcW w:w="3964" w:type="dxa"/>
            <w:vAlign w:val="center"/>
            <w:tcPrChange w:id="4310" w:author="arkat" w:date="2017-10-02T23:03:00Z">
              <w:tcPr>
                <w:tcW w:w="3964" w:type="dxa"/>
              </w:tcPr>
            </w:tcPrChange>
          </w:tcPr>
          <w:p w14:paraId="49A858F2" w14:textId="672D19C3" w:rsidR="0050462A" w:rsidRDefault="0050462A">
            <w:pPr>
              <w:pStyle w:val="BodyText"/>
              <w:spacing w:after="0"/>
              <w:jc w:val="center"/>
              <w:rPr>
                <w:ins w:id="4311" w:author="arkat" w:date="2017-10-02T23:01:00Z"/>
                <w:szCs w:val="24"/>
                <w:lang w:val="en-US"/>
              </w:rPr>
              <w:pPrChange w:id="4312" w:author="arkat" w:date="2017-10-02T23:04:00Z">
                <w:pPr>
                  <w:pStyle w:val="BodyText"/>
                  <w:spacing w:after="0"/>
                </w:pPr>
              </w:pPrChange>
            </w:pPr>
            <w:ins w:id="4313" w:author="arkat" w:date="2017-10-02T23:01:00Z">
              <w:r>
                <w:rPr>
                  <w:noProof/>
                  <w:lang w:val="en-US"/>
                </w:rPr>
                <w:drawing>
                  <wp:inline distT="0" distB="0" distL="0" distR="0" wp14:anchorId="48423DB5" wp14:editId="48F63394">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314" w:author="arkat" w:date="2017-10-02T23:03:00Z">
              <w:tcPr>
                <w:tcW w:w="3965" w:type="dxa"/>
              </w:tcPr>
            </w:tcPrChange>
          </w:tcPr>
          <w:p w14:paraId="5A69178D" w14:textId="23734F96" w:rsidR="0050462A" w:rsidRPr="0050462A" w:rsidRDefault="0050462A" w:rsidP="0050462A">
            <w:pPr>
              <w:pStyle w:val="BodyText"/>
              <w:spacing w:after="0"/>
              <w:rPr>
                <w:ins w:id="4315" w:author="arkat" w:date="2017-10-02T23:01:00Z"/>
                <w:szCs w:val="24"/>
                <w:lang w:val="en-US"/>
              </w:rPr>
            </w:pPr>
            <w:ins w:id="4316" w:author="arkat" w:date="2017-10-02T23:01:00Z">
              <w:r w:rsidRPr="0050462A">
                <w:rPr>
                  <w:rPrChange w:id="4317" w:author="arkat" w:date="2017-10-02T23:01:00Z">
                    <w:rPr>
                      <w:i/>
                    </w:rPr>
                  </w:rPrChange>
                </w:rPr>
                <w:t>Inclusive Gateway</w:t>
              </w:r>
            </w:ins>
          </w:p>
        </w:tc>
      </w:tr>
    </w:tbl>
    <w:p w14:paraId="4FB9F72C" w14:textId="77777777" w:rsidR="0050462A" w:rsidRPr="0050462A" w:rsidRDefault="0050462A">
      <w:pPr>
        <w:pStyle w:val="BodyText"/>
        <w:spacing w:after="0"/>
        <w:ind w:left="450"/>
        <w:rPr>
          <w:ins w:id="4318" w:author="arkat" w:date="2017-10-01T13:19:00Z"/>
          <w:szCs w:val="24"/>
          <w:lang w:val="en-US"/>
        </w:rPr>
        <w:pPrChange w:id="4319" w:author="arkat" w:date="2017-10-02T23:00:00Z">
          <w:pPr>
            <w:pStyle w:val="BodyText"/>
            <w:spacing w:after="0"/>
          </w:pPr>
        </w:pPrChange>
      </w:pPr>
    </w:p>
    <w:p w14:paraId="51C190C6" w14:textId="19A9AB19" w:rsidR="0076064B" w:rsidRPr="0050462A" w:rsidRDefault="0050462A">
      <w:pPr>
        <w:pStyle w:val="GambarBAB2"/>
        <w:ind w:left="0" w:firstLine="0"/>
        <w:rPr>
          <w:ins w:id="4320" w:author="arkat" w:date="2017-09-30T08:59:00Z"/>
          <w:b/>
          <w:rPrChange w:id="4321" w:author="arkat" w:date="2017-10-02T23:02:00Z">
            <w:rPr>
              <w:ins w:id="4322" w:author="arkat" w:date="2017-09-30T08:59:00Z"/>
              <w:szCs w:val="24"/>
              <w:lang w:val="en-US"/>
            </w:rPr>
          </w:rPrChange>
        </w:rPr>
        <w:pPrChange w:id="4323" w:author="arkat" w:date="2017-10-02T23:02:00Z">
          <w:pPr>
            <w:pStyle w:val="BodyText"/>
            <w:spacing w:after="0"/>
          </w:pPr>
        </w:pPrChange>
      </w:pPr>
      <w:bookmarkStart w:id="4324" w:name="_Toc494920109"/>
      <w:ins w:id="4325" w:author="arkat" w:date="2017-10-02T23:02:00Z">
        <w:r w:rsidRPr="0050462A">
          <w:rPr>
            <w:b/>
            <w:rPrChange w:id="4326" w:author="arkat" w:date="2017-10-02T23:02:00Z">
              <w:rPr>
                <w:szCs w:val="24"/>
              </w:rPr>
            </w:rPrChange>
          </w:rPr>
          <w:t xml:space="preserve">Contoh Penggunaan </w:t>
        </w:r>
        <w:r w:rsidRPr="0050462A">
          <w:rPr>
            <w:b/>
            <w:i/>
            <w:rPrChange w:id="4327" w:author="arkat" w:date="2017-10-02T23:02:00Z">
              <w:rPr>
                <w:szCs w:val="24"/>
              </w:rPr>
            </w:rPrChange>
          </w:rPr>
          <w:t>Inclusive Gateway</w:t>
        </w:r>
      </w:ins>
      <w:bookmarkEnd w:id="4324"/>
    </w:p>
    <w:p w14:paraId="7CA722E5" w14:textId="5D2F3C77" w:rsidR="00E1779A" w:rsidRPr="00611E55" w:rsidRDefault="0050462A">
      <w:pPr>
        <w:jc w:val="center"/>
        <w:rPr>
          <w:ins w:id="4328" w:author="arkat" w:date="2017-09-30T09:00:00Z"/>
        </w:rPr>
        <w:pPrChange w:id="4329" w:author="arkat" w:date="2017-10-04T23:24:00Z">
          <w:pPr>
            <w:pStyle w:val="BodyText"/>
            <w:spacing w:after="0"/>
          </w:pPr>
        </w:pPrChange>
      </w:pPr>
      <w:ins w:id="4330" w:author="arkat" w:date="2017-10-02T23:03:00Z">
        <w:r w:rsidRPr="00E6554F">
          <w:t xml:space="preserve">Sumber : </w:t>
        </w:r>
        <w:r w:rsidRPr="0050462A">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50462A">
          <w:rPr>
            <w:rPrChange w:id="4331" w:author="arkat" w:date="2017-10-02T23:03:00Z">
              <w:rPr/>
            </w:rPrChange>
          </w:rPr>
          <w:fldChar w:fldCharType="separate"/>
        </w:r>
        <w:r w:rsidRPr="0050462A">
          <w:rPr>
            <w:noProof/>
          </w:rPr>
          <w:t>OMG (2011)</w:t>
        </w:r>
        <w:r w:rsidRPr="00A42612">
          <w:fldChar w:fldCharType="end"/>
        </w:r>
      </w:ins>
    </w:p>
    <w:p w14:paraId="17FD31B5" w14:textId="1C6EB5E9" w:rsidR="00E1779A" w:rsidRDefault="005E2D6F">
      <w:pPr>
        <w:pStyle w:val="BodyText"/>
        <w:numPr>
          <w:ilvl w:val="7"/>
          <w:numId w:val="100"/>
        </w:numPr>
        <w:spacing w:after="0"/>
        <w:ind w:left="720" w:hanging="270"/>
        <w:rPr>
          <w:ins w:id="4332" w:author="arkat" w:date="2017-10-02T23:05:00Z"/>
          <w:szCs w:val="24"/>
          <w:lang w:val="en-US"/>
        </w:rPr>
        <w:pPrChange w:id="4333" w:author="arkat" w:date="2017-09-30T09:02:00Z">
          <w:pPr>
            <w:pStyle w:val="BodyText"/>
            <w:numPr>
              <w:ilvl w:val="7"/>
              <w:numId w:val="26"/>
            </w:numPr>
            <w:spacing w:after="0"/>
            <w:ind w:left="270" w:hanging="270"/>
          </w:pPr>
        </w:pPrChange>
      </w:pPr>
      <w:ins w:id="4334" w:author="arkat" w:date="2017-09-30T08:47:00Z">
        <w:r w:rsidRPr="00B852D2">
          <w:rPr>
            <w:i/>
            <w:szCs w:val="24"/>
            <w:lang w:val="en-US"/>
            <w:rPrChange w:id="4335" w:author="arkat" w:date="2017-10-01T14:06:00Z">
              <w:rPr>
                <w:szCs w:val="24"/>
                <w:lang w:val="en-US"/>
              </w:rPr>
            </w:rPrChange>
          </w:rPr>
          <w:lastRenderedPageBreak/>
          <w:t>Merging</w:t>
        </w:r>
      </w:ins>
      <w:ins w:id="4336" w:author="arkat" w:date="2017-10-01T14:06:00Z">
        <w:r w:rsidR="00B852D2">
          <w:rPr>
            <w:szCs w:val="24"/>
            <w:lang w:val="en-US"/>
          </w:rPr>
          <w:t>, BPMN</w:t>
        </w:r>
      </w:ins>
      <w:ins w:id="4337" w:author="arkat" w:date="2017-10-01T13:36:00Z">
        <w:r w:rsidR="00EB4D0A">
          <w:rPr>
            <w:szCs w:val="24"/>
            <w:lang w:val="en-US"/>
          </w:rPr>
          <w:t xml:space="preserve"> menggun</w:t>
        </w:r>
      </w:ins>
      <w:ins w:id="4338" w:author="arkat" w:date="2017-10-06T08:01:00Z">
        <w:r w:rsidR="008D650E">
          <w:rPr>
            <w:szCs w:val="24"/>
            <w:lang w:val="en-US"/>
          </w:rPr>
          <w:t>akan</w:t>
        </w:r>
      </w:ins>
      <w:ins w:id="4339" w:author="arkat" w:date="2017-10-01T13:36:00Z">
        <w:r w:rsidR="00EB4D0A">
          <w:rPr>
            <w:szCs w:val="24"/>
            <w:lang w:val="en-US"/>
          </w:rPr>
          <w:t xml:space="preserve"> istilah “</w:t>
        </w:r>
      </w:ins>
      <w:ins w:id="4340" w:author="arkat" w:date="2017-10-01T13:37:00Z">
        <w:r w:rsidR="00EB4D0A">
          <w:rPr>
            <w:szCs w:val="24"/>
            <w:lang w:val="en-US"/>
          </w:rPr>
          <w:t>merge</w:t>
        </w:r>
      </w:ins>
      <w:ins w:id="4341" w:author="arkat" w:date="2017-10-01T13:36:00Z">
        <w:r w:rsidR="00EB4D0A">
          <w:rPr>
            <w:szCs w:val="24"/>
            <w:lang w:val="en-US"/>
          </w:rPr>
          <w:t>”</w:t>
        </w:r>
      </w:ins>
      <w:ins w:id="4342" w:author="arkat" w:date="2017-10-01T13:37:00Z">
        <w:r w:rsidR="00EB4D0A">
          <w:rPr>
            <w:szCs w:val="24"/>
            <w:lang w:val="en-US"/>
          </w:rPr>
          <w:t xml:space="preserve"> untuk melakukan penggabungan 2 atau lebih jalur ke satu jalur. </w:t>
        </w:r>
      </w:ins>
      <w:ins w:id="4343" w:author="arkat" w:date="2017-10-01T13:38:00Z">
        <w:r w:rsidR="00EB4D0A" w:rsidRPr="00EB4D0A">
          <w:rPr>
            <w:i/>
            <w:szCs w:val="24"/>
            <w:lang w:val="en-US"/>
            <w:rPrChange w:id="4344"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4345" w:author="arkat" w:date="2017-10-06T08:01:00Z">
        <w:r w:rsidR="008D650E">
          <w:rPr>
            <w:szCs w:val="24"/>
            <w:lang w:val="en-US"/>
          </w:rPr>
          <w:t>akan</w:t>
        </w:r>
      </w:ins>
      <w:ins w:id="4346" w:author="arkat" w:date="2017-10-01T13:38:00Z">
        <w:r w:rsidR="00EB4D0A">
          <w:rPr>
            <w:szCs w:val="24"/>
            <w:lang w:val="en-US"/>
          </w:rPr>
          <w:t xml:space="preserve"> </w:t>
        </w:r>
      </w:ins>
      <w:ins w:id="4347" w:author="arkat" w:date="2017-10-01T14:03:00Z">
        <w:r w:rsidR="00B852D2">
          <w:rPr>
            <w:szCs w:val="24"/>
            <w:lang w:val="en-US"/>
          </w:rPr>
          <w:t xml:space="preserve">untuk menggambarkan penggabungan dari beberapa </w:t>
        </w:r>
      </w:ins>
      <w:ins w:id="4348"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4349" w:author="arkat" w:date="2017-10-02T23:05:00Z">
              <w:rPr>
                <w:szCs w:val="24"/>
                <w:lang w:val="en-US"/>
              </w:rPr>
            </w:rPrChange>
          </w:rPr>
          <w:t>Gateway</w:t>
        </w:r>
        <w:r w:rsidR="00B852D2">
          <w:rPr>
            <w:szCs w:val="24"/>
            <w:lang w:val="en-US"/>
          </w:rPr>
          <w:t xml:space="preserve"> tidak diperlukan</w:t>
        </w:r>
      </w:ins>
      <w:ins w:id="4350"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4351" w:author="arkat" w:date="2017-10-02T23:05:00Z">
        <w:r w:rsidR="0050462A">
          <w:rPr>
            <w:szCs w:val="24"/>
            <w:lang w:val="en-US"/>
          </w:rPr>
          <w:t xml:space="preserve"> Ada 2 </w:t>
        </w:r>
      </w:ins>
      <w:ins w:id="4352" w:author="arkat" w:date="2017-10-06T08:01:00Z">
        <w:r w:rsidR="008D650E">
          <w:rPr>
            <w:szCs w:val="24"/>
            <w:lang w:val="en-US"/>
          </w:rPr>
          <w:t>cara</w:t>
        </w:r>
      </w:ins>
      <w:ins w:id="4353" w:author="arkat" w:date="2017-10-02T23:05:00Z">
        <w:r w:rsidR="0050462A">
          <w:rPr>
            <w:szCs w:val="24"/>
            <w:lang w:val="en-US"/>
          </w:rPr>
          <w:t xml:space="preserve"> penggambaran </w:t>
        </w:r>
        <w:r w:rsidR="0050462A" w:rsidRPr="0050462A">
          <w:rPr>
            <w:i/>
            <w:szCs w:val="24"/>
            <w:lang w:val="en-US"/>
            <w:rPrChange w:id="4354" w:author="arkat" w:date="2017-10-02T23:06:00Z">
              <w:rPr>
                <w:szCs w:val="24"/>
                <w:lang w:val="en-US"/>
              </w:rPr>
            </w:rPrChange>
          </w:rPr>
          <w:t>merge</w:t>
        </w:r>
        <w:r w:rsidR="0050462A">
          <w:rPr>
            <w:szCs w:val="24"/>
            <w:lang w:val="en-US"/>
          </w:rPr>
          <w:t xml:space="preserve"> di BPMN sebagaimana pada gambar </w:t>
        </w:r>
      </w:ins>
      <w:ins w:id="4355" w:author="arkat" w:date="2017-10-02T23:06:00Z">
        <w:r w:rsidR="0050462A">
          <w:rPr>
            <w:szCs w:val="24"/>
            <w:lang w:val="en-US"/>
          </w:rPr>
          <w:t>2.17</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56"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4357">
          <w:tblGrid>
            <w:gridCol w:w="3560"/>
            <w:gridCol w:w="3649"/>
          </w:tblGrid>
        </w:tblGridChange>
      </w:tblGrid>
      <w:tr w:rsidR="0050462A" w14:paraId="2D0DBB47" w14:textId="77777777" w:rsidTr="0050462A">
        <w:trPr>
          <w:ins w:id="4358" w:author="arkat" w:date="2017-10-02T23:05:00Z"/>
        </w:trPr>
        <w:tc>
          <w:tcPr>
            <w:tcW w:w="3560" w:type="dxa"/>
            <w:tcPrChange w:id="4359" w:author="arkat" w:date="2017-10-02T23:06:00Z">
              <w:tcPr>
                <w:tcW w:w="3964" w:type="dxa"/>
              </w:tcPr>
            </w:tcPrChange>
          </w:tcPr>
          <w:p w14:paraId="0CB5FEF5" w14:textId="3436D7E1" w:rsidR="0050462A" w:rsidRDefault="0050462A" w:rsidP="0050462A">
            <w:pPr>
              <w:pStyle w:val="BodyText"/>
              <w:spacing w:after="0"/>
              <w:rPr>
                <w:ins w:id="4360" w:author="arkat" w:date="2017-10-02T23:05:00Z"/>
                <w:szCs w:val="24"/>
                <w:lang w:val="en-US"/>
              </w:rPr>
            </w:pPr>
            <w:ins w:id="4361" w:author="arkat" w:date="2017-10-02T23:05:00Z">
              <w:r>
                <w:rPr>
                  <w:noProof/>
                  <w:lang w:val="en-US"/>
                </w:rPr>
                <w:drawing>
                  <wp:inline distT="0" distB="0" distL="0" distR="0" wp14:anchorId="37049979" wp14:editId="2825926E">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4362" w:author="arkat" w:date="2017-10-02T23:06:00Z">
              <w:tcPr>
                <w:tcW w:w="3965" w:type="dxa"/>
              </w:tcPr>
            </w:tcPrChange>
          </w:tcPr>
          <w:p w14:paraId="3D02BCB2" w14:textId="589B5296" w:rsidR="0050462A" w:rsidRDefault="0050462A" w:rsidP="0050462A">
            <w:pPr>
              <w:pStyle w:val="BodyText"/>
              <w:spacing w:after="0"/>
              <w:rPr>
                <w:ins w:id="4363" w:author="arkat" w:date="2017-10-02T23:05:00Z"/>
                <w:szCs w:val="24"/>
                <w:lang w:val="en-US"/>
              </w:rPr>
            </w:pPr>
            <w:ins w:id="4364" w:author="arkat" w:date="2017-10-02T23:06:00Z">
              <w:r>
                <w:rPr>
                  <w:noProof/>
                  <w:lang w:val="en-US"/>
                </w:rPr>
                <w:drawing>
                  <wp:inline distT="0" distB="0" distL="0" distR="0" wp14:anchorId="59BC2586" wp14:editId="446F5263">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4365" w:author="arkat" w:date="2017-10-02T23:06:00Z"/>
          <w:b/>
        </w:rPr>
        <w:pPrChange w:id="4366" w:author="arkat" w:date="2017-10-01T12:59:00Z">
          <w:pPr>
            <w:pStyle w:val="BodyText"/>
            <w:numPr>
              <w:ilvl w:val="7"/>
              <w:numId w:val="26"/>
            </w:numPr>
            <w:spacing w:after="0"/>
            <w:ind w:left="2880" w:hanging="360"/>
          </w:pPr>
        </w:pPrChange>
      </w:pPr>
      <w:bookmarkStart w:id="4367" w:name="_Toc494920110"/>
      <w:ins w:id="4368" w:author="arkat" w:date="2017-10-01T12:59:00Z">
        <w:r w:rsidRPr="0050462A">
          <w:rPr>
            <w:b/>
            <w:rPrChange w:id="4369" w:author="arkat" w:date="2017-10-02T23:06:00Z">
              <w:rPr/>
            </w:rPrChange>
          </w:rPr>
          <w:t xml:space="preserve">Contoh Penggambaran </w:t>
        </w:r>
        <w:r w:rsidRPr="0050462A">
          <w:rPr>
            <w:b/>
            <w:i/>
            <w:rPrChange w:id="4370" w:author="arkat" w:date="2017-10-02T23:06:00Z">
              <w:rPr>
                <w:szCs w:val="24"/>
              </w:rPr>
            </w:rPrChange>
          </w:rPr>
          <w:t>Merging</w:t>
        </w:r>
        <w:r w:rsidRPr="0050462A">
          <w:rPr>
            <w:b/>
            <w:rPrChange w:id="4371" w:author="arkat" w:date="2017-10-02T23:06:00Z">
              <w:rPr/>
            </w:rPrChange>
          </w:rPr>
          <w:t xml:space="preserve"> di BPMN</w:t>
        </w:r>
      </w:ins>
      <w:bookmarkEnd w:id="4367"/>
    </w:p>
    <w:p w14:paraId="3DD25D60" w14:textId="2005EE11" w:rsidR="0050462A" w:rsidRPr="0050462A" w:rsidRDefault="0050462A">
      <w:pPr>
        <w:jc w:val="center"/>
        <w:rPr>
          <w:ins w:id="4372" w:author="arkat" w:date="2017-09-30T08:47:00Z"/>
        </w:rPr>
        <w:pPrChange w:id="4373" w:author="arkat" w:date="2017-10-02T23:07:00Z">
          <w:pPr>
            <w:pStyle w:val="BodyText"/>
            <w:numPr>
              <w:ilvl w:val="7"/>
              <w:numId w:val="26"/>
            </w:numPr>
            <w:spacing w:after="0"/>
            <w:ind w:left="2880" w:hanging="360"/>
          </w:pPr>
        </w:pPrChange>
      </w:pPr>
      <w:ins w:id="4374"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375" w:author="arkat" w:date="2017-10-02T23:07:00Z">
              <w:rPr/>
            </w:rPrChange>
          </w:rPr>
          <w:fldChar w:fldCharType="separate"/>
        </w:r>
        <w:r w:rsidRPr="006E35C8">
          <w:rPr>
            <w:noProof/>
            <w:rPrChange w:id="4376" w:author="arkat" w:date="2017-10-02T23:07:00Z">
              <w:rPr/>
            </w:rPrChange>
          </w:rPr>
          <w:t>OMG (2011)</w:t>
        </w:r>
        <w:r w:rsidRPr="006E35C8">
          <w:rPr>
            <w:rPrChange w:id="4377"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4378" w:author="arkat" w:date="2017-09-30T08:47:00Z"/>
          <w:i/>
          <w:lang w:val="en-US"/>
          <w:rPrChange w:id="4379" w:author="arkat" w:date="2017-10-02T23:07:00Z">
            <w:rPr>
              <w:ins w:id="4380" w:author="arkat" w:date="2017-09-30T08:47:00Z"/>
              <w:szCs w:val="24"/>
              <w:lang w:val="en-US"/>
            </w:rPr>
          </w:rPrChange>
        </w:rPr>
        <w:pPrChange w:id="4381" w:author="arkat" w:date="2017-10-02T22:41:00Z">
          <w:pPr>
            <w:pStyle w:val="BodyText"/>
            <w:numPr>
              <w:ilvl w:val="7"/>
              <w:numId w:val="26"/>
            </w:numPr>
            <w:spacing w:after="0"/>
            <w:ind w:left="2880" w:hanging="360"/>
          </w:pPr>
        </w:pPrChange>
      </w:pPr>
      <w:ins w:id="4382" w:author="arkat" w:date="2017-09-30T08:47:00Z">
        <w:r w:rsidRPr="00843C67">
          <w:rPr>
            <w:b/>
            <w:i/>
            <w:lang w:val="en-US"/>
            <w:rPrChange w:id="4383" w:author="arkat" w:date="2017-10-02T23:14:00Z">
              <w:rPr>
                <w:szCs w:val="24"/>
                <w:lang w:val="en-US"/>
              </w:rPr>
            </w:rPrChange>
          </w:rPr>
          <w:t>Looping</w:t>
        </w:r>
      </w:ins>
      <w:ins w:id="4384" w:author="arkat" w:date="2017-10-01T12:39:00Z">
        <w:r w:rsidR="003531AE" w:rsidRPr="006E35C8">
          <w:rPr>
            <w:i/>
            <w:lang w:val="en-US"/>
          </w:rPr>
          <w:t>, di BPMN ada 2 elemen untuk menggambarkan perulangan, yakni Activity Looping dan Sequence Flow Looping</w:t>
        </w:r>
      </w:ins>
      <w:ins w:id="4385" w:author="arkat" w:date="2017-10-01T12:40:00Z">
        <w:r w:rsidR="003531AE" w:rsidRPr="006E35C8">
          <w:rPr>
            <w:i/>
            <w:lang w:val="en-US"/>
          </w:rPr>
          <w:t>.</w:t>
        </w:r>
      </w:ins>
    </w:p>
    <w:p w14:paraId="334A270D" w14:textId="4B0C6DDF" w:rsidR="005E2D6F" w:rsidRDefault="005E2D6F">
      <w:pPr>
        <w:pStyle w:val="BodyText"/>
        <w:numPr>
          <w:ilvl w:val="0"/>
          <w:numId w:val="132"/>
        </w:numPr>
        <w:spacing w:after="0"/>
        <w:rPr>
          <w:ins w:id="4386" w:author="arkat" w:date="2017-09-30T09:05:00Z"/>
          <w:lang w:val="en-US"/>
        </w:rPr>
        <w:pPrChange w:id="4387" w:author="arkat" w:date="2017-10-02T23:08:00Z">
          <w:pPr>
            <w:pStyle w:val="BodyText"/>
            <w:numPr>
              <w:ilvl w:val="7"/>
              <w:numId w:val="26"/>
            </w:numPr>
            <w:spacing w:after="0"/>
            <w:ind w:left="2880" w:hanging="360"/>
          </w:pPr>
        </w:pPrChange>
      </w:pPr>
      <w:ins w:id="4388" w:author="arkat" w:date="2017-09-30T08:48:00Z">
        <w:r w:rsidRPr="006E35C8">
          <w:rPr>
            <w:i/>
            <w:lang w:val="en-US"/>
            <w:rPrChange w:id="4389" w:author="arkat" w:date="2017-10-02T23:09:00Z">
              <w:rPr>
                <w:lang w:val="en-US"/>
              </w:rPr>
            </w:rPrChange>
          </w:rPr>
          <w:t>Activity Looping</w:t>
        </w:r>
      </w:ins>
      <w:ins w:id="4390" w:author="arkat" w:date="2017-10-01T12:40:00Z">
        <w:r w:rsidR="003531AE">
          <w:rPr>
            <w:lang w:val="en-US"/>
          </w:rPr>
          <w:t xml:space="preserve">, atribut dari </w:t>
        </w:r>
        <w:r w:rsidR="003531AE" w:rsidRPr="006E35C8">
          <w:rPr>
            <w:i/>
            <w:lang w:val="en-US"/>
            <w:rPrChange w:id="4391" w:author="arkat" w:date="2017-10-02T23:09:00Z">
              <w:rPr>
                <w:lang w:val="en-US"/>
              </w:rPr>
            </w:rPrChange>
          </w:rPr>
          <w:t>Tasks</w:t>
        </w:r>
        <w:r w:rsidR="003531AE">
          <w:rPr>
            <w:lang w:val="en-US"/>
          </w:rPr>
          <w:t xml:space="preserve"> dan </w:t>
        </w:r>
        <w:r w:rsidR="003531AE" w:rsidRPr="006E35C8">
          <w:rPr>
            <w:i/>
            <w:lang w:val="en-US"/>
            <w:rPrChange w:id="4392" w:author="arkat" w:date="2017-10-02T23:09:00Z">
              <w:rPr>
                <w:lang w:val="en-US"/>
              </w:rPr>
            </w:rPrChange>
          </w:rPr>
          <w:t>Sub-Process</w:t>
        </w:r>
        <w:r w:rsidR="003531AE">
          <w:rPr>
            <w:lang w:val="en-US"/>
          </w:rPr>
          <w:t xml:space="preserve"> </w:t>
        </w:r>
      </w:ins>
      <w:ins w:id="4393" w:author="arkat" w:date="2017-10-06T08:01:00Z">
        <w:r w:rsidR="008D650E">
          <w:rPr>
            <w:lang w:val="en-US"/>
          </w:rPr>
          <w:t>akan</w:t>
        </w:r>
      </w:ins>
      <w:ins w:id="4394" w:author="arkat" w:date="2017-10-01T12:41:00Z">
        <w:r w:rsidR="003531AE">
          <w:rPr>
            <w:lang w:val="en-US"/>
          </w:rPr>
          <w:t xml:space="preserve"> menentukan jika dilakukan perulangan. Ada 2 jenis tipe perulangan, Yakni: </w:t>
        </w:r>
        <w:r w:rsidR="003531AE" w:rsidRPr="00192F6E">
          <w:rPr>
            <w:i/>
            <w:lang w:val="en-US"/>
            <w:rPrChange w:id="4395" w:author="arkat" w:date="2017-10-01T13:07:00Z">
              <w:rPr>
                <w:lang w:val="en-US"/>
              </w:rPr>
            </w:rPrChange>
          </w:rPr>
          <w:t>Standard</w:t>
        </w:r>
        <w:r w:rsidR="003531AE">
          <w:rPr>
            <w:lang w:val="en-US"/>
          </w:rPr>
          <w:t xml:space="preserve"> dan Multi-</w:t>
        </w:r>
        <w:r w:rsidR="003531AE" w:rsidRPr="00192F6E">
          <w:rPr>
            <w:i/>
            <w:lang w:val="en-US"/>
            <w:rPrChange w:id="4396" w:author="arkat" w:date="2017-10-01T13:07:00Z">
              <w:rPr>
                <w:lang w:val="en-US"/>
              </w:rPr>
            </w:rPrChange>
          </w:rPr>
          <w:t>In</w:t>
        </w:r>
      </w:ins>
      <w:ins w:id="4397" w:author="arkat" w:date="2017-10-02T23:09:00Z">
        <w:r w:rsidR="006E35C8">
          <w:rPr>
            <w:i/>
            <w:lang w:val="en-US"/>
          </w:rPr>
          <w:t>s</w:t>
        </w:r>
      </w:ins>
      <w:ins w:id="4398" w:author="arkat" w:date="2017-10-01T12:41:00Z">
        <w:r w:rsidR="003531AE" w:rsidRPr="00192F6E">
          <w:rPr>
            <w:i/>
            <w:lang w:val="en-US"/>
            <w:rPrChange w:id="4399" w:author="arkat" w:date="2017-10-01T13:07:00Z">
              <w:rPr>
                <w:lang w:val="en-US"/>
              </w:rPr>
            </w:rPrChange>
          </w:rPr>
          <w:t>tance</w:t>
        </w:r>
        <w:r w:rsidR="003531AE">
          <w:rPr>
            <w:lang w:val="en-US"/>
          </w:rPr>
          <w:t>.</w:t>
        </w:r>
      </w:ins>
      <w:ins w:id="4400" w:author="arkat" w:date="2017-10-01T12:42:00Z">
        <w:r w:rsidR="003531AE">
          <w:rPr>
            <w:lang w:val="en-US"/>
          </w:rPr>
          <w:t xml:space="preserve"> Ikon “</w:t>
        </w:r>
        <w:r w:rsidR="003531AE" w:rsidRPr="00192F6E">
          <w:rPr>
            <w:i/>
            <w:lang w:val="en-US"/>
            <w:rPrChange w:id="4401" w:author="arkat" w:date="2017-10-01T13:07:00Z">
              <w:rPr>
                <w:lang w:val="en-US"/>
              </w:rPr>
            </w:rPrChange>
          </w:rPr>
          <w:t>looping</w:t>
        </w:r>
        <w:r w:rsidR="003531AE">
          <w:rPr>
            <w:lang w:val="en-US"/>
          </w:rPr>
          <w:t xml:space="preserve">” kecil pada sebuah </w:t>
        </w:r>
        <w:r w:rsidR="003531AE" w:rsidRPr="003531AE">
          <w:rPr>
            <w:i/>
            <w:lang w:val="en-US"/>
            <w:rPrChange w:id="4402" w:author="arkat" w:date="2017-10-01T12:43:00Z">
              <w:rPr>
                <w:lang w:val="en-US"/>
              </w:rPr>
            </w:rPrChange>
          </w:rPr>
          <w:t>activity</w:t>
        </w:r>
      </w:ins>
      <w:ins w:id="4403"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4404" w:author="arkat" w:date="2017-10-04T23:24:00Z">
        <w:r w:rsidR="00611E55">
          <w:rPr>
            <w:lang w:val="en-US"/>
          </w:rPr>
          <w:t>dinotasikan sebagaimana gambar 2.18.</w:t>
        </w:r>
      </w:ins>
    </w:p>
    <w:p w14:paraId="1D9A498E" w14:textId="40DDB746" w:rsidR="006428D7" w:rsidRDefault="006428D7">
      <w:pPr>
        <w:pStyle w:val="BodyText"/>
        <w:spacing w:after="0"/>
        <w:ind w:left="720"/>
        <w:jc w:val="center"/>
        <w:rPr>
          <w:ins w:id="4405" w:author="arkat" w:date="2017-10-01T12:59:00Z"/>
          <w:lang w:val="en-US"/>
        </w:rPr>
        <w:pPrChange w:id="4406" w:author="arkat" w:date="2017-10-02T23:08:00Z">
          <w:pPr>
            <w:pStyle w:val="BodyText"/>
            <w:numPr>
              <w:ilvl w:val="7"/>
              <w:numId w:val="26"/>
            </w:numPr>
            <w:spacing w:after="0"/>
            <w:ind w:left="2880" w:hanging="360"/>
          </w:pPr>
        </w:pPrChange>
      </w:pPr>
      <w:ins w:id="4407" w:author="arkat" w:date="2017-09-30T09:05:00Z">
        <w:r>
          <w:rPr>
            <w:noProof/>
            <w:lang w:val="en-US"/>
          </w:rPr>
          <w:drawing>
            <wp:inline distT="0" distB="0" distL="0" distR="0" wp14:anchorId="14CCC349" wp14:editId="7DB8844A">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4408" w:author="arkat" w:date="2017-09-30T08:48:00Z"/>
          <w:b/>
          <w:rPrChange w:id="4409" w:author="arkat" w:date="2017-10-02T23:08:00Z">
            <w:rPr>
              <w:ins w:id="4410" w:author="arkat" w:date="2017-09-30T08:48:00Z"/>
            </w:rPr>
          </w:rPrChange>
        </w:rPr>
        <w:pPrChange w:id="4411" w:author="arkat" w:date="2017-10-02T23:08:00Z">
          <w:pPr>
            <w:pStyle w:val="BodyText"/>
            <w:numPr>
              <w:ilvl w:val="7"/>
              <w:numId w:val="26"/>
            </w:numPr>
            <w:spacing w:after="0"/>
            <w:ind w:left="2880" w:hanging="360"/>
          </w:pPr>
        </w:pPrChange>
      </w:pPr>
      <w:bookmarkStart w:id="4412" w:name="_Toc494920111"/>
      <w:ins w:id="4413" w:author="arkat" w:date="2017-10-01T12:59:00Z">
        <w:r w:rsidRPr="006E35C8">
          <w:rPr>
            <w:b/>
            <w:rPrChange w:id="4414" w:author="arkat" w:date="2017-10-02T23:08:00Z">
              <w:rPr/>
            </w:rPrChange>
          </w:rPr>
          <w:t xml:space="preserve">Notasi </w:t>
        </w:r>
        <w:r w:rsidRPr="006E35C8">
          <w:rPr>
            <w:b/>
            <w:i/>
            <w:rPrChange w:id="4415" w:author="arkat" w:date="2017-10-02T23:09:00Z">
              <w:rPr/>
            </w:rPrChange>
          </w:rPr>
          <w:t>Activity Looping</w:t>
        </w:r>
      </w:ins>
      <w:bookmarkEnd w:id="4412"/>
    </w:p>
    <w:p w14:paraId="0C6C7EE0" w14:textId="2D5107DD" w:rsidR="006428D7" w:rsidRPr="00C36A8C" w:rsidRDefault="005E2D6F">
      <w:pPr>
        <w:pStyle w:val="BodyText"/>
        <w:numPr>
          <w:ilvl w:val="0"/>
          <w:numId w:val="132"/>
        </w:numPr>
        <w:spacing w:after="0"/>
        <w:rPr>
          <w:ins w:id="4416" w:author="arkat" w:date="2017-09-30T09:06:00Z"/>
          <w:lang w:val="en-US"/>
        </w:rPr>
        <w:pPrChange w:id="4417" w:author="arkat" w:date="2017-10-02T23:08:00Z">
          <w:pPr>
            <w:pStyle w:val="BodyText"/>
            <w:numPr>
              <w:ilvl w:val="7"/>
              <w:numId w:val="26"/>
            </w:numPr>
            <w:spacing w:after="0"/>
            <w:ind w:left="2880" w:hanging="360"/>
          </w:pPr>
        </w:pPrChange>
      </w:pPr>
      <w:ins w:id="4418" w:author="arkat" w:date="2017-09-30T08:48:00Z">
        <w:r w:rsidRPr="00192F6E">
          <w:rPr>
            <w:i/>
            <w:lang w:val="en-US"/>
            <w:rPrChange w:id="4419" w:author="arkat" w:date="2017-10-01T13:07:00Z">
              <w:rPr>
                <w:szCs w:val="24"/>
                <w:lang w:val="en-US"/>
              </w:rPr>
            </w:rPrChange>
          </w:rPr>
          <w:t>Sequence Flow Looping</w:t>
        </w:r>
      </w:ins>
      <w:ins w:id="4420" w:author="arkat" w:date="2017-10-01T12:43:00Z">
        <w:r w:rsidR="003531AE">
          <w:rPr>
            <w:lang w:val="en-US"/>
          </w:rPr>
          <w:t xml:space="preserve">, </w:t>
        </w:r>
      </w:ins>
      <w:ins w:id="4421" w:author="arkat" w:date="2017-10-01T13:07:00Z">
        <w:r w:rsidR="00192F6E">
          <w:rPr>
            <w:lang w:val="en-US"/>
          </w:rPr>
          <w:t xml:space="preserve">Perulangan dapat dibuat dengan menghubungkan sebuah </w:t>
        </w:r>
      </w:ins>
      <w:ins w:id="4422" w:author="arkat" w:date="2017-10-01T13:08:00Z">
        <w:r w:rsidR="00192F6E">
          <w:rPr>
            <w:i/>
            <w:lang w:val="en-US"/>
          </w:rPr>
          <w:t xml:space="preserve">Sequence Flow </w:t>
        </w:r>
        <w:r w:rsidR="00192F6E">
          <w:rPr>
            <w:lang w:val="en-US"/>
          </w:rPr>
          <w:t xml:space="preserve">ke elemen sebeleumnya. Elemen sebelumnya harus mempunya </w:t>
        </w:r>
      </w:ins>
      <w:ins w:id="4423" w:author="arkat" w:date="2017-10-01T13:09:00Z">
        <w:r w:rsidR="00611E55">
          <w:rPr>
            <w:i/>
            <w:lang w:val="en-US"/>
          </w:rPr>
          <w:t xml:space="preserve">Outgoing Sequence Flow, </w:t>
        </w:r>
      </w:ins>
      <w:ins w:id="4424" w:author="arkat" w:date="2017-10-04T23:25:00Z">
        <w:r w:rsidR="00611E55">
          <w:rPr>
            <w:lang w:val="en-US"/>
          </w:rPr>
          <w:t>dinotasikan sebagaimana gambar 2.19.</w:t>
        </w:r>
      </w:ins>
    </w:p>
    <w:p w14:paraId="59E8B74D" w14:textId="1A81278E" w:rsidR="006428D7" w:rsidRDefault="006428D7">
      <w:pPr>
        <w:pStyle w:val="BodyText"/>
        <w:spacing w:after="0"/>
        <w:ind w:left="360"/>
        <w:jc w:val="center"/>
        <w:rPr>
          <w:ins w:id="4425" w:author="arkat" w:date="2017-09-30T08:48:00Z"/>
          <w:szCs w:val="24"/>
          <w:lang w:val="en-US"/>
        </w:rPr>
        <w:pPrChange w:id="4426" w:author="arkat" w:date="2017-10-01T13:07:00Z">
          <w:pPr>
            <w:pStyle w:val="BodyText"/>
            <w:numPr>
              <w:ilvl w:val="7"/>
              <w:numId w:val="26"/>
            </w:numPr>
            <w:spacing w:after="0"/>
            <w:ind w:left="2880" w:hanging="360"/>
          </w:pPr>
        </w:pPrChange>
      </w:pPr>
      <w:ins w:id="4427" w:author="arkat" w:date="2017-09-30T09:06:00Z">
        <w:r>
          <w:rPr>
            <w:noProof/>
            <w:lang w:val="en-US"/>
          </w:rPr>
          <w:drawing>
            <wp:inline distT="0" distB="0" distL="0" distR="0" wp14:anchorId="67D739FE" wp14:editId="2AB81367">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4428" w:author="arkat" w:date="2017-10-01T12:59:00Z"/>
          <w:szCs w:val="24"/>
          <w:lang w:val="en-US"/>
        </w:rPr>
      </w:pPr>
    </w:p>
    <w:p w14:paraId="5E22D3F8" w14:textId="43211EF5" w:rsidR="00190E7E" w:rsidRPr="006E35C8" w:rsidRDefault="00190E7E">
      <w:pPr>
        <w:pStyle w:val="GambarBAB2"/>
        <w:ind w:left="0" w:firstLine="0"/>
        <w:rPr>
          <w:ins w:id="4429" w:author="arkat" w:date="2017-10-02T21:54:00Z"/>
          <w:b/>
          <w:rPrChange w:id="4430" w:author="arkat" w:date="2017-10-02T23:09:00Z">
            <w:rPr>
              <w:ins w:id="4431" w:author="arkat" w:date="2017-10-02T21:54:00Z"/>
              <w:i/>
            </w:rPr>
          </w:rPrChange>
        </w:rPr>
        <w:pPrChange w:id="4432" w:author="arkat" w:date="2017-10-01T13:07:00Z">
          <w:pPr>
            <w:pStyle w:val="BodyText"/>
            <w:spacing w:after="0"/>
          </w:pPr>
        </w:pPrChange>
      </w:pPr>
      <w:bookmarkStart w:id="4433" w:name="_Toc494920112"/>
      <w:ins w:id="4434" w:author="arkat" w:date="2017-10-01T12:59:00Z">
        <w:r w:rsidRPr="006E35C8">
          <w:rPr>
            <w:b/>
            <w:rPrChange w:id="4435" w:author="arkat" w:date="2017-10-02T23:09:00Z">
              <w:rPr/>
            </w:rPrChange>
          </w:rPr>
          <w:t xml:space="preserve">Contoh </w:t>
        </w:r>
      </w:ins>
      <w:ins w:id="4436" w:author="arkat" w:date="2017-10-02T21:53:00Z">
        <w:r w:rsidR="00AA585C" w:rsidRPr="006E35C8">
          <w:rPr>
            <w:b/>
            <w:i/>
            <w:rPrChange w:id="4437" w:author="arkat" w:date="2017-10-02T23:09:00Z">
              <w:rPr>
                <w:i/>
              </w:rPr>
            </w:rPrChange>
          </w:rPr>
          <w:t xml:space="preserve">Looping </w:t>
        </w:r>
        <w:r w:rsidR="00AA585C" w:rsidRPr="006E35C8">
          <w:rPr>
            <w:b/>
            <w:rPrChange w:id="4438" w:author="arkat" w:date="2017-10-02T23:09:00Z">
              <w:rPr/>
            </w:rPrChange>
          </w:rPr>
          <w:t>menggun</w:t>
        </w:r>
      </w:ins>
      <w:ins w:id="4439" w:author="arkat" w:date="2017-10-06T08:01:00Z">
        <w:r w:rsidR="008D650E">
          <w:rPr>
            <w:b/>
          </w:rPr>
          <w:t>akan</w:t>
        </w:r>
      </w:ins>
      <w:ins w:id="4440" w:author="arkat" w:date="2017-10-02T21:53:00Z">
        <w:r w:rsidR="00AA585C" w:rsidRPr="006E35C8">
          <w:rPr>
            <w:b/>
            <w:rPrChange w:id="4441" w:author="arkat" w:date="2017-10-02T23:09:00Z">
              <w:rPr/>
            </w:rPrChange>
          </w:rPr>
          <w:t xml:space="preserve"> </w:t>
        </w:r>
      </w:ins>
      <w:ins w:id="4442" w:author="arkat" w:date="2017-10-01T12:59:00Z">
        <w:r w:rsidRPr="006E35C8">
          <w:rPr>
            <w:b/>
            <w:i/>
            <w:rPrChange w:id="4443" w:author="arkat" w:date="2017-10-02T23:09:00Z">
              <w:rPr>
                <w:szCs w:val="24"/>
              </w:rPr>
            </w:rPrChange>
          </w:rPr>
          <w:t xml:space="preserve">Sequence </w:t>
        </w:r>
      </w:ins>
      <w:ins w:id="4444" w:author="arkat" w:date="2017-10-01T13:07:00Z">
        <w:r w:rsidRPr="006E35C8">
          <w:rPr>
            <w:b/>
            <w:i/>
            <w:rPrChange w:id="4445" w:author="arkat" w:date="2017-10-02T23:09:00Z">
              <w:rPr>
                <w:szCs w:val="24"/>
              </w:rPr>
            </w:rPrChange>
          </w:rPr>
          <w:t>Flow</w:t>
        </w:r>
        <w:bookmarkEnd w:id="4433"/>
        <w:r w:rsidRPr="006E35C8">
          <w:rPr>
            <w:b/>
            <w:i/>
            <w:rPrChange w:id="4446" w:author="arkat" w:date="2017-10-02T23:09:00Z">
              <w:rPr>
                <w:szCs w:val="24"/>
              </w:rPr>
            </w:rPrChange>
          </w:rPr>
          <w:t xml:space="preserve"> </w:t>
        </w:r>
      </w:ins>
    </w:p>
    <w:p w14:paraId="4B5467B8" w14:textId="5DFDF923" w:rsidR="00AA585C" w:rsidRPr="00AA585C" w:rsidRDefault="006E35C8">
      <w:pPr>
        <w:jc w:val="center"/>
        <w:rPr>
          <w:ins w:id="4447" w:author="arkat" w:date="2017-09-30T09:12:00Z"/>
        </w:rPr>
        <w:pPrChange w:id="4448" w:author="arkat" w:date="2017-10-02T23:10:00Z">
          <w:pPr>
            <w:pStyle w:val="BodyText"/>
            <w:spacing w:after="0"/>
          </w:pPr>
        </w:pPrChange>
      </w:pPr>
      <w:ins w:id="4449"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450" w:author="arkat" w:date="2017-10-02T23:10:00Z">
              <w:rPr/>
            </w:rPrChange>
          </w:rPr>
          <w:fldChar w:fldCharType="separate"/>
        </w:r>
        <w:r w:rsidRPr="006E35C8">
          <w:rPr>
            <w:noProof/>
            <w:rPrChange w:id="4451" w:author="arkat" w:date="2017-10-02T23:10:00Z">
              <w:rPr/>
            </w:rPrChange>
          </w:rPr>
          <w:t>OMG (2011)</w:t>
        </w:r>
        <w:r w:rsidRPr="006E35C8">
          <w:rPr>
            <w:rPrChange w:id="4452" w:author="arkat" w:date="2017-10-02T23:10:00Z">
              <w:rPr/>
            </w:rPrChange>
          </w:rPr>
          <w:fldChar w:fldCharType="end"/>
        </w:r>
      </w:ins>
    </w:p>
    <w:p w14:paraId="64635348" w14:textId="20793492" w:rsidR="00663AA2" w:rsidRPr="00F83EA2" w:rsidRDefault="00663AA2">
      <w:pPr>
        <w:pStyle w:val="BodyText"/>
        <w:numPr>
          <w:ilvl w:val="6"/>
          <w:numId w:val="127"/>
        </w:numPr>
        <w:spacing w:after="0"/>
        <w:ind w:left="270" w:hanging="270"/>
        <w:rPr>
          <w:ins w:id="4453" w:author="arkat" w:date="2017-09-30T09:14:00Z"/>
          <w:i/>
          <w:lang w:val="en-US"/>
          <w:rPrChange w:id="4454" w:author="arkat" w:date="2017-10-01T12:44:00Z">
            <w:rPr>
              <w:ins w:id="4455" w:author="arkat" w:date="2017-09-30T09:14:00Z"/>
              <w:szCs w:val="24"/>
              <w:lang w:val="en-US"/>
            </w:rPr>
          </w:rPrChange>
        </w:rPr>
        <w:pPrChange w:id="4456" w:author="arkat" w:date="2017-10-02T22:41:00Z">
          <w:pPr>
            <w:pStyle w:val="BodyText"/>
            <w:spacing w:after="0"/>
          </w:pPr>
        </w:pPrChange>
      </w:pPr>
      <w:ins w:id="4457" w:author="arkat" w:date="2017-09-30T09:12:00Z">
        <w:r w:rsidRPr="00843C67">
          <w:rPr>
            <w:b/>
            <w:i/>
            <w:lang w:val="en-US"/>
            <w:rPrChange w:id="4458" w:author="arkat" w:date="2017-10-02T23:14:00Z">
              <w:rPr>
                <w:szCs w:val="24"/>
                <w:lang w:val="en-US"/>
              </w:rPr>
            </w:rPrChange>
          </w:rPr>
          <w:t>Multiple Instances</w:t>
        </w:r>
      </w:ins>
      <w:ins w:id="4459" w:author="arkat" w:date="2017-10-01T12:44:00Z">
        <w:r w:rsidR="00192F6E">
          <w:rPr>
            <w:i/>
            <w:lang w:val="en-US"/>
          </w:rPr>
          <w:t xml:space="preserve">, </w:t>
        </w:r>
      </w:ins>
      <w:ins w:id="4460" w:author="arkat" w:date="2017-10-01T13:09:00Z">
        <w:r w:rsidR="00192F6E">
          <w:rPr>
            <w:lang w:val="en-US"/>
          </w:rPr>
          <w:t>Elemen</w:t>
        </w:r>
      </w:ins>
      <w:ins w:id="4461" w:author="arkat" w:date="2017-10-01T12:56:00Z">
        <w:r w:rsidR="00AD27BD">
          <w:rPr>
            <w:i/>
            <w:lang w:val="en-US"/>
          </w:rPr>
          <w:t xml:space="preserve"> </w:t>
        </w:r>
      </w:ins>
      <w:ins w:id="4462" w:author="arkat" w:date="2017-09-30T09:12:00Z">
        <w:r w:rsidRPr="00192F6E">
          <w:rPr>
            <w:i/>
            <w:szCs w:val="24"/>
            <w:lang w:val="en-US"/>
            <w:rPrChange w:id="4463" w:author="arkat" w:date="2017-10-01T13:10:00Z">
              <w:rPr>
                <w:b/>
                <w:szCs w:val="24"/>
                <w:lang w:val="en-US"/>
              </w:rPr>
            </w:rPrChange>
          </w:rPr>
          <w:t>Tasks</w:t>
        </w:r>
        <w:r w:rsidRPr="00F83EA2">
          <w:rPr>
            <w:szCs w:val="24"/>
            <w:lang w:val="en-US"/>
            <w:rPrChange w:id="4464" w:author="arkat" w:date="2017-10-01T12:44:00Z">
              <w:rPr>
                <w:b/>
                <w:szCs w:val="24"/>
                <w:lang w:val="en-US"/>
              </w:rPr>
            </w:rPrChange>
          </w:rPr>
          <w:t xml:space="preserve"> and </w:t>
        </w:r>
        <w:r w:rsidRPr="00192F6E">
          <w:rPr>
            <w:i/>
            <w:szCs w:val="24"/>
            <w:lang w:val="en-US"/>
            <w:rPrChange w:id="4465" w:author="arkat" w:date="2017-10-01T13:10:00Z">
              <w:rPr>
                <w:b/>
                <w:szCs w:val="24"/>
                <w:lang w:val="en-US"/>
              </w:rPr>
            </w:rPrChange>
          </w:rPr>
          <w:t>Sub-Processes</w:t>
        </w:r>
        <w:r w:rsidRPr="00F83EA2">
          <w:rPr>
            <w:szCs w:val="24"/>
            <w:lang w:val="en-US"/>
            <w:rPrChange w:id="4466" w:author="arkat" w:date="2017-10-01T12:44:00Z">
              <w:rPr>
                <w:b/>
                <w:szCs w:val="24"/>
                <w:lang w:val="en-US"/>
              </w:rPr>
            </w:rPrChange>
          </w:rPr>
          <w:t xml:space="preserve"> </w:t>
        </w:r>
      </w:ins>
      <w:ins w:id="4467" w:author="arkat" w:date="2017-10-06T08:01:00Z">
        <w:r w:rsidR="008D650E">
          <w:rPr>
            <w:szCs w:val="24"/>
            <w:lang w:val="en-US"/>
          </w:rPr>
          <w:t>akan</w:t>
        </w:r>
      </w:ins>
      <w:ins w:id="4468" w:author="arkat" w:date="2017-10-01T13:10:00Z">
        <w:r w:rsidR="00192F6E">
          <w:rPr>
            <w:szCs w:val="24"/>
            <w:lang w:val="en-US"/>
          </w:rPr>
          <w:t xml:space="preserve"> menentukan apakah perulangan dilakukan atau tidak. Tiga garis horizontal </w:t>
        </w:r>
      </w:ins>
      <w:ins w:id="4469" w:author="arkat" w:date="2017-10-06T08:01:00Z">
        <w:r w:rsidR="008D650E">
          <w:rPr>
            <w:szCs w:val="24"/>
            <w:lang w:val="en-US"/>
          </w:rPr>
          <w:t>Akan</w:t>
        </w:r>
      </w:ins>
      <w:ins w:id="4470" w:author="arkat" w:date="2017-10-01T13:10:00Z">
        <w:r w:rsidR="00192F6E">
          <w:rPr>
            <w:szCs w:val="24"/>
            <w:lang w:val="en-US"/>
          </w:rPr>
          <w:t xml:space="preserve"> ditampilkan dibagian bawah </w:t>
        </w:r>
      </w:ins>
      <w:ins w:id="4471" w:author="arkat" w:date="2017-10-01T13:11:00Z">
        <w:r w:rsidR="00192F6E">
          <w:rPr>
            <w:i/>
            <w:szCs w:val="24"/>
            <w:lang w:val="en-US"/>
          </w:rPr>
          <w:t xml:space="preserve">Activity </w:t>
        </w:r>
        <w:r w:rsidR="00192F6E">
          <w:rPr>
            <w:szCs w:val="24"/>
            <w:lang w:val="en-US"/>
          </w:rPr>
          <w:t xml:space="preserve">untuk </w:t>
        </w:r>
      </w:ins>
      <w:ins w:id="4472" w:author="arkat" w:date="2017-09-30T09:12:00Z">
        <w:r w:rsidR="00192F6E" w:rsidRPr="00C36A8C">
          <w:rPr>
            <w:i/>
            <w:szCs w:val="24"/>
            <w:lang w:val="en-US"/>
          </w:rPr>
          <w:t>S</w:t>
        </w:r>
        <w:r w:rsidRPr="00192F6E">
          <w:rPr>
            <w:i/>
            <w:szCs w:val="24"/>
            <w:lang w:val="en-US"/>
            <w:rPrChange w:id="4473" w:author="arkat" w:date="2017-10-01T13:13:00Z">
              <w:rPr>
                <w:b/>
                <w:szCs w:val="24"/>
                <w:lang w:val="en-US"/>
              </w:rPr>
            </w:rPrChange>
          </w:rPr>
          <w:t>equential Multi-Instances</w:t>
        </w:r>
        <w:r w:rsidRPr="00F83EA2">
          <w:rPr>
            <w:szCs w:val="24"/>
            <w:lang w:val="en-US"/>
            <w:rPrChange w:id="4474" w:author="arkat" w:date="2017-10-01T12:44:00Z">
              <w:rPr>
                <w:b/>
                <w:szCs w:val="24"/>
                <w:lang w:val="en-US"/>
              </w:rPr>
            </w:rPrChange>
          </w:rPr>
          <w:t xml:space="preserve"> </w:t>
        </w:r>
      </w:ins>
      <w:ins w:id="4475" w:author="arkat" w:date="2017-10-01T13:11:00Z">
        <w:r w:rsidR="00192F6E">
          <w:rPr>
            <w:szCs w:val="24"/>
            <w:lang w:val="en-US"/>
          </w:rPr>
          <w:t xml:space="preserve">dan tiga garis </w:t>
        </w:r>
      </w:ins>
      <w:ins w:id="4476" w:author="arkat" w:date="2017-10-01T13:12:00Z">
        <w:r w:rsidR="00192F6E">
          <w:rPr>
            <w:szCs w:val="24"/>
            <w:lang w:val="en-US"/>
          </w:rPr>
          <w:t>vertical</w:t>
        </w:r>
      </w:ins>
      <w:ins w:id="4477" w:author="arkat" w:date="2017-10-01T13:11:00Z">
        <w:r w:rsidR="00192F6E">
          <w:rPr>
            <w:szCs w:val="24"/>
            <w:lang w:val="en-US"/>
          </w:rPr>
          <w:t xml:space="preserve"> </w:t>
        </w:r>
      </w:ins>
      <w:ins w:id="4478" w:author="arkat" w:date="2017-10-01T13:12:00Z">
        <w:r w:rsidR="00192F6E">
          <w:rPr>
            <w:szCs w:val="24"/>
            <w:lang w:val="en-US"/>
          </w:rPr>
          <w:t>untuk meunjukkan</w:t>
        </w:r>
      </w:ins>
      <w:ins w:id="4479" w:author="arkat" w:date="2017-09-30T09:12:00Z">
        <w:r w:rsidR="00192F6E" w:rsidRPr="00C36A8C">
          <w:rPr>
            <w:szCs w:val="24"/>
            <w:lang w:val="en-US"/>
          </w:rPr>
          <w:t xml:space="preserve"> </w:t>
        </w:r>
        <w:r w:rsidR="00192F6E" w:rsidRPr="00192F6E">
          <w:rPr>
            <w:i/>
            <w:szCs w:val="24"/>
            <w:lang w:val="en-US"/>
            <w:rPrChange w:id="4480" w:author="arkat" w:date="2017-10-01T13:13:00Z">
              <w:rPr>
                <w:szCs w:val="24"/>
                <w:lang w:val="en-US"/>
              </w:rPr>
            </w:rPrChange>
          </w:rPr>
          <w:t>Parallel Multi-Instances</w:t>
        </w:r>
        <w:r w:rsidR="00611E55">
          <w:rPr>
            <w:szCs w:val="24"/>
            <w:lang w:val="en-US"/>
          </w:rPr>
          <w:t xml:space="preserve">, masing-masing dinotasikan sebagaimana </w:t>
        </w:r>
      </w:ins>
      <w:ins w:id="4481" w:author="arkat" w:date="2017-10-04T23:26:00Z">
        <w:r w:rsidR="00611E55">
          <w:rPr>
            <w:szCs w:val="24"/>
            <w:lang w:val="en-US"/>
          </w:rPr>
          <w:t>gambar 2.20.</w:t>
        </w:r>
      </w:ins>
    </w:p>
    <w:p w14:paraId="78D52A09" w14:textId="77777777" w:rsidR="00663AA2" w:rsidRDefault="00663AA2" w:rsidP="00C36A8C">
      <w:pPr>
        <w:pStyle w:val="BodyText"/>
        <w:spacing w:after="0"/>
        <w:rPr>
          <w:ins w:id="4482"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83" w:author="arkat" w:date="2017-10-01T13:15:00Z">
          <w:tblPr>
            <w:tblStyle w:val="TableGrid"/>
            <w:tblW w:w="0" w:type="auto"/>
            <w:tblLook w:val="04A0" w:firstRow="1" w:lastRow="0" w:firstColumn="1" w:lastColumn="0" w:noHBand="0" w:noVBand="1"/>
          </w:tblPr>
        </w:tblPrChange>
      </w:tblPr>
      <w:tblGrid>
        <w:gridCol w:w="1716"/>
        <w:gridCol w:w="2816"/>
        <w:tblGridChange w:id="4484">
          <w:tblGrid>
            <w:gridCol w:w="3964"/>
            <w:gridCol w:w="3965"/>
          </w:tblGrid>
        </w:tblGridChange>
      </w:tblGrid>
      <w:tr w:rsidR="00B52BFB" w14:paraId="6850689D" w14:textId="77777777" w:rsidTr="008E6B31">
        <w:trPr>
          <w:jc w:val="center"/>
          <w:ins w:id="4485" w:author="arkat" w:date="2017-09-30T09:15:00Z"/>
        </w:trPr>
        <w:tc>
          <w:tcPr>
            <w:tcW w:w="0" w:type="auto"/>
            <w:vAlign w:val="center"/>
            <w:tcPrChange w:id="4486" w:author="arkat" w:date="2017-10-01T13:15:00Z">
              <w:tcPr>
                <w:tcW w:w="3964" w:type="dxa"/>
              </w:tcPr>
            </w:tcPrChange>
          </w:tcPr>
          <w:p w14:paraId="2030BFED" w14:textId="479F9567" w:rsidR="00B52BFB" w:rsidRDefault="00B52BFB">
            <w:pPr>
              <w:pStyle w:val="BodyText"/>
              <w:spacing w:after="0"/>
              <w:jc w:val="center"/>
              <w:rPr>
                <w:ins w:id="4487" w:author="arkat" w:date="2017-09-30T09:15:00Z"/>
                <w:szCs w:val="24"/>
                <w:lang w:val="en-US"/>
              </w:rPr>
              <w:pPrChange w:id="4488" w:author="arkat" w:date="2017-09-30T09:15:00Z">
                <w:pPr>
                  <w:pStyle w:val="BodyText"/>
                  <w:spacing w:after="0"/>
                </w:pPr>
              </w:pPrChange>
            </w:pPr>
            <w:ins w:id="4489" w:author="arkat" w:date="2017-09-30T09:15:00Z">
              <w:r>
                <w:rPr>
                  <w:noProof/>
                  <w:lang w:val="en-US"/>
                </w:rPr>
                <w:drawing>
                  <wp:inline distT="0" distB="0" distL="0" distR="0" wp14:anchorId="5033598C" wp14:editId="72CD2E75">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490" w:author="arkat" w:date="2017-10-01T13:15:00Z">
              <w:tcPr>
                <w:tcW w:w="3965" w:type="dxa"/>
              </w:tcPr>
            </w:tcPrChange>
          </w:tcPr>
          <w:p w14:paraId="093F9C00" w14:textId="661CB02F" w:rsidR="00B52BFB" w:rsidRPr="00C36A8C" w:rsidRDefault="00B52BFB">
            <w:pPr>
              <w:pStyle w:val="BodyText"/>
              <w:spacing w:after="0"/>
              <w:jc w:val="left"/>
              <w:rPr>
                <w:ins w:id="4491" w:author="arkat" w:date="2017-09-30T09:15:00Z"/>
                <w:szCs w:val="24"/>
                <w:lang w:val="en-US"/>
              </w:rPr>
              <w:pPrChange w:id="4492" w:author="arkat" w:date="2017-10-01T13:14:00Z">
                <w:pPr>
                  <w:pStyle w:val="BodyText"/>
                  <w:spacing w:after="0"/>
                </w:pPr>
              </w:pPrChange>
            </w:pPr>
            <w:ins w:id="4493" w:author="arkat" w:date="2017-09-30T09:16:00Z">
              <w:r w:rsidRPr="00C36A8C">
                <w:rPr>
                  <w:szCs w:val="24"/>
                  <w:lang w:val="en-US"/>
                </w:rPr>
                <w:t>Sequential</w:t>
              </w:r>
            </w:ins>
            <w:ins w:id="4494"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4495" w:author="arkat" w:date="2017-09-30T09:16:00Z"/>
        </w:trPr>
        <w:tc>
          <w:tcPr>
            <w:tcW w:w="0" w:type="auto"/>
            <w:vAlign w:val="center"/>
            <w:tcPrChange w:id="4496" w:author="arkat" w:date="2017-10-01T13:15:00Z">
              <w:tcPr>
                <w:tcW w:w="3964" w:type="dxa"/>
              </w:tcPr>
            </w:tcPrChange>
          </w:tcPr>
          <w:p w14:paraId="1F901F72" w14:textId="627685F8" w:rsidR="00B52BFB" w:rsidRDefault="00B52BFB" w:rsidP="00C36A8C">
            <w:pPr>
              <w:pStyle w:val="BodyText"/>
              <w:spacing w:after="0"/>
              <w:jc w:val="center"/>
              <w:rPr>
                <w:ins w:id="4497" w:author="arkat" w:date="2017-09-30T09:16:00Z"/>
                <w:noProof/>
                <w:lang w:val="en-US"/>
              </w:rPr>
            </w:pPr>
            <w:ins w:id="4498" w:author="arkat" w:date="2017-09-30T09:16:00Z">
              <w:r>
                <w:rPr>
                  <w:noProof/>
                  <w:lang w:val="en-US"/>
                </w:rPr>
                <w:drawing>
                  <wp:inline distT="0" distB="0" distL="0" distR="0" wp14:anchorId="5B82EFD5" wp14:editId="447C28C1">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499" w:author="arkat" w:date="2017-10-01T13:15:00Z">
              <w:tcPr>
                <w:tcW w:w="3965" w:type="dxa"/>
              </w:tcPr>
            </w:tcPrChange>
          </w:tcPr>
          <w:p w14:paraId="77132BF5" w14:textId="13B458C6" w:rsidR="00B52BFB" w:rsidRPr="00C36A8C" w:rsidRDefault="00B52BFB">
            <w:pPr>
              <w:pStyle w:val="BodyText"/>
              <w:spacing w:after="0"/>
              <w:jc w:val="left"/>
              <w:rPr>
                <w:ins w:id="4500" w:author="arkat" w:date="2017-09-30T09:16:00Z"/>
                <w:noProof/>
                <w:lang w:val="en-US"/>
              </w:rPr>
              <w:pPrChange w:id="4501" w:author="arkat" w:date="2017-10-01T13:14:00Z">
                <w:pPr>
                  <w:pStyle w:val="BodyText"/>
                  <w:spacing w:after="0"/>
                  <w:jc w:val="center"/>
                </w:pPr>
              </w:pPrChange>
            </w:pPr>
            <w:ins w:id="4502" w:author="arkat" w:date="2017-09-30T09:16:00Z">
              <w:r w:rsidRPr="00C36A8C">
                <w:rPr>
                  <w:szCs w:val="24"/>
                  <w:lang w:val="en-US"/>
                </w:rPr>
                <w:t>Parallel</w:t>
              </w:r>
            </w:ins>
            <w:ins w:id="4503"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4504" w:author="arkat" w:date="2017-10-01T13:14:00Z"/>
          <w:szCs w:val="24"/>
          <w:lang w:val="en-US"/>
        </w:rPr>
      </w:pPr>
    </w:p>
    <w:p w14:paraId="77FE74A0" w14:textId="7342C1AD" w:rsidR="00192F6E" w:rsidRPr="006E35C8" w:rsidRDefault="00192F6E">
      <w:pPr>
        <w:pStyle w:val="GambarBAB2"/>
        <w:ind w:left="0" w:firstLine="0"/>
        <w:rPr>
          <w:ins w:id="4505" w:author="arkat" w:date="2017-09-30T09:14:00Z"/>
          <w:b/>
          <w:szCs w:val="24"/>
          <w:rPrChange w:id="4506" w:author="arkat" w:date="2017-10-02T23:10:00Z">
            <w:rPr>
              <w:ins w:id="4507" w:author="arkat" w:date="2017-09-30T09:14:00Z"/>
              <w:szCs w:val="24"/>
            </w:rPr>
          </w:rPrChange>
        </w:rPr>
        <w:pPrChange w:id="4508" w:author="arkat" w:date="2017-10-01T13:14:00Z">
          <w:pPr>
            <w:pStyle w:val="BodyText"/>
            <w:spacing w:after="0"/>
          </w:pPr>
        </w:pPrChange>
      </w:pPr>
      <w:bookmarkStart w:id="4509" w:name="_Toc494920113"/>
      <w:ins w:id="4510" w:author="arkat" w:date="2017-10-01T13:14:00Z">
        <w:r w:rsidRPr="006E35C8">
          <w:rPr>
            <w:b/>
            <w:rPrChange w:id="4511" w:author="arkat" w:date="2017-10-02T23:10:00Z">
              <w:rPr/>
            </w:rPrChange>
          </w:rPr>
          <w:t xml:space="preserve">Notasi </w:t>
        </w:r>
        <w:r w:rsidRPr="006E35C8">
          <w:rPr>
            <w:b/>
            <w:i/>
            <w:rPrChange w:id="4512" w:author="arkat" w:date="2017-10-02T23:10:00Z">
              <w:rPr>
                <w:b/>
              </w:rPr>
            </w:rPrChange>
          </w:rPr>
          <w:t>Multiple Intances</w:t>
        </w:r>
      </w:ins>
      <w:bookmarkEnd w:id="4509"/>
    </w:p>
    <w:p w14:paraId="0A471FB9" w14:textId="723178E3" w:rsidR="00B52BFB" w:rsidRPr="003531AE" w:rsidRDefault="00B52BFB">
      <w:pPr>
        <w:pStyle w:val="BodyText"/>
        <w:numPr>
          <w:ilvl w:val="6"/>
          <w:numId w:val="127"/>
        </w:numPr>
        <w:spacing w:after="0"/>
        <w:ind w:left="360"/>
        <w:rPr>
          <w:ins w:id="4513" w:author="arkat" w:date="2017-09-30T09:17:00Z"/>
          <w:i/>
          <w:lang w:val="en-US"/>
          <w:rPrChange w:id="4514" w:author="arkat" w:date="2017-10-01T12:34:00Z">
            <w:rPr>
              <w:ins w:id="4515" w:author="arkat" w:date="2017-09-30T09:17:00Z"/>
              <w:szCs w:val="24"/>
              <w:lang w:val="en-US"/>
            </w:rPr>
          </w:rPrChange>
        </w:rPr>
        <w:pPrChange w:id="4516" w:author="arkat" w:date="2017-10-02T22:41:00Z">
          <w:pPr>
            <w:pStyle w:val="BodyText"/>
            <w:spacing w:after="0"/>
          </w:pPr>
        </w:pPrChange>
      </w:pPr>
      <w:ins w:id="4517" w:author="arkat" w:date="2017-09-30T09:17:00Z">
        <w:r w:rsidRPr="00843C67">
          <w:rPr>
            <w:b/>
            <w:i/>
            <w:lang w:val="en-US"/>
            <w:rPrChange w:id="4518" w:author="arkat" w:date="2017-10-02T23:14:00Z">
              <w:rPr>
                <w:szCs w:val="24"/>
                <w:lang w:val="en-US"/>
              </w:rPr>
            </w:rPrChange>
          </w:rPr>
          <w:t xml:space="preserve">Process </w:t>
        </w:r>
      </w:ins>
      <w:ins w:id="4519" w:author="arkat" w:date="2017-10-01T13:14:00Z">
        <w:r w:rsidR="00192F6E" w:rsidRPr="00843C67">
          <w:rPr>
            <w:b/>
            <w:i/>
            <w:lang w:val="en-US"/>
            <w:rPrChange w:id="4520" w:author="arkat" w:date="2017-10-02T23:14:00Z">
              <w:rPr>
                <w:i/>
                <w:lang w:val="en-US"/>
              </w:rPr>
            </w:rPrChange>
          </w:rPr>
          <w:t>Break</w:t>
        </w:r>
        <w:r w:rsidR="00192F6E" w:rsidRPr="00C36A8C">
          <w:rPr>
            <w:i/>
            <w:lang w:val="en-US"/>
          </w:rPr>
          <w:t>,</w:t>
        </w:r>
      </w:ins>
      <w:ins w:id="4521" w:author="arkat" w:date="2017-10-01T12:34:00Z">
        <w:r w:rsidR="003531AE">
          <w:rPr>
            <w:i/>
            <w:lang w:val="en-US"/>
          </w:rPr>
          <w:t xml:space="preserve"> </w:t>
        </w:r>
      </w:ins>
      <w:ins w:id="4522" w:author="arkat" w:date="2017-10-01T12:35:00Z">
        <w:r w:rsidR="003531AE">
          <w:rPr>
            <w:lang w:val="en-US"/>
          </w:rPr>
          <w:t>lokasi di sebuah proses yang menunjukkan dimana jeda yang diingin</w:t>
        </w:r>
      </w:ins>
      <w:ins w:id="4523" w:author="arkat" w:date="2017-10-06T08:01:00Z">
        <w:r w:rsidR="008D650E">
          <w:rPr>
            <w:lang w:val="en-US"/>
          </w:rPr>
          <w:t>akan</w:t>
        </w:r>
      </w:ins>
      <w:ins w:id="4524" w:author="arkat" w:date="2017-10-01T12:35:00Z">
        <w:r w:rsidR="003531AE">
          <w:rPr>
            <w:lang w:val="en-US"/>
          </w:rPr>
          <w:t xml:space="preserve"> </w:t>
        </w:r>
      </w:ins>
      <w:ins w:id="4525" w:author="arkat" w:date="2017-10-06T08:01:00Z">
        <w:r w:rsidR="008D650E">
          <w:rPr>
            <w:lang w:val="en-US"/>
          </w:rPr>
          <w:t>Akan</w:t>
        </w:r>
      </w:ins>
      <w:ins w:id="4526" w:author="arkat" w:date="2017-10-01T12:35:00Z">
        <w:r w:rsidR="003531AE">
          <w:rPr>
            <w:lang w:val="en-US"/>
          </w:rPr>
          <w:t xml:space="preserve"> terjadi di dalam pr</w:t>
        </w:r>
      </w:ins>
      <w:ins w:id="4527" w:author="arkat" w:date="2017-10-01T12:36:00Z">
        <w:r w:rsidR="003531AE">
          <w:rPr>
            <w:lang w:val="en-US"/>
          </w:rPr>
          <w:t xml:space="preserve">oses.  Sebuah </w:t>
        </w:r>
        <w:r w:rsidR="003531AE" w:rsidRPr="003531AE">
          <w:rPr>
            <w:i/>
            <w:lang w:val="en-US"/>
            <w:rPrChange w:id="4528" w:author="arkat" w:date="2017-10-01T12:36:00Z">
              <w:rPr>
                <w:lang w:val="en-US"/>
              </w:rPr>
            </w:rPrChange>
          </w:rPr>
          <w:t>Intermediate Event</w:t>
        </w:r>
      </w:ins>
      <w:ins w:id="4529" w:author="arkat" w:date="2017-09-30T09:17:00Z">
        <w:r w:rsidR="003531AE" w:rsidRPr="00C36A8C">
          <w:rPr>
            <w:i/>
            <w:lang w:val="en-US"/>
          </w:rPr>
          <w:t xml:space="preserve"> </w:t>
        </w:r>
      </w:ins>
      <w:ins w:id="4530" w:author="arkat" w:date="2017-10-01T12:36:00Z">
        <w:r w:rsidR="003531AE">
          <w:rPr>
            <w:szCs w:val="24"/>
            <w:lang w:val="en-US"/>
          </w:rPr>
          <w:t>diigun</w:t>
        </w:r>
      </w:ins>
      <w:ins w:id="4531" w:author="arkat" w:date="2017-10-06T08:01:00Z">
        <w:r w:rsidR="008D650E">
          <w:rPr>
            <w:szCs w:val="24"/>
            <w:lang w:val="en-US"/>
          </w:rPr>
          <w:t>akan</w:t>
        </w:r>
      </w:ins>
      <w:ins w:id="4532" w:author="arkat" w:date="2017-10-01T12:36:00Z">
        <w:r w:rsidR="003531AE">
          <w:rPr>
            <w:szCs w:val="24"/>
            <w:lang w:val="en-US"/>
          </w:rPr>
          <w:t xml:space="preserve"> untuk menunjukkan behavior yang sedang terjadi. </w:t>
        </w:r>
      </w:ins>
      <w:ins w:id="4533"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dapat dimodelkan sebagaimana gambar</w:t>
        </w:r>
      </w:ins>
      <w:ins w:id="4534" w:author="arkat" w:date="2017-10-01T12:38:00Z">
        <w:r w:rsidR="00611E55">
          <w:rPr>
            <w:szCs w:val="24"/>
            <w:lang w:val="en-US"/>
          </w:rPr>
          <w:t xml:space="preserve"> 2.21</w:t>
        </w:r>
      </w:ins>
      <w:ins w:id="4535" w:author="arkat" w:date="2017-10-01T12:37:00Z">
        <w:r w:rsidR="003531AE">
          <w:rPr>
            <w:szCs w:val="24"/>
            <w:lang w:val="en-US"/>
          </w:rPr>
          <w:t xml:space="preserve">. </w:t>
        </w:r>
      </w:ins>
    </w:p>
    <w:p w14:paraId="08F7A432" w14:textId="390F6294" w:rsidR="00B52BFB" w:rsidRDefault="00B52BFB">
      <w:pPr>
        <w:pStyle w:val="BodyText"/>
        <w:spacing w:after="0"/>
        <w:jc w:val="center"/>
        <w:rPr>
          <w:ins w:id="4536" w:author="arkat" w:date="2017-10-01T12:38:00Z"/>
          <w:szCs w:val="24"/>
          <w:lang w:val="en-US"/>
        </w:rPr>
        <w:pPrChange w:id="4537" w:author="arkat" w:date="2017-10-01T12:34:00Z">
          <w:pPr>
            <w:pStyle w:val="BodyText"/>
            <w:spacing w:after="0"/>
          </w:pPr>
        </w:pPrChange>
      </w:pPr>
      <w:ins w:id="4538" w:author="arkat" w:date="2017-09-30T09:17:00Z">
        <w:r>
          <w:rPr>
            <w:noProof/>
            <w:lang w:val="en-US"/>
          </w:rPr>
          <w:drawing>
            <wp:inline distT="0" distB="0" distL="0" distR="0" wp14:anchorId="1E458941" wp14:editId="6A343D77">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4539" w:author="arkat" w:date="2017-09-30T09:14:00Z"/>
          <w:b/>
          <w:i/>
          <w:rPrChange w:id="4540" w:author="arkat" w:date="2017-10-02T23:10:00Z">
            <w:rPr>
              <w:ins w:id="4541" w:author="arkat" w:date="2017-09-30T09:14:00Z"/>
              <w:szCs w:val="24"/>
              <w:lang w:val="en-US"/>
            </w:rPr>
          </w:rPrChange>
        </w:rPr>
        <w:pPrChange w:id="4542" w:author="arkat" w:date="2017-10-01T12:38:00Z">
          <w:pPr>
            <w:pStyle w:val="BodyText"/>
            <w:spacing w:after="0"/>
          </w:pPr>
        </w:pPrChange>
      </w:pPr>
      <w:bookmarkStart w:id="4543" w:name="_Toc494920114"/>
      <w:ins w:id="4544" w:author="arkat" w:date="2017-10-01T12:38:00Z">
        <w:r w:rsidRPr="006E35C8">
          <w:rPr>
            <w:b/>
            <w:rPrChange w:id="4545" w:author="arkat" w:date="2017-10-02T23:10:00Z">
              <w:rPr/>
            </w:rPrChange>
          </w:rPr>
          <w:t xml:space="preserve">Contoh Penggunaan </w:t>
        </w:r>
        <w:r w:rsidRPr="006E35C8">
          <w:rPr>
            <w:b/>
            <w:i/>
            <w:rPrChange w:id="4546" w:author="arkat" w:date="2017-10-02T23:10:00Z">
              <w:rPr>
                <w:szCs w:val="24"/>
              </w:rPr>
            </w:rPrChange>
          </w:rPr>
          <w:t>Process Break</w:t>
        </w:r>
      </w:ins>
      <w:bookmarkEnd w:id="4543"/>
    </w:p>
    <w:p w14:paraId="264A1E5D" w14:textId="1F6CD034" w:rsidR="00663AA2" w:rsidRPr="006E35C8" w:rsidRDefault="006E35C8">
      <w:pPr>
        <w:jc w:val="center"/>
        <w:rPr>
          <w:ins w:id="4547" w:author="arkat" w:date="2017-09-30T09:14:00Z"/>
          <w:rPrChange w:id="4548" w:author="arkat" w:date="2017-10-02T23:10:00Z">
            <w:rPr>
              <w:ins w:id="4549" w:author="arkat" w:date="2017-09-30T09:14:00Z"/>
              <w:szCs w:val="24"/>
              <w:lang w:val="en-US"/>
            </w:rPr>
          </w:rPrChange>
        </w:rPr>
        <w:pPrChange w:id="4550" w:author="arkat" w:date="2017-10-02T23:10:00Z">
          <w:pPr>
            <w:pStyle w:val="BodyText"/>
            <w:spacing w:after="0"/>
          </w:pPr>
        </w:pPrChange>
      </w:pPr>
      <w:ins w:id="4551"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552" w:author="arkat" w:date="2017-10-02T23:10:00Z">
              <w:rPr/>
            </w:rPrChange>
          </w:rPr>
          <w:fldChar w:fldCharType="separate"/>
        </w:r>
        <w:r w:rsidRPr="006E35C8">
          <w:rPr>
            <w:noProof/>
            <w:rPrChange w:id="4553" w:author="arkat" w:date="2017-10-02T23:10:00Z">
              <w:rPr/>
            </w:rPrChange>
          </w:rPr>
          <w:t>OMG (2011)</w:t>
        </w:r>
        <w:r w:rsidRPr="006E35C8">
          <w:rPr>
            <w:rPrChange w:id="4554" w:author="arkat" w:date="2017-10-02T23:10:00Z">
              <w:rPr/>
            </w:rPrChange>
          </w:rPr>
          <w:fldChar w:fldCharType="end"/>
        </w:r>
      </w:ins>
    </w:p>
    <w:p w14:paraId="014B3A1E" w14:textId="37773D1E" w:rsidR="00B52BFB" w:rsidRPr="0019292B" w:rsidRDefault="00B52BFB">
      <w:pPr>
        <w:pStyle w:val="BodyText"/>
        <w:numPr>
          <w:ilvl w:val="6"/>
          <w:numId w:val="127"/>
        </w:numPr>
        <w:spacing w:after="0"/>
        <w:ind w:left="360"/>
        <w:rPr>
          <w:ins w:id="4555" w:author="arkat" w:date="2017-09-30T09:18:00Z"/>
          <w:i/>
          <w:lang w:val="en-US"/>
          <w:rPrChange w:id="4556" w:author="arkat" w:date="2017-10-01T12:33:00Z">
            <w:rPr>
              <w:ins w:id="4557" w:author="arkat" w:date="2017-09-30T09:18:00Z"/>
              <w:szCs w:val="24"/>
              <w:lang w:val="en-US"/>
            </w:rPr>
          </w:rPrChange>
        </w:rPr>
        <w:pPrChange w:id="4558" w:author="arkat" w:date="2017-10-02T22:41:00Z">
          <w:pPr>
            <w:pStyle w:val="BodyText"/>
            <w:spacing w:after="0"/>
          </w:pPr>
        </w:pPrChange>
      </w:pPr>
      <w:ins w:id="4559" w:author="arkat" w:date="2017-09-30T09:18:00Z">
        <w:r w:rsidRPr="00843C67">
          <w:rPr>
            <w:b/>
            <w:i/>
            <w:lang w:val="en-US"/>
            <w:rPrChange w:id="4560" w:author="arkat" w:date="2017-10-02T23:14:00Z">
              <w:rPr>
                <w:szCs w:val="24"/>
                <w:lang w:val="en-US"/>
              </w:rPr>
            </w:rPrChange>
          </w:rPr>
          <w:t>Transaction</w:t>
        </w:r>
      </w:ins>
      <w:ins w:id="4561" w:author="arkat" w:date="2017-10-01T12:33:00Z">
        <w:r w:rsidR="0019292B">
          <w:rPr>
            <w:i/>
            <w:lang w:val="en-US"/>
          </w:rPr>
          <w:t xml:space="preserve">, </w:t>
        </w:r>
      </w:ins>
      <w:ins w:id="4562" w:author="arkat" w:date="2017-10-01T12:29:00Z">
        <w:r w:rsidR="002F6977" w:rsidRPr="00C36A8C">
          <w:rPr>
            <w:szCs w:val="24"/>
            <w:lang w:val="en-US"/>
          </w:rPr>
          <w:t>adalah Su</w:t>
        </w:r>
        <w:r w:rsidR="002F6977" w:rsidRPr="0019292B">
          <w:rPr>
            <w:szCs w:val="24"/>
            <w:lang w:val="en-US"/>
          </w:rPr>
          <w:t xml:space="preserve">b-Proses yang didukung oleh protokol khusus yang memastikan bahwa semua pihak yang terlibat memiliki kesepakatan bahwa </w:t>
        </w:r>
        <w:r w:rsidR="002F6977" w:rsidRPr="0019292B">
          <w:rPr>
            <w:i/>
            <w:szCs w:val="24"/>
            <w:lang w:val="en-US"/>
          </w:rPr>
          <w:t>a</w:t>
        </w:r>
      </w:ins>
      <w:ins w:id="4563" w:author="arkat" w:date="2017-10-01T12:30:00Z">
        <w:r w:rsidR="002F6977" w:rsidRPr="0019292B">
          <w:rPr>
            <w:i/>
            <w:szCs w:val="24"/>
            <w:lang w:val="en-US"/>
          </w:rPr>
          <w:t xml:space="preserve">ctivity </w:t>
        </w:r>
      </w:ins>
      <w:ins w:id="4564" w:author="arkat" w:date="2017-10-01T12:29:00Z">
        <w:r w:rsidR="002F6977" w:rsidRPr="0019292B">
          <w:rPr>
            <w:szCs w:val="24"/>
            <w:lang w:val="en-US"/>
          </w:rPr>
          <w:t xml:space="preserve">tersebut harus diselesaikan atau dibatalkan. Atribut </w:t>
        </w:r>
      </w:ins>
      <w:ins w:id="4565" w:author="arkat" w:date="2017-10-01T12:30:00Z">
        <w:r w:rsidR="00AD32B0" w:rsidRPr="0019292B">
          <w:rPr>
            <w:i/>
            <w:szCs w:val="24"/>
            <w:lang w:val="en-US"/>
          </w:rPr>
          <w:t xml:space="preserve">activity </w:t>
        </w:r>
      </w:ins>
      <w:ins w:id="4566" w:author="arkat" w:date="2017-10-06T08:01:00Z">
        <w:r w:rsidR="008D650E">
          <w:rPr>
            <w:szCs w:val="24"/>
            <w:lang w:val="en-US"/>
          </w:rPr>
          <w:t>akan</w:t>
        </w:r>
      </w:ins>
      <w:ins w:id="4567" w:author="arkat" w:date="2017-10-01T12:29:00Z">
        <w:r w:rsidR="002F6977" w:rsidRPr="0019292B">
          <w:rPr>
            <w:szCs w:val="24"/>
            <w:lang w:val="en-US"/>
          </w:rPr>
          <w:t xml:space="preserve"> menentukan apakah aktivitas tersebut merup</w:t>
        </w:r>
      </w:ins>
      <w:ins w:id="4568" w:author="arkat" w:date="2017-10-06T08:01:00Z">
        <w:r w:rsidR="008D650E">
          <w:rPr>
            <w:szCs w:val="24"/>
            <w:lang w:val="en-US"/>
          </w:rPr>
          <w:t>akan</w:t>
        </w:r>
      </w:ins>
      <w:ins w:id="4569" w:author="arkat" w:date="2017-10-01T12:29:00Z">
        <w:r w:rsidR="002F6977" w:rsidRPr="0019292B">
          <w:rPr>
            <w:szCs w:val="24"/>
            <w:lang w:val="en-US"/>
          </w:rPr>
          <w:t xml:space="preserve"> transaksi. </w:t>
        </w:r>
      </w:ins>
      <w:ins w:id="4570" w:author="arkat" w:date="2017-10-01T12:30:00Z">
        <w:r w:rsidR="00AD32B0" w:rsidRPr="0019292B">
          <w:rPr>
            <w:szCs w:val="24"/>
            <w:lang w:val="en-US"/>
          </w:rPr>
          <w:t xml:space="preserve"> Garis rangkap </w:t>
        </w:r>
      </w:ins>
      <w:ins w:id="4571" w:author="arkat" w:date="2017-10-01T12:29:00Z">
        <w:r w:rsidR="002F6977" w:rsidRPr="0019292B">
          <w:rPr>
            <w:szCs w:val="24"/>
            <w:lang w:val="en-US"/>
          </w:rPr>
          <w:t>menunjukkan bahwa Sub-Process</w:t>
        </w:r>
      </w:ins>
      <w:ins w:id="4572" w:author="arkat" w:date="2017-10-01T12:31:00Z">
        <w:r w:rsidR="00AD32B0" w:rsidRPr="0019292B">
          <w:rPr>
            <w:szCs w:val="24"/>
            <w:lang w:val="en-US"/>
          </w:rPr>
          <w:t xml:space="preserve"> tersebut</w:t>
        </w:r>
      </w:ins>
      <w:ins w:id="4573" w:author="arkat" w:date="2017-10-01T12:29:00Z">
        <w:r w:rsidR="002F6977" w:rsidRPr="0019292B">
          <w:rPr>
            <w:szCs w:val="24"/>
            <w:lang w:val="en-US"/>
          </w:rPr>
          <w:t xml:space="preserve"> adalah </w:t>
        </w:r>
      </w:ins>
      <w:ins w:id="4574" w:author="arkat" w:date="2017-10-01T12:31:00Z">
        <w:r w:rsidR="00AD32B0" w:rsidRPr="0019292B">
          <w:rPr>
            <w:i/>
            <w:szCs w:val="24"/>
            <w:lang w:val="en-US"/>
          </w:rPr>
          <w:t>Transaction</w:t>
        </w:r>
      </w:ins>
      <w:ins w:id="4575" w:author="arkat" w:date="2017-10-04T23:26:00Z">
        <w:r w:rsidR="00611E55">
          <w:rPr>
            <w:i/>
            <w:szCs w:val="24"/>
            <w:lang w:val="en-US"/>
          </w:rPr>
          <w:t xml:space="preserve">, </w:t>
        </w:r>
        <w:r w:rsidR="00611E55">
          <w:rPr>
            <w:szCs w:val="24"/>
            <w:lang w:val="en-US"/>
          </w:rPr>
          <w:t>sebagaimana gambar 2.22</w:t>
        </w:r>
      </w:ins>
      <w:ins w:id="4576" w:author="arkat" w:date="2017-10-01T12:31:00Z">
        <w:r w:rsidR="00AD32B0" w:rsidRPr="0019292B">
          <w:rPr>
            <w:i/>
            <w:szCs w:val="24"/>
            <w:lang w:val="en-US"/>
          </w:rPr>
          <w:t>.</w:t>
        </w:r>
      </w:ins>
    </w:p>
    <w:p w14:paraId="3E014DD1" w14:textId="5002B4B0" w:rsidR="00B52BFB" w:rsidRDefault="00B52BFB">
      <w:pPr>
        <w:pStyle w:val="BodyText"/>
        <w:spacing w:after="0"/>
        <w:jc w:val="center"/>
        <w:rPr>
          <w:ins w:id="4577" w:author="arkat" w:date="2017-09-30T09:14:00Z"/>
          <w:szCs w:val="24"/>
          <w:lang w:val="en-US"/>
        </w:rPr>
        <w:pPrChange w:id="4578" w:author="arkat" w:date="2017-09-30T09:19:00Z">
          <w:pPr>
            <w:pStyle w:val="BodyText"/>
            <w:spacing w:after="0"/>
          </w:pPr>
        </w:pPrChange>
      </w:pPr>
      <w:ins w:id="4579" w:author="arkat" w:date="2017-09-30T09:18:00Z">
        <w:r>
          <w:rPr>
            <w:noProof/>
            <w:lang w:val="en-US"/>
          </w:rPr>
          <w:drawing>
            <wp:inline distT="0" distB="0" distL="0" distR="0" wp14:anchorId="12DA9C22" wp14:editId="7126F7C3">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4580" w:author="arkat" w:date="2017-09-30T09:14:00Z"/>
          <w:b/>
          <w:i/>
          <w:rPrChange w:id="4581" w:author="arkat" w:date="2017-10-02T23:11:00Z">
            <w:rPr>
              <w:ins w:id="4582" w:author="arkat" w:date="2017-09-30T09:14:00Z"/>
              <w:szCs w:val="24"/>
              <w:lang w:val="en-US"/>
            </w:rPr>
          </w:rPrChange>
        </w:rPr>
        <w:pPrChange w:id="4583" w:author="arkat" w:date="2017-10-01T12:34:00Z">
          <w:pPr>
            <w:pStyle w:val="BodyText"/>
            <w:spacing w:after="0"/>
          </w:pPr>
        </w:pPrChange>
      </w:pPr>
      <w:bookmarkStart w:id="4584" w:name="_Toc494920115"/>
      <w:ins w:id="4585" w:author="arkat" w:date="2017-10-01T12:33:00Z">
        <w:r w:rsidRPr="006E35C8">
          <w:rPr>
            <w:b/>
            <w:rPrChange w:id="4586" w:author="arkat" w:date="2017-10-02T23:11:00Z">
              <w:rPr/>
            </w:rPrChange>
          </w:rPr>
          <w:t xml:space="preserve">Notasi </w:t>
        </w:r>
        <w:r w:rsidRPr="006E35C8">
          <w:rPr>
            <w:b/>
            <w:i/>
            <w:rPrChange w:id="4587" w:author="arkat" w:date="2017-10-02T23:11:00Z">
              <w:rPr>
                <w:szCs w:val="24"/>
              </w:rPr>
            </w:rPrChange>
          </w:rPr>
          <w:t>Transaction</w:t>
        </w:r>
      </w:ins>
      <w:bookmarkEnd w:id="4584"/>
    </w:p>
    <w:p w14:paraId="5100D21E" w14:textId="77777777" w:rsidR="00663AA2" w:rsidRPr="005E2D6F" w:rsidRDefault="00663AA2">
      <w:pPr>
        <w:pStyle w:val="BodyText"/>
        <w:spacing w:after="0"/>
        <w:rPr>
          <w:ins w:id="4588" w:author="arkat" w:date="2017-09-25T14:48:00Z"/>
          <w:szCs w:val="24"/>
          <w:lang w:val="en-US"/>
          <w:rPrChange w:id="4589" w:author="arkat" w:date="2017-09-30T08:45:00Z">
            <w:rPr>
              <w:ins w:id="4590" w:author="arkat" w:date="2017-09-25T14:48:00Z"/>
              <w:szCs w:val="24"/>
            </w:rPr>
          </w:rPrChange>
        </w:rPr>
      </w:pPr>
    </w:p>
    <w:p w14:paraId="65449571" w14:textId="132609AA" w:rsidR="00200BEB" w:rsidRDefault="00200BEB">
      <w:pPr>
        <w:pStyle w:val="Heading3"/>
        <w:ind w:left="630" w:hanging="630"/>
        <w:rPr>
          <w:ins w:id="4591" w:author="arkat" w:date="2017-10-04T13:48:00Z"/>
          <w:lang w:val="en-US"/>
        </w:rPr>
        <w:pPrChange w:id="4592" w:author="arkat" w:date="2017-10-04T13:49:00Z">
          <w:pPr>
            <w:pStyle w:val="BodyText"/>
            <w:spacing w:after="0"/>
            <w:ind w:firstLine="450"/>
          </w:pPr>
        </w:pPrChange>
      </w:pPr>
      <w:bookmarkStart w:id="4593" w:name="_Toc494923130"/>
      <w:ins w:id="4594" w:author="arkat" w:date="2017-10-04T13:48:00Z">
        <w:r>
          <w:rPr>
            <w:lang w:val="en-US"/>
          </w:rPr>
          <w:t>Transformasi Model</w:t>
        </w:r>
        <w:bookmarkEnd w:id="4593"/>
        <w:r>
          <w:rPr>
            <w:lang w:val="en-US"/>
          </w:rPr>
          <w:t xml:space="preserve"> </w:t>
        </w:r>
      </w:ins>
    </w:p>
    <w:p w14:paraId="03BFA87E" w14:textId="5B58C27E" w:rsidR="00200BEB" w:rsidRPr="00C45405" w:rsidRDefault="00200BEB" w:rsidP="00200BEB">
      <w:pPr>
        <w:pStyle w:val="BodyText"/>
        <w:spacing w:after="0"/>
        <w:ind w:firstLine="450"/>
        <w:rPr>
          <w:ins w:id="4595" w:author="arkat" w:date="2017-10-04T13:48:00Z"/>
          <w:lang w:val="en-US"/>
        </w:rPr>
      </w:pPr>
      <w:ins w:id="4596"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4597" w:author="arkat" w:date="2017-10-04T19:32:00Z">
        <w:r w:rsidR="003C2109">
          <w:rPr>
            <w:lang w:val="en-US"/>
          </w:rPr>
          <w:t xml:space="preserve"> Transformasi model digun</w:t>
        </w:r>
      </w:ins>
      <w:ins w:id="4598" w:author="arkat" w:date="2017-10-06T08:01:00Z">
        <w:r w:rsidR="008D650E">
          <w:rPr>
            <w:lang w:val="en-US"/>
          </w:rPr>
          <w:t>akan</w:t>
        </w:r>
      </w:ins>
      <w:ins w:id="4599" w:author="arkat" w:date="2017-10-04T19:32:00Z">
        <w:r w:rsidR="003C2109">
          <w:rPr>
            <w:lang w:val="en-US"/>
          </w:rPr>
          <w:t xml:space="preserve"> untuk melakukan perubahan dari satu model ke model lainya dengan syarat memenuhi pendekatan model transformasi.</w:t>
        </w:r>
      </w:ins>
      <w:ins w:id="4600" w:author="arkat" w:date="2017-10-04T19:26:00Z">
        <w:r w:rsidR="007B6A76">
          <w:rPr>
            <w:lang w:val="en-US"/>
          </w:rPr>
          <w:t>Beberapa tahun terakhir, beberapa pendekatan</w:t>
        </w:r>
      </w:ins>
      <w:ins w:id="4601" w:author="arkat" w:date="2017-10-04T19:27:00Z">
        <w:r w:rsidR="003C2109">
          <w:rPr>
            <w:lang w:val="en-US"/>
          </w:rPr>
          <w:t xml:space="preserve"> dan bahasa transformasi telah</w:t>
        </w:r>
      </w:ins>
      <w:ins w:id="4602" w:author="arkat" w:date="2017-10-04T19:26:00Z">
        <w:r w:rsidR="003C2109">
          <w:rPr>
            <w:lang w:val="en-US"/>
          </w:rPr>
          <w:t xml:space="preserve"> dilakukan eksplorasi.</w:t>
        </w:r>
      </w:ins>
      <w:ins w:id="4603"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4604"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4605" w:author="arkat" w:date="2017-10-04T19:28:00Z">
        <w:r w:rsidR="003C2109" w:rsidRPr="003C2109" w:rsidDel="003C2109">
          <w:rPr>
            <w:noProof/>
            <w:lang w:val="en-US"/>
          </w:rPr>
          <w:delText>(</w:delText>
        </w:r>
      </w:del>
      <w:r w:rsidR="003C2109" w:rsidRPr="003C2109">
        <w:rPr>
          <w:noProof/>
          <w:lang w:val="en-US"/>
        </w:rPr>
        <w:t>Murzek &amp; Kramler</w:t>
      </w:r>
      <w:del w:id="4606" w:author="arkat" w:date="2017-10-04T19:28:00Z">
        <w:r w:rsidR="003C2109" w:rsidRPr="003C2109" w:rsidDel="003C2109">
          <w:rPr>
            <w:noProof/>
            <w:lang w:val="en-US"/>
          </w:rPr>
          <w:delText>,</w:delText>
        </w:r>
      </w:del>
      <w:r w:rsidR="003C2109" w:rsidRPr="003C2109">
        <w:rPr>
          <w:noProof/>
          <w:lang w:val="en-US"/>
        </w:rPr>
        <w:t xml:space="preserve"> </w:t>
      </w:r>
      <w:ins w:id="4607" w:author="arkat" w:date="2017-10-04T19:28:00Z">
        <w:r w:rsidR="003C2109">
          <w:rPr>
            <w:noProof/>
            <w:lang w:val="en-US"/>
          </w:rPr>
          <w:t>(</w:t>
        </w:r>
      </w:ins>
      <w:r w:rsidR="003C2109" w:rsidRPr="003C2109">
        <w:rPr>
          <w:noProof/>
          <w:lang w:val="en-US"/>
        </w:rPr>
        <w:t>2007)</w:t>
      </w:r>
      <w:ins w:id="4608" w:author="arkat" w:date="2017-10-04T19:28:00Z">
        <w:r w:rsidR="003C2109">
          <w:rPr>
            <w:lang w:val="en-US"/>
          </w:rPr>
          <w:fldChar w:fldCharType="end"/>
        </w:r>
      </w:ins>
      <w:ins w:id="4609" w:author="arkat" w:date="2017-10-04T19:26:00Z">
        <w:r w:rsidR="003C2109">
          <w:rPr>
            <w:lang w:val="en-US"/>
          </w:rPr>
          <w:t xml:space="preserve"> </w:t>
        </w:r>
      </w:ins>
      <w:ins w:id="4610" w:author="arkat" w:date="2017-10-04T19:29:00Z">
        <w:r w:rsidR="003C2109">
          <w:rPr>
            <w:lang w:val="en-US"/>
          </w:rPr>
          <w:t xml:space="preserve">menyebutkan bahwa </w:t>
        </w:r>
      </w:ins>
      <w:ins w:id="4611"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4612" w:author="arkat" w:date="2017-10-04T19:29:00Z">
        <w:r w:rsidR="003C2109">
          <w:rPr>
            <w:lang w:val="en-US"/>
          </w:rPr>
          <w:t xml:space="preserve">transformasi model proses bisnis </w:t>
        </w:r>
      </w:ins>
      <w:ins w:id="4613" w:author="arkat" w:date="2017-10-04T19:30:00Z">
        <w:r w:rsidR="003C2109">
          <w:rPr>
            <w:lang w:val="en-US"/>
          </w:rPr>
          <w:t>adalah sebuah tantangan. Hal ini dikaren</w:t>
        </w:r>
      </w:ins>
      <w:ins w:id="4614" w:author="arkat" w:date="2017-10-06T08:01:00Z">
        <w:r w:rsidR="008D650E">
          <w:rPr>
            <w:lang w:val="en-US"/>
          </w:rPr>
          <w:t>akan</w:t>
        </w:r>
      </w:ins>
      <w:ins w:id="4615" w:author="arkat" w:date="2017-10-04T19:30:00Z">
        <w:r w:rsidR="003C2109">
          <w:rPr>
            <w:lang w:val="en-US"/>
          </w:rPr>
          <w:t>, pendekatan yang ada menggun</w:t>
        </w:r>
      </w:ins>
      <w:ins w:id="4616" w:author="arkat" w:date="2017-10-06T08:01:00Z">
        <w:r w:rsidR="008D650E">
          <w:rPr>
            <w:lang w:val="en-US"/>
          </w:rPr>
          <w:t>akan</w:t>
        </w:r>
      </w:ins>
      <w:ins w:id="4617" w:author="arkat" w:date="2017-10-04T19:30:00Z">
        <w:r w:rsidR="003C2109">
          <w:rPr>
            <w:lang w:val="en-US"/>
          </w:rPr>
          <w:t xml:space="preserve"> </w:t>
        </w:r>
      </w:ins>
      <w:ins w:id="4618" w:author="arkat" w:date="2017-10-04T19:31:00Z">
        <w:r w:rsidR="003C2109">
          <w:rPr>
            <w:lang w:val="en-US"/>
          </w:rPr>
          <w:t xml:space="preserve">solusi </w:t>
        </w:r>
        <w:r w:rsidR="003C2109">
          <w:rPr>
            <w:lang w:val="en-US"/>
          </w:rPr>
          <w:lastRenderedPageBreak/>
          <w:t>umum yang tidak mencakup isu spesifik.</w:t>
        </w:r>
      </w:ins>
      <w:ins w:id="4619" w:author="arkat" w:date="2017-10-04T13:48:00Z">
        <w:r w:rsidR="003C2109">
          <w:rPr>
            <w:lang w:val="en-US"/>
          </w:rPr>
          <w:t xml:space="preserve"> </w:t>
        </w:r>
      </w:ins>
      <w:ins w:id="4620" w:author="arkat" w:date="2017-10-04T19:33:00Z">
        <w:r w:rsidR="003C2109">
          <w:rPr>
            <w:lang w:val="en-US"/>
          </w:rPr>
          <w:t>Namun, perlu untuk menganalisi pendekatan atau teknik yang dapat digun</w:t>
        </w:r>
      </w:ins>
      <w:ins w:id="4621" w:author="arkat" w:date="2017-10-06T08:01:00Z">
        <w:r w:rsidR="008D650E">
          <w:rPr>
            <w:lang w:val="en-US"/>
          </w:rPr>
          <w:t>akan</w:t>
        </w:r>
      </w:ins>
      <w:ins w:id="4622" w:author="arkat" w:date="2017-10-04T19:33:00Z">
        <w:r w:rsidR="003C2109">
          <w:rPr>
            <w:lang w:val="en-US"/>
          </w:rPr>
          <w:t xml:space="preserve"> untuk melakukan transformai model proses bisnis. </w:t>
        </w:r>
      </w:ins>
      <w:ins w:id="4623"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4624" w:author="arkat" w:date="2017-10-04T13:48:00Z"/>
          <w:lang w:val="en-US"/>
        </w:rPr>
      </w:pPr>
      <w:ins w:id="4625"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4626" w:author="arkat" w:date="2017-10-04T13:48:00Z"/>
          <w:lang w:val="en-US"/>
        </w:rPr>
      </w:pPr>
      <w:ins w:id="4627"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4628" w:author="arkat" w:date="2017-10-04T13:48:00Z"/>
          <w:lang w:val="en-US"/>
        </w:rPr>
      </w:pPr>
      <w:ins w:id="4629"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4630" w:author="arkat" w:date="2017-10-04T13:48:00Z"/>
          <w:lang w:val="en-US"/>
        </w:rPr>
      </w:pPr>
      <w:ins w:id="4631"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4632" w:author="arkat" w:date="2017-10-04T13:48:00Z"/>
          <w:lang w:val="en-US"/>
        </w:rPr>
      </w:pPr>
    </w:p>
    <w:p w14:paraId="066414E7" w14:textId="77777777" w:rsidR="00200BEB" w:rsidRDefault="00200BEB" w:rsidP="00200BEB">
      <w:pPr>
        <w:pStyle w:val="BodyText"/>
        <w:spacing w:after="0"/>
        <w:jc w:val="center"/>
        <w:rPr>
          <w:ins w:id="4633" w:author="arkat" w:date="2017-10-04T13:48:00Z"/>
          <w:lang w:val="en-US"/>
        </w:rPr>
      </w:pPr>
      <w:ins w:id="4634" w:author="arkat" w:date="2017-10-04T13:48:00Z">
        <w:r>
          <w:rPr>
            <w:noProof/>
            <w:lang w:val="en-US"/>
          </w:rPr>
          <w:drawing>
            <wp:inline distT="0" distB="0" distL="0" distR="0" wp14:anchorId="3A624DC4" wp14:editId="7EFBE58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4635" w:author="arkat" w:date="2017-10-04T13:48:00Z"/>
          <w:b/>
        </w:rPr>
      </w:pPr>
      <w:bookmarkStart w:id="4636" w:name="_Toc494920116"/>
      <w:ins w:id="4637" w:author="arkat" w:date="2017-10-04T13:48:00Z">
        <w:r w:rsidRPr="00FE33F1">
          <w:rPr>
            <w:b/>
          </w:rPr>
          <w:t>Skema Model Transformasi</w:t>
        </w:r>
        <w:bookmarkEnd w:id="4636"/>
      </w:ins>
    </w:p>
    <w:p w14:paraId="5678E08A" w14:textId="77777777" w:rsidR="00200BEB" w:rsidRPr="00FE33F1" w:rsidRDefault="00200BEB" w:rsidP="00200BEB">
      <w:pPr>
        <w:jc w:val="center"/>
        <w:rPr>
          <w:ins w:id="4638" w:author="arkat" w:date="2017-10-04T13:48:00Z"/>
        </w:rPr>
      </w:pPr>
      <w:ins w:id="4639"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77777777" w:rsidR="00827927" w:rsidRDefault="00200BEB" w:rsidP="009F2FD2">
      <w:pPr>
        <w:pStyle w:val="BodyText"/>
        <w:spacing w:after="0"/>
        <w:ind w:firstLine="450"/>
        <w:rPr>
          <w:ins w:id="4640" w:author="arkat" w:date="2017-10-04T19:51:00Z"/>
          <w:noProof/>
          <w:lang w:val="en-US"/>
        </w:rPr>
      </w:pPr>
      <w:ins w:id="4641"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08) sebagaimana pada gambar 2.23</w:t>
        </w:r>
        <w:r>
          <w:rPr>
            <w:noProof/>
            <w:lang w:val="en-US"/>
          </w:rPr>
          <w:t xml:space="preserve">. </w:t>
        </w:r>
      </w:ins>
      <w:ins w:id="4642"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4643" w:author="arkat" w:date="2017-10-04T19:50:00Z">
        <w:r w:rsidR="00827927">
          <w:rPr>
            <w:noProof/>
            <w:lang w:val="en-US"/>
          </w:rPr>
          <w:t xml:space="preserve"> </w:t>
        </w:r>
      </w:ins>
      <w:ins w:id="4644" w:author="arkat" w:date="2017-10-04T19:51:00Z">
        <w:r w:rsidR="00827927">
          <w:rPr>
            <w:noProof/>
            <w:lang w:val="en-US"/>
          </w:rPr>
          <w:t>Sehingga,</w:t>
        </w:r>
      </w:ins>
      <w:ins w:id="4645" w:author="arkat" w:date="2017-10-04T19:49:00Z">
        <w:r w:rsidR="00827927">
          <w:rPr>
            <w:noProof/>
            <w:lang w:val="en-US"/>
          </w:rPr>
          <w:t xml:space="preserve"> </w:t>
        </w:r>
      </w:ins>
      <w:ins w:id="4646" w:author="arkat" w:date="2017-10-04T19:42:00Z">
        <w:r w:rsidR="00827927">
          <w:rPr>
            <w:noProof/>
            <w:lang w:val="en-US"/>
          </w:rPr>
          <w:t xml:space="preserve">Transformasi model terdiri dari 2 level abstraksi. </w:t>
        </w:r>
      </w:ins>
      <w:ins w:id="4647" w:author="arkat" w:date="2017-10-04T19:43:00Z">
        <w:r w:rsidR="00827927">
          <w:rPr>
            <w:i/>
            <w:noProof/>
            <w:lang w:val="en-US"/>
          </w:rPr>
          <w:t>Higher level abstraction</w:t>
        </w:r>
      </w:ins>
      <w:ins w:id="4648" w:author="arkat" w:date="2017-10-04T19:51:00Z">
        <w:r w:rsidR="00827927">
          <w:rPr>
            <w:i/>
            <w:noProof/>
            <w:lang w:val="en-US"/>
          </w:rPr>
          <w:t xml:space="preserve"> </w:t>
        </w:r>
        <w:r w:rsidR="00827927">
          <w:rPr>
            <w:noProof/>
            <w:lang w:val="en-US"/>
          </w:rPr>
          <w:t>(M2)</w:t>
        </w:r>
      </w:ins>
      <w:ins w:id="4649" w:author="arkat" w:date="2017-10-04T19:43:00Z">
        <w:r w:rsidR="00827927">
          <w:rPr>
            <w:i/>
            <w:noProof/>
            <w:lang w:val="en-US"/>
          </w:rPr>
          <w:t xml:space="preserve">, </w:t>
        </w:r>
        <w:r w:rsidR="00827927">
          <w:rPr>
            <w:noProof/>
            <w:lang w:val="en-US"/>
          </w:rPr>
          <w:t>yang mendefinisikan struktur model (metamodel) dan</w:t>
        </w:r>
      </w:ins>
      <w:ins w:id="4650" w:author="arkat" w:date="2017-10-04T19:44:00Z">
        <w:r w:rsidR="00827927">
          <w:rPr>
            <w:noProof/>
            <w:lang w:val="en-US"/>
          </w:rPr>
          <w:t xml:space="preserve"> aturan transformasi</w:t>
        </w:r>
      </w:ins>
      <w:ins w:id="4651" w:author="arkat" w:date="2017-10-04T19:43:00Z">
        <w:r w:rsidR="00827927">
          <w:rPr>
            <w:i/>
            <w:noProof/>
            <w:lang w:val="en-US"/>
          </w:rPr>
          <w:t xml:space="preserve"> </w:t>
        </w:r>
      </w:ins>
      <w:ins w:id="4652" w:author="arkat" w:date="2017-10-04T19:44:00Z">
        <w:r w:rsidR="00827927">
          <w:rPr>
            <w:noProof/>
            <w:lang w:val="en-US"/>
          </w:rPr>
          <w:t xml:space="preserve">yang mendeskripsikan pemetaan antar model. Dan </w:t>
        </w:r>
      </w:ins>
      <w:ins w:id="4653" w:author="arkat" w:date="2017-10-04T19:45:00Z">
        <w:r w:rsidR="00827927">
          <w:rPr>
            <w:i/>
            <w:noProof/>
            <w:lang w:val="en-US"/>
          </w:rPr>
          <w:t xml:space="preserve">lower level abstraction </w:t>
        </w:r>
      </w:ins>
      <w:ins w:id="4654" w:author="arkat" w:date="2017-10-04T19:46:00Z">
        <w:r w:rsidR="00827927">
          <w:rPr>
            <w:noProof/>
            <w:lang w:val="en-US"/>
          </w:rPr>
          <w:t xml:space="preserve">yang mana mengintansiasi sumber, target model dan </w:t>
        </w:r>
        <w:r w:rsidR="00827927">
          <w:rPr>
            <w:i/>
            <w:noProof/>
            <w:lang w:val="en-US"/>
          </w:rPr>
          <w:t xml:space="preserve">transformation engine </w:t>
        </w:r>
      </w:ins>
      <w:ins w:id="4655"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4656" w:author="arkat" w:date="2017-10-04T13:48:00Z"/>
          <w:noProof/>
          <w:lang w:val="en-US"/>
        </w:rPr>
      </w:pPr>
      <w:ins w:id="4657"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4658" w:author="arkat" w:date="2017-09-29T22:53:00Z"/>
          <w:noProof/>
          <w:lang w:val="en-US"/>
        </w:rPr>
        <w:pPrChange w:id="4659" w:author="arkat" w:date="2017-09-29T22:53:00Z">
          <w:pPr>
            <w:pStyle w:val="BodyTextFirstIndent"/>
          </w:pPr>
        </w:pPrChange>
      </w:pPr>
    </w:p>
    <w:p w14:paraId="6ED6FBBE" w14:textId="77777777" w:rsidR="001079D7" w:rsidRDefault="001079D7">
      <w:pPr>
        <w:pStyle w:val="BodyText"/>
        <w:spacing w:after="0"/>
        <w:rPr>
          <w:ins w:id="4660" w:author="arkat" w:date="2017-09-29T22:53:00Z"/>
          <w:noProof/>
          <w:lang w:val="en-US"/>
        </w:rPr>
        <w:pPrChange w:id="4661" w:author="arkat" w:date="2017-09-29T22:53:00Z">
          <w:pPr>
            <w:pStyle w:val="BodyTextFirstIndent"/>
          </w:pPr>
        </w:pPrChange>
      </w:pPr>
    </w:p>
    <w:p w14:paraId="699B0F79" w14:textId="2D512BED" w:rsidR="00050EA5" w:rsidRDefault="00351E08">
      <w:pPr>
        <w:pStyle w:val="BodyText"/>
        <w:spacing w:after="0"/>
        <w:ind w:firstLine="360"/>
        <w:rPr>
          <w:ins w:id="4662" w:author="arkat" w:date="2017-10-04T14:08:00Z"/>
          <w:noProof/>
          <w:lang w:val="en-US"/>
        </w:rPr>
        <w:pPrChange w:id="4663" w:author="arkat" w:date="2017-10-04T20:07:00Z">
          <w:pPr>
            <w:pStyle w:val="BodyTextFirstIndent"/>
          </w:pPr>
        </w:pPrChange>
      </w:pPr>
      <w:ins w:id="4664" w:author="arkat" w:date="2017-10-04T20:06:00Z">
        <w:r>
          <w:rPr>
            <w:noProof/>
            <w:lang w:val="en-US"/>
          </w:rPr>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4665" w:author="arkat" w:date="2017-10-04T20:06:00Z">
        <w:r w:rsidRPr="00351E08" w:rsidDel="00351E08">
          <w:rPr>
            <w:noProof/>
            <w:lang w:val="en-US"/>
          </w:rPr>
          <w:delText>(</w:delText>
        </w:r>
      </w:del>
      <w:r w:rsidRPr="00351E08">
        <w:rPr>
          <w:noProof/>
          <w:lang w:val="en-US"/>
        </w:rPr>
        <w:t>Biehl</w:t>
      </w:r>
      <w:del w:id="4666" w:author="arkat" w:date="2017-10-04T20:06:00Z">
        <w:r w:rsidRPr="00351E08" w:rsidDel="00351E08">
          <w:rPr>
            <w:noProof/>
            <w:lang w:val="en-US"/>
          </w:rPr>
          <w:delText>,</w:delText>
        </w:r>
      </w:del>
      <w:r w:rsidRPr="00351E08">
        <w:rPr>
          <w:noProof/>
          <w:lang w:val="en-US"/>
        </w:rPr>
        <w:t xml:space="preserve"> </w:t>
      </w:r>
      <w:ins w:id="4667" w:author="arkat" w:date="2017-10-04T20:06:00Z">
        <w:r>
          <w:rPr>
            <w:noProof/>
            <w:lang w:val="en-US"/>
          </w:rPr>
          <w:t>(</w:t>
        </w:r>
      </w:ins>
      <w:r w:rsidRPr="00351E08">
        <w:rPr>
          <w:noProof/>
          <w:lang w:val="en-US"/>
        </w:rPr>
        <w:t>2010)</w:t>
      </w:r>
      <w:ins w:id="4668" w:author="arkat" w:date="2017-10-04T20:06:00Z">
        <w:r>
          <w:rPr>
            <w:noProof/>
            <w:lang w:val="en-US"/>
          </w:rPr>
          <w:fldChar w:fldCharType="end"/>
        </w:r>
      </w:ins>
      <w:ins w:id="4669" w:author="arkat" w:date="2017-10-04T20:07:00Z">
        <w:r>
          <w:rPr>
            <w:noProof/>
            <w:lang w:val="en-US"/>
          </w:rPr>
          <w:t xml:space="preserve">, </w:t>
        </w:r>
      </w:ins>
      <w:ins w:id="4670" w:author="arkat" w:date="2017-10-04T14:08:00Z">
        <w:r>
          <w:rPr>
            <w:noProof/>
            <w:lang w:val="en-US"/>
          </w:rPr>
          <w:t>a</w:t>
        </w:r>
        <w:r w:rsidR="00050EA5">
          <w:rPr>
            <w:noProof/>
            <w:lang w:val="en-US"/>
          </w:rPr>
          <w:t>da beberapa pendekatan yang bisa digun</w:t>
        </w:r>
      </w:ins>
      <w:ins w:id="4671" w:author="arkat" w:date="2017-10-06T08:01:00Z">
        <w:r w:rsidR="008D650E">
          <w:rPr>
            <w:noProof/>
            <w:lang w:val="en-US"/>
          </w:rPr>
          <w:t>akan</w:t>
        </w:r>
      </w:ins>
      <w:ins w:id="4672" w:author="arkat" w:date="2017-10-04T14:08:00Z">
        <w:r w:rsidR="00050EA5">
          <w:rPr>
            <w:noProof/>
            <w:lang w:val="en-US"/>
          </w:rPr>
          <w:t xml:space="preserve"> untuk mel</w:t>
        </w:r>
        <w:r>
          <w:rPr>
            <w:noProof/>
            <w:lang w:val="en-US"/>
          </w:rPr>
          <w:t xml:space="preserve">akukan tranformasi model, </w:t>
        </w:r>
      </w:ins>
      <w:ins w:id="4673" w:author="arkat" w:date="2017-10-04T20:07:00Z">
        <w:r>
          <w:rPr>
            <w:noProof/>
            <w:lang w:val="en-US"/>
          </w:rPr>
          <w:t>yaitu:</w:t>
        </w:r>
      </w:ins>
    </w:p>
    <w:p w14:paraId="79FAEA56" w14:textId="1ADB51D7" w:rsidR="00050EA5" w:rsidRDefault="00351E08">
      <w:pPr>
        <w:pStyle w:val="Heading4"/>
        <w:ind w:left="360" w:hanging="360"/>
        <w:rPr>
          <w:ins w:id="4674" w:author="arkat" w:date="2017-10-04T14:14:00Z"/>
          <w:noProof/>
          <w:lang w:val="en-US"/>
        </w:rPr>
        <w:pPrChange w:id="4675" w:author="arkat" w:date="2017-10-04T14:09:00Z">
          <w:pPr>
            <w:pStyle w:val="BodyTextFirstIndent"/>
          </w:pPr>
        </w:pPrChange>
      </w:pPr>
      <w:ins w:id="4676" w:author="arkat" w:date="2017-10-04T14:09:00Z">
        <w:r>
          <w:rPr>
            <w:noProof/>
            <w:lang w:val="en-US"/>
          </w:rPr>
          <w:t xml:space="preserve">Direct Manipulation </w:t>
        </w:r>
      </w:ins>
    </w:p>
    <w:p w14:paraId="3AF3342C" w14:textId="76C25C6D" w:rsidR="00637074" w:rsidRDefault="00351E08">
      <w:pPr>
        <w:pStyle w:val="BodyText"/>
        <w:spacing w:after="0"/>
        <w:ind w:firstLine="450"/>
        <w:rPr>
          <w:ins w:id="4677" w:author="arkat" w:date="2017-10-04T14:22:00Z"/>
          <w:lang w:val="en-US"/>
        </w:rPr>
        <w:pPrChange w:id="4678" w:author="arkat" w:date="2017-10-04T14:22:00Z">
          <w:pPr/>
        </w:pPrChange>
      </w:pPr>
      <w:ins w:id="4679" w:author="arkat" w:date="2017-10-04T14:18:00Z">
        <w:r>
          <w:rPr>
            <w:lang w:val="en-US"/>
          </w:rPr>
          <w:t>T</w:t>
        </w:r>
        <w:r w:rsidR="00637074">
          <w:rPr>
            <w:lang w:val="en-US"/>
          </w:rPr>
          <w:t>ransformasi</w:t>
        </w:r>
      </w:ins>
      <w:ins w:id="4680" w:author="arkat" w:date="2017-10-04T20:12:00Z">
        <w:r>
          <w:rPr>
            <w:lang w:val="en-US"/>
          </w:rPr>
          <w:t xml:space="preserve"> model</w:t>
        </w:r>
      </w:ins>
      <w:ins w:id="4681" w:author="arkat" w:date="2017-10-04T14:18:00Z">
        <w:r w:rsidR="00637074">
          <w:rPr>
            <w:lang w:val="en-US"/>
          </w:rPr>
          <w:t xml:space="preserve"> dengan menggun</w:t>
        </w:r>
      </w:ins>
      <w:ins w:id="4682" w:author="arkat" w:date="2017-10-06T08:01:00Z">
        <w:r w:rsidR="008D650E">
          <w:rPr>
            <w:lang w:val="en-US"/>
          </w:rPr>
          <w:t>akan</w:t>
        </w:r>
      </w:ins>
      <w:ins w:id="4683" w:author="arkat" w:date="2017-10-04T14:18:00Z">
        <w:r w:rsidR="00637074">
          <w:rPr>
            <w:lang w:val="en-US"/>
          </w:rPr>
          <w:t xml:space="preserve"> </w:t>
        </w:r>
      </w:ins>
      <w:ins w:id="4684"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4685" w:author="arkat" w:date="2017-10-04T14:18:00Z">
        <w:r w:rsidR="00637074">
          <w:rPr>
            <w:i/>
            <w:lang w:val="en-US"/>
          </w:rPr>
          <w:t xml:space="preserve"> </w:t>
        </w:r>
        <w:r>
          <w:rPr>
            <w:lang w:val="en-US"/>
          </w:rPr>
          <w:t>terdiri dari bahasa pemrograman</w:t>
        </w:r>
        <w:r w:rsidR="00637074">
          <w:rPr>
            <w:lang w:val="en-US"/>
          </w:rPr>
          <w:t xml:space="preserve"> umum </w:t>
        </w:r>
      </w:ins>
      <w:ins w:id="4686" w:author="arkat" w:date="2017-10-04T20:13:00Z">
        <w:r>
          <w:rPr>
            <w:lang w:val="en-US"/>
          </w:rPr>
          <w:t>yang biasa digun</w:t>
        </w:r>
      </w:ins>
      <w:ins w:id="4687" w:author="arkat" w:date="2017-10-06T08:01:00Z">
        <w:r w:rsidR="008D650E">
          <w:rPr>
            <w:lang w:val="en-US"/>
          </w:rPr>
          <w:t>akan</w:t>
        </w:r>
      </w:ins>
      <w:ins w:id="4688" w:author="arkat" w:date="2017-10-04T20:13:00Z">
        <w:r>
          <w:rPr>
            <w:lang w:val="en-US"/>
          </w:rPr>
          <w:t xml:space="preserve"> </w:t>
        </w:r>
      </w:ins>
      <w:ins w:id="4689" w:author="arkat" w:date="2017-10-04T14:18:00Z">
        <w:r w:rsidR="00637074">
          <w:rPr>
            <w:lang w:val="en-US"/>
          </w:rPr>
          <w:t>dan sebuah API yang menyedi</w:t>
        </w:r>
      </w:ins>
      <w:ins w:id="4690" w:author="arkat" w:date="2017-10-06T08:01:00Z">
        <w:r w:rsidR="008D650E">
          <w:rPr>
            <w:lang w:val="en-US"/>
          </w:rPr>
          <w:t>akan</w:t>
        </w:r>
      </w:ins>
      <w:ins w:id="4691" w:author="arkat" w:date="2017-10-04T14:18:00Z">
        <w:r>
          <w:rPr>
            <w:lang w:val="en-US"/>
          </w:rPr>
          <w:t xml:space="preserve"> akses ke model dan meta</w:t>
        </w:r>
        <w:r w:rsidR="00637074">
          <w:rPr>
            <w:lang w:val="en-US"/>
          </w:rPr>
          <w:t xml:space="preserve">model. Contoh yang paling terkenal adalah </w:t>
        </w:r>
      </w:ins>
      <w:ins w:id="4692" w:author="arkat" w:date="2017-10-04T20:13:00Z">
        <w:r>
          <w:rPr>
            <w:lang w:val="en-US"/>
          </w:rPr>
          <w:t xml:space="preserve">bahasa pemrogaman </w:t>
        </w:r>
      </w:ins>
      <w:ins w:id="4693" w:author="arkat" w:date="2017-10-04T14:18:00Z">
        <w:r w:rsidR="00637074">
          <w:rPr>
            <w:lang w:val="en-US"/>
          </w:rPr>
          <w:t xml:space="preserve">Java yang berhubungan dengan </w:t>
        </w:r>
      </w:ins>
      <w:ins w:id="4694" w:author="arkat" w:date="2017-10-04T14:19:00Z">
        <w:r w:rsidR="00637074">
          <w:rPr>
            <w:i/>
            <w:lang w:val="en-US"/>
          </w:rPr>
          <w:t xml:space="preserve">Java Metadata Interface </w:t>
        </w:r>
        <w:r w:rsidR="00637074">
          <w:rPr>
            <w:lang w:val="en-US"/>
          </w:rPr>
          <w:t>(JMI), JMI menyedi</w:t>
        </w:r>
      </w:ins>
      <w:ins w:id="4695" w:author="arkat" w:date="2017-10-06T08:01:00Z">
        <w:r w:rsidR="008D650E">
          <w:rPr>
            <w:lang w:val="en-US"/>
          </w:rPr>
          <w:t>akan</w:t>
        </w:r>
      </w:ins>
      <w:ins w:id="4696" w:author="arkat" w:date="2017-10-04T14:19:00Z">
        <w:r w:rsidR="00637074">
          <w:rPr>
            <w:lang w:val="en-US"/>
          </w:rPr>
          <w:t xml:space="preserve"> sebuah insfrastruktur berbasis MOT untuk membuat, menyimpan, mengakses, menemukan dan </w:t>
        </w:r>
      </w:ins>
      <w:ins w:id="4697" w:author="arkat" w:date="2017-10-04T14:20:00Z">
        <w:r w:rsidR="00637074">
          <w:rPr>
            <w:lang w:val="en-US"/>
          </w:rPr>
          <w:t xml:space="preserve">melakukan pertukaran metadata </w:t>
        </w:r>
      </w:ins>
      <w:ins w:id="4698"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4699" w:author="arkat" w:date="2017-10-04T14:21:00Z">
        <w:r w:rsidR="00637074">
          <w:rPr>
            <w:lang w:val="en-US"/>
          </w:rPr>
          <w:fldChar w:fldCharType="end"/>
        </w:r>
      </w:ins>
      <w:ins w:id="4700" w:author="arkat" w:date="2017-10-04T14:20:00Z">
        <w:r w:rsidR="00637074">
          <w:rPr>
            <w:lang w:val="en-US"/>
          </w:rPr>
          <w:t xml:space="preserve">. </w:t>
        </w:r>
      </w:ins>
    </w:p>
    <w:p w14:paraId="0E197259" w14:textId="6706D781" w:rsidR="00637074" w:rsidRPr="009F2FD2" w:rsidRDefault="00050EA5">
      <w:pPr>
        <w:pStyle w:val="BodyText"/>
        <w:spacing w:after="0"/>
        <w:ind w:firstLine="450"/>
        <w:rPr>
          <w:ins w:id="4701" w:author="arkat" w:date="2017-10-04T14:22:00Z"/>
          <w:lang w:val="en-US"/>
        </w:rPr>
        <w:pPrChange w:id="4702" w:author="arkat" w:date="2017-10-04T14:22:00Z">
          <w:pPr/>
        </w:pPrChange>
      </w:pPr>
      <w:ins w:id="4703" w:author="arkat" w:date="2017-10-04T14:17:00Z">
        <w:r>
          <w:rPr>
            <w:i/>
            <w:lang w:val="en-US"/>
          </w:rPr>
          <w:t xml:space="preserve"> </w:t>
        </w:r>
      </w:ins>
      <w:ins w:id="4704" w:author="arkat" w:date="2017-10-04T14:22:00Z">
        <w:r w:rsidR="00351E08">
          <w:rPr>
            <w:lang w:val="en-US"/>
          </w:rPr>
          <w:t>Keunt</w:t>
        </w:r>
      </w:ins>
      <w:ins w:id="4705" w:author="arkat" w:date="2017-10-04T20:09:00Z">
        <w:r w:rsidR="00351E08">
          <w:rPr>
            <w:lang w:val="en-US"/>
          </w:rPr>
          <w:t>u</w:t>
        </w:r>
      </w:ins>
      <w:ins w:id="4706" w:author="arkat" w:date="2017-10-04T14:22:00Z">
        <w:r w:rsidR="00351E08">
          <w:rPr>
            <w:lang w:val="en-US"/>
          </w:rPr>
          <w:t xml:space="preserve">ngan </w:t>
        </w:r>
        <w:r w:rsidR="00637074" w:rsidRPr="00637074">
          <w:rPr>
            <w:lang w:val="en-US"/>
          </w:rPr>
          <w:t>menggun</w:t>
        </w:r>
      </w:ins>
      <w:ins w:id="4707" w:author="arkat" w:date="2017-10-06T08:01:00Z">
        <w:r w:rsidR="008D650E">
          <w:rPr>
            <w:lang w:val="en-US"/>
          </w:rPr>
          <w:t>akan</w:t>
        </w:r>
      </w:ins>
      <w:ins w:id="4708" w:author="arkat" w:date="2017-10-04T14:22:00Z">
        <w:r w:rsidR="00637074" w:rsidRPr="00637074">
          <w:rPr>
            <w:lang w:val="en-US"/>
          </w:rPr>
          <w:t xml:space="preserve"> pendekatan </w:t>
        </w:r>
        <w:r w:rsidR="00637074">
          <w:rPr>
            <w:i/>
            <w:lang w:val="en-US"/>
          </w:rPr>
          <w:t>Direct Manipulation</w:t>
        </w:r>
        <w:r w:rsidR="00A1764B">
          <w:rPr>
            <w:lang w:val="en-US"/>
          </w:rPr>
          <w:t>,</w:t>
        </w:r>
      </w:ins>
      <w:ins w:id="4709" w:author="arkat" w:date="2017-10-04T20:09:00Z">
        <w:r w:rsidR="00351E08">
          <w:rPr>
            <w:lang w:val="en-US"/>
          </w:rPr>
          <w:t xml:space="preserve"> </w:t>
        </w:r>
        <w:r w:rsidR="00351E08">
          <w:rPr>
            <w:i/>
            <w:lang w:val="en-US"/>
          </w:rPr>
          <w:t>Programmer</w:t>
        </w:r>
      </w:ins>
      <w:ins w:id="4710" w:author="arkat" w:date="2017-10-04T20:10:00Z">
        <w:r w:rsidR="00351E08">
          <w:rPr>
            <w:i/>
            <w:lang w:val="en-US"/>
          </w:rPr>
          <w:t xml:space="preserve"> </w:t>
        </w:r>
        <w:r w:rsidR="00351E08">
          <w:rPr>
            <w:lang w:val="en-US"/>
          </w:rPr>
          <w:t>tidak perlu mempelajari bahasa pemrogaman baru</w:t>
        </w:r>
      </w:ins>
      <w:ins w:id="4711" w:author="arkat" w:date="2017-10-04T14:38:00Z">
        <w:r w:rsidR="00A1764B">
          <w:rPr>
            <w:lang w:val="en-US"/>
          </w:rPr>
          <w:t xml:space="preserve">. </w:t>
        </w:r>
      </w:ins>
      <w:ins w:id="4712" w:author="arkat" w:date="2017-10-06T08:01:00Z">
        <w:r w:rsidR="008D650E">
          <w:rPr>
            <w:lang w:val="en-US"/>
          </w:rPr>
          <w:t>Akan</w:t>
        </w:r>
      </w:ins>
      <w:ins w:id="4713" w:author="arkat" w:date="2017-10-04T20:11:00Z">
        <w:r w:rsidR="00351E08">
          <w:rPr>
            <w:lang w:val="en-US"/>
          </w:rPr>
          <w:t xml:space="preserve"> tetapi, jika diimplemantasikan maka </w:t>
        </w:r>
      </w:ins>
      <w:ins w:id="4714" w:author="arkat" w:date="2017-10-06T08:01:00Z">
        <w:r w:rsidR="008D650E">
          <w:rPr>
            <w:lang w:val="en-US"/>
          </w:rPr>
          <w:t>akan</w:t>
        </w:r>
      </w:ins>
      <w:ins w:id="4715"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34A70A59" w14:textId="2AB53517" w:rsidR="00050EA5" w:rsidRPr="0021262F" w:rsidRDefault="00050EA5">
      <w:pPr>
        <w:pStyle w:val="BodyText"/>
        <w:spacing w:after="0"/>
        <w:ind w:firstLine="450"/>
        <w:rPr>
          <w:ins w:id="4716" w:author="arkat" w:date="2017-10-04T14:16:00Z"/>
          <w:lang w:val="en-US"/>
        </w:rPr>
        <w:pPrChange w:id="4717" w:author="arkat" w:date="2017-10-04T14:15:00Z">
          <w:pPr>
            <w:pStyle w:val="Paragraph"/>
            <w:jc w:val="both"/>
          </w:pPr>
        </w:pPrChange>
      </w:pPr>
    </w:p>
    <w:p w14:paraId="63BAB778" w14:textId="44CB91F0" w:rsidR="00050EA5" w:rsidRDefault="00050EA5">
      <w:pPr>
        <w:pStyle w:val="Heading4"/>
        <w:ind w:left="360" w:hanging="360"/>
        <w:rPr>
          <w:ins w:id="4718" w:author="arkat" w:date="2017-10-04T14:15:00Z"/>
          <w:noProof/>
          <w:lang w:val="en-US"/>
        </w:rPr>
        <w:pPrChange w:id="4719" w:author="arkat" w:date="2017-10-04T14:13:00Z">
          <w:pPr>
            <w:pStyle w:val="Heading3"/>
            <w:numPr>
              <w:numId w:val="138"/>
            </w:numPr>
            <w:jc w:val="both"/>
          </w:pPr>
        </w:pPrChange>
      </w:pPr>
      <w:ins w:id="4720" w:author="arkat" w:date="2017-10-04T14:11:00Z">
        <w:r w:rsidRPr="00050EA5">
          <w:rPr>
            <w:noProof/>
            <w:lang w:val="en-US"/>
            <w:rPrChange w:id="4721" w:author="arkat" w:date="2017-10-04T14:13:00Z">
              <w:rPr>
                <w:i/>
                <w:iCs/>
              </w:rPr>
            </w:rPrChange>
          </w:rPr>
          <w:t>Imper</w:t>
        </w:r>
        <w:r w:rsidR="00452EF7" w:rsidRPr="009F2FD2">
          <w:rPr>
            <w:noProof/>
            <w:lang w:val="en-US"/>
          </w:rPr>
          <w:t>ative</w:t>
        </w:r>
      </w:ins>
    </w:p>
    <w:p w14:paraId="16AEED7D" w14:textId="25F77E97" w:rsidR="00050EA5" w:rsidRPr="00050EA5" w:rsidRDefault="00351E08">
      <w:pPr>
        <w:pStyle w:val="BodyText"/>
        <w:spacing w:after="0"/>
        <w:ind w:firstLine="450"/>
        <w:rPr>
          <w:ins w:id="4722" w:author="arkat" w:date="2017-10-04T14:11:00Z"/>
          <w:lang w:val="en-US"/>
          <w:rPrChange w:id="4723" w:author="arkat" w:date="2017-10-04T14:15:00Z">
            <w:rPr>
              <w:ins w:id="4724" w:author="arkat" w:date="2017-10-04T14:11:00Z"/>
            </w:rPr>
          </w:rPrChange>
        </w:rPr>
        <w:pPrChange w:id="4725" w:author="arkat" w:date="2017-10-04T20:21:00Z">
          <w:pPr>
            <w:pStyle w:val="Heading3"/>
            <w:numPr>
              <w:numId w:val="138"/>
            </w:numPr>
            <w:jc w:val="both"/>
          </w:pPr>
        </w:pPrChange>
      </w:pPr>
      <w:ins w:id="4726" w:author="arkat" w:date="2017-10-04T14:40:00Z">
        <w:r>
          <w:rPr>
            <w:lang w:val="en-US"/>
          </w:rPr>
          <w:t>T</w:t>
        </w:r>
        <w:r w:rsidR="00A1764B">
          <w:rPr>
            <w:lang w:val="en-US"/>
          </w:rPr>
          <w:t xml:space="preserve">ransformasi </w:t>
        </w:r>
      </w:ins>
      <w:ins w:id="4727" w:author="arkat" w:date="2017-10-04T20:22:00Z">
        <w:r w:rsidR="00452EF7">
          <w:rPr>
            <w:lang w:val="en-US"/>
          </w:rPr>
          <w:t xml:space="preserve">model </w:t>
        </w:r>
      </w:ins>
      <w:ins w:id="4728" w:author="arkat" w:date="2017-10-04T14:40:00Z">
        <w:r w:rsidR="00A1764B">
          <w:rPr>
            <w:lang w:val="en-US"/>
          </w:rPr>
          <w:t xml:space="preserve">dengan pendekatan </w:t>
        </w:r>
      </w:ins>
      <w:ins w:id="4729" w:author="arkat" w:date="2017-10-04T14:15:00Z">
        <w:r w:rsidR="00A1764B" w:rsidRPr="0021262F">
          <w:rPr>
            <w:i/>
            <w:lang w:val="en-US"/>
          </w:rPr>
          <w:t>i</w:t>
        </w:r>
        <w:r w:rsidR="00A1764B" w:rsidRPr="00A1764B">
          <w:rPr>
            <w:i/>
            <w:lang w:val="en-US"/>
            <w:rPrChange w:id="4730" w:author="arkat" w:date="2017-10-04T14:40:00Z">
              <w:rPr>
                <w:lang w:val="en-US"/>
              </w:rPr>
            </w:rPrChange>
          </w:rPr>
          <w:t>mperative</w:t>
        </w:r>
        <w:r w:rsidR="00A1764B" w:rsidRPr="0021262F">
          <w:rPr>
            <w:lang w:val="en-US"/>
          </w:rPr>
          <w:t xml:space="preserve"> (juga disebut dengan pendekatan</w:t>
        </w:r>
        <w:r w:rsidR="00050EA5" w:rsidRPr="00050EA5">
          <w:rPr>
            <w:lang w:val="en-US"/>
            <w:rPrChange w:id="4731" w:author="arkat" w:date="2017-10-04T14:15:00Z">
              <w:rPr/>
            </w:rPrChange>
          </w:rPr>
          <w:t xml:space="preserve"> </w:t>
        </w:r>
        <w:r w:rsidR="00050EA5" w:rsidRPr="00A1764B">
          <w:rPr>
            <w:i/>
            <w:lang w:val="en-US"/>
            <w:rPrChange w:id="4732" w:author="arkat" w:date="2017-10-04T14:40:00Z">
              <w:rPr/>
            </w:rPrChange>
          </w:rPr>
          <w:t>operational</w:t>
        </w:r>
      </w:ins>
      <w:ins w:id="4733" w:author="arkat" w:date="2017-10-04T14:40:00Z">
        <w:r w:rsidR="00A1764B" w:rsidRPr="00A1764B">
          <w:rPr>
            <w:i/>
            <w:lang w:val="en-US"/>
            <w:rPrChange w:id="4734" w:author="arkat" w:date="2017-10-04T14:40:00Z">
              <w:rPr>
                <w:lang w:val="en-US"/>
              </w:rPr>
            </w:rPrChange>
          </w:rPr>
          <w:t xml:space="preserve"> </w:t>
        </w:r>
      </w:ins>
      <w:ins w:id="4735" w:author="arkat" w:date="2017-10-04T20:15:00Z">
        <w:r w:rsidR="00452EF7">
          <w:rPr>
            <w:lang w:val="en-US"/>
          </w:rPr>
          <w:t xml:space="preserve">atau </w:t>
        </w:r>
        <w:r w:rsidR="00452EF7">
          <w:rPr>
            <w:i/>
            <w:lang w:val="en-US"/>
          </w:rPr>
          <w:t xml:space="preserve">constructive </w:t>
        </w:r>
      </w:ins>
      <w:ins w:id="4736" w:author="arkat" w:date="2017-10-04T14:15:00Z">
        <w:r w:rsidR="00050EA5" w:rsidRPr="00050EA5">
          <w:rPr>
            <w:lang w:val="en-US"/>
            <w:rPrChange w:id="4737" w:author="arkat" w:date="2017-10-04T14:15:00Z">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738" w:author="arkat" w:date="2017-10-04T14:15:00Z">
        <w:r w:rsidR="00050EA5" w:rsidRPr="00050EA5">
          <w:rPr>
            <w:lang w:val="en-US"/>
            <w:rPrChange w:id="4739" w:author="arkat" w:date="2017-10-04T14:15:00Z">
              <w:rPr/>
            </w:rPrChange>
          </w:rPr>
          <w:fldChar w:fldCharType="separate"/>
        </w:r>
      </w:ins>
      <w:r w:rsidR="00637074" w:rsidRPr="00637074">
        <w:rPr>
          <w:noProof/>
          <w:lang w:val="en-US"/>
        </w:rPr>
        <w:t>(Czarnecki &amp; Helsen, 2006)</w:t>
      </w:r>
      <w:ins w:id="4740" w:author="arkat" w:date="2017-10-04T14:15:00Z">
        <w:r w:rsidR="00050EA5" w:rsidRPr="00050EA5">
          <w:rPr>
            <w:lang w:val="en-US"/>
            <w:rPrChange w:id="4741" w:author="arkat" w:date="2017-10-04T14:15:00Z">
              <w:rPr/>
            </w:rPrChange>
          </w:rPr>
          <w:fldChar w:fldCharType="end"/>
        </w:r>
        <w:r w:rsidR="00050EA5" w:rsidRPr="00050EA5">
          <w:rPr>
            <w:lang w:val="en-US"/>
            <w:rPrChange w:id="4742" w:author="arkat" w:date="2017-10-04T14:15:00Z">
              <w:rPr/>
            </w:rPrChange>
          </w:rPr>
          <w:t xml:space="preserve">) </w:t>
        </w:r>
      </w:ins>
      <w:ins w:id="4743" w:author="arkat" w:date="2017-10-04T14:41:00Z">
        <w:r w:rsidR="00A1764B">
          <w:rPr>
            <w:lang w:val="en-US"/>
          </w:rPr>
          <w:t>memilik</w:t>
        </w:r>
      </w:ins>
      <w:ins w:id="4744" w:author="arkat" w:date="2017-10-04T20:14:00Z">
        <w:r>
          <w:rPr>
            <w:lang w:val="en-US"/>
          </w:rPr>
          <w:t>i</w:t>
        </w:r>
      </w:ins>
      <w:ins w:id="4745" w:author="arkat" w:date="2017-10-04T14:41:00Z">
        <w:r>
          <w:rPr>
            <w:lang w:val="en-US"/>
          </w:rPr>
          <w:t xml:space="preserve"> paradigma yang sama dengan </w:t>
        </w:r>
      </w:ins>
      <w:ins w:id="4746" w:author="arkat" w:date="2017-10-04T20:14:00Z">
        <w:r>
          <w:rPr>
            <w:lang w:val="en-US"/>
          </w:rPr>
          <w:t xml:space="preserve">paradigma </w:t>
        </w:r>
      </w:ins>
      <w:ins w:id="4747" w:author="arkat" w:date="2017-10-04T14:41:00Z">
        <w:r w:rsidR="00A1764B">
          <w:rPr>
            <w:lang w:val="en-US"/>
          </w:rPr>
          <w:t>bahasa pemrogaman</w:t>
        </w:r>
      </w:ins>
      <w:ins w:id="4748" w:author="arkat" w:date="2017-10-04T20:14:00Z">
        <w:r w:rsidR="00452EF7">
          <w:rPr>
            <w:lang w:val="en-US"/>
          </w:rPr>
          <w:t xml:space="preserve"> umum seperti Java/C++</w:t>
        </w:r>
      </w:ins>
      <w:ins w:id="4749" w:author="arkat" w:date="2017-10-04T14:41:00Z">
        <w:r w:rsidR="00A1764B">
          <w:rPr>
            <w:lang w:val="en-US"/>
          </w:rPr>
          <w:t xml:space="preserve">. Dari sudut pandang transformasi, pendekatan </w:t>
        </w:r>
        <w:r w:rsidR="00A1764B" w:rsidRPr="00452EF7">
          <w:rPr>
            <w:i/>
            <w:lang w:val="en-US"/>
            <w:rPrChange w:id="4750" w:author="arkat" w:date="2017-10-04T20:20:00Z">
              <w:rPr>
                <w:lang w:val="en-US"/>
              </w:rPr>
            </w:rPrChange>
          </w:rPr>
          <w:t>imperative</w:t>
        </w:r>
        <w:r w:rsidR="00A1764B">
          <w:rPr>
            <w:lang w:val="en-US"/>
          </w:rPr>
          <w:t xml:space="preserve"> </w:t>
        </w:r>
      </w:ins>
      <w:ins w:id="4751" w:author="arkat" w:date="2017-10-04T20:20:00Z">
        <w:r w:rsidR="00452EF7">
          <w:rPr>
            <w:lang w:val="en-US"/>
          </w:rPr>
          <w:t xml:space="preserve">hamper </w:t>
        </w:r>
      </w:ins>
      <w:ins w:id="4752" w:author="arkat" w:date="2017-10-04T14:41:00Z">
        <w:r w:rsidR="00A1764B">
          <w:rPr>
            <w:lang w:val="en-US"/>
          </w:rPr>
          <w:t xml:space="preserve">sama dengan pendekatan </w:t>
        </w:r>
      </w:ins>
      <w:ins w:id="4753" w:author="arkat" w:date="2017-10-04T14:42:00Z">
        <w:r w:rsidR="00A1764B">
          <w:rPr>
            <w:i/>
            <w:lang w:val="en-US"/>
          </w:rPr>
          <w:t xml:space="preserve">direct manipulation. </w:t>
        </w:r>
      </w:ins>
      <w:ins w:id="4754" w:author="arkat" w:date="2017-10-04T14:43:00Z">
        <w:r w:rsidR="00A1764B">
          <w:rPr>
            <w:lang w:val="en-US"/>
          </w:rPr>
          <w:t>Namun pendekatan ini</w:t>
        </w:r>
      </w:ins>
      <w:ins w:id="4755" w:author="arkat" w:date="2017-10-04T20:20:00Z">
        <w:r w:rsidR="00452EF7">
          <w:rPr>
            <w:lang w:val="en-US"/>
          </w:rPr>
          <w:t xml:space="preserve"> </w:t>
        </w:r>
      </w:ins>
      <w:ins w:id="4756" w:author="arkat" w:date="2017-10-04T14:43:00Z">
        <w:r w:rsidR="00452EF7">
          <w:rPr>
            <w:lang w:val="en-US"/>
          </w:rPr>
          <w:t>menduku</w:t>
        </w:r>
        <w:r w:rsidR="00A1764B">
          <w:rPr>
            <w:lang w:val="en-US"/>
          </w:rPr>
          <w:t>n</w:t>
        </w:r>
      </w:ins>
      <w:ins w:id="4757" w:author="arkat" w:date="2017-10-04T20:20:00Z">
        <w:r w:rsidR="00452EF7">
          <w:rPr>
            <w:lang w:val="en-US"/>
          </w:rPr>
          <w:t>g</w:t>
        </w:r>
      </w:ins>
      <w:ins w:id="4758" w:author="arkat" w:date="2017-10-04T14:43:00Z">
        <w:r w:rsidR="00A1764B">
          <w:rPr>
            <w:lang w:val="en-US"/>
          </w:rPr>
          <w:t xml:space="preserve"> transformasi model tanpa harus memanfaatkan API eksternal. Aliran </w:t>
        </w:r>
      </w:ins>
      <w:ins w:id="4759" w:author="arkat" w:date="2017-10-04T14:44:00Z">
        <w:r w:rsidR="00A1764B">
          <w:rPr>
            <w:lang w:val="en-US"/>
          </w:rPr>
          <w:t>control</w:t>
        </w:r>
      </w:ins>
      <w:ins w:id="4760" w:author="arkat" w:date="2017-10-04T14:43:00Z">
        <w:r w:rsidR="00A1764B">
          <w:rPr>
            <w:lang w:val="en-US"/>
          </w:rPr>
          <w:t xml:space="preserve"> </w:t>
        </w:r>
      </w:ins>
      <w:ins w:id="4761" w:author="arkat" w:date="2017-10-04T14:44:00Z">
        <w:r w:rsidR="00A1764B">
          <w:rPr>
            <w:lang w:val="en-US"/>
          </w:rPr>
          <w:t>yang terdefinisi dengan baik, yang berarti bahwa semua statement di kode transformasi di eksekusi se</w:t>
        </w:r>
      </w:ins>
      <w:ins w:id="4762" w:author="arkat" w:date="2017-10-06T08:01:00Z">
        <w:r w:rsidR="008D650E">
          <w:rPr>
            <w:lang w:val="en-US"/>
          </w:rPr>
          <w:t>cara</w:t>
        </w:r>
      </w:ins>
      <w:ins w:id="4763" w:author="arkat" w:date="2017-10-04T14:44:00Z">
        <w:r w:rsidR="00A1764B">
          <w:rPr>
            <w:lang w:val="en-US"/>
          </w:rPr>
          <w:t xml:space="preserve"> berurutan. Teknik model transformasi dengan pendekatan </w:t>
        </w:r>
      </w:ins>
      <w:ins w:id="4764" w:author="arkat" w:date="2017-10-04T14:45:00Z">
        <w:r w:rsidR="00A1764B">
          <w:rPr>
            <w:i/>
            <w:lang w:val="en-US"/>
          </w:rPr>
          <w:t xml:space="preserve">imperative </w:t>
        </w:r>
        <w:r w:rsidR="00A1764B">
          <w:rPr>
            <w:lang w:val="en-US"/>
          </w:rPr>
          <w:t xml:space="preserve">berfokus pada bagaimana transformasi </w:t>
        </w:r>
      </w:ins>
      <w:ins w:id="4765" w:author="arkat" w:date="2017-10-04T20:21:00Z">
        <w:r w:rsidR="00452EF7">
          <w:rPr>
            <w:lang w:val="en-US"/>
          </w:rPr>
          <w:t xml:space="preserve">seharusnya </w:t>
        </w:r>
      </w:ins>
      <w:ins w:id="4766" w:author="arkat" w:date="2017-10-04T14:45:00Z">
        <w:r w:rsidR="00452EF7">
          <w:rPr>
            <w:lang w:val="en-US"/>
          </w:rPr>
          <w:t>di ekseskusi</w:t>
        </w:r>
        <w:r w:rsidR="00A1764B">
          <w:rPr>
            <w:lang w:val="en-US"/>
          </w:rPr>
          <w:t xml:space="preserve"> </w:t>
        </w:r>
      </w:ins>
      <w:ins w:id="4767" w:author="arkat" w:date="2017-10-04T14:15:00Z">
        <w:r w:rsidR="00050EA5" w:rsidRPr="00050EA5">
          <w:rPr>
            <w:lang w:val="en-US"/>
            <w:rPrChange w:id="4768" w:author="arkat" w:date="2017-10-04T14:15:00Z">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4769" w:author="arkat" w:date="2017-10-04T14:15:00Z">
        <w:r w:rsidR="00050EA5" w:rsidRPr="00050EA5">
          <w:rPr>
            <w:lang w:val="en-US"/>
            <w:rPrChange w:id="4770" w:author="arkat" w:date="2017-10-04T14:15:00Z">
              <w:rPr/>
            </w:rPrChange>
          </w:rPr>
          <w:fldChar w:fldCharType="separate"/>
        </w:r>
      </w:ins>
      <w:r w:rsidR="00637074" w:rsidRPr="00637074">
        <w:rPr>
          <w:noProof/>
          <w:lang w:val="en-US"/>
        </w:rPr>
        <w:t>(Mens &amp; Gorp, 2006)</w:t>
      </w:r>
      <w:ins w:id="4771" w:author="arkat" w:date="2017-10-04T14:15:00Z">
        <w:r w:rsidR="00050EA5" w:rsidRPr="00050EA5">
          <w:rPr>
            <w:lang w:val="en-US"/>
            <w:rPrChange w:id="4772" w:author="arkat" w:date="2017-10-04T14:15:00Z">
              <w:rPr/>
            </w:rPrChange>
          </w:rPr>
          <w:fldChar w:fldCharType="end"/>
        </w:r>
        <w:r w:rsidR="00452EF7" w:rsidRPr="009F2FD2">
          <w:rPr>
            <w:lang w:val="en-US"/>
          </w:rPr>
          <w:t>.</w:t>
        </w:r>
      </w:ins>
    </w:p>
    <w:p w14:paraId="440191C2" w14:textId="0093F4C7" w:rsidR="00050EA5" w:rsidRDefault="00050EA5">
      <w:pPr>
        <w:pStyle w:val="Heading4"/>
        <w:ind w:left="360" w:hanging="360"/>
        <w:rPr>
          <w:ins w:id="4773" w:author="arkat" w:date="2017-10-04T14:15:00Z"/>
          <w:noProof/>
          <w:lang w:val="en-US"/>
        </w:rPr>
        <w:pPrChange w:id="4774" w:author="arkat" w:date="2017-10-04T14:14:00Z">
          <w:pPr>
            <w:pStyle w:val="Heading3"/>
            <w:jc w:val="both"/>
          </w:pPr>
        </w:pPrChange>
      </w:pPr>
      <w:ins w:id="4775" w:author="arkat" w:date="2017-10-04T14:12:00Z">
        <w:r w:rsidRPr="00050EA5">
          <w:rPr>
            <w:noProof/>
            <w:lang w:val="en-US"/>
            <w:rPrChange w:id="4776" w:author="arkat" w:date="2017-10-04T14:14:00Z">
              <w:rPr>
                <w:i/>
                <w:iCs/>
              </w:rPr>
            </w:rPrChange>
          </w:rPr>
          <w:t>Declarative</w:t>
        </w:r>
      </w:ins>
    </w:p>
    <w:p w14:paraId="40E15383" w14:textId="43AA07E8" w:rsidR="00050EA5" w:rsidRPr="00452EF7" w:rsidRDefault="00DC3D0E">
      <w:pPr>
        <w:pStyle w:val="BodyText"/>
        <w:spacing w:after="0"/>
        <w:ind w:firstLine="450"/>
        <w:rPr>
          <w:ins w:id="4777" w:author="arkat" w:date="2017-10-04T14:15:00Z"/>
          <w:lang w:val="en-US"/>
          <w:rPrChange w:id="4778" w:author="arkat" w:date="2017-10-04T20:22:00Z">
            <w:rPr>
              <w:ins w:id="4779" w:author="arkat" w:date="2017-10-04T14:15:00Z"/>
            </w:rPr>
          </w:rPrChange>
        </w:rPr>
        <w:pPrChange w:id="4780" w:author="arkat" w:date="2017-10-04T20:22:00Z">
          <w:pPr>
            <w:pStyle w:val="Paragraph"/>
            <w:jc w:val="both"/>
          </w:pPr>
        </w:pPrChange>
      </w:pPr>
      <w:ins w:id="4781" w:author="arkat" w:date="2017-10-04T14:54:00Z">
        <w:r w:rsidRPr="009F2FD2">
          <w:rPr>
            <w:lang w:val="en-US"/>
          </w:rPr>
          <w:t>T</w:t>
        </w:r>
        <w:r w:rsidR="009F5709" w:rsidRPr="00452EF7">
          <w:rPr>
            <w:lang w:val="en-US"/>
            <w:rPrChange w:id="4782" w:author="arkat" w:date="2017-10-04T20:22:00Z">
              <w:rPr/>
            </w:rPrChange>
          </w:rPr>
          <w:t>ransformasi</w:t>
        </w:r>
      </w:ins>
      <w:ins w:id="4783" w:author="arkat" w:date="2017-10-04T20:57:00Z">
        <w:r>
          <w:rPr>
            <w:lang w:val="en-US"/>
          </w:rPr>
          <w:t xml:space="preserve"> model</w:t>
        </w:r>
      </w:ins>
      <w:ins w:id="4784" w:author="arkat" w:date="2017-10-04T14:54:00Z">
        <w:r w:rsidR="009F5709" w:rsidRPr="00452EF7">
          <w:rPr>
            <w:lang w:val="en-US"/>
            <w:rPrChange w:id="4785" w:author="arkat" w:date="2017-10-04T20:22:00Z">
              <w:rPr/>
            </w:rPrChange>
          </w:rPr>
          <w:t xml:space="preserve"> dengan pendekatan </w:t>
        </w:r>
      </w:ins>
      <w:ins w:id="4786" w:author="arkat" w:date="2017-10-04T14:15:00Z">
        <w:r w:rsidR="00452EF7" w:rsidRPr="00452EF7">
          <w:rPr>
            <w:i/>
            <w:lang w:val="en-US"/>
            <w:rPrChange w:id="4787" w:author="arkat" w:date="2017-10-04T20:22:00Z">
              <w:rPr>
                <w:lang w:val="en-US"/>
              </w:rPr>
            </w:rPrChange>
          </w:rPr>
          <w:t>d</w:t>
        </w:r>
        <w:r w:rsidR="00050EA5" w:rsidRPr="00452EF7">
          <w:rPr>
            <w:i/>
            <w:lang w:val="en-US"/>
            <w:rPrChange w:id="4788" w:author="arkat" w:date="2017-10-04T20:22:00Z">
              <w:rPr/>
            </w:rPrChange>
          </w:rPr>
          <w:t>eclarative</w:t>
        </w:r>
        <w:r w:rsidR="00050EA5" w:rsidRPr="00452EF7">
          <w:rPr>
            <w:lang w:val="en-US"/>
            <w:rPrChange w:id="4789" w:author="arkat" w:date="2017-10-04T20:22:00Z">
              <w:rPr/>
            </w:rPrChange>
          </w:rPr>
          <w:t xml:space="preserve"> (</w:t>
        </w:r>
      </w:ins>
      <w:ins w:id="4790" w:author="arkat" w:date="2017-10-04T14:54:00Z">
        <w:r w:rsidR="009F5709" w:rsidRPr="00452EF7">
          <w:rPr>
            <w:lang w:val="en-US"/>
            <w:rPrChange w:id="4791" w:author="arkat" w:date="2017-10-04T20:22:00Z">
              <w:rPr/>
            </w:rPrChange>
          </w:rPr>
          <w:t xml:space="preserve">juga disebut dengan pendekatan </w:t>
        </w:r>
      </w:ins>
      <w:ins w:id="4792" w:author="arkat" w:date="2017-10-04T14:15:00Z">
        <w:r w:rsidR="00050EA5" w:rsidRPr="00452EF7">
          <w:rPr>
            <w:i/>
            <w:lang w:val="en-US"/>
            <w:rPrChange w:id="4793" w:author="arkat" w:date="2017-10-04T20:22:00Z">
              <w:rPr/>
            </w:rPrChange>
          </w:rPr>
          <w:t>relational</w:t>
        </w:r>
        <w:r w:rsidR="00050EA5" w:rsidRPr="00452EF7">
          <w:rPr>
            <w:lang w:val="en-US"/>
            <w:rPrChange w:id="4794" w:author="arkat" w:date="2017-10-04T20:22:00Z">
              <w:rPr/>
            </w:rPrChange>
          </w:rPr>
          <w:t xml:space="preserve"> </w:t>
        </w:r>
        <w:r w:rsidR="00050EA5" w:rsidRPr="00452EF7">
          <w:rPr>
            <w:lang w:val="en-US"/>
            <w:rPrChange w:id="4795" w:author="arkat" w:date="2017-10-04T20:22:00Z">
              <w:rPr/>
            </w:rPrChange>
          </w:rPr>
          <w:fldChar w:fldCharType="begin" w:fldLock="1"/>
        </w:r>
      </w:ins>
      <w:r w:rsidR="008936A1" w:rsidRPr="00452EF7">
        <w:rPr>
          <w:lang w:val="en-US"/>
          <w:rPrChange w:id="4796"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797" w:author="arkat" w:date="2017-10-04T14:15:00Z">
        <w:r w:rsidR="00050EA5" w:rsidRPr="00452EF7">
          <w:rPr>
            <w:lang w:val="en-US"/>
            <w:rPrChange w:id="4798" w:author="arkat" w:date="2017-10-04T20:22:00Z">
              <w:rPr/>
            </w:rPrChange>
          </w:rPr>
          <w:fldChar w:fldCharType="separate"/>
        </w:r>
      </w:ins>
      <w:r w:rsidR="00637074" w:rsidRPr="00452EF7">
        <w:rPr>
          <w:noProof/>
          <w:lang w:val="en-US"/>
          <w:rPrChange w:id="4799" w:author="arkat" w:date="2017-10-04T20:22:00Z">
            <w:rPr>
              <w:noProof/>
            </w:rPr>
          </w:rPrChange>
        </w:rPr>
        <w:t>(Czarnecki &amp; Helsen, 2006)</w:t>
      </w:r>
      <w:ins w:id="4800" w:author="arkat" w:date="2017-10-04T14:15:00Z">
        <w:r w:rsidR="00050EA5" w:rsidRPr="00452EF7">
          <w:rPr>
            <w:lang w:val="en-US"/>
            <w:rPrChange w:id="4801" w:author="arkat" w:date="2017-10-04T20:22:00Z">
              <w:rPr/>
            </w:rPrChange>
          </w:rPr>
          <w:fldChar w:fldCharType="end"/>
        </w:r>
        <w:r w:rsidR="00050EA5" w:rsidRPr="00452EF7">
          <w:rPr>
            <w:lang w:val="en-US"/>
            <w:rPrChange w:id="4802" w:author="arkat" w:date="2017-10-04T20:22:00Z">
              <w:rPr/>
            </w:rPrChange>
          </w:rPr>
          <w:t>)</w:t>
        </w:r>
      </w:ins>
      <w:ins w:id="4803" w:author="arkat" w:date="2017-10-04T14:55:00Z">
        <w:r w:rsidR="009F5709" w:rsidRPr="00452EF7">
          <w:rPr>
            <w:lang w:val="en-US"/>
            <w:rPrChange w:id="4804" w:author="arkat" w:date="2017-10-04T20:22:00Z">
              <w:rPr/>
            </w:rPrChange>
          </w:rPr>
          <w:t xml:space="preserve"> berfokus pada tran</w:t>
        </w:r>
        <w:r w:rsidR="00452EF7" w:rsidRPr="009F2FD2">
          <w:rPr>
            <w:lang w:val="en-US"/>
          </w:rPr>
          <w:t xml:space="preserve">sformasi yang </w:t>
        </w:r>
      </w:ins>
      <w:ins w:id="4805" w:author="arkat" w:date="2017-10-06T08:01:00Z">
        <w:r w:rsidR="008D650E">
          <w:rPr>
            <w:lang w:val="en-US"/>
          </w:rPr>
          <w:t>akan</w:t>
        </w:r>
      </w:ins>
      <w:ins w:id="4806" w:author="arkat" w:date="2017-10-04T14:55:00Z">
        <w:r w:rsidR="00452EF7" w:rsidRPr="009F2FD2">
          <w:rPr>
            <w:lang w:val="en-US"/>
          </w:rPr>
          <w:t xml:space="preserve"> diselesaikan</w:t>
        </w:r>
      </w:ins>
      <w:ins w:id="4807" w:author="arkat" w:date="2017-10-04T14:15:00Z">
        <w:r w:rsidR="00050EA5" w:rsidRPr="00452EF7">
          <w:rPr>
            <w:lang w:val="en-US"/>
            <w:rPrChange w:id="4808" w:author="arkat" w:date="2017-10-04T20:22:00Z">
              <w:rPr/>
            </w:rPrChange>
          </w:rPr>
          <w:fldChar w:fldCharType="begin" w:fldLock="1"/>
        </w:r>
      </w:ins>
      <w:r w:rsidR="008936A1" w:rsidRPr="00452EF7">
        <w:rPr>
          <w:lang w:val="en-US"/>
          <w:rPrChange w:id="4809" w:author="arkat" w:date="2017-10-04T20:22: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4810" w:author="arkat" w:date="2017-10-04T14:15:00Z">
        <w:r w:rsidR="00050EA5" w:rsidRPr="00452EF7">
          <w:rPr>
            <w:lang w:val="en-US"/>
            <w:rPrChange w:id="4811" w:author="arkat" w:date="2017-10-04T20:22:00Z">
              <w:rPr/>
            </w:rPrChange>
          </w:rPr>
          <w:fldChar w:fldCharType="separate"/>
        </w:r>
      </w:ins>
      <w:r w:rsidR="00637074" w:rsidRPr="00452EF7">
        <w:rPr>
          <w:noProof/>
          <w:lang w:val="en-US"/>
          <w:rPrChange w:id="4812" w:author="arkat" w:date="2017-10-04T20:22:00Z">
            <w:rPr>
              <w:noProof/>
            </w:rPr>
          </w:rPrChange>
        </w:rPr>
        <w:t>(Mens &amp; Gorp, 2006)</w:t>
      </w:r>
      <w:ins w:id="4813" w:author="arkat" w:date="2017-10-04T14:15:00Z">
        <w:r w:rsidR="00050EA5" w:rsidRPr="00452EF7">
          <w:rPr>
            <w:lang w:val="en-US"/>
            <w:rPrChange w:id="4814" w:author="arkat" w:date="2017-10-04T20:22:00Z">
              <w:rPr/>
            </w:rPrChange>
          </w:rPr>
          <w:fldChar w:fldCharType="end"/>
        </w:r>
        <w:r w:rsidR="00050EA5" w:rsidRPr="00452EF7">
          <w:rPr>
            <w:lang w:val="en-US"/>
            <w:rPrChange w:id="4815" w:author="arkat" w:date="2017-10-04T20:22:00Z">
              <w:rPr/>
            </w:rPrChange>
          </w:rPr>
          <w:t xml:space="preserve">. </w:t>
        </w:r>
      </w:ins>
      <w:ins w:id="4816" w:author="arkat" w:date="2017-10-04T20:23:00Z">
        <w:r w:rsidR="00452EF7">
          <w:rPr>
            <w:lang w:val="en-US"/>
          </w:rPr>
          <w:t xml:space="preserve">Pengembang menentukan bagaimana elemen di model sumber dan </w:t>
        </w:r>
      </w:ins>
      <w:ins w:id="4817" w:author="arkat" w:date="2017-10-04T20:24:00Z">
        <w:r w:rsidR="00452EF7">
          <w:rPr>
            <w:lang w:val="en-US"/>
          </w:rPr>
          <w:t xml:space="preserve">model </w:t>
        </w:r>
      </w:ins>
      <w:ins w:id="4818" w:author="arkat" w:date="2017-10-04T20:23:00Z">
        <w:r w:rsidR="00452EF7">
          <w:rPr>
            <w:lang w:val="en-US"/>
          </w:rPr>
          <w:t>target</w:t>
        </w:r>
      </w:ins>
      <w:ins w:id="4819" w:author="arkat" w:date="2017-10-04T20:24:00Z">
        <w:r w:rsidR="00452EF7">
          <w:rPr>
            <w:lang w:val="en-US"/>
          </w:rPr>
          <w:t xml:space="preserve"> berhubungan satu dengan yang lainya. </w:t>
        </w:r>
      </w:ins>
      <w:ins w:id="4820" w:author="arkat" w:date="2017-10-04T20:23:00Z">
        <w:r w:rsidR="00452EF7">
          <w:rPr>
            <w:lang w:val="en-US"/>
          </w:rPr>
          <w:t xml:space="preserve"> </w:t>
        </w:r>
      </w:ins>
      <w:ins w:id="4821" w:author="arkat" w:date="2017-10-04T20:24:00Z">
        <w:r w:rsidR="00452EF7">
          <w:rPr>
            <w:lang w:val="en-US"/>
          </w:rPr>
          <w:t>Untuk tujuan ini, konstrain</w:t>
        </w:r>
      </w:ins>
      <w:ins w:id="4822" w:author="arkat" w:date="2017-10-04T20:25:00Z">
        <w:r w:rsidR="00452EF7">
          <w:rPr>
            <w:lang w:val="en-US"/>
          </w:rPr>
          <w:t>, misalnya di OCL dapat dispesifikasikan</w:t>
        </w:r>
      </w:ins>
      <w:ins w:id="4823" w:author="arkat" w:date="2017-10-04T20:24:00Z">
        <w:r w:rsidR="00452EF7">
          <w:rPr>
            <w:lang w:val="en-US"/>
          </w:rPr>
          <w:t xml:space="preserve"> </w:t>
        </w:r>
      </w:ins>
      <w:ins w:id="4824" w:author="arkat" w:date="2017-10-04T14:15:00Z">
        <w:r w:rsidR="00050EA5" w:rsidRPr="00452EF7">
          <w:rPr>
            <w:lang w:val="en-US"/>
            <w:rPrChange w:id="4825" w:author="arkat" w:date="2017-10-04T20:22:00Z">
              <w:rPr/>
            </w:rPrChange>
          </w:rPr>
          <w:fldChar w:fldCharType="begin" w:fldLock="1"/>
        </w:r>
      </w:ins>
      <w:r w:rsidR="008936A1" w:rsidRPr="00452EF7">
        <w:rPr>
          <w:lang w:val="en-US"/>
          <w:rPrChange w:id="4826"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827" w:author="arkat" w:date="2017-10-04T14:15:00Z">
        <w:r w:rsidR="00050EA5" w:rsidRPr="00452EF7">
          <w:rPr>
            <w:lang w:val="en-US"/>
            <w:rPrChange w:id="4828" w:author="arkat" w:date="2017-10-04T20:22:00Z">
              <w:rPr/>
            </w:rPrChange>
          </w:rPr>
          <w:fldChar w:fldCharType="separate"/>
        </w:r>
      </w:ins>
      <w:r w:rsidR="00637074" w:rsidRPr="00452EF7">
        <w:rPr>
          <w:noProof/>
          <w:lang w:val="en-US"/>
          <w:rPrChange w:id="4829" w:author="arkat" w:date="2017-10-04T20:22:00Z">
            <w:rPr>
              <w:noProof/>
            </w:rPr>
          </w:rPrChange>
        </w:rPr>
        <w:t>(Czarnecki &amp; Helsen, 2006)</w:t>
      </w:r>
      <w:ins w:id="4830" w:author="arkat" w:date="2017-10-04T14:15:00Z">
        <w:r w:rsidR="00050EA5" w:rsidRPr="00452EF7">
          <w:rPr>
            <w:lang w:val="en-US"/>
            <w:rPrChange w:id="4831" w:author="arkat" w:date="2017-10-04T20:22:00Z">
              <w:rPr/>
            </w:rPrChange>
          </w:rPr>
          <w:fldChar w:fldCharType="end"/>
        </w:r>
        <w:r w:rsidR="00050EA5" w:rsidRPr="00452EF7">
          <w:rPr>
            <w:lang w:val="en-US"/>
            <w:rPrChange w:id="4832" w:author="arkat" w:date="2017-10-04T20:22:00Z">
              <w:rPr/>
            </w:rPrChange>
          </w:rPr>
          <w:t xml:space="preserve">. </w:t>
        </w:r>
      </w:ins>
      <w:ins w:id="4833" w:author="arkat" w:date="2017-10-04T20:25:00Z">
        <w:r w:rsidR="00452EF7">
          <w:rPr>
            <w:lang w:val="en-US"/>
          </w:rPr>
          <w:t xml:space="preserve">Berbeda dengan pendekatan </w:t>
        </w:r>
        <w:r w:rsidR="00452EF7">
          <w:rPr>
            <w:i/>
            <w:lang w:val="en-US"/>
          </w:rPr>
          <w:t>imperative</w:t>
        </w:r>
        <w:r w:rsidR="004E1C85">
          <w:rPr>
            <w:i/>
            <w:lang w:val="en-US"/>
          </w:rPr>
          <w:t xml:space="preserve">, </w:t>
        </w:r>
      </w:ins>
      <w:ins w:id="4834" w:author="arkat" w:date="2017-10-04T20:26:00Z">
        <w:r w:rsidR="004E1C85">
          <w:rPr>
            <w:i/>
            <w:lang w:val="en-US"/>
          </w:rPr>
          <w:t xml:space="preserve">control floe </w:t>
        </w:r>
        <w:r w:rsidR="004E1C85">
          <w:rPr>
            <w:lang w:val="en-US"/>
          </w:rPr>
          <w:t>dan aturan tidak ekplisit</w:t>
        </w:r>
      </w:ins>
      <w:ins w:id="4835" w:author="arkat" w:date="2017-10-04T14:15:00Z">
        <w:r w:rsidR="00050EA5" w:rsidRPr="00452EF7">
          <w:rPr>
            <w:lang w:val="en-US"/>
            <w:rPrChange w:id="4836" w:author="arkat" w:date="2017-10-04T20:22:00Z">
              <w:rPr/>
            </w:rPrChange>
          </w:rPr>
          <w:t xml:space="preserve">. </w:t>
        </w:r>
      </w:ins>
      <w:ins w:id="4837" w:author="arkat" w:date="2017-10-04T20:47:00Z">
        <w:r>
          <w:rPr>
            <w:lang w:val="en-US"/>
          </w:rPr>
          <w:t>Oleh karena itu, detail prosedur transformasi disembunyikan yang mana menghasilkan jumlah baris kode yang lebih sedikit</w:t>
        </w:r>
      </w:ins>
      <w:ins w:id="4838" w:author="arkat" w:date="2017-10-04T14:15:00Z">
        <w:r w:rsidR="00050EA5" w:rsidRPr="00452EF7">
          <w:rPr>
            <w:lang w:val="en-US"/>
            <w:rPrChange w:id="4839" w:author="arkat" w:date="2017-10-04T20:22:00Z">
              <w:rPr/>
            </w:rPrChange>
          </w:rPr>
          <w:t>.</w:t>
        </w:r>
      </w:ins>
      <w:ins w:id="4840" w:author="arkat" w:date="2017-10-04T20:50:00Z">
        <w:r>
          <w:rPr>
            <w:lang w:val="en-US"/>
          </w:rPr>
          <w:t xml:space="preserve"> Teknik ini se</w:t>
        </w:r>
      </w:ins>
      <w:ins w:id="4841" w:author="arkat" w:date="2017-10-06T08:01:00Z">
        <w:r w:rsidR="008D650E">
          <w:rPr>
            <w:lang w:val="en-US"/>
          </w:rPr>
          <w:t>cara</w:t>
        </w:r>
      </w:ins>
      <w:ins w:id="4842" w:author="arkat" w:date="2017-10-04T20:50:00Z">
        <w:r>
          <w:rPr>
            <w:lang w:val="en-US"/>
          </w:rPr>
          <w:t xml:space="preserve"> khusus bisa digun</w:t>
        </w:r>
      </w:ins>
      <w:ins w:id="4843" w:author="arkat" w:date="2017-10-06T08:01:00Z">
        <w:r w:rsidR="008D650E">
          <w:rPr>
            <w:lang w:val="en-US"/>
          </w:rPr>
          <w:t>akan</w:t>
        </w:r>
      </w:ins>
      <w:ins w:id="4844" w:author="arkat" w:date="2017-10-04T20:50:00Z">
        <w:r>
          <w:rPr>
            <w:lang w:val="en-US"/>
          </w:rPr>
          <w:t xml:space="preserve"> untuk masalah transformasi yang sederhana yang mana lebih cepat dan mudah untuk mengimplementasikanya jika dibandingkan dengan pendekatan </w:t>
        </w:r>
      </w:ins>
      <w:ins w:id="4845" w:author="arkat" w:date="2017-10-04T20:51:00Z">
        <w:r>
          <w:rPr>
            <w:i/>
            <w:lang w:val="en-US"/>
          </w:rPr>
          <w:t>imperative.</w:t>
        </w:r>
      </w:ins>
      <w:ins w:id="4846" w:author="arkat" w:date="2017-10-04T14:15:00Z">
        <w:r w:rsidR="00050EA5" w:rsidRPr="00452EF7">
          <w:rPr>
            <w:lang w:val="en-US"/>
            <w:rPrChange w:id="4847" w:author="arkat" w:date="2017-10-04T20:22:00Z">
              <w:rPr/>
            </w:rPrChange>
          </w:rPr>
          <w:t xml:space="preserve"> </w:t>
        </w:r>
      </w:ins>
    </w:p>
    <w:p w14:paraId="31DFE6C2" w14:textId="77777777" w:rsidR="00050EA5" w:rsidRPr="00050EA5" w:rsidRDefault="00050EA5">
      <w:pPr>
        <w:rPr>
          <w:ins w:id="4848" w:author="arkat" w:date="2017-10-04T14:12:00Z"/>
          <w:lang w:val="en-US"/>
          <w:rPrChange w:id="4849" w:author="arkat" w:date="2017-10-04T14:15:00Z">
            <w:rPr>
              <w:ins w:id="4850" w:author="arkat" w:date="2017-10-04T14:12:00Z"/>
            </w:rPr>
          </w:rPrChange>
        </w:rPr>
        <w:pPrChange w:id="4851" w:author="arkat" w:date="2017-10-04T14:15:00Z">
          <w:pPr>
            <w:pStyle w:val="Heading3"/>
            <w:jc w:val="both"/>
          </w:pPr>
        </w:pPrChange>
      </w:pPr>
    </w:p>
    <w:p w14:paraId="6F921F5C" w14:textId="07706791" w:rsidR="00050EA5" w:rsidRDefault="00050EA5">
      <w:pPr>
        <w:pStyle w:val="Heading4"/>
        <w:ind w:left="360" w:hanging="360"/>
        <w:rPr>
          <w:ins w:id="4852" w:author="arkat" w:date="2017-10-04T14:15:00Z"/>
          <w:noProof/>
          <w:lang w:val="en-US"/>
        </w:rPr>
        <w:pPrChange w:id="4853" w:author="arkat" w:date="2017-10-04T14:14:00Z">
          <w:pPr>
            <w:pStyle w:val="Heading3"/>
            <w:jc w:val="both"/>
          </w:pPr>
        </w:pPrChange>
      </w:pPr>
      <w:ins w:id="4854" w:author="arkat" w:date="2017-10-04T14:12:00Z">
        <w:r w:rsidRPr="00050EA5">
          <w:rPr>
            <w:noProof/>
            <w:lang w:val="en-US"/>
            <w:rPrChange w:id="4855" w:author="arkat" w:date="2017-10-04T14:14:00Z">
              <w:rPr>
                <w:i/>
                <w:iCs/>
              </w:rPr>
            </w:rPrChange>
          </w:rPr>
          <w:lastRenderedPageBreak/>
          <w:t xml:space="preserve">Hybrid </w:t>
        </w:r>
      </w:ins>
      <w:ins w:id="4856" w:author="arkat" w:date="2017-10-04T14:14:00Z">
        <w:r>
          <w:rPr>
            <w:noProof/>
            <w:lang w:val="en-US"/>
          </w:rPr>
          <w:t xml:space="preserve">Transformation </w:t>
        </w:r>
      </w:ins>
    </w:p>
    <w:p w14:paraId="021D9376" w14:textId="5F400BF1" w:rsidR="00050EA5" w:rsidRPr="00DC3D0E" w:rsidRDefault="00DC3D0E">
      <w:pPr>
        <w:pStyle w:val="Paragraph"/>
        <w:spacing w:line="240" w:lineRule="auto"/>
        <w:ind w:firstLine="360"/>
        <w:jc w:val="both"/>
        <w:rPr>
          <w:ins w:id="4857" w:author="arkat" w:date="2017-10-04T14:12:00Z"/>
          <w:rFonts w:asciiTheme="majorHAnsi" w:hAnsiTheme="majorHAnsi" w:cstheme="majorHAnsi"/>
          <w:rPrChange w:id="4858" w:author="arkat" w:date="2017-10-04T20:57:00Z">
            <w:rPr>
              <w:ins w:id="4859" w:author="arkat" w:date="2017-10-04T14:12:00Z"/>
            </w:rPr>
          </w:rPrChange>
        </w:rPr>
        <w:pPrChange w:id="4860" w:author="arkat" w:date="2017-10-04T20:57:00Z">
          <w:pPr>
            <w:pStyle w:val="Heading3"/>
            <w:jc w:val="both"/>
          </w:pPr>
        </w:pPrChange>
      </w:pPr>
      <w:ins w:id="4861" w:author="arkat" w:date="2017-10-04T20:52:00Z">
        <w:r w:rsidRPr="00DC3D0E">
          <w:rPr>
            <w:rFonts w:asciiTheme="majorHAnsi" w:hAnsiTheme="majorHAnsi" w:cstheme="majorHAnsi"/>
            <w:rPrChange w:id="4862" w:author="arkat" w:date="2017-10-04T20:57:00Z">
              <w:rPr/>
            </w:rPrChange>
          </w:rPr>
          <w:t xml:space="preserve">Pendekatan </w:t>
        </w:r>
        <w:r w:rsidRPr="00DC3D0E">
          <w:rPr>
            <w:rFonts w:asciiTheme="majorHAnsi" w:hAnsiTheme="majorHAnsi" w:cstheme="majorHAnsi"/>
            <w:i/>
            <w:rPrChange w:id="4863" w:author="arkat" w:date="2017-10-04T20:57:00Z">
              <w:rPr>
                <w:i/>
              </w:rPr>
            </w:rPrChange>
          </w:rPr>
          <w:t xml:space="preserve">hyvrid </w:t>
        </w:r>
        <w:r w:rsidRPr="00DC3D0E">
          <w:rPr>
            <w:rFonts w:asciiTheme="majorHAnsi" w:hAnsiTheme="majorHAnsi" w:cstheme="majorHAnsi"/>
            <w:rPrChange w:id="4864" w:author="arkat" w:date="2017-10-04T20:57:00Z">
              <w:rPr/>
            </w:rPrChange>
          </w:rPr>
          <w:t xml:space="preserve">adalah gabungan dari konsep pendekatan </w:t>
        </w:r>
        <w:r w:rsidRPr="00DC3D0E">
          <w:rPr>
            <w:rFonts w:asciiTheme="majorHAnsi" w:hAnsiTheme="majorHAnsi" w:cstheme="majorHAnsi"/>
            <w:i/>
            <w:rPrChange w:id="4865" w:author="arkat" w:date="2017-10-04T20:57:00Z">
              <w:rPr>
                <w:i/>
              </w:rPr>
            </w:rPrChange>
          </w:rPr>
          <w:t xml:space="preserve">imperative </w:t>
        </w:r>
        <w:r w:rsidRPr="00DC3D0E">
          <w:rPr>
            <w:rFonts w:asciiTheme="majorHAnsi" w:hAnsiTheme="majorHAnsi" w:cstheme="majorHAnsi"/>
            <w:rPrChange w:id="4866" w:author="arkat" w:date="2017-10-04T20:57:00Z">
              <w:rPr/>
            </w:rPrChange>
          </w:rPr>
          <w:t xml:space="preserve">dan </w:t>
        </w:r>
        <w:r w:rsidRPr="00DC3D0E">
          <w:rPr>
            <w:rFonts w:asciiTheme="majorHAnsi" w:hAnsiTheme="majorHAnsi" w:cstheme="majorHAnsi"/>
            <w:i/>
            <w:rPrChange w:id="4867" w:author="arkat" w:date="2017-10-04T20:57:00Z">
              <w:rPr>
                <w:i/>
              </w:rPr>
            </w:rPrChange>
          </w:rPr>
          <w:t xml:space="preserve">declarative. </w:t>
        </w:r>
      </w:ins>
      <w:ins w:id="4868" w:author="arkat" w:date="2017-10-04T20:53:00Z">
        <w:r w:rsidRPr="00DC3D0E">
          <w:rPr>
            <w:rFonts w:asciiTheme="majorHAnsi" w:hAnsiTheme="majorHAnsi" w:cstheme="majorHAnsi"/>
            <w:rPrChange w:id="4869" w:author="arkat" w:date="2017-10-04T20:57:00Z">
              <w:rPr/>
            </w:rPrChange>
          </w:rPr>
          <w:t xml:space="preserve">Pendekatan </w:t>
        </w:r>
        <w:r w:rsidRPr="00DC3D0E">
          <w:rPr>
            <w:rFonts w:asciiTheme="majorHAnsi" w:hAnsiTheme="majorHAnsi" w:cstheme="majorHAnsi"/>
            <w:i/>
            <w:rPrChange w:id="4870" w:author="arkat" w:date="2017-10-04T20:57:00Z">
              <w:rPr>
                <w:i/>
              </w:rPr>
            </w:rPrChange>
          </w:rPr>
          <w:t xml:space="preserve">imperative </w:t>
        </w:r>
        <w:r w:rsidRPr="00DC3D0E">
          <w:rPr>
            <w:rFonts w:asciiTheme="majorHAnsi" w:hAnsiTheme="majorHAnsi" w:cstheme="majorHAnsi"/>
            <w:rPrChange w:id="4871" w:author="arkat" w:date="2017-10-04T20:57:00Z">
              <w:rPr/>
            </w:rPrChange>
          </w:rPr>
          <w:t xml:space="preserve">sangat handal </w:t>
        </w:r>
      </w:ins>
      <w:ins w:id="4872" w:author="arkat" w:date="2017-10-06T08:01:00Z">
        <w:r w:rsidR="008D650E">
          <w:rPr>
            <w:rFonts w:asciiTheme="majorHAnsi" w:hAnsiTheme="majorHAnsi" w:cstheme="majorHAnsi"/>
          </w:rPr>
          <w:t>akan</w:t>
        </w:r>
      </w:ins>
      <w:ins w:id="4873" w:author="arkat" w:date="2017-10-04T20:53:00Z">
        <w:r w:rsidRPr="00DC3D0E">
          <w:rPr>
            <w:rFonts w:asciiTheme="majorHAnsi" w:hAnsiTheme="majorHAnsi" w:cstheme="majorHAnsi"/>
            <w:rPrChange w:id="4874" w:author="arkat" w:date="2017-10-04T20:57:00Z">
              <w:rPr/>
            </w:rPrChange>
          </w:rPr>
          <w:t xml:space="preserve"> tetapi sangat boros dan susah untuk dipahami. </w:t>
        </w:r>
      </w:ins>
      <w:ins w:id="4875" w:author="arkat" w:date="2017-10-04T20:54:00Z">
        <w:r w:rsidRPr="00DC3D0E">
          <w:rPr>
            <w:rFonts w:asciiTheme="majorHAnsi" w:hAnsiTheme="majorHAnsi" w:cstheme="majorHAnsi"/>
            <w:rPrChange w:id="4876" w:author="arkat" w:date="2017-10-04T20:57:00Z">
              <w:rPr/>
            </w:rPrChange>
          </w:rPr>
          <w:t xml:space="preserve">Dilain sisi, </w:t>
        </w:r>
      </w:ins>
      <w:ins w:id="4877" w:author="arkat" w:date="2017-10-04T20:53:00Z">
        <w:r w:rsidRPr="00DC3D0E">
          <w:rPr>
            <w:rFonts w:asciiTheme="majorHAnsi" w:hAnsiTheme="majorHAnsi" w:cstheme="majorHAnsi"/>
            <w:rPrChange w:id="4878" w:author="arkat" w:date="2017-10-04T20:57:00Z">
              <w:rPr/>
            </w:rPrChange>
          </w:rPr>
          <w:t xml:space="preserve">Pendekatan </w:t>
        </w:r>
      </w:ins>
      <w:ins w:id="4879" w:author="arkat" w:date="2017-10-04T20:54:00Z">
        <w:r w:rsidRPr="00DC3D0E">
          <w:rPr>
            <w:rFonts w:asciiTheme="majorHAnsi" w:hAnsiTheme="majorHAnsi" w:cstheme="majorHAnsi"/>
            <w:i/>
            <w:rPrChange w:id="4880" w:author="arkat" w:date="2017-10-04T20:57:00Z">
              <w:rPr>
                <w:i/>
              </w:rPr>
            </w:rPrChange>
          </w:rPr>
          <w:t xml:space="preserve">declarative </w:t>
        </w:r>
        <w:r w:rsidRPr="00DC3D0E">
          <w:rPr>
            <w:rFonts w:asciiTheme="majorHAnsi" w:hAnsiTheme="majorHAnsi" w:cstheme="majorHAnsi"/>
            <w:rPrChange w:id="4881" w:author="arkat" w:date="2017-10-04T20:57:00Z">
              <w:rPr/>
            </w:rPrChange>
          </w:rPr>
          <w:t>tidak cocok digun</w:t>
        </w:r>
      </w:ins>
      <w:ins w:id="4882" w:author="arkat" w:date="2017-10-06T08:01:00Z">
        <w:r w:rsidR="008D650E">
          <w:rPr>
            <w:rFonts w:asciiTheme="majorHAnsi" w:hAnsiTheme="majorHAnsi" w:cstheme="majorHAnsi"/>
          </w:rPr>
          <w:t>akan</w:t>
        </w:r>
      </w:ins>
      <w:ins w:id="4883" w:author="arkat" w:date="2017-10-04T20:54:00Z">
        <w:r w:rsidRPr="00DC3D0E">
          <w:rPr>
            <w:rFonts w:asciiTheme="majorHAnsi" w:hAnsiTheme="majorHAnsi" w:cstheme="majorHAnsi"/>
            <w:rPrChange w:id="4884" w:author="arkat" w:date="2017-10-04T20:57:00Z">
              <w:rPr/>
            </w:rPrChange>
          </w:rPr>
          <w:t xml:space="preserve"> untuk masalah transformasi yang komplek. </w:t>
        </w:r>
      </w:ins>
      <w:ins w:id="4885" w:author="arkat" w:date="2017-10-04T20:55:00Z">
        <w:r w:rsidRPr="00DC3D0E">
          <w:rPr>
            <w:rFonts w:asciiTheme="majorHAnsi" w:hAnsiTheme="majorHAnsi" w:cstheme="majorHAnsi"/>
            <w:rPrChange w:id="4886" w:author="arkat" w:date="2017-10-04T20:57:00Z">
              <w:rPr/>
            </w:rPrChange>
          </w:rPr>
          <w:t xml:space="preserve"> Oleh karena itu ada penggabungan konsep pendekatan </w:t>
        </w:r>
      </w:ins>
      <w:ins w:id="4887" w:author="arkat" w:date="2017-10-04T20:56:00Z">
        <w:r w:rsidRPr="00DC3D0E">
          <w:rPr>
            <w:rFonts w:asciiTheme="majorHAnsi" w:hAnsiTheme="majorHAnsi" w:cstheme="majorHAnsi"/>
            <w:i/>
            <w:rPrChange w:id="4888" w:author="arkat" w:date="2017-10-04T20:57:00Z">
              <w:rPr>
                <w:i/>
              </w:rPr>
            </w:rPrChange>
          </w:rPr>
          <w:t xml:space="preserve">declarative </w:t>
        </w:r>
        <w:r w:rsidRPr="00DC3D0E">
          <w:rPr>
            <w:rFonts w:asciiTheme="majorHAnsi" w:hAnsiTheme="majorHAnsi" w:cstheme="majorHAnsi"/>
            <w:rPrChange w:id="4889" w:author="arkat" w:date="2017-10-04T20:57:00Z">
              <w:rPr/>
            </w:rPrChange>
          </w:rPr>
          <w:t xml:space="preserve">dan </w:t>
        </w:r>
        <w:r w:rsidRPr="00DC3D0E">
          <w:rPr>
            <w:rFonts w:asciiTheme="majorHAnsi" w:hAnsiTheme="majorHAnsi" w:cstheme="majorHAnsi"/>
            <w:i/>
            <w:rPrChange w:id="4890" w:author="arkat" w:date="2017-10-04T20:57:00Z">
              <w:rPr>
                <w:i/>
              </w:rPr>
            </w:rPrChange>
          </w:rPr>
          <w:t xml:space="preserve">imperative </w:t>
        </w:r>
        <w:r w:rsidRPr="00DC3D0E">
          <w:rPr>
            <w:rFonts w:asciiTheme="majorHAnsi" w:hAnsiTheme="majorHAnsi" w:cstheme="majorHAnsi"/>
            <w:rPrChange w:id="4891" w:author="arkat" w:date="2017-10-04T20:57:00Z">
              <w:rPr/>
            </w:rPrChange>
          </w:rPr>
          <w:t>dengan mengambil keuntungan dari pendekatan tersebut dan mengurangi kelemahanya.</w:t>
        </w:r>
      </w:ins>
    </w:p>
    <w:p w14:paraId="29B2BF4C" w14:textId="1C39887E" w:rsidR="00AA2AD5" w:rsidRPr="00AA2AD5" w:rsidRDefault="00050EA5">
      <w:pPr>
        <w:pStyle w:val="Heading4"/>
        <w:ind w:left="360" w:hanging="360"/>
        <w:rPr>
          <w:ins w:id="4892" w:author="arkat" w:date="2017-10-04T20:58:00Z"/>
          <w:noProof/>
          <w:lang w:val="en-US"/>
          <w:rPrChange w:id="4893" w:author="arkat" w:date="2017-10-04T20:58:00Z">
            <w:rPr>
              <w:ins w:id="4894" w:author="arkat" w:date="2017-10-04T20:58:00Z"/>
            </w:rPr>
          </w:rPrChange>
        </w:rPr>
        <w:pPrChange w:id="4895" w:author="arkat" w:date="2017-10-04T20:58:00Z">
          <w:pPr>
            <w:pStyle w:val="Paragraph"/>
            <w:jc w:val="both"/>
          </w:pPr>
        </w:pPrChange>
      </w:pPr>
      <w:ins w:id="4896" w:author="arkat" w:date="2017-10-04T14:12:00Z">
        <w:r w:rsidRPr="00050EA5">
          <w:rPr>
            <w:noProof/>
            <w:lang w:val="en-US"/>
            <w:rPrChange w:id="4897" w:author="arkat" w:date="2017-10-04T14:14:00Z">
              <w:rPr>
                <w:i/>
                <w:iCs/>
              </w:rPr>
            </w:rPrChange>
          </w:rPr>
          <w:t xml:space="preserve">Graph </w:t>
        </w:r>
      </w:ins>
      <w:ins w:id="4898" w:author="arkat" w:date="2017-10-04T14:14:00Z">
        <w:r>
          <w:rPr>
            <w:noProof/>
            <w:lang w:val="en-US"/>
          </w:rPr>
          <w:t>Transformation</w:t>
        </w:r>
      </w:ins>
    </w:p>
    <w:p w14:paraId="189D5985" w14:textId="0A0DA870" w:rsidR="00050EA5" w:rsidRPr="00AA2AD5" w:rsidRDefault="00AA2AD5">
      <w:pPr>
        <w:pStyle w:val="Paragraph"/>
        <w:spacing w:line="240" w:lineRule="auto"/>
        <w:ind w:firstLine="360"/>
        <w:jc w:val="both"/>
        <w:rPr>
          <w:ins w:id="4899" w:author="arkat" w:date="2017-10-04T14:16:00Z"/>
          <w:rFonts w:asciiTheme="majorHAnsi" w:hAnsiTheme="majorHAnsi" w:cstheme="majorHAnsi"/>
          <w:rPrChange w:id="4900" w:author="arkat" w:date="2017-10-04T20:58:00Z">
            <w:rPr>
              <w:ins w:id="4901" w:author="arkat" w:date="2017-10-04T14:16:00Z"/>
            </w:rPr>
          </w:rPrChange>
        </w:rPr>
        <w:pPrChange w:id="4902" w:author="arkat" w:date="2017-10-04T20:58:00Z">
          <w:pPr>
            <w:pStyle w:val="Paragraph"/>
            <w:jc w:val="both"/>
          </w:pPr>
        </w:pPrChange>
      </w:pPr>
      <w:ins w:id="4903" w:author="arkat" w:date="2017-10-04T20:58:00Z">
        <w:r>
          <w:rPr>
            <w:rFonts w:asciiTheme="majorHAnsi" w:hAnsiTheme="majorHAnsi" w:cstheme="majorHAnsi"/>
          </w:rPr>
          <w:t>Transformasi model dengan menggun</w:t>
        </w:r>
      </w:ins>
      <w:ins w:id="4904" w:author="arkat" w:date="2017-10-06T08:01:00Z">
        <w:r w:rsidR="008D650E">
          <w:rPr>
            <w:rFonts w:asciiTheme="majorHAnsi" w:hAnsiTheme="majorHAnsi" w:cstheme="majorHAnsi"/>
          </w:rPr>
          <w:t>akan</w:t>
        </w:r>
      </w:ins>
      <w:ins w:id="4905" w:author="arkat" w:date="2017-10-04T20:58:00Z">
        <w:r>
          <w:rPr>
            <w:rFonts w:asciiTheme="majorHAnsi" w:hAnsiTheme="majorHAnsi" w:cstheme="majorHAnsi"/>
          </w:rPr>
          <w:t xml:space="preserve"> pendekatan </w:t>
        </w:r>
        <w:r>
          <w:rPr>
            <w:rFonts w:asciiTheme="majorHAnsi" w:hAnsiTheme="majorHAnsi" w:cstheme="majorHAnsi"/>
            <w:i/>
          </w:rPr>
          <w:t xml:space="preserve">graph </w:t>
        </w:r>
      </w:ins>
      <w:ins w:id="4906" w:author="arkat" w:date="2017-10-04T20:59:00Z">
        <w:r>
          <w:rPr>
            <w:rFonts w:asciiTheme="majorHAnsi" w:hAnsiTheme="majorHAnsi" w:cstheme="majorHAnsi"/>
          </w:rPr>
          <w:t xml:space="preserve">menginterpretasikan model dari sudut pandang teori graph. Elemen model dan hubunganya dianggap </w:t>
        </w:r>
      </w:ins>
      <w:ins w:id="4907"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4908"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4909" w:author="arkat" w:date="2017-10-04T14:16:00Z">
        <w:r w:rsidRPr="009F2FD2">
          <w:rPr>
            <w:rFonts w:asciiTheme="majorHAnsi" w:hAnsiTheme="majorHAnsi" w:cstheme="majorHAnsi"/>
            <w:i/>
          </w:rPr>
          <w:t>g</w:t>
        </w:r>
        <w:r w:rsidR="00050EA5" w:rsidRPr="00AA2AD5">
          <w:rPr>
            <w:rFonts w:asciiTheme="majorHAnsi" w:hAnsiTheme="majorHAnsi" w:cstheme="majorHAnsi"/>
            <w:i/>
            <w:rPrChange w:id="4910" w:author="arkat" w:date="2017-10-04T21:00:00Z">
              <w:rPr/>
            </w:rPrChange>
          </w:rPr>
          <w:t>raph</w:t>
        </w:r>
        <w:r w:rsidR="00050EA5" w:rsidRPr="00AA2AD5">
          <w:rPr>
            <w:rFonts w:asciiTheme="majorHAnsi" w:hAnsiTheme="majorHAnsi" w:cstheme="majorHAnsi"/>
            <w:rPrChange w:id="4911"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4912" w:author="arkat" w:date="2017-10-04T20:58:00Z">
              <w:rPr/>
            </w:rPrChange>
          </w:rPr>
          <w:t xml:space="preserve"> </w:t>
        </w:r>
        <w:r w:rsidR="00050EA5" w:rsidRPr="00AA2AD5">
          <w:rPr>
            <w:rFonts w:asciiTheme="majorHAnsi" w:hAnsiTheme="majorHAnsi" w:cstheme="majorHAnsi"/>
            <w:i/>
            <w:rPrChange w:id="4913"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4914" w:author="arkat" w:date="2017-10-04T21:01:00Z">
              <w:rPr/>
            </w:rPrChange>
          </w:rPr>
          <w:t>right hand side</w:t>
        </w:r>
        <w:r w:rsidR="00050EA5" w:rsidRPr="00AA2AD5">
          <w:rPr>
            <w:rFonts w:asciiTheme="majorHAnsi" w:hAnsiTheme="majorHAnsi" w:cstheme="majorHAnsi"/>
            <w:rPrChange w:id="4915" w:author="arkat" w:date="2017-10-04T20:58:00Z">
              <w:rPr/>
            </w:rPrChange>
          </w:rPr>
          <w:t xml:space="preserve">, </w:t>
        </w:r>
      </w:ins>
      <w:ins w:id="4916" w:author="arkat" w:date="2017-10-04T21:01:00Z">
        <w:r>
          <w:rPr>
            <w:rFonts w:asciiTheme="majorHAnsi" w:hAnsiTheme="majorHAnsi" w:cstheme="majorHAnsi"/>
          </w:rPr>
          <w:t xml:space="preserve">yang mana menghubungkan antara </w:t>
        </w:r>
      </w:ins>
      <w:ins w:id="4917" w:author="arkat" w:date="2017-10-04T21:02:00Z">
        <w:r w:rsidRPr="00AA2AD5">
          <w:rPr>
            <w:rFonts w:asciiTheme="majorHAnsi" w:hAnsiTheme="majorHAnsi" w:cstheme="majorHAnsi"/>
            <w:rPrChange w:id="4918" w:author="arkat" w:date="2017-10-04T21:02:00Z">
              <w:rPr>
                <w:lang w:val="en-US"/>
              </w:rPr>
            </w:rPrChange>
          </w:rPr>
          <w:t>model</w:t>
        </w:r>
        <w:r>
          <w:rPr>
            <w:lang w:val="en-US"/>
          </w:rPr>
          <w:t xml:space="preserve"> </w:t>
        </w:r>
        <w:r w:rsidRPr="00AA2AD5">
          <w:rPr>
            <w:rFonts w:asciiTheme="majorHAnsi" w:hAnsiTheme="majorHAnsi" w:cstheme="majorHAnsi"/>
            <w:lang w:val="en-US"/>
            <w:rPrChange w:id="4919" w:author="arkat" w:date="2017-10-04T21:02:00Z">
              <w:rPr>
                <w:lang w:val="en-US"/>
              </w:rPr>
            </w:rPrChange>
          </w:rPr>
          <w:t>sumber dan model target</w:t>
        </w:r>
        <w:r>
          <w:rPr>
            <w:lang w:val="en-US"/>
          </w:rPr>
          <w:t xml:space="preserve"> </w:t>
        </w:r>
      </w:ins>
      <w:ins w:id="4920" w:author="arkat" w:date="2017-10-04T14:16:00Z">
        <w:r w:rsidR="00050EA5" w:rsidRPr="00AA2AD5">
          <w:rPr>
            <w:rFonts w:asciiTheme="majorHAnsi" w:hAnsiTheme="majorHAnsi" w:cstheme="majorHAnsi"/>
            <w:rPrChange w:id="4921" w:author="arkat" w:date="2017-10-04T20:58:00Z">
              <w:rPr/>
            </w:rPrChange>
          </w:rPr>
          <w:fldChar w:fldCharType="begin" w:fldLock="1"/>
        </w:r>
      </w:ins>
      <w:r w:rsidR="008936A1" w:rsidRPr="00AA2AD5">
        <w:rPr>
          <w:rFonts w:asciiTheme="majorHAnsi" w:hAnsiTheme="majorHAnsi" w:cstheme="majorHAnsi"/>
          <w:rPrChange w:id="4922"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923" w:author="arkat" w:date="2017-10-04T14:16:00Z">
        <w:r w:rsidR="00050EA5" w:rsidRPr="00AA2AD5">
          <w:rPr>
            <w:rFonts w:asciiTheme="majorHAnsi" w:hAnsiTheme="majorHAnsi" w:cstheme="majorHAnsi"/>
            <w:rPrChange w:id="4924" w:author="arkat" w:date="2017-10-04T20:58:00Z">
              <w:rPr/>
            </w:rPrChange>
          </w:rPr>
          <w:fldChar w:fldCharType="separate"/>
        </w:r>
      </w:ins>
      <w:r w:rsidR="00637074" w:rsidRPr="00AA2AD5">
        <w:rPr>
          <w:rFonts w:asciiTheme="majorHAnsi" w:hAnsiTheme="majorHAnsi" w:cstheme="majorHAnsi"/>
          <w:noProof/>
          <w:rPrChange w:id="4925" w:author="arkat" w:date="2017-10-04T20:58:00Z">
            <w:rPr>
              <w:noProof/>
            </w:rPr>
          </w:rPrChange>
        </w:rPr>
        <w:t>(Czarnecki &amp; Helsen, 2006)</w:t>
      </w:r>
      <w:ins w:id="4926" w:author="arkat" w:date="2017-10-04T14:16:00Z">
        <w:r w:rsidR="00050EA5" w:rsidRPr="00AA2AD5">
          <w:rPr>
            <w:rFonts w:asciiTheme="majorHAnsi" w:hAnsiTheme="majorHAnsi" w:cstheme="majorHAnsi"/>
            <w:rPrChange w:id="4927" w:author="arkat" w:date="2017-10-04T20:58:00Z">
              <w:rPr/>
            </w:rPrChange>
          </w:rPr>
          <w:fldChar w:fldCharType="end"/>
        </w:r>
        <w:r w:rsidR="00050EA5" w:rsidRPr="00AA2AD5">
          <w:rPr>
            <w:rFonts w:asciiTheme="majorHAnsi" w:hAnsiTheme="majorHAnsi" w:cstheme="majorHAnsi"/>
            <w:rPrChange w:id="4928" w:author="arkat" w:date="2017-10-04T20:58:00Z">
              <w:rPr/>
            </w:rPrChange>
          </w:rPr>
          <w:t>.</w:t>
        </w:r>
      </w:ins>
      <w:ins w:id="4929" w:author="arkat" w:date="2017-10-04T21:02:00Z">
        <w:r>
          <w:rPr>
            <w:rFonts w:asciiTheme="majorHAnsi" w:hAnsiTheme="majorHAnsi" w:cstheme="majorHAnsi"/>
          </w:rPr>
          <w:t xml:space="preserve"> Konsep ini sama dengan </w:t>
        </w:r>
      </w:ins>
      <w:ins w:id="4930" w:author="arkat" w:date="2017-10-04T21:03:00Z">
        <w:r>
          <w:rPr>
            <w:rFonts w:asciiTheme="majorHAnsi" w:hAnsiTheme="majorHAnsi" w:cstheme="majorHAnsi"/>
          </w:rPr>
          <w:t xml:space="preserve">relasi pada pendekatan </w:t>
        </w:r>
      </w:ins>
      <w:ins w:id="4931" w:author="arkat" w:date="2017-10-04T14:16:00Z">
        <w:r w:rsidR="00050EA5" w:rsidRPr="00AA2AD5">
          <w:rPr>
            <w:rFonts w:asciiTheme="majorHAnsi" w:hAnsiTheme="majorHAnsi" w:cstheme="majorHAnsi"/>
            <w:i/>
            <w:rPrChange w:id="4932" w:author="arkat" w:date="2017-10-04T21:03:00Z">
              <w:rPr/>
            </w:rPrChange>
          </w:rPr>
          <w:t>declarative</w:t>
        </w:r>
        <w:r w:rsidRPr="009F2FD2">
          <w:rPr>
            <w:rFonts w:asciiTheme="majorHAnsi" w:hAnsiTheme="majorHAnsi" w:cstheme="majorHAnsi"/>
          </w:rPr>
          <w:t xml:space="preserve">. Oleh karena itu, </w:t>
        </w:r>
      </w:ins>
      <w:ins w:id="4933" w:author="arkat" w:date="2017-10-04T21:03:00Z">
        <w:r>
          <w:rPr>
            <w:rFonts w:asciiTheme="majorHAnsi" w:hAnsiTheme="majorHAnsi" w:cstheme="majorHAnsi"/>
          </w:rPr>
          <w:t xml:space="preserve">pendekatan </w:t>
        </w:r>
      </w:ins>
      <w:ins w:id="4934"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4935" w:author="arkat" w:date="2017-10-04T21:04:00Z">
              <w:rPr>
                <w:rFonts w:asciiTheme="majorHAnsi" w:hAnsiTheme="majorHAnsi" w:cstheme="majorHAnsi"/>
              </w:rPr>
            </w:rPrChange>
          </w:rPr>
          <w:t>declarative</w:t>
        </w:r>
        <w:r>
          <w:rPr>
            <w:rFonts w:asciiTheme="majorHAnsi" w:hAnsiTheme="majorHAnsi" w:cstheme="majorHAnsi"/>
          </w:rPr>
          <w:t xml:space="preserve"> </w:t>
        </w:r>
      </w:ins>
      <w:ins w:id="4936" w:author="arkat" w:date="2017-10-04T14:16:00Z">
        <w:r w:rsidR="00050EA5" w:rsidRPr="00AA2AD5">
          <w:rPr>
            <w:rFonts w:asciiTheme="majorHAnsi" w:hAnsiTheme="majorHAnsi" w:cstheme="majorHAnsi"/>
            <w:rPrChange w:id="4937" w:author="arkat" w:date="2017-10-04T20:58:00Z">
              <w:rPr/>
            </w:rPrChange>
          </w:rPr>
          <w:fldChar w:fldCharType="begin" w:fldLock="1"/>
        </w:r>
      </w:ins>
      <w:r w:rsidR="008936A1" w:rsidRPr="00AA2AD5">
        <w:rPr>
          <w:rFonts w:asciiTheme="majorHAnsi" w:hAnsiTheme="majorHAnsi" w:cstheme="majorHAnsi"/>
          <w:rPrChange w:id="4938"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4939" w:author="arkat" w:date="2017-10-04T14:16:00Z">
        <w:r w:rsidR="00050EA5" w:rsidRPr="00AA2AD5">
          <w:rPr>
            <w:rFonts w:asciiTheme="majorHAnsi" w:hAnsiTheme="majorHAnsi" w:cstheme="majorHAnsi"/>
            <w:rPrChange w:id="4940" w:author="arkat" w:date="2017-10-04T20:58:00Z">
              <w:rPr/>
            </w:rPrChange>
          </w:rPr>
          <w:fldChar w:fldCharType="separate"/>
        </w:r>
      </w:ins>
      <w:r w:rsidR="00637074" w:rsidRPr="00AA2AD5">
        <w:rPr>
          <w:rFonts w:asciiTheme="majorHAnsi" w:hAnsiTheme="majorHAnsi" w:cstheme="majorHAnsi"/>
          <w:noProof/>
          <w:rPrChange w:id="4941" w:author="arkat" w:date="2017-10-04T20:58:00Z">
            <w:rPr>
              <w:noProof/>
            </w:rPr>
          </w:rPrChange>
        </w:rPr>
        <w:t>(Mens &amp; Gorp, 2006)</w:t>
      </w:r>
      <w:ins w:id="4942" w:author="arkat" w:date="2017-10-04T14:16:00Z">
        <w:r w:rsidR="00050EA5" w:rsidRPr="00AA2AD5">
          <w:rPr>
            <w:rFonts w:asciiTheme="majorHAnsi" w:hAnsiTheme="majorHAnsi" w:cstheme="majorHAnsi"/>
            <w:rPrChange w:id="4943" w:author="arkat" w:date="2017-10-04T20:58:00Z">
              <w:rPr/>
            </w:rPrChange>
          </w:rPr>
          <w:fldChar w:fldCharType="end"/>
        </w:r>
        <w:r w:rsidR="00050EA5" w:rsidRPr="00AA2AD5">
          <w:rPr>
            <w:rFonts w:asciiTheme="majorHAnsi" w:hAnsiTheme="majorHAnsi" w:cstheme="majorHAnsi"/>
            <w:rPrChange w:id="4944" w:author="arkat" w:date="2017-10-04T20:58:00Z">
              <w:rPr/>
            </w:rPrChange>
          </w:rPr>
          <w:t>.</w:t>
        </w:r>
      </w:ins>
    </w:p>
    <w:p w14:paraId="15567805" w14:textId="77777777" w:rsidR="00050EA5" w:rsidRDefault="00050EA5">
      <w:pPr>
        <w:pStyle w:val="BodyText"/>
        <w:spacing w:after="0"/>
        <w:rPr>
          <w:ins w:id="4945" w:author="arkat" w:date="2017-09-29T22:53:00Z"/>
          <w:noProof/>
          <w:lang w:val="en-US"/>
        </w:rPr>
        <w:pPrChange w:id="4946" w:author="arkat" w:date="2017-09-29T22:53:00Z">
          <w:pPr>
            <w:pStyle w:val="BodyTextFirstIndent"/>
          </w:pPr>
        </w:pPrChange>
      </w:pPr>
    </w:p>
    <w:p w14:paraId="7E07D6D7" w14:textId="006AC6FB" w:rsidR="003E7F09" w:rsidRPr="00C67580" w:rsidDel="0058751D" w:rsidRDefault="00383FE8" w:rsidP="00C67580">
      <w:pPr>
        <w:pStyle w:val="BodyTextFirstIndent"/>
        <w:rPr>
          <w:del w:id="4947" w:author="arkat" w:date="2017-09-25T14:49:00Z"/>
        </w:rPr>
      </w:pPr>
      <w:del w:id="4948" w:author="arkat" w:date="2017-09-25T14:49:00Z">
        <w:r w:rsidRPr="002C4614" w:rsidDel="0058751D">
          <w:delText xml:space="preserve">Landasan kepustakaan berisi uraian dan pembahasan tentang </w:delText>
        </w:r>
        <w:r w:rsidDel="0058751D">
          <w:rPr>
            <w:lang w:val="en-US"/>
          </w:rPr>
          <w:delText>penelitian terkait yang menjelaskan model pendekatan transforma</w:delText>
        </w:r>
        <w:r w:rsidR="00C67580" w:rsidDel="0058751D">
          <w:rPr>
            <w:lang w:val="en-US"/>
          </w:rPr>
          <w:delText xml:space="preserve">si model proses bisnis ke model proses bisnis lainya. </w:delText>
        </w:r>
        <w:r w:rsidDel="0058751D">
          <w:rPr>
            <w:lang w:val="en-US"/>
          </w:rPr>
          <w:delText xml:space="preserve">Pada bab ini juga membahas mengenai </w:delText>
        </w:r>
        <w:r w:rsidR="00C67580" w:rsidDel="0058751D">
          <w:rPr>
            <w:lang w:val="en-US"/>
          </w:rPr>
          <w:delText xml:space="preserve">konsep pemodelan </w:delText>
        </w:r>
        <w:r w:rsidDel="0058751D">
          <w:rPr>
            <w:lang w:val="en-US"/>
          </w:rPr>
          <w:delText xml:space="preserve">proses bisnis, </w:delText>
        </w:r>
        <w:r w:rsidR="00C67580" w:rsidDel="0058751D">
          <w:rPr>
            <w:lang w:val="en-US"/>
          </w:rPr>
          <w:delText xml:space="preserve">konsep EPC, konsep BPMN dan konsep transformasi model proses bisnis. </w:delText>
        </w:r>
        <w:r w:rsidR="005C762C" w:rsidDel="0058751D">
          <w:rPr>
            <w:lang w:val="en-US"/>
          </w:rPr>
          <w:delText>Penjelasan</w:delText>
        </w:r>
        <w:r w:rsidR="00C67580" w:rsidDel="0058751D">
          <w:rPr>
            <w:lang w:val="en-US"/>
          </w:rPr>
          <w:delText xml:space="preserve"> yang disajikan </w:delText>
        </w:r>
        <w:r w:rsidDel="0058751D">
          <w:rPr>
            <w:lang w:val="en-US"/>
          </w:rPr>
          <w:delText xml:space="preserve">mengacu pada beberapa </w:delText>
        </w:r>
        <w:r w:rsidRPr="002C4614" w:rsidDel="0058751D">
          <w:delText>literatur ilmiah</w:delText>
        </w:r>
        <w:r w:rsidDel="0058751D">
          <w:rPr>
            <w:lang w:val="en-US"/>
          </w:rPr>
          <w:delText>,</w:delText>
        </w:r>
        <w:r w:rsidR="00C67580" w:rsidDel="0058751D">
          <w:rPr>
            <w:lang w:val="en-US"/>
          </w:rPr>
          <w:delText xml:space="preserve"> seperti buku dan jurnal ilmiah</w:delText>
        </w:r>
        <w:r w:rsidRPr="002C4614" w:rsidDel="0058751D">
          <w:delText xml:space="preserve"> </w:delText>
        </w:r>
        <w:r w:rsidDel="0058751D">
          <w:rPr>
            <w:lang w:val="en-US"/>
          </w:rPr>
          <w:delText>yang</w:delText>
        </w:r>
        <w:r w:rsidRPr="002C4614" w:rsidDel="0058751D">
          <w:delText xml:space="preserve"> berkaitan dengan </w:delText>
        </w:r>
        <w:r w:rsidR="00C67580" w:rsidDel="0058751D">
          <w:rPr>
            <w:lang w:val="en-US"/>
          </w:rPr>
          <w:delText>topik penelitian ini.</w:delText>
        </w:r>
      </w:del>
    </w:p>
    <w:p w14:paraId="0DC9E920" w14:textId="56FD234F" w:rsidR="004239BF" w:rsidDel="0058751D" w:rsidRDefault="004239BF" w:rsidP="00750C2A">
      <w:pPr>
        <w:pStyle w:val="Heading2"/>
        <w:spacing w:before="0" w:after="0"/>
        <w:rPr>
          <w:del w:id="4949" w:author="arkat" w:date="2017-09-25T14:49:00Z"/>
          <w:lang w:val="en-US"/>
        </w:rPr>
      </w:pPr>
      <w:del w:id="4950" w:author="arkat" w:date="2017-09-25T14:49:00Z">
        <w:r w:rsidDel="0058751D">
          <w:rPr>
            <w:lang w:val="en-US"/>
          </w:rPr>
          <w:delText>Penelitian Terkait</w:delText>
        </w:r>
      </w:del>
    </w:p>
    <w:p w14:paraId="1DF5BE1B" w14:textId="39C69D34" w:rsidR="00BE6DCA" w:rsidDel="0058751D" w:rsidRDefault="00B22874" w:rsidP="00B22874">
      <w:pPr>
        <w:pStyle w:val="BodyTextFirstIndent"/>
        <w:rPr>
          <w:del w:id="4951" w:author="arkat" w:date="2017-09-25T14:49:00Z"/>
          <w:lang w:val="en-US"/>
        </w:rPr>
      </w:pPr>
      <w:del w:id="4952" w:author="arkat" w:date="2017-09-25T14:49:00Z">
        <w:r w:rsidDel="0058751D">
          <w:delText xml:space="preserve"> </w:delText>
        </w:r>
        <w:r w:rsidDel="0058751D">
          <w:rPr>
            <w:lang w:val="en-US"/>
          </w:rPr>
          <w:delText xml:space="preserve">Penelitian terkait menjelaskan penelitian terkait yang telah ada yang berhubungan dengan transformasi model proses bisnis. Sub-bab ini menjelaskan model transformasi menggunakan pendekatan </w:delText>
        </w:r>
        <w:r w:rsidRPr="00B22874" w:rsidDel="0058751D">
          <w:rPr>
            <w:i/>
            <w:lang w:val="en-US"/>
          </w:rPr>
          <w:delText>indirect mapping</w:delText>
        </w:r>
        <w:r w:rsidDel="0058751D">
          <w:rPr>
            <w:lang w:val="en-US"/>
          </w:rPr>
          <w:delText xml:space="preserve"> dan </w:delText>
        </w:r>
        <w:r w:rsidRPr="00B22874" w:rsidDel="0058751D">
          <w:rPr>
            <w:i/>
            <w:lang w:val="en-US"/>
          </w:rPr>
          <w:delText>direct mapping</w:delText>
        </w:r>
        <w:r w:rsidDel="0058751D">
          <w:rPr>
            <w:lang w:val="en-US"/>
          </w:rPr>
          <w:delText xml:space="preserve"> yang telah dipublikasikan oleh beberapa peneliti di jurnal internasional maupun </w:delText>
        </w:r>
        <w:r w:rsidRPr="00D92988" w:rsidDel="0058751D">
          <w:rPr>
            <w:lang w:val="en-US"/>
          </w:rPr>
          <w:delText>konferensi internasional</w:delText>
        </w:r>
        <w:r w:rsidDel="0058751D">
          <w:rPr>
            <w:lang w:val="en-US"/>
          </w:rPr>
          <w:delText>.</w:delText>
        </w:r>
      </w:del>
    </w:p>
    <w:p w14:paraId="4F17D607" w14:textId="56DC43A4" w:rsidR="000008DA" w:rsidDel="005B708C" w:rsidRDefault="000008DA" w:rsidP="00B22874">
      <w:pPr>
        <w:pStyle w:val="BodyTextFirstIndent"/>
        <w:rPr>
          <w:del w:id="4953" w:author="arkat" w:date="2017-09-18T19:54:00Z"/>
          <w:lang w:val="en-US"/>
        </w:rPr>
      </w:pPr>
    </w:p>
    <w:p w14:paraId="7859899D" w14:textId="5B1BD799" w:rsidR="003633A2" w:rsidDel="005B708C" w:rsidRDefault="003633A2">
      <w:pPr>
        <w:spacing w:after="0" w:line="0" w:lineRule="atLeast"/>
        <w:jc w:val="center"/>
        <w:rPr>
          <w:del w:id="4954" w:author="arkat" w:date="2017-09-18T19:54:00Z"/>
          <w:b/>
          <w:color w:val="000000"/>
          <w:sz w:val="22"/>
        </w:rPr>
        <w:sectPr w:rsidR="003633A2" w:rsidDel="005B708C" w:rsidSect="00231404">
          <w:footerReference w:type="default" r:id="rId123"/>
          <w:pgSz w:w="11906" w:h="16838"/>
          <w:pgMar w:top="1555" w:right="1699" w:bottom="1699" w:left="2268" w:header="706" w:footer="706" w:gutter="0"/>
          <w:pgNumType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4955"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4956" w:author="arkat" w:date="2017-09-18T19:54:00Z"/>
                <w:b/>
                <w:color w:val="000000"/>
                <w:sz w:val="22"/>
              </w:rPr>
              <w:pPrChange w:id="4957" w:author="arkat" w:date="2017-09-29T22:49:00Z">
                <w:pPr>
                  <w:spacing w:after="0" w:line="0" w:lineRule="atLeast"/>
                  <w:jc w:val="center"/>
                </w:pPr>
              </w:pPrChange>
            </w:pPr>
            <w:del w:id="4958"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4959" w:author="arkat" w:date="2017-09-18T19:54:00Z"/>
                <w:b/>
                <w:color w:val="000000"/>
                <w:sz w:val="22"/>
              </w:rPr>
              <w:pPrChange w:id="4960" w:author="arkat" w:date="2017-09-29T22:49:00Z">
                <w:pPr>
                  <w:spacing w:after="0" w:line="0" w:lineRule="atLeast"/>
                  <w:jc w:val="center"/>
                </w:pPr>
              </w:pPrChange>
            </w:pPr>
            <w:del w:id="4961"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4962"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4963" w:author="arkat" w:date="2017-09-18T19:54:00Z"/>
                <w:b/>
                <w:color w:val="000000"/>
                <w:sz w:val="22"/>
              </w:rPr>
              <w:pPrChange w:id="4964" w:author="arkat" w:date="2017-09-29T22:49:00Z">
                <w:pPr>
                  <w:spacing w:after="0" w:line="0" w:lineRule="atLeast"/>
                  <w:jc w:val="center"/>
                </w:pPr>
              </w:pPrChange>
            </w:pPr>
            <w:del w:id="4965"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4966" w:author="arkat" w:date="2017-09-18T19:54:00Z"/>
                <w:b/>
                <w:color w:val="000000"/>
                <w:sz w:val="22"/>
              </w:rPr>
              <w:pPrChange w:id="4967" w:author="arkat" w:date="2017-09-29T22:49:00Z">
                <w:pPr>
                  <w:spacing w:after="0" w:line="0" w:lineRule="atLeast"/>
                  <w:jc w:val="center"/>
                </w:pPr>
              </w:pPrChange>
            </w:pPr>
            <w:del w:id="4968"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4969" w:author="arkat" w:date="2017-09-18T19:54:00Z"/>
                <w:b/>
                <w:color w:val="000000"/>
                <w:sz w:val="22"/>
              </w:rPr>
              <w:pPrChange w:id="4970" w:author="arkat" w:date="2017-09-29T22:49:00Z">
                <w:pPr>
                  <w:spacing w:after="0" w:line="0" w:lineRule="atLeast"/>
                  <w:jc w:val="center"/>
                </w:pPr>
              </w:pPrChange>
            </w:pPr>
            <w:del w:id="4971"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4972" w:author="arkat" w:date="2017-09-18T19:54:00Z"/>
                <w:b/>
                <w:color w:val="000000"/>
                <w:sz w:val="22"/>
              </w:rPr>
              <w:pPrChange w:id="4973" w:author="arkat" w:date="2017-09-29T22:49:00Z">
                <w:pPr>
                  <w:spacing w:after="0" w:line="0" w:lineRule="atLeast"/>
                  <w:jc w:val="center"/>
                </w:pPr>
              </w:pPrChange>
            </w:pPr>
            <w:del w:id="4974"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4975" w:author="arkat" w:date="2017-09-18T19:54:00Z"/>
                <w:b/>
                <w:color w:val="000000"/>
                <w:sz w:val="22"/>
              </w:rPr>
              <w:pPrChange w:id="4976" w:author="arkat" w:date="2017-09-29T22:49:00Z">
                <w:pPr>
                  <w:spacing w:after="0" w:line="0" w:lineRule="atLeast"/>
                  <w:jc w:val="center"/>
                </w:pPr>
              </w:pPrChange>
            </w:pPr>
            <w:del w:id="4977"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4978" w:author="arkat" w:date="2017-09-18T19:54:00Z"/>
                <w:b/>
                <w:color w:val="000000"/>
                <w:sz w:val="22"/>
              </w:rPr>
              <w:pPrChange w:id="4979" w:author="arkat" w:date="2017-09-29T22:49:00Z">
                <w:pPr>
                  <w:spacing w:after="0" w:line="0" w:lineRule="atLeast"/>
                  <w:jc w:val="center"/>
                </w:pPr>
              </w:pPrChange>
            </w:pPr>
            <w:del w:id="4980"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4981"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4982" w:author="arkat" w:date="2017-09-18T19:54:00Z"/>
                <w:color w:val="000000"/>
                <w:sz w:val="22"/>
                <w:lang w:val="en-US"/>
              </w:rPr>
            </w:pPr>
            <w:del w:id="4983"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4984" w:author="arkat" w:date="2017-09-18T19:54:00Z"/>
                <w:color w:val="000000"/>
                <w:sz w:val="22"/>
              </w:rPr>
            </w:pPr>
            <w:del w:id="4985"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4986" w:author="arkat" w:date="2017-09-18T19:54:00Z"/>
                <w:color w:val="000000"/>
                <w:sz w:val="22"/>
              </w:rPr>
            </w:pPr>
            <w:del w:id="4987"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4988" w:author="arkat" w:date="2017-09-18T19:54:00Z"/>
                <w:color w:val="000000"/>
                <w:sz w:val="22"/>
              </w:rPr>
            </w:pPr>
            <w:del w:id="4989"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4990" w:author="arkat" w:date="2017-09-18T19:54:00Z"/>
                <w:color w:val="000000"/>
                <w:sz w:val="22"/>
              </w:rPr>
            </w:pPr>
            <w:del w:id="4991"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4992" w:author="arkat" w:date="2017-09-18T19:54:00Z"/>
                <w:sz w:val="22"/>
              </w:rPr>
            </w:pPr>
            <w:del w:id="4993"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4994"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4995"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4996" w:author="arkat" w:date="2017-09-18T19:54:00Z"/>
                <w:color w:val="000000"/>
                <w:sz w:val="22"/>
              </w:rPr>
            </w:pPr>
            <w:del w:id="4997"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4998" w:author="arkat" w:date="2017-09-18T19:54:00Z"/>
                <w:color w:val="000000"/>
                <w:sz w:val="22"/>
              </w:rPr>
            </w:pPr>
            <w:del w:id="4999"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5000"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5001"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5002" w:author="arkat" w:date="2017-09-18T19:54:00Z"/>
                <w:color w:val="000000"/>
                <w:sz w:val="22"/>
              </w:rPr>
            </w:pPr>
          </w:p>
        </w:tc>
      </w:tr>
      <w:tr w:rsidR="000008DA" w:rsidRPr="00FE792C" w:rsidDel="005B708C" w14:paraId="70217D99" w14:textId="5740D625" w:rsidTr="000008DA">
        <w:trPr>
          <w:del w:id="5003"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5004" w:author="arkat" w:date="2017-09-18T19:54:00Z"/>
                <w:color w:val="000000"/>
                <w:sz w:val="22"/>
              </w:rPr>
            </w:pPr>
            <w:del w:id="5005"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5006" w:author="arkat" w:date="2017-09-18T19:54:00Z"/>
                <w:color w:val="000000"/>
                <w:sz w:val="22"/>
              </w:rPr>
              <w:pPrChange w:id="5007" w:author="arkat" w:date="2017-09-29T22:49:00Z">
                <w:pPr>
                  <w:spacing w:after="0" w:line="0" w:lineRule="atLeast"/>
                  <w:jc w:val="center"/>
                </w:pPr>
              </w:pPrChange>
            </w:pPr>
            <w:del w:id="5008"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5009"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5010" w:author="arkat" w:date="2017-09-18T19:54:00Z"/>
                <w:color w:val="000000"/>
                <w:sz w:val="22"/>
              </w:rPr>
            </w:pPr>
            <w:del w:id="5011"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5012" w:author="arkat" w:date="2017-09-18T19:54:00Z"/>
                <w:color w:val="000000"/>
                <w:sz w:val="22"/>
              </w:rPr>
            </w:pPr>
            <w:del w:id="5013"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5014" w:author="arkat" w:date="2017-09-18T19:54:00Z"/>
                <w:color w:val="000000"/>
                <w:sz w:val="22"/>
              </w:rPr>
            </w:pPr>
            <w:del w:id="5015"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5016"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5017"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5018"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5019"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5020"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5021" w:author="arkat" w:date="2017-09-18T19:54:00Z"/>
                <w:color w:val="000000"/>
                <w:sz w:val="22"/>
              </w:rPr>
            </w:pPr>
            <w:del w:id="5022"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5023" w:author="arkat" w:date="2017-09-18T19:54:00Z"/>
                <w:color w:val="000000"/>
                <w:sz w:val="22"/>
              </w:rPr>
            </w:pPr>
            <w:del w:id="5024"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5025"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5026"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5027"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5028"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5029"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5030" w:author="arkat" w:date="2017-09-18T19:54:00Z"/>
                <w:color w:val="000000"/>
                <w:sz w:val="22"/>
              </w:rPr>
            </w:pPr>
            <w:del w:id="5031"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5032" w:author="arkat" w:date="2017-09-18T19:54:00Z"/>
                <w:color w:val="000000"/>
                <w:sz w:val="22"/>
              </w:rPr>
            </w:pPr>
            <w:del w:id="5033"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5034"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5035"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5036"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5037"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5038"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5039" w:author="arkat" w:date="2017-09-18T19:54:00Z"/>
                <w:color w:val="000000"/>
                <w:sz w:val="22"/>
              </w:rPr>
            </w:pPr>
            <w:del w:id="5040"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5041" w:author="arkat" w:date="2017-09-18T19:54:00Z"/>
                <w:color w:val="000000"/>
                <w:sz w:val="22"/>
              </w:rPr>
            </w:pPr>
            <w:del w:id="5042"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5043" w:author="arkat" w:date="2017-09-18T19:54:00Z"/>
                <w:color w:val="000000"/>
                <w:sz w:val="22"/>
              </w:rPr>
            </w:pPr>
            <w:del w:id="5044"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5045" w:author="arkat" w:date="2017-09-18T19:54:00Z"/>
                <w:color w:val="000000"/>
                <w:sz w:val="22"/>
              </w:rPr>
            </w:pPr>
            <w:del w:id="5046"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5047"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5048"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5049"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5050"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5051"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5052" w:author="arkat" w:date="2017-09-18T19:54:00Z"/>
                <w:color w:val="000000"/>
                <w:sz w:val="22"/>
              </w:rPr>
            </w:pPr>
            <w:del w:id="5053"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5054" w:author="arkat" w:date="2017-09-18T19:54:00Z"/>
                <w:color w:val="000000"/>
                <w:sz w:val="22"/>
              </w:rPr>
            </w:pPr>
            <w:del w:id="5055"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5056"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5057" w:author="arkat" w:date="2017-09-18T19:54:00Z"/>
                <w:color w:val="000000"/>
                <w:sz w:val="22"/>
              </w:rPr>
            </w:pPr>
            <w:del w:id="5058"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5059" w:author="arkat" w:date="2017-09-18T19:54:00Z"/>
                <w:color w:val="000000"/>
                <w:sz w:val="22"/>
              </w:rPr>
            </w:pPr>
            <w:del w:id="5060"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5061" w:author="arkat" w:date="2017-09-18T19:54:00Z"/>
                <w:color w:val="000000"/>
                <w:sz w:val="22"/>
              </w:rPr>
            </w:pPr>
            <w:del w:id="5062"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5063" w:author="arkat" w:date="2017-09-18T19:54:00Z"/>
                <w:color w:val="000000"/>
                <w:sz w:val="22"/>
              </w:rPr>
            </w:pPr>
            <w:del w:id="5064"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5065" w:author="arkat" w:date="2017-09-18T19:54:00Z"/>
                <w:color w:val="000000"/>
                <w:sz w:val="22"/>
              </w:rPr>
            </w:pPr>
            <w:del w:id="5066"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5067" w:author="arkat" w:date="2017-09-18T19:54:00Z"/>
                <w:color w:val="000000"/>
                <w:sz w:val="22"/>
              </w:rPr>
            </w:pPr>
            <w:del w:id="5068"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5069"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5070"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5071" w:author="arkat" w:date="2017-09-18T19:54:00Z"/>
                <w:color w:val="000000"/>
                <w:sz w:val="22"/>
              </w:rPr>
            </w:pPr>
            <w:del w:id="5072"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5073" w:author="arkat" w:date="2017-09-18T19:54:00Z"/>
                <w:color w:val="000000"/>
                <w:sz w:val="22"/>
              </w:rPr>
            </w:pPr>
            <w:del w:id="5074"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5075" w:author="arkat" w:date="2017-09-18T19:54:00Z"/>
                <w:color w:val="000000"/>
                <w:sz w:val="22"/>
              </w:rPr>
            </w:pPr>
            <w:del w:id="5076"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5077"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5078"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5079" w:author="arkat" w:date="2017-09-18T19:54:00Z"/>
                <w:color w:val="000000"/>
                <w:sz w:val="22"/>
              </w:rPr>
            </w:pPr>
          </w:p>
        </w:tc>
      </w:tr>
      <w:tr w:rsidR="000008DA" w:rsidRPr="00FE792C" w:rsidDel="005B708C" w14:paraId="23A95C56" w14:textId="1D9558CD" w:rsidTr="000008DA">
        <w:trPr>
          <w:trHeight w:val="526"/>
          <w:del w:id="5080"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5081" w:author="arkat" w:date="2017-09-18T19:54:00Z"/>
                <w:color w:val="000000"/>
                <w:sz w:val="22"/>
              </w:rPr>
            </w:pPr>
            <w:del w:id="5082"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5083" w:author="arkat" w:date="2017-09-18T19:54:00Z"/>
                <w:color w:val="000000"/>
                <w:sz w:val="22"/>
              </w:rPr>
            </w:pPr>
            <w:del w:id="5084"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5085" w:author="arkat" w:date="2017-09-18T19:54:00Z"/>
                <w:color w:val="000000"/>
                <w:sz w:val="22"/>
              </w:rPr>
            </w:pPr>
            <w:del w:id="5086"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5087" w:author="arkat" w:date="2017-09-18T19:54:00Z"/>
                <w:color w:val="000000"/>
                <w:sz w:val="22"/>
              </w:rPr>
            </w:pPr>
            <w:del w:id="5088"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5089" w:author="arkat" w:date="2017-09-18T19:54:00Z"/>
                <w:color w:val="000000"/>
                <w:sz w:val="22"/>
              </w:rPr>
              <w:pPrChange w:id="5090" w:author="arkat" w:date="2017-09-29T22:49:00Z">
                <w:pPr>
                  <w:spacing w:after="0" w:line="0" w:lineRule="atLeast"/>
                  <w:jc w:val="center"/>
                </w:pPr>
              </w:pPrChange>
            </w:pPr>
            <w:del w:id="5091"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5092" w:author="arkat" w:date="2017-09-18T19:54:00Z"/>
                <w:color w:val="000000"/>
                <w:sz w:val="22"/>
              </w:rPr>
              <w:pPrChange w:id="5093" w:author="arkat" w:date="2017-09-29T22:49:00Z">
                <w:pPr>
                  <w:spacing w:after="0" w:line="0" w:lineRule="atLeast"/>
                  <w:jc w:val="center"/>
                </w:pPr>
              </w:pPrChange>
            </w:pPr>
          </w:p>
        </w:tc>
      </w:tr>
      <w:tr w:rsidR="000008DA" w:rsidRPr="00FE792C" w:rsidDel="005B708C" w14:paraId="78179E94" w14:textId="58EE7332" w:rsidTr="000008DA">
        <w:trPr>
          <w:trHeight w:val="665"/>
          <w:del w:id="5094"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5095" w:author="arkat" w:date="2017-09-18T19:54:00Z"/>
                <w:color w:val="000000"/>
                <w:sz w:val="22"/>
              </w:rPr>
            </w:pPr>
            <w:del w:id="5096"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5097" w:author="arkat" w:date="2017-09-18T19:54:00Z"/>
                <w:color w:val="000000"/>
                <w:sz w:val="22"/>
              </w:rPr>
            </w:pPr>
            <w:del w:id="5098"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5099" w:author="arkat" w:date="2017-09-18T19:54:00Z"/>
                <w:color w:val="000000"/>
                <w:sz w:val="22"/>
              </w:rPr>
            </w:pPr>
            <w:del w:id="5100"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5101" w:author="arkat" w:date="2017-09-18T19:54:00Z"/>
                <w:color w:val="000000"/>
                <w:sz w:val="22"/>
              </w:rPr>
            </w:pPr>
            <w:del w:id="5102"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5103" w:author="arkat" w:date="2017-09-18T19:54:00Z"/>
                <w:color w:val="000000"/>
                <w:sz w:val="22"/>
              </w:rPr>
              <w:pPrChange w:id="5104" w:author="arkat" w:date="2017-09-29T22:49:00Z">
                <w:pPr>
                  <w:spacing w:after="0" w:line="0" w:lineRule="atLeast"/>
                  <w:jc w:val="center"/>
                </w:pPr>
              </w:pPrChange>
            </w:pPr>
            <w:del w:id="5105"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5106" w:author="arkat" w:date="2017-09-18T19:54:00Z"/>
                <w:color w:val="000000"/>
                <w:sz w:val="22"/>
              </w:rPr>
              <w:pPrChange w:id="5107" w:author="arkat" w:date="2017-09-29T22:49:00Z">
                <w:pPr>
                  <w:spacing w:after="0" w:line="0" w:lineRule="atLeast"/>
                  <w:jc w:val="center"/>
                </w:pPr>
              </w:pPrChange>
            </w:pPr>
          </w:p>
        </w:tc>
      </w:tr>
      <w:tr w:rsidR="000008DA" w:rsidRPr="00FE792C" w:rsidDel="005B708C" w14:paraId="4A500A79" w14:textId="75B5DDE5" w:rsidTr="000008DA">
        <w:trPr>
          <w:trHeight w:val="526"/>
          <w:del w:id="5108"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5109" w:author="arkat" w:date="2017-09-18T19:54:00Z"/>
                <w:color w:val="000000"/>
                <w:sz w:val="22"/>
              </w:rPr>
            </w:pPr>
            <w:del w:id="5110"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5111" w:author="arkat" w:date="2017-09-18T19:54:00Z"/>
                <w:color w:val="000000"/>
                <w:sz w:val="22"/>
              </w:rPr>
            </w:pPr>
            <w:del w:id="5112"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5113" w:author="arkat" w:date="2017-09-18T19:54:00Z"/>
                <w:color w:val="000000"/>
                <w:sz w:val="22"/>
              </w:rPr>
            </w:pPr>
            <w:del w:id="5114"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5115" w:author="arkat" w:date="2017-09-18T19:54:00Z"/>
                <w:color w:val="000000"/>
                <w:sz w:val="22"/>
              </w:rPr>
            </w:pPr>
            <w:del w:id="5116"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5117" w:author="arkat" w:date="2017-09-18T19:54:00Z"/>
                <w:color w:val="000000"/>
                <w:sz w:val="22"/>
              </w:rPr>
              <w:pPrChange w:id="5118" w:author="arkat" w:date="2017-09-29T22:49:00Z">
                <w:pPr>
                  <w:spacing w:after="0" w:line="0" w:lineRule="atLeast"/>
                  <w:jc w:val="center"/>
                </w:pPr>
              </w:pPrChange>
            </w:pPr>
            <w:del w:id="5119"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5120" w:author="arkat" w:date="2017-09-18T19:54:00Z"/>
                <w:color w:val="000000"/>
                <w:sz w:val="22"/>
              </w:rPr>
              <w:pPrChange w:id="5121" w:author="arkat" w:date="2017-09-29T22:49:00Z">
                <w:pPr>
                  <w:spacing w:after="0" w:line="0" w:lineRule="atLeast"/>
                  <w:jc w:val="center"/>
                </w:pPr>
              </w:pPrChange>
            </w:pPr>
          </w:p>
        </w:tc>
      </w:tr>
      <w:tr w:rsidR="000008DA" w:rsidRPr="00FE792C" w:rsidDel="005B708C" w14:paraId="6D2A83DC" w14:textId="5F6EECDA" w:rsidTr="000008DA">
        <w:trPr>
          <w:trHeight w:val="181"/>
          <w:del w:id="5122"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5123"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5124" w:author="arkat" w:date="2017-09-18T19:54:00Z"/>
                <w:color w:val="000000"/>
                <w:sz w:val="22"/>
              </w:rPr>
            </w:pPr>
            <w:del w:id="5125"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5126" w:author="arkat" w:date="2017-09-18T19:54:00Z"/>
                <w:color w:val="000000"/>
                <w:sz w:val="22"/>
              </w:rPr>
            </w:pPr>
            <w:del w:id="5127"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5128"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5129" w:author="arkat" w:date="2017-09-18T19:54:00Z"/>
                <w:color w:val="000000"/>
                <w:sz w:val="22"/>
              </w:rPr>
              <w:pPrChange w:id="5130"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5131" w:author="arkat" w:date="2017-09-18T19:54:00Z"/>
                <w:color w:val="000000"/>
                <w:sz w:val="22"/>
              </w:rPr>
              <w:pPrChange w:id="5132" w:author="arkat" w:date="2017-09-29T22:49:00Z">
                <w:pPr>
                  <w:spacing w:after="0" w:line="0" w:lineRule="atLeast"/>
                  <w:jc w:val="center"/>
                </w:pPr>
              </w:pPrChange>
            </w:pPr>
          </w:p>
        </w:tc>
      </w:tr>
      <w:tr w:rsidR="000008DA" w:rsidRPr="00FE792C" w:rsidDel="005B708C" w14:paraId="17B4EA41" w14:textId="59E7CCB1" w:rsidTr="000008DA">
        <w:trPr>
          <w:trHeight w:val="260"/>
          <w:del w:id="5133"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5134"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5135" w:author="arkat" w:date="2017-09-18T19:54:00Z"/>
                <w:color w:val="000000"/>
                <w:sz w:val="22"/>
              </w:rPr>
            </w:pPr>
            <w:del w:id="5136"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5137" w:author="arkat" w:date="2017-09-18T19:54:00Z"/>
                <w:color w:val="000000"/>
                <w:sz w:val="22"/>
              </w:rPr>
            </w:pPr>
            <w:del w:id="5138"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5139"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5140" w:author="arkat" w:date="2017-09-18T19:54:00Z"/>
                <w:color w:val="000000"/>
                <w:sz w:val="22"/>
              </w:rPr>
              <w:pPrChange w:id="5141"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5142" w:author="arkat" w:date="2017-09-18T19:54:00Z"/>
                <w:color w:val="000000"/>
                <w:sz w:val="22"/>
              </w:rPr>
              <w:pPrChange w:id="5143" w:author="arkat" w:date="2017-09-29T22:49:00Z">
                <w:pPr>
                  <w:spacing w:after="0" w:line="0" w:lineRule="atLeast"/>
                  <w:jc w:val="center"/>
                </w:pPr>
              </w:pPrChange>
            </w:pPr>
          </w:p>
        </w:tc>
      </w:tr>
      <w:tr w:rsidR="000008DA" w:rsidRPr="00FE792C" w:rsidDel="005B708C" w14:paraId="2C71E748" w14:textId="2EF8211F" w:rsidTr="000008DA">
        <w:trPr>
          <w:trHeight w:val="260"/>
          <w:del w:id="5144"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5145"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5146" w:author="arkat" w:date="2017-09-18T19:54:00Z"/>
                <w:color w:val="000000"/>
                <w:sz w:val="22"/>
              </w:rPr>
            </w:pPr>
            <w:del w:id="5147"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5148" w:author="arkat" w:date="2017-09-18T19:54:00Z"/>
                <w:color w:val="000000"/>
                <w:sz w:val="22"/>
              </w:rPr>
            </w:pPr>
            <w:del w:id="5149"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5150"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5151" w:author="arkat" w:date="2017-09-18T19:54:00Z"/>
                <w:color w:val="000000"/>
                <w:sz w:val="22"/>
              </w:rPr>
              <w:pPrChange w:id="5152"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5153" w:author="arkat" w:date="2017-09-18T19:54:00Z"/>
                <w:color w:val="000000"/>
                <w:sz w:val="22"/>
              </w:rPr>
              <w:pPrChange w:id="5154" w:author="arkat" w:date="2017-09-29T22:49:00Z">
                <w:pPr>
                  <w:spacing w:after="0" w:line="0" w:lineRule="atLeast"/>
                  <w:jc w:val="center"/>
                </w:pPr>
              </w:pPrChange>
            </w:pPr>
          </w:p>
        </w:tc>
      </w:tr>
      <w:tr w:rsidR="000008DA" w:rsidRPr="00FE792C" w:rsidDel="005B708C" w14:paraId="33C48A09" w14:textId="2362CDE6" w:rsidTr="000008DA">
        <w:trPr>
          <w:del w:id="5155"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5156" w:author="arkat" w:date="2017-09-18T19:54:00Z"/>
                <w:color w:val="000000"/>
                <w:sz w:val="22"/>
              </w:rPr>
            </w:pPr>
            <w:del w:id="5157"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5158" w:author="arkat" w:date="2017-09-18T19:54:00Z"/>
                <w:color w:val="000000"/>
                <w:sz w:val="22"/>
              </w:rPr>
            </w:pPr>
            <w:del w:id="5159"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5160" w:author="arkat" w:date="2017-09-18T19:54:00Z"/>
                <w:color w:val="000000"/>
                <w:sz w:val="22"/>
              </w:rPr>
            </w:pPr>
            <w:del w:id="5161"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5162" w:author="arkat" w:date="2017-09-18T19:54:00Z"/>
                <w:color w:val="000000"/>
                <w:sz w:val="22"/>
              </w:rPr>
            </w:pPr>
            <w:del w:id="5163"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5164" w:author="arkat" w:date="2017-09-18T19:54:00Z"/>
                <w:color w:val="000000"/>
                <w:sz w:val="22"/>
              </w:rPr>
              <w:pPrChange w:id="5165" w:author="arkat" w:date="2017-09-29T22:49:00Z">
                <w:pPr>
                  <w:spacing w:after="0" w:line="0" w:lineRule="atLeast"/>
                  <w:jc w:val="center"/>
                </w:pPr>
              </w:pPrChange>
            </w:pPr>
            <w:del w:id="5166"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5167" w:author="arkat" w:date="2017-09-18T19:54:00Z"/>
                <w:color w:val="000000"/>
                <w:sz w:val="22"/>
              </w:rPr>
              <w:pPrChange w:id="5168"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5169"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5170" w:author="arkat" w:date="2017-09-29T22:49:00Z">
          <w:pPr>
            <w:pStyle w:val="BodyTextFirstIndent"/>
          </w:pPr>
        </w:pPrChange>
      </w:pPr>
    </w:p>
    <w:p w14:paraId="607AB3AA" w14:textId="1389AEB5" w:rsidR="000008DA" w:rsidRPr="00B22874" w:rsidDel="0058751D" w:rsidRDefault="000008DA">
      <w:pPr>
        <w:pStyle w:val="BodyTextFirstIndent"/>
        <w:ind w:firstLine="0"/>
        <w:rPr>
          <w:del w:id="5171" w:author="arkat" w:date="2017-09-25T14:49:00Z"/>
          <w:lang w:val="en-US"/>
        </w:rPr>
        <w:pPrChange w:id="5172"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5173" w:author="arkat" w:date="2017-09-18T19:56:00Z"/>
          <w:i/>
        </w:rPr>
        <w:pPrChange w:id="5174" w:author="arkat" w:date="2017-09-29T22:49:00Z">
          <w:pPr>
            <w:pStyle w:val="Heading3"/>
          </w:pPr>
        </w:pPrChange>
      </w:pPr>
      <w:del w:id="5175"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5176" w:author="arkat" w:date="2017-09-18T19:56:00Z"/>
          <w:rFonts w:eastAsia="Times New Roman" w:cs="Times New Roman"/>
          <w:bCs/>
          <w:szCs w:val="24"/>
        </w:rPr>
      </w:pPr>
      <w:del w:id="5177"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5178" w:author="arkat" w:date="2017-09-18T19:56:00Z"/>
          <w:szCs w:val="24"/>
        </w:rPr>
      </w:pPr>
      <w:del w:id="5179"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5180" w:author="arkat" w:date="2017-09-18T19:56:00Z"/>
        </w:rPr>
        <w:pPrChange w:id="5181" w:author="arkat" w:date="2017-09-29T22:49:00Z">
          <w:pPr>
            <w:pStyle w:val="Heading3"/>
          </w:pPr>
        </w:pPrChange>
      </w:pPr>
      <w:del w:id="5182"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5183" w:author="arkat" w:date="2017-09-18T19:56:00Z"/>
        </w:rPr>
      </w:pPr>
      <w:del w:id="5184"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5185" w:author="arkat" w:date="2017-09-18T19:56:00Z"/>
        </w:rPr>
        <w:pPrChange w:id="5186" w:author="arkat" w:date="2017-09-29T22:49:00Z">
          <w:pPr>
            <w:pStyle w:val="BodyText"/>
            <w:numPr>
              <w:numId w:val="32"/>
            </w:numPr>
            <w:ind w:left="460" w:hanging="360"/>
          </w:pPr>
        </w:pPrChange>
      </w:pPr>
      <w:del w:id="5187" w:author="arkat" w:date="2017-09-18T19:56:00Z">
        <w:r w:rsidDel="00BE6DCA">
          <w:delText xml:space="preserve">Mendling dan Nuttgens (1992) </w:delText>
        </w:r>
      </w:del>
    </w:p>
    <w:p w14:paraId="2F8DAED6" w14:textId="079BF30B" w:rsidR="00A4057C" w:rsidDel="00BE6DCA" w:rsidRDefault="00AF62C2">
      <w:pPr>
        <w:pStyle w:val="BodyText"/>
        <w:rPr>
          <w:del w:id="5188" w:author="arkat" w:date="2017-09-18T19:56:00Z"/>
        </w:rPr>
        <w:pPrChange w:id="5189" w:author="arkat" w:date="2017-09-29T22:49:00Z">
          <w:pPr>
            <w:pStyle w:val="BodyText"/>
            <w:numPr>
              <w:numId w:val="32"/>
            </w:numPr>
            <w:ind w:left="460" w:hanging="360"/>
          </w:pPr>
        </w:pPrChange>
      </w:pPr>
      <w:del w:id="5190" w:author="arkat" w:date="2017-09-18T19:56:00Z">
        <w:r w:rsidDel="00BE6DCA">
          <w:delText>A Arkin et all</w:delText>
        </w:r>
      </w:del>
    </w:p>
    <w:p w14:paraId="08DCD4F0" w14:textId="50647004" w:rsidR="00A4057C" w:rsidRPr="00A4057C" w:rsidDel="00BE6DCA" w:rsidRDefault="00A4057C">
      <w:pPr>
        <w:pStyle w:val="BodyText"/>
        <w:rPr>
          <w:del w:id="5191" w:author="arkat" w:date="2017-09-18T19:56:00Z"/>
        </w:rPr>
        <w:pPrChange w:id="5192" w:author="arkat" w:date="2017-09-29T22:49:00Z">
          <w:pPr>
            <w:pStyle w:val="BodyText"/>
            <w:numPr>
              <w:numId w:val="32"/>
            </w:numPr>
            <w:ind w:left="460" w:hanging="360"/>
          </w:pPr>
        </w:pPrChange>
      </w:pPr>
      <w:del w:id="5193"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5194" w:author="arkat" w:date="2017-09-18T19:56:00Z"/>
          <w:rFonts w:ascii="Times" w:hAnsi="Times" w:cs="Times"/>
          <w:color w:val="000000"/>
          <w:szCs w:val="24"/>
          <w:lang w:val="en-US"/>
        </w:rPr>
        <w:pPrChange w:id="5195"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196"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5197" w:author="arkat" w:date="2017-09-18T19:56:00Z"/>
          <w:rFonts w:ascii="Times" w:hAnsi="Times" w:cs="Times"/>
          <w:color w:val="000000"/>
          <w:szCs w:val="24"/>
          <w:lang w:val="en-US"/>
        </w:rPr>
        <w:pPrChange w:id="5198"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199"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5200" w:author="arkat" w:date="2017-09-18T19:56:00Z"/>
          <w:rFonts w:ascii="Times" w:hAnsi="Times" w:cs="Times"/>
          <w:color w:val="000000"/>
          <w:szCs w:val="24"/>
          <w:lang w:val="en-US"/>
        </w:rPr>
        <w:pPrChange w:id="5201"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5202"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5203" w:author="arkat" w:date="2017-09-18T19:56:00Z"/>
          <w:rFonts w:ascii="Times" w:hAnsi="Times" w:cs="Times"/>
          <w:color w:val="000000"/>
          <w:szCs w:val="24"/>
          <w:lang w:val="en-US"/>
        </w:rPr>
        <w:pPrChange w:id="5204"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205"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5206" w:author="arkat" w:date="2017-09-25T14:49:00Z"/>
        </w:rPr>
        <w:pPrChange w:id="5207"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5208" w:author="arkat" w:date="2017-09-25T14:49:00Z"/>
          <w:lang w:val="en-US"/>
        </w:rPr>
        <w:pPrChange w:id="5209" w:author="arkat" w:date="2017-09-29T22:49:00Z">
          <w:pPr>
            <w:pStyle w:val="Heading2"/>
            <w:spacing w:before="0" w:after="0"/>
          </w:pPr>
        </w:pPrChange>
      </w:pPr>
      <w:del w:id="5210"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5211" w:author="arkat" w:date="2017-09-25T14:49:00Z"/>
          <w:lang w:val="en-US"/>
        </w:rPr>
        <w:pPrChange w:id="5212" w:author="arkat" w:date="2017-09-29T22:49:00Z">
          <w:pPr>
            <w:pStyle w:val="BodyText"/>
            <w:spacing w:after="0"/>
            <w:ind w:firstLine="270"/>
          </w:pPr>
        </w:pPrChange>
      </w:pPr>
      <w:del w:id="5213"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5214" w:author="arkat" w:date="2017-09-25T14:49:00Z"/>
          <w:lang w:val="en-US"/>
        </w:rPr>
        <w:pPrChange w:id="5215" w:author="arkat" w:date="2017-09-29T22:49:00Z">
          <w:pPr>
            <w:pStyle w:val="BodyText"/>
            <w:spacing w:after="0"/>
            <w:ind w:firstLine="270"/>
          </w:pPr>
        </w:pPrChange>
      </w:pPr>
      <w:del w:id="5216"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5217" w:author="arkat" w:date="2017-09-25T14:49:00Z"/>
          <w:lang w:val="en-US"/>
        </w:rPr>
        <w:pPrChange w:id="5218" w:author="arkat" w:date="2017-09-29T22:49:00Z">
          <w:pPr>
            <w:pStyle w:val="BodyText"/>
            <w:spacing w:after="0"/>
            <w:ind w:firstLine="270"/>
          </w:pPr>
        </w:pPrChange>
      </w:pPr>
      <w:del w:id="5219"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5220" w:author="arkat" w:date="2017-09-25T14:49:00Z"/>
          <w:lang w:val="en-US"/>
        </w:rPr>
        <w:pPrChange w:id="5221" w:author="arkat" w:date="2017-09-29T22:49:00Z">
          <w:pPr>
            <w:pStyle w:val="BodyText"/>
            <w:spacing w:after="0"/>
            <w:ind w:firstLine="270"/>
          </w:pPr>
        </w:pPrChange>
      </w:pPr>
    </w:p>
    <w:p w14:paraId="302C23A8" w14:textId="1EE9A4FC" w:rsidR="004239BF" w:rsidDel="0058751D" w:rsidRDefault="004239BF">
      <w:pPr>
        <w:pStyle w:val="BodyText"/>
        <w:spacing w:after="0"/>
        <w:rPr>
          <w:del w:id="5222" w:author="arkat" w:date="2017-09-25T14:49:00Z"/>
          <w:lang w:val="en-US"/>
        </w:rPr>
        <w:pPrChange w:id="5223" w:author="arkat" w:date="2017-09-29T22:49:00Z">
          <w:pPr>
            <w:pStyle w:val="BodyText"/>
            <w:spacing w:after="0"/>
            <w:ind w:firstLine="284"/>
          </w:pPr>
        </w:pPrChange>
      </w:pPr>
      <w:del w:id="5224"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5225" w:author="arkat" w:date="2017-09-25T14:49:00Z"/>
          <w:lang w:val="en-US"/>
        </w:rPr>
        <w:pPrChange w:id="5226" w:author="arkat" w:date="2017-09-29T22:49:00Z">
          <w:pPr>
            <w:pStyle w:val="BodyText"/>
            <w:spacing w:after="0"/>
            <w:ind w:firstLine="284"/>
          </w:pPr>
        </w:pPrChange>
      </w:pPr>
    </w:p>
    <w:p w14:paraId="674FC1D1" w14:textId="6BCA5E40" w:rsidR="000008DA" w:rsidDel="0058751D" w:rsidRDefault="000008DA">
      <w:pPr>
        <w:pStyle w:val="BodyText"/>
        <w:spacing w:after="0"/>
        <w:rPr>
          <w:del w:id="5227" w:author="arkat" w:date="2017-09-25T14:49:00Z"/>
          <w:lang w:val="en-US"/>
        </w:rPr>
        <w:pPrChange w:id="5228" w:author="arkat" w:date="2017-09-29T22:49:00Z">
          <w:pPr>
            <w:pStyle w:val="BodyText"/>
            <w:spacing w:after="0"/>
            <w:ind w:firstLine="270"/>
          </w:pPr>
        </w:pPrChange>
      </w:pPr>
      <w:del w:id="5229"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5230" w:author="arkat" w:date="2017-09-25T14:49:00Z"/>
          <w:lang w:val="en-US"/>
        </w:rPr>
        <w:pPrChange w:id="5231" w:author="arkat" w:date="2017-09-29T22:49:00Z">
          <w:pPr>
            <w:pStyle w:val="BodyText"/>
            <w:spacing w:after="0"/>
            <w:ind w:firstLine="270"/>
          </w:pPr>
        </w:pPrChange>
      </w:pPr>
      <w:del w:id="5232"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5233" w:author="arkat" w:date="2017-09-25T14:49:00Z"/>
          <w:i/>
          <w:lang w:val="en-US"/>
        </w:rPr>
        <w:pPrChange w:id="5234" w:author="arkat" w:date="2017-09-29T22:49:00Z">
          <w:pPr>
            <w:pStyle w:val="BodyText"/>
            <w:numPr>
              <w:ilvl w:val="7"/>
              <w:numId w:val="26"/>
            </w:numPr>
            <w:spacing w:after="0"/>
            <w:ind w:left="567" w:hanging="283"/>
          </w:pPr>
        </w:pPrChange>
      </w:pPr>
      <w:del w:id="5235"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5236" w:author="arkat" w:date="2017-09-25T14:49:00Z"/>
          <w:i/>
          <w:lang w:val="en-US"/>
        </w:rPr>
        <w:pPrChange w:id="5237" w:author="arkat" w:date="2017-09-29T22:49:00Z">
          <w:pPr>
            <w:pStyle w:val="BodyText"/>
            <w:numPr>
              <w:ilvl w:val="7"/>
              <w:numId w:val="26"/>
            </w:numPr>
            <w:spacing w:after="0"/>
            <w:ind w:left="567" w:hanging="283"/>
          </w:pPr>
        </w:pPrChange>
      </w:pPr>
      <w:del w:id="5238"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5239" w:author="arkat" w:date="2017-09-25T14:49:00Z"/>
          <w:i/>
          <w:lang w:val="en-US"/>
        </w:rPr>
        <w:pPrChange w:id="5240" w:author="arkat" w:date="2017-09-29T22:49:00Z">
          <w:pPr>
            <w:pStyle w:val="BodyText"/>
            <w:numPr>
              <w:ilvl w:val="7"/>
              <w:numId w:val="26"/>
            </w:numPr>
            <w:spacing w:after="0"/>
            <w:ind w:left="567" w:hanging="283"/>
          </w:pPr>
        </w:pPrChange>
      </w:pPr>
      <w:del w:id="5241"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5242" w:author="arkat" w:date="2017-09-25T14:49:00Z"/>
          <w:i/>
          <w:lang w:val="en-US"/>
        </w:rPr>
        <w:pPrChange w:id="5243"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5244"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5245" w:author="arkat" w:date="2017-09-25T14:49:00Z"/>
                <w:szCs w:val="24"/>
              </w:rPr>
            </w:pPr>
            <w:del w:id="5246"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5247" w:author="arkat" w:date="2017-09-25T14:49:00Z"/>
                <w:szCs w:val="24"/>
              </w:rPr>
              <w:pPrChange w:id="5248" w:author="arkat" w:date="2017-09-29T22:49:00Z">
                <w:pPr>
                  <w:spacing w:after="0"/>
                  <w:ind w:hanging="92"/>
                  <w:jc w:val="center"/>
                </w:pPr>
              </w:pPrChange>
            </w:pPr>
            <w:del w:id="5249"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5250" w:author="arkat" w:date="2017-09-25T14:49:00Z"/>
                <w:szCs w:val="24"/>
              </w:rPr>
              <w:pPrChange w:id="5251" w:author="arkat" w:date="2017-09-29T22:49:00Z">
                <w:pPr>
                  <w:spacing w:after="0"/>
                  <w:jc w:val="center"/>
                </w:pPr>
              </w:pPrChange>
            </w:pPr>
            <w:del w:id="5252"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5253" w:author="arkat" w:date="2017-09-25T14:49:00Z"/>
                <w:szCs w:val="24"/>
              </w:rPr>
              <w:pPrChange w:id="5254" w:author="arkat" w:date="2017-09-29T22:49:00Z">
                <w:pPr>
                  <w:spacing w:after="0"/>
                  <w:jc w:val="center"/>
                </w:pPr>
              </w:pPrChange>
            </w:pPr>
            <w:del w:id="5255"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5256" w:author="arkat" w:date="2017-09-25T14:49:00Z"/>
        </w:trPr>
        <w:tc>
          <w:tcPr>
            <w:tcW w:w="1701" w:type="dxa"/>
            <w:shd w:val="clear" w:color="auto" w:fill="FFFFFF"/>
            <w:hideMark/>
          </w:tcPr>
          <w:p w14:paraId="095CF3B3" w14:textId="427ACC18" w:rsidR="000008DA" w:rsidRPr="00F51EA7" w:rsidDel="0058751D" w:rsidRDefault="000008DA">
            <w:pPr>
              <w:spacing w:after="0"/>
              <w:rPr>
                <w:del w:id="5257" w:author="arkat" w:date="2017-09-25T14:49:00Z"/>
                <w:color w:val="000000"/>
                <w:szCs w:val="24"/>
                <w:lang w:eastAsia="en-GB"/>
              </w:rPr>
            </w:pPr>
            <w:del w:id="5258"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5259" w:author="arkat" w:date="2017-09-25T14:49:00Z"/>
                <w:color w:val="000000"/>
                <w:szCs w:val="24"/>
                <w:lang w:eastAsia="en-GB"/>
              </w:rPr>
              <w:pPrChange w:id="5260" w:author="arkat" w:date="2017-09-29T22:49:00Z">
                <w:pPr>
                  <w:spacing w:after="0"/>
                  <w:jc w:val="center"/>
                </w:pPr>
              </w:pPrChange>
            </w:pPr>
            <w:del w:id="5261"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5262" w:author="arkat" w:date="2017-09-25T14:49:00Z"/>
                <w:color w:val="000000"/>
                <w:szCs w:val="24"/>
                <w:lang w:eastAsia="en-GB"/>
              </w:rPr>
              <w:pPrChange w:id="5263" w:author="arkat" w:date="2017-09-29T22:49:00Z">
                <w:pPr>
                  <w:spacing w:after="0"/>
                  <w:jc w:val="center"/>
                </w:pPr>
              </w:pPrChange>
            </w:pPr>
            <w:del w:id="5264"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5265" w:author="arkat" w:date="2017-09-25T14:49:00Z"/>
                <w:color w:val="000000"/>
                <w:szCs w:val="24"/>
                <w:lang w:eastAsia="en-GB"/>
              </w:rPr>
              <w:pPrChange w:id="5266" w:author="arkat" w:date="2017-09-29T22:49:00Z">
                <w:pPr>
                  <w:spacing w:after="0"/>
                  <w:jc w:val="center"/>
                </w:pPr>
              </w:pPrChange>
            </w:pPr>
            <w:del w:id="5267"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5268" w:author="arkat" w:date="2017-09-25T14:49:00Z"/>
        </w:trPr>
        <w:tc>
          <w:tcPr>
            <w:tcW w:w="1701" w:type="dxa"/>
            <w:shd w:val="clear" w:color="auto" w:fill="FFFFFF"/>
            <w:hideMark/>
          </w:tcPr>
          <w:p w14:paraId="3F946EAB" w14:textId="3FC423A7" w:rsidR="000008DA" w:rsidRPr="00F51EA7" w:rsidDel="0058751D" w:rsidRDefault="000008DA">
            <w:pPr>
              <w:spacing w:after="0"/>
              <w:rPr>
                <w:del w:id="5269" w:author="arkat" w:date="2017-09-25T14:49:00Z"/>
                <w:color w:val="000000"/>
                <w:szCs w:val="24"/>
                <w:lang w:eastAsia="en-GB"/>
              </w:rPr>
              <w:pPrChange w:id="5270" w:author="arkat" w:date="2017-09-29T22:49:00Z">
                <w:pPr>
                  <w:spacing w:after="0"/>
                  <w:ind w:left="-392" w:firstLine="392"/>
                </w:pPr>
              </w:pPrChange>
            </w:pPr>
            <w:del w:id="5271"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5272" w:author="arkat" w:date="2017-09-25T14:49:00Z"/>
                <w:color w:val="000000"/>
                <w:szCs w:val="24"/>
                <w:lang w:eastAsia="en-GB"/>
              </w:rPr>
              <w:pPrChange w:id="5273" w:author="arkat" w:date="2017-09-29T22:49:00Z">
                <w:pPr>
                  <w:spacing w:after="0"/>
                  <w:jc w:val="center"/>
                </w:pPr>
              </w:pPrChange>
            </w:pPr>
            <w:del w:id="5274"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5275" w:author="arkat" w:date="2017-09-25T14:49:00Z"/>
                <w:color w:val="000000"/>
                <w:szCs w:val="24"/>
                <w:lang w:eastAsia="en-GB"/>
              </w:rPr>
              <w:pPrChange w:id="5276" w:author="arkat" w:date="2017-09-29T22:49:00Z">
                <w:pPr>
                  <w:spacing w:after="0"/>
                  <w:jc w:val="center"/>
                </w:pPr>
              </w:pPrChange>
            </w:pPr>
            <w:del w:id="5277"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5278" w:author="arkat" w:date="2017-09-25T14:49:00Z"/>
                <w:color w:val="000000"/>
                <w:szCs w:val="24"/>
                <w:lang w:eastAsia="en-GB"/>
              </w:rPr>
              <w:pPrChange w:id="5279" w:author="arkat" w:date="2017-09-29T22:49:00Z">
                <w:pPr>
                  <w:spacing w:after="0"/>
                  <w:jc w:val="center"/>
                </w:pPr>
              </w:pPrChange>
            </w:pPr>
            <w:del w:id="5280"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5281" w:author="arkat" w:date="2017-09-25T14:49:00Z"/>
        </w:trPr>
        <w:tc>
          <w:tcPr>
            <w:tcW w:w="1701" w:type="dxa"/>
            <w:shd w:val="clear" w:color="auto" w:fill="FFFFFF"/>
            <w:hideMark/>
          </w:tcPr>
          <w:p w14:paraId="0A4F0687" w14:textId="743D050E" w:rsidR="000008DA" w:rsidRPr="00F51EA7" w:rsidDel="0058751D" w:rsidRDefault="000008DA">
            <w:pPr>
              <w:spacing w:after="0"/>
              <w:rPr>
                <w:del w:id="5282" w:author="arkat" w:date="2017-09-25T14:49:00Z"/>
                <w:color w:val="000000"/>
                <w:szCs w:val="24"/>
                <w:lang w:eastAsia="en-GB"/>
              </w:rPr>
            </w:pPr>
            <w:del w:id="5283"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5284" w:author="arkat" w:date="2017-09-25T14:49:00Z"/>
                <w:color w:val="000000"/>
                <w:szCs w:val="24"/>
                <w:lang w:eastAsia="en-GB"/>
              </w:rPr>
              <w:pPrChange w:id="5285" w:author="arkat" w:date="2017-09-29T22:49:00Z">
                <w:pPr>
                  <w:spacing w:after="0"/>
                  <w:jc w:val="center"/>
                </w:pPr>
              </w:pPrChange>
            </w:pPr>
            <w:del w:id="5286"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5287" w:author="arkat" w:date="2017-09-25T14:49:00Z"/>
                <w:color w:val="000000"/>
                <w:szCs w:val="24"/>
                <w:lang w:eastAsia="en-GB"/>
              </w:rPr>
              <w:pPrChange w:id="5288" w:author="arkat" w:date="2017-09-29T22:49:00Z">
                <w:pPr>
                  <w:spacing w:after="0"/>
                  <w:jc w:val="center"/>
                </w:pPr>
              </w:pPrChange>
            </w:pPr>
            <w:del w:id="5289"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5290" w:author="arkat" w:date="2017-09-25T14:49:00Z"/>
                <w:color w:val="000000"/>
                <w:szCs w:val="24"/>
                <w:lang w:eastAsia="en-GB"/>
              </w:rPr>
              <w:pPrChange w:id="5291" w:author="arkat" w:date="2017-09-29T22:49:00Z">
                <w:pPr>
                  <w:spacing w:after="0"/>
                  <w:jc w:val="center"/>
                </w:pPr>
              </w:pPrChange>
            </w:pPr>
            <w:del w:id="5292"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5293" w:author="arkat" w:date="2017-09-25T14:49:00Z"/>
        </w:trPr>
        <w:tc>
          <w:tcPr>
            <w:tcW w:w="1701" w:type="dxa"/>
            <w:shd w:val="clear" w:color="auto" w:fill="FFFFFF"/>
            <w:hideMark/>
          </w:tcPr>
          <w:p w14:paraId="14ED3FAA" w14:textId="7C62A609" w:rsidR="000008DA" w:rsidRPr="00F51EA7" w:rsidDel="0058751D" w:rsidRDefault="000008DA">
            <w:pPr>
              <w:spacing w:after="0"/>
              <w:rPr>
                <w:del w:id="5294" w:author="arkat" w:date="2017-09-25T14:49:00Z"/>
                <w:color w:val="000000"/>
                <w:szCs w:val="24"/>
                <w:lang w:eastAsia="en-GB"/>
              </w:rPr>
            </w:pPr>
            <w:del w:id="5295"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5296" w:author="arkat" w:date="2017-09-25T14:49:00Z"/>
                <w:color w:val="000000"/>
                <w:szCs w:val="24"/>
                <w:lang w:eastAsia="en-GB"/>
              </w:rPr>
              <w:pPrChange w:id="5297" w:author="arkat" w:date="2017-09-29T22:49:00Z">
                <w:pPr>
                  <w:spacing w:after="0"/>
                  <w:jc w:val="center"/>
                </w:pPr>
              </w:pPrChange>
            </w:pPr>
            <w:del w:id="5298"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5299" w:author="arkat" w:date="2017-09-25T14:49:00Z"/>
                <w:color w:val="000000"/>
                <w:szCs w:val="24"/>
                <w:lang w:eastAsia="en-GB"/>
              </w:rPr>
              <w:pPrChange w:id="5300" w:author="arkat" w:date="2017-09-29T22:49:00Z">
                <w:pPr>
                  <w:spacing w:after="0"/>
                  <w:jc w:val="center"/>
                </w:pPr>
              </w:pPrChange>
            </w:pPr>
            <w:del w:id="5301"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5302" w:author="arkat" w:date="2017-09-25T14:49:00Z"/>
                <w:color w:val="000000"/>
                <w:szCs w:val="24"/>
                <w:lang w:eastAsia="en-GB"/>
              </w:rPr>
              <w:pPrChange w:id="5303" w:author="arkat" w:date="2017-09-29T22:49:00Z">
                <w:pPr>
                  <w:spacing w:after="0"/>
                  <w:jc w:val="center"/>
                </w:pPr>
              </w:pPrChange>
            </w:pPr>
            <w:del w:id="5304"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5305" w:author="arkat" w:date="2017-09-25T14:49:00Z"/>
        </w:trPr>
        <w:tc>
          <w:tcPr>
            <w:tcW w:w="1701" w:type="dxa"/>
            <w:shd w:val="clear" w:color="auto" w:fill="FFFFFF"/>
            <w:hideMark/>
          </w:tcPr>
          <w:p w14:paraId="071E9008" w14:textId="67BAA30D" w:rsidR="000008DA" w:rsidRPr="00F51EA7" w:rsidDel="0058751D" w:rsidRDefault="000008DA">
            <w:pPr>
              <w:spacing w:after="0"/>
              <w:rPr>
                <w:del w:id="5306" w:author="arkat" w:date="2017-09-25T14:49:00Z"/>
                <w:color w:val="000000"/>
                <w:szCs w:val="24"/>
                <w:lang w:eastAsia="en-GB"/>
              </w:rPr>
            </w:pPr>
            <w:del w:id="5307"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5308" w:author="arkat" w:date="2017-09-25T14:49:00Z"/>
                <w:color w:val="000000"/>
                <w:szCs w:val="24"/>
                <w:lang w:eastAsia="en-GB"/>
              </w:rPr>
              <w:pPrChange w:id="5309" w:author="arkat" w:date="2017-09-29T22:49:00Z">
                <w:pPr>
                  <w:spacing w:after="0"/>
                  <w:jc w:val="center"/>
                </w:pPr>
              </w:pPrChange>
            </w:pPr>
            <w:del w:id="5310"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5311" w:author="arkat" w:date="2017-09-25T14:49:00Z"/>
                <w:color w:val="000000"/>
                <w:szCs w:val="24"/>
                <w:lang w:eastAsia="en-GB"/>
              </w:rPr>
              <w:pPrChange w:id="5312" w:author="arkat" w:date="2017-09-29T22:49:00Z">
                <w:pPr>
                  <w:spacing w:after="0"/>
                  <w:jc w:val="center"/>
                </w:pPr>
              </w:pPrChange>
            </w:pPr>
            <w:del w:id="5313"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5314" w:author="arkat" w:date="2017-09-25T14:49:00Z"/>
                <w:color w:val="000000"/>
                <w:szCs w:val="24"/>
                <w:lang w:eastAsia="en-GB"/>
              </w:rPr>
              <w:pPrChange w:id="5315" w:author="arkat" w:date="2017-09-29T22:49:00Z">
                <w:pPr>
                  <w:spacing w:after="0"/>
                  <w:jc w:val="center"/>
                </w:pPr>
              </w:pPrChange>
            </w:pPr>
            <w:del w:id="5316"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5317" w:author="arkat" w:date="2017-09-25T14:49:00Z"/>
        </w:trPr>
        <w:tc>
          <w:tcPr>
            <w:tcW w:w="1701" w:type="dxa"/>
            <w:shd w:val="clear" w:color="auto" w:fill="FFFFFF"/>
            <w:hideMark/>
          </w:tcPr>
          <w:p w14:paraId="4C36C94B" w14:textId="12451028" w:rsidR="000008DA" w:rsidRPr="00F51EA7" w:rsidDel="0058751D" w:rsidRDefault="000008DA">
            <w:pPr>
              <w:spacing w:after="0"/>
              <w:rPr>
                <w:del w:id="5318" w:author="arkat" w:date="2017-09-25T14:49:00Z"/>
                <w:color w:val="000000"/>
                <w:szCs w:val="24"/>
                <w:lang w:eastAsia="en-GB"/>
              </w:rPr>
            </w:pPr>
            <w:del w:id="5319"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5320" w:author="arkat" w:date="2017-09-25T14:49:00Z"/>
                <w:color w:val="000000"/>
                <w:szCs w:val="24"/>
                <w:lang w:eastAsia="en-GB"/>
              </w:rPr>
              <w:pPrChange w:id="5321" w:author="arkat" w:date="2017-09-29T22:49:00Z">
                <w:pPr>
                  <w:spacing w:after="0"/>
                  <w:jc w:val="center"/>
                </w:pPr>
              </w:pPrChange>
            </w:pPr>
            <w:del w:id="5322"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5323" w:author="arkat" w:date="2017-09-25T14:49:00Z"/>
                <w:color w:val="000000"/>
                <w:szCs w:val="24"/>
                <w:lang w:eastAsia="en-GB"/>
              </w:rPr>
              <w:pPrChange w:id="5324" w:author="arkat" w:date="2017-09-29T22:49:00Z">
                <w:pPr>
                  <w:spacing w:after="0"/>
                  <w:jc w:val="center"/>
                </w:pPr>
              </w:pPrChange>
            </w:pPr>
            <w:del w:id="5325"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5326" w:author="arkat" w:date="2017-09-25T14:49:00Z"/>
                <w:color w:val="000000"/>
                <w:szCs w:val="24"/>
                <w:lang w:eastAsia="en-GB"/>
              </w:rPr>
              <w:pPrChange w:id="5327" w:author="arkat" w:date="2017-09-29T22:49:00Z">
                <w:pPr>
                  <w:spacing w:after="0"/>
                  <w:jc w:val="center"/>
                </w:pPr>
              </w:pPrChange>
            </w:pPr>
            <w:del w:id="5328"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5329" w:author="arkat" w:date="2017-09-25T14:49:00Z"/>
        </w:trPr>
        <w:tc>
          <w:tcPr>
            <w:tcW w:w="1701" w:type="dxa"/>
            <w:shd w:val="clear" w:color="auto" w:fill="FFFFFF"/>
            <w:hideMark/>
          </w:tcPr>
          <w:p w14:paraId="128E6065" w14:textId="486A11AB" w:rsidR="000008DA" w:rsidRPr="00F51EA7" w:rsidDel="0058751D" w:rsidRDefault="000008DA">
            <w:pPr>
              <w:spacing w:after="0"/>
              <w:rPr>
                <w:del w:id="5330" w:author="arkat" w:date="2017-09-25T14:49:00Z"/>
                <w:color w:val="000000"/>
                <w:szCs w:val="24"/>
                <w:lang w:eastAsia="en-GB"/>
              </w:rPr>
            </w:pPr>
            <w:del w:id="5331"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5332" w:author="arkat" w:date="2017-09-25T14:49:00Z"/>
                <w:color w:val="000000"/>
                <w:szCs w:val="24"/>
                <w:lang w:eastAsia="en-GB"/>
              </w:rPr>
              <w:pPrChange w:id="5333" w:author="arkat" w:date="2017-09-29T22:49:00Z">
                <w:pPr>
                  <w:spacing w:after="0"/>
                  <w:jc w:val="center"/>
                </w:pPr>
              </w:pPrChange>
            </w:pPr>
            <w:del w:id="5334"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5335" w:author="arkat" w:date="2017-09-25T14:49:00Z"/>
                <w:color w:val="000000"/>
                <w:szCs w:val="24"/>
                <w:lang w:eastAsia="en-GB"/>
              </w:rPr>
              <w:pPrChange w:id="5336" w:author="arkat" w:date="2017-09-29T22:49:00Z">
                <w:pPr>
                  <w:spacing w:after="0"/>
                  <w:jc w:val="center"/>
                </w:pPr>
              </w:pPrChange>
            </w:pPr>
            <w:del w:id="5337"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5338" w:author="arkat" w:date="2017-09-25T14:49:00Z"/>
                <w:color w:val="000000"/>
                <w:szCs w:val="24"/>
                <w:lang w:eastAsia="en-GB"/>
              </w:rPr>
              <w:pPrChange w:id="5339" w:author="arkat" w:date="2017-09-29T22:49:00Z">
                <w:pPr>
                  <w:spacing w:after="0"/>
                  <w:jc w:val="center"/>
                </w:pPr>
              </w:pPrChange>
            </w:pPr>
            <w:del w:id="5340"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5341" w:author="arkat" w:date="2017-09-25T14:49:00Z"/>
        </w:trPr>
        <w:tc>
          <w:tcPr>
            <w:tcW w:w="1701" w:type="dxa"/>
            <w:shd w:val="clear" w:color="auto" w:fill="FFFFFF"/>
            <w:hideMark/>
          </w:tcPr>
          <w:p w14:paraId="370C48B2" w14:textId="0F982024" w:rsidR="000008DA" w:rsidRPr="00F51EA7" w:rsidDel="0058751D" w:rsidRDefault="000008DA">
            <w:pPr>
              <w:spacing w:after="0"/>
              <w:rPr>
                <w:del w:id="5342" w:author="arkat" w:date="2017-09-25T14:49:00Z"/>
                <w:color w:val="000000"/>
                <w:szCs w:val="24"/>
                <w:lang w:eastAsia="en-GB"/>
              </w:rPr>
              <w:pPrChange w:id="5343" w:author="arkat" w:date="2017-09-29T22:49:00Z">
                <w:pPr>
                  <w:spacing w:after="0"/>
                  <w:ind w:left="-250" w:firstLine="250"/>
                </w:pPr>
              </w:pPrChange>
            </w:pPr>
            <w:del w:id="5344"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5345" w:author="arkat" w:date="2017-09-25T14:49:00Z"/>
                <w:color w:val="000000"/>
                <w:szCs w:val="24"/>
                <w:lang w:eastAsia="en-GB"/>
              </w:rPr>
              <w:pPrChange w:id="5346" w:author="arkat" w:date="2017-09-29T22:49:00Z">
                <w:pPr>
                  <w:spacing w:after="0"/>
                  <w:jc w:val="center"/>
                </w:pPr>
              </w:pPrChange>
            </w:pPr>
            <w:del w:id="5347"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5348" w:author="arkat" w:date="2017-09-25T14:49:00Z"/>
                <w:color w:val="000000"/>
                <w:szCs w:val="24"/>
                <w:lang w:eastAsia="en-GB"/>
              </w:rPr>
              <w:pPrChange w:id="5349" w:author="arkat" w:date="2017-09-29T22:49:00Z">
                <w:pPr>
                  <w:spacing w:after="0"/>
                  <w:jc w:val="center"/>
                </w:pPr>
              </w:pPrChange>
            </w:pPr>
            <w:del w:id="5350"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5351" w:author="arkat" w:date="2017-09-25T14:49:00Z"/>
                <w:color w:val="000000"/>
                <w:szCs w:val="24"/>
                <w:lang w:eastAsia="en-GB"/>
              </w:rPr>
              <w:pPrChange w:id="5352" w:author="arkat" w:date="2017-09-29T22:49:00Z">
                <w:pPr>
                  <w:spacing w:after="0"/>
                  <w:jc w:val="center"/>
                </w:pPr>
              </w:pPrChange>
            </w:pPr>
            <w:del w:id="5353"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5354" w:author="arkat" w:date="2017-09-25T14:49:00Z"/>
        </w:trPr>
        <w:tc>
          <w:tcPr>
            <w:tcW w:w="1701" w:type="dxa"/>
            <w:shd w:val="clear" w:color="auto" w:fill="FFFFFF"/>
            <w:hideMark/>
          </w:tcPr>
          <w:p w14:paraId="53CC52BE" w14:textId="299908F2" w:rsidR="000008DA" w:rsidRPr="00F51EA7" w:rsidDel="0058751D" w:rsidRDefault="000008DA">
            <w:pPr>
              <w:spacing w:after="0"/>
              <w:rPr>
                <w:del w:id="5355" w:author="arkat" w:date="2017-09-25T14:49:00Z"/>
                <w:color w:val="000000"/>
                <w:szCs w:val="24"/>
                <w:lang w:eastAsia="en-GB"/>
              </w:rPr>
            </w:pPr>
            <w:del w:id="5356"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5357" w:author="arkat" w:date="2017-09-25T14:49:00Z"/>
                <w:color w:val="000000"/>
                <w:szCs w:val="24"/>
                <w:lang w:eastAsia="en-GB"/>
              </w:rPr>
              <w:pPrChange w:id="5358" w:author="arkat" w:date="2017-09-29T22:49:00Z">
                <w:pPr>
                  <w:spacing w:after="0"/>
                  <w:jc w:val="center"/>
                </w:pPr>
              </w:pPrChange>
            </w:pPr>
            <w:del w:id="5359"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5360" w:author="arkat" w:date="2017-09-25T14:49:00Z"/>
                <w:color w:val="000000"/>
                <w:szCs w:val="24"/>
                <w:lang w:eastAsia="en-GB"/>
              </w:rPr>
              <w:pPrChange w:id="5361" w:author="arkat" w:date="2017-09-29T22:49:00Z">
                <w:pPr>
                  <w:spacing w:after="0"/>
                  <w:jc w:val="center"/>
                </w:pPr>
              </w:pPrChange>
            </w:pPr>
            <w:del w:id="5362"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5363" w:author="arkat" w:date="2017-09-25T14:49:00Z"/>
                <w:color w:val="000000"/>
                <w:szCs w:val="24"/>
                <w:lang w:eastAsia="en-GB"/>
              </w:rPr>
              <w:pPrChange w:id="5364" w:author="arkat" w:date="2017-09-29T22:49:00Z">
                <w:pPr>
                  <w:spacing w:after="0"/>
                  <w:jc w:val="center"/>
                </w:pPr>
              </w:pPrChange>
            </w:pPr>
            <w:del w:id="5365"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5366" w:author="arkat" w:date="2017-09-25T14:49:00Z"/>
        </w:trPr>
        <w:tc>
          <w:tcPr>
            <w:tcW w:w="1701" w:type="dxa"/>
            <w:shd w:val="clear" w:color="auto" w:fill="FFFFFF"/>
            <w:hideMark/>
          </w:tcPr>
          <w:p w14:paraId="25512B2C" w14:textId="78486705" w:rsidR="000008DA" w:rsidRPr="00F51EA7" w:rsidDel="0058751D" w:rsidRDefault="000008DA">
            <w:pPr>
              <w:spacing w:after="0"/>
              <w:rPr>
                <w:del w:id="5367" w:author="arkat" w:date="2017-09-25T14:49:00Z"/>
                <w:color w:val="000000"/>
                <w:szCs w:val="24"/>
                <w:lang w:eastAsia="en-GB"/>
              </w:rPr>
            </w:pPr>
            <w:del w:id="5368"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5369" w:author="arkat" w:date="2017-09-25T14:49:00Z"/>
                <w:color w:val="000000"/>
                <w:szCs w:val="24"/>
                <w:lang w:eastAsia="en-GB"/>
              </w:rPr>
              <w:pPrChange w:id="5370" w:author="arkat" w:date="2017-09-29T22:49:00Z">
                <w:pPr>
                  <w:spacing w:after="0"/>
                  <w:jc w:val="center"/>
                </w:pPr>
              </w:pPrChange>
            </w:pPr>
            <w:del w:id="5371"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5372" w:author="arkat" w:date="2017-09-25T14:49:00Z"/>
                <w:color w:val="000000"/>
                <w:szCs w:val="24"/>
                <w:lang w:eastAsia="en-GB"/>
              </w:rPr>
              <w:pPrChange w:id="5373" w:author="arkat" w:date="2017-09-29T22:49:00Z">
                <w:pPr>
                  <w:spacing w:after="0"/>
                  <w:jc w:val="center"/>
                </w:pPr>
              </w:pPrChange>
            </w:pPr>
            <w:del w:id="5374"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5375" w:author="arkat" w:date="2017-09-25T14:49:00Z"/>
                <w:color w:val="000000"/>
                <w:szCs w:val="24"/>
                <w:lang w:eastAsia="en-GB"/>
              </w:rPr>
              <w:pPrChange w:id="5376" w:author="arkat" w:date="2017-09-29T22:49:00Z">
                <w:pPr>
                  <w:spacing w:after="0"/>
                  <w:jc w:val="center"/>
                </w:pPr>
              </w:pPrChange>
            </w:pPr>
            <w:del w:id="5377"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5378" w:author="arkat" w:date="2017-09-25T14:49:00Z"/>
        </w:trPr>
        <w:tc>
          <w:tcPr>
            <w:tcW w:w="1701" w:type="dxa"/>
            <w:shd w:val="clear" w:color="auto" w:fill="FFFFFF"/>
            <w:hideMark/>
          </w:tcPr>
          <w:p w14:paraId="6DB84888" w14:textId="3A54B562" w:rsidR="000008DA" w:rsidRPr="00F51EA7" w:rsidDel="0058751D" w:rsidRDefault="000008DA">
            <w:pPr>
              <w:spacing w:after="0"/>
              <w:rPr>
                <w:del w:id="5379" w:author="arkat" w:date="2017-09-25T14:49:00Z"/>
                <w:color w:val="000000"/>
                <w:szCs w:val="24"/>
                <w:lang w:eastAsia="en-GB"/>
              </w:rPr>
            </w:pPr>
            <w:del w:id="5380"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5381" w:author="arkat" w:date="2017-09-25T14:49:00Z"/>
                <w:color w:val="000000"/>
                <w:szCs w:val="24"/>
                <w:lang w:eastAsia="en-GB"/>
              </w:rPr>
              <w:pPrChange w:id="5382" w:author="arkat" w:date="2017-09-29T22:49:00Z">
                <w:pPr>
                  <w:spacing w:after="0"/>
                  <w:jc w:val="center"/>
                </w:pPr>
              </w:pPrChange>
            </w:pPr>
            <w:del w:id="5383"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5384" w:author="arkat" w:date="2017-09-25T14:49:00Z"/>
                <w:color w:val="000000"/>
                <w:szCs w:val="24"/>
                <w:lang w:eastAsia="en-GB"/>
              </w:rPr>
              <w:pPrChange w:id="5385" w:author="arkat" w:date="2017-09-29T22:49:00Z">
                <w:pPr>
                  <w:spacing w:after="0"/>
                  <w:jc w:val="center"/>
                </w:pPr>
              </w:pPrChange>
            </w:pPr>
            <w:del w:id="5386"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5387" w:author="arkat" w:date="2017-09-25T14:49:00Z"/>
                <w:color w:val="000000"/>
                <w:szCs w:val="24"/>
                <w:lang w:eastAsia="en-GB"/>
              </w:rPr>
              <w:pPrChange w:id="5388" w:author="arkat" w:date="2017-09-29T22:49:00Z">
                <w:pPr>
                  <w:spacing w:after="0"/>
                  <w:jc w:val="center"/>
                </w:pPr>
              </w:pPrChange>
            </w:pPr>
            <w:del w:id="5389"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5390" w:author="arkat" w:date="2017-09-25T14:49:00Z"/>
        </w:trPr>
        <w:tc>
          <w:tcPr>
            <w:tcW w:w="1701" w:type="dxa"/>
            <w:shd w:val="clear" w:color="auto" w:fill="FFFFFF"/>
            <w:hideMark/>
          </w:tcPr>
          <w:p w14:paraId="4CFFCE25" w14:textId="35C4944F" w:rsidR="000008DA" w:rsidRPr="00F51EA7" w:rsidDel="0058751D" w:rsidRDefault="000008DA">
            <w:pPr>
              <w:spacing w:after="0"/>
              <w:rPr>
                <w:del w:id="5391" w:author="arkat" w:date="2017-09-25T14:49:00Z"/>
                <w:color w:val="000000"/>
                <w:szCs w:val="24"/>
                <w:lang w:eastAsia="en-GB"/>
              </w:rPr>
            </w:pPr>
            <w:del w:id="5392"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5393" w:author="arkat" w:date="2017-09-25T14:49:00Z"/>
                <w:color w:val="000000"/>
                <w:szCs w:val="24"/>
                <w:lang w:eastAsia="en-GB"/>
              </w:rPr>
              <w:pPrChange w:id="5394" w:author="arkat" w:date="2017-09-29T22:49:00Z">
                <w:pPr>
                  <w:spacing w:after="0"/>
                  <w:jc w:val="center"/>
                </w:pPr>
              </w:pPrChange>
            </w:pPr>
            <w:del w:id="5395"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5396" w:author="arkat" w:date="2017-09-25T14:49:00Z"/>
                <w:color w:val="000000"/>
                <w:szCs w:val="24"/>
                <w:lang w:eastAsia="en-GB"/>
              </w:rPr>
              <w:pPrChange w:id="5397" w:author="arkat" w:date="2017-09-29T22:49:00Z">
                <w:pPr>
                  <w:spacing w:after="0"/>
                  <w:jc w:val="center"/>
                </w:pPr>
              </w:pPrChange>
            </w:pPr>
            <w:del w:id="5398"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5399" w:author="arkat" w:date="2017-09-25T14:49:00Z"/>
                <w:color w:val="000000"/>
                <w:szCs w:val="24"/>
                <w:lang w:eastAsia="en-GB"/>
              </w:rPr>
              <w:pPrChange w:id="5400" w:author="arkat" w:date="2017-09-29T22:49:00Z">
                <w:pPr>
                  <w:spacing w:after="0"/>
                  <w:jc w:val="center"/>
                </w:pPr>
              </w:pPrChange>
            </w:pPr>
            <w:del w:id="5401"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5402" w:author="arkat" w:date="2017-09-25T14:49:00Z"/>
        </w:trPr>
        <w:tc>
          <w:tcPr>
            <w:tcW w:w="1701" w:type="dxa"/>
            <w:shd w:val="clear" w:color="auto" w:fill="FFFFFF"/>
            <w:hideMark/>
          </w:tcPr>
          <w:p w14:paraId="38E1A93B" w14:textId="10191C1B" w:rsidR="000008DA" w:rsidRPr="00F51EA7" w:rsidDel="0058751D" w:rsidRDefault="000008DA">
            <w:pPr>
              <w:spacing w:after="0"/>
              <w:rPr>
                <w:del w:id="5403" w:author="arkat" w:date="2017-09-25T14:49:00Z"/>
                <w:color w:val="000000"/>
                <w:szCs w:val="24"/>
                <w:lang w:eastAsia="en-GB"/>
              </w:rPr>
            </w:pPr>
            <w:del w:id="5404"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5405" w:author="arkat" w:date="2017-09-25T14:49:00Z"/>
                <w:color w:val="000000"/>
                <w:szCs w:val="24"/>
                <w:lang w:eastAsia="en-GB"/>
              </w:rPr>
              <w:pPrChange w:id="5406" w:author="arkat" w:date="2017-09-29T22:49:00Z">
                <w:pPr>
                  <w:spacing w:after="0"/>
                  <w:jc w:val="center"/>
                </w:pPr>
              </w:pPrChange>
            </w:pPr>
            <w:del w:id="5407"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5408" w:author="arkat" w:date="2017-09-25T14:49:00Z"/>
                <w:color w:val="000000"/>
                <w:szCs w:val="24"/>
                <w:lang w:eastAsia="en-GB"/>
              </w:rPr>
              <w:pPrChange w:id="5409" w:author="arkat" w:date="2017-09-29T22:49:00Z">
                <w:pPr>
                  <w:spacing w:after="0"/>
                  <w:jc w:val="center"/>
                </w:pPr>
              </w:pPrChange>
            </w:pPr>
            <w:del w:id="5410"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5411" w:author="arkat" w:date="2017-09-25T14:49:00Z"/>
                <w:color w:val="000000"/>
                <w:szCs w:val="24"/>
                <w:lang w:eastAsia="en-GB"/>
              </w:rPr>
              <w:pPrChange w:id="5412" w:author="arkat" w:date="2017-09-29T22:49:00Z">
                <w:pPr>
                  <w:spacing w:after="0"/>
                  <w:jc w:val="center"/>
                </w:pPr>
              </w:pPrChange>
            </w:pPr>
            <w:del w:id="5413"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5414" w:author="arkat" w:date="2017-09-25T14:49:00Z"/>
        </w:trPr>
        <w:tc>
          <w:tcPr>
            <w:tcW w:w="1701" w:type="dxa"/>
            <w:shd w:val="clear" w:color="auto" w:fill="FFFFFF"/>
            <w:hideMark/>
          </w:tcPr>
          <w:p w14:paraId="026029B9" w14:textId="3F1DDCA6" w:rsidR="000008DA" w:rsidRPr="00F51EA7" w:rsidDel="0058751D" w:rsidRDefault="000008DA">
            <w:pPr>
              <w:spacing w:after="0"/>
              <w:rPr>
                <w:del w:id="5415" w:author="arkat" w:date="2017-09-25T14:49:00Z"/>
                <w:color w:val="000000"/>
                <w:szCs w:val="24"/>
                <w:lang w:eastAsia="en-GB"/>
              </w:rPr>
            </w:pPr>
            <w:del w:id="5416"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5417" w:author="arkat" w:date="2017-09-25T14:49:00Z"/>
                <w:color w:val="000000"/>
                <w:szCs w:val="24"/>
                <w:lang w:eastAsia="en-GB"/>
              </w:rPr>
              <w:pPrChange w:id="5418" w:author="arkat" w:date="2017-09-29T22:49:00Z">
                <w:pPr>
                  <w:spacing w:after="0"/>
                  <w:jc w:val="center"/>
                </w:pPr>
              </w:pPrChange>
            </w:pPr>
            <w:del w:id="5419"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5420" w:author="arkat" w:date="2017-09-25T14:49:00Z"/>
                <w:color w:val="000000"/>
                <w:szCs w:val="24"/>
                <w:lang w:eastAsia="en-GB"/>
              </w:rPr>
              <w:pPrChange w:id="5421"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5422" w:author="arkat" w:date="2017-09-25T14:49:00Z"/>
                <w:color w:val="000000"/>
                <w:szCs w:val="24"/>
                <w:lang w:eastAsia="en-GB"/>
              </w:rPr>
              <w:pPrChange w:id="5423" w:author="arkat" w:date="2017-09-29T22:49:00Z">
                <w:pPr>
                  <w:spacing w:after="0"/>
                  <w:jc w:val="center"/>
                </w:pPr>
              </w:pPrChange>
            </w:pPr>
            <w:del w:id="5424"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5425" w:author="arkat" w:date="2017-09-25T14:49:00Z"/>
        </w:trPr>
        <w:tc>
          <w:tcPr>
            <w:tcW w:w="1701" w:type="dxa"/>
            <w:shd w:val="clear" w:color="auto" w:fill="FFFFFF"/>
            <w:hideMark/>
          </w:tcPr>
          <w:p w14:paraId="51B001CC" w14:textId="66D75BBC" w:rsidR="000008DA" w:rsidRPr="00F51EA7" w:rsidDel="0058751D" w:rsidRDefault="000008DA">
            <w:pPr>
              <w:spacing w:after="0"/>
              <w:rPr>
                <w:del w:id="5426" w:author="arkat" w:date="2017-09-25T14:49:00Z"/>
                <w:color w:val="000000"/>
                <w:szCs w:val="24"/>
                <w:lang w:eastAsia="en-GB"/>
              </w:rPr>
            </w:pPr>
            <w:del w:id="5427"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5428" w:author="arkat" w:date="2017-09-25T14:49:00Z"/>
                <w:color w:val="000000"/>
                <w:szCs w:val="24"/>
                <w:lang w:eastAsia="en-GB"/>
              </w:rPr>
              <w:pPrChange w:id="5429" w:author="arkat" w:date="2017-09-29T22:49:00Z">
                <w:pPr>
                  <w:spacing w:after="0"/>
                  <w:jc w:val="center"/>
                </w:pPr>
              </w:pPrChange>
            </w:pPr>
            <w:del w:id="5430"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5431" w:author="arkat" w:date="2017-09-25T14:49:00Z"/>
                <w:color w:val="000000"/>
                <w:szCs w:val="24"/>
                <w:lang w:eastAsia="en-GB"/>
              </w:rPr>
              <w:pPrChange w:id="5432" w:author="arkat" w:date="2017-09-29T22:49:00Z">
                <w:pPr>
                  <w:spacing w:after="0"/>
                  <w:jc w:val="center"/>
                </w:pPr>
              </w:pPrChange>
            </w:pPr>
            <w:del w:id="5433"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5434" w:author="arkat" w:date="2017-09-25T14:49:00Z"/>
                <w:color w:val="000000"/>
                <w:szCs w:val="24"/>
                <w:lang w:eastAsia="en-GB"/>
              </w:rPr>
              <w:pPrChange w:id="5435" w:author="arkat" w:date="2017-09-29T22:49:00Z">
                <w:pPr>
                  <w:spacing w:after="0"/>
                  <w:jc w:val="center"/>
                </w:pPr>
              </w:pPrChange>
            </w:pPr>
            <w:del w:id="5436"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5437" w:author="arkat" w:date="2017-09-25T14:49:00Z"/>
        </w:trPr>
        <w:tc>
          <w:tcPr>
            <w:tcW w:w="1701" w:type="dxa"/>
            <w:shd w:val="clear" w:color="auto" w:fill="FFFFFF"/>
            <w:hideMark/>
          </w:tcPr>
          <w:p w14:paraId="53EB83CC" w14:textId="0A67EAFD" w:rsidR="000008DA" w:rsidRPr="00F51EA7" w:rsidDel="0058751D" w:rsidRDefault="000008DA">
            <w:pPr>
              <w:spacing w:after="0"/>
              <w:rPr>
                <w:del w:id="5438" w:author="arkat" w:date="2017-09-25T14:49:00Z"/>
                <w:color w:val="000000"/>
                <w:szCs w:val="24"/>
                <w:lang w:eastAsia="en-GB"/>
              </w:rPr>
            </w:pPr>
            <w:del w:id="5439"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5440" w:author="arkat" w:date="2017-09-25T14:49:00Z"/>
                <w:color w:val="000000"/>
                <w:szCs w:val="24"/>
                <w:lang w:eastAsia="en-GB"/>
              </w:rPr>
              <w:pPrChange w:id="5441" w:author="arkat" w:date="2017-09-29T22:49:00Z">
                <w:pPr>
                  <w:spacing w:after="0"/>
                  <w:jc w:val="center"/>
                </w:pPr>
              </w:pPrChange>
            </w:pPr>
            <w:del w:id="5442"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5443" w:author="arkat" w:date="2017-09-25T14:49:00Z"/>
                <w:color w:val="000000"/>
                <w:szCs w:val="24"/>
                <w:lang w:eastAsia="en-GB"/>
              </w:rPr>
              <w:pPrChange w:id="5444" w:author="arkat" w:date="2017-09-29T22:49:00Z">
                <w:pPr>
                  <w:spacing w:after="0"/>
                  <w:jc w:val="center"/>
                </w:pPr>
              </w:pPrChange>
            </w:pPr>
            <w:del w:id="5445"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5446" w:author="arkat" w:date="2017-09-25T14:49:00Z"/>
                <w:color w:val="000000"/>
                <w:szCs w:val="24"/>
                <w:lang w:eastAsia="en-GB"/>
              </w:rPr>
              <w:pPrChange w:id="5447" w:author="arkat" w:date="2017-09-29T22:49:00Z">
                <w:pPr>
                  <w:spacing w:after="0"/>
                  <w:jc w:val="center"/>
                </w:pPr>
              </w:pPrChange>
            </w:pPr>
            <w:del w:id="5448"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5449" w:author="arkat" w:date="2017-09-25T14:49:00Z"/>
          <w:i/>
          <w:lang w:val="en-US"/>
        </w:rPr>
        <w:pPrChange w:id="5450"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5451" w:author="arkat" w:date="2017-09-25T14:49:00Z"/>
          <w:lang w:val="en-US"/>
        </w:rPr>
        <w:pPrChange w:id="5452" w:author="arkat" w:date="2017-09-29T22:49:00Z">
          <w:pPr>
            <w:pStyle w:val="BodyTextIndent"/>
            <w:spacing w:before="240"/>
            <w:ind w:left="0" w:firstLine="426"/>
          </w:pPr>
        </w:pPrChange>
      </w:pPr>
      <w:del w:id="5453"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5454" w:author="arkat" w:date="2017-09-25T14:49:00Z"/>
          <w:lang w:val="en-US"/>
        </w:rPr>
      </w:pPr>
      <w:del w:id="5455" w:author="arkat" w:date="2017-09-25T14:49:00Z">
        <w:r w:rsidRPr="002F3ED8" w:rsidDel="0058751D">
          <w:rPr>
            <w:noProof/>
            <w:lang w:val="en-US"/>
          </w:rPr>
          <w:drawing>
            <wp:inline distT="0" distB="0" distL="0" distR="0" wp14:anchorId="13FCE0FB" wp14:editId="20A074D6">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5456" w:author="arkat" w:date="2017-09-25T14:49:00Z"/>
          <w:lang w:val="en-US"/>
        </w:rPr>
        <w:pPrChange w:id="5457" w:author="arkat" w:date="2017-09-29T22:49:00Z">
          <w:pPr>
            <w:pStyle w:val="BodyText"/>
            <w:spacing w:after="0"/>
            <w:ind w:firstLine="284"/>
          </w:pPr>
        </w:pPrChange>
      </w:pPr>
      <w:del w:id="5458"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5459" w:author="arkat" w:date="2017-09-25T14:49:00Z"/>
        </w:rPr>
        <w:pPrChange w:id="5460" w:author="arkat" w:date="2017-09-29T22:49:00Z">
          <w:pPr>
            <w:pStyle w:val="BodyText"/>
            <w:ind w:left="720"/>
          </w:pPr>
        </w:pPrChange>
      </w:pPr>
    </w:p>
    <w:p w14:paraId="00032707" w14:textId="220AB35D" w:rsidR="000008DA" w:rsidDel="0058751D" w:rsidRDefault="000008DA">
      <w:pPr>
        <w:pStyle w:val="BodyText"/>
        <w:spacing w:after="0"/>
        <w:rPr>
          <w:del w:id="5461" w:author="arkat" w:date="2017-09-25T14:49:00Z"/>
          <w:lang w:val="en-US"/>
        </w:rPr>
        <w:pPrChange w:id="5462" w:author="arkat" w:date="2017-09-29T22:49:00Z">
          <w:pPr>
            <w:pStyle w:val="BodyText"/>
            <w:spacing w:after="0"/>
            <w:ind w:firstLine="284"/>
          </w:pPr>
        </w:pPrChange>
      </w:pPr>
    </w:p>
    <w:p w14:paraId="2860A0E0" w14:textId="0F8FC264" w:rsidR="004239BF" w:rsidRPr="004239BF" w:rsidDel="0058751D" w:rsidRDefault="004239BF">
      <w:pPr>
        <w:pStyle w:val="BodyText"/>
        <w:rPr>
          <w:del w:id="5463" w:author="arkat" w:date="2017-09-25T14:49:00Z"/>
        </w:rPr>
        <w:pPrChange w:id="5464"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5465" w:author="arkat" w:date="2017-09-25T14:49:00Z"/>
          <w:lang w:val="en-US"/>
        </w:rPr>
        <w:pPrChange w:id="5466" w:author="arkat" w:date="2017-09-29T22:49:00Z">
          <w:pPr>
            <w:pStyle w:val="Heading2"/>
            <w:spacing w:before="0" w:after="0"/>
          </w:pPr>
        </w:pPrChange>
      </w:pPr>
      <w:del w:id="5467" w:author="arkat" w:date="2017-09-25T14:49:00Z">
        <w:r w:rsidDel="0058751D">
          <w:rPr>
            <w:lang w:val="en-US"/>
          </w:rPr>
          <w:delText>EPC</w:delText>
        </w:r>
      </w:del>
    </w:p>
    <w:p w14:paraId="45E63047" w14:textId="3EA33A50" w:rsidR="004239BF" w:rsidDel="0058751D" w:rsidRDefault="004239BF">
      <w:pPr>
        <w:pStyle w:val="BodyText"/>
        <w:spacing w:after="0"/>
        <w:rPr>
          <w:del w:id="5468" w:author="arkat" w:date="2017-09-25T14:49:00Z"/>
          <w:lang w:val="en-US"/>
        </w:rPr>
        <w:pPrChange w:id="5469" w:author="arkat" w:date="2017-09-29T22:49:00Z">
          <w:pPr>
            <w:pStyle w:val="BodyText"/>
            <w:spacing w:after="0"/>
            <w:ind w:firstLine="270"/>
          </w:pPr>
        </w:pPrChange>
      </w:pPr>
      <w:del w:id="5470"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5471" w:author="arkat" w:date="2017-09-25T14:49:00Z"/>
          <w:lang w:val="en-US"/>
        </w:rPr>
        <w:pPrChange w:id="5472" w:author="arkat" w:date="2017-09-29T22:49:00Z">
          <w:pPr>
            <w:pStyle w:val="BodyText"/>
            <w:spacing w:after="0"/>
            <w:ind w:firstLine="270"/>
          </w:pPr>
        </w:pPrChange>
      </w:pPr>
      <w:del w:id="5473"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5474" w:author="arkat" w:date="2017-09-25T14:49:00Z"/>
        </w:trPr>
        <w:tc>
          <w:tcPr>
            <w:tcW w:w="0" w:type="auto"/>
          </w:tcPr>
          <w:p w14:paraId="698D6302" w14:textId="1F986F84" w:rsidR="00486946" w:rsidDel="0058751D" w:rsidRDefault="00486946">
            <w:pPr>
              <w:pStyle w:val="Heading1"/>
              <w:numPr>
                <w:ilvl w:val="0"/>
                <w:numId w:val="0"/>
              </w:numPr>
              <w:spacing w:after="0"/>
              <w:jc w:val="both"/>
              <w:rPr>
                <w:del w:id="5475" w:author="arkat" w:date="2017-09-25T14:49:00Z"/>
                <w:lang w:val="en-US"/>
              </w:rPr>
              <w:pPrChange w:id="5476" w:author="arkat" w:date="2017-09-29T22:49:00Z">
                <w:pPr>
                  <w:pStyle w:val="BodyText"/>
                  <w:spacing w:after="0"/>
                </w:pPr>
              </w:pPrChange>
            </w:pPr>
            <w:del w:id="5477" w:author="arkat" w:date="2017-09-25T14:49:00Z">
              <w:r w:rsidRPr="00833C4A" w:rsidDel="0058751D">
                <w:rPr>
                  <w:rFonts w:asciiTheme="majorHAnsi" w:hAnsiTheme="majorHAnsi" w:cstheme="majorHAnsi"/>
                  <w:noProof/>
                  <w:szCs w:val="24"/>
                  <w:lang w:val="en-US"/>
                  <w:rPrChange w:id="5478" w:author="Unknown">
                    <w:rPr>
                      <w:noProof/>
                      <w:lang w:val="en-US"/>
                    </w:rPr>
                  </w:rPrChange>
                </w:rPr>
                <w:drawing>
                  <wp:inline distT="0" distB="0" distL="0" distR="0" wp14:anchorId="62456CA1" wp14:editId="46AEE9AB">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5479" w:author="arkat" w:date="2017-09-25T14:49:00Z"/>
        </w:rPr>
        <w:pPrChange w:id="5480" w:author="arkat" w:date="2017-09-29T22:49:00Z">
          <w:pPr>
            <w:pStyle w:val="GambarBAB2"/>
            <w:ind w:left="1080"/>
          </w:pPr>
        </w:pPrChange>
      </w:pPr>
      <w:del w:id="5481"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5482" w:author="arkat" w:date="2017-09-25T14:49:00Z"/>
          <w:lang w:val="en-US"/>
        </w:rPr>
        <w:pPrChange w:id="5483" w:author="arkat" w:date="2017-09-29T22:49:00Z">
          <w:pPr>
            <w:pStyle w:val="BodyText"/>
            <w:spacing w:after="0"/>
            <w:ind w:firstLine="270"/>
          </w:pPr>
        </w:pPrChange>
      </w:pPr>
      <w:del w:id="5484"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5485" w:author="arkat" w:date="2017-09-25T14:49:00Z"/>
          <w:lang w:val="en-US"/>
        </w:rPr>
        <w:pPrChange w:id="5486" w:author="arkat" w:date="2017-09-29T22:49:00Z">
          <w:pPr>
            <w:pStyle w:val="BodyText"/>
            <w:spacing w:after="0"/>
            <w:ind w:firstLine="270"/>
          </w:pPr>
        </w:pPrChange>
      </w:pPr>
      <w:del w:id="5487"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5488" w:author="arkat" w:date="2017-09-25T14:49:00Z"/>
          <w:lang w:val="en-US"/>
        </w:rPr>
        <w:pPrChange w:id="5489"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5490" w:author="arkat" w:date="2017-09-25T14:49:00Z"/>
        </w:trPr>
        <w:tc>
          <w:tcPr>
            <w:tcW w:w="0" w:type="auto"/>
          </w:tcPr>
          <w:p w14:paraId="00DAC6A6" w14:textId="0A834E87" w:rsidR="00486946" w:rsidDel="0058751D" w:rsidRDefault="00486946">
            <w:pPr>
              <w:pStyle w:val="Heading1"/>
              <w:numPr>
                <w:ilvl w:val="0"/>
                <w:numId w:val="0"/>
              </w:numPr>
              <w:spacing w:after="0"/>
              <w:jc w:val="both"/>
              <w:rPr>
                <w:del w:id="5491" w:author="arkat" w:date="2017-09-25T14:49:00Z"/>
                <w:lang w:val="en-US"/>
              </w:rPr>
              <w:pPrChange w:id="5492" w:author="arkat" w:date="2017-09-29T22:49:00Z">
                <w:pPr>
                  <w:pStyle w:val="BodyText"/>
                  <w:spacing w:after="0"/>
                </w:pPr>
              </w:pPrChange>
            </w:pPr>
            <w:del w:id="5493" w:author="arkat" w:date="2017-09-25T14:49:00Z">
              <w:r w:rsidRPr="00833C4A" w:rsidDel="0058751D">
                <w:rPr>
                  <w:rFonts w:asciiTheme="majorHAnsi" w:hAnsiTheme="majorHAnsi" w:cstheme="majorHAnsi"/>
                  <w:noProof/>
                  <w:szCs w:val="24"/>
                  <w:lang w:val="en-US"/>
                  <w:rPrChange w:id="5494" w:author="Unknown">
                    <w:rPr>
                      <w:noProof/>
                      <w:lang w:val="en-US"/>
                    </w:rPr>
                  </w:rPrChange>
                </w:rPr>
                <w:drawing>
                  <wp:inline distT="0" distB="0" distL="0" distR="0" wp14:anchorId="4728D4E9" wp14:editId="3F471A3D">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5495" w:author="arkat" w:date="2017-09-25T14:49:00Z"/>
                <w:lang w:val="en-US"/>
              </w:rPr>
              <w:pPrChange w:id="5496" w:author="arkat" w:date="2017-09-29T22:49:00Z">
                <w:pPr>
                  <w:pStyle w:val="BodyText"/>
                  <w:spacing w:after="0"/>
                </w:pPr>
              </w:pPrChange>
            </w:pPr>
            <w:del w:id="5497" w:author="arkat" w:date="2017-09-25T14:49:00Z">
              <w:r w:rsidRPr="00833C4A" w:rsidDel="0058751D">
                <w:rPr>
                  <w:rFonts w:asciiTheme="majorHAnsi" w:hAnsiTheme="majorHAnsi" w:cstheme="majorHAnsi"/>
                  <w:noProof/>
                  <w:szCs w:val="24"/>
                  <w:lang w:val="en-US"/>
                  <w:rPrChange w:id="5498" w:author="Unknown">
                    <w:rPr>
                      <w:noProof/>
                      <w:lang w:val="en-US"/>
                    </w:rPr>
                  </w:rPrChange>
                </w:rPr>
                <w:drawing>
                  <wp:inline distT="0" distB="0" distL="0" distR="0" wp14:anchorId="6A3ECFE1" wp14:editId="25C67D30">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5499" w:author="arkat" w:date="2017-09-25T14:49:00Z"/>
                <w:lang w:val="en-US"/>
              </w:rPr>
              <w:pPrChange w:id="5500" w:author="arkat" w:date="2017-09-29T22:49:00Z">
                <w:pPr>
                  <w:pStyle w:val="BodyText"/>
                  <w:spacing w:after="0"/>
                </w:pPr>
              </w:pPrChange>
            </w:pPr>
            <w:del w:id="5501" w:author="arkat" w:date="2017-09-25T14:49:00Z">
              <w:r w:rsidRPr="00833C4A" w:rsidDel="0058751D">
                <w:rPr>
                  <w:rFonts w:asciiTheme="majorHAnsi" w:hAnsiTheme="majorHAnsi" w:cstheme="majorHAnsi"/>
                  <w:noProof/>
                  <w:szCs w:val="24"/>
                  <w:lang w:val="en-US"/>
                  <w:rPrChange w:id="5502" w:author="Unknown">
                    <w:rPr>
                      <w:noProof/>
                      <w:lang w:val="en-US"/>
                    </w:rPr>
                  </w:rPrChange>
                </w:rPr>
                <w:drawing>
                  <wp:inline distT="0" distB="0" distL="0" distR="0" wp14:anchorId="02F6EACA" wp14:editId="4ABD6AE9">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5503" w:author="arkat" w:date="2017-09-25T14:49:00Z"/>
          <w:lang w:val="en-US"/>
        </w:rPr>
        <w:pPrChange w:id="5504"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5505" w:author="arkat" w:date="2017-09-25T14:49:00Z"/>
        </w:rPr>
        <w:pPrChange w:id="5506" w:author="arkat" w:date="2017-09-29T22:49:00Z">
          <w:pPr>
            <w:pStyle w:val="GambarBAB2"/>
          </w:pPr>
        </w:pPrChange>
      </w:pPr>
      <w:del w:id="5507"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5508" w:author="arkat" w:date="2017-09-25T14:49:00Z"/>
          <w:lang w:val="en-US"/>
        </w:rPr>
        <w:pPrChange w:id="5509" w:author="arkat" w:date="2017-09-29T22:49:00Z">
          <w:pPr>
            <w:pStyle w:val="BodyText"/>
            <w:spacing w:after="0"/>
            <w:ind w:firstLine="270"/>
          </w:pPr>
        </w:pPrChange>
      </w:pPr>
      <w:del w:id="5510"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5511" w:author="arkat" w:date="2017-09-25T14:49:00Z"/>
        </w:trPr>
        <w:tc>
          <w:tcPr>
            <w:tcW w:w="0" w:type="auto"/>
          </w:tcPr>
          <w:p w14:paraId="32AF0F8D" w14:textId="2EE141B6" w:rsidR="00486946" w:rsidDel="0058751D" w:rsidRDefault="00486946">
            <w:pPr>
              <w:pStyle w:val="Heading1"/>
              <w:numPr>
                <w:ilvl w:val="0"/>
                <w:numId w:val="0"/>
              </w:numPr>
              <w:spacing w:after="0"/>
              <w:jc w:val="both"/>
              <w:rPr>
                <w:del w:id="5512" w:author="arkat" w:date="2017-09-25T14:49:00Z"/>
                <w:lang w:val="en-US"/>
              </w:rPr>
              <w:pPrChange w:id="5513" w:author="arkat" w:date="2017-09-29T22:49:00Z">
                <w:pPr>
                  <w:pStyle w:val="BodyText"/>
                  <w:spacing w:after="0"/>
                </w:pPr>
              </w:pPrChange>
            </w:pPr>
            <w:del w:id="5514" w:author="arkat" w:date="2017-09-25T14:49:00Z">
              <w:r w:rsidRPr="00833C4A" w:rsidDel="0058751D">
                <w:rPr>
                  <w:rFonts w:asciiTheme="majorHAnsi" w:hAnsiTheme="majorHAnsi" w:cstheme="majorHAnsi"/>
                  <w:noProof/>
                  <w:szCs w:val="24"/>
                  <w:lang w:val="en-US"/>
                  <w:rPrChange w:id="5515" w:author="Unknown">
                    <w:rPr>
                      <w:noProof/>
                      <w:lang w:val="en-US"/>
                    </w:rPr>
                  </w:rPrChange>
                </w:rPr>
                <w:drawing>
                  <wp:inline distT="0" distB="0" distL="0" distR="0" wp14:anchorId="54BC1919" wp14:editId="5FBB49A1">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5516" w:author="arkat" w:date="2017-09-25T14:49:00Z"/>
          <w:lang w:val="en-US"/>
        </w:rPr>
        <w:pPrChange w:id="5517"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5518" w:author="arkat" w:date="2017-09-25T14:49:00Z"/>
        </w:rPr>
        <w:pPrChange w:id="5519" w:author="arkat" w:date="2017-09-29T22:49:00Z">
          <w:pPr>
            <w:pStyle w:val="GambarBAB2"/>
            <w:ind w:left="1080"/>
          </w:pPr>
        </w:pPrChange>
      </w:pPr>
      <w:del w:id="5520"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5521" w:author="arkat" w:date="2017-09-25T14:49:00Z"/>
          <w:lang w:val="en-US"/>
        </w:rPr>
        <w:pPrChange w:id="5522" w:author="arkat" w:date="2017-09-29T22:49:00Z">
          <w:pPr>
            <w:pStyle w:val="BodyText"/>
            <w:spacing w:after="0"/>
            <w:ind w:firstLine="270"/>
          </w:pPr>
        </w:pPrChange>
      </w:pPr>
      <w:del w:id="5523"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5524" w:author="arkat" w:date="2017-09-25T14:49:00Z"/>
        </w:trPr>
        <w:tc>
          <w:tcPr>
            <w:tcW w:w="0" w:type="auto"/>
          </w:tcPr>
          <w:p w14:paraId="7853366E" w14:textId="347FAB23" w:rsidR="00790FDA" w:rsidDel="0058751D" w:rsidRDefault="00790FDA">
            <w:pPr>
              <w:pStyle w:val="Heading1"/>
              <w:numPr>
                <w:ilvl w:val="0"/>
                <w:numId w:val="0"/>
              </w:numPr>
              <w:spacing w:after="0"/>
              <w:jc w:val="both"/>
              <w:rPr>
                <w:del w:id="5525" w:author="arkat" w:date="2017-09-25T14:49:00Z"/>
                <w:lang w:val="en-US"/>
              </w:rPr>
              <w:pPrChange w:id="5526" w:author="arkat" w:date="2017-09-29T22:49:00Z">
                <w:pPr>
                  <w:pStyle w:val="BodyText"/>
                  <w:spacing w:after="0"/>
                </w:pPr>
              </w:pPrChange>
            </w:pPr>
            <w:del w:id="5527" w:author="arkat" w:date="2017-09-25T14:49:00Z">
              <w:r w:rsidRPr="00833C4A" w:rsidDel="0058751D">
                <w:rPr>
                  <w:rFonts w:asciiTheme="majorHAnsi" w:hAnsiTheme="majorHAnsi" w:cstheme="majorHAnsi"/>
                  <w:noProof/>
                  <w:szCs w:val="24"/>
                  <w:lang w:val="en-US"/>
                  <w:rPrChange w:id="5528" w:author="Unknown">
                    <w:rPr>
                      <w:noProof/>
                      <w:lang w:val="en-US"/>
                    </w:rPr>
                  </w:rPrChange>
                </w:rPr>
                <w:drawing>
                  <wp:inline distT="0" distB="0" distL="0" distR="0" wp14:anchorId="5AF56AB1" wp14:editId="2F048F4A">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5529" w:author="arkat" w:date="2017-09-25T14:49:00Z"/>
                <w:lang w:val="en-US"/>
              </w:rPr>
              <w:pPrChange w:id="5530" w:author="arkat" w:date="2017-09-29T22:49:00Z">
                <w:pPr>
                  <w:pStyle w:val="BodyText"/>
                  <w:spacing w:after="0"/>
                </w:pPr>
              </w:pPrChange>
            </w:pPr>
            <w:del w:id="5531" w:author="arkat" w:date="2017-09-25T14:49:00Z">
              <w:r w:rsidRPr="00833C4A" w:rsidDel="0058751D">
                <w:rPr>
                  <w:rFonts w:asciiTheme="majorHAnsi" w:hAnsiTheme="majorHAnsi" w:cstheme="majorHAnsi"/>
                  <w:noProof/>
                  <w:szCs w:val="24"/>
                  <w:lang w:val="en-US"/>
                  <w:rPrChange w:id="5532" w:author="Unknown">
                    <w:rPr>
                      <w:noProof/>
                      <w:lang w:val="en-US"/>
                    </w:rPr>
                  </w:rPrChange>
                </w:rPr>
                <w:drawing>
                  <wp:inline distT="0" distB="0" distL="0" distR="0" wp14:anchorId="25444114" wp14:editId="5CF9CFA4">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5533" w:author="arkat" w:date="2017-09-25T14:49:00Z"/>
                <w:lang w:val="en-US"/>
              </w:rPr>
              <w:pPrChange w:id="5534" w:author="arkat" w:date="2017-09-29T22:49:00Z">
                <w:pPr>
                  <w:pStyle w:val="BodyText"/>
                  <w:spacing w:after="0"/>
                </w:pPr>
              </w:pPrChange>
            </w:pPr>
            <w:del w:id="5535" w:author="arkat" w:date="2017-09-25T14:49:00Z">
              <w:r w:rsidRPr="00833C4A" w:rsidDel="0058751D">
                <w:rPr>
                  <w:rFonts w:asciiTheme="majorHAnsi" w:hAnsiTheme="majorHAnsi" w:cstheme="majorHAnsi"/>
                  <w:noProof/>
                  <w:szCs w:val="24"/>
                  <w:lang w:val="en-US"/>
                  <w:rPrChange w:id="5536" w:author="Unknown">
                    <w:rPr>
                      <w:noProof/>
                      <w:lang w:val="en-US"/>
                    </w:rPr>
                  </w:rPrChange>
                </w:rPr>
                <w:drawing>
                  <wp:inline distT="0" distB="0" distL="0" distR="0" wp14:anchorId="19C863D4" wp14:editId="769FA489">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5537" w:author="arkat" w:date="2017-09-25T14:49:00Z"/>
                <w:lang w:val="en-US"/>
              </w:rPr>
              <w:pPrChange w:id="5538" w:author="arkat" w:date="2017-09-29T22:49:00Z">
                <w:pPr>
                  <w:pStyle w:val="BodyText"/>
                  <w:spacing w:after="0"/>
                </w:pPr>
              </w:pPrChange>
            </w:pPr>
            <w:del w:id="5539" w:author="arkat" w:date="2017-09-25T14:49:00Z">
              <w:r w:rsidRPr="00833C4A" w:rsidDel="0058751D">
                <w:rPr>
                  <w:rFonts w:asciiTheme="majorHAnsi" w:hAnsiTheme="majorHAnsi" w:cstheme="majorHAnsi"/>
                  <w:noProof/>
                  <w:szCs w:val="24"/>
                  <w:lang w:val="en-US"/>
                  <w:rPrChange w:id="5540" w:author="Unknown">
                    <w:rPr>
                      <w:noProof/>
                      <w:lang w:val="en-US"/>
                    </w:rPr>
                  </w:rPrChange>
                </w:rPr>
                <w:drawing>
                  <wp:inline distT="0" distB="0" distL="0" distR="0" wp14:anchorId="6439B34B" wp14:editId="6578136E">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5541" w:author="arkat" w:date="2017-09-25T14:49:00Z"/>
                <w:lang w:val="en-US"/>
              </w:rPr>
              <w:pPrChange w:id="5542" w:author="arkat" w:date="2017-09-29T22:49:00Z">
                <w:pPr>
                  <w:pStyle w:val="BodyText"/>
                  <w:spacing w:after="0"/>
                </w:pPr>
              </w:pPrChange>
            </w:pPr>
            <w:del w:id="5543" w:author="arkat" w:date="2017-09-25T14:49:00Z">
              <w:r w:rsidRPr="00833C4A" w:rsidDel="0058751D">
                <w:rPr>
                  <w:rFonts w:asciiTheme="majorHAnsi" w:hAnsiTheme="majorHAnsi" w:cstheme="majorHAnsi"/>
                  <w:noProof/>
                  <w:szCs w:val="24"/>
                  <w:lang w:val="en-US"/>
                  <w:rPrChange w:id="5544" w:author="Unknown">
                    <w:rPr>
                      <w:noProof/>
                      <w:lang w:val="en-US"/>
                    </w:rPr>
                  </w:rPrChange>
                </w:rPr>
                <w:drawing>
                  <wp:inline distT="0" distB="0" distL="0" distR="0" wp14:anchorId="7AF37D5E" wp14:editId="4A8E3FF2">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5545" w:author="arkat" w:date="2017-09-25T14:49:00Z"/>
                <w:rFonts w:asciiTheme="majorHAnsi" w:hAnsiTheme="majorHAnsi" w:cstheme="majorHAnsi"/>
                <w:noProof/>
                <w:szCs w:val="24"/>
                <w:lang w:val="en-US"/>
              </w:rPr>
              <w:pPrChange w:id="5546" w:author="arkat" w:date="2017-09-29T22:49:00Z">
                <w:pPr>
                  <w:pStyle w:val="BodyText"/>
                  <w:spacing w:after="0"/>
                </w:pPr>
              </w:pPrChange>
            </w:pPr>
            <w:del w:id="5547" w:author="arkat" w:date="2017-09-25T14:49:00Z">
              <w:r w:rsidRPr="00833C4A" w:rsidDel="0058751D">
                <w:rPr>
                  <w:rFonts w:asciiTheme="majorHAnsi" w:hAnsiTheme="majorHAnsi" w:cstheme="majorHAnsi"/>
                  <w:noProof/>
                  <w:szCs w:val="24"/>
                  <w:lang w:val="en-US"/>
                  <w:rPrChange w:id="5548" w:author="Unknown">
                    <w:rPr>
                      <w:noProof/>
                      <w:lang w:val="en-US"/>
                    </w:rPr>
                  </w:rPrChange>
                </w:rPr>
                <w:drawing>
                  <wp:inline distT="0" distB="0" distL="0" distR="0" wp14:anchorId="09DFA192" wp14:editId="4E3810B6">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5549" w:author="arkat" w:date="2017-09-25T14:49:00Z"/>
        </w:trPr>
        <w:tc>
          <w:tcPr>
            <w:tcW w:w="0" w:type="auto"/>
          </w:tcPr>
          <w:p w14:paraId="1C629A05" w14:textId="1FD960D4" w:rsidR="00790FDA" w:rsidDel="0058751D" w:rsidRDefault="00790FDA">
            <w:pPr>
              <w:pStyle w:val="Heading1"/>
              <w:numPr>
                <w:ilvl w:val="0"/>
                <w:numId w:val="0"/>
              </w:numPr>
              <w:spacing w:after="0"/>
              <w:jc w:val="both"/>
              <w:rPr>
                <w:del w:id="5550" w:author="arkat" w:date="2017-09-25T14:49:00Z"/>
                <w:lang w:val="en-US"/>
              </w:rPr>
              <w:pPrChange w:id="5551" w:author="arkat" w:date="2017-09-29T22:49:00Z">
                <w:pPr>
                  <w:pStyle w:val="BodyText"/>
                  <w:spacing w:after="0"/>
                </w:pPr>
              </w:pPrChange>
            </w:pPr>
            <w:del w:id="5552" w:author="arkat" w:date="2017-09-25T14:49:00Z">
              <w:r w:rsidRPr="00833C4A" w:rsidDel="0058751D">
                <w:rPr>
                  <w:rFonts w:asciiTheme="majorHAnsi" w:hAnsiTheme="majorHAnsi" w:cstheme="majorHAnsi"/>
                  <w:noProof/>
                  <w:szCs w:val="24"/>
                  <w:lang w:val="en-US"/>
                  <w:rPrChange w:id="5553" w:author="Unknown">
                    <w:rPr>
                      <w:noProof/>
                      <w:lang w:val="en-US"/>
                    </w:rPr>
                  </w:rPrChange>
                </w:rPr>
                <w:drawing>
                  <wp:inline distT="0" distB="0" distL="0" distR="0" wp14:anchorId="56300CDE" wp14:editId="57E6023D">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5554" w:author="arkat" w:date="2017-09-25T14:49:00Z"/>
                <w:lang w:val="en-US"/>
              </w:rPr>
              <w:pPrChange w:id="5555" w:author="arkat" w:date="2017-09-29T22:49:00Z">
                <w:pPr>
                  <w:pStyle w:val="BodyText"/>
                  <w:spacing w:after="0"/>
                </w:pPr>
              </w:pPrChange>
            </w:pPr>
            <w:del w:id="5556" w:author="arkat" w:date="2017-09-25T14:49:00Z">
              <w:r w:rsidRPr="00833C4A" w:rsidDel="0058751D">
                <w:rPr>
                  <w:rFonts w:asciiTheme="majorHAnsi" w:hAnsiTheme="majorHAnsi" w:cstheme="majorHAnsi"/>
                  <w:noProof/>
                  <w:szCs w:val="24"/>
                  <w:lang w:val="en-US"/>
                  <w:rPrChange w:id="5557" w:author="Unknown">
                    <w:rPr>
                      <w:noProof/>
                      <w:lang w:val="en-US"/>
                    </w:rPr>
                  </w:rPrChange>
                </w:rPr>
                <w:drawing>
                  <wp:inline distT="0" distB="0" distL="0" distR="0" wp14:anchorId="36A0E5BC" wp14:editId="2DF0BC1F">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5558" w:author="arkat" w:date="2017-09-25T14:49:00Z"/>
                <w:lang w:val="en-US"/>
              </w:rPr>
              <w:pPrChange w:id="5559" w:author="arkat" w:date="2017-09-29T22:49:00Z">
                <w:pPr>
                  <w:pStyle w:val="BodyText"/>
                  <w:spacing w:after="0"/>
                </w:pPr>
              </w:pPrChange>
            </w:pPr>
            <w:del w:id="5560" w:author="arkat" w:date="2017-09-25T14:49:00Z">
              <w:r w:rsidRPr="00833C4A" w:rsidDel="0058751D">
                <w:rPr>
                  <w:rFonts w:asciiTheme="majorHAnsi" w:hAnsiTheme="majorHAnsi" w:cstheme="majorHAnsi"/>
                  <w:noProof/>
                  <w:szCs w:val="24"/>
                  <w:lang w:val="en-US"/>
                  <w:rPrChange w:id="5561" w:author="Unknown">
                    <w:rPr>
                      <w:noProof/>
                      <w:lang w:val="en-US"/>
                    </w:rPr>
                  </w:rPrChange>
                </w:rPr>
                <w:drawing>
                  <wp:inline distT="0" distB="0" distL="0" distR="0" wp14:anchorId="787D9815" wp14:editId="076DC290">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5562" w:author="arkat" w:date="2017-09-25T14:49:00Z"/>
                <w:lang w:val="en-US"/>
              </w:rPr>
              <w:pPrChange w:id="5563" w:author="arkat" w:date="2017-09-29T22:49:00Z">
                <w:pPr>
                  <w:pStyle w:val="BodyText"/>
                  <w:spacing w:after="0"/>
                </w:pPr>
              </w:pPrChange>
            </w:pPr>
            <w:del w:id="5564" w:author="arkat" w:date="2017-09-25T14:49:00Z">
              <w:r w:rsidRPr="00833C4A" w:rsidDel="0058751D">
                <w:rPr>
                  <w:rFonts w:asciiTheme="majorHAnsi" w:hAnsiTheme="majorHAnsi" w:cstheme="majorHAnsi"/>
                  <w:noProof/>
                  <w:szCs w:val="24"/>
                  <w:lang w:val="en-US"/>
                  <w:rPrChange w:id="5565" w:author="Unknown">
                    <w:rPr>
                      <w:noProof/>
                      <w:lang w:val="en-US"/>
                    </w:rPr>
                  </w:rPrChange>
                </w:rPr>
                <w:drawing>
                  <wp:inline distT="0" distB="0" distL="0" distR="0" wp14:anchorId="72339619" wp14:editId="18CDC4DD">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5566" w:author="arkat" w:date="2017-09-25T14:49:00Z"/>
                <w:lang w:val="en-US"/>
              </w:rPr>
              <w:pPrChange w:id="5567" w:author="arkat" w:date="2017-09-29T22:49:00Z">
                <w:pPr>
                  <w:pStyle w:val="BodyText"/>
                  <w:spacing w:after="0"/>
                </w:pPr>
              </w:pPrChange>
            </w:pPr>
            <w:del w:id="5568" w:author="arkat" w:date="2017-09-25T14:49:00Z">
              <w:r w:rsidRPr="00833C4A" w:rsidDel="0058751D">
                <w:rPr>
                  <w:rFonts w:asciiTheme="majorHAnsi" w:hAnsiTheme="majorHAnsi" w:cstheme="majorHAnsi"/>
                  <w:noProof/>
                  <w:szCs w:val="24"/>
                  <w:lang w:val="en-US"/>
                  <w:rPrChange w:id="5569" w:author="Unknown">
                    <w:rPr>
                      <w:noProof/>
                      <w:lang w:val="en-US"/>
                    </w:rPr>
                  </w:rPrChange>
                </w:rPr>
                <w:drawing>
                  <wp:inline distT="0" distB="0" distL="0" distR="0" wp14:anchorId="3DCD4DE9" wp14:editId="29060EC1">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5570" w:author="arkat" w:date="2017-09-25T14:49:00Z"/>
                <w:rFonts w:asciiTheme="majorHAnsi" w:hAnsiTheme="majorHAnsi" w:cstheme="majorHAnsi"/>
                <w:noProof/>
                <w:szCs w:val="24"/>
                <w:lang w:val="en-US"/>
              </w:rPr>
              <w:pPrChange w:id="5571"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5572" w:author="arkat" w:date="2017-09-25T14:49:00Z"/>
        </w:rPr>
        <w:pPrChange w:id="5573" w:author="arkat" w:date="2017-09-29T22:49:00Z">
          <w:pPr>
            <w:pStyle w:val="GambarBAB2"/>
          </w:pPr>
        </w:pPrChange>
      </w:pPr>
      <w:del w:id="5574"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5575" w:author="arkat" w:date="2017-09-25T14:49:00Z"/>
          <w:lang w:val="en-US"/>
        </w:rPr>
        <w:pPrChange w:id="5576" w:author="arkat" w:date="2017-09-29T22:49:00Z">
          <w:pPr>
            <w:pStyle w:val="BodyText"/>
            <w:spacing w:after="0"/>
            <w:ind w:firstLine="270"/>
          </w:pPr>
        </w:pPrChange>
      </w:pPr>
      <w:del w:id="5577"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5578" w:author="arkat" w:date="2017-09-25T14:49:00Z"/>
          <w:lang w:val="en-US"/>
        </w:rPr>
        <w:pPrChange w:id="5579" w:author="arkat" w:date="2017-09-29T22:49:00Z">
          <w:pPr>
            <w:pStyle w:val="BodyText"/>
            <w:spacing w:after="0"/>
            <w:ind w:firstLine="270"/>
          </w:pPr>
        </w:pPrChange>
      </w:pPr>
      <w:del w:id="5580"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5581" w:author="arkat" w:date="2017-09-25T14:49:00Z"/>
        </w:trPr>
        <w:tc>
          <w:tcPr>
            <w:tcW w:w="0" w:type="auto"/>
          </w:tcPr>
          <w:p w14:paraId="3C090856" w14:textId="7E9D6E3D" w:rsidR="00790FDA" w:rsidDel="0058751D" w:rsidRDefault="00790FDA">
            <w:pPr>
              <w:pStyle w:val="Heading1"/>
              <w:numPr>
                <w:ilvl w:val="0"/>
                <w:numId w:val="0"/>
              </w:numPr>
              <w:spacing w:after="0"/>
              <w:jc w:val="both"/>
              <w:rPr>
                <w:del w:id="5582" w:author="arkat" w:date="2017-09-25T14:49:00Z"/>
                <w:lang w:val="en-US"/>
              </w:rPr>
              <w:pPrChange w:id="5583" w:author="arkat" w:date="2017-09-29T22:49:00Z">
                <w:pPr>
                  <w:pStyle w:val="BodyText"/>
                  <w:spacing w:after="0"/>
                </w:pPr>
              </w:pPrChange>
            </w:pPr>
            <w:del w:id="5584" w:author="arkat" w:date="2017-09-25T14:49:00Z">
              <w:r w:rsidRPr="00833C4A" w:rsidDel="0058751D">
                <w:rPr>
                  <w:rFonts w:asciiTheme="majorHAnsi" w:hAnsiTheme="majorHAnsi" w:cstheme="majorHAnsi"/>
                  <w:noProof/>
                  <w:szCs w:val="24"/>
                  <w:lang w:val="en-US"/>
                  <w:rPrChange w:id="5585" w:author="Unknown">
                    <w:rPr>
                      <w:noProof/>
                      <w:lang w:val="en-US"/>
                    </w:rPr>
                  </w:rPrChange>
                </w:rPr>
                <w:drawing>
                  <wp:inline distT="0" distB="0" distL="0" distR="0" wp14:anchorId="309B02A1" wp14:editId="6870CBFE">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5586" w:author="arkat" w:date="2017-09-25T14:49:00Z"/>
          <w:lang w:val="en-US"/>
        </w:rPr>
        <w:pPrChange w:id="5587" w:author="arkat" w:date="2017-09-29T22:49:00Z">
          <w:pPr>
            <w:pStyle w:val="BodyText"/>
            <w:spacing w:after="0"/>
            <w:ind w:firstLine="270"/>
          </w:pPr>
        </w:pPrChange>
      </w:pPr>
      <w:del w:id="5588"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5589" w:author="arkat" w:date="2017-09-25T14:49:00Z"/>
          <w:lang w:val="en-US"/>
        </w:rPr>
        <w:pPrChange w:id="5590" w:author="arkat" w:date="2017-09-29T22:49:00Z">
          <w:pPr>
            <w:pStyle w:val="BodyText"/>
            <w:spacing w:after="0"/>
            <w:ind w:firstLine="270"/>
          </w:pPr>
        </w:pPrChange>
      </w:pPr>
      <w:del w:id="5591"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5592" w:author="arkat" w:date="2017-09-25T14:49:00Z"/>
          <w:lang w:val="en-US"/>
        </w:rPr>
        <w:pPrChange w:id="5593" w:author="arkat" w:date="2017-09-29T22:49:00Z">
          <w:pPr>
            <w:pStyle w:val="BodyText"/>
            <w:spacing w:after="0"/>
            <w:ind w:firstLine="270"/>
          </w:pPr>
        </w:pPrChange>
      </w:pPr>
      <w:del w:id="5594"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5595" w:author="arkat" w:date="2017-09-25T14:49:00Z"/>
          <w:lang w:val="en-US"/>
        </w:rPr>
        <w:pPrChange w:id="5596" w:author="arkat" w:date="2017-09-29T22:49:00Z">
          <w:pPr>
            <w:pStyle w:val="BodyText"/>
            <w:spacing w:after="0"/>
            <w:ind w:firstLine="270"/>
          </w:pPr>
        </w:pPrChange>
      </w:pPr>
      <w:del w:id="5597"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5598" w:author="arkat" w:date="2017-09-25T14:49:00Z"/>
          <w:lang w:val="en-US"/>
        </w:rPr>
        <w:pPrChange w:id="5599"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5600" w:author="arkat" w:date="2017-09-25T14:49:00Z"/>
        </w:rPr>
        <w:pPrChange w:id="5601"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5602" w:author="arkat" w:date="2017-09-25T14:49:00Z"/>
          <w:lang w:val="en-US"/>
        </w:rPr>
        <w:pPrChange w:id="5603" w:author="arkat" w:date="2017-09-29T22:49:00Z">
          <w:pPr>
            <w:pStyle w:val="Heading2"/>
            <w:spacing w:before="0" w:after="0"/>
          </w:pPr>
        </w:pPrChange>
      </w:pPr>
      <w:del w:id="5604"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5605" w:author="arkat" w:date="2017-09-25T14:49:00Z"/>
        </w:rPr>
        <w:pPrChange w:id="5606" w:author="arkat" w:date="2017-09-29T22:49:00Z">
          <w:pPr>
            <w:pStyle w:val="BodyText"/>
            <w:spacing w:after="0"/>
            <w:ind w:firstLine="284"/>
          </w:pPr>
        </w:pPrChange>
      </w:pPr>
      <w:del w:id="5607"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5608" w:author="arkat" w:date="2017-09-25T14:49:00Z"/>
        </w:rPr>
        <w:pPrChange w:id="5609" w:author="arkat" w:date="2017-09-29T22:49:00Z">
          <w:pPr>
            <w:pStyle w:val="BodyText"/>
            <w:spacing w:after="0"/>
            <w:ind w:firstLine="284"/>
          </w:pPr>
        </w:pPrChange>
      </w:pPr>
      <w:del w:id="5610"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5611" w:author="arkat" w:date="2017-09-25T14:49:00Z"/>
        </w:rPr>
        <w:pPrChange w:id="5612" w:author="arkat" w:date="2017-09-29T22:49:00Z">
          <w:pPr>
            <w:pStyle w:val="BodyText"/>
            <w:spacing w:after="0"/>
            <w:ind w:firstLine="284"/>
          </w:pPr>
        </w:pPrChange>
      </w:pPr>
      <w:del w:id="5613"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5614" w:author="arkat" w:date="2017-09-25T14:49:00Z"/>
        </w:rPr>
        <w:pPrChange w:id="5615" w:author="arkat" w:date="2017-09-29T22:49:00Z">
          <w:pPr>
            <w:pStyle w:val="BodyText"/>
            <w:spacing w:after="0"/>
            <w:ind w:firstLine="284"/>
          </w:pPr>
        </w:pPrChange>
      </w:pPr>
      <w:del w:id="5616"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5617" w:author="arkat" w:date="2017-09-25T14:49:00Z"/>
        </w:rPr>
        <w:pPrChange w:id="5618" w:author="arkat" w:date="2017-09-29T22:49:00Z">
          <w:pPr>
            <w:pStyle w:val="BodyText"/>
            <w:numPr>
              <w:numId w:val="27"/>
            </w:numPr>
            <w:spacing w:after="0"/>
            <w:ind w:left="360" w:hanging="360"/>
          </w:pPr>
        </w:pPrChange>
      </w:pPr>
      <w:del w:id="5619"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5620" w:author="arkat" w:date="2017-09-25T14:49:00Z"/>
        </w:rPr>
        <w:pPrChange w:id="5621" w:author="arkat" w:date="2017-09-29T22:49:00Z">
          <w:pPr>
            <w:pStyle w:val="BodyText"/>
            <w:numPr>
              <w:numId w:val="27"/>
            </w:numPr>
            <w:spacing w:after="0"/>
            <w:ind w:left="360" w:hanging="360"/>
          </w:pPr>
        </w:pPrChange>
      </w:pPr>
      <w:del w:id="5622"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5623" w:author="arkat" w:date="2017-09-25T14:49:00Z"/>
        </w:rPr>
        <w:pPrChange w:id="5624" w:author="arkat" w:date="2017-09-29T22:49:00Z">
          <w:pPr>
            <w:pStyle w:val="BodyText"/>
            <w:numPr>
              <w:numId w:val="27"/>
            </w:numPr>
            <w:spacing w:after="0"/>
            <w:ind w:left="360" w:hanging="360"/>
          </w:pPr>
        </w:pPrChange>
      </w:pPr>
      <w:del w:id="5625"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5626" w:author="arkat" w:date="2017-09-25T14:49:00Z"/>
        </w:rPr>
        <w:pPrChange w:id="5627" w:author="arkat" w:date="2017-09-29T22:49:00Z">
          <w:pPr>
            <w:pStyle w:val="BodyText"/>
            <w:numPr>
              <w:numId w:val="27"/>
            </w:numPr>
            <w:spacing w:after="0"/>
            <w:ind w:left="360" w:hanging="360"/>
          </w:pPr>
        </w:pPrChange>
      </w:pPr>
      <w:del w:id="5628"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5629" w:author="arkat" w:date="2017-09-25T14:49:00Z"/>
        </w:rPr>
        <w:pPrChange w:id="5630" w:author="arkat" w:date="2017-09-29T22:49:00Z">
          <w:pPr>
            <w:pStyle w:val="BodyText"/>
            <w:numPr>
              <w:numId w:val="27"/>
            </w:numPr>
            <w:spacing w:after="0"/>
            <w:ind w:left="360" w:hanging="360"/>
          </w:pPr>
        </w:pPrChange>
      </w:pPr>
      <w:del w:id="5631"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5632" w:author="arkat" w:date="2017-09-25T14:49:00Z"/>
        </w:rPr>
        <w:pPrChange w:id="5633" w:author="arkat" w:date="2017-09-29T22:49:00Z">
          <w:pPr>
            <w:pStyle w:val="BodyText"/>
            <w:spacing w:after="0"/>
            <w:ind w:firstLine="284"/>
          </w:pPr>
        </w:pPrChange>
      </w:pPr>
      <w:del w:id="5634"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5635" w:author="arkat" w:date="2017-09-25T14:49:00Z"/>
        </w:rPr>
        <w:pPrChange w:id="5636"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5637" w:author="arkat" w:date="2017-09-25T14:49:00Z"/>
          <w:lang w:val="en-US"/>
        </w:rPr>
        <w:pPrChange w:id="5638" w:author="arkat" w:date="2017-09-29T22:49:00Z">
          <w:pPr>
            <w:pStyle w:val="BodyText"/>
            <w:spacing w:after="0"/>
          </w:pPr>
        </w:pPrChange>
      </w:pPr>
      <w:del w:id="5639"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5640" w:author="arkat" w:date="2017-09-25T14:49:00Z"/>
        </w:rPr>
        <w:pPrChange w:id="5641" w:author="arkat" w:date="2017-09-29T22:49:00Z">
          <w:pPr>
            <w:pStyle w:val="BodyText"/>
            <w:spacing w:after="0"/>
            <w:ind w:firstLine="284"/>
          </w:pPr>
        </w:pPrChange>
      </w:pPr>
      <w:del w:id="5642"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5643" w:author="arkat" w:date="2017-09-25T14:49:00Z"/>
        </w:rPr>
        <w:pPrChange w:id="5644"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5645" w:author="arkat" w:date="2017-09-25T14:49:00Z"/>
          <w:lang w:val="en-US"/>
        </w:rPr>
        <w:pPrChange w:id="5646" w:author="arkat" w:date="2017-09-29T22:49:00Z">
          <w:pPr>
            <w:pStyle w:val="BodyText"/>
            <w:spacing w:after="0"/>
          </w:pPr>
        </w:pPrChange>
      </w:pPr>
      <w:del w:id="5647"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5648" w:author="arkat" w:date="2017-09-25T14:49:00Z"/>
          <w:lang w:val="en-US"/>
        </w:rPr>
        <w:pPrChange w:id="5649"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5650" w:author="arkat" w:date="2017-09-25T14:49:00Z"/>
        </w:trPr>
        <w:tc>
          <w:tcPr>
            <w:tcW w:w="821" w:type="dxa"/>
          </w:tcPr>
          <w:p w14:paraId="64D17DE8" w14:textId="32E22654" w:rsidR="00CC5356" w:rsidDel="0058751D" w:rsidRDefault="00CC5356">
            <w:pPr>
              <w:pStyle w:val="Heading1"/>
              <w:numPr>
                <w:ilvl w:val="0"/>
                <w:numId w:val="0"/>
              </w:numPr>
              <w:spacing w:after="0"/>
              <w:jc w:val="both"/>
              <w:rPr>
                <w:del w:id="5651" w:author="arkat" w:date="2017-09-25T14:49:00Z"/>
                <w:lang w:val="en-US"/>
              </w:rPr>
              <w:pPrChange w:id="5652" w:author="arkat" w:date="2017-09-29T22:49:00Z">
                <w:pPr>
                  <w:pStyle w:val="BodyText"/>
                  <w:spacing w:after="0"/>
                </w:pPr>
              </w:pPrChange>
            </w:pPr>
            <w:del w:id="5653" w:author="arkat" w:date="2017-09-25T14:49:00Z">
              <w:r w:rsidRPr="00A42612" w:rsidDel="0058751D">
                <w:rPr>
                  <w:noProof/>
                  <w:szCs w:val="24"/>
                  <w:lang w:val="en-US"/>
                </w:rPr>
                <w:drawing>
                  <wp:inline distT="0" distB="0" distL="0" distR="0" wp14:anchorId="63E0E2E4" wp14:editId="4A4EACDC">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5654" w:author="arkat" w:date="2017-09-25T14:49:00Z"/>
                <w:lang w:val="en-US"/>
              </w:rPr>
              <w:pPrChange w:id="5655" w:author="arkat" w:date="2017-09-29T22:49:00Z">
                <w:pPr>
                  <w:pStyle w:val="BodyText"/>
                  <w:spacing w:after="0"/>
                </w:pPr>
              </w:pPrChange>
            </w:pPr>
            <w:del w:id="5656" w:author="arkat" w:date="2017-09-25T14:49:00Z">
              <w:r w:rsidRPr="00A42612" w:rsidDel="0058751D">
                <w:rPr>
                  <w:noProof/>
                  <w:szCs w:val="24"/>
                  <w:lang w:val="en-US"/>
                </w:rPr>
                <w:drawing>
                  <wp:inline distT="0" distB="0" distL="0" distR="0" wp14:anchorId="76600826" wp14:editId="474A48BE">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5657" w:author="arkat" w:date="2017-09-25T14:49:00Z"/>
                <w:lang w:val="en-US"/>
              </w:rPr>
              <w:pPrChange w:id="5658" w:author="arkat" w:date="2017-09-29T22:49:00Z">
                <w:pPr>
                  <w:pStyle w:val="BodyText"/>
                  <w:spacing w:after="0"/>
                </w:pPr>
              </w:pPrChange>
            </w:pPr>
            <w:del w:id="5659" w:author="arkat" w:date="2017-09-25T14:49:00Z">
              <w:r w:rsidRPr="00A42612" w:rsidDel="0058751D">
                <w:rPr>
                  <w:noProof/>
                  <w:szCs w:val="24"/>
                  <w:lang w:val="en-US"/>
                </w:rPr>
                <w:drawing>
                  <wp:inline distT="0" distB="0" distL="0" distR="0" wp14:anchorId="3A79EC6F" wp14:editId="07D56C2E">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5660" w:author="arkat" w:date="2017-09-25T14:49:00Z"/>
                <w:lang w:val="en-US"/>
              </w:rPr>
              <w:pPrChange w:id="5661" w:author="arkat" w:date="2017-09-29T22:49:00Z">
                <w:pPr>
                  <w:pStyle w:val="BodyText"/>
                  <w:spacing w:after="0"/>
                </w:pPr>
              </w:pPrChange>
            </w:pPr>
            <w:del w:id="5662" w:author="arkat" w:date="2017-09-25T14:49:00Z">
              <w:r w:rsidRPr="00A42612" w:rsidDel="0058751D">
                <w:rPr>
                  <w:noProof/>
                  <w:szCs w:val="24"/>
                  <w:lang w:val="en-US"/>
                </w:rPr>
                <w:drawing>
                  <wp:inline distT="0" distB="0" distL="0" distR="0" wp14:anchorId="7E7D0EC2" wp14:editId="21A3DB4F">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5663" w:author="arkat" w:date="2017-09-25T14:49:00Z"/>
                <w:lang w:val="en-US"/>
              </w:rPr>
              <w:pPrChange w:id="5664" w:author="arkat" w:date="2017-09-29T22:49:00Z">
                <w:pPr>
                  <w:pStyle w:val="BodyText"/>
                  <w:spacing w:after="0"/>
                </w:pPr>
              </w:pPrChange>
            </w:pPr>
            <w:del w:id="5665" w:author="arkat" w:date="2017-09-25T14:49:00Z">
              <w:r w:rsidRPr="00A42612" w:rsidDel="0058751D">
                <w:rPr>
                  <w:noProof/>
                  <w:szCs w:val="24"/>
                  <w:lang w:val="en-US"/>
                </w:rPr>
                <w:drawing>
                  <wp:inline distT="0" distB="0" distL="0" distR="0" wp14:anchorId="22CE48EE" wp14:editId="26211AD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5666" w:author="arkat" w:date="2017-09-25T14:49:00Z"/>
                <w:lang w:val="en-US"/>
              </w:rPr>
              <w:pPrChange w:id="5667" w:author="arkat" w:date="2017-09-29T22:49:00Z">
                <w:pPr>
                  <w:pStyle w:val="BodyText"/>
                  <w:spacing w:after="0"/>
                </w:pPr>
              </w:pPrChange>
            </w:pPr>
            <w:del w:id="5668" w:author="arkat" w:date="2017-09-25T14:49:00Z">
              <w:r w:rsidRPr="00A42612" w:rsidDel="0058751D">
                <w:rPr>
                  <w:noProof/>
                  <w:szCs w:val="24"/>
                  <w:lang w:val="en-US"/>
                </w:rPr>
                <w:drawing>
                  <wp:inline distT="0" distB="0" distL="0" distR="0" wp14:anchorId="5B82E2C3" wp14:editId="5F0EE22C">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5669" w:author="arkat" w:date="2017-09-25T14:49:00Z"/>
                <w:lang w:val="en-US"/>
              </w:rPr>
              <w:pPrChange w:id="5670" w:author="arkat" w:date="2017-09-29T22:49:00Z">
                <w:pPr>
                  <w:pStyle w:val="BodyText"/>
                  <w:spacing w:after="0"/>
                </w:pPr>
              </w:pPrChange>
            </w:pPr>
            <w:del w:id="5671" w:author="arkat" w:date="2017-09-25T14:49:00Z">
              <w:r w:rsidRPr="00A42612" w:rsidDel="0058751D">
                <w:rPr>
                  <w:noProof/>
                  <w:szCs w:val="24"/>
                  <w:lang w:val="en-US"/>
                </w:rPr>
                <w:drawing>
                  <wp:inline distT="0" distB="0" distL="0" distR="0" wp14:anchorId="25F91A4E" wp14:editId="5907A3CD">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5672" w:author="arkat" w:date="2017-09-25T14:49:00Z"/>
          <w:lang w:val="en-US"/>
        </w:rPr>
        <w:pPrChange w:id="5673"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5674" w:author="arkat" w:date="2017-09-25T14:49:00Z"/>
        </w:rPr>
        <w:pPrChange w:id="5675" w:author="arkat" w:date="2017-09-29T22:49:00Z">
          <w:pPr>
            <w:pStyle w:val="GambarBAB2"/>
          </w:pPr>
        </w:pPrChange>
      </w:pPr>
      <w:del w:id="5676"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5677" w:author="arkat" w:date="2017-09-25T14:49:00Z"/>
          <w:color w:val="2B2B2B"/>
          <w:szCs w:val="24"/>
          <w:shd w:val="clear" w:color="auto" w:fill="FFFFFF"/>
        </w:rPr>
        <w:pPrChange w:id="5678" w:author="arkat" w:date="2017-09-29T22:49:00Z">
          <w:pPr>
            <w:pStyle w:val="GambarBAB2"/>
            <w:numPr>
              <w:numId w:val="0"/>
            </w:numPr>
            <w:ind w:left="0" w:firstLine="0"/>
            <w:jc w:val="both"/>
          </w:pPr>
        </w:pPrChange>
      </w:pPr>
      <w:del w:id="5679"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5680" w:author="arkat" w:date="2017-09-25T14:49:00Z"/>
          <w:szCs w:val="24"/>
        </w:rPr>
        <w:pPrChange w:id="5681" w:author="arkat" w:date="2017-09-29T22:49:00Z">
          <w:pPr>
            <w:pStyle w:val="GambarBAB2"/>
            <w:numPr>
              <w:numId w:val="0"/>
            </w:numPr>
            <w:ind w:left="0" w:firstLine="0"/>
            <w:jc w:val="both"/>
          </w:pPr>
        </w:pPrChange>
      </w:pPr>
      <w:del w:id="5682"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5683" w:author="arkat" w:date="2017-09-25T14:49:00Z"/>
          <w:szCs w:val="24"/>
        </w:rPr>
        <w:pPrChange w:id="5684" w:author="arkat" w:date="2017-09-29T22:49:00Z">
          <w:pPr>
            <w:pStyle w:val="GambarBAB2"/>
            <w:numPr>
              <w:numId w:val="0"/>
            </w:numPr>
            <w:ind w:left="0" w:firstLine="0"/>
            <w:jc w:val="both"/>
          </w:pPr>
        </w:pPrChange>
      </w:pPr>
      <w:del w:id="5685"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5686" w:author="arkat" w:date="2017-09-25T14:49:00Z"/>
          <w:szCs w:val="24"/>
        </w:rPr>
        <w:pPrChange w:id="5687" w:author="arkat" w:date="2017-09-29T22:49:00Z">
          <w:pPr>
            <w:pStyle w:val="GambarBAB2"/>
            <w:numPr>
              <w:numId w:val="0"/>
            </w:numPr>
            <w:ind w:left="0" w:firstLine="0"/>
            <w:jc w:val="both"/>
          </w:pPr>
        </w:pPrChange>
      </w:pPr>
      <w:del w:id="5688"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5689" w:author="arkat" w:date="2017-09-25T14:49:00Z"/>
          <w:szCs w:val="24"/>
        </w:rPr>
        <w:pPrChange w:id="5690" w:author="arkat" w:date="2017-09-29T22:49:00Z">
          <w:pPr>
            <w:pStyle w:val="GambarBAB2"/>
            <w:numPr>
              <w:numId w:val="0"/>
            </w:numPr>
            <w:ind w:left="0" w:firstLine="0"/>
            <w:jc w:val="both"/>
          </w:pPr>
        </w:pPrChange>
      </w:pPr>
      <w:del w:id="5691"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5692" w:author="arkat" w:date="2017-09-25T14:49:00Z"/>
          <w:szCs w:val="24"/>
        </w:rPr>
        <w:pPrChange w:id="5693" w:author="arkat" w:date="2017-09-29T22:49:00Z">
          <w:pPr>
            <w:pStyle w:val="GambarBAB2"/>
            <w:numPr>
              <w:numId w:val="0"/>
            </w:numPr>
            <w:ind w:left="0" w:firstLine="0"/>
            <w:jc w:val="both"/>
          </w:pPr>
        </w:pPrChange>
      </w:pPr>
      <w:del w:id="5694"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5695" w:author="arkat" w:date="2017-09-25T14:49:00Z"/>
          <w:szCs w:val="24"/>
        </w:rPr>
        <w:pPrChange w:id="5696" w:author="arkat" w:date="2017-09-29T22:49:00Z">
          <w:pPr>
            <w:pStyle w:val="GambarBAB2"/>
            <w:numPr>
              <w:numId w:val="0"/>
            </w:numPr>
            <w:ind w:left="0" w:firstLine="0"/>
            <w:jc w:val="both"/>
          </w:pPr>
        </w:pPrChange>
      </w:pPr>
      <w:del w:id="5697"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5698" w:author="arkat" w:date="2017-09-25T14:49:00Z"/>
          <w:szCs w:val="24"/>
        </w:rPr>
        <w:pPrChange w:id="5699" w:author="arkat" w:date="2017-09-29T22:49:00Z">
          <w:pPr>
            <w:pStyle w:val="GambarBAB2"/>
            <w:numPr>
              <w:numId w:val="0"/>
            </w:numPr>
            <w:ind w:left="0" w:firstLine="0"/>
            <w:jc w:val="both"/>
          </w:pPr>
        </w:pPrChange>
      </w:pPr>
      <w:del w:id="5700"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5701" w:author="arkat" w:date="2017-09-25T14:49:00Z"/>
          <w:szCs w:val="24"/>
        </w:rPr>
        <w:pPrChange w:id="5702" w:author="arkat" w:date="2017-09-29T22:49:00Z">
          <w:pPr>
            <w:pStyle w:val="GambarBAB2"/>
            <w:numPr>
              <w:numId w:val="0"/>
            </w:numPr>
            <w:ind w:left="0" w:firstLine="0"/>
            <w:jc w:val="both"/>
          </w:pPr>
        </w:pPrChange>
      </w:pPr>
      <w:del w:id="5703"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5704" w:author="arkat" w:date="2017-09-25T14:49:00Z"/>
          <w:szCs w:val="24"/>
        </w:rPr>
        <w:pPrChange w:id="5705" w:author="arkat" w:date="2017-09-29T22:49:00Z">
          <w:pPr>
            <w:pStyle w:val="GambarBAB2"/>
            <w:numPr>
              <w:numId w:val="0"/>
            </w:numPr>
            <w:ind w:left="0" w:firstLine="0"/>
            <w:jc w:val="both"/>
          </w:pPr>
        </w:pPrChange>
      </w:pPr>
      <w:del w:id="5706"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5707" w:author="arkat" w:date="2017-09-25T14:49:00Z"/>
          <w:color w:val="2B2B2B"/>
          <w:szCs w:val="24"/>
          <w:shd w:val="clear" w:color="auto" w:fill="FFFFFF"/>
        </w:rPr>
        <w:pPrChange w:id="5708"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5709" w:author="arkat" w:date="2017-09-25T14:49:00Z"/>
        </w:rPr>
        <w:pPrChange w:id="5710"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5711" w:author="arkat" w:date="2017-09-25T14:49:00Z"/>
        </w:rPr>
        <w:pPrChange w:id="5712"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5713" w:author="arkat" w:date="2017-09-25T14:49:00Z"/>
        </w:rPr>
        <w:pPrChange w:id="5714" w:author="arkat" w:date="2017-09-29T22:49:00Z">
          <w:pPr>
            <w:pStyle w:val="GambarBAB2"/>
            <w:numPr>
              <w:numId w:val="0"/>
            </w:numPr>
            <w:ind w:left="0" w:firstLine="0"/>
            <w:jc w:val="both"/>
          </w:pPr>
        </w:pPrChange>
      </w:pPr>
      <w:del w:id="5715"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5716" w:author="arkat" w:date="2017-09-25T14:49:00Z"/>
        </w:trPr>
        <w:tc>
          <w:tcPr>
            <w:tcW w:w="0" w:type="auto"/>
          </w:tcPr>
          <w:p w14:paraId="65807E2B" w14:textId="1BC2933B" w:rsidR="00BD1F00" w:rsidDel="0058751D" w:rsidRDefault="00BD1F00">
            <w:pPr>
              <w:pStyle w:val="Heading1"/>
              <w:numPr>
                <w:ilvl w:val="0"/>
                <w:numId w:val="0"/>
              </w:numPr>
              <w:spacing w:after="0"/>
              <w:jc w:val="both"/>
              <w:rPr>
                <w:del w:id="5717" w:author="arkat" w:date="2017-09-25T14:49:00Z"/>
              </w:rPr>
              <w:pPrChange w:id="5718" w:author="arkat" w:date="2017-09-29T22:49:00Z">
                <w:pPr>
                  <w:pStyle w:val="GambarBAB2"/>
                  <w:numPr>
                    <w:numId w:val="0"/>
                  </w:numPr>
                  <w:ind w:left="0" w:firstLine="0"/>
                  <w:jc w:val="both"/>
                </w:pPr>
              </w:pPrChange>
            </w:pPr>
            <w:del w:id="5719" w:author="arkat" w:date="2017-09-25T14:49:00Z">
              <w:r w:rsidRPr="0080155A" w:rsidDel="0058751D">
                <w:rPr>
                  <w:noProof/>
                  <w:szCs w:val="24"/>
                  <w:lang w:val="en-US"/>
                  <w:rPrChange w:id="5720" w:author="Unknown">
                    <w:rPr>
                      <w:noProof/>
                    </w:rPr>
                  </w:rPrChange>
                </w:rPr>
                <w:drawing>
                  <wp:inline distT="0" distB="0" distL="0" distR="0" wp14:anchorId="337DEEBD" wp14:editId="1523C5F1">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5721" w:author="arkat" w:date="2017-09-25T14:49:00Z"/>
              </w:rPr>
              <w:pPrChange w:id="5722"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5723" w:author="arkat" w:date="2017-09-25T14:49:00Z"/>
              </w:rPr>
              <w:pPrChange w:id="5724" w:author="arkat" w:date="2017-09-29T22:49:00Z">
                <w:pPr>
                  <w:pStyle w:val="GambarBAB2"/>
                  <w:numPr>
                    <w:numId w:val="0"/>
                  </w:numPr>
                  <w:ind w:left="0" w:firstLine="0"/>
                  <w:jc w:val="both"/>
                </w:pPr>
              </w:pPrChange>
            </w:pPr>
            <w:del w:id="5725" w:author="arkat" w:date="2017-09-25T14:49:00Z">
              <w:r w:rsidRPr="0080155A" w:rsidDel="0058751D">
                <w:rPr>
                  <w:noProof/>
                  <w:szCs w:val="24"/>
                  <w:lang w:val="en-US"/>
                  <w:rPrChange w:id="5726" w:author="Unknown">
                    <w:rPr>
                      <w:noProof/>
                    </w:rPr>
                  </w:rPrChange>
                </w:rPr>
                <w:drawing>
                  <wp:inline distT="0" distB="0" distL="0" distR="0" wp14:anchorId="4209545B" wp14:editId="186D798F">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5727" w:author="arkat" w:date="2017-09-25T14:49:00Z"/>
              </w:rPr>
              <w:pPrChange w:id="5728" w:author="arkat" w:date="2017-09-29T22:49:00Z">
                <w:pPr>
                  <w:pStyle w:val="GambarBAB2"/>
                  <w:numPr>
                    <w:numId w:val="0"/>
                  </w:numPr>
                  <w:ind w:left="0" w:firstLine="0"/>
                  <w:jc w:val="both"/>
                </w:pPr>
              </w:pPrChange>
            </w:pPr>
            <w:del w:id="5729" w:author="arkat" w:date="2017-09-25T14:49:00Z">
              <w:r w:rsidRPr="0080155A" w:rsidDel="0058751D">
                <w:rPr>
                  <w:noProof/>
                  <w:szCs w:val="24"/>
                  <w:lang w:val="en-US"/>
                  <w:rPrChange w:id="5730" w:author="Unknown">
                    <w:rPr>
                      <w:noProof/>
                    </w:rPr>
                  </w:rPrChange>
                </w:rPr>
                <w:drawing>
                  <wp:inline distT="0" distB="0" distL="0" distR="0" wp14:anchorId="41FFC602" wp14:editId="3ADD0F9B">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5731" w:author="arkat" w:date="2017-09-25T14:49:00Z"/>
              </w:rPr>
              <w:pPrChange w:id="5732"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5733" w:author="arkat" w:date="2017-09-25T14:49:00Z"/>
              </w:rPr>
              <w:pPrChange w:id="5734" w:author="arkat" w:date="2017-09-29T22:49:00Z">
                <w:pPr>
                  <w:pStyle w:val="GambarBAB2"/>
                  <w:numPr>
                    <w:numId w:val="0"/>
                  </w:numPr>
                  <w:ind w:left="0" w:firstLine="0"/>
                  <w:jc w:val="both"/>
                </w:pPr>
              </w:pPrChange>
            </w:pPr>
            <w:del w:id="5735" w:author="arkat" w:date="2017-09-25T14:49:00Z">
              <w:r w:rsidRPr="0080155A" w:rsidDel="0058751D">
                <w:rPr>
                  <w:noProof/>
                  <w:szCs w:val="24"/>
                  <w:lang w:val="en-US"/>
                  <w:rPrChange w:id="5736" w:author="Unknown">
                    <w:rPr>
                      <w:noProof/>
                    </w:rPr>
                  </w:rPrChange>
                </w:rPr>
                <w:drawing>
                  <wp:inline distT="0" distB="0" distL="0" distR="0" wp14:anchorId="7C7C2BD9" wp14:editId="4DAC910A">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5737" w:author="arkat" w:date="2017-09-25T14:49:00Z"/>
              </w:rPr>
              <w:pPrChange w:id="5738" w:author="arkat" w:date="2017-09-29T22:49:00Z">
                <w:pPr>
                  <w:pStyle w:val="GambarBAB2"/>
                  <w:numPr>
                    <w:numId w:val="0"/>
                  </w:numPr>
                  <w:ind w:left="0" w:firstLine="0"/>
                  <w:jc w:val="both"/>
                </w:pPr>
              </w:pPrChange>
            </w:pPr>
            <w:del w:id="5739" w:author="arkat" w:date="2017-09-25T14:49:00Z">
              <w:r w:rsidRPr="0080155A" w:rsidDel="0058751D">
                <w:rPr>
                  <w:noProof/>
                  <w:szCs w:val="24"/>
                  <w:lang w:val="en-US"/>
                  <w:rPrChange w:id="5740" w:author="Unknown">
                    <w:rPr>
                      <w:noProof/>
                    </w:rPr>
                  </w:rPrChange>
                </w:rPr>
                <w:drawing>
                  <wp:inline distT="0" distB="0" distL="0" distR="0" wp14:anchorId="698950AF" wp14:editId="7044FD67">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5741"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5742" w:author="arkat" w:date="2017-09-25T14:49:00Z"/>
                <w:noProof/>
                <w:szCs w:val="24"/>
              </w:rPr>
              <w:pPrChange w:id="5743" w:author="arkat" w:date="2017-09-29T22:49:00Z">
                <w:pPr>
                  <w:pStyle w:val="GambarBAB2"/>
                  <w:numPr>
                    <w:numId w:val="0"/>
                  </w:numPr>
                  <w:ind w:left="0" w:firstLine="0"/>
                  <w:jc w:val="both"/>
                </w:pPr>
              </w:pPrChange>
            </w:pPr>
            <w:del w:id="5744" w:author="arkat" w:date="2017-09-25T14:49:00Z">
              <w:r w:rsidRPr="0080155A" w:rsidDel="0058751D">
                <w:rPr>
                  <w:noProof/>
                  <w:szCs w:val="24"/>
                  <w:lang w:val="en-US"/>
                  <w:rPrChange w:id="5745" w:author="Unknown">
                    <w:rPr>
                      <w:noProof/>
                    </w:rPr>
                  </w:rPrChange>
                </w:rPr>
                <w:drawing>
                  <wp:inline distT="0" distB="0" distL="0" distR="0" wp14:anchorId="4B2E4CD3" wp14:editId="21BA5148">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5746" w:author="arkat" w:date="2017-09-25T14:49:00Z"/>
              </w:rPr>
              <w:pPrChange w:id="5747" w:author="arkat" w:date="2017-09-29T22:49:00Z">
                <w:pPr>
                  <w:pStyle w:val="GambarBAB2"/>
                  <w:numPr>
                    <w:numId w:val="0"/>
                  </w:numPr>
                  <w:ind w:left="0" w:firstLine="0"/>
                  <w:jc w:val="both"/>
                </w:pPr>
              </w:pPrChange>
            </w:pPr>
            <w:del w:id="5748" w:author="arkat" w:date="2017-09-25T14:49:00Z">
              <w:r w:rsidRPr="0080155A" w:rsidDel="0058751D">
                <w:rPr>
                  <w:noProof/>
                  <w:szCs w:val="24"/>
                  <w:lang w:val="en-US"/>
                  <w:rPrChange w:id="5749" w:author="Unknown">
                    <w:rPr>
                      <w:noProof/>
                    </w:rPr>
                  </w:rPrChange>
                </w:rPr>
                <w:drawing>
                  <wp:inline distT="0" distB="0" distL="0" distR="0" wp14:anchorId="4A726CB2" wp14:editId="03CCEA30">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5750" w:author="arkat" w:date="2017-09-25T14:49:00Z"/>
                <w:noProof/>
                <w:szCs w:val="24"/>
              </w:rPr>
              <w:pPrChange w:id="5751" w:author="arkat" w:date="2017-09-29T22:49:00Z">
                <w:pPr>
                  <w:pStyle w:val="GambarBAB2"/>
                  <w:numPr>
                    <w:numId w:val="0"/>
                  </w:numPr>
                  <w:ind w:left="0" w:firstLine="0"/>
                  <w:jc w:val="both"/>
                </w:pPr>
              </w:pPrChange>
            </w:pPr>
            <w:del w:id="5752" w:author="arkat" w:date="2017-09-25T14:49:00Z">
              <w:r w:rsidRPr="0080155A" w:rsidDel="0058751D">
                <w:rPr>
                  <w:noProof/>
                  <w:szCs w:val="24"/>
                  <w:lang w:val="en-US"/>
                  <w:rPrChange w:id="5753" w:author="Unknown">
                    <w:rPr>
                      <w:noProof/>
                    </w:rPr>
                  </w:rPrChange>
                </w:rPr>
                <w:drawing>
                  <wp:inline distT="0" distB="0" distL="0" distR="0" wp14:anchorId="13DAB179" wp14:editId="6740DB4C">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5754" w:author="arkat" w:date="2017-09-25T14:49:00Z"/>
                <w:noProof/>
                <w:szCs w:val="24"/>
              </w:rPr>
              <w:pPrChange w:id="5755" w:author="arkat" w:date="2017-09-29T22:49:00Z">
                <w:pPr>
                  <w:pStyle w:val="GambarBAB2"/>
                  <w:numPr>
                    <w:numId w:val="0"/>
                  </w:numPr>
                  <w:ind w:left="0" w:firstLine="0"/>
                  <w:jc w:val="both"/>
                </w:pPr>
              </w:pPrChange>
            </w:pPr>
            <w:del w:id="5756" w:author="arkat" w:date="2017-09-25T14:49:00Z">
              <w:r w:rsidRPr="0080155A" w:rsidDel="0058751D">
                <w:rPr>
                  <w:noProof/>
                  <w:szCs w:val="24"/>
                  <w:lang w:val="en-US"/>
                  <w:rPrChange w:id="5757" w:author="Unknown">
                    <w:rPr>
                      <w:noProof/>
                    </w:rPr>
                  </w:rPrChange>
                </w:rPr>
                <w:drawing>
                  <wp:inline distT="0" distB="0" distL="0" distR="0" wp14:anchorId="173E0B5C" wp14:editId="3E29E4BA">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5758" w:author="arkat" w:date="2017-09-25T14:49:00Z"/>
              </w:rPr>
              <w:pPrChange w:id="5759" w:author="arkat" w:date="2017-09-29T22:49:00Z">
                <w:pPr>
                  <w:pStyle w:val="GambarBAB2"/>
                  <w:numPr>
                    <w:numId w:val="0"/>
                  </w:numPr>
                  <w:ind w:left="0" w:firstLine="0"/>
                  <w:jc w:val="both"/>
                </w:pPr>
              </w:pPrChange>
            </w:pPr>
            <w:del w:id="5760" w:author="arkat" w:date="2017-09-25T14:49:00Z">
              <w:r w:rsidRPr="0080155A" w:rsidDel="0058751D">
                <w:rPr>
                  <w:noProof/>
                  <w:szCs w:val="24"/>
                  <w:lang w:val="en-US"/>
                  <w:rPrChange w:id="5761" w:author="Unknown">
                    <w:rPr>
                      <w:noProof/>
                    </w:rPr>
                  </w:rPrChange>
                </w:rPr>
                <w:drawing>
                  <wp:inline distT="0" distB="0" distL="0" distR="0" wp14:anchorId="6DBB33BD" wp14:editId="68387F8C">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5762" w:author="arkat" w:date="2017-09-25T14:49:00Z"/>
                <w:noProof/>
                <w:szCs w:val="24"/>
              </w:rPr>
              <w:pPrChange w:id="5763" w:author="arkat" w:date="2017-09-29T22:49:00Z">
                <w:pPr>
                  <w:pStyle w:val="GambarBAB2"/>
                  <w:numPr>
                    <w:numId w:val="0"/>
                  </w:numPr>
                  <w:ind w:left="0" w:firstLine="0"/>
                  <w:jc w:val="both"/>
                </w:pPr>
              </w:pPrChange>
            </w:pPr>
            <w:del w:id="5764" w:author="arkat" w:date="2017-09-25T14:49:00Z">
              <w:r w:rsidRPr="0080155A" w:rsidDel="0058751D">
                <w:rPr>
                  <w:noProof/>
                  <w:szCs w:val="24"/>
                  <w:lang w:val="en-US"/>
                  <w:rPrChange w:id="5765" w:author="Unknown">
                    <w:rPr>
                      <w:noProof/>
                    </w:rPr>
                  </w:rPrChange>
                </w:rPr>
                <w:drawing>
                  <wp:inline distT="0" distB="0" distL="0" distR="0" wp14:anchorId="4B1F8EBF" wp14:editId="5A81FEBE">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5766" w:author="arkat" w:date="2017-09-25T14:49:00Z"/>
                <w:noProof/>
                <w:szCs w:val="24"/>
              </w:rPr>
              <w:pPrChange w:id="5767"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5768" w:author="arkat" w:date="2017-09-25T14:49:00Z"/>
        </w:rPr>
        <w:pPrChange w:id="5769" w:author="arkat" w:date="2017-09-29T22:49:00Z">
          <w:pPr>
            <w:pStyle w:val="GambarBAB2"/>
          </w:pPr>
        </w:pPrChange>
      </w:pPr>
      <w:del w:id="5770"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5771" w:author="arkat" w:date="2017-09-25T14:49:00Z"/>
          <w:color w:val="2B2B2B"/>
          <w:szCs w:val="24"/>
          <w:shd w:val="clear" w:color="auto" w:fill="FFFFFF"/>
        </w:rPr>
        <w:pPrChange w:id="5772" w:author="arkat" w:date="2017-09-29T22:49:00Z">
          <w:pPr>
            <w:pStyle w:val="GambarBAB2"/>
            <w:numPr>
              <w:numId w:val="0"/>
            </w:numPr>
            <w:ind w:left="0" w:firstLine="0"/>
            <w:jc w:val="both"/>
          </w:pPr>
        </w:pPrChange>
      </w:pPr>
      <w:del w:id="5773"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5774" w:author="arkat" w:date="2017-09-25T14:49:00Z"/>
          <w:color w:val="2B2B2B"/>
          <w:szCs w:val="24"/>
          <w:shd w:val="clear" w:color="auto" w:fill="FFFFFF"/>
        </w:rPr>
        <w:pPrChange w:id="5775" w:author="arkat" w:date="2017-09-29T22:49:00Z">
          <w:pPr>
            <w:pStyle w:val="GambarBAB2"/>
            <w:numPr>
              <w:numId w:val="0"/>
            </w:numPr>
            <w:ind w:left="0" w:firstLine="0"/>
            <w:jc w:val="both"/>
          </w:pPr>
        </w:pPrChange>
      </w:pPr>
      <w:del w:id="5776"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5777" w:author="arkat" w:date="2017-09-25T14:49:00Z"/>
          <w:szCs w:val="24"/>
        </w:rPr>
        <w:pPrChange w:id="5778" w:author="arkat" w:date="2017-09-29T22:49:00Z">
          <w:pPr>
            <w:pStyle w:val="GambarBAB2"/>
            <w:numPr>
              <w:numId w:val="0"/>
            </w:numPr>
            <w:ind w:left="0" w:firstLine="0"/>
            <w:jc w:val="both"/>
          </w:pPr>
        </w:pPrChange>
      </w:pPr>
      <w:del w:id="5779"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5780" w:author="arkat" w:date="2017-09-25T14:49:00Z"/>
          <w:color w:val="2B2B2B"/>
          <w:szCs w:val="24"/>
          <w:shd w:val="clear" w:color="auto" w:fill="FFFFFF"/>
        </w:rPr>
        <w:pPrChange w:id="5781" w:author="arkat" w:date="2017-09-29T22:49:00Z">
          <w:pPr>
            <w:pStyle w:val="GambarBAB2"/>
            <w:numPr>
              <w:numId w:val="0"/>
            </w:numPr>
            <w:ind w:left="0" w:firstLine="0"/>
            <w:jc w:val="both"/>
          </w:pPr>
        </w:pPrChange>
      </w:pPr>
      <w:del w:id="5782"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5783" w:author="arkat" w:date="2017-09-25T14:49:00Z"/>
          <w:color w:val="2B2B2B"/>
          <w:szCs w:val="24"/>
          <w:shd w:val="clear" w:color="auto" w:fill="FFFFFF"/>
        </w:rPr>
        <w:pPrChange w:id="5784" w:author="arkat" w:date="2017-09-29T22:49:00Z">
          <w:pPr>
            <w:pStyle w:val="GambarBAB2"/>
            <w:numPr>
              <w:numId w:val="0"/>
            </w:numPr>
            <w:ind w:left="0" w:firstLine="0"/>
            <w:jc w:val="both"/>
          </w:pPr>
        </w:pPrChange>
      </w:pPr>
      <w:del w:id="5785"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5786" w:author="arkat" w:date="2017-09-25T14:49:00Z"/>
          <w:szCs w:val="24"/>
        </w:rPr>
        <w:pPrChange w:id="5787" w:author="arkat" w:date="2017-09-29T22:49:00Z">
          <w:pPr>
            <w:pStyle w:val="GambarBAB2"/>
            <w:numPr>
              <w:numId w:val="0"/>
            </w:numPr>
            <w:ind w:left="0" w:firstLine="0"/>
            <w:jc w:val="both"/>
          </w:pPr>
        </w:pPrChange>
      </w:pPr>
      <w:del w:id="5788"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5789" w:author="arkat" w:date="2017-09-25T14:49:00Z"/>
          <w:szCs w:val="24"/>
        </w:rPr>
        <w:pPrChange w:id="5790" w:author="arkat" w:date="2017-09-29T22:49:00Z">
          <w:pPr>
            <w:pStyle w:val="GambarBAB2"/>
            <w:numPr>
              <w:numId w:val="0"/>
            </w:numPr>
            <w:ind w:left="0" w:firstLine="0"/>
            <w:jc w:val="both"/>
          </w:pPr>
        </w:pPrChange>
      </w:pPr>
      <w:del w:id="5791"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5792" w:author="arkat" w:date="2017-09-25T14:49:00Z"/>
          <w:color w:val="2B2B2B"/>
          <w:szCs w:val="24"/>
          <w:shd w:val="clear" w:color="auto" w:fill="FFFFFF"/>
        </w:rPr>
        <w:pPrChange w:id="5793" w:author="arkat" w:date="2017-09-29T22:49:00Z">
          <w:pPr>
            <w:pStyle w:val="GambarBAB2"/>
            <w:numPr>
              <w:numId w:val="0"/>
            </w:numPr>
            <w:ind w:left="0" w:firstLine="0"/>
            <w:jc w:val="both"/>
          </w:pPr>
        </w:pPrChange>
      </w:pPr>
      <w:del w:id="5794"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5795" w:author="arkat" w:date="2017-09-25T14:49:00Z"/>
          <w:color w:val="2B2B2B"/>
          <w:szCs w:val="24"/>
          <w:shd w:val="clear" w:color="auto" w:fill="FFFFFF"/>
        </w:rPr>
        <w:pPrChange w:id="5796" w:author="arkat" w:date="2017-09-29T22:49:00Z">
          <w:pPr>
            <w:pStyle w:val="GambarBAB2"/>
            <w:numPr>
              <w:numId w:val="0"/>
            </w:numPr>
            <w:ind w:left="0" w:firstLine="0"/>
            <w:jc w:val="both"/>
          </w:pPr>
        </w:pPrChange>
      </w:pPr>
      <w:del w:id="5797"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5798" w:author="arkat" w:date="2017-09-25T14:49:00Z"/>
          <w:szCs w:val="24"/>
        </w:rPr>
        <w:pPrChange w:id="5799" w:author="arkat" w:date="2017-09-29T22:49:00Z">
          <w:pPr>
            <w:pStyle w:val="GambarBAB2"/>
            <w:numPr>
              <w:numId w:val="0"/>
            </w:numPr>
            <w:ind w:left="0" w:firstLine="0"/>
            <w:jc w:val="both"/>
          </w:pPr>
        </w:pPrChange>
      </w:pPr>
      <w:del w:id="5800"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5801" w:author="arkat" w:date="2017-09-25T14:49:00Z"/>
          <w:szCs w:val="24"/>
        </w:rPr>
        <w:pPrChange w:id="5802" w:author="arkat" w:date="2017-09-29T22:49:00Z">
          <w:pPr>
            <w:pStyle w:val="GambarBAB2"/>
            <w:numPr>
              <w:numId w:val="0"/>
            </w:numPr>
            <w:ind w:left="0" w:firstLine="0"/>
            <w:jc w:val="both"/>
          </w:pPr>
        </w:pPrChange>
      </w:pPr>
      <w:del w:id="5803"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5804" w:author="arkat" w:date="2017-09-25T14:49:00Z"/>
          <w:szCs w:val="24"/>
        </w:rPr>
        <w:pPrChange w:id="5805" w:author="arkat" w:date="2017-09-29T22:49:00Z">
          <w:pPr>
            <w:pStyle w:val="GambarBAB2"/>
            <w:numPr>
              <w:numId w:val="0"/>
            </w:numPr>
            <w:ind w:left="0" w:firstLine="0"/>
            <w:jc w:val="both"/>
          </w:pPr>
        </w:pPrChange>
      </w:pPr>
      <w:del w:id="5806"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5807" w:author="arkat" w:date="2017-09-25T14:49:00Z"/>
          <w:szCs w:val="24"/>
        </w:rPr>
        <w:pPrChange w:id="5808" w:author="arkat" w:date="2017-09-29T22:49:00Z">
          <w:pPr>
            <w:pStyle w:val="GambarBAB2"/>
            <w:numPr>
              <w:numId w:val="0"/>
            </w:numPr>
            <w:ind w:left="0" w:firstLine="0"/>
            <w:jc w:val="both"/>
          </w:pPr>
        </w:pPrChange>
      </w:pPr>
      <w:del w:id="5809"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5810" w:author="arkat" w:date="2017-09-25T14:49:00Z"/>
          <w:szCs w:val="24"/>
        </w:rPr>
        <w:pPrChange w:id="5811"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5812" w:author="arkat" w:date="2017-09-25T14:49:00Z"/>
        </w:rPr>
        <w:pPrChange w:id="5813"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5814" w:author="arkat" w:date="2017-09-25T14:49:00Z"/>
        </w:rPr>
        <w:pPrChange w:id="5815" w:author="arkat" w:date="2017-09-29T22:49:00Z">
          <w:pPr>
            <w:pStyle w:val="GambarBAB2"/>
            <w:numPr>
              <w:numId w:val="0"/>
            </w:numPr>
            <w:ind w:left="0" w:firstLine="0"/>
            <w:jc w:val="both"/>
          </w:pPr>
        </w:pPrChange>
      </w:pPr>
      <w:del w:id="5816"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5817" w:author="arkat" w:date="2017-09-25T14:49:00Z"/>
        </w:rPr>
        <w:pPrChange w:id="5818"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5819" w:author="arkat" w:date="2017-09-25T14:49:00Z"/>
        </w:trPr>
        <w:tc>
          <w:tcPr>
            <w:tcW w:w="906" w:type="dxa"/>
          </w:tcPr>
          <w:p w14:paraId="501E4B9E" w14:textId="177817DE" w:rsidR="006D247B" w:rsidDel="0058751D" w:rsidRDefault="006D247B">
            <w:pPr>
              <w:pStyle w:val="Heading1"/>
              <w:numPr>
                <w:ilvl w:val="0"/>
                <w:numId w:val="0"/>
              </w:numPr>
              <w:spacing w:after="0"/>
              <w:jc w:val="both"/>
              <w:rPr>
                <w:del w:id="5820" w:author="arkat" w:date="2017-09-25T14:49:00Z"/>
              </w:rPr>
              <w:pPrChange w:id="5821" w:author="arkat" w:date="2017-09-29T22:49:00Z">
                <w:pPr>
                  <w:pStyle w:val="BodyText"/>
                  <w:spacing w:after="0"/>
                </w:pPr>
              </w:pPrChange>
            </w:pPr>
            <w:del w:id="5822" w:author="arkat" w:date="2017-09-25T14:49:00Z">
              <w:r w:rsidRPr="00A42612" w:rsidDel="0058751D">
                <w:rPr>
                  <w:noProof/>
                  <w:szCs w:val="24"/>
                  <w:lang w:val="en-US"/>
                </w:rPr>
                <w:drawing>
                  <wp:inline distT="0" distB="0" distL="0" distR="0" wp14:anchorId="760CB3D4" wp14:editId="4816938B">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5823" w:author="arkat" w:date="2017-09-25T14:49:00Z"/>
              </w:rPr>
              <w:pPrChange w:id="5824"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5825" w:author="arkat" w:date="2017-09-25T14:49:00Z"/>
              </w:rPr>
              <w:pPrChange w:id="5826" w:author="arkat" w:date="2017-09-29T22:49:00Z">
                <w:pPr>
                  <w:pStyle w:val="BodyText"/>
                  <w:spacing w:after="0"/>
                </w:pPr>
              </w:pPrChange>
            </w:pPr>
            <w:del w:id="5827" w:author="arkat" w:date="2017-09-25T14:49:00Z">
              <w:r w:rsidRPr="00A42612" w:rsidDel="0058751D">
                <w:rPr>
                  <w:noProof/>
                  <w:szCs w:val="24"/>
                  <w:lang w:val="en-US"/>
                </w:rPr>
                <w:drawing>
                  <wp:inline distT="0" distB="0" distL="0" distR="0" wp14:anchorId="705A66C6" wp14:editId="25271124">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5828" w:author="arkat" w:date="2017-09-25T14:49:00Z"/>
              </w:rPr>
              <w:pPrChange w:id="5829" w:author="arkat" w:date="2017-09-29T22:49:00Z">
                <w:pPr>
                  <w:pStyle w:val="BodyText"/>
                  <w:spacing w:after="0"/>
                </w:pPr>
              </w:pPrChange>
            </w:pPr>
            <w:del w:id="5830" w:author="arkat" w:date="2017-09-25T14:49:00Z">
              <w:r w:rsidRPr="00A42612" w:rsidDel="0058751D">
                <w:rPr>
                  <w:noProof/>
                  <w:szCs w:val="24"/>
                  <w:lang w:val="en-US"/>
                </w:rPr>
                <w:drawing>
                  <wp:inline distT="0" distB="0" distL="0" distR="0" wp14:anchorId="6D43762D" wp14:editId="66C95D27">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5831" w:author="arkat" w:date="2017-09-25T14:49:00Z"/>
              </w:rPr>
              <w:pPrChange w:id="5832" w:author="arkat" w:date="2017-09-29T22:49:00Z">
                <w:pPr>
                  <w:pStyle w:val="BodyText"/>
                  <w:spacing w:after="0"/>
                </w:pPr>
              </w:pPrChange>
            </w:pPr>
            <w:del w:id="5833" w:author="arkat" w:date="2017-09-25T14:49:00Z">
              <w:r w:rsidRPr="00A42612" w:rsidDel="0058751D">
                <w:rPr>
                  <w:noProof/>
                  <w:szCs w:val="24"/>
                  <w:lang w:val="en-US"/>
                </w:rPr>
                <w:drawing>
                  <wp:inline distT="0" distB="0" distL="0" distR="0" wp14:anchorId="271A74A1" wp14:editId="5607A185">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5834" w:author="arkat" w:date="2017-09-25T14:49:00Z"/>
              </w:rPr>
              <w:pPrChange w:id="5835" w:author="arkat" w:date="2017-09-29T22:49:00Z">
                <w:pPr>
                  <w:pStyle w:val="BodyText"/>
                  <w:spacing w:after="0"/>
                </w:pPr>
              </w:pPrChange>
            </w:pPr>
            <w:del w:id="5836" w:author="arkat" w:date="2017-09-25T14:49:00Z">
              <w:r w:rsidRPr="00A42612" w:rsidDel="0058751D">
                <w:rPr>
                  <w:noProof/>
                  <w:szCs w:val="24"/>
                  <w:lang w:val="en-US"/>
                </w:rPr>
                <w:drawing>
                  <wp:inline distT="0" distB="0" distL="0" distR="0" wp14:anchorId="019E2A08" wp14:editId="7DCC4AE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5837" w:author="arkat" w:date="2017-09-25T14:49:00Z"/>
              </w:rPr>
              <w:pPrChange w:id="5838" w:author="arkat" w:date="2017-09-29T22:49:00Z">
                <w:pPr>
                  <w:pStyle w:val="BodyText"/>
                  <w:spacing w:after="0"/>
                </w:pPr>
              </w:pPrChange>
            </w:pPr>
            <w:del w:id="5839" w:author="arkat" w:date="2017-09-25T14:49:00Z">
              <w:r w:rsidRPr="00A42612" w:rsidDel="0058751D">
                <w:rPr>
                  <w:noProof/>
                  <w:szCs w:val="24"/>
                  <w:lang w:val="en-US"/>
                </w:rPr>
                <w:drawing>
                  <wp:inline distT="0" distB="0" distL="0" distR="0" wp14:anchorId="056E5A90" wp14:editId="2163373F">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5840" w:author="arkat" w:date="2017-09-25T14:49:00Z"/>
              </w:rPr>
              <w:pPrChange w:id="5841" w:author="arkat" w:date="2017-09-29T22:49:00Z">
                <w:pPr>
                  <w:pStyle w:val="BodyText"/>
                  <w:spacing w:after="0"/>
                </w:pPr>
              </w:pPrChange>
            </w:pPr>
            <w:del w:id="5842" w:author="arkat" w:date="2017-09-25T14:49:00Z">
              <w:r w:rsidRPr="00A42612" w:rsidDel="0058751D">
                <w:rPr>
                  <w:noProof/>
                  <w:szCs w:val="24"/>
                  <w:lang w:val="en-US"/>
                </w:rPr>
                <w:drawing>
                  <wp:inline distT="0" distB="0" distL="0" distR="0" wp14:anchorId="5F182857" wp14:editId="764B3AEF">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5843" w:author="arkat" w:date="2017-09-25T14:49:00Z"/>
              </w:rPr>
              <w:pPrChange w:id="5844" w:author="arkat" w:date="2017-09-29T22:49:00Z">
                <w:pPr>
                  <w:pStyle w:val="BodyText"/>
                  <w:spacing w:after="0"/>
                </w:pPr>
              </w:pPrChange>
            </w:pPr>
            <w:del w:id="5845" w:author="arkat" w:date="2017-09-25T14:49:00Z">
              <w:r w:rsidRPr="00A42612" w:rsidDel="0058751D">
                <w:rPr>
                  <w:noProof/>
                  <w:szCs w:val="24"/>
                  <w:lang w:val="en-US"/>
                </w:rPr>
                <w:drawing>
                  <wp:inline distT="0" distB="0" distL="0" distR="0" wp14:anchorId="752D52E4" wp14:editId="3F20D4DE">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5846" w:author="arkat" w:date="2017-09-25T14:49:00Z"/>
          <w:lang w:val="en-US"/>
        </w:rPr>
        <w:pPrChange w:id="5847" w:author="arkat" w:date="2017-09-29T22:49:00Z">
          <w:pPr>
            <w:pStyle w:val="BodyText"/>
            <w:spacing w:after="0"/>
          </w:pPr>
        </w:pPrChange>
      </w:pPr>
      <w:del w:id="5848"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5849" w:author="arkat" w:date="2017-09-25T14:49:00Z"/>
        </w:rPr>
        <w:pPrChange w:id="5850"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5851" w:author="arkat" w:date="2017-09-25T14:49:00Z"/>
          <w:color w:val="2B2B2B"/>
          <w:szCs w:val="24"/>
          <w:shd w:val="clear" w:color="auto" w:fill="FFFFFF"/>
        </w:rPr>
        <w:pPrChange w:id="5852" w:author="arkat" w:date="2017-09-29T22:49:00Z">
          <w:pPr>
            <w:pStyle w:val="BodyText"/>
            <w:spacing w:after="0"/>
          </w:pPr>
        </w:pPrChange>
      </w:pPr>
      <w:del w:id="5853"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5854" w:author="arkat" w:date="2017-09-25T14:49:00Z"/>
          <w:szCs w:val="24"/>
          <w:lang w:val="en-US"/>
        </w:rPr>
        <w:pPrChange w:id="5855" w:author="arkat" w:date="2017-09-29T22:49:00Z">
          <w:pPr>
            <w:pStyle w:val="BodyText"/>
            <w:spacing w:after="0"/>
          </w:pPr>
        </w:pPrChange>
      </w:pPr>
      <w:del w:id="5856"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5857" w:author="arkat" w:date="2017-09-25T14:49:00Z"/>
          <w:szCs w:val="24"/>
          <w:lang w:val="en-US"/>
        </w:rPr>
        <w:pPrChange w:id="5858" w:author="arkat" w:date="2017-09-29T22:49:00Z">
          <w:pPr>
            <w:pStyle w:val="BodyText"/>
            <w:spacing w:after="0"/>
          </w:pPr>
        </w:pPrChange>
      </w:pPr>
      <w:del w:id="5859"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5860" w:author="arkat" w:date="2017-09-25T14:49:00Z"/>
          <w:szCs w:val="24"/>
          <w:lang w:val="en-US"/>
        </w:rPr>
        <w:pPrChange w:id="5861" w:author="arkat" w:date="2017-09-29T22:49:00Z">
          <w:pPr>
            <w:pStyle w:val="BodyText"/>
            <w:spacing w:after="0"/>
          </w:pPr>
        </w:pPrChange>
      </w:pPr>
      <w:del w:id="5862"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5863" w:author="arkat" w:date="2017-09-25T14:49:00Z"/>
          <w:szCs w:val="24"/>
          <w:lang w:val="en-US"/>
        </w:rPr>
        <w:pPrChange w:id="5864" w:author="arkat" w:date="2017-09-29T22:49:00Z">
          <w:pPr>
            <w:pStyle w:val="BodyText"/>
            <w:spacing w:after="0"/>
          </w:pPr>
        </w:pPrChange>
      </w:pPr>
      <w:del w:id="5865"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5866" w:author="arkat" w:date="2017-09-25T14:49:00Z"/>
          <w:szCs w:val="24"/>
          <w:lang w:val="en-US"/>
        </w:rPr>
        <w:pPrChange w:id="5867" w:author="arkat" w:date="2017-09-29T22:49:00Z">
          <w:pPr>
            <w:pStyle w:val="BodyText"/>
            <w:spacing w:after="0"/>
          </w:pPr>
        </w:pPrChange>
      </w:pPr>
      <w:del w:id="5868"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5869" w:author="arkat" w:date="2017-09-25T14:49:00Z"/>
          <w:szCs w:val="24"/>
          <w:lang w:val="en-US"/>
        </w:rPr>
        <w:pPrChange w:id="5870" w:author="arkat" w:date="2017-09-29T22:49:00Z">
          <w:pPr>
            <w:pStyle w:val="BodyText"/>
            <w:spacing w:after="0"/>
          </w:pPr>
        </w:pPrChange>
      </w:pPr>
      <w:del w:id="5871"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5872" w:author="arkat" w:date="2017-09-25T14:49:00Z"/>
          <w:szCs w:val="24"/>
          <w:lang w:val="en-US"/>
        </w:rPr>
        <w:pPrChange w:id="5873" w:author="arkat" w:date="2017-09-29T22:49:00Z">
          <w:pPr>
            <w:pStyle w:val="BodyText"/>
            <w:spacing w:after="0"/>
          </w:pPr>
        </w:pPrChange>
      </w:pPr>
      <w:del w:id="5874"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5875" w:author="arkat" w:date="2017-09-25T14:49:00Z"/>
          <w:szCs w:val="24"/>
          <w:lang w:val="en-US"/>
        </w:rPr>
        <w:pPrChange w:id="5876" w:author="arkat" w:date="2017-09-29T22:49:00Z">
          <w:pPr>
            <w:pStyle w:val="BodyText"/>
            <w:spacing w:after="0"/>
          </w:pPr>
        </w:pPrChange>
      </w:pPr>
      <w:del w:id="5877"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5878" w:author="arkat" w:date="2017-09-25T14:49:00Z"/>
          <w:color w:val="2B2B2B"/>
          <w:szCs w:val="24"/>
          <w:shd w:val="clear" w:color="auto" w:fill="FFFFFF"/>
        </w:rPr>
        <w:pPrChange w:id="5879"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5880" w:author="arkat" w:date="2017-09-25T14:49:00Z"/>
          <w:color w:val="2B2B2B"/>
          <w:szCs w:val="24"/>
          <w:shd w:val="clear" w:color="auto" w:fill="FFFFFF"/>
          <w:lang w:val="en-US"/>
        </w:rPr>
        <w:pPrChange w:id="5881" w:author="arkat" w:date="2017-09-29T22:49:00Z">
          <w:pPr>
            <w:pStyle w:val="BodyText"/>
            <w:spacing w:after="0"/>
          </w:pPr>
        </w:pPrChange>
      </w:pPr>
      <w:del w:id="5882"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5883" w:author="arkat" w:date="2017-09-25T14:49:00Z"/>
          <w:lang w:val="en-US"/>
        </w:rPr>
        <w:pPrChange w:id="5884"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5885"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5886" w:author="arkat" w:date="2017-09-25T14:49:00Z"/>
                <w:lang w:val="en-US"/>
              </w:rPr>
              <w:pPrChange w:id="5887" w:author="arkat" w:date="2017-09-29T22:49:00Z">
                <w:pPr>
                  <w:pStyle w:val="BodyText"/>
                  <w:spacing w:after="0"/>
                </w:pPr>
              </w:pPrChange>
            </w:pPr>
            <w:del w:id="5888" w:author="arkat" w:date="2017-09-25T14:49:00Z">
              <w:r w:rsidRPr="00A42612" w:rsidDel="0058751D">
                <w:rPr>
                  <w:noProof/>
                  <w:szCs w:val="24"/>
                  <w:lang w:val="en-US"/>
                </w:rPr>
                <w:drawing>
                  <wp:inline distT="0" distB="0" distL="0" distR="0" wp14:anchorId="29FB9896" wp14:editId="69930DCE">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5889" w:author="arkat" w:date="2017-09-25T14:49:00Z"/>
                <w:lang w:val="en-US"/>
              </w:rPr>
              <w:pPrChange w:id="5890" w:author="arkat" w:date="2017-09-29T22:49:00Z">
                <w:pPr>
                  <w:pStyle w:val="BodyText"/>
                  <w:spacing w:after="0"/>
                </w:pPr>
              </w:pPrChange>
            </w:pPr>
            <w:del w:id="5891" w:author="arkat" w:date="2017-09-25T14:49:00Z">
              <w:r w:rsidRPr="00A42612" w:rsidDel="0058751D">
                <w:rPr>
                  <w:noProof/>
                  <w:szCs w:val="24"/>
                  <w:lang w:val="en-US"/>
                </w:rPr>
                <w:drawing>
                  <wp:inline distT="0" distB="0" distL="0" distR="0" wp14:anchorId="47D193DD" wp14:editId="49858AC7">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5892" w:author="arkat" w:date="2017-09-25T14:49:00Z"/>
                <w:lang w:val="en-US"/>
              </w:rPr>
              <w:pPrChange w:id="5893" w:author="arkat" w:date="2017-09-29T22:49:00Z">
                <w:pPr>
                  <w:pStyle w:val="BodyText"/>
                  <w:spacing w:after="0"/>
                </w:pPr>
              </w:pPrChange>
            </w:pPr>
            <w:del w:id="5894" w:author="arkat" w:date="2017-09-25T14:49:00Z">
              <w:r w:rsidRPr="00A42612" w:rsidDel="0058751D">
                <w:rPr>
                  <w:noProof/>
                  <w:szCs w:val="24"/>
                  <w:lang w:val="en-US"/>
                </w:rPr>
                <w:drawing>
                  <wp:inline distT="0" distB="0" distL="0" distR="0" wp14:anchorId="0175B76B" wp14:editId="2329C033">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5895" w:author="arkat" w:date="2017-09-25T14:49:00Z"/>
                <w:lang w:val="en-US"/>
              </w:rPr>
              <w:pPrChange w:id="5896" w:author="arkat" w:date="2017-09-29T22:49:00Z">
                <w:pPr>
                  <w:pStyle w:val="BodyText"/>
                  <w:spacing w:after="0"/>
                </w:pPr>
              </w:pPrChange>
            </w:pPr>
            <w:del w:id="5897" w:author="arkat" w:date="2017-09-25T14:49:00Z">
              <w:r w:rsidRPr="00A42612" w:rsidDel="0058751D">
                <w:rPr>
                  <w:noProof/>
                  <w:szCs w:val="24"/>
                  <w:lang w:val="en-US"/>
                </w:rPr>
                <w:drawing>
                  <wp:inline distT="0" distB="0" distL="0" distR="0" wp14:anchorId="2A0D808C" wp14:editId="13BF181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5898" w:author="arkat" w:date="2017-09-25T14:49:00Z"/>
                <w:lang w:val="en-US"/>
              </w:rPr>
              <w:pPrChange w:id="5899" w:author="arkat" w:date="2017-09-29T22:49:00Z">
                <w:pPr>
                  <w:pStyle w:val="BodyText"/>
                  <w:spacing w:after="0"/>
                </w:pPr>
              </w:pPrChange>
            </w:pPr>
            <w:del w:id="5900" w:author="arkat" w:date="2017-09-25T14:49:00Z">
              <w:r w:rsidRPr="00A42612" w:rsidDel="0058751D">
                <w:rPr>
                  <w:noProof/>
                  <w:szCs w:val="24"/>
                  <w:lang w:val="en-US"/>
                </w:rPr>
                <w:drawing>
                  <wp:inline distT="0" distB="0" distL="0" distR="0" wp14:anchorId="2BE1C355" wp14:editId="250B8FE8">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5901" w:author="arkat" w:date="2017-09-25T14:49:00Z"/>
                <w:lang w:val="en-US"/>
              </w:rPr>
              <w:pPrChange w:id="5902" w:author="arkat" w:date="2017-09-29T22:49:00Z">
                <w:pPr>
                  <w:pStyle w:val="BodyText"/>
                  <w:spacing w:after="0"/>
                </w:pPr>
              </w:pPrChange>
            </w:pPr>
            <w:del w:id="5903" w:author="arkat" w:date="2017-09-25T14:49:00Z">
              <w:r w:rsidRPr="00A42612" w:rsidDel="0058751D">
                <w:rPr>
                  <w:noProof/>
                  <w:szCs w:val="24"/>
                  <w:lang w:val="en-US"/>
                </w:rPr>
                <w:drawing>
                  <wp:inline distT="0" distB="0" distL="0" distR="0" wp14:anchorId="196D84E1" wp14:editId="479C8C8D">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5904" w:author="arkat" w:date="2017-09-25T14:49:00Z"/>
                <w:lang w:val="en-US"/>
              </w:rPr>
              <w:pPrChange w:id="5905" w:author="arkat" w:date="2017-09-29T22:49:00Z">
                <w:pPr>
                  <w:pStyle w:val="BodyText"/>
                  <w:spacing w:after="0"/>
                </w:pPr>
              </w:pPrChange>
            </w:pPr>
            <w:del w:id="5906" w:author="arkat" w:date="2017-09-25T14:49:00Z">
              <w:r w:rsidRPr="00A42612" w:rsidDel="0058751D">
                <w:rPr>
                  <w:noProof/>
                  <w:szCs w:val="24"/>
                  <w:lang w:val="en-US"/>
                </w:rPr>
                <w:drawing>
                  <wp:inline distT="0" distB="0" distL="0" distR="0" wp14:anchorId="25AA9DEE" wp14:editId="5BC8CBD2">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5907" w:author="arkat" w:date="2017-09-25T14:49:00Z"/>
                <w:lang w:val="en-US"/>
              </w:rPr>
              <w:pPrChange w:id="5908" w:author="arkat" w:date="2017-09-29T22:49:00Z">
                <w:pPr>
                  <w:pStyle w:val="BodyText"/>
                  <w:spacing w:after="0"/>
                </w:pPr>
              </w:pPrChange>
            </w:pPr>
            <w:del w:id="5909" w:author="arkat" w:date="2017-09-25T14:49:00Z">
              <w:r w:rsidRPr="00A42612" w:rsidDel="0058751D">
                <w:rPr>
                  <w:noProof/>
                  <w:szCs w:val="24"/>
                  <w:lang w:val="en-US"/>
                </w:rPr>
                <w:drawing>
                  <wp:inline distT="0" distB="0" distL="0" distR="0" wp14:anchorId="1C70AACB" wp14:editId="414025E2">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5910" w:author="arkat" w:date="2017-09-25T14:49:00Z"/>
                <w:noProof/>
                <w:szCs w:val="24"/>
                <w:lang w:val="en-US"/>
              </w:rPr>
              <w:pPrChange w:id="5911" w:author="arkat" w:date="2017-09-29T22:49:00Z">
                <w:pPr>
                  <w:pStyle w:val="BodyText"/>
                  <w:spacing w:after="0"/>
                </w:pPr>
              </w:pPrChange>
            </w:pPr>
            <w:del w:id="5912" w:author="arkat" w:date="2017-09-25T14:49:00Z">
              <w:r w:rsidRPr="00A42612" w:rsidDel="0058751D">
                <w:rPr>
                  <w:noProof/>
                  <w:szCs w:val="24"/>
                  <w:lang w:val="en-US"/>
                </w:rPr>
                <w:drawing>
                  <wp:inline distT="0" distB="0" distL="0" distR="0" wp14:anchorId="5B242C04" wp14:editId="54FA2CD6">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5913" w:author="arkat" w:date="2017-09-25T14:49:00Z"/>
          <w:lang w:val="en-US"/>
        </w:rPr>
        <w:pPrChange w:id="5914"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5915" w:author="arkat" w:date="2017-09-25T14:49:00Z"/>
          <w:szCs w:val="24"/>
        </w:rPr>
        <w:pPrChange w:id="5916" w:author="arkat" w:date="2017-09-29T22:49:00Z">
          <w:pPr>
            <w:pStyle w:val="BodyText"/>
            <w:spacing w:after="0"/>
          </w:pPr>
        </w:pPrChange>
      </w:pPr>
      <w:del w:id="5917"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5918" w:author="arkat" w:date="2017-09-25T14:49:00Z"/>
          <w:szCs w:val="24"/>
        </w:rPr>
        <w:pPrChange w:id="5919" w:author="arkat" w:date="2017-09-29T22:49:00Z">
          <w:pPr>
            <w:pStyle w:val="BodyText"/>
            <w:spacing w:after="0"/>
          </w:pPr>
        </w:pPrChange>
      </w:pPr>
      <w:del w:id="5920"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5921" w:author="arkat" w:date="2017-09-25T14:49:00Z"/>
          <w:szCs w:val="24"/>
        </w:rPr>
        <w:pPrChange w:id="5922" w:author="arkat" w:date="2017-09-29T22:49:00Z">
          <w:pPr>
            <w:pStyle w:val="BodyText"/>
            <w:spacing w:after="0"/>
          </w:pPr>
        </w:pPrChange>
      </w:pPr>
      <w:del w:id="5923"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5924" w:author="arkat" w:date="2017-09-25T14:49:00Z"/>
          <w:szCs w:val="24"/>
        </w:rPr>
        <w:pPrChange w:id="5925" w:author="arkat" w:date="2017-09-29T22:49:00Z">
          <w:pPr>
            <w:pStyle w:val="BodyText"/>
            <w:spacing w:after="0"/>
          </w:pPr>
        </w:pPrChange>
      </w:pPr>
      <w:del w:id="5926"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5927" w:author="arkat" w:date="2017-09-25T14:49:00Z"/>
          <w:szCs w:val="24"/>
        </w:rPr>
        <w:pPrChange w:id="5928" w:author="arkat" w:date="2017-09-29T22:49:00Z">
          <w:pPr>
            <w:pStyle w:val="BodyText"/>
            <w:spacing w:after="0"/>
          </w:pPr>
        </w:pPrChange>
      </w:pPr>
      <w:del w:id="5929"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5930" w:author="arkat" w:date="2017-09-25T14:49:00Z"/>
          <w:szCs w:val="24"/>
        </w:rPr>
        <w:pPrChange w:id="5931" w:author="arkat" w:date="2017-09-29T22:49:00Z">
          <w:pPr>
            <w:pStyle w:val="BodyText"/>
            <w:spacing w:after="0"/>
          </w:pPr>
        </w:pPrChange>
      </w:pPr>
      <w:del w:id="5932"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5933" w:author="arkat" w:date="2017-09-25T14:49:00Z"/>
          <w:szCs w:val="24"/>
        </w:rPr>
        <w:pPrChange w:id="5934" w:author="arkat" w:date="2017-09-29T22:49:00Z">
          <w:pPr>
            <w:pStyle w:val="BodyText"/>
            <w:spacing w:after="0"/>
          </w:pPr>
        </w:pPrChange>
      </w:pPr>
      <w:del w:id="5935"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5936" w:author="arkat" w:date="2017-09-25T14:49:00Z"/>
          <w:szCs w:val="24"/>
        </w:rPr>
        <w:pPrChange w:id="5937" w:author="arkat" w:date="2017-09-29T22:49:00Z">
          <w:pPr>
            <w:pStyle w:val="BodyText"/>
            <w:spacing w:after="0"/>
          </w:pPr>
        </w:pPrChange>
      </w:pPr>
      <w:del w:id="5938"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5939" w:author="arkat" w:date="2017-09-25T14:49:00Z"/>
          <w:szCs w:val="24"/>
        </w:rPr>
        <w:pPrChange w:id="5940" w:author="arkat" w:date="2017-09-29T22:49:00Z">
          <w:pPr>
            <w:pStyle w:val="BodyText"/>
            <w:spacing w:after="0"/>
          </w:pPr>
        </w:pPrChange>
      </w:pPr>
      <w:del w:id="5941"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5942" w:author="arkat" w:date="2017-09-25T14:49:00Z"/>
          <w:lang w:val="en-US"/>
        </w:rPr>
        <w:pPrChange w:id="5943"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5944" w:author="arkat" w:date="2017-09-25T14:49:00Z"/>
          <w:color w:val="2B2B2B"/>
          <w:szCs w:val="24"/>
          <w:shd w:val="clear" w:color="auto" w:fill="FFFFFF"/>
          <w:lang w:val="en-US"/>
        </w:rPr>
        <w:pPrChange w:id="5945" w:author="arkat" w:date="2017-09-29T22:49:00Z">
          <w:pPr>
            <w:pStyle w:val="BodyText"/>
            <w:spacing w:after="0"/>
          </w:pPr>
        </w:pPrChange>
      </w:pPr>
      <w:del w:id="5946"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5947" w:author="arkat" w:date="2017-09-25T14:49:00Z"/>
        </w:trPr>
        <w:tc>
          <w:tcPr>
            <w:tcW w:w="0" w:type="auto"/>
          </w:tcPr>
          <w:p w14:paraId="6A6BC175" w14:textId="181376FE" w:rsidR="006D247B" w:rsidDel="0058751D" w:rsidRDefault="006D247B">
            <w:pPr>
              <w:pStyle w:val="Heading1"/>
              <w:numPr>
                <w:ilvl w:val="0"/>
                <w:numId w:val="0"/>
              </w:numPr>
              <w:spacing w:after="0"/>
              <w:jc w:val="both"/>
              <w:rPr>
                <w:del w:id="5948" w:author="arkat" w:date="2017-09-25T14:49:00Z"/>
                <w:color w:val="2B2B2B"/>
                <w:szCs w:val="24"/>
                <w:shd w:val="clear" w:color="auto" w:fill="FFFFFF"/>
                <w:lang w:val="en-US"/>
              </w:rPr>
              <w:pPrChange w:id="5949" w:author="arkat" w:date="2017-09-29T22:49:00Z">
                <w:pPr>
                  <w:pStyle w:val="BodyText"/>
                  <w:spacing w:after="0"/>
                </w:pPr>
              </w:pPrChange>
            </w:pPr>
            <w:del w:id="5950" w:author="arkat" w:date="2017-09-25T14:49:00Z">
              <w:r w:rsidRPr="00A42612" w:rsidDel="0058751D">
                <w:rPr>
                  <w:noProof/>
                  <w:szCs w:val="24"/>
                  <w:lang w:val="en-US"/>
                </w:rPr>
                <w:drawing>
                  <wp:inline distT="0" distB="0" distL="0" distR="0" wp14:anchorId="21642C8E" wp14:editId="1C96F080">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5951" w:author="arkat" w:date="2017-09-25T14:49:00Z"/>
          <w:szCs w:val="24"/>
        </w:rPr>
        <w:pPrChange w:id="5952" w:author="arkat" w:date="2017-09-29T22:49:00Z">
          <w:pPr>
            <w:pStyle w:val="BodyText"/>
            <w:spacing w:after="0"/>
          </w:pPr>
        </w:pPrChange>
      </w:pPr>
      <w:del w:id="5953"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5954" w:author="arkat" w:date="2017-09-25T14:49:00Z"/>
          <w:szCs w:val="24"/>
        </w:rPr>
        <w:pPrChange w:id="5955" w:author="arkat" w:date="2017-09-29T22:49:00Z">
          <w:pPr>
            <w:pStyle w:val="BodyText"/>
            <w:spacing w:after="0"/>
          </w:pPr>
        </w:pPrChange>
      </w:pPr>
      <w:del w:id="5956"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5957" w:author="arkat" w:date="2017-09-25T14:49:00Z"/>
          <w:szCs w:val="24"/>
        </w:rPr>
        <w:pPrChange w:id="5958" w:author="arkat" w:date="2017-09-29T22:49:00Z">
          <w:pPr>
            <w:pStyle w:val="BodyText"/>
            <w:spacing w:after="0"/>
          </w:pPr>
        </w:pPrChange>
      </w:pPr>
      <w:del w:id="5959"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5960" w:author="arkat" w:date="2017-09-25T14:49:00Z"/>
          <w:szCs w:val="24"/>
        </w:rPr>
        <w:pPrChange w:id="5961"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5962" w:author="arkat" w:date="2017-09-25T14:49:00Z"/>
          <w:szCs w:val="24"/>
          <w:lang w:val="en-US"/>
        </w:rPr>
        <w:pPrChange w:id="5963" w:author="arkat" w:date="2017-09-29T22:49:00Z">
          <w:pPr>
            <w:pStyle w:val="BodyText"/>
            <w:spacing w:after="0"/>
          </w:pPr>
        </w:pPrChange>
      </w:pPr>
      <w:del w:id="5964"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5965" w:author="arkat" w:date="2017-09-25T14:49:00Z"/>
        </w:trPr>
        <w:tc>
          <w:tcPr>
            <w:tcW w:w="0" w:type="auto"/>
          </w:tcPr>
          <w:p w14:paraId="7858EC20" w14:textId="074D0334" w:rsidR="006D247B" w:rsidDel="0058751D" w:rsidRDefault="006D247B">
            <w:pPr>
              <w:pStyle w:val="Heading1"/>
              <w:numPr>
                <w:ilvl w:val="0"/>
                <w:numId w:val="0"/>
              </w:numPr>
              <w:spacing w:after="0"/>
              <w:jc w:val="both"/>
              <w:rPr>
                <w:del w:id="5966" w:author="arkat" w:date="2017-09-25T14:49:00Z"/>
                <w:color w:val="2B2B2B"/>
                <w:szCs w:val="24"/>
                <w:shd w:val="clear" w:color="auto" w:fill="FFFFFF"/>
                <w:lang w:val="en-US"/>
              </w:rPr>
              <w:pPrChange w:id="5967" w:author="arkat" w:date="2017-09-29T22:49:00Z">
                <w:pPr>
                  <w:pStyle w:val="BodyText"/>
                  <w:spacing w:after="0"/>
                </w:pPr>
              </w:pPrChange>
            </w:pPr>
            <w:del w:id="5968" w:author="arkat" w:date="2017-09-25T14:49:00Z">
              <w:r w:rsidRPr="00A42612" w:rsidDel="0058751D">
                <w:rPr>
                  <w:noProof/>
                  <w:szCs w:val="24"/>
                  <w:lang w:val="en-US"/>
                </w:rPr>
                <w:drawing>
                  <wp:inline distT="0" distB="0" distL="0" distR="0" wp14:anchorId="00AE3DC4" wp14:editId="65952169">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5969" w:author="arkat" w:date="2017-09-25T14:49:00Z"/>
          <w:color w:val="2B2B2B"/>
          <w:szCs w:val="24"/>
          <w:shd w:val="clear" w:color="auto" w:fill="FFFFFF"/>
          <w:lang w:val="en-US"/>
        </w:rPr>
        <w:pPrChange w:id="5970"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5971" w:author="arkat" w:date="2017-09-25T14:49:00Z"/>
          <w:lang w:val="en-US"/>
        </w:rPr>
        <w:pPrChange w:id="5972"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5973" w:author="arkat" w:date="2017-09-25T14:49:00Z"/>
          <w:lang w:val="en-US"/>
        </w:rPr>
        <w:pPrChange w:id="5974" w:author="arkat" w:date="2017-09-29T22:49:00Z">
          <w:pPr>
            <w:pStyle w:val="BodyText"/>
            <w:spacing w:after="0"/>
          </w:pPr>
        </w:pPrChange>
      </w:pPr>
      <w:del w:id="5975"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5976"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5977" w:author="arkat" w:date="2017-09-25T14:49:00Z"/>
                <w:lang w:val="en-US"/>
              </w:rPr>
              <w:pPrChange w:id="5978" w:author="arkat" w:date="2017-09-29T22:49:00Z">
                <w:pPr>
                  <w:pStyle w:val="BodyText"/>
                  <w:spacing w:after="0"/>
                </w:pPr>
              </w:pPrChange>
            </w:pPr>
            <w:del w:id="5979" w:author="arkat" w:date="2017-09-25T14:49:00Z">
              <w:r w:rsidRPr="00A42612" w:rsidDel="0058751D">
                <w:rPr>
                  <w:noProof/>
                  <w:szCs w:val="24"/>
                  <w:lang w:val="en-US"/>
                </w:rPr>
                <w:drawing>
                  <wp:inline distT="0" distB="0" distL="0" distR="0" wp14:anchorId="0C43725C" wp14:editId="252F9ADA">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5980" w:author="arkat" w:date="2017-09-25T14:49:00Z"/>
                <w:lang w:val="en-US"/>
              </w:rPr>
              <w:pPrChange w:id="5981" w:author="arkat" w:date="2017-09-29T22:49:00Z">
                <w:pPr>
                  <w:pStyle w:val="BodyText"/>
                  <w:spacing w:after="0"/>
                </w:pPr>
              </w:pPrChange>
            </w:pPr>
            <w:del w:id="5982" w:author="arkat" w:date="2017-09-25T14:49:00Z">
              <w:r w:rsidRPr="00A42612" w:rsidDel="0058751D">
                <w:rPr>
                  <w:noProof/>
                  <w:szCs w:val="24"/>
                  <w:lang w:val="en-US"/>
                </w:rPr>
                <w:drawing>
                  <wp:inline distT="0" distB="0" distL="0" distR="0" wp14:anchorId="1F490E89" wp14:editId="2E5471A4">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5983" w:author="arkat" w:date="2017-09-25T14:49:00Z"/>
                <w:lang w:val="en-US"/>
              </w:rPr>
              <w:pPrChange w:id="5984" w:author="arkat" w:date="2017-09-29T22:49:00Z">
                <w:pPr>
                  <w:pStyle w:val="BodyText"/>
                  <w:spacing w:after="0"/>
                </w:pPr>
              </w:pPrChange>
            </w:pPr>
            <w:del w:id="5985" w:author="arkat" w:date="2017-09-25T14:49:00Z">
              <w:r w:rsidRPr="00A42612" w:rsidDel="0058751D">
                <w:rPr>
                  <w:noProof/>
                  <w:szCs w:val="24"/>
                  <w:lang w:val="en-US"/>
                </w:rPr>
                <w:drawing>
                  <wp:inline distT="0" distB="0" distL="0" distR="0" wp14:anchorId="6FF0F229" wp14:editId="78986F40">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5986" w:author="arkat" w:date="2017-09-25T14:49:00Z"/>
                <w:lang w:val="en-US"/>
              </w:rPr>
              <w:pPrChange w:id="5987" w:author="arkat" w:date="2017-09-29T22:49:00Z">
                <w:pPr>
                  <w:pStyle w:val="BodyText"/>
                  <w:spacing w:after="0"/>
                </w:pPr>
              </w:pPrChange>
            </w:pPr>
            <w:del w:id="5988" w:author="arkat" w:date="2017-09-25T14:49:00Z">
              <w:r w:rsidRPr="00A42612" w:rsidDel="0058751D">
                <w:rPr>
                  <w:noProof/>
                  <w:szCs w:val="24"/>
                  <w:lang w:val="en-US"/>
                </w:rPr>
                <w:drawing>
                  <wp:inline distT="0" distB="0" distL="0" distR="0" wp14:anchorId="59F83410" wp14:editId="0AF0DFD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5989" w:author="arkat" w:date="2017-09-25T14:49:00Z"/>
          <w:lang w:val="en-US"/>
        </w:rPr>
        <w:pPrChange w:id="5990"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5991" w:author="arkat" w:date="2017-09-25T14:49:00Z"/>
          <w:szCs w:val="24"/>
        </w:rPr>
        <w:pPrChange w:id="5992" w:author="arkat" w:date="2017-09-29T22:49:00Z">
          <w:pPr>
            <w:pStyle w:val="BodyText"/>
            <w:spacing w:after="0"/>
          </w:pPr>
        </w:pPrChange>
      </w:pPr>
      <w:del w:id="5993"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5994" w:author="arkat" w:date="2017-09-25T14:49:00Z"/>
          <w:szCs w:val="24"/>
        </w:rPr>
        <w:pPrChange w:id="5995" w:author="arkat" w:date="2017-09-29T22:49:00Z">
          <w:pPr>
            <w:pStyle w:val="BodyText"/>
            <w:spacing w:after="0"/>
          </w:pPr>
        </w:pPrChange>
      </w:pPr>
      <w:del w:id="5996"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5997" w:author="arkat" w:date="2017-09-25T14:49:00Z"/>
          <w:szCs w:val="24"/>
        </w:rPr>
        <w:pPrChange w:id="5998" w:author="arkat" w:date="2017-09-29T22:49:00Z">
          <w:pPr>
            <w:pStyle w:val="BodyText"/>
            <w:spacing w:after="0"/>
          </w:pPr>
        </w:pPrChange>
      </w:pPr>
      <w:del w:id="5999"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6000" w:author="arkat" w:date="2017-09-25T14:49:00Z"/>
          <w:szCs w:val="24"/>
        </w:rPr>
        <w:pPrChange w:id="6001" w:author="arkat" w:date="2017-09-29T22:49:00Z">
          <w:pPr>
            <w:pStyle w:val="BodyText"/>
            <w:spacing w:after="0"/>
          </w:pPr>
        </w:pPrChange>
      </w:pPr>
      <w:del w:id="6002"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6003" w:author="arkat" w:date="2017-09-25T14:49:00Z"/>
          <w:szCs w:val="24"/>
        </w:rPr>
        <w:pPrChange w:id="6004"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6005" w:author="arkat" w:date="2017-09-25T14:49:00Z"/>
          <w:lang w:val="en-US"/>
        </w:rPr>
        <w:pPrChange w:id="6006" w:author="arkat" w:date="2017-09-29T22:49:00Z">
          <w:pPr>
            <w:pStyle w:val="BodyText"/>
            <w:spacing w:after="0"/>
          </w:pPr>
        </w:pPrChange>
      </w:pPr>
      <w:del w:id="6007"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6008" w:author="arkat" w:date="2017-09-25T14:49:00Z"/>
        </w:rPr>
        <w:pPrChange w:id="6009" w:author="arkat" w:date="2017-09-29T22:49:00Z">
          <w:pPr>
            <w:pStyle w:val="BodyText"/>
            <w:spacing w:after="0"/>
          </w:pPr>
        </w:pPrChange>
      </w:pPr>
      <w:del w:id="6010"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6011" w:author="arkat" w:date="2017-09-25T14:49:00Z"/>
          <w:lang w:val="en-US"/>
        </w:rPr>
        <w:pPrChange w:id="6012"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6013"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6014" w:author="arkat" w:date="2017-09-25T14:49:00Z"/>
                <w:lang w:val="en-US"/>
              </w:rPr>
              <w:pPrChange w:id="6015" w:author="arkat" w:date="2017-09-29T22:49:00Z">
                <w:pPr>
                  <w:pStyle w:val="BodyText"/>
                  <w:spacing w:after="0"/>
                </w:pPr>
              </w:pPrChange>
            </w:pPr>
            <w:del w:id="6016" w:author="arkat" w:date="2017-09-25T14:49:00Z">
              <w:r w:rsidRPr="00A42612" w:rsidDel="0058751D">
                <w:rPr>
                  <w:noProof/>
                  <w:szCs w:val="24"/>
                  <w:lang w:val="en-US"/>
                </w:rPr>
                <w:drawing>
                  <wp:inline distT="0" distB="0" distL="0" distR="0" wp14:anchorId="74D413F6" wp14:editId="55C70840">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6017" w:author="arkat" w:date="2017-09-25T14:49:00Z"/>
                <w:lang w:val="en-US"/>
              </w:rPr>
              <w:pPrChange w:id="6018" w:author="arkat" w:date="2017-09-29T22:49:00Z">
                <w:pPr>
                  <w:pStyle w:val="BodyText"/>
                  <w:spacing w:after="0"/>
                </w:pPr>
              </w:pPrChange>
            </w:pPr>
            <w:del w:id="6019" w:author="arkat" w:date="2017-09-25T14:49:00Z">
              <w:r w:rsidRPr="00A42612" w:rsidDel="0058751D">
                <w:rPr>
                  <w:noProof/>
                  <w:szCs w:val="24"/>
                  <w:lang w:val="en-US"/>
                </w:rPr>
                <w:drawing>
                  <wp:inline distT="0" distB="0" distL="0" distR="0" wp14:anchorId="2627A9EB" wp14:editId="4F946959">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6020" w:author="arkat" w:date="2017-09-25T14:49:00Z"/>
                <w:lang w:val="en-US"/>
              </w:rPr>
              <w:pPrChange w:id="6021" w:author="arkat" w:date="2017-09-29T22:49:00Z">
                <w:pPr>
                  <w:pStyle w:val="BodyText"/>
                  <w:spacing w:after="0"/>
                </w:pPr>
              </w:pPrChange>
            </w:pPr>
            <w:del w:id="6022" w:author="arkat" w:date="2017-09-25T14:49:00Z">
              <w:r w:rsidRPr="00A42612" w:rsidDel="0058751D">
                <w:rPr>
                  <w:noProof/>
                  <w:szCs w:val="24"/>
                  <w:lang w:val="en-US"/>
                </w:rPr>
                <w:drawing>
                  <wp:inline distT="0" distB="0" distL="0" distR="0" wp14:anchorId="7ADFA570" wp14:editId="0B9A5CF8">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6023" w:author="arkat" w:date="2017-09-25T14:49:00Z"/>
                <w:lang w:val="en-US"/>
              </w:rPr>
              <w:pPrChange w:id="6024" w:author="arkat" w:date="2017-09-29T22:49:00Z">
                <w:pPr>
                  <w:pStyle w:val="BodyText"/>
                  <w:spacing w:after="0"/>
                </w:pPr>
              </w:pPrChange>
            </w:pPr>
            <w:del w:id="6025" w:author="arkat" w:date="2017-09-25T14:49:00Z">
              <w:r w:rsidRPr="00A42612" w:rsidDel="0058751D">
                <w:rPr>
                  <w:noProof/>
                  <w:szCs w:val="24"/>
                  <w:lang w:val="en-US"/>
                </w:rPr>
                <w:drawing>
                  <wp:inline distT="0" distB="0" distL="0" distR="0" wp14:anchorId="5C0D62C9" wp14:editId="3BED3D35">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6026" w:author="arkat" w:date="2017-09-25T14:49:00Z"/>
                <w:lang w:val="en-US"/>
              </w:rPr>
              <w:pPrChange w:id="6027" w:author="arkat" w:date="2017-09-29T22:49:00Z">
                <w:pPr>
                  <w:pStyle w:val="BodyText"/>
                  <w:spacing w:after="0"/>
                </w:pPr>
              </w:pPrChange>
            </w:pPr>
            <w:del w:id="6028" w:author="arkat" w:date="2017-09-25T14:49:00Z">
              <w:r w:rsidRPr="00A42612" w:rsidDel="0058751D">
                <w:rPr>
                  <w:noProof/>
                  <w:szCs w:val="24"/>
                  <w:lang w:val="en-US"/>
                </w:rPr>
                <w:drawing>
                  <wp:inline distT="0" distB="0" distL="0" distR="0" wp14:anchorId="0740E46E" wp14:editId="1751ED0D">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6029" w:author="arkat" w:date="2017-09-25T14:49:00Z"/>
                <w:lang w:val="en-US"/>
              </w:rPr>
              <w:pPrChange w:id="6030" w:author="arkat" w:date="2017-09-29T22:49:00Z">
                <w:pPr>
                  <w:pStyle w:val="BodyText"/>
                  <w:spacing w:after="0"/>
                </w:pPr>
              </w:pPrChange>
            </w:pPr>
            <w:del w:id="6031" w:author="arkat" w:date="2017-09-25T14:49:00Z">
              <w:r w:rsidRPr="00A42612" w:rsidDel="0058751D">
                <w:rPr>
                  <w:noProof/>
                  <w:szCs w:val="24"/>
                  <w:lang w:val="en-US"/>
                </w:rPr>
                <w:drawing>
                  <wp:inline distT="0" distB="0" distL="0" distR="0" wp14:anchorId="4030E809" wp14:editId="3CFFDA8C">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6032" w:author="arkat" w:date="2017-09-25T14:49:00Z"/>
                <w:lang w:val="en-US"/>
              </w:rPr>
              <w:pPrChange w:id="6033" w:author="arkat" w:date="2017-09-29T22:49:00Z">
                <w:pPr>
                  <w:pStyle w:val="BodyText"/>
                  <w:spacing w:after="0"/>
                </w:pPr>
              </w:pPrChange>
            </w:pPr>
            <w:del w:id="6034" w:author="arkat" w:date="2017-09-25T14:49:00Z">
              <w:r w:rsidRPr="00A42612" w:rsidDel="0058751D">
                <w:rPr>
                  <w:noProof/>
                  <w:szCs w:val="24"/>
                  <w:lang w:val="en-US"/>
                </w:rPr>
                <w:drawing>
                  <wp:inline distT="0" distB="0" distL="0" distR="0" wp14:anchorId="53AD3B45" wp14:editId="3E7009FF">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6035" w:author="arkat" w:date="2017-09-25T14:49:00Z"/>
                <w:lang w:val="en-US"/>
              </w:rPr>
              <w:pPrChange w:id="6036" w:author="arkat" w:date="2017-09-29T22:49:00Z">
                <w:pPr>
                  <w:pStyle w:val="BodyText"/>
                  <w:spacing w:after="0"/>
                </w:pPr>
              </w:pPrChange>
            </w:pPr>
            <w:del w:id="6037" w:author="arkat" w:date="2017-09-25T14:49:00Z">
              <w:r w:rsidRPr="00A42612" w:rsidDel="0058751D">
                <w:rPr>
                  <w:noProof/>
                  <w:szCs w:val="24"/>
                  <w:lang w:val="en-US"/>
                </w:rPr>
                <w:drawing>
                  <wp:inline distT="0" distB="0" distL="0" distR="0" wp14:anchorId="7A6FF85D" wp14:editId="6B3C4D0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6038" w:author="arkat" w:date="2017-09-25T14:49:00Z"/>
          <w:lang w:val="en-US"/>
        </w:rPr>
        <w:pPrChange w:id="6039"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6040" w:author="arkat" w:date="2017-09-25T14:49:00Z"/>
          <w:szCs w:val="24"/>
        </w:rPr>
        <w:pPrChange w:id="6041" w:author="arkat" w:date="2017-09-29T22:49:00Z">
          <w:pPr>
            <w:pStyle w:val="BodyText"/>
            <w:spacing w:after="0"/>
          </w:pPr>
        </w:pPrChange>
      </w:pPr>
      <w:del w:id="6042"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6043" w:author="arkat" w:date="2017-09-25T14:49:00Z"/>
          <w:szCs w:val="24"/>
        </w:rPr>
        <w:pPrChange w:id="6044" w:author="arkat" w:date="2017-09-29T22:49:00Z">
          <w:pPr>
            <w:pStyle w:val="BodyText"/>
            <w:spacing w:after="0"/>
          </w:pPr>
        </w:pPrChange>
      </w:pPr>
      <w:del w:id="6045"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6046" w:author="arkat" w:date="2017-09-25T14:49:00Z"/>
          <w:szCs w:val="24"/>
        </w:rPr>
        <w:pPrChange w:id="6047" w:author="arkat" w:date="2017-09-29T22:49:00Z">
          <w:pPr>
            <w:pStyle w:val="BodyText"/>
            <w:spacing w:after="0"/>
          </w:pPr>
        </w:pPrChange>
      </w:pPr>
      <w:del w:id="6048"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6049" w:author="arkat" w:date="2017-09-25T14:49:00Z"/>
          <w:szCs w:val="24"/>
        </w:rPr>
        <w:pPrChange w:id="6050" w:author="arkat" w:date="2017-09-29T22:49:00Z">
          <w:pPr>
            <w:pStyle w:val="BodyText"/>
            <w:spacing w:after="0"/>
          </w:pPr>
        </w:pPrChange>
      </w:pPr>
      <w:del w:id="6051"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6052" w:author="arkat" w:date="2017-09-25T14:49:00Z"/>
          <w:szCs w:val="24"/>
        </w:rPr>
        <w:pPrChange w:id="6053" w:author="arkat" w:date="2017-09-29T22:49:00Z">
          <w:pPr>
            <w:pStyle w:val="BodyText"/>
            <w:spacing w:after="0"/>
          </w:pPr>
        </w:pPrChange>
      </w:pPr>
      <w:del w:id="6054"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6055" w:author="arkat" w:date="2017-09-25T14:49:00Z"/>
          <w:szCs w:val="24"/>
        </w:rPr>
        <w:pPrChange w:id="6056" w:author="arkat" w:date="2017-09-29T22:49:00Z">
          <w:pPr>
            <w:pStyle w:val="BodyText"/>
            <w:spacing w:after="0"/>
          </w:pPr>
        </w:pPrChange>
      </w:pPr>
      <w:del w:id="6057"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6058" w:author="arkat" w:date="2017-09-25T14:49:00Z"/>
          <w:szCs w:val="24"/>
        </w:rPr>
        <w:pPrChange w:id="6059" w:author="arkat" w:date="2017-09-29T22:49:00Z">
          <w:pPr>
            <w:pStyle w:val="BodyText"/>
            <w:spacing w:after="0"/>
          </w:pPr>
        </w:pPrChange>
      </w:pPr>
      <w:del w:id="6060"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6061" w:author="arkat" w:date="2017-09-25T14:49:00Z"/>
          <w:szCs w:val="24"/>
        </w:rPr>
        <w:pPrChange w:id="6062" w:author="arkat" w:date="2017-09-29T22:49:00Z">
          <w:pPr>
            <w:pStyle w:val="BodyText"/>
            <w:spacing w:after="0"/>
          </w:pPr>
        </w:pPrChange>
      </w:pPr>
      <w:del w:id="6063"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6064" w:author="arkat" w:date="2017-09-25T14:49:00Z"/>
          <w:szCs w:val="24"/>
        </w:rPr>
        <w:pPrChange w:id="6065"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6066" w:author="arkat" w:date="2017-09-25T14:49:00Z"/>
          <w:szCs w:val="24"/>
          <w:lang w:val="en-US"/>
        </w:rPr>
        <w:pPrChange w:id="6067" w:author="arkat" w:date="2017-09-29T22:49:00Z">
          <w:pPr>
            <w:pStyle w:val="BodyText"/>
            <w:spacing w:after="0"/>
          </w:pPr>
        </w:pPrChange>
      </w:pPr>
      <w:del w:id="6068"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6069" w:author="arkat" w:date="2017-09-25T14:49:00Z"/>
        </w:trPr>
        <w:tc>
          <w:tcPr>
            <w:tcW w:w="0" w:type="auto"/>
          </w:tcPr>
          <w:p w14:paraId="279311CD" w14:textId="0F37D5B8" w:rsidR="00BC6715" w:rsidDel="0058751D" w:rsidRDefault="00BC6715">
            <w:pPr>
              <w:pStyle w:val="Heading1"/>
              <w:numPr>
                <w:ilvl w:val="0"/>
                <w:numId w:val="0"/>
              </w:numPr>
              <w:spacing w:after="0"/>
              <w:jc w:val="both"/>
              <w:rPr>
                <w:del w:id="6070" w:author="arkat" w:date="2017-09-25T14:49:00Z"/>
                <w:szCs w:val="24"/>
              </w:rPr>
              <w:pPrChange w:id="6071" w:author="arkat" w:date="2017-09-29T22:49:00Z">
                <w:pPr>
                  <w:pStyle w:val="BodyText"/>
                  <w:spacing w:after="0"/>
                </w:pPr>
              </w:pPrChange>
            </w:pPr>
            <w:del w:id="6072" w:author="arkat" w:date="2017-09-25T14:49:00Z">
              <w:r w:rsidRPr="00A42612" w:rsidDel="0058751D">
                <w:rPr>
                  <w:noProof/>
                  <w:szCs w:val="24"/>
                  <w:lang w:val="en-US"/>
                </w:rPr>
                <w:drawing>
                  <wp:inline distT="0" distB="0" distL="0" distR="0" wp14:anchorId="32268032" wp14:editId="0363299C">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6073" w:author="arkat" w:date="2017-09-25T14:49:00Z"/>
          <w:szCs w:val="24"/>
        </w:rPr>
        <w:pPrChange w:id="6074" w:author="arkat" w:date="2017-09-29T22:49:00Z">
          <w:pPr>
            <w:pStyle w:val="BodyText"/>
            <w:spacing w:after="0"/>
          </w:pPr>
        </w:pPrChange>
      </w:pPr>
      <w:del w:id="6075"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6076" w:author="arkat" w:date="2017-09-25T14:49:00Z"/>
          <w:szCs w:val="24"/>
          <w:lang w:val="en-US"/>
        </w:rPr>
        <w:pPrChange w:id="6077" w:author="arkat" w:date="2017-09-29T22:53:00Z">
          <w:pPr>
            <w:pStyle w:val="BodyText"/>
            <w:spacing w:after="0"/>
          </w:pPr>
        </w:pPrChange>
      </w:pPr>
      <w:del w:id="6078"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6079" w:author="arkat" w:date="2017-09-25T14:49:00Z"/>
        </w:trPr>
        <w:tc>
          <w:tcPr>
            <w:tcW w:w="0" w:type="auto"/>
          </w:tcPr>
          <w:p w14:paraId="55B4BD01" w14:textId="5A4E09E0" w:rsidR="00BC6715" w:rsidDel="0058751D" w:rsidRDefault="00BC6715">
            <w:pPr>
              <w:pStyle w:val="Heading1"/>
              <w:rPr>
                <w:del w:id="6080" w:author="arkat" w:date="2017-09-25T14:49:00Z"/>
                <w:szCs w:val="24"/>
                <w:lang w:val="en-US"/>
              </w:rPr>
              <w:pPrChange w:id="6081" w:author="arkat" w:date="2017-09-29T22:53:00Z">
                <w:pPr>
                  <w:pStyle w:val="BodyText"/>
                  <w:spacing w:after="0"/>
                </w:pPr>
              </w:pPrChange>
            </w:pPr>
            <w:del w:id="6082" w:author="arkat" w:date="2017-09-25T14:49:00Z">
              <w:r w:rsidRPr="00A42612" w:rsidDel="0058751D">
                <w:rPr>
                  <w:noProof/>
                  <w:szCs w:val="24"/>
                  <w:lang w:val="en-US"/>
                </w:rPr>
                <w:drawing>
                  <wp:inline distT="0" distB="0" distL="0" distR="0" wp14:anchorId="24C02E02" wp14:editId="0E3FFE19">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6083" w:author="arkat" w:date="2017-09-25T14:49:00Z"/>
          <w:szCs w:val="24"/>
          <w:lang w:val="en-US"/>
        </w:rPr>
        <w:pPrChange w:id="6084" w:author="arkat" w:date="2017-09-29T22:53:00Z">
          <w:pPr>
            <w:pStyle w:val="BodyText"/>
            <w:spacing w:after="0"/>
          </w:pPr>
        </w:pPrChange>
      </w:pPr>
    </w:p>
    <w:p w14:paraId="00A6633B" w14:textId="4184D9A5" w:rsidR="00842ED7" w:rsidDel="0058751D" w:rsidRDefault="00842ED7">
      <w:pPr>
        <w:pStyle w:val="Heading1"/>
        <w:rPr>
          <w:del w:id="6085" w:author="arkat" w:date="2017-09-25T14:49:00Z"/>
          <w:lang w:val="en-US"/>
        </w:rPr>
        <w:pPrChange w:id="6086" w:author="arkat" w:date="2017-09-29T22:53:00Z">
          <w:pPr>
            <w:pStyle w:val="BodyText"/>
            <w:spacing w:after="0"/>
          </w:pPr>
        </w:pPrChange>
      </w:pPr>
    </w:p>
    <w:p w14:paraId="0A398CDA" w14:textId="77A25846" w:rsidR="00842ED7" w:rsidDel="0058751D" w:rsidRDefault="00842ED7">
      <w:pPr>
        <w:pStyle w:val="Heading1"/>
        <w:rPr>
          <w:del w:id="6087" w:author="arkat" w:date="2017-09-25T14:49:00Z"/>
          <w:lang w:val="en-US"/>
        </w:rPr>
        <w:pPrChange w:id="6088" w:author="arkat" w:date="2017-09-29T22:53:00Z">
          <w:pPr>
            <w:pStyle w:val="BodyText"/>
            <w:spacing w:after="0"/>
          </w:pPr>
        </w:pPrChange>
      </w:pPr>
      <w:del w:id="6089" w:author="arkat" w:date="2017-09-25T14:49:00Z">
        <w:r w:rsidDel="0058751D">
          <w:rPr>
            <w:b w:val="0"/>
            <w:lang w:val="en-US"/>
          </w:rPr>
          <w:delText>Swimlane</w:delText>
        </w:r>
      </w:del>
    </w:p>
    <w:p w14:paraId="4115CA1F" w14:textId="09EC7EE1" w:rsidR="00842ED7" w:rsidDel="0058751D" w:rsidRDefault="00842ED7">
      <w:pPr>
        <w:pStyle w:val="Heading1"/>
        <w:rPr>
          <w:del w:id="6090" w:author="arkat" w:date="2017-09-25T14:49:00Z"/>
        </w:rPr>
        <w:pPrChange w:id="6091" w:author="arkat" w:date="2017-09-29T22:53:00Z">
          <w:pPr>
            <w:pStyle w:val="BodyText"/>
            <w:spacing w:after="0"/>
            <w:ind w:firstLine="284"/>
          </w:pPr>
        </w:pPrChange>
      </w:pPr>
      <w:del w:id="6092"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6093" w:author="arkat" w:date="2017-09-25T14:49:00Z"/>
        </w:rPr>
        <w:pPrChange w:id="6094" w:author="arkat" w:date="2017-09-29T22:53:00Z">
          <w:pPr>
            <w:pStyle w:val="BodyText"/>
            <w:spacing w:after="0"/>
            <w:ind w:firstLine="284"/>
          </w:pPr>
        </w:pPrChange>
      </w:pPr>
      <w:del w:id="6095"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6096" w:author="arkat" w:date="2017-09-25T14:49:00Z"/>
          <w:lang w:val="en-US"/>
        </w:rPr>
        <w:pPrChange w:id="6097" w:author="arkat" w:date="2017-09-29T22:53:00Z">
          <w:pPr>
            <w:pStyle w:val="BodyText"/>
            <w:spacing w:after="0"/>
          </w:pPr>
        </w:pPrChange>
      </w:pPr>
    </w:p>
    <w:p w14:paraId="16FA9C90" w14:textId="09A7CB83" w:rsidR="00842ED7" w:rsidDel="0058751D" w:rsidRDefault="00842ED7">
      <w:pPr>
        <w:pStyle w:val="Heading1"/>
        <w:rPr>
          <w:del w:id="6098" w:author="arkat" w:date="2017-09-25T14:49:00Z"/>
          <w:lang w:val="en-US"/>
        </w:rPr>
        <w:pPrChange w:id="6099" w:author="arkat" w:date="2017-09-29T22:53:00Z">
          <w:pPr>
            <w:pStyle w:val="BodyText"/>
            <w:spacing w:after="0"/>
          </w:pPr>
        </w:pPrChange>
      </w:pPr>
      <w:del w:id="6100" w:author="arkat" w:date="2017-09-25T14:49:00Z">
        <w:r w:rsidDel="0058751D">
          <w:rPr>
            <w:b w:val="0"/>
            <w:lang w:val="en-US"/>
          </w:rPr>
          <w:delText xml:space="preserve">Pool </w:delText>
        </w:r>
      </w:del>
    </w:p>
    <w:p w14:paraId="381A4CC7" w14:textId="2DD8988A" w:rsidR="00FF23E3" w:rsidDel="0058751D" w:rsidRDefault="00BC6715">
      <w:pPr>
        <w:pStyle w:val="Heading1"/>
        <w:rPr>
          <w:del w:id="6101" w:author="arkat" w:date="2017-09-25T14:49:00Z"/>
          <w:lang w:val="en-US"/>
        </w:rPr>
        <w:pPrChange w:id="6102" w:author="arkat" w:date="2017-09-29T22:53:00Z">
          <w:pPr>
            <w:pStyle w:val="BodyText"/>
            <w:spacing w:after="0"/>
          </w:pPr>
        </w:pPrChange>
      </w:pPr>
      <w:del w:id="6103"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6104" w:author="arkat" w:date="2017-09-25T14:49:00Z"/>
          <w:lang w:val="en-US"/>
        </w:rPr>
        <w:pPrChange w:id="6105" w:author="arkat" w:date="2017-09-29T22:53:00Z">
          <w:pPr>
            <w:pStyle w:val="BodyText"/>
            <w:spacing w:after="0"/>
          </w:pPr>
        </w:pPrChange>
      </w:pPr>
      <w:del w:id="6106"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6107" w:author="arkat" w:date="2017-09-25T14:49:00Z"/>
        </w:trPr>
        <w:tc>
          <w:tcPr>
            <w:tcW w:w="0" w:type="auto"/>
          </w:tcPr>
          <w:p w14:paraId="6517A58F" w14:textId="7566D601" w:rsidR="00BC6715" w:rsidDel="0058751D" w:rsidRDefault="00BC6715">
            <w:pPr>
              <w:pStyle w:val="Heading1"/>
              <w:rPr>
                <w:del w:id="6108" w:author="arkat" w:date="2017-09-25T14:49:00Z"/>
                <w:lang w:val="en-US"/>
              </w:rPr>
              <w:pPrChange w:id="6109" w:author="arkat" w:date="2017-09-29T22:53:00Z">
                <w:pPr>
                  <w:pStyle w:val="BodyText"/>
                  <w:spacing w:after="0"/>
                </w:pPr>
              </w:pPrChange>
            </w:pPr>
            <w:del w:id="6110" w:author="arkat" w:date="2017-09-25T14:49:00Z">
              <w:r w:rsidRPr="00A42612" w:rsidDel="0058751D">
                <w:rPr>
                  <w:noProof/>
                  <w:szCs w:val="24"/>
                  <w:lang w:val="en-US"/>
                </w:rPr>
                <w:drawing>
                  <wp:inline distT="0" distB="0" distL="0" distR="0" wp14:anchorId="679E424C" wp14:editId="4803AFF1">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6111" w:author="arkat" w:date="2017-09-25T14:49:00Z"/>
          <w:lang w:val="en-US"/>
        </w:rPr>
        <w:pPrChange w:id="6112" w:author="arkat" w:date="2017-09-29T22:53:00Z">
          <w:pPr>
            <w:pStyle w:val="BodyText"/>
            <w:spacing w:after="0"/>
          </w:pPr>
        </w:pPrChange>
      </w:pPr>
    </w:p>
    <w:p w14:paraId="019627A9" w14:textId="38B74BAD" w:rsidR="00BC6715" w:rsidRPr="00842ED7" w:rsidDel="0058751D" w:rsidRDefault="00BC6715">
      <w:pPr>
        <w:pStyle w:val="Heading1"/>
        <w:rPr>
          <w:del w:id="6113" w:author="arkat" w:date="2017-09-25T14:49:00Z"/>
          <w:lang w:val="en-US"/>
        </w:rPr>
        <w:pPrChange w:id="6114" w:author="arkat" w:date="2017-09-29T22:53:00Z">
          <w:pPr>
            <w:pStyle w:val="BodyText"/>
            <w:spacing w:after="0"/>
          </w:pPr>
        </w:pPrChange>
      </w:pPr>
      <w:del w:id="6115" w:author="arkat" w:date="2017-09-25T14:49:00Z">
        <w:r w:rsidRPr="00842ED7" w:rsidDel="0058751D">
          <w:rPr>
            <w:b w:val="0"/>
            <w:lang w:val="en-US"/>
          </w:rPr>
          <w:delText>Connection</w:delText>
        </w:r>
      </w:del>
    </w:p>
    <w:p w14:paraId="45FA271F" w14:textId="0518AE96" w:rsidR="00BC6715" w:rsidDel="0058751D" w:rsidRDefault="00BC6715">
      <w:pPr>
        <w:pStyle w:val="Heading1"/>
        <w:rPr>
          <w:del w:id="6116" w:author="arkat" w:date="2017-09-25T14:49:00Z"/>
          <w:lang w:val="en-US"/>
        </w:rPr>
        <w:pPrChange w:id="6117" w:author="arkat" w:date="2017-09-29T22:53:00Z">
          <w:pPr>
            <w:pStyle w:val="BodyText"/>
            <w:spacing w:after="0"/>
          </w:pPr>
        </w:pPrChange>
      </w:pPr>
      <w:del w:id="6118"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6119" w:author="arkat" w:date="2017-09-25T14:49:00Z"/>
        </w:trPr>
        <w:tc>
          <w:tcPr>
            <w:tcW w:w="0" w:type="auto"/>
          </w:tcPr>
          <w:p w14:paraId="408DEF3B" w14:textId="37B512D7" w:rsidR="00BC6715" w:rsidDel="0058751D" w:rsidRDefault="00BC6715">
            <w:pPr>
              <w:pStyle w:val="Heading1"/>
              <w:rPr>
                <w:del w:id="6120" w:author="arkat" w:date="2017-09-25T14:49:00Z"/>
                <w:lang w:val="en-US"/>
              </w:rPr>
              <w:pPrChange w:id="6121" w:author="arkat" w:date="2017-09-29T22:53:00Z">
                <w:pPr>
                  <w:pStyle w:val="BodyText"/>
                  <w:spacing w:after="0"/>
                </w:pPr>
              </w:pPrChange>
            </w:pPr>
            <w:del w:id="6122" w:author="arkat" w:date="2017-09-25T14:49:00Z">
              <w:r w:rsidRPr="00A42612" w:rsidDel="0058751D">
                <w:rPr>
                  <w:noProof/>
                  <w:szCs w:val="24"/>
                  <w:lang w:val="en-US"/>
                </w:rPr>
                <w:drawing>
                  <wp:inline distT="0" distB="0" distL="0" distR="0" wp14:anchorId="378C4994" wp14:editId="5081867E">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6123" w:author="arkat" w:date="2017-09-25T14:49:00Z"/>
          <w:lang w:val="en-US"/>
        </w:rPr>
        <w:pPrChange w:id="6124" w:author="arkat" w:date="2017-09-29T22:53:00Z">
          <w:pPr>
            <w:pStyle w:val="BodyText"/>
            <w:spacing w:after="0"/>
          </w:pPr>
        </w:pPrChange>
      </w:pPr>
    </w:p>
    <w:p w14:paraId="7CF8563A" w14:textId="091E7D45" w:rsidR="004239BF" w:rsidDel="0058751D" w:rsidRDefault="004239BF">
      <w:pPr>
        <w:pStyle w:val="Heading1"/>
        <w:rPr>
          <w:del w:id="6125" w:author="arkat" w:date="2017-09-25T14:49:00Z"/>
        </w:rPr>
        <w:pPrChange w:id="6126" w:author="arkat" w:date="2017-09-29T22:53:00Z">
          <w:pPr>
            <w:pStyle w:val="BodyText"/>
            <w:spacing w:after="0"/>
            <w:ind w:firstLine="284"/>
          </w:pPr>
        </w:pPrChange>
      </w:pPr>
    </w:p>
    <w:p w14:paraId="5E10F7AA" w14:textId="4E185771" w:rsidR="004239BF" w:rsidDel="0058751D" w:rsidRDefault="004239BF">
      <w:pPr>
        <w:pStyle w:val="Heading1"/>
        <w:rPr>
          <w:del w:id="6127" w:author="arkat" w:date="2017-09-25T14:49:00Z"/>
        </w:rPr>
        <w:pPrChange w:id="6128" w:author="arkat" w:date="2017-09-29T22:53:00Z">
          <w:pPr>
            <w:pStyle w:val="BodyText"/>
            <w:spacing w:after="0"/>
            <w:ind w:firstLine="284"/>
          </w:pPr>
        </w:pPrChange>
      </w:pPr>
      <w:del w:id="6129"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6130" w:author="arkat" w:date="2017-09-25T14:49:00Z"/>
        </w:rPr>
        <w:pPrChange w:id="6131" w:author="arkat" w:date="2017-09-29T22:53:00Z">
          <w:pPr>
            <w:pStyle w:val="BodyText"/>
            <w:spacing w:after="0"/>
            <w:ind w:firstLine="284"/>
            <w:jc w:val="center"/>
          </w:pPr>
        </w:pPrChange>
      </w:pPr>
      <w:del w:id="6132" w:author="arkat" w:date="2017-09-25T14:49:00Z">
        <w:r w:rsidRPr="00A42612" w:rsidDel="0058751D">
          <w:rPr>
            <w:noProof/>
            <w:lang w:val="en-US"/>
          </w:rPr>
          <w:drawing>
            <wp:inline distT="0" distB="0" distL="0" distR="0" wp14:anchorId="5E630AE9" wp14:editId="141176BA">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6133" w:author="arkat" w:date="2017-09-25T14:49:00Z"/>
        </w:rPr>
        <w:pPrChange w:id="6134" w:author="arkat" w:date="2017-09-29T22:53:00Z">
          <w:pPr>
            <w:pStyle w:val="BodyText"/>
            <w:spacing w:after="0"/>
            <w:ind w:firstLine="284"/>
            <w:jc w:val="center"/>
          </w:pPr>
        </w:pPrChange>
      </w:pPr>
      <w:del w:id="6135" w:author="arkat" w:date="2017-09-25T14:49:00Z">
        <w:r w:rsidDel="0058751D">
          <w:delText>Gambar 2. Simbol Event</w:delText>
        </w:r>
      </w:del>
    </w:p>
    <w:p w14:paraId="41D75A60" w14:textId="6D70C8D7" w:rsidR="004239BF" w:rsidDel="0058751D" w:rsidRDefault="004239BF">
      <w:pPr>
        <w:pStyle w:val="Heading1"/>
        <w:rPr>
          <w:del w:id="6136" w:author="arkat" w:date="2017-09-25T14:49:00Z"/>
        </w:rPr>
        <w:pPrChange w:id="6137" w:author="arkat" w:date="2017-09-29T22:53:00Z">
          <w:pPr>
            <w:pStyle w:val="BodyText"/>
            <w:spacing w:after="0"/>
            <w:ind w:firstLine="284"/>
            <w:jc w:val="center"/>
          </w:pPr>
        </w:pPrChange>
      </w:pPr>
    </w:p>
    <w:p w14:paraId="7DB2FDB2" w14:textId="348E17FD" w:rsidR="004239BF" w:rsidDel="0058751D" w:rsidRDefault="004239BF">
      <w:pPr>
        <w:pStyle w:val="Heading1"/>
        <w:rPr>
          <w:del w:id="6138" w:author="arkat" w:date="2017-09-25T14:49:00Z"/>
        </w:rPr>
        <w:pPrChange w:id="6139" w:author="arkat" w:date="2017-09-29T22:53:00Z">
          <w:pPr>
            <w:pStyle w:val="BodyText"/>
            <w:numPr>
              <w:numId w:val="27"/>
            </w:numPr>
            <w:spacing w:after="0"/>
            <w:ind w:left="360" w:hanging="360"/>
          </w:pPr>
        </w:pPrChange>
      </w:pPr>
      <w:del w:id="6140"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6141" w:author="arkat" w:date="2017-09-25T14:49:00Z"/>
        </w:rPr>
        <w:pPrChange w:id="6142" w:author="arkat" w:date="2017-09-29T22:53:00Z">
          <w:pPr>
            <w:pStyle w:val="BodyText"/>
            <w:spacing w:after="0"/>
            <w:ind w:firstLine="284"/>
            <w:jc w:val="center"/>
          </w:pPr>
        </w:pPrChange>
      </w:pPr>
      <w:del w:id="6143" w:author="arkat" w:date="2017-09-25T14:49:00Z">
        <w:r w:rsidRPr="00A42612" w:rsidDel="0058751D">
          <w:rPr>
            <w:noProof/>
            <w:lang w:val="en-US"/>
          </w:rPr>
          <w:drawing>
            <wp:inline distT="0" distB="0" distL="0" distR="0" wp14:anchorId="46232D46" wp14:editId="7D04871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6144" w:author="arkat" w:date="2017-09-25T14:49:00Z"/>
        </w:rPr>
        <w:pPrChange w:id="6145" w:author="arkat" w:date="2017-09-29T22:53:00Z">
          <w:pPr>
            <w:pStyle w:val="BodyText"/>
            <w:spacing w:after="0"/>
            <w:ind w:firstLine="284"/>
            <w:jc w:val="center"/>
          </w:pPr>
        </w:pPrChange>
      </w:pPr>
      <w:del w:id="6146" w:author="arkat" w:date="2017-09-25T14:49:00Z">
        <w:r w:rsidDel="0058751D">
          <w:delText>Gambar 3. Simbol Activity dan Gateway</w:delText>
        </w:r>
      </w:del>
    </w:p>
    <w:p w14:paraId="2209E8D5" w14:textId="25462974" w:rsidR="004239BF" w:rsidDel="0058751D" w:rsidRDefault="004239BF">
      <w:pPr>
        <w:pStyle w:val="Heading1"/>
        <w:rPr>
          <w:del w:id="6147" w:author="arkat" w:date="2017-09-25T14:49:00Z"/>
        </w:rPr>
        <w:pPrChange w:id="6148" w:author="arkat" w:date="2017-09-29T22:53:00Z">
          <w:pPr>
            <w:pStyle w:val="BodyText"/>
            <w:spacing w:after="0"/>
            <w:ind w:firstLine="284"/>
          </w:pPr>
        </w:pPrChange>
      </w:pPr>
      <w:del w:id="6149" w:author="arkat" w:date="2017-09-25T14:49:00Z">
        <w:r w:rsidDel="0058751D">
          <w:delText xml:space="preserve"> </w:delText>
        </w:r>
      </w:del>
    </w:p>
    <w:p w14:paraId="7135FDEE" w14:textId="138E30F2" w:rsidR="004239BF" w:rsidDel="0058751D" w:rsidRDefault="004239BF">
      <w:pPr>
        <w:pStyle w:val="Heading1"/>
        <w:rPr>
          <w:del w:id="6150" w:author="arkat" w:date="2017-09-25T14:49:00Z"/>
        </w:rPr>
        <w:pPrChange w:id="6151" w:author="arkat" w:date="2017-09-29T22:53:00Z">
          <w:pPr>
            <w:pStyle w:val="BodyText"/>
            <w:spacing w:after="0"/>
            <w:ind w:firstLine="284"/>
          </w:pPr>
        </w:pPrChange>
      </w:pPr>
      <w:del w:id="6152"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6153" w:author="arkat" w:date="2017-09-25T14:49:00Z"/>
        </w:rPr>
        <w:pPrChange w:id="6154" w:author="arkat" w:date="2017-09-29T22:53:00Z">
          <w:pPr>
            <w:pStyle w:val="BodyText"/>
            <w:numPr>
              <w:numId w:val="27"/>
            </w:numPr>
            <w:spacing w:after="0"/>
            <w:ind w:left="360" w:hanging="360"/>
          </w:pPr>
        </w:pPrChange>
      </w:pPr>
      <w:del w:id="6155"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6156" w:author="arkat" w:date="2017-09-25T14:49:00Z"/>
        </w:rPr>
        <w:pPrChange w:id="6157" w:author="arkat" w:date="2017-09-29T22:53:00Z">
          <w:pPr>
            <w:pStyle w:val="BodyText"/>
            <w:numPr>
              <w:numId w:val="27"/>
            </w:numPr>
            <w:spacing w:after="0"/>
            <w:ind w:left="360" w:hanging="360"/>
          </w:pPr>
        </w:pPrChange>
      </w:pPr>
      <w:del w:id="6158"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6159" w:author="arkat" w:date="2017-09-25T14:49:00Z"/>
        </w:rPr>
        <w:pPrChange w:id="6160" w:author="arkat" w:date="2017-09-29T22:53:00Z">
          <w:pPr>
            <w:pStyle w:val="BodyText"/>
            <w:numPr>
              <w:numId w:val="27"/>
            </w:numPr>
            <w:spacing w:after="0"/>
            <w:ind w:left="360" w:hanging="360"/>
          </w:pPr>
        </w:pPrChange>
      </w:pPr>
      <w:del w:id="6161"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6162" w:author="arkat" w:date="2017-09-25T14:49:00Z"/>
        </w:rPr>
        <w:pPrChange w:id="6163" w:author="arkat" w:date="2017-09-29T22:53:00Z">
          <w:pPr>
            <w:pStyle w:val="BodyText"/>
            <w:spacing w:after="0"/>
            <w:ind w:firstLine="284"/>
            <w:jc w:val="center"/>
          </w:pPr>
        </w:pPrChange>
      </w:pPr>
      <w:del w:id="6164" w:author="arkat" w:date="2017-09-25T14:49:00Z">
        <w:r w:rsidRPr="00A42612" w:rsidDel="0058751D">
          <w:rPr>
            <w:noProof/>
            <w:lang w:val="en-US"/>
          </w:rPr>
          <w:drawing>
            <wp:inline distT="0" distB="0" distL="0" distR="0" wp14:anchorId="079DA9DF" wp14:editId="31BEC503">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6165" w:author="arkat" w:date="2017-09-25T14:49:00Z"/>
        </w:rPr>
        <w:pPrChange w:id="6166" w:author="arkat" w:date="2017-09-29T22:53:00Z">
          <w:pPr>
            <w:pStyle w:val="BodyText"/>
            <w:spacing w:after="0"/>
            <w:ind w:firstLine="284"/>
            <w:jc w:val="center"/>
          </w:pPr>
        </w:pPrChange>
      </w:pPr>
      <w:del w:id="6167" w:author="arkat" w:date="2017-09-25T14:49:00Z">
        <w:r w:rsidDel="0058751D">
          <w:delText>Gambar 4. Simbol Sequence Flow, Message Flow dan Association</w:delText>
        </w:r>
      </w:del>
    </w:p>
    <w:p w14:paraId="1BA861F2" w14:textId="3676ED15" w:rsidR="004239BF" w:rsidDel="0058751D" w:rsidRDefault="004239BF">
      <w:pPr>
        <w:pStyle w:val="Heading1"/>
        <w:rPr>
          <w:del w:id="6168" w:author="arkat" w:date="2017-09-25T14:49:00Z"/>
        </w:rPr>
        <w:pPrChange w:id="6169" w:author="arkat" w:date="2017-09-29T22:53:00Z">
          <w:pPr>
            <w:pStyle w:val="BodyText"/>
            <w:spacing w:after="0"/>
            <w:ind w:firstLine="284"/>
            <w:jc w:val="center"/>
          </w:pPr>
        </w:pPrChange>
      </w:pPr>
    </w:p>
    <w:p w14:paraId="03BC71E3" w14:textId="31F6A9B8" w:rsidR="004239BF" w:rsidDel="0058751D" w:rsidRDefault="00E03EC2">
      <w:pPr>
        <w:pStyle w:val="Heading1"/>
        <w:rPr>
          <w:del w:id="6170" w:author="arkat" w:date="2017-09-25T14:49:00Z"/>
        </w:rPr>
        <w:pPrChange w:id="6171" w:author="arkat" w:date="2017-09-29T22:53:00Z">
          <w:pPr>
            <w:pStyle w:val="BodyText"/>
            <w:spacing w:after="0"/>
            <w:ind w:firstLine="284"/>
            <w:jc w:val="center"/>
          </w:pPr>
        </w:pPrChange>
      </w:pPr>
      <w:del w:id="6172" w:author="arkat" w:date="2017-09-25T14:49:00Z">
        <w:r w:rsidRPr="00A42612" w:rsidDel="0058751D">
          <w:rPr>
            <w:noProof/>
            <w:lang w:val="en-US"/>
          </w:rPr>
          <w:drawing>
            <wp:inline distT="0" distB="0" distL="0" distR="0" wp14:anchorId="48C99C44" wp14:editId="7E98C726">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6173" w:author="arkat" w:date="2017-09-25T14:49:00Z"/>
        </w:rPr>
        <w:pPrChange w:id="6174" w:author="arkat" w:date="2017-09-29T22:53:00Z">
          <w:pPr>
            <w:pStyle w:val="BodyText"/>
            <w:spacing w:after="0"/>
            <w:ind w:firstLine="284"/>
            <w:jc w:val="center"/>
          </w:pPr>
        </w:pPrChange>
      </w:pPr>
      <w:del w:id="6175" w:author="arkat" w:date="2017-09-25T14:49:00Z">
        <w:r w:rsidDel="0058751D">
          <w:delText>Gambar 5. Simbol Pool dan Lane dalam Swimlane</w:delText>
        </w:r>
      </w:del>
    </w:p>
    <w:p w14:paraId="468A30AC" w14:textId="3EA3495E" w:rsidR="004239BF" w:rsidDel="0058751D" w:rsidRDefault="004239BF">
      <w:pPr>
        <w:pStyle w:val="Heading1"/>
        <w:rPr>
          <w:del w:id="6176" w:author="arkat" w:date="2017-09-25T14:49:00Z"/>
        </w:rPr>
        <w:pPrChange w:id="6177" w:author="arkat" w:date="2017-09-29T22:53:00Z">
          <w:pPr>
            <w:pStyle w:val="BodyText"/>
            <w:spacing w:after="0"/>
            <w:ind w:firstLine="284"/>
          </w:pPr>
        </w:pPrChange>
      </w:pPr>
      <w:del w:id="6178" w:author="arkat" w:date="2017-09-25T14:49:00Z">
        <w:r w:rsidDel="0058751D">
          <w:delText xml:space="preserve"> </w:delText>
        </w:r>
      </w:del>
    </w:p>
    <w:p w14:paraId="3E7A169E" w14:textId="26B53647" w:rsidR="004239BF" w:rsidDel="0058751D" w:rsidRDefault="004239BF">
      <w:pPr>
        <w:pStyle w:val="Heading1"/>
        <w:rPr>
          <w:del w:id="6179" w:author="arkat" w:date="2017-09-25T14:49:00Z"/>
        </w:rPr>
        <w:pPrChange w:id="6180" w:author="arkat" w:date="2017-09-29T22:53:00Z">
          <w:pPr>
            <w:pStyle w:val="BodyText"/>
            <w:spacing w:after="0"/>
            <w:ind w:firstLine="284"/>
          </w:pPr>
        </w:pPrChange>
      </w:pPr>
      <w:del w:id="6181"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6182" w:author="arkat" w:date="2017-09-25T14:49:00Z"/>
        </w:rPr>
        <w:pPrChange w:id="6183" w:author="arkat" w:date="2017-09-29T22:53:00Z">
          <w:pPr>
            <w:pStyle w:val="BodyText"/>
            <w:numPr>
              <w:numId w:val="27"/>
            </w:numPr>
            <w:spacing w:after="0"/>
            <w:ind w:left="360" w:hanging="360"/>
          </w:pPr>
        </w:pPrChange>
      </w:pPr>
      <w:del w:id="6184"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6185" w:author="arkat" w:date="2017-09-25T14:49:00Z"/>
        </w:rPr>
        <w:pPrChange w:id="6186" w:author="arkat" w:date="2017-09-29T22:53:00Z">
          <w:pPr>
            <w:pStyle w:val="BodyText"/>
            <w:numPr>
              <w:numId w:val="27"/>
            </w:numPr>
            <w:spacing w:after="0"/>
            <w:ind w:left="360" w:hanging="360"/>
          </w:pPr>
        </w:pPrChange>
      </w:pPr>
      <w:del w:id="6187"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6188" w:author="arkat" w:date="2017-09-25T14:49:00Z"/>
        </w:rPr>
        <w:pPrChange w:id="6189" w:author="arkat" w:date="2017-09-29T22:53:00Z">
          <w:pPr>
            <w:pStyle w:val="BodyText"/>
            <w:numPr>
              <w:numId w:val="27"/>
            </w:numPr>
            <w:spacing w:after="0"/>
            <w:ind w:left="360" w:hanging="360"/>
          </w:pPr>
        </w:pPrChange>
      </w:pPr>
      <w:del w:id="6190"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6191" w:author="arkat" w:date="2017-09-25T14:49:00Z"/>
        </w:rPr>
        <w:pPrChange w:id="6192"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6193"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6194" w:author="arkat" w:date="2017-09-25T14:49:00Z"/>
                <w:rFonts w:cs="Calibri"/>
                <w:color w:val="000000"/>
                <w:szCs w:val="24"/>
                <w:lang w:val="en-US"/>
              </w:rPr>
              <w:pPrChange w:id="6195" w:author="arkat" w:date="2017-09-29T22:53:00Z">
                <w:pPr>
                  <w:spacing w:after="0"/>
                  <w:jc w:val="center"/>
                </w:pPr>
              </w:pPrChange>
            </w:pPr>
            <w:del w:id="6196"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6197" w:author="arkat" w:date="2017-09-25T14:49:00Z"/>
                <w:rFonts w:cs="Calibri"/>
                <w:color w:val="000000"/>
                <w:szCs w:val="24"/>
              </w:rPr>
              <w:pPrChange w:id="6198" w:author="arkat" w:date="2017-09-29T22:53:00Z">
                <w:pPr>
                  <w:spacing w:after="0"/>
                  <w:jc w:val="center"/>
                </w:pPr>
              </w:pPrChange>
            </w:pPr>
            <w:del w:id="6199"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6200" w:author="arkat" w:date="2017-09-25T14:49:00Z"/>
                <w:rFonts w:cs="Calibri"/>
                <w:color w:val="000000"/>
                <w:szCs w:val="24"/>
              </w:rPr>
              <w:pPrChange w:id="6201" w:author="arkat" w:date="2017-09-29T22:53:00Z">
                <w:pPr>
                  <w:spacing w:after="0"/>
                  <w:jc w:val="center"/>
                </w:pPr>
              </w:pPrChange>
            </w:pPr>
            <w:del w:id="6202"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6203" w:author="arkat" w:date="2017-09-25T14:49:00Z"/>
                <w:rFonts w:cs="Calibri"/>
                <w:color w:val="000000"/>
                <w:szCs w:val="24"/>
              </w:rPr>
              <w:pPrChange w:id="6204" w:author="arkat" w:date="2017-09-29T22:53:00Z">
                <w:pPr>
                  <w:spacing w:after="0"/>
                  <w:jc w:val="center"/>
                </w:pPr>
              </w:pPrChange>
            </w:pPr>
            <w:del w:id="6205"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6206" w:author="arkat" w:date="2017-09-25T14:49:00Z"/>
                <w:rFonts w:cs="Calibri"/>
                <w:color w:val="000000"/>
                <w:szCs w:val="24"/>
              </w:rPr>
              <w:pPrChange w:id="6207" w:author="arkat" w:date="2017-09-29T22:53:00Z">
                <w:pPr>
                  <w:spacing w:after="0"/>
                  <w:jc w:val="center"/>
                </w:pPr>
              </w:pPrChange>
            </w:pPr>
            <w:del w:id="6208"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6209" w:author="arkat" w:date="2017-09-25T14:49:00Z"/>
                <w:rFonts w:cs="Calibri"/>
                <w:color w:val="000000"/>
                <w:szCs w:val="24"/>
              </w:rPr>
              <w:pPrChange w:id="6210" w:author="arkat" w:date="2017-09-29T22:53:00Z">
                <w:pPr>
                  <w:spacing w:after="0"/>
                  <w:jc w:val="center"/>
                </w:pPr>
              </w:pPrChange>
            </w:pPr>
            <w:del w:id="6211"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6212"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6213" w:author="arkat" w:date="2017-09-25T14:49:00Z"/>
                <w:rFonts w:cs="Calibri"/>
                <w:color w:val="000000"/>
                <w:szCs w:val="24"/>
              </w:rPr>
              <w:pPrChange w:id="6214" w:author="arkat" w:date="2017-09-29T22:53:00Z">
                <w:pPr>
                  <w:spacing w:after="0"/>
                  <w:jc w:val="left"/>
                </w:pPr>
              </w:pPrChange>
            </w:pPr>
            <w:del w:id="6215"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6216" w:author="arkat" w:date="2017-09-25T14:49:00Z"/>
                <w:rFonts w:cs="Calibri"/>
                <w:color w:val="000000"/>
                <w:szCs w:val="24"/>
              </w:rPr>
              <w:pPrChange w:id="6217" w:author="arkat" w:date="2017-09-29T22:53:00Z">
                <w:pPr>
                  <w:spacing w:after="0"/>
                </w:pPr>
              </w:pPrChange>
            </w:pPr>
            <w:del w:id="6218"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6219" w:author="arkat" w:date="2017-09-25T14:49:00Z"/>
                <w:rFonts w:cs="Calibri"/>
                <w:color w:val="000000"/>
                <w:szCs w:val="24"/>
              </w:rPr>
              <w:pPrChange w:id="6220" w:author="arkat" w:date="2017-09-29T22:53:00Z">
                <w:pPr>
                  <w:spacing w:after="0"/>
                </w:pPr>
              </w:pPrChange>
            </w:pPr>
            <w:del w:id="622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6222" w:author="arkat" w:date="2017-09-25T14:49:00Z"/>
                <w:rFonts w:cs="Calibri"/>
                <w:color w:val="000000"/>
                <w:szCs w:val="24"/>
              </w:rPr>
              <w:pPrChange w:id="6223"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6224" w:author="arkat" w:date="2017-09-25T14:49:00Z"/>
                <w:rFonts w:cs="Calibri"/>
                <w:color w:val="000000"/>
                <w:szCs w:val="24"/>
              </w:rPr>
              <w:pPrChange w:id="6225" w:author="arkat" w:date="2017-09-29T22:53:00Z">
                <w:pPr>
                  <w:spacing w:after="0"/>
                </w:pPr>
              </w:pPrChange>
            </w:pPr>
            <w:del w:id="6226"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6227"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6228" w:author="arkat" w:date="2017-09-25T14:49:00Z"/>
                <w:rFonts w:cs="Calibri"/>
                <w:color w:val="000000"/>
                <w:szCs w:val="24"/>
              </w:rPr>
              <w:pPrChange w:id="6229" w:author="arkat" w:date="2017-09-29T22:53:00Z">
                <w:pPr>
                  <w:spacing w:after="0"/>
                </w:pPr>
              </w:pPrChange>
            </w:pPr>
            <w:del w:id="6230"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6231" w:author="arkat" w:date="2017-09-25T14:49:00Z"/>
                <w:rFonts w:cs="Calibri"/>
                <w:color w:val="000000"/>
                <w:szCs w:val="24"/>
              </w:rPr>
              <w:pPrChange w:id="6232" w:author="arkat" w:date="2017-09-29T22:53:00Z">
                <w:pPr>
                  <w:spacing w:after="0"/>
                </w:pPr>
              </w:pPrChange>
            </w:pPr>
            <w:del w:id="6233"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6234" w:author="arkat" w:date="2017-09-25T14:49:00Z"/>
                <w:rFonts w:cs="Calibri"/>
                <w:color w:val="000000"/>
                <w:szCs w:val="24"/>
              </w:rPr>
              <w:pPrChange w:id="6235" w:author="arkat" w:date="2017-09-29T22:53:00Z">
                <w:pPr>
                  <w:spacing w:after="0"/>
                </w:pPr>
              </w:pPrChange>
            </w:pPr>
            <w:del w:id="6236"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6237" w:author="arkat" w:date="2017-09-25T14:49:00Z"/>
                <w:rFonts w:cs="Calibri"/>
                <w:color w:val="000000"/>
                <w:szCs w:val="24"/>
              </w:rPr>
              <w:pPrChange w:id="6238"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6239" w:author="arkat" w:date="2017-09-25T14:49:00Z"/>
                <w:rFonts w:cs="Calibri"/>
                <w:color w:val="000000"/>
                <w:szCs w:val="24"/>
              </w:rPr>
              <w:pPrChange w:id="6240" w:author="arkat" w:date="2017-09-29T22:53:00Z">
                <w:pPr>
                  <w:spacing w:after="0"/>
                </w:pPr>
              </w:pPrChange>
            </w:pPr>
            <w:del w:id="6241"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6242"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6243" w:author="arkat" w:date="2017-09-25T14:49:00Z"/>
                <w:rFonts w:cs="Calibri"/>
                <w:color w:val="000000"/>
                <w:szCs w:val="24"/>
              </w:rPr>
              <w:pPrChange w:id="6244" w:author="arkat" w:date="2017-09-29T22:53:00Z">
                <w:pPr>
                  <w:spacing w:after="0"/>
                </w:pPr>
              </w:pPrChange>
            </w:pPr>
            <w:del w:id="6245"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6246" w:author="arkat" w:date="2017-09-25T14:49:00Z"/>
                <w:rFonts w:cs="Calibri"/>
                <w:color w:val="000000"/>
                <w:szCs w:val="24"/>
              </w:rPr>
              <w:pPrChange w:id="6247" w:author="arkat" w:date="2017-09-29T22:53:00Z">
                <w:pPr>
                  <w:spacing w:after="0"/>
                </w:pPr>
              </w:pPrChange>
            </w:pPr>
            <w:del w:id="6248"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6249" w:author="arkat" w:date="2017-09-25T14:49:00Z"/>
                <w:rFonts w:cs="Calibri"/>
                <w:color w:val="000000"/>
                <w:szCs w:val="24"/>
              </w:rPr>
              <w:pPrChange w:id="6250" w:author="arkat" w:date="2017-09-29T22:53:00Z">
                <w:pPr>
                  <w:spacing w:after="0"/>
                </w:pPr>
              </w:pPrChange>
            </w:pPr>
            <w:del w:id="6251"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6252" w:author="arkat" w:date="2017-09-25T14:49:00Z"/>
                <w:rFonts w:cs="Calibri"/>
                <w:color w:val="000000"/>
                <w:szCs w:val="24"/>
              </w:rPr>
              <w:pPrChange w:id="6253" w:author="arkat" w:date="2017-09-29T22:53:00Z">
                <w:pPr>
                  <w:spacing w:after="0"/>
                </w:pPr>
              </w:pPrChange>
            </w:pPr>
            <w:del w:id="6254"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6255" w:author="arkat" w:date="2017-09-25T14:49:00Z"/>
                <w:rFonts w:cs="Calibri"/>
                <w:color w:val="000000"/>
                <w:szCs w:val="24"/>
              </w:rPr>
              <w:pPrChange w:id="6256" w:author="arkat" w:date="2017-09-29T22:53:00Z">
                <w:pPr>
                  <w:spacing w:after="0"/>
                </w:pPr>
              </w:pPrChange>
            </w:pPr>
            <w:del w:id="6257"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6258"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6259" w:author="arkat" w:date="2017-09-25T14:49:00Z"/>
                <w:rFonts w:cs="Calibri"/>
                <w:color w:val="000000"/>
                <w:szCs w:val="24"/>
              </w:rPr>
              <w:pPrChange w:id="6260" w:author="arkat" w:date="2017-09-29T22:53:00Z">
                <w:pPr>
                  <w:spacing w:after="0"/>
                </w:pPr>
              </w:pPrChange>
            </w:pPr>
            <w:del w:id="6261"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6262" w:author="arkat" w:date="2017-09-25T14:49:00Z"/>
                <w:rFonts w:cs="Calibri"/>
                <w:color w:val="000000"/>
                <w:szCs w:val="24"/>
              </w:rPr>
              <w:pPrChange w:id="6263" w:author="arkat" w:date="2017-09-29T22:53:00Z">
                <w:pPr>
                  <w:spacing w:after="0"/>
                </w:pPr>
              </w:pPrChange>
            </w:pPr>
            <w:del w:id="6264"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6265" w:author="arkat" w:date="2017-09-25T14:49:00Z"/>
                <w:rFonts w:cs="Calibri"/>
                <w:color w:val="000000"/>
                <w:szCs w:val="24"/>
              </w:rPr>
              <w:pPrChange w:id="6266" w:author="arkat" w:date="2017-09-29T22:53:00Z">
                <w:pPr>
                  <w:spacing w:after="0"/>
                </w:pPr>
              </w:pPrChange>
            </w:pPr>
            <w:del w:id="626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6268" w:author="arkat" w:date="2017-09-25T14:49:00Z"/>
                <w:rFonts w:cs="Calibri"/>
                <w:color w:val="000000"/>
                <w:szCs w:val="24"/>
              </w:rPr>
              <w:pPrChange w:id="6269" w:author="arkat" w:date="2017-09-29T22:53:00Z">
                <w:pPr>
                  <w:spacing w:after="0"/>
                </w:pPr>
              </w:pPrChange>
            </w:pPr>
            <w:del w:id="6270"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6271" w:author="arkat" w:date="2017-09-25T14:49:00Z"/>
                <w:rFonts w:cs="Calibri"/>
                <w:color w:val="000000"/>
                <w:szCs w:val="24"/>
              </w:rPr>
              <w:pPrChange w:id="6272" w:author="arkat" w:date="2017-09-29T22:53:00Z">
                <w:pPr>
                  <w:spacing w:after="0"/>
                </w:pPr>
              </w:pPrChange>
            </w:pPr>
            <w:del w:id="6273"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6274"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6275" w:author="arkat" w:date="2017-09-25T14:49:00Z"/>
                <w:rFonts w:cs="Calibri"/>
                <w:color w:val="000000"/>
                <w:szCs w:val="24"/>
              </w:rPr>
              <w:pPrChange w:id="6276" w:author="arkat" w:date="2017-09-29T22:53:00Z">
                <w:pPr>
                  <w:spacing w:after="0"/>
                </w:pPr>
              </w:pPrChange>
            </w:pPr>
            <w:del w:id="6277"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6278" w:author="arkat" w:date="2017-09-25T14:49:00Z"/>
                <w:rFonts w:cs="Calibri"/>
                <w:color w:val="000000"/>
                <w:szCs w:val="24"/>
              </w:rPr>
              <w:pPrChange w:id="6279" w:author="arkat" w:date="2017-09-29T22:53:00Z">
                <w:pPr>
                  <w:spacing w:after="0"/>
                </w:pPr>
              </w:pPrChange>
            </w:pPr>
            <w:del w:id="6280"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6281" w:author="arkat" w:date="2017-09-25T14:49:00Z"/>
                <w:rFonts w:cs="Calibri"/>
                <w:color w:val="000000"/>
                <w:szCs w:val="24"/>
              </w:rPr>
              <w:pPrChange w:id="6282" w:author="arkat" w:date="2017-09-29T22:53:00Z">
                <w:pPr>
                  <w:spacing w:after="0"/>
                </w:pPr>
              </w:pPrChange>
            </w:pPr>
            <w:del w:id="628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6284" w:author="arkat" w:date="2017-09-25T14:49:00Z"/>
                <w:rFonts w:cs="Calibri"/>
                <w:color w:val="000000"/>
                <w:szCs w:val="24"/>
              </w:rPr>
              <w:pPrChange w:id="6285" w:author="arkat" w:date="2017-09-29T22:53:00Z">
                <w:pPr>
                  <w:spacing w:after="0"/>
                </w:pPr>
              </w:pPrChange>
            </w:pPr>
            <w:del w:id="6286"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6287" w:author="arkat" w:date="2017-09-25T14:49:00Z"/>
                <w:rFonts w:cs="Calibri"/>
                <w:color w:val="000000"/>
                <w:szCs w:val="24"/>
              </w:rPr>
              <w:pPrChange w:id="6288" w:author="arkat" w:date="2017-09-29T22:53:00Z">
                <w:pPr>
                  <w:spacing w:after="0"/>
                </w:pPr>
              </w:pPrChange>
            </w:pPr>
            <w:del w:id="6289"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color w:val="000000"/>
                  <w:szCs w:val="24"/>
                  <w:u w:val="none"/>
                  <w:vertAlign w:val="superscript"/>
                </w:rPr>
                <w:fldChar w:fldCharType="end"/>
              </w:r>
            </w:del>
          </w:p>
        </w:tc>
      </w:tr>
      <w:tr w:rsidR="004239BF" w:rsidRPr="00DB4F8A" w:rsidDel="0058751D" w14:paraId="69B68E6A" w14:textId="67B93FD4" w:rsidTr="008E39E4">
        <w:trPr>
          <w:del w:id="6290"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6291" w:author="arkat" w:date="2017-09-25T14:49:00Z"/>
                <w:rFonts w:cs="Calibri"/>
                <w:color w:val="000000"/>
                <w:szCs w:val="24"/>
              </w:rPr>
              <w:pPrChange w:id="6292" w:author="arkat" w:date="2017-09-29T22:53:00Z">
                <w:pPr>
                  <w:spacing w:after="0"/>
                </w:pPr>
              </w:pPrChange>
            </w:pPr>
            <w:del w:id="6293"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6294" w:author="arkat" w:date="2017-09-25T14:49:00Z"/>
                <w:rFonts w:cs="Calibri"/>
                <w:color w:val="000000"/>
                <w:szCs w:val="24"/>
              </w:rPr>
              <w:pPrChange w:id="6295" w:author="arkat" w:date="2017-09-29T22:53:00Z">
                <w:pPr>
                  <w:spacing w:after="0"/>
                </w:pPr>
              </w:pPrChange>
            </w:pPr>
            <w:del w:id="6296"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6297" w:author="arkat" w:date="2017-09-25T14:49:00Z"/>
                <w:rFonts w:cs="Calibri"/>
                <w:color w:val="000000"/>
                <w:szCs w:val="24"/>
              </w:rPr>
              <w:pPrChange w:id="6298" w:author="arkat" w:date="2017-09-29T22:53:00Z">
                <w:pPr>
                  <w:spacing w:after="0"/>
                </w:pPr>
              </w:pPrChange>
            </w:pPr>
            <w:del w:id="629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6300" w:author="arkat" w:date="2017-09-25T14:49:00Z"/>
                <w:rFonts w:cs="Calibri"/>
                <w:color w:val="000000"/>
                <w:szCs w:val="24"/>
              </w:rPr>
              <w:pPrChange w:id="6301" w:author="arkat" w:date="2017-09-29T22:53:00Z">
                <w:pPr>
                  <w:spacing w:after="0"/>
                </w:pPr>
              </w:pPrChange>
            </w:pPr>
            <w:del w:id="6302"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6303" w:author="arkat" w:date="2017-09-25T14:49:00Z"/>
                <w:rFonts w:cs="Calibri"/>
                <w:color w:val="000000"/>
                <w:szCs w:val="24"/>
              </w:rPr>
              <w:pPrChange w:id="6304" w:author="arkat" w:date="2017-09-29T22:53:00Z">
                <w:pPr>
                  <w:spacing w:after="0"/>
                </w:pPr>
              </w:pPrChange>
            </w:pPr>
            <w:del w:id="6305"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color w:val="000000"/>
                  <w:szCs w:val="24"/>
                  <w:u w:val="none"/>
                  <w:vertAlign w:val="superscript"/>
                </w:rPr>
                <w:fldChar w:fldCharType="end"/>
              </w:r>
            </w:del>
          </w:p>
        </w:tc>
      </w:tr>
      <w:tr w:rsidR="004239BF" w:rsidRPr="00DB4F8A" w:rsidDel="0058751D" w14:paraId="6FC5D1E3" w14:textId="59E04D44" w:rsidTr="008E39E4">
        <w:trPr>
          <w:del w:id="6306"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6307" w:author="arkat" w:date="2017-09-25T14:49:00Z"/>
                <w:rFonts w:cs="Calibri"/>
                <w:color w:val="000000"/>
                <w:szCs w:val="24"/>
              </w:rPr>
              <w:pPrChange w:id="6308" w:author="arkat" w:date="2017-09-29T22:53:00Z">
                <w:pPr>
                  <w:spacing w:after="0"/>
                </w:pPr>
              </w:pPrChange>
            </w:pPr>
            <w:del w:id="6309"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6310" w:author="arkat" w:date="2017-09-25T14:49:00Z"/>
                <w:rFonts w:cs="Calibri"/>
                <w:color w:val="000000"/>
                <w:szCs w:val="24"/>
              </w:rPr>
              <w:pPrChange w:id="6311" w:author="arkat" w:date="2017-09-29T22:53:00Z">
                <w:pPr>
                  <w:spacing w:after="0"/>
                </w:pPr>
              </w:pPrChange>
            </w:pPr>
            <w:del w:id="6312"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6313" w:author="arkat" w:date="2017-09-25T14:49:00Z"/>
                <w:rFonts w:cs="Calibri"/>
                <w:color w:val="000000"/>
                <w:szCs w:val="24"/>
              </w:rPr>
              <w:pPrChange w:id="6314" w:author="arkat" w:date="2017-09-29T22:53:00Z">
                <w:pPr>
                  <w:spacing w:after="0"/>
                </w:pPr>
              </w:pPrChange>
            </w:pPr>
            <w:del w:id="631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6316" w:author="arkat" w:date="2017-09-25T14:49:00Z"/>
                <w:rFonts w:cs="Calibri"/>
                <w:color w:val="000000"/>
                <w:szCs w:val="24"/>
              </w:rPr>
              <w:pPrChange w:id="6317"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6318" w:author="arkat" w:date="2017-09-25T14:49:00Z"/>
                <w:rFonts w:cs="Calibri"/>
                <w:color w:val="000000"/>
                <w:szCs w:val="24"/>
              </w:rPr>
              <w:pPrChange w:id="6319" w:author="arkat" w:date="2017-09-29T22:53:00Z">
                <w:pPr>
                  <w:spacing w:after="0"/>
                </w:pPr>
              </w:pPrChange>
            </w:pPr>
            <w:del w:id="6320"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6321"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6322" w:author="arkat" w:date="2017-09-25T14:49:00Z"/>
                <w:rFonts w:cs="Calibri"/>
                <w:color w:val="000000"/>
                <w:szCs w:val="24"/>
              </w:rPr>
              <w:pPrChange w:id="6323" w:author="arkat" w:date="2017-09-29T22:53:00Z">
                <w:pPr>
                  <w:spacing w:after="0"/>
                </w:pPr>
              </w:pPrChange>
            </w:pPr>
            <w:del w:id="6324"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6325" w:author="arkat" w:date="2017-09-25T14:49:00Z"/>
                <w:rFonts w:cs="Calibri"/>
                <w:color w:val="000000"/>
                <w:szCs w:val="24"/>
              </w:rPr>
              <w:pPrChange w:id="6326" w:author="arkat" w:date="2017-09-29T22:53:00Z">
                <w:pPr>
                  <w:spacing w:after="0"/>
                </w:pPr>
              </w:pPrChange>
            </w:pPr>
            <w:del w:id="6327"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6328" w:author="arkat" w:date="2017-09-25T14:49:00Z"/>
                <w:rFonts w:cs="Calibri"/>
                <w:color w:val="000000"/>
                <w:szCs w:val="24"/>
              </w:rPr>
              <w:pPrChange w:id="6329" w:author="arkat" w:date="2017-09-29T22:53:00Z">
                <w:pPr>
                  <w:spacing w:after="0"/>
                </w:pPr>
              </w:pPrChange>
            </w:pPr>
            <w:del w:id="633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6331" w:author="arkat" w:date="2017-09-25T14:49:00Z"/>
                <w:rFonts w:cs="Calibri"/>
                <w:color w:val="000000"/>
                <w:szCs w:val="24"/>
              </w:rPr>
              <w:pPrChange w:id="6332" w:author="arkat" w:date="2017-09-29T22:53:00Z">
                <w:pPr>
                  <w:spacing w:after="0"/>
                </w:pPr>
              </w:pPrChange>
            </w:pPr>
            <w:del w:id="6333"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6334" w:author="arkat" w:date="2017-09-25T14:49:00Z"/>
                <w:rFonts w:cs="Calibri"/>
                <w:color w:val="000000"/>
                <w:szCs w:val="24"/>
              </w:rPr>
              <w:pPrChange w:id="6335" w:author="arkat" w:date="2017-09-29T22:53:00Z">
                <w:pPr>
                  <w:spacing w:after="0"/>
                </w:pPr>
              </w:pPrChange>
            </w:pPr>
            <w:del w:id="6336"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color w:val="000000"/>
                  <w:szCs w:val="24"/>
                  <w:u w:val="none"/>
                  <w:vertAlign w:val="superscript"/>
                </w:rPr>
                <w:fldChar w:fldCharType="end"/>
              </w:r>
            </w:del>
          </w:p>
        </w:tc>
      </w:tr>
      <w:tr w:rsidR="004239BF" w:rsidRPr="00DB4F8A" w:rsidDel="0058751D" w14:paraId="4472F89A" w14:textId="6230130D" w:rsidTr="008E39E4">
        <w:trPr>
          <w:del w:id="6337"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6338" w:author="arkat" w:date="2017-09-25T14:49:00Z"/>
                <w:rFonts w:cs="Calibri"/>
                <w:color w:val="000000"/>
                <w:szCs w:val="24"/>
              </w:rPr>
              <w:pPrChange w:id="6339" w:author="arkat" w:date="2017-09-29T22:53:00Z">
                <w:pPr>
                  <w:spacing w:after="0"/>
                </w:pPr>
              </w:pPrChange>
            </w:pPr>
            <w:del w:id="6340"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6341" w:author="arkat" w:date="2017-09-25T14:49:00Z"/>
                <w:rFonts w:cs="Calibri"/>
                <w:color w:val="000000"/>
                <w:szCs w:val="24"/>
              </w:rPr>
              <w:pPrChange w:id="6342" w:author="arkat" w:date="2017-09-29T22:53:00Z">
                <w:pPr>
                  <w:spacing w:after="0"/>
                </w:pPr>
              </w:pPrChange>
            </w:pPr>
            <w:del w:id="6343"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6344" w:author="arkat" w:date="2017-09-25T14:49:00Z"/>
                <w:rFonts w:cs="Calibri"/>
                <w:color w:val="000000"/>
                <w:szCs w:val="24"/>
              </w:rPr>
              <w:pPrChange w:id="6345" w:author="arkat" w:date="2017-09-29T22:53:00Z">
                <w:pPr>
                  <w:spacing w:after="0"/>
                </w:pPr>
              </w:pPrChange>
            </w:pPr>
            <w:del w:id="634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6347" w:author="arkat" w:date="2017-09-25T14:49:00Z"/>
                <w:rFonts w:cs="Calibri"/>
                <w:color w:val="000000"/>
                <w:szCs w:val="24"/>
              </w:rPr>
              <w:pPrChange w:id="6348" w:author="arkat" w:date="2017-09-29T22:53:00Z">
                <w:pPr>
                  <w:spacing w:after="0"/>
                </w:pPr>
              </w:pPrChange>
            </w:pPr>
            <w:del w:id="6349"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6350" w:author="arkat" w:date="2017-09-25T14:49:00Z"/>
                <w:rFonts w:cs="Calibri"/>
                <w:color w:val="000000"/>
                <w:szCs w:val="24"/>
              </w:rPr>
              <w:pPrChange w:id="6351" w:author="arkat" w:date="2017-09-29T22:53:00Z">
                <w:pPr>
                  <w:spacing w:after="0"/>
                </w:pPr>
              </w:pPrChange>
            </w:pPr>
            <w:del w:id="6352"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6353"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6354" w:author="arkat" w:date="2017-09-25T14:49:00Z"/>
                <w:rFonts w:cs="Calibri"/>
                <w:color w:val="000000"/>
                <w:szCs w:val="24"/>
              </w:rPr>
              <w:pPrChange w:id="6355" w:author="arkat" w:date="2017-09-29T22:53:00Z">
                <w:pPr>
                  <w:spacing w:after="0"/>
                </w:pPr>
              </w:pPrChange>
            </w:pPr>
            <w:del w:id="6356"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6357" w:author="arkat" w:date="2017-09-25T14:49:00Z"/>
                <w:rFonts w:cs="Calibri"/>
                <w:color w:val="000000"/>
                <w:szCs w:val="24"/>
              </w:rPr>
              <w:pPrChange w:id="6358" w:author="arkat" w:date="2017-09-29T22:53:00Z">
                <w:pPr>
                  <w:spacing w:after="0"/>
                </w:pPr>
              </w:pPrChange>
            </w:pPr>
            <w:del w:id="6359"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6360" w:author="arkat" w:date="2017-09-25T14:49:00Z"/>
                <w:rFonts w:cs="Calibri"/>
                <w:color w:val="000000"/>
                <w:szCs w:val="24"/>
              </w:rPr>
              <w:pPrChange w:id="6361" w:author="arkat" w:date="2017-09-29T22:53:00Z">
                <w:pPr>
                  <w:spacing w:after="0"/>
                </w:pPr>
              </w:pPrChange>
            </w:pPr>
            <w:del w:id="636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6363" w:author="arkat" w:date="2017-09-25T14:49:00Z"/>
                <w:rFonts w:cs="Calibri"/>
                <w:color w:val="000000"/>
                <w:szCs w:val="24"/>
              </w:rPr>
              <w:pPrChange w:id="6364"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6365" w:author="arkat" w:date="2017-09-25T14:49:00Z"/>
                <w:rFonts w:cs="Calibri"/>
                <w:color w:val="000000"/>
                <w:szCs w:val="24"/>
              </w:rPr>
              <w:pPrChange w:id="6366" w:author="arkat" w:date="2017-09-29T22:53:00Z">
                <w:pPr>
                  <w:spacing w:after="0"/>
                </w:pPr>
              </w:pPrChange>
            </w:pPr>
            <w:del w:id="6367"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6368"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6369" w:author="arkat" w:date="2017-09-25T14:49:00Z"/>
                <w:rFonts w:cs="Calibri"/>
                <w:color w:val="000000"/>
                <w:szCs w:val="24"/>
              </w:rPr>
              <w:pPrChange w:id="6370" w:author="arkat" w:date="2017-09-29T22:53:00Z">
                <w:pPr>
                  <w:spacing w:after="0"/>
                </w:pPr>
              </w:pPrChange>
            </w:pPr>
            <w:del w:id="6371"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6372" w:author="arkat" w:date="2017-09-25T14:49:00Z"/>
                <w:rFonts w:cs="Calibri"/>
                <w:color w:val="000000"/>
                <w:szCs w:val="24"/>
              </w:rPr>
              <w:pPrChange w:id="6373" w:author="arkat" w:date="2017-09-29T22:53:00Z">
                <w:pPr>
                  <w:spacing w:after="0"/>
                </w:pPr>
              </w:pPrChange>
            </w:pPr>
            <w:del w:id="6374"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6375" w:author="arkat" w:date="2017-09-25T14:49:00Z"/>
                <w:rFonts w:cs="Calibri"/>
                <w:color w:val="000000"/>
                <w:szCs w:val="24"/>
              </w:rPr>
              <w:pPrChange w:id="6376" w:author="arkat" w:date="2017-09-29T22:53:00Z">
                <w:pPr>
                  <w:spacing w:after="0"/>
                </w:pPr>
              </w:pPrChange>
            </w:pPr>
            <w:del w:id="637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6378" w:author="arkat" w:date="2017-09-25T14:49:00Z"/>
                <w:rFonts w:cs="Calibri"/>
                <w:color w:val="000000"/>
                <w:szCs w:val="24"/>
              </w:rPr>
              <w:pPrChange w:id="6379" w:author="arkat" w:date="2017-09-29T22:53:00Z">
                <w:pPr>
                  <w:spacing w:after="0"/>
                </w:pPr>
              </w:pPrChange>
            </w:pPr>
            <w:del w:id="6380"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6381" w:author="arkat" w:date="2017-09-25T14:49:00Z"/>
                <w:rFonts w:cs="Calibri"/>
                <w:color w:val="000000"/>
                <w:szCs w:val="24"/>
              </w:rPr>
              <w:pPrChange w:id="6382" w:author="arkat" w:date="2017-09-29T22:53:00Z">
                <w:pPr>
                  <w:spacing w:after="0"/>
                </w:pPr>
              </w:pPrChange>
            </w:pPr>
            <w:del w:id="6383"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6384"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6385" w:author="arkat" w:date="2017-09-25T14:49:00Z"/>
                <w:rFonts w:cs="Calibri"/>
                <w:color w:val="000000"/>
                <w:szCs w:val="24"/>
              </w:rPr>
              <w:pPrChange w:id="6386" w:author="arkat" w:date="2017-09-29T22:53:00Z">
                <w:pPr>
                  <w:spacing w:after="0"/>
                </w:pPr>
              </w:pPrChange>
            </w:pPr>
            <w:del w:id="6387"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6388" w:author="arkat" w:date="2017-09-25T14:49:00Z"/>
                <w:rFonts w:cs="Calibri"/>
                <w:color w:val="000000"/>
                <w:szCs w:val="24"/>
              </w:rPr>
              <w:pPrChange w:id="6389" w:author="arkat" w:date="2017-09-29T22:53:00Z">
                <w:pPr>
                  <w:spacing w:after="0"/>
                </w:pPr>
              </w:pPrChange>
            </w:pPr>
            <w:del w:id="6390"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6391" w:author="arkat" w:date="2017-09-25T14:49:00Z"/>
                <w:rFonts w:cs="Calibri"/>
                <w:color w:val="000000"/>
                <w:szCs w:val="24"/>
              </w:rPr>
              <w:pPrChange w:id="6392" w:author="arkat" w:date="2017-09-29T22:53:00Z">
                <w:pPr>
                  <w:spacing w:after="0"/>
                </w:pPr>
              </w:pPrChange>
            </w:pPr>
            <w:del w:id="639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6394" w:author="arkat" w:date="2017-09-25T14:49:00Z"/>
                <w:rFonts w:cs="Calibri"/>
                <w:color w:val="000000"/>
                <w:szCs w:val="24"/>
              </w:rPr>
              <w:pPrChange w:id="6395" w:author="arkat" w:date="2017-09-29T22:53:00Z">
                <w:pPr>
                  <w:spacing w:after="0"/>
                </w:pPr>
              </w:pPrChange>
            </w:pPr>
            <w:del w:id="6396"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6397" w:author="arkat" w:date="2017-09-25T14:49:00Z"/>
                <w:rFonts w:cs="Calibri"/>
                <w:color w:val="000000"/>
                <w:szCs w:val="24"/>
              </w:rPr>
              <w:pPrChange w:id="6398" w:author="arkat" w:date="2017-09-29T22:53:00Z">
                <w:pPr>
                  <w:spacing w:after="0"/>
                </w:pPr>
              </w:pPrChange>
            </w:pPr>
            <w:del w:id="6399"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6400"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6401" w:author="arkat" w:date="2017-09-25T14:49:00Z"/>
                <w:rFonts w:cs="Calibri"/>
                <w:color w:val="000000"/>
                <w:szCs w:val="24"/>
              </w:rPr>
              <w:pPrChange w:id="6402" w:author="arkat" w:date="2017-09-29T22:53:00Z">
                <w:pPr>
                  <w:spacing w:after="0"/>
                </w:pPr>
              </w:pPrChange>
            </w:pPr>
            <w:del w:id="6403"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6404" w:author="arkat" w:date="2017-09-25T14:49:00Z"/>
                <w:rFonts w:cs="Calibri"/>
                <w:color w:val="000000"/>
                <w:szCs w:val="24"/>
              </w:rPr>
              <w:pPrChange w:id="6405" w:author="arkat" w:date="2017-09-29T22:53:00Z">
                <w:pPr>
                  <w:spacing w:after="0"/>
                </w:pPr>
              </w:pPrChange>
            </w:pPr>
            <w:del w:id="6406"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6407" w:author="arkat" w:date="2017-09-25T14:49:00Z"/>
                <w:rFonts w:cs="Calibri"/>
                <w:color w:val="000000"/>
                <w:szCs w:val="24"/>
              </w:rPr>
              <w:pPrChange w:id="6408" w:author="arkat" w:date="2017-09-29T22:53:00Z">
                <w:pPr>
                  <w:spacing w:after="0"/>
                </w:pPr>
              </w:pPrChange>
            </w:pPr>
            <w:del w:id="640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6410" w:author="arkat" w:date="2017-09-25T14:49:00Z"/>
                <w:rFonts w:cs="Calibri"/>
                <w:color w:val="000000"/>
                <w:szCs w:val="24"/>
              </w:rPr>
              <w:pPrChange w:id="6411" w:author="arkat" w:date="2017-09-29T22:53:00Z">
                <w:pPr>
                  <w:spacing w:after="0"/>
                </w:pPr>
              </w:pPrChange>
            </w:pPr>
            <w:del w:id="6412"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6413" w:author="arkat" w:date="2017-09-25T14:49:00Z"/>
                <w:rFonts w:cs="Calibri"/>
                <w:color w:val="000000"/>
                <w:szCs w:val="24"/>
              </w:rPr>
              <w:pPrChange w:id="6414" w:author="arkat" w:date="2017-09-29T22:53:00Z">
                <w:pPr>
                  <w:spacing w:after="0"/>
                </w:pPr>
              </w:pPrChange>
            </w:pPr>
            <w:del w:id="6415"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6416"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6417" w:author="arkat" w:date="2017-09-25T14:49:00Z"/>
                <w:rFonts w:cs="Calibri"/>
                <w:color w:val="000000"/>
                <w:szCs w:val="24"/>
              </w:rPr>
              <w:pPrChange w:id="6418" w:author="arkat" w:date="2017-09-29T22:53:00Z">
                <w:pPr>
                  <w:spacing w:after="0"/>
                </w:pPr>
              </w:pPrChange>
            </w:pPr>
            <w:del w:id="6419"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6420" w:author="arkat" w:date="2017-09-25T14:49:00Z"/>
                <w:rFonts w:cs="Calibri"/>
                <w:color w:val="000000"/>
                <w:szCs w:val="24"/>
              </w:rPr>
              <w:pPrChange w:id="6421" w:author="arkat" w:date="2017-09-29T22:53:00Z">
                <w:pPr>
                  <w:spacing w:after="0"/>
                </w:pPr>
              </w:pPrChange>
            </w:pPr>
            <w:del w:id="6422"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6423" w:author="arkat" w:date="2017-09-25T14:49:00Z"/>
                <w:rFonts w:cs="Calibri"/>
                <w:color w:val="000000"/>
                <w:szCs w:val="24"/>
              </w:rPr>
              <w:pPrChange w:id="6424" w:author="arkat" w:date="2017-09-29T22:53:00Z">
                <w:pPr>
                  <w:spacing w:after="0"/>
                </w:pPr>
              </w:pPrChange>
            </w:pPr>
            <w:del w:id="642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6426" w:author="arkat" w:date="2017-09-25T14:49:00Z"/>
                <w:rFonts w:cs="Calibri"/>
                <w:color w:val="000000"/>
                <w:szCs w:val="24"/>
              </w:rPr>
              <w:pPrChange w:id="6427" w:author="arkat" w:date="2017-09-29T22:53:00Z">
                <w:pPr>
                  <w:spacing w:after="0"/>
                </w:pPr>
              </w:pPrChange>
            </w:pPr>
            <w:del w:id="6428"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6429" w:author="arkat" w:date="2017-09-25T14:49:00Z"/>
                <w:rFonts w:cs="Calibri"/>
                <w:color w:val="000000"/>
                <w:szCs w:val="24"/>
              </w:rPr>
              <w:pPrChange w:id="6430" w:author="arkat" w:date="2017-09-29T22:53:00Z">
                <w:pPr>
                  <w:spacing w:after="0"/>
                </w:pPr>
              </w:pPrChange>
            </w:pPr>
            <w:del w:id="6431"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6432"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6433" w:author="arkat" w:date="2017-09-25T14:49:00Z"/>
                <w:rFonts w:cs="Calibri"/>
                <w:color w:val="000000"/>
                <w:szCs w:val="24"/>
              </w:rPr>
              <w:pPrChange w:id="6434" w:author="arkat" w:date="2017-09-29T22:53:00Z">
                <w:pPr>
                  <w:spacing w:after="0"/>
                </w:pPr>
              </w:pPrChange>
            </w:pPr>
            <w:del w:id="6435"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6436" w:author="arkat" w:date="2017-09-25T14:49:00Z"/>
                <w:rFonts w:cs="Calibri"/>
                <w:color w:val="000000"/>
                <w:szCs w:val="24"/>
              </w:rPr>
              <w:pPrChange w:id="6437" w:author="arkat" w:date="2017-09-29T22:53:00Z">
                <w:pPr>
                  <w:spacing w:after="0"/>
                </w:pPr>
              </w:pPrChange>
            </w:pPr>
            <w:del w:id="6438"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6439" w:author="arkat" w:date="2017-09-25T14:49:00Z"/>
                <w:rFonts w:cs="Calibri"/>
                <w:color w:val="000000"/>
                <w:szCs w:val="24"/>
              </w:rPr>
              <w:pPrChange w:id="6440" w:author="arkat" w:date="2017-09-29T22:53:00Z">
                <w:pPr>
                  <w:spacing w:after="0"/>
                </w:pPr>
              </w:pPrChange>
            </w:pPr>
            <w:del w:id="644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6442" w:author="arkat" w:date="2017-09-25T14:49:00Z"/>
                <w:rFonts w:cs="Calibri"/>
                <w:color w:val="000000"/>
                <w:szCs w:val="24"/>
              </w:rPr>
              <w:pPrChange w:id="6443" w:author="arkat" w:date="2017-09-29T22:53:00Z">
                <w:pPr>
                  <w:spacing w:after="0"/>
                </w:pPr>
              </w:pPrChange>
            </w:pPr>
            <w:del w:id="6444"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6445" w:author="arkat" w:date="2017-09-25T14:49:00Z"/>
                <w:rFonts w:cs="Calibri"/>
                <w:color w:val="000000"/>
                <w:szCs w:val="24"/>
              </w:rPr>
              <w:pPrChange w:id="6446" w:author="arkat" w:date="2017-09-29T22:53:00Z">
                <w:pPr>
                  <w:spacing w:after="0"/>
                </w:pPr>
              </w:pPrChange>
            </w:pPr>
            <w:del w:id="6447"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6448"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6449" w:author="arkat" w:date="2017-09-25T14:49:00Z"/>
                <w:rFonts w:cs="Calibri"/>
                <w:color w:val="000000"/>
                <w:szCs w:val="24"/>
              </w:rPr>
              <w:pPrChange w:id="6450" w:author="arkat" w:date="2017-09-29T22:53:00Z">
                <w:pPr>
                  <w:spacing w:after="0"/>
                </w:pPr>
              </w:pPrChange>
            </w:pPr>
            <w:del w:id="6451"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6452" w:author="arkat" w:date="2017-09-25T14:49:00Z"/>
                <w:rFonts w:cs="Calibri"/>
                <w:color w:val="000000"/>
                <w:szCs w:val="24"/>
              </w:rPr>
              <w:pPrChange w:id="6453" w:author="arkat" w:date="2017-09-29T22:53:00Z">
                <w:pPr>
                  <w:spacing w:after="0"/>
                </w:pPr>
              </w:pPrChange>
            </w:pPr>
            <w:del w:id="6454"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6455" w:author="arkat" w:date="2017-09-25T14:49:00Z"/>
                <w:rFonts w:cs="Calibri"/>
                <w:color w:val="000000"/>
                <w:szCs w:val="24"/>
              </w:rPr>
              <w:pPrChange w:id="6456" w:author="arkat" w:date="2017-09-29T22:53:00Z">
                <w:pPr>
                  <w:spacing w:after="0"/>
                </w:pPr>
              </w:pPrChange>
            </w:pPr>
            <w:del w:id="645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6458" w:author="arkat" w:date="2017-09-25T14:49:00Z"/>
                <w:rFonts w:cs="Calibri"/>
                <w:color w:val="000000"/>
                <w:szCs w:val="24"/>
              </w:rPr>
              <w:pPrChange w:id="6459" w:author="arkat" w:date="2017-09-29T22:53:00Z">
                <w:pPr>
                  <w:spacing w:after="0"/>
                </w:pPr>
              </w:pPrChange>
            </w:pPr>
            <w:del w:id="6460"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6461" w:author="arkat" w:date="2017-09-25T14:49:00Z"/>
                <w:rFonts w:cs="Calibri"/>
                <w:color w:val="000000"/>
                <w:szCs w:val="24"/>
              </w:rPr>
              <w:pPrChange w:id="6462" w:author="arkat" w:date="2017-09-29T22:53:00Z">
                <w:pPr>
                  <w:spacing w:after="0"/>
                </w:pPr>
              </w:pPrChange>
            </w:pPr>
            <w:del w:id="6463"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6464"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6465" w:author="arkat" w:date="2017-09-25T14:49:00Z"/>
                <w:rFonts w:cs="Calibri"/>
                <w:color w:val="000000"/>
                <w:szCs w:val="24"/>
              </w:rPr>
              <w:pPrChange w:id="6466" w:author="arkat" w:date="2017-09-29T22:53:00Z">
                <w:pPr>
                  <w:spacing w:after="0"/>
                </w:pPr>
              </w:pPrChange>
            </w:pPr>
            <w:del w:id="6467"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6468" w:author="arkat" w:date="2017-09-25T14:49:00Z"/>
                <w:rFonts w:cs="Calibri"/>
                <w:color w:val="000000"/>
                <w:szCs w:val="24"/>
              </w:rPr>
              <w:pPrChange w:id="6469" w:author="arkat" w:date="2017-09-29T22:53:00Z">
                <w:pPr>
                  <w:spacing w:after="0"/>
                </w:pPr>
              </w:pPrChange>
            </w:pPr>
            <w:del w:id="6470"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6471" w:author="arkat" w:date="2017-09-25T14:49:00Z"/>
                <w:rFonts w:cs="Calibri"/>
                <w:color w:val="000000"/>
                <w:szCs w:val="24"/>
              </w:rPr>
              <w:pPrChange w:id="6472" w:author="arkat" w:date="2017-09-29T22:53:00Z">
                <w:pPr>
                  <w:spacing w:after="0"/>
                </w:pPr>
              </w:pPrChange>
            </w:pPr>
            <w:del w:id="6473"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6474" w:author="arkat" w:date="2017-09-25T14:49:00Z"/>
                <w:rFonts w:cs="Calibri"/>
                <w:color w:val="000000"/>
                <w:szCs w:val="24"/>
              </w:rPr>
              <w:pPrChange w:id="6475" w:author="arkat" w:date="2017-09-29T22:53:00Z">
                <w:pPr>
                  <w:spacing w:after="0"/>
                </w:pPr>
              </w:pPrChange>
            </w:pPr>
            <w:del w:id="6476"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6477" w:author="arkat" w:date="2017-09-25T14:49:00Z"/>
                <w:rFonts w:cs="Calibri"/>
                <w:color w:val="000000"/>
                <w:szCs w:val="24"/>
              </w:rPr>
              <w:pPrChange w:id="6478" w:author="arkat" w:date="2017-09-29T22:53:00Z">
                <w:pPr>
                  <w:spacing w:after="0"/>
                </w:pPr>
              </w:pPrChange>
            </w:pPr>
            <w:del w:id="6479"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del>
          </w:p>
        </w:tc>
      </w:tr>
      <w:tr w:rsidR="004239BF" w:rsidRPr="00DB4F8A" w:rsidDel="0058751D" w14:paraId="5E7BA854" w14:textId="3C5806EE" w:rsidTr="008E39E4">
        <w:trPr>
          <w:del w:id="6480"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6481" w:author="arkat" w:date="2017-09-25T14:49:00Z"/>
                <w:rFonts w:cs="Calibri"/>
                <w:color w:val="000000"/>
                <w:szCs w:val="24"/>
              </w:rPr>
              <w:pPrChange w:id="6482" w:author="arkat" w:date="2017-09-29T22:53:00Z">
                <w:pPr>
                  <w:spacing w:after="0"/>
                </w:pPr>
              </w:pPrChange>
            </w:pPr>
            <w:del w:id="6483"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6484" w:author="arkat" w:date="2017-09-25T14:49:00Z"/>
                <w:rFonts w:cs="Calibri"/>
                <w:color w:val="000000"/>
                <w:szCs w:val="24"/>
              </w:rPr>
              <w:pPrChange w:id="6485" w:author="arkat" w:date="2017-09-29T22:53:00Z">
                <w:pPr>
                  <w:spacing w:after="0"/>
                </w:pPr>
              </w:pPrChange>
            </w:pPr>
            <w:del w:id="6486"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6487" w:author="arkat" w:date="2017-09-25T14:49:00Z"/>
                <w:rFonts w:cs="Calibri"/>
                <w:color w:val="000000"/>
                <w:szCs w:val="24"/>
              </w:rPr>
              <w:pPrChange w:id="6488" w:author="arkat" w:date="2017-09-29T22:53:00Z">
                <w:pPr>
                  <w:spacing w:after="0"/>
                </w:pPr>
              </w:pPrChange>
            </w:pPr>
            <w:del w:id="6489"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6490" w:author="arkat" w:date="2017-09-25T14:49:00Z"/>
                <w:rFonts w:cs="Calibri"/>
                <w:color w:val="000000"/>
                <w:szCs w:val="24"/>
              </w:rPr>
              <w:pPrChange w:id="6491" w:author="arkat" w:date="2017-09-29T22:53:00Z">
                <w:pPr>
                  <w:spacing w:after="0"/>
                </w:pPr>
              </w:pPrChange>
            </w:pPr>
            <w:del w:id="6492"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6493" w:author="arkat" w:date="2017-09-25T14:49:00Z"/>
                <w:rFonts w:cs="Calibri"/>
                <w:color w:val="000000"/>
                <w:szCs w:val="24"/>
              </w:rPr>
              <w:pPrChange w:id="6494" w:author="arkat" w:date="2017-09-29T22:53:00Z">
                <w:pPr>
                  <w:spacing w:after="0"/>
                </w:pPr>
              </w:pPrChange>
            </w:pPr>
          </w:p>
        </w:tc>
      </w:tr>
      <w:tr w:rsidR="004239BF" w:rsidRPr="00DB4F8A" w:rsidDel="0058751D" w14:paraId="407E3766" w14:textId="34732FA5" w:rsidTr="008E39E4">
        <w:trPr>
          <w:del w:id="6495"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6496" w:author="arkat" w:date="2017-09-25T14:49:00Z"/>
                <w:rFonts w:cs="Calibri"/>
                <w:color w:val="000000"/>
                <w:szCs w:val="24"/>
              </w:rPr>
              <w:pPrChange w:id="6497" w:author="arkat" w:date="2017-09-29T22:53:00Z">
                <w:pPr>
                  <w:spacing w:after="0"/>
                </w:pPr>
              </w:pPrChange>
            </w:pPr>
            <w:del w:id="6498"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6499" w:author="arkat" w:date="2017-09-25T14:49:00Z"/>
                <w:rFonts w:cs="Calibri"/>
                <w:color w:val="000000"/>
                <w:szCs w:val="24"/>
              </w:rPr>
              <w:pPrChange w:id="6500" w:author="arkat" w:date="2017-09-29T22:53:00Z">
                <w:pPr>
                  <w:spacing w:after="0"/>
                </w:pPr>
              </w:pPrChange>
            </w:pPr>
            <w:del w:id="6501"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6502" w:author="arkat" w:date="2017-09-25T14:49:00Z"/>
                <w:rFonts w:cs="Calibri"/>
                <w:color w:val="000000"/>
                <w:szCs w:val="24"/>
              </w:rPr>
              <w:pPrChange w:id="6503" w:author="arkat" w:date="2017-09-29T22:53:00Z">
                <w:pPr>
                  <w:spacing w:after="0"/>
                </w:pPr>
              </w:pPrChange>
            </w:pPr>
            <w:del w:id="6504"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6505" w:author="arkat" w:date="2017-09-25T14:49:00Z"/>
                <w:rFonts w:cs="Calibri"/>
                <w:color w:val="000000"/>
                <w:szCs w:val="24"/>
              </w:rPr>
              <w:pPrChange w:id="6506" w:author="arkat" w:date="2017-09-29T22:53:00Z">
                <w:pPr>
                  <w:spacing w:after="0"/>
                </w:pPr>
              </w:pPrChange>
            </w:pPr>
            <w:del w:id="6507"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6508" w:author="arkat" w:date="2017-09-25T14:49:00Z"/>
                <w:rFonts w:cs="Calibri"/>
                <w:color w:val="000000"/>
                <w:szCs w:val="24"/>
              </w:rPr>
              <w:pPrChange w:id="6509" w:author="arkat" w:date="2017-09-29T22:53:00Z">
                <w:pPr>
                  <w:spacing w:after="0"/>
                </w:pPr>
              </w:pPrChange>
            </w:pPr>
            <w:del w:id="6510"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6511"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6512" w:author="arkat" w:date="2017-09-25T14:49:00Z"/>
                <w:rFonts w:cs="Calibri"/>
                <w:color w:val="000000"/>
                <w:szCs w:val="24"/>
              </w:rPr>
              <w:pPrChange w:id="6513" w:author="arkat" w:date="2017-09-29T22:53:00Z">
                <w:pPr>
                  <w:spacing w:after="0"/>
                </w:pPr>
              </w:pPrChange>
            </w:pPr>
            <w:del w:id="6514"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6515" w:author="arkat" w:date="2017-09-25T14:49:00Z"/>
                <w:rFonts w:cs="Calibri"/>
                <w:color w:val="000000"/>
                <w:szCs w:val="24"/>
              </w:rPr>
              <w:pPrChange w:id="6516" w:author="arkat" w:date="2017-09-29T22:53:00Z">
                <w:pPr>
                  <w:spacing w:after="0"/>
                </w:pPr>
              </w:pPrChange>
            </w:pPr>
            <w:del w:id="6517"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6518" w:author="arkat" w:date="2017-09-25T14:49:00Z"/>
                <w:rFonts w:cs="Calibri"/>
                <w:color w:val="000000"/>
                <w:szCs w:val="24"/>
              </w:rPr>
              <w:pPrChange w:id="6519" w:author="arkat" w:date="2017-09-29T22:53:00Z">
                <w:pPr>
                  <w:spacing w:after="0"/>
                </w:pPr>
              </w:pPrChange>
            </w:pPr>
            <w:del w:id="6520"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6521" w:author="arkat" w:date="2017-09-25T14:49:00Z"/>
                <w:rFonts w:cs="Calibri"/>
                <w:color w:val="000000"/>
                <w:szCs w:val="24"/>
              </w:rPr>
              <w:pPrChange w:id="6522" w:author="arkat" w:date="2017-09-29T22:53:00Z">
                <w:pPr>
                  <w:spacing w:after="0"/>
                </w:pPr>
              </w:pPrChange>
            </w:pPr>
            <w:del w:id="6523"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6524" w:author="arkat" w:date="2017-09-25T14:49:00Z"/>
                <w:rFonts w:cs="Calibri"/>
                <w:color w:val="000000"/>
                <w:szCs w:val="24"/>
              </w:rPr>
              <w:pPrChange w:id="6525" w:author="arkat" w:date="2017-09-29T22:53:00Z">
                <w:pPr>
                  <w:spacing w:after="0"/>
                </w:pPr>
              </w:pPrChange>
            </w:pPr>
            <w:del w:id="6526"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color w:val="000000"/>
                  <w:szCs w:val="24"/>
                  <w:u w:val="none"/>
                  <w:vertAlign w:val="superscript"/>
                </w:rPr>
                <w:fldChar w:fldCharType="end"/>
              </w:r>
            </w:del>
          </w:p>
        </w:tc>
      </w:tr>
      <w:tr w:rsidR="004239BF" w:rsidRPr="00DB4F8A" w:rsidDel="0058751D" w14:paraId="2F007566" w14:textId="48668915" w:rsidTr="008E39E4">
        <w:trPr>
          <w:del w:id="6527"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6528" w:author="arkat" w:date="2017-09-25T14:49:00Z"/>
                <w:rFonts w:cs="Calibri"/>
                <w:color w:val="000000"/>
                <w:szCs w:val="24"/>
              </w:rPr>
              <w:pPrChange w:id="6529" w:author="arkat" w:date="2017-09-29T22:53:00Z">
                <w:pPr>
                  <w:spacing w:after="0"/>
                </w:pPr>
              </w:pPrChange>
            </w:pPr>
            <w:del w:id="6530"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6531" w:author="arkat" w:date="2017-09-25T14:49:00Z"/>
                <w:rFonts w:cs="Calibri"/>
                <w:color w:val="000000"/>
                <w:szCs w:val="24"/>
              </w:rPr>
              <w:pPrChange w:id="6532" w:author="arkat" w:date="2017-09-29T22:53:00Z">
                <w:pPr>
                  <w:spacing w:after="0"/>
                </w:pPr>
              </w:pPrChange>
            </w:pPr>
            <w:del w:id="6533"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6534" w:author="arkat" w:date="2017-09-25T14:49:00Z"/>
                <w:rFonts w:cs="Calibri"/>
                <w:color w:val="000000"/>
                <w:szCs w:val="24"/>
              </w:rPr>
              <w:pPrChange w:id="6535" w:author="arkat" w:date="2017-09-29T22:53:00Z">
                <w:pPr>
                  <w:spacing w:after="0"/>
                </w:pPr>
              </w:pPrChange>
            </w:pPr>
            <w:del w:id="6536"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6537" w:author="arkat" w:date="2017-09-25T14:49:00Z"/>
                <w:rFonts w:cs="Calibri"/>
                <w:color w:val="000000"/>
                <w:szCs w:val="24"/>
              </w:rPr>
              <w:pPrChange w:id="6538"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6539" w:author="arkat" w:date="2017-09-25T14:49:00Z"/>
                <w:rFonts w:cs="Calibri"/>
                <w:color w:val="000000"/>
                <w:szCs w:val="24"/>
              </w:rPr>
              <w:pPrChange w:id="6540" w:author="arkat" w:date="2017-09-29T22:53:00Z">
                <w:pPr>
                  <w:spacing w:after="0"/>
                </w:pPr>
              </w:pPrChange>
            </w:pPr>
            <w:del w:id="6541"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6542"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6543" w:author="arkat" w:date="2017-09-25T14:49:00Z"/>
                <w:rFonts w:cs="Calibri"/>
                <w:color w:val="000000"/>
                <w:szCs w:val="24"/>
              </w:rPr>
              <w:pPrChange w:id="6544" w:author="arkat" w:date="2017-09-29T22:53:00Z">
                <w:pPr>
                  <w:spacing w:after="0"/>
                </w:pPr>
              </w:pPrChange>
            </w:pPr>
            <w:del w:id="6545"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6546" w:author="arkat" w:date="2017-09-25T14:49:00Z"/>
                <w:rFonts w:cs="Calibri"/>
                <w:color w:val="000000"/>
                <w:szCs w:val="24"/>
              </w:rPr>
              <w:pPrChange w:id="6547" w:author="arkat" w:date="2017-09-29T22:53:00Z">
                <w:pPr>
                  <w:spacing w:after="0"/>
                </w:pPr>
              </w:pPrChange>
            </w:pPr>
            <w:del w:id="6548"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6549" w:author="arkat" w:date="2017-09-25T14:49:00Z"/>
                <w:rFonts w:cs="Calibri"/>
                <w:color w:val="000000"/>
                <w:szCs w:val="24"/>
              </w:rPr>
              <w:pPrChange w:id="6550" w:author="arkat" w:date="2017-09-29T22:53:00Z">
                <w:pPr>
                  <w:spacing w:after="0"/>
                </w:pPr>
              </w:pPrChange>
            </w:pPr>
            <w:del w:id="6551"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6552" w:author="arkat" w:date="2017-09-25T14:49:00Z"/>
                <w:rFonts w:cs="Calibri"/>
                <w:color w:val="000000"/>
                <w:szCs w:val="24"/>
              </w:rPr>
              <w:pPrChange w:id="6553" w:author="arkat" w:date="2017-09-29T22:53:00Z">
                <w:pPr>
                  <w:spacing w:after="0"/>
                </w:pPr>
              </w:pPrChange>
            </w:pPr>
            <w:del w:id="6554"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6555" w:author="arkat" w:date="2017-09-25T14:49:00Z"/>
                <w:rFonts w:cs="Calibri"/>
                <w:color w:val="000000"/>
                <w:szCs w:val="24"/>
              </w:rPr>
              <w:pPrChange w:id="6556" w:author="arkat" w:date="2017-09-29T22:53:00Z">
                <w:pPr>
                  <w:spacing w:after="0"/>
                </w:pPr>
              </w:pPrChange>
            </w:pPr>
            <w:del w:id="6557" w:author="arkat" w:date="2017-09-25T14:49:00Z">
              <w:r w:rsidRPr="00DB4F8A" w:rsidDel="0058751D">
                <w:rPr>
                  <w:rFonts w:cs="Calibri"/>
                  <w:color w:val="000000"/>
                  <w:szCs w:val="24"/>
                </w:rPr>
                <w:delText>Proprietary</w:delText>
              </w:r>
            </w:del>
          </w:p>
        </w:tc>
      </w:tr>
    </w:tbl>
    <w:p w14:paraId="61E1BCB9" w14:textId="0CD84C66" w:rsidR="002A5B60" w:rsidRPr="00492557" w:rsidDel="0058751D" w:rsidRDefault="002A5B60">
      <w:pPr>
        <w:pStyle w:val="Heading1"/>
        <w:rPr>
          <w:del w:id="6558" w:author="arkat" w:date="2017-09-25T14:49:00Z"/>
          <w:lang w:val="en-US"/>
        </w:rPr>
        <w:pPrChange w:id="6559" w:author="arkat" w:date="2017-09-29T22:53:00Z">
          <w:pPr>
            <w:pStyle w:val="BodyText"/>
            <w:spacing w:after="0"/>
          </w:pPr>
        </w:pPrChange>
      </w:pPr>
    </w:p>
    <w:p w14:paraId="2C11F992" w14:textId="591438DA" w:rsidR="00712420" w:rsidDel="0058751D" w:rsidRDefault="00712420">
      <w:pPr>
        <w:pStyle w:val="Heading1"/>
        <w:rPr>
          <w:del w:id="6560" w:author="arkat" w:date="2017-09-25T14:49:00Z"/>
          <w:lang w:val="en-US"/>
        </w:rPr>
        <w:pPrChange w:id="6561" w:author="arkat" w:date="2017-09-29T22:53:00Z">
          <w:pPr>
            <w:pStyle w:val="Heading2"/>
            <w:spacing w:before="0" w:after="0"/>
          </w:pPr>
        </w:pPrChange>
      </w:pPr>
      <w:bookmarkStart w:id="6562" w:name="_Toc475624298"/>
      <w:del w:id="6563"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6564" w:author="arkat" w:date="2017-09-25T14:49:00Z"/>
          <w:lang w:val="en-US"/>
        </w:rPr>
        <w:pPrChange w:id="6565" w:author="arkat" w:date="2017-09-29T22:53:00Z">
          <w:pPr>
            <w:pStyle w:val="BodyText"/>
            <w:spacing w:after="0"/>
            <w:ind w:firstLine="450"/>
          </w:pPr>
        </w:pPrChange>
      </w:pPr>
      <w:del w:id="6566"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6567" w:author="arkat" w:date="2017-09-25T14:49:00Z"/>
          <w:lang w:val="en-US"/>
        </w:rPr>
        <w:pPrChange w:id="6568" w:author="arkat" w:date="2017-09-29T22:53:00Z">
          <w:pPr>
            <w:pStyle w:val="BodyText"/>
            <w:numPr>
              <w:numId w:val="24"/>
            </w:numPr>
            <w:spacing w:after="0"/>
            <w:ind w:left="450" w:hanging="360"/>
          </w:pPr>
        </w:pPrChange>
      </w:pPr>
      <w:del w:id="6569" w:author="arkat" w:date="2017-09-25T14:49:00Z">
        <w:r w:rsidDel="0058751D">
          <w:rPr>
            <w:lang w:val="en-US"/>
          </w:rPr>
          <w:delText>Sumber model</w:delText>
        </w:r>
      </w:del>
    </w:p>
    <w:p w14:paraId="1F32DE9E" w14:textId="0CA8B041" w:rsidR="00C45405" w:rsidRPr="00C45405" w:rsidDel="0058751D" w:rsidRDefault="00B02684">
      <w:pPr>
        <w:pStyle w:val="Heading1"/>
        <w:rPr>
          <w:del w:id="6570" w:author="arkat" w:date="2017-09-25T14:49:00Z"/>
          <w:lang w:val="en-US"/>
        </w:rPr>
        <w:pPrChange w:id="6571" w:author="arkat" w:date="2017-09-29T22:53:00Z">
          <w:pPr>
            <w:pStyle w:val="BodyText"/>
            <w:numPr>
              <w:numId w:val="24"/>
            </w:numPr>
            <w:spacing w:after="0"/>
            <w:ind w:left="450" w:hanging="360"/>
          </w:pPr>
        </w:pPrChange>
      </w:pPr>
      <w:del w:id="6572" w:author="arkat" w:date="2017-09-25T14:49:00Z">
        <w:r w:rsidDel="0058751D">
          <w:rPr>
            <w:lang w:val="en-US"/>
          </w:rPr>
          <w:delText>Target model</w:delText>
        </w:r>
      </w:del>
    </w:p>
    <w:p w14:paraId="7D930C1E" w14:textId="05AFB866" w:rsidR="00C45405" w:rsidRPr="00C45405" w:rsidDel="0058751D" w:rsidRDefault="00B02684">
      <w:pPr>
        <w:pStyle w:val="Heading1"/>
        <w:rPr>
          <w:del w:id="6573" w:author="arkat" w:date="2017-09-25T14:49:00Z"/>
          <w:lang w:val="en-US"/>
        </w:rPr>
        <w:pPrChange w:id="6574" w:author="arkat" w:date="2017-09-29T22:53:00Z">
          <w:pPr>
            <w:pStyle w:val="BodyText"/>
            <w:numPr>
              <w:numId w:val="24"/>
            </w:numPr>
            <w:spacing w:after="0"/>
            <w:ind w:left="450" w:hanging="360"/>
          </w:pPr>
        </w:pPrChange>
      </w:pPr>
      <w:del w:id="6575"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6576" w:author="arkat" w:date="2017-09-25T14:49:00Z"/>
          <w:lang w:val="en-US"/>
        </w:rPr>
        <w:pPrChange w:id="6577" w:author="arkat" w:date="2017-09-29T22:53:00Z">
          <w:pPr>
            <w:pStyle w:val="BodyText"/>
            <w:numPr>
              <w:numId w:val="24"/>
            </w:numPr>
            <w:spacing w:after="0"/>
            <w:ind w:left="450" w:hanging="360"/>
          </w:pPr>
        </w:pPrChange>
      </w:pPr>
      <w:del w:id="6578"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6579" w:author="arkat" w:date="2017-09-25T14:49:00Z"/>
          <w:lang w:val="en-US"/>
        </w:rPr>
        <w:pPrChange w:id="6580" w:author="arkat" w:date="2017-09-29T22:53:00Z">
          <w:pPr>
            <w:pStyle w:val="BodyText"/>
            <w:spacing w:after="0"/>
            <w:ind w:firstLine="450"/>
          </w:pPr>
        </w:pPrChange>
      </w:pPr>
      <w:del w:id="6581"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6582" w:author="arkat" w:date="2017-09-25T14:49:00Z"/>
          <w:lang w:val="en-US"/>
        </w:rPr>
        <w:pPrChange w:id="6583" w:author="arkat" w:date="2017-09-29T22:53:00Z">
          <w:pPr>
            <w:pStyle w:val="BodyText"/>
            <w:spacing w:after="0"/>
          </w:pPr>
        </w:pPrChange>
      </w:pPr>
    </w:p>
    <w:p w14:paraId="1ED13EEF" w14:textId="177A7EFD" w:rsidR="005F4D44" w:rsidRPr="005F4D44" w:rsidDel="0058751D" w:rsidRDefault="005F4D44">
      <w:pPr>
        <w:pStyle w:val="Heading1"/>
        <w:rPr>
          <w:del w:id="6584" w:author="arkat" w:date="2017-09-25T14:49:00Z"/>
          <w:lang w:val="en-US"/>
        </w:rPr>
        <w:pPrChange w:id="6585"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6586" w:author="arkat" w:date="2017-09-25T14:49:00Z"/>
          <w:lang w:val="en-US"/>
        </w:rPr>
        <w:pPrChange w:id="6587" w:author="arkat" w:date="2017-09-29T22:53:00Z">
          <w:pPr>
            <w:pStyle w:val="BodyText"/>
            <w:spacing w:after="0"/>
          </w:pPr>
        </w:pPrChange>
      </w:pPr>
    </w:p>
    <w:p w14:paraId="2298CD05" w14:textId="1F83BB77" w:rsidR="005F4D44" w:rsidRPr="00712420" w:rsidDel="009D6EBC" w:rsidRDefault="005F4D44">
      <w:pPr>
        <w:pStyle w:val="Heading1"/>
        <w:rPr>
          <w:del w:id="6588" w:author="arkat" w:date="2017-09-26T11:32:00Z"/>
          <w:lang w:val="en-US"/>
        </w:rPr>
        <w:pPrChange w:id="6589" w:author="arkat" w:date="2017-09-29T22:53:00Z">
          <w:pPr>
            <w:pStyle w:val="BodyText"/>
            <w:spacing w:after="0"/>
          </w:pPr>
        </w:pPrChange>
      </w:pPr>
    </w:p>
    <w:bookmarkEnd w:id="6562"/>
    <w:p w14:paraId="5AFE0338" w14:textId="1BBB95FB" w:rsidR="007A6FA3" w:rsidRPr="00B02684" w:rsidDel="009D6EBC" w:rsidRDefault="007A6FA3">
      <w:pPr>
        <w:pStyle w:val="Heading1"/>
        <w:rPr>
          <w:del w:id="6590" w:author="arkat" w:date="2017-09-26T11:32:00Z"/>
          <w:lang w:val="en-US"/>
        </w:rPr>
        <w:pPrChange w:id="6591" w:author="arkat" w:date="2017-09-29T22:53:00Z">
          <w:pPr>
            <w:pStyle w:val="BodyText"/>
            <w:spacing w:after="0"/>
          </w:pPr>
        </w:pPrChange>
      </w:pPr>
    </w:p>
    <w:p w14:paraId="5DCE6358" w14:textId="0675782F" w:rsidR="00B02684" w:rsidRPr="00B02684" w:rsidDel="009D6EBC" w:rsidRDefault="00B02684">
      <w:pPr>
        <w:pStyle w:val="Heading1"/>
        <w:rPr>
          <w:del w:id="6592" w:author="arkat" w:date="2017-09-26T11:32:00Z"/>
          <w:lang w:val="en-US"/>
        </w:rPr>
        <w:pPrChange w:id="6593" w:author="arkat" w:date="2017-09-29T22:53:00Z">
          <w:pPr>
            <w:pStyle w:val="BodyText"/>
            <w:spacing w:after="0"/>
          </w:pPr>
        </w:pPrChange>
      </w:pPr>
    </w:p>
    <w:p w14:paraId="51C6054D" w14:textId="639046D0" w:rsidR="005E0633" w:rsidRPr="00220025" w:rsidDel="009D6EBC" w:rsidRDefault="005E0633">
      <w:pPr>
        <w:pStyle w:val="Heading1"/>
        <w:rPr>
          <w:del w:id="6594" w:author="arkat" w:date="2017-09-26T11:32:00Z"/>
          <w:lang w:val="en-US"/>
          <w:rPrChange w:id="6595" w:author="arkat" w:date="2017-09-29T08:30:00Z">
            <w:rPr>
              <w:del w:id="6596" w:author="arkat" w:date="2017-09-26T11:32:00Z"/>
            </w:rPr>
          </w:rPrChange>
        </w:rPr>
        <w:pPrChange w:id="6597" w:author="arkat" w:date="2017-09-29T22:53:00Z">
          <w:pPr>
            <w:pStyle w:val="Caption"/>
            <w:spacing w:after="0"/>
          </w:pPr>
        </w:pPrChange>
      </w:pPr>
    </w:p>
    <w:p w14:paraId="34C64F1D" w14:textId="68A59F78" w:rsidR="00E42AA9" w:rsidDel="00F87DB4" w:rsidRDefault="00E43E43">
      <w:pPr>
        <w:pStyle w:val="Heading1"/>
        <w:rPr>
          <w:del w:id="6598" w:author="arkat" w:date="2017-09-29T09:47:00Z"/>
          <w:lang w:val="en-US"/>
        </w:rPr>
        <w:pPrChange w:id="6599" w:author="arkat" w:date="2017-09-29T22:53:00Z">
          <w:pPr>
            <w:pStyle w:val="Heading1"/>
            <w:spacing w:after="0"/>
          </w:pPr>
        </w:pPrChange>
      </w:pPr>
      <w:bookmarkStart w:id="6600" w:name="_Toc475624305"/>
      <w:del w:id="6601" w:author="arkat" w:date="2017-09-26T11:32:00Z">
        <w:r w:rsidDel="009D6EBC">
          <w:rPr>
            <w:lang w:val="en-US"/>
          </w:rPr>
          <w:delText>M</w:delText>
        </w:r>
      </w:del>
      <w:del w:id="6602" w:author="arkat" w:date="2017-09-29T09:47:00Z">
        <w:r w:rsidDel="00F87DB4">
          <w:rPr>
            <w:lang w:val="en-US"/>
          </w:rPr>
          <w:delText>ETODOLOGI</w:delText>
        </w:r>
        <w:bookmarkEnd w:id="6600"/>
      </w:del>
    </w:p>
    <w:p w14:paraId="588EE8B4" w14:textId="5571716F" w:rsidR="00B74985" w:rsidRPr="00F87DB4" w:rsidDel="00912EBB" w:rsidRDefault="00B74985">
      <w:pPr>
        <w:pStyle w:val="Heading1"/>
        <w:rPr>
          <w:del w:id="6603" w:author="arkat" w:date="2017-09-29T22:59:00Z"/>
          <w:lang w:val="en-US"/>
          <w:rPrChange w:id="6604" w:author="arkat" w:date="2017-09-29T09:47:00Z">
            <w:rPr>
              <w:del w:id="6605" w:author="arkat" w:date="2017-09-29T22:59:00Z"/>
            </w:rPr>
          </w:rPrChange>
        </w:rPr>
        <w:pPrChange w:id="6606" w:author="arkat" w:date="2017-09-29T22:53:00Z">
          <w:pPr>
            <w:pStyle w:val="BodyTextFirstIndent"/>
            <w:spacing w:after="0"/>
          </w:pPr>
        </w:pPrChange>
      </w:pPr>
    </w:p>
    <w:p w14:paraId="7D8226D7" w14:textId="77777777" w:rsidR="00B74985" w:rsidRDefault="00B74985">
      <w:pPr>
        <w:pStyle w:val="BodyTextFirstIndent"/>
        <w:spacing w:after="0"/>
      </w:pPr>
    </w:p>
    <w:p w14:paraId="3D06A238" w14:textId="77777777" w:rsidR="001079D7" w:rsidRDefault="001079D7">
      <w:pPr>
        <w:spacing w:after="0"/>
        <w:jc w:val="left"/>
        <w:rPr>
          <w:ins w:id="6607" w:author="arkat" w:date="2017-09-29T22:52:00Z"/>
          <w:lang w:val="en-US"/>
        </w:rPr>
      </w:pPr>
      <w:ins w:id="6608" w:author="arkat" w:date="2017-09-29T22:52:00Z">
        <w:r>
          <w:rPr>
            <w:lang w:val="en-US"/>
          </w:rPr>
          <w:br w:type="page"/>
        </w:r>
      </w:ins>
    </w:p>
    <w:p w14:paraId="7C199D2A" w14:textId="530A9562" w:rsidR="00912EBB" w:rsidRDefault="00912EBB">
      <w:pPr>
        <w:pStyle w:val="Heading1"/>
        <w:numPr>
          <w:ilvl w:val="0"/>
          <w:numId w:val="135"/>
        </w:numPr>
        <w:rPr>
          <w:ins w:id="6609" w:author="arkat" w:date="2017-09-29T22:59:00Z"/>
          <w:lang w:val="en-US"/>
        </w:rPr>
        <w:pPrChange w:id="6610" w:author="arkat" w:date="2017-10-03T08:15:00Z">
          <w:pPr>
            <w:pStyle w:val="BodyTextFirstIndent"/>
          </w:pPr>
        </w:pPrChange>
      </w:pPr>
      <w:bookmarkStart w:id="6611" w:name="_Toc494923131"/>
      <w:ins w:id="6612" w:author="arkat" w:date="2017-09-29T22:59:00Z">
        <w:r>
          <w:rPr>
            <w:lang w:val="en-US"/>
          </w:rPr>
          <w:lastRenderedPageBreak/>
          <w:t>METODOLOGI</w:t>
        </w:r>
        <w:bookmarkEnd w:id="6611"/>
      </w:ins>
    </w:p>
    <w:p w14:paraId="31D896E7" w14:textId="49039552"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6613" w:author="arkat" w:date="2017-10-06T08:01:00Z">
        <w:r w:rsidDel="008D650E">
          <w:rPr>
            <w:lang w:val="en-US"/>
          </w:rPr>
          <w:delText>akan</w:delText>
        </w:r>
      </w:del>
      <w:ins w:id="6614" w:author="arkat" w:date="2017-10-06T08:01:00Z">
        <w:r w:rsidR="008D650E">
          <w:rPr>
            <w:lang w:val="en-US"/>
          </w:rPr>
          <w:t>akan</w:t>
        </w:r>
      </w:ins>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6615" w:author="arkat" w:date="2017-10-02T10:42:00Z">
        <w:r w:rsidR="00A15877">
          <w:rPr>
            <w:lang w:val="en-US"/>
          </w:rPr>
          <w:t>-ArisExpress</w:t>
        </w:r>
      </w:ins>
      <w:r w:rsidR="002A2859">
        <w:rPr>
          <w:lang w:val="en-US"/>
        </w:rPr>
        <w:t xml:space="preserve"> ke BPMN</w:t>
      </w:r>
      <w:ins w:id="6616" w:author="arkat" w:date="2017-10-02T10:42:00Z">
        <w:r w:rsidR="00A15877">
          <w:rPr>
            <w:lang w:val="en-US"/>
          </w:rPr>
          <w:t xml:space="preserve"> 2.0</w:t>
        </w:r>
      </w:ins>
      <w:r w:rsidR="002A2859">
        <w:rPr>
          <w:lang w:val="en-US"/>
        </w:rPr>
        <w:t xml:space="preserve">. </w:t>
      </w:r>
    </w:p>
    <w:p w14:paraId="40B5847E" w14:textId="0538D0BC" w:rsidR="00161C34" w:rsidRDefault="00E4119C" w:rsidP="009F2FD2">
      <w:pPr>
        <w:pStyle w:val="BodyTextFirstIndent"/>
        <w:rPr>
          <w:ins w:id="6617" w:author="arkat" w:date="2017-10-04T21:24:00Z"/>
          <w:lang w:val="en-US"/>
        </w:rPr>
      </w:pPr>
      <w:r>
        <w:rPr>
          <w:lang w:val="en-US"/>
        </w:rPr>
        <w:t>T</w:t>
      </w:r>
      <w:del w:id="6618" w:author="arkat" w:date="2017-09-26T15:21:00Z">
        <w:r w:rsidDel="00006620">
          <w:rPr>
            <w:lang w:val="en-US"/>
          </w:rPr>
          <w:delText>h</w:delText>
        </w:r>
      </w:del>
      <w:r>
        <w:rPr>
          <w:lang w:val="en-US"/>
        </w:rPr>
        <w:t xml:space="preserve">esis ini mengadopsi </w:t>
      </w:r>
      <w:r w:rsidRPr="00D4237D">
        <w:rPr>
          <w:i/>
          <w:lang w:val="en-US"/>
          <w:rPrChange w:id="6619"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6620" w:author="arkat" w:date="2017-10-04T22:26:00Z">
        <w:r w:rsidR="00E865CF" w:rsidDel="00F30C76">
          <w:rPr>
            <w:lang w:val="en-US"/>
          </w:rPr>
          <w:delText xml:space="preserve">Gambar 3.1 menggambarkan </w:delText>
        </w:r>
        <w:r w:rsidR="00E865CF" w:rsidRPr="00A15877" w:rsidDel="00F30C76">
          <w:rPr>
            <w:i/>
            <w:lang w:val="en-US"/>
            <w:rPrChange w:id="6621" w:author="arkat" w:date="2017-10-02T10:42:00Z">
              <w:rPr>
                <w:lang w:val="en-US"/>
              </w:rPr>
            </w:rPrChange>
          </w:rPr>
          <w:delText>framework</w:delText>
        </w:r>
      </w:del>
      <w:del w:id="6622" w:author="arkat" w:date="2017-09-26T06:24:00Z">
        <w:r w:rsidR="00E865CF" w:rsidDel="00D4237D">
          <w:rPr>
            <w:lang w:val="en-US"/>
          </w:rPr>
          <w:delText xml:space="preserve"> yang digunakan pada penelitian ini</w:delText>
        </w:r>
      </w:del>
      <w:del w:id="6623" w:author="arkat" w:date="2017-10-04T22:26:00Z">
        <w:r w:rsidR="00E865CF" w:rsidDel="00F30C76">
          <w:rPr>
            <w:lang w:val="en-US"/>
          </w:rPr>
          <w:delText>.</w:delText>
        </w:r>
      </w:del>
      <w:ins w:id="6624"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6625" w:author="arkat" w:date="2017-09-26T06:22:00Z">
        <w:r w:rsidR="00137CCA">
          <w:rPr>
            <w:lang w:val="en-US"/>
          </w:rPr>
          <w:t>yakni:</w:t>
        </w:r>
      </w:ins>
      <w:ins w:id="6626" w:author="arkat" w:date="2017-09-26T06:20:00Z">
        <w:r w:rsidR="00137CCA">
          <w:rPr>
            <w:lang w:val="en-US"/>
          </w:rPr>
          <w:t xml:space="preserve"> </w:t>
        </w:r>
        <w:r w:rsidR="00137CCA" w:rsidRPr="00137CCA">
          <w:rPr>
            <w:lang w:val="en-US"/>
          </w:rPr>
          <w:t>konsep</w:t>
        </w:r>
      </w:ins>
      <w:ins w:id="6627" w:author="arkat" w:date="2017-09-26T06:22:00Z">
        <w:r w:rsidR="00137CCA">
          <w:rPr>
            <w:lang w:val="en-US"/>
          </w:rPr>
          <w:t>tualisasi</w:t>
        </w:r>
      </w:ins>
      <w:ins w:id="6628" w:author="arkat" w:date="2017-09-26T06:20:00Z">
        <w:r w:rsidR="00137CCA" w:rsidRPr="00137CCA">
          <w:rPr>
            <w:lang w:val="en-US"/>
          </w:rPr>
          <w:t xml:space="preserve"> dan</w:t>
        </w:r>
      </w:ins>
      <w:ins w:id="6629" w:author="arkat" w:date="2017-10-04T21:18:00Z">
        <w:r w:rsidR="00EC12F3">
          <w:rPr>
            <w:lang w:val="en-US"/>
          </w:rPr>
          <w:t xml:space="preserve"> formalisasi atau</w:t>
        </w:r>
      </w:ins>
      <w:ins w:id="6630" w:author="arkat" w:date="2017-09-26T06:20:00Z">
        <w:r w:rsidR="00137CCA" w:rsidRPr="00137CCA">
          <w:rPr>
            <w:lang w:val="en-US"/>
          </w:rPr>
          <w:t xml:space="preserve"> konseptual</w:t>
        </w:r>
      </w:ins>
      <w:ins w:id="6631" w:author="arkat" w:date="2017-09-26T06:22:00Z">
        <w:r w:rsidR="00137CCA">
          <w:rPr>
            <w:lang w:val="en-US"/>
          </w:rPr>
          <w:t>isasi</w:t>
        </w:r>
      </w:ins>
      <w:ins w:id="6632" w:author="arkat" w:date="2017-09-26T06:20:00Z">
        <w:r w:rsidR="00137CCA">
          <w:rPr>
            <w:lang w:val="en-US"/>
          </w:rPr>
          <w:t xml:space="preserve"> dan penge</w:t>
        </w:r>
        <w:r w:rsidR="00137CCA" w:rsidRPr="00137CCA">
          <w:rPr>
            <w:lang w:val="en-US"/>
          </w:rPr>
          <w:t>mbangan</w:t>
        </w:r>
      </w:ins>
      <w:ins w:id="6633" w:author="arkat" w:date="2017-09-26T06:30:00Z">
        <w:r w:rsidR="00D4237D">
          <w:rPr>
            <w:lang w:val="en-US"/>
          </w:rPr>
          <w:t xml:space="preserve"> </w:t>
        </w:r>
        <w:r w:rsidR="00D4237D">
          <w:rPr>
            <w:lang w:val="en-US"/>
          </w:rPr>
          <w:fldChar w:fldCharType="begin" w:fldLock="1"/>
        </w:r>
      </w:ins>
      <w:r w:rsidR="001529D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2001)</w:t>
      </w:r>
      <w:ins w:id="6634" w:author="arkat" w:date="2017-09-26T06:30:00Z">
        <w:r w:rsidR="00D4237D">
          <w:rPr>
            <w:lang w:val="en-US"/>
          </w:rPr>
          <w:fldChar w:fldCharType="end"/>
        </w:r>
      </w:ins>
      <w:ins w:id="6635" w:author="arkat" w:date="2017-09-26T06:20:00Z">
        <w:r w:rsidR="00137CCA" w:rsidRPr="00137CCA">
          <w:rPr>
            <w:lang w:val="en-US"/>
          </w:rPr>
          <w:t>.</w:t>
        </w:r>
      </w:ins>
      <w:ins w:id="6636"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6637" w:author="arkat" w:date="2017-10-04T21:20:00Z">
        <w:r w:rsidR="00EC12F3">
          <w:rPr>
            <w:i/>
            <w:lang w:val="en-US"/>
          </w:rPr>
          <w:t xml:space="preserve">framework </w:t>
        </w:r>
        <w:r w:rsidR="00EC12F3">
          <w:rPr>
            <w:lang w:val="en-US"/>
          </w:rPr>
          <w:t>SERM, yakni: konseptualisasi, formalisasi dan pengembangan.  Sehingga tahapan penelitian pada penelitian ini sebagaimana pada gambar 3</w:t>
        </w:r>
      </w:ins>
      <w:ins w:id="6638" w:author="arkat" w:date="2017-10-04T21:23:00Z">
        <w:r w:rsidR="00EC12F3">
          <w:rPr>
            <w:lang w:val="en-US"/>
          </w:rPr>
          <w:t>.1.</w:t>
        </w:r>
      </w:ins>
    </w:p>
    <w:p w14:paraId="2052A43A" w14:textId="191B5575" w:rsidR="00EC12F3" w:rsidRDefault="002E7949">
      <w:pPr>
        <w:pStyle w:val="BodyTextFirstIndent"/>
        <w:rPr>
          <w:ins w:id="6639" w:author="arkat" w:date="2017-10-04T21:24:00Z"/>
          <w:lang w:val="en-US"/>
        </w:rPr>
      </w:pPr>
      <w:r>
        <w:rPr>
          <w:noProof/>
          <w:lang w:val="en-US"/>
        </w:rPr>
        <mc:AlternateContent>
          <mc:Choice Requires="wpg">
            <w:drawing>
              <wp:anchor distT="0" distB="0" distL="114300" distR="114300" simplePos="0" relativeHeight="251791872" behindDoc="0" locked="0" layoutInCell="1" allowOverlap="1" wp14:anchorId="48AA2A04" wp14:editId="5672F9D0">
                <wp:simplePos x="0" y="0"/>
                <wp:positionH relativeFrom="column">
                  <wp:posOffset>-323557</wp:posOffset>
                </wp:positionH>
                <wp:positionV relativeFrom="paragraph">
                  <wp:posOffset>228063</wp:posOffset>
                </wp:positionV>
                <wp:extent cx="5530362" cy="2919046"/>
                <wp:effectExtent l="0" t="0" r="13335" b="15240"/>
                <wp:wrapNone/>
                <wp:docPr id="296" name="Group 296"/>
                <wp:cNvGraphicFramePr/>
                <a:graphic xmlns:a="http://schemas.openxmlformats.org/drawingml/2006/main">
                  <a:graphicData uri="http://schemas.microsoft.com/office/word/2010/wordprocessingGroup">
                    <wpg:wgp>
                      <wpg:cNvGrpSpPr/>
                      <wpg:grpSpPr>
                        <a:xfrm>
                          <a:off x="0" y="0"/>
                          <a:ext cx="5530362" cy="2919046"/>
                          <a:chOff x="0" y="0"/>
                          <a:chExt cx="5530362" cy="2919046"/>
                        </a:xfrm>
                      </wpg:grpSpPr>
                      <wpg:grpSp>
                        <wpg:cNvPr id="295" name="Group 295"/>
                        <wpg:cNvGrpSpPr/>
                        <wpg:grpSpPr>
                          <a:xfrm>
                            <a:off x="2031023" y="0"/>
                            <a:ext cx="1415561" cy="2162145"/>
                            <a:chOff x="0" y="0"/>
                            <a:chExt cx="1415561" cy="2162145"/>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A42612" w:rsidRPr="00EC12F3" w:rsidRDefault="00A42612">
                                <w:pPr>
                                  <w:pStyle w:val="ListParagraph"/>
                                  <w:numPr>
                                    <w:ilvl w:val="0"/>
                                    <w:numId w:val="145"/>
                                  </w:numPr>
                                  <w:ind w:left="360"/>
                                  <w:jc w:val="left"/>
                                  <w:rPr>
                                    <w:lang w:val="en-US"/>
                                    <w:rPrChange w:id="6640" w:author="arkat" w:date="2017-10-04T21:24:00Z">
                                      <w:rPr/>
                                    </w:rPrChange>
                                  </w:rPr>
                                  <w:pPrChange w:id="6641" w:author="arkat" w:date="2017-10-04T21:32:00Z">
                                    <w:pPr/>
                                  </w:pPrChange>
                                </w:pPr>
                                <w:ins w:id="6642"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0" y="870438"/>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A42612" w:rsidRPr="00EC12F3" w:rsidRDefault="00A42612">
                                <w:pPr>
                                  <w:pStyle w:val="ListParagraph"/>
                                  <w:numPr>
                                    <w:ilvl w:val="0"/>
                                    <w:numId w:val="145"/>
                                  </w:numPr>
                                  <w:ind w:left="360"/>
                                  <w:jc w:val="left"/>
                                  <w:rPr>
                                    <w:lang w:val="en-US"/>
                                    <w:rPrChange w:id="6643" w:author="arkat" w:date="2017-10-04T21:24:00Z">
                                      <w:rPr/>
                                    </w:rPrChange>
                                  </w:rPr>
                                  <w:pPrChange w:id="6644" w:author="arkat" w:date="2017-10-04T21:32:00Z">
                                    <w:pPr/>
                                  </w:pPrChange>
                                </w:pPr>
                                <w:ins w:id="6645"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3385" y="439615"/>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a:off x="703385" y="1292469"/>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32084"/>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A42612" w:rsidRPr="00EC12F3" w:rsidRDefault="00A42612">
                                <w:pPr>
                                  <w:pStyle w:val="ListParagraph"/>
                                  <w:numPr>
                                    <w:ilvl w:val="0"/>
                                    <w:numId w:val="145"/>
                                  </w:numPr>
                                  <w:ind w:left="360"/>
                                  <w:jc w:val="left"/>
                                  <w:rPr>
                                    <w:lang w:val="en-US"/>
                                    <w:rPrChange w:id="6646" w:author="arkat" w:date="2017-10-04T21:24:00Z">
                                      <w:rPr/>
                                    </w:rPrChange>
                                  </w:rPr>
                                  <w:pPrChange w:id="6647" w:author="arkat" w:date="2017-10-04T21:33:00Z">
                                    <w:pPr/>
                                  </w:pPrChange>
                                </w:pPr>
                                <w:ins w:id="6648"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 name="Group 223"/>
                        <wpg:cNvGrpSpPr/>
                        <wpg:grpSpPr>
                          <a:xfrm>
                            <a:off x="3763108" y="448407"/>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A42612" w:rsidRPr="00EC12F3" w:rsidRDefault="00A42612">
                                <w:pPr>
                                  <w:pStyle w:val="ListParagraph"/>
                                  <w:numPr>
                                    <w:ilvl w:val="1"/>
                                    <w:numId w:val="146"/>
                                  </w:numPr>
                                  <w:jc w:val="left"/>
                                  <w:rPr>
                                    <w:lang w:val="en-US"/>
                                    <w:rPrChange w:id="6649" w:author="arkat" w:date="2017-10-04T21:26:00Z">
                                      <w:rPr/>
                                    </w:rPrChange>
                                  </w:rPr>
                                  <w:pPrChange w:id="6650" w:author="arkat" w:date="2017-10-04T21:33:00Z">
                                    <w:pPr/>
                                  </w:pPrChange>
                                </w:pPr>
                                <w:ins w:id="6651" w:author="arkat" w:date="2017-10-04T21:33:00Z">
                                  <w:r>
                                    <w:rPr>
                                      <w:lang w:val="en-US"/>
                                    </w:rPr>
                                    <w:t xml:space="preserve">Perumusan </w:t>
                                  </w:r>
                                </w:ins>
                                <w:ins w:id="6652"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A42612" w:rsidRPr="00EC12F3" w:rsidRDefault="00A42612">
                                <w:pPr>
                                  <w:pStyle w:val="ListParagraph"/>
                                  <w:numPr>
                                    <w:ilvl w:val="1"/>
                                    <w:numId w:val="146"/>
                                  </w:numPr>
                                  <w:rPr>
                                    <w:lang w:val="en-US"/>
                                    <w:rPrChange w:id="6653" w:author="arkat" w:date="2017-10-04T21:26:00Z">
                                      <w:rPr/>
                                    </w:rPrChange>
                                  </w:rPr>
                                  <w:pPrChange w:id="6654" w:author="arkat" w:date="2017-10-04T21:26:00Z">
                                    <w:pPr/>
                                  </w:pPrChange>
                                </w:pPr>
                                <w:ins w:id="6655"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g:cNvPr id="291" name="Group 291"/>
                        <wpg:cNvGrpSpPr/>
                        <wpg:grpSpPr>
                          <a:xfrm>
                            <a:off x="0" y="984738"/>
                            <a:ext cx="1714500" cy="1934308"/>
                            <a:chOff x="0" y="0"/>
                            <a:chExt cx="2285707" cy="1670539"/>
                          </a:xfrm>
                        </wpg:grpSpPr>
                        <wps:wsp>
                          <wps:cNvPr id="128" name="Rectangle 128"/>
                          <wps:cNvSpPr/>
                          <wps:spPr>
                            <a:xfrm>
                              <a:off x="105507" y="61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4A11FF66" w:rsidR="00A42612" w:rsidRPr="0031163B" w:rsidRDefault="00A42612">
                                <w:pPr>
                                  <w:pStyle w:val="ListParagraph"/>
                                  <w:numPr>
                                    <w:ilvl w:val="1"/>
                                    <w:numId w:val="147"/>
                                  </w:numPr>
                                  <w:jc w:val="left"/>
                                  <w:rPr>
                                    <w:lang w:val="en-US"/>
                                    <w:rPrChange w:id="6656" w:author="arkat" w:date="2017-10-04T21:27:00Z">
                                      <w:rPr/>
                                    </w:rPrChange>
                                  </w:rPr>
                                  <w:pPrChange w:id="6657" w:author="arkat" w:date="2017-10-04T21:47:00Z">
                                    <w:pPr/>
                                  </w:pPrChange>
                                </w:pPr>
                                <w:ins w:id="6658" w:author="arkat" w:date="2017-10-04T21:27:00Z">
                                  <w:r>
                                    <w:rPr>
                                      <w:lang w:val="en-US"/>
                                    </w:rPr>
                                    <w:t>Analisis dan Perancangan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14300" y="6330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4A5F75B5" w:rsidR="00A42612" w:rsidRPr="0031163B" w:rsidRDefault="00A42612">
                                <w:pPr>
                                  <w:pStyle w:val="ListParagraph"/>
                                  <w:numPr>
                                    <w:ilvl w:val="1"/>
                                    <w:numId w:val="148"/>
                                  </w:numPr>
                                  <w:rPr>
                                    <w:lang w:val="en-US"/>
                                    <w:rPrChange w:id="6659" w:author="arkat" w:date="2017-10-04T21:28:00Z">
                                      <w:rPr/>
                                    </w:rPrChange>
                                  </w:rPr>
                                  <w:pPrChange w:id="6660" w:author="arkat" w:date="2017-10-04T21:28:00Z">
                                    <w:pPr/>
                                  </w:pPrChange>
                                </w:pPr>
                                <w:ins w:id="6661" w:author="arkat" w:date="2017-10-04T21:28:00Z">
                                  <w:r w:rsidRPr="009F2FD2">
                                    <w:rPr>
                                      <w:lang w:val="en-US"/>
                                    </w:rPr>
                                    <w:t>Implementasi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14300" y="1204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7B53B37A" w:rsidR="00A42612" w:rsidRPr="0031163B" w:rsidRDefault="00A42612" w:rsidP="009F2FD2">
                                <w:pPr>
                                  <w:rPr>
                                    <w:lang w:val="en-US"/>
                                    <w:rPrChange w:id="6662" w:author="arkat" w:date="2017-10-04T21:28:00Z">
                                      <w:rPr/>
                                    </w:rPrChange>
                                  </w:rPr>
                                </w:pPr>
                                <w:ins w:id="6663" w:author="arkat" w:date="2017-10-04T21:28:00Z">
                                  <w:r>
                                    <w:rPr>
                                      <w:lang w:val="en-US"/>
                                    </w:rPr>
                                    <w:t>3.2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125415" y="448408"/>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1134207" y="1028700"/>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90" name="Rectangle 290"/>
                          <wps:cNvSpPr/>
                          <wps:spPr>
                            <a:xfrm>
                              <a:off x="0" y="0"/>
                              <a:ext cx="2285707" cy="1670539"/>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3" name="Straight Arrow Connector 293"/>
                        <wps:cNvCnPr/>
                        <wps:spPr>
                          <a:xfrm>
                            <a:off x="3446585" y="1081454"/>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s:wsp>
                        <wps:cNvPr id="294" name="Straight Arrow Connector 294"/>
                        <wps:cNvCnPr/>
                        <wps:spPr>
                          <a:xfrm flipH="1">
                            <a:off x="1740877" y="194310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8AA2A04" id="Group 296" o:spid="_x0000_s1026" style="position:absolute;left:0;text-align:left;margin-left:-25.5pt;margin-top:17.95pt;width:435.45pt;height:229.85pt;z-index:251791872" coordsize="55303,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">
                <v:group id="Group 295" o:spid="_x0000_s1027" style="position:absolute;left:20310;width:14155;height:21621" coordsize="14155,21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122" o:spid="_x0000_s1028"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A42612" w:rsidRPr="00EC12F3" w:rsidRDefault="00A42612">
                          <w:pPr>
                            <w:pStyle w:val="ListParagraph"/>
                            <w:numPr>
                              <w:ilvl w:val="0"/>
                              <w:numId w:val="145"/>
                            </w:numPr>
                            <w:ind w:left="360"/>
                            <w:jc w:val="left"/>
                            <w:rPr>
                              <w:lang w:val="en-US"/>
                              <w:rPrChange w:id="6664" w:author="arkat" w:date="2017-10-04T21:24:00Z">
                                <w:rPr/>
                              </w:rPrChange>
                            </w:rPr>
                            <w:pPrChange w:id="6665" w:author="arkat" w:date="2017-10-04T21:32:00Z">
                              <w:pPr/>
                            </w:pPrChange>
                          </w:pPr>
                          <w:ins w:id="6666" w:author="arkat" w:date="2017-10-04T21:24:00Z">
                            <w:r>
                              <w:rPr>
                                <w:lang w:val="en-US"/>
                              </w:rPr>
                              <w:t>Studi Literatur</w:t>
                            </w:r>
                          </w:ins>
                        </w:p>
                      </w:txbxContent>
                    </v:textbox>
                  </v:rect>
                  <v:rect id="Rectangle 123" o:spid="_x0000_s1029" style="position:absolute;top:8704;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A42612" w:rsidRPr="00EC12F3" w:rsidRDefault="00A42612">
                          <w:pPr>
                            <w:pStyle w:val="ListParagraph"/>
                            <w:numPr>
                              <w:ilvl w:val="0"/>
                              <w:numId w:val="145"/>
                            </w:numPr>
                            <w:ind w:left="360"/>
                            <w:jc w:val="left"/>
                            <w:rPr>
                              <w:lang w:val="en-US"/>
                              <w:rPrChange w:id="6667" w:author="arkat" w:date="2017-10-04T21:24:00Z">
                                <w:rPr/>
                              </w:rPrChange>
                            </w:rPr>
                            <w:pPrChange w:id="6668" w:author="arkat" w:date="2017-10-04T21:32:00Z">
                              <w:pPr/>
                            </w:pPrChange>
                          </w:pPr>
                          <w:ins w:id="6669" w:author="arkat" w:date="2017-10-04T21:25:00Z">
                            <w:r>
                              <w:rPr>
                                <w:lang w:val="en-US"/>
                              </w:rPr>
                              <w:t>Konseptualisasi Solusi</w:t>
                            </w:r>
                          </w:ins>
                        </w:p>
                      </w:txbxContent>
                    </v:textbox>
                  </v:rect>
                  <v:shapetype id="_x0000_t32" coordsize="21600,21600" o:spt="32" o:oned="t" path="m,l21600,21600e" filled="f">
                    <v:path arrowok="t" fillok="f" o:connecttype="none"/>
                    <o:lock v:ext="edit" shapetype="t"/>
                  </v:shapetype>
                  <v:shape id="Straight Arrow Connector 133" o:spid="_x0000_s1030" type="#_x0000_t32" style="position:absolute;left:7033;top:439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shape id="Straight Arrow Connector 182" o:spid="_x0000_s1031" type="#_x0000_t32" style="position:absolute;left:7033;top:12924;width:0;height:4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2" style="position:absolute;top:17320;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A42612" w:rsidRPr="00EC12F3" w:rsidRDefault="00A42612">
                          <w:pPr>
                            <w:pStyle w:val="ListParagraph"/>
                            <w:numPr>
                              <w:ilvl w:val="0"/>
                              <w:numId w:val="145"/>
                            </w:numPr>
                            <w:ind w:left="360"/>
                            <w:jc w:val="left"/>
                            <w:rPr>
                              <w:lang w:val="en-US"/>
                              <w:rPrChange w:id="6670" w:author="arkat" w:date="2017-10-04T21:24:00Z">
                                <w:rPr/>
                              </w:rPrChange>
                            </w:rPr>
                            <w:pPrChange w:id="6671" w:author="arkat" w:date="2017-10-04T21:33:00Z">
                              <w:pPr/>
                            </w:pPrChange>
                          </w:pPr>
                          <w:ins w:id="6672" w:author="arkat" w:date="2017-10-04T21:24:00Z">
                            <w:r>
                              <w:rPr>
                                <w:lang w:val="en-US"/>
                              </w:rPr>
                              <w:t>Pengembangan</w:t>
                            </w:r>
                          </w:ins>
                        </w:p>
                      </w:txbxContent>
                    </v:textbox>
                  </v:rect>
                </v:group>
                <v:group id="Group 223" o:spid="_x0000_s1033" style="position:absolute;left:37631;top:4484;width:17672;height:12744" coordsize="22860,12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125" o:spid="_x0000_s1034"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A42612" w:rsidRPr="00EC12F3" w:rsidRDefault="00A42612">
                          <w:pPr>
                            <w:pStyle w:val="ListParagraph"/>
                            <w:numPr>
                              <w:ilvl w:val="1"/>
                              <w:numId w:val="146"/>
                            </w:numPr>
                            <w:jc w:val="left"/>
                            <w:rPr>
                              <w:lang w:val="en-US"/>
                              <w:rPrChange w:id="6673" w:author="arkat" w:date="2017-10-04T21:26:00Z">
                                <w:rPr/>
                              </w:rPrChange>
                            </w:rPr>
                            <w:pPrChange w:id="6674" w:author="arkat" w:date="2017-10-04T21:33:00Z">
                              <w:pPr/>
                            </w:pPrChange>
                          </w:pPr>
                          <w:ins w:id="6675" w:author="arkat" w:date="2017-10-04T21:33:00Z">
                            <w:r>
                              <w:rPr>
                                <w:lang w:val="en-US"/>
                              </w:rPr>
                              <w:t xml:space="preserve">Perumusan </w:t>
                            </w:r>
                          </w:ins>
                          <w:ins w:id="6676" w:author="arkat" w:date="2017-10-04T21:25:00Z">
                            <w:r w:rsidRPr="009F2FD2">
                              <w:rPr>
                                <w:lang w:val="en-US"/>
                              </w:rPr>
                              <w:t>Aturan Tran</w:t>
                            </w:r>
                            <w:r>
                              <w:rPr>
                                <w:lang w:val="en-US"/>
                              </w:rPr>
                              <w:t>sformasi</w:t>
                            </w:r>
                          </w:ins>
                        </w:p>
                      </w:txbxContent>
                    </v:textbox>
                  </v:rect>
                  <v:rect id="Rectangle 210" o:spid="_x0000_s1035"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36"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A42612" w:rsidRPr="00EC12F3" w:rsidRDefault="00A42612">
                          <w:pPr>
                            <w:pStyle w:val="ListParagraph"/>
                            <w:numPr>
                              <w:ilvl w:val="1"/>
                              <w:numId w:val="146"/>
                            </w:numPr>
                            <w:rPr>
                              <w:lang w:val="en-US"/>
                              <w:rPrChange w:id="6677" w:author="arkat" w:date="2017-10-04T21:26:00Z">
                                <w:rPr/>
                              </w:rPrChange>
                            </w:rPr>
                            <w:pPrChange w:id="6678" w:author="arkat" w:date="2017-10-04T21:26:00Z">
                              <w:pPr/>
                            </w:pPrChange>
                          </w:pPr>
                          <w:ins w:id="6679" w:author="arkat" w:date="2017-10-04T21:25:00Z">
                            <w:r>
                              <w:rPr>
                                <w:lang w:val="en-US"/>
                              </w:rPr>
                              <w:t>Formalisasi</w:t>
                            </w:r>
                          </w:ins>
                        </w:p>
                      </w:txbxContent>
                    </v:textbox>
                  </v:rect>
                  <v:shape id="Straight Arrow Connector 222" o:spid="_x0000_s1037"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v:group id="Group 291" o:spid="_x0000_s1038" style="position:absolute;top:9847;width:17145;height:19343" coordsize="22857,16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128" o:spid="_x0000_s1039" style="position:absolute;left:1055;top:61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4A11FF66" w:rsidR="00A42612" w:rsidRPr="0031163B" w:rsidRDefault="00A42612">
                          <w:pPr>
                            <w:pStyle w:val="ListParagraph"/>
                            <w:numPr>
                              <w:ilvl w:val="1"/>
                              <w:numId w:val="147"/>
                            </w:numPr>
                            <w:jc w:val="left"/>
                            <w:rPr>
                              <w:lang w:val="en-US"/>
                              <w:rPrChange w:id="6680" w:author="arkat" w:date="2017-10-04T21:27:00Z">
                                <w:rPr/>
                              </w:rPrChange>
                            </w:rPr>
                            <w:pPrChange w:id="6681" w:author="arkat" w:date="2017-10-04T21:47:00Z">
                              <w:pPr/>
                            </w:pPrChange>
                          </w:pPr>
                          <w:ins w:id="6682" w:author="arkat" w:date="2017-10-04T21:27:00Z">
                            <w:r>
                              <w:rPr>
                                <w:lang w:val="en-US"/>
                              </w:rPr>
                              <w:t>Analisis dan Perancangan</w:t>
                            </w:r>
                          </w:ins>
                        </w:p>
                      </w:txbxContent>
                    </v:textbox>
                  </v:rect>
                  <v:rect id="Rectangle 129" o:spid="_x0000_s1040" style="position:absolute;left:1143;top:6330;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4A5F75B5" w:rsidR="00A42612" w:rsidRPr="0031163B" w:rsidRDefault="00A42612">
                          <w:pPr>
                            <w:pStyle w:val="ListParagraph"/>
                            <w:numPr>
                              <w:ilvl w:val="1"/>
                              <w:numId w:val="148"/>
                            </w:numPr>
                            <w:rPr>
                              <w:lang w:val="en-US"/>
                              <w:rPrChange w:id="6683" w:author="arkat" w:date="2017-10-04T21:28:00Z">
                                <w:rPr/>
                              </w:rPrChange>
                            </w:rPr>
                            <w:pPrChange w:id="6684" w:author="arkat" w:date="2017-10-04T21:28:00Z">
                              <w:pPr/>
                            </w:pPrChange>
                          </w:pPr>
                          <w:ins w:id="6685" w:author="arkat" w:date="2017-10-04T21:28:00Z">
                            <w:r w:rsidRPr="009F2FD2">
                              <w:rPr>
                                <w:lang w:val="en-US"/>
                              </w:rPr>
                              <w:t>Implementasi</w:t>
                            </w:r>
                          </w:ins>
                        </w:p>
                      </w:txbxContent>
                    </v:textbox>
                  </v:rect>
                  <v:rect id="Rectangle 130" o:spid="_x0000_s1041" style="position:absolute;left:1143;top:1204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7B53B37A" w:rsidR="00A42612" w:rsidRPr="0031163B" w:rsidRDefault="00A42612" w:rsidP="009F2FD2">
                          <w:pPr>
                            <w:rPr>
                              <w:lang w:val="en-US"/>
                              <w:rPrChange w:id="6686" w:author="arkat" w:date="2017-10-04T21:28:00Z">
                                <w:rPr/>
                              </w:rPrChange>
                            </w:rPr>
                          </w:pPr>
                          <w:ins w:id="6687" w:author="arkat" w:date="2017-10-04T21:28:00Z">
                            <w:r>
                              <w:rPr>
                                <w:lang w:val="en-US"/>
                              </w:rPr>
                              <w:t>3.2 Pengujian</w:t>
                            </w:r>
                          </w:ins>
                        </w:p>
                      </w:txbxContent>
                    </v:textbox>
                  </v:rect>
                  <v:shape id="Straight Arrow Connector 288" o:spid="_x0000_s1042" type="#_x0000_t32" style="position:absolute;left:11254;top:4484;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3" type="#_x0000_t32" style="position:absolute;left:11342;top:10287;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290" o:spid="_x0000_s1044" style="position:absolute;width:22857;height:16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group>
                <v:shape id="Straight Arrow Connector 293" o:spid="_x0000_s1045" type="#_x0000_t32" style="position:absolute;left:34465;top:10814;width:28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aNxMYAAADcAAAADwAAAGRycy9kb3ducmV2LnhtbESPS2vDMBCE74X+B7GF3hq5cZqHGyWU&#10;FtNAcnEe98Xa2KbWyliq7eTXV4FCjsPMfMMs14OpRUetqywreB1FIIhzqysuFBwP6cschPPIGmvL&#10;pOBCDtarx4clJtr2nFG394UIEHYJKii9bxIpXV6SQTeyDXHwzrY16INsC6lb7APc1HIcRVNpsOKw&#10;UGJDnyXlP/tfo+BbY3w6T95MnmVp8TXb7iazq1Pq+Wn4eAfhafD38H97oxWMFzHczo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2jcTGAAAA3AAAAA8AAAAAAAAA&#10;AAAAAAAAoQIAAGRycy9kb3ducmV2LnhtbFBLBQYAAAAABAAEAPkAAACUAwAAAAA=&#10;" strokecolor="black [3213]" strokeweight="1pt">
                  <v:stroke endarrow="block"/>
                </v:shape>
                <v:shape id="Straight Arrow Connector 294" o:spid="_x0000_s1046" type="#_x0000_t32" style="position:absolute;left:17408;top:19431;width:29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XlDMQAAADcAAAADwAAAGRycy9kb3ducmV2LnhtbESPQWvCQBSE7wX/w/IEb3VjKqLRVUQI&#10;VKHFqgePj+wzG8y+DdlV4793C4Ueh5n5hlmsOluLO7W+cqxgNExAEBdOV1wqOB3z9ykIH5A11o5J&#10;wZM8rJa9twVm2j34h+6HUIoIYZ+hAhNCk0npC0MW/dA1xNG7uNZiiLItpW7xEeG2lmmSTKTFiuOC&#10;wYY2horr4WYVhG9z3p+LyWW33eicvz72aZ6slRr0u/UcRKAu/If/2p9aQTobw++ZeAT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deUMxAAAANwAAAAPAAAAAAAAAAAA&#10;AAAAAKECAABkcnMvZG93bnJldi54bWxQSwUGAAAAAAQABAD5AAAAkgMAAAAA&#10;" strokecolor="black [3213]" strokeweight="1pt">
                  <v:stroke endarrow="block"/>
                </v:shape>
              </v:group>
            </w:pict>
          </mc:Fallback>
        </mc:AlternateContent>
      </w:r>
    </w:p>
    <w:p w14:paraId="1D731865" w14:textId="35D6290F" w:rsidR="00EC12F3" w:rsidRDefault="00EC12F3">
      <w:pPr>
        <w:pStyle w:val="BodyTextFirstIndent"/>
        <w:rPr>
          <w:ins w:id="6688" w:author="arkat" w:date="2017-10-04T21:24:00Z"/>
          <w:lang w:val="en-US"/>
        </w:rPr>
      </w:pPr>
    </w:p>
    <w:p w14:paraId="637B8D91" w14:textId="301978CC" w:rsidR="00EC12F3" w:rsidRDefault="00EC12F3">
      <w:pPr>
        <w:pStyle w:val="BodyTextFirstIndent"/>
        <w:rPr>
          <w:ins w:id="6689" w:author="arkat" w:date="2017-10-04T21:25:00Z"/>
          <w:lang w:val="en-US"/>
        </w:rPr>
      </w:pPr>
    </w:p>
    <w:p w14:paraId="3ED48243" w14:textId="51B4A1C7" w:rsidR="00EC12F3" w:rsidRDefault="00EC12F3">
      <w:pPr>
        <w:pStyle w:val="BodyTextFirstIndent"/>
        <w:rPr>
          <w:ins w:id="6690" w:author="arkat" w:date="2017-10-04T21:25:00Z"/>
          <w:lang w:val="en-US"/>
        </w:rPr>
      </w:pPr>
    </w:p>
    <w:p w14:paraId="79961782" w14:textId="635624CD" w:rsidR="00EC12F3" w:rsidRDefault="00EC12F3">
      <w:pPr>
        <w:pStyle w:val="BodyTextFirstIndent"/>
        <w:rPr>
          <w:ins w:id="6691" w:author="arkat" w:date="2017-10-04T21:25:00Z"/>
          <w:lang w:val="en-US"/>
        </w:rPr>
      </w:pPr>
    </w:p>
    <w:p w14:paraId="0E10C7E5" w14:textId="3B5C83A4" w:rsidR="00EC12F3" w:rsidRDefault="00EC12F3">
      <w:pPr>
        <w:pStyle w:val="BodyTextFirstIndent"/>
        <w:rPr>
          <w:ins w:id="6692" w:author="arkat" w:date="2017-10-04T21:25:00Z"/>
          <w:lang w:val="en-US"/>
        </w:rPr>
      </w:pPr>
    </w:p>
    <w:p w14:paraId="34D164CC" w14:textId="41F35818" w:rsidR="00EC12F3" w:rsidRDefault="006C76CF">
      <w:pPr>
        <w:pStyle w:val="BodyTextFirstIndent"/>
        <w:rPr>
          <w:ins w:id="6693" w:author="arkat" w:date="2017-10-04T21:25:00Z"/>
          <w:lang w:val="en-US"/>
        </w:rPr>
      </w:pPr>
      <w:del w:id="6694" w:author="arkat" w:date="2017-10-04T21:39:00Z">
        <w:r w:rsidDel="006C76CF">
          <w:rPr>
            <w:noProof/>
            <w:lang w:val="en-US"/>
          </w:rPr>
          <mc:AlternateContent>
            <mc:Choice Requires="wps">
              <w:drawing>
                <wp:anchor distT="0" distB="0" distL="114300" distR="114300" simplePos="0" relativeHeight="251778560" behindDoc="0" locked="0" layoutInCell="1" allowOverlap="1" wp14:anchorId="220DA571" wp14:editId="16559446">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DD915" id="Straight Arrow Connector 212" o:spid="_x0000_s1026" type="#_x0000_t32" style="position:absolute;margin-left:196.85pt;margin-top:16pt;width:3.6pt;height:44.85pt;flip:x;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6F4FC086" w:rsidR="00EC12F3" w:rsidRDefault="00EC12F3">
      <w:pPr>
        <w:pStyle w:val="BodyTextFirstIndent"/>
        <w:rPr>
          <w:ins w:id="6695" w:author="arkat" w:date="2017-10-04T21:25:00Z"/>
          <w:lang w:val="en-US"/>
        </w:rPr>
      </w:pPr>
    </w:p>
    <w:p w14:paraId="2514A699" w14:textId="6DA2F932" w:rsidR="00EC12F3" w:rsidRDefault="00EC12F3">
      <w:pPr>
        <w:pStyle w:val="BodyTextFirstIndent"/>
        <w:rPr>
          <w:ins w:id="6696" w:author="arkat" w:date="2017-10-04T21:25:00Z"/>
          <w:lang w:val="en-US"/>
        </w:rPr>
      </w:pPr>
    </w:p>
    <w:p w14:paraId="2447FE32" w14:textId="7704F846" w:rsidR="00EC12F3" w:rsidRDefault="00EC12F3">
      <w:pPr>
        <w:pStyle w:val="BodyTextFirstIndent"/>
        <w:rPr>
          <w:ins w:id="6697" w:author="arkat" w:date="2017-10-02T15:04:00Z"/>
          <w:lang w:val="en-US"/>
        </w:rPr>
      </w:pPr>
    </w:p>
    <w:p w14:paraId="08AC5FBF" w14:textId="77777777" w:rsidR="002E7949" w:rsidRDefault="002E7949">
      <w:pPr>
        <w:pStyle w:val="BodyTextFirstIndent"/>
        <w:ind w:firstLine="0"/>
        <w:rPr>
          <w:ins w:id="6698" w:author="arkat" w:date="2017-10-04T21:53:00Z"/>
          <w:lang w:val="en-US"/>
        </w:rPr>
      </w:pPr>
    </w:p>
    <w:p w14:paraId="57E1CAB2" w14:textId="77777777" w:rsidR="002E7949" w:rsidRDefault="002E7949">
      <w:pPr>
        <w:pStyle w:val="BodyTextFirstIndent"/>
        <w:ind w:firstLine="0"/>
        <w:rPr>
          <w:ins w:id="6699" w:author="arkat" w:date="2017-10-04T21:53:00Z"/>
          <w:lang w:val="en-US"/>
        </w:rPr>
      </w:pPr>
    </w:p>
    <w:p w14:paraId="70C5DD26" w14:textId="0D48A3B4" w:rsidR="0041256A" w:rsidDel="00EC12F3" w:rsidRDefault="00161C34" w:rsidP="009F2FD2">
      <w:pPr>
        <w:pStyle w:val="BodyTextFirstIndent"/>
        <w:rPr>
          <w:del w:id="6700" w:author="arkat" w:date="2017-10-04T21:23:00Z"/>
          <w:lang w:val="en-US"/>
        </w:rPr>
      </w:pPr>
      <w:del w:id="6701" w:author="arkat" w:date="2017-10-04T21:18:00Z">
        <w:r w:rsidDel="00EC12F3">
          <w:rPr>
            <w:noProof/>
            <w:lang w:val="en-US"/>
          </w:rPr>
          <mc:AlternateContent>
            <mc:Choice Requires="wpg">
              <w:drawing>
                <wp:anchor distT="0" distB="0" distL="114300" distR="114300" simplePos="0" relativeHeight="251744768" behindDoc="0" locked="0" layoutInCell="1" allowOverlap="1" wp14:anchorId="202EAA2D" wp14:editId="36BCEBBC">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A42612" w:rsidRPr="0041256A" w:rsidRDefault="00A42612">
                                <w:pPr>
                                  <w:jc w:val="center"/>
                                  <w:rPr>
                                    <w:lang w:val="en-US"/>
                                    <w:rPrChange w:id="6702" w:author="arkat" w:date="2017-10-02T15:02:00Z">
                                      <w:rPr/>
                                    </w:rPrChange>
                                  </w:rPr>
                                  <w:pPrChange w:id="6703" w:author="arkat" w:date="2017-10-02T15:02:00Z">
                                    <w:pPr/>
                                  </w:pPrChange>
                                </w:pPr>
                                <w:ins w:id="6704"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A42612" w:rsidRPr="0041256A" w:rsidRDefault="00A42612">
                                <w:pPr>
                                  <w:jc w:val="center"/>
                                  <w:rPr>
                                    <w:lang w:val="en-US"/>
                                    <w:rPrChange w:id="6705" w:author="arkat" w:date="2017-10-02T15:02:00Z">
                                      <w:rPr/>
                                    </w:rPrChange>
                                  </w:rPr>
                                  <w:pPrChange w:id="6706" w:author="arkat" w:date="2017-10-02T15:02:00Z">
                                    <w:pPr/>
                                  </w:pPrChange>
                                </w:pPr>
                                <w:ins w:id="6707"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A42612" w:rsidRPr="0041256A" w:rsidRDefault="00A42612">
                                <w:pPr>
                                  <w:jc w:val="center"/>
                                  <w:rPr>
                                    <w:lang w:val="en-US"/>
                                    <w:rPrChange w:id="6708" w:author="arkat" w:date="2017-10-02T15:02:00Z">
                                      <w:rPr/>
                                    </w:rPrChange>
                                  </w:rPr>
                                  <w:pPrChange w:id="6709" w:author="arkat" w:date="2017-10-02T15:03:00Z">
                                    <w:pPr/>
                                  </w:pPrChange>
                                </w:pPr>
                                <w:ins w:id="6710"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47" style="position:absolute;left:0;text-align:left;margin-left:22.3pt;margin-top:1pt;width:348.25pt;height:171.7pt;z-index:251744768"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">
                  <v:rect id="Rectangle 213" o:spid="_x0000_s1048"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A42612" w:rsidRPr="0041256A" w:rsidRDefault="00A42612">
                          <w:pPr>
                            <w:jc w:val="center"/>
                            <w:rPr>
                              <w:lang w:val="en-US"/>
                              <w:rPrChange w:id="6711" w:author="arkat" w:date="2017-10-02T15:02:00Z">
                                <w:rPr/>
                              </w:rPrChange>
                            </w:rPr>
                            <w:pPrChange w:id="6712" w:author="arkat" w:date="2017-10-02T15:02:00Z">
                              <w:pPr/>
                            </w:pPrChange>
                          </w:pPr>
                          <w:ins w:id="6713" w:author="arkat" w:date="2017-10-02T15:03:00Z">
                            <w:r>
                              <w:rPr>
                                <w:lang w:val="en-US"/>
                              </w:rPr>
                              <w:t>Formalisasi</w:t>
                            </w:r>
                          </w:ins>
                        </w:p>
                      </w:txbxContent>
                    </v:textbox>
                  </v:rect>
                  <v:rect id="Rectangle 214" o:spid="_x0000_s1049"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A42612" w:rsidRPr="0041256A" w:rsidRDefault="00A42612">
                          <w:pPr>
                            <w:jc w:val="center"/>
                            <w:rPr>
                              <w:lang w:val="en-US"/>
                              <w:rPrChange w:id="6714" w:author="arkat" w:date="2017-10-02T15:02:00Z">
                                <w:rPr/>
                              </w:rPrChange>
                            </w:rPr>
                            <w:pPrChange w:id="6715" w:author="arkat" w:date="2017-10-02T15:02:00Z">
                              <w:pPr/>
                            </w:pPrChange>
                          </w:pPr>
                          <w:ins w:id="6716" w:author="arkat" w:date="2017-10-02T15:03:00Z">
                            <w:r>
                              <w:rPr>
                                <w:lang w:val="en-US"/>
                              </w:rPr>
                              <w:t>Pengembangan</w:t>
                            </w:r>
                          </w:ins>
                        </w:p>
                      </w:txbxContent>
                    </v:textbox>
                  </v:rect>
                  <v:rect id="Rectangle 211" o:spid="_x0000_s1050"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A42612" w:rsidRPr="0041256A" w:rsidRDefault="00A42612">
                          <w:pPr>
                            <w:jc w:val="center"/>
                            <w:rPr>
                              <w:lang w:val="en-US"/>
                              <w:rPrChange w:id="6717" w:author="arkat" w:date="2017-10-02T15:02:00Z">
                                <w:rPr/>
                              </w:rPrChange>
                            </w:rPr>
                            <w:pPrChange w:id="6718" w:author="arkat" w:date="2017-10-02T15:03:00Z">
                              <w:pPr/>
                            </w:pPrChange>
                          </w:pPr>
                          <w:ins w:id="6719" w:author="arkat" w:date="2017-10-02T15:02:00Z">
                            <w:r>
                              <w:rPr>
                                <w:lang w:val="en-US"/>
                              </w:rPr>
                              <w:t>Konseptualisasi</w:t>
                            </w:r>
                          </w:ins>
                        </w:p>
                      </w:txbxContent>
                    </v:textbox>
                  </v:rect>
                  <v:shape id="Straight Arrow Connector 215" o:spid="_x0000_s1051"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52"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53"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6720" w:author="arkat" w:date="2017-10-02T14:25:00Z">
        <w:r w:rsidDel="001611BC">
          <w:rPr>
            <w:noProof/>
            <w:lang w:val="en-US"/>
          </w:rPr>
          <w:drawing>
            <wp:inline distT="0" distB="0" distL="0" distR="0" wp14:anchorId="1C051ABA" wp14:editId="54E43917">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6721" w:author="arkat" w:date="2017-10-02T08:59:00Z"/>
          <w:b/>
          <w:rPrChange w:id="6722" w:author="arkat" w:date="2017-10-02T10:42:00Z">
            <w:rPr>
              <w:ins w:id="6723" w:author="arkat" w:date="2017-10-02T08:59:00Z"/>
            </w:rPr>
          </w:rPrChange>
        </w:rPr>
      </w:pPr>
      <w:bookmarkStart w:id="6724" w:name="_Toc494920117"/>
      <w:ins w:id="6725" w:author="arkat" w:date="2017-10-04T21:53:00Z">
        <w:r>
          <w:rPr>
            <w:b/>
          </w:rPr>
          <w:t>Diagram Alur Penelitian</w:t>
        </w:r>
      </w:ins>
      <w:bookmarkEnd w:id="6724"/>
      <w:del w:id="6726" w:author="arkat" w:date="2017-10-04T21:53:00Z">
        <w:r w:rsidR="00E4119C" w:rsidRPr="00A15877" w:rsidDel="002E7949">
          <w:rPr>
            <w:b/>
            <w:rPrChange w:id="6727" w:author="arkat" w:date="2017-10-02T10:42:00Z">
              <w:rPr/>
            </w:rPrChange>
          </w:rPr>
          <w:delText>Framework SERM</w:delText>
        </w:r>
      </w:del>
      <w:del w:id="6728" w:author="arkat" w:date="2017-10-02T08:59:00Z">
        <w:r w:rsidR="00E4119C" w:rsidRPr="00A15877" w:rsidDel="00B31F86">
          <w:rPr>
            <w:b/>
            <w:rPrChange w:id="6729" w:author="arkat" w:date="2017-10-02T10:42:00Z">
              <w:rPr/>
            </w:rPrChange>
          </w:rPr>
          <w:delText>, diadop</w:delText>
        </w:r>
      </w:del>
    </w:p>
    <w:p w14:paraId="22339A33" w14:textId="63D645FE" w:rsidR="00E4119C" w:rsidDel="002E7949" w:rsidRDefault="00E4119C">
      <w:pPr>
        <w:jc w:val="center"/>
        <w:rPr>
          <w:del w:id="6730" w:author="arkat" w:date="2017-10-04T21:53:00Z"/>
        </w:rPr>
        <w:pPrChange w:id="6731" w:author="arkat" w:date="2017-10-02T09:00:00Z">
          <w:pPr>
            <w:pStyle w:val="GambarBab3"/>
            <w:jc w:val="center"/>
          </w:pPr>
        </w:pPrChange>
      </w:pPr>
      <w:del w:id="6732" w:author="arkat" w:date="2017-09-29T09:52:00Z">
        <w:r w:rsidDel="00814597">
          <w:delText>si dari</w:delText>
        </w:r>
      </w:del>
      <w:bookmarkStart w:id="6733" w:name="_Toc494920069"/>
      <w:bookmarkStart w:id="6734" w:name="_Toc494923132"/>
      <w:bookmarkEnd w:id="6733"/>
      <w:bookmarkEnd w:id="6734"/>
    </w:p>
    <w:p w14:paraId="0BF3C42B" w14:textId="1AAFF6C1" w:rsidR="00CB129A" w:rsidRDefault="002E7949">
      <w:pPr>
        <w:pStyle w:val="Heading2"/>
        <w:numPr>
          <w:ilvl w:val="1"/>
          <w:numId w:val="135"/>
        </w:numPr>
        <w:rPr>
          <w:ins w:id="6735" w:author="arkat" w:date="2017-10-04T21:53:00Z"/>
          <w:lang w:val="en-US"/>
        </w:rPr>
        <w:pPrChange w:id="6736" w:author="arkat" w:date="2017-10-03T08:15:00Z">
          <w:pPr>
            <w:pStyle w:val="Heading2"/>
          </w:pPr>
        </w:pPrChange>
      </w:pPr>
      <w:bookmarkStart w:id="6737" w:name="_Toc494923133"/>
      <w:ins w:id="6738" w:author="arkat" w:date="2017-10-04T09:44:00Z">
        <w:r>
          <w:rPr>
            <w:lang w:val="en-US"/>
          </w:rPr>
          <w:t>Studi</w:t>
        </w:r>
        <w:r w:rsidR="00CB129A">
          <w:rPr>
            <w:lang w:val="en-US"/>
          </w:rPr>
          <w:t xml:space="preserve"> Literatur</w:t>
        </w:r>
      </w:ins>
      <w:bookmarkEnd w:id="6737"/>
    </w:p>
    <w:p w14:paraId="7CB891F1" w14:textId="547D0CD0" w:rsidR="002E7949" w:rsidRDefault="002E7949">
      <w:pPr>
        <w:pStyle w:val="BodyTextFirstIndent"/>
        <w:ind w:firstLine="720"/>
        <w:rPr>
          <w:ins w:id="6739" w:author="arkat" w:date="2017-10-04T21:56:00Z"/>
          <w:lang w:val="en-US"/>
        </w:rPr>
        <w:pPrChange w:id="6740" w:author="arkat" w:date="2017-10-04T21:54:00Z">
          <w:pPr>
            <w:pStyle w:val="BodyTextFirstIndent"/>
            <w:numPr>
              <w:numId w:val="135"/>
            </w:numPr>
            <w:ind w:firstLine="0"/>
          </w:pPr>
        </w:pPrChange>
      </w:pPr>
      <w:ins w:id="6741"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6742" w:author="arkat" w:date="2017-10-04T21:55:00Z">
        <w:r>
          <w:rPr>
            <w:lang w:val="en-US"/>
          </w:rPr>
          <w:t xml:space="preserve">transformasi model proses bisnis </w:t>
        </w:r>
      </w:ins>
      <w:ins w:id="6743" w:author="arkat" w:date="2017-10-04T21:53:00Z">
        <w:r>
          <w:rPr>
            <w:lang w:val="en-US"/>
          </w:rPr>
          <w:t xml:space="preserve">beserta teori pendukung untuk membangun solusi permasalahan. </w:t>
        </w:r>
        <w:r w:rsidRPr="00D47D8B">
          <w:rPr>
            <w:lang w:val="en-US"/>
          </w:rPr>
          <w:t>Literatur yang digun</w:t>
        </w:r>
      </w:ins>
      <w:ins w:id="6744" w:author="arkat" w:date="2017-10-06T08:01:00Z">
        <w:r w:rsidR="008D650E">
          <w:rPr>
            <w:lang w:val="en-US"/>
          </w:rPr>
          <w:t>akan</w:t>
        </w:r>
      </w:ins>
      <w:ins w:id="6745"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6746" w:author="arkat" w:date="2017-10-04T21:55:00Z">
        <w:r>
          <w:rPr>
            <w:lang w:val="en-US"/>
          </w:rPr>
          <w:t xml:space="preserve"> Pada tahap ini fokus utama peneliti adalah beberapa hal sebagai berikut:</w:t>
        </w:r>
      </w:ins>
    </w:p>
    <w:p w14:paraId="2AC94384" w14:textId="77777777" w:rsidR="002E7949" w:rsidRDefault="002E7949" w:rsidP="002E7949">
      <w:pPr>
        <w:pStyle w:val="BodyText"/>
        <w:numPr>
          <w:ilvl w:val="0"/>
          <w:numId w:val="120"/>
        </w:numPr>
        <w:ind w:left="360"/>
        <w:rPr>
          <w:ins w:id="6747" w:author="arkat" w:date="2017-10-04T21:56:00Z"/>
          <w:lang w:val="en-US"/>
        </w:rPr>
      </w:pPr>
      <w:ins w:id="6748" w:author="arkat" w:date="2017-10-04T21:56:00Z">
        <w:r>
          <w:rPr>
            <w:lang w:val="en-US"/>
          </w:rPr>
          <w:lastRenderedPageBreak/>
          <w:t xml:space="preserve">Mendefinisikan elemen-elemen EPC di </w:t>
        </w:r>
        <w:r w:rsidRPr="009D6EB4">
          <w:rPr>
            <w:i/>
            <w:lang w:val="en-US"/>
          </w:rPr>
          <w:t>tool</w:t>
        </w:r>
        <w:r w:rsidRPr="00FA28F2">
          <w:rPr>
            <w:lang w:val="en-US"/>
          </w:rPr>
          <w:t xml:space="preserve"> </w:t>
        </w:r>
        <w:r>
          <w:rPr>
            <w:lang w:val="en-US"/>
          </w:rPr>
          <w:t xml:space="preserve">ARIS Express, definisi elemen EPC-ArisExpress didasarkan pada </w:t>
        </w:r>
        <w:r w:rsidRPr="00FA28F2">
          <w:rPr>
            <w:i/>
            <w:lang w:val="en-US"/>
          </w:rPr>
          <w:t>ARIS Express quick reference</w:t>
        </w:r>
        <w:r w:rsidRPr="00FA28F2">
          <w:rPr>
            <w:lang w:val="en-US"/>
          </w:rPr>
          <w:t>.</w:t>
        </w:r>
      </w:ins>
    </w:p>
    <w:p w14:paraId="24630F96" w14:textId="7FECACC0" w:rsidR="002E7949" w:rsidRPr="009F2FD2" w:rsidRDefault="002E7949">
      <w:pPr>
        <w:pStyle w:val="BodyText"/>
        <w:numPr>
          <w:ilvl w:val="0"/>
          <w:numId w:val="120"/>
        </w:numPr>
        <w:ind w:left="360"/>
        <w:rPr>
          <w:ins w:id="6749" w:author="arkat" w:date="2017-10-04T09:44:00Z"/>
          <w:lang w:val="en-US"/>
        </w:rPr>
        <w:pPrChange w:id="6750" w:author="arkat" w:date="2017-10-04T21:57:00Z">
          <w:pPr>
            <w:pStyle w:val="Heading2"/>
          </w:pPr>
        </w:pPrChange>
      </w:pPr>
      <w:ins w:id="6751" w:author="arkat" w:date="2017-10-04T21:56:00Z">
        <w:r>
          <w:rPr>
            <w:lang w:val="en-US"/>
          </w:rPr>
          <w:t>Mendefinisikan elemen-elemen BPMN 2.0, definisi elemen BPMN 2.0 didasarkan  pada dokumen spesifikasi BPMN 2.0 yang diterbitkan oleh OMG.</w:t>
        </w:r>
      </w:ins>
    </w:p>
    <w:p w14:paraId="1299561F" w14:textId="7BD09F6F" w:rsidR="000C2549" w:rsidRDefault="00F83024">
      <w:pPr>
        <w:pStyle w:val="Heading2"/>
        <w:numPr>
          <w:ilvl w:val="1"/>
          <w:numId w:val="135"/>
        </w:numPr>
        <w:rPr>
          <w:ins w:id="6752" w:author="arkat" w:date="2017-10-04T10:26:00Z"/>
          <w:lang w:val="en-US"/>
        </w:rPr>
        <w:pPrChange w:id="6753" w:author="arkat" w:date="2017-10-03T08:15:00Z">
          <w:pPr>
            <w:pStyle w:val="Heading2"/>
          </w:pPr>
        </w:pPrChange>
      </w:pPr>
      <w:bookmarkStart w:id="6754" w:name="_Toc494923134"/>
      <w:r>
        <w:rPr>
          <w:lang w:val="en-US"/>
        </w:rPr>
        <w:t>Konseptualisasi</w:t>
      </w:r>
      <w:ins w:id="6755" w:author="arkat" w:date="2017-10-04T09:47:00Z">
        <w:r w:rsidR="00053AEC">
          <w:rPr>
            <w:lang w:val="en-US"/>
          </w:rPr>
          <w:t xml:space="preserve"> </w:t>
        </w:r>
      </w:ins>
      <w:ins w:id="6756" w:author="arkat" w:date="2017-10-04T21:58:00Z">
        <w:r w:rsidR="00B715D0">
          <w:rPr>
            <w:lang w:val="en-US"/>
          </w:rPr>
          <w:t>Solusi</w:t>
        </w:r>
      </w:ins>
      <w:bookmarkEnd w:id="6754"/>
    </w:p>
    <w:p w14:paraId="3B6CC06C" w14:textId="3EE53FE2" w:rsidR="009A7DBB" w:rsidRPr="0021262F" w:rsidDel="00B715D0" w:rsidRDefault="009A7DBB">
      <w:pPr>
        <w:pStyle w:val="BodyText"/>
        <w:numPr>
          <w:ilvl w:val="2"/>
          <w:numId w:val="135"/>
        </w:numPr>
        <w:rPr>
          <w:del w:id="6757" w:author="arkat" w:date="2017-10-04T21:58:00Z"/>
          <w:lang w:val="en-US"/>
        </w:rPr>
        <w:pPrChange w:id="6758" w:author="arkat" w:date="2017-10-04T10:26:00Z">
          <w:pPr>
            <w:pStyle w:val="Heading2"/>
          </w:pPr>
        </w:pPrChange>
      </w:pPr>
    </w:p>
    <w:p w14:paraId="572A2CB0" w14:textId="36585F78" w:rsidR="00B715D0" w:rsidRDefault="00E4119C">
      <w:pPr>
        <w:pStyle w:val="BodyText"/>
        <w:ind w:firstLine="450"/>
        <w:rPr>
          <w:ins w:id="6759" w:author="arkat" w:date="2017-10-04T22:00:00Z"/>
          <w:lang w:val="en-US"/>
        </w:rPr>
        <w:pPrChange w:id="6760" w:author="arkat" w:date="2017-10-04T22:30:00Z">
          <w:pPr>
            <w:pStyle w:val="BodyText"/>
          </w:pPr>
        </w:pPrChange>
      </w:pPr>
      <w:del w:id="6761" w:author="arkat" w:date="2017-10-04T22:30:00Z">
        <w:r w:rsidDel="005901A4">
          <w:rPr>
            <w:lang w:val="en-US"/>
          </w:rPr>
          <w:delText xml:space="preserve">    </w:delText>
        </w:r>
      </w:del>
      <w:del w:id="6762" w:author="arkat" w:date="2017-10-04T22:29:00Z">
        <w:r w:rsidDel="005901A4">
          <w:rPr>
            <w:lang w:val="en-US"/>
          </w:rPr>
          <w:delText>Konseptualisasi adalah aktivitas utama, pada fase ini teori dasar didefinisikan.</w:delText>
        </w:r>
        <w:r w:rsidR="00376989" w:rsidDel="005901A4">
          <w:rPr>
            <w:lang w:val="en-US"/>
          </w:rPr>
          <w:delText xml:space="preserve"> </w:delText>
        </w:r>
      </w:del>
      <w:r w:rsidRPr="00E4119C">
        <w:rPr>
          <w:lang w:val="en-US"/>
        </w:rPr>
        <w:t xml:space="preserve">Keberhasilan </w:t>
      </w:r>
      <w:ins w:id="6763" w:author="arkat" w:date="2017-10-02T15:09:00Z">
        <w:r w:rsidR="00161C34">
          <w:rPr>
            <w:lang w:val="en-US"/>
          </w:rPr>
          <w:t xml:space="preserve">pada </w:t>
        </w:r>
      </w:ins>
      <w:r w:rsidRPr="00E4119C">
        <w:rPr>
          <w:lang w:val="en-US"/>
        </w:rPr>
        <w:t xml:space="preserve">fase ini tergantung </w:t>
      </w:r>
      <w:ins w:id="6764" w:author="arkat" w:date="2017-10-02T15:09:00Z">
        <w:r w:rsidR="00161C34">
          <w:rPr>
            <w:lang w:val="en-US"/>
          </w:rPr>
          <w:t xml:space="preserve">oleh 2 hal </w:t>
        </w:r>
      </w:ins>
      <w:ins w:id="6765" w:author="arkat" w:date="2017-10-02T15:10:00Z">
        <w:r w:rsidR="00161C34">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61C34">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6766" w:author="arkat" w:date="2017-10-02T15:10:00Z">
        <w:r w:rsidR="00161C34">
          <w:rPr>
            <w:lang w:val="en-US"/>
          </w:rPr>
          <w:fldChar w:fldCharType="end"/>
        </w:r>
      </w:ins>
      <w:ins w:id="6767" w:author="arkat" w:date="2017-10-02T15:09:00Z">
        <w:r w:rsidR="00161C34">
          <w:rPr>
            <w:lang w:val="en-US"/>
          </w:rPr>
          <w:t xml:space="preserve">, </w:t>
        </w:r>
        <w:r w:rsidR="00161C34">
          <w:rPr>
            <w:i/>
            <w:lang w:val="en-US"/>
          </w:rPr>
          <w:t>P</w:t>
        </w:r>
        <w:r w:rsidR="00161C34" w:rsidRPr="00161C34">
          <w:rPr>
            <w:i/>
            <w:lang w:val="en-US"/>
            <w:rPrChange w:id="6768" w:author="arkat" w:date="2017-10-02T15:11:00Z">
              <w:rPr>
                <w:lang w:val="en-US"/>
              </w:rPr>
            </w:rPrChange>
          </w:rPr>
          <w:t>ertama</w:t>
        </w:r>
        <w:r w:rsidR="00161C34">
          <w:rPr>
            <w:lang w:val="en-US"/>
          </w:rPr>
          <w:t xml:space="preserve"> </w:t>
        </w:r>
      </w:ins>
      <w:ins w:id="6769" w:author="arkat" w:date="2017-10-02T15:11:00Z">
        <w:r w:rsidR="00161C34">
          <w:rPr>
            <w:lang w:val="en-US"/>
          </w:rPr>
          <w:t>ar</w:t>
        </w:r>
      </w:ins>
      <w:del w:id="6770" w:author="arkat" w:date="2017-10-02T15:11:00Z">
        <w:r w:rsidRPr="00E4119C" w:rsidDel="00161C34">
          <w:rPr>
            <w:lang w:val="en-US"/>
          </w:rPr>
          <w:delText xml:space="preserve">pada </w:delText>
        </w:r>
        <w:r w:rsidR="00E865CF" w:rsidDel="00161C34">
          <w:rPr>
            <w:lang w:val="en-US"/>
          </w:rPr>
          <w:delText>ar</w:delText>
        </w:r>
      </w:del>
      <w:r w:rsidR="00E865CF">
        <w:rPr>
          <w:lang w:val="en-US"/>
        </w:rPr>
        <w:t>tikulasi dan pemahaman terhadap domain permasalahan penelitian</w:t>
      </w:r>
      <w:ins w:id="6771" w:author="arkat" w:date="2017-10-02T15:13:00Z">
        <w:r w:rsidR="00161C34">
          <w:rPr>
            <w:lang w:val="en-US"/>
          </w:rPr>
          <w:t xml:space="preserve"> yang didasarkan pada bangunan teoritis</w:t>
        </w:r>
      </w:ins>
      <w:ins w:id="6772" w:author="arkat" w:date="2017-10-02T15:08:00Z">
        <w:r w:rsidR="00161C34">
          <w:rPr>
            <w:lang w:val="en-US"/>
          </w:rPr>
          <w:t xml:space="preserve">. </w:t>
        </w:r>
      </w:ins>
      <w:ins w:id="6773" w:author="arkat" w:date="2017-10-02T15:11:00Z">
        <w:r w:rsidR="00161C34">
          <w:rPr>
            <w:i/>
            <w:lang w:val="en-US"/>
          </w:rPr>
          <w:t xml:space="preserve">Kedua, </w:t>
        </w:r>
      </w:ins>
      <w:ins w:id="6774" w:author="arkat" w:date="2017-10-02T15:12:00Z">
        <w:r w:rsidR="00161C34">
          <w:rPr>
            <w:lang w:val="en-US"/>
          </w:rPr>
          <w:t xml:space="preserve">Pemahaman dan penerjemahan konsep. </w:t>
        </w:r>
      </w:ins>
      <w:ins w:id="6775"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6776" w:author="arkat" w:date="2017-10-04T22:02:00Z"/>
          <w:lang w:val="en-US"/>
        </w:rPr>
        <w:pPrChange w:id="6777" w:author="arkat" w:date="2017-10-04T22:12:00Z">
          <w:pPr>
            <w:pStyle w:val="BodyText"/>
          </w:pPr>
        </w:pPrChange>
      </w:pPr>
      <w:bookmarkStart w:id="6778" w:name="_Toc494923135"/>
      <w:ins w:id="6779" w:author="arkat" w:date="2017-10-04T22:00:00Z">
        <w:r w:rsidRPr="009F2FD2">
          <w:rPr>
            <w:lang w:val="en-US"/>
          </w:rPr>
          <w:t>Perumusan Aturan Transformasi</w:t>
        </w:r>
      </w:ins>
      <w:bookmarkEnd w:id="6778"/>
    </w:p>
    <w:p w14:paraId="48DC37E3" w14:textId="1E80C27D" w:rsidR="00B715D0" w:rsidRPr="009F2FD2" w:rsidRDefault="00B715D0">
      <w:pPr>
        <w:pStyle w:val="BodyText"/>
        <w:ind w:firstLine="450"/>
        <w:rPr>
          <w:ins w:id="6780" w:author="arkat" w:date="2017-10-04T22:00:00Z"/>
          <w:lang w:val="en-US"/>
        </w:rPr>
        <w:pPrChange w:id="6781" w:author="arkat" w:date="2017-10-04T22:12:00Z">
          <w:pPr>
            <w:pStyle w:val="BodyText"/>
          </w:pPr>
        </w:pPrChange>
      </w:pPr>
      <w:ins w:id="6782" w:author="arkat" w:date="2017-10-04T22:02:00Z">
        <w:r>
          <w:rPr>
            <w:lang w:val="en-US"/>
          </w:rPr>
          <w:t xml:space="preserve">Pada tahap ini penulis </w:t>
        </w:r>
      </w:ins>
      <w:ins w:id="6783" w:author="arkat" w:date="2017-10-06T08:01:00Z">
        <w:r w:rsidR="008D650E">
          <w:rPr>
            <w:lang w:val="en-US"/>
          </w:rPr>
          <w:t>akan</w:t>
        </w:r>
      </w:ins>
      <w:ins w:id="6784" w:author="arkat" w:date="2017-10-04T22:02:00Z">
        <w:r>
          <w:rPr>
            <w:lang w:val="en-US"/>
          </w:rPr>
          <w:t xml:space="preserve"> merumuskan aturan pemetaan (</w:t>
        </w:r>
        <w:r>
          <w:rPr>
            <w:i/>
            <w:lang w:val="en-US"/>
          </w:rPr>
          <w:t>mapping rules</w:t>
        </w:r>
        <w:r>
          <w:rPr>
            <w:lang w:val="en-US"/>
          </w:rPr>
          <w:t xml:space="preserve">) untuk melakukan transformasi dari EPC-ArisExpress ke BPMN 2.0. </w:t>
        </w:r>
      </w:ins>
      <w:ins w:id="6785" w:author="arkat" w:date="2017-10-04T22:06:00Z">
        <w:r>
          <w:rPr>
            <w:lang w:val="en-US"/>
          </w:rPr>
          <w:t>Aturan</w:t>
        </w:r>
      </w:ins>
      <w:ins w:id="6786" w:author="arkat" w:date="2017-10-04T22:02:00Z">
        <w:r>
          <w:rPr>
            <w:lang w:val="en-US"/>
          </w:rPr>
          <w:t xml:space="preserve"> transformasi dibangun berdasarkan </w:t>
        </w:r>
      </w:ins>
      <w:ins w:id="6787" w:author="arkat" w:date="2017-10-04T22:06:00Z">
        <w:r>
          <w:rPr>
            <w:lang w:val="en-US"/>
          </w:rPr>
          <w:t>studi literatur pada tahap sebel</w:t>
        </w:r>
        <w:r w:rsidR="00435159">
          <w:rPr>
            <w:lang w:val="en-US"/>
          </w:rPr>
          <w:t xml:space="preserve">umnya. Penulis memulainya dengan </w:t>
        </w:r>
      </w:ins>
      <w:ins w:id="6788" w:author="arkat" w:date="2017-10-04T22:07:00Z">
        <w:r w:rsidR="00435159">
          <w:rPr>
            <w:lang w:val="en-US"/>
          </w:rPr>
          <w:t xml:space="preserve">melakukan analisa </w:t>
        </w:r>
      </w:ins>
      <w:ins w:id="6789" w:author="arkat" w:date="2017-10-04T22:02:00Z">
        <w:r>
          <w:rPr>
            <w:lang w:val="en-US"/>
          </w:rPr>
          <w:t>definisi dari masing-masing elemen</w:t>
        </w:r>
      </w:ins>
      <w:ins w:id="6790" w:author="arkat" w:date="2017-10-04T22:08:00Z">
        <w:r w:rsidR="00435159">
          <w:rPr>
            <w:lang w:val="en-US"/>
          </w:rPr>
          <w:t xml:space="preserve"> EPC-ArisExpress dan mencari pemetaan yang sesuai dengan definisi tersebut pada elemen BPMN 2.0. </w:t>
        </w:r>
      </w:ins>
    </w:p>
    <w:p w14:paraId="7BE295A0" w14:textId="66A9ED59" w:rsidR="00B715D0" w:rsidRPr="00B715D0" w:rsidRDefault="00B715D0">
      <w:pPr>
        <w:pStyle w:val="Heading3"/>
        <w:numPr>
          <w:ilvl w:val="2"/>
          <w:numId w:val="135"/>
        </w:numPr>
        <w:ind w:left="450" w:hanging="450"/>
        <w:rPr>
          <w:ins w:id="6791" w:author="arkat" w:date="2017-10-04T22:00:00Z"/>
          <w:lang w:val="en-US"/>
          <w:rPrChange w:id="6792" w:author="arkat" w:date="2017-10-04T22:00:00Z">
            <w:rPr>
              <w:ins w:id="6793" w:author="arkat" w:date="2017-10-04T22:00:00Z"/>
              <w:lang w:val="en-US"/>
            </w:rPr>
          </w:rPrChange>
        </w:rPr>
        <w:pPrChange w:id="6794" w:author="arkat" w:date="2017-10-04T22:12:00Z">
          <w:pPr>
            <w:pStyle w:val="BodyText"/>
          </w:pPr>
        </w:pPrChange>
      </w:pPr>
      <w:bookmarkStart w:id="6795" w:name="_Toc494923136"/>
      <w:ins w:id="6796" w:author="arkat" w:date="2017-10-04T22:00:00Z">
        <w:r w:rsidRPr="00A42612">
          <w:rPr>
            <w:lang w:val="en-US"/>
          </w:rPr>
          <w:t>Formalisasi</w:t>
        </w:r>
        <w:bookmarkEnd w:id="6795"/>
      </w:ins>
    </w:p>
    <w:p w14:paraId="245150A6" w14:textId="2AB2EA37" w:rsidR="00E55B96" w:rsidRPr="00053AEC" w:rsidDel="00901404" w:rsidRDefault="00E865CF">
      <w:pPr>
        <w:ind w:firstLine="360"/>
        <w:rPr>
          <w:del w:id="6797" w:author="arkat" w:date="2017-10-02T13:40:00Z"/>
          <w:rPrChange w:id="6798" w:author="arkat" w:date="2017-10-04T09:48:00Z">
            <w:rPr>
              <w:del w:id="6799" w:author="arkat" w:date="2017-10-02T13:40:00Z"/>
              <w:lang w:val="en-US"/>
            </w:rPr>
          </w:rPrChange>
        </w:rPr>
        <w:pPrChange w:id="6800" w:author="arkat" w:date="2017-10-04T09:48:00Z">
          <w:pPr>
            <w:pStyle w:val="BodyText"/>
          </w:pPr>
        </w:pPrChange>
      </w:pPr>
      <w:del w:id="6801"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6802" w:author="arkat" w:date="2017-10-04T21:59:00Z">
        <w:r w:rsidR="00B715D0">
          <w:rPr>
            <w:lang w:val="en-US"/>
          </w:rPr>
          <w:t>Setelah</w:t>
        </w:r>
      </w:ins>
      <w:ins w:id="6803" w:author="arkat" w:date="2017-10-04T22:13:00Z">
        <w:r w:rsidR="00435159">
          <w:rPr>
            <w:i/>
            <w:lang w:val="en-US"/>
          </w:rPr>
          <w:t xml:space="preserve"> </w:t>
        </w:r>
        <w:r w:rsidR="00435159">
          <w:rPr>
            <w:lang w:val="en-US"/>
          </w:rPr>
          <w:t>aturan</w:t>
        </w:r>
      </w:ins>
      <w:ins w:id="6804" w:author="arkat" w:date="2017-10-02T15:38:00Z">
        <w:r w:rsidR="005427D0" w:rsidRPr="00053AEC">
          <w:rPr>
            <w:rPrChange w:id="6805" w:author="arkat" w:date="2017-10-04T09:48:00Z">
              <w:rPr>
                <w:i/>
                <w:lang w:val="en-US"/>
              </w:rPr>
            </w:rPrChange>
          </w:rPr>
          <w:t xml:space="preserve"> transformasi </w:t>
        </w:r>
      </w:ins>
      <w:ins w:id="6806" w:author="arkat" w:date="2017-10-04T22:13:00Z">
        <w:r w:rsidR="00435159">
          <w:rPr>
            <w:lang w:val="en-US"/>
          </w:rPr>
          <w:t xml:space="preserve">dari </w:t>
        </w:r>
      </w:ins>
      <w:ins w:id="6807" w:author="arkat" w:date="2017-10-02T15:39:00Z">
        <w:r w:rsidR="005427D0" w:rsidRPr="00053AEC">
          <w:rPr>
            <w:rPrChange w:id="6808" w:author="arkat" w:date="2017-10-04T09:48:00Z">
              <w:rPr>
                <w:lang w:val="en-US"/>
              </w:rPr>
            </w:rPrChange>
          </w:rPr>
          <w:t xml:space="preserve">EPC-ArisExpress </w:t>
        </w:r>
      </w:ins>
      <w:ins w:id="6809" w:author="arkat" w:date="2017-10-02T15:41:00Z">
        <w:r w:rsidR="005427D0" w:rsidRPr="00053AEC">
          <w:rPr>
            <w:rPrChange w:id="6810" w:author="arkat" w:date="2017-10-04T09:48:00Z">
              <w:rPr>
                <w:lang w:val="en-US"/>
              </w:rPr>
            </w:rPrChange>
          </w:rPr>
          <w:t xml:space="preserve">ke BPMN 2.0 </w:t>
        </w:r>
      </w:ins>
      <w:ins w:id="6811" w:author="arkat" w:date="2017-10-04T09:47:00Z">
        <w:r w:rsidR="00435159" w:rsidRPr="009F2FD2">
          <w:t>terbentuk, langkah selanjutnya adalah melakukan formalisasi</w:t>
        </w:r>
      </w:ins>
      <w:ins w:id="6812" w:author="arkat" w:date="2017-10-02T15:41:00Z">
        <w:r w:rsidR="005427D0" w:rsidRPr="00053AEC">
          <w:rPr>
            <w:rPrChange w:id="6813" w:author="arkat" w:date="2017-10-04T09:48:00Z">
              <w:rPr>
                <w:lang w:val="en-US"/>
              </w:rPr>
            </w:rPrChange>
          </w:rPr>
          <w:t xml:space="preserve">. </w:t>
        </w:r>
      </w:ins>
      <w:ins w:id="6814" w:author="arkat" w:date="2017-10-04T09:47:00Z">
        <w:r w:rsidR="00053AEC" w:rsidRPr="00053AEC">
          <w:rPr>
            <w:rPrChange w:id="6815" w:author="arkat" w:date="2017-10-04T09:48:00Z">
              <w:rPr>
                <w:lang w:val="en-US"/>
              </w:rPr>
            </w:rPrChange>
          </w:rPr>
          <w:t>Formalisasi berkaitan dengan penerapan matematika atau logika untuk menggambarkan, mengembangkan dan menverifikasi perangkat lunak. IEEE dalam Gregg et al (2011) telah memberikan definisi metode formal sebagai berikut:</w:t>
        </w:r>
      </w:ins>
    </w:p>
    <w:p w14:paraId="19BFA2A2" w14:textId="73CC23CD" w:rsidR="00376989" w:rsidRPr="00376989" w:rsidRDefault="00376989">
      <w:pPr>
        <w:ind w:firstLine="360"/>
        <w:rPr>
          <w:lang w:val="en-US"/>
        </w:rPr>
        <w:pPrChange w:id="6816" w:author="arkat" w:date="2017-10-04T09:48:00Z">
          <w:pPr>
            <w:pStyle w:val="BodyText"/>
          </w:pPr>
        </w:pPrChange>
      </w:pPr>
      <w:del w:id="6817" w:author="arkat" w:date="2017-10-02T13:40:00Z">
        <w:r w:rsidDel="00901404">
          <w:rPr>
            <w:lang w:val="en-US"/>
          </w:rPr>
          <w:delText xml:space="preserve"> </w:delText>
        </w:r>
      </w:del>
    </w:p>
    <w:p w14:paraId="6C615EBA" w14:textId="5433FB71" w:rsidR="00F83024" w:rsidDel="00053AEC" w:rsidRDefault="00F83024">
      <w:pPr>
        <w:pStyle w:val="Heading2"/>
        <w:numPr>
          <w:ilvl w:val="1"/>
          <w:numId w:val="135"/>
        </w:numPr>
        <w:rPr>
          <w:del w:id="6818" w:author="arkat" w:date="2017-10-04T09:47:00Z"/>
          <w:lang w:val="en-US"/>
        </w:rPr>
        <w:pPrChange w:id="6819" w:author="arkat" w:date="2017-10-03T08:15:00Z">
          <w:pPr>
            <w:pStyle w:val="Heading2"/>
          </w:pPr>
        </w:pPrChange>
      </w:pPr>
      <w:del w:id="6820" w:author="arkat" w:date="2017-10-04T09:47:00Z">
        <w:r w:rsidDel="00053AEC">
          <w:rPr>
            <w:lang w:val="en-US"/>
          </w:rPr>
          <w:delText>Formalisasi</w:delText>
        </w:r>
      </w:del>
    </w:p>
    <w:p w14:paraId="7A9669B5" w14:textId="2EBD66BF" w:rsidR="00A07853" w:rsidRPr="00A07853" w:rsidRDefault="00E865CF">
      <w:pPr>
        <w:pStyle w:val="BodyText"/>
        <w:numPr>
          <w:ilvl w:val="0"/>
          <w:numId w:val="50"/>
        </w:numPr>
        <w:ind w:left="360"/>
        <w:rPr>
          <w:ins w:id="6821" w:author="arkat" w:date="2017-09-26T06:45:00Z"/>
          <w:lang w:val="en-US"/>
        </w:rPr>
        <w:pPrChange w:id="6822" w:author="arkat" w:date="2017-09-29T22:51:00Z">
          <w:pPr>
            <w:pStyle w:val="BodyText"/>
          </w:pPr>
        </w:pPrChange>
      </w:pPr>
      <w:del w:id="6823" w:author="arkat" w:date="2017-10-04T09:47:00Z">
        <w:r w:rsidDel="00053AEC">
          <w:rPr>
            <w:lang w:val="en-US"/>
          </w:rPr>
          <w:delText xml:space="preserve">   Formalisasi berkaitan dengan penerapan matematika atau logika untuk menggambarkan, mengembangkan dan menverifikasi perangkat lunak</w:delText>
        </w:r>
      </w:del>
      <w:del w:id="6824"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6825" w:author="arkat" w:date="2017-09-26T06:45:00Z">
        <w:r w:rsidR="00A07853" w:rsidRPr="00A07853">
          <w:rPr>
            <w:lang w:val="en-US"/>
          </w:rPr>
          <w:t>Spesifikasi yang ditulis dan disetujui sesuai</w:t>
        </w:r>
        <w:r w:rsidR="00A07853">
          <w:rPr>
            <w:lang w:val="en-US"/>
          </w:rPr>
          <w:t xml:space="preserve"> dengan standar yang ditetapkan</w:t>
        </w:r>
      </w:ins>
      <w:ins w:id="6826" w:author="arkat" w:date="2017-09-26T06:50:00Z">
        <w:r w:rsidR="001529D6">
          <w:rPr>
            <w:lang w:val="en-US"/>
          </w:rPr>
          <w:t>.</w:t>
        </w:r>
      </w:ins>
    </w:p>
    <w:p w14:paraId="38D5C6A5" w14:textId="63EEF3B7" w:rsidR="00A07853" w:rsidRDefault="00A07853">
      <w:pPr>
        <w:pStyle w:val="BodyText"/>
        <w:numPr>
          <w:ilvl w:val="0"/>
          <w:numId w:val="50"/>
        </w:numPr>
        <w:ind w:left="360"/>
        <w:rPr>
          <w:ins w:id="6827" w:author="arkat" w:date="2017-10-02T16:56:00Z"/>
          <w:lang w:val="en-US"/>
        </w:rPr>
        <w:pPrChange w:id="6828" w:author="arkat" w:date="2017-09-29T22:51:00Z">
          <w:pPr>
            <w:pStyle w:val="BodyText"/>
          </w:pPr>
        </w:pPrChange>
      </w:pPr>
      <w:ins w:id="6829" w:author="arkat" w:date="2017-09-26T06:45:00Z">
        <w:r w:rsidRPr="00A07853">
          <w:rPr>
            <w:lang w:val="en-US"/>
          </w:rPr>
          <w:t>Spesifikasi yang ditulis dalam notasi standar, untuk digun</w:t>
        </w:r>
      </w:ins>
      <w:ins w:id="6830" w:author="arkat" w:date="2017-10-06T08:01:00Z">
        <w:r w:rsidR="008D650E">
          <w:rPr>
            <w:lang w:val="en-US"/>
          </w:rPr>
          <w:t>akan</w:t>
        </w:r>
      </w:ins>
      <w:ins w:id="6831" w:author="arkat" w:date="2017-09-26T06:45:00Z">
        <w:r w:rsidRPr="00A07853">
          <w:rPr>
            <w:lang w:val="en-US"/>
          </w:rPr>
          <w:t xml:space="preserve"> sebagai bukti keefektifan</w:t>
        </w:r>
      </w:ins>
      <w:ins w:id="6832" w:author="arkat" w:date="2017-09-26T06:50:00Z">
        <w:r w:rsidR="001529D6">
          <w:rPr>
            <w:lang w:val="en-US"/>
          </w:rPr>
          <w:t>.</w:t>
        </w:r>
      </w:ins>
    </w:p>
    <w:p w14:paraId="15DE9324" w14:textId="2477E28B" w:rsidR="00AB25F9" w:rsidRPr="00AB25F9" w:rsidRDefault="00AB25F9">
      <w:pPr>
        <w:ind w:firstLine="360"/>
        <w:rPr>
          <w:rPrChange w:id="6833" w:author="arkat" w:date="2017-10-02T16:56:00Z">
            <w:rPr>
              <w:lang w:val="en-US"/>
            </w:rPr>
          </w:rPrChange>
        </w:rPr>
        <w:pPrChange w:id="6834" w:author="arkat" w:date="2017-10-02T16:56:00Z">
          <w:pPr>
            <w:pStyle w:val="BodyText"/>
          </w:pPr>
        </w:pPrChange>
      </w:pPr>
      <w:ins w:id="6835" w:author="arkat" w:date="2017-10-02T16:56:00Z">
        <w:r>
          <w:rPr>
            <w:lang w:val="en-US"/>
          </w:rPr>
          <w:t>Pada tahap ini aturan pemetaan untuk melakukan transformasi</w:t>
        </w:r>
      </w:ins>
      <w:ins w:id="6836" w:author="arkat" w:date="2017-10-02T16:57:00Z">
        <w:r>
          <w:rPr>
            <w:lang w:val="en-US"/>
          </w:rPr>
          <w:t xml:space="preserve"> dari EPC-ArisExpress ke BPMN 2.0</w:t>
        </w:r>
      </w:ins>
      <w:ins w:id="6837" w:author="arkat" w:date="2017-10-02T16:56:00Z">
        <w:r>
          <w:rPr>
            <w:lang w:val="en-US"/>
          </w:rPr>
          <w:t xml:space="preserve"> yang telah diusulkan dibentuk menggun</w:t>
        </w:r>
      </w:ins>
      <w:ins w:id="6838" w:author="arkat" w:date="2017-10-06T08:01:00Z">
        <w:r w:rsidR="008D650E">
          <w:rPr>
            <w:lang w:val="en-US"/>
          </w:rPr>
          <w:t>akan</w:t>
        </w:r>
      </w:ins>
      <w:ins w:id="6839" w:author="arkat" w:date="2017-10-02T16:56:00Z">
        <w:r>
          <w:rPr>
            <w:lang w:val="en-US"/>
          </w:rPr>
          <w:t xml:space="preserve"> bahasa formal</w:t>
        </w:r>
      </w:ins>
      <w:ins w:id="6840" w:author="arkat" w:date="2017-10-02T16:57:00Z">
        <w:r>
          <w:rPr>
            <w:lang w:val="en-US"/>
          </w:rPr>
          <w:t>.</w:t>
        </w:r>
      </w:ins>
    </w:p>
    <w:p w14:paraId="01876524" w14:textId="4A52F72F" w:rsidR="00F83024" w:rsidRDefault="00997EB3">
      <w:pPr>
        <w:pStyle w:val="Heading2"/>
        <w:numPr>
          <w:ilvl w:val="1"/>
          <w:numId w:val="135"/>
        </w:numPr>
        <w:rPr>
          <w:lang w:val="en-US"/>
        </w:rPr>
        <w:pPrChange w:id="6841" w:author="arkat" w:date="2017-10-03T08:15:00Z">
          <w:pPr>
            <w:pStyle w:val="Heading2"/>
          </w:pPr>
        </w:pPrChange>
      </w:pPr>
      <w:bookmarkStart w:id="6842" w:name="_Toc494923137"/>
      <w:r>
        <w:rPr>
          <w:lang w:val="en-US"/>
        </w:rPr>
        <w:t>Pengembangan</w:t>
      </w:r>
      <w:bookmarkEnd w:id="6842"/>
    </w:p>
    <w:p w14:paraId="0F943D54" w14:textId="3566FC78" w:rsidR="0013611C" w:rsidRDefault="00997EB3">
      <w:pPr>
        <w:pStyle w:val="BodyText"/>
        <w:rPr>
          <w:ins w:id="6843" w:author="arkat" w:date="2017-10-02T15:51:00Z"/>
          <w:lang w:val="en-US"/>
        </w:rPr>
        <w:pPrChange w:id="6844" w:author="arkat" w:date="2017-09-25T23:26:00Z">
          <w:pPr>
            <w:pStyle w:val="BodyTextFirstIndent"/>
          </w:pPr>
        </w:pPrChange>
      </w:pPr>
      <w:r>
        <w:rPr>
          <w:lang w:val="en-US"/>
        </w:rPr>
        <w:t xml:space="preserve">    </w:t>
      </w:r>
      <w:ins w:id="6845" w:author="arkat" w:date="2017-10-04T22:22:00Z">
        <w:r w:rsidR="00F30C76">
          <w:rPr>
            <w:lang w:val="en-US"/>
          </w:rPr>
          <w:t xml:space="preserve">Pada </w:t>
        </w:r>
        <w:r w:rsidR="00F30C76">
          <w:rPr>
            <w:i/>
            <w:lang w:val="en-US"/>
          </w:rPr>
          <w:t xml:space="preserve">framework </w:t>
        </w:r>
        <w:r w:rsidR="00F30C76">
          <w:rPr>
            <w:lang w:val="en-US"/>
          </w:rPr>
          <w:t xml:space="preserve">SERM, </w:t>
        </w:r>
      </w:ins>
      <w:ins w:id="6846" w:author="arkat" w:date="2017-10-02T17:00:00Z">
        <w:r w:rsidR="00AB25F9">
          <w:rPr>
            <w:lang w:val="en-US"/>
          </w:rPr>
          <w:t xml:space="preserve">Tahap pengembangan </w:t>
        </w:r>
      </w:ins>
      <w:ins w:id="6847" w:author="arkat" w:date="2017-10-04T22:15:00Z">
        <w:r w:rsidR="00435159">
          <w:rPr>
            <w:lang w:val="en-US"/>
          </w:rPr>
          <w:t xml:space="preserve">berkaitan dengan </w:t>
        </w:r>
      </w:ins>
      <w:ins w:id="6848" w:author="arkat" w:date="2017-10-02T16:59:00Z">
        <w:r w:rsidR="00AB25F9">
          <w:rPr>
            <w:lang w:val="en-US"/>
          </w:rPr>
          <w:t xml:space="preserve">pengembangan </w:t>
        </w:r>
      </w:ins>
      <w:ins w:id="6849" w:author="arkat" w:date="2017-10-02T17:00:00Z">
        <w:r w:rsidR="00AB25F9" w:rsidRPr="00AB25F9">
          <w:rPr>
            <w:i/>
            <w:lang w:val="en-US"/>
            <w:rPrChange w:id="6850" w:author="arkat" w:date="2017-10-02T17:00:00Z">
              <w:rPr>
                <w:lang w:val="en-US"/>
              </w:rPr>
            </w:rPrChange>
          </w:rPr>
          <w:t>p</w:t>
        </w:r>
      </w:ins>
      <w:del w:id="6851" w:author="arkat" w:date="2017-10-02T17:00:00Z">
        <w:r w:rsidDel="00AB25F9">
          <w:rPr>
            <w:lang w:val="en-US"/>
          </w:rPr>
          <w:delText>Tahap pengembangan/</w:delText>
        </w:r>
        <w:r w:rsidRPr="00A15877" w:rsidDel="00AB25F9">
          <w:rPr>
            <w:i/>
            <w:lang w:val="en-US"/>
            <w:rPrChange w:id="6852"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6853" w:author="arkat" w:date="2017-09-25T23:25:00Z">
              <w:rPr>
                <w:lang w:val="en-US"/>
              </w:rPr>
            </w:rPrChange>
          </w:rPr>
          <w:delText>prototyping</w:delText>
        </w:r>
        <w:r w:rsidDel="00AB25F9">
          <w:rPr>
            <w:lang w:val="en-US"/>
          </w:rPr>
          <w:delText>.</w:delText>
        </w:r>
      </w:del>
      <w:del w:id="6854" w:author="arkat" w:date="2017-09-26T05:08:00Z">
        <w:r w:rsidRPr="005021DB" w:rsidDel="004D2BE7">
          <w:rPr>
            <w:i/>
            <w:lang w:val="en-US"/>
            <w:rPrChange w:id="6855" w:author="arkat" w:date="2017-09-25T23:25:00Z">
              <w:rPr>
                <w:lang w:val="en-US"/>
              </w:rPr>
            </w:rPrChange>
          </w:rPr>
          <w:delText>prototype</w:delText>
        </w:r>
      </w:del>
      <w:ins w:id="6856" w:author="arkat" w:date="2017-09-26T05:08:00Z">
        <w:r w:rsidR="004D2BE7" w:rsidRPr="00D4237D">
          <w:rPr>
            <w:i/>
            <w:lang w:val="en-US"/>
          </w:rPr>
          <w:t>rototype</w:t>
        </w:r>
      </w:ins>
      <w:r>
        <w:rPr>
          <w:lang w:val="en-US"/>
        </w:rPr>
        <w:t xml:space="preserve"> </w:t>
      </w:r>
      <w:ins w:id="6857" w:author="arkat" w:date="2017-10-02T17:00:00Z">
        <w:r w:rsidR="00AB25F9">
          <w:rPr>
            <w:lang w:val="en-US"/>
          </w:rPr>
          <w:t xml:space="preserve">untuk </w:t>
        </w:r>
      </w:ins>
      <w:r>
        <w:rPr>
          <w:lang w:val="en-US"/>
        </w:rPr>
        <w:t xml:space="preserve">membantu peneliti </w:t>
      </w:r>
      <w:del w:id="6858" w:author="arkat" w:date="2017-10-02T17:00:00Z">
        <w:r w:rsidDel="00AB25F9">
          <w:rPr>
            <w:lang w:val="en-US"/>
          </w:rPr>
          <w:delText xml:space="preserve">untuk </w:delText>
        </w:r>
      </w:del>
      <w:r>
        <w:rPr>
          <w:lang w:val="en-US"/>
        </w:rPr>
        <w:t>menguji validitas solusi yang diusulkan</w:t>
      </w:r>
      <w:ins w:id="6859" w:author="arkat" w:date="2017-10-02T15:46:00Z">
        <w:r w:rsidR="0013611C">
          <w:rPr>
            <w:lang w:val="en-US"/>
          </w:rPr>
          <w:t xml:space="preserve"> </w:t>
        </w:r>
        <w:r w:rsidR="0013611C">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3611C">
        <w:rPr>
          <w:lang w:val="en-US"/>
        </w:rPr>
        <w:fldChar w:fldCharType="separate"/>
      </w:r>
      <w:r w:rsidR="0013611C" w:rsidRPr="0013611C">
        <w:rPr>
          <w:noProof/>
          <w:lang w:val="en-US"/>
        </w:rPr>
        <w:t xml:space="preserve">(Gregg </w:t>
      </w:r>
      <w:r w:rsidR="0013611C" w:rsidRPr="0013611C">
        <w:rPr>
          <w:i/>
          <w:noProof/>
          <w:lang w:val="en-US"/>
        </w:rPr>
        <w:t>et al.</w:t>
      </w:r>
      <w:r w:rsidR="0013611C" w:rsidRPr="0013611C">
        <w:rPr>
          <w:noProof/>
          <w:lang w:val="en-US"/>
        </w:rPr>
        <w:t>, 2001)</w:t>
      </w:r>
      <w:ins w:id="6860" w:author="arkat" w:date="2017-10-02T15:46:00Z">
        <w:r w:rsidR="0013611C">
          <w:rPr>
            <w:lang w:val="en-US"/>
          </w:rPr>
          <w:fldChar w:fldCharType="end"/>
        </w:r>
      </w:ins>
      <w:ins w:id="6861" w:author="arkat" w:date="2017-09-26T07:32:00Z">
        <w:r w:rsidR="0013611C">
          <w:rPr>
            <w:lang w:val="en-US"/>
          </w:rPr>
          <w:t>.</w:t>
        </w:r>
      </w:ins>
      <w:ins w:id="6862" w:author="arkat" w:date="2017-10-02T15:47:00Z">
        <w:r w:rsidR="0013611C">
          <w:rPr>
            <w:lang w:val="en-US"/>
          </w:rPr>
          <w:t xml:space="preserve"> Untuk menghasilkan sebuah </w:t>
        </w:r>
        <w:r w:rsidR="0013611C" w:rsidRPr="0013611C">
          <w:rPr>
            <w:i/>
            <w:lang w:val="en-US"/>
            <w:rPrChange w:id="6863" w:author="arkat" w:date="2017-10-02T15:48:00Z">
              <w:rPr>
                <w:lang w:val="en-US"/>
              </w:rPr>
            </w:rPrChange>
          </w:rPr>
          <w:t>prototype</w:t>
        </w:r>
      </w:ins>
      <w:ins w:id="6864" w:author="arkat" w:date="2017-09-26T07:32:00Z">
        <w:r w:rsidR="00976108">
          <w:rPr>
            <w:lang w:val="en-US"/>
          </w:rPr>
          <w:t xml:space="preserve"> </w:t>
        </w:r>
      </w:ins>
      <w:ins w:id="6865" w:author="arkat" w:date="2017-10-02T16:58:00Z">
        <w:r w:rsidR="00AB25F9">
          <w:rPr>
            <w:lang w:val="en-US"/>
          </w:rPr>
          <w:t xml:space="preserve">yang teruji penulis </w:t>
        </w:r>
      </w:ins>
      <w:ins w:id="6866" w:author="arkat" w:date="2017-10-02T15:51:00Z">
        <w:r w:rsidR="0013611C">
          <w:rPr>
            <w:lang w:val="en-US"/>
          </w:rPr>
          <w:t>menggun</w:t>
        </w:r>
      </w:ins>
      <w:ins w:id="6867" w:author="arkat" w:date="2017-10-06T08:01:00Z">
        <w:r w:rsidR="008D650E">
          <w:rPr>
            <w:lang w:val="en-US"/>
          </w:rPr>
          <w:t>akan</w:t>
        </w:r>
      </w:ins>
      <w:ins w:id="6868"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6869" w:author="arkat" w:date="2017-10-02T13:42:00Z"/>
          <w:lang w:val="en-US"/>
        </w:rPr>
        <w:pPrChange w:id="6870" w:author="arkat" w:date="2017-10-03T08:15:00Z">
          <w:pPr>
            <w:pStyle w:val="BodyTextFirstIndent"/>
          </w:pPr>
        </w:pPrChange>
      </w:pPr>
      <w:bookmarkStart w:id="6871" w:name="_Toc494923138"/>
      <w:ins w:id="6872" w:author="arkat" w:date="2017-10-02T18:57:00Z">
        <w:r>
          <w:rPr>
            <w:lang w:val="en-US"/>
          </w:rPr>
          <w:t xml:space="preserve">Analisis dan </w:t>
        </w:r>
      </w:ins>
      <w:del w:id="6873"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6874" w:author="arkat" w:date="2017-09-26T07:32:00Z">
        <w:r w:rsidR="00EA43DE" w:rsidDel="00976108">
          <w:rPr>
            <w:lang w:val="en-US"/>
          </w:rPr>
          <w:delText>Pada penelitian ini, kami menambahkan fungsi transformasi pada BPMN2 Modeller, yakni plugin eclipse untuk memodelkan BPMN.</w:delText>
        </w:r>
      </w:del>
      <w:del w:id="6875" w:author="arkat" w:date="2017-09-26T06:01:00Z">
        <w:r w:rsidR="00EA43DE" w:rsidDel="005C7A52">
          <w:rPr>
            <w:lang w:val="en-US"/>
          </w:rPr>
          <w:delText xml:space="preserve"> </w:delText>
        </w:r>
      </w:del>
      <w:del w:id="6876"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6877" w:author="arkat" w:date="2017-10-02T13:34:00Z">
        <w:r w:rsidR="00901404">
          <w:rPr>
            <w:lang w:val="en-US"/>
          </w:rPr>
          <w:t>Perancangan</w:t>
        </w:r>
      </w:ins>
      <w:bookmarkEnd w:id="6871"/>
    </w:p>
    <w:p w14:paraId="5C7B29A3" w14:textId="6BE2CF73" w:rsidR="00435159" w:rsidRDefault="00435159">
      <w:pPr>
        <w:pStyle w:val="BodyTextFirstIndent"/>
        <w:rPr>
          <w:ins w:id="6878" w:author="arkat" w:date="2017-10-04T22:15:00Z"/>
          <w:lang w:val="en-US"/>
        </w:rPr>
        <w:pPrChange w:id="6879" w:author="arkat" w:date="2017-10-04T22:23:00Z">
          <w:pPr>
            <w:pStyle w:val="BodyText"/>
            <w:numPr>
              <w:numId w:val="120"/>
            </w:numPr>
            <w:ind w:left="720" w:hanging="360"/>
          </w:pPr>
        </w:pPrChange>
      </w:pPr>
      <w:ins w:id="6880" w:author="arkat" w:date="2017-10-04T22:16:00Z">
        <w:r>
          <w:rPr>
            <w:lang w:val="en-US"/>
          </w:rPr>
          <w:t>Tahap analisis</w:t>
        </w:r>
      </w:ins>
      <w:ins w:id="6881" w:author="arkat" w:date="2017-10-04T22:15:00Z">
        <w:r w:rsidR="00F30C76">
          <w:rPr>
            <w:lang w:val="en-US"/>
          </w:rPr>
          <w:t xml:space="preserve"> digun</w:t>
        </w:r>
      </w:ins>
      <w:ins w:id="6882" w:author="arkat" w:date="2017-10-06T08:01:00Z">
        <w:r w:rsidR="008D650E">
          <w:rPr>
            <w:lang w:val="en-US"/>
          </w:rPr>
          <w:t>akan</w:t>
        </w:r>
      </w:ins>
      <w:ins w:id="6883"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6884" w:author="arkat" w:date="2017-10-04T22:18:00Z">
        <w:r w:rsidR="00F30C76">
          <w:rPr>
            <w:lang w:val="en-US"/>
          </w:rPr>
          <w:lastRenderedPageBreak/>
          <w:t xml:space="preserve">Pada tahap analisis </w:t>
        </w:r>
      </w:ins>
      <w:ins w:id="6885" w:author="arkat" w:date="2017-10-04T22:23:00Z">
        <w:r w:rsidR="00F30C76">
          <w:rPr>
            <w:lang w:val="en-US"/>
          </w:rPr>
          <w:t xml:space="preserve">ini </w:t>
        </w:r>
      </w:ins>
      <w:ins w:id="6886" w:author="arkat" w:date="2017-10-06T08:01:00Z">
        <w:r w:rsidR="008D650E">
          <w:rPr>
            <w:lang w:val="en-US"/>
          </w:rPr>
          <w:t>akan</w:t>
        </w:r>
      </w:ins>
      <w:ins w:id="6887" w:author="arkat" w:date="2017-10-04T22:18:00Z">
        <w:r w:rsidR="00F30C76">
          <w:rPr>
            <w:lang w:val="en-US"/>
          </w:rPr>
          <w:t xml:space="preserve"> menghasilkan informasi detil pernyataan kebutuhan, baik kebutuhan fungsional maupun non fungsional.</w:t>
        </w:r>
      </w:ins>
      <w:ins w:id="6888" w:author="arkat" w:date="2017-10-04T22:21:00Z">
        <w:r w:rsidR="00F30C76">
          <w:rPr>
            <w:lang w:val="en-US"/>
          </w:rPr>
          <w:t xml:space="preserve">  </w:t>
        </w:r>
      </w:ins>
    </w:p>
    <w:p w14:paraId="2CF7602B" w14:textId="0D12FF2E" w:rsidR="00387A90" w:rsidRDefault="00F30C76">
      <w:pPr>
        <w:pStyle w:val="BodyTextFirstIndent"/>
        <w:rPr>
          <w:ins w:id="6889" w:author="arkat" w:date="2017-10-02T17:15:00Z"/>
          <w:lang w:val="en-US"/>
        </w:rPr>
        <w:pPrChange w:id="6890" w:author="arkat" w:date="2017-10-02T15:44:00Z">
          <w:pPr>
            <w:pStyle w:val="BodyText"/>
            <w:numPr>
              <w:numId w:val="120"/>
            </w:numPr>
            <w:ind w:left="720" w:hanging="360"/>
          </w:pPr>
        </w:pPrChange>
      </w:pPr>
      <w:ins w:id="6891" w:author="arkat" w:date="2017-10-04T22:23:00Z">
        <w:r>
          <w:rPr>
            <w:lang w:val="en-US"/>
          </w:rPr>
          <w:t xml:space="preserve">Sedangkan perancangan atau </w:t>
        </w:r>
        <w:r w:rsidRPr="00FC40F7">
          <w:rPr>
            <w:i/>
            <w:lang w:val="en-US"/>
          </w:rPr>
          <w:t>design</w:t>
        </w:r>
        <w:r>
          <w:rPr>
            <w:lang w:val="en-US"/>
          </w:rPr>
          <w:t xml:space="preserve"> digun</w:t>
        </w:r>
      </w:ins>
      <w:ins w:id="6892" w:author="arkat" w:date="2017-10-06T08:01:00Z">
        <w:r w:rsidR="008D650E">
          <w:rPr>
            <w:lang w:val="en-US"/>
          </w:rPr>
          <w:t>akan</w:t>
        </w:r>
      </w:ins>
      <w:ins w:id="6893"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6894" w:author="arkat" w:date="2017-10-06T08:01:00Z">
        <w:r w:rsidR="008D650E">
          <w:rPr>
            <w:lang w:val="en-US"/>
          </w:rPr>
          <w:t>akan</w:t>
        </w:r>
      </w:ins>
      <w:ins w:id="6895" w:author="arkat" w:date="2017-10-04T22:23:00Z">
        <w:r w:rsidRPr="003A08F6">
          <w:rPr>
            <w:lang w:val="en-US"/>
          </w:rPr>
          <w:t xml:space="preserve"> di</w:t>
        </w:r>
        <w:r>
          <w:rPr>
            <w:lang w:val="en-US"/>
          </w:rPr>
          <w:t>bangun</w:t>
        </w:r>
        <w:r w:rsidRPr="003A08F6">
          <w:rPr>
            <w:lang w:val="en-US"/>
          </w:rPr>
          <w:t>, model data dan struktur yang digun</w:t>
        </w:r>
      </w:ins>
      <w:ins w:id="6896" w:author="arkat" w:date="2017-10-06T08:01:00Z">
        <w:r w:rsidR="008D650E">
          <w:rPr>
            <w:lang w:val="en-US"/>
          </w:rPr>
          <w:t>akan</w:t>
        </w:r>
      </w:ins>
      <w:ins w:id="6897" w:author="arkat" w:date="2017-10-04T22:23:00Z">
        <w:r w:rsidRPr="003A08F6">
          <w:rPr>
            <w:lang w:val="en-US"/>
          </w:rPr>
          <w:t xml:space="preserve"> oleh sistem, komponen sistem dan, algoritma yang digun</w:t>
        </w:r>
      </w:ins>
      <w:ins w:id="6898" w:author="arkat" w:date="2017-10-06T08:01:00Z">
        <w:r w:rsidR="008D650E">
          <w:rPr>
            <w:lang w:val="en-US"/>
          </w:rPr>
          <w:t>akan</w:t>
        </w:r>
      </w:ins>
      <w:ins w:id="6899" w:author="arkat" w:date="2017-10-04T22:23:00Z">
        <w:r>
          <w:rPr>
            <w:lang w:val="en-US"/>
          </w:rPr>
          <w:t xml:space="preserve"> </w:t>
        </w:r>
        <w:r>
          <w:rPr>
            <w:lang w:val="en-US"/>
          </w:rPr>
          <w:fldChar w:fldCharType="begin" w:fldLock="1"/>
        </w:r>
        <w:r>
          <w:rPr>
            <w:lang w:val="en-US"/>
          </w:rPr>
          <w:instrText>ADDIN CSL_CITATION { "citationItems" : [ { "id" : "ITEM-1", "itemData" : { "DOI" : "10.1111/j.1365-2362.2005.01463.x", "ISBN" : "9780137035151", "ISSN" : "0014-2972", "PMID" : "15667577", "abstract" : "The book presents a broad perspective on software systems engineering, concentrating on widely used techniques for developing large-scale systems. Building on the widely acclaimed strengths of the 8th edition, the 9th edition updates readers with the latest developments in the field while remaining the most current Software Engineering text in the market with quality trusted coverage and practical case studies. This text is structured into 6 parts: Introduction; Requirements Engineering; Design; Software Development; Verification and Validation; Management. An up-to-date reference for software engineers.", "author" : [ { "dropping-particle" : "", "family" : "Sommerville", "given" : "Ian", "non-dropping-particle" : "", "parse-names" : false, "suffix" : "" } ], "container-title" : "Software Engineering", "edition" : "9th", "id" : "ITEM-1", "issued" : { "date-parts" : [ [ "2010" ] ] }, "number-of-pages" : "1-790", "publisher" : "Addison-Wesley Pearson Education, Inc", "title" : "Software Engineering - Ninth Edition", "type" : "book" }, "uris" : [ "http://www.mendeley.com/documents/?uuid=97ab56e2-9276-42a2-ba5c-bda27e17a219" ] } ], "mendeley" : { "formattedCitation" : "(Sommerville, 2010)", "manualFormatting" : "(Sommerville, 2010)", "plainTextFormattedCitation" : "(Sommerville, 2010)", "previouslyFormattedCitation" : "(Sommerville, 2010)" }, "properties" : { "noteIndex" : 0 }, "schema" : "https://github.com/citation-style-language/schema/raw/master/csl-citation.json" }</w:instrText>
        </w:r>
        <w:r>
          <w:rPr>
            <w:lang w:val="en-US"/>
          </w:rPr>
          <w:fldChar w:fldCharType="separate"/>
        </w:r>
        <w:r w:rsidRPr="003A08F6">
          <w:rPr>
            <w:noProof/>
            <w:lang w:val="en-US"/>
          </w:rPr>
          <w:t>(Sommerville</w:t>
        </w:r>
        <w:r>
          <w:rPr>
            <w:noProof/>
            <w:lang w:val="en-US"/>
          </w:rPr>
          <w:t>,</w:t>
        </w:r>
        <w:r w:rsidRPr="003A08F6">
          <w:rPr>
            <w:noProof/>
            <w:lang w:val="en-US"/>
          </w:rPr>
          <w:t xml:space="preserve"> 2010)</w:t>
        </w:r>
        <w:r>
          <w:rPr>
            <w:lang w:val="en-US"/>
          </w:rPr>
          <w:fldChar w:fldCharType="end"/>
        </w:r>
        <w:r w:rsidRPr="003A08F6">
          <w:rPr>
            <w:lang w:val="en-US"/>
          </w:rPr>
          <w:t>.</w:t>
        </w:r>
        <w:r>
          <w:rPr>
            <w:lang w:val="en-US"/>
          </w:rPr>
          <w:t xml:space="preserve"> </w:t>
        </w:r>
      </w:ins>
      <w:ins w:id="6900" w:author="arkat" w:date="2017-10-02T15:42:00Z">
        <w:r w:rsidR="005427D0">
          <w:rPr>
            <w:lang w:val="en-US"/>
          </w:rPr>
          <w:t>Terdapat dua pendekatan dalam perancangan perangkat lunak</w:t>
        </w:r>
      </w:ins>
      <w:ins w:id="6901" w:author="arkat" w:date="2017-10-02T17:04:00Z">
        <w:r w:rsidR="00EA6E20">
          <w:rPr>
            <w:lang w:val="en-US"/>
          </w:rPr>
          <w:t>, yakni</w:t>
        </w:r>
      </w:ins>
      <w:ins w:id="6902" w:author="arkat" w:date="2017-10-02T17:02:00Z">
        <w:r w:rsidR="00EA6E20">
          <w:rPr>
            <w:lang w:val="en-US"/>
          </w:rPr>
          <w:t xml:space="preserve"> </w:t>
        </w:r>
      </w:ins>
      <w:ins w:id="6903" w:author="arkat" w:date="2017-10-02T15:42:00Z">
        <w:r w:rsidR="005427D0">
          <w:rPr>
            <w:lang w:val="en-US"/>
          </w:rPr>
          <w:t xml:space="preserve">pendekatan terstruktur dan pendekatan berorientasi objek. </w:t>
        </w:r>
        <w:r w:rsidR="00EA6E20">
          <w:rPr>
            <w:lang w:val="en-US"/>
          </w:rPr>
          <w:t>Penulis</w:t>
        </w:r>
      </w:ins>
      <w:ins w:id="6904" w:author="arkat" w:date="2017-10-02T17:03:00Z">
        <w:r w:rsidR="00EA6E20">
          <w:rPr>
            <w:lang w:val="en-US"/>
          </w:rPr>
          <w:t xml:space="preserve"> </w:t>
        </w:r>
      </w:ins>
      <w:ins w:id="6905" w:author="arkat" w:date="2017-10-02T15:42:00Z">
        <w:r w:rsidR="00EA6E20">
          <w:rPr>
            <w:lang w:val="en-US"/>
          </w:rPr>
          <w:t>memilih</w:t>
        </w:r>
      </w:ins>
      <w:ins w:id="6906" w:author="arkat" w:date="2017-10-02T17:03:00Z">
        <w:r w:rsidR="00EA6E20">
          <w:rPr>
            <w:lang w:val="en-US"/>
          </w:rPr>
          <w:t xml:space="preserve"> </w:t>
        </w:r>
      </w:ins>
      <w:ins w:id="6907" w:author="arkat" w:date="2017-10-02T17:04:00Z">
        <w:r w:rsidR="00EA6E20">
          <w:rPr>
            <w:lang w:val="en-US"/>
          </w:rPr>
          <w:t xml:space="preserve">perancangan dengan </w:t>
        </w:r>
      </w:ins>
      <w:ins w:id="6908" w:author="arkat" w:date="2017-10-02T15:42:00Z">
        <w:r w:rsidR="005427D0">
          <w:rPr>
            <w:lang w:val="en-US"/>
          </w:rPr>
          <w:t>pendekatan berorientasi objek</w:t>
        </w:r>
        <w:r w:rsidR="00EA6E20">
          <w:rPr>
            <w:lang w:val="en-US"/>
          </w:rPr>
          <w:t xml:space="preserve">, </w:t>
        </w:r>
      </w:ins>
      <w:ins w:id="6909" w:author="arkat" w:date="2017-10-02T17:04:00Z">
        <w:r w:rsidR="00EA6E20">
          <w:rPr>
            <w:lang w:val="en-US"/>
          </w:rPr>
          <w:t xml:space="preserve">atau yang lebih dikenal dengan istilah </w:t>
        </w:r>
      </w:ins>
      <w:ins w:id="6910" w:author="arkat" w:date="2017-10-02T15:42:00Z">
        <w:r w:rsidR="005427D0" w:rsidRPr="009608D2">
          <w:rPr>
            <w:i/>
            <w:lang w:val="en-US"/>
          </w:rPr>
          <w:t>object oriented design</w:t>
        </w:r>
        <w:r w:rsidR="005427D0">
          <w:rPr>
            <w:lang w:val="en-US"/>
          </w:rPr>
          <w:t xml:space="preserve"> (OOD). </w:t>
        </w:r>
      </w:ins>
      <w:ins w:id="6911" w:author="arkat" w:date="2017-10-02T17:13:00Z">
        <w:r w:rsidR="00387A90">
          <w:rPr>
            <w:lang w:val="en-US"/>
          </w:rPr>
          <w:t>Menurut</w:t>
        </w:r>
      </w:ins>
      <w:ins w:id="6912" w:author="arkat" w:date="2017-10-02T17:22:00Z">
        <w:r w:rsidR="006C1657">
          <w:rPr>
            <w:lang w:val="en-US"/>
          </w:rPr>
          <w:t xml:space="preserve"> </w:t>
        </w:r>
      </w:ins>
      <w:ins w:id="6913" w:author="arkat" w:date="2017-10-02T17:23:00Z">
        <w:r w:rsidR="006C1657">
          <w:rPr>
            <w:lang w:val="en-US"/>
          </w:rPr>
          <w:fldChar w:fldCharType="begin" w:fldLock="1"/>
        </w:r>
      </w:ins>
      <w:r w:rsidR="006C165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6C1657">
        <w:rPr>
          <w:lang w:val="en-US"/>
        </w:rPr>
        <w:fldChar w:fldCharType="separate"/>
      </w:r>
      <w:del w:id="6914" w:author="arkat" w:date="2017-10-02T17:23:00Z">
        <w:r w:rsidR="006C1657" w:rsidRPr="006C1657" w:rsidDel="006C1657">
          <w:rPr>
            <w:noProof/>
            <w:lang w:val="en-US"/>
          </w:rPr>
          <w:delText>(</w:delText>
        </w:r>
      </w:del>
      <w:r w:rsidR="006C1657" w:rsidRPr="006C1657">
        <w:rPr>
          <w:noProof/>
          <w:lang w:val="en-US"/>
        </w:rPr>
        <w:t>Pressman</w:t>
      </w:r>
      <w:del w:id="6915" w:author="arkat" w:date="2017-10-02T17:23:00Z">
        <w:r w:rsidR="006C1657" w:rsidRPr="006C1657" w:rsidDel="006C1657">
          <w:rPr>
            <w:noProof/>
            <w:lang w:val="en-US"/>
          </w:rPr>
          <w:delText>,</w:delText>
        </w:r>
      </w:del>
      <w:r w:rsidR="006C1657" w:rsidRPr="006C1657">
        <w:rPr>
          <w:noProof/>
          <w:lang w:val="en-US"/>
        </w:rPr>
        <w:t xml:space="preserve"> </w:t>
      </w:r>
      <w:ins w:id="6916" w:author="arkat" w:date="2017-10-02T17:23:00Z">
        <w:r w:rsidR="006C1657">
          <w:rPr>
            <w:noProof/>
            <w:lang w:val="en-US"/>
          </w:rPr>
          <w:t>(</w:t>
        </w:r>
      </w:ins>
      <w:r w:rsidR="006C1657" w:rsidRPr="006C1657">
        <w:rPr>
          <w:noProof/>
          <w:lang w:val="en-US"/>
        </w:rPr>
        <w:t>2009)</w:t>
      </w:r>
      <w:ins w:id="6917" w:author="arkat" w:date="2017-10-02T17:23:00Z">
        <w:r w:rsidR="006C1657">
          <w:rPr>
            <w:lang w:val="en-US"/>
          </w:rPr>
          <w:fldChar w:fldCharType="end"/>
        </w:r>
      </w:ins>
      <w:ins w:id="6918" w:author="arkat" w:date="2017-10-02T17:13:00Z">
        <w:r w:rsidR="00387A90">
          <w:rPr>
            <w:lang w:val="en-US"/>
          </w:rPr>
          <w:t xml:space="preserve"> </w:t>
        </w:r>
      </w:ins>
      <w:ins w:id="6919" w:author="arkat" w:date="2017-10-02T17:14:00Z">
        <w:r w:rsidR="006C1657">
          <w:rPr>
            <w:lang w:val="en-US"/>
          </w:rPr>
          <w:t xml:space="preserve">perancangan terdiri dari 4 aspek </w:t>
        </w:r>
        <w:r w:rsidR="00387A90">
          <w:rPr>
            <w:lang w:val="en-US"/>
          </w:rPr>
          <w:t xml:space="preserve">yakni perancangan data, perancangan arsitektural, perancangan </w:t>
        </w:r>
        <w:r w:rsidR="00387A90" w:rsidRPr="00387A90">
          <w:rPr>
            <w:i/>
            <w:lang w:val="en-US"/>
            <w:rPrChange w:id="6920" w:author="arkat" w:date="2017-10-02T17:14:00Z">
              <w:rPr>
                <w:lang w:val="en-US"/>
              </w:rPr>
            </w:rPrChange>
          </w:rPr>
          <w:t>interface</w:t>
        </w:r>
        <w:r w:rsidR="00387A90">
          <w:rPr>
            <w:i/>
            <w:lang w:val="en-US"/>
          </w:rPr>
          <w:t xml:space="preserve"> </w:t>
        </w:r>
        <w:r w:rsidR="00387A90">
          <w:rPr>
            <w:lang w:val="en-US"/>
          </w:rPr>
          <w:t xml:space="preserve">dan perancangan </w:t>
        </w:r>
      </w:ins>
      <w:ins w:id="6921" w:author="arkat" w:date="2017-10-02T17:15:00Z">
        <w:r w:rsidR="00387A90">
          <w:rPr>
            <w:lang w:val="en-US"/>
          </w:rPr>
          <w:t>komponen.</w:t>
        </w:r>
      </w:ins>
      <w:ins w:id="6922" w:author="arkat" w:date="2017-10-04T22:24:00Z">
        <w:r>
          <w:rPr>
            <w:lang w:val="en-US"/>
          </w:rPr>
          <w:t xml:space="preserve"> 4 aspek perancangan tersebut </w:t>
        </w:r>
      </w:ins>
      <w:ins w:id="6923" w:author="arkat" w:date="2017-10-06T08:01:00Z">
        <w:r w:rsidR="008D650E">
          <w:rPr>
            <w:lang w:val="en-US"/>
          </w:rPr>
          <w:t>akan</w:t>
        </w:r>
      </w:ins>
      <w:ins w:id="6924" w:author="arkat" w:date="2017-10-04T22:24:00Z">
        <w:r>
          <w:rPr>
            <w:lang w:val="en-US"/>
          </w:rPr>
          <w:t xml:space="preserve"> dimodelkan pada tahap ini.</w:t>
        </w:r>
      </w:ins>
    </w:p>
    <w:p w14:paraId="1F28CCFA" w14:textId="6D206012" w:rsidR="003A7499" w:rsidRDefault="005427D0">
      <w:pPr>
        <w:pStyle w:val="BodyTextFirstIndent"/>
        <w:rPr>
          <w:ins w:id="6925" w:author="arkat" w:date="2017-10-02T18:15:00Z"/>
          <w:lang w:val="en-US"/>
        </w:rPr>
      </w:pPr>
      <w:ins w:id="6926" w:author="arkat" w:date="2017-10-02T15:44:00Z">
        <w:r>
          <w:rPr>
            <w:lang w:val="en-US"/>
          </w:rPr>
          <w:t>Selain itu,</w:t>
        </w:r>
      </w:ins>
      <w:ins w:id="6927" w:author="arkat" w:date="2017-10-02T18:04:00Z">
        <w:r w:rsidR="000B0AB1">
          <w:rPr>
            <w:lang w:val="en-US"/>
          </w:rPr>
          <w:t xml:space="preserve"> Pada tahap ini</w:t>
        </w:r>
      </w:ins>
      <w:ins w:id="6928" w:author="arkat" w:date="2017-10-02T15:44:00Z">
        <w:r>
          <w:rPr>
            <w:lang w:val="en-US"/>
          </w:rPr>
          <w:t xml:space="preserve"> penulis </w:t>
        </w:r>
      </w:ins>
      <w:ins w:id="6929" w:author="arkat" w:date="2017-10-06T08:01:00Z">
        <w:r w:rsidR="008D650E">
          <w:rPr>
            <w:lang w:val="en-US"/>
          </w:rPr>
          <w:t>akan</w:t>
        </w:r>
      </w:ins>
      <w:ins w:id="6930" w:author="arkat" w:date="2017-10-02T18:04:00Z">
        <w:r w:rsidR="000B0AB1">
          <w:rPr>
            <w:lang w:val="en-US"/>
          </w:rPr>
          <w:t xml:space="preserve"> menentukan </w:t>
        </w:r>
      </w:ins>
      <w:ins w:id="6931" w:author="arkat" w:date="2017-10-02T15:44:00Z">
        <w:r>
          <w:rPr>
            <w:lang w:val="en-US"/>
          </w:rPr>
          <w:t xml:space="preserve">teknik </w:t>
        </w:r>
      </w:ins>
      <w:ins w:id="6932" w:author="arkat" w:date="2017-10-02T15:34:00Z">
        <w:r w:rsidR="009D6EB4">
          <w:rPr>
            <w:lang w:val="en-US"/>
          </w:rPr>
          <w:t>transformasi yang sesuai</w:t>
        </w:r>
      </w:ins>
      <w:ins w:id="6933" w:author="arkat" w:date="2017-10-02T18:05:00Z">
        <w:r w:rsidR="000B0AB1">
          <w:rPr>
            <w:lang w:val="en-US"/>
          </w:rPr>
          <w:t xml:space="preserve"> dengan </w:t>
        </w:r>
      </w:ins>
      <w:ins w:id="6934" w:author="arkat" w:date="2017-10-06T08:01:00Z">
        <w:r w:rsidR="008D650E">
          <w:rPr>
            <w:lang w:val="en-US"/>
          </w:rPr>
          <w:t>cara</w:t>
        </w:r>
      </w:ins>
      <w:ins w:id="6935" w:author="arkat" w:date="2017-10-02T18:05:00Z">
        <w:r w:rsidR="000B0AB1">
          <w:rPr>
            <w:lang w:val="en-US"/>
          </w:rPr>
          <w:t xml:space="preserve"> melakukan </w:t>
        </w:r>
        <w:r w:rsidR="000B0AB1" w:rsidRPr="000B0AB1">
          <w:rPr>
            <w:i/>
            <w:lang w:val="en-US"/>
            <w:rPrChange w:id="6936" w:author="arkat" w:date="2017-10-02T18:05:00Z">
              <w:rPr>
                <w:lang w:val="en-US"/>
              </w:rPr>
            </w:rPrChange>
          </w:rPr>
          <w:t>literature survey</w:t>
        </w:r>
      </w:ins>
      <w:ins w:id="6937" w:author="arkat" w:date="2017-10-02T15:34:00Z">
        <w:r w:rsidR="000B0AB1">
          <w:rPr>
            <w:lang w:val="en-US"/>
          </w:rPr>
          <w:t>. Survei</w:t>
        </w:r>
        <w:r w:rsidR="003A7499">
          <w:rPr>
            <w:lang w:val="en-US"/>
          </w:rPr>
          <w:t xml:space="preserve"> tersebut </w:t>
        </w:r>
      </w:ins>
      <w:ins w:id="6938" w:author="arkat" w:date="2017-10-02T18:13:00Z">
        <w:r w:rsidR="003A7499">
          <w:rPr>
            <w:lang w:val="en-US"/>
          </w:rPr>
          <w:t>ber</w:t>
        </w:r>
      </w:ins>
      <w:ins w:id="6939" w:author="arkat" w:date="2017-10-02T18:12:00Z">
        <w:r w:rsidR="003A7499">
          <w:rPr>
            <w:lang w:val="en-US"/>
          </w:rPr>
          <w:t>fokus</w:t>
        </w:r>
      </w:ins>
      <w:ins w:id="6940" w:author="arkat" w:date="2017-10-02T15:34:00Z">
        <w:r w:rsidR="003A7499">
          <w:rPr>
            <w:lang w:val="en-US"/>
          </w:rPr>
          <w:t xml:space="preserve"> </w:t>
        </w:r>
      </w:ins>
      <w:ins w:id="6941" w:author="arkat" w:date="2017-10-02T18:12:00Z">
        <w:r w:rsidR="003A7499">
          <w:rPr>
            <w:lang w:val="en-US"/>
          </w:rPr>
          <w:t xml:space="preserve">pada pemberian panduan untuk memilih pendekatan/teknik transformasi </w:t>
        </w:r>
      </w:ins>
      <w:ins w:id="6942" w:author="arkat" w:date="2017-10-02T18:13:00Z">
        <w:r w:rsidR="003A7499">
          <w:rPr>
            <w:lang w:val="en-US"/>
          </w:rPr>
          <w:t xml:space="preserve">yang sesuai dengan kasus tertentu berdasarkan </w:t>
        </w:r>
        <w:r w:rsidR="003A7499" w:rsidRPr="003A7499">
          <w:rPr>
            <w:i/>
            <w:lang w:val="en-US"/>
            <w:rPrChange w:id="6943" w:author="arkat" w:date="2017-10-02T18:13:00Z">
              <w:rPr>
                <w:lang w:val="en-US"/>
              </w:rPr>
            </w:rPrChange>
          </w:rPr>
          <w:t>requirement</w:t>
        </w:r>
        <w:r w:rsidR="003A7499">
          <w:rPr>
            <w:lang w:val="en-US"/>
          </w:rPr>
          <w:t xml:space="preserve"> </w:t>
        </w:r>
      </w:ins>
      <w:ins w:id="6944" w:author="arkat" w:date="2017-10-02T18:14:00Z">
        <w:r w:rsidR="003A7499">
          <w:rPr>
            <w:lang w:val="en-US"/>
          </w:rPr>
          <w:t>tertentu</w:t>
        </w:r>
      </w:ins>
      <w:ins w:id="6945" w:author="arkat" w:date="2017-10-02T18:13:00Z">
        <w:r w:rsidR="003A7499">
          <w:rPr>
            <w:lang w:val="en-US"/>
          </w:rPr>
          <w:t>.</w:t>
        </w:r>
      </w:ins>
      <w:ins w:id="6946" w:author="arkat" w:date="2017-10-02T18:14:00Z">
        <w:r w:rsidR="003A7499">
          <w:rPr>
            <w:lang w:val="en-US"/>
          </w:rPr>
          <w:t xml:space="preserve"> Berdasarkan survei tersebut </w:t>
        </w:r>
      </w:ins>
      <w:ins w:id="6947" w:author="arkat" w:date="2017-10-06T08:01:00Z">
        <w:r w:rsidR="008D650E">
          <w:rPr>
            <w:lang w:val="en-US"/>
          </w:rPr>
          <w:t>akan</w:t>
        </w:r>
      </w:ins>
      <w:ins w:id="6948" w:author="arkat" w:date="2017-10-02T18:14:00Z">
        <w:r w:rsidR="003A7499">
          <w:rPr>
            <w:lang w:val="en-US"/>
          </w:rPr>
          <w:t xml:space="preserve"> ditentukan pendekatan atau teknik yang digun</w:t>
        </w:r>
      </w:ins>
      <w:ins w:id="6949" w:author="arkat" w:date="2017-10-06T08:01:00Z">
        <w:r w:rsidR="008D650E">
          <w:rPr>
            <w:lang w:val="en-US"/>
          </w:rPr>
          <w:t>akan</w:t>
        </w:r>
      </w:ins>
      <w:ins w:id="6950" w:author="arkat" w:date="2017-10-02T18:14:00Z">
        <w:r w:rsidR="003A7499">
          <w:rPr>
            <w:lang w:val="en-US"/>
          </w:rPr>
          <w:t xml:space="preserve"> untuk melakukan transforma</w:t>
        </w:r>
      </w:ins>
      <w:ins w:id="6951" w:author="arkat" w:date="2017-10-02T18:15:00Z">
        <w:r w:rsidR="003A7499">
          <w:rPr>
            <w:lang w:val="en-US"/>
          </w:rPr>
          <w:t>si dari EPC-ArisExpress ke BPMN 2.0.</w:t>
        </w:r>
      </w:ins>
    </w:p>
    <w:p w14:paraId="1401B054" w14:textId="57E1C17D" w:rsidR="00901404" w:rsidRDefault="00901404">
      <w:pPr>
        <w:pStyle w:val="Heading3"/>
        <w:numPr>
          <w:ilvl w:val="2"/>
          <w:numId w:val="135"/>
        </w:numPr>
        <w:ind w:hanging="2700"/>
        <w:rPr>
          <w:ins w:id="6952" w:author="arkat" w:date="2017-10-02T15:44:00Z"/>
          <w:lang w:val="en-US"/>
        </w:rPr>
        <w:pPrChange w:id="6953" w:author="arkat" w:date="2017-10-03T08:15:00Z">
          <w:pPr>
            <w:pStyle w:val="BodyTextFirstIndent"/>
          </w:pPr>
        </w:pPrChange>
      </w:pPr>
      <w:bookmarkStart w:id="6954" w:name="_Toc494923139"/>
      <w:ins w:id="6955" w:author="arkat" w:date="2017-10-02T13:35:00Z">
        <w:r>
          <w:rPr>
            <w:lang w:val="en-US"/>
          </w:rPr>
          <w:t>Implementasi</w:t>
        </w:r>
      </w:ins>
      <w:bookmarkEnd w:id="6954"/>
    </w:p>
    <w:p w14:paraId="370A9588" w14:textId="025330A6" w:rsidR="0013611C" w:rsidRDefault="005427D0">
      <w:pPr>
        <w:pStyle w:val="BodyTextFirstIndent"/>
        <w:rPr>
          <w:ins w:id="6956" w:author="arkat" w:date="2017-10-02T15:52:00Z"/>
          <w:lang w:val="en-US"/>
        </w:rPr>
      </w:pPr>
      <w:ins w:id="6957" w:author="arkat" w:date="2017-10-02T15:44:00Z">
        <w:r>
          <w:rPr>
            <w:lang w:val="en-US"/>
          </w:rPr>
          <w:t>Tahapan implementasi merup</w:t>
        </w:r>
      </w:ins>
      <w:ins w:id="6958" w:author="arkat" w:date="2017-10-06T08:01:00Z">
        <w:r w:rsidR="008D650E">
          <w:rPr>
            <w:lang w:val="en-US"/>
          </w:rPr>
          <w:t>akan</w:t>
        </w:r>
      </w:ins>
      <w:ins w:id="6959" w:author="arkat" w:date="2017-10-02T15:44:00Z">
        <w:r>
          <w:rPr>
            <w:lang w:val="en-US"/>
          </w:rPr>
          <w:t xml:space="preserve"> tahapan untuk mengimplementasi</w:t>
        </w:r>
      </w:ins>
      <w:ins w:id="6960" w:author="arkat" w:date="2017-10-04T22:32:00Z">
        <w:r w:rsidR="005901A4">
          <w:rPr>
            <w:lang w:val="en-US"/>
          </w:rPr>
          <w:t>kan</w:t>
        </w:r>
      </w:ins>
      <w:ins w:id="6961" w:author="arkat" w:date="2017-10-02T15:44:00Z">
        <w:r>
          <w:rPr>
            <w:lang w:val="en-US"/>
          </w:rPr>
          <w:t xml:space="preserve"> </w:t>
        </w:r>
      </w:ins>
      <w:ins w:id="6962" w:author="arkat" w:date="2017-10-04T22:35:00Z">
        <w:r w:rsidR="005901A4" w:rsidRPr="00B43256">
          <w:rPr>
            <w:lang w:val="en-US"/>
          </w:rPr>
          <w:t>hasil dari perancangan ke dalam kode sesuai dengan sikntaksis dari bahasa pemrograman yang digun</w:t>
        </w:r>
      </w:ins>
      <w:ins w:id="6963" w:author="arkat" w:date="2017-10-06T08:01:00Z">
        <w:r w:rsidR="008D650E">
          <w:rPr>
            <w:lang w:val="en-US"/>
          </w:rPr>
          <w:t>akan</w:t>
        </w:r>
      </w:ins>
      <w:ins w:id="6964" w:author="arkat" w:date="2017-10-02T15:44:00Z">
        <w:r w:rsidR="005901A4">
          <w:rPr>
            <w:lang w:val="en-US"/>
          </w:rPr>
          <w:t>. Tahapan implementasi</w:t>
        </w:r>
        <w:r>
          <w:rPr>
            <w:lang w:val="en-US"/>
          </w:rPr>
          <w:t xml:space="preserve"> berfokus </w:t>
        </w:r>
        <w:r w:rsidRPr="00163C09">
          <w:rPr>
            <w:lang w:val="en-US"/>
          </w:rPr>
          <w:t>pada pengembangan sistem untuk memperlihatkan keabsahan dari solusi yang diusulkan</w:t>
        </w:r>
        <w:r>
          <w:rPr>
            <w:lang w:val="en-US"/>
          </w:rPr>
          <w:t xml:space="preserve"> </w:t>
        </w:r>
        <w:r>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id="6965" w:author="arkat" w:date="2017-10-02T15:44:00Z">
        <w:r>
          <w:rPr>
            <w:lang w:val="en-US"/>
          </w:rPr>
          <w:fldChar w:fldCharType="separate"/>
        </w:r>
        <w:r w:rsidRPr="00817260">
          <w:rPr>
            <w:noProof/>
            <w:lang w:val="en-US"/>
          </w:rPr>
          <w:t>(Gregg et al.</w:t>
        </w:r>
        <w:r>
          <w:rPr>
            <w:noProof/>
            <w:lang w:val="en-US"/>
          </w:rPr>
          <w:t>,</w:t>
        </w:r>
        <w:r w:rsidRPr="00817260">
          <w:rPr>
            <w:noProof/>
            <w:lang w:val="en-US"/>
          </w:rPr>
          <w:t xml:space="preserve"> 2001)</w:t>
        </w:r>
        <w:r>
          <w:rPr>
            <w:lang w:val="en-US"/>
          </w:rPr>
          <w:fldChar w:fldCharType="end"/>
        </w:r>
        <w:r w:rsidRPr="00163C09">
          <w:rPr>
            <w:lang w:val="en-US"/>
          </w:rPr>
          <w:t>.</w:t>
        </w:r>
        <w:r>
          <w:rPr>
            <w:lang w:val="en-US"/>
          </w:rPr>
          <w:t xml:space="preserve"> </w:t>
        </w:r>
      </w:ins>
      <w:ins w:id="6966" w:author="arkat" w:date="2017-10-04T22:35:00Z">
        <w:r w:rsidR="005901A4">
          <w:rPr>
            <w:lang w:val="en-US"/>
          </w:rPr>
          <w:t xml:space="preserve">Implementasi ke dalam kode program dengan </w:t>
        </w:r>
      </w:ins>
      <w:ins w:id="6967" w:author="arkat" w:date="2017-10-02T15:44:00Z">
        <w:r w:rsidRPr="00B43256">
          <w:rPr>
            <w:lang w:val="en-US"/>
          </w:rPr>
          <w:t>menggun</w:t>
        </w:r>
      </w:ins>
      <w:ins w:id="6968" w:author="arkat" w:date="2017-10-06T08:01:00Z">
        <w:r w:rsidR="008D650E">
          <w:rPr>
            <w:lang w:val="en-US"/>
          </w:rPr>
          <w:t>akan</w:t>
        </w:r>
      </w:ins>
      <w:ins w:id="6969"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1A835467" w:rsidR="005427D0" w:rsidRPr="005427D0" w:rsidRDefault="00ED30B1">
      <w:pPr>
        <w:pStyle w:val="BodyTextFirstIndent"/>
        <w:rPr>
          <w:ins w:id="6970" w:author="arkat" w:date="2017-10-02T13:35:00Z"/>
          <w:lang w:val="en-US"/>
        </w:rPr>
      </w:pPr>
      <w:ins w:id="6971" w:author="arkat" w:date="2017-10-02T15:44:00Z">
        <w:r>
          <w:rPr>
            <w:lang w:val="en-US"/>
          </w:rPr>
          <w:t>Implementasi</w:t>
        </w:r>
        <w:r w:rsidR="005427D0">
          <w:rPr>
            <w:lang w:val="en-US"/>
          </w:rPr>
          <w:t xml:space="preserve"> dilakukan </w:t>
        </w:r>
      </w:ins>
      <w:ins w:id="6972" w:author="arkat" w:date="2017-10-02T15:52:00Z">
        <w:r w:rsidR="0013611C">
          <w:rPr>
            <w:lang w:val="en-US"/>
          </w:rPr>
          <w:t xml:space="preserve">dengan menambahkan fungsi </w:t>
        </w:r>
      </w:ins>
      <w:ins w:id="6973" w:author="arkat" w:date="2017-10-02T16:43:00Z">
        <w:r>
          <w:rPr>
            <w:lang w:val="en-US"/>
          </w:rPr>
          <w:t xml:space="preserve">transformasi </w:t>
        </w:r>
      </w:ins>
      <w:ins w:id="6974" w:author="arkat" w:date="2017-10-02T15:52:00Z">
        <w:r w:rsidR="0013611C">
          <w:rPr>
            <w:lang w:val="en-US"/>
          </w:rPr>
          <w:t xml:space="preserve">pada </w:t>
        </w:r>
      </w:ins>
      <w:ins w:id="6975" w:author="arkat" w:date="2017-10-02T16:43:00Z">
        <w:r>
          <w:rPr>
            <w:i/>
            <w:lang w:val="en-US"/>
          </w:rPr>
          <w:t xml:space="preserve">tool </w:t>
        </w:r>
      </w:ins>
      <w:ins w:id="6976" w:author="arkat" w:date="2017-10-02T15:52:00Z">
        <w:r w:rsidR="0013611C">
          <w:rPr>
            <w:lang w:val="en-US"/>
          </w:rPr>
          <w:t xml:space="preserve">BPMN2 Modeller, yakni </w:t>
        </w:r>
        <w:r w:rsidR="0013611C" w:rsidRPr="00ED30B1">
          <w:rPr>
            <w:i/>
            <w:lang w:val="en-US"/>
            <w:rPrChange w:id="6977" w:author="arkat" w:date="2017-10-02T16:43:00Z">
              <w:rPr>
                <w:lang w:val="en-US"/>
              </w:rPr>
            </w:rPrChange>
          </w:rPr>
          <w:t>plugin</w:t>
        </w:r>
        <w:r w:rsidR="0013611C">
          <w:rPr>
            <w:lang w:val="en-US"/>
          </w:rPr>
          <w:t xml:space="preserve"> eclipse yang digun</w:t>
        </w:r>
      </w:ins>
      <w:ins w:id="6978" w:author="arkat" w:date="2017-10-06T08:01:00Z">
        <w:r w:rsidR="008D650E">
          <w:rPr>
            <w:lang w:val="en-US"/>
          </w:rPr>
          <w:t>akan</w:t>
        </w:r>
      </w:ins>
      <w:ins w:id="6979" w:author="arkat" w:date="2017-10-02T15:52:00Z">
        <w:r w:rsidR="0013611C">
          <w:rPr>
            <w:lang w:val="en-US"/>
          </w:rPr>
          <w:t xml:space="preserve"> untuk melakukan pemodelan BPMN</w:t>
        </w:r>
      </w:ins>
      <w:ins w:id="6980"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6981" w:author="arkat" w:date="2017-10-02T13:35:00Z"/>
          <w:lang w:val="en-US"/>
        </w:rPr>
        <w:pPrChange w:id="6982" w:author="arkat" w:date="2017-10-03T08:15:00Z">
          <w:pPr>
            <w:pStyle w:val="BodyTextFirstIndent"/>
          </w:pPr>
        </w:pPrChange>
      </w:pPr>
      <w:bookmarkStart w:id="6983" w:name="_Toc494923140"/>
      <w:ins w:id="6984" w:author="arkat" w:date="2017-10-02T13:35:00Z">
        <w:r>
          <w:rPr>
            <w:lang w:val="en-US"/>
          </w:rPr>
          <w:t>Pengujian</w:t>
        </w:r>
        <w:bookmarkEnd w:id="6983"/>
      </w:ins>
    </w:p>
    <w:p w14:paraId="4CEF4999" w14:textId="12B15B15" w:rsidR="00D94824" w:rsidRDefault="005427D0">
      <w:pPr>
        <w:pStyle w:val="BodyTextFirstIndent"/>
        <w:rPr>
          <w:ins w:id="6985" w:author="arkat" w:date="2017-10-02T21:05:00Z"/>
          <w:i/>
          <w:lang w:val="en-US"/>
        </w:rPr>
      </w:pPr>
      <w:ins w:id="6986"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6987" w:author="arkat" w:date="2017-10-02T18:32:00Z">
        <w:r w:rsidR="00481A27">
          <w:rPr>
            <w:lang w:val="en-US"/>
          </w:rPr>
          <w:t>sesuai dengan kebutuhan yang telah didefinisikan</w:t>
        </w:r>
      </w:ins>
      <w:ins w:id="6988" w:author="arkat" w:date="2017-10-02T15:45:00Z">
        <w:r>
          <w:rPr>
            <w:lang w:val="en-US"/>
          </w:rPr>
          <w:t xml:space="preserve"> atau tidak. </w:t>
        </w:r>
      </w:ins>
      <w:ins w:id="6989" w:author="arkat" w:date="2017-10-02T18:32:00Z">
        <w:r w:rsidR="00481A27">
          <w:rPr>
            <w:lang w:val="en-US"/>
          </w:rPr>
          <w:t>Dalam</w:t>
        </w:r>
      </w:ins>
      <w:ins w:id="6990" w:author="arkat" w:date="2017-10-02T18:33:00Z">
        <w:r w:rsidR="00481A27">
          <w:rPr>
            <w:lang w:val="en-US"/>
          </w:rPr>
          <w:t xml:space="preserve"> </w:t>
        </w:r>
        <w:r w:rsidR="00481A27">
          <w:rPr>
            <w:lang w:val="en-US"/>
          </w:rPr>
          <w:fldChar w:fldCharType="begin" w:fldLock="1"/>
        </w:r>
        <w:r w:rsidR="00481A2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481A27">
          <w:rPr>
            <w:lang w:val="en-US"/>
          </w:rPr>
          <w:fldChar w:fldCharType="separate"/>
        </w:r>
        <w:r w:rsidR="00481A27" w:rsidRPr="006C1657">
          <w:rPr>
            <w:noProof/>
            <w:lang w:val="en-US"/>
          </w:rPr>
          <w:t xml:space="preserve">Pressman </w:t>
        </w:r>
        <w:r w:rsidR="00481A27">
          <w:rPr>
            <w:noProof/>
            <w:lang w:val="en-US"/>
          </w:rPr>
          <w:t>(</w:t>
        </w:r>
        <w:r w:rsidR="00481A27" w:rsidRPr="006C1657">
          <w:rPr>
            <w:noProof/>
            <w:lang w:val="en-US"/>
          </w:rPr>
          <w:t>2009)</w:t>
        </w:r>
        <w:r w:rsidR="00481A27">
          <w:rPr>
            <w:lang w:val="en-US"/>
          </w:rPr>
          <w:fldChar w:fldCharType="end"/>
        </w:r>
        <w:r w:rsidR="00481A27">
          <w:rPr>
            <w:lang w:val="en-US"/>
          </w:rPr>
          <w:t xml:space="preserve"> </w:t>
        </w:r>
      </w:ins>
      <w:ins w:id="6991" w:author="arkat" w:date="2017-10-02T18:34:00Z">
        <w:r w:rsidR="00481A27">
          <w:rPr>
            <w:lang w:val="en-US"/>
          </w:rPr>
          <w:t xml:space="preserve">Mc Call, Richard dan Walters mengusulkan kategorisasi aspek-aspek yang mempengaruhi kualitas perangkat lunak, yakni </w:t>
        </w:r>
      </w:ins>
      <w:ins w:id="6992" w:author="arkat" w:date="2017-10-02T18:36:00Z">
        <w:r w:rsidR="00481A27">
          <w:rPr>
            <w:i/>
            <w:lang w:val="en-US"/>
          </w:rPr>
          <w:t xml:space="preserve">product revision, </w:t>
        </w:r>
      </w:ins>
      <w:ins w:id="6993" w:author="arkat" w:date="2017-10-02T18:37:00Z">
        <w:r w:rsidR="00481A27">
          <w:rPr>
            <w:i/>
            <w:lang w:val="en-US"/>
          </w:rPr>
          <w:t xml:space="preserve">product transiton </w:t>
        </w:r>
        <w:r w:rsidR="00481A27">
          <w:rPr>
            <w:lang w:val="en-US"/>
          </w:rPr>
          <w:t xml:space="preserve">dan </w:t>
        </w:r>
        <w:r w:rsidR="00481A27">
          <w:rPr>
            <w:i/>
            <w:lang w:val="en-US"/>
          </w:rPr>
          <w:t xml:space="preserve">product operation. </w:t>
        </w:r>
      </w:ins>
      <w:ins w:id="6994" w:author="arkat" w:date="2017-10-02T18:38:00Z">
        <w:r w:rsidR="00481A27">
          <w:rPr>
            <w:lang w:val="en-US"/>
          </w:rPr>
          <w:t>Pada penelitian ini hanya berfokus pada</w:t>
        </w:r>
      </w:ins>
      <w:ins w:id="6995" w:author="arkat" w:date="2017-10-02T18:39:00Z">
        <w:r w:rsidR="00481A27">
          <w:rPr>
            <w:lang w:val="en-US"/>
          </w:rPr>
          <w:t xml:space="preserve"> pegujian</w:t>
        </w:r>
      </w:ins>
      <w:ins w:id="6996" w:author="arkat" w:date="2017-10-02T18:38:00Z">
        <w:r w:rsidR="00481A27">
          <w:rPr>
            <w:lang w:val="en-US"/>
          </w:rPr>
          <w:t xml:space="preserve"> aspek </w:t>
        </w:r>
      </w:ins>
      <w:ins w:id="6997" w:author="arkat" w:date="2017-10-02T18:39:00Z">
        <w:r w:rsidR="00481A27">
          <w:rPr>
            <w:i/>
            <w:lang w:val="en-US"/>
          </w:rPr>
          <w:t xml:space="preserve">product operation. </w:t>
        </w:r>
      </w:ins>
      <w:ins w:id="6998" w:author="arkat" w:date="2017-10-02T18:46:00Z">
        <w:r w:rsidR="00B40710">
          <w:rPr>
            <w:lang w:val="en-US"/>
          </w:rPr>
          <w:t xml:space="preserve">Mc Call, Richard dan Walters membagi </w:t>
        </w:r>
        <w:r w:rsidR="00B40710">
          <w:rPr>
            <w:i/>
            <w:lang w:val="en-US"/>
          </w:rPr>
          <w:t>product operation</w:t>
        </w:r>
      </w:ins>
      <w:ins w:id="6999" w:author="arkat" w:date="2017-10-02T18:41:00Z">
        <w:r w:rsidR="00481A27">
          <w:rPr>
            <w:lang w:val="en-US"/>
          </w:rPr>
          <w:t xml:space="preserve"> </w:t>
        </w:r>
      </w:ins>
      <w:ins w:id="7000" w:author="arkat" w:date="2017-10-02T18:46:00Z">
        <w:r w:rsidR="00B40710">
          <w:rPr>
            <w:lang w:val="en-US"/>
          </w:rPr>
          <w:t xml:space="preserve">menjadi </w:t>
        </w:r>
      </w:ins>
      <w:ins w:id="7001" w:author="arkat" w:date="2017-10-02T18:41:00Z">
        <w:r w:rsidR="00481A27">
          <w:rPr>
            <w:lang w:val="en-US"/>
          </w:rPr>
          <w:t>5 atribut</w:t>
        </w:r>
        <w:r w:rsidR="00481A27">
          <w:rPr>
            <w:i/>
            <w:lang w:val="en-US"/>
          </w:rPr>
          <w:t xml:space="preserve">, </w:t>
        </w:r>
        <w:r w:rsidR="00481A27">
          <w:rPr>
            <w:lang w:val="en-US"/>
          </w:rPr>
          <w:t xml:space="preserve">yakni </w:t>
        </w:r>
        <w:r w:rsidR="00481A27">
          <w:rPr>
            <w:i/>
            <w:lang w:val="en-US"/>
          </w:rPr>
          <w:lastRenderedPageBreak/>
          <w:t>c</w:t>
        </w:r>
        <w:r w:rsidR="00481A27" w:rsidRPr="00481A27">
          <w:rPr>
            <w:i/>
            <w:lang w:val="en-US"/>
            <w:rPrChange w:id="7002" w:author="arkat" w:date="2017-10-02T18:42:00Z">
              <w:rPr>
                <w:lang w:val="en-US"/>
              </w:rPr>
            </w:rPrChange>
          </w:rPr>
          <w:t>orrectness</w:t>
        </w:r>
        <w:r w:rsidR="00481A27">
          <w:rPr>
            <w:lang w:val="en-US"/>
          </w:rPr>
          <w:t xml:space="preserve">, </w:t>
        </w:r>
        <w:r w:rsidR="00481A27">
          <w:rPr>
            <w:i/>
            <w:lang w:val="en-US"/>
          </w:rPr>
          <w:t>r</w:t>
        </w:r>
        <w:r w:rsidR="00481A27" w:rsidRPr="00481A27">
          <w:rPr>
            <w:i/>
            <w:lang w:val="en-US"/>
            <w:rPrChange w:id="7003" w:author="arkat" w:date="2017-10-02T18:42:00Z">
              <w:rPr>
                <w:lang w:val="en-US"/>
              </w:rPr>
            </w:rPrChange>
          </w:rPr>
          <w:t>eliability</w:t>
        </w:r>
        <w:r w:rsidR="00481A27">
          <w:rPr>
            <w:lang w:val="en-US"/>
          </w:rPr>
          <w:t xml:space="preserve">, </w:t>
        </w:r>
        <w:r w:rsidR="00481A27">
          <w:rPr>
            <w:i/>
            <w:lang w:val="en-US"/>
          </w:rPr>
          <w:t>u</w:t>
        </w:r>
        <w:r w:rsidR="00481A27" w:rsidRPr="00481A27">
          <w:rPr>
            <w:i/>
            <w:lang w:val="en-US"/>
            <w:rPrChange w:id="7004" w:author="arkat" w:date="2017-10-02T18:42:00Z">
              <w:rPr>
                <w:lang w:val="en-US"/>
              </w:rPr>
            </w:rPrChange>
          </w:rPr>
          <w:t>sability</w:t>
        </w:r>
        <w:r w:rsidR="00481A27">
          <w:rPr>
            <w:lang w:val="en-US"/>
          </w:rPr>
          <w:t xml:space="preserve">, </w:t>
        </w:r>
        <w:r w:rsidR="00481A27">
          <w:rPr>
            <w:i/>
            <w:lang w:val="en-US"/>
          </w:rPr>
          <w:t>i</w:t>
        </w:r>
        <w:r w:rsidR="00481A27" w:rsidRPr="00481A27">
          <w:rPr>
            <w:i/>
            <w:lang w:val="en-US"/>
            <w:rPrChange w:id="7005" w:author="arkat" w:date="2017-10-02T18:42:00Z">
              <w:rPr>
                <w:lang w:val="en-US"/>
              </w:rPr>
            </w:rPrChange>
          </w:rPr>
          <w:t>ntegrity</w:t>
        </w:r>
        <w:r w:rsidR="00481A27">
          <w:rPr>
            <w:lang w:val="en-US"/>
          </w:rPr>
          <w:t xml:space="preserve"> dan </w:t>
        </w:r>
        <w:r w:rsidR="00481A27">
          <w:rPr>
            <w:i/>
            <w:lang w:val="en-US"/>
          </w:rPr>
          <w:t>e</w:t>
        </w:r>
        <w:r w:rsidR="00481A27" w:rsidRPr="00481A27">
          <w:rPr>
            <w:i/>
            <w:lang w:val="en-US"/>
            <w:rPrChange w:id="7006" w:author="arkat" w:date="2017-10-02T18:42:00Z">
              <w:rPr>
                <w:lang w:val="en-US"/>
              </w:rPr>
            </w:rPrChange>
          </w:rPr>
          <w:t>fficiency</w:t>
        </w:r>
      </w:ins>
      <w:ins w:id="7007" w:author="arkat" w:date="2017-10-02T18:42:00Z">
        <w:r w:rsidR="00481A27">
          <w:rPr>
            <w:i/>
            <w:lang w:val="en-US"/>
          </w:rPr>
          <w:t xml:space="preserve">. </w:t>
        </w:r>
      </w:ins>
      <w:ins w:id="7008" w:author="arkat" w:date="2017-10-06T08:01:00Z">
        <w:r w:rsidR="008D650E">
          <w:rPr>
            <w:lang w:val="en-US"/>
          </w:rPr>
          <w:t>Akan</w:t>
        </w:r>
      </w:ins>
      <w:ins w:id="7009" w:author="arkat" w:date="2017-10-02T18:42:00Z">
        <w:r w:rsidR="00B40710">
          <w:rPr>
            <w:lang w:val="en-US"/>
          </w:rPr>
          <w:t xml:space="preserve"> tetapi, pada penelitian ini hanya melakukan pengujian </w:t>
        </w:r>
      </w:ins>
      <w:ins w:id="7010" w:author="arkat" w:date="2017-10-02T18:43:00Z">
        <w:r w:rsidR="00B40710" w:rsidRPr="0070111E">
          <w:rPr>
            <w:i/>
            <w:lang w:val="en-US"/>
          </w:rPr>
          <w:t>correctness</w:t>
        </w:r>
        <w:r w:rsidR="00B40710">
          <w:rPr>
            <w:i/>
            <w:lang w:val="en-US"/>
          </w:rPr>
          <w:t xml:space="preserve"> </w:t>
        </w:r>
        <w:r w:rsidR="00B40710">
          <w:rPr>
            <w:lang w:val="en-US"/>
          </w:rPr>
          <w:t xml:space="preserve">dan </w:t>
        </w:r>
        <w:r w:rsidR="00B40710" w:rsidRPr="0070111E">
          <w:rPr>
            <w:i/>
            <w:lang w:val="en-US"/>
          </w:rPr>
          <w:t>usability</w:t>
        </w:r>
        <w:r w:rsidR="00B40710">
          <w:rPr>
            <w:i/>
            <w:lang w:val="en-US"/>
          </w:rPr>
          <w:t>.</w:t>
        </w:r>
      </w:ins>
      <w:ins w:id="7011" w:author="arkat" w:date="2017-10-02T18:47:00Z">
        <w:r w:rsidR="00B40710">
          <w:rPr>
            <w:i/>
            <w:lang w:val="en-US"/>
          </w:rPr>
          <w:t xml:space="preserve"> </w:t>
        </w:r>
      </w:ins>
    </w:p>
    <w:p w14:paraId="55189F85" w14:textId="764CFA88" w:rsidR="00D727CB" w:rsidRPr="00D727CB" w:rsidRDefault="00B40710">
      <w:pPr>
        <w:pStyle w:val="BodyTextFirstIndent"/>
        <w:rPr>
          <w:ins w:id="7012" w:author="arkat" w:date="2017-10-03T10:27:00Z"/>
          <w:lang w:val="en-US"/>
        </w:rPr>
      </w:pPr>
      <w:ins w:id="7013" w:author="arkat" w:date="2017-10-02T18:48:00Z">
        <w:r w:rsidRPr="00B40710">
          <w:rPr>
            <w:i/>
            <w:lang w:val="en-US"/>
            <w:rPrChange w:id="7014" w:author="arkat" w:date="2017-10-02T18:48:00Z">
              <w:rPr>
                <w:lang w:val="en-US"/>
              </w:rPr>
            </w:rPrChange>
          </w:rPr>
          <w:t>Correctness</w:t>
        </w:r>
        <w:r>
          <w:rPr>
            <w:i/>
            <w:lang w:val="en-US"/>
          </w:rPr>
          <w:t xml:space="preserve"> </w:t>
        </w:r>
        <w:r>
          <w:rPr>
            <w:lang w:val="en-US"/>
          </w:rPr>
          <w:t>merup</w:t>
        </w:r>
      </w:ins>
      <w:ins w:id="7015" w:author="arkat" w:date="2017-10-06T08:01:00Z">
        <w:r w:rsidR="008D650E">
          <w:rPr>
            <w:lang w:val="en-US"/>
          </w:rPr>
          <w:t>akan</w:t>
        </w:r>
      </w:ins>
      <w:ins w:id="7016" w:author="arkat" w:date="2017-10-02T18:48:00Z">
        <w:r>
          <w:rPr>
            <w:lang w:val="en-US"/>
          </w:rPr>
          <w:t xml:space="preserve"> atribut untuk mengukur sejauh mana </w:t>
        </w:r>
      </w:ins>
      <w:ins w:id="7017" w:author="arkat" w:date="2017-10-02T18:49:00Z">
        <w:r>
          <w:rPr>
            <w:i/>
            <w:lang w:val="en-US"/>
          </w:rPr>
          <w:t xml:space="preserve">tool </w:t>
        </w:r>
        <w:r>
          <w:rPr>
            <w:lang w:val="en-US"/>
          </w:rPr>
          <w:t>yang dibuat memenuhi spesifikasi tujuan pembuatanya</w:t>
        </w:r>
      </w:ins>
      <w:ins w:id="7018" w:author="arkat" w:date="2017-10-02T18:50:00Z">
        <w:r>
          <w:rPr>
            <w:lang w:val="en-US"/>
          </w:rPr>
          <w:t xml:space="preserve">, yakni </w:t>
        </w:r>
      </w:ins>
      <w:ins w:id="7019" w:author="arkat" w:date="2017-10-02T18:51:00Z">
        <w:r>
          <w:rPr>
            <w:lang w:val="en-US"/>
          </w:rPr>
          <w:t xml:space="preserve">mampu </w:t>
        </w:r>
      </w:ins>
      <w:ins w:id="7020" w:author="arkat" w:date="2017-10-02T18:50:00Z">
        <w:r>
          <w:rPr>
            <w:lang w:val="en-US"/>
          </w:rPr>
          <w:t>m</w:t>
        </w:r>
        <w:r w:rsidR="00FC0A10">
          <w:rPr>
            <w:lang w:val="en-US"/>
          </w:rPr>
          <w:t>entra</w:t>
        </w:r>
      </w:ins>
      <w:ins w:id="7021" w:author="arkat" w:date="2017-10-03T10:29:00Z">
        <w:r w:rsidR="00D727CB">
          <w:rPr>
            <w:lang w:val="en-US"/>
          </w:rPr>
          <w:t>n</w:t>
        </w:r>
      </w:ins>
      <w:ins w:id="7022" w:author="arkat" w:date="2017-10-02T18:50:00Z">
        <w:r w:rsidR="00FC0A10">
          <w:rPr>
            <w:lang w:val="en-US"/>
          </w:rPr>
          <w:t>s</w:t>
        </w:r>
        <w:r w:rsidR="00D727CB">
          <w:rPr>
            <w:lang w:val="en-US"/>
          </w:rPr>
          <w:t>formasikan model EPC-</w:t>
        </w:r>
        <w:r>
          <w:rPr>
            <w:lang w:val="en-US"/>
          </w:rPr>
          <w:t>ARIS-Express ke model BPMN 2.0.</w:t>
        </w:r>
      </w:ins>
      <w:ins w:id="7023" w:author="arkat" w:date="2017-10-02T18:51:00Z">
        <w:r>
          <w:rPr>
            <w:lang w:val="en-US"/>
          </w:rPr>
          <w:t xml:space="preserve"> </w:t>
        </w:r>
      </w:ins>
      <w:ins w:id="7024" w:author="arkat" w:date="2017-10-03T10:27:00Z">
        <w:r w:rsidR="00D727CB">
          <w:rPr>
            <w:lang w:val="en-US"/>
          </w:rPr>
          <w:t xml:space="preserve">Skenario pengujian </w:t>
        </w:r>
        <w:r w:rsidR="00D727CB" w:rsidRPr="006E206C">
          <w:rPr>
            <w:i/>
            <w:lang w:val="en-US"/>
          </w:rPr>
          <w:t>Correctness</w:t>
        </w:r>
      </w:ins>
      <w:ins w:id="7025" w:author="arkat" w:date="2017-10-03T10:28:00Z">
        <w:r w:rsidR="00D727CB">
          <w:rPr>
            <w:i/>
            <w:lang w:val="en-US"/>
          </w:rPr>
          <w:t xml:space="preserve"> </w:t>
        </w:r>
        <w:r w:rsidR="00D727CB">
          <w:rPr>
            <w:lang w:val="en-US"/>
          </w:rPr>
          <w:t xml:space="preserve">dengan </w:t>
        </w:r>
      </w:ins>
      <w:ins w:id="7026" w:author="arkat" w:date="2017-10-06T08:01:00Z">
        <w:r w:rsidR="008D650E">
          <w:rPr>
            <w:lang w:val="en-US"/>
          </w:rPr>
          <w:t>cara</w:t>
        </w:r>
      </w:ins>
      <w:ins w:id="7027" w:author="arkat" w:date="2017-10-03T10:28:00Z">
        <w:r w:rsidR="00D727CB">
          <w:rPr>
            <w:lang w:val="en-US"/>
          </w:rPr>
          <w:t xml:space="preserve"> melakukan </w:t>
        </w:r>
      </w:ins>
      <w:ins w:id="7028" w:author="arkat" w:date="2017-10-03T10:30:00Z">
        <w:r w:rsidR="00D727CB">
          <w:rPr>
            <w:lang w:val="en-US"/>
          </w:rPr>
          <w:t xml:space="preserve">beberapa </w:t>
        </w:r>
      </w:ins>
      <w:ins w:id="7029" w:author="arkat" w:date="2017-10-03T10:28:00Z">
        <w:r w:rsidR="00D727CB">
          <w:rPr>
            <w:lang w:val="en-US"/>
          </w:rPr>
          <w:t>transformasi</w:t>
        </w:r>
      </w:ins>
      <w:ins w:id="7030" w:author="arkat" w:date="2017-10-03T10:30:00Z">
        <w:r w:rsidR="00D727CB">
          <w:rPr>
            <w:lang w:val="en-US"/>
          </w:rPr>
          <w:t xml:space="preserve"> model dengan beberapa kasus tertentu. Model BPMN 2.0 dari hasil transformasi dilakukan analisis apakah sesuai dengan aturan transformasi yang telah dibuat.</w:t>
        </w:r>
      </w:ins>
    </w:p>
    <w:p w14:paraId="36617FBB" w14:textId="25037825" w:rsidR="005427D0" w:rsidRPr="007E2DC5" w:rsidRDefault="00B40710">
      <w:pPr>
        <w:pStyle w:val="BodyTextFirstIndent"/>
        <w:rPr>
          <w:ins w:id="7031" w:author="arkat" w:date="2017-10-02T15:45:00Z"/>
          <w:lang w:val="en-US"/>
          <w:rPrChange w:id="7032" w:author="arkat" w:date="2017-10-03T12:08:00Z">
            <w:rPr>
              <w:ins w:id="7033" w:author="arkat" w:date="2017-10-02T15:45:00Z"/>
              <w:i/>
              <w:lang w:val="en-US"/>
            </w:rPr>
          </w:rPrChange>
        </w:rPr>
      </w:pPr>
      <w:ins w:id="7034" w:author="arkat" w:date="2017-10-02T18:51:00Z">
        <w:r>
          <w:rPr>
            <w:lang w:val="en-US"/>
          </w:rPr>
          <w:t xml:space="preserve">Sedangkan </w:t>
        </w:r>
      </w:ins>
      <w:ins w:id="7035" w:author="arkat" w:date="2017-10-02T18:52:00Z">
        <w:r>
          <w:rPr>
            <w:i/>
            <w:lang w:val="en-US"/>
          </w:rPr>
          <w:t xml:space="preserve">usability </w:t>
        </w:r>
      </w:ins>
      <w:ins w:id="7036" w:author="arkat" w:date="2017-10-02T15:45:00Z">
        <w:r w:rsidR="005427D0">
          <w:rPr>
            <w:lang w:val="en-US"/>
          </w:rPr>
          <w:t>merup</w:t>
        </w:r>
      </w:ins>
      <w:ins w:id="7037" w:author="arkat" w:date="2017-10-06T08:01:00Z">
        <w:r w:rsidR="008D650E">
          <w:rPr>
            <w:lang w:val="en-US"/>
          </w:rPr>
          <w:t>akan</w:t>
        </w:r>
      </w:ins>
      <w:ins w:id="7038" w:author="arkat" w:date="2017-10-02T15:45:00Z">
        <w:r w:rsidR="005427D0">
          <w:rPr>
            <w:lang w:val="en-US"/>
          </w:rPr>
          <w:t xml:space="preserve"> atribut untuk menilai sejauh mana produk perangkat lunak</w:t>
        </w:r>
        <w:r w:rsidR="005427D0" w:rsidRPr="00994F42">
          <w:rPr>
            <w:lang w:val="en-US"/>
          </w:rPr>
          <w:t xml:space="preserve"> </w:t>
        </w:r>
        <w:r w:rsidR="005427D0">
          <w:rPr>
            <w:lang w:val="en-US"/>
          </w:rPr>
          <w:t>tersebut</w:t>
        </w:r>
        <w:r w:rsidR="005427D0" w:rsidRPr="00994F42">
          <w:rPr>
            <w:lang w:val="en-US"/>
          </w:rPr>
          <w:t xml:space="preserve"> mudah digun</w:t>
        </w:r>
      </w:ins>
      <w:ins w:id="7039" w:author="arkat" w:date="2017-10-06T08:01:00Z">
        <w:r w:rsidR="008D650E">
          <w:rPr>
            <w:lang w:val="en-US"/>
          </w:rPr>
          <w:t>akan</w:t>
        </w:r>
      </w:ins>
      <w:ins w:id="7040" w:author="arkat" w:date="2017-10-03T12:07:00Z">
        <w:r w:rsidR="007E2DC5">
          <w:rPr>
            <w:lang w:val="en-US"/>
          </w:rPr>
          <w:t xml:space="preserve"> dan dioperasikan</w:t>
        </w:r>
      </w:ins>
      <w:ins w:id="7041" w:author="arkat" w:date="2017-10-02T15:45:00Z">
        <w:r w:rsidR="005427D0">
          <w:rPr>
            <w:lang w:val="en-US"/>
          </w:rPr>
          <w:t xml:space="preserve">. </w:t>
        </w:r>
        <w:r w:rsidR="005427D0">
          <w:rPr>
            <w:lang w:val="en-US"/>
          </w:rPr>
          <w:fldChar w:fldCharType="begin" w:fldLock="1"/>
        </w:r>
      </w:ins>
      <w:r w:rsidR="006C1657">
        <w:rPr>
          <w:lang w:val="en-US"/>
        </w:rPr>
        <w:instrText>ADDIN CSL_CITATION { "citationItems" : [ { "id" : "ITEM-1", "itemData" : { "ISBN" : "9781118662878", "author" : [ { "dropping-particle" : "", "family" : "Mili", "given" : "Ali", "non-dropping-particle" : "", "parse-names" : false, "suffix" : "" }, { "dropping-particle" : "", "family" : "Fairouz", "given" : "Tchier", "non-dropping-particle" : "", "parse-names" : false, "suffix" : "" } ], "id" : "ITEM-1", "issued" : { "date-parts" : [ [ "2015" ] ] }, "number-of-pages" : "1-401", "publisher" : "John Wiley &amp; Sons, Inc.", "title" : "Software Testing Concepts and Operations", "type" : "book" }, "uris" : [ "http://www.mendeley.com/documents/?uuid=5c7d79f5-7d4c-4fe8-84e4-4ab367ef9f1a" ] } ], "mendeley" : { "formattedCitation" : "(Mili &amp; Fairouz, 2015)", "manualFormatting" : "Mili &amp; Fairouz (2015)", "plainTextFormattedCitation" : "(Mili &amp; Fairouz, 2015)", "previouslyFormattedCitation" : "(Mili &amp; Fairouz, 2015)" }, "properties" : { "noteIndex" : 0 }, "schema" : "https://github.com/citation-style-language/schema/raw/master/csl-citation.json" }</w:instrText>
      </w:r>
      <w:ins w:id="7042" w:author="arkat" w:date="2017-10-02T15:45:00Z">
        <w:r w:rsidR="005427D0">
          <w:rPr>
            <w:lang w:val="en-US"/>
          </w:rPr>
          <w:fldChar w:fldCharType="separate"/>
        </w:r>
        <w:r w:rsidR="005427D0" w:rsidRPr="00C75418">
          <w:rPr>
            <w:noProof/>
            <w:lang w:val="en-US"/>
          </w:rPr>
          <w:t xml:space="preserve">Mili &amp; Fairouz </w:t>
        </w:r>
        <w:r w:rsidR="005427D0">
          <w:rPr>
            <w:noProof/>
            <w:lang w:val="en-US"/>
          </w:rPr>
          <w:t>(</w:t>
        </w:r>
        <w:r w:rsidR="005427D0" w:rsidRPr="00C75418">
          <w:rPr>
            <w:noProof/>
            <w:lang w:val="en-US"/>
          </w:rPr>
          <w:t>2015)</w:t>
        </w:r>
        <w:r w:rsidR="005427D0">
          <w:rPr>
            <w:lang w:val="en-US"/>
          </w:rPr>
          <w:fldChar w:fldCharType="end"/>
        </w:r>
        <w:r w:rsidR="005427D0">
          <w:rPr>
            <w:lang w:val="en-US"/>
          </w:rPr>
          <w:t xml:space="preserve">, membagi </w:t>
        </w:r>
        <w:r w:rsidR="005427D0" w:rsidRPr="00994F42">
          <w:rPr>
            <w:i/>
            <w:lang w:val="en-US"/>
          </w:rPr>
          <w:t>usability attributes</w:t>
        </w:r>
        <w:r w:rsidR="005427D0">
          <w:rPr>
            <w:i/>
            <w:lang w:val="en-US"/>
          </w:rPr>
          <w:t xml:space="preserve"> </w:t>
        </w:r>
        <w:r w:rsidR="005427D0">
          <w:rPr>
            <w:lang w:val="en-US"/>
          </w:rPr>
          <w:t xml:space="preserve">menjadi beberapa sub-atribut, diantaranya adalah: </w:t>
        </w:r>
        <w:r w:rsidR="005427D0" w:rsidRPr="00C75418">
          <w:rPr>
            <w:i/>
            <w:lang w:val="en-US"/>
          </w:rPr>
          <w:t>Ease of Use</w:t>
        </w:r>
        <w:r w:rsidR="005427D0">
          <w:rPr>
            <w:i/>
            <w:lang w:val="en-US"/>
          </w:rPr>
          <w:t xml:space="preserve"> </w:t>
        </w:r>
        <w:r w:rsidR="005427D0" w:rsidRPr="00C75418">
          <w:rPr>
            <w:lang w:val="en-US"/>
          </w:rPr>
          <w:t>dan</w:t>
        </w:r>
        <w:r w:rsidR="005427D0" w:rsidRPr="00C75418">
          <w:rPr>
            <w:i/>
            <w:lang w:val="en-US"/>
          </w:rPr>
          <w:t xml:space="preserve"> Ease of Learning</w:t>
        </w:r>
        <w:r w:rsidR="005427D0">
          <w:rPr>
            <w:i/>
            <w:lang w:val="en-US"/>
          </w:rPr>
          <w:t xml:space="preserve">. </w:t>
        </w:r>
      </w:ins>
      <w:ins w:id="7043" w:author="arkat" w:date="2017-10-03T12:08:00Z">
        <w:r w:rsidR="007E2DC5">
          <w:rPr>
            <w:lang w:val="en-US"/>
          </w:rPr>
          <w:t xml:space="preserve">Skenario pengujian </w:t>
        </w:r>
        <w:r w:rsidR="007E2DC5" w:rsidRPr="007E2DC5">
          <w:rPr>
            <w:i/>
            <w:lang w:val="en-US"/>
            <w:rPrChange w:id="7044" w:author="arkat" w:date="2017-10-03T12:08:00Z">
              <w:rPr>
                <w:lang w:val="en-US"/>
              </w:rPr>
            </w:rPrChange>
          </w:rPr>
          <w:t>usability</w:t>
        </w:r>
        <w:r w:rsidR="007E2DC5">
          <w:rPr>
            <w:i/>
            <w:lang w:val="en-US"/>
          </w:rPr>
          <w:t xml:space="preserve"> </w:t>
        </w:r>
        <w:r w:rsidR="007E2DC5">
          <w:rPr>
            <w:lang w:val="en-US"/>
          </w:rPr>
          <w:t xml:space="preserve">dengan </w:t>
        </w:r>
      </w:ins>
      <w:ins w:id="7045" w:author="arkat" w:date="2017-10-06T08:01:00Z">
        <w:r w:rsidR="008D650E">
          <w:rPr>
            <w:lang w:val="en-US"/>
          </w:rPr>
          <w:t>cara</w:t>
        </w:r>
      </w:ins>
      <w:ins w:id="7046" w:author="arkat" w:date="2017-10-03T12:08:00Z">
        <w:r w:rsidR="007E2DC5">
          <w:rPr>
            <w:lang w:val="en-US"/>
          </w:rPr>
          <w:t xml:space="preserve"> membuat kuisioner kepada</w:t>
        </w:r>
      </w:ins>
      <w:ins w:id="7047" w:author="arkat" w:date="2017-10-03T12:09:00Z">
        <w:r w:rsidR="007E2DC5">
          <w:rPr>
            <w:lang w:val="en-US"/>
          </w:rPr>
          <w:t xml:space="preserve"> responde</w:t>
        </w:r>
      </w:ins>
      <w:ins w:id="7048" w:author="arkat" w:date="2017-10-03T12:08:00Z">
        <w:r w:rsidR="007E2DC5">
          <w:rPr>
            <w:lang w:val="en-US"/>
          </w:rPr>
          <w:t xml:space="preserve"> yang telah</w:t>
        </w:r>
      </w:ins>
      <w:ins w:id="7049" w:author="arkat" w:date="2017-10-03T12:09:00Z">
        <w:r w:rsidR="007E2DC5">
          <w:rPr>
            <w:lang w:val="en-US"/>
          </w:rPr>
          <w:t xml:space="preserve"> mencoba menggun</w:t>
        </w:r>
      </w:ins>
      <w:ins w:id="7050" w:author="arkat" w:date="2017-10-06T08:01:00Z">
        <w:r w:rsidR="008D650E">
          <w:rPr>
            <w:lang w:val="en-US"/>
          </w:rPr>
          <w:t>akan</w:t>
        </w:r>
      </w:ins>
      <w:ins w:id="7051" w:author="arkat" w:date="2017-10-03T12:09:00Z">
        <w:r w:rsidR="007E2DC5">
          <w:rPr>
            <w:lang w:val="en-US"/>
          </w:rPr>
          <w:t xml:space="preserve"> </w:t>
        </w:r>
        <w:r w:rsidR="007E2DC5">
          <w:rPr>
            <w:i/>
            <w:lang w:val="en-US"/>
          </w:rPr>
          <w:t xml:space="preserve">tool </w:t>
        </w:r>
        <w:r w:rsidR="007E2DC5">
          <w:rPr>
            <w:lang w:val="en-US"/>
          </w:rPr>
          <w:t>yang telah dibuat.</w:t>
        </w:r>
      </w:ins>
      <w:ins w:id="7052" w:author="arkat" w:date="2017-10-03T12:08:00Z">
        <w:r w:rsidR="007E2DC5">
          <w:rPr>
            <w:lang w:val="en-US"/>
          </w:rPr>
          <w:t xml:space="preserve"> </w:t>
        </w:r>
      </w:ins>
    </w:p>
    <w:p w14:paraId="556DF9A1" w14:textId="7185954F" w:rsidR="005427D0" w:rsidRDefault="005427D0" w:rsidP="005427D0">
      <w:pPr>
        <w:pStyle w:val="BodyTextFirstIndent"/>
        <w:rPr>
          <w:ins w:id="7053" w:author="arkat" w:date="2017-10-02T15:45:00Z"/>
          <w:lang w:val="en-US"/>
        </w:rPr>
      </w:pPr>
    </w:p>
    <w:p w14:paraId="7FD7F0D5" w14:textId="77777777" w:rsidR="00901404" w:rsidRPr="00901404" w:rsidRDefault="00901404">
      <w:pPr>
        <w:pStyle w:val="BodyText"/>
        <w:rPr>
          <w:ins w:id="7054" w:author="arkat" w:date="2017-10-02T13:35:00Z"/>
          <w:lang w:val="en-US"/>
        </w:rPr>
        <w:pPrChange w:id="7055" w:author="arkat" w:date="2017-10-02T13:35:00Z">
          <w:pPr>
            <w:pStyle w:val="BodyTextFirstIndent"/>
          </w:pPr>
        </w:pPrChange>
      </w:pPr>
    </w:p>
    <w:p w14:paraId="7C3E8B9E" w14:textId="77777777" w:rsidR="00901404" w:rsidRPr="00901404" w:rsidRDefault="00901404">
      <w:pPr>
        <w:pStyle w:val="BodyText"/>
        <w:rPr>
          <w:ins w:id="7056" w:author="arkat" w:date="2017-10-02T13:35:00Z"/>
          <w:lang w:val="en-US"/>
        </w:rPr>
        <w:pPrChange w:id="7057" w:author="arkat" w:date="2017-10-02T13:35:00Z">
          <w:pPr>
            <w:pStyle w:val="BodyTextFirstIndent"/>
          </w:pPr>
        </w:pPrChange>
      </w:pPr>
    </w:p>
    <w:p w14:paraId="68C0216C" w14:textId="3DA8042D" w:rsidR="00392A53" w:rsidRPr="00997EB3" w:rsidDel="00CB62E9" w:rsidRDefault="00392A53" w:rsidP="00997EB3">
      <w:pPr>
        <w:pStyle w:val="BodyText"/>
        <w:rPr>
          <w:del w:id="7058" w:author="arkat" w:date="2017-10-03T16:34:00Z"/>
          <w:lang w:val="en-US"/>
        </w:rPr>
      </w:pPr>
    </w:p>
    <w:p w14:paraId="734FD9D9" w14:textId="1ED2459D" w:rsidR="00F83024" w:rsidRPr="00F83024" w:rsidRDefault="005021DB">
      <w:pPr>
        <w:spacing w:after="0"/>
        <w:jc w:val="left"/>
        <w:rPr>
          <w:lang w:val="en-US"/>
        </w:rPr>
        <w:pPrChange w:id="7059" w:author="arkat" w:date="2017-09-29T10:18:00Z">
          <w:pPr>
            <w:pStyle w:val="BodyText"/>
          </w:pPr>
        </w:pPrChange>
      </w:pPr>
      <w:ins w:id="7060" w:author="arkat" w:date="2017-09-25T23:27:00Z">
        <w:r>
          <w:rPr>
            <w:lang w:val="en-US"/>
          </w:rPr>
          <w:br w:type="page"/>
        </w:r>
      </w:ins>
    </w:p>
    <w:p w14:paraId="1DE672C5" w14:textId="77777777" w:rsidR="0095311B" w:rsidRPr="00B05E41" w:rsidDel="004669FB" w:rsidRDefault="0095311B">
      <w:pPr>
        <w:pStyle w:val="Heading1"/>
        <w:rPr>
          <w:del w:id="7061" w:author="arkat" w:date="2017-09-28T16:19:00Z"/>
          <w:bCs w:val="0"/>
          <w:szCs w:val="32"/>
          <w:lang w:val="en-US"/>
          <w:rPrChange w:id="7062" w:author="arkat" w:date="2017-10-04T23:27:00Z">
            <w:rPr>
              <w:del w:id="7063" w:author="arkat" w:date="2017-09-28T16:19:00Z"/>
              <w:b w:val="0"/>
              <w:sz w:val="32"/>
              <w:lang w:val="en-US"/>
            </w:rPr>
          </w:rPrChange>
        </w:rPr>
        <w:pPrChange w:id="7064" w:author="arkat" w:date="2017-10-02T21:08:00Z">
          <w:pPr>
            <w:pStyle w:val="Heading2"/>
            <w:numPr>
              <w:ilvl w:val="0"/>
              <w:numId w:val="0"/>
            </w:numPr>
            <w:spacing w:before="0" w:after="0"/>
            <w:ind w:left="0" w:firstLine="0"/>
          </w:pPr>
        </w:pPrChange>
      </w:pPr>
      <w:bookmarkStart w:id="7065" w:name="_Toc475624309"/>
      <w:moveToRangeStart w:id="7066" w:author="arkat" w:date="2017-09-25T15:03:00Z" w:name="move494115158"/>
      <w:moveTo w:id="7067" w:author="arkat" w:date="2017-09-25T15:03:00Z">
        <w:r w:rsidRPr="009F2FD2">
          <w:rPr>
            <w:bCs w:val="0"/>
            <w:szCs w:val="32"/>
            <w:lang w:val="en-US"/>
          </w:rPr>
          <w:lastRenderedPageBreak/>
          <w:t>DAFTAR PUSTAKA</w:t>
        </w:r>
      </w:moveTo>
    </w:p>
    <w:p w14:paraId="67181453" w14:textId="77777777" w:rsidR="004669FB" w:rsidRPr="00CB62E9" w:rsidRDefault="004669FB" w:rsidP="0095311B">
      <w:pPr>
        <w:pStyle w:val="BodyText"/>
        <w:spacing w:after="0"/>
        <w:jc w:val="center"/>
        <w:rPr>
          <w:ins w:id="7068" w:author="arkat" w:date="2017-10-02T19:29:00Z"/>
          <w:b/>
          <w:lang w:val="en-US"/>
        </w:rPr>
      </w:pPr>
    </w:p>
    <w:moveToRangeEnd w:id="7066"/>
    <w:p w14:paraId="71C60F3C" w14:textId="77777777" w:rsidR="00440112" w:rsidRPr="00440112" w:rsidDel="009D16AE" w:rsidRDefault="00440112" w:rsidP="00440112">
      <w:pPr>
        <w:pStyle w:val="BodyText"/>
        <w:rPr>
          <w:del w:id="7069" w:author="arkat" w:date="2017-09-28T16:19:00Z"/>
        </w:rPr>
      </w:pPr>
    </w:p>
    <w:bookmarkEnd w:id="7065"/>
    <w:p w14:paraId="3BB5F7B5" w14:textId="77777777" w:rsidR="00A9103C" w:rsidRDefault="00A9103C">
      <w:pPr>
        <w:pStyle w:val="BodyText"/>
        <w:spacing w:after="0"/>
        <w:jc w:val="center"/>
        <w:pPrChange w:id="7070" w:author="arkat" w:date="2017-09-28T16:19:00Z">
          <w:pPr>
            <w:pStyle w:val="Heading2"/>
            <w:numPr>
              <w:ilvl w:val="0"/>
              <w:numId w:val="0"/>
            </w:numPr>
            <w:spacing w:before="0" w:after="0"/>
            <w:ind w:left="0" w:firstLine="0"/>
          </w:pPr>
        </w:pPrChange>
      </w:pPr>
    </w:p>
    <w:p w14:paraId="4EECA635" w14:textId="57FF86C0" w:rsidR="00041239" w:rsidDel="008E5F0A" w:rsidRDefault="00A9103C" w:rsidP="00750C2A">
      <w:pPr>
        <w:pStyle w:val="Heading2"/>
        <w:spacing w:before="0" w:after="0"/>
        <w:rPr>
          <w:del w:id="7071" w:author="arkat" w:date="2017-09-25T15:01:00Z"/>
        </w:rPr>
      </w:pPr>
      <w:del w:id="7072" w:author="arkat" w:date="2017-09-25T15:01:00Z">
        <w:r w:rsidDel="008E5F0A">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1"/>
        <w:gridCol w:w="4758"/>
      </w:tblGrid>
      <w:tr w:rsidR="00A9103C" w:rsidDel="008E5F0A" w14:paraId="4DEF5BA3" w14:textId="70556C1F" w:rsidTr="00E01E86">
        <w:trPr>
          <w:del w:id="7073" w:author="arkat" w:date="2017-09-25T15:01:00Z"/>
        </w:trPr>
        <w:tc>
          <w:tcPr>
            <w:tcW w:w="2718" w:type="dxa"/>
            <w:shd w:val="clear" w:color="auto" w:fill="auto"/>
          </w:tcPr>
          <w:p w14:paraId="67B115B8" w14:textId="00E14E31" w:rsidR="00A9103C" w:rsidDel="008E5F0A" w:rsidRDefault="00A9103C" w:rsidP="008E5F0A">
            <w:pPr>
              <w:pStyle w:val="BodyText"/>
              <w:spacing w:after="0"/>
              <w:rPr>
                <w:del w:id="7074" w:author="arkat" w:date="2017-09-25T15:01:00Z"/>
              </w:rPr>
            </w:pPr>
            <w:del w:id="7075" w:author="arkat" w:date="2017-09-25T15:01:00Z">
              <w:r w:rsidDel="008E5F0A">
                <w:delText>Criteria</w:delText>
              </w:r>
            </w:del>
          </w:p>
        </w:tc>
        <w:tc>
          <w:tcPr>
            <w:tcW w:w="5328" w:type="dxa"/>
            <w:shd w:val="clear" w:color="auto" w:fill="auto"/>
          </w:tcPr>
          <w:p w14:paraId="0F9B2537" w14:textId="0E8DC89A" w:rsidR="00A9103C" w:rsidDel="008E5F0A" w:rsidRDefault="00A9103C" w:rsidP="008E5F0A">
            <w:pPr>
              <w:pStyle w:val="BodyText"/>
              <w:spacing w:after="0"/>
              <w:rPr>
                <w:del w:id="7076" w:author="arkat" w:date="2017-09-25T15:01:00Z"/>
              </w:rPr>
            </w:pPr>
            <w:del w:id="7077" w:author="arkat" w:date="2017-09-25T15:01:00Z">
              <w:r w:rsidDel="008E5F0A">
                <w:delText>Descriptions</w:delText>
              </w:r>
            </w:del>
          </w:p>
        </w:tc>
      </w:tr>
      <w:tr w:rsidR="00A9103C" w:rsidDel="008E5F0A" w14:paraId="3759F462" w14:textId="3250896B" w:rsidTr="00E01E86">
        <w:trPr>
          <w:del w:id="7078" w:author="arkat" w:date="2017-09-25T15:01:00Z"/>
        </w:trPr>
        <w:tc>
          <w:tcPr>
            <w:tcW w:w="2718" w:type="dxa"/>
            <w:shd w:val="clear" w:color="auto" w:fill="auto"/>
          </w:tcPr>
          <w:p w14:paraId="729B5FF1" w14:textId="1821D999" w:rsidR="00A9103C" w:rsidRPr="00E01E86" w:rsidDel="008E5F0A" w:rsidRDefault="00A9103C" w:rsidP="008E5F0A">
            <w:pPr>
              <w:pStyle w:val="BodyText"/>
              <w:spacing w:after="0"/>
              <w:rPr>
                <w:del w:id="7079" w:author="arkat" w:date="2017-09-25T15:01:00Z"/>
                <w:rFonts w:ascii="Times" w:eastAsia="Times New Roman" w:hAnsi="Times" w:cs="Times New Roman"/>
                <w:sz w:val="20"/>
                <w:szCs w:val="20"/>
                <w:lang w:val="en-US"/>
              </w:rPr>
            </w:pPr>
            <w:del w:id="7080" w:author="arkat" w:date="2017-09-25T15:01:00Z">
              <w:r w:rsidRPr="00E01E86" w:rsidDel="008E5F0A">
                <w:rPr>
                  <w:rFonts w:ascii="Times" w:eastAsia="Times New Roman" w:hAnsi="Times" w:cs="Times New Roman"/>
                  <w:sz w:val="20"/>
                  <w:szCs w:val="20"/>
                  <w:lang w:val="en-US"/>
                </w:rPr>
                <w:delText>Creating/Reading/Updating/Deleting transformations (CRUD).</w:delText>
              </w:r>
            </w:del>
          </w:p>
          <w:p w14:paraId="4DBC97B0" w14:textId="65A591A1" w:rsidR="00A9103C" w:rsidDel="008E5F0A" w:rsidRDefault="00A9103C" w:rsidP="008E5F0A">
            <w:pPr>
              <w:pStyle w:val="BodyText"/>
              <w:spacing w:after="0"/>
              <w:rPr>
                <w:del w:id="7081" w:author="arkat" w:date="2017-09-25T15:01:00Z"/>
              </w:rPr>
            </w:pPr>
          </w:p>
        </w:tc>
        <w:tc>
          <w:tcPr>
            <w:tcW w:w="5328" w:type="dxa"/>
            <w:shd w:val="clear" w:color="auto" w:fill="auto"/>
          </w:tcPr>
          <w:p w14:paraId="57140D95" w14:textId="1BD0BF88" w:rsidR="00A9103C" w:rsidDel="008E5F0A" w:rsidRDefault="00A9103C" w:rsidP="008E5F0A">
            <w:pPr>
              <w:pStyle w:val="BodyText"/>
              <w:spacing w:after="0"/>
              <w:rPr>
                <w:del w:id="7082" w:author="arkat" w:date="2017-09-25T15:01:00Z"/>
              </w:rPr>
            </w:pPr>
          </w:p>
        </w:tc>
      </w:tr>
      <w:tr w:rsidR="00A9103C" w:rsidDel="008E5F0A" w14:paraId="3A1E3E4B" w14:textId="14FA1157" w:rsidTr="00E01E86">
        <w:trPr>
          <w:del w:id="7083" w:author="arkat" w:date="2017-09-25T15:01:00Z"/>
        </w:trPr>
        <w:tc>
          <w:tcPr>
            <w:tcW w:w="2718" w:type="dxa"/>
            <w:shd w:val="clear" w:color="auto" w:fill="auto"/>
          </w:tcPr>
          <w:p w14:paraId="1101129F" w14:textId="677F51BB" w:rsidR="00A9103C" w:rsidRPr="00E01E86" w:rsidDel="008E5F0A" w:rsidRDefault="00A9103C" w:rsidP="008E5F0A">
            <w:pPr>
              <w:pStyle w:val="BodyText"/>
              <w:spacing w:after="0"/>
              <w:rPr>
                <w:del w:id="7084" w:author="arkat" w:date="2017-09-25T15:01:00Z"/>
                <w:rFonts w:ascii="Times" w:eastAsia="Times New Roman" w:hAnsi="Times" w:cs="Times New Roman"/>
                <w:sz w:val="20"/>
                <w:szCs w:val="20"/>
                <w:lang w:val="en-US"/>
              </w:rPr>
            </w:pPr>
            <w:del w:id="7085" w:author="arkat" w:date="2017-09-25T15:01:00Z">
              <w:r w:rsidRPr="00E01E86" w:rsidDel="008E5F0A">
                <w:rPr>
                  <w:rFonts w:ascii="Times" w:eastAsia="Times New Roman" w:hAnsi="Times" w:cs="Times New Roman"/>
                  <w:sz w:val="20"/>
                  <w:szCs w:val="20"/>
                  <w:lang w:val="en-US"/>
                </w:rPr>
                <w:delText>Suggesting when to apply transformations</w:delText>
              </w:r>
            </w:del>
          </w:p>
          <w:p w14:paraId="71340805" w14:textId="1A6F7277" w:rsidR="00A9103C" w:rsidDel="008E5F0A" w:rsidRDefault="00A9103C" w:rsidP="008E5F0A">
            <w:pPr>
              <w:pStyle w:val="BodyText"/>
              <w:spacing w:after="0"/>
              <w:rPr>
                <w:del w:id="7086" w:author="arkat" w:date="2017-09-25T15:01:00Z"/>
              </w:rPr>
            </w:pPr>
          </w:p>
        </w:tc>
        <w:tc>
          <w:tcPr>
            <w:tcW w:w="5328" w:type="dxa"/>
            <w:shd w:val="clear" w:color="auto" w:fill="auto"/>
          </w:tcPr>
          <w:p w14:paraId="742492BC" w14:textId="4086F88D" w:rsidR="00A9103C" w:rsidDel="008E5F0A" w:rsidRDefault="00A9103C" w:rsidP="008E5F0A">
            <w:pPr>
              <w:pStyle w:val="BodyText"/>
              <w:spacing w:after="0"/>
              <w:rPr>
                <w:del w:id="7087" w:author="arkat" w:date="2017-09-25T15:01:00Z"/>
              </w:rPr>
            </w:pPr>
          </w:p>
        </w:tc>
      </w:tr>
      <w:tr w:rsidR="00A9103C" w:rsidDel="008E5F0A" w14:paraId="7F901BC6" w14:textId="2FB5F546" w:rsidTr="00E01E86">
        <w:trPr>
          <w:del w:id="7088" w:author="arkat" w:date="2017-09-25T15:01:00Z"/>
        </w:trPr>
        <w:tc>
          <w:tcPr>
            <w:tcW w:w="2718" w:type="dxa"/>
            <w:shd w:val="clear" w:color="auto" w:fill="auto"/>
          </w:tcPr>
          <w:p w14:paraId="354890CC" w14:textId="58780175" w:rsidR="00A9103C" w:rsidRPr="00E01E86" w:rsidDel="008E5F0A" w:rsidRDefault="00A9103C" w:rsidP="008E5F0A">
            <w:pPr>
              <w:pStyle w:val="BodyText"/>
              <w:spacing w:after="0"/>
              <w:rPr>
                <w:del w:id="7089" w:author="arkat" w:date="2017-09-25T15:01:00Z"/>
                <w:rFonts w:ascii="Times" w:eastAsia="Times New Roman" w:hAnsi="Times" w:cs="Times New Roman"/>
                <w:sz w:val="20"/>
                <w:szCs w:val="20"/>
                <w:lang w:val="en-US"/>
              </w:rPr>
            </w:pPr>
            <w:del w:id="7090" w:author="arkat" w:date="2017-09-25T15:01:00Z">
              <w:r w:rsidRPr="00E01E86" w:rsidDel="008E5F0A">
                <w:rPr>
                  <w:rFonts w:ascii="Times" w:eastAsia="Times New Roman" w:hAnsi="Times" w:cs="Times New Roman"/>
                  <w:sz w:val="20"/>
                  <w:szCs w:val="20"/>
                  <w:lang w:val="en-US"/>
                </w:rPr>
                <w:delText>Customising or reusing transformations.</w:delText>
              </w:r>
            </w:del>
          </w:p>
          <w:p w14:paraId="3BE7BBE0" w14:textId="0EDCD0F4" w:rsidR="00A9103C" w:rsidDel="008E5F0A" w:rsidRDefault="00A9103C" w:rsidP="008E5F0A">
            <w:pPr>
              <w:pStyle w:val="BodyText"/>
              <w:spacing w:after="0"/>
              <w:rPr>
                <w:del w:id="7091" w:author="arkat" w:date="2017-09-25T15:01:00Z"/>
              </w:rPr>
            </w:pPr>
          </w:p>
        </w:tc>
        <w:tc>
          <w:tcPr>
            <w:tcW w:w="5328" w:type="dxa"/>
            <w:shd w:val="clear" w:color="auto" w:fill="auto"/>
          </w:tcPr>
          <w:p w14:paraId="441F4B14" w14:textId="4848E640" w:rsidR="00A9103C" w:rsidDel="008E5F0A" w:rsidRDefault="00A9103C" w:rsidP="008E5F0A">
            <w:pPr>
              <w:pStyle w:val="BodyText"/>
              <w:spacing w:after="0"/>
              <w:rPr>
                <w:del w:id="7092" w:author="arkat" w:date="2017-09-25T15:01:00Z"/>
              </w:rPr>
            </w:pPr>
          </w:p>
        </w:tc>
      </w:tr>
      <w:tr w:rsidR="00A9103C" w:rsidDel="008E5F0A" w14:paraId="2AB205EF" w14:textId="17ED24A4" w:rsidTr="00E01E86">
        <w:trPr>
          <w:del w:id="7093" w:author="arkat" w:date="2017-09-25T15:01:00Z"/>
        </w:trPr>
        <w:tc>
          <w:tcPr>
            <w:tcW w:w="2718" w:type="dxa"/>
            <w:shd w:val="clear" w:color="auto" w:fill="auto"/>
          </w:tcPr>
          <w:p w14:paraId="56866F24" w14:textId="728F57F7" w:rsidR="00A9103C" w:rsidDel="008E5F0A" w:rsidRDefault="00A9103C" w:rsidP="008E5F0A">
            <w:pPr>
              <w:pStyle w:val="BodyText"/>
              <w:spacing w:after="0"/>
              <w:rPr>
                <w:del w:id="7094" w:author="arkat" w:date="2017-09-25T15:01:00Z"/>
              </w:rPr>
            </w:pPr>
          </w:p>
        </w:tc>
        <w:tc>
          <w:tcPr>
            <w:tcW w:w="5328" w:type="dxa"/>
            <w:shd w:val="clear" w:color="auto" w:fill="auto"/>
          </w:tcPr>
          <w:p w14:paraId="7E62ADC9" w14:textId="002EA143" w:rsidR="00A9103C" w:rsidDel="008E5F0A" w:rsidRDefault="00A9103C" w:rsidP="008E5F0A">
            <w:pPr>
              <w:pStyle w:val="BodyText"/>
              <w:spacing w:after="0"/>
              <w:rPr>
                <w:del w:id="7095" w:author="arkat" w:date="2017-09-25T15:01:00Z"/>
              </w:rPr>
            </w:pPr>
          </w:p>
        </w:tc>
      </w:tr>
    </w:tbl>
    <w:p w14:paraId="5AF3F069" w14:textId="77777777" w:rsidR="00A42612" w:rsidRDefault="00A42612">
      <w:pPr>
        <w:widowControl w:val="0"/>
        <w:autoSpaceDE w:val="0"/>
        <w:autoSpaceDN w:val="0"/>
        <w:adjustRightInd w:val="0"/>
        <w:spacing w:after="0"/>
        <w:rPr>
          <w:ins w:id="7096" w:author="arkat" w:date="2017-10-06T07:52:00Z"/>
          <w:rFonts w:ascii="Times New Roman" w:hAnsi="Times New Roman" w:cs="Times New Roman"/>
          <w:szCs w:val="24"/>
        </w:rPr>
      </w:pPr>
    </w:p>
    <w:p w14:paraId="5B5AE0BB" w14:textId="77777777" w:rsidR="00A42612" w:rsidRDefault="00A42612">
      <w:pPr>
        <w:widowControl w:val="0"/>
        <w:autoSpaceDE w:val="0"/>
        <w:autoSpaceDN w:val="0"/>
        <w:adjustRightInd w:val="0"/>
        <w:spacing w:after="140" w:line="288" w:lineRule="auto"/>
        <w:ind w:left="480" w:hanging="480"/>
        <w:rPr>
          <w:ins w:id="7097" w:author="arkat" w:date="2017-10-06T07:52:00Z"/>
          <w:rFonts w:ascii="Times New Roman" w:hAnsi="Times New Roman" w:cs="Times New Roman"/>
          <w:szCs w:val="24"/>
        </w:rPr>
      </w:pPr>
      <w:ins w:id="7098" w:author="arkat" w:date="2017-10-06T07:52:00Z">
        <w:r>
          <w:rPr>
            <w:rFonts w:ascii="Times New Roman" w:hAnsi="Times New Roman" w:cs="Times New Roman"/>
            <w:szCs w:val="24"/>
          </w:rPr>
          <w:t xml:space="preserve">Aalst, V. der 1999. Formalization and verification of event-driven process chains. </w:t>
        </w:r>
        <w:r>
          <w:rPr>
            <w:rFonts w:ascii="Times New Roman" w:hAnsi="Times New Roman" w:cs="Times New Roman"/>
            <w:i/>
            <w:iCs/>
            <w:szCs w:val="24"/>
          </w:rPr>
          <w:t>Information and Software Technology</w:t>
        </w:r>
        <w:r>
          <w:rPr>
            <w:rFonts w:ascii="Times New Roman" w:hAnsi="Times New Roman" w:cs="Times New Roman"/>
            <w:szCs w:val="24"/>
          </w:rPr>
          <w:t>, 41(10): 639–650. Tersedia di http://www.sciencedirect.com/science/article/pii/S0950584999000166 [Accessed 18 September 2017].</w:t>
        </w:r>
      </w:ins>
    </w:p>
    <w:p w14:paraId="486C580D" w14:textId="77777777" w:rsidR="00A42612" w:rsidRDefault="00A42612">
      <w:pPr>
        <w:widowControl w:val="0"/>
        <w:autoSpaceDE w:val="0"/>
        <w:autoSpaceDN w:val="0"/>
        <w:adjustRightInd w:val="0"/>
        <w:spacing w:after="140" w:line="288" w:lineRule="auto"/>
        <w:ind w:left="480" w:hanging="480"/>
        <w:rPr>
          <w:ins w:id="7099" w:author="arkat" w:date="2017-10-06T07:52:00Z"/>
          <w:rFonts w:ascii="Times New Roman" w:hAnsi="Times New Roman" w:cs="Times New Roman"/>
          <w:szCs w:val="24"/>
        </w:rPr>
      </w:pPr>
      <w:ins w:id="7100" w:author="arkat" w:date="2017-10-06T07:52:00Z">
        <w:r>
          <w:rPr>
            <w:rFonts w:ascii="Times New Roman" w:hAnsi="Times New Roman" w:cs="Times New Roman"/>
            <w:szCs w:val="24"/>
          </w:rPr>
          <w:t>ARIS 2010. Organizational chart Business process Data model System landscape Attributes BPMN Diagram- ARISExpress. Tersedia di http://cdn.ariscommunity.com/media/poster/aris-express-poster-21-1.pdf.</w:t>
        </w:r>
      </w:ins>
    </w:p>
    <w:p w14:paraId="7F7AB6B2" w14:textId="77777777" w:rsidR="00A42612" w:rsidRDefault="00A42612">
      <w:pPr>
        <w:widowControl w:val="0"/>
        <w:autoSpaceDE w:val="0"/>
        <w:autoSpaceDN w:val="0"/>
        <w:adjustRightInd w:val="0"/>
        <w:spacing w:after="140" w:line="288" w:lineRule="auto"/>
        <w:ind w:left="480" w:hanging="480"/>
        <w:rPr>
          <w:ins w:id="7101" w:author="arkat" w:date="2017-10-06T07:52:00Z"/>
          <w:rFonts w:ascii="Times New Roman" w:hAnsi="Times New Roman" w:cs="Times New Roman"/>
          <w:szCs w:val="24"/>
        </w:rPr>
      </w:pPr>
      <w:ins w:id="7102" w:author="arkat" w:date="2017-10-06T07:52:00Z">
        <w:r>
          <w:rPr>
            <w:rFonts w:ascii="Times New Roman" w:hAnsi="Times New Roman" w:cs="Times New Roman"/>
            <w:szCs w:val="24"/>
          </w:rPr>
          <w:t>Arkin, A. 2002. Business Process Modeling Language. 98.</w:t>
        </w:r>
      </w:ins>
    </w:p>
    <w:p w14:paraId="21BFD1E9" w14:textId="77777777" w:rsidR="00A42612" w:rsidRDefault="00A42612">
      <w:pPr>
        <w:widowControl w:val="0"/>
        <w:autoSpaceDE w:val="0"/>
        <w:autoSpaceDN w:val="0"/>
        <w:adjustRightInd w:val="0"/>
        <w:spacing w:after="140" w:line="288" w:lineRule="auto"/>
        <w:ind w:left="480" w:hanging="480"/>
        <w:rPr>
          <w:ins w:id="7103" w:author="arkat" w:date="2017-10-06T07:52:00Z"/>
          <w:rFonts w:ascii="Times New Roman" w:hAnsi="Times New Roman" w:cs="Times New Roman"/>
          <w:szCs w:val="24"/>
        </w:rPr>
      </w:pPr>
      <w:ins w:id="7104" w:author="arkat" w:date="2017-10-06T07:52:00Z">
        <w:r>
          <w:rPr>
            <w:rFonts w:ascii="Times New Roman" w:hAnsi="Times New Roman" w:cs="Times New Roman"/>
            <w:szCs w:val="24"/>
          </w:rPr>
          <w:t xml:space="preserve">Arsanjani, A., Bharade, N., Borgenstrand, M., Schume, P., Wood, J.K. &amp; Zheltonogov, V. 2015. Business Process Management Design Guide Using IBM Business Process Manager. </w:t>
        </w:r>
        <w:r>
          <w:rPr>
            <w:rFonts w:ascii="Times New Roman" w:hAnsi="Times New Roman" w:cs="Times New Roman"/>
            <w:i/>
            <w:iCs/>
            <w:szCs w:val="24"/>
          </w:rPr>
          <w:t>IBM Cooperation</w:t>
        </w:r>
        <w:r>
          <w:rPr>
            <w:rFonts w:ascii="Times New Roman" w:hAnsi="Times New Roman" w:cs="Times New Roman"/>
            <w:szCs w:val="24"/>
          </w:rPr>
          <w:t>. Tersedia di http://www.redbooks.ibm.com/redbooks/pdfs/sg248282.pdf.</w:t>
        </w:r>
      </w:ins>
    </w:p>
    <w:p w14:paraId="56E4AC3D" w14:textId="77777777" w:rsidR="00A42612" w:rsidRDefault="00A42612">
      <w:pPr>
        <w:widowControl w:val="0"/>
        <w:autoSpaceDE w:val="0"/>
        <w:autoSpaceDN w:val="0"/>
        <w:adjustRightInd w:val="0"/>
        <w:spacing w:after="140" w:line="288" w:lineRule="auto"/>
        <w:ind w:left="480" w:hanging="480"/>
        <w:rPr>
          <w:ins w:id="7105" w:author="arkat" w:date="2017-10-06T07:52:00Z"/>
          <w:rFonts w:ascii="Times New Roman" w:hAnsi="Times New Roman" w:cs="Times New Roman"/>
          <w:szCs w:val="24"/>
        </w:rPr>
      </w:pPr>
      <w:ins w:id="7106" w:author="arkat" w:date="2017-10-06T07:52:00Z">
        <w:r>
          <w:rPr>
            <w:rFonts w:ascii="Times New Roman" w:hAnsi="Times New Roman" w:cs="Times New Roman"/>
            <w:szCs w:val="24"/>
          </w:rPr>
          <w:t xml:space="preserve">Biehl, M. 2010. Literature study on model transformations. </w:t>
        </w:r>
        <w:r>
          <w:rPr>
            <w:rFonts w:ascii="Times New Roman" w:hAnsi="Times New Roman" w:cs="Times New Roman"/>
            <w:i/>
            <w:iCs/>
            <w:szCs w:val="24"/>
          </w:rPr>
          <w:t>Royal Institute of Technology, Tech. Rep. ISRN/KTH/MMK</w:t>
        </w:r>
        <w:r>
          <w:rPr>
            <w:rFonts w:ascii="Times New Roman" w:hAnsi="Times New Roman" w:cs="Times New Roman"/>
            <w:szCs w:val="24"/>
          </w:rPr>
          <w:t>, (July): 1–28. Tersedia di http://staffwww.dcs.shef.ac.uk/people/A.Simons/remodel/papers/BiehlModelTransformations.pdf.</w:t>
        </w:r>
      </w:ins>
    </w:p>
    <w:p w14:paraId="1DB07CC6" w14:textId="77777777" w:rsidR="00A42612" w:rsidRDefault="00A42612">
      <w:pPr>
        <w:widowControl w:val="0"/>
        <w:autoSpaceDE w:val="0"/>
        <w:autoSpaceDN w:val="0"/>
        <w:adjustRightInd w:val="0"/>
        <w:spacing w:after="140" w:line="288" w:lineRule="auto"/>
        <w:ind w:left="480" w:hanging="480"/>
        <w:rPr>
          <w:ins w:id="7107" w:author="arkat" w:date="2017-10-06T07:52:00Z"/>
          <w:rFonts w:ascii="Times New Roman" w:hAnsi="Times New Roman" w:cs="Times New Roman"/>
          <w:szCs w:val="24"/>
        </w:rPr>
      </w:pPr>
      <w:ins w:id="7108" w:author="arkat" w:date="2017-10-06T07:52:00Z">
        <w:r>
          <w:rPr>
            <w:rFonts w:ascii="Times New Roman" w:hAnsi="Times New Roman" w:cs="Times New Roman"/>
            <w:szCs w:val="24"/>
          </w:rPr>
          <w:t xml:space="preserve">Clark, J. 2017. </w:t>
        </w:r>
        <w:r>
          <w:rPr>
            <w:rFonts w:ascii="Times New Roman" w:hAnsi="Times New Roman" w:cs="Times New Roman"/>
            <w:i/>
            <w:iCs/>
            <w:szCs w:val="24"/>
          </w:rPr>
          <w:t>XSL Transformations (XSLT)</w:t>
        </w:r>
        <w:r>
          <w:rPr>
            <w:rFonts w:ascii="Times New Roman" w:hAnsi="Times New Roman" w:cs="Times New Roman"/>
            <w:szCs w:val="24"/>
          </w:rPr>
          <w:t>. Tersedia di https://www.w3.org/TR/xslt [Accessed 18 September 2017].</w:t>
        </w:r>
      </w:ins>
    </w:p>
    <w:p w14:paraId="16AF7EE4" w14:textId="77777777" w:rsidR="00A42612" w:rsidRDefault="00A42612">
      <w:pPr>
        <w:widowControl w:val="0"/>
        <w:autoSpaceDE w:val="0"/>
        <w:autoSpaceDN w:val="0"/>
        <w:adjustRightInd w:val="0"/>
        <w:spacing w:after="140" w:line="288" w:lineRule="auto"/>
        <w:ind w:left="480" w:hanging="480"/>
        <w:rPr>
          <w:ins w:id="7109" w:author="arkat" w:date="2017-10-06T07:52:00Z"/>
          <w:rFonts w:ascii="Times New Roman" w:hAnsi="Times New Roman" w:cs="Times New Roman"/>
          <w:szCs w:val="24"/>
        </w:rPr>
      </w:pPr>
      <w:ins w:id="7110" w:author="arkat" w:date="2017-10-06T07:52:00Z">
        <w:r>
          <w:rPr>
            <w:rFonts w:ascii="Times New Roman" w:hAnsi="Times New Roman" w:cs="Times New Roman"/>
            <w:szCs w:val="24"/>
          </w:rPr>
          <w:t xml:space="preserve">Czarnecki, K. &amp; Helsen, S. 2006. Feature-based survey of model transformation approaches. </w:t>
        </w:r>
        <w:r>
          <w:rPr>
            <w:rFonts w:ascii="Times New Roman" w:hAnsi="Times New Roman" w:cs="Times New Roman"/>
            <w:i/>
            <w:iCs/>
            <w:szCs w:val="24"/>
          </w:rPr>
          <w:t>IBM Systems Journal</w:t>
        </w:r>
        <w:r>
          <w:rPr>
            <w:rFonts w:ascii="Times New Roman" w:hAnsi="Times New Roman" w:cs="Times New Roman"/>
            <w:szCs w:val="24"/>
          </w:rPr>
          <w:t>, 45(3): 621–645. Tersedia di http://dx.doi.org/10.1147/sj.453.0621.</w:t>
        </w:r>
      </w:ins>
    </w:p>
    <w:p w14:paraId="65A3A4D4" w14:textId="77777777" w:rsidR="00A42612" w:rsidRDefault="00A42612">
      <w:pPr>
        <w:widowControl w:val="0"/>
        <w:autoSpaceDE w:val="0"/>
        <w:autoSpaceDN w:val="0"/>
        <w:adjustRightInd w:val="0"/>
        <w:spacing w:after="140" w:line="288" w:lineRule="auto"/>
        <w:ind w:left="480" w:hanging="480"/>
        <w:rPr>
          <w:ins w:id="7111" w:author="arkat" w:date="2017-10-06T07:52:00Z"/>
          <w:rFonts w:ascii="Times New Roman" w:hAnsi="Times New Roman" w:cs="Times New Roman"/>
          <w:szCs w:val="24"/>
        </w:rPr>
      </w:pPr>
      <w:ins w:id="7112" w:author="arkat" w:date="2017-10-06T07:52:00Z">
        <w:r>
          <w:rPr>
            <w:rFonts w:ascii="Times New Roman" w:hAnsi="Times New Roman" w:cs="Times New Roman"/>
            <w:szCs w:val="24"/>
          </w:rPr>
          <w:t xml:space="preserve">Decker, G. &amp; Tscheschner, W. 2009. Transformation from EPC to BPMN. </w:t>
        </w:r>
        <w:r>
          <w:rPr>
            <w:rFonts w:ascii="Times New Roman" w:hAnsi="Times New Roman" w:cs="Times New Roman"/>
            <w:i/>
            <w:iCs/>
            <w:szCs w:val="24"/>
          </w:rPr>
          <w:t>EPK 2009. 8. Workshop der Gesellschaft für Informatik e.V. (GI) und Treffen ihres Arbeitkreises "Geschäftsprozessmanagement mit Ereignisgesteuerten Prozessketten (WI-EPK). Gesellschaft für Informatik</w:t>
        </w:r>
        <w:r>
          <w:rPr>
            <w:rFonts w:ascii="Times New Roman" w:hAnsi="Times New Roman" w:cs="Times New Roman"/>
            <w:szCs w:val="24"/>
          </w:rPr>
          <w:t>. hal.91–109. Tersedia di http://ceur-ws.org/Vol-554/epk2009-paper06.pdf.</w:t>
        </w:r>
      </w:ins>
    </w:p>
    <w:p w14:paraId="51F7351A" w14:textId="77777777" w:rsidR="00A42612" w:rsidRDefault="00A42612">
      <w:pPr>
        <w:widowControl w:val="0"/>
        <w:autoSpaceDE w:val="0"/>
        <w:autoSpaceDN w:val="0"/>
        <w:adjustRightInd w:val="0"/>
        <w:spacing w:after="140" w:line="288" w:lineRule="auto"/>
        <w:ind w:left="480" w:hanging="480"/>
        <w:rPr>
          <w:ins w:id="7113" w:author="arkat" w:date="2017-10-06T07:52:00Z"/>
          <w:rFonts w:ascii="Times New Roman" w:hAnsi="Times New Roman" w:cs="Times New Roman"/>
          <w:szCs w:val="24"/>
        </w:rPr>
      </w:pPr>
      <w:ins w:id="7114" w:author="arkat" w:date="2017-10-06T07:52:00Z">
        <w:r>
          <w:rPr>
            <w:rFonts w:ascii="Times New Roman" w:hAnsi="Times New Roman" w:cs="Times New Roman"/>
            <w:szCs w:val="24"/>
          </w:rPr>
          <w:t xml:space="preserve">Dijkman, R.M., Dumas, M. &amp; Ouyang, C. 2007. Formal semantics and analysis of BPMN process models using Petri nets. </w:t>
        </w:r>
        <w:r>
          <w:rPr>
            <w:rFonts w:ascii="Times New Roman" w:hAnsi="Times New Roman" w:cs="Times New Roman"/>
            <w:i/>
            <w:iCs/>
            <w:szCs w:val="24"/>
          </w:rPr>
          <w:t>Language</w:t>
        </w:r>
        <w:r>
          <w:rPr>
            <w:rFonts w:ascii="Times New Roman" w:hAnsi="Times New Roman" w:cs="Times New Roman"/>
            <w:szCs w:val="24"/>
          </w:rPr>
          <w:t>, 50(12): 1–30. Tersedia di http://citeseerx.ist.psu.edu/viewdoc/download?doi=10.1.1.91.3621&amp;amp;rep=rep1&amp;amp;type=pdf.</w:t>
        </w:r>
      </w:ins>
    </w:p>
    <w:p w14:paraId="13BD095B" w14:textId="77777777" w:rsidR="00A42612" w:rsidRDefault="00A42612">
      <w:pPr>
        <w:widowControl w:val="0"/>
        <w:autoSpaceDE w:val="0"/>
        <w:autoSpaceDN w:val="0"/>
        <w:adjustRightInd w:val="0"/>
        <w:spacing w:after="140" w:line="288" w:lineRule="auto"/>
        <w:ind w:left="480" w:hanging="480"/>
        <w:rPr>
          <w:ins w:id="7115" w:author="arkat" w:date="2017-10-06T07:52:00Z"/>
          <w:rFonts w:ascii="Times New Roman" w:hAnsi="Times New Roman" w:cs="Times New Roman"/>
          <w:szCs w:val="24"/>
        </w:rPr>
      </w:pPr>
      <w:ins w:id="7116" w:author="arkat" w:date="2017-10-06T07:52:00Z">
        <w:r>
          <w:rPr>
            <w:rFonts w:ascii="Times New Roman" w:hAnsi="Times New Roman" w:cs="Times New Roman"/>
            <w:szCs w:val="24"/>
          </w:rPr>
          <w:t xml:space="preserve">Gartner 2016. </w:t>
        </w:r>
        <w:r>
          <w:rPr>
            <w:rFonts w:ascii="Times New Roman" w:hAnsi="Times New Roman" w:cs="Times New Roman"/>
            <w:i/>
            <w:iCs/>
            <w:szCs w:val="24"/>
          </w:rPr>
          <w:t>Business Process Management</w:t>
        </w:r>
        <w:r>
          <w:rPr>
            <w:rFonts w:ascii="Times New Roman" w:hAnsi="Times New Roman" w:cs="Times New Roman"/>
            <w:szCs w:val="24"/>
          </w:rPr>
          <w:t>. Tersedia di http://www.gartner.com/it-glossary/business-process-management-bpm/ [Accessed 2 Oktober 2017].</w:t>
        </w:r>
      </w:ins>
    </w:p>
    <w:p w14:paraId="561C928B" w14:textId="77777777" w:rsidR="00A42612" w:rsidRDefault="00A42612">
      <w:pPr>
        <w:widowControl w:val="0"/>
        <w:autoSpaceDE w:val="0"/>
        <w:autoSpaceDN w:val="0"/>
        <w:adjustRightInd w:val="0"/>
        <w:spacing w:after="140" w:line="288" w:lineRule="auto"/>
        <w:ind w:left="480" w:hanging="480"/>
        <w:rPr>
          <w:ins w:id="7117" w:author="arkat" w:date="2017-10-06T07:52:00Z"/>
          <w:rFonts w:ascii="Times New Roman" w:hAnsi="Times New Roman" w:cs="Times New Roman"/>
          <w:szCs w:val="24"/>
        </w:rPr>
      </w:pPr>
      <w:ins w:id="7118" w:author="arkat" w:date="2017-10-06T07:52:00Z">
        <w:r>
          <w:rPr>
            <w:rFonts w:ascii="Times New Roman" w:hAnsi="Times New Roman" w:cs="Times New Roman"/>
            <w:szCs w:val="24"/>
          </w:rPr>
          <w:t xml:space="preserve">Gregg, D.G., Kulkarni, U.R. &amp; Vinzé., A.S. 2001. Understanding the Philosophical </w:t>
        </w:r>
        <w:r>
          <w:rPr>
            <w:rFonts w:ascii="Times New Roman" w:hAnsi="Times New Roman" w:cs="Times New Roman"/>
            <w:szCs w:val="24"/>
          </w:rPr>
          <w:lastRenderedPageBreak/>
          <w:t xml:space="preserve">Underpinnings of Software Engineering Research in Information Systems. </w:t>
        </w:r>
        <w:r>
          <w:rPr>
            <w:rFonts w:ascii="Times New Roman" w:hAnsi="Times New Roman" w:cs="Times New Roman"/>
            <w:i/>
            <w:iCs/>
            <w:szCs w:val="24"/>
          </w:rPr>
          <w:t>Information Systems Frontiers</w:t>
        </w:r>
        <w:r>
          <w:rPr>
            <w:rFonts w:ascii="Times New Roman" w:hAnsi="Times New Roman" w:cs="Times New Roman"/>
            <w:szCs w:val="24"/>
          </w:rPr>
          <w:t>, 3(No. 2): 169–183.</w:t>
        </w:r>
      </w:ins>
    </w:p>
    <w:p w14:paraId="212EB7F6" w14:textId="77777777" w:rsidR="00A42612" w:rsidRDefault="00A42612">
      <w:pPr>
        <w:widowControl w:val="0"/>
        <w:autoSpaceDE w:val="0"/>
        <w:autoSpaceDN w:val="0"/>
        <w:adjustRightInd w:val="0"/>
        <w:spacing w:after="140" w:line="288" w:lineRule="auto"/>
        <w:ind w:left="480" w:hanging="480"/>
        <w:rPr>
          <w:ins w:id="7119" w:author="arkat" w:date="2017-10-06T07:52:00Z"/>
          <w:rFonts w:ascii="Times New Roman" w:hAnsi="Times New Roman" w:cs="Times New Roman"/>
          <w:szCs w:val="24"/>
        </w:rPr>
      </w:pPr>
      <w:ins w:id="7120" w:author="arkat" w:date="2017-10-06T07:52:00Z">
        <w:r>
          <w:rPr>
            <w:rFonts w:ascii="Times New Roman" w:hAnsi="Times New Roman" w:cs="Times New Roman"/>
            <w:szCs w:val="24"/>
          </w:rPr>
          <w:t xml:space="preserve">Harmon, P. &amp; Wolf, C. 2011. Business Process Modeling Survey. </w:t>
        </w:r>
        <w:r>
          <w:rPr>
            <w:rFonts w:ascii="Times New Roman" w:hAnsi="Times New Roman" w:cs="Times New Roman"/>
            <w:i/>
            <w:iCs/>
            <w:szCs w:val="24"/>
          </w:rPr>
          <w:t>BPTrends</w:t>
        </w:r>
        <w:r>
          <w:rPr>
            <w:rFonts w:ascii="Times New Roman" w:hAnsi="Times New Roman" w:cs="Times New Roman"/>
            <w:szCs w:val="24"/>
          </w:rPr>
          <w:t>, (December): 36.</w:t>
        </w:r>
      </w:ins>
    </w:p>
    <w:p w14:paraId="18542D90" w14:textId="77777777" w:rsidR="00A42612" w:rsidRDefault="00A42612">
      <w:pPr>
        <w:widowControl w:val="0"/>
        <w:autoSpaceDE w:val="0"/>
        <w:autoSpaceDN w:val="0"/>
        <w:adjustRightInd w:val="0"/>
        <w:spacing w:after="140" w:line="288" w:lineRule="auto"/>
        <w:ind w:left="480" w:hanging="480"/>
        <w:rPr>
          <w:ins w:id="7121" w:author="arkat" w:date="2017-10-06T07:52:00Z"/>
          <w:rFonts w:ascii="Times New Roman" w:hAnsi="Times New Roman" w:cs="Times New Roman"/>
          <w:szCs w:val="24"/>
        </w:rPr>
      </w:pPr>
      <w:ins w:id="7122" w:author="arkat" w:date="2017-10-06T07:52:00Z">
        <w:r>
          <w:rPr>
            <w:rFonts w:ascii="Times New Roman" w:hAnsi="Times New Roman" w:cs="Times New Roman"/>
            <w:szCs w:val="24"/>
          </w:rPr>
          <w:t xml:space="preserve">Harmon, P. &amp; Wolf, C. 2016. The State of Business Process Management. </w:t>
        </w:r>
        <w:r>
          <w:rPr>
            <w:rFonts w:ascii="Times New Roman" w:hAnsi="Times New Roman" w:cs="Times New Roman"/>
            <w:i/>
            <w:iCs/>
            <w:szCs w:val="24"/>
          </w:rPr>
          <w:t>A BPTtrends Report</w:t>
        </w:r>
        <w:r>
          <w:rPr>
            <w:rFonts w:ascii="Times New Roman" w:hAnsi="Times New Roman" w:cs="Times New Roman"/>
            <w:szCs w:val="24"/>
          </w:rPr>
          <w:t>, 1–52. Tersedia di http://www.bptrends.com/bpt/wp-content/uploads/2015-BPT-Survey-Report.pdf [Accessed 25 April 2017].</w:t>
        </w:r>
      </w:ins>
    </w:p>
    <w:p w14:paraId="7064B4F1" w14:textId="77777777" w:rsidR="00A42612" w:rsidRDefault="00A42612">
      <w:pPr>
        <w:widowControl w:val="0"/>
        <w:autoSpaceDE w:val="0"/>
        <w:autoSpaceDN w:val="0"/>
        <w:adjustRightInd w:val="0"/>
        <w:spacing w:after="140" w:line="288" w:lineRule="auto"/>
        <w:ind w:left="480" w:hanging="480"/>
        <w:rPr>
          <w:ins w:id="7123" w:author="arkat" w:date="2017-10-06T07:52:00Z"/>
          <w:rFonts w:ascii="Times New Roman" w:hAnsi="Times New Roman" w:cs="Times New Roman"/>
          <w:szCs w:val="24"/>
        </w:rPr>
      </w:pPr>
      <w:ins w:id="7124" w:author="arkat" w:date="2017-10-06T07:52:00Z">
        <w:r>
          <w:rPr>
            <w:rFonts w:ascii="Times New Roman" w:hAnsi="Times New Roman" w:cs="Times New Roman"/>
            <w:szCs w:val="24"/>
          </w:rPr>
          <w:t xml:space="preserve">JMI 2002. Java Metadata Interface (JMI). </w:t>
        </w:r>
        <w:r>
          <w:rPr>
            <w:rFonts w:ascii="Times New Roman" w:hAnsi="Times New Roman" w:cs="Times New Roman"/>
            <w:i/>
            <w:iCs/>
            <w:szCs w:val="24"/>
          </w:rPr>
          <w:t>Sun Microsystems, Inc.</w:t>
        </w:r>
        <w:r>
          <w:rPr>
            <w:rFonts w:ascii="Times New Roman" w:hAnsi="Times New Roman" w:cs="Times New Roman"/>
            <w:szCs w:val="24"/>
          </w:rPr>
          <w:t xml:space="preserve"> Tersedia di http://java.sun.com/products/jmi/.</w:t>
        </w:r>
      </w:ins>
    </w:p>
    <w:p w14:paraId="627E7444" w14:textId="77777777" w:rsidR="00A42612" w:rsidRDefault="00A42612">
      <w:pPr>
        <w:widowControl w:val="0"/>
        <w:autoSpaceDE w:val="0"/>
        <w:autoSpaceDN w:val="0"/>
        <w:adjustRightInd w:val="0"/>
        <w:spacing w:after="140" w:line="288" w:lineRule="auto"/>
        <w:ind w:left="480" w:hanging="480"/>
        <w:rPr>
          <w:ins w:id="7125" w:author="arkat" w:date="2017-10-06T07:52:00Z"/>
          <w:rFonts w:ascii="Times New Roman" w:hAnsi="Times New Roman" w:cs="Times New Roman"/>
          <w:szCs w:val="24"/>
        </w:rPr>
      </w:pPr>
      <w:ins w:id="7126" w:author="arkat" w:date="2017-10-06T07:52:00Z">
        <w:r>
          <w:rPr>
            <w:rFonts w:ascii="Times New Roman" w:hAnsi="Times New Roman" w:cs="Times New Roman"/>
            <w:szCs w:val="24"/>
          </w:rPr>
          <w:t xml:space="preserve">Jouault, F., Allilaire, F., Bézivin, J. &amp; Kurtev, I. 2008. ATL: A model transformation tool. </w:t>
        </w:r>
        <w:r>
          <w:rPr>
            <w:rFonts w:ascii="Times New Roman" w:hAnsi="Times New Roman" w:cs="Times New Roman"/>
            <w:i/>
            <w:iCs/>
            <w:szCs w:val="24"/>
          </w:rPr>
          <w:t>Science of computer programming</w:t>
        </w:r>
        <w:r>
          <w:rPr>
            <w:rFonts w:ascii="Times New Roman" w:hAnsi="Times New Roman" w:cs="Times New Roman"/>
            <w:szCs w:val="24"/>
          </w:rPr>
          <w:t>. Tersedia di http://www.sciencedirect.com/science/article/pii/S0167642308000439 [Accessed 4 Februari 2017].</w:t>
        </w:r>
      </w:ins>
    </w:p>
    <w:p w14:paraId="283F3224" w14:textId="77777777" w:rsidR="00A42612" w:rsidRDefault="00A42612">
      <w:pPr>
        <w:widowControl w:val="0"/>
        <w:autoSpaceDE w:val="0"/>
        <w:autoSpaceDN w:val="0"/>
        <w:adjustRightInd w:val="0"/>
        <w:spacing w:after="140" w:line="288" w:lineRule="auto"/>
        <w:ind w:left="480" w:hanging="480"/>
        <w:rPr>
          <w:ins w:id="7127" w:author="arkat" w:date="2017-10-06T07:52:00Z"/>
          <w:rFonts w:ascii="Times New Roman" w:hAnsi="Times New Roman" w:cs="Times New Roman"/>
          <w:szCs w:val="24"/>
        </w:rPr>
      </w:pPr>
      <w:ins w:id="7128" w:author="arkat" w:date="2017-10-06T07:52:00Z">
        <w:r>
          <w:rPr>
            <w:rFonts w:ascii="Times New Roman" w:hAnsi="Times New Roman" w:cs="Times New Roman"/>
            <w:szCs w:val="24"/>
          </w:rPr>
          <w:t xml:space="preserve">Keller, G., Nüttgens, M. &amp; Scheer, A.-W. 1992. </w:t>
        </w:r>
        <w:r>
          <w:rPr>
            <w:rFonts w:ascii="Times New Roman" w:hAnsi="Times New Roman" w:cs="Times New Roman"/>
            <w:i/>
            <w:iCs/>
            <w:szCs w:val="24"/>
          </w:rPr>
          <w:t>Semantische Prozessmodellierung auf der Grundlage &amp;quot;ereignisgesteuerter ... - Gerhard Keller, Markus Nüttgens, August-Wilhelm Scheer - Google Books</w:t>
        </w:r>
        <w:r>
          <w:rPr>
            <w:rFonts w:ascii="Times New Roman" w:hAnsi="Times New Roman" w:cs="Times New Roman"/>
            <w:szCs w:val="24"/>
          </w:rPr>
          <w:t>. Tersedia di https://books.google.co.id/books/about/Semantische_Prozessmodellierung_auf_der.html?id=MIKftgAACAAJ&amp;redir_esc=y [Accessed 18 September 2017].</w:t>
        </w:r>
      </w:ins>
    </w:p>
    <w:p w14:paraId="1B7355F6" w14:textId="77777777" w:rsidR="00A42612" w:rsidRDefault="00A42612">
      <w:pPr>
        <w:widowControl w:val="0"/>
        <w:autoSpaceDE w:val="0"/>
        <w:autoSpaceDN w:val="0"/>
        <w:adjustRightInd w:val="0"/>
        <w:spacing w:after="140" w:line="288" w:lineRule="auto"/>
        <w:ind w:left="480" w:hanging="480"/>
        <w:rPr>
          <w:ins w:id="7129" w:author="arkat" w:date="2017-10-06T07:52:00Z"/>
          <w:rFonts w:ascii="Times New Roman" w:hAnsi="Times New Roman" w:cs="Times New Roman"/>
          <w:szCs w:val="24"/>
        </w:rPr>
      </w:pPr>
      <w:ins w:id="7130" w:author="arkat" w:date="2017-10-06T07:52:00Z">
        <w:r>
          <w:rPr>
            <w:rFonts w:ascii="Times New Roman" w:hAnsi="Times New Roman" w:cs="Times New Roman"/>
            <w:szCs w:val="24"/>
          </w:rPr>
          <w:t xml:space="preserve">Kemenpan 2011. </w:t>
        </w:r>
        <w:r>
          <w:rPr>
            <w:rFonts w:ascii="Times New Roman" w:hAnsi="Times New Roman" w:cs="Times New Roman"/>
            <w:i/>
            <w:iCs/>
            <w:szCs w:val="24"/>
          </w:rPr>
          <w:t>Pedoman Penataan Tatalaksana ( Business Process )</w:t>
        </w:r>
        <w:r>
          <w:rPr>
            <w:rFonts w:ascii="Times New Roman" w:hAnsi="Times New Roman" w:cs="Times New Roman"/>
            <w:szCs w:val="24"/>
          </w:rPr>
          <w:t>. 6 ed. Indonesia: https://www.menpan.go.id/jdih/category/35-raker-riau-27-30-mar-2012?download=2785:kedeputian-4-tatalaksana-penataan-tatalaksana. Tersedia di https://www.menpan.go.id/jdih/category/35-raker-riau-27-30-mar-2012?download=2785:kedeputian-4-tatalaksana-penataan-tatalaksana.</w:t>
        </w:r>
      </w:ins>
    </w:p>
    <w:p w14:paraId="32B591C3" w14:textId="77777777" w:rsidR="00A42612" w:rsidRDefault="00A42612">
      <w:pPr>
        <w:widowControl w:val="0"/>
        <w:autoSpaceDE w:val="0"/>
        <w:autoSpaceDN w:val="0"/>
        <w:adjustRightInd w:val="0"/>
        <w:spacing w:after="140" w:line="288" w:lineRule="auto"/>
        <w:ind w:left="480" w:hanging="480"/>
        <w:rPr>
          <w:ins w:id="7131" w:author="arkat" w:date="2017-10-06T07:52:00Z"/>
          <w:rFonts w:ascii="Times New Roman" w:hAnsi="Times New Roman" w:cs="Times New Roman"/>
          <w:szCs w:val="24"/>
        </w:rPr>
      </w:pPr>
      <w:ins w:id="7132" w:author="arkat" w:date="2017-10-06T07:52:00Z">
        <w:r>
          <w:rPr>
            <w:rFonts w:ascii="Times New Roman" w:hAnsi="Times New Roman" w:cs="Times New Roman"/>
            <w:szCs w:val="24"/>
          </w:rPr>
          <w:t xml:space="preserve">Khudori, A.N. &amp; Kurniawan, T.A. 2017. </w:t>
        </w:r>
        <w:r>
          <w:rPr>
            <w:rFonts w:ascii="Times New Roman" w:hAnsi="Times New Roman" w:cs="Times New Roman"/>
            <w:i/>
            <w:iCs/>
            <w:szCs w:val="24"/>
          </w:rPr>
          <w:t>Business Process Model Transformation Techniques : A Comprehensive Survey</w:t>
        </w:r>
        <w:r>
          <w:rPr>
            <w:rFonts w:ascii="Times New Roman" w:hAnsi="Times New Roman" w:cs="Times New Roman"/>
            <w:szCs w:val="24"/>
          </w:rPr>
          <w:t>.</w:t>
        </w:r>
      </w:ins>
    </w:p>
    <w:p w14:paraId="7AA5C60B" w14:textId="77777777" w:rsidR="00A42612" w:rsidRDefault="00A42612">
      <w:pPr>
        <w:widowControl w:val="0"/>
        <w:autoSpaceDE w:val="0"/>
        <w:autoSpaceDN w:val="0"/>
        <w:adjustRightInd w:val="0"/>
        <w:spacing w:after="140" w:line="288" w:lineRule="auto"/>
        <w:ind w:left="480" w:hanging="480"/>
        <w:rPr>
          <w:ins w:id="7133" w:author="arkat" w:date="2017-10-06T07:52:00Z"/>
          <w:rFonts w:ascii="Times New Roman" w:hAnsi="Times New Roman" w:cs="Times New Roman"/>
          <w:szCs w:val="24"/>
        </w:rPr>
      </w:pPr>
      <w:ins w:id="7134" w:author="arkat" w:date="2017-10-06T07:52:00Z">
        <w:r>
          <w:rPr>
            <w:rFonts w:ascii="Times New Roman" w:hAnsi="Times New Roman" w:cs="Times New Roman"/>
            <w:szCs w:val="24"/>
          </w:rPr>
          <w:t xml:space="preserve">Ko, R.K.L., Lee, S.S.G. &amp; Wah Lee, E. 2009. Business process management (BPM) standards: a survey. </w:t>
        </w:r>
        <w:r>
          <w:rPr>
            <w:rFonts w:ascii="Times New Roman" w:hAnsi="Times New Roman" w:cs="Times New Roman"/>
            <w:i/>
            <w:iCs/>
            <w:szCs w:val="24"/>
          </w:rPr>
          <w:t>Business Process Management Journal</w:t>
        </w:r>
        <w:r>
          <w:rPr>
            <w:rFonts w:ascii="Times New Roman" w:hAnsi="Times New Roman" w:cs="Times New Roman"/>
            <w:szCs w:val="24"/>
          </w:rPr>
          <w:t>, 15(5): 744–791. Tersedia di http://www.emeraldinsight.com/doi/abs/10.1108/14637150910987937.</w:t>
        </w:r>
      </w:ins>
    </w:p>
    <w:p w14:paraId="44AB9CE4" w14:textId="77777777" w:rsidR="00A42612" w:rsidRDefault="00A42612">
      <w:pPr>
        <w:widowControl w:val="0"/>
        <w:autoSpaceDE w:val="0"/>
        <w:autoSpaceDN w:val="0"/>
        <w:adjustRightInd w:val="0"/>
        <w:spacing w:after="140" w:line="288" w:lineRule="auto"/>
        <w:ind w:left="480" w:hanging="480"/>
        <w:rPr>
          <w:ins w:id="7135" w:author="arkat" w:date="2017-10-06T07:52:00Z"/>
          <w:rFonts w:ascii="Times New Roman" w:hAnsi="Times New Roman" w:cs="Times New Roman"/>
          <w:szCs w:val="24"/>
        </w:rPr>
      </w:pPr>
      <w:ins w:id="7136" w:author="arkat" w:date="2017-10-06T07:52:00Z">
        <w:r>
          <w:rPr>
            <w:rFonts w:ascii="Times New Roman" w:hAnsi="Times New Roman" w:cs="Times New Roman"/>
            <w:szCs w:val="24"/>
          </w:rPr>
          <w:t xml:space="preserve">Kotsev, V., Stanev, I. &amp; Grigorova, K. 2011. </w:t>
        </w:r>
        <w:r>
          <w:rPr>
            <w:rFonts w:ascii="Times New Roman" w:hAnsi="Times New Roman" w:cs="Times New Roman"/>
            <w:i/>
            <w:iCs/>
            <w:szCs w:val="24"/>
          </w:rPr>
          <w:t>BPMN-EPC-BPMN Converter (PDF Download Available)</w:t>
        </w:r>
        <w:r>
          <w:rPr>
            <w:rFonts w:ascii="Times New Roman" w:hAnsi="Times New Roman" w:cs="Times New Roman"/>
            <w:szCs w:val="24"/>
          </w:rPr>
          <w:t>. Tersedia di https://www.researchgate.net/publication/265401318_BPMN-EPC-BPMN_Converter [Accessed 1 Februari 2017].</w:t>
        </w:r>
      </w:ins>
    </w:p>
    <w:p w14:paraId="06AEAB47" w14:textId="77777777" w:rsidR="00A42612" w:rsidRDefault="00A42612">
      <w:pPr>
        <w:widowControl w:val="0"/>
        <w:autoSpaceDE w:val="0"/>
        <w:autoSpaceDN w:val="0"/>
        <w:adjustRightInd w:val="0"/>
        <w:spacing w:after="140" w:line="288" w:lineRule="auto"/>
        <w:ind w:left="480" w:hanging="480"/>
        <w:rPr>
          <w:ins w:id="7137" w:author="arkat" w:date="2017-10-06T07:52:00Z"/>
          <w:rFonts w:ascii="Times New Roman" w:hAnsi="Times New Roman" w:cs="Times New Roman"/>
          <w:szCs w:val="24"/>
        </w:rPr>
      </w:pPr>
      <w:ins w:id="7138" w:author="arkat" w:date="2017-10-06T07:52:00Z">
        <w:r>
          <w:rPr>
            <w:rFonts w:ascii="Times New Roman" w:hAnsi="Times New Roman" w:cs="Times New Roman"/>
            <w:szCs w:val="24"/>
          </w:rPr>
          <w:t xml:space="preserve">Kurniawan, T.A. 2013. </w:t>
        </w:r>
        <w:r>
          <w:rPr>
            <w:rFonts w:ascii="Times New Roman" w:hAnsi="Times New Roman" w:cs="Times New Roman"/>
            <w:i/>
            <w:iCs/>
            <w:szCs w:val="24"/>
          </w:rPr>
          <w:t>Process ecosystem views to managing changes in business process repositories</w:t>
        </w:r>
        <w:r>
          <w:rPr>
            <w:rFonts w:ascii="Times New Roman" w:hAnsi="Times New Roman" w:cs="Times New Roman"/>
            <w:szCs w:val="24"/>
          </w:rPr>
          <w:t>.</w:t>
        </w:r>
      </w:ins>
    </w:p>
    <w:p w14:paraId="75ED6B1A" w14:textId="77777777" w:rsidR="00A42612" w:rsidRDefault="00A42612">
      <w:pPr>
        <w:widowControl w:val="0"/>
        <w:autoSpaceDE w:val="0"/>
        <w:autoSpaceDN w:val="0"/>
        <w:adjustRightInd w:val="0"/>
        <w:spacing w:after="140" w:line="288" w:lineRule="auto"/>
        <w:ind w:left="480" w:hanging="480"/>
        <w:rPr>
          <w:ins w:id="7139" w:author="arkat" w:date="2017-10-06T07:52:00Z"/>
          <w:rFonts w:ascii="Times New Roman" w:hAnsi="Times New Roman" w:cs="Times New Roman"/>
          <w:szCs w:val="24"/>
        </w:rPr>
      </w:pPr>
      <w:ins w:id="7140" w:author="arkat" w:date="2017-10-06T07:52:00Z">
        <w:r>
          <w:rPr>
            <w:rFonts w:ascii="Times New Roman" w:hAnsi="Times New Roman" w:cs="Times New Roman"/>
            <w:szCs w:val="24"/>
          </w:rPr>
          <w:lastRenderedPageBreak/>
          <w:t xml:space="preserve">Lu, R. &amp; Sadiq, S. 2007. A Survey of Comparative Business Process Modeling Approaches. </w:t>
        </w:r>
        <w:r>
          <w:rPr>
            <w:rFonts w:ascii="Times New Roman" w:hAnsi="Times New Roman" w:cs="Times New Roman"/>
            <w:i/>
            <w:iCs/>
            <w:szCs w:val="24"/>
          </w:rPr>
          <w:t>International Conference on Business Information Systems. Springer Berlin Heidelberg</w:t>
        </w:r>
        <w:r>
          <w:rPr>
            <w:rFonts w:ascii="Times New Roman" w:hAnsi="Times New Roman" w:cs="Times New Roman"/>
            <w:szCs w:val="24"/>
          </w:rPr>
          <w:t>, 4439: 82–94.</w:t>
        </w:r>
      </w:ins>
    </w:p>
    <w:p w14:paraId="3032BA02" w14:textId="77777777" w:rsidR="00A42612" w:rsidRDefault="00A42612">
      <w:pPr>
        <w:widowControl w:val="0"/>
        <w:autoSpaceDE w:val="0"/>
        <w:autoSpaceDN w:val="0"/>
        <w:adjustRightInd w:val="0"/>
        <w:spacing w:after="140" w:line="288" w:lineRule="auto"/>
        <w:ind w:left="480" w:hanging="480"/>
        <w:rPr>
          <w:ins w:id="7141" w:author="arkat" w:date="2017-10-06T07:52:00Z"/>
          <w:rFonts w:ascii="Times New Roman" w:hAnsi="Times New Roman" w:cs="Times New Roman"/>
          <w:szCs w:val="24"/>
        </w:rPr>
      </w:pPr>
      <w:ins w:id="7142" w:author="arkat" w:date="2017-10-06T07:52:00Z">
        <w:r>
          <w:rPr>
            <w:rFonts w:ascii="Times New Roman" w:hAnsi="Times New Roman" w:cs="Times New Roman"/>
            <w:szCs w:val="24"/>
          </w:rPr>
          <w:t xml:space="preserve">Mendling, J. &amp; Nüttgens, M. 2006. EPC markup language (EPML): an XML-based interchange format for event-driven process chains (EPC). </w:t>
        </w:r>
        <w:r>
          <w:rPr>
            <w:rFonts w:ascii="Times New Roman" w:hAnsi="Times New Roman" w:cs="Times New Roman"/>
            <w:i/>
            <w:iCs/>
            <w:szCs w:val="24"/>
          </w:rPr>
          <w:t>Information Systems and e-Business Management</w:t>
        </w:r>
        <w:r>
          <w:rPr>
            <w:rFonts w:ascii="Times New Roman" w:hAnsi="Times New Roman" w:cs="Times New Roman"/>
            <w:szCs w:val="24"/>
          </w:rPr>
          <w:t>, 4(3): 245–263. Tersedia di http://link.springer.com/10.1007/s10257-005-0026-1 [Accessed 18 September 2017].</w:t>
        </w:r>
      </w:ins>
    </w:p>
    <w:p w14:paraId="2516B86B" w14:textId="77777777" w:rsidR="00A42612" w:rsidRDefault="00A42612">
      <w:pPr>
        <w:widowControl w:val="0"/>
        <w:autoSpaceDE w:val="0"/>
        <w:autoSpaceDN w:val="0"/>
        <w:adjustRightInd w:val="0"/>
        <w:spacing w:after="140" w:line="288" w:lineRule="auto"/>
        <w:ind w:left="480" w:hanging="480"/>
        <w:rPr>
          <w:ins w:id="7143" w:author="arkat" w:date="2017-10-06T07:52:00Z"/>
          <w:rFonts w:ascii="Times New Roman" w:hAnsi="Times New Roman" w:cs="Times New Roman"/>
          <w:szCs w:val="24"/>
        </w:rPr>
      </w:pPr>
      <w:ins w:id="7144" w:author="arkat" w:date="2017-10-06T07:52:00Z">
        <w:r>
          <w:rPr>
            <w:rFonts w:ascii="Times New Roman" w:hAnsi="Times New Roman" w:cs="Times New Roman"/>
            <w:szCs w:val="24"/>
          </w:rPr>
          <w:t xml:space="preserve">Mens, T. &amp; Gorp, P. Van 2006. A taxonomy of model transformation. </w:t>
        </w:r>
        <w:r>
          <w:rPr>
            <w:rFonts w:ascii="Times New Roman" w:hAnsi="Times New Roman" w:cs="Times New Roman"/>
            <w:i/>
            <w:iCs/>
            <w:szCs w:val="24"/>
          </w:rPr>
          <w:t>Electronic Notes in Theoretical Computer Science</w:t>
        </w:r>
        <w:r>
          <w:rPr>
            <w:rFonts w:ascii="Times New Roman" w:hAnsi="Times New Roman" w:cs="Times New Roman"/>
            <w:szCs w:val="24"/>
          </w:rPr>
          <w:t>. Tersedia di http://www.sciencedirect.com/science/article/pii/S1571066106001435 [Accessed 4 Februari 2017].</w:t>
        </w:r>
      </w:ins>
    </w:p>
    <w:p w14:paraId="73ADA49A" w14:textId="77777777" w:rsidR="00A42612" w:rsidRDefault="00A42612">
      <w:pPr>
        <w:widowControl w:val="0"/>
        <w:autoSpaceDE w:val="0"/>
        <w:autoSpaceDN w:val="0"/>
        <w:adjustRightInd w:val="0"/>
        <w:spacing w:after="140" w:line="288" w:lineRule="auto"/>
        <w:ind w:left="480" w:hanging="480"/>
        <w:rPr>
          <w:ins w:id="7145" w:author="arkat" w:date="2017-10-06T07:52:00Z"/>
          <w:rFonts w:ascii="Times New Roman" w:hAnsi="Times New Roman" w:cs="Times New Roman"/>
          <w:szCs w:val="24"/>
        </w:rPr>
      </w:pPr>
      <w:ins w:id="7146" w:author="arkat" w:date="2017-10-06T07:52:00Z">
        <w:r>
          <w:rPr>
            <w:rFonts w:ascii="Times New Roman" w:hAnsi="Times New Roman" w:cs="Times New Roman"/>
            <w:szCs w:val="24"/>
          </w:rPr>
          <w:t xml:space="preserve">Mili, A. &amp; Fairouz, T. 2015. </w:t>
        </w:r>
        <w:r>
          <w:rPr>
            <w:rFonts w:ascii="Times New Roman" w:hAnsi="Times New Roman" w:cs="Times New Roman"/>
            <w:i/>
            <w:iCs/>
            <w:szCs w:val="24"/>
          </w:rPr>
          <w:t>Software Testing Concepts and Operations</w:t>
        </w:r>
        <w:r>
          <w:rPr>
            <w:rFonts w:ascii="Times New Roman" w:hAnsi="Times New Roman" w:cs="Times New Roman"/>
            <w:szCs w:val="24"/>
          </w:rPr>
          <w:t>. John Wiley &amp; Sons, Inc.</w:t>
        </w:r>
      </w:ins>
    </w:p>
    <w:p w14:paraId="6790AFF0" w14:textId="77777777" w:rsidR="00A42612" w:rsidRDefault="00A42612">
      <w:pPr>
        <w:widowControl w:val="0"/>
        <w:autoSpaceDE w:val="0"/>
        <w:autoSpaceDN w:val="0"/>
        <w:adjustRightInd w:val="0"/>
        <w:spacing w:after="140" w:line="288" w:lineRule="auto"/>
        <w:ind w:left="480" w:hanging="480"/>
        <w:rPr>
          <w:ins w:id="7147" w:author="arkat" w:date="2017-10-06T07:52:00Z"/>
          <w:rFonts w:ascii="Times New Roman" w:hAnsi="Times New Roman" w:cs="Times New Roman"/>
          <w:szCs w:val="24"/>
        </w:rPr>
      </w:pPr>
      <w:ins w:id="7148" w:author="arkat" w:date="2017-10-06T07:52:00Z">
        <w:r>
          <w:rPr>
            <w:rFonts w:ascii="Times New Roman" w:hAnsi="Times New Roman" w:cs="Times New Roman"/>
            <w:szCs w:val="24"/>
          </w:rPr>
          <w:t xml:space="preserve">Murzek, M. &amp; Kramler, G. 2007. Business process model transformation issues. </w:t>
        </w:r>
        <w:r>
          <w:rPr>
            <w:rFonts w:ascii="Times New Roman" w:hAnsi="Times New Roman" w:cs="Times New Roman"/>
            <w:i/>
            <w:iCs/>
            <w:szCs w:val="24"/>
          </w:rPr>
          <w:t>Proceedings of the 9th International Conference on Enterprise Information Systems, Madeira, Portugal</w:t>
        </w:r>
        <w:r>
          <w:rPr>
            <w:rFonts w:ascii="Times New Roman" w:hAnsi="Times New Roman" w:cs="Times New Roman"/>
            <w:szCs w:val="24"/>
          </w:rPr>
          <w:t>, 3: 144–151. Tersedia di http://publik.tuwien.ac.at/files/pub-inf_4629.pdf.</w:t>
        </w:r>
      </w:ins>
    </w:p>
    <w:p w14:paraId="34BA7E1A" w14:textId="77777777" w:rsidR="00A42612" w:rsidRDefault="00A42612">
      <w:pPr>
        <w:widowControl w:val="0"/>
        <w:autoSpaceDE w:val="0"/>
        <w:autoSpaceDN w:val="0"/>
        <w:adjustRightInd w:val="0"/>
        <w:spacing w:after="140" w:line="288" w:lineRule="auto"/>
        <w:ind w:left="480" w:hanging="480"/>
        <w:rPr>
          <w:ins w:id="7149" w:author="arkat" w:date="2017-10-06T07:52:00Z"/>
          <w:rFonts w:ascii="Times New Roman" w:hAnsi="Times New Roman" w:cs="Times New Roman"/>
          <w:szCs w:val="24"/>
        </w:rPr>
      </w:pPr>
      <w:ins w:id="7150" w:author="arkat" w:date="2017-10-06T07:52:00Z">
        <w:r>
          <w:rPr>
            <w:rFonts w:ascii="Times New Roman" w:hAnsi="Times New Roman" w:cs="Times New Roman"/>
            <w:szCs w:val="24"/>
          </w:rPr>
          <w:t xml:space="preserve">Object Management Group (OMG) 2011. Business Process Model and Notation (BPMN) Version 2.0. </w:t>
        </w:r>
        <w:r>
          <w:rPr>
            <w:rFonts w:ascii="Times New Roman" w:hAnsi="Times New Roman" w:cs="Times New Roman"/>
            <w:i/>
            <w:iCs/>
            <w:szCs w:val="24"/>
          </w:rPr>
          <w:t>Business</w:t>
        </w:r>
        <w:r>
          <w:rPr>
            <w:rFonts w:ascii="Times New Roman" w:hAnsi="Times New Roman" w:cs="Times New Roman"/>
            <w:szCs w:val="24"/>
          </w:rPr>
          <w:t>, 50(January): 170. Tersedia di http://www.oatsolutions.com.br/artigos/SpecBPMN_v2.pdf.</w:t>
        </w:r>
      </w:ins>
    </w:p>
    <w:p w14:paraId="71848535" w14:textId="77777777" w:rsidR="00A42612" w:rsidRDefault="00A42612">
      <w:pPr>
        <w:widowControl w:val="0"/>
        <w:autoSpaceDE w:val="0"/>
        <w:autoSpaceDN w:val="0"/>
        <w:adjustRightInd w:val="0"/>
        <w:spacing w:after="140" w:line="288" w:lineRule="auto"/>
        <w:ind w:left="480" w:hanging="480"/>
        <w:rPr>
          <w:ins w:id="7151" w:author="arkat" w:date="2017-10-06T07:52:00Z"/>
          <w:rFonts w:ascii="Times New Roman" w:hAnsi="Times New Roman" w:cs="Times New Roman"/>
          <w:szCs w:val="24"/>
        </w:rPr>
      </w:pPr>
      <w:ins w:id="7152" w:author="arkat" w:date="2017-10-06T07:52:00Z">
        <w:r>
          <w:rPr>
            <w:rFonts w:ascii="Times New Roman" w:hAnsi="Times New Roman" w:cs="Times New Roman"/>
            <w:szCs w:val="24"/>
          </w:rPr>
          <w:t xml:space="preserve">Omg 2006. Meta Object Facility ( MOF ) Core Specification. </w:t>
        </w:r>
        <w:r>
          <w:rPr>
            <w:rFonts w:ascii="Times New Roman" w:hAnsi="Times New Roman" w:cs="Times New Roman"/>
            <w:i/>
            <w:iCs/>
            <w:szCs w:val="24"/>
          </w:rPr>
          <w:t>Management</w:t>
        </w:r>
        <w:r>
          <w:rPr>
            <w:rFonts w:ascii="Times New Roman" w:hAnsi="Times New Roman" w:cs="Times New Roman"/>
            <w:szCs w:val="24"/>
          </w:rPr>
          <w:t>, 80907(January): 1–76. Tersedia di http://www.omg.org/spec/MOF/2.0/.</w:t>
        </w:r>
      </w:ins>
    </w:p>
    <w:p w14:paraId="03F73353" w14:textId="77777777" w:rsidR="00A42612" w:rsidRDefault="00A42612">
      <w:pPr>
        <w:widowControl w:val="0"/>
        <w:autoSpaceDE w:val="0"/>
        <w:autoSpaceDN w:val="0"/>
        <w:adjustRightInd w:val="0"/>
        <w:spacing w:after="140" w:line="288" w:lineRule="auto"/>
        <w:ind w:left="480" w:hanging="480"/>
        <w:rPr>
          <w:ins w:id="7153" w:author="arkat" w:date="2017-10-06T07:52:00Z"/>
          <w:rFonts w:ascii="Times New Roman" w:hAnsi="Times New Roman" w:cs="Times New Roman"/>
          <w:szCs w:val="24"/>
        </w:rPr>
      </w:pPr>
      <w:ins w:id="7154" w:author="arkat" w:date="2017-10-06T07:52:00Z">
        <w:r>
          <w:rPr>
            <w:rFonts w:ascii="Times New Roman" w:hAnsi="Times New Roman" w:cs="Times New Roman"/>
            <w:szCs w:val="24"/>
          </w:rPr>
          <w:t xml:space="preserve">OMG 2011. Business Process Model and Notation ( BPMN ) Version 2.0. </w:t>
        </w:r>
        <w:r>
          <w:rPr>
            <w:rFonts w:ascii="Times New Roman" w:hAnsi="Times New Roman" w:cs="Times New Roman"/>
            <w:i/>
            <w:iCs/>
            <w:szCs w:val="24"/>
          </w:rPr>
          <w:t>Business</w:t>
        </w:r>
        <w:r>
          <w:rPr>
            <w:rFonts w:ascii="Times New Roman" w:hAnsi="Times New Roman" w:cs="Times New Roman"/>
            <w:szCs w:val="24"/>
          </w:rPr>
          <w:t>, 50(January): 504–507. Tersedia di http://www.omg.org/spec/BPMN/2.0.</w:t>
        </w:r>
      </w:ins>
    </w:p>
    <w:p w14:paraId="3D78AE60" w14:textId="77777777" w:rsidR="00A42612" w:rsidRDefault="00A42612">
      <w:pPr>
        <w:widowControl w:val="0"/>
        <w:autoSpaceDE w:val="0"/>
        <w:autoSpaceDN w:val="0"/>
        <w:adjustRightInd w:val="0"/>
        <w:spacing w:after="140" w:line="288" w:lineRule="auto"/>
        <w:ind w:left="480" w:hanging="480"/>
        <w:rPr>
          <w:ins w:id="7155" w:author="arkat" w:date="2017-10-06T07:52:00Z"/>
          <w:rFonts w:ascii="Times New Roman" w:hAnsi="Times New Roman" w:cs="Times New Roman"/>
          <w:szCs w:val="24"/>
        </w:rPr>
      </w:pPr>
      <w:ins w:id="7156" w:author="arkat" w:date="2017-10-06T07:52:00Z">
        <w:r>
          <w:rPr>
            <w:rFonts w:ascii="Times New Roman" w:hAnsi="Times New Roman" w:cs="Times New Roman"/>
            <w:szCs w:val="24"/>
          </w:rPr>
          <w:t xml:space="preserve">Ouyang, C., van der Aalst, W.M.P., Aalst, W. Van Der, Dumas, M. &amp; ter Hofstede,  a H.M. 2006. Translating bpmn to bpel. </w:t>
        </w:r>
        <w:r>
          <w:rPr>
            <w:rFonts w:ascii="Times New Roman" w:hAnsi="Times New Roman" w:cs="Times New Roman"/>
            <w:i/>
            <w:iCs/>
            <w:szCs w:val="24"/>
          </w:rPr>
          <w:t>BPM Center Report BPM-06-02, BPMcenter. org</w:t>
        </w:r>
        <w:r>
          <w:rPr>
            <w:rFonts w:ascii="Times New Roman" w:hAnsi="Times New Roman" w:cs="Times New Roman"/>
            <w:szCs w:val="24"/>
          </w:rPr>
          <w:t>, 1–22.</w:t>
        </w:r>
      </w:ins>
    </w:p>
    <w:p w14:paraId="59C66DB1" w14:textId="77777777" w:rsidR="00A42612" w:rsidRDefault="00A42612">
      <w:pPr>
        <w:widowControl w:val="0"/>
        <w:autoSpaceDE w:val="0"/>
        <w:autoSpaceDN w:val="0"/>
        <w:adjustRightInd w:val="0"/>
        <w:spacing w:after="140" w:line="288" w:lineRule="auto"/>
        <w:ind w:left="480" w:hanging="480"/>
        <w:rPr>
          <w:ins w:id="7157" w:author="arkat" w:date="2017-10-06T07:52:00Z"/>
          <w:rFonts w:ascii="Times New Roman" w:hAnsi="Times New Roman" w:cs="Times New Roman"/>
          <w:szCs w:val="24"/>
        </w:rPr>
      </w:pPr>
      <w:ins w:id="7158" w:author="arkat" w:date="2017-10-06T07:52:00Z">
        <w:r>
          <w:rPr>
            <w:rFonts w:ascii="Times New Roman" w:hAnsi="Times New Roman" w:cs="Times New Roman"/>
            <w:szCs w:val="24"/>
          </w:rPr>
          <w:t xml:space="preserve">Padilla, L. 2014. Transformation of Business Process Models : A Case Study. </w:t>
        </w:r>
        <w:r>
          <w:rPr>
            <w:rFonts w:ascii="Times New Roman" w:hAnsi="Times New Roman" w:cs="Times New Roman"/>
            <w:i/>
            <w:iCs/>
            <w:szCs w:val="24"/>
          </w:rPr>
          <w:t>Lecture Notes in Computer Science</w:t>
        </w:r>
        <w:r>
          <w:rPr>
            <w:rFonts w:ascii="Times New Roman" w:hAnsi="Times New Roman" w:cs="Times New Roman"/>
            <w:szCs w:val="24"/>
          </w:rPr>
          <w:t>, 286–298. Tersedia di http://repositorio-aberto.up.pt/handle/10216/71755.</w:t>
        </w:r>
      </w:ins>
    </w:p>
    <w:p w14:paraId="2C6B10D2" w14:textId="77777777" w:rsidR="00A42612" w:rsidRDefault="00A42612">
      <w:pPr>
        <w:widowControl w:val="0"/>
        <w:autoSpaceDE w:val="0"/>
        <w:autoSpaceDN w:val="0"/>
        <w:adjustRightInd w:val="0"/>
        <w:spacing w:after="140" w:line="288" w:lineRule="auto"/>
        <w:ind w:left="480" w:hanging="480"/>
        <w:rPr>
          <w:ins w:id="7159" w:author="arkat" w:date="2017-10-06T07:52:00Z"/>
          <w:rFonts w:ascii="Times New Roman" w:hAnsi="Times New Roman" w:cs="Times New Roman"/>
          <w:szCs w:val="24"/>
        </w:rPr>
      </w:pPr>
      <w:ins w:id="7160" w:author="arkat" w:date="2017-10-06T07:52:00Z">
        <w:r>
          <w:rPr>
            <w:rFonts w:ascii="Times New Roman" w:hAnsi="Times New Roman" w:cs="Times New Roman"/>
            <w:szCs w:val="24"/>
          </w:rPr>
          <w:t xml:space="preserve">Pressman, R.S. 2009.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 xml:space="preserve">.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w:t>
        </w:r>
      </w:ins>
    </w:p>
    <w:p w14:paraId="227102E3" w14:textId="77777777" w:rsidR="00A42612" w:rsidRDefault="00A42612">
      <w:pPr>
        <w:widowControl w:val="0"/>
        <w:autoSpaceDE w:val="0"/>
        <w:autoSpaceDN w:val="0"/>
        <w:adjustRightInd w:val="0"/>
        <w:spacing w:after="140" w:line="288" w:lineRule="auto"/>
        <w:ind w:left="480" w:hanging="480"/>
        <w:rPr>
          <w:ins w:id="7161" w:author="arkat" w:date="2017-10-06T07:52:00Z"/>
          <w:rFonts w:ascii="Times New Roman" w:hAnsi="Times New Roman" w:cs="Times New Roman"/>
          <w:szCs w:val="24"/>
        </w:rPr>
      </w:pPr>
      <w:ins w:id="7162" w:author="arkat" w:date="2017-10-06T07:52:00Z">
        <w:r>
          <w:rPr>
            <w:rFonts w:ascii="Times New Roman" w:hAnsi="Times New Roman" w:cs="Times New Roman"/>
            <w:szCs w:val="24"/>
          </w:rPr>
          <w:t>Rosa, M.L.A., Dumas, M., Uba, R. &amp; Dijkman, R. 2013. Business Process Model Merging : An Approach to Business. 22(2).</w:t>
        </w:r>
      </w:ins>
    </w:p>
    <w:p w14:paraId="64887396" w14:textId="77777777" w:rsidR="00A42612" w:rsidRDefault="00A42612">
      <w:pPr>
        <w:widowControl w:val="0"/>
        <w:autoSpaceDE w:val="0"/>
        <w:autoSpaceDN w:val="0"/>
        <w:adjustRightInd w:val="0"/>
        <w:spacing w:after="140" w:line="288" w:lineRule="auto"/>
        <w:ind w:left="480" w:hanging="480"/>
        <w:rPr>
          <w:ins w:id="7163" w:author="arkat" w:date="2017-10-06T07:52:00Z"/>
          <w:rFonts w:ascii="Times New Roman" w:hAnsi="Times New Roman" w:cs="Times New Roman"/>
          <w:szCs w:val="24"/>
        </w:rPr>
      </w:pPr>
      <w:ins w:id="7164" w:author="arkat" w:date="2017-10-06T07:52:00Z">
        <w:r>
          <w:rPr>
            <w:rFonts w:ascii="Times New Roman" w:hAnsi="Times New Roman" w:cs="Times New Roman"/>
            <w:szCs w:val="24"/>
          </w:rPr>
          <w:lastRenderedPageBreak/>
          <w:t xml:space="preserve">Sommerville, I. 2010. </w:t>
        </w:r>
        <w:r>
          <w:rPr>
            <w:rFonts w:ascii="Times New Roman" w:hAnsi="Times New Roman" w:cs="Times New Roman"/>
            <w:i/>
            <w:iCs/>
            <w:szCs w:val="24"/>
          </w:rPr>
          <w:t>Software Engineering - Ninth Edition</w:t>
        </w:r>
        <w:r>
          <w:rPr>
            <w:rFonts w:ascii="Times New Roman" w:hAnsi="Times New Roman" w:cs="Times New Roman"/>
            <w:szCs w:val="24"/>
          </w:rPr>
          <w:t xml:space="preserve">. 9th ed. </w:t>
        </w:r>
        <w:r>
          <w:rPr>
            <w:rFonts w:ascii="Times New Roman" w:hAnsi="Times New Roman" w:cs="Times New Roman"/>
            <w:i/>
            <w:iCs/>
            <w:szCs w:val="24"/>
          </w:rPr>
          <w:t>Software Engineering</w:t>
        </w:r>
        <w:r>
          <w:rPr>
            <w:rFonts w:ascii="Times New Roman" w:hAnsi="Times New Roman" w:cs="Times New Roman"/>
            <w:szCs w:val="24"/>
          </w:rPr>
          <w:t>. Addison-Wesley Pearson Education, Inc.</w:t>
        </w:r>
      </w:ins>
    </w:p>
    <w:p w14:paraId="61C73960" w14:textId="77777777" w:rsidR="00A42612" w:rsidRDefault="00A42612">
      <w:pPr>
        <w:widowControl w:val="0"/>
        <w:autoSpaceDE w:val="0"/>
        <w:autoSpaceDN w:val="0"/>
        <w:adjustRightInd w:val="0"/>
        <w:spacing w:after="140" w:line="288" w:lineRule="auto"/>
        <w:ind w:left="480" w:hanging="480"/>
        <w:rPr>
          <w:ins w:id="7165" w:author="arkat" w:date="2017-10-06T07:52:00Z"/>
          <w:rFonts w:ascii="Times New Roman" w:hAnsi="Times New Roman" w:cs="Times New Roman"/>
          <w:szCs w:val="24"/>
        </w:rPr>
      </w:pPr>
      <w:ins w:id="7166" w:author="arkat" w:date="2017-10-06T07:52:00Z">
        <w:r>
          <w:rPr>
            <w:rFonts w:ascii="Times New Roman" w:hAnsi="Times New Roman" w:cs="Times New Roman"/>
            <w:szCs w:val="24"/>
          </w:rPr>
          <w:t xml:space="preserve">Sparx 2004. The Business Process Model. </w:t>
        </w:r>
        <w:r>
          <w:rPr>
            <w:rFonts w:ascii="Times New Roman" w:hAnsi="Times New Roman" w:cs="Times New Roman"/>
            <w:i/>
            <w:iCs/>
            <w:szCs w:val="24"/>
          </w:rPr>
          <w:t>Enterprise Architect, www. sparksystems. com. au</w:t>
        </w:r>
        <w:r>
          <w:rPr>
            <w:rFonts w:ascii="Times New Roman" w:hAnsi="Times New Roman" w:cs="Times New Roman"/>
            <w:szCs w:val="24"/>
          </w:rPr>
          <w:t>, 1–4. Tersedia di https://www.sparxsystems.com/downloads/whitepapers/The_Business_Process_Model.pdf [Accessed 25 September 2017].</w:t>
        </w:r>
      </w:ins>
    </w:p>
    <w:p w14:paraId="32F109B1" w14:textId="77777777" w:rsidR="00A42612" w:rsidRDefault="00A42612">
      <w:pPr>
        <w:widowControl w:val="0"/>
        <w:autoSpaceDE w:val="0"/>
        <w:autoSpaceDN w:val="0"/>
        <w:adjustRightInd w:val="0"/>
        <w:spacing w:after="140" w:line="288" w:lineRule="auto"/>
        <w:ind w:left="480" w:hanging="480"/>
        <w:rPr>
          <w:ins w:id="7167" w:author="arkat" w:date="2017-10-06T07:52:00Z"/>
          <w:rFonts w:ascii="Times New Roman" w:hAnsi="Times New Roman" w:cs="Times New Roman"/>
          <w:szCs w:val="24"/>
        </w:rPr>
      </w:pPr>
      <w:ins w:id="7168" w:author="arkat" w:date="2017-10-06T07:52:00Z">
        <w:r>
          <w:rPr>
            <w:rFonts w:ascii="Times New Roman" w:hAnsi="Times New Roman" w:cs="Times New Roman"/>
            <w:szCs w:val="24"/>
          </w:rPr>
          <w:t xml:space="preserve">Tim Bray, Jean Paoli, C. M. Sperberg-McQueen, Eve Maler, François Yergeau &amp; John Cowan 2017. </w:t>
        </w:r>
        <w:r>
          <w:rPr>
            <w:rFonts w:ascii="Times New Roman" w:hAnsi="Times New Roman" w:cs="Times New Roman"/>
            <w:i/>
            <w:iCs/>
            <w:szCs w:val="24"/>
          </w:rPr>
          <w:t>Extensible Markup Language (XML) 1.1 (Second Edition)</w:t>
        </w:r>
        <w:r>
          <w:rPr>
            <w:rFonts w:ascii="Times New Roman" w:hAnsi="Times New Roman" w:cs="Times New Roman"/>
            <w:szCs w:val="24"/>
          </w:rPr>
          <w:t>. Tersedia di https://www.w3.org/TR/xml11/ [Accessed 18 September 2017].</w:t>
        </w:r>
      </w:ins>
    </w:p>
    <w:p w14:paraId="640DA1C4" w14:textId="77777777" w:rsidR="00A42612" w:rsidRDefault="00A42612">
      <w:pPr>
        <w:widowControl w:val="0"/>
        <w:autoSpaceDE w:val="0"/>
        <w:autoSpaceDN w:val="0"/>
        <w:adjustRightInd w:val="0"/>
        <w:spacing w:after="140" w:line="288" w:lineRule="auto"/>
        <w:ind w:left="480" w:hanging="480"/>
        <w:rPr>
          <w:ins w:id="7169" w:author="arkat" w:date="2017-10-06T07:52:00Z"/>
          <w:rFonts w:ascii="Times New Roman" w:hAnsi="Times New Roman" w:cs="Times New Roman"/>
          <w:szCs w:val="24"/>
        </w:rPr>
      </w:pPr>
      <w:ins w:id="7170" w:author="arkat" w:date="2017-10-06T07:52:00Z">
        <w:r>
          <w:rPr>
            <w:rFonts w:ascii="Times New Roman" w:hAnsi="Times New Roman" w:cs="Times New Roman"/>
            <w:szCs w:val="24"/>
          </w:rPr>
          <w:t>Vanderhaeghen, D., Zang, S., Hofer, A. &amp; Adam, O. 2005. XML-based Transformation of Business Process Models – Enabler for Collaborative Business Process Management 1 Collaborative Business Process Management.</w:t>
        </w:r>
      </w:ins>
    </w:p>
    <w:p w14:paraId="7A03CD91" w14:textId="77777777" w:rsidR="00A42612" w:rsidRDefault="00A42612">
      <w:pPr>
        <w:widowControl w:val="0"/>
        <w:autoSpaceDE w:val="0"/>
        <w:autoSpaceDN w:val="0"/>
        <w:adjustRightInd w:val="0"/>
        <w:spacing w:after="140" w:line="288" w:lineRule="auto"/>
        <w:ind w:left="480" w:hanging="480"/>
        <w:rPr>
          <w:ins w:id="7171" w:author="arkat" w:date="2017-10-06T07:52:00Z"/>
          <w:rFonts w:ascii="Times New Roman" w:hAnsi="Times New Roman" w:cs="Times New Roman"/>
          <w:szCs w:val="24"/>
        </w:rPr>
      </w:pPr>
      <w:ins w:id="7172" w:author="arkat" w:date="2017-10-06T07:52:00Z">
        <w:r>
          <w:rPr>
            <w:rFonts w:ascii="Times New Roman" w:hAnsi="Times New Roman" w:cs="Times New Roman"/>
            <w:szCs w:val="24"/>
          </w:rPr>
          <w:t>Volzer, H. 2010. An Overview of BPMN 2 . 0 and its Potential Use. 2–3.</w:t>
        </w:r>
      </w:ins>
    </w:p>
    <w:p w14:paraId="7EF22D0E" w14:textId="77777777" w:rsidR="00A42612" w:rsidRDefault="00A42612">
      <w:pPr>
        <w:widowControl w:val="0"/>
        <w:autoSpaceDE w:val="0"/>
        <w:autoSpaceDN w:val="0"/>
        <w:adjustRightInd w:val="0"/>
        <w:spacing w:after="140" w:line="288" w:lineRule="auto"/>
        <w:ind w:left="480" w:hanging="480"/>
        <w:rPr>
          <w:ins w:id="7173" w:author="arkat" w:date="2017-10-06T07:52:00Z"/>
          <w:rFonts w:ascii="Times New Roman" w:hAnsi="Times New Roman" w:cs="Times New Roman"/>
          <w:szCs w:val="24"/>
        </w:rPr>
      </w:pPr>
      <w:ins w:id="7174" w:author="arkat" w:date="2017-10-06T07:52:00Z">
        <w:r>
          <w:rPr>
            <w:rFonts w:ascii="Times New Roman" w:hAnsi="Times New Roman" w:cs="Times New Roman"/>
            <w:szCs w:val="24"/>
          </w:rPr>
          <w:t xml:space="preserve">Weske, M. 2007. </w:t>
        </w:r>
        <w:r>
          <w:rPr>
            <w:rFonts w:ascii="Times New Roman" w:hAnsi="Times New Roman" w:cs="Times New Roman"/>
            <w:i/>
            <w:iCs/>
            <w:szCs w:val="24"/>
          </w:rPr>
          <w:t>Business ProcessManagement</w:t>
        </w:r>
        <w:r>
          <w:rPr>
            <w:rFonts w:ascii="Times New Roman" w:hAnsi="Times New Roman" w:cs="Times New Roman"/>
            <w:szCs w:val="24"/>
          </w:rPr>
          <w:t>. Heidelberg New.</w:t>
        </w:r>
      </w:ins>
    </w:p>
    <w:p w14:paraId="2BB77C2E" w14:textId="77777777" w:rsidR="00A42612" w:rsidRDefault="00A42612">
      <w:pPr>
        <w:widowControl w:val="0"/>
        <w:autoSpaceDE w:val="0"/>
        <w:autoSpaceDN w:val="0"/>
        <w:adjustRightInd w:val="0"/>
        <w:spacing w:after="140" w:line="288" w:lineRule="auto"/>
        <w:ind w:left="480" w:hanging="480"/>
        <w:rPr>
          <w:ins w:id="7175" w:author="arkat" w:date="2017-10-06T07:52:00Z"/>
        </w:rPr>
      </w:pPr>
      <w:ins w:id="7176" w:author="arkat" w:date="2017-10-06T07:52:00Z">
        <w:r>
          <w:rPr>
            <w:rFonts w:ascii="Times New Roman" w:hAnsi="Times New Roman" w:cs="Times New Roman"/>
            <w:szCs w:val="24"/>
          </w:rPr>
          <w:t xml:space="preserve">www.signavio.com 2009. </w:t>
        </w:r>
        <w:r>
          <w:rPr>
            <w:rFonts w:ascii="Times New Roman" w:hAnsi="Times New Roman" w:cs="Times New Roman"/>
            <w:i/>
            <w:iCs/>
            <w:szCs w:val="24"/>
          </w:rPr>
          <w:t>Whitepaper: From EPC to BPMN | Signavio</w:t>
        </w:r>
        <w:r>
          <w:rPr>
            <w:rFonts w:ascii="Times New Roman" w:hAnsi="Times New Roman" w:cs="Times New Roman"/>
            <w:szCs w:val="24"/>
          </w:rPr>
          <w:t>. Tersedia di https://www.signavio.com/news/whitepaper-from-epc-to-bpmn/ [Accessed 26 September 2017].</w:t>
        </w:r>
      </w:ins>
    </w:p>
    <w:p w14:paraId="3FFB79EE" w14:textId="7AC3AE94" w:rsidR="00B05E41" w:rsidRPr="00A42612" w:rsidDel="00A42612" w:rsidRDefault="0095311B" w:rsidP="00A42612">
      <w:pPr>
        <w:widowControl w:val="0"/>
        <w:autoSpaceDE w:val="0"/>
        <w:autoSpaceDN w:val="0"/>
        <w:adjustRightInd w:val="0"/>
        <w:spacing w:after="0"/>
        <w:ind w:left="480" w:hanging="480"/>
        <w:rPr>
          <w:del w:id="7177" w:author="arkat" w:date="2017-10-06T07:52:00Z"/>
          <w:rFonts w:cs="Calibri"/>
          <w:noProof/>
          <w:szCs w:val="24"/>
          <w:rPrChange w:id="7178" w:author="arkat" w:date="2017-10-06T07:52:00Z">
            <w:rPr>
              <w:del w:id="7179" w:author="arkat" w:date="2017-10-06T07:52:00Z"/>
              <w:rFonts w:cs="Calibri"/>
              <w:noProof/>
              <w:szCs w:val="24"/>
            </w:rPr>
          </w:rPrChange>
        </w:rPr>
      </w:pPr>
      <w:ins w:id="7180" w:author="arkat" w:date="2017-09-25T15:04:00Z">
        <w:r>
          <w:fldChar w:fldCharType="begin" w:fldLock="1"/>
        </w:r>
        <w:r>
          <w:instrText xml:space="preserve">ADDIN Mendeley Bibliography CSL_BIBLIOGRAPHY </w:instrText>
        </w:r>
      </w:ins>
      <w:r>
        <w:fldChar w:fldCharType="separate"/>
      </w:r>
      <w:del w:id="7181" w:author="arkat" w:date="2017-10-06T07:52:00Z">
        <w:r w:rsidR="00B05E41" w:rsidRPr="00A42612" w:rsidDel="00A42612">
          <w:rPr>
            <w:rFonts w:cs="Calibri"/>
            <w:noProof/>
            <w:szCs w:val="24"/>
          </w:rPr>
          <w:delText xml:space="preserve">Aalst, V. der 1999. Formalization and verification of event-driven process chains. </w:delText>
        </w:r>
        <w:r w:rsidR="00B05E41" w:rsidRPr="00A42612" w:rsidDel="00A42612">
          <w:rPr>
            <w:rFonts w:cs="Calibri"/>
            <w:i/>
            <w:iCs/>
            <w:noProof/>
            <w:szCs w:val="24"/>
            <w:rPrChange w:id="7182" w:author="arkat" w:date="2017-10-06T07:52:00Z">
              <w:rPr>
                <w:rFonts w:cs="Calibri"/>
                <w:i/>
                <w:iCs/>
                <w:noProof/>
                <w:szCs w:val="24"/>
              </w:rPr>
            </w:rPrChange>
          </w:rPr>
          <w:delText>Information and Software Technology</w:delText>
        </w:r>
        <w:r w:rsidR="00B05E41" w:rsidRPr="00A42612" w:rsidDel="00A42612">
          <w:rPr>
            <w:rFonts w:cs="Calibri"/>
            <w:noProof/>
            <w:szCs w:val="24"/>
            <w:rPrChange w:id="7183" w:author="arkat" w:date="2017-10-06T07:52:00Z">
              <w:rPr>
                <w:rFonts w:cs="Calibri"/>
                <w:noProof/>
                <w:szCs w:val="24"/>
              </w:rPr>
            </w:rPrChange>
          </w:rPr>
          <w:delText>, 41(10): 639–650. Tersedia di http://www.sciencedirect.com/science/article/pii/S0950584999000166 [Accessed 18 September 2017].</w:delText>
        </w:r>
      </w:del>
    </w:p>
    <w:p w14:paraId="2D817D7F" w14:textId="45E40BC6" w:rsidR="00B05E41" w:rsidRPr="00A42612" w:rsidDel="00A42612" w:rsidRDefault="00B05E41" w:rsidP="00A42612">
      <w:pPr>
        <w:widowControl w:val="0"/>
        <w:autoSpaceDE w:val="0"/>
        <w:autoSpaceDN w:val="0"/>
        <w:adjustRightInd w:val="0"/>
        <w:spacing w:after="0"/>
        <w:ind w:left="480" w:hanging="480"/>
        <w:rPr>
          <w:del w:id="7184" w:author="arkat" w:date="2017-10-06T07:52:00Z"/>
          <w:rFonts w:cs="Calibri"/>
          <w:noProof/>
          <w:szCs w:val="24"/>
          <w:rPrChange w:id="7185" w:author="arkat" w:date="2017-10-06T07:52:00Z">
            <w:rPr>
              <w:del w:id="7186" w:author="arkat" w:date="2017-10-06T07:52:00Z"/>
              <w:rFonts w:cs="Calibri"/>
              <w:noProof/>
              <w:szCs w:val="24"/>
            </w:rPr>
          </w:rPrChange>
        </w:rPr>
        <w:pPrChange w:id="7187" w:author="arkat" w:date="2017-10-06T07:52:00Z">
          <w:pPr>
            <w:widowControl w:val="0"/>
            <w:autoSpaceDE w:val="0"/>
            <w:autoSpaceDN w:val="0"/>
            <w:adjustRightInd w:val="0"/>
            <w:spacing w:after="0"/>
            <w:ind w:left="480" w:hanging="480"/>
          </w:pPr>
        </w:pPrChange>
      </w:pPr>
      <w:del w:id="7188" w:author="arkat" w:date="2017-10-06T07:52:00Z">
        <w:r w:rsidRPr="00A42612" w:rsidDel="00A42612">
          <w:rPr>
            <w:rFonts w:cs="Calibri"/>
            <w:noProof/>
            <w:szCs w:val="24"/>
            <w:rPrChange w:id="7189" w:author="arkat" w:date="2017-10-06T07:52:00Z">
              <w:rPr>
                <w:rFonts w:cs="Calibri"/>
                <w:noProof/>
                <w:szCs w:val="24"/>
              </w:rPr>
            </w:rPrChange>
          </w:rPr>
          <w:delText>ARIS 2010. Organizational chart Business process Data model System landscape Attributes BPMN Diagram- ARISExpress. Tersedia di http://cdn.ariscommunity.com/media/poster/aris-express-poster-21-1.pdf.</w:delText>
        </w:r>
      </w:del>
    </w:p>
    <w:p w14:paraId="5BB84967" w14:textId="3D3DEBF1" w:rsidR="00B05E41" w:rsidRPr="00A42612" w:rsidDel="00A42612" w:rsidRDefault="00B05E41" w:rsidP="00A42612">
      <w:pPr>
        <w:widowControl w:val="0"/>
        <w:autoSpaceDE w:val="0"/>
        <w:autoSpaceDN w:val="0"/>
        <w:adjustRightInd w:val="0"/>
        <w:spacing w:after="0"/>
        <w:ind w:left="480" w:hanging="480"/>
        <w:rPr>
          <w:del w:id="7190" w:author="arkat" w:date="2017-10-06T07:52:00Z"/>
          <w:rFonts w:cs="Calibri"/>
          <w:noProof/>
          <w:szCs w:val="24"/>
          <w:rPrChange w:id="7191" w:author="arkat" w:date="2017-10-06T07:52:00Z">
            <w:rPr>
              <w:del w:id="7192" w:author="arkat" w:date="2017-10-06T07:52:00Z"/>
              <w:rFonts w:cs="Calibri"/>
              <w:noProof/>
              <w:szCs w:val="24"/>
            </w:rPr>
          </w:rPrChange>
        </w:rPr>
        <w:pPrChange w:id="7193" w:author="arkat" w:date="2017-10-06T07:52:00Z">
          <w:pPr>
            <w:widowControl w:val="0"/>
            <w:autoSpaceDE w:val="0"/>
            <w:autoSpaceDN w:val="0"/>
            <w:adjustRightInd w:val="0"/>
            <w:spacing w:after="0"/>
            <w:ind w:left="480" w:hanging="480"/>
          </w:pPr>
        </w:pPrChange>
      </w:pPr>
      <w:del w:id="7194" w:author="arkat" w:date="2017-10-06T07:52:00Z">
        <w:r w:rsidRPr="00A42612" w:rsidDel="00A42612">
          <w:rPr>
            <w:rFonts w:cs="Calibri"/>
            <w:noProof/>
            <w:szCs w:val="24"/>
            <w:rPrChange w:id="7195" w:author="arkat" w:date="2017-10-06T07:52:00Z">
              <w:rPr>
                <w:rFonts w:cs="Calibri"/>
                <w:noProof/>
                <w:szCs w:val="24"/>
              </w:rPr>
            </w:rPrChange>
          </w:rPr>
          <w:delText>Arkin, A. 2002. Business Process Modeling Language. 98.</w:delText>
        </w:r>
      </w:del>
    </w:p>
    <w:p w14:paraId="47E4CD35" w14:textId="4FBAB4DD" w:rsidR="00B05E41" w:rsidRPr="00A42612" w:rsidDel="00A42612" w:rsidRDefault="00B05E41" w:rsidP="00A42612">
      <w:pPr>
        <w:widowControl w:val="0"/>
        <w:autoSpaceDE w:val="0"/>
        <w:autoSpaceDN w:val="0"/>
        <w:adjustRightInd w:val="0"/>
        <w:spacing w:after="0"/>
        <w:ind w:left="480" w:hanging="480"/>
        <w:rPr>
          <w:del w:id="7196" w:author="arkat" w:date="2017-10-06T07:52:00Z"/>
          <w:rFonts w:cs="Calibri"/>
          <w:noProof/>
          <w:szCs w:val="24"/>
          <w:rPrChange w:id="7197" w:author="arkat" w:date="2017-10-06T07:52:00Z">
            <w:rPr>
              <w:del w:id="7198" w:author="arkat" w:date="2017-10-06T07:52:00Z"/>
              <w:rFonts w:cs="Calibri"/>
              <w:noProof/>
              <w:szCs w:val="24"/>
            </w:rPr>
          </w:rPrChange>
        </w:rPr>
        <w:pPrChange w:id="7199" w:author="arkat" w:date="2017-10-06T07:52:00Z">
          <w:pPr>
            <w:widowControl w:val="0"/>
            <w:autoSpaceDE w:val="0"/>
            <w:autoSpaceDN w:val="0"/>
            <w:adjustRightInd w:val="0"/>
            <w:spacing w:after="0"/>
            <w:ind w:left="480" w:hanging="480"/>
          </w:pPr>
        </w:pPrChange>
      </w:pPr>
      <w:del w:id="7200" w:author="arkat" w:date="2017-10-06T07:52:00Z">
        <w:r w:rsidRPr="00A42612" w:rsidDel="00A42612">
          <w:rPr>
            <w:rFonts w:cs="Calibri"/>
            <w:noProof/>
            <w:szCs w:val="24"/>
            <w:rPrChange w:id="7201" w:author="arkat" w:date="2017-10-06T07:52:00Z">
              <w:rPr>
                <w:rFonts w:cs="Calibri"/>
                <w:noProof/>
                <w:szCs w:val="24"/>
              </w:rPr>
            </w:rPrChange>
          </w:rPr>
          <w:delText xml:space="preserve">Arsanjani, A., Bharade, N., Borgenstrand, M., Schume, P., Wood, J.K. &amp; Zheltonogov, V. 2015. Business Process Management Design Guide Using IBM Business Process Manager. </w:delText>
        </w:r>
        <w:r w:rsidRPr="00A42612" w:rsidDel="00A42612">
          <w:rPr>
            <w:rFonts w:cs="Calibri"/>
            <w:i/>
            <w:iCs/>
            <w:noProof/>
            <w:szCs w:val="24"/>
            <w:rPrChange w:id="7202" w:author="arkat" w:date="2017-10-06T07:52:00Z">
              <w:rPr>
                <w:rFonts w:cs="Calibri"/>
                <w:i/>
                <w:iCs/>
                <w:noProof/>
                <w:szCs w:val="24"/>
              </w:rPr>
            </w:rPrChange>
          </w:rPr>
          <w:delText>IBM Cooperation</w:delText>
        </w:r>
        <w:r w:rsidRPr="00A42612" w:rsidDel="00A42612">
          <w:rPr>
            <w:rFonts w:cs="Calibri"/>
            <w:noProof/>
            <w:szCs w:val="24"/>
            <w:rPrChange w:id="7203" w:author="arkat" w:date="2017-10-06T07:52:00Z">
              <w:rPr>
                <w:rFonts w:cs="Calibri"/>
                <w:noProof/>
                <w:szCs w:val="24"/>
              </w:rPr>
            </w:rPrChange>
          </w:rPr>
          <w:delText>. Tersedia di http://www.redbooks.ibm.com/redbooks/pdfs/sg248282.pdf.</w:delText>
        </w:r>
      </w:del>
    </w:p>
    <w:p w14:paraId="2FA14D76" w14:textId="5BDE88F8" w:rsidR="00B05E41" w:rsidRPr="00A42612" w:rsidDel="00A42612" w:rsidRDefault="00B05E41" w:rsidP="00A42612">
      <w:pPr>
        <w:widowControl w:val="0"/>
        <w:autoSpaceDE w:val="0"/>
        <w:autoSpaceDN w:val="0"/>
        <w:adjustRightInd w:val="0"/>
        <w:spacing w:after="0"/>
        <w:ind w:left="480" w:hanging="480"/>
        <w:rPr>
          <w:del w:id="7204" w:author="arkat" w:date="2017-10-06T07:52:00Z"/>
          <w:rFonts w:cs="Calibri"/>
          <w:noProof/>
          <w:szCs w:val="24"/>
          <w:rPrChange w:id="7205" w:author="arkat" w:date="2017-10-06T07:52:00Z">
            <w:rPr>
              <w:del w:id="7206" w:author="arkat" w:date="2017-10-06T07:52:00Z"/>
              <w:rFonts w:cs="Calibri"/>
              <w:noProof/>
              <w:szCs w:val="24"/>
            </w:rPr>
          </w:rPrChange>
        </w:rPr>
        <w:pPrChange w:id="7207" w:author="arkat" w:date="2017-10-06T07:52:00Z">
          <w:pPr>
            <w:widowControl w:val="0"/>
            <w:autoSpaceDE w:val="0"/>
            <w:autoSpaceDN w:val="0"/>
            <w:adjustRightInd w:val="0"/>
            <w:spacing w:after="0"/>
            <w:ind w:left="480" w:hanging="480"/>
          </w:pPr>
        </w:pPrChange>
      </w:pPr>
      <w:del w:id="7208" w:author="arkat" w:date="2017-10-06T07:52:00Z">
        <w:r w:rsidRPr="00A42612" w:rsidDel="00A42612">
          <w:rPr>
            <w:rFonts w:cs="Calibri"/>
            <w:noProof/>
            <w:szCs w:val="24"/>
            <w:rPrChange w:id="7209" w:author="arkat" w:date="2017-10-06T07:52:00Z">
              <w:rPr>
                <w:rFonts w:cs="Calibri"/>
                <w:noProof/>
                <w:szCs w:val="24"/>
              </w:rPr>
            </w:rPrChange>
          </w:rPr>
          <w:delText xml:space="preserve">Biehl, M. 2010. Literature study on model transformations. </w:delText>
        </w:r>
        <w:r w:rsidRPr="00A42612" w:rsidDel="00A42612">
          <w:rPr>
            <w:rFonts w:cs="Calibri"/>
            <w:i/>
            <w:iCs/>
            <w:noProof/>
            <w:szCs w:val="24"/>
            <w:rPrChange w:id="7210" w:author="arkat" w:date="2017-10-06T07:52:00Z">
              <w:rPr>
                <w:rFonts w:cs="Calibri"/>
                <w:i/>
                <w:iCs/>
                <w:noProof/>
                <w:szCs w:val="24"/>
              </w:rPr>
            </w:rPrChange>
          </w:rPr>
          <w:delText>Royal Institute of Technology, Tech. Rep. ISRN/KTH/MMK</w:delText>
        </w:r>
        <w:r w:rsidRPr="00A42612" w:rsidDel="00A42612">
          <w:rPr>
            <w:rFonts w:cs="Calibri"/>
            <w:noProof/>
            <w:szCs w:val="24"/>
            <w:rPrChange w:id="7211" w:author="arkat" w:date="2017-10-06T07:52:00Z">
              <w:rPr>
                <w:rFonts w:cs="Calibri"/>
                <w:noProof/>
                <w:szCs w:val="24"/>
              </w:rPr>
            </w:rPrChange>
          </w:rPr>
          <w:delText>, (July): 1–28. Tersedia di http://staffwww.dcs.shef.ac.uk/people/A.Simons/remodel/papers/BiehlModelTransformations.pdf.</w:delText>
        </w:r>
      </w:del>
    </w:p>
    <w:p w14:paraId="5A256E39" w14:textId="3047D963" w:rsidR="00B05E41" w:rsidRPr="00A42612" w:rsidDel="00A42612" w:rsidRDefault="00B05E41" w:rsidP="00A42612">
      <w:pPr>
        <w:widowControl w:val="0"/>
        <w:autoSpaceDE w:val="0"/>
        <w:autoSpaceDN w:val="0"/>
        <w:adjustRightInd w:val="0"/>
        <w:spacing w:after="0"/>
        <w:ind w:left="480" w:hanging="480"/>
        <w:rPr>
          <w:del w:id="7212" w:author="arkat" w:date="2017-10-06T07:52:00Z"/>
          <w:rFonts w:cs="Calibri"/>
          <w:noProof/>
          <w:szCs w:val="24"/>
          <w:rPrChange w:id="7213" w:author="arkat" w:date="2017-10-06T07:52:00Z">
            <w:rPr>
              <w:del w:id="7214" w:author="arkat" w:date="2017-10-06T07:52:00Z"/>
              <w:rFonts w:cs="Calibri"/>
              <w:noProof/>
              <w:szCs w:val="24"/>
            </w:rPr>
          </w:rPrChange>
        </w:rPr>
        <w:pPrChange w:id="7215" w:author="arkat" w:date="2017-10-06T07:52:00Z">
          <w:pPr>
            <w:widowControl w:val="0"/>
            <w:autoSpaceDE w:val="0"/>
            <w:autoSpaceDN w:val="0"/>
            <w:adjustRightInd w:val="0"/>
            <w:spacing w:after="0"/>
            <w:ind w:left="480" w:hanging="480"/>
          </w:pPr>
        </w:pPrChange>
      </w:pPr>
      <w:del w:id="7216" w:author="arkat" w:date="2017-10-06T07:52:00Z">
        <w:r w:rsidRPr="00A42612" w:rsidDel="00A42612">
          <w:rPr>
            <w:rFonts w:cs="Calibri"/>
            <w:noProof/>
            <w:szCs w:val="24"/>
            <w:rPrChange w:id="7217" w:author="arkat" w:date="2017-10-06T07:52:00Z">
              <w:rPr>
                <w:rFonts w:cs="Calibri"/>
                <w:noProof/>
                <w:szCs w:val="24"/>
              </w:rPr>
            </w:rPrChange>
          </w:rPr>
          <w:delText xml:space="preserve">Clark, J. 2017. </w:delText>
        </w:r>
        <w:r w:rsidRPr="00A42612" w:rsidDel="00A42612">
          <w:rPr>
            <w:rFonts w:cs="Calibri"/>
            <w:i/>
            <w:iCs/>
            <w:noProof/>
            <w:szCs w:val="24"/>
            <w:rPrChange w:id="7218" w:author="arkat" w:date="2017-10-06T07:52:00Z">
              <w:rPr>
                <w:rFonts w:cs="Calibri"/>
                <w:i/>
                <w:iCs/>
                <w:noProof/>
                <w:szCs w:val="24"/>
              </w:rPr>
            </w:rPrChange>
          </w:rPr>
          <w:delText>XSL Transformations (XSLT)</w:delText>
        </w:r>
        <w:r w:rsidRPr="00A42612" w:rsidDel="00A42612">
          <w:rPr>
            <w:rFonts w:cs="Calibri"/>
            <w:noProof/>
            <w:szCs w:val="24"/>
            <w:rPrChange w:id="7219" w:author="arkat" w:date="2017-10-06T07:52:00Z">
              <w:rPr>
                <w:rFonts w:cs="Calibri"/>
                <w:noProof/>
                <w:szCs w:val="24"/>
              </w:rPr>
            </w:rPrChange>
          </w:rPr>
          <w:delText>. Tersedia di https://www.w3.org/TR/xslt [Accessed 18 September 2017].</w:delText>
        </w:r>
      </w:del>
    </w:p>
    <w:p w14:paraId="6902700C" w14:textId="321288F7" w:rsidR="00B05E41" w:rsidRPr="00A42612" w:rsidDel="00A42612" w:rsidRDefault="00B05E41" w:rsidP="00A42612">
      <w:pPr>
        <w:widowControl w:val="0"/>
        <w:autoSpaceDE w:val="0"/>
        <w:autoSpaceDN w:val="0"/>
        <w:adjustRightInd w:val="0"/>
        <w:spacing w:after="0"/>
        <w:ind w:left="480" w:hanging="480"/>
        <w:rPr>
          <w:del w:id="7220" w:author="arkat" w:date="2017-10-06T07:52:00Z"/>
          <w:rFonts w:cs="Calibri"/>
          <w:noProof/>
          <w:szCs w:val="24"/>
          <w:rPrChange w:id="7221" w:author="arkat" w:date="2017-10-06T07:52:00Z">
            <w:rPr>
              <w:del w:id="7222" w:author="arkat" w:date="2017-10-06T07:52:00Z"/>
              <w:rFonts w:cs="Calibri"/>
              <w:noProof/>
              <w:szCs w:val="24"/>
            </w:rPr>
          </w:rPrChange>
        </w:rPr>
        <w:pPrChange w:id="7223" w:author="arkat" w:date="2017-10-06T07:52:00Z">
          <w:pPr>
            <w:widowControl w:val="0"/>
            <w:autoSpaceDE w:val="0"/>
            <w:autoSpaceDN w:val="0"/>
            <w:adjustRightInd w:val="0"/>
            <w:spacing w:after="0"/>
            <w:ind w:left="480" w:hanging="480"/>
          </w:pPr>
        </w:pPrChange>
      </w:pPr>
      <w:del w:id="7224" w:author="arkat" w:date="2017-10-06T07:52:00Z">
        <w:r w:rsidRPr="00A42612" w:rsidDel="00A42612">
          <w:rPr>
            <w:rFonts w:cs="Calibri"/>
            <w:noProof/>
            <w:szCs w:val="24"/>
            <w:rPrChange w:id="7225" w:author="arkat" w:date="2017-10-06T07:52:00Z">
              <w:rPr>
                <w:rFonts w:cs="Calibri"/>
                <w:noProof/>
                <w:szCs w:val="24"/>
              </w:rPr>
            </w:rPrChange>
          </w:rPr>
          <w:delText xml:space="preserve">Czarnecki, K. &amp; Helsen, S. 2006. Feature-based survey of model transformation approaches. </w:delText>
        </w:r>
        <w:r w:rsidRPr="00A42612" w:rsidDel="00A42612">
          <w:rPr>
            <w:rFonts w:cs="Calibri"/>
            <w:i/>
            <w:iCs/>
            <w:noProof/>
            <w:szCs w:val="24"/>
            <w:rPrChange w:id="7226" w:author="arkat" w:date="2017-10-06T07:52:00Z">
              <w:rPr>
                <w:rFonts w:cs="Calibri"/>
                <w:i/>
                <w:iCs/>
                <w:noProof/>
                <w:szCs w:val="24"/>
              </w:rPr>
            </w:rPrChange>
          </w:rPr>
          <w:delText>IBM Systems Journal</w:delText>
        </w:r>
        <w:r w:rsidRPr="00A42612" w:rsidDel="00A42612">
          <w:rPr>
            <w:rFonts w:cs="Calibri"/>
            <w:noProof/>
            <w:szCs w:val="24"/>
            <w:rPrChange w:id="7227" w:author="arkat" w:date="2017-10-06T07:52:00Z">
              <w:rPr>
                <w:rFonts w:cs="Calibri"/>
                <w:noProof/>
                <w:szCs w:val="24"/>
              </w:rPr>
            </w:rPrChange>
          </w:rPr>
          <w:delText>, 45(3): 621–645. Tersedia di http://dx.doi.org/10.1147/sj.453.0621.</w:delText>
        </w:r>
      </w:del>
    </w:p>
    <w:p w14:paraId="1D91796B" w14:textId="4C0E0845" w:rsidR="00B05E41" w:rsidRPr="00A42612" w:rsidDel="00A42612" w:rsidRDefault="00B05E41" w:rsidP="00A42612">
      <w:pPr>
        <w:widowControl w:val="0"/>
        <w:autoSpaceDE w:val="0"/>
        <w:autoSpaceDN w:val="0"/>
        <w:adjustRightInd w:val="0"/>
        <w:spacing w:after="0"/>
        <w:ind w:left="480" w:hanging="480"/>
        <w:rPr>
          <w:del w:id="7228" w:author="arkat" w:date="2017-10-06T07:52:00Z"/>
          <w:rFonts w:cs="Calibri"/>
          <w:noProof/>
          <w:szCs w:val="24"/>
          <w:rPrChange w:id="7229" w:author="arkat" w:date="2017-10-06T07:52:00Z">
            <w:rPr>
              <w:del w:id="7230" w:author="arkat" w:date="2017-10-06T07:52:00Z"/>
              <w:rFonts w:cs="Calibri"/>
              <w:noProof/>
              <w:szCs w:val="24"/>
            </w:rPr>
          </w:rPrChange>
        </w:rPr>
        <w:pPrChange w:id="7231" w:author="arkat" w:date="2017-10-06T07:52:00Z">
          <w:pPr>
            <w:widowControl w:val="0"/>
            <w:autoSpaceDE w:val="0"/>
            <w:autoSpaceDN w:val="0"/>
            <w:adjustRightInd w:val="0"/>
            <w:spacing w:after="0"/>
            <w:ind w:left="480" w:hanging="480"/>
          </w:pPr>
        </w:pPrChange>
      </w:pPr>
      <w:del w:id="7232" w:author="arkat" w:date="2017-10-06T07:52:00Z">
        <w:r w:rsidRPr="00A42612" w:rsidDel="00A42612">
          <w:rPr>
            <w:rFonts w:cs="Calibri"/>
            <w:noProof/>
            <w:szCs w:val="24"/>
            <w:rPrChange w:id="7233" w:author="arkat" w:date="2017-10-06T07:52:00Z">
              <w:rPr>
                <w:rFonts w:cs="Calibri"/>
                <w:noProof/>
                <w:szCs w:val="24"/>
              </w:rPr>
            </w:rPrChange>
          </w:rPr>
          <w:delText xml:space="preserve">Decker, G. &amp; Tscheschner, W. 2009. Transformation from EPC to BPMN. </w:delText>
        </w:r>
        <w:r w:rsidRPr="00A42612" w:rsidDel="00A42612">
          <w:rPr>
            <w:rFonts w:cs="Calibri"/>
            <w:i/>
            <w:iCs/>
            <w:noProof/>
            <w:szCs w:val="24"/>
            <w:rPrChange w:id="7234" w:author="arkat" w:date="2017-10-06T07:52:00Z">
              <w:rPr>
                <w:rFonts w:cs="Calibri"/>
                <w:i/>
                <w:iCs/>
                <w:noProof/>
                <w:szCs w:val="24"/>
              </w:rPr>
            </w:rPrChange>
          </w:rPr>
          <w:delText>EPK 2009. 8. Workshop der Gesellschaft für Informatik e.V. (GI) und Treffen ihres Arbeitkreises "Geschäftsprozessmanagement mit Ereignisgesteuerten Prozessketten (WI-EPK). Gesellschaft für Informatik</w:delText>
        </w:r>
        <w:r w:rsidRPr="00A42612" w:rsidDel="00A42612">
          <w:rPr>
            <w:rFonts w:cs="Calibri"/>
            <w:noProof/>
            <w:szCs w:val="24"/>
            <w:rPrChange w:id="7235" w:author="arkat" w:date="2017-10-06T07:52:00Z">
              <w:rPr>
                <w:rFonts w:cs="Calibri"/>
                <w:noProof/>
                <w:szCs w:val="24"/>
              </w:rPr>
            </w:rPrChange>
          </w:rPr>
          <w:delText>. hal.91–109. Tersedia di http://ceur-ws.org/Vol-554/epk2009-paper06.pdf.</w:delText>
        </w:r>
      </w:del>
    </w:p>
    <w:p w14:paraId="70EBB76A" w14:textId="1092FC6A" w:rsidR="00B05E41" w:rsidRPr="00A42612" w:rsidDel="00A42612" w:rsidRDefault="00B05E41" w:rsidP="00A42612">
      <w:pPr>
        <w:widowControl w:val="0"/>
        <w:autoSpaceDE w:val="0"/>
        <w:autoSpaceDN w:val="0"/>
        <w:adjustRightInd w:val="0"/>
        <w:spacing w:after="0"/>
        <w:ind w:left="480" w:hanging="480"/>
        <w:rPr>
          <w:del w:id="7236" w:author="arkat" w:date="2017-10-06T07:52:00Z"/>
          <w:rFonts w:cs="Calibri"/>
          <w:noProof/>
          <w:szCs w:val="24"/>
          <w:rPrChange w:id="7237" w:author="arkat" w:date="2017-10-06T07:52:00Z">
            <w:rPr>
              <w:del w:id="7238" w:author="arkat" w:date="2017-10-06T07:52:00Z"/>
              <w:rFonts w:cs="Calibri"/>
              <w:noProof/>
              <w:szCs w:val="24"/>
            </w:rPr>
          </w:rPrChange>
        </w:rPr>
        <w:pPrChange w:id="7239" w:author="arkat" w:date="2017-10-06T07:52:00Z">
          <w:pPr>
            <w:widowControl w:val="0"/>
            <w:autoSpaceDE w:val="0"/>
            <w:autoSpaceDN w:val="0"/>
            <w:adjustRightInd w:val="0"/>
            <w:spacing w:after="0"/>
            <w:ind w:left="480" w:hanging="480"/>
          </w:pPr>
        </w:pPrChange>
      </w:pPr>
      <w:del w:id="7240" w:author="arkat" w:date="2017-10-06T07:52:00Z">
        <w:r w:rsidRPr="00A42612" w:rsidDel="00A42612">
          <w:rPr>
            <w:rFonts w:cs="Calibri"/>
            <w:noProof/>
            <w:szCs w:val="24"/>
            <w:rPrChange w:id="7241" w:author="arkat" w:date="2017-10-06T07:52:00Z">
              <w:rPr>
                <w:rFonts w:cs="Calibri"/>
                <w:noProof/>
                <w:szCs w:val="24"/>
              </w:rPr>
            </w:rPrChange>
          </w:rPr>
          <w:delText xml:space="preserve">Dijkman, R.M., Dumas, M. &amp; Ouyang, C. 2007. Formal semantics and analysis of BPMN process models using Petri nets. </w:delText>
        </w:r>
        <w:r w:rsidRPr="00A42612" w:rsidDel="00A42612">
          <w:rPr>
            <w:rFonts w:cs="Calibri"/>
            <w:i/>
            <w:iCs/>
            <w:noProof/>
            <w:szCs w:val="24"/>
            <w:rPrChange w:id="7242" w:author="arkat" w:date="2017-10-06T07:52:00Z">
              <w:rPr>
                <w:rFonts w:cs="Calibri"/>
                <w:i/>
                <w:iCs/>
                <w:noProof/>
                <w:szCs w:val="24"/>
              </w:rPr>
            </w:rPrChange>
          </w:rPr>
          <w:delText>Language</w:delText>
        </w:r>
        <w:r w:rsidRPr="00A42612" w:rsidDel="00A42612">
          <w:rPr>
            <w:rFonts w:cs="Calibri"/>
            <w:noProof/>
            <w:szCs w:val="24"/>
            <w:rPrChange w:id="7243" w:author="arkat" w:date="2017-10-06T07:52:00Z">
              <w:rPr>
                <w:rFonts w:cs="Calibri"/>
                <w:noProof/>
                <w:szCs w:val="24"/>
              </w:rPr>
            </w:rPrChange>
          </w:rPr>
          <w:delText>, 50(12): 1–30. Tersedia di http://citeseerx.ist.psu.edu/viewdoc/download?doi=10.1.1.91.3621&amp;amp;rep=rep1&amp;amp;type=pdf.</w:delText>
        </w:r>
      </w:del>
    </w:p>
    <w:p w14:paraId="1DE84A88" w14:textId="25076644" w:rsidR="00B05E41" w:rsidRPr="00A42612" w:rsidDel="00A42612" w:rsidRDefault="00B05E41" w:rsidP="00A42612">
      <w:pPr>
        <w:widowControl w:val="0"/>
        <w:autoSpaceDE w:val="0"/>
        <w:autoSpaceDN w:val="0"/>
        <w:adjustRightInd w:val="0"/>
        <w:spacing w:after="0"/>
        <w:ind w:left="480" w:hanging="480"/>
        <w:rPr>
          <w:del w:id="7244" w:author="arkat" w:date="2017-10-06T07:52:00Z"/>
          <w:rFonts w:cs="Calibri"/>
          <w:noProof/>
          <w:szCs w:val="24"/>
          <w:rPrChange w:id="7245" w:author="arkat" w:date="2017-10-06T07:52:00Z">
            <w:rPr>
              <w:del w:id="7246" w:author="arkat" w:date="2017-10-06T07:52:00Z"/>
              <w:rFonts w:cs="Calibri"/>
              <w:noProof/>
              <w:szCs w:val="24"/>
            </w:rPr>
          </w:rPrChange>
        </w:rPr>
        <w:pPrChange w:id="7247" w:author="arkat" w:date="2017-10-06T07:52:00Z">
          <w:pPr>
            <w:widowControl w:val="0"/>
            <w:autoSpaceDE w:val="0"/>
            <w:autoSpaceDN w:val="0"/>
            <w:adjustRightInd w:val="0"/>
            <w:spacing w:after="0"/>
            <w:ind w:left="480" w:hanging="480"/>
          </w:pPr>
        </w:pPrChange>
      </w:pPr>
      <w:del w:id="7248" w:author="arkat" w:date="2017-10-06T07:52:00Z">
        <w:r w:rsidRPr="00A42612" w:rsidDel="00A42612">
          <w:rPr>
            <w:rFonts w:cs="Calibri"/>
            <w:noProof/>
            <w:szCs w:val="24"/>
            <w:rPrChange w:id="7249" w:author="arkat" w:date="2017-10-06T07:52:00Z">
              <w:rPr>
                <w:rFonts w:cs="Calibri"/>
                <w:noProof/>
                <w:szCs w:val="24"/>
              </w:rPr>
            </w:rPrChange>
          </w:rPr>
          <w:delText xml:space="preserve">Gartner 2016. </w:delText>
        </w:r>
        <w:r w:rsidRPr="00A42612" w:rsidDel="00A42612">
          <w:rPr>
            <w:rFonts w:cs="Calibri"/>
            <w:i/>
            <w:iCs/>
            <w:noProof/>
            <w:szCs w:val="24"/>
            <w:rPrChange w:id="7250" w:author="arkat" w:date="2017-10-06T07:52:00Z">
              <w:rPr>
                <w:rFonts w:cs="Calibri"/>
                <w:i/>
                <w:iCs/>
                <w:noProof/>
                <w:szCs w:val="24"/>
              </w:rPr>
            </w:rPrChange>
          </w:rPr>
          <w:delText>Business Process Management</w:delText>
        </w:r>
        <w:r w:rsidRPr="00A42612" w:rsidDel="00A42612">
          <w:rPr>
            <w:rFonts w:cs="Calibri"/>
            <w:noProof/>
            <w:szCs w:val="24"/>
            <w:rPrChange w:id="7251" w:author="arkat" w:date="2017-10-06T07:52:00Z">
              <w:rPr>
                <w:rFonts w:cs="Calibri"/>
                <w:noProof/>
                <w:szCs w:val="24"/>
              </w:rPr>
            </w:rPrChange>
          </w:rPr>
          <w:delText>. Tersedia di http://www.gartner.com/it-glossary/business-process-management-bpm/ [Accessed 2 Oktober 2017].</w:delText>
        </w:r>
      </w:del>
    </w:p>
    <w:p w14:paraId="738001F8" w14:textId="093A4BED" w:rsidR="00B05E41" w:rsidRPr="00A42612" w:rsidDel="00A42612" w:rsidRDefault="00B05E41" w:rsidP="00A42612">
      <w:pPr>
        <w:widowControl w:val="0"/>
        <w:autoSpaceDE w:val="0"/>
        <w:autoSpaceDN w:val="0"/>
        <w:adjustRightInd w:val="0"/>
        <w:spacing w:after="0"/>
        <w:ind w:left="480" w:hanging="480"/>
        <w:rPr>
          <w:del w:id="7252" w:author="arkat" w:date="2017-10-06T07:52:00Z"/>
          <w:rFonts w:cs="Calibri"/>
          <w:noProof/>
          <w:szCs w:val="24"/>
          <w:rPrChange w:id="7253" w:author="arkat" w:date="2017-10-06T07:52:00Z">
            <w:rPr>
              <w:del w:id="7254" w:author="arkat" w:date="2017-10-06T07:52:00Z"/>
              <w:rFonts w:cs="Calibri"/>
              <w:noProof/>
              <w:szCs w:val="24"/>
            </w:rPr>
          </w:rPrChange>
        </w:rPr>
        <w:pPrChange w:id="7255" w:author="arkat" w:date="2017-10-06T07:52:00Z">
          <w:pPr>
            <w:widowControl w:val="0"/>
            <w:autoSpaceDE w:val="0"/>
            <w:autoSpaceDN w:val="0"/>
            <w:adjustRightInd w:val="0"/>
            <w:spacing w:after="0"/>
            <w:ind w:left="480" w:hanging="480"/>
          </w:pPr>
        </w:pPrChange>
      </w:pPr>
      <w:del w:id="7256" w:author="arkat" w:date="2017-10-06T07:52:00Z">
        <w:r w:rsidRPr="00A42612" w:rsidDel="00A42612">
          <w:rPr>
            <w:rFonts w:cs="Calibri"/>
            <w:noProof/>
            <w:szCs w:val="24"/>
            <w:rPrChange w:id="7257" w:author="arkat" w:date="2017-10-06T07:52:00Z">
              <w:rPr>
                <w:rFonts w:cs="Calibri"/>
                <w:noProof/>
                <w:szCs w:val="24"/>
              </w:rPr>
            </w:rPrChange>
          </w:rPr>
          <w:delText xml:space="preserve">Gregg, D.G., Kulkarni, U.R. &amp; Vinzé., A.S. 2001. Understanding the Philosophical Underpinnings of Software Engineering Research in Information Systems. </w:delText>
        </w:r>
        <w:r w:rsidRPr="00A42612" w:rsidDel="00A42612">
          <w:rPr>
            <w:rFonts w:cs="Calibri"/>
            <w:i/>
            <w:iCs/>
            <w:noProof/>
            <w:szCs w:val="24"/>
            <w:rPrChange w:id="7258" w:author="arkat" w:date="2017-10-06T07:52:00Z">
              <w:rPr>
                <w:rFonts w:cs="Calibri"/>
                <w:i/>
                <w:iCs/>
                <w:noProof/>
                <w:szCs w:val="24"/>
              </w:rPr>
            </w:rPrChange>
          </w:rPr>
          <w:delText>Information Systems Frontiers</w:delText>
        </w:r>
        <w:r w:rsidRPr="00A42612" w:rsidDel="00A42612">
          <w:rPr>
            <w:rFonts w:cs="Calibri"/>
            <w:noProof/>
            <w:szCs w:val="24"/>
            <w:rPrChange w:id="7259" w:author="arkat" w:date="2017-10-06T07:52:00Z">
              <w:rPr>
                <w:rFonts w:cs="Calibri"/>
                <w:noProof/>
                <w:szCs w:val="24"/>
              </w:rPr>
            </w:rPrChange>
          </w:rPr>
          <w:delText>, 3(No. 2): 169–183.</w:delText>
        </w:r>
      </w:del>
    </w:p>
    <w:p w14:paraId="10D87AA3" w14:textId="316D3D9E" w:rsidR="00B05E41" w:rsidRPr="00A42612" w:rsidDel="00A42612" w:rsidRDefault="00B05E41" w:rsidP="00A42612">
      <w:pPr>
        <w:widowControl w:val="0"/>
        <w:autoSpaceDE w:val="0"/>
        <w:autoSpaceDN w:val="0"/>
        <w:adjustRightInd w:val="0"/>
        <w:spacing w:after="0"/>
        <w:ind w:left="480" w:hanging="480"/>
        <w:rPr>
          <w:del w:id="7260" w:author="arkat" w:date="2017-10-06T07:52:00Z"/>
          <w:rFonts w:cs="Calibri"/>
          <w:noProof/>
          <w:szCs w:val="24"/>
          <w:rPrChange w:id="7261" w:author="arkat" w:date="2017-10-06T07:52:00Z">
            <w:rPr>
              <w:del w:id="7262" w:author="arkat" w:date="2017-10-06T07:52:00Z"/>
              <w:rFonts w:cs="Calibri"/>
              <w:noProof/>
              <w:szCs w:val="24"/>
            </w:rPr>
          </w:rPrChange>
        </w:rPr>
        <w:pPrChange w:id="7263" w:author="arkat" w:date="2017-10-06T07:52:00Z">
          <w:pPr>
            <w:widowControl w:val="0"/>
            <w:autoSpaceDE w:val="0"/>
            <w:autoSpaceDN w:val="0"/>
            <w:adjustRightInd w:val="0"/>
            <w:spacing w:after="0"/>
            <w:ind w:left="480" w:hanging="480"/>
          </w:pPr>
        </w:pPrChange>
      </w:pPr>
      <w:del w:id="7264" w:author="arkat" w:date="2017-10-06T07:52:00Z">
        <w:r w:rsidRPr="00A42612" w:rsidDel="00A42612">
          <w:rPr>
            <w:rFonts w:cs="Calibri"/>
            <w:noProof/>
            <w:szCs w:val="24"/>
            <w:rPrChange w:id="7265" w:author="arkat" w:date="2017-10-06T07:52:00Z">
              <w:rPr>
                <w:rFonts w:cs="Calibri"/>
                <w:noProof/>
                <w:szCs w:val="24"/>
              </w:rPr>
            </w:rPrChange>
          </w:rPr>
          <w:delText xml:space="preserve">Harmon, P. &amp; Wolf, C. 2011. Business Process Modeling Survey. </w:delText>
        </w:r>
        <w:r w:rsidRPr="00A42612" w:rsidDel="00A42612">
          <w:rPr>
            <w:rFonts w:cs="Calibri"/>
            <w:i/>
            <w:iCs/>
            <w:noProof/>
            <w:szCs w:val="24"/>
            <w:rPrChange w:id="7266" w:author="arkat" w:date="2017-10-06T07:52:00Z">
              <w:rPr>
                <w:rFonts w:cs="Calibri"/>
                <w:i/>
                <w:iCs/>
                <w:noProof/>
                <w:szCs w:val="24"/>
              </w:rPr>
            </w:rPrChange>
          </w:rPr>
          <w:delText>BPTrends</w:delText>
        </w:r>
        <w:r w:rsidRPr="00A42612" w:rsidDel="00A42612">
          <w:rPr>
            <w:rFonts w:cs="Calibri"/>
            <w:noProof/>
            <w:szCs w:val="24"/>
            <w:rPrChange w:id="7267" w:author="arkat" w:date="2017-10-06T07:52:00Z">
              <w:rPr>
                <w:rFonts w:cs="Calibri"/>
                <w:noProof/>
                <w:szCs w:val="24"/>
              </w:rPr>
            </w:rPrChange>
          </w:rPr>
          <w:delText>, (December): 36.</w:delText>
        </w:r>
      </w:del>
    </w:p>
    <w:p w14:paraId="5BE57649" w14:textId="395AADCE" w:rsidR="00B05E41" w:rsidRPr="00A42612" w:rsidDel="00A42612" w:rsidRDefault="00B05E41" w:rsidP="00A42612">
      <w:pPr>
        <w:widowControl w:val="0"/>
        <w:autoSpaceDE w:val="0"/>
        <w:autoSpaceDN w:val="0"/>
        <w:adjustRightInd w:val="0"/>
        <w:spacing w:after="0"/>
        <w:ind w:left="480" w:hanging="480"/>
        <w:rPr>
          <w:del w:id="7268" w:author="arkat" w:date="2017-10-06T07:52:00Z"/>
          <w:rFonts w:cs="Calibri"/>
          <w:noProof/>
          <w:szCs w:val="24"/>
          <w:rPrChange w:id="7269" w:author="arkat" w:date="2017-10-06T07:52:00Z">
            <w:rPr>
              <w:del w:id="7270" w:author="arkat" w:date="2017-10-06T07:52:00Z"/>
              <w:rFonts w:cs="Calibri"/>
              <w:noProof/>
              <w:szCs w:val="24"/>
            </w:rPr>
          </w:rPrChange>
        </w:rPr>
        <w:pPrChange w:id="7271" w:author="arkat" w:date="2017-10-06T07:52:00Z">
          <w:pPr>
            <w:widowControl w:val="0"/>
            <w:autoSpaceDE w:val="0"/>
            <w:autoSpaceDN w:val="0"/>
            <w:adjustRightInd w:val="0"/>
            <w:spacing w:after="0"/>
            <w:ind w:left="480" w:hanging="480"/>
          </w:pPr>
        </w:pPrChange>
      </w:pPr>
      <w:del w:id="7272" w:author="arkat" w:date="2017-10-06T07:52:00Z">
        <w:r w:rsidRPr="00A42612" w:rsidDel="00A42612">
          <w:rPr>
            <w:rFonts w:cs="Calibri"/>
            <w:noProof/>
            <w:szCs w:val="24"/>
            <w:rPrChange w:id="7273" w:author="arkat" w:date="2017-10-06T07:52:00Z">
              <w:rPr>
                <w:rFonts w:cs="Calibri"/>
                <w:noProof/>
                <w:szCs w:val="24"/>
              </w:rPr>
            </w:rPrChange>
          </w:rPr>
          <w:delText xml:space="preserve">Harmon, P. &amp; Wolf, C. 2016. The State of Business Process Management. </w:delText>
        </w:r>
        <w:r w:rsidRPr="00A42612" w:rsidDel="00A42612">
          <w:rPr>
            <w:rFonts w:cs="Calibri"/>
            <w:i/>
            <w:iCs/>
            <w:noProof/>
            <w:szCs w:val="24"/>
            <w:rPrChange w:id="7274" w:author="arkat" w:date="2017-10-06T07:52:00Z">
              <w:rPr>
                <w:rFonts w:cs="Calibri"/>
                <w:i/>
                <w:iCs/>
                <w:noProof/>
                <w:szCs w:val="24"/>
              </w:rPr>
            </w:rPrChange>
          </w:rPr>
          <w:delText>A BPTtrends Report</w:delText>
        </w:r>
        <w:r w:rsidRPr="00A42612" w:rsidDel="00A42612">
          <w:rPr>
            <w:rFonts w:cs="Calibri"/>
            <w:noProof/>
            <w:szCs w:val="24"/>
            <w:rPrChange w:id="7275" w:author="arkat" w:date="2017-10-06T07:52:00Z">
              <w:rPr>
                <w:rFonts w:cs="Calibri"/>
                <w:noProof/>
                <w:szCs w:val="24"/>
              </w:rPr>
            </w:rPrChange>
          </w:rPr>
          <w:delText>, 1–52. Tersedia di http://www.bptrends.com/bpt/wp-content/uploads/2015-BPT-Survey-Report.pdf [Accessed 25 April 2017].</w:delText>
        </w:r>
      </w:del>
    </w:p>
    <w:p w14:paraId="0CF7BBC5" w14:textId="0B8A606D" w:rsidR="00B05E41" w:rsidRPr="00A42612" w:rsidDel="00A42612" w:rsidRDefault="00B05E41" w:rsidP="00A42612">
      <w:pPr>
        <w:widowControl w:val="0"/>
        <w:autoSpaceDE w:val="0"/>
        <w:autoSpaceDN w:val="0"/>
        <w:adjustRightInd w:val="0"/>
        <w:spacing w:after="0"/>
        <w:ind w:left="480" w:hanging="480"/>
        <w:rPr>
          <w:del w:id="7276" w:author="arkat" w:date="2017-10-06T07:52:00Z"/>
          <w:rFonts w:cs="Calibri"/>
          <w:noProof/>
          <w:szCs w:val="24"/>
          <w:rPrChange w:id="7277" w:author="arkat" w:date="2017-10-06T07:52:00Z">
            <w:rPr>
              <w:del w:id="7278" w:author="arkat" w:date="2017-10-06T07:52:00Z"/>
              <w:rFonts w:cs="Calibri"/>
              <w:noProof/>
              <w:szCs w:val="24"/>
            </w:rPr>
          </w:rPrChange>
        </w:rPr>
        <w:pPrChange w:id="7279" w:author="arkat" w:date="2017-10-06T07:52:00Z">
          <w:pPr>
            <w:widowControl w:val="0"/>
            <w:autoSpaceDE w:val="0"/>
            <w:autoSpaceDN w:val="0"/>
            <w:adjustRightInd w:val="0"/>
            <w:spacing w:after="0"/>
            <w:ind w:left="480" w:hanging="480"/>
          </w:pPr>
        </w:pPrChange>
      </w:pPr>
      <w:del w:id="7280" w:author="arkat" w:date="2017-10-06T07:52:00Z">
        <w:r w:rsidRPr="00A42612" w:rsidDel="00A42612">
          <w:rPr>
            <w:rFonts w:cs="Calibri"/>
            <w:noProof/>
            <w:szCs w:val="24"/>
            <w:rPrChange w:id="7281" w:author="arkat" w:date="2017-10-06T07:52:00Z">
              <w:rPr>
                <w:rFonts w:cs="Calibri"/>
                <w:noProof/>
                <w:szCs w:val="24"/>
              </w:rPr>
            </w:rPrChange>
          </w:rPr>
          <w:delText xml:space="preserve">JMI 2002. Java Metadata Interface (JMI). </w:delText>
        </w:r>
        <w:r w:rsidRPr="00A42612" w:rsidDel="00A42612">
          <w:rPr>
            <w:rFonts w:cs="Calibri"/>
            <w:i/>
            <w:iCs/>
            <w:noProof/>
            <w:szCs w:val="24"/>
            <w:rPrChange w:id="7282" w:author="arkat" w:date="2017-10-06T07:52:00Z">
              <w:rPr>
                <w:rFonts w:cs="Calibri"/>
                <w:i/>
                <w:iCs/>
                <w:noProof/>
                <w:szCs w:val="24"/>
              </w:rPr>
            </w:rPrChange>
          </w:rPr>
          <w:delText>Sun Microsystems, Inc.</w:delText>
        </w:r>
        <w:r w:rsidRPr="00A42612" w:rsidDel="00A42612">
          <w:rPr>
            <w:rFonts w:cs="Calibri"/>
            <w:noProof/>
            <w:szCs w:val="24"/>
            <w:rPrChange w:id="7283" w:author="arkat" w:date="2017-10-06T07:52:00Z">
              <w:rPr>
                <w:rFonts w:cs="Calibri"/>
                <w:noProof/>
                <w:szCs w:val="24"/>
              </w:rPr>
            </w:rPrChange>
          </w:rPr>
          <w:delText xml:space="preserve"> Tersedia di http://java.sun.com/products/jmi/.</w:delText>
        </w:r>
      </w:del>
    </w:p>
    <w:p w14:paraId="16EB219A" w14:textId="29D02FD3" w:rsidR="00B05E41" w:rsidRPr="00A42612" w:rsidDel="00A42612" w:rsidRDefault="00B05E41" w:rsidP="00A42612">
      <w:pPr>
        <w:widowControl w:val="0"/>
        <w:autoSpaceDE w:val="0"/>
        <w:autoSpaceDN w:val="0"/>
        <w:adjustRightInd w:val="0"/>
        <w:spacing w:after="0"/>
        <w:ind w:left="480" w:hanging="480"/>
        <w:rPr>
          <w:del w:id="7284" w:author="arkat" w:date="2017-10-06T07:52:00Z"/>
          <w:rFonts w:cs="Calibri"/>
          <w:noProof/>
          <w:szCs w:val="24"/>
          <w:rPrChange w:id="7285" w:author="arkat" w:date="2017-10-06T07:52:00Z">
            <w:rPr>
              <w:del w:id="7286" w:author="arkat" w:date="2017-10-06T07:52:00Z"/>
              <w:rFonts w:cs="Calibri"/>
              <w:noProof/>
              <w:szCs w:val="24"/>
            </w:rPr>
          </w:rPrChange>
        </w:rPr>
        <w:pPrChange w:id="7287" w:author="arkat" w:date="2017-10-06T07:52:00Z">
          <w:pPr>
            <w:widowControl w:val="0"/>
            <w:autoSpaceDE w:val="0"/>
            <w:autoSpaceDN w:val="0"/>
            <w:adjustRightInd w:val="0"/>
            <w:spacing w:after="0"/>
            <w:ind w:left="480" w:hanging="480"/>
          </w:pPr>
        </w:pPrChange>
      </w:pPr>
      <w:del w:id="7288" w:author="arkat" w:date="2017-10-06T07:52:00Z">
        <w:r w:rsidRPr="00A42612" w:rsidDel="00A42612">
          <w:rPr>
            <w:rFonts w:cs="Calibri"/>
            <w:noProof/>
            <w:szCs w:val="24"/>
            <w:rPrChange w:id="7289" w:author="arkat" w:date="2017-10-06T07:52:00Z">
              <w:rPr>
                <w:rFonts w:cs="Calibri"/>
                <w:noProof/>
                <w:szCs w:val="24"/>
              </w:rPr>
            </w:rPrChange>
          </w:rPr>
          <w:delText xml:space="preserve">Jouault, F., Allilaire, F., Bézivin, J. &amp; Kurtev, I. 2008. ATL: A model transformation tool. </w:delText>
        </w:r>
        <w:r w:rsidRPr="00A42612" w:rsidDel="00A42612">
          <w:rPr>
            <w:rFonts w:cs="Calibri"/>
            <w:i/>
            <w:iCs/>
            <w:noProof/>
            <w:szCs w:val="24"/>
            <w:rPrChange w:id="7290" w:author="arkat" w:date="2017-10-06T07:52:00Z">
              <w:rPr>
                <w:rFonts w:cs="Calibri"/>
                <w:i/>
                <w:iCs/>
                <w:noProof/>
                <w:szCs w:val="24"/>
              </w:rPr>
            </w:rPrChange>
          </w:rPr>
          <w:delText>Science of computer programming</w:delText>
        </w:r>
        <w:r w:rsidRPr="00A42612" w:rsidDel="00A42612">
          <w:rPr>
            <w:rFonts w:cs="Calibri"/>
            <w:noProof/>
            <w:szCs w:val="24"/>
            <w:rPrChange w:id="7291" w:author="arkat" w:date="2017-10-06T07:52:00Z">
              <w:rPr>
                <w:rFonts w:cs="Calibri"/>
                <w:noProof/>
                <w:szCs w:val="24"/>
              </w:rPr>
            </w:rPrChange>
          </w:rPr>
          <w:delText>. Tersedia di http://www.sciencedirect.com/science/article/pii/S0167642308000439 [Accessed 4 Februari 2017].</w:delText>
        </w:r>
      </w:del>
    </w:p>
    <w:p w14:paraId="5574CACA" w14:textId="77CEAF5B" w:rsidR="00B05E41" w:rsidRPr="00A42612" w:rsidDel="00A42612" w:rsidRDefault="00B05E41" w:rsidP="00A42612">
      <w:pPr>
        <w:widowControl w:val="0"/>
        <w:autoSpaceDE w:val="0"/>
        <w:autoSpaceDN w:val="0"/>
        <w:adjustRightInd w:val="0"/>
        <w:spacing w:after="0"/>
        <w:ind w:left="480" w:hanging="480"/>
        <w:rPr>
          <w:del w:id="7292" w:author="arkat" w:date="2017-10-06T07:52:00Z"/>
          <w:rFonts w:cs="Calibri"/>
          <w:noProof/>
          <w:szCs w:val="24"/>
          <w:rPrChange w:id="7293" w:author="arkat" w:date="2017-10-06T07:52:00Z">
            <w:rPr>
              <w:del w:id="7294" w:author="arkat" w:date="2017-10-06T07:52:00Z"/>
              <w:rFonts w:cs="Calibri"/>
              <w:noProof/>
              <w:szCs w:val="24"/>
            </w:rPr>
          </w:rPrChange>
        </w:rPr>
        <w:pPrChange w:id="7295" w:author="arkat" w:date="2017-10-06T07:52:00Z">
          <w:pPr>
            <w:widowControl w:val="0"/>
            <w:autoSpaceDE w:val="0"/>
            <w:autoSpaceDN w:val="0"/>
            <w:adjustRightInd w:val="0"/>
            <w:spacing w:after="0"/>
            <w:ind w:left="480" w:hanging="480"/>
          </w:pPr>
        </w:pPrChange>
      </w:pPr>
      <w:del w:id="7296" w:author="arkat" w:date="2017-10-06T07:52:00Z">
        <w:r w:rsidRPr="00A42612" w:rsidDel="00A42612">
          <w:rPr>
            <w:rFonts w:cs="Calibri"/>
            <w:noProof/>
            <w:szCs w:val="24"/>
            <w:rPrChange w:id="7297" w:author="arkat" w:date="2017-10-06T07:52:00Z">
              <w:rPr>
                <w:rFonts w:cs="Calibri"/>
                <w:noProof/>
                <w:szCs w:val="24"/>
              </w:rPr>
            </w:rPrChange>
          </w:rPr>
          <w:delText xml:space="preserve">Keller, G., Nüttgens, M. &amp; Scheer, A.-W. 1992. </w:delText>
        </w:r>
        <w:r w:rsidRPr="00A42612" w:rsidDel="00A42612">
          <w:rPr>
            <w:rFonts w:cs="Calibri"/>
            <w:i/>
            <w:iCs/>
            <w:noProof/>
            <w:szCs w:val="24"/>
            <w:rPrChange w:id="7298" w:author="arkat" w:date="2017-10-06T07:52:00Z">
              <w:rPr>
                <w:rFonts w:cs="Calibri"/>
                <w:i/>
                <w:iCs/>
                <w:noProof/>
                <w:szCs w:val="24"/>
              </w:rPr>
            </w:rPrChange>
          </w:rPr>
          <w:delText>Semantische Prozessmodellierung auf der Grundlage &amp;quot;ereignisgesteuerter ... - Gerhard Keller, Markus Nüttgens, August-Wilhelm Scheer - Google Books</w:delText>
        </w:r>
        <w:r w:rsidRPr="00A42612" w:rsidDel="00A42612">
          <w:rPr>
            <w:rFonts w:cs="Calibri"/>
            <w:noProof/>
            <w:szCs w:val="24"/>
            <w:rPrChange w:id="7299" w:author="arkat" w:date="2017-10-06T07:52:00Z">
              <w:rPr>
                <w:rFonts w:cs="Calibri"/>
                <w:noProof/>
                <w:szCs w:val="24"/>
              </w:rPr>
            </w:rPrChange>
          </w:rPr>
          <w:delText>. Tersedia di https://books.google.co.id/books/about/Semantische_Prozessmodellierung_auf_der.html?id=MIKftgAACAAJ&amp;redir_esc=y [Accessed 18 September 2017].</w:delText>
        </w:r>
      </w:del>
    </w:p>
    <w:p w14:paraId="7C9489E9" w14:textId="2777E625" w:rsidR="00B05E41" w:rsidRPr="00A42612" w:rsidDel="00A42612" w:rsidRDefault="00B05E41" w:rsidP="00A42612">
      <w:pPr>
        <w:widowControl w:val="0"/>
        <w:autoSpaceDE w:val="0"/>
        <w:autoSpaceDN w:val="0"/>
        <w:adjustRightInd w:val="0"/>
        <w:spacing w:after="0"/>
        <w:ind w:left="480" w:hanging="480"/>
        <w:rPr>
          <w:del w:id="7300" w:author="arkat" w:date="2017-10-06T07:52:00Z"/>
          <w:rFonts w:cs="Calibri"/>
          <w:noProof/>
          <w:szCs w:val="24"/>
          <w:rPrChange w:id="7301" w:author="arkat" w:date="2017-10-06T07:52:00Z">
            <w:rPr>
              <w:del w:id="7302" w:author="arkat" w:date="2017-10-06T07:52:00Z"/>
              <w:rFonts w:cs="Calibri"/>
              <w:noProof/>
              <w:szCs w:val="24"/>
            </w:rPr>
          </w:rPrChange>
        </w:rPr>
        <w:pPrChange w:id="7303" w:author="arkat" w:date="2017-10-06T07:52:00Z">
          <w:pPr>
            <w:widowControl w:val="0"/>
            <w:autoSpaceDE w:val="0"/>
            <w:autoSpaceDN w:val="0"/>
            <w:adjustRightInd w:val="0"/>
            <w:spacing w:after="0"/>
            <w:ind w:left="480" w:hanging="480"/>
          </w:pPr>
        </w:pPrChange>
      </w:pPr>
      <w:del w:id="7304" w:author="arkat" w:date="2017-10-06T07:52:00Z">
        <w:r w:rsidRPr="00A42612" w:rsidDel="00A42612">
          <w:rPr>
            <w:rFonts w:cs="Calibri"/>
            <w:noProof/>
            <w:szCs w:val="24"/>
            <w:rPrChange w:id="7305" w:author="arkat" w:date="2017-10-06T07:52:00Z">
              <w:rPr>
                <w:rFonts w:cs="Calibri"/>
                <w:noProof/>
                <w:szCs w:val="24"/>
              </w:rPr>
            </w:rPrChange>
          </w:rPr>
          <w:delText xml:space="preserve">Kemenpan 2011. </w:delText>
        </w:r>
        <w:r w:rsidRPr="00A42612" w:rsidDel="00A42612">
          <w:rPr>
            <w:rFonts w:cs="Calibri"/>
            <w:i/>
            <w:iCs/>
            <w:noProof/>
            <w:szCs w:val="24"/>
            <w:rPrChange w:id="7306" w:author="arkat" w:date="2017-10-06T07:52:00Z">
              <w:rPr>
                <w:rFonts w:cs="Calibri"/>
                <w:i/>
                <w:iCs/>
                <w:noProof/>
                <w:szCs w:val="24"/>
              </w:rPr>
            </w:rPrChange>
          </w:rPr>
          <w:delText>Pedoman Penataan Tatalaksana ( Business Process )</w:delText>
        </w:r>
        <w:r w:rsidRPr="00A42612" w:rsidDel="00A42612">
          <w:rPr>
            <w:rFonts w:cs="Calibri"/>
            <w:noProof/>
            <w:szCs w:val="24"/>
            <w:rPrChange w:id="7307" w:author="arkat" w:date="2017-10-06T07:52:00Z">
              <w:rPr>
                <w:rFonts w:cs="Calibri"/>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697BAA60" w14:textId="4DC4AD55" w:rsidR="00B05E41" w:rsidRPr="00A42612" w:rsidDel="00A42612" w:rsidRDefault="00B05E41" w:rsidP="00A42612">
      <w:pPr>
        <w:widowControl w:val="0"/>
        <w:autoSpaceDE w:val="0"/>
        <w:autoSpaceDN w:val="0"/>
        <w:adjustRightInd w:val="0"/>
        <w:spacing w:after="0"/>
        <w:ind w:left="480" w:hanging="480"/>
        <w:rPr>
          <w:del w:id="7308" w:author="arkat" w:date="2017-10-06T07:52:00Z"/>
          <w:rFonts w:cs="Calibri"/>
          <w:noProof/>
          <w:szCs w:val="24"/>
          <w:rPrChange w:id="7309" w:author="arkat" w:date="2017-10-06T07:52:00Z">
            <w:rPr>
              <w:del w:id="7310" w:author="arkat" w:date="2017-10-06T07:52:00Z"/>
              <w:rFonts w:cs="Calibri"/>
              <w:noProof/>
              <w:szCs w:val="24"/>
            </w:rPr>
          </w:rPrChange>
        </w:rPr>
        <w:pPrChange w:id="7311" w:author="arkat" w:date="2017-10-06T07:52:00Z">
          <w:pPr>
            <w:widowControl w:val="0"/>
            <w:autoSpaceDE w:val="0"/>
            <w:autoSpaceDN w:val="0"/>
            <w:adjustRightInd w:val="0"/>
            <w:spacing w:after="0"/>
            <w:ind w:left="480" w:hanging="480"/>
          </w:pPr>
        </w:pPrChange>
      </w:pPr>
      <w:del w:id="7312" w:author="arkat" w:date="2017-10-06T07:52:00Z">
        <w:r w:rsidRPr="00A42612" w:rsidDel="00A42612">
          <w:rPr>
            <w:rFonts w:cs="Calibri"/>
            <w:noProof/>
            <w:szCs w:val="24"/>
            <w:rPrChange w:id="7313" w:author="arkat" w:date="2017-10-06T07:52:00Z">
              <w:rPr>
                <w:rFonts w:cs="Calibri"/>
                <w:noProof/>
                <w:szCs w:val="24"/>
              </w:rPr>
            </w:rPrChange>
          </w:rPr>
          <w:delText xml:space="preserve">Khudori, A.N. &amp; Kurniawan, T.A. 2017. </w:delText>
        </w:r>
        <w:r w:rsidRPr="00A42612" w:rsidDel="00A42612">
          <w:rPr>
            <w:rFonts w:cs="Calibri"/>
            <w:i/>
            <w:iCs/>
            <w:noProof/>
            <w:szCs w:val="24"/>
            <w:rPrChange w:id="7314" w:author="arkat" w:date="2017-10-06T07:52:00Z">
              <w:rPr>
                <w:rFonts w:cs="Calibri"/>
                <w:i/>
                <w:iCs/>
                <w:noProof/>
                <w:szCs w:val="24"/>
              </w:rPr>
            </w:rPrChange>
          </w:rPr>
          <w:delText>Business Process Model Transformation Techniques : A Comprehensive Survey</w:delText>
        </w:r>
        <w:r w:rsidRPr="00A42612" w:rsidDel="00A42612">
          <w:rPr>
            <w:rFonts w:cs="Calibri"/>
            <w:noProof/>
            <w:szCs w:val="24"/>
            <w:rPrChange w:id="7315" w:author="arkat" w:date="2017-10-06T07:52:00Z">
              <w:rPr>
                <w:rFonts w:cs="Calibri"/>
                <w:noProof/>
                <w:szCs w:val="24"/>
              </w:rPr>
            </w:rPrChange>
          </w:rPr>
          <w:delText>.</w:delText>
        </w:r>
      </w:del>
    </w:p>
    <w:p w14:paraId="48441318" w14:textId="1A694427" w:rsidR="00B05E41" w:rsidRPr="00A42612" w:rsidDel="00A42612" w:rsidRDefault="00B05E41" w:rsidP="00A42612">
      <w:pPr>
        <w:widowControl w:val="0"/>
        <w:autoSpaceDE w:val="0"/>
        <w:autoSpaceDN w:val="0"/>
        <w:adjustRightInd w:val="0"/>
        <w:spacing w:after="0"/>
        <w:ind w:left="480" w:hanging="480"/>
        <w:rPr>
          <w:del w:id="7316" w:author="arkat" w:date="2017-10-06T07:52:00Z"/>
          <w:rFonts w:cs="Calibri"/>
          <w:noProof/>
          <w:szCs w:val="24"/>
          <w:rPrChange w:id="7317" w:author="arkat" w:date="2017-10-06T07:52:00Z">
            <w:rPr>
              <w:del w:id="7318" w:author="arkat" w:date="2017-10-06T07:52:00Z"/>
              <w:rFonts w:cs="Calibri"/>
              <w:noProof/>
              <w:szCs w:val="24"/>
            </w:rPr>
          </w:rPrChange>
        </w:rPr>
        <w:pPrChange w:id="7319" w:author="arkat" w:date="2017-10-06T07:52:00Z">
          <w:pPr>
            <w:widowControl w:val="0"/>
            <w:autoSpaceDE w:val="0"/>
            <w:autoSpaceDN w:val="0"/>
            <w:adjustRightInd w:val="0"/>
            <w:spacing w:after="0"/>
            <w:ind w:left="480" w:hanging="480"/>
          </w:pPr>
        </w:pPrChange>
      </w:pPr>
      <w:del w:id="7320" w:author="arkat" w:date="2017-10-06T07:52:00Z">
        <w:r w:rsidRPr="00A42612" w:rsidDel="00A42612">
          <w:rPr>
            <w:rFonts w:cs="Calibri"/>
            <w:noProof/>
            <w:szCs w:val="24"/>
            <w:rPrChange w:id="7321" w:author="arkat" w:date="2017-10-06T07:52:00Z">
              <w:rPr>
                <w:rFonts w:cs="Calibri"/>
                <w:noProof/>
                <w:szCs w:val="24"/>
              </w:rPr>
            </w:rPrChange>
          </w:rPr>
          <w:delText xml:space="preserve">Ko, R.K.L., Lee, S.S.G. &amp; Wah Lee, E. 2009. Business process management (BPM) standards: a survey. </w:delText>
        </w:r>
        <w:r w:rsidRPr="00A42612" w:rsidDel="00A42612">
          <w:rPr>
            <w:rFonts w:cs="Calibri"/>
            <w:i/>
            <w:iCs/>
            <w:noProof/>
            <w:szCs w:val="24"/>
            <w:rPrChange w:id="7322" w:author="arkat" w:date="2017-10-06T07:52:00Z">
              <w:rPr>
                <w:rFonts w:cs="Calibri"/>
                <w:i/>
                <w:iCs/>
                <w:noProof/>
                <w:szCs w:val="24"/>
              </w:rPr>
            </w:rPrChange>
          </w:rPr>
          <w:delText>Business Process Management Journal</w:delText>
        </w:r>
        <w:r w:rsidRPr="00A42612" w:rsidDel="00A42612">
          <w:rPr>
            <w:rFonts w:cs="Calibri"/>
            <w:noProof/>
            <w:szCs w:val="24"/>
            <w:rPrChange w:id="7323" w:author="arkat" w:date="2017-10-06T07:52:00Z">
              <w:rPr>
                <w:rFonts w:cs="Calibri"/>
                <w:noProof/>
                <w:szCs w:val="24"/>
              </w:rPr>
            </w:rPrChange>
          </w:rPr>
          <w:delText>, 15(5): 744–791. Tersedia di http://www.emeraldinsight.com/doi/abs/10.1108/14637150910987937.</w:delText>
        </w:r>
      </w:del>
    </w:p>
    <w:p w14:paraId="769D60F9" w14:textId="5B792D44" w:rsidR="00B05E41" w:rsidRPr="00A42612" w:rsidDel="00A42612" w:rsidRDefault="00B05E41" w:rsidP="00A42612">
      <w:pPr>
        <w:widowControl w:val="0"/>
        <w:autoSpaceDE w:val="0"/>
        <w:autoSpaceDN w:val="0"/>
        <w:adjustRightInd w:val="0"/>
        <w:spacing w:after="0"/>
        <w:ind w:left="480" w:hanging="480"/>
        <w:rPr>
          <w:del w:id="7324" w:author="arkat" w:date="2017-10-06T07:52:00Z"/>
          <w:rFonts w:cs="Calibri"/>
          <w:noProof/>
          <w:szCs w:val="24"/>
          <w:rPrChange w:id="7325" w:author="arkat" w:date="2017-10-06T07:52:00Z">
            <w:rPr>
              <w:del w:id="7326" w:author="arkat" w:date="2017-10-06T07:52:00Z"/>
              <w:rFonts w:cs="Calibri"/>
              <w:noProof/>
              <w:szCs w:val="24"/>
            </w:rPr>
          </w:rPrChange>
        </w:rPr>
        <w:pPrChange w:id="7327" w:author="arkat" w:date="2017-10-06T07:52:00Z">
          <w:pPr>
            <w:widowControl w:val="0"/>
            <w:autoSpaceDE w:val="0"/>
            <w:autoSpaceDN w:val="0"/>
            <w:adjustRightInd w:val="0"/>
            <w:spacing w:after="0"/>
            <w:ind w:left="480" w:hanging="480"/>
          </w:pPr>
        </w:pPrChange>
      </w:pPr>
      <w:del w:id="7328" w:author="arkat" w:date="2017-10-06T07:52:00Z">
        <w:r w:rsidRPr="00A42612" w:rsidDel="00A42612">
          <w:rPr>
            <w:rFonts w:cs="Calibri"/>
            <w:noProof/>
            <w:szCs w:val="24"/>
            <w:rPrChange w:id="7329" w:author="arkat" w:date="2017-10-06T07:52:00Z">
              <w:rPr>
                <w:rFonts w:cs="Calibri"/>
                <w:noProof/>
                <w:szCs w:val="24"/>
              </w:rPr>
            </w:rPrChange>
          </w:rPr>
          <w:delText xml:space="preserve">Kotsev, V., Stanev, I. &amp; Grigorova, K. 2011. </w:delText>
        </w:r>
        <w:r w:rsidRPr="00A42612" w:rsidDel="00A42612">
          <w:rPr>
            <w:rFonts w:cs="Calibri"/>
            <w:i/>
            <w:iCs/>
            <w:noProof/>
            <w:szCs w:val="24"/>
            <w:rPrChange w:id="7330" w:author="arkat" w:date="2017-10-06T07:52:00Z">
              <w:rPr>
                <w:rFonts w:cs="Calibri"/>
                <w:i/>
                <w:iCs/>
                <w:noProof/>
                <w:szCs w:val="24"/>
              </w:rPr>
            </w:rPrChange>
          </w:rPr>
          <w:delText>BPMN-EPC-BPMN Converter (PDF Download Available)</w:delText>
        </w:r>
        <w:r w:rsidRPr="00A42612" w:rsidDel="00A42612">
          <w:rPr>
            <w:rFonts w:cs="Calibri"/>
            <w:noProof/>
            <w:szCs w:val="24"/>
            <w:rPrChange w:id="7331" w:author="arkat" w:date="2017-10-06T07:52:00Z">
              <w:rPr>
                <w:rFonts w:cs="Calibri"/>
                <w:noProof/>
                <w:szCs w:val="24"/>
              </w:rPr>
            </w:rPrChange>
          </w:rPr>
          <w:delText>. Tersedia di https://www.researchgate.net/publication/265401318_BPMN-EPC-BPMN_Converter [Accessed 1 Februari 2017].</w:delText>
        </w:r>
      </w:del>
    </w:p>
    <w:p w14:paraId="0E9E27D2" w14:textId="1B2273B8" w:rsidR="00B05E41" w:rsidRPr="00A42612" w:rsidDel="00A42612" w:rsidRDefault="00B05E41" w:rsidP="00A42612">
      <w:pPr>
        <w:widowControl w:val="0"/>
        <w:autoSpaceDE w:val="0"/>
        <w:autoSpaceDN w:val="0"/>
        <w:adjustRightInd w:val="0"/>
        <w:spacing w:after="0"/>
        <w:ind w:left="480" w:hanging="480"/>
        <w:rPr>
          <w:del w:id="7332" w:author="arkat" w:date="2017-10-06T07:52:00Z"/>
          <w:rFonts w:cs="Calibri"/>
          <w:noProof/>
          <w:szCs w:val="24"/>
          <w:rPrChange w:id="7333" w:author="arkat" w:date="2017-10-06T07:52:00Z">
            <w:rPr>
              <w:del w:id="7334" w:author="arkat" w:date="2017-10-06T07:52:00Z"/>
              <w:rFonts w:cs="Calibri"/>
              <w:noProof/>
              <w:szCs w:val="24"/>
            </w:rPr>
          </w:rPrChange>
        </w:rPr>
        <w:pPrChange w:id="7335" w:author="arkat" w:date="2017-10-06T07:52:00Z">
          <w:pPr>
            <w:widowControl w:val="0"/>
            <w:autoSpaceDE w:val="0"/>
            <w:autoSpaceDN w:val="0"/>
            <w:adjustRightInd w:val="0"/>
            <w:spacing w:after="0"/>
            <w:ind w:left="480" w:hanging="480"/>
          </w:pPr>
        </w:pPrChange>
      </w:pPr>
      <w:del w:id="7336" w:author="arkat" w:date="2017-10-06T07:52:00Z">
        <w:r w:rsidRPr="00A42612" w:rsidDel="00A42612">
          <w:rPr>
            <w:rFonts w:cs="Calibri"/>
            <w:noProof/>
            <w:szCs w:val="24"/>
            <w:rPrChange w:id="7337" w:author="arkat" w:date="2017-10-06T07:52:00Z">
              <w:rPr>
                <w:rFonts w:cs="Calibri"/>
                <w:noProof/>
                <w:szCs w:val="24"/>
              </w:rPr>
            </w:rPrChange>
          </w:rPr>
          <w:delText xml:space="preserve">Kurniawan, T.A. 2013. </w:delText>
        </w:r>
        <w:r w:rsidRPr="00A42612" w:rsidDel="00A42612">
          <w:rPr>
            <w:rFonts w:cs="Calibri"/>
            <w:i/>
            <w:iCs/>
            <w:noProof/>
            <w:szCs w:val="24"/>
            <w:rPrChange w:id="7338" w:author="arkat" w:date="2017-10-06T07:52:00Z">
              <w:rPr>
                <w:rFonts w:cs="Calibri"/>
                <w:i/>
                <w:iCs/>
                <w:noProof/>
                <w:szCs w:val="24"/>
              </w:rPr>
            </w:rPrChange>
          </w:rPr>
          <w:delText>Process ecosystem views to managing changes in business process repositories</w:delText>
        </w:r>
        <w:r w:rsidRPr="00A42612" w:rsidDel="00A42612">
          <w:rPr>
            <w:rFonts w:cs="Calibri"/>
            <w:noProof/>
            <w:szCs w:val="24"/>
            <w:rPrChange w:id="7339" w:author="arkat" w:date="2017-10-06T07:52:00Z">
              <w:rPr>
                <w:rFonts w:cs="Calibri"/>
                <w:noProof/>
                <w:szCs w:val="24"/>
              </w:rPr>
            </w:rPrChange>
          </w:rPr>
          <w:delText>.</w:delText>
        </w:r>
      </w:del>
    </w:p>
    <w:p w14:paraId="646A6466" w14:textId="2299B6CC" w:rsidR="00B05E41" w:rsidRPr="00A42612" w:rsidDel="00A42612" w:rsidRDefault="00B05E41" w:rsidP="00A42612">
      <w:pPr>
        <w:widowControl w:val="0"/>
        <w:autoSpaceDE w:val="0"/>
        <w:autoSpaceDN w:val="0"/>
        <w:adjustRightInd w:val="0"/>
        <w:spacing w:after="0"/>
        <w:ind w:left="480" w:hanging="480"/>
        <w:rPr>
          <w:del w:id="7340" w:author="arkat" w:date="2017-10-06T07:52:00Z"/>
          <w:rFonts w:cs="Calibri"/>
          <w:noProof/>
          <w:szCs w:val="24"/>
          <w:rPrChange w:id="7341" w:author="arkat" w:date="2017-10-06T07:52:00Z">
            <w:rPr>
              <w:del w:id="7342" w:author="arkat" w:date="2017-10-06T07:52:00Z"/>
              <w:rFonts w:cs="Calibri"/>
              <w:noProof/>
              <w:szCs w:val="24"/>
            </w:rPr>
          </w:rPrChange>
        </w:rPr>
        <w:pPrChange w:id="7343" w:author="arkat" w:date="2017-10-06T07:52:00Z">
          <w:pPr>
            <w:widowControl w:val="0"/>
            <w:autoSpaceDE w:val="0"/>
            <w:autoSpaceDN w:val="0"/>
            <w:adjustRightInd w:val="0"/>
            <w:spacing w:after="0"/>
            <w:ind w:left="480" w:hanging="480"/>
          </w:pPr>
        </w:pPrChange>
      </w:pPr>
      <w:del w:id="7344" w:author="arkat" w:date="2017-10-06T07:52:00Z">
        <w:r w:rsidRPr="00A42612" w:rsidDel="00A42612">
          <w:rPr>
            <w:rFonts w:cs="Calibri"/>
            <w:noProof/>
            <w:szCs w:val="24"/>
            <w:rPrChange w:id="7345" w:author="arkat" w:date="2017-10-06T07:52:00Z">
              <w:rPr>
                <w:rFonts w:cs="Calibri"/>
                <w:noProof/>
                <w:szCs w:val="24"/>
              </w:rPr>
            </w:rPrChange>
          </w:rPr>
          <w:delText xml:space="preserve">Lu, R. &amp; Sadiq, S. 2007. A Survey of Comparative Business Process Modeling Approaches. </w:delText>
        </w:r>
        <w:r w:rsidRPr="00A42612" w:rsidDel="00A42612">
          <w:rPr>
            <w:rFonts w:cs="Calibri"/>
            <w:i/>
            <w:iCs/>
            <w:noProof/>
            <w:szCs w:val="24"/>
            <w:rPrChange w:id="7346" w:author="arkat" w:date="2017-10-06T07:52:00Z">
              <w:rPr>
                <w:rFonts w:cs="Calibri"/>
                <w:i/>
                <w:iCs/>
                <w:noProof/>
                <w:szCs w:val="24"/>
              </w:rPr>
            </w:rPrChange>
          </w:rPr>
          <w:delText>International Conference on Business Information Systems. Springer Berlin Heidelberg</w:delText>
        </w:r>
        <w:r w:rsidRPr="00A42612" w:rsidDel="00A42612">
          <w:rPr>
            <w:rFonts w:cs="Calibri"/>
            <w:noProof/>
            <w:szCs w:val="24"/>
            <w:rPrChange w:id="7347" w:author="arkat" w:date="2017-10-06T07:52:00Z">
              <w:rPr>
                <w:rFonts w:cs="Calibri"/>
                <w:noProof/>
                <w:szCs w:val="24"/>
              </w:rPr>
            </w:rPrChange>
          </w:rPr>
          <w:delText>, 4439: 82–94.</w:delText>
        </w:r>
      </w:del>
    </w:p>
    <w:p w14:paraId="609A9756" w14:textId="39A0D1F7" w:rsidR="00B05E41" w:rsidRPr="00A42612" w:rsidDel="00A42612" w:rsidRDefault="00B05E41" w:rsidP="00A42612">
      <w:pPr>
        <w:widowControl w:val="0"/>
        <w:autoSpaceDE w:val="0"/>
        <w:autoSpaceDN w:val="0"/>
        <w:adjustRightInd w:val="0"/>
        <w:spacing w:after="0"/>
        <w:ind w:left="480" w:hanging="480"/>
        <w:rPr>
          <w:del w:id="7348" w:author="arkat" w:date="2017-10-06T07:52:00Z"/>
          <w:rFonts w:cs="Calibri"/>
          <w:noProof/>
          <w:szCs w:val="24"/>
          <w:rPrChange w:id="7349" w:author="arkat" w:date="2017-10-06T07:52:00Z">
            <w:rPr>
              <w:del w:id="7350" w:author="arkat" w:date="2017-10-06T07:52:00Z"/>
              <w:rFonts w:cs="Calibri"/>
              <w:noProof/>
              <w:szCs w:val="24"/>
            </w:rPr>
          </w:rPrChange>
        </w:rPr>
        <w:pPrChange w:id="7351" w:author="arkat" w:date="2017-10-06T07:52:00Z">
          <w:pPr>
            <w:widowControl w:val="0"/>
            <w:autoSpaceDE w:val="0"/>
            <w:autoSpaceDN w:val="0"/>
            <w:adjustRightInd w:val="0"/>
            <w:spacing w:after="0"/>
            <w:ind w:left="480" w:hanging="480"/>
          </w:pPr>
        </w:pPrChange>
      </w:pPr>
      <w:del w:id="7352" w:author="arkat" w:date="2017-10-06T07:52:00Z">
        <w:r w:rsidRPr="00A42612" w:rsidDel="00A42612">
          <w:rPr>
            <w:rFonts w:cs="Calibri"/>
            <w:noProof/>
            <w:szCs w:val="24"/>
            <w:rPrChange w:id="7353" w:author="arkat" w:date="2017-10-06T07:52:00Z">
              <w:rPr>
                <w:rFonts w:cs="Calibri"/>
                <w:noProof/>
                <w:szCs w:val="24"/>
              </w:rPr>
            </w:rPrChange>
          </w:rPr>
          <w:delText xml:space="preserve">Mendling, J. &amp; Nüttgens, M. 2006. EPC markup language (EPML): an XML-based interchange format for event-driven process chains (EPC). </w:delText>
        </w:r>
        <w:r w:rsidRPr="00A42612" w:rsidDel="00A42612">
          <w:rPr>
            <w:rFonts w:cs="Calibri"/>
            <w:i/>
            <w:iCs/>
            <w:noProof/>
            <w:szCs w:val="24"/>
            <w:rPrChange w:id="7354" w:author="arkat" w:date="2017-10-06T07:52:00Z">
              <w:rPr>
                <w:rFonts w:cs="Calibri"/>
                <w:i/>
                <w:iCs/>
                <w:noProof/>
                <w:szCs w:val="24"/>
              </w:rPr>
            </w:rPrChange>
          </w:rPr>
          <w:delText>Information Systems and e-Business Management</w:delText>
        </w:r>
        <w:r w:rsidRPr="00A42612" w:rsidDel="00A42612">
          <w:rPr>
            <w:rFonts w:cs="Calibri"/>
            <w:noProof/>
            <w:szCs w:val="24"/>
            <w:rPrChange w:id="7355" w:author="arkat" w:date="2017-10-06T07:52:00Z">
              <w:rPr>
                <w:rFonts w:cs="Calibri"/>
                <w:noProof/>
                <w:szCs w:val="24"/>
              </w:rPr>
            </w:rPrChange>
          </w:rPr>
          <w:delText>, 4(3): 245–263. Tersedia di http://link.springer.com/10.1007/s10257-005-0026-1 [Accessed 18 September 2017].</w:delText>
        </w:r>
      </w:del>
    </w:p>
    <w:p w14:paraId="25ACA8DE" w14:textId="126CA67C" w:rsidR="00B05E41" w:rsidRPr="00A42612" w:rsidDel="00A42612" w:rsidRDefault="00B05E41" w:rsidP="00A42612">
      <w:pPr>
        <w:widowControl w:val="0"/>
        <w:autoSpaceDE w:val="0"/>
        <w:autoSpaceDN w:val="0"/>
        <w:adjustRightInd w:val="0"/>
        <w:spacing w:after="0"/>
        <w:ind w:left="480" w:hanging="480"/>
        <w:rPr>
          <w:del w:id="7356" w:author="arkat" w:date="2017-10-06T07:52:00Z"/>
          <w:rFonts w:cs="Calibri"/>
          <w:noProof/>
          <w:szCs w:val="24"/>
          <w:rPrChange w:id="7357" w:author="arkat" w:date="2017-10-06T07:52:00Z">
            <w:rPr>
              <w:del w:id="7358" w:author="arkat" w:date="2017-10-06T07:52:00Z"/>
              <w:rFonts w:cs="Calibri"/>
              <w:noProof/>
              <w:szCs w:val="24"/>
            </w:rPr>
          </w:rPrChange>
        </w:rPr>
        <w:pPrChange w:id="7359" w:author="arkat" w:date="2017-10-06T07:52:00Z">
          <w:pPr>
            <w:widowControl w:val="0"/>
            <w:autoSpaceDE w:val="0"/>
            <w:autoSpaceDN w:val="0"/>
            <w:adjustRightInd w:val="0"/>
            <w:spacing w:after="0"/>
            <w:ind w:left="480" w:hanging="480"/>
          </w:pPr>
        </w:pPrChange>
      </w:pPr>
      <w:del w:id="7360" w:author="arkat" w:date="2017-10-06T07:52:00Z">
        <w:r w:rsidRPr="00A42612" w:rsidDel="00A42612">
          <w:rPr>
            <w:rFonts w:cs="Calibri"/>
            <w:noProof/>
            <w:szCs w:val="24"/>
            <w:rPrChange w:id="7361" w:author="arkat" w:date="2017-10-06T07:52:00Z">
              <w:rPr>
                <w:rFonts w:cs="Calibri"/>
                <w:noProof/>
                <w:szCs w:val="24"/>
              </w:rPr>
            </w:rPrChange>
          </w:rPr>
          <w:delText xml:space="preserve">Mens, T. &amp; Gorp, P. Van 2006. A taxonomy of model transformation. </w:delText>
        </w:r>
        <w:r w:rsidRPr="00A42612" w:rsidDel="00A42612">
          <w:rPr>
            <w:rFonts w:cs="Calibri"/>
            <w:i/>
            <w:iCs/>
            <w:noProof/>
            <w:szCs w:val="24"/>
            <w:rPrChange w:id="7362" w:author="arkat" w:date="2017-10-06T07:52:00Z">
              <w:rPr>
                <w:rFonts w:cs="Calibri"/>
                <w:i/>
                <w:iCs/>
                <w:noProof/>
                <w:szCs w:val="24"/>
              </w:rPr>
            </w:rPrChange>
          </w:rPr>
          <w:delText>Electronic Notes in Theoretical Computer Science</w:delText>
        </w:r>
        <w:r w:rsidRPr="00A42612" w:rsidDel="00A42612">
          <w:rPr>
            <w:rFonts w:cs="Calibri"/>
            <w:noProof/>
            <w:szCs w:val="24"/>
            <w:rPrChange w:id="7363" w:author="arkat" w:date="2017-10-06T07:52:00Z">
              <w:rPr>
                <w:rFonts w:cs="Calibri"/>
                <w:noProof/>
                <w:szCs w:val="24"/>
              </w:rPr>
            </w:rPrChange>
          </w:rPr>
          <w:delText>. Tersedia di http://www.sciencedirect.com/science/article/pii/S1571066106001435 [Accessed 4 Februari 2017].</w:delText>
        </w:r>
      </w:del>
    </w:p>
    <w:p w14:paraId="6BD71254" w14:textId="5E086D5B" w:rsidR="00B05E41" w:rsidRPr="00A42612" w:rsidDel="00A42612" w:rsidRDefault="00B05E41" w:rsidP="00A42612">
      <w:pPr>
        <w:widowControl w:val="0"/>
        <w:autoSpaceDE w:val="0"/>
        <w:autoSpaceDN w:val="0"/>
        <w:adjustRightInd w:val="0"/>
        <w:spacing w:after="0"/>
        <w:ind w:left="480" w:hanging="480"/>
        <w:rPr>
          <w:del w:id="7364" w:author="arkat" w:date="2017-10-06T07:52:00Z"/>
          <w:rFonts w:cs="Calibri"/>
          <w:noProof/>
          <w:szCs w:val="24"/>
          <w:rPrChange w:id="7365" w:author="arkat" w:date="2017-10-06T07:52:00Z">
            <w:rPr>
              <w:del w:id="7366" w:author="arkat" w:date="2017-10-06T07:52:00Z"/>
              <w:rFonts w:cs="Calibri"/>
              <w:noProof/>
              <w:szCs w:val="24"/>
            </w:rPr>
          </w:rPrChange>
        </w:rPr>
        <w:pPrChange w:id="7367" w:author="arkat" w:date="2017-10-06T07:52:00Z">
          <w:pPr>
            <w:widowControl w:val="0"/>
            <w:autoSpaceDE w:val="0"/>
            <w:autoSpaceDN w:val="0"/>
            <w:adjustRightInd w:val="0"/>
            <w:spacing w:after="0"/>
            <w:ind w:left="480" w:hanging="480"/>
          </w:pPr>
        </w:pPrChange>
      </w:pPr>
      <w:del w:id="7368" w:author="arkat" w:date="2017-10-06T07:52:00Z">
        <w:r w:rsidRPr="00A42612" w:rsidDel="00A42612">
          <w:rPr>
            <w:rFonts w:cs="Calibri"/>
            <w:noProof/>
            <w:szCs w:val="24"/>
            <w:rPrChange w:id="7369" w:author="arkat" w:date="2017-10-06T07:52:00Z">
              <w:rPr>
                <w:rFonts w:cs="Calibri"/>
                <w:noProof/>
                <w:szCs w:val="24"/>
              </w:rPr>
            </w:rPrChange>
          </w:rPr>
          <w:delText xml:space="preserve">Mili, A. &amp; Fairouz, T. 2015. </w:delText>
        </w:r>
        <w:r w:rsidRPr="00A42612" w:rsidDel="00A42612">
          <w:rPr>
            <w:rFonts w:cs="Calibri"/>
            <w:i/>
            <w:iCs/>
            <w:noProof/>
            <w:szCs w:val="24"/>
            <w:rPrChange w:id="7370" w:author="arkat" w:date="2017-10-06T07:52:00Z">
              <w:rPr>
                <w:rFonts w:cs="Calibri"/>
                <w:i/>
                <w:iCs/>
                <w:noProof/>
                <w:szCs w:val="24"/>
              </w:rPr>
            </w:rPrChange>
          </w:rPr>
          <w:delText>Software Testing Concepts and Operations</w:delText>
        </w:r>
        <w:r w:rsidRPr="00A42612" w:rsidDel="00A42612">
          <w:rPr>
            <w:rFonts w:cs="Calibri"/>
            <w:noProof/>
            <w:szCs w:val="24"/>
            <w:rPrChange w:id="7371" w:author="arkat" w:date="2017-10-06T07:52:00Z">
              <w:rPr>
                <w:rFonts w:cs="Calibri"/>
                <w:noProof/>
                <w:szCs w:val="24"/>
              </w:rPr>
            </w:rPrChange>
          </w:rPr>
          <w:delText>. John Wiley &amp; Sons, Inc.</w:delText>
        </w:r>
      </w:del>
    </w:p>
    <w:p w14:paraId="34E71DDF" w14:textId="5020CB27" w:rsidR="00B05E41" w:rsidRPr="00A42612" w:rsidDel="00A42612" w:rsidRDefault="00B05E41" w:rsidP="00A42612">
      <w:pPr>
        <w:widowControl w:val="0"/>
        <w:autoSpaceDE w:val="0"/>
        <w:autoSpaceDN w:val="0"/>
        <w:adjustRightInd w:val="0"/>
        <w:spacing w:after="0"/>
        <w:ind w:left="480" w:hanging="480"/>
        <w:rPr>
          <w:del w:id="7372" w:author="arkat" w:date="2017-10-06T07:52:00Z"/>
          <w:rFonts w:cs="Calibri"/>
          <w:noProof/>
          <w:szCs w:val="24"/>
          <w:rPrChange w:id="7373" w:author="arkat" w:date="2017-10-06T07:52:00Z">
            <w:rPr>
              <w:del w:id="7374" w:author="arkat" w:date="2017-10-06T07:52:00Z"/>
              <w:rFonts w:cs="Calibri"/>
              <w:noProof/>
              <w:szCs w:val="24"/>
            </w:rPr>
          </w:rPrChange>
        </w:rPr>
        <w:pPrChange w:id="7375" w:author="arkat" w:date="2017-10-06T07:52:00Z">
          <w:pPr>
            <w:widowControl w:val="0"/>
            <w:autoSpaceDE w:val="0"/>
            <w:autoSpaceDN w:val="0"/>
            <w:adjustRightInd w:val="0"/>
            <w:spacing w:after="0"/>
            <w:ind w:left="480" w:hanging="480"/>
          </w:pPr>
        </w:pPrChange>
      </w:pPr>
      <w:del w:id="7376" w:author="arkat" w:date="2017-10-06T07:52:00Z">
        <w:r w:rsidRPr="00A42612" w:rsidDel="00A42612">
          <w:rPr>
            <w:rFonts w:cs="Calibri"/>
            <w:noProof/>
            <w:szCs w:val="24"/>
            <w:rPrChange w:id="7377" w:author="arkat" w:date="2017-10-06T07:52:00Z">
              <w:rPr>
                <w:rFonts w:cs="Calibri"/>
                <w:noProof/>
                <w:szCs w:val="24"/>
              </w:rPr>
            </w:rPrChange>
          </w:rPr>
          <w:delText xml:space="preserve">Murzek, M. &amp; Kramler, G. 2007. Business process model transformation issues. </w:delText>
        </w:r>
        <w:r w:rsidRPr="00A42612" w:rsidDel="00A42612">
          <w:rPr>
            <w:rFonts w:cs="Calibri"/>
            <w:i/>
            <w:iCs/>
            <w:noProof/>
            <w:szCs w:val="24"/>
            <w:rPrChange w:id="7378" w:author="arkat" w:date="2017-10-06T07:52:00Z">
              <w:rPr>
                <w:rFonts w:cs="Calibri"/>
                <w:i/>
                <w:iCs/>
                <w:noProof/>
                <w:szCs w:val="24"/>
              </w:rPr>
            </w:rPrChange>
          </w:rPr>
          <w:delText>Proceedings of the 9th International Conference on Enterprise Information Systems, Madeira, Portugal</w:delText>
        </w:r>
        <w:r w:rsidRPr="00A42612" w:rsidDel="00A42612">
          <w:rPr>
            <w:rFonts w:cs="Calibri"/>
            <w:noProof/>
            <w:szCs w:val="24"/>
            <w:rPrChange w:id="7379" w:author="arkat" w:date="2017-10-06T07:52:00Z">
              <w:rPr>
                <w:rFonts w:cs="Calibri"/>
                <w:noProof/>
                <w:szCs w:val="24"/>
              </w:rPr>
            </w:rPrChange>
          </w:rPr>
          <w:delText>, 3: 144–151. Tersedia di http://publik.tuwien.ac.at/files/pub-inf_4629.pdf.</w:delText>
        </w:r>
      </w:del>
    </w:p>
    <w:p w14:paraId="2171C982" w14:textId="2F543E48" w:rsidR="00B05E41" w:rsidRPr="00A42612" w:rsidDel="00A42612" w:rsidRDefault="00B05E41" w:rsidP="00A42612">
      <w:pPr>
        <w:widowControl w:val="0"/>
        <w:autoSpaceDE w:val="0"/>
        <w:autoSpaceDN w:val="0"/>
        <w:adjustRightInd w:val="0"/>
        <w:spacing w:after="0"/>
        <w:ind w:left="480" w:hanging="480"/>
        <w:rPr>
          <w:del w:id="7380" w:author="arkat" w:date="2017-10-06T07:52:00Z"/>
          <w:rFonts w:cs="Calibri"/>
          <w:noProof/>
          <w:szCs w:val="24"/>
          <w:rPrChange w:id="7381" w:author="arkat" w:date="2017-10-06T07:52:00Z">
            <w:rPr>
              <w:del w:id="7382" w:author="arkat" w:date="2017-10-06T07:52:00Z"/>
              <w:rFonts w:cs="Calibri"/>
              <w:noProof/>
              <w:szCs w:val="24"/>
            </w:rPr>
          </w:rPrChange>
        </w:rPr>
        <w:pPrChange w:id="7383" w:author="arkat" w:date="2017-10-06T07:52:00Z">
          <w:pPr>
            <w:widowControl w:val="0"/>
            <w:autoSpaceDE w:val="0"/>
            <w:autoSpaceDN w:val="0"/>
            <w:adjustRightInd w:val="0"/>
            <w:spacing w:after="0"/>
            <w:ind w:left="480" w:hanging="480"/>
          </w:pPr>
        </w:pPrChange>
      </w:pPr>
      <w:del w:id="7384" w:author="arkat" w:date="2017-10-06T07:52:00Z">
        <w:r w:rsidRPr="00A42612" w:rsidDel="00A42612">
          <w:rPr>
            <w:rFonts w:cs="Calibri"/>
            <w:noProof/>
            <w:szCs w:val="24"/>
            <w:rPrChange w:id="7385" w:author="arkat" w:date="2017-10-06T07:52:00Z">
              <w:rPr>
                <w:rFonts w:cs="Calibri"/>
                <w:noProof/>
                <w:szCs w:val="24"/>
              </w:rPr>
            </w:rPrChange>
          </w:rPr>
          <w:delText xml:space="preserve">Object Management Group (OMG) 2011. Business Process Model and Notation (BPMN) Version 2.0. </w:delText>
        </w:r>
        <w:r w:rsidRPr="00A42612" w:rsidDel="00A42612">
          <w:rPr>
            <w:rFonts w:cs="Calibri"/>
            <w:i/>
            <w:iCs/>
            <w:noProof/>
            <w:szCs w:val="24"/>
            <w:rPrChange w:id="7386" w:author="arkat" w:date="2017-10-06T07:52:00Z">
              <w:rPr>
                <w:rFonts w:cs="Calibri"/>
                <w:i/>
                <w:iCs/>
                <w:noProof/>
                <w:szCs w:val="24"/>
              </w:rPr>
            </w:rPrChange>
          </w:rPr>
          <w:delText>Business</w:delText>
        </w:r>
        <w:r w:rsidRPr="00A42612" w:rsidDel="00A42612">
          <w:rPr>
            <w:rFonts w:cs="Calibri"/>
            <w:noProof/>
            <w:szCs w:val="24"/>
            <w:rPrChange w:id="7387" w:author="arkat" w:date="2017-10-06T07:52:00Z">
              <w:rPr>
                <w:rFonts w:cs="Calibri"/>
                <w:noProof/>
                <w:szCs w:val="24"/>
              </w:rPr>
            </w:rPrChange>
          </w:rPr>
          <w:delText>, 50(January): 170. Tersedia di http://www.oatsolutions.com.br/artigos/SpecBPMN_v2.pdf.</w:delText>
        </w:r>
      </w:del>
    </w:p>
    <w:p w14:paraId="254C3D5F" w14:textId="5B8C6938" w:rsidR="00B05E41" w:rsidRPr="00A42612" w:rsidDel="00A42612" w:rsidRDefault="00B05E41" w:rsidP="00A42612">
      <w:pPr>
        <w:widowControl w:val="0"/>
        <w:autoSpaceDE w:val="0"/>
        <w:autoSpaceDN w:val="0"/>
        <w:adjustRightInd w:val="0"/>
        <w:spacing w:after="0"/>
        <w:ind w:left="480" w:hanging="480"/>
        <w:rPr>
          <w:del w:id="7388" w:author="arkat" w:date="2017-10-06T07:52:00Z"/>
          <w:rFonts w:cs="Calibri"/>
          <w:noProof/>
          <w:szCs w:val="24"/>
          <w:rPrChange w:id="7389" w:author="arkat" w:date="2017-10-06T07:52:00Z">
            <w:rPr>
              <w:del w:id="7390" w:author="arkat" w:date="2017-10-06T07:52:00Z"/>
              <w:rFonts w:cs="Calibri"/>
              <w:noProof/>
              <w:szCs w:val="24"/>
            </w:rPr>
          </w:rPrChange>
        </w:rPr>
        <w:pPrChange w:id="7391" w:author="arkat" w:date="2017-10-06T07:52:00Z">
          <w:pPr>
            <w:widowControl w:val="0"/>
            <w:autoSpaceDE w:val="0"/>
            <w:autoSpaceDN w:val="0"/>
            <w:adjustRightInd w:val="0"/>
            <w:spacing w:after="0"/>
            <w:ind w:left="480" w:hanging="480"/>
          </w:pPr>
        </w:pPrChange>
      </w:pPr>
      <w:del w:id="7392" w:author="arkat" w:date="2017-10-06T07:52:00Z">
        <w:r w:rsidRPr="00A42612" w:rsidDel="00A42612">
          <w:rPr>
            <w:rFonts w:cs="Calibri"/>
            <w:noProof/>
            <w:szCs w:val="24"/>
            <w:rPrChange w:id="7393" w:author="arkat" w:date="2017-10-06T07:52:00Z">
              <w:rPr>
                <w:rFonts w:cs="Calibri"/>
                <w:noProof/>
                <w:szCs w:val="24"/>
              </w:rPr>
            </w:rPrChange>
          </w:rPr>
          <w:delText xml:space="preserve">Omg 2006. Meta Object Facility ( MOF ) Core Specification. </w:delText>
        </w:r>
        <w:r w:rsidRPr="00A42612" w:rsidDel="00A42612">
          <w:rPr>
            <w:rFonts w:cs="Calibri"/>
            <w:i/>
            <w:iCs/>
            <w:noProof/>
            <w:szCs w:val="24"/>
            <w:rPrChange w:id="7394" w:author="arkat" w:date="2017-10-06T07:52:00Z">
              <w:rPr>
                <w:rFonts w:cs="Calibri"/>
                <w:i/>
                <w:iCs/>
                <w:noProof/>
                <w:szCs w:val="24"/>
              </w:rPr>
            </w:rPrChange>
          </w:rPr>
          <w:delText>Management</w:delText>
        </w:r>
        <w:r w:rsidRPr="00A42612" w:rsidDel="00A42612">
          <w:rPr>
            <w:rFonts w:cs="Calibri"/>
            <w:noProof/>
            <w:szCs w:val="24"/>
            <w:rPrChange w:id="7395" w:author="arkat" w:date="2017-10-06T07:52:00Z">
              <w:rPr>
                <w:rFonts w:cs="Calibri"/>
                <w:noProof/>
                <w:szCs w:val="24"/>
              </w:rPr>
            </w:rPrChange>
          </w:rPr>
          <w:delText>, 80907(January): 1–76. Tersedia di http://www.omg.org/spec/MOF/2.0/.</w:delText>
        </w:r>
      </w:del>
    </w:p>
    <w:p w14:paraId="78DB2160" w14:textId="5F1522F1" w:rsidR="00B05E41" w:rsidRPr="00A42612" w:rsidDel="00A42612" w:rsidRDefault="00B05E41" w:rsidP="00A42612">
      <w:pPr>
        <w:widowControl w:val="0"/>
        <w:autoSpaceDE w:val="0"/>
        <w:autoSpaceDN w:val="0"/>
        <w:adjustRightInd w:val="0"/>
        <w:spacing w:after="0"/>
        <w:ind w:left="480" w:hanging="480"/>
        <w:rPr>
          <w:del w:id="7396" w:author="arkat" w:date="2017-10-06T07:52:00Z"/>
          <w:rFonts w:cs="Calibri"/>
          <w:noProof/>
          <w:szCs w:val="24"/>
          <w:rPrChange w:id="7397" w:author="arkat" w:date="2017-10-06T07:52:00Z">
            <w:rPr>
              <w:del w:id="7398" w:author="arkat" w:date="2017-10-06T07:52:00Z"/>
              <w:rFonts w:cs="Calibri"/>
              <w:noProof/>
              <w:szCs w:val="24"/>
            </w:rPr>
          </w:rPrChange>
        </w:rPr>
        <w:pPrChange w:id="7399" w:author="arkat" w:date="2017-10-06T07:52:00Z">
          <w:pPr>
            <w:widowControl w:val="0"/>
            <w:autoSpaceDE w:val="0"/>
            <w:autoSpaceDN w:val="0"/>
            <w:adjustRightInd w:val="0"/>
            <w:spacing w:after="0"/>
            <w:ind w:left="480" w:hanging="480"/>
          </w:pPr>
        </w:pPrChange>
      </w:pPr>
      <w:del w:id="7400" w:author="arkat" w:date="2017-10-06T07:52:00Z">
        <w:r w:rsidRPr="00A42612" w:rsidDel="00A42612">
          <w:rPr>
            <w:rFonts w:cs="Calibri"/>
            <w:noProof/>
            <w:szCs w:val="24"/>
            <w:rPrChange w:id="7401" w:author="arkat" w:date="2017-10-06T07:52:00Z">
              <w:rPr>
                <w:rFonts w:cs="Calibri"/>
                <w:noProof/>
                <w:szCs w:val="24"/>
              </w:rPr>
            </w:rPrChange>
          </w:rPr>
          <w:delText xml:space="preserve">OMG 2011. Business Process Model and Notation ( BPMN ) Version 2.0. </w:delText>
        </w:r>
        <w:r w:rsidRPr="00A42612" w:rsidDel="00A42612">
          <w:rPr>
            <w:rFonts w:cs="Calibri"/>
            <w:i/>
            <w:iCs/>
            <w:noProof/>
            <w:szCs w:val="24"/>
            <w:rPrChange w:id="7402" w:author="arkat" w:date="2017-10-06T07:52:00Z">
              <w:rPr>
                <w:rFonts w:cs="Calibri"/>
                <w:i/>
                <w:iCs/>
                <w:noProof/>
                <w:szCs w:val="24"/>
              </w:rPr>
            </w:rPrChange>
          </w:rPr>
          <w:delText>Business</w:delText>
        </w:r>
        <w:r w:rsidRPr="00A42612" w:rsidDel="00A42612">
          <w:rPr>
            <w:rFonts w:cs="Calibri"/>
            <w:noProof/>
            <w:szCs w:val="24"/>
            <w:rPrChange w:id="7403" w:author="arkat" w:date="2017-10-06T07:52:00Z">
              <w:rPr>
                <w:rFonts w:cs="Calibri"/>
                <w:noProof/>
                <w:szCs w:val="24"/>
              </w:rPr>
            </w:rPrChange>
          </w:rPr>
          <w:delText>, 50(January): 504–507. Tersedia di http://www.omg.org/spec/BPMN/2.0.</w:delText>
        </w:r>
      </w:del>
    </w:p>
    <w:p w14:paraId="099C651A" w14:textId="117418BB" w:rsidR="00B05E41" w:rsidRPr="00A42612" w:rsidDel="00A42612" w:rsidRDefault="00B05E41" w:rsidP="00A42612">
      <w:pPr>
        <w:widowControl w:val="0"/>
        <w:autoSpaceDE w:val="0"/>
        <w:autoSpaceDN w:val="0"/>
        <w:adjustRightInd w:val="0"/>
        <w:spacing w:after="0"/>
        <w:ind w:left="480" w:hanging="480"/>
        <w:rPr>
          <w:del w:id="7404" w:author="arkat" w:date="2017-10-06T07:52:00Z"/>
          <w:rFonts w:cs="Calibri"/>
          <w:noProof/>
          <w:szCs w:val="24"/>
          <w:rPrChange w:id="7405" w:author="arkat" w:date="2017-10-06T07:52:00Z">
            <w:rPr>
              <w:del w:id="7406" w:author="arkat" w:date="2017-10-06T07:52:00Z"/>
              <w:rFonts w:cs="Calibri"/>
              <w:noProof/>
              <w:szCs w:val="24"/>
            </w:rPr>
          </w:rPrChange>
        </w:rPr>
        <w:pPrChange w:id="7407" w:author="arkat" w:date="2017-10-06T07:52:00Z">
          <w:pPr>
            <w:widowControl w:val="0"/>
            <w:autoSpaceDE w:val="0"/>
            <w:autoSpaceDN w:val="0"/>
            <w:adjustRightInd w:val="0"/>
            <w:spacing w:after="0"/>
            <w:ind w:left="480" w:hanging="480"/>
          </w:pPr>
        </w:pPrChange>
      </w:pPr>
      <w:del w:id="7408" w:author="arkat" w:date="2017-10-06T07:52:00Z">
        <w:r w:rsidRPr="00A42612" w:rsidDel="00A42612">
          <w:rPr>
            <w:rFonts w:cs="Calibri"/>
            <w:noProof/>
            <w:szCs w:val="24"/>
            <w:rPrChange w:id="7409" w:author="arkat" w:date="2017-10-06T07:52:00Z">
              <w:rPr>
                <w:rFonts w:cs="Calibri"/>
                <w:noProof/>
                <w:szCs w:val="24"/>
              </w:rPr>
            </w:rPrChange>
          </w:rPr>
          <w:delText xml:space="preserve">Ouyang, C., van der Aalst, W.M.P., Aalst, W. Van Der, Dumas, M. &amp; ter Hofstede,  a H.M. 2006. Translating bpmn to bpel. </w:delText>
        </w:r>
        <w:r w:rsidRPr="00A42612" w:rsidDel="00A42612">
          <w:rPr>
            <w:rFonts w:cs="Calibri"/>
            <w:i/>
            <w:iCs/>
            <w:noProof/>
            <w:szCs w:val="24"/>
            <w:rPrChange w:id="7410" w:author="arkat" w:date="2017-10-06T07:52:00Z">
              <w:rPr>
                <w:rFonts w:cs="Calibri"/>
                <w:i/>
                <w:iCs/>
                <w:noProof/>
                <w:szCs w:val="24"/>
              </w:rPr>
            </w:rPrChange>
          </w:rPr>
          <w:delText>BPM Center Report BPM-06-02, BPMcenter. org</w:delText>
        </w:r>
        <w:r w:rsidRPr="00A42612" w:rsidDel="00A42612">
          <w:rPr>
            <w:rFonts w:cs="Calibri"/>
            <w:noProof/>
            <w:szCs w:val="24"/>
            <w:rPrChange w:id="7411" w:author="arkat" w:date="2017-10-06T07:52:00Z">
              <w:rPr>
                <w:rFonts w:cs="Calibri"/>
                <w:noProof/>
                <w:szCs w:val="24"/>
              </w:rPr>
            </w:rPrChange>
          </w:rPr>
          <w:delText>, 1–22.</w:delText>
        </w:r>
      </w:del>
    </w:p>
    <w:p w14:paraId="4FDF486C" w14:textId="5811D477" w:rsidR="00B05E41" w:rsidRPr="00A42612" w:rsidDel="00A42612" w:rsidRDefault="00B05E41" w:rsidP="00A42612">
      <w:pPr>
        <w:widowControl w:val="0"/>
        <w:autoSpaceDE w:val="0"/>
        <w:autoSpaceDN w:val="0"/>
        <w:adjustRightInd w:val="0"/>
        <w:spacing w:after="0"/>
        <w:ind w:left="480" w:hanging="480"/>
        <w:rPr>
          <w:del w:id="7412" w:author="arkat" w:date="2017-10-06T07:52:00Z"/>
          <w:rFonts w:cs="Calibri"/>
          <w:noProof/>
          <w:szCs w:val="24"/>
          <w:rPrChange w:id="7413" w:author="arkat" w:date="2017-10-06T07:52:00Z">
            <w:rPr>
              <w:del w:id="7414" w:author="arkat" w:date="2017-10-06T07:52:00Z"/>
              <w:rFonts w:cs="Calibri"/>
              <w:noProof/>
              <w:szCs w:val="24"/>
            </w:rPr>
          </w:rPrChange>
        </w:rPr>
        <w:pPrChange w:id="7415" w:author="arkat" w:date="2017-10-06T07:52:00Z">
          <w:pPr>
            <w:widowControl w:val="0"/>
            <w:autoSpaceDE w:val="0"/>
            <w:autoSpaceDN w:val="0"/>
            <w:adjustRightInd w:val="0"/>
            <w:spacing w:after="0"/>
            <w:ind w:left="480" w:hanging="480"/>
          </w:pPr>
        </w:pPrChange>
      </w:pPr>
      <w:del w:id="7416" w:author="arkat" w:date="2017-10-06T07:52:00Z">
        <w:r w:rsidRPr="00A42612" w:rsidDel="00A42612">
          <w:rPr>
            <w:rFonts w:cs="Calibri"/>
            <w:noProof/>
            <w:szCs w:val="24"/>
            <w:rPrChange w:id="7417" w:author="arkat" w:date="2017-10-06T07:52:00Z">
              <w:rPr>
                <w:rFonts w:cs="Calibri"/>
                <w:noProof/>
                <w:szCs w:val="24"/>
              </w:rPr>
            </w:rPrChange>
          </w:rPr>
          <w:delText xml:space="preserve">Padilla, L. 2014. Transformation of Business Process Models : A Case Study. </w:delText>
        </w:r>
        <w:r w:rsidRPr="00A42612" w:rsidDel="00A42612">
          <w:rPr>
            <w:rFonts w:cs="Calibri"/>
            <w:i/>
            <w:iCs/>
            <w:noProof/>
            <w:szCs w:val="24"/>
            <w:rPrChange w:id="7418" w:author="arkat" w:date="2017-10-06T07:52:00Z">
              <w:rPr>
                <w:rFonts w:cs="Calibri"/>
                <w:i/>
                <w:iCs/>
                <w:noProof/>
                <w:szCs w:val="24"/>
              </w:rPr>
            </w:rPrChange>
          </w:rPr>
          <w:delText>Lecture Notes in Computer Science</w:delText>
        </w:r>
        <w:r w:rsidRPr="00A42612" w:rsidDel="00A42612">
          <w:rPr>
            <w:rFonts w:cs="Calibri"/>
            <w:noProof/>
            <w:szCs w:val="24"/>
            <w:rPrChange w:id="7419" w:author="arkat" w:date="2017-10-06T07:52:00Z">
              <w:rPr>
                <w:rFonts w:cs="Calibri"/>
                <w:noProof/>
                <w:szCs w:val="24"/>
              </w:rPr>
            </w:rPrChange>
          </w:rPr>
          <w:delText>, 286–298. Tersedia di http://repositorio-aberto.up.pt/handle/10216/71755.</w:delText>
        </w:r>
      </w:del>
    </w:p>
    <w:p w14:paraId="43EA36FE" w14:textId="05ECCD9E" w:rsidR="00B05E41" w:rsidRPr="00A42612" w:rsidDel="00A42612" w:rsidRDefault="00B05E41" w:rsidP="00A42612">
      <w:pPr>
        <w:widowControl w:val="0"/>
        <w:autoSpaceDE w:val="0"/>
        <w:autoSpaceDN w:val="0"/>
        <w:adjustRightInd w:val="0"/>
        <w:spacing w:after="0"/>
        <w:ind w:left="480" w:hanging="480"/>
        <w:rPr>
          <w:del w:id="7420" w:author="arkat" w:date="2017-10-06T07:52:00Z"/>
          <w:rFonts w:cs="Calibri"/>
          <w:noProof/>
          <w:szCs w:val="24"/>
          <w:rPrChange w:id="7421" w:author="arkat" w:date="2017-10-06T07:52:00Z">
            <w:rPr>
              <w:del w:id="7422" w:author="arkat" w:date="2017-10-06T07:52:00Z"/>
              <w:rFonts w:cs="Calibri"/>
              <w:noProof/>
              <w:szCs w:val="24"/>
            </w:rPr>
          </w:rPrChange>
        </w:rPr>
        <w:pPrChange w:id="7423" w:author="arkat" w:date="2017-10-06T07:52:00Z">
          <w:pPr>
            <w:widowControl w:val="0"/>
            <w:autoSpaceDE w:val="0"/>
            <w:autoSpaceDN w:val="0"/>
            <w:adjustRightInd w:val="0"/>
            <w:spacing w:after="0"/>
            <w:ind w:left="480" w:hanging="480"/>
          </w:pPr>
        </w:pPrChange>
      </w:pPr>
      <w:del w:id="7424" w:author="arkat" w:date="2017-10-06T07:52:00Z">
        <w:r w:rsidRPr="00A42612" w:rsidDel="00A42612">
          <w:rPr>
            <w:rFonts w:cs="Calibri"/>
            <w:noProof/>
            <w:szCs w:val="24"/>
            <w:rPrChange w:id="7425" w:author="arkat" w:date="2017-10-06T07:52:00Z">
              <w:rPr>
                <w:rFonts w:cs="Calibri"/>
                <w:noProof/>
                <w:szCs w:val="24"/>
              </w:rPr>
            </w:rPrChange>
          </w:rPr>
          <w:delText xml:space="preserve">Pressman, R.S. 2009. </w:delText>
        </w:r>
        <w:r w:rsidRPr="00A42612" w:rsidDel="00A42612">
          <w:rPr>
            <w:rFonts w:cs="Calibri"/>
            <w:i/>
            <w:iCs/>
            <w:noProof/>
            <w:szCs w:val="24"/>
            <w:rPrChange w:id="7426" w:author="arkat" w:date="2017-10-06T07:52:00Z">
              <w:rPr>
                <w:rFonts w:cs="Calibri"/>
                <w:i/>
                <w:iCs/>
                <w:noProof/>
                <w:szCs w:val="24"/>
              </w:rPr>
            </w:rPrChange>
          </w:rPr>
          <w:delText>Software Engineering A Practitioner’s Approach 7th Ed - Roger S. Pressman</w:delText>
        </w:r>
        <w:r w:rsidRPr="00A42612" w:rsidDel="00A42612">
          <w:rPr>
            <w:rFonts w:cs="Calibri"/>
            <w:noProof/>
            <w:szCs w:val="24"/>
            <w:rPrChange w:id="7427" w:author="arkat" w:date="2017-10-06T07:52:00Z">
              <w:rPr>
                <w:rFonts w:cs="Calibri"/>
                <w:noProof/>
                <w:szCs w:val="24"/>
              </w:rPr>
            </w:rPrChange>
          </w:rPr>
          <w:delText xml:space="preserve">. </w:delText>
        </w:r>
        <w:r w:rsidRPr="00A42612" w:rsidDel="00A42612">
          <w:rPr>
            <w:rFonts w:cs="Calibri"/>
            <w:i/>
            <w:iCs/>
            <w:noProof/>
            <w:szCs w:val="24"/>
            <w:rPrChange w:id="7428" w:author="arkat" w:date="2017-10-06T07:52:00Z">
              <w:rPr>
                <w:rFonts w:cs="Calibri"/>
                <w:i/>
                <w:iCs/>
                <w:noProof/>
                <w:szCs w:val="24"/>
              </w:rPr>
            </w:rPrChange>
          </w:rPr>
          <w:delText>Software Engineering A Practitioner’s Approach 7th Ed - Roger S. Pressman</w:delText>
        </w:r>
        <w:r w:rsidRPr="00A42612" w:rsidDel="00A42612">
          <w:rPr>
            <w:rFonts w:cs="Calibri"/>
            <w:noProof/>
            <w:szCs w:val="24"/>
            <w:rPrChange w:id="7429" w:author="arkat" w:date="2017-10-06T07:52:00Z">
              <w:rPr>
                <w:rFonts w:cs="Calibri"/>
                <w:noProof/>
                <w:szCs w:val="24"/>
              </w:rPr>
            </w:rPrChange>
          </w:rPr>
          <w:delText>.</w:delText>
        </w:r>
      </w:del>
    </w:p>
    <w:p w14:paraId="0B4C8D5C" w14:textId="488F9334" w:rsidR="00B05E41" w:rsidRPr="00A42612" w:rsidDel="00A42612" w:rsidRDefault="00B05E41" w:rsidP="00A42612">
      <w:pPr>
        <w:widowControl w:val="0"/>
        <w:autoSpaceDE w:val="0"/>
        <w:autoSpaceDN w:val="0"/>
        <w:adjustRightInd w:val="0"/>
        <w:spacing w:after="0"/>
        <w:ind w:left="480" w:hanging="480"/>
        <w:rPr>
          <w:del w:id="7430" w:author="arkat" w:date="2017-10-06T07:52:00Z"/>
          <w:rFonts w:cs="Calibri"/>
          <w:noProof/>
          <w:szCs w:val="24"/>
          <w:rPrChange w:id="7431" w:author="arkat" w:date="2017-10-06T07:52:00Z">
            <w:rPr>
              <w:del w:id="7432" w:author="arkat" w:date="2017-10-06T07:52:00Z"/>
              <w:rFonts w:cs="Calibri"/>
              <w:noProof/>
              <w:szCs w:val="24"/>
            </w:rPr>
          </w:rPrChange>
        </w:rPr>
        <w:pPrChange w:id="7433" w:author="arkat" w:date="2017-10-06T07:52:00Z">
          <w:pPr>
            <w:widowControl w:val="0"/>
            <w:autoSpaceDE w:val="0"/>
            <w:autoSpaceDN w:val="0"/>
            <w:adjustRightInd w:val="0"/>
            <w:spacing w:after="0"/>
            <w:ind w:left="480" w:hanging="480"/>
          </w:pPr>
        </w:pPrChange>
      </w:pPr>
      <w:del w:id="7434" w:author="arkat" w:date="2017-10-06T07:52:00Z">
        <w:r w:rsidRPr="00A42612" w:rsidDel="00A42612">
          <w:rPr>
            <w:rFonts w:cs="Calibri"/>
            <w:noProof/>
            <w:szCs w:val="24"/>
            <w:rPrChange w:id="7435" w:author="arkat" w:date="2017-10-06T07:52:00Z">
              <w:rPr>
                <w:rFonts w:cs="Calibri"/>
                <w:noProof/>
                <w:szCs w:val="24"/>
              </w:rPr>
            </w:rPrChange>
          </w:rPr>
          <w:delText>Rosa, M.L.A., Dumas, M., Uba, R. &amp; Dijkman, R. 2013. Business Process Model Merging : An Approach to Business. 22(2).</w:delText>
        </w:r>
      </w:del>
    </w:p>
    <w:p w14:paraId="12D7C928" w14:textId="10AC48C2" w:rsidR="00B05E41" w:rsidRPr="00A42612" w:rsidDel="00A42612" w:rsidRDefault="00B05E41" w:rsidP="00A42612">
      <w:pPr>
        <w:widowControl w:val="0"/>
        <w:autoSpaceDE w:val="0"/>
        <w:autoSpaceDN w:val="0"/>
        <w:adjustRightInd w:val="0"/>
        <w:spacing w:after="0"/>
        <w:ind w:left="480" w:hanging="480"/>
        <w:rPr>
          <w:del w:id="7436" w:author="arkat" w:date="2017-10-06T07:52:00Z"/>
          <w:rFonts w:cs="Calibri"/>
          <w:noProof/>
          <w:szCs w:val="24"/>
          <w:rPrChange w:id="7437" w:author="arkat" w:date="2017-10-06T07:52:00Z">
            <w:rPr>
              <w:del w:id="7438" w:author="arkat" w:date="2017-10-06T07:52:00Z"/>
              <w:rFonts w:cs="Calibri"/>
              <w:noProof/>
              <w:szCs w:val="24"/>
            </w:rPr>
          </w:rPrChange>
        </w:rPr>
        <w:pPrChange w:id="7439" w:author="arkat" w:date="2017-10-06T07:52:00Z">
          <w:pPr>
            <w:widowControl w:val="0"/>
            <w:autoSpaceDE w:val="0"/>
            <w:autoSpaceDN w:val="0"/>
            <w:adjustRightInd w:val="0"/>
            <w:spacing w:after="0"/>
            <w:ind w:left="480" w:hanging="480"/>
          </w:pPr>
        </w:pPrChange>
      </w:pPr>
      <w:del w:id="7440" w:author="arkat" w:date="2017-10-06T07:52:00Z">
        <w:r w:rsidRPr="00A42612" w:rsidDel="00A42612">
          <w:rPr>
            <w:rFonts w:cs="Calibri"/>
            <w:noProof/>
            <w:szCs w:val="24"/>
            <w:rPrChange w:id="7441" w:author="arkat" w:date="2017-10-06T07:52:00Z">
              <w:rPr>
                <w:rFonts w:cs="Calibri"/>
                <w:noProof/>
                <w:szCs w:val="24"/>
              </w:rPr>
            </w:rPrChange>
          </w:rPr>
          <w:delText xml:space="preserve">Sommerville, I. 2010. </w:delText>
        </w:r>
        <w:r w:rsidRPr="00A42612" w:rsidDel="00A42612">
          <w:rPr>
            <w:rFonts w:cs="Calibri"/>
            <w:i/>
            <w:iCs/>
            <w:noProof/>
            <w:szCs w:val="24"/>
            <w:rPrChange w:id="7442" w:author="arkat" w:date="2017-10-06T07:52:00Z">
              <w:rPr>
                <w:rFonts w:cs="Calibri"/>
                <w:i/>
                <w:iCs/>
                <w:noProof/>
                <w:szCs w:val="24"/>
              </w:rPr>
            </w:rPrChange>
          </w:rPr>
          <w:delText>Software Engineering - Ninth Edition</w:delText>
        </w:r>
        <w:r w:rsidRPr="00A42612" w:rsidDel="00A42612">
          <w:rPr>
            <w:rFonts w:cs="Calibri"/>
            <w:noProof/>
            <w:szCs w:val="24"/>
            <w:rPrChange w:id="7443" w:author="arkat" w:date="2017-10-06T07:52:00Z">
              <w:rPr>
                <w:rFonts w:cs="Calibri"/>
                <w:noProof/>
                <w:szCs w:val="24"/>
              </w:rPr>
            </w:rPrChange>
          </w:rPr>
          <w:delText xml:space="preserve">. 9th ed. </w:delText>
        </w:r>
        <w:r w:rsidRPr="00A42612" w:rsidDel="00A42612">
          <w:rPr>
            <w:rFonts w:cs="Calibri"/>
            <w:i/>
            <w:iCs/>
            <w:noProof/>
            <w:szCs w:val="24"/>
            <w:rPrChange w:id="7444" w:author="arkat" w:date="2017-10-06T07:52:00Z">
              <w:rPr>
                <w:rFonts w:cs="Calibri"/>
                <w:i/>
                <w:iCs/>
                <w:noProof/>
                <w:szCs w:val="24"/>
              </w:rPr>
            </w:rPrChange>
          </w:rPr>
          <w:delText>Software Engineering</w:delText>
        </w:r>
        <w:r w:rsidRPr="00A42612" w:rsidDel="00A42612">
          <w:rPr>
            <w:rFonts w:cs="Calibri"/>
            <w:noProof/>
            <w:szCs w:val="24"/>
            <w:rPrChange w:id="7445" w:author="arkat" w:date="2017-10-06T07:52:00Z">
              <w:rPr>
                <w:rFonts w:cs="Calibri"/>
                <w:noProof/>
                <w:szCs w:val="24"/>
              </w:rPr>
            </w:rPrChange>
          </w:rPr>
          <w:delText>. Addison-Wesley Pearson Education, Inc.</w:delText>
        </w:r>
      </w:del>
    </w:p>
    <w:p w14:paraId="7B4CC8FD" w14:textId="4E22F541" w:rsidR="00B05E41" w:rsidRPr="00A42612" w:rsidDel="00A42612" w:rsidRDefault="00B05E41" w:rsidP="00A42612">
      <w:pPr>
        <w:widowControl w:val="0"/>
        <w:autoSpaceDE w:val="0"/>
        <w:autoSpaceDN w:val="0"/>
        <w:adjustRightInd w:val="0"/>
        <w:spacing w:after="0"/>
        <w:ind w:left="480" w:hanging="480"/>
        <w:rPr>
          <w:del w:id="7446" w:author="arkat" w:date="2017-10-06T07:52:00Z"/>
          <w:rFonts w:cs="Calibri"/>
          <w:noProof/>
          <w:szCs w:val="24"/>
          <w:rPrChange w:id="7447" w:author="arkat" w:date="2017-10-06T07:52:00Z">
            <w:rPr>
              <w:del w:id="7448" w:author="arkat" w:date="2017-10-06T07:52:00Z"/>
              <w:rFonts w:cs="Calibri"/>
              <w:noProof/>
              <w:szCs w:val="24"/>
            </w:rPr>
          </w:rPrChange>
        </w:rPr>
        <w:pPrChange w:id="7449" w:author="arkat" w:date="2017-10-06T07:52:00Z">
          <w:pPr>
            <w:widowControl w:val="0"/>
            <w:autoSpaceDE w:val="0"/>
            <w:autoSpaceDN w:val="0"/>
            <w:adjustRightInd w:val="0"/>
            <w:spacing w:after="0"/>
            <w:ind w:left="480" w:hanging="480"/>
          </w:pPr>
        </w:pPrChange>
      </w:pPr>
      <w:del w:id="7450" w:author="arkat" w:date="2017-10-06T07:52:00Z">
        <w:r w:rsidRPr="00A42612" w:rsidDel="00A42612">
          <w:rPr>
            <w:rFonts w:cs="Calibri"/>
            <w:noProof/>
            <w:szCs w:val="24"/>
            <w:rPrChange w:id="7451" w:author="arkat" w:date="2017-10-06T07:52:00Z">
              <w:rPr>
                <w:rFonts w:cs="Calibri"/>
                <w:noProof/>
                <w:szCs w:val="24"/>
              </w:rPr>
            </w:rPrChange>
          </w:rPr>
          <w:delText xml:space="preserve">Sparx 2004. The Business Process Model. </w:delText>
        </w:r>
        <w:r w:rsidRPr="00A42612" w:rsidDel="00A42612">
          <w:rPr>
            <w:rFonts w:cs="Calibri"/>
            <w:i/>
            <w:iCs/>
            <w:noProof/>
            <w:szCs w:val="24"/>
            <w:rPrChange w:id="7452" w:author="arkat" w:date="2017-10-06T07:52:00Z">
              <w:rPr>
                <w:rFonts w:cs="Calibri"/>
                <w:i/>
                <w:iCs/>
                <w:noProof/>
                <w:szCs w:val="24"/>
              </w:rPr>
            </w:rPrChange>
          </w:rPr>
          <w:delText>Enterprise Architect, www. sparksystems. com. au</w:delText>
        </w:r>
        <w:r w:rsidRPr="00A42612" w:rsidDel="00A42612">
          <w:rPr>
            <w:rFonts w:cs="Calibri"/>
            <w:noProof/>
            <w:szCs w:val="24"/>
            <w:rPrChange w:id="7453" w:author="arkat" w:date="2017-10-06T07:52:00Z">
              <w:rPr>
                <w:rFonts w:cs="Calibri"/>
                <w:noProof/>
                <w:szCs w:val="24"/>
              </w:rPr>
            </w:rPrChange>
          </w:rPr>
          <w:delText>, 1–4. Tersedia di https://www.sparxsystems.com/downloads/whitepapers/The_Business_Process_Model.pdf [Accessed 25 September 2017].</w:delText>
        </w:r>
      </w:del>
    </w:p>
    <w:p w14:paraId="4BC77A5C" w14:textId="05E50477" w:rsidR="00B05E41" w:rsidRPr="00A42612" w:rsidDel="00A42612" w:rsidRDefault="00B05E41" w:rsidP="00A42612">
      <w:pPr>
        <w:widowControl w:val="0"/>
        <w:autoSpaceDE w:val="0"/>
        <w:autoSpaceDN w:val="0"/>
        <w:adjustRightInd w:val="0"/>
        <w:spacing w:after="0"/>
        <w:ind w:left="480" w:hanging="480"/>
        <w:rPr>
          <w:del w:id="7454" w:author="arkat" w:date="2017-10-06T07:52:00Z"/>
          <w:rFonts w:cs="Calibri"/>
          <w:noProof/>
          <w:szCs w:val="24"/>
          <w:rPrChange w:id="7455" w:author="arkat" w:date="2017-10-06T07:52:00Z">
            <w:rPr>
              <w:del w:id="7456" w:author="arkat" w:date="2017-10-06T07:52:00Z"/>
              <w:rFonts w:cs="Calibri"/>
              <w:noProof/>
              <w:szCs w:val="24"/>
            </w:rPr>
          </w:rPrChange>
        </w:rPr>
        <w:pPrChange w:id="7457" w:author="arkat" w:date="2017-10-06T07:52:00Z">
          <w:pPr>
            <w:widowControl w:val="0"/>
            <w:autoSpaceDE w:val="0"/>
            <w:autoSpaceDN w:val="0"/>
            <w:adjustRightInd w:val="0"/>
            <w:spacing w:after="0"/>
            <w:ind w:left="480" w:hanging="480"/>
          </w:pPr>
        </w:pPrChange>
      </w:pPr>
      <w:del w:id="7458" w:author="arkat" w:date="2017-10-06T07:52:00Z">
        <w:r w:rsidRPr="00A42612" w:rsidDel="00A42612">
          <w:rPr>
            <w:rFonts w:cs="Calibri"/>
            <w:noProof/>
            <w:szCs w:val="24"/>
            <w:rPrChange w:id="7459" w:author="arkat" w:date="2017-10-06T07:52:00Z">
              <w:rPr>
                <w:rFonts w:cs="Calibri"/>
                <w:noProof/>
                <w:szCs w:val="24"/>
              </w:rPr>
            </w:rPrChange>
          </w:rPr>
          <w:delText xml:space="preserve">Tim Bray, Jean Paoli, C. M. Sperberg-McQueen, Eve Maler, François Yergeau &amp; John Cowan 2017. </w:delText>
        </w:r>
        <w:r w:rsidRPr="00A42612" w:rsidDel="00A42612">
          <w:rPr>
            <w:rFonts w:cs="Calibri"/>
            <w:i/>
            <w:iCs/>
            <w:noProof/>
            <w:szCs w:val="24"/>
            <w:rPrChange w:id="7460" w:author="arkat" w:date="2017-10-06T07:52:00Z">
              <w:rPr>
                <w:rFonts w:cs="Calibri"/>
                <w:i/>
                <w:iCs/>
                <w:noProof/>
                <w:szCs w:val="24"/>
              </w:rPr>
            </w:rPrChange>
          </w:rPr>
          <w:delText>Extensible Markup Language (XML) 1.1 (Second Edition)</w:delText>
        </w:r>
        <w:r w:rsidRPr="00A42612" w:rsidDel="00A42612">
          <w:rPr>
            <w:rFonts w:cs="Calibri"/>
            <w:noProof/>
            <w:szCs w:val="24"/>
            <w:rPrChange w:id="7461" w:author="arkat" w:date="2017-10-06T07:52:00Z">
              <w:rPr>
                <w:rFonts w:cs="Calibri"/>
                <w:noProof/>
                <w:szCs w:val="24"/>
              </w:rPr>
            </w:rPrChange>
          </w:rPr>
          <w:delText>. Tersedia di https://www.w3.org/TR/xml11/ [Accessed 18 September 2017].</w:delText>
        </w:r>
      </w:del>
    </w:p>
    <w:p w14:paraId="3EADFD5B" w14:textId="375B39B2" w:rsidR="00B05E41" w:rsidRPr="00A42612" w:rsidDel="00A42612" w:rsidRDefault="00B05E41" w:rsidP="00A42612">
      <w:pPr>
        <w:widowControl w:val="0"/>
        <w:autoSpaceDE w:val="0"/>
        <w:autoSpaceDN w:val="0"/>
        <w:adjustRightInd w:val="0"/>
        <w:spacing w:after="0"/>
        <w:ind w:left="480" w:hanging="480"/>
        <w:rPr>
          <w:del w:id="7462" w:author="arkat" w:date="2017-10-06T07:52:00Z"/>
          <w:rFonts w:cs="Calibri"/>
          <w:noProof/>
          <w:szCs w:val="24"/>
          <w:rPrChange w:id="7463" w:author="arkat" w:date="2017-10-06T07:52:00Z">
            <w:rPr>
              <w:del w:id="7464" w:author="arkat" w:date="2017-10-06T07:52:00Z"/>
              <w:rFonts w:cs="Calibri"/>
              <w:noProof/>
              <w:szCs w:val="24"/>
            </w:rPr>
          </w:rPrChange>
        </w:rPr>
        <w:pPrChange w:id="7465" w:author="arkat" w:date="2017-10-06T07:52:00Z">
          <w:pPr>
            <w:widowControl w:val="0"/>
            <w:autoSpaceDE w:val="0"/>
            <w:autoSpaceDN w:val="0"/>
            <w:adjustRightInd w:val="0"/>
            <w:spacing w:after="0"/>
            <w:ind w:left="480" w:hanging="480"/>
          </w:pPr>
        </w:pPrChange>
      </w:pPr>
      <w:del w:id="7466" w:author="arkat" w:date="2017-10-06T07:52:00Z">
        <w:r w:rsidRPr="00A42612" w:rsidDel="00A42612">
          <w:rPr>
            <w:rFonts w:cs="Calibri"/>
            <w:noProof/>
            <w:szCs w:val="24"/>
            <w:rPrChange w:id="7467" w:author="arkat" w:date="2017-10-06T07:52:00Z">
              <w:rPr>
                <w:rFonts w:cs="Calibri"/>
                <w:noProof/>
                <w:szCs w:val="24"/>
              </w:rPr>
            </w:rPrChange>
          </w:rPr>
          <w:delText>Vanderhaeghen, D., Zang, S., Hofer, A. &amp; Adam, O. 2005. XML-based Transformation of Business Process Models – Enabler for Collaborative Business Process Management 1 Collaborative Business Process Management.</w:delText>
        </w:r>
      </w:del>
    </w:p>
    <w:p w14:paraId="33DD4F0C" w14:textId="2DF4CB73" w:rsidR="00B05E41" w:rsidRPr="00A42612" w:rsidDel="00A42612" w:rsidRDefault="00B05E41" w:rsidP="00A42612">
      <w:pPr>
        <w:widowControl w:val="0"/>
        <w:autoSpaceDE w:val="0"/>
        <w:autoSpaceDN w:val="0"/>
        <w:adjustRightInd w:val="0"/>
        <w:spacing w:after="0"/>
        <w:ind w:left="480" w:hanging="480"/>
        <w:rPr>
          <w:del w:id="7468" w:author="arkat" w:date="2017-10-06T07:52:00Z"/>
          <w:rFonts w:cs="Calibri"/>
          <w:noProof/>
          <w:szCs w:val="24"/>
          <w:rPrChange w:id="7469" w:author="arkat" w:date="2017-10-06T07:52:00Z">
            <w:rPr>
              <w:del w:id="7470" w:author="arkat" w:date="2017-10-06T07:52:00Z"/>
              <w:rFonts w:cs="Calibri"/>
              <w:noProof/>
              <w:szCs w:val="24"/>
            </w:rPr>
          </w:rPrChange>
        </w:rPr>
        <w:pPrChange w:id="7471" w:author="arkat" w:date="2017-10-06T07:52:00Z">
          <w:pPr>
            <w:widowControl w:val="0"/>
            <w:autoSpaceDE w:val="0"/>
            <w:autoSpaceDN w:val="0"/>
            <w:adjustRightInd w:val="0"/>
            <w:spacing w:after="0"/>
            <w:ind w:left="480" w:hanging="480"/>
          </w:pPr>
        </w:pPrChange>
      </w:pPr>
      <w:del w:id="7472" w:author="arkat" w:date="2017-10-06T07:52:00Z">
        <w:r w:rsidRPr="00A42612" w:rsidDel="00A42612">
          <w:rPr>
            <w:rFonts w:cs="Calibri"/>
            <w:noProof/>
            <w:szCs w:val="24"/>
            <w:rPrChange w:id="7473" w:author="arkat" w:date="2017-10-06T07:52:00Z">
              <w:rPr>
                <w:rFonts w:cs="Calibri"/>
                <w:noProof/>
                <w:szCs w:val="24"/>
              </w:rPr>
            </w:rPrChange>
          </w:rPr>
          <w:delText>Volzer, H. 2010. An Overview of BPMN 2 . 0 and its Potential Use. 2–3.</w:delText>
        </w:r>
      </w:del>
    </w:p>
    <w:p w14:paraId="4C2E41AC" w14:textId="4E6233E4" w:rsidR="00B05E41" w:rsidRPr="00A42612" w:rsidDel="00A42612" w:rsidRDefault="00B05E41" w:rsidP="00A42612">
      <w:pPr>
        <w:widowControl w:val="0"/>
        <w:autoSpaceDE w:val="0"/>
        <w:autoSpaceDN w:val="0"/>
        <w:adjustRightInd w:val="0"/>
        <w:spacing w:after="0"/>
        <w:ind w:left="480" w:hanging="480"/>
        <w:rPr>
          <w:del w:id="7474" w:author="arkat" w:date="2017-10-06T07:52:00Z"/>
          <w:rFonts w:cs="Calibri"/>
          <w:noProof/>
          <w:szCs w:val="24"/>
          <w:rPrChange w:id="7475" w:author="arkat" w:date="2017-10-06T07:52:00Z">
            <w:rPr>
              <w:del w:id="7476" w:author="arkat" w:date="2017-10-06T07:52:00Z"/>
              <w:rFonts w:cs="Calibri"/>
              <w:noProof/>
              <w:szCs w:val="24"/>
            </w:rPr>
          </w:rPrChange>
        </w:rPr>
        <w:pPrChange w:id="7477" w:author="arkat" w:date="2017-10-06T07:52:00Z">
          <w:pPr>
            <w:widowControl w:val="0"/>
            <w:autoSpaceDE w:val="0"/>
            <w:autoSpaceDN w:val="0"/>
            <w:adjustRightInd w:val="0"/>
            <w:spacing w:after="0"/>
            <w:ind w:left="480" w:hanging="480"/>
          </w:pPr>
        </w:pPrChange>
      </w:pPr>
      <w:del w:id="7478" w:author="arkat" w:date="2017-10-06T07:52:00Z">
        <w:r w:rsidRPr="00A42612" w:rsidDel="00A42612">
          <w:rPr>
            <w:rFonts w:cs="Calibri"/>
            <w:noProof/>
            <w:szCs w:val="24"/>
            <w:rPrChange w:id="7479" w:author="arkat" w:date="2017-10-06T07:52:00Z">
              <w:rPr>
                <w:rFonts w:cs="Calibri"/>
                <w:noProof/>
                <w:szCs w:val="24"/>
              </w:rPr>
            </w:rPrChange>
          </w:rPr>
          <w:delText xml:space="preserve">Weske, M. 2007. </w:delText>
        </w:r>
        <w:r w:rsidRPr="00A42612" w:rsidDel="00A42612">
          <w:rPr>
            <w:rFonts w:cs="Calibri"/>
            <w:i/>
            <w:iCs/>
            <w:noProof/>
            <w:szCs w:val="24"/>
            <w:rPrChange w:id="7480" w:author="arkat" w:date="2017-10-06T07:52:00Z">
              <w:rPr>
                <w:rFonts w:cs="Calibri"/>
                <w:i/>
                <w:iCs/>
                <w:noProof/>
                <w:szCs w:val="24"/>
              </w:rPr>
            </w:rPrChange>
          </w:rPr>
          <w:delText>Business ProcessManagement</w:delText>
        </w:r>
        <w:r w:rsidRPr="00A42612" w:rsidDel="00A42612">
          <w:rPr>
            <w:rFonts w:cs="Calibri"/>
            <w:noProof/>
            <w:szCs w:val="24"/>
            <w:rPrChange w:id="7481" w:author="arkat" w:date="2017-10-06T07:52:00Z">
              <w:rPr>
                <w:rFonts w:cs="Calibri"/>
                <w:noProof/>
                <w:szCs w:val="24"/>
              </w:rPr>
            </w:rPrChange>
          </w:rPr>
          <w:delText>. Heidelberg New.</w:delText>
        </w:r>
      </w:del>
    </w:p>
    <w:p w14:paraId="259A33CF" w14:textId="2BC5646A" w:rsidR="00B05E41" w:rsidRPr="00A42612" w:rsidDel="00A42612" w:rsidRDefault="00B05E41" w:rsidP="00A42612">
      <w:pPr>
        <w:widowControl w:val="0"/>
        <w:autoSpaceDE w:val="0"/>
        <w:autoSpaceDN w:val="0"/>
        <w:adjustRightInd w:val="0"/>
        <w:spacing w:after="0"/>
        <w:ind w:left="480" w:hanging="480"/>
        <w:rPr>
          <w:del w:id="7482" w:author="arkat" w:date="2017-10-06T07:52:00Z"/>
          <w:rFonts w:cs="Calibri"/>
          <w:noProof/>
          <w:rPrChange w:id="7483" w:author="arkat" w:date="2017-10-06T07:52:00Z">
            <w:rPr>
              <w:del w:id="7484" w:author="arkat" w:date="2017-10-06T07:52:00Z"/>
              <w:rFonts w:cs="Calibri"/>
              <w:noProof/>
            </w:rPr>
          </w:rPrChange>
        </w:rPr>
        <w:pPrChange w:id="7485" w:author="arkat" w:date="2017-10-06T07:52:00Z">
          <w:pPr>
            <w:widowControl w:val="0"/>
            <w:autoSpaceDE w:val="0"/>
            <w:autoSpaceDN w:val="0"/>
            <w:adjustRightInd w:val="0"/>
            <w:spacing w:after="0"/>
            <w:ind w:left="480" w:hanging="480"/>
          </w:pPr>
        </w:pPrChange>
      </w:pPr>
      <w:del w:id="7486" w:author="arkat" w:date="2017-10-06T07:52:00Z">
        <w:r w:rsidRPr="00A42612" w:rsidDel="00A42612">
          <w:rPr>
            <w:rFonts w:cs="Calibri"/>
            <w:noProof/>
            <w:szCs w:val="24"/>
            <w:rPrChange w:id="7487" w:author="arkat" w:date="2017-10-06T07:52:00Z">
              <w:rPr>
                <w:rFonts w:cs="Calibri"/>
                <w:noProof/>
                <w:szCs w:val="24"/>
              </w:rPr>
            </w:rPrChange>
          </w:rPr>
          <w:delText xml:space="preserve">www.signavio.com 2009. </w:delText>
        </w:r>
        <w:r w:rsidRPr="00A42612" w:rsidDel="00A42612">
          <w:rPr>
            <w:rFonts w:cs="Calibri"/>
            <w:i/>
            <w:iCs/>
            <w:noProof/>
            <w:szCs w:val="24"/>
            <w:rPrChange w:id="7488" w:author="arkat" w:date="2017-10-06T07:52:00Z">
              <w:rPr>
                <w:rFonts w:cs="Calibri"/>
                <w:i/>
                <w:iCs/>
                <w:noProof/>
                <w:szCs w:val="24"/>
              </w:rPr>
            </w:rPrChange>
          </w:rPr>
          <w:delText>Whitepaper: From EPC to BPMN | Signavio</w:delText>
        </w:r>
        <w:r w:rsidRPr="00A42612" w:rsidDel="00A42612">
          <w:rPr>
            <w:rFonts w:cs="Calibri"/>
            <w:noProof/>
            <w:szCs w:val="24"/>
            <w:rPrChange w:id="7489" w:author="arkat" w:date="2017-10-06T07:52:00Z">
              <w:rPr>
                <w:rFonts w:cs="Calibri"/>
                <w:noProof/>
                <w:szCs w:val="24"/>
              </w:rPr>
            </w:rPrChange>
          </w:rPr>
          <w:delText>. Tersedia di https://www.signavio.com/news/whitepaper-from-epc-to-bpmn/ [Accessed 26 September 2017].</w:delText>
        </w:r>
      </w:del>
    </w:p>
    <w:p w14:paraId="0A9A7CDE" w14:textId="4C3BBE16" w:rsidR="00A9103C" w:rsidRPr="0095311B" w:rsidDel="008E5F0A" w:rsidRDefault="0095311B" w:rsidP="00A42612">
      <w:pPr>
        <w:pStyle w:val="BodyText"/>
        <w:spacing w:after="0"/>
        <w:rPr>
          <w:del w:id="7490" w:author="arkat" w:date="2017-09-25T15:01:00Z"/>
          <w:lang w:val="en-US"/>
          <w:rPrChange w:id="7491" w:author="arkat" w:date="2017-09-25T15:11:00Z">
            <w:rPr>
              <w:del w:id="7492" w:author="arkat" w:date="2017-09-25T15:01:00Z"/>
            </w:rPr>
          </w:rPrChange>
        </w:rPr>
        <w:pPrChange w:id="7493" w:author="arkat" w:date="2017-10-06T07:52:00Z">
          <w:pPr>
            <w:pStyle w:val="BodyText"/>
            <w:spacing w:after="0"/>
          </w:pPr>
        </w:pPrChange>
      </w:pPr>
      <w:ins w:id="7494" w:author="arkat" w:date="2017-09-25T15:04:00Z">
        <w:r>
          <w:fldChar w:fldCharType="end"/>
        </w:r>
      </w:ins>
    </w:p>
    <w:p w14:paraId="63B4F85C" w14:textId="3908A6B4" w:rsidR="00A9103C" w:rsidRPr="00A9103C" w:rsidDel="008E5F0A" w:rsidRDefault="00A9103C" w:rsidP="00A42612">
      <w:pPr>
        <w:pStyle w:val="BodyText"/>
        <w:spacing w:after="0"/>
        <w:rPr>
          <w:del w:id="7495" w:author="arkat" w:date="2017-09-25T15:01:00Z"/>
        </w:rPr>
        <w:pPrChange w:id="7496" w:author="arkat" w:date="2017-10-06T07:52:00Z">
          <w:pPr>
            <w:pStyle w:val="BodyText"/>
            <w:spacing w:after="0"/>
          </w:pPr>
        </w:pPrChange>
      </w:pPr>
    </w:p>
    <w:p w14:paraId="30A8C59A" w14:textId="1BF01CE3" w:rsidR="00A9103C" w:rsidRPr="00A9103C" w:rsidDel="008E5F0A" w:rsidRDefault="00A9103C" w:rsidP="00A42612">
      <w:pPr>
        <w:pStyle w:val="BodyText"/>
        <w:spacing w:after="0"/>
        <w:rPr>
          <w:del w:id="7497" w:author="arkat" w:date="2017-09-25T15:01:00Z"/>
        </w:rPr>
        <w:pPrChange w:id="7498" w:author="arkat" w:date="2017-10-06T07:52:00Z">
          <w:pPr>
            <w:pStyle w:val="BodyText"/>
            <w:spacing w:after="0"/>
          </w:pPr>
        </w:pPrChange>
      </w:pPr>
    </w:p>
    <w:p w14:paraId="55B1792A" w14:textId="5E816A7E" w:rsidR="00A9103C" w:rsidRPr="00A9103C" w:rsidDel="0095311B" w:rsidRDefault="00A9103C" w:rsidP="00A42612">
      <w:pPr>
        <w:pStyle w:val="BodyText"/>
        <w:spacing w:after="0"/>
        <w:rPr>
          <w:del w:id="7499" w:author="arkat" w:date="2017-09-25T15:04:00Z"/>
        </w:rPr>
        <w:pPrChange w:id="7500" w:author="arkat" w:date="2017-10-06T07:52:00Z">
          <w:pPr>
            <w:pStyle w:val="BodyText"/>
            <w:spacing w:after="0"/>
          </w:pPr>
        </w:pPrChange>
      </w:pPr>
    </w:p>
    <w:p w14:paraId="14822065" w14:textId="25DF4290" w:rsidR="00A9103C" w:rsidRPr="00A9103C" w:rsidDel="0095311B" w:rsidRDefault="00A9103C" w:rsidP="00A42612">
      <w:pPr>
        <w:pStyle w:val="BodyText"/>
        <w:spacing w:after="0"/>
        <w:rPr>
          <w:del w:id="7501" w:author="arkat" w:date="2017-09-25T15:04:00Z"/>
        </w:rPr>
        <w:pPrChange w:id="7502" w:author="arkat" w:date="2017-10-06T07:52:00Z">
          <w:pPr>
            <w:pStyle w:val="BodyText"/>
            <w:spacing w:after="0"/>
          </w:pPr>
        </w:pPrChange>
      </w:pPr>
    </w:p>
    <w:p w14:paraId="09175907" w14:textId="5B9AEF24" w:rsidR="00296416" w:rsidRPr="000C5B75" w:rsidDel="0095311B" w:rsidRDefault="000C5B75" w:rsidP="00A42612">
      <w:pPr>
        <w:pStyle w:val="BodyText"/>
        <w:spacing w:after="0"/>
        <w:jc w:val="center"/>
        <w:rPr>
          <w:del w:id="7503" w:author="arkat" w:date="2017-09-25T15:04:00Z"/>
          <w:b/>
          <w:lang w:val="en-US"/>
        </w:rPr>
        <w:pPrChange w:id="7504" w:author="arkat" w:date="2017-10-06T07:52:00Z">
          <w:pPr>
            <w:pStyle w:val="BodyText"/>
            <w:spacing w:after="0"/>
            <w:jc w:val="center"/>
          </w:pPr>
        </w:pPrChange>
      </w:pPr>
      <w:moveFromRangeStart w:id="7505" w:author="arkat" w:date="2017-09-25T15:03:00Z" w:name="move494115158"/>
      <w:moveFrom w:id="7506" w:author="arkat" w:date="2017-09-25T15:03:00Z">
        <w:del w:id="7507" w:author="arkat" w:date="2017-09-25T15:04:00Z">
          <w:r w:rsidRPr="000C5B75" w:rsidDel="0095311B">
            <w:rPr>
              <w:b/>
              <w:sz w:val="32"/>
              <w:lang w:val="en-US"/>
            </w:rPr>
            <w:delText>DAFTAR PUSTAKA</w:delText>
          </w:r>
        </w:del>
      </w:moveFrom>
    </w:p>
    <w:moveFromRangeEnd w:id="7505"/>
    <w:p w14:paraId="5FBF244D" w14:textId="61D50E52" w:rsidR="00296416" w:rsidDel="0095311B" w:rsidRDefault="00296416" w:rsidP="00A42612">
      <w:pPr>
        <w:pStyle w:val="BodyText"/>
        <w:spacing w:after="0"/>
        <w:rPr>
          <w:del w:id="7508" w:author="arkat" w:date="2017-09-25T15:04:00Z"/>
        </w:rPr>
        <w:pPrChange w:id="7509" w:author="arkat" w:date="2017-10-06T07:52:00Z">
          <w:pPr>
            <w:pStyle w:val="BodyText"/>
            <w:spacing w:after="0"/>
          </w:pPr>
        </w:pPrChange>
      </w:pPr>
    </w:p>
    <w:p w14:paraId="42E0981B" w14:textId="47CD6CBA" w:rsidR="000C5B75" w:rsidDel="0095311B" w:rsidRDefault="000C5B75" w:rsidP="00A42612">
      <w:pPr>
        <w:pStyle w:val="BodyText"/>
        <w:spacing w:after="0"/>
        <w:rPr>
          <w:del w:id="7510" w:author="arkat" w:date="2017-09-25T15:04:00Z"/>
        </w:rPr>
        <w:pPrChange w:id="7511" w:author="arkat" w:date="2017-10-06T07:52:00Z">
          <w:pPr>
            <w:pStyle w:val="BodyText"/>
            <w:spacing w:after="0"/>
          </w:pPr>
        </w:pPrChange>
      </w:pPr>
    </w:p>
    <w:p w14:paraId="3D38207F" w14:textId="24744B83" w:rsidR="0043022F" w:rsidDel="0095311B" w:rsidRDefault="00A20D64" w:rsidP="00A42612">
      <w:pPr>
        <w:pStyle w:val="BodyText"/>
        <w:spacing w:after="0"/>
        <w:ind w:left="720" w:hanging="720"/>
        <w:rPr>
          <w:del w:id="7512" w:author="arkat" w:date="2017-09-25T15:04:00Z"/>
        </w:rPr>
        <w:pPrChange w:id="7513" w:author="arkat" w:date="2017-10-06T07:52:00Z">
          <w:pPr>
            <w:pStyle w:val="BodyText"/>
            <w:spacing w:after="0"/>
            <w:ind w:left="720" w:hanging="720"/>
          </w:pPr>
        </w:pPrChange>
      </w:pPr>
      <w:del w:id="7514" w:author="arkat" w:date="2017-09-25T15:04:00Z">
        <w:r w:rsidRPr="00A20D64" w:rsidDel="0095311B">
          <w:delText>Booch, G. James, R. Ivar, J, 2005. The Unified Modeling Language User Guide Second Edition. United State: Addison Wesley Professional.</w:delText>
        </w:r>
      </w:del>
    </w:p>
    <w:p w14:paraId="2D437610" w14:textId="724E39AA" w:rsidR="00A20D64" w:rsidDel="0095311B" w:rsidRDefault="0043022F" w:rsidP="00A42612">
      <w:pPr>
        <w:pStyle w:val="BodyText"/>
        <w:spacing w:after="0"/>
        <w:ind w:left="720" w:hanging="720"/>
        <w:rPr>
          <w:del w:id="7515" w:author="arkat" w:date="2017-09-25T15:04:00Z"/>
        </w:rPr>
        <w:pPrChange w:id="7516" w:author="arkat" w:date="2017-10-06T07:52:00Z">
          <w:pPr>
            <w:pStyle w:val="BodyText"/>
            <w:spacing w:after="0"/>
            <w:ind w:left="720" w:hanging="720"/>
          </w:pPr>
        </w:pPrChange>
      </w:pPr>
      <w:del w:id="7517" w:author="arkat" w:date="2017-09-25T15:04:00Z">
        <w:r w:rsidRPr="0043022F" w:rsidDel="0095311B">
          <w:delText xml:space="preserve">Cassandras, C. G. (1993). Discrete Event Systems: Modeling and Performance Analysis. </w:delText>
        </w:r>
        <w:r w:rsidDel="0095311B">
          <w:rPr>
            <w:lang w:val="en-US"/>
          </w:rPr>
          <w:delText>Aksen Associates Incorporated Publishers, Boston.</w:delText>
        </w:r>
        <w:r w:rsidR="00A20D64" w:rsidRPr="00A20D64" w:rsidDel="0095311B">
          <w:delText xml:space="preserve"> </w:delText>
        </w:r>
      </w:del>
    </w:p>
    <w:p w14:paraId="10151A0F" w14:textId="3217C258" w:rsidR="008221CB" w:rsidDel="0095311B" w:rsidRDefault="008221CB" w:rsidP="00A42612">
      <w:pPr>
        <w:pStyle w:val="BodyText"/>
        <w:spacing w:after="0"/>
        <w:ind w:left="720" w:hanging="720"/>
        <w:rPr>
          <w:del w:id="7518" w:author="arkat" w:date="2017-09-25T15:04:00Z"/>
        </w:rPr>
        <w:pPrChange w:id="7519" w:author="arkat" w:date="2017-10-06T07:52:00Z">
          <w:pPr>
            <w:pStyle w:val="BodyText"/>
            <w:spacing w:after="0"/>
            <w:ind w:left="720" w:hanging="720"/>
          </w:pPr>
        </w:pPrChange>
      </w:pPr>
      <w:del w:id="7520" w:author="arkat" w:date="2017-09-25T15:04:00Z">
        <w:r w:rsidRPr="008221CB" w:rsidDel="0095311B">
          <w:delText>Henderi, (2007), Analysis and Design System with Unfied Modeling Language (UML), STMIK Raharja,  Tangerang</w:delText>
        </w:r>
      </w:del>
    </w:p>
    <w:p w14:paraId="1495678D" w14:textId="63C048D2" w:rsidR="000C5B75" w:rsidDel="0095311B" w:rsidRDefault="000C5B75" w:rsidP="00A42612">
      <w:pPr>
        <w:pStyle w:val="BodyText"/>
        <w:spacing w:after="0"/>
        <w:ind w:left="720" w:hanging="720"/>
        <w:rPr>
          <w:del w:id="7521" w:author="arkat" w:date="2017-09-25T15:04:00Z"/>
        </w:rPr>
        <w:pPrChange w:id="7522" w:author="arkat" w:date="2017-10-06T07:52:00Z">
          <w:pPr>
            <w:pStyle w:val="BodyText"/>
            <w:spacing w:after="0"/>
            <w:ind w:left="720" w:hanging="720"/>
          </w:pPr>
        </w:pPrChange>
      </w:pPr>
      <w:del w:id="7523" w:author="arkat" w:date="2017-09-25T15:04:00Z">
        <w:r w:rsidRPr="000C5B75" w:rsidDel="0095311B">
          <w:delText xml:space="preserve">Object Management Group. 2008. Welcome to BPMI.org. 27 Desember 2012. &lt; </w:delText>
        </w:r>
        <w:r w:rsidR="0058751D" w:rsidDel="0095311B">
          <w:fldChar w:fldCharType="begin"/>
        </w:r>
        <w:r w:rsidR="0058751D" w:rsidDel="0095311B">
          <w:delInstrText xml:space="preserve"> HYPERLINK "http://bpmi.org/" </w:delInstrText>
        </w:r>
        <w:r w:rsidR="0058751D" w:rsidDel="0095311B">
          <w:fldChar w:fldCharType="separate"/>
        </w:r>
        <w:r w:rsidRPr="00F242AC" w:rsidDel="0095311B">
          <w:rPr>
            <w:rStyle w:val="Hyperlink"/>
          </w:rPr>
          <w:delText>http://bpmi.org/</w:delText>
        </w:r>
        <w:r w:rsidR="0058751D" w:rsidDel="0095311B">
          <w:rPr>
            <w:rStyle w:val="Hyperlink"/>
          </w:rPr>
          <w:fldChar w:fldCharType="end"/>
        </w:r>
        <w:r w:rsidRPr="000C5B75" w:rsidDel="0095311B">
          <w:delText xml:space="preserve">&gt; </w:delText>
        </w:r>
      </w:del>
    </w:p>
    <w:p w14:paraId="42B2453E" w14:textId="449AA87B" w:rsidR="000C5B75" w:rsidDel="0095311B" w:rsidRDefault="000C5B75" w:rsidP="00A42612">
      <w:pPr>
        <w:pStyle w:val="BodyText"/>
        <w:spacing w:after="0"/>
        <w:ind w:left="720" w:hanging="720"/>
        <w:rPr>
          <w:del w:id="7524" w:author="arkat" w:date="2017-09-25T15:04:00Z"/>
        </w:rPr>
        <w:pPrChange w:id="7525" w:author="arkat" w:date="2017-10-06T07:52:00Z">
          <w:pPr>
            <w:pStyle w:val="BodyText"/>
            <w:spacing w:after="0"/>
            <w:ind w:left="720" w:hanging="720"/>
          </w:pPr>
        </w:pPrChange>
      </w:pPr>
      <w:del w:id="7526" w:author="arkat" w:date="2017-09-25T15:04:00Z">
        <w:r w:rsidRPr="000C5B75" w:rsidDel="0095311B">
          <w:delText>Owen, M. dan Raj, J. 2003. BPMN and Business Process ManagementIntroduction to the New Business Process Modelling Standard. New Jersey: Popkin Software &amp; System Inc.</w:delText>
        </w:r>
      </w:del>
    </w:p>
    <w:p w14:paraId="4C173E21" w14:textId="7F72C187" w:rsidR="00A20D64" w:rsidDel="0095311B" w:rsidRDefault="00A20D64" w:rsidP="00A42612">
      <w:pPr>
        <w:pStyle w:val="BodyText"/>
        <w:spacing w:after="0"/>
        <w:ind w:left="720" w:hanging="720"/>
        <w:rPr>
          <w:del w:id="7527" w:author="arkat" w:date="2017-09-25T15:04:00Z"/>
        </w:rPr>
        <w:pPrChange w:id="7528" w:author="arkat" w:date="2017-10-06T07:52:00Z">
          <w:pPr>
            <w:pStyle w:val="BodyText"/>
            <w:spacing w:after="0"/>
            <w:ind w:left="720" w:hanging="720"/>
          </w:pPr>
        </w:pPrChange>
      </w:pPr>
      <w:del w:id="7529" w:author="arkat" w:date="2017-09-25T15:04:00Z">
        <w:r w:rsidRPr="00A20D64" w:rsidDel="0095311B">
          <w:delText>Rosmala, Dewi dan Falahah.2007. Pemodelan Prose Bisnis B2B dengan BPMN, Jurnal Seminar Nasional Aplikasi Teknologi Informasi 2007. Yogyakarta</w:delText>
        </w:r>
      </w:del>
    </w:p>
    <w:p w14:paraId="32B75354" w14:textId="612896F5" w:rsidR="000C5B75" w:rsidRPr="000C5B75" w:rsidDel="0095311B" w:rsidRDefault="000C5B75" w:rsidP="00A42612">
      <w:pPr>
        <w:pStyle w:val="BodyText"/>
        <w:spacing w:after="0"/>
        <w:ind w:left="720" w:hanging="720"/>
        <w:rPr>
          <w:del w:id="7530" w:author="arkat" w:date="2017-09-25T15:04:00Z"/>
          <w:lang w:val="en-US"/>
        </w:rPr>
        <w:pPrChange w:id="7531" w:author="arkat" w:date="2017-10-06T07:52:00Z">
          <w:pPr>
            <w:pStyle w:val="BodyText"/>
            <w:spacing w:after="0"/>
            <w:ind w:left="720" w:hanging="720"/>
          </w:pPr>
        </w:pPrChange>
      </w:pPr>
      <w:del w:id="7532" w:author="arkat" w:date="2017-09-25T15:04:00Z">
        <w:r w:rsidRPr="000C5B75" w:rsidDel="0095311B">
          <w:delText>Siegel, Jon. 2008. In OMG’s OCEB Certification Program, What is the Definition of Business Process?. Object Management Group</w:delText>
        </w:r>
        <w:r w:rsidDel="0095311B">
          <w:rPr>
            <w:lang w:val="en-US"/>
          </w:rPr>
          <w:delText>.</w:delText>
        </w:r>
      </w:del>
    </w:p>
    <w:p w14:paraId="3E04811A" w14:textId="24637EA2" w:rsidR="00A20D64" w:rsidDel="0095311B" w:rsidRDefault="000C5B75" w:rsidP="00A42612">
      <w:pPr>
        <w:pStyle w:val="BodyText"/>
        <w:spacing w:after="0"/>
        <w:ind w:left="720" w:hanging="720"/>
        <w:rPr>
          <w:del w:id="7533" w:author="arkat" w:date="2017-09-25T15:04:00Z"/>
        </w:rPr>
        <w:pPrChange w:id="7534" w:author="arkat" w:date="2017-10-06T07:52:00Z">
          <w:pPr>
            <w:pStyle w:val="BodyText"/>
            <w:spacing w:after="0"/>
            <w:ind w:left="720" w:hanging="720"/>
          </w:pPr>
        </w:pPrChange>
      </w:pPr>
      <w:del w:id="7535" w:author="arkat" w:date="2017-09-25T15:04:00Z">
        <w:r w:rsidRPr="000C5B75" w:rsidDel="0095311B">
          <w:delText>Sparx Systems. 2004. UML Tutorial: The Business Process Model. Cresswick, Victoria: Sparx Systems Pty Ltd.</w:delText>
        </w:r>
        <w:r w:rsidR="00A20D64" w:rsidDel="0095311B">
          <w:delText>Whitten, Jeffrey L, et al, Metode Desain &amp; A</w:delText>
        </w:r>
        <w:r w:rsidR="008221CB" w:rsidDel="0095311B">
          <w:delText xml:space="preserve">nalisis Sistem, Edisi 6, Edisi </w:delText>
        </w:r>
        <w:r w:rsidR="00A20D64" w:rsidDel="0095311B">
          <w:delText>International, Mc GrawHill, ANDI, Yogyakarta: 2004</w:delText>
        </w:r>
      </w:del>
    </w:p>
    <w:p w14:paraId="4DD99624" w14:textId="6A3D92C5" w:rsidR="000C5B75" w:rsidDel="0095311B" w:rsidRDefault="000C5B75" w:rsidP="00A42612">
      <w:pPr>
        <w:pStyle w:val="BodyText"/>
        <w:spacing w:after="0"/>
        <w:ind w:left="720" w:hanging="720"/>
        <w:rPr>
          <w:del w:id="7536" w:author="arkat" w:date="2017-09-25T15:04:00Z"/>
        </w:rPr>
        <w:pPrChange w:id="7537" w:author="arkat" w:date="2017-10-06T07:52:00Z">
          <w:pPr>
            <w:pStyle w:val="BodyText"/>
            <w:spacing w:after="0"/>
            <w:ind w:left="720" w:hanging="720"/>
          </w:pPr>
        </w:pPrChange>
      </w:pPr>
      <w:del w:id="7538" w:author="arkat" w:date="2017-09-25T15:04:00Z">
        <w:r w:rsidRPr="000C5B75" w:rsidDel="0095311B">
          <w:delText>Weske, Mathias. 2007. Business Process Management: Concept, Languages, Architectures. New York: Springer.</w:delText>
        </w:r>
      </w:del>
    </w:p>
    <w:p w14:paraId="2F61B8CC" w14:textId="605757AE" w:rsidR="008221CB" w:rsidDel="0095311B" w:rsidRDefault="008221CB" w:rsidP="00A42612">
      <w:pPr>
        <w:pStyle w:val="BodyText"/>
        <w:spacing w:after="0"/>
        <w:ind w:left="720" w:hanging="720"/>
        <w:rPr>
          <w:del w:id="7539" w:author="arkat" w:date="2017-09-25T15:04:00Z"/>
          <w:lang w:val="en-US"/>
        </w:rPr>
        <w:pPrChange w:id="7540" w:author="arkat" w:date="2017-10-06T07:52:00Z">
          <w:pPr>
            <w:pStyle w:val="BodyText"/>
            <w:spacing w:after="0"/>
            <w:ind w:left="720" w:hanging="720"/>
          </w:pPr>
        </w:pPrChange>
      </w:pPr>
      <w:del w:id="7541" w:author="arkat" w:date="2017-09-25T15:04:00Z">
        <w:r w:rsidRPr="008221CB" w:rsidDel="0095311B">
          <w:delText>Whitten, J L. Bentley, L D. Dittman, K C, “</w:delText>
        </w:r>
        <w:r w:rsidDel="0095311B">
          <w:rPr>
            <w:i/>
            <w:lang w:val="en-US"/>
          </w:rPr>
          <w:delText>System Analysis and Design for the Global Enterprise</w:delText>
        </w:r>
        <w:r w:rsidRPr="008221CB" w:rsidDel="0095311B">
          <w:delText xml:space="preserve">”, </w:delText>
        </w:r>
        <w:r w:rsidDel="0095311B">
          <w:rPr>
            <w:lang w:val="en-US"/>
          </w:rPr>
          <w:delText>McGraw Hill,</w:delText>
        </w:r>
        <w:r w:rsidRPr="008221CB" w:rsidDel="0095311B">
          <w:delText xml:space="preserve"> 2004</w:delText>
        </w:r>
        <w:r w:rsidDel="0095311B">
          <w:rPr>
            <w:lang w:val="en-US"/>
          </w:rPr>
          <w:delText>.</w:delText>
        </w:r>
      </w:del>
    </w:p>
    <w:p w14:paraId="52FB3C28" w14:textId="09966318" w:rsidR="00E759E5" w:rsidDel="0095311B" w:rsidRDefault="00E759E5" w:rsidP="00A42612">
      <w:pPr>
        <w:pStyle w:val="BodyText"/>
        <w:spacing w:after="0"/>
        <w:ind w:left="720" w:hanging="720"/>
        <w:rPr>
          <w:del w:id="7542" w:author="arkat" w:date="2017-09-25T15:04:00Z"/>
          <w:lang w:val="en-US"/>
        </w:rPr>
        <w:pPrChange w:id="7543" w:author="arkat" w:date="2017-10-06T07:52:00Z">
          <w:pPr>
            <w:pStyle w:val="BodyText"/>
            <w:spacing w:after="0"/>
            <w:ind w:left="720" w:hanging="720"/>
          </w:pPr>
        </w:pPrChange>
      </w:pPr>
      <w:del w:id="7544" w:author="arkat" w:date="2017-09-25T15:04:00Z">
        <w:r w:rsidRPr="00E759E5" w:rsidDel="0095311B">
          <w:rPr>
            <w:lang w:val="en-US"/>
          </w:rPr>
          <w:delText>Turck, Ziga ,2007, Undefined Modeling language Assoc. Prof.,Instambul Technical University, MBA in Contruction Informatics in Contruction Management.</w:delText>
        </w:r>
      </w:del>
    </w:p>
    <w:p w14:paraId="5672FAFB" w14:textId="547D307F" w:rsidR="008E5F0A" w:rsidRPr="008E5F0A" w:rsidDel="0095311B" w:rsidRDefault="003633A2" w:rsidP="00A42612">
      <w:pPr>
        <w:widowControl w:val="0"/>
        <w:autoSpaceDE w:val="0"/>
        <w:autoSpaceDN w:val="0"/>
        <w:adjustRightInd w:val="0"/>
        <w:spacing w:after="0"/>
        <w:ind w:left="480" w:hanging="480"/>
        <w:rPr>
          <w:del w:id="7545" w:author="arkat" w:date="2017-09-25T15:04:00Z"/>
          <w:rFonts w:cs="Calibri"/>
          <w:noProof/>
          <w:szCs w:val="24"/>
        </w:rPr>
        <w:pPrChange w:id="7546" w:author="arkat" w:date="2017-10-06T07:52:00Z">
          <w:pPr>
            <w:widowControl w:val="0"/>
            <w:autoSpaceDE w:val="0"/>
            <w:autoSpaceDN w:val="0"/>
            <w:adjustRightInd w:val="0"/>
            <w:spacing w:after="0"/>
            <w:ind w:left="480" w:hanging="480"/>
          </w:pPr>
        </w:pPrChange>
      </w:pPr>
      <w:del w:id="7547" w:author="arkat" w:date="2017-09-25T15:04:00Z">
        <w:r w:rsidDel="0095311B">
          <w:rPr>
            <w:lang w:val="en-US"/>
          </w:rPr>
          <w:fldChar w:fldCharType="begin" w:fldLock="1"/>
        </w:r>
        <w:r w:rsidDel="0095311B">
          <w:rPr>
            <w:lang w:val="en-US"/>
          </w:rPr>
          <w:delInstrText xml:space="preserve">ADDIN Mendeley Bibliography CSL_BIBLIOGRAPHY </w:delInstrText>
        </w:r>
        <w:r w:rsidDel="0095311B">
          <w:rPr>
            <w:lang w:val="en-US"/>
          </w:rPr>
          <w:fldChar w:fldCharType="separate"/>
        </w:r>
        <w:r w:rsidR="008E5F0A" w:rsidRPr="008E5F0A" w:rsidDel="0095311B">
          <w:rPr>
            <w:rFonts w:cs="Calibri"/>
            <w:noProof/>
            <w:szCs w:val="24"/>
          </w:rPr>
          <w:delText xml:space="preserve">Van Der Aalst, W.M.P. 1999. Formalization and verification of event-driven process chains. </w:delText>
        </w:r>
        <w:r w:rsidR="008E5F0A" w:rsidRPr="008E5F0A" w:rsidDel="0095311B">
          <w:rPr>
            <w:rFonts w:cs="Calibri"/>
            <w:i/>
            <w:iCs/>
            <w:noProof/>
            <w:szCs w:val="24"/>
          </w:rPr>
          <w:delText>Information and Software Technology</w:delText>
        </w:r>
        <w:r w:rsidR="008E5F0A" w:rsidRPr="008E5F0A" w:rsidDel="0095311B">
          <w:rPr>
            <w:rFonts w:cs="Calibri"/>
            <w:noProof/>
            <w:szCs w:val="24"/>
          </w:rPr>
          <w:delText>, 41(10): 639–650. Tersedia di http://www.sciencedirect.com/science/article/pii/S0950584999000166 [Accessed 18 September 2017].</w:delText>
        </w:r>
      </w:del>
    </w:p>
    <w:p w14:paraId="1413631A" w14:textId="61BA60E2" w:rsidR="008E5F0A" w:rsidRPr="008E5F0A" w:rsidDel="0095311B" w:rsidRDefault="008E5F0A" w:rsidP="00A42612">
      <w:pPr>
        <w:widowControl w:val="0"/>
        <w:autoSpaceDE w:val="0"/>
        <w:autoSpaceDN w:val="0"/>
        <w:adjustRightInd w:val="0"/>
        <w:spacing w:after="0"/>
        <w:ind w:left="480" w:hanging="480"/>
        <w:rPr>
          <w:del w:id="7548" w:author="arkat" w:date="2017-09-25T15:04:00Z"/>
          <w:rFonts w:cs="Calibri"/>
          <w:noProof/>
          <w:szCs w:val="24"/>
        </w:rPr>
        <w:pPrChange w:id="7549" w:author="arkat" w:date="2017-10-06T07:52:00Z">
          <w:pPr>
            <w:widowControl w:val="0"/>
            <w:autoSpaceDE w:val="0"/>
            <w:autoSpaceDN w:val="0"/>
            <w:adjustRightInd w:val="0"/>
            <w:spacing w:after="0"/>
            <w:ind w:left="480" w:hanging="480"/>
          </w:pPr>
        </w:pPrChange>
      </w:pPr>
      <w:del w:id="7550" w:author="arkat" w:date="2017-09-25T15:04:00Z">
        <w:r w:rsidRPr="008E5F0A" w:rsidDel="0095311B">
          <w:rPr>
            <w:rFonts w:cs="Calibri"/>
            <w:noProof/>
            <w:szCs w:val="24"/>
          </w:rPr>
          <w:delText>Arkin, A. 2002. Business Process Modeling Language. 98.</w:delText>
        </w:r>
      </w:del>
    </w:p>
    <w:p w14:paraId="46CD8FD9" w14:textId="283C7DD6" w:rsidR="008E5F0A" w:rsidRPr="008E5F0A" w:rsidDel="0095311B" w:rsidRDefault="008E5F0A" w:rsidP="00A42612">
      <w:pPr>
        <w:widowControl w:val="0"/>
        <w:autoSpaceDE w:val="0"/>
        <w:autoSpaceDN w:val="0"/>
        <w:adjustRightInd w:val="0"/>
        <w:spacing w:after="0"/>
        <w:ind w:left="480" w:hanging="480"/>
        <w:rPr>
          <w:del w:id="7551" w:author="arkat" w:date="2017-09-25T15:04:00Z"/>
          <w:rFonts w:cs="Calibri"/>
          <w:noProof/>
          <w:szCs w:val="24"/>
        </w:rPr>
        <w:pPrChange w:id="7552" w:author="arkat" w:date="2017-10-06T07:52:00Z">
          <w:pPr>
            <w:widowControl w:val="0"/>
            <w:autoSpaceDE w:val="0"/>
            <w:autoSpaceDN w:val="0"/>
            <w:adjustRightInd w:val="0"/>
            <w:spacing w:after="0"/>
            <w:ind w:left="480" w:hanging="480"/>
          </w:pPr>
        </w:pPrChange>
      </w:pPr>
      <w:del w:id="7553" w:author="arkat" w:date="2017-09-25T15:04:00Z">
        <w:r w:rsidRPr="008E5F0A" w:rsidDel="0095311B">
          <w:rPr>
            <w:rFonts w:cs="Calibri"/>
            <w:noProof/>
            <w:szCs w:val="24"/>
          </w:rPr>
          <w:delText xml:space="preserve">Clark, J. 2017. </w:delText>
        </w:r>
        <w:r w:rsidRPr="008E5F0A" w:rsidDel="0095311B">
          <w:rPr>
            <w:rFonts w:cs="Calibri"/>
            <w:i/>
            <w:iCs/>
            <w:noProof/>
            <w:szCs w:val="24"/>
          </w:rPr>
          <w:delText>XSL Transformations (XSLT)</w:delText>
        </w:r>
        <w:r w:rsidRPr="008E5F0A" w:rsidDel="0095311B">
          <w:rPr>
            <w:rFonts w:cs="Calibri"/>
            <w:noProof/>
            <w:szCs w:val="24"/>
          </w:rPr>
          <w:delText>. Tersedia di https://www.w3.org/TR/xslt [Accessed 18 September 2017].</w:delText>
        </w:r>
      </w:del>
    </w:p>
    <w:p w14:paraId="57144289" w14:textId="5DD94FC6" w:rsidR="008E5F0A" w:rsidRPr="008E5F0A" w:rsidDel="0095311B" w:rsidRDefault="008E5F0A" w:rsidP="00A42612">
      <w:pPr>
        <w:widowControl w:val="0"/>
        <w:autoSpaceDE w:val="0"/>
        <w:autoSpaceDN w:val="0"/>
        <w:adjustRightInd w:val="0"/>
        <w:spacing w:after="0"/>
        <w:ind w:left="480" w:hanging="480"/>
        <w:rPr>
          <w:del w:id="7554" w:author="arkat" w:date="2017-09-25T15:04:00Z"/>
          <w:rFonts w:cs="Calibri"/>
          <w:noProof/>
          <w:szCs w:val="24"/>
        </w:rPr>
        <w:pPrChange w:id="7555" w:author="arkat" w:date="2017-10-06T07:52:00Z">
          <w:pPr>
            <w:widowControl w:val="0"/>
            <w:autoSpaceDE w:val="0"/>
            <w:autoSpaceDN w:val="0"/>
            <w:adjustRightInd w:val="0"/>
            <w:spacing w:after="0"/>
            <w:ind w:left="480" w:hanging="480"/>
          </w:pPr>
        </w:pPrChange>
      </w:pPr>
      <w:del w:id="7556" w:author="arkat" w:date="2017-09-25T15:04:00Z">
        <w:r w:rsidRPr="008E5F0A" w:rsidDel="0095311B">
          <w:rPr>
            <w:rFonts w:cs="Calibri"/>
            <w:noProof/>
            <w:szCs w:val="24"/>
          </w:rPr>
          <w:delText xml:space="preserve">Decker, G. &amp; Tscheschner, W. 2009. Transformation from EPC to BPMN. </w:delText>
        </w:r>
        <w:r w:rsidRPr="008E5F0A" w:rsidDel="0095311B">
          <w:rPr>
            <w:rFonts w:cs="Calibri"/>
            <w:i/>
            <w:iCs/>
            <w:noProof/>
            <w:szCs w:val="24"/>
          </w:rPr>
          <w:delText>EPK 2009. 8. Workshop der Gesellschaft für Informatik e.V. (GI) und Treffen ihres Arbeitkreises "Geschäftsprozessmanagement mit Ereignisgesteuerten Prozessketten (WI-EPK). Gesellschaft für Informatik</w:delText>
        </w:r>
        <w:r w:rsidRPr="008E5F0A" w:rsidDel="0095311B">
          <w:rPr>
            <w:rFonts w:cs="Calibri"/>
            <w:noProof/>
            <w:szCs w:val="24"/>
          </w:rPr>
          <w:delText>. hal.91–109. Tersedia di http://ceur-ws.org/Vol-554/epk2009-paper06.pdf.</w:delText>
        </w:r>
      </w:del>
    </w:p>
    <w:p w14:paraId="3F495F48" w14:textId="78C1826E" w:rsidR="008E5F0A" w:rsidRPr="008E5F0A" w:rsidDel="0095311B" w:rsidRDefault="008E5F0A" w:rsidP="00A42612">
      <w:pPr>
        <w:widowControl w:val="0"/>
        <w:autoSpaceDE w:val="0"/>
        <w:autoSpaceDN w:val="0"/>
        <w:adjustRightInd w:val="0"/>
        <w:spacing w:after="0"/>
        <w:ind w:left="480" w:hanging="480"/>
        <w:rPr>
          <w:del w:id="7557" w:author="arkat" w:date="2017-09-25T15:04:00Z"/>
          <w:rFonts w:cs="Calibri"/>
          <w:noProof/>
          <w:szCs w:val="24"/>
        </w:rPr>
        <w:pPrChange w:id="7558" w:author="arkat" w:date="2017-10-06T07:52:00Z">
          <w:pPr>
            <w:widowControl w:val="0"/>
            <w:autoSpaceDE w:val="0"/>
            <w:autoSpaceDN w:val="0"/>
            <w:adjustRightInd w:val="0"/>
            <w:spacing w:after="0"/>
            <w:ind w:left="480" w:hanging="480"/>
          </w:pPr>
        </w:pPrChange>
      </w:pPr>
      <w:del w:id="7559" w:author="arkat" w:date="2017-09-25T15:04:00Z">
        <w:r w:rsidRPr="008E5F0A" w:rsidDel="0095311B">
          <w:rPr>
            <w:rFonts w:cs="Calibri"/>
            <w:noProof/>
            <w:szCs w:val="24"/>
          </w:rPr>
          <w:delText xml:space="preserve">Dijkman, R.M., Dumas, M. &amp; Ouyang, C. 2007. Formal semantics and analysis of BPMN process models using Petri nets. </w:delText>
        </w:r>
        <w:r w:rsidRPr="008E5F0A" w:rsidDel="0095311B">
          <w:rPr>
            <w:rFonts w:cs="Calibri"/>
            <w:i/>
            <w:iCs/>
            <w:noProof/>
            <w:szCs w:val="24"/>
          </w:rPr>
          <w:delText>Language</w:delText>
        </w:r>
        <w:r w:rsidRPr="008E5F0A" w:rsidDel="0095311B">
          <w:rPr>
            <w:rFonts w:cs="Calibri"/>
            <w:noProof/>
            <w:szCs w:val="24"/>
          </w:rPr>
          <w:delText>, 50(12): 1–30. Tersedia di http://citeseerx.ist.psu.edu/viewdoc/download?doi=10.1.1.91.3621&amp;amp;rep=rep1&amp;amp;type=pdf.</w:delText>
        </w:r>
      </w:del>
    </w:p>
    <w:p w14:paraId="7CD91B01" w14:textId="3FB97A9E" w:rsidR="008E5F0A" w:rsidRPr="008E5F0A" w:rsidDel="0095311B" w:rsidRDefault="008E5F0A" w:rsidP="00A42612">
      <w:pPr>
        <w:widowControl w:val="0"/>
        <w:autoSpaceDE w:val="0"/>
        <w:autoSpaceDN w:val="0"/>
        <w:adjustRightInd w:val="0"/>
        <w:spacing w:after="0"/>
        <w:ind w:left="480" w:hanging="480"/>
        <w:rPr>
          <w:del w:id="7560" w:author="arkat" w:date="2017-09-25T15:04:00Z"/>
          <w:rFonts w:cs="Calibri"/>
          <w:noProof/>
          <w:szCs w:val="24"/>
        </w:rPr>
        <w:pPrChange w:id="7561" w:author="arkat" w:date="2017-10-06T07:52:00Z">
          <w:pPr>
            <w:widowControl w:val="0"/>
            <w:autoSpaceDE w:val="0"/>
            <w:autoSpaceDN w:val="0"/>
            <w:adjustRightInd w:val="0"/>
            <w:spacing w:after="0"/>
            <w:ind w:left="480" w:hanging="480"/>
          </w:pPr>
        </w:pPrChange>
      </w:pPr>
      <w:del w:id="7562" w:author="arkat" w:date="2017-09-25T15:04:00Z">
        <w:r w:rsidRPr="008E5F0A" w:rsidDel="0095311B">
          <w:rPr>
            <w:rFonts w:cs="Calibri"/>
            <w:noProof/>
            <w:szCs w:val="24"/>
          </w:rPr>
          <w:delText>Hagen, V. 2006. An Overview of BPMN 2 . 0 and its Potential Use. 2–3.</w:delText>
        </w:r>
      </w:del>
    </w:p>
    <w:p w14:paraId="2FEDEB01" w14:textId="4F58E34C" w:rsidR="008E5F0A" w:rsidRPr="008E5F0A" w:rsidDel="0095311B" w:rsidRDefault="008E5F0A" w:rsidP="00A42612">
      <w:pPr>
        <w:widowControl w:val="0"/>
        <w:autoSpaceDE w:val="0"/>
        <w:autoSpaceDN w:val="0"/>
        <w:adjustRightInd w:val="0"/>
        <w:spacing w:after="0"/>
        <w:ind w:left="480" w:hanging="480"/>
        <w:rPr>
          <w:del w:id="7563" w:author="arkat" w:date="2017-09-25T15:04:00Z"/>
          <w:rFonts w:cs="Calibri"/>
          <w:noProof/>
          <w:szCs w:val="24"/>
        </w:rPr>
        <w:pPrChange w:id="7564" w:author="arkat" w:date="2017-10-06T07:52:00Z">
          <w:pPr>
            <w:widowControl w:val="0"/>
            <w:autoSpaceDE w:val="0"/>
            <w:autoSpaceDN w:val="0"/>
            <w:adjustRightInd w:val="0"/>
            <w:spacing w:after="0"/>
            <w:ind w:left="480" w:hanging="480"/>
          </w:pPr>
        </w:pPrChange>
      </w:pPr>
      <w:del w:id="7565" w:author="arkat" w:date="2017-09-25T15:04:00Z">
        <w:r w:rsidRPr="008E5F0A" w:rsidDel="0095311B">
          <w:rPr>
            <w:rFonts w:cs="Calibri"/>
            <w:noProof/>
            <w:szCs w:val="24"/>
          </w:rPr>
          <w:delText xml:space="preserve">Harmon, P. &amp; Wolf, C. 2011. Business Process Modeling Survey. </w:delText>
        </w:r>
        <w:r w:rsidRPr="008E5F0A" w:rsidDel="0095311B">
          <w:rPr>
            <w:rFonts w:cs="Calibri"/>
            <w:i/>
            <w:iCs/>
            <w:noProof/>
            <w:szCs w:val="24"/>
          </w:rPr>
          <w:delText>BPTrends</w:delText>
        </w:r>
        <w:r w:rsidRPr="008E5F0A" w:rsidDel="0095311B">
          <w:rPr>
            <w:rFonts w:cs="Calibri"/>
            <w:noProof/>
            <w:szCs w:val="24"/>
          </w:rPr>
          <w:delText>, (December): 36.</w:delText>
        </w:r>
      </w:del>
    </w:p>
    <w:p w14:paraId="555D3FBB" w14:textId="4909B76D" w:rsidR="008E5F0A" w:rsidRPr="008E5F0A" w:rsidDel="0095311B" w:rsidRDefault="008E5F0A" w:rsidP="00A42612">
      <w:pPr>
        <w:widowControl w:val="0"/>
        <w:autoSpaceDE w:val="0"/>
        <w:autoSpaceDN w:val="0"/>
        <w:adjustRightInd w:val="0"/>
        <w:spacing w:after="0"/>
        <w:ind w:left="480" w:hanging="480"/>
        <w:rPr>
          <w:del w:id="7566" w:author="arkat" w:date="2017-09-25T15:04:00Z"/>
          <w:rFonts w:cs="Calibri"/>
          <w:noProof/>
          <w:szCs w:val="24"/>
        </w:rPr>
        <w:pPrChange w:id="7567" w:author="arkat" w:date="2017-10-06T07:52:00Z">
          <w:pPr>
            <w:widowControl w:val="0"/>
            <w:autoSpaceDE w:val="0"/>
            <w:autoSpaceDN w:val="0"/>
            <w:adjustRightInd w:val="0"/>
            <w:spacing w:after="0"/>
            <w:ind w:left="480" w:hanging="480"/>
          </w:pPr>
        </w:pPrChange>
      </w:pPr>
      <w:del w:id="7568" w:author="arkat" w:date="2017-09-25T15:04:00Z">
        <w:r w:rsidRPr="008E5F0A" w:rsidDel="0095311B">
          <w:rPr>
            <w:rFonts w:cs="Calibri"/>
            <w:noProof/>
            <w:szCs w:val="24"/>
          </w:rPr>
          <w:delText xml:space="preserve">Harmon, P. &amp; Wolf, C. 2016. The State of Business Process Management. </w:delText>
        </w:r>
        <w:r w:rsidRPr="008E5F0A" w:rsidDel="0095311B">
          <w:rPr>
            <w:rFonts w:cs="Calibri"/>
            <w:i/>
            <w:iCs/>
            <w:noProof/>
            <w:szCs w:val="24"/>
          </w:rPr>
          <w:delText>A BPTtrends Report</w:delText>
        </w:r>
        <w:r w:rsidRPr="008E5F0A" w:rsidDel="0095311B">
          <w:rPr>
            <w:rFonts w:cs="Calibri"/>
            <w:noProof/>
            <w:szCs w:val="24"/>
          </w:rPr>
          <w:delText>, 1–52. Tersedia di http://www.bptrends.com/bpt/wp-content/uploads/2015-BPT-Survey-Report.pdf [Accessed 25 April 2017].</w:delText>
        </w:r>
      </w:del>
    </w:p>
    <w:p w14:paraId="7562D5E0" w14:textId="3458C621" w:rsidR="008E5F0A" w:rsidRPr="008E5F0A" w:rsidDel="0095311B" w:rsidRDefault="008E5F0A" w:rsidP="00A42612">
      <w:pPr>
        <w:widowControl w:val="0"/>
        <w:autoSpaceDE w:val="0"/>
        <w:autoSpaceDN w:val="0"/>
        <w:adjustRightInd w:val="0"/>
        <w:spacing w:after="0"/>
        <w:ind w:left="480" w:hanging="480"/>
        <w:rPr>
          <w:del w:id="7569" w:author="arkat" w:date="2017-09-25T15:04:00Z"/>
          <w:rFonts w:cs="Calibri"/>
          <w:noProof/>
          <w:szCs w:val="24"/>
        </w:rPr>
        <w:pPrChange w:id="7570" w:author="arkat" w:date="2017-10-06T07:52:00Z">
          <w:pPr>
            <w:widowControl w:val="0"/>
            <w:autoSpaceDE w:val="0"/>
            <w:autoSpaceDN w:val="0"/>
            <w:adjustRightInd w:val="0"/>
            <w:spacing w:after="0"/>
            <w:ind w:left="480" w:hanging="480"/>
          </w:pPr>
        </w:pPrChange>
      </w:pPr>
      <w:del w:id="7571" w:author="arkat" w:date="2017-09-25T15:04:00Z">
        <w:r w:rsidRPr="008E5F0A" w:rsidDel="0095311B">
          <w:rPr>
            <w:rFonts w:cs="Calibri"/>
            <w:noProof/>
            <w:szCs w:val="24"/>
          </w:rPr>
          <w:delText xml:space="preserve">Keller, G., Nüttgens, M. &amp; Scheer, A.-W. 2017. </w:delText>
        </w:r>
        <w:r w:rsidRPr="008E5F0A" w:rsidDel="0095311B">
          <w:rPr>
            <w:rFonts w:cs="Calibri"/>
            <w:i/>
            <w:iCs/>
            <w:noProof/>
            <w:szCs w:val="24"/>
          </w:rPr>
          <w:delText>Semantische Prozessmodellierung auf der Grundlage &amp;quot;ereignisgesteuerter ... - Gerhard Keller, Markus Nüttgens, August-Wilhelm Scheer - Google Books</w:delText>
        </w:r>
        <w:r w:rsidRPr="008E5F0A" w:rsidDel="0095311B">
          <w:rPr>
            <w:rFonts w:cs="Calibri"/>
            <w:noProof/>
            <w:szCs w:val="24"/>
          </w:rPr>
          <w:delText>. Tersedia di https://books.google.co.id/books/about/Semantische_Prozessmodellierung_auf_der.html?id=MIKftgAACAAJ&amp;redir_esc=y [Accessed 18 September 2017].</w:delText>
        </w:r>
      </w:del>
    </w:p>
    <w:p w14:paraId="6BB3F69F" w14:textId="6D4B2476" w:rsidR="008E5F0A" w:rsidRPr="008E5F0A" w:rsidDel="0095311B" w:rsidRDefault="008E5F0A" w:rsidP="00A42612">
      <w:pPr>
        <w:widowControl w:val="0"/>
        <w:autoSpaceDE w:val="0"/>
        <w:autoSpaceDN w:val="0"/>
        <w:adjustRightInd w:val="0"/>
        <w:spacing w:after="0"/>
        <w:ind w:left="480" w:hanging="480"/>
        <w:rPr>
          <w:del w:id="7572" w:author="arkat" w:date="2017-09-25T15:04:00Z"/>
          <w:rFonts w:cs="Calibri"/>
          <w:noProof/>
          <w:szCs w:val="24"/>
        </w:rPr>
        <w:pPrChange w:id="7573" w:author="arkat" w:date="2017-10-06T07:52:00Z">
          <w:pPr>
            <w:widowControl w:val="0"/>
            <w:autoSpaceDE w:val="0"/>
            <w:autoSpaceDN w:val="0"/>
            <w:adjustRightInd w:val="0"/>
            <w:spacing w:after="0"/>
            <w:ind w:left="480" w:hanging="480"/>
          </w:pPr>
        </w:pPrChange>
      </w:pPr>
      <w:del w:id="7574" w:author="arkat" w:date="2017-09-25T15:04:00Z">
        <w:r w:rsidRPr="008E5F0A" w:rsidDel="0095311B">
          <w:rPr>
            <w:rFonts w:cs="Calibri"/>
            <w:noProof/>
            <w:szCs w:val="24"/>
          </w:rPr>
          <w:delText xml:space="preserve">Kemenpan 2011. </w:delText>
        </w:r>
        <w:r w:rsidRPr="008E5F0A" w:rsidDel="0095311B">
          <w:rPr>
            <w:rFonts w:cs="Calibri"/>
            <w:i/>
            <w:iCs/>
            <w:noProof/>
            <w:szCs w:val="24"/>
          </w:rPr>
          <w:delText>Pedoman Penataan Tatalaksana ( Business Process )</w:delText>
        </w:r>
        <w:r w:rsidRPr="008E5F0A" w:rsidDel="0095311B">
          <w:rPr>
            <w:rFonts w:cs="Calibri"/>
            <w:noProof/>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31774A6E" w:rsidR="008E5F0A" w:rsidRPr="008E5F0A" w:rsidDel="0095311B" w:rsidRDefault="008E5F0A" w:rsidP="00A42612">
      <w:pPr>
        <w:widowControl w:val="0"/>
        <w:autoSpaceDE w:val="0"/>
        <w:autoSpaceDN w:val="0"/>
        <w:adjustRightInd w:val="0"/>
        <w:spacing w:after="0"/>
        <w:ind w:left="480" w:hanging="480"/>
        <w:rPr>
          <w:del w:id="7575" w:author="arkat" w:date="2017-09-25T15:04:00Z"/>
          <w:rFonts w:cs="Calibri"/>
          <w:noProof/>
          <w:szCs w:val="24"/>
        </w:rPr>
        <w:pPrChange w:id="7576" w:author="arkat" w:date="2017-10-06T07:52:00Z">
          <w:pPr>
            <w:widowControl w:val="0"/>
            <w:autoSpaceDE w:val="0"/>
            <w:autoSpaceDN w:val="0"/>
            <w:adjustRightInd w:val="0"/>
            <w:spacing w:after="0"/>
            <w:ind w:left="480" w:hanging="480"/>
          </w:pPr>
        </w:pPrChange>
      </w:pPr>
      <w:del w:id="7577" w:author="arkat" w:date="2017-09-25T15:04:00Z">
        <w:r w:rsidRPr="008E5F0A" w:rsidDel="0095311B">
          <w:rPr>
            <w:rFonts w:cs="Calibri"/>
            <w:noProof/>
            <w:szCs w:val="24"/>
          </w:rPr>
          <w:delText xml:space="preserve">Khudori, A.N. &amp; Kurniawan, T.A. 2017. </w:delText>
        </w:r>
        <w:r w:rsidRPr="008E5F0A" w:rsidDel="0095311B">
          <w:rPr>
            <w:rFonts w:cs="Calibri"/>
            <w:i/>
            <w:iCs/>
            <w:noProof/>
            <w:szCs w:val="24"/>
          </w:rPr>
          <w:delText>Business Process Model Transformation Techniques : A Comprehensive Survey</w:delText>
        </w:r>
        <w:r w:rsidRPr="008E5F0A" w:rsidDel="0095311B">
          <w:rPr>
            <w:rFonts w:cs="Calibri"/>
            <w:noProof/>
            <w:szCs w:val="24"/>
          </w:rPr>
          <w:delText>.</w:delText>
        </w:r>
      </w:del>
    </w:p>
    <w:p w14:paraId="637E7D1E" w14:textId="315342A1" w:rsidR="008E5F0A" w:rsidRPr="008E5F0A" w:rsidDel="0095311B" w:rsidRDefault="008E5F0A" w:rsidP="00A42612">
      <w:pPr>
        <w:widowControl w:val="0"/>
        <w:autoSpaceDE w:val="0"/>
        <w:autoSpaceDN w:val="0"/>
        <w:adjustRightInd w:val="0"/>
        <w:spacing w:after="0"/>
        <w:ind w:left="480" w:hanging="480"/>
        <w:rPr>
          <w:del w:id="7578" w:author="arkat" w:date="2017-09-25T15:04:00Z"/>
          <w:rFonts w:cs="Calibri"/>
          <w:noProof/>
          <w:szCs w:val="24"/>
        </w:rPr>
        <w:pPrChange w:id="7579" w:author="arkat" w:date="2017-10-06T07:52:00Z">
          <w:pPr>
            <w:widowControl w:val="0"/>
            <w:autoSpaceDE w:val="0"/>
            <w:autoSpaceDN w:val="0"/>
            <w:adjustRightInd w:val="0"/>
            <w:spacing w:after="0"/>
            <w:ind w:left="480" w:hanging="480"/>
          </w:pPr>
        </w:pPrChange>
      </w:pPr>
      <w:del w:id="7580" w:author="arkat" w:date="2017-09-25T15:04:00Z">
        <w:r w:rsidRPr="008E5F0A" w:rsidDel="0095311B">
          <w:rPr>
            <w:rFonts w:cs="Calibri"/>
            <w:noProof/>
            <w:szCs w:val="24"/>
          </w:rPr>
          <w:delText xml:space="preserve">Kurniawan, T.A. 2013. </w:delText>
        </w:r>
        <w:r w:rsidRPr="008E5F0A" w:rsidDel="0095311B">
          <w:rPr>
            <w:rFonts w:cs="Calibri"/>
            <w:i/>
            <w:iCs/>
            <w:noProof/>
            <w:szCs w:val="24"/>
          </w:rPr>
          <w:delText>Process ecosystem views to managing changes in business process repositories</w:delText>
        </w:r>
        <w:r w:rsidRPr="008E5F0A" w:rsidDel="0095311B">
          <w:rPr>
            <w:rFonts w:cs="Calibri"/>
            <w:noProof/>
            <w:szCs w:val="24"/>
          </w:rPr>
          <w:delText>.</w:delText>
        </w:r>
      </w:del>
    </w:p>
    <w:p w14:paraId="0692CD48" w14:textId="1854B421" w:rsidR="008E5F0A" w:rsidRPr="008E5F0A" w:rsidDel="0095311B" w:rsidRDefault="008E5F0A" w:rsidP="00A42612">
      <w:pPr>
        <w:widowControl w:val="0"/>
        <w:autoSpaceDE w:val="0"/>
        <w:autoSpaceDN w:val="0"/>
        <w:adjustRightInd w:val="0"/>
        <w:spacing w:after="0"/>
        <w:ind w:left="480" w:hanging="480"/>
        <w:rPr>
          <w:del w:id="7581" w:author="arkat" w:date="2017-09-25T15:04:00Z"/>
          <w:rFonts w:cs="Calibri"/>
          <w:noProof/>
          <w:szCs w:val="24"/>
        </w:rPr>
        <w:pPrChange w:id="7582" w:author="arkat" w:date="2017-10-06T07:52:00Z">
          <w:pPr>
            <w:widowControl w:val="0"/>
            <w:autoSpaceDE w:val="0"/>
            <w:autoSpaceDN w:val="0"/>
            <w:adjustRightInd w:val="0"/>
            <w:spacing w:after="0"/>
            <w:ind w:left="480" w:hanging="480"/>
          </w:pPr>
        </w:pPrChange>
      </w:pPr>
      <w:del w:id="7583" w:author="arkat" w:date="2017-09-25T15:04:00Z">
        <w:r w:rsidRPr="008E5F0A" w:rsidDel="0095311B">
          <w:rPr>
            <w:rFonts w:cs="Calibri"/>
            <w:noProof/>
            <w:szCs w:val="24"/>
          </w:rPr>
          <w:delText xml:space="preserve">Lu, R. &amp; Sadiq, S. 2007. A Survey of Comparative Business Process Modeling Approaches. </w:delText>
        </w:r>
        <w:r w:rsidRPr="008E5F0A" w:rsidDel="0095311B">
          <w:rPr>
            <w:rFonts w:cs="Calibri"/>
            <w:i/>
            <w:iCs/>
            <w:noProof/>
            <w:szCs w:val="24"/>
          </w:rPr>
          <w:delText>International Conference on Business Information Systems. Springer Berlin Heidelberg</w:delText>
        </w:r>
        <w:r w:rsidRPr="008E5F0A" w:rsidDel="0095311B">
          <w:rPr>
            <w:rFonts w:cs="Calibri"/>
            <w:noProof/>
            <w:szCs w:val="24"/>
          </w:rPr>
          <w:delText>, 4439: 82–94.</w:delText>
        </w:r>
      </w:del>
    </w:p>
    <w:p w14:paraId="48D9ED6A" w14:textId="48C1DA42" w:rsidR="008E5F0A" w:rsidRPr="008E5F0A" w:rsidDel="0095311B" w:rsidRDefault="008E5F0A" w:rsidP="00A42612">
      <w:pPr>
        <w:widowControl w:val="0"/>
        <w:autoSpaceDE w:val="0"/>
        <w:autoSpaceDN w:val="0"/>
        <w:adjustRightInd w:val="0"/>
        <w:spacing w:after="0"/>
        <w:ind w:left="480" w:hanging="480"/>
        <w:rPr>
          <w:del w:id="7584" w:author="arkat" w:date="2017-09-25T15:04:00Z"/>
          <w:rFonts w:cs="Calibri"/>
          <w:noProof/>
          <w:szCs w:val="24"/>
        </w:rPr>
        <w:pPrChange w:id="7585" w:author="arkat" w:date="2017-10-06T07:52:00Z">
          <w:pPr>
            <w:widowControl w:val="0"/>
            <w:autoSpaceDE w:val="0"/>
            <w:autoSpaceDN w:val="0"/>
            <w:adjustRightInd w:val="0"/>
            <w:spacing w:after="0"/>
            <w:ind w:left="480" w:hanging="480"/>
          </w:pPr>
        </w:pPrChange>
      </w:pPr>
      <w:del w:id="7586" w:author="arkat" w:date="2017-09-25T15:04:00Z">
        <w:r w:rsidRPr="008E5F0A" w:rsidDel="0095311B">
          <w:rPr>
            <w:rFonts w:cs="Calibri"/>
            <w:noProof/>
            <w:szCs w:val="24"/>
          </w:rPr>
          <w:delText xml:space="preserve">Mendling, J. &amp; Nüttgens, M. 2006. EPC markup language (EPML): an XML-based interchange format for event-driven process chains (EPC). </w:delText>
        </w:r>
        <w:r w:rsidRPr="008E5F0A" w:rsidDel="0095311B">
          <w:rPr>
            <w:rFonts w:cs="Calibri"/>
            <w:i/>
            <w:iCs/>
            <w:noProof/>
            <w:szCs w:val="24"/>
          </w:rPr>
          <w:delText>Information Systems and e-Business Management</w:delText>
        </w:r>
        <w:r w:rsidRPr="008E5F0A" w:rsidDel="0095311B">
          <w:rPr>
            <w:rFonts w:cs="Calibri"/>
            <w:noProof/>
            <w:szCs w:val="24"/>
          </w:rPr>
          <w:delText>, 4(3): 245–263. Tersedia di http://link.springer.com/10.1007/s10257-005-0026-1 [Accessed 18 September 2017].</w:delText>
        </w:r>
      </w:del>
    </w:p>
    <w:p w14:paraId="6B75E66E" w14:textId="7D0CB2A4" w:rsidR="008E5F0A" w:rsidRPr="008E5F0A" w:rsidDel="0095311B" w:rsidRDefault="008E5F0A" w:rsidP="00A42612">
      <w:pPr>
        <w:widowControl w:val="0"/>
        <w:autoSpaceDE w:val="0"/>
        <w:autoSpaceDN w:val="0"/>
        <w:adjustRightInd w:val="0"/>
        <w:spacing w:after="0"/>
        <w:ind w:left="480" w:hanging="480"/>
        <w:rPr>
          <w:del w:id="7587" w:author="arkat" w:date="2017-09-25T15:04:00Z"/>
          <w:rFonts w:cs="Calibri"/>
          <w:noProof/>
          <w:szCs w:val="24"/>
        </w:rPr>
        <w:pPrChange w:id="7588" w:author="arkat" w:date="2017-10-06T07:52:00Z">
          <w:pPr>
            <w:widowControl w:val="0"/>
            <w:autoSpaceDE w:val="0"/>
            <w:autoSpaceDN w:val="0"/>
            <w:adjustRightInd w:val="0"/>
            <w:spacing w:after="0"/>
            <w:ind w:left="480" w:hanging="480"/>
          </w:pPr>
        </w:pPrChange>
      </w:pPr>
      <w:del w:id="7589" w:author="arkat" w:date="2017-09-25T15:04:00Z">
        <w:r w:rsidRPr="008E5F0A" w:rsidDel="0095311B">
          <w:rPr>
            <w:rFonts w:cs="Calibri"/>
            <w:noProof/>
            <w:szCs w:val="24"/>
          </w:rPr>
          <w:delText>Rosa, M.L.A., Dumas, M., Uba, R. &amp; Dijkman, R. 2013. Business Process Model Merging : An Approach to Business. 22(2).</w:delText>
        </w:r>
      </w:del>
    </w:p>
    <w:p w14:paraId="2515EB85" w14:textId="285D7A2F" w:rsidR="008E5F0A" w:rsidRPr="008E5F0A" w:rsidDel="0095311B" w:rsidRDefault="008E5F0A" w:rsidP="00A42612">
      <w:pPr>
        <w:widowControl w:val="0"/>
        <w:autoSpaceDE w:val="0"/>
        <w:autoSpaceDN w:val="0"/>
        <w:adjustRightInd w:val="0"/>
        <w:spacing w:after="0"/>
        <w:ind w:left="480" w:hanging="480"/>
        <w:rPr>
          <w:del w:id="7590" w:author="arkat" w:date="2017-09-25T15:04:00Z"/>
          <w:rFonts w:cs="Calibri"/>
          <w:noProof/>
          <w:szCs w:val="24"/>
        </w:rPr>
        <w:pPrChange w:id="7591" w:author="arkat" w:date="2017-10-06T07:52:00Z">
          <w:pPr>
            <w:widowControl w:val="0"/>
            <w:autoSpaceDE w:val="0"/>
            <w:autoSpaceDN w:val="0"/>
            <w:adjustRightInd w:val="0"/>
            <w:spacing w:after="0"/>
            <w:ind w:left="480" w:hanging="480"/>
          </w:pPr>
        </w:pPrChange>
      </w:pPr>
      <w:del w:id="7592" w:author="arkat" w:date="2017-09-25T15:04:00Z">
        <w:r w:rsidRPr="008E5F0A" w:rsidDel="0095311B">
          <w:rPr>
            <w:rFonts w:cs="Calibri"/>
            <w:noProof/>
            <w:szCs w:val="24"/>
          </w:rPr>
          <w:delText xml:space="preserve">Tim Bray, Jean Paoli, C. M. Sperberg-McQueen, Eve Maler, François Yergeau &amp; John Cowan 2017. </w:delText>
        </w:r>
        <w:r w:rsidRPr="008E5F0A" w:rsidDel="0095311B">
          <w:rPr>
            <w:rFonts w:cs="Calibri"/>
            <w:i/>
            <w:iCs/>
            <w:noProof/>
            <w:szCs w:val="24"/>
          </w:rPr>
          <w:delText>Extensible Markup Language (XML) 1.1 (Second Edition)</w:delText>
        </w:r>
        <w:r w:rsidRPr="008E5F0A" w:rsidDel="0095311B">
          <w:rPr>
            <w:rFonts w:cs="Calibri"/>
            <w:noProof/>
            <w:szCs w:val="24"/>
          </w:rPr>
          <w:delText>. Tersedia di https://www.w3.org/TR/xml11/ [Accessed 18 September 2017].</w:delText>
        </w:r>
      </w:del>
    </w:p>
    <w:p w14:paraId="54F913F9" w14:textId="2F7FBB55" w:rsidR="008E5F0A" w:rsidRPr="008E5F0A" w:rsidDel="0095311B" w:rsidRDefault="008E5F0A" w:rsidP="00A42612">
      <w:pPr>
        <w:widowControl w:val="0"/>
        <w:autoSpaceDE w:val="0"/>
        <w:autoSpaceDN w:val="0"/>
        <w:adjustRightInd w:val="0"/>
        <w:spacing w:after="0"/>
        <w:ind w:left="480" w:hanging="480"/>
        <w:rPr>
          <w:del w:id="7593" w:author="arkat" w:date="2017-09-25T15:04:00Z"/>
          <w:rFonts w:cs="Calibri"/>
          <w:noProof/>
        </w:rPr>
        <w:pPrChange w:id="7594" w:author="arkat" w:date="2017-10-06T07:52:00Z">
          <w:pPr>
            <w:widowControl w:val="0"/>
            <w:autoSpaceDE w:val="0"/>
            <w:autoSpaceDN w:val="0"/>
            <w:adjustRightInd w:val="0"/>
            <w:spacing w:after="0"/>
            <w:ind w:left="480" w:hanging="480"/>
          </w:pPr>
        </w:pPrChange>
      </w:pPr>
      <w:del w:id="7595" w:author="arkat" w:date="2017-09-25T15:04:00Z">
        <w:r w:rsidRPr="008E5F0A" w:rsidDel="0095311B">
          <w:rPr>
            <w:rFonts w:cs="Calibri"/>
            <w:noProof/>
            <w:szCs w:val="24"/>
          </w:rPr>
          <w:delText>Vanderhaeghen, D., Zang, S., Hofer, A. &amp; Adam, O. 2005. XML-based Transformation of Business Process Models – Enabler for Collaborative Business Process Management 1 Collaborative Business Process Management.</w:delText>
        </w:r>
      </w:del>
    </w:p>
    <w:p w14:paraId="03CD3ECA" w14:textId="524282B8" w:rsidR="003633A2" w:rsidRPr="008221CB" w:rsidRDefault="003633A2" w:rsidP="00A42612">
      <w:pPr>
        <w:pStyle w:val="BodyText"/>
        <w:spacing w:after="0"/>
        <w:ind w:left="720" w:hanging="720"/>
        <w:rPr>
          <w:lang w:val="en-US"/>
        </w:rPr>
        <w:pPrChange w:id="7596" w:author="arkat" w:date="2017-10-06T07:52:00Z">
          <w:pPr>
            <w:pStyle w:val="BodyText"/>
            <w:spacing w:after="0"/>
            <w:ind w:left="720" w:hanging="720"/>
          </w:pPr>
        </w:pPrChange>
      </w:pPr>
      <w:del w:id="7597" w:author="arkat" w:date="2017-09-25T15:04:00Z">
        <w:r w:rsidDel="0095311B">
          <w:rPr>
            <w:lang w:val="en-US"/>
          </w:rPr>
          <w:fldChar w:fldCharType="end"/>
        </w:r>
      </w:del>
    </w:p>
    <w:p w14:paraId="0B3FA067" w14:textId="4F5AC2DF" w:rsidR="00D4584D" w:rsidDel="0095311B" w:rsidRDefault="00D4584D" w:rsidP="00750C2A">
      <w:pPr>
        <w:pStyle w:val="ReferenceHeading"/>
        <w:spacing w:after="0"/>
        <w:rPr>
          <w:del w:id="7598" w:author="arkat" w:date="2017-09-25T15:03:00Z"/>
          <w:caps w:val="0"/>
        </w:rPr>
      </w:pPr>
      <w:bookmarkStart w:id="7599" w:name="_Toc475624314"/>
      <w:bookmarkStart w:id="7600" w:name="_Toc402485282"/>
      <w:bookmarkEnd w:id="1158"/>
      <w:del w:id="7601" w:author="arkat" w:date="2017-09-25T15:03:00Z">
        <w:r w:rsidDel="0095311B">
          <w:rPr>
            <w:caps w:val="0"/>
          </w:rPr>
          <w:delText>DAFTAR PUSTAKA</w:delText>
        </w:r>
        <w:bookmarkEnd w:id="7599"/>
      </w:del>
    </w:p>
    <w:p w14:paraId="22F9490A" w14:textId="685B193A" w:rsidR="00296416" w:rsidDel="0095311B" w:rsidRDefault="00296416">
      <w:pPr>
        <w:pStyle w:val="ReferenceHeading"/>
        <w:spacing w:after="0"/>
        <w:jc w:val="both"/>
        <w:rPr>
          <w:del w:id="7602" w:author="arkat" w:date="2017-09-25T15:03:00Z"/>
        </w:rPr>
        <w:pPrChange w:id="7603" w:author="arkat" w:date="2017-09-25T15:03:00Z">
          <w:pPr>
            <w:pStyle w:val="References"/>
            <w:spacing w:after="0"/>
          </w:pPr>
        </w:pPrChange>
      </w:pPr>
    </w:p>
    <w:bookmarkEnd w:id="7600"/>
    <w:p w14:paraId="5073D242" w14:textId="77777777" w:rsidR="00296416" w:rsidRDefault="00296416" w:rsidP="00750C2A">
      <w:pPr>
        <w:pStyle w:val="References"/>
        <w:spacing w:after="0"/>
        <w:rPr>
          <w:lang w:val="en-US"/>
        </w:rPr>
      </w:pPr>
    </w:p>
    <w:sectPr w:rsidR="00296416"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F5B7F7" w14:textId="77777777" w:rsidR="000D0D1C" w:rsidRPr="00DD7815" w:rsidRDefault="000D0D1C" w:rsidP="00DD7815">
      <w:pPr>
        <w:pStyle w:val="Heading3"/>
        <w:spacing w:before="0" w:after="0"/>
        <w:rPr>
          <w:rFonts w:eastAsia="Calibri" w:cs="Arial"/>
          <w:b w:val="0"/>
          <w:bCs w:val="0"/>
          <w:sz w:val="24"/>
        </w:rPr>
      </w:pPr>
      <w:r>
        <w:separator/>
      </w:r>
    </w:p>
    <w:p w14:paraId="709F75DD" w14:textId="77777777" w:rsidR="000D0D1C" w:rsidRDefault="000D0D1C"/>
  </w:endnote>
  <w:endnote w:type="continuationSeparator" w:id="0">
    <w:p w14:paraId="43CE9CD5" w14:textId="77777777" w:rsidR="000D0D1C" w:rsidRPr="00DD7815" w:rsidRDefault="000D0D1C" w:rsidP="00DD7815">
      <w:pPr>
        <w:pStyle w:val="Heading3"/>
        <w:spacing w:before="0" w:after="0"/>
        <w:rPr>
          <w:rFonts w:eastAsia="Calibri" w:cs="Arial"/>
          <w:b w:val="0"/>
          <w:bCs w:val="0"/>
          <w:sz w:val="24"/>
        </w:rPr>
      </w:pPr>
      <w:r>
        <w:continuationSeparator/>
      </w:r>
    </w:p>
    <w:p w14:paraId="6863659A" w14:textId="77777777" w:rsidR="000D0D1C" w:rsidRDefault="000D0D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A42612" w:rsidRDefault="00A42612" w:rsidP="00EF55FF">
    <w:pPr>
      <w:pStyle w:val="Footer"/>
      <w:jc w:val="center"/>
    </w:pPr>
    <w:r>
      <w:fldChar w:fldCharType="begin"/>
    </w:r>
    <w:r>
      <w:instrText xml:space="preserve"> PAGE   \* MERGEFORMAT </w:instrText>
    </w:r>
    <w:r>
      <w:fldChar w:fldCharType="separate"/>
    </w:r>
    <w:r w:rsidR="00225E20">
      <w:rPr>
        <w:noProof/>
      </w:rPr>
      <w:t>iv</w:t>
    </w:r>
    <w:r>
      <w:rPr>
        <w:noProof/>
      </w:rPr>
      <w:fldChar w:fldCharType="end"/>
    </w:r>
  </w:p>
  <w:p w14:paraId="6B48CC94" w14:textId="77777777" w:rsidR="00A42612" w:rsidRDefault="00A426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A42612" w:rsidRDefault="00A42612" w:rsidP="00EF55FF">
    <w:pPr>
      <w:pStyle w:val="Footer"/>
      <w:jc w:val="center"/>
    </w:pPr>
    <w:r>
      <w:fldChar w:fldCharType="begin"/>
    </w:r>
    <w:r>
      <w:instrText xml:space="preserve"> PAGE   \* MERGEFORMAT </w:instrText>
    </w:r>
    <w:r>
      <w:fldChar w:fldCharType="separate"/>
    </w:r>
    <w:r w:rsidR="00225E20">
      <w:rPr>
        <w:noProof/>
      </w:rPr>
      <w:t>7</w:t>
    </w:r>
    <w:r>
      <w:rPr>
        <w:noProof/>
      </w:rPr>
      <w:fldChar w:fldCharType="end"/>
    </w:r>
  </w:p>
  <w:p w14:paraId="22180FDC" w14:textId="77777777" w:rsidR="00A42612" w:rsidRDefault="00A42612">
    <w:pPr>
      <w:pStyle w:val="Footer"/>
    </w:pPr>
  </w:p>
  <w:p w14:paraId="10254284" w14:textId="77777777" w:rsidR="00A42612" w:rsidRDefault="00A426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1A7EF1" w14:textId="77777777" w:rsidR="000D0D1C" w:rsidRPr="00DD7815" w:rsidRDefault="000D0D1C" w:rsidP="00DD7815">
      <w:pPr>
        <w:pStyle w:val="Heading3"/>
        <w:spacing w:before="0" w:after="0"/>
        <w:rPr>
          <w:rFonts w:eastAsia="Calibri" w:cs="Arial"/>
          <w:b w:val="0"/>
          <w:bCs w:val="0"/>
          <w:sz w:val="24"/>
        </w:rPr>
      </w:pPr>
      <w:r>
        <w:separator/>
      </w:r>
    </w:p>
    <w:p w14:paraId="3F84B513" w14:textId="77777777" w:rsidR="000D0D1C" w:rsidRDefault="000D0D1C"/>
  </w:footnote>
  <w:footnote w:type="continuationSeparator" w:id="0">
    <w:p w14:paraId="25F42A87" w14:textId="77777777" w:rsidR="000D0D1C" w:rsidRPr="00DD7815" w:rsidRDefault="000D0D1C" w:rsidP="00DD7815">
      <w:pPr>
        <w:pStyle w:val="Heading3"/>
        <w:spacing w:before="0" w:after="0"/>
        <w:rPr>
          <w:rFonts w:eastAsia="Calibri" w:cs="Arial"/>
          <w:b w:val="0"/>
          <w:bCs w:val="0"/>
          <w:sz w:val="24"/>
        </w:rPr>
      </w:pPr>
      <w:r>
        <w:continuationSeparator/>
      </w:r>
    </w:p>
    <w:p w14:paraId="2310480C" w14:textId="77777777" w:rsidR="000D0D1C" w:rsidRDefault="000D0D1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CF58F6"/>
    <w:multiLevelType w:val="multilevel"/>
    <w:tmpl w:val="62E8B9FA"/>
    <w:name w:val="AppHeads32"/>
    <w:numStyleLink w:val="AppendixHeadings"/>
  </w:abstractNum>
  <w:abstractNum w:abstractNumId="17">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42C1CED"/>
    <w:multiLevelType w:val="multilevel"/>
    <w:tmpl w:val="EB34AF9A"/>
    <w:name w:val="BodyHeadings"/>
    <w:numStyleLink w:val="BodyHeadings"/>
  </w:abstractNum>
  <w:abstractNum w:abstractNumId="22">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3">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9">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1">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nsid w:val="327B644E"/>
    <w:multiLevelType w:val="multilevel"/>
    <w:tmpl w:val="62E8B9FA"/>
    <w:name w:val="AppHeads2"/>
    <w:numStyleLink w:val="AppendixHeadings"/>
  </w:abstractNum>
  <w:abstractNum w:abstractNumId="40">
    <w:nsid w:val="33811249"/>
    <w:multiLevelType w:val="multilevel"/>
    <w:tmpl w:val="62E8B9FA"/>
    <w:name w:val="AppHeads"/>
    <w:numStyleLink w:val="AppendixHeadings"/>
  </w:abstractNum>
  <w:abstractNum w:abstractNumId="41">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3">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44F24CD2"/>
    <w:multiLevelType w:val="multilevel"/>
    <w:tmpl w:val="FAD66926"/>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hint="default"/>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5">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49D41C76"/>
    <w:multiLevelType w:val="multilevel"/>
    <w:tmpl w:val="EB34AF9A"/>
    <w:name w:val="BodyHeads"/>
    <w:numStyleLink w:val="BodyHeadings"/>
  </w:abstractNum>
  <w:abstractNum w:abstractNumId="58">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509107F9"/>
    <w:multiLevelType w:val="multilevel"/>
    <w:tmpl w:val="EB34AF9A"/>
    <w:name w:val="BodyHeadings2"/>
    <w:numStyleLink w:val="BodyHeadings"/>
  </w:abstractNum>
  <w:abstractNum w:abstractNumId="60">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1">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57517C54"/>
    <w:multiLevelType w:val="multilevel"/>
    <w:tmpl w:val="62E8B9FA"/>
    <w:name w:val="AppHeads"/>
    <w:numStyleLink w:val="AppendixHeadings"/>
  </w:abstractNum>
  <w:abstractNum w:abstractNumId="63">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5">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C7F389E"/>
    <w:multiLevelType w:val="multilevel"/>
    <w:tmpl w:val="62E8B9FA"/>
    <w:name w:val="AppHeads4"/>
    <w:numStyleLink w:val="AppendixHeadings"/>
  </w:abstractNum>
  <w:abstractNum w:abstractNumId="67">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9">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0">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3">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5">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E365AD2"/>
    <w:multiLevelType w:val="multilevel"/>
    <w:tmpl w:val="EB34AF9A"/>
    <w:name w:val="BodyHeadings3"/>
    <w:numStyleLink w:val="BodyHeadings"/>
  </w:abstractNum>
  <w:abstractNum w:abstractNumId="78">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9">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2">
    <w:nsid w:val="742E6936"/>
    <w:multiLevelType w:val="multilevel"/>
    <w:tmpl w:val="62E8B9FA"/>
    <w:name w:val="AppHeads3"/>
    <w:numStyleLink w:val="AppendixHeadings"/>
  </w:abstractNum>
  <w:abstractNum w:abstractNumId="83">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5">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86">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3"/>
  </w:num>
  <w:num w:numId="3">
    <w:abstractNumId w:val="22"/>
    <w:lvlOverride w:ilvl="0">
      <w:lvl w:ilvl="0">
        <w:start w:val="1"/>
        <w:numFmt w:val="upperLetter"/>
        <w:pStyle w:val="AppendixHeading1"/>
        <w:suff w:val="space"/>
        <w:lvlText w:val="LAMPIRAN %1"/>
        <w:lvlJc w:val="left"/>
        <w:pPr>
          <w:ind w:left="2062" w:hanging="360"/>
        </w:pPr>
        <w:rPr>
          <w:rFonts w:hint="default"/>
        </w:rPr>
      </w:lvl>
    </w:lvlOverride>
  </w:num>
  <w:num w:numId="4">
    <w:abstractNumId w:val="61"/>
  </w:num>
  <w:num w:numId="5">
    <w:abstractNumId w:val="21"/>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1"/>
  </w:num>
  <w:num w:numId="9">
    <w:abstractNumId w:val="54"/>
  </w:num>
  <w:num w:numId="10">
    <w:abstractNumId w:val="85"/>
  </w:num>
  <w:num w:numId="11">
    <w:abstractNumId w:val="30"/>
  </w:num>
  <w:num w:numId="12">
    <w:abstractNumId w:val="64"/>
  </w:num>
  <w:num w:numId="13">
    <w:abstractNumId w:val="7"/>
  </w:num>
  <w:num w:numId="14">
    <w:abstractNumId w:val="14"/>
  </w:num>
  <w:num w:numId="15">
    <w:abstractNumId w:val="22"/>
  </w:num>
  <w:num w:numId="16">
    <w:abstractNumId w:val="49"/>
  </w:num>
  <w:num w:numId="17">
    <w:abstractNumId w:val="3"/>
  </w:num>
  <w:num w:numId="18">
    <w:abstractNumId w:val="2"/>
  </w:num>
  <w:num w:numId="19">
    <w:abstractNumId w:val="1"/>
  </w:num>
  <w:num w:numId="20">
    <w:abstractNumId w:val="68"/>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6"/>
  </w:num>
  <w:num w:numId="23">
    <w:abstractNumId w:val="69"/>
  </w:num>
  <w:num w:numId="24">
    <w:abstractNumId w:val="55"/>
  </w:num>
  <w:num w:numId="25">
    <w:abstractNumId w:val="78"/>
  </w:num>
  <w:num w:numId="26">
    <w:abstractNumId w:val="52"/>
  </w:num>
  <w:num w:numId="27">
    <w:abstractNumId w:val="10"/>
  </w:num>
  <w:num w:numId="28">
    <w:abstractNumId w:val="52"/>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2"/>
  </w:num>
  <w:num w:numId="31">
    <w:abstractNumId w:val="52"/>
  </w:num>
  <w:num w:numId="32">
    <w:abstractNumId w:val="29"/>
  </w:num>
  <w:num w:numId="33">
    <w:abstractNumId w:val="8"/>
  </w:num>
  <w:num w:numId="34">
    <w:abstractNumId w:val="42"/>
  </w:num>
  <w:num w:numId="35">
    <w:abstractNumId w:val="52"/>
  </w:num>
  <w:num w:numId="36">
    <w:abstractNumId w:val="52"/>
  </w:num>
  <w:num w:numId="37">
    <w:abstractNumId w:val="52"/>
  </w:num>
  <w:num w:numId="38">
    <w:abstractNumId w:val="34"/>
  </w:num>
  <w:num w:numId="39">
    <w:abstractNumId w:val="34"/>
  </w:num>
  <w:num w:numId="40">
    <w:abstractNumId w:val="34"/>
  </w:num>
  <w:num w:numId="41">
    <w:abstractNumId w:val="34"/>
  </w:num>
  <w:num w:numId="42">
    <w:abstractNumId w:val="34"/>
  </w:num>
  <w:num w:numId="43">
    <w:abstractNumId w:val="34"/>
  </w:num>
  <w:num w:numId="44">
    <w:abstractNumId w:val="81"/>
  </w:num>
  <w:num w:numId="45">
    <w:abstractNumId w:val="34"/>
    <w:lvlOverride w:ilvl="0">
      <w:startOverride w:val="1"/>
    </w:lvlOverride>
  </w:num>
  <w:num w:numId="46">
    <w:abstractNumId w:val="34"/>
  </w:num>
  <w:num w:numId="47">
    <w:abstractNumId w:val="34"/>
  </w:num>
  <w:num w:numId="48">
    <w:abstractNumId w:val="44"/>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num>
  <w:num w:numId="51">
    <w:abstractNumId w:val="52"/>
  </w:num>
  <w:num w:numId="52">
    <w:abstractNumId w:val="52"/>
  </w:num>
  <w:num w:numId="53">
    <w:abstractNumId w:val="34"/>
  </w:num>
  <w:num w:numId="54">
    <w:abstractNumId w:val="52"/>
  </w:num>
  <w:num w:numId="55">
    <w:abstractNumId w:val="52"/>
  </w:num>
  <w:num w:numId="56">
    <w:abstractNumId w:val="27"/>
  </w:num>
  <w:num w:numId="57">
    <w:abstractNumId w:val="34"/>
  </w:num>
  <w:num w:numId="58">
    <w:abstractNumId w:val="34"/>
  </w:num>
  <w:num w:numId="59">
    <w:abstractNumId w:val="34"/>
  </w:num>
  <w:num w:numId="60">
    <w:abstractNumId w:val="34"/>
  </w:num>
  <w:num w:numId="61">
    <w:abstractNumId w:val="34"/>
  </w:num>
  <w:num w:numId="62">
    <w:abstractNumId w:val="35"/>
  </w:num>
  <w:num w:numId="63">
    <w:abstractNumId w:val="52"/>
  </w:num>
  <w:num w:numId="64">
    <w:abstractNumId w:val="12"/>
  </w:num>
  <w:num w:numId="65">
    <w:abstractNumId w:val="12"/>
  </w:num>
  <w:num w:numId="66">
    <w:abstractNumId w:val="12"/>
  </w:num>
  <w:num w:numId="67">
    <w:abstractNumId w:val="79"/>
  </w:num>
  <w:num w:numId="68">
    <w:abstractNumId w:val="19"/>
  </w:num>
  <w:num w:numId="69">
    <w:abstractNumId w:val="34"/>
  </w:num>
  <w:num w:numId="70">
    <w:abstractNumId w:val="86"/>
  </w:num>
  <w:num w:numId="71">
    <w:abstractNumId w:val="32"/>
  </w:num>
  <w:num w:numId="72">
    <w:abstractNumId w:val="12"/>
  </w:num>
  <w:num w:numId="73">
    <w:abstractNumId w:val="52"/>
  </w:num>
  <w:num w:numId="74">
    <w:abstractNumId w:val="52"/>
  </w:num>
  <w:num w:numId="75">
    <w:abstractNumId w:val="52"/>
  </w:num>
  <w:num w:numId="76">
    <w:abstractNumId w:val="52"/>
  </w:num>
  <w:num w:numId="77">
    <w:abstractNumId w:val="63"/>
  </w:num>
  <w:num w:numId="78">
    <w:abstractNumId w:val="76"/>
  </w:num>
  <w:num w:numId="79">
    <w:abstractNumId w:val="65"/>
  </w:num>
  <w:num w:numId="80">
    <w:abstractNumId w:val="43"/>
  </w:num>
  <w:num w:numId="81">
    <w:abstractNumId w:val="48"/>
  </w:num>
  <w:num w:numId="82">
    <w:abstractNumId w:val="34"/>
  </w:num>
  <w:num w:numId="83">
    <w:abstractNumId w:val="50"/>
  </w:num>
  <w:num w:numId="84">
    <w:abstractNumId w:val="12"/>
  </w:num>
  <w:num w:numId="85">
    <w:abstractNumId w:val="47"/>
  </w:num>
  <w:num w:numId="86">
    <w:abstractNumId w:val="34"/>
  </w:num>
  <w:num w:numId="87">
    <w:abstractNumId w:val="34"/>
  </w:num>
  <w:num w:numId="88">
    <w:abstractNumId w:val="34"/>
  </w:num>
  <w:num w:numId="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37"/>
  </w:num>
  <w:num w:numId="91">
    <w:abstractNumId w:val="34"/>
  </w:num>
  <w:num w:numId="92">
    <w:abstractNumId w:val="34"/>
  </w:num>
  <w:num w:numId="93">
    <w:abstractNumId w:val="18"/>
  </w:num>
  <w:num w:numId="94">
    <w:abstractNumId w:val="12"/>
  </w:num>
  <w:num w:numId="95">
    <w:abstractNumId w:val="12"/>
  </w:num>
  <w:num w:numId="96">
    <w:abstractNumId w:val="34"/>
  </w:num>
  <w:num w:numId="97">
    <w:abstractNumId w:val="34"/>
  </w:num>
  <w:num w:numId="98">
    <w:abstractNumId w:val="34"/>
  </w:num>
  <w:num w:numId="99">
    <w:abstractNumId w:val="34"/>
  </w:num>
  <w:num w:numId="100">
    <w:abstractNumId w:val="53"/>
  </w:num>
  <w:num w:numId="101">
    <w:abstractNumId w:val="34"/>
  </w:num>
  <w:num w:numId="102">
    <w:abstractNumId w:val="60"/>
  </w:num>
  <w:num w:numId="103">
    <w:abstractNumId w:val="34"/>
  </w:num>
  <w:num w:numId="104">
    <w:abstractNumId w:val="34"/>
  </w:num>
  <w:num w:numId="105">
    <w:abstractNumId w:val="34"/>
  </w:num>
  <w:num w:numId="106">
    <w:abstractNumId w:val="34"/>
  </w:num>
  <w:num w:numId="107">
    <w:abstractNumId w:val="45"/>
  </w:num>
  <w:num w:numId="108">
    <w:abstractNumId w:val="34"/>
  </w:num>
  <w:num w:numId="109">
    <w:abstractNumId w:val="34"/>
  </w:num>
  <w:num w:numId="110">
    <w:abstractNumId w:val="34"/>
  </w:num>
  <w:num w:numId="111">
    <w:abstractNumId w:val="34"/>
  </w:num>
  <w:num w:numId="112">
    <w:abstractNumId w:val="34"/>
  </w:num>
  <w:num w:numId="113">
    <w:abstractNumId w:val="34"/>
  </w:num>
  <w:num w:numId="114">
    <w:abstractNumId w:val="34"/>
  </w:num>
  <w:num w:numId="115">
    <w:abstractNumId w:val="34"/>
  </w:num>
  <w:num w:numId="116">
    <w:abstractNumId w:val="33"/>
  </w:num>
  <w:num w:numId="117">
    <w:abstractNumId w:val="80"/>
  </w:num>
  <w:num w:numId="118">
    <w:abstractNumId w:val="17"/>
  </w:num>
  <w:num w:numId="119">
    <w:abstractNumId w:val="70"/>
  </w:num>
  <w:num w:numId="120">
    <w:abstractNumId w:val="15"/>
  </w:num>
  <w:num w:numId="121">
    <w:abstractNumId w:val="28"/>
  </w:num>
  <w:num w:numId="122">
    <w:abstractNumId w:val="52"/>
  </w:num>
  <w:num w:numId="123">
    <w:abstractNumId w:val="73"/>
  </w:num>
  <w:num w:numId="124">
    <w:abstractNumId w:val="84"/>
  </w:num>
  <w:num w:numId="125">
    <w:abstractNumId w:val="38"/>
  </w:num>
  <w:num w:numId="126">
    <w:abstractNumId w:val="20"/>
  </w:num>
  <w:num w:numId="127">
    <w:abstractNumId w:val="23"/>
  </w:num>
  <w:num w:numId="128">
    <w:abstractNumId w:val="71"/>
  </w:num>
  <w:num w:numId="129">
    <w:abstractNumId w:val="87"/>
  </w:num>
  <w:num w:numId="130">
    <w:abstractNumId w:val="72"/>
  </w:num>
  <w:num w:numId="131">
    <w:abstractNumId w:val="34"/>
  </w:num>
  <w:num w:numId="132">
    <w:abstractNumId w:val="9"/>
  </w:num>
  <w:num w:numId="133">
    <w:abstractNumId w:val="34"/>
  </w:num>
  <w:num w:numId="134">
    <w:abstractNumId w:val="52"/>
  </w:num>
  <w:num w:numId="135">
    <w:abstractNumId w:val="24"/>
  </w:num>
  <w:num w:numId="136">
    <w:abstractNumId w:val="52"/>
  </w:num>
  <w:num w:numId="137">
    <w:abstractNumId w:val="67"/>
  </w:num>
  <w:num w:numId="13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2"/>
  </w:num>
  <w:num w:numId="140">
    <w:abstractNumId w:val="52"/>
  </w:num>
  <w:num w:numId="141">
    <w:abstractNumId w:val="52"/>
  </w:num>
  <w:num w:numId="142">
    <w:abstractNumId w:val="52"/>
  </w:num>
  <w:num w:numId="143">
    <w:abstractNumId w:val="34"/>
  </w:num>
  <w:num w:numId="144">
    <w:abstractNumId w:val="74"/>
  </w:num>
  <w:num w:numId="145">
    <w:abstractNumId w:val="41"/>
  </w:num>
  <w:num w:numId="146">
    <w:abstractNumId w:val="56"/>
  </w:num>
  <w:num w:numId="147">
    <w:abstractNumId w:val="75"/>
  </w:num>
  <w:num w:numId="148">
    <w:abstractNumId w:val="58"/>
  </w:num>
  <w:numIdMacAtCleanup w:val="1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cryptProviderType="rsaAES" w:cryptAlgorithmClass="hash" w:cryptAlgorithmType="typeAny" w:cryptAlgorithmSid="14" w:cryptSpinCount="100000" w:hash="fs4Nz2oHW+tVqDEUBjl9/aA8peleNPXiOV1mTpFkK+0syR7frwOXswfbCh31opsmGQ6jhOlh7akQNTFpB+2BAw==" w:salt="5w4untV7C6WKd7njxJfwm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8E0"/>
    <w:rsid w:val="000550DA"/>
    <w:rsid w:val="00055146"/>
    <w:rsid w:val="00056D97"/>
    <w:rsid w:val="00056DE6"/>
    <w:rsid w:val="00057727"/>
    <w:rsid w:val="00062267"/>
    <w:rsid w:val="000634A6"/>
    <w:rsid w:val="00063991"/>
    <w:rsid w:val="00063E16"/>
    <w:rsid w:val="00064274"/>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2C07"/>
    <w:rsid w:val="000B3460"/>
    <w:rsid w:val="000B41F4"/>
    <w:rsid w:val="000B507B"/>
    <w:rsid w:val="000B57D9"/>
    <w:rsid w:val="000C2549"/>
    <w:rsid w:val="000C2820"/>
    <w:rsid w:val="000C3D1F"/>
    <w:rsid w:val="000C44D3"/>
    <w:rsid w:val="000C5B75"/>
    <w:rsid w:val="000C69BA"/>
    <w:rsid w:val="000C6D5D"/>
    <w:rsid w:val="000D0488"/>
    <w:rsid w:val="000D0D1C"/>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4EC7"/>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540"/>
    <w:rsid w:val="00293294"/>
    <w:rsid w:val="002955B9"/>
    <w:rsid w:val="00295857"/>
    <w:rsid w:val="00296416"/>
    <w:rsid w:val="002A08CD"/>
    <w:rsid w:val="002A0BE0"/>
    <w:rsid w:val="002A167E"/>
    <w:rsid w:val="002A2859"/>
    <w:rsid w:val="002A314B"/>
    <w:rsid w:val="002A326A"/>
    <w:rsid w:val="002A5B60"/>
    <w:rsid w:val="002A7810"/>
    <w:rsid w:val="002B1CA8"/>
    <w:rsid w:val="002B40AC"/>
    <w:rsid w:val="002C0DDE"/>
    <w:rsid w:val="002C23F8"/>
    <w:rsid w:val="002C2FD3"/>
    <w:rsid w:val="002C3960"/>
    <w:rsid w:val="002C3D84"/>
    <w:rsid w:val="002C3E48"/>
    <w:rsid w:val="002C3EE9"/>
    <w:rsid w:val="002C4E48"/>
    <w:rsid w:val="002C517F"/>
    <w:rsid w:val="002D17E9"/>
    <w:rsid w:val="002D2F67"/>
    <w:rsid w:val="002D3B30"/>
    <w:rsid w:val="002D41A6"/>
    <w:rsid w:val="002D4EDD"/>
    <w:rsid w:val="002D4F78"/>
    <w:rsid w:val="002D5072"/>
    <w:rsid w:val="002D6750"/>
    <w:rsid w:val="002D6A95"/>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3371"/>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602FF"/>
    <w:rsid w:val="0036080F"/>
    <w:rsid w:val="003628B6"/>
    <w:rsid w:val="00362FA0"/>
    <w:rsid w:val="00363212"/>
    <w:rsid w:val="003633A2"/>
    <w:rsid w:val="00364677"/>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2A92"/>
    <w:rsid w:val="003E32D5"/>
    <w:rsid w:val="003E56CF"/>
    <w:rsid w:val="003E7F09"/>
    <w:rsid w:val="003F14AA"/>
    <w:rsid w:val="003F35B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E1C"/>
    <w:rsid w:val="00425F59"/>
    <w:rsid w:val="00427439"/>
    <w:rsid w:val="00427E05"/>
    <w:rsid w:val="0043022F"/>
    <w:rsid w:val="00430296"/>
    <w:rsid w:val="0043101F"/>
    <w:rsid w:val="00434651"/>
    <w:rsid w:val="004350D4"/>
    <w:rsid w:val="00435159"/>
    <w:rsid w:val="004352B5"/>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6FB9"/>
    <w:rsid w:val="004616F6"/>
    <w:rsid w:val="00462F9A"/>
    <w:rsid w:val="00463D5A"/>
    <w:rsid w:val="0046428A"/>
    <w:rsid w:val="0046501A"/>
    <w:rsid w:val="004669FB"/>
    <w:rsid w:val="004671F5"/>
    <w:rsid w:val="00470AB7"/>
    <w:rsid w:val="0047121F"/>
    <w:rsid w:val="004738C9"/>
    <w:rsid w:val="00473ED0"/>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8D7"/>
    <w:rsid w:val="006467B3"/>
    <w:rsid w:val="00651C17"/>
    <w:rsid w:val="00655547"/>
    <w:rsid w:val="00660230"/>
    <w:rsid w:val="0066082F"/>
    <w:rsid w:val="00661CAA"/>
    <w:rsid w:val="00661CDD"/>
    <w:rsid w:val="00662C8E"/>
    <w:rsid w:val="00663646"/>
    <w:rsid w:val="00663AA2"/>
    <w:rsid w:val="00670045"/>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FA2"/>
    <w:rsid w:val="006D73E3"/>
    <w:rsid w:val="006D7A2D"/>
    <w:rsid w:val="006E065B"/>
    <w:rsid w:val="006E2172"/>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97E"/>
    <w:rsid w:val="0074086A"/>
    <w:rsid w:val="00742FC5"/>
    <w:rsid w:val="00743149"/>
    <w:rsid w:val="00743671"/>
    <w:rsid w:val="00744D15"/>
    <w:rsid w:val="0074506E"/>
    <w:rsid w:val="007454BF"/>
    <w:rsid w:val="00750893"/>
    <w:rsid w:val="00750C2A"/>
    <w:rsid w:val="00753CDC"/>
    <w:rsid w:val="00755137"/>
    <w:rsid w:val="00755677"/>
    <w:rsid w:val="00755A92"/>
    <w:rsid w:val="00755F4E"/>
    <w:rsid w:val="0076064B"/>
    <w:rsid w:val="0076174F"/>
    <w:rsid w:val="00762DDF"/>
    <w:rsid w:val="00764C7F"/>
    <w:rsid w:val="00765277"/>
    <w:rsid w:val="00766837"/>
    <w:rsid w:val="00773514"/>
    <w:rsid w:val="007742FB"/>
    <w:rsid w:val="007749E5"/>
    <w:rsid w:val="00775DB1"/>
    <w:rsid w:val="00776386"/>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A017B"/>
    <w:rsid w:val="007A0367"/>
    <w:rsid w:val="007A0D7D"/>
    <w:rsid w:val="007A0E17"/>
    <w:rsid w:val="007A162E"/>
    <w:rsid w:val="007A39F4"/>
    <w:rsid w:val="007A6FA3"/>
    <w:rsid w:val="007A7D9B"/>
    <w:rsid w:val="007B14E6"/>
    <w:rsid w:val="007B226B"/>
    <w:rsid w:val="007B2788"/>
    <w:rsid w:val="007B2A6B"/>
    <w:rsid w:val="007B2BF5"/>
    <w:rsid w:val="007B312B"/>
    <w:rsid w:val="007B4366"/>
    <w:rsid w:val="007B5AC3"/>
    <w:rsid w:val="007B6A76"/>
    <w:rsid w:val="007C03C2"/>
    <w:rsid w:val="007C0FBA"/>
    <w:rsid w:val="007C186F"/>
    <w:rsid w:val="007C1EA1"/>
    <w:rsid w:val="007C2992"/>
    <w:rsid w:val="007C3FCC"/>
    <w:rsid w:val="007C4E20"/>
    <w:rsid w:val="007C58C0"/>
    <w:rsid w:val="007C591B"/>
    <w:rsid w:val="007C78B2"/>
    <w:rsid w:val="007D038B"/>
    <w:rsid w:val="007D0715"/>
    <w:rsid w:val="007D0C43"/>
    <w:rsid w:val="007D16A4"/>
    <w:rsid w:val="007D4A95"/>
    <w:rsid w:val="007D5EE1"/>
    <w:rsid w:val="007D65B5"/>
    <w:rsid w:val="007D7B90"/>
    <w:rsid w:val="007E1A9B"/>
    <w:rsid w:val="007E1E3A"/>
    <w:rsid w:val="007E2DC5"/>
    <w:rsid w:val="007E5CCC"/>
    <w:rsid w:val="007E6FEC"/>
    <w:rsid w:val="007F0DC6"/>
    <w:rsid w:val="007F1393"/>
    <w:rsid w:val="007F353E"/>
    <w:rsid w:val="007F3D61"/>
    <w:rsid w:val="00801402"/>
    <w:rsid w:val="0080155A"/>
    <w:rsid w:val="00802676"/>
    <w:rsid w:val="00803582"/>
    <w:rsid w:val="00803BAE"/>
    <w:rsid w:val="00804510"/>
    <w:rsid w:val="00805982"/>
    <w:rsid w:val="008079CF"/>
    <w:rsid w:val="00807EFE"/>
    <w:rsid w:val="00811C5F"/>
    <w:rsid w:val="008127CF"/>
    <w:rsid w:val="00812A78"/>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80629"/>
    <w:rsid w:val="008867F2"/>
    <w:rsid w:val="00887119"/>
    <w:rsid w:val="008920EA"/>
    <w:rsid w:val="008936A1"/>
    <w:rsid w:val="00894A29"/>
    <w:rsid w:val="00897880"/>
    <w:rsid w:val="008A1458"/>
    <w:rsid w:val="008A3E8A"/>
    <w:rsid w:val="008A681E"/>
    <w:rsid w:val="008A7532"/>
    <w:rsid w:val="008B350E"/>
    <w:rsid w:val="008B4B27"/>
    <w:rsid w:val="008B528B"/>
    <w:rsid w:val="008B755C"/>
    <w:rsid w:val="008C1B5F"/>
    <w:rsid w:val="008C32F8"/>
    <w:rsid w:val="008C40B2"/>
    <w:rsid w:val="008C4166"/>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4277"/>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2E50"/>
    <w:rsid w:val="0095311B"/>
    <w:rsid w:val="00953349"/>
    <w:rsid w:val="00953D0A"/>
    <w:rsid w:val="0095575A"/>
    <w:rsid w:val="00957F9C"/>
    <w:rsid w:val="00960093"/>
    <w:rsid w:val="00960E9A"/>
    <w:rsid w:val="00960F39"/>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D64"/>
    <w:rsid w:val="00A22069"/>
    <w:rsid w:val="00A24416"/>
    <w:rsid w:val="00A247BA"/>
    <w:rsid w:val="00A2492A"/>
    <w:rsid w:val="00A2528D"/>
    <w:rsid w:val="00A253D3"/>
    <w:rsid w:val="00A25534"/>
    <w:rsid w:val="00A257E1"/>
    <w:rsid w:val="00A268CF"/>
    <w:rsid w:val="00A26D21"/>
    <w:rsid w:val="00A27356"/>
    <w:rsid w:val="00A30109"/>
    <w:rsid w:val="00A32628"/>
    <w:rsid w:val="00A32F41"/>
    <w:rsid w:val="00A338B7"/>
    <w:rsid w:val="00A351BA"/>
    <w:rsid w:val="00A3622B"/>
    <w:rsid w:val="00A37CF1"/>
    <w:rsid w:val="00A40494"/>
    <w:rsid w:val="00A4057C"/>
    <w:rsid w:val="00A41966"/>
    <w:rsid w:val="00A42612"/>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51C3D"/>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688E"/>
    <w:rsid w:val="00D27777"/>
    <w:rsid w:val="00D30412"/>
    <w:rsid w:val="00D30FAE"/>
    <w:rsid w:val="00D35A2F"/>
    <w:rsid w:val="00D377C2"/>
    <w:rsid w:val="00D4237D"/>
    <w:rsid w:val="00D439B5"/>
    <w:rsid w:val="00D45434"/>
    <w:rsid w:val="00D4584D"/>
    <w:rsid w:val="00D45D36"/>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E8A"/>
    <w:rsid w:val="00DE3111"/>
    <w:rsid w:val="00DE38D8"/>
    <w:rsid w:val="00DE4F1D"/>
    <w:rsid w:val="00DE501A"/>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D1F"/>
    <w:rsid w:val="00E21BC6"/>
    <w:rsid w:val="00E2227E"/>
    <w:rsid w:val="00E2571C"/>
    <w:rsid w:val="00E31470"/>
    <w:rsid w:val="00E339C4"/>
    <w:rsid w:val="00E36A87"/>
    <w:rsid w:val="00E4119C"/>
    <w:rsid w:val="00E42AA9"/>
    <w:rsid w:val="00E437E1"/>
    <w:rsid w:val="00E438AE"/>
    <w:rsid w:val="00E43E43"/>
    <w:rsid w:val="00E50247"/>
    <w:rsid w:val="00E50386"/>
    <w:rsid w:val="00E504E3"/>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642F"/>
    <w:rsid w:val="00F20AB0"/>
    <w:rsid w:val="00F20DAD"/>
    <w:rsid w:val="00F21503"/>
    <w:rsid w:val="00F22161"/>
    <w:rsid w:val="00F224C0"/>
    <w:rsid w:val="00F24481"/>
    <w:rsid w:val="00F2508D"/>
    <w:rsid w:val="00F259BF"/>
    <w:rsid w:val="00F261B0"/>
    <w:rsid w:val="00F2622C"/>
    <w:rsid w:val="00F30C76"/>
    <w:rsid w:val="00F31757"/>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60F9F"/>
    <w:rsid w:val="00F62200"/>
    <w:rsid w:val="00F63BFB"/>
    <w:rsid w:val="00F65CFE"/>
    <w:rsid w:val="00F666F4"/>
    <w:rsid w:val="00F66E93"/>
    <w:rsid w:val="00F66F9B"/>
    <w:rsid w:val="00F67319"/>
    <w:rsid w:val="00F724A3"/>
    <w:rsid w:val="00F7467E"/>
    <w:rsid w:val="00F76467"/>
    <w:rsid w:val="00F81BCF"/>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2CC3"/>
    <w:rsid w:val="00FC53D7"/>
    <w:rsid w:val="00FC6118"/>
    <w:rsid w:val="00FC730D"/>
    <w:rsid w:val="00FC74AF"/>
    <w:rsid w:val="00FD0B29"/>
    <w:rsid w:val="00FD2161"/>
    <w:rsid w:val="00FD3DB0"/>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7235BEEA-1EA0-4E69-A9E1-ECE2C8A96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7454BF"/>
    <w:pPr>
      <w:tabs>
        <w:tab w:val="left" w:pos="1350"/>
        <w:tab w:val="right" w:leader="dot" w:pos="7927"/>
      </w:tabs>
      <w:pPrChange w:id="0" w:author="arkat" w:date="2017-10-02T23:22:00Z">
        <w:pPr>
          <w:tabs>
            <w:tab w:val="right" w:leader="dot" w:pos="7927"/>
          </w:tabs>
          <w:spacing w:after="120"/>
          <w:jc w:val="both"/>
        </w:pPr>
      </w:pPrChange>
    </w:pPr>
    <w:rPr>
      <w:noProof/>
      <w:rPrChange w:id="0" w:author="arkat" w:date="2017-10-02T23:22: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Change w:id="1" w:author="arkat" w:date="2017-10-02T09:06:00Z">
        <w:pPr>
          <w:numPr>
            <w:numId w:val="38"/>
          </w:numPr>
          <w:ind w:left="2520" w:hanging="360"/>
          <w:jc w:val="center"/>
        </w:pPr>
      </w:pPrChange>
    </w:pPr>
    <w:rPr>
      <w:lang w:val="en-US"/>
      <w:rPrChange w:id="1" w:author="arkat" w:date="2017-10-02T09:06:00Z">
        <w:rPr>
          <w:rFonts w:ascii="Calibri" w:eastAsia="Calibri" w:hAnsi="Calibri" w:cs="Arial"/>
          <w:sz w:val="24"/>
          <w:szCs w:val="22"/>
          <w:lang w:val="en-US" w:eastAsia="en-US" w:bidi="ar-SA"/>
        </w:rPr>
      </w:rPrChange>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103.png"/><Relationship Id="rId21" Type="http://schemas.openxmlformats.org/officeDocument/2006/relationships/image" Target="media/image7.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chart" Target="charts/chart1.xml"/><Relationship Id="rId107" Type="http://schemas.openxmlformats.org/officeDocument/2006/relationships/image" Target="media/image93.png"/><Relationship Id="rId11" Type="http://schemas.openxmlformats.org/officeDocument/2006/relationships/diagramLayout" Target="diagrams/layout1.xml"/><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emf"/><Relationship Id="rId123" Type="http://schemas.openxmlformats.org/officeDocument/2006/relationships/footer" Target="footer2.xml"/><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QuickStyle" Target="diagrams/quickStyle1.xml"/><Relationship Id="rId17" Type="http://schemas.openxmlformats.org/officeDocument/2006/relationships/image" Target="media/image3.emf"/><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45.png"/><Relationship Id="rId103" Type="http://schemas.openxmlformats.org/officeDocument/2006/relationships/image" Target="media/image89.emf"/><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4.emf"/><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emf"/><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4.emf"/><Relationship Id="rId39" Type="http://schemas.openxmlformats.org/officeDocument/2006/relationships/image" Target="media/image25.emf"/><Relationship Id="rId109" Type="http://schemas.openxmlformats.org/officeDocument/2006/relationships/image" Target="media/image9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emf"/><Relationship Id="rId120" Type="http://schemas.openxmlformats.org/officeDocument/2006/relationships/image" Target="media/image106.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7.png"/><Relationship Id="rId82" Type="http://schemas.openxmlformats.org/officeDocument/2006/relationships/image" Target="media/image68.emf"/><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5.emf"/><Relationship Id="rId14" Type="http://schemas.microsoft.com/office/2007/relationships/diagramDrawing" Target="diagrams/drawing1.xml"/><Relationship Id="rId30" Type="http://schemas.openxmlformats.org/officeDocument/2006/relationships/image" Target="media/image16.emf"/><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emf"/><Relationship Id="rId105" Type="http://schemas.openxmlformats.org/officeDocument/2006/relationships/image" Target="media/image91.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6.emf"/><Relationship Id="rId41" Type="http://schemas.openxmlformats.org/officeDocument/2006/relationships/image" Target="media/image27.emf"/><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openxmlformats.org/officeDocument/2006/relationships/image" Target="media/image2.png"/><Relationship Id="rId36" Type="http://schemas.openxmlformats.org/officeDocument/2006/relationships/image" Target="media/image22.emf"/><Relationship Id="rId57" Type="http://schemas.openxmlformats.org/officeDocument/2006/relationships/image" Target="media/image43.png"/><Relationship Id="rId106" Type="http://schemas.openxmlformats.org/officeDocument/2006/relationships/image" Target="media/image92.emf"/><Relationship Id="rId127" Type="http://schemas.openxmlformats.org/officeDocument/2006/relationships/image" Target="media/image112.emf"/><Relationship Id="rId10" Type="http://schemas.openxmlformats.org/officeDocument/2006/relationships/diagramData" Target="diagrams/data1.xml"/><Relationship Id="rId31" Type="http://schemas.openxmlformats.org/officeDocument/2006/relationships/image" Target="media/image17.emf"/><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emf"/><Relationship Id="rId122" Type="http://schemas.openxmlformats.org/officeDocument/2006/relationships/image" Target="media/image108.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385469936"/>
        <c:axId val="385470328"/>
      </c:barChart>
      <c:catAx>
        <c:axId val="38546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470328"/>
        <c:crosses val="autoZero"/>
        <c:auto val="1"/>
        <c:lblAlgn val="ctr"/>
        <c:lblOffset val="100"/>
        <c:noMultiLvlLbl val="0"/>
      </c:catAx>
      <c:valAx>
        <c:axId val="3854703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469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E23480E1-994B-43AB-B358-991C68622A60}" srcId="{4FBA950A-F4EF-4675-B95F-1D33CA95CE53}" destId="{58FFB30C-6695-4214-9309-FF78DDBAD7E8}" srcOrd="0" destOrd="0" parTransId="{7582D50A-5A30-44B8-A2CE-25F97D23D7B9}" sibTransId="{0F4E1E32-3AD1-4A00-A5C9-F0F45CBFA70C}"/>
    <dgm:cxn modelId="{715D1744-D455-46F2-A695-2DD05C2F2A1A}" srcId="{4FBA950A-F4EF-4675-B95F-1D33CA95CE53}" destId="{F327062C-CA88-4477-AD7B-A8260B4360D5}" srcOrd="1" destOrd="0" parTransId="{2789BCF2-0179-43B3-8BB6-ADF52C101615}" sibTransId="{CA879015-61E1-46AB-98F6-8F4AA0861E32}"/>
    <dgm:cxn modelId="{640B1982-33B3-4590-B234-E1172CD82A12}" type="presOf" srcId="{31A6227D-035A-4EBB-801C-BDE090EDC435}" destId="{B182CA7D-0FED-4828-80F5-B87743E839B5}"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0ADC10EA-E5FB-4E01-9AD4-56D4C4259715}" type="presOf" srcId="{6B8ABAE6-429C-4BC2-AEF3-8E63703CD17E}" destId="{D9240A25-6771-4417-B895-C5C5B753DE44}"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9A2A5A10-FDC4-4E0E-AD62-5EBFCF587B52}" type="presOf" srcId="{A323D259-0523-41ED-9416-588692A44200}" destId="{8EB630B4-09C8-46C4-A798-0B5C0CCECEF8}" srcOrd="0" destOrd="0" presId="urn:microsoft.com/office/officeart/2005/8/layout/cycle5"/>
    <dgm:cxn modelId="{72BB731E-48CB-48F4-8075-036BA2F3B6C6}" type="presOf" srcId="{CA879015-61E1-46AB-98F6-8F4AA0861E32}" destId="{92EE6B0E-BF4E-414A-85D7-3E4BDFB068A3}" srcOrd="0" destOrd="0" presId="urn:microsoft.com/office/officeart/2005/8/layout/cycle5"/>
    <dgm:cxn modelId="{DF96DA34-4043-4545-8E55-299F53616B53}" type="presOf" srcId="{0F4E1E32-3AD1-4A00-A5C9-F0F45CBFA70C}" destId="{221D31D2-2183-4A06-A440-140C7FC9A96F}" srcOrd="0" destOrd="0" presId="urn:microsoft.com/office/officeart/2005/8/layout/cycle5"/>
    <dgm:cxn modelId="{4DD35C98-30D8-4600-ADB8-41FAA0EB3DB4}" type="presOf" srcId="{FA0A1B9E-7BFE-4A59-93C8-ABEE288A5CCC}" destId="{0BC68513-B501-4574-97FA-1333FE511451}" srcOrd="0" destOrd="0" presId="urn:microsoft.com/office/officeart/2005/8/layout/cycle5"/>
    <dgm:cxn modelId="{38F0855A-59C5-40E2-BB97-26A9C0810CA4}" type="presOf" srcId="{F327062C-CA88-4477-AD7B-A8260B4360D5}" destId="{A40BEDBE-4FD8-45B8-83B0-E1DCE662A8E1}" srcOrd="0" destOrd="0" presId="urn:microsoft.com/office/officeart/2005/8/layout/cycle5"/>
    <dgm:cxn modelId="{AD7C96EA-AFA7-4BAC-80D0-E3F5E0077957}" type="presOf" srcId="{4FBA950A-F4EF-4675-B95F-1D33CA95CE53}" destId="{21DDDCB3-198C-4AD8-AA44-6574B94A6AFD}" srcOrd="0" destOrd="0" presId="urn:microsoft.com/office/officeart/2005/8/layout/cycle5"/>
    <dgm:cxn modelId="{B3E8A639-9C1E-49BD-8AF7-C3BE49D6ECB7}" type="presOf" srcId="{342EA9F2-EFD9-4BF2-ACC3-70BAB04FA569}" destId="{68501AF2-0B1D-4582-8ECC-0585A4D4B7EC}"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1B01C731-DF09-4C77-9FD3-F37F851EA572}" type="presOf" srcId="{4D239FC5-31D8-4178-A059-35C9F63C3B6B}" destId="{6982757C-7CE4-43F2-BABD-93A58B0AE18A}" srcOrd="0" destOrd="0" presId="urn:microsoft.com/office/officeart/2005/8/layout/cycle5"/>
    <dgm:cxn modelId="{A7A09504-BE14-43CE-9809-41F6D5BA76B1}" type="presOf" srcId="{58FFB30C-6695-4214-9309-FF78DDBAD7E8}" destId="{5B079981-7495-4833-9D97-9C37156A4C3E}" srcOrd="0" destOrd="0" presId="urn:microsoft.com/office/officeart/2005/8/layout/cycle5"/>
    <dgm:cxn modelId="{C975393B-F80C-4B3F-BB61-6BE36EEB8038}" type="presParOf" srcId="{21DDDCB3-198C-4AD8-AA44-6574B94A6AFD}" destId="{5B079981-7495-4833-9D97-9C37156A4C3E}" srcOrd="0" destOrd="0" presId="urn:microsoft.com/office/officeart/2005/8/layout/cycle5"/>
    <dgm:cxn modelId="{BB5A9B97-8390-488B-B0C0-56105B80041C}" type="presParOf" srcId="{21DDDCB3-198C-4AD8-AA44-6574B94A6AFD}" destId="{EF03BA66-DCDA-4DE6-AE1E-F7836A167A10}" srcOrd="1" destOrd="0" presId="urn:microsoft.com/office/officeart/2005/8/layout/cycle5"/>
    <dgm:cxn modelId="{4B76B22A-0987-4BDA-AF63-DA4806200006}" type="presParOf" srcId="{21DDDCB3-198C-4AD8-AA44-6574B94A6AFD}" destId="{221D31D2-2183-4A06-A440-140C7FC9A96F}" srcOrd="2" destOrd="0" presId="urn:microsoft.com/office/officeart/2005/8/layout/cycle5"/>
    <dgm:cxn modelId="{192ED5A8-CC8E-41D5-BBFA-1126E9BF9F87}" type="presParOf" srcId="{21DDDCB3-198C-4AD8-AA44-6574B94A6AFD}" destId="{A40BEDBE-4FD8-45B8-83B0-E1DCE662A8E1}" srcOrd="3" destOrd="0" presId="urn:microsoft.com/office/officeart/2005/8/layout/cycle5"/>
    <dgm:cxn modelId="{98078ED4-DDBF-4B79-8E27-8CEEC7341672}" type="presParOf" srcId="{21DDDCB3-198C-4AD8-AA44-6574B94A6AFD}" destId="{A60DB04B-8DDF-4A0E-9A3B-5CC185D1243A}" srcOrd="4" destOrd="0" presId="urn:microsoft.com/office/officeart/2005/8/layout/cycle5"/>
    <dgm:cxn modelId="{5171B2D4-FC67-4B31-B729-0B311A449F93}" type="presParOf" srcId="{21DDDCB3-198C-4AD8-AA44-6574B94A6AFD}" destId="{92EE6B0E-BF4E-414A-85D7-3E4BDFB068A3}" srcOrd="5" destOrd="0" presId="urn:microsoft.com/office/officeart/2005/8/layout/cycle5"/>
    <dgm:cxn modelId="{632BC523-537B-4309-B7C3-9FED55CB9114}" type="presParOf" srcId="{21DDDCB3-198C-4AD8-AA44-6574B94A6AFD}" destId="{D9240A25-6771-4417-B895-C5C5B753DE44}" srcOrd="6" destOrd="0" presId="urn:microsoft.com/office/officeart/2005/8/layout/cycle5"/>
    <dgm:cxn modelId="{2C9D7EA1-978F-470D-B4BB-CA3369511461}" type="presParOf" srcId="{21DDDCB3-198C-4AD8-AA44-6574B94A6AFD}" destId="{A668F976-6A2A-4EFC-A193-8235E7940C1D}" srcOrd="7" destOrd="0" presId="urn:microsoft.com/office/officeart/2005/8/layout/cycle5"/>
    <dgm:cxn modelId="{D0FBE8A4-0D04-4173-B5F9-D5881FE3E48E}" type="presParOf" srcId="{21DDDCB3-198C-4AD8-AA44-6574B94A6AFD}" destId="{0BC68513-B501-4574-97FA-1333FE511451}" srcOrd="8" destOrd="0" presId="urn:microsoft.com/office/officeart/2005/8/layout/cycle5"/>
    <dgm:cxn modelId="{534C6330-5BC2-47CF-963A-445870868FC9}" type="presParOf" srcId="{21DDDCB3-198C-4AD8-AA44-6574B94A6AFD}" destId="{6982757C-7CE4-43F2-BABD-93A58B0AE18A}" srcOrd="9" destOrd="0" presId="urn:microsoft.com/office/officeart/2005/8/layout/cycle5"/>
    <dgm:cxn modelId="{03930452-8D08-4567-8464-EB48911630AC}" type="presParOf" srcId="{21DDDCB3-198C-4AD8-AA44-6574B94A6AFD}" destId="{B4F0DA64-1487-4F07-B8E4-322AE70F71D2}" srcOrd="10" destOrd="0" presId="urn:microsoft.com/office/officeart/2005/8/layout/cycle5"/>
    <dgm:cxn modelId="{D8F2AE7A-35D2-413A-829A-5FDCB12B8EA5}" type="presParOf" srcId="{21DDDCB3-198C-4AD8-AA44-6574B94A6AFD}" destId="{68501AF2-0B1D-4582-8ECC-0585A4D4B7EC}" srcOrd="11" destOrd="0" presId="urn:microsoft.com/office/officeart/2005/8/layout/cycle5"/>
    <dgm:cxn modelId="{9A379406-58F3-4D3A-B475-1EE8277B1D12}" type="presParOf" srcId="{21DDDCB3-198C-4AD8-AA44-6574B94A6AFD}" destId="{B182CA7D-0FED-4828-80F5-B87743E839B5}" srcOrd="12" destOrd="0" presId="urn:microsoft.com/office/officeart/2005/8/layout/cycle5"/>
    <dgm:cxn modelId="{1F766999-DEC4-4E16-BBC9-7E5B999225CE}" type="presParOf" srcId="{21DDDCB3-198C-4AD8-AA44-6574B94A6AFD}" destId="{C3B26718-090F-4487-BDBC-F1A1A4EA14F3}" srcOrd="13" destOrd="0" presId="urn:microsoft.com/office/officeart/2005/8/layout/cycle5"/>
    <dgm:cxn modelId="{24C059B7-2055-4A9C-A822-B3E452CDCFAB}"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9AACCF3A-3E00-43B2-A920-5C3EEA582650}" srcId="{37B2C5E1-70D2-440B-ACFC-4AA5F2E6D2D0}" destId="{9EDD1462-FAE7-4285-BE40-B3F5013DFBE3}" srcOrd="2" destOrd="0" parTransId="{AC511295-129D-4B8B-902E-1BA71E48F268}" sibTransId="{D1978AAF-A8E8-4288-A211-4145BFBCD6A4}"/>
    <dgm:cxn modelId="{589CA39D-72DB-4A7D-B783-585F848213F3}" type="presOf" srcId="{ACA41B01-B19F-471F-AA5E-FEB3DB71C31A}" destId="{94FFA06C-8A46-46B2-8017-70B2EF57196E}" srcOrd="0" destOrd="0" presId="urn:microsoft.com/office/officeart/2005/8/layout/cycle7"/>
    <dgm:cxn modelId="{C16A62A7-B036-4048-BC0F-050BEE4E9203}" type="presOf" srcId="{9EDD1462-FAE7-4285-BE40-B3F5013DFBE3}" destId="{4B53A48B-AE0C-49FF-A6DF-A6BA647533BA}" srcOrd="0" destOrd="0" presId="urn:microsoft.com/office/officeart/2005/8/layout/cycle7"/>
    <dgm:cxn modelId="{3286FF58-25AA-4D66-81BE-636DC13F3B93}" type="presOf" srcId="{EA78F82B-2A9E-4E88-B6CB-34C524A8A622}" destId="{F8FC642D-BAAE-4818-B185-9F42E13E70D6}" srcOrd="1" destOrd="0" presId="urn:microsoft.com/office/officeart/2005/8/layout/cycle7"/>
    <dgm:cxn modelId="{E55A3558-3720-4F4B-9ECD-FE85EC8AC250}" type="presOf" srcId="{D1978AAF-A8E8-4288-A211-4145BFBCD6A4}" destId="{972BE25A-7055-4F07-A316-91A104ECA312}" srcOrd="1" destOrd="0" presId="urn:microsoft.com/office/officeart/2005/8/layout/cycle7"/>
    <dgm:cxn modelId="{D2F3EB78-46E5-4A7F-AE11-7249DD70649E}" type="presOf" srcId="{19D4FB32-B2AE-48FE-91FF-9BEBA80E1C6D}" destId="{A248C974-5FAE-4812-BD33-7F8EBB68D9EF}"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C33C23D6-D832-467D-9B1C-E0E9DFFEA388}" type="presOf" srcId="{74F35AC7-6A0E-4ACA-B6A1-4A777CCA8575}" destId="{55F2C31C-067C-4C23-A4F5-E4E93BC26D29}" srcOrd="1" destOrd="0" presId="urn:microsoft.com/office/officeart/2005/8/layout/cycle7"/>
    <dgm:cxn modelId="{A390AFA1-3CFD-40AD-BD5C-2F7E8C1A6390}" type="presOf" srcId="{EA78F82B-2A9E-4E88-B6CB-34C524A8A622}" destId="{E5E8A88A-05DF-4B1E-AB64-C90B12C5686E}" srcOrd="0" destOrd="0" presId="urn:microsoft.com/office/officeart/2005/8/layout/cycle7"/>
    <dgm:cxn modelId="{E68B38E0-72D9-4595-BC7F-E7EB78F5C0E5}" type="presOf" srcId="{74F35AC7-6A0E-4ACA-B6A1-4A777CCA8575}" destId="{694D9EBC-DDCB-4258-AAC4-BD8B5C2EFCA7}" srcOrd="0" destOrd="0" presId="urn:microsoft.com/office/officeart/2005/8/layout/cycle7"/>
    <dgm:cxn modelId="{E7CD37B5-CE7B-443A-8B5F-A55099ABE78D}" type="presOf" srcId="{37B2C5E1-70D2-440B-ACFC-4AA5F2E6D2D0}" destId="{1D1DFD88-2F51-41B5-9A10-B5DFA2979167}" srcOrd="0" destOrd="0" presId="urn:microsoft.com/office/officeart/2005/8/layout/cycle7"/>
    <dgm:cxn modelId="{8183189F-933E-447A-A044-03D556FCAC04}" type="presOf" srcId="{D1978AAF-A8E8-4288-A211-4145BFBCD6A4}" destId="{4A4D906A-E2F6-468A-B5A4-B23FD4E6FBD1}" srcOrd="0"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D1012F1A-C4D9-4506-A1E3-650BEF31CDED}" type="presParOf" srcId="{1D1DFD88-2F51-41B5-9A10-B5DFA2979167}" destId="{94FFA06C-8A46-46B2-8017-70B2EF57196E}" srcOrd="0" destOrd="0" presId="urn:microsoft.com/office/officeart/2005/8/layout/cycle7"/>
    <dgm:cxn modelId="{8F8075DA-6B0E-4C80-AB54-D17F893073EC}" type="presParOf" srcId="{1D1DFD88-2F51-41B5-9A10-B5DFA2979167}" destId="{E5E8A88A-05DF-4B1E-AB64-C90B12C5686E}" srcOrd="1" destOrd="0" presId="urn:microsoft.com/office/officeart/2005/8/layout/cycle7"/>
    <dgm:cxn modelId="{06BE1C69-A1D3-4BCE-8AA0-3982B6E83E05}" type="presParOf" srcId="{E5E8A88A-05DF-4B1E-AB64-C90B12C5686E}" destId="{F8FC642D-BAAE-4818-B185-9F42E13E70D6}" srcOrd="0" destOrd="0" presId="urn:microsoft.com/office/officeart/2005/8/layout/cycle7"/>
    <dgm:cxn modelId="{1914F94F-2298-48F1-BA8E-664C644E4064}" type="presParOf" srcId="{1D1DFD88-2F51-41B5-9A10-B5DFA2979167}" destId="{A248C974-5FAE-4812-BD33-7F8EBB68D9EF}" srcOrd="2" destOrd="0" presId="urn:microsoft.com/office/officeart/2005/8/layout/cycle7"/>
    <dgm:cxn modelId="{A8BD99FA-0E36-4A9C-AB30-9FE5BBB2436E}" type="presParOf" srcId="{1D1DFD88-2F51-41B5-9A10-B5DFA2979167}" destId="{694D9EBC-DDCB-4258-AAC4-BD8B5C2EFCA7}" srcOrd="3" destOrd="0" presId="urn:microsoft.com/office/officeart/2005/8/layout/cycle7"/>
    <dgm:cxn modelId="{DB9EC1F8-055A-49E9-A312-B78469466581}" type="presParOf" srcId="{694D9EBC-DDCB-4258-AAC4-BD8B5C2EFCA7}" destId="{55F2C31C-067C-4C23-A4F5-E4E93BC26D29}" srcOrd="0" destOrd="0" presId="urn:microsoft.com/office/officeart/2005/8/layout/cycle7"/>
    <dgm:cxn modelId="{2CF6CB12-1A4F-4E40-93DB-67BD495203CF}" type="presParOf" srcId="{1D1DFD88-2F51-41B5-9A10-B5DFA2979167}" destId="{4B53A48B-AE0C-49FF-A6DF-A6BA647533BA}" srcOrd="4" destOrd="0" presId="urn:microsoft.com/office/officeart/2005/8/layout/cycle7"/>
    <dgm:cxn modelId="{8825D177-3E8D-498A-9C4A-E8481EDFB4BD}" type="presParOf" srcId="{1D1DFD88-2F51-41B5-9A10-B5DFA2979167}" destId="{4A4D906A-E2F6-468A-B5A4-B23FD4E6FBD1}" srcOrd="5" destOrd="0" presId="urn:microsoft.com/office/officeart/2005/8/layout/cycle7"/>
    <dgm:cxn modelId="{58D9C0C7-9017-4125-BA86-EC9A3A3115A5}"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4D7BAE8E-8A33-4C74-AD9C-DFF9917C4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39</Pages>
  <Words>50149</Words>
  <Characters>285852</Characters>
  <Application>Microsoft Office Word</Application>
  <DocSecurity>0</DocSecurity>
  <Lines>2382</Lines>
  <Paragraphs>670</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335331</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11</cp:revision>
  <cp:lastPrinted>2017-10-04T16:34:00Z</cp:lastPrinted>
  <dcterms:created xsi:type="dcterms:W3CDTF">2017-10-04T16:30:00Z</dcterms:created>
  <dcterms:modified xsi:type="dcterms:W3CDTF">2017-10-06T01:07:00Z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