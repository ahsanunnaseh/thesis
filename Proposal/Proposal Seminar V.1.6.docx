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63CFB0" w14:textId="523E85F7" w:rsidR="00873605" w:rsidRPr="00307F7B" w:rsidRDefault="00873605" w:rsidP="00750C2A">
      <w:pPr>
        <w:pStyle w:val="AcademicLevel"/>
        <w:spacing w:before="0" w:after="0"/>
        <w:rPr>
          <w:rFonts w:eastAsia="Times New Roman" w:cs="Times New Roman"/>
          <w:bCs/>
          <w:kern w:val="28"/>
          <w:sz w:val="32"/>
          <w:szCs w:val="32"/>
          <w:lang w:val="en-US" w:eastAsia="en-US"/>
          <w:rPrChange w:id="0" w:author="arkat" w:date="2017-09-26T15:14:00Z">
            <w:rPr>
              <w:rFonts w:eastAsia="Times New Roman" w:cs="Times New Roman"/>
              <w:bCs/>
              <w:kern w:val="28"/>
              <w:sz w:val="32"/>
              <w:szCs w:val="32"/>
              <w:lang w:eastAsia="en-US"/>
            </w:rPr>
          </w:rPrChange>
        </w:rPr>
      </w:pPr>
      <w:r>
        <w:rPr>
          <w:rFonts w:eastAsia="Times New Roman" w:cs="Times New Roman"/>
          <w:bCs/>
          <w:kern w:val="28"/>
          <w:sz w:val="32"/>
          <w:szCs w:val="32"/>
          <w:lang w:eastAsia="en-US"/>
        </w:rPr>
        <w:t xml:space="preserve">Transformasi </w:t>
      </w:r>
      <w:r w:rsidR="003A088A">
        <w:rPr>
          <w:rFonts w:eastAsia="Times New Roman" w:cs="Times New Roman"/>
          <w:bCs/>
          <w:kern w:val="28"/>
          <w:sz w:val="32"/>
          <w:szCs w:val="32"/>
          <w:lang w:eastAsia="en-US"/>
        </w:rPr>
        <w:t>Model Proses Bisnis : EPC</w:t>
      </w:r>
      <w:ins w:id="1" w:author="arkat" w:date="2017-09-26T15:14:00Z">
        <w:r w:rsidR="00EE0158">
          <w:rPr>
            <w:rFonts w:eastAsia="Times New Roman" w:cs="Times New Roman"/>
            <w:bCs/>
            <w:kern w:val="28"/>
            <w:sz w:val="32"/>
            <w:szCs w:val="32"/>
            <w:lang w:val="en-US" w:eastAsia="en-US"/>
          </w:rPr>
          <w:t>-</w:t>
        </w:r>
        <w:r w:rsidR="00735A52">
          <w:rPr>
            <w:rFonts w:eastAsia="Times New Roman" w:cs="Times New Roman"/>
            <w:bCs/>
            <w:kern w:val="28"/>
            <w:sz w:val="32"/>
            <w:szCs w:val="32"/>
            <w:lang w:val="en-US" w:eastAsia="en-US"/>
          </w:rPr>
          <w:t>ARIS</w:t>
        </w:r>
      </w:ins>
      <w:ins w:id="2" w:author="arkat" w:date="2017-10-06T08:05:00Z">
        <w:r w:rsidR="00225E20">
          <w:rPr>
            <w:rFonts w:eastAsia="Times New Roman" w:cs="Times New Roman"/>
            <w:bCs/>
            <w:kern w:val="28"/>
            <w:sz w:val="32"/>
            <w:szCs w:val="32"/>
            <w:lang w:val="en-US" w:eastAsia="en-US"/>
          </w:rPr>
          <w:t xml:space="preserve"> </w:t>
        </w:r>
      </w:ins>
      <w:r w:rsidR="003A088A">
        <w:rPr>
          <w:rFonts w:eastAsia="Times New Roman" w:cs="Times New Roman"/>
          <w:bCs/>
          <w:kern w:val="28"/>
          <w:sz w:val="32"/>
          <w:szCs w:val="32"/>
          <w:lang w:eastAsia="en-US"/>
        </w:rPr>
        <w:t xml:space="preserve"> ke BPMN</w:t>
      </w:r>
      <w:ins w:id="3" w:author="arkat" w:date="2017-09-26T15:14:00Z">
        <w:r w:rsidR="00307F7B">
          <w:rPr>
            <w:rFonts w:eastAsia="Times New Roman" w:cs="Times New Roman"/>
            <w:bCs/>
            <w:kern w:val="28"/>
            <w:sz w:val="32"/>
            <w:szCs w:val="32"/>
            <w:lang w:val="en-US" w:eastAsia="en-US"/>
          </w:rPr>
          <w:t xml:space="preserve"> 2.0</w:t>
        </w:r>
      </w:ins>
    </w:p>
    <w:p w14:paraId="77894B46" w14:textId="77777777" w:rsidR="00307F7B" w:rsidRDefault="00307F7B" w:rsidP="00750C2A">
      <w:pPr>
        <w:pStyle w:val="AcademicLevel"/>
        <w:spacing w:before="0" w:after="0"/>
        <w:rPr>
          <w:ins w:id="4" w:author="arkat" w:date="2017-09-26T15:08:00Z"/>
          <w:lang w:val="en-US"/>
        </w:rPr>
      </w:pPr>
    </w:p>
    <w:p w14:paraId="1823540E" w14:textId="77777777" w:rsidR="00873605" w:rsidRPr="00ED76A0" w:rsidRDefault="00873605" w:rsidP="00750C2A">
      <w:pPr>
        <w:pStyle w:val="AcademicLevel"/>
        <w:spacing w:before="0" w:after="0"/>
      </w:pPr>
      <w:del w:id="5" w:author="arkat" w:date="2017-09-26T15:08:00Z">
        <w:r w:rsidDel="00307F7B">
          <w:rPr>
            <w:lang w:val="en-US"/>
          </w:rPr>
          <w:delText xml:space="preserve">OUTLINE </w:delText>
        </w:r>
      </w:del>
      <w:r>
        <w:rPr>
          <w:lang w:val="en-US"/>
        </w:rPr>
        <w:t xml:space="preserve">PROPOSAL </w:t>
      </w:r>
      <w:r>
        <w:t>TESIS MAGISTER</w:t>
      </w:r>
    </w:p>
    <w:p w14:paraId="1E5C4AA5" w14:textId="77777777" w:rsidR="00873605" w:rsidRDefault="00873605" w:rsidP="00750C2A">
      <w:pPr>
        <w:pStyle w:val="AcademicRequirement"/>
        <w:rPr>
          <w:rFonts w:eastAsia="Times New Roman"/>
          <w:lang w:eastAsia="ar-SA"/>
        </w:rPr>
      </w:pPr>
    </w:p>
    <w:p w14:paraId="55A86033" w14:textId="77777777" w:rsidR="00873605" w:rsidRDefault="00873605" w:rsidP="00750C2A">
      <w:pPr>
        <w:pStyle w:val="NormalCentered"/>
        <w:rPr>
          <w:lang w:val="fi-FI" w:eastAsia="ar-SA"/>
        </w:rPr>
      </w:pPr>
    </w:p>
    <w:p w14:paraId="377F7093" w14:textId="77777777" w:rsidR="00873605" w:rsidRPr="00A668DE" w:rsidRDefault="00873605" w:rsidP="00750C2A">
      <w:pPr>
        <w:pStyle w:val="Author"/>
        <w:spacing w:after="0"/>
        <w:rPr>
          <w:lang w:eastAsia="ar-SA"/>
        </w:rPr>
      </w:pPr>
      <w:r>
        <w:rPr>
          <w:lang w:eastAsia="ar-SA"/>
        </w:rPr>
        <w:t xml:space="preserve">Disusun </w:t>
      </w:r>
      <w:r w:rsidRPr="00AA0D97">
        <w:rPr>
          <w:lang w:val="en-US" w:eastAsia="ar-SA"/>
        </w:rPr>
        <w:t>oleh</w:t>
      </w:r>
      <w:r w:rsidRPr="00A668DE">
        <w:rPr>
          <w:lang w:eastAsia="ar-SA"/>
        </w:rPr>
        <w:t>:</w:t>
      </w:r>
    </w:p>
    <w:p w14:paraId="2F0E8E65" w14:textId="77777777" w:rsidR="00873605" w:rsidRPr="000B17CE" w:rsidRDefault="00873605" w:rsidP="00750C2A">
      <w:pPr>
        <w:pStyle w:val="Author"/>
        <w:spacing w:after="0"/>
        <w:rPr>
          <w:lang w:val="id-ID" w:eastAsia="ar-SA"/>
        </w:rPr>
      </w:pPr>
      <w:r>
        <w:rPr>
          <w:lang w:val="id-ID" w:eastAsia="ar-SA"/>
        </w:rPr>
        <w:t>Ahsanun Naseh Khudori</w:t>
      </w:r>
    </w:p>
    <w:p w14:paraId="5C798E1C" w14:textId="77777777" w:rsidR="00873605" w:rsidRDefault="00873605" w:rsidP="00750C2A">
      <w:pPr>
        <w:pStyle w:val="Author"/>
        <w:spacing w:after="0"/>
        <w:rPr>
          <w:lang w:eastAsia="ar-SA"/>
        </w:rPr>
      </w:pPr>
      <w:r w:rsidRPr="00ED76A0">
        <w:rPr>
          <w:lang w:eastAsia="ar-SA"/>
        </w:rPr>
        <w:t>NIM</w:t>
      </w:r>
      <w:r w:rsidRPr="00ED76A0">
        <w:rPr>
          <w:lang w:val="en-US" w:eastAsia="ar-SA"/>
        </w:rPr>
        <w:t>:</w:t>
      </w:r>
      <w:r w:rsidRPr="00ED76A0">
        <w:rPr>
          <w:lang w:val="fi-FI" w:eastAsia="ar-SA"/>
        </w:rPr>
        <w:t xml:space="preserve"> </w:t>
      </w:r>
      <w:r>
        <w:rPr>
          <w:lang w:val="fi-FI" w:eastAsia="ar-SA"/>
        </w:rPr>
        <w:t>156150100011002</w:t>
      </w:r>
    </w:p>
    <w:p w14:paraId="3E4DA4B5" w14:textId="77777777" w:rsidR="00873605" w:rsidRDefault="00873605" w:rsidP="00750C2A">
      <w:pPr>
        <w:pStyle w:val="Author"/>
        <w:spacing w:after="0"/>
        <w:rPr>
          <w:lang w:eastAsia="ar-SA"/>
        </w:rPr>
      </w:pPr>
    </w:p>
    <w:p w14:paraId="43B49A1B" w14:textId="77777777" w:rsidR="00873605" w:rsidRDefault="00873605" w:rsidP="00750C2A">
      <w:pPr>
        <w:pStyle w:val="Author"/>
        <w:spacing w:after="0"/>
        <w:rPr>
          <w:lang w:eastAsia="ar-SA"/>
        </w:rPr>
      </w:pPr>
    </w:p>
    <w:p w14:paraId="0288DC4C" w14:textId="77777777" w:rsidR="00873605" w:rsidRDefault="00873605" w:rsidP="00750C2A">
      <w:pPr>
        <w:pStyle w:val="Author"/>
        <w:spacing w:after="0"/>
        <w:rPr>
          <w:lang w:eastAsia="ar-SA"/>
        </w:rPr>
      </w:pPr>
    </w:p>
    <w:p w14:paraId="577804F5" w14:textId="77777777" w:rsidR="00873605" w:rsidRPr="00A668DE" w:rsidRDefault="00873605" w:rsidP="00750C2A">
      <w:pPr>
        <w:pStyle w:val="Author"/>
        <w:spacing w:after="0"/>
        <w:rPr>
          <w:lang w:eastAsia="ar-SA"/>
        </w:rPr>
      </w:pPr>
    </w:p>
    <w:p w14:paraId="3263116F" w14:textId="77777777" w:rsidR="00873605" w:rsidRPr="00A668DE" w:rsidRDefault="00E03EC2" w:rsidP="00750C2A">
      <w:pPr>
        <w:pStyle w:val="NormalCentered"/>
        <w:rPr>
          <w:lang w:eastAsia="ar-SA"/>
        </w:rPr>
      </w:pPr>
      <w:r>
        <w:rPr>
          <w:noProof/>
          <w:lang w:val="en-US"/>
        </w:rPr>
        <w:drawing>
          <wp:inline distT="0" distB="0" distL="0" distR="0" wp14:anchorId="06560EB6" wp14:editId="2E7F22B3">
            <wp:extent cx="1800860" cy="1800860"/>
            <wp:effectExtent l="0" t="0" r="2540" b="2540"/>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860" cy="1800860"/>
                    </a:xfrm>
                    <a:prstGeom prst="rect">
                      <a:avLst/>
                    </a:prstGeom>
                    <a:noFill/>
                    <a:ln>
                      <a:noFill/>
                    </a:ln>
                  </pic:spPr>
                </pic:pic>
              </a:graphicData>
            </a:graphic>
          </wp:inline>
        </w:drawing>
      </w:r>
    </w:p>
    <w:p w14:paraId="1DA0A56B" w14:textId="77777777" w:rsidR="00873605" w:rsidRPr="00A668DE" w:rsidRDefault="00873605" w:rsidP="00750C2A">
      <w:pPr>
        <w:suppressAutoHyphens/>
        <w:spacing w:after="0" w:line="360" w:lineRule="auto"/>
        <w:jc w:val="center"/>
        <w:rPr>
          <w:rFonts w:eastAsia="Times New Roman" w:cs="Calibri"/>
          <w:sz w:val="28"/>
          <w:szCs w:val="28"/>
          <w:lang w:val="en-US" w:eastAsia="ar-SA"/>
        </w:rPr>
      </w:pPr>
    </w:p>
    <w:p w14:paraId="36F6C866" w14:textId="77777777" w:rsidR="00873605" w:rsidRPr="00A668DE" w:rsidRDefault="00873605" w:rsidP="00750C2A">
      <w:pPr>
        <w:suppressAutoHyphens/>
        <w:spacing w:after="0" w:line="360" w:lineRule="auto"/>
        <w:rPr>
          <w:rFonts w:eastAsia="Times New Roman" w:cs="Calibri"/>
          <w:sz w:val="28"/>
          <w:szCs w:val="28"/>
          <w:lang w:eastAsia="ar-SA"/>
        </w:rPr>
      </w:pPr>
    </w:p>
    <w:p w14:paraId="3472B251" w14:textId="77777777" w:rsidR="00873605" w:rsidRPr="00A668DE" w:rsidRDefault="00873605" w:rsidP="00750C2A">
      <w:pPr>
        <w:suppressAutoHyphens/>
        <w:spacing w:after="0" w:line="360" w:lineRule="auto"/>
        <w:jc w:val="center"/>
        <w:rPr>
          <w:rFonts w:eastAsia="Times New Roman" w:cs="Calibri"/>
          <w:sz w:val="28"/>
          <w:szCs w:val="28"/>
          <w:lang w:eastAsia="ar-SA"/>
        </w:rPr>
      </w:pPr>
    </w:p>
    <w:p w14:paraId="2F2FAF49" w14:textId="77777777" w:rsidR="00873605" w:rsidRDefault="00873605" w:rsidP="00750C2A">
      <w:pPr>
        <w:suppressAutoHyphens/>
        <w:spacing w:after="0" w:line="360" w:lineRule="auto"/>
        <w:jc w:val="center"/>
        <w:rPr>
          <w:rFonts w:eastAsia="Times New Roman" w:cs="Calibri"/>
          <w:sz w:val="28"/>
          <w:szCs w:val="28"/>
          <w:lang w:eastAsia="ar-SA"/>
        </w:rPr>
      </w:pPr>
    </w:p>
    <w:p w14:paraId="5618E59A" w14:textId="77777777" w:rsidR="00E81E67" w:rsidRDefault="00E81E67" w:rsidP="00750C2A">
      <w:pPr>
        <w:suppressAutoHyphens/>
        <w:spacing w:after="0" w:line="360" w:lineRule="auto"/>
        <w:jc w:val="center"/>
        <w:rPr>
          <w:rFonts w:eastAsia="Times New Roman" w:cs="Calibri"/>
          <w:sz w:val="28"/>
          <w:szCs w:val="28"/>
          <w:lang w:eastAsia="ar-SA"/>
        </w:rPr>
      </w:pPr>
    </w:p>
    <w:p w14:paraId="142D2FCC" w14:textId="77777777" w:rsidR="00E81E67" w:rsidDel="00142668" w:rsidRDefault="00E81E67" w:rsidP="00750C2A">
      <w:pPr>
        <w:suppressAutoHyphens/>
        <w:spacing w:after="0" w:line="360" w:lineRule="auto"/>
        <w:jc w:val="center"/>
        <w:rPr>
          <w:del w:id="6" w:author="arkat" w:date="2017-09-26T15:15:00Z"/>
          <w:rFonts w:eastAsia="Times New Roman" w:cs="Calibri"/>
          <w:sz w:val="28"/>
          <w:szCs w:val="28"/>
          <w:lang w:eastAsia="ar-SA"/>
        </w:rPr>
      </w:pPr>
    </w:p>
    <w:p w14:paraId="3371FB8E" w14:textId="77777777" w:rsidR="00E81E67" w:rsidRPr="00A668DE" w:rsidRDefault="00E81E67">
      <w:pPr>
        <w:suppressAutoHyphens/>
        <w:spacing w:after="0" w:line="360" w:lineRule="auto"/>
        <w:rPr>
          <w:rFonts w:eastAsia="Times New Roman" w:cs="Calibri"/>
          <w:sz w:val="28"/>
          <w:szCs w:val="28"/>
          <w:lang w:eastAsia="ar-SA"/>
        </w:rPr>
        <w:pPrChange w:id="7" w:author="arkat" w:date="2017-09-26T15:15:00Z">
          <w:pPr>
            <w:suppressAutoHyphens/>
            <w:spacing w:after="0" w:line="360" w:lineRule="auto"/>
            <w:jc w:val="center"/>
          </w:pPr>
        </w:pPrChange>
      </w:pPr>
    </w:p>
    <w:p w14:paraId="53643F89" w14:textId="77777777" w:rsidR="00873605" w:rsidRDefault="00873605" w:rsidP="00750C2A">
      <w:pPr>
        <w:pStyle w:val="Institution"/>
        <w:spacing w:after="0"/>
        <w:rPr>
          <w:lang w:val="en-US"/>
        </w:rPr>
      </w:pPr>
    </w:p>
    <w:p w14:paraId="47E65791" w14:textId="77777777" w:rsidR="00873605" w:rsidRPr="002439B5" w:rsidRDefault="00873605" w:rsidP="00750C2A">
      <w:pPr>
        <w:pStyle w:val="Institution"/>
        <w:spacing w:after="0"/>
        <w:rPr>
          <w:b/>
          <w:rPrChange w:id="8" w:author="arkat" w:date="2017-09-28T16:42:00Z">
            <w:rPr/>
          </w:rPrChange>
        </w:rPr>
      </w:pPr>
      <w:r w:rsidRPr="002439B5">
        <w:rPr>
          <w:b/>
          <w:rPrChange w:id="9" w:author="arkat" w:date="2017-09-28T16:42:00Z">
            <w:rPr/>
          </w:rPrChange>
        </w:rPr>
        <w:t>PROGRAM STUDI MAGISTER ILMU KOMPUTER</w:t>
      </w:r>
    </w:p>
    <w:p w14:paraId="6ABA259F" w14:textId="77777777" w:rsidR="00873605" w:rsidRPr="002439B5" w:rsidRDefault="00873605" w:rsidP="00750C2A">
      <w:pPr>
        <w:pStyle w:val="Institution"/>
        <w:spacing w:after="0"/>
        <w:rPr>
          <w:b/>
          <w:rPrChange w:id="10" w:author="arkat" w:date="2017-09-28T16:42:00Z">
            <w:rPr/>
          </w:rPrChange>
        </w:rPr>
      </w:pPr>
      <w:r w:rsidRPr="002439B5">
        <w:rPr>
          <w:b/>
          <w:rPrChange w:id="11" w:author="arkat" w:date="2017-09-28T16:42:00Z">
            <w:rPr/>
          </w:rPrChange>
        </w:rPr>
        <w:t>JURUSAN TEKNIK INFORMATIKA</w:t>
      </w:r>
    </w:p>
    <w:p w14:paraId="02423DB3" w14:textId="77777777" w:rsidR="00873605" w:rsidRPr="002439B5" w:rsidRDefault="00873605" w:rsidP="00750C2A">
      <w:pPr>
        <w:pStyle w:val="Institution"/>
        <w:spacing w:after="0"/>
        <w:rPr>
          <w:b/>
          <w:lang w:val="en-US"/>
          <w:rPrChange w:id="12" w:author="arkat" w:date="2017-09-28T16:42:00Z">
            <w:rPr>
              <w:lang w:val="en-US"/>
            </w:rPr>
          </w:rPrChange>
        </w:rPr>
      </w:pPr>
      <w:r w:rsidRPr="002439B5">
        <w:rPr>
          <w:b/>
          <w:rPrChange w:id="13" w:author="arkat" w:date="2017-09-28T16:42:00Z">
            <w:rPr/>
          </w:rPrChange>
        </w:rPr>
        <w:t>FAKULTAS</w:t>
      </w:r>
      <w:r w:rsidRPr="002439B5">
        <w:rPr>
          <w:b/>
          <w:lang w:val="en-US"/>
          <w:rPrChange w:id="14" w:author="arkat" w:date="2017-09-28T16:42:00Z">
            <w:rPr>
              <w:lang w:val="en-US"/>
            </w:rPr>
          </w:rPrChange>
        </w:rPr>
        <w:t xml:space="preserve"> ILMU KOMPUTER</w:t>
      </w:r>
    </w:p>
    <w:p w14:paraId="4245B5F2" w14:textId="77777777" w:rsidR="00873605" w:rsidRPr="002439B5" w:rsidRDefault="00873605" w:rsidP="00750C2A">
      <w:pPr>
        <w:pStyle w:val="Institution"/>
        <w:spacing w:after="0"/>
        <w:rPr>
          <w:b/>
          <w:lang w:val="en-US"/>
          <w:rPrChange w:id="15" w:author="arkat" w:date="2017-09-28T16:42:00Z">
            <w:rPr>
              <w:lang w:val="en-US"/>
            </w:rPr>
          </w:rPrChange>
        </w:rPr>
      </w:pPr>
      <w:r w:rsidRPr="002439B5">
        <w:rPr>
          <w:b/>
          <w:rPrChange w:id="16" w:author="arkat" w:date="2017-09-28T16:42:00Z">
            <w:rPr/>
          </w:rPrChange>
        </w:rPr>
        <w:t>UNIVERSITAS BRAWIJAYA</w:t>
      </w:r>
    </w:p>
    <w:p w14:paraId="0761EE6B" w14:textId="77777777" w:rsidR="00873605" w:rsidRPr="002439B5" w:rsidDel="00142668" w:rsidRDefault="00873605">
      <w:pPr>
        <w:pStyle w:val="Institution"/>
        <w:spacing w:after="0"/>
        <w:rPr>
          <w:del w:id="17" w:author="arkat" w:date="2017-09-26T15:15:00Z"/>
          <w:b/>
          <w:lang w:eastAsia="ar-SA"/>
          <w:rPrChange w:id="18" w:author="arkat" w:date="2017-09-28T16:42:00Z">
            <w:rPr>
              <w:del w:id="19" w:author="arkat" w:date="2017-09-26T15:15:00Z"/>
              <w:lang w:eastAsia="ar-SA"/>
            </w:rPr>
          </w:rPrChange>
        </w:rPr>
      </w:pPr>
      <w:r w:rsidRPr="002439B5">
        <w:rPr>
          <w:b/>
          <w:lang w:val="en-US"/>
          <w:rPrChange w:id="20" w:author="arkat" w:date="2017-09-28T16:42:00Z">
            <w:rPr>
              <w:lang w:val="en-US"/>
            </w:rPr>
          </w:rPrChange>
        </w:rPr>
        <w:t>MALANG</w:t>
      </w:r>
    </w:p>
    <w:p w14:paraId="124DADF4" w14:textId="77777777" w:rsidR="00142668" w:rsidRPr="002439B5" w:rsidRDefault="00142668" w:rsidP="00750C2A">
      <w:pPr>
        <w:pStyle w:val="Institution"/>
        <w:spacing w:after="0"/>
        <w:rPr>
          <w:ins w:id="21" w:author="arkat" w:date="2017-09-26T15:15:00Z"/>
          <w:b/>
          <w:lang w:val="en-US"/>
          <w:rPrChange w:id="22" w:author="arkat" w:date="2017-09-28T16:42:00Z">
            <w:rPr>
              <w:ins w:id="23" w:author="arkat" w:date="2017-09-26T15:15:00Z"/>
              <w:lang w:val="en-US"/>
            </w:rPr>
          </w:rPrChange>
        </w:rPr>
      </w:pPr>
    </w:p>
    <w:p w14:paraId="53043FC2" w14:textId="77777777" w:rsidR="00873605" w:rsidRPr="002439B5" w:rsidRDefault="00873605">
      <w:pPr>
        <w:pStyle w:val="Institution"/>
        <w:spacing w:after="0"/>
        <w:rPr>
          <w:b/>
          <w:lang w:eastAsia="ar-SA"/>
          <w:rPrChange w:id="24" w:author="arkat" w:date="2017-09-28T16:42:00Z">
            <w:rPr>
              <w:lang w:eastAsia="ar-SA"/>
            </w:rPr>
          </w:rPrChange>
        </w:rPr>
      </w:pPr>
      <w:r w:rsidRPr="002439B5">
        <w:rPr>
          <w:b/>
          <w:lang w:eastAsia="ar-SA"/>
          <w:rPrChange w:id="25" w:author="arkat" w:date="2017-09-28T16:42:00Z">
            <w:rPr>
              <w:lang w:eastAsia="ar-SA"/>
            </w:rPr>
          </w:rPrChange>
        </w:rPr>
        <w:t>2017</w:t>
      </w:r>
    </w:p>
    <w:p w14:paraId="596ABCD3" w14:textId="77777777" w:rsidR="001E4CBB" w:rsidRDefault="001E4CBB" w:rsidP="00750C2A">
      <w:pPr>
        <w:spacing w:after="0"/>
        <w:rPr>
          <w:ins w:id="26" w:author="arkat" w:date="2017-09-28T16:32:00Z"/>
          <w:lang w:val="en-US"/>
        </w:rPr>
      </w:pPr>
    </w:p>
    <w:p w14:paraId="5ACA9AC5" w14:textId="68FA027B" w:rsidR="001E4CBB" w:rsidRPr="00F87DB4" w:rsidRDefault="001E4CBB">
      <w:pPr>
        <w:pStyle w:val="Heading1"/>
        <w:numPr>
          <w:ilvl w:val="0"/>
          <w:numId w:val="0"/>
        </w:numPr>
        <w:rPr>
          <w:ins w:id="27" w:author="arkat" w:date="2017-09-28T16:32:00Z"/>
          <w:b w:val="0"/>
          <w:lang w:val="en-US"/>
          <w:rPrChange w:id="28" w:author="arkat" w:date="2017-09-29T09:48:00Z">
            <w:rPr>
              <w:ins w:id="29" w:author="arkat" w:date="2017-09-28T16:32:00Z"/>
              <w:b/>
              <w:lang w:val="en-US"/>
            </w:rPr>
          </w:rPrChange>
        </w:rPr>
        <w:pPrChange w:id="30" w:author="arkat" w:date="2017-09-29T09:48:00Z">
          <w:pPr>
            <w:spacing w:after="0"/>
          </w:pPr>
        </w:pPrChange>
      </w:pPr>
      <w:bookmarkStart w:id="31" w:name="_Toc495046325"/>
      <w:ins w:id="32" w:author="arkat" w:date="2017-09-28T16:32:00Z">
        <w:r w:rsidRPr="00C36A8C">
          <w:rPr>
            <w:lang w:val="en-US"/>
          </w:rPr>
          <w:lastRenderedPageBreak/>
          <w:t>DAFTAR ISI</w:t>
        </w:r>
        <w:bookmarkEnd w:id="31"/>
      </w:ins>
    </w:p>
    <w:p w14:paraId="1D856035" w14:textId="77777777" w:rsidR="001E4CBB" w:rsidRDefault="001E4CBB" w:rsidP="00A54029">
      <w:pPr>
        <w:spacing w:after="0"/>
        <w:rPr>
          <w:ins w:id="33" w:author="arkat" w:date="2017-09-28T16:32:00Z"/>
          <w:b/>
          <w:lang w:val="en-US"/>
        </w:rPr>
      </w:pPr>
    </w:p>
    <w:p w14:paraId="0A8EEB24" w14:textId="4943E89D" w:rsidR="0095050F" w:rsidRDefault="0017371E">
      <w:pPr>
        <w:pStyle w:val="TOC1"/>
        <w:rPr>
          <w:ins w:id="34" w:author="arkat" w:date="2017-10-06T09:43:00Z"/>
          <w:rFonts w:asciiTheme="minorHAnsi" w:eastAsiaTheme="minorEastAsia" w:hAnsiTheme="minorHAnsi" w:cstheme="minorBidi"/>
          <w:sz w:val="22"/>
          <w:lang w:val="en-US"/>
        </w:rPr>
      </w:pPr>
      <w:ins w:id="35" w:author="arkat" w:date="2017-10-02T08:45:00Z">
        <w:r>
          <w:rPr>
            <w:lang w:val="en-US"/>
          </w:rPr>
          <w:fldChar w:fldCharType="begin"/>
        </w:r>
        <w:r>
          <w:rPr>
            <w:lang w:val="en-US"/>
          </w:rPr>
          <w:instrText xml:space="preserve"> TOC \o "3-3" \h \z \t "Heading 1,1,Heading 2,2,Appendix Heading 1,1,Appendix Heading 2,2" </w:instrText>
        </w:r>
      </w:ins>
      <w:r>
        <w:rPr>
          <w:lang w:val="en-US"/>
        </w:rPr>
        <w:fldChar w:fldCharType="separate"/>
      </w:r>
      <w:ins w:id="36" w:author="arkat" w:date="2017-10-06T09:43:00Z">
        <w:r w:rsidR="0095050F" w:rsidRPr="007E6DE1">
          <w:rPr>
            <w:rStyle w:val="Hyperlink"/>
          </w:rPr>
          <w:fldChar w:fldCharType="begin"/>
        </w:r>
        <w:r w:rsidR="0095050F" w:rsidRPr="007E6DE1">
          <w:rPr>
            <w:rStyle w:val="Hyperlink"/>
          </w:rPr>
          <w:instrText xml:space="preserve"> </w:instrText>
        </w:r>
        <w:r w:rsidR="0095050F">
          <w:instrText>HYPERLINK \l "_Toc495046325"</w:instrText>
        </w:r>
        <w:r w:rsidR="0095050F" w:rsidRPr="007E6DE1">
          <w:rPr>
            <w:rStyle w:val="Hyperlink"/>
          </w:rPr>
          <w:instrText xml:space="preserve"> </w:instrText>
        </w:r>
        <w:r w:rsidR="0095050F" w:rsidRPr="007E6DE1">
          <w:rPr>
            <w:rStyle w:val="Hyperlink"/>
          </w:rPr>
          <w:fldChar w:fldCharType="separate"/>
        </w:r>
        <w:r w:rsidR="0095050F" w:rsidRPr="007E6DE1">
          <w:rPr>
            <w:rStyle w:val="Hyperlink"/>
            <w:lang w:val="en-US"/>
          </w:rPr>
          <w:t>DAFTAR ISI</w:t>
        </w:r>
        <w:r w:rsidR="0095050F">
          <w:rPr>
            <w:webHidden/>
          </w:rPr>
          <w:tab/>
        </w:r>
        <w:r w:rsidR="0095050F">
          <w:rPr>
            <w:webHidden/>
          </w:rPr>
          <w:tab/>
        </w:r>
        <w:r w:rsidR="0095050F">
          <w:rPr>
            <w:webHidden/>
          </w:rPr>
          <w:fldChar w:fldCharType="begin"/>
        </w:r>
        <w:r w:rsidR="0095050F">
          <w:rPr>
            <w:webHidden/>
          </w:rPr>
          <w:instrText xml:space="preserve"> PAGEREF _Toc495046325 \h </w:instrText>
        </w:r>
      </w:ins>
      <w:r w:rsidR="0095050F">
        <w:rPr>
          <w:webHidden/>
        </w:rPr>
      </w:r>
      <w:r w:rsidR="0095050F">
        <w:rPr>
          <w:webHidden/>
        </w:rPr>
        <w:fldChar w:fldCharType="separate"/>
      </w:r>
      <w:ins w:id="37" w:author="arkat" w:date="2017-10-06T09:43:00Z">
        <w:r w:rsidR="0095050F">
          <w:rPr>
            <w:webHidden/>
          </w:rPr>
          <w:t>ii</w:t>
        </w:r>
        <w:r w:rsidR="0095050F">
          <w:rPr>
            <w:webHidden/>
          </w:rPr>
          <w:fldChar w:fldCharType="end"/>
        </w:r>
        <w:r w:rsidR="0095050F" w:rsidRPr="007E6DE1">
          <w:rPr>
            <w:rStyle w:val="Hyperlink"/>
          </w:rPr>
          <w:fldChar w:fldCharType="end"/>
        </w:r>
      </w:ins>
    </w:p>
    <w:p w14:paraId="27DF70E3" w14:textId="48592076" w:rsidR="0095050F" w:rsidRDefault="0095050F">
      <w:pPr>
        <w:pStyle w:val="TOC1"/>
        <w:rPr>
          <w:ins w:id="38" w:author="arkat" w:date="2017-10-06T09:43:00Z"/>
          <w:rFonts w:asciiTheme="minorHAnsi" w:eastAsiaTheme="minorEastAsia" w:hAnsiTheme="minorHAnsi" w:cstheme="minorBidi"/>
          <w:sz w:val="22"/>
          <w:lang w:val="en-US"/>
        </w:rPr>
      </w:pPr>
      <w:ins w:id="39" w:author="arkat" w:date="2017-10-06T09:43:00Z">
        <w:r w:rsidRPr="007E6DE1">
          <w:rPr>
            <w:rStyle w:val="Hyperlink"/>
          </w:rPr>
          <w:fldChar w:fldCharType="begin"/>
        </w:r>
        <w:r w:rsidRPr="007E6DE1">
          <w:rPr>
            <w:rStyle w:val="Hyperlink"/>
          </w:rPr>
          <w:instrText xml:space="preserve"> </w:instrText>
        </w:r>
        <w:r>
          <w:instrText>HYPERLINK \l "_Toc495046326"</w:instrText>
        </w:r>
        <w:r w:rsidRPr="007E6DE1">
          <w:rPr>
            <w:rStyle w:val="Hyperlink"/>
          </w:rPr>
          <w:instrText xml:space="preserve"> </w:instrText>
        </w:r>
        <w:r w:rsidRPr="007E6DE1">
          <w:rPr>
            <w:rStyle w:val="Hyperlink"/>
          </w:rPr>
          <w:fldChar w:fldCharType="separate"/>
        </w:r>
        <w:r w:rsidRPr="007E6DE1">
          <w:rPr>
            <w:rStyle w:val="Hyperlink"/>
            <w:lang w:val="en-US"/>
          </w:rPr>
          <w:t>DAFTAR  GAMBAR</w:t>
        </w:r>
        <w:r>
          <w:rPr>
            <w:webHidden/>
          </w:rPr>
          <w:tab/>
        </w:r>
        <w:r>
          <w:rPr>
            <w:webHidden/>
          </w:rPr>
          <w:fldChar w:fldCharType="begin"/>
        </w:r>
        <w:r>
          <w:rPr>
            <w:webHidden/>
          </w:rPr>
          <w:instrText xml:space="preserve"> PAGEREF _Toc495046326 \h </w:instrText>
        </w:r>
      </w:ins>
      <w:r>
        <w:rPr>
          <w:webHidden/>
        </w:rPr>
      </w:r>
      <w:r>
        <w:rPr>
          <w:webHidden/>
        </w:rPr>
        <w:fldChar w:fldCharType="separate"/>
      </w:r>
      <w:ins w:id="40" w:author="arkat" w:date="2017-10-06T09:43:00Z">
        <w:r>
          <w:rPr>
            <w:webHidden/>
          </w:rPr>
          <w:t>iii</w:t>
        </w:r>
        <w:r>
          <w:rPr>
            <w:webHidden/>
          </w:rPr>
          <w:fldChar w:fldCharType="end"/>
        </w:r>
        <w:r w:rsidRPr="007E6DE1">
          <w:rPr>
            <w:rStyle w:val="Hyperlink"/>
          </w:rPr>
          <w:fldChar w:fldCharType="end"/>
        </w:r>
      </w:ins>
    </w:p>
    <w:p w14:paraId="41FA7FC5" w14:textId="77777777" w:rsidR="0095050F" w:rsidRDefault="0095050F">
      <w:pPr>
        <w:pStyle w:val="TOC1"/>
        <w:rPr>
          <w:ins w:id="41" w:author="arkat" w:date="2017-10-06T09:43:00Z"/>
          <w:rFonts w:asciiTheme="minorHAnsi" w:eastAsiaTheme="minorEastAsia" w:hAnsiTheme="minorHAnsi" w:cstheme="minorBidi"/>
          <w:sz w:val="22"/>
          <w:lang w:val="en-US"/>
        </w:rPr>
      </w:pPr>
      <w:ins w:id="42" w:author="arkat" w:date="2017-10-06T09:43:00Z">
        <w:r w:rsidRPr="007E6DE1">
          <w:rPr>
            <w:rStyle w:val="Hyperlink"/>
          </w:rPr>
          <w:fldChar w:fldCharType="begin"/>
        </w:r>
        <w:r w:rsidRPr="007E6DE1">
          <w:rPr>
            <w:rStyle w:val="Hyperlink"/>
          </w:rPr>
          <w:instrText xml:space="preserve"> </w:instrText>
        </w:r>
        <w:r>
          <w:instrText>HYPERLINK \l "_Toc495046327"</w:instrText>
        </w:r>
        <w:r w:rsidRPr="007E6DE1">
          <w:rPr>
            <w:rStyle w:val="Hyperlink"/>
          </w:rPr>
          <w:instrText xml:space="preserve"> </w:instrText>
        </w:r>
        <w:r w:rsidRPr="007E6DE1">
          <w:rPr>
            <w:rStyle w:val="Hyperlink"/>
          </w:rPr>
          <w:fldChar w:fldCharType="separate"/>
        </w:r>
        <w:r w:rsidRPr="007E6DE1">
          <w:rPr>
            <w:rStyle w:val="Hyperlink"/>
            <w:lang w:val="en-US"/>
          </w:rPr>
          <w:t>DAFTAR TABEL</w:t>
        </w:r>
        <w:r>
          <w:rPr>
            <w:webHidden/>
          </w:rPr>
          <w:tab/>
        </w:r>
        <w:r>
          <w:rPr>
            <w:webHidden/>
          </w:rPr>
          <w:fldChar w:fldCharType="begin"/>
        </w:r>
        <w:r>
          <w:rPr>
            <w:webHidden/>
          </w:rPr>
          <w:instrText xml:space="preserve"> PAGEREF _Toc495046327 \h </w:instrText>
        </w:r>
      </w:ins>
      <w:r>
        <w:rPr>
          <w:webHidden/>
        </w:rPr>
      </w:r>
      <w:r>
        <w:rPr>
          <w:webHidden/>
        </w:rPr>
        <w:fldChar w:fldCharType="separate"/>
      </w:r>
      <w:ins w:id="43" w:author="arkat" w:date="2017-10-06T09:43:00Z">
        <w:r>
          <w:rPr>
            <w:webHidden/>
          </w:rPr>
          <w:t>iv</w:t>
        </w:r>
        <w:r>
          <w:rPr>
            <w:webHidden/>
          </w:rPr>
          <w:fldChar w:fldCharType="end"/>
        </w:r>
        <w:r w:rsidRPr="007E6DE1">
          <w:rPr>
            <w:rStyle w:val="Hyperlink"/>
          </w:rPr>
          <w:fldChar w:fldCharType="end"/>
        </w:r>
      </w:ins>
    </w:p>
    <w:p w14:paraId="42047119" w14:textId="77777777" w:rsidR="0095050F" w:rsidRDefault="0095050F">
      <w:pPr>
        <w:pStyle w:val="TOC1"/>
        <w:rPr>
          <w:ins w:id="44" w:author="arkat" w:date="2017-10-06T09:43:00Z"/>
          <w:rFonts w:asciiTheme="minorHAnsi" w:eastAsiaTheme="minorEastAsia" w:hAnsiTheme="minorHAnsi" w:cstheme="minorBidi"/>
          <w:sz w:val="22"/>
          <w:lang w:val="en-US"/>
        </w:rPr>
      </w:pPr>
      <w:ins w:id="45" w:author="arkat" w:date="2017-10-06T09:43:00Z">
        <w:r w:rsidRPr="007E6DE1">
          <w:rPr>
            <w:rStyle w:val="Hyperlink"/>
          </w:rPr>
          <w:fldChar w:fldCharType="begin"/>
        </w:r>
        <w:r w:rsidRPr="007E6DE1">
          <w:rPr>
            <w:rStyle w:val="Hyperlink"/>
          </w:rPr>
          <w:instrText xml:space="preserve"> </w:instrText>
        </w:r>
        <w:r>
          <w:instrText>HYPERLINK \l "_Toc495046328"</w:instrText>
        </w:r>
        <w:r w:rsidRPr="007E6DE1">
          <w:rPr>
            <w:rStyle w:val="Hyperlink"/>
          </w:rPr>
          <w:instrText xml:space="preserve"> </w:instrText>
        </w:r>
        <w:r w:rsidRPr="007E6DE1">
          <w:rPr>
            <w:rStyle w:val="Hyperlink"/>
          </w:rPr>
          <w:fldChar w:fldCharType="separate"/>
        </w:r>
        <w:r w:rsidRPr="007E6DE1">
          <w:rPr>
            <w:rStyle w:val="Hyperlink"/>
          </w:rPr>
          <w:t>BAB 1</w:t>
        </w:r>
        <w:r w:rsidRPr="007E6DE1">
          <w:rPr>
            <w:rStyle w:val="Hyperlink"/>
            <w:lang w:val="en-US"/>
          </w:rPr>
          <w:t xml:space="preserve"> PENDAHULUAN</w:t>
        </w:r>
        <w:r>
          <w:rPr>
            <w:webHidden/>
          </w:rPr>
          <w:tab/>
        </w:r>
        <w:r>
          <w:rPr>
            <w:webHidden/>
          </w:rPr>
          <w:fldChar w:fldCharType="begin"/>
        </w:r>
        <w:r>
          <w:rPr>
            <w:webHidden/>
          </w:rPr>
          <w:instrText xml:space="preserve"> PAGEREF _Toc495046328 \h </w:instrText>
        </w:r>
      </w:ins>
      <w:r>
        <w:rPr>
          <w:webHidden/>
        </w:rPr>
      </w:r>
      <w:r>
        <w:rPr>
          <w:webHidden/>
        </w:rPr>
        <w:fldChar w:fldCharType="separate"/>
      </w:r>
      <w:ins w:id="46" w:author="arkat" w:date="2017-10-06T09:43:00Z">
        <w:r>
          <w:rPr>
            <w:webHidden/>
          </w:rPr>
          <w:t>1</w:t>
        </w:r>
        <w:r>
          <w:rPr>
            <w:webHidden/>
          </w:rPr>
          <w:fldChar w:fldCharType="end"/>
        </w:r>
        <w:r w:rsidRPr="007E6DE1">
          <w:rPr>
            <w:rStyle w:val="Hyperlink"/>
          </w:rPr>
          <w:fldChar w:fldCharType="end"/>
        </w:r>
      </w:ins>
    </w:p>
    <w:p w14:paraId="3F739F54" w14:textId="77777777" w:rsidR="0095050F" w:rsidRDefault="0095050F">
      <w:pPr>
        <w:pStyle w:val="TOC2"/>
        <w:rPr>
          <w:ins w:id="47" w:author="arkat" w:date="2017-10-06T09:43:00Z"/>
          <w:rFonts w:asciiTheme="minorHAnsi" w:eastAsiaTheme="minorEastAsia" w:hAnsiTheme="minorHAnsi" w:cstheme="minorBidi"/>
          <w:noProof/>
          <w:sz w:val="22"/>
          <w:lang w:val="en-US"/>
        </w:rPr>
      </w:pPr>
      <w:ins w:id="48"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"_Toc495046329"</w:instrText>
        </w:r>
        <w:r w:rsidRPr="007E6DE1">
          <w:rPr>
            <w:rStyle w:val="Hyperlink"/>
            <w:noProof/>
          </w:rPr>
          <w:instrText xml:space="preserve"> </w:instrText>
        </w:r>
        <w:r w:rsidRPr="007E6DE1">
          <w:rPr>
            <w:rStyle w:val="Hyperlink"/>
            <w:noProof/>
          </w:rPr>
          <w:fldChar w:fldCharType="separate"/>
        </w:r>
        <w:r w:rsidRPr="007E6DE1">
          <w:rPr>
            <w:rStyle w:val="Hyperlink"/>
            <w:noProof/>
          </w:rPr>
          <w:t>1.1 Latar belakang</w:t>
        </w:r>
        <w:r>
          <w:rPr>
            <w:noProof/>
            <w:webHidden/>
          </w:rPr>
          <w:tab/>
        </w:r>
        <w:r>
          <w:rPr>
            <w:noProof/>
            <w:webHidden/>
          </w:rPr>
          <w:fldChar w:fldCharType="begin"/>
        </w:r>
        <w:r>
          <w:rPr>
            <w:noProof/>
            <w:webHidden/>
          </w:rPr>
          <w:instrText xml:space="preserve"> PAGEREF _Toc495046329 \h </w:instrText>
        </w:r>
      </w:ins>
      <w:r>
        <w:rPr>
          <w:noProof/>
          <w:webHidden/>
        </w:rPr>
      </w:r>
      <w:r>
        <w:rPr>
          <w:noProof/>
          <w:webHidden/>
        </w:rPr>
        <w:fldChar w:fldCharType="separate"/>
      </w:r>
      <w:ins w:id="49" w:author="arkat" w:date="2017-10-06T09:43:00Z">
        <w:r>
          <w:rPr>
            <w:noProof/>
            <w:webHidden/>
          </w:rPr>
          <w:t>1</w:t>
        </w:r>
        <w:r>
          <w:rPr>
            <w:noProof/>
            <w:webHidden/>
          </w:rPr>
          <w:fldChar w:fldCharType="end"/>
        </w:r>
        <w:r w:rsidRPr="007E6DE1">
          <w:rPr>
            <w:rStyle w:val="Hyperlink"/>
            <w:noProof/>
          </w:rPr>
          <w:fldChar w:fldCharType="end"/>
        </w:r>
      </w:ins>
    </w:p>
    <w:p w14:paraId="51B42BC9" w14:textId="77777777" w:rsidR="0095050F" w:rsidRDefault="0095050F">
      <w:pPr>
        <w:pStyle w:val="TOC2"/>
        <w:rPr>
          <w:ins w:id="50" w:author="arkat" w:date="2017-10-06T09:43:00Z"/>
          <w:rFonts w:asciiTheme="minorHAnsi" w:eastAsiaTheme="minorEastAsia" w:hAnsiTheme="minorHAnsi" w:cstheme="minorBidi"/>
          <w:noProof/>
          <w:sz w:val="22"/>
          <w:lang w:val="en-US"/>
        </w:rPr>
      </w:pPr>
      <w:ins w:id="51"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"_Toc495046337"</w:instrText>
        </w:r>
        <w:r w:rsidRPr="007E6DE1">
          <w:rPr>
            <w:rStyle w:val="Hyperlink"/>
            <w:noProof/>
          </w:rPr>
          <w:instrText xml:space="preserve"> </w:instrText>
        </w:r>
        <w:r w:rsidRPr="007E6DE1">
          <w:rPr>
            <w:rStyle w:val="Hyperlink"/>
            <w:noProof/>
          </w:rPr>
          <w:fldChar w:fldCharType="separate"/>
        </w:r>
        <w:r w:rsidRPr="007E6DE1">
          <w:rPr>
            <w:rStyle w:val="Hyperlink"/>
            <w:noProof/>
          </w:rPr>
          <w:t>1.2</w:t>
        </w:r>
        <w:r w:rsidRPr="007E6DE1">
          <w:rPr>
            <w:rStyle w:val="Hyperlink"/>
            <w:noProof/>
            <w:lang w:val="en-US"/>
          </w:rPr>
          <w:t xml:space="preserve"> Rumusan Masalah</w:t>
        </w:r>
        <w:r>
          <w:rPr>
            <w:noProof/>
            <w:webHidden/>
          </w:rPr>
          <w:tab/>
        </w:r>
        <w:r>
          <w:rPr>
            <w:noProof/>
            <w:webHidden/>
          </w:rPr>
          <w:fldChar w:fldCharType="begin"/>
        </w:r>
        <w:r>
          <w:rPr>
            <w:noProof/>
            <w:webHidden/>
          </w:rPr>
          <w:instrText xml:space="preserve"> PAGEREF _Toc495046337 \h </w:instrText>
        </w:r>
      </w:ins>
      <w:r>
        <w:rPr>
          <w:noProof/>
          <w:webHidden/>
        </w:rPr>
      </w:r>
      <w:r>
        <w:rPr>
          <w:noProof/>
          <w:webHidden/>
        </w:rPr>
        <w:fldChar w:fldCharType="separate"/>
      </w:r>
      <w:ins w:id="52" w:author="arkat" w:date="2017-10-06T09:43:00Z">
        <w:r>
          <w:rPr>
            <w:noProof/>
            <w:webHidden/>
          </w:rPr>
          <w:t>3</w:t>
        </w:r>
        <w:r>
          <w:rPr>
            <w:noProof/>
            <w:webHidden/>
          </w:rPr>
          <w:fldChar w:fldCharType="end"/>
        </w:r>
        <w:r w:rsidRPr="007E6DE1">
          <w:rPr>
            <w:rStyle w:val="Hyperlink"/>
            <w:noProof/>
          </w:rPr>
          <w:fldChar w:fldCharType="end"/>
        </w:r>
      </w:ins>
    </w:p>
    <w:p w14:paraId="0800A8CC" w14:textId="77777777" w:rsidR="0095050F" w:rsidRDefault="0095050F">
      <w:pPr>
        <w:pStyle w:val="TOC2"/>
        <w:rPr>
          <w:ins w:id="53" w:author="arkat" w:date="2017-10-06T09:43:00Z"/>
          <w:rFonts w:asciiTheme="minorHAnsi" w:eastAsiaTheme="minorEastAsia" w:hAnsiTheme="minorHAnsi" w:cstheme="minorBidi"/>
          <w:noProof/>
          <w:sz w:val="22"/>
          <w:lang w:val="en-US"/>
        </w:rPr>
      </w:pPr>
      <w:ins w:id="54"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"_Toc495046338"</w:instrText>
        </w:r>
        <w:r w:rsidRPr="007E6DE1">
          <w:rPr>
            <w:rStyle w:val="Hyperlink"/>
            <w:noProof/>
          </w:rPr>
          <w:instrText xml:space="preserve"> </w:instrText>
        </w:r>
        <w:r w:rsidRPr="007E6DE1">
          <w:rPr>
            <w:rStyle w:val="Hyperlink"/>
            <w:noProof/>
          </w:rPr>
          <w:fldChar w:fldCharType="separate"/>
        </w:r>
        <w:r w:rsidRPr="007E6DE1">
          <w:rPr>
            <w:rStyle w:val="Hyperlink"/>
            <w:noProof/>
          </w:rPr>
          <w:t>1.3 Tujuan</w:t>
        </w:r>
        <w:r>
          <w:rPr>
            <w:noProof/>
            <w:webHidden/>
          </w:rPr>
          <w:tab/>
        </w:r>
        <w:r>
          <w:rPr>
            <w:noProof/>
            <w:webHidden/>
          </w:rPr>
          <w:fldChar w:fldCharType="begin"/>
        </w:r>
        <w:r>
          <w:rPr>
            <w:noProof/>
            <w:webHidden/>
          </w:rPr>
          <w:instrText xml:space="preserve"> PAGEREF _Toc495046338 \h </w:instrText>
        </w:r>
      </w:ins>
      <w:r>
        <w:rPr>
          <w:noProof/>
          <w:webHidden/>
        </w:rPr>
      </w:r>
      <w:r>
        <w:rPr>
          <w:noProof/>
          <w:webHidden/>
        </w:rPr>
        <w:fldChar w:fldCharType="separate"/>
      </w:r>
      <w:ins w:id="55" w:author="arkat" w:date="2017-10-06T09:43:00Z">
        <w:r>
          <w:rPr>
            <w:noProof/>
            <w:webHidden/>
          </w:rPr>
          <w:t>3</w:t>
        </w:r>
        <w:r>
          <w:rPr>
            <w:noProof/>
            <w:webHidden/>
          </w:rPr>
          <w:fldChar w:fldCharType="end"/>
        </w:r>
        <w:r w:rsidRPr="007E6DE1">
          <w:rPr>
            <w:rStyle w:val="Hyperlink"/>
            <w:noProof/>
          </w:rPr>
          <w:fldChar w:fldCharType="end"/>
        </w:r>
      </w:ins>
    </w:p>
    <w:p w14:paraId="1C58475E" w14:textId="77777777" w:rsidR="0095050F" w:rsidRDefault="0095050F">
      <w:pPr>
        <w:pStyle w:val="TOC2"/>
        <w:rPr>
          <w:ins w:id="56" w:author="arkat" w:date="2017-10-06T09:43:00Z"/>
          <w:rFonts w:asciiTheme="minorHAnsi" w:eastAsiaTheme="minorEastAsia" w:hAnsiTheme="minorHAnsi" w:cstheme="minorBidi"/>
          <w:noProof/>
          <w:sz w:val="22"/>
          <w:lang w:val="en-US"/>
        </w:rPr>
      </w:pPr>
      <w:ins w:id="57"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"_Toc495046339"</w:instrText>
        </w:r>
        <w:r w:rsidRPr="007E6DE1">
          <w:rPr>
            <w:rStyle w:val="Hyperlink"/>
            <w:noProof/>
          </w:rPr>
          <w:instrText xml:space="preserve"> </w:instrText>
        </w:r>
        <w:r w:rsidRPr="007E6DE1">
          <w:rPr>
            <w:rStyle w:val="Hyperlink"/>
            <w:noProof/>
          </w:rPr>
          <w:fldChar w:fldCharType="separate"/>
        </w:r>
        <w:r w:rsidRPr="007E6DE1">
          <w:rPr>
            <w:rStyle w:val="Hyperlink"/>
            <w:noProof/>
          </w:rPr>
          <w:t>1.4 Manfaat</w:t>
        </w:r>
        <w:r>
          <w:rPr>
            <w:noProof/>
            <w:webHidden/>
          </w:rPr>
          <w:tab/>
        </w:r>
        <w:r>
          <w:rPr>
            <w:noProof/>
            <w:webHidden/>
          </w:rPr>
          <w:fldChar w:fldCharType="begin"/>
        </w:r>
        <w:r>
          <w:rPr>
            <w:noProof/>
            <w:webHidden/>
          </w:rPr>
          <w:instrText xml:space="preserve"> PAGEREF _Toc495046339 \h </w:instrText>
        </w:r>
      </w:ins>
      <w:r>
        <w:rPr>
          <w:noProof/>
          <w:webHidden/>
        </w:rPr>
      </w:r>
      <w:r>
        <w:rPr>
          <w:noProof/>
          <w:webHidden/>
        </w:rPr>
        <w:fldChar w:fldCharType="separate"/>
      </w:r>
      <w:ins w:id="58" w:author="arkat" w:date="2017-10-06T09:43:00Z">
        <w:r>
          <w:rPr>
            <w:noProof/>
            <w:webHidden/>
          </w:rPr>
          <w:t>3</w:t>
        </w:r>
        <w:r>
          <w:rPr>
            <w:noProof/>
            <w:webHidden/>
          </w:rPr>
          <w:fldChar w:fldCharType="end"/>
        </w:r>
        <w:r w:rsidRPr="007E6DE1">
          <w:rPr>
            <w:rStyle w:val="Hyperlink"/>
            <w:noProof/>
          </w:rPr>
          <w:fldChar w:fldCharType="end"/>
        </w:r>
      </w:ins>
    </w:p>
    <w:p w14:paraId="01B6AFE7" w14:textId="77777777" w:rsidR="0095050F" w:rsidRDefault="0095050F">
      <w:pPr>
        <w:pStyle w:val="TOC2"/>
        <w:rPr>
          <w:ins w:id="59" w:author="arkat" w:date="2017-10-06T09:43:00Z"/>
          <w:rFonts w:asciiTheme="minorHAnsi" w:eastAsiaTheme="minorEastAsia" w:hAnsiTheme="minorHAnsi" w:cstheme="minorBidi"/>
          <w:noProof/>
          <w:sz w:val="22"/>
          <w:lang w:val="en-US"/>
        </w:rPr>
      </w:pPr>
      <w:ins w:id="60"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"_Toc495046340"</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1.5 Batasan Masalah</w:t>
        </w:r>
        <w:r>
          <w:rPr>
            <w:noProof/>
            <w:webHidden/>
          </w:rPr>
          <w:tab/>
        </w:r>
        <w:r>
          <w:rPr>
            <w:noProof/>
            <w:webHidden/>
          </w:rPr>
          <w:fldChar w:fldCharType="begin"/>
        </w:r>
        <w:r>
          <w:rPr>
            <w:noProof/>
            <w:webHidden/>
          </w:rPr>
          <w:instrText xml:space="preserve"> PAGEREF _Toc495046340 \h </w:instrText>
        </w:r>
      </w:ins>
      <w:r>
        <w:rPr>
          <w:noProof/>
          <w:webHidden/>
        </w:rPr>
      </w:r>
      <w:r>
        <w:rPr>
          <w:noProof/>
          <w:webHidden/>
        </w:rPr>
        <w:fldChar w:fldCharType="separate"/>
      </w:r>
      <w:ins w:id="61" w:author="arkat" w:date="2017-10-06T09:43:00Z">
        <w:r>
          <w:rPr>
            <w:noProof/>
            <w:webHidden/>
          </w:rPr>
          <w:t>3</w:t>
        </w:r>
        <w:r>
          <w:rPr>
            <w:noProof/>
            <w:webHidden/>
          </w:rPr>
          <w:fldChar w:fldCharType="end"/>
        </w:r>
        <w:r w:rsidRPr="007E6DE1">
          <w:rPr>
            <w:rStyle w:val="Hyperlink"/>
            <w:noProof/>
          </w:rPr>
          <w:fldChar w:fldCharType="end"/>
        </w:r>
      </w:ins>
    </w:p>
    <w:p w14:paraId="5886E0B9" w14:textId="77777777" w:rsidR="0095050F" w:rsidRDefault="0095050F">
      <w:pPr>
        <w:pStyle w:val="TOC2"/>
        <w:rPr>
          <w:ins w:id="62" w:author="arkat" w:date="2017-10-06T09:43:00Z"/>
          <w:rFonts w:asciiTheme="minorHAnsi" w:eastAsiaTheme="minorEastAsia" w:hAnsiTheme="minorHAnsi" w:cstheme="minorBidi"/>
          <w:noProof/>
          <w:sz w:val="22"/>
          <w:lang w:val="en-US"/>
        </w:rPr>
      </w:pPr>
      <w:ins w:id="63"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"_Toc495046341"</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1.6 Sistematika Pembahasan</w:t>
        </w:r>
        <w:r>
          <w:rPr>
            <w:noProof/>
            <w:webHidden/>
          </w:rPr>
          <w:tab/>
        </w:r>
        <w:r>
          <w:rPr>
            <w:noProof/>
            <w:webHidden/>
          </w:rPr>
          <w:fldChar w:fldCharType="begin"/>
        </w:r>
        <w:r>
          <w:rPr>
            <w:noProof/>
            <w:webHidden/>
          </w:rPr>
          <w:instrText xml:space="preserve"> PAGEREF _Toc495046341 \h </w:instrText>
        </w:r>
      </w:ins>
      <w:r>
        <w:rPr>
          <w:noProof/>
          <w:webHidden/>
        </w:rPr>
      </w:r>
      <w:r>
        <w:rPr>
          <w:noProof/>
          <w:webHidden/>
        </w:rPr>
        <w:fldChar w:fldCharType="separate"/>
      </w:r>
      <w:ins w:id="64" w:author="arkat" w:date="2017-10-06T09:43:00Z">
        <w:r>
          <w:rPr>
            <w:noProof/>
            <w:webHidden/>
          </w:rPr>
          <w:t>4</w:t>
        </w:r>
        <w:r>
          <w:rPr>
            <w:noProof/>
            <w:webHidden/>
          </w:rPr>
          <w:fldChar w:fldCharType="end"/>
        </w:r>
        <w:r w:rsidRPr="007E6DE1">
          <w:rPr>
            <w:rStyle w:val="Hyperlink"/>
            <w:noProof/>
          </w:rPr>
          <w:fldChar w:fldCharType="end"/>
        </w:r>
      </w:ins>
    </w:p>
    <w:p w14:paraId="4967EEB4" w14:textId="77777777" w:rsidR="0095050F" w:rsidRDefault="0095050F">
      <w:pPr>
        <w:pStyle w:val="TOC1"/>
        <w:rPr>
          <w:ins w:id="65" w:author="arkat" w:date="2017-10-06T09:43:00Z"/>
          <w:rFonts w:asciiTheme="minorHAnsi" w:eastAsiaTheme="minorEastAsia" w:hAnsiTheme="minorHAnsi" w:cstheme="minorBidi"/>
          <w:sz w:val="22"/>
          <w:lang w:val="en-US"/>
        </w:rPr>
      </w:pPr>
      <w:ins w:id="66" w:author="arkat" w:date="2017-10-06T09:43:00Z">
        <w:r w:rsidRPr="007E6DE1">
          <w:rPr>
            <w:rStyle w:val="Hyperlink"/>
          </w:rPr>
          <w:fldChar w:fldCharType="begin"/>
        </w:r>
        <w:r w:rsidRPr="007E6DE1">
          <w:rPr>
            <w:rStyle w:val="Hyperlink"/>
          </w:rPr>
          <w:instrText xml:space="preserve"> </w:instrText>
        </w:r>
        <w:r>
          <w:instrText>HYPERLINK \l "_Toc495046342"</w:instrText>
        </w:r>
        <w:r w:rsidRPr="007E6DE1">
          <w:rPr>
            <w:rStyle w:val="Hyperlink"/>
          </w:rPr>
          <w:instrText xml:space="preserve"> </w:instrText>
        </w:r>
        <w:r w:rsidRPr="007E6DE1">
          <w:rPr>
            <w:rStyle w:val="Hyperlink"/>
          </w:rPr>
          <w:fldChar w:fldCharType="separate"/>
        </w:r>
        <w:r w:rsidRPr="007E6DE1">
          <w:rPr>
            <w:rStyle w:val="Hyperlink"/>
            <w:lang w:val="en-US"/>
          </w:rPr>
          <w:t>BAB 2 LANDASAN KEPUSTAKAAN</w:t>
        </w:r>
        <w:r>
          <w:rPr>
            <w:webHidden/>
          </w:rPr>
          <w:tab/>
        </w:r>
        <w:r>
          <w:rPr>
            <w:webHidden/>
          </w:rPr>
          <w:fldChar w:fldCharType="begin"/>
        </w:r>
        <w:r>
          <w:rPr>
            <w:webHidden/>
          </w:rPr>
          <w:instrText xml:space="preserve"> PAGEREF _Toc495046342 \h </w:instrText>
        </w:r>
      </w:ins>
      <w:r>
        <w:rPr>
          <w:webHidden/>
        </w:rPr>
      </w:r>
      <w:r>
        <w:rPr>
          <w:webHidden/>
        </w:rPr>
        <w:fldChar w:fldCharType="separate"/>
      </w:r>
      <w:ins w:id="67" w:author="arkat" w:date="2017-10-06T09:43:00Z">
        <w:r>
          <w:rPr>
            <w:webHidden/>
          </w:rPr>
          <w:t>5</w:t>
        </w:r>
        <w:r>
          <w:rPr>
            <w:webHidden/>
          </w:rPr>
          <w:fldChar w:fldCharType="end"/>
        </w:r>
        <w:r w:rsidRPr="007E6DE1">
          <w:rPr>
            <w:rStyle w:val="Hyperlink"/>
          </w:rPr>
          <w:fldChar w:fldCharType="end"/>
        </w:r>
      </w:ins>
    </w:p>
    <w:p w14:paraId="333D4389" w14:textId="77777777" w:rsidR="0095050F" w:rsidRDefault="0095050F">
      <w:pPr>
        <w:pStyle w:val="TOC2"/>
        <w:rPr>
          <w:ins w:id="68" w:author="arkat" w:date="2017-10-06T09:43:00Z"/>
          <w:rFonts w:asciiTheme="minorHAnsi" w:eastAsiaTheme="minorEastAsia" w:hAnsiTheme="minorHAnsi" w:cstheme="minorBidi"/>
          <w:noProof/>
          <w:sz w:val="22"/>
          <w:lang w:val="en-US"/>
        </w:rPr>
      </w:pPr>
      <w:ins w:id="69"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"_Toc495046343"</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2.1 Penelitian Terkait</w:t>
        </w:r>
        <w:r>
          <w:rPr>
            <w:noProof/>
            <w:webHidden/>
          </w:rPr>
          <w:tab/>
        </w:r>
        <w:r>
          <w:rPr>
            <w:noProof/>
            <w:webHidden/>
          </w:rPr>
          <w:fldChar w:fldCharType="begin"/>
        </w:r>
        <w:r>
          <w:rPr>
            <w:noProof/>
            <w:webHidden/>
          </w:rPr>
          <w:instrText xml:space="preserve"> PAGEREF _Toc495046343 \h </w:instrText>
        </w:r>
      </w:ins>
      <w:r>
        <w:rPr>
          <w:noProof/>
          <w:webHidden/>
        </w:rPr>
      </w:r>
      <w:r>
        <w:rPr>
          <w:noProof/>
          <w:webHidden/>
        </w:rPr>
        <w:fldChar w:fldCharType="separate"/>
      </w:r>
      <w:ins w:id="70" w:author="arkat" w:date="2017-10-06T09:43:00Z">
        <w:r>
          <w:rPr>
            <w:noProof/>
            <w:webHidden/>
          </w:rPr>
          <w:t>5</w:t>
        </w:r>
        <w:r>
          <w:rPr>
            <w:noProof/>
            <w:webHidden/>
          </w:rPr>
          <w:fldChar w:fldCharType="end"/>
        </w:r>
        <w:r w:rsidRPr="007E6DE1">
          <w:rPr>
            <w:rStyle w:val="Hyperlink"/>
            <w:noProof/>
          </w:rPr>
          <w:fldChar w:fldCharType="end"/>
        </w:r>
      </w:ins>
    </w:p>
    <w:p w14:paraId="5054B7EF" w14:textId="77777777" w:rsidR="0095050F" w:rsidRDefault="0095050F">
      <w:pPr>
        <w:pStyle w:val="TOC2"/>
        <w:rPr>
          <w:ins w:id="71" w:author="arkat" w:date="2017-10-06T09:43:00Z"/>
          <w:rFonts w:asciiTheme="minorHAnsi" w:eastAsiaTheme="minorEastAsia" w:hAnsiTheme="minorHAnsi" w:cstheme="minorBidi"/>
          <w:noProof/>
          <w:sz w:val="22"/>
          <w:lang w:val="en-US"/>
        </w:rPr>
      </w:pPr>
      <w:ins w:id="72"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"_Toc495046344"</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2.2 Dasar Teori</w:t>
        </w:r>
        <w:r>
          <w:rPr>
            <w:noProof/>
            <w:webHidden/>
          </w:rPr>
          <w:tab/>
        </w:r>
        <w:r>
          <w:rPr>
            <w:noProof/>
            <w:webHidden/>
          </w:rPr>
          <w:fldChar w:fldCharType="begin"/>
        </w:r>
        <w:r>
          <w:rPr>
            <w:noProof/>
            <w:webHidden/>
          </w:rPr>
          <w:instrText xml:space="preserve"> PAGEREF _Toc495046344 \h </w:instrText>
        </w:r>
      </w:ins>
      <w:r>
        <w:rPr>
          <w:noProof/>
          <w:webHidden/>
        </w:rPr>
      </w:r>
      <w:r>
        <w:rPr>
          <w:noProof/>
          <w:webHidden/>
        </w:rPr>
        <w:fldChar w:fldCharType="separate"/>
      </w:r>
      <w:ins w:id="73" w:author="arkat" w:date="2017-10-06T09:43:00Z">
        <w:r>
          <w:rPr>
            <w:noProof/>
            <w:webHidden/>
          </w:rPr>
          <w:t>1</w:t>
        </w:r>
        <w:r>
          <w:rPr>
            <w:noProof/>
            <w:webHidden/>
          </w:rPr>
          <w:fldChar w:fldCharType="end"/>
        </w:r>
        <w:r w:rsidRPr="007E6DE1">
          <w:rPr>
            <w:rStyle w:val="Hyperlink"/>
            <w:noProof/>
          </w:rPr>
          <w:fldChar w:fldCharType="end"/>
        </w:r>
      </w:ins>
    </w:p>
    <w:p w14:paraId="5D212B82" w14:textId="77777777" w:rsidR="0095050F" w:rsidRDefault="0095050F">
      <w:pPr>
        <w:pStyle w:val="TOC3"/>
        <w:rPr>
          <w:ins w:id="74" w:author="arkat" w:date="2017-10-06T09:43:00Z"/>
          <w:rFonts w:asciiTheme="minorHAnsi" w:eastAsiaTheme="minorEastAsia" w:hAnsiTheme="minorHAnsi" w:cstheme="minorBidi"/>
          <w:noProof/>
          <w:sz w:val="22"/>
          <w:lang w:val="en-US"/>
        </w:rPr>
      </w:pPr>
      <w:ins w:id="75"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"_Toc495046345"</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2.2.1 Proses Bisnis</w:t>
        </w:r>
        <w:r>
          <w:rPr>
            <w:noProof/>
            <w:webHidden/>
          </w:rPr>
          <w:tab/>
        </w:r>
        <w:r>
          <w:rPr>
            <w:noProof/>
            <w:webHidden/>
          </w:rPr>
          <w:fldChar w:fldCharType="begin"/>
        </w:r>
        <w:r>
          <w:rPr>
            <w:noProof/>
            <w:webHidden/>
          </w:rPr>
          <w:instrText xml:space="preserve"> PAGEREF _Toc495046345 \h </w:instrText>
        </w:r>
      </w:ins>
      <w:r>
        <w:rPr>
          <w:noProof/>
          <w:webHidden/>
        </w:rPr>
      </w:r>
      <w:r>
        <w:rPr>
          <w:noProof/>
          <w:webHidden/>
        </w:rPr>
        <w:fldChar w:fldCharType="separate"/>
      </w:r>
      <w:ins w:id="76" w:author="arkat" w:date="2017-10-06T09:43:00Z">
        <w:r>
          <w:rPr>
            <w:noProof/>
            <w:webHidden/>
          </w:rPr>
          <w:t>1</w:t>
        </w:r>
        <w:r>
          <w:rPr>
            <w:noProof/>
            <w:webHidden/>
          </w:rPr>
          <w:fldChar w:fldCharType="end"/>
        </w:r>
        <w:r w:rsidRPr="007E6DE1">
          <w:rPr>
            <w:rStyle w:val="Hyperlink"/>
            <w:noProof/>
          </w:rPr>
          <w:fldChar w:fldCharType="end"/>
        </w:r>
      </w:ins>
    </w:p>
    <w:p w14:paraId="5C8EF257" w14:textId="77777777" w:rsidR="0095050F" w:rsidRDefault="0095050F">
      <w:pPr>
        <w:pStyle w:val="TOC3"/>
        <w:rPr>
          <w:ins w:id="77" w:author="arkat" w:date="2017-10-06T09:43:00Z"/>
          <w:rFonts w:asciiTheme="minorHAnsi" w:eastAsiaTheme="minorEastAsia" w:hAnsiTheme="minorHAnsi" w:cstheme="minorBidi"/>
          <w:noProof/>
          <w:sz w:val="22"/>
          <w:lang w:val="en-US"/>
        </w:rPr>
      </w:pPr>
      <w:ins w:id="78"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"_Toc495046346"</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2.2.2 Manajemen Proses Bisnis</w:t>
        </w:r>
        <w:r>
          <w:rPr>
            <w:noProof/>
            <w:webHidden/>
          </w:rPr>
          <w:tab/>
        </w:r>
        <w:r>
          <w:rPr>
            <w:noProof/>
            <w:webHidden/>
          </w:rPr>
          <w:fldChar w:fldCharType="begin"/>
        </w:r>
        <w:r>
          <w:rPr>
            <w:noProof/>
            <w:webHidden/>
          </w:rPr>
          <w:instrText xml:space="preserve"> PAGEREF _Toc495046346 \h </w:instrText>
        </w:r>
      </w:ins>
      <w:r>
        <w:rPr>
          <w:noProof/>
          <w:webHidden/>
        </w:rPr>
      </w:r>
      <w:r>
        <w:rPr>
          <w:noProof/>
          <w:webHidden/>
        </w:rPr>
        <w:fldChar w:fldCharType="separate"/>
      </w:r>
      <w:ins w:id="79" w:author="arkat" w:date="2017-10-06T09:43:00Z">
        <w:r>
          <w:rPr>
            <w:noProof/>
            <w:webHidden/>
          </w:rPr>
          <w:t>1</w:t>
        </w:r>
        <w:r>
          <w:rPr>
            <w:noProof/>
            <w:webHidden/>
          </w:rPr>
          <w:fldChar w:fldCharType="end"/>
        </w:r>
        <w:r w:rsidRPr="007E6DE1">
          <w:rPr>
            <w:rStyle w:val="Hyperlink"/>
            <w:noProof/>
          </w:rPr>
          <w:fldChar w:fldCharType="end"/>
        </w:r>
      </w:ins>
    </w:p>
    <w:p w14:paraId="72F3E4D2" w14:textId="77777777" w:rsidR="0095050F" w:rsidRDefault="0095050F">
      <w:pPr>
        <w:pStyle w:val="TOC3"/>
        <w:rPr>
          <w:ins w:id="80" w:author="arkat" w:date="2017-10-06T09:43:00Z"/>
          <w:rFonts w:asciiTheme="minorHAnsi" w:eastAsiaTheme="minorEastAsia" w:hAnsiTheme="minorHAnsi" w:cstheme="minorBidi"/>
          <w:noProof/>
          <w:sz w:val="22"/>
          <w:lang w:val="en-US"/>
        </w:rPr>
      </w:pPr>
      <w:ins w:id="81"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"_Toc495046347"</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2.2.3 Pemodelan Proses Bisnis</w:t>
        </w:r>
        <w:r>
          <w:rPr>
            <w:noProof/>
            <w:webHidden/>
          </w:rPr>
          <w:tab/>
        </w:r>
        <w:r>
          <w:rPr>
            <w:noProof/>
            <w:webHidden/>
          </w:rPr>
          <w:fldChar w:fldCharType="begin"/>
        </w:r>
        <w:r>
          <w:rPr>
            <w:noProof/>
            <w:webHidden/>
          </w:rPr>
          <w:instrText xml:space="preserve"> PAGEREF _Toc495046347 \h </w:instrText>
        </w:r>
      </w:ins>
      <w:r>
        <w:rPr>
          <w:noProof/>
          <w:webHidden/>
        </w:rPr>
      </w:r>
      <w:r>
        <w:rPr>
          <w:noProof/>
          <w:webHidden/>
        </w:rPr>
        <w:fldChar w:fldCharType="separate"/>
      </w:r>
      <w:ins w:id="82" w:author="arkat" w:date="2017-10-06T09:43:00Z">
        <w:r>
          <w:rPr>
            <w:noProof/>
            <w:webHidden/>
          </w:rPr>
          <w:t>3</w:t>
        </w:r>
        <w:r>
          <w:rPr>
            <w:noProof/>
            <w:webHidden/>
          </w:rPr>
          <w:fldChar w:fldCharType="end"/>
        </w:r>
        <w:r w:rsidRPr="007E6DE1">
          <w:rPr>
            <w:rStyle w:val="Hyperlink"/>
            <w:noProof/>
          </w:rPr>
          <w:fldChar w:fldCharType="end"/>
        </w:r>
      </w:ins>
    </w:p>
    <w:p w14:paraId="119E37BD" w14:textId="77777777" w:rsidR="0095050F" w:rsidRDefault="0095050F">
      <w:pPr>
        <w:pStyle w:val="TOC3"/>
        <w:rPr>
          <w:ins w:id="83" w:author="arkat" w:date="2017-10-06T09:43:00Z"/>
          <w:rFonts w:asciiTheme="minorHAnsi" w:eastAsiaTheme="minorEastAsia" w:hAnsiTheme="minorHAnsi" w:cstheme="minorBidi"/>
          <w:noProof/>
          <w:sz w:val="22"/>
          <w:lang w:val="en-US"/>
        </w:rPr>
      </w:pPr>
      <w:ins w:id="84"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"_Toc495046348"</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2.2.4 Transformasi Model</w:t>
        </w:r>
        <w:r>
          <w:rPr>
            <w:noProof/>
            <w:webHidden/>
          </w:rPr>
          <w:tab/>
        </w:r>
        <w:r>
          <w:rPr>
            <w:noProof/>
            <w:webHidden/>
          </w:rPr>
          <w:fldChar w:fldCharType="begin"/>
        </w:r>
        <w:r>
          <w:rPr>
            <w:noProof/>
            <w:webHidden/>
          </w:rPr>
          <w:instrText xml:space="preserve"> PAGEREF _Toc495046348 \h </w:instrText>
        </w:r>
      </w:ins>
      <w:r>
        <w:rPr>
          <w:noProof/>
          <w:webHidden/>
        </w:rPr>
      </w:r>
      <w:r>
        <w:rPr>
          <w:noProof/>
          <w:webHidden/>
        </w:rPr>
        <w:fldChar w:fldCharType="separate"/>
      </w:r>
      <w:ins w:id="85" w:author="arkat" w:date="2017-10-06T09:43:00Z">
        <w:r>
          <w:rPr>
            <w:noProof/>
            <w:webHidden/>
          </w:rPr>
          <w:t>19</w:t>
        </w:r>
        <w:r>
          <w:rPr>
            <w:noProof/>
            <w:webHidden/>
          </w:rPr>
          <w:fldChar w:fldCharType="end"/>
        </w:r>
        <w:r w:rsidRPr="007E6DE1">
          <w:rPr>
            <w:rStyle w:val="Hyperlink"/>
            <w:noProof/>
          </w:rPr>
          <w:fldChar w:fldCharType="end"/>
        </w:r>
      </w:ins>
    </w:p>
    <w:p w14:paraId="7DCD136A" w14:textId="77777777" w:rsidR="0095050F" w:rsidRDefault="0095050F">
      <w:pPr>
        <w:pStyle w:val="TOC1"/>
        <w:rPr>
          <w:ins w:id="86" w:author="arkat" w:date="2017-10-06T09:43:00Z"/>
          <w:rFonts w:asciiTheme="minorHAnsi" w:eastAsiaTheme="minorEastAsia" w:hAnsiTheme="minorHAnsi" w:cstheme="minorBidi"/>
          <w:sz w:val="22"/>
          <w:lang w:val="en-US"/>
        </w:rPr>
      </w:pPr>
      <w:ins w:id="87" w:author="arkat" w:date="2017-10-06T09:43:00Z">
        <w:r w:rsidRPr="007E6DE1">
          <w:rPr>
            <w:rStyle w:val="Hyperlink"/>
          </w:rPr>
          <w:fldChar w:fldCharType="begin"/>
        </w:r>
        <w:r w:rsidRPr="007E6DE1">
          <w:rPr>
            <w:rStyle w:val="Hyperlink"/>
          </w:rPr>
          <w:instrText xml:space="preserve"> </w:instrText>
        </w:r>
        <w:r>
          <w:instrText>HYPERLINK \l "_Toc495046349"</w:instrText>
        </w:r>
        <w:r w:rsidRPr="007E6DE1">
          <w:rPr>
            <w:rStyle w:val="Hyperlink"/>
          </w:rPr>
          <w:instrText xml:space="preserve"> </w:instrText>
        </w:r>
        <w:r w:rsidRPr="007E6DE1">
          <w:rPr>
            <w:rStyle w:val="Hyperlink"/>
          </w:rPr>
          <w:fldChar w:fldCharType="separate"/>
        </w:r>
        <w:r w:rsidRPr="007E6DE1">
          <w:rPr>
            <w:rStyle w:val="Hyperlink"/>
            <w:lang w:val="en-US"/>
          </w:rPr>
          <w:t>BAB 3 METODOLOGI</w:t>
        </w:r>
        <w:r>
          <w:rPr>
            <w:webHidden/>
          </w:rPr>
          <w:tab/>
        </w:r>
        <w:r>
          <w:rPr>
            <w:webHidden/>
          </w:rPr>
          <w:fldChar w:fldCharType="begin"/>
        </w:r>
        <w:r>
          <w:rPr>
            <w:webHidden/>
          </w:rPr>
          <w:instrText xml:space="preserve"> PAGEREF _Toc495046349 \h </w:instrText>
        </w:r>
      </w:ins>
      <w:r>
        <w:rPr>
          <w:webHidden/>
        </w:rPr>
      </w:r>
      <w:r>
        <w:rPr>
          <w:webHidden/>
        </w:rPr>
        <w:fldChar w:fldCharType="separate"/>
      </w:r>
      <w:ins w:id="88" w:author="arkat" w:date="2017-10-06T09:43:00Z">
        <w:r>
          <w:rPr>
            <w:webHidden/>
          </w:rPr>
          <w:t>23</w:t>
        </w:r>
        <w:r>
          <w:rPr>
            <w:webHidden/>
          </w:rPr>
          <w:fldChar w:fldCharType="end"/>
        </w:r>
        <w:r w:rsidRPr="007E6DE1">
          <w:rPr>
            <w:rStyle w:val="Hyperlink"/>
          </w:rPr>
          <w:fldChar w:fldCharType="end"/>
        </w:r>
      </w:ins>
    </w:p>
    <w:p w14:paraId="3F6ECDD5" w14:textId="77777777" w:rsidR="0095050F" w:rsidRDefault="0095050F">
      <w:pPr>
        <w:pStyle w:val="TOC2"/>
        <w:rPr>
          <w:ins w:id="89" w:author="arkat" w:date="2017-10-06T09:43:00Z"/>
          <w:rFonts w:asciiTheme="minorHAnsi" w:eastAsiaTheme="minorEastAsia" w:hAnsiTheme="minorHAnsi" w:cstheme="minorBidi"/>
          <w:noProof/>
          <w:sz w:val="22"/>
          <w:lang w:val="en-US"/>
        </w:rPr>
      </w:pPr>
      <w:ins w:id="90"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"_Toc495046351"</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3.1 Studi Literatur</w:t>
        </w:r>
        <w:r>
          <w:rPr>
            <w:noProof/>
            <w:webHidden/>
          </w:rPr>
          <w:tab/>
        </w:r>
        <w:r>
          <w:rPr>
            <w:noProof/>
            <w:webHidden/>
          </w:rPr>
          <w:fldChar w:fldCharType="begin"/>
        </w:r>
        <w:r>
          <w:rPr>
            <w:noProof/>
            <w:webHidden/>
          </w:rPr>
          <w:instrText xml:space="preserve"> PAGEREF _Toc495046351 \h </w:instrText>
        </w:r>
      </w:ins>
      <w:r>
        <w:rPr>
          <w:noProof/>
          <w:webHidden/>
        </w:rPr>
      </w:r>
      <w:r>
        <w:rPr>
          <w:noProof/>
          <w:webHidden/>
        </w:rPr>
        <w:fldChar w:fldCharType="separate"/>
      </w:r>
      <w:ins w:id="91" w:author="arkat" w:date="2017-10-06T09:43:00Z">
        <w:r>
          <w:rPr>
            <w:noProof/>
            <w:webHidden/>
          </w:rPr>
          <w:t>23</w:t>
        </w:r>
        <w:r>
          <w:rPr>
            <w:noProof/>
            <w:webHidden/>
          </w:rPr>
          <w:fldChar w:fldCharType="end"/>
        </w:r>
        <w:r w:rsidRPr="007E6DE1">
          <w:rPr>
            <w:rStyle w:val="Hyperlink"/>
            <w:noProof/>
          </w:rPr>
          <w:fldChar w:fldCharType="end"/>
        </w:r>
      </w:ins>
    </w:p>
    <w:p w14:paraId="18DB35D4" w14:textId="77777777" w:rsidR="0095050F" w:rsidRDefault="0095050F">
      <w:pPr>
        <w:pStyle w:val="TOC2"/>
        <w:rPr>
          <w:ins w:id="92" w:author="arkat" w:date="2017-10-06T09:43:00Z"/>
          <w:rFonts w:asciiTheme="minorHAnsi" w:eastAsiaTheme="minorEastAsia" w:hAnsiTheme="minorHAnsi" w:cstheme="minorBidi"/>
          <w:noProof/>
          <w:sz w:val="22"/>
          <w:lang w:val="en-US"/>
        </w:rPr>
      </w:pPr>
      <w:ins w:id="93"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"_Toc495046352"</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3.2 Konseptualisasi Solusi</w:t>
        </w:r>
        <w:r>
          <w:rPr>
            <w:noProof/>
            <w:webHidden/>
          </w:rPr>
          <w:tab/>
        </w:r>
        <w:r>
          <w:rPr>
            <w:noProof/>
            <w:webHidden/>
          </w:rPr>
          <w:fldChar w:fldCharType="begin"/>
        </w:r>
        <w:r>
          <w:rPr>
            <w:noProof/>
            <w:webHidden/>
          </w:rPr>
          <w:instrText xml:space="preserve"> PAGEREF _Toc495046352 \h </w:instrText>
        </w:r>
      </w:ins>
      <w:r>
        <w:rPr>
          <w:noProof/>
          <w:webHidden/>
        </w:rPr>
      </w:r>
      <w:r>
        <w:rPr>
          <w:noProof/>
          <w:webHidden/>
        </w:rPr>
        <w:fldChar w:fldCharType="separate"/>
      </w:r>
      <w:ins w:id="94" w:author="arkat" w:date="2017-10-06T09:43:00Z">
        <w:r>
          <w:rPr>
            <w:noProof/>
            <w:webHidden/>
          </w:rPr>
          <w:t>24</w:t>
        </w:r>
        <w:r>
          <w:rPr>
            <w:noProof/>
            <w:webHidden/>
          </w:rPr>
          <w:fldChar w:fldCharType="end"/>
        </w:r>
        <w:r w:rsidRPr="007E6DE1">
          <w:rPr>
            <w:rStyle w:val="Hyperlink"/>
            <w:noProof/>
          </w:rPr>
          <w:fldChar w:fldCharType="end"/>
        </w:r>
      </w:ins>
    </w:p>
    <w:p w14:paraId="2CACCA80" w14:textId="77777777" w:rsidR="0095050F" w:rsidRDefault="0095050F">
      <w:pPr>
        <w:pStyle w:val="TOC3"/>
        <w:rPr>
          <w:ins w:id="95" w:author="arkat" w:date="2017-10-06T09:43:00Z"/>
          <w:rFonts w:asciiTheme="minorHAnsi" w:eastAsiaTheme="minorEastAsia" w:hAnsiTheme="minorHAnsi" w:cstheme="minorBidi"/>
          <w:noProof/>
          <w:sz w:val="22"/>
          <w:lang w:val="en-US"/>
        </w:rPr>
      </w:pPr>
      <w:ins w:id="96"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"_Toc495046353"</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3.2.1 Perumusan Aturan Transformasi</w:t>
        </w:r>
        <w:r>
          <w:rPr>
            <w:noProof/>
            <w:webHidden/>
          </w:rPr>
          <w:tab/>
        </w:r>
        <w:r>
          <w:rPr>
            <w:noProof/>
            <w:webHidden/>
          </w:rPr>
          <w:fldChar w:fldCharType="begin"/>
        </w:r>
        <w:r>
          <w:rPr>
            <w:noProof/>
            <w:webHidden/>
          </w:rPr>
          <w:instrText xml:space="preserve"> PAGEREF _Toc495046353 \h </w:instrText>
        </w:r>
      </w:ins>
      <w:r>
        <w:rPr>
          <w:noProof/>
          <w:webHidden/>
        </w:rPr>
      </w:r>
      <w:r>
        <w:rPr>
          <w:noProof/>
          <w:webHidden/>
        </w:rPr>
        <w:fldChar w:fldCharType="separate"/>
      </w:r>
      <w:ins w:id="97" w:author="arkat" w:date="2017-10-06T09:43:00Z">
        <w:r>
          <w:rPr>
            <w:noProof/>
            <w:webHidden/>
          </w:rPr>
          <w:t>24</w:t>
        </w:r>
        <w:r>
          <w:rPr>
            <w:noProof/>
            <w:webHidden/>
          </w:rPr>
          <w:fldChar w:fldCharType="end"/>
        </w:r>
        <w:r w:rsidRPr="007E6DE1">
          <w:rPr>
            <w:rStyle w:val="Hyperlink"/>
            <w:noProof/>
          </w:rPr>
          <w:fldChar w:fldCharType="end"/>
        </w:r>
      </w:ins>
    </w:p>
    <w:p w14:paraId="7BE16B16" w14:textId="77777777" w:rsidR="0095050F" w:rsidRDefault="0095050F">
      <w:pPr>
        <w:pStyle w:val="TOC3"/>
        <w:rPr>
          <w:ins w:id="98" w:author="arkat" w:date="2017-10-06T09:43:00Z"/>
          <w:rFonts w:asciiTheme="minorHAnsi" w:eastAsiaTheme="minorEastAsia" w:hAnsiTheme="minorHAnsi" w:cstheme="minorBidi"/>
          <w:noProof/>
          <w:sz w:val="22"/>
          <w:lang w:val="en-US"/>
        </w:rPr>
      </w:pPr>
      <w:ins w:id="99"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"_Toc495046354"</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3.2.2 Formalisasi</w:t>
        </w:r>
        <w:r>
          <w:rPr>
            <w:noProof/>
            <w:webHidden/>
          </w:rPr>
          <w:tab/>
        </w:r>
        <w:r>
          <w:rPr>
            <w:noProof/>
            <w:webHidden/>
          </w:rPr>
          <w:fldChar w:fldCharType="begin"/>
        </w:r>
        <w:r>
          <w:rPr>
            <w:noProof/>
            <w:webHidden/>
          </w:rPr>
          <w:instrText xml:space="preserve"> PAGEREF _Toc495046354 \h </w:instrText>
        </w:r>
      </w:ins>
      <w:r>
        <w:rPr>
          <w:noProof/>
          <w:webHidden/>
        </w:rPr>
      </w:r>
      <w:r>
        <w:rPr>
          <w:noProof/>
          <w:webHidden/>
        </w:rPr>
        <w:fldChar w:fldCharType="separate"/>
      </w:r>
      <w:ins w:id="100" w:author="arkat" w:date="2017-10-06T09:43:00Z">
        <w:r>
          <w:rPr>
            <w:noProof/>
            <w:webHidden/>
          </w:rPr>
          <w:t>24</w:t>
        </w:r>
        <w:r>
          <w:rPr>
            <w:noProof/>
            <w:webHidden/>
          </w:rPr>
          <w:fldChar w:fldCharType="end"/>
        </w:r>
        <w:r w:rsidRPr="007E6DE1">
          <w:rPr>
            <w:rStyle w:val="Hyperlink"/>
            <w:noProof/>
          </w:rPr>
          <w:fldChar w:fldCharType="end"/>
        </w:r>
      </w:ins>
    </w:p>
    <w:p w14:paraId="11D61BFD" w14:textId="77777777" w:rsidR="0095050F" w:rsidRDefault="0095050F">
      <w:pPr>
        <w:pStyle w:val="TOC2"/>
        <w:rPr>
          <w:ins w:id="101" w:author="arkat" w:date="2017-10-06T09:43:00Z"/>
          <w:rFonts w:asciiTheme="minorHAnsi" w:eastAsiaTheme="minorEastAsia" w:hAnsiTheme="minorHAnsi" w:cstheme="minorBidi"/>
          <w:noProof/>
          <w:sz w:val="22"/>
          <w:lang w:val="en-US"/>
        </w:rPr>
      </w:pPr>
      <w:ins w:id="102"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"_Toc495046355"</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3.3 Pengembangan</w:t>
        </w:r>
        <w:r>
          <w:rPr>
            <w:noProof/>
            <w:webHidden/>
          </w:rPr>
          <w:tab/>
        </w:r>
        <w:r>
          <w:rPr>
            <w:noProof/>
            <w:webHidden/>
          </w:rPr>
          <w:fldChar w:fldCharType="begin"/>
        </w:r>
        <w:r>
          <w:rPr>
            <w:noProof/>
            <w:webHidden/>
          </w:rPr>
          <w:instrText xml:space="preserve"> PAGEREF _Toc495046355 \h </w:instrText>
        </w:r>
      </w:ins>
      <w:r>
        <w:rPr>
          <w:noProof/>
          <w:webHidden/>
        </w:rPr>
      </w:r>
      <w:r>
        <w:rPr>
          <w:noProof/>
          <w:webHidden/>
        </w:rPr>
        <w:fldChar w:fldCharType="separate"/>
      </w:r>
      <w:ins w:id="103" w:author="arkat" w:date="2017-10-06T09:43:00Z">
        <w:r>
          <w:rPr>
            <w:noProof/>
            <w:webHidden/>
          </w:rPr>
          <w:t>24</w:t>
        </w:r>
        <w:r>
          <w:rPr>
            <w:noProof/>
            <w:webHidden/>
          </w:rPr>
          <w:fldChar w:fldCharType="end"/>
        </w:r>
        <w:r w:rsidRPr="007E6DE1">
          <w:rPr>
            <w:rStyle w:val="Hyperlink"/>
            <w:noProof/>
          </w:rPr>
          <w:fldChar w:fldCharType="end"/>
        </w:r>
      </w:ins>
    </w:p>
    <w:p w14:paraId="5DFC6916" w14:textId="77777777" w:rsidR="0095050F" w:rsidRDefault="0095050F">
      <w:pPr>
        <w:pStyle w:val="TOC3"/>
        <w:rPr>
          <w:ins w:id="104" w:author="arkat" w:date="2017-10-06T09:43:00Z"/>
          <w:rFonts w:asciiTheme="minorHAnsi" w:eastAsiaTheme="minorEastAsia" w:hAnsiTheme="minorHAnsi" w:cstheme="minorBidi"/>
          <w:noProof/>
          <w:sz w:val="22"/>
          <w:lang w:val="en-US"/>
        </w:rPr>
      </w:pPr>
      <w:ins w:id="105"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"_Toc495046356"</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3.3.1 Analisis dan Perancangan</w:t>
        </w:r>
        <w:r>
          <w:rPr>
            <w:noProof/>
            <w:webHidden/>
          </w:rPr>
          <w:tab/>
        </w:r>
        <w:r>
          <w:rPr>
            <w:noProof/>
            <w:webHidden/>
          </w:rPr>
          <w:fldChar w:fldCharType="begin"/>
        </w:r>
        <w:r>
          <w:rPr>
            <w:noProof/>
            <w:webHidden/>
          </w:rPr>
          <w:instrText xml:space="preserve"> PAGEREF _Toc495046356 \h </w:instrText>
        </w:r>
      </w:ins>
      <w:r>
        <w:rPr>
          <w:noProof/>
          <w:webHidden/>
        </w:rPr>
      </w:r>
      <w:r>
        <w:rPr>
          <w:noProof/>
          <w:webHidden/>
        </w:rPr>
        <w:fldChar w:fldCharType="separate"/>
      </w:r>
      <w:ins w:id="106" w:author="arkat" w:date="2017-10-06T09:43:00Z">
        <w:r>
          <w:rPr>
            <w:noProof/>
            <w:webHidden/>
          </w:rPr>
          <w:t>25</w:t>
        </w:r>
        <w:r>
          <w:rPr>
            <w:noProof/>
            <w:webHidden/>
          </w:rPr>
          <w:fldChar w:fldCharType="end"/>
        </w:r>
        <w:r w:rsidRPr="007E6DE1">
          <w:rPr>
            <w:rStyle w:val="Hyperlink"/>
            <w:noProof/>
          </w:rPr>
          <w:fldChar w:fldCharType="end"/>
        </w:r>
      </w:ins>
    </w:p>
    <w:p w14:paraId="37586954" w14:textId="77777777" w:rsidR="0095050F" w:rsidRDefault="0095050F">
      <w:pPr>
        <w:pStyle w:val="TOC3"/>
        <w:rPr>
          <w:ins w:id="107" w:author="arkat" w:date="2017-10-06T09:43:00Z"/>
          <w:rFonts w:asciiTheme="minorHAnsi" w:eastAsiaTheme="minorEastAsia" w:hAnsiTheme="minorHAnsi" w:cstheme="minorBidi"/>
          <w:noProof/>
          <w:sz w:val="22"/>
          <w:lang w:val="en-US"/>
        </w:rPr>
      </w:pPr>
      <w:ins w:id="108"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"_Toc495046357"</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3.3.2 Implementasi</w:t>
        </w:r>
        <w:r>
          <w:rPr>
            <w:noProof/>
            <w:webHidden/>
          </w:rPr>
          <w:tab/>
        </w:r>
        <w:r>
          <w:rPr>
            <w:noProof/>
            <w:webHidden/>
          </w:rPr>
          <w:fldChar w:fldCharType="begin"/>
        </w:r>
        <w:r>
          <w:rPr>
            <w:noProof/>
            <w:webHidden/>
          </w:rPr>
          <w:instrText xml:space="preserve"> PAGEREF _Toc495046357 \h </w:instrText>
        </w:r>
      </w:ins>
      <w:r>
        <w:rPr>
          <w:noProof/>
          <w:webHidden/>
        </w:rPr>
      </w:r>
      <w:r>
        <w:rPr>
          <w:noProof/>
          <w:webHidden/>
        </w:rPr>
        <w:fldChar w:fldCharType="separate"/>
      </w:r>
      <w:ins w:id="109" w:author="arkat" w:date="2017-10-06T09:43:00Z">
        <w:r>
          <w:rPr>
            <w:noProof/>
            <w:webHidden/>
          </w:rPr>
          <w:t>25</w:t>
        </w:r>
        <w:r>
          <w:rPr>
            <w:noProof/>
            <w:webHidden/>
          </w:rPr>
          <w:fldChar w:fldCharType="end"/>
        </w:r>
        <w:r w:rsidRPr="007E6DE1">
          <w:rPr>
            <w:rStyle w:val="Hyperlink"/>
            <w:noProof/>
          </w:rPr>
          <w:fldChar w:fldCharType="end"/>
        </w:r>
      </w:ins>
    </w:p>
    <w:p w14:paraId="55CD8A6A" w14:textId="77777777" w:rsidR="0095050F" w:rsidRDefault="0095050F">
      <w:pPr>
        <w:pStyle w:val="TOC3"/>
        <w:rPr>
          <w:ins w:id="110" w:author="arkat" w:date="2017-10-06T09:43:00Z"/>
          <w:rFonts w:asciiTheme="minorHAnsi" w:eastAsiaTheme="minorEastAsia" w:hAnsiTheme="minorHAnsi" w:cstheme="minorBidi"/>
          <w:noProof/>
          <w:sz w:val="22"/>
          <w:lang w:val="en-US"/>
        </w:rPr>
      </w:pPr>
      <w:ins w:id="111" w:author="arkat" w:date="2017-10-06T09:43:00Z">
        <w:r w:rsidRPr="007E6DE1">
          <w:rPr>
            <w:rStyle w:val="Hyperlink"/>
            <w:noProof/>
          </w:rPr>
          <w:fldChar w:fldCharType="begin"/>
        </w:r>
        <w:r w:rsidRPr="007E6DE1">
          <w:rPr>
            <w:rStyle w:val="Hyperlink"/>
            <w:noProof/>
          </w:rPr>
          <w:instrText xml:space="preserve"> </w:instrText>
        </w:r>
        <w:r>
          <w:rPr>
            <w:noProof/>
          </w:rPr>
          <w:instrText>HYPERLINK \l "_Toc495046358"</w:instrText>
        </w:r>
        <w:r w:rsidRPr="007E6DE1">
          <w:rPr>
            <w:rStyle w:val="Hyperlink"/>
            <w:noProof/>
          </w:rPr>
          <w:instrText xml:space="preserve"> </w:instrText>
        </w:r>
        <w:r w:rsidRPr="007E6DE1">
          <w:rPr>
            <w:rStyle w:val="Hyperlink"/>
            <w:noProof/>
          </w:rPr>
          <w:fldChar w:fldCharType="separate"/>
        </w:r>
        <w:r w:rsidRPr="007E6DE1">
          <w:rPr>
            <w:rStyle w:val="Hyperlink"/>
            <w:noProof/>
            <w:lang w:val="en-US"/>
          </w:rPr>
          <w:t>3.3.3 Pengujian</w:t>
        </w:r>
        <w:r>
          <w:rPr>
            <w:noProof/>
            <w:webHidden/>
          </w:rPr>
          <w:tab/>
        </w:r>
        <w:r>
          <w:rPr>
            <w:noProof/>
            <w:webHidden/>
          </w:rPr>
          <w:fldChar w:fldCharType="begin"/>
        </w:r>
        <w:r>
          <w:rPr>
            <w:noProof/>
            <w:webHidden/>
          </w:rPr>
          <w:instrText xml:space="preserve"> PAGEREF _Toc495046358 \h </w:instrText>
        </w:r>
      </w:ins>
      <w:r>
        <w:rPr>
          <w:noProof/>
          <w:webHidden/>
        </w:rPr>
      </w:r>
      <w:r>
        <w:rPr>
          <w:noProof/>
          <w:webHidden/>
        </w:rPr>
        <w:fldChar w:fldCharType="separate"/>
      </w:r>
      <w:ins w:id="112" w:author="arkat" w:date="2017-10-06T09:43:00Z">
        <w:r>
          <w:rPr>
            <w:noProof/>
            <w:webHidden/>
          </w:rPr>
          <w:t>25</w:t>
        </w:r>
        <w:r>
          <w:rPr>
            <w:noProof/>
            <w:webHidden/>
          </w:rPr>
          <w:fldChar w:fldCharType="end"/>
        </w:r>
        <w:r w:rsidRPr="007E6DE1">
          <w:rPr>
            <w:rStyle w:val="Hyperlink"/>
            <w:noProof/>
          </w:rPr>
          <w:fldChar w:fldCharType="end"/>
        </w:r>
      </w:ins>
    </w:p>
    <w:p w14:paraId="20C89FDB" w14:textId="77777777" w:rsidR="001E4CBB" w:rsidRDefault="0017371E">
      <w:pPr>
        <w:spacing w:after="0"/>
        <w:rPr>
          <w:ins w:id="113" w:author="arkat" w:date="2017-09-28T16:32:00Z"/>
          <w:b/>
          <w:lang w:val="en-US"/>
        </w:rPr>
      </w:pPr>
      <w:ins w:id="114" w:author="arkat" w:date="2017-10-02T08:45:00Z">
        <w:r>
          <w:rPr>
            <w:b/>
            <w:lang w:val="en-US"/>
          </w:rPr>
          <w:fldChar w:fldCharType="end"/>
        </w:r>
      </w:ins>
    </w:p>
    <w:p w14:paraId="4BA95CCA" w14:textId="77777777" w:rsidR="001E4CBB" w:rsidRDefault="001E4CBB">
      <w:pPr>
        <w:spacing w:after="0"/>
        <w:rPr>
          <w:ins w:id="115" w:author="arkat" w:date="2017-09-28T16:32:00Z"/>
          <w:b/>
          <w:lang w:val="en-US"/>
        </w:rPr>
      </w:pPr>
    </w:p>
    <w:p w14:paraId="3B598F1E" w14:textId="77777777" w:rsidR="001E4CBB" w:rsidRDefault="001E4CBB">
      <w:pPr>
        <w:spacing w:after="0"/>
        <w:rPr>
          <w:ins w:id="116" w:author="arkat" w:date="2017-09-28T16:32:00Z"/>
          <w:b/>
          <w:lang w:val="en-US"/>
        </w:rPr>
      </w:pPr>
    </w:p>
    <w:p w14:paraId="60DB77A7" w14:textId="77777777" w:rsidR="001E4CBB" w:rsidRDefault="001E4CBB">
      <w:pPr>
        <w:spacing w:after="0"/>
        <w:rPr>
          <w:ins w:id="117" w:author="arkat" w:date="2017-09-28T16:32:00Z"/>
          <w:b/>
          <w:lang w:val="en-US"/>
        </w:rPr>
      </w:pPr>
    </w:p>
    <w:p w14:paraId="4C79BA14" w14:textId="67750D1F" w:rsidR="001E4CBB" w:rsidRPr="00D30412" w:rsidRDefault="001E4CBB">
      <w:pPr>
        <w:pStyle w:val="Heading1"/>
        <w:numPr>
          <w:ilvl w:val="0"/>
          <w:numId w:val="0"/>
        </w:numPr>
        <w:rPr>
          <w:ins w:id="118" w:author="arkat" w:date="2017-09-28T16:36:00Z"/>
          <w:b w:val="0"/>
          <w:szCs w:val="32"/>
          <w:lang w:val="en-US"/>
          <w:rPrChange w:id="119" w:author="arkat" w:date="2017-09-28T16:38:00Z">
            <w:rPr>
              <w:ins w:id="120" w:author="arkat" w:date="2017-09-28T16:36:00Z"/>
              <w:b/>
              <w:lang w:val="en-US"/>
            </w:rPr>
          </w:rPrChange>
        </w:rPr>
        <w:pPrChange w:id="121" w:author="arkat" w:date="2017-09-29T09:48:00Z">
          <w:pPr>
            <w:spacing w:after="0"/>
          </w:pPr>
        </w:pPrChange>
      </w:pPr>
      <w:bookmarkStart w:id="122" w:name="_Toc495046326"/>
      <w:ins w:id="123" w:author="arkat" w:date="2017-09-28T16:32:00Z">
        <w:r w:rsidRPr="00C36A8C">
          <w:rPr>
            <w:lang w:val="en-US"/>
          </w:rPr>
          <w:lastRenderedPageBreak/>
          <w:t>DAFTAR  GAMBAR</w:t>
        </w:r>
      </w:ins>
      <w:bookmarkEnd w:id="122"/>
    </w:p>
    <w:p w14:paraId="22F717AA" w14:textId="77777777" w:rsidR="001E4CBB" w:rsidRDefault="001E4CBB">
      <w:pPr>
        <w:spacing w:after="0"/>
        <w:jc w:val="center"/>
        <w:rPr>
          <w:ins w:id="124" w:author="arkat" w:date="2017-09-28T16:36:00Z"/>
          <w:b/>
          <w:lang w:val="en-US"/>
        </w:rPr>
        <w:pPrChange w:id="125" w:author="arkat" w:date="2017-09-28T16:33:00Z">
          <w:pPr>
            <w:spacing w:after="0"/>
          </w:pPr>
        </w:pPrChange>
      </w:pPr>
    </w:p>
    <w:p w14:paraId="48027506" w14:textId="77777777" w:rsidR="0095050F" w:rsidRPr="0095050F" w:rsidRDefault="00B61FBE">
      <w:pPr>
        <w:pStyle w:val="TOC1"/>
        <w:rPr>
          <w:ins w:id="126" w:author="arkat" w:date="2017-10-06T09:43:00Z"/>
          <w:rFonts w:asciiTheme="minorHAnsi" w:eastAsiaTheme="minorEastAsia" w:hAnsiTheme="minorHAnsi" w:cstheme="minorBidi"/>
          <w:sz w:val="22"/>
          <w:lang w:val="en-US"/>
        </w:rPr>
      </w:pPr>
      <w:ins w:id="127" w:author="arkat" w:date="2017-10-02T08:47:00Z">
        <w:r w:rsidRPr="0095050F">
          <w:rPr>
            <w:lang w:val="en-US"/>
            <w:rPrChange w:id="128" w:author="arkat" w:date="2017-10-06T09:43:00Z">
              <w:rPr>
                <w:b/>
                <w:noProof w:val="0"/>
                <w:lang w:val="en-US"/>
              </w:rPr>
            </w:rPrChange>
          </w:rPr>
          <w:fldChar w:fldCharType="begin"/>
        </w:r>
        <w:r w:rsidRPr="0095050F">
          <w:rPr>
            <w:lang w:val="en-US"/>
          </w:rPr>
          <w:instrText xml:space="preserve"> TOC \h \z \t "Gambar BAB 2,1,Gambar Bab 3,1" </w:instrText>
        </w:r>
      </w:ins>
      <w:r w:rsidRPr="0095050F">
        <w:rPr>
          <w:lang w:val="en-US"/>
          <w:rPrChange w:id="129" w:author="arkat" w:date="2017-10-06T09:43:00Z">
            <w:rPr>
              <w:b/>
              <w:noProof w:val="0"/>
              <w:lang w:val="en-US"/>
            </w:rPr>
          </w:rPrChange>
        </w:rPr>
        <w:fldChar w:fldCharType="separate"/>
      </w:r>
      <w:ins w:id="130" w:author="arkat" w:date="2017-10-06T09:43:00Z">
        <w:r w:rsidR="0095050F" w:rsidRPr="0095050F">
          <w:rPr>
            <w:rStyle w:val="Hyperlink"/>
            <w:rPrChange w:id="131" w:author="arkat" w:date="2017-10-06T09:43:00Z">
              <w:rPr>
                <w:rStyle w:val="Hyperlink"/>
              </w:rPr>
            </w:rPrChange>
          </w:rPr>
          <w:fldChar w:fldCharType="begin"/>
        </w:r>
        <w:r w:rsidR="0095050F" w:rsidRPr="0095050F">
          <w:rPr>
            <w:rStyle w:val="Hyperlink"/>
          </w:rPr>
          <w:instrText xml:space="preserve"> </w:instrText>
        </w:r>
        <w:r w:rsidR="0095050F" w:rsidRPr="0095050F">
          <w:instrText>HYPERLINK \l "_Toc495046359"</w:instrText>
        </w:r>
        <w:r w:rsidR="0095050F" w:rsidRPr="0095050F">
          <w:rPr>
            <w:rStyle w:val="Hyperlink"/>
          </w:rPr>
          <w:instrText xml:space="preserve"> </w:instrText>
        </w:r>
        <w:r w:rsidR="0095050F" w:rsidRPr="0095050F">
          <w:rPr>
            <w:rStyle w:val="Hyperlink"/>
            <w:rPrChange w:id="132" w:author="arkat" w:date="2017-10-06T09:43:00Z">
              <w:rPr>
                <w:rStyle w:val="Hyperlink"/>
              </w:rPr>
            </w:rPrChange>
          </w:rPr>
          <w:fldChar w:fldCharType="separate"/>
        </w:r>
        <w:r w:rsidR="0095050F" w:rsidRPr="0095050F">
          <w:rPr>
            <w:rStyle w:val="Hyperlink"/>
            <w:rPrChange w:id="133" w:author="arkat" w:date="2017-10-06T09:43:00Z">
              <w:rPr>
                <w:rStyle w:val="Hyperlink"/>
                <w:b/>
              </w:rPr>
            </w:rPrChange>
          </w:rPr>
          <w:t>Gambar 2.1</w:t>
        </w:r>
        <w:r w:rsidR="0095050F" w:rsidRPr="0095050F">
          <w:rPr>
            <w:rFonts w:asciiTheme="minorHAnsi" w:eastAsiaTheme="minorEastAsia" w:hAnsiTheme="minorHAnsi" w:cstheme="minorBidi"/>
            <w:sz w:val="22"/>
            <w:lang w:val="en-US"/>
          </w:rPr>
          <w:tab/>
        </w:r>
        <w:r w:rsidR="0095050F" w:rsidRPr="0095050F">
          <w:rPr>
            <w:rStyle w:val="Hyperlink"/>
            <w:rPrChange w:id="134" w:author="arkat" w:date="2017-10-06T09:43:00Z">
              <w:rPr>
                <w:rStyle w:val="Hyperlink"/>
                <w:b/>
              </w:rPr>
            </w:rPrChange>
          </w:rPr>
          <w:t>Siklus Hidup Manajemen Proses Bisnis</w:t>
        </w:r>
        <w:r w:rsidR="0095050F" w:rsidRPr="0095050F">
          <w:rPr>
            <w:webHidden/>
          </w:rPr>
          <w:tab/>
        </w:r>
        <w:r w:rsidR="0095050F" w:rsidRPr="0095050F">
          <w:rPr>
            <w:webHidden/>
            <w:rPrChange w:id="135" w:author="arkat" w:date="2017-10-06T09:43:00Z">
              <w:rPr>
                <w:webHidden/>
              </w:rPr>
            </w:rPrChange>
          </w:rPr>
          <w:fldChar w:fldCharType="begin"/>
        </w:r>
        <w:r w:rsidR="0095050F" w:rsidRPr="0095050F">
          <w:rPr>
            <w:webHidden/>
          </w:rPr>
          <w:instrText xml:space="preserve"> PAGEREF _Toc495046359 \h </w:instrText>
        </w:r>
      </w:ins>
      <w:r w:rsidR="0095050F" w:rsidRPr="0095050F">
        <w:rPr>
          <w:webHidden/>
          <w:rPrChange w:id="136" w:author="arkat" w:date="2017-10-06T09:43:00Z">
            <w:rPr>
              <w:webHidden/>
            </w:rPr>
          </w:rPrChange>
        </w:rPr>
      </w:r>
      <w:r w:rsidR="0095050F" w:rsidRPr="0095050F">
        <w:rPr>
          <w:webHidden/>
          <w:rPrChange w:id="137" w:author="arkat" w:date="2017-10-06T09:43:00Z">
            <w:rPr>
              <w:webHidden/>
            </w:rPr>
          </w:rPrChange>
        </w:rPr>
        <w:fldChar w:fldCharType="separate"/>
      </w:r>
      <w:ins w:id="138" w:author="arkat" w:date="2017-10-06T09:43:00Z">
        <w:r w:rsidR="0095050F" w:rsidRPr="0095050F">
          <w:rPr>
            <w:webHidden/>
          </w:rPr>
          <w:t>2</w:t>
        </w:r>
        <w:r w:rsidR="0095050F" w:rsidRPr="0095050F">
          <w:rPr>
            <w:webHidden/>
            <w:rPrChange w:id="139" w:author="arkat" w:date="2017-10-06T09:43:00Z">
              <w:rPr>
                <w:webHidden/>
              </w:rPr>
            </w:rPrChange>
          </w:rPr>
          <w:fldChar w:fldCharType="end"/>
        </w:r>
        <w:r w:rsidR="0095050F" w:rsidRPr="0095050F">
          <w:rPr>
            <w:rStyle w:val="Hyperlink"/>
            <w:rPrChange w:id="140" w:author="arkat" w:date="2017-10-06T09:43:00Z">
              <w:rPr>
                <w:rStyle w:val="Hyperlink"/>
              </w:rPr>
            </w:rPrChange>
          </w:rPr>
          <w:fldChar w:fldCharType="end"/>
        </w:r>
      </w:ins>
    </w:p>
    <w:p w14:paraId="2150509B" w14:textId="71E07F8C" w:rsidR="0095050F" w:rsidRPr="0095050F" w:rsidRDefault="0095050F">
      <w:pPr>
        <w:pStyle w:val="TOC1"/>
        <w:rPr>
          <w:ins w:id="141" w:author="arkat" w:date="2017-10-06T09:43:00Z"/>
          <w:rFonts w:asciiTheme="minorHAnsi" w:eastAsiaTheme="minorEastAsia" w:hAnsiTheme="minorHAnsi" w:cstheme="minorBidi"/>
          <w:sz w:val="22"/>
          <w:lang w:val="en-US"/>
        </w:rPr>
      </w:pPr>
      <w:ins w:id="142" w:author="arkat" w:date="2017-10-06T09:43:00Z">
        <w:r w:rsidRPr="0095050F">
          <w:rPr>
            <w:rStyle w:val="Hyperlink"/>
            <w:rPrChange w:id="143" w:author="arkat" w:date="2017-10-06T09:43:00Z">
              <w:rPr>
                <w:rStyle w:val="Hyperlink"/>
              </w:rPr>
            </w:rPrChange>
          </w:rPr>
          <w:fldChar w:fldCharType="begin"/>
        </w:r>
        <w:r w:rsidRPr="0095050F">
          <w:rPr>
            <w:rStyle w:val="Hyperlink"/>
          </w:rPr>
          <w:instrText xml:space="preserve"> </w:instrText>
        </w:r>
        <w:r w:rsidRPr="0095050F">
          <w:instrText>HYPERLINK \l "_Toc495046360"</w:instrText>
        </w:r>
        <w:r w:rsidRPr="0095050F">
          <w:rPr>
            <w:rStyle w:val="Hyperlink"/>
          </w:rPr>
          <w:instrText xml:space="preserve"> </w:instrText>
        </w:r>
        <w:r w:rsidRPr="0095050F">
          <w:rPr>
            <w:rStyle w:val="Hyperlink"/>
            <w:rPrChange w:id="144" w:author="arkat" w:date="2017-10-06T09:43:00Z">
              <w:rPr>
                <w:rStyle w:val="Hyperlink"/>
              </w:rPr>
            </w:rPrChange>
          </w:rPr>
          <w:fldChar w:fldCharType="separate"/>
        </w:r>
        <w:r w:rsidRPr="0095050F">
          <w:rPr>
            <w:rStyle w:val="Hyperlink"/>
            <w:rPrChange w:id="145" w:author="arkat" w:date="2017-10-06T09:43:00Z">
              <w:rPr>
                <w:rStyle w:val="Hyperlink"/>
                <w:b/>
              </w:rPr>
            </w:rPrChange>
          </w:rPr>
          <w:t>Gambar 2.2</w:t>
        </w:r>
        <w:r w:rsidRPr="0095050F">
          <w:rPr>
            <w:rFonts w:asciiTheme="minorHAnsi" w:eastAsiaTheme="minorEastAsia" w:hAnsiTheme="minorHAnsi" w:cstheme="minorBidi"/>
            <w:sz w:val="22"/>
            <w:lang w:val="en-US"/>
          </w:rPr>
          <w:tab/>
        </w:r>
        <w:r w:rsidRPr="0095050F">
          <w:rPr>
            <w:rStyle w:val="Hyperlink"/>
            <w:rPrChange w:id="146" w:author="arkat" w:date="2017-10-06T09:43:00Z">
              <w:rPr>
                <w:rStyle w:val="Hyperlink"/>
                <w:b/>
              </w:rPr>
            </w:rPrChange>
          </w:rPr>
          <w:t>Contoh Model Proses Bisnis Interaksi antara Pembeli dan Pengecer</w:t>
        </w:r>
        <w:r w:rsidRPr="0095050F">
          <w:rPr>
            <w:webHidden/>
          </w:rPr>
          <w:tab/>
        </w:r>
      </w:ins>
      <w:ins w:id="147" w:author="arkat" w:date="2017-10-06T09:44:00Z">
        <w:r>
          <w:rPr>
            <w:webHidden/>
          </w:rPr>
          <w:tab/>
        </w:r>
        <w:r>
          <w:rPr>
            <w:webHidden/>
          </w:rPr>
          <w:tab/>
        </w:r>
      </w:ins>
      <w:ins w:id="148" w:author="arkat" w:date="2017-10-06T09:43:00Z">
        <w:r w:rsidRPr="0095050F">
          <w:rPr>
            <w:webHidden/>
            <w:rPrChange w:id="149" w:author="arkat" w:date="2017-10-06T09:43:00Z">
              <w:rPr>
                <w:webHidden/>
              </w:rPr>
            </w:rPrChange>
          </w:rPr>
          <w:fldChar w:fldCharType="begin"/>
        </w:r>
        <w:r w:rsidRPr="0095050F">
          <w:rPr>
            <w:webHidden/>
          </w:rPr>
          <w:instrText xml:space="preserve"> PAGEREF _Toc495046360 \h </w:instrText>
        </w:r>
      </w:ins>
      <w:r w:rsidRPr="0095050F">
        <w:rPr>
          <w:webHidden/>
          <w:rPrChange w:id="150" w:author="arkat" w:date="2017-10-06T09:43:00Z">
            <w:rPr>
              <w:webHidden/>
            </w:rPr>
          </w:rPrChange>
        </w:rPr>
      </w:r>
      <w:r w:rsidRPr="0095050F">
        <w:rPr>
          <w:webHidden/>
          <w:rPrChange w:id="151" w:author="arkat" w:date="2017-10-06T09:43:00Z">
            <w:rPr>
              <w:webHidden/>
            </w:rPr>
          </w:rPrChange>
        </w:rPr>
        <w:fldChar w:fldCharType="separate"/>
      </w:r>
      <w:ins w:id="152" w:author="arkat" w:date="2017-10-06T09:43:00Z">
        <w:r w:rsidRPr="0095050F">
          <w:rPr>
            <w:webHidden/>
          </w:rPr>
          <w:t>4</w:t>
        </w:r>
        <w:r w:rsidRPr="0095050F">
          <w:rPr>
            <w:webHidden/>
            <w:rPrChange w:id="153" w:author="arkat" w:date="2017-10-06T09:43:00Z">
              <w:rPr>
                <w:webHidden/>
              </w:rPr>
            </w:rPrChange>
          </w:rPr>
          <w:fldChar w:fldCharType="end"/>
        </w:r>
        <w:r w:rsidRPr="0095050F">
          <w:rPr>
            <w:rStyle w:val="Hyperlink"/>
            <w:rPrChange w:id="154" w:author="arkat" w:date="2017-10-06T09:43:00Z">
              <w:rPr>
                <w:rStyle w:val="Hyperlink"/>
              </w:rPr>
            </w:rPrChange>
          </w:rPr>
          <w:fldChar w:fldCharType="end"/>
        </w:r>
      </w:ins>
    </w:p>
    <w:p w14:paraId="21311397" w14:textId="77777777" w:rsidR="0095050F" w:rsidRPr="0095050F" w:rsidRDefault="0095050F">
      <w:pPr>
        <w:pStyle w:val="TOC1"/>
        <w:rPr>
          <w:ins w:id="155" w:author="arkat" w:date="2017-10-06T09:43:00Z"/>
          <w:rFonts w:asciiTheme="minorHAnsi" w:eastAsiaTheme="minorEastAsia" w:hAnsiTheme="minorHAnsi" w:cstheme="minorBidi"/>
          <w:sz w:val="22"/>
          <w:lang w:val="en-US"/>
        </w:rPr>
      </w:pPr>
      <w:ins w:id="156" w:author="arkat" w:date="2017-10-06T09:43:00Z">
        <w:r w:rsidRPr="0095050F">
          <w:rPr>
            <w:rStyle w:val="Hyperlink"/>
            <w:rPrChange w:id="157" w:author="arkat" w:date="2017-10-06T09:43:00Z">
              <w:rPr>
                <w:rStyle w:val="Hyperlink"/>
              </w:rPr>
            </w:rPrChange>
          </w:rPr>
          <w:fldChar w:fldCharType="begin"/>
        </w:r>
        <w:r w:rsidRPr="0095050F">
          <w:rPr>
            <w:rStyle w:val="Hyperlink"/>
          </w:rPr>
          <w:instrText xml:space="preserve"> </w:instrText>
        </w:r>
        <w:r w:rsidRPr="0095050F">
          <w:instrText>HYPERLINK \l "_Toc495046361"</w:instrText>
        </w:r>
        <w:r w:rsidRPr="0095050F">
          <w:rPr>
            <w:rStyle w:val="Hyperlink"/>
          </w:rPr>
          <w:instrText xml:space="preserve"> </w:instrText>
        </w:r>
        <w:r w:rsidRPr="0095050F">
          <w:rPr>
            <w:rStyle w:val="Hyperlink"/>
            <w:rPrChange w:id="158" w:author="arkat" w:date="2017-10-06T09:43:00Z">
              <w:rPr>
                <w:rStyle w:val="Hyperlink"/>
              </w:rPr>
            </w:rPrChange>
          </w:rPr>
          <w:fldChar w:fldCharType="separate"/>
        </w:r>
        <w:r w:rsidRPr="0095050F">
          <w:rPr>
            <w:rStyle w:val="Hyperlink"/>
            <w:rPrChange w:id="159" w:author="arkat" w:date="2017-10-06T09:43:00Z">
              <w:rPr>
                <w:rStyle w:val="Hyperlink"/>
                <w:b/>
              </w:rPr>
            </w:rPrChange>
          </w:rPr>
          <w:t>Gambar 2.3</w:t>
        </w:r>
        <w:r w:rsidRPr="0095050F">
          <w:rPr>
            <w:rFonts w:asciiTheme="minorHAnsi" w:eastAsiaTheme="minorEastAsia" w:hAnsiTheme="minorHAnsi" w:cstheme="minorBidi"/>
            <w:sz w:val="22"/>
            <w:lang w:val="en-US"/>
          </w:rPr>
          <w:tab/>
        </w:r>
        <w:r w:rsidRPr="0095050F">
          <w:rPr>
            <w:rStyle w:val="Hyperlink"/>
            <w:rPrChange w:id="160" w:author="arkat" w:date="2017-10-06T09:43:00Z">
              <w:rPr>
                <w:rStyle w:val="Hyperlink"/>
                <w:b/>
              </w:rPr>
            </w:rPrChange>
          </w:rPr>
          <w:t>Grafik Hasil Survei Pemodelan Proses Bisnis</w:t>
        </w:r>
        <w:r w:rsidRPr="0095050F">
          <w:rPr>
            <w:webHidden/>
          </w:rPr>
          <w:tab/>
        </w:r>
        <w:r w:rsidRPr="0095050F">
          <w:rPr>
            <w:webHidden/>
            <w:rPrChange w:id="161" w:author="arkat" w:date="2017-10-06T09:43:00Z">
              <w:rPr>
                <w:webHidden/>
              </w:rPr>
            </w:rPrChange>
          </w:rPr>
          <w:fldChar w:fldCharType="begin"/>
        </w:r>
        <w:r w:rsidRPr="0095050F">
          <w:rPr>
            <w:webHidden/>
          </w:rPr>
          <w:instrText xml:space="preserve"> PAGEREF _Toc495046361 \h </w:instrText>
        </w:r>
      </w:ins>
      <w:r w:rsidRPr="0095050F">
        <w:rPr>
          <w:webHidden/>
          <w:rPrChange w:id="162" w:author="arkat" w:date="2017-10-06T09:43:00Z">
            <w:rPr>
              <w:webHidden/>
            </w:rPr>
          </w:rPrChange>
        </w:rPr>
      </w:r>
      <w:r w:rsidRPr="0095050F">
        <w:rPr>
          <w:webHidden/>
          <w:rPrChange w:id="163" w:author="arkat" w:date="2017-10-06T09:43:00Z">
            <w:rPr>
              <w:webHidden/>
            </w:rPr>
          </w:rPrChange>
        </w:rPr>
        <w:fldChar w:fldCharType="separate"/>
      </w:r>
      <w:ins w:id="164" w:author="arkat" w:date="2017-10-06T09:43:00Z">
        <w:r w:rsidRPr="0095050F">
          <w:rPr>
            <w:webHidden/>
          </w:rPr>
          <w:t>5</w:t>
        </w:r>
        <w:r w:rsidRPr="0095050F">
          <w:rPr>
            <w:webHidden/>
            <w:rPrChange w:id="165" w:author="arkat" w:date="2017-10-06T09:43:00Z">
              <w:rPr>
                <w:webHidden/>
              </w:rPr>
            </w:rPrChange>
          </w:rPr>
          <w:fldChar w:fldCharType="end"/>
        </w:r>
        <w:r w:rsidRPr="0095050F">
          <w:rPr>
            <w:rStyle w:val="Hyperlink"/>
            <w:rPrChange w:id="166" w:author="arkat" w:date="2017-10-06T09:43:00Z">
              <w:rPr>
                <w:rStyle w:val="Hyperlink"/>
              </w:rPr>
            </w:rPrChange>
          </w:rPr>
          <w:fldChar w:fldCharType="end"/>
        </w:r>
      </w:ins>
    </w:p>
    <w:p w14:paraId="72C9540E" w14:textId="77777777" w:rsidR="0095050F" w:rsidRPr="0095050F" w:rsidRDefault="0095050F">
      <w:pPr>
        <w:pStyle w:val="TOC1"/>
        <w:rPr>
          <w:ins w:id="167" w:author="arkat" w:date="2017-10-06T09:43:00Z"/>
          <w:rFonts w:asciiTheme="minorHAnsi" w:eastAsiaTheme="minorEastAsia" w:hAnsiTheme="minorHAnsi" w:cstheme="minorBidi"/>
          <w:sz w:val="22"/>
          <w:lang w:val="en-US"/>
        </w:rPr>
      </w:pPr>
      <w:ins w:id="168" w:author="arkat" w:date="2017-10-06T09:43:00Z">
        <w:r w:rsidRPr="0095050F">
          <w:rPr>
            <w:rStyle w:val="Hyperlink"/>
            <w:rPrChange w:id="169" w:author="arkat" w:date="2017-10-06T09:43:00Z">
              <w:rPr>
                <w:rStyle w:val="Hyperlink"/>
              </w:rPr>
            </w:rPrChange>
          </w:rPr>
          <w:fldChar w:fldCharType="begin"/>
        </w:r>
        <w:r w:rsidRPr="0095050F">
          <w:rPr>
            <w:rStyle w:val="Hyperlink"/>
          </w:rPr>
          <w:instrText xml:space="preserve"> </w:instrText>
        </w:r>
        <w:r w:rsidRPr="0095050F">
          <w:instrText>HYPERLINK \l "_Toc495046362"</w:instrText>
        </w:r>
        <w:r w:rsidRPr="0095050F">
          <w:rPr>
            <w:rStyle w:val="Hyperlink"/>
          </w:rPr>
          <w:instrText xml:space="preserve"> </w:instrText>
        </w:r>
        <w:r w:rsidRPr="0095050F">
          <w:rPr>
            <w:rStyle w:val="Hyperlink"/>
            <w:rPrChange w:id="170" w:author="arkat" w:date="2017-10-06T09:43:00Z">
              <w:rPr>
                <w:rStyle w:val="Hyperlink"/>
              </w:rPr>
            </w:rPrChange>
          </w:rPr>
          <w:fldChar w:fldCharType="separate"/>
        </w:r>
        <w:r w:rsidRPr="0095050F">
          <w:rPr>
            <w:rStyle w:val="Hyperlink"/>
            <w:rPrChange w:id="171" w:author="arkat" w:date="2017-10-06T09:43:00Z">
              <w:rPr>
                <w:rStyle w:val="Hyperlink"/>
                <w:b/>
              </w:rPr>
            </w:rPrChange>
          </w:rPr>
          <w:t>Gambar 2.4</w:t>
        </w:r>
        <w:r w:rsidRPr="0095050F">
          <w:rPr>
            <w:rFonts w:asciiTheme="minorHAnsi" w:eastAsiaTheme="minorEastAsia" w:hAnsiTheme="minorHAnsi" w:cstheme="minorBidi"/>
            <w:sz w:val="22"/>
            <w:lang w:val="en-US"/>
          </w:rPr>
          <w:tab/>
        </w:r>
        <w:r w:rsidRPr="0095050F">
          <w:rPr>
            <w:rStyle w:val="Hyperlink"/>
            <w:rPrChange w:id="172" w:author="arkat" w:date="2017-10-06T09:43:00Z">
              <w:rPr>
                <w:rStyle w:val="Hyperlink"/>
                <w:b/>
              </w:rPr>
            </w:rPrChange>
          </w:rPr>
          <w:t>Elemen Inti EPC</w:t>
        </w:r>
        <w:r w:rsidRPr="0095050F">
          <w:rPr>
            <w:webHidden/>
          </w:rPr>
          <w:tab/>
        </w:r>
        <w:r w:rsidRPr="0095050F">
          <w:rPr>
            <w:webHidden/>
            <w:rPrChange w:id="173" w:author="arkat" w:date="2017-10-06T09:43:00Z">
              <w:rPr>
                <w:webHidden/>
              </w:rPr>
            </w:rPrChange>
          </w:rPr>
          <w:fldChar w:fldCharType="begin"/>
        </w:r>
        <w:r w:rsidRPr="0095050F">
          <w:rPr>
            <w:webHidden/>
          </w:rPr>
          <w:instrText xml:space="preserve"> PAGEREF _Toc495046362 \h </w:instrText>
        </w:r>
      </w:ins>
      <w:r w:rsidRPr="0095050F">
        <w:rPr>
          <w:webHidden/>
          <w:rPrChange w:id="174" w:author="arkat" w:date="2017-10-06T09:43:00Z">
            <w:rPr>
              <w:webHidden/>
            </w:rPr>
          </w:rPrChange>
        </w:rPr>
      </w:r>
      <w:r w:rsidRPr="0095050F">
        <w:rPr>
          <w:webHidden/>
          <w:rPrChange w:id="175" w:author="arkat" w:date="2017-10-06T09:43:00Z">
            <w:rPr>
              <w:webHidden/>
            </w:rPr>
          </w:rPrChange>
        </w:rPr>
        <w:fldChar w:fldCharType="separate"/>
      </w:r>
      <w:ins w:id="176" w:author="arkat" w:date="2017-10-06T09:43:00Z">
        <w:r w:rsidRPr="0095050F">
          <w:rPr>
            <w:webHidden/>
          </w:rPr>
          <w:t>6</w:t>
        </w:r>
        <w:r w:rsidRPr="0095050F">
          <w:rPr>
            <w:webHidden/>
            <w:rPrChange w:id="177" w:author="arkat" w:date="2017-10-06T09:43:00Z">
              <w:rPr>
                <w:webHidden/>
              </w:rPr>
            </w:rPrChange>
          </w:rPr>
          <w:fldChar w:fldCharType="end"/>
        </w:r>
        <w:r w:rsidRPr="0095050F">
          <w:rPr>
            <w:rStyle w:val="Hyperlink"/>
            <w:rPrChange w:id="178" w:author="arkat" w:date="2017-10-06T09:43:00Z">
              <w:rPr>
                <w:rStyle w:val="Hyperlink"/>
              </w:rPr>
            </w:rPrChange>
          </w:rPr>
          <w:fldChar w:fldCharType="end"/>
        </w:r>
      </w:ins>
    </w:p>
    <w:p w14:paraId="30AA92E0" w14:textId="77777777" w:rsidR="0095050F" w:rsidRPr="0095050F" w:rsidRDefault="0095050F">
      <w:pPr>
        <w:pStyle w:val="TOC1"/>
        <w:rPr>
          <w:ins w:id="179" w:author="arkat" w:date="2017-10-06T09:43:00Z"/>
          <w:rFonts w:asciiTheme="minorHAnsi" w:eastAsiaTheme="minorEastAsia" w:hAnsiTheme="minorHAnsi" w:cstheme="minorBidi"/>
          <w:sz w:val="22"/>
          <w:lang w:val="en-US"/>
        </w:rPr>
      </w:pPr>
      <w:ins w:id="180" w:author="arkat" w:date="2017-10-06T09:43:00Z">
        <w:r w:rsidRPr="0095050F">
          <w:rPr>
            <w:rStyle w:val="Hyperlink"/>
            <w:rPrChange w:id="181" w:author="arkat" w:date="2017-10-06T09:43:00Z">
              <w:rPr>
                <w:rStyle w:val="Hyperlink"/>
              </w:rPr>
            </w:rPrChange>
          </w:rPr>
          <w:fldChar w:fldCharType="begin"/>
        </w:r>
        <w:r w:rsidRPr="0095050F">
          <w:rPr>
            <w:rStyle w:val="Hyperlink"/>
          </w:rPr>
          <w:instrText xml:space="preserve"> </w:instrText>
        </w:r>
        <w:r w:rsidRPr="0095050F">
          <w:instrText>HYPERLINK \l "_Toc495046363"</w:instrText>
        </w:r>
        <w:r w:rsidRPr="0095050F">
          <w:rPr>
            <w:rStyle w:val="Hyperlink"/>
          </w:rPr>
          <w:instrText xml:space="preserve"> </w:instrText>
        </w:r>
        <w:r w:rsidRPr="0095050F">
          <w:rPr>
            <w:rStyle w:val="Hyperlink"/>
            <w:rPrChange w:id="182" w:author="arkat" w:date="2017-10-06T09:43:00Z">
              <w:rPr>
                <w:rStyle w:val="Hyperlink"/>
              </w:rPr>
            </w:rPrChange>
          </w:rPr>
          <w:fldChar w:fldCharType="separate"/>
        </w:r>
        <w:r w:rsidRPr="0095050F">
          <w:rPr>
            <w:rStyle w:val="Hyperlink"/>
            <w:rPrChange w:id="183" w:author="arkat" w:date="2017-10-06T09:43:00Z">
              <w:rPr>
                <w:rStyle w:val="Hyperlink"/>
                <w:b/>
              </w:rPr>
            </w:rPrChange>
          </w:rPr>
          <w:t>Gambar 2.5</w:t>
        </w:r>
        <w:r w:rsidRPr="0095050F">
          <w:rPr>
            <w:rFonts w:asciiTheme="minorHAnsi" w:eastAsiaTheme="minorEastAsia" w:hAnsiTheme="minorHAnsi" w:cstheme="minorBidi"/>
            <w:sz w:val="22"/>
            <w:lang w:val="en-US"/>
          </w:rPr>
          <w:tab/>
        </w:r>
        <w:r w:rsidRPr="0095050F">
          <w:rPr>
            <w:rStyle w:val="Hyperlink"/>
            <w:rPrChange w:id="184" w:author="arkat" w:date="2017-10-06T09:43:00Z">
              <w:rPr>
                <w:rStyle w:val="Hyperlink"/>
                <w:b/>
              </w:rPr>
            </w:rPrChange>
          </w:rPr>
          <w:t>Elemen Perluasan EPC-ARIS</w:t>
        </w:r>
        <w:r w:rsidRPr="0095050F">
          <w:rPr>
            <w:webHidden/>
          </w:rPr>
          <w:tab/>
        </w:r>
        <w:r w:rsidRPr="0095050F">
          <w:rPr>
            <w:webHidden/>
            <w:rPrChange w:id="185" w:author="arkat" w:date="2017-10-06T09:43:00Z">
              <w:rPr>
                <w:webHidden/>
              </w:rPr>
            </w:rPrChange>
          </w:rPr>
          <w:fldChar w:fldCharType="begin"/>
        </w:r>
        <w:r w:rsidRPr="0095050F">
          <w:rPr>
            <w:webHidden/>
          </w:rPr>
          <w:instrText xml:space="preserve"> PAGEREF _Toc495046363 \h </w:instrText>
        </w:r>
      </w:ins>
      <w:r w:rsidRPr="0095050F">
        <w:rPr>
          <w:webHidden/>
          <w:rPrChange w:id="186" w:author="arkat" w:date="2017-10-06T09:43:00Z">
            <w:rPr>
              <w:webHidden/>
            </w:rPr>
          </w:rPrChange>
        </w:rPr>
      </w:r>
      <w:r w:rsidRPr="0095050F">
        <w:rPr>
          <w:webHidden/>
          <w:rPrChange w:id="187" w:author="arkat" w:date="2017-10-06T09:43:00Z">
            <w:rPr>
              <w:webHidden/>
            </w:rPr>
          </w:rPrChange>
        </w:rPr>
        <w:fldChar w:fldCharType="separate"/>
      </w:r>
      <w:ins w:id="188" w:author="arkat" w:date="2017-10-06T09:43:00Z">
        <w:r w:rsidRPr="0095050F">
          <w:rPr>
            <w:webHidden/>
          </w:rPr>
          <w:t>7</w:t>
        </w:r>
        <w:r w:rsidRPr="0095050F">
          <w:rPr>
            <w:webHidden/>
            <w:rPrChange w:id="189" w:author="arkat" w:date="2017-10-06T09:43:00Z">
              <w:rPr>
                <w:webHidden/>
              </w:rPr>
            </w:rPrChange>
          </w:rPr>
          <w:fldChar w:fldCharType="end"/>
        </w:r>
        <w:r w:rsidRPr="0095050F">
          <w:rPr>
            <w:rStyle w:val="Hyperlink"/>
            <w:rPrChange w:id="190" w:author="arkat" w:date="2017-10-06T09:43:00Z">
              <w:rPr>
                <w:rStyle w:val="Hyperlink"/>
              </w:rPr>
            </w:rPrChange>
          </w:rPr>
          <w:fldChar w:fldCharType="end"/>
        </w:r>
      </w:ins>
    </w:p>
    <w:p w14:paraId="1AD16389" w14:textId="77777777" w:rsidR="0095050F" w:rsidRPr="0095050F" w:rsidRDefault="0095050F">
      <w:pPr>
        <w:pStyle w:val="TOC1"/>
        <w:rPr>
          <w:ins w:id="191" w:author="arkat" w:date="2017-10-06T09:43:00Z"/>
          <w:rFonts w:asciiTheme="minorHAnsi" w:eastAsiaTheme="minorEastAsia" w:hAnsiTheme="minorHAnsi" w:cstheme="minorBidi"/>
          <w:sz w:val="22"/>
          <w:lang w:val="en-US"/>
        </w:rPr>
      </w:pPr>
      <w:ins w:id="192" w:author="arkat" w:date="2017-10-06T09:43:00Z">
        <w:r w:rsidRPr="0095050F">
          <w:rPr>
            <w:rStyle w:val="Hyperlink"/>
            <w:rPrChange w:id="193" w:author="arkat" w:date="2017-10-06T09:43:00Z">
              <w:rPr>
                <w:rStyle w:val="Hyperlink"/>
              </w:rPr>
            </w:rPrChange>
          </w:rPr>
          <w:fldChar w:fldCharType="begin"/>
        </w:r>
        <w:r w:rsidRPr="0095050F">
          <w:rPr>
            <w:rStyle w:val="Hyperlink"/>
          </w:rPr>
          <w:instrText xml:space="preserve"> </w:instrText>
        </w:r>
        <w:r w:rsidRPr="0095050F">
          <w:instrText>HYPERLINK \l "_Toc495046364"</w:instrText>
        </w:r>
        <w:r w:rsidRPr="0095050F">
          <w:rPr>
            <w:rStyle w:val="Hyperlink"/>
          </w:rPr>
          <w:instrText xml:space="preserve"> </w:instrText>
        </w:r>
        <w:r w:rsidRPr="0095050F">
          <w:rPr>
            <w:rStyle w:val="Hyperlink"/>
            <w:rPrChange w:id="194" w:author="arkat" w:date="2017-10-06T09:43:00Z">
              <w:rPr>
                <w:rStyle w:val="Hyperlink"/>
              </w:rPr>
            </w:rPrChange>
          </w:rPr>
          <w:fldChar w:fldCharType="separate"/>
        </w:r>
        <w:r w:rsidRPr="0095050F">
          <w:rPr>
            <w:rStyle w:val="Hyperlink"/>
            <w:rPrChange w:id="195" w:author="arkat" w:date="2017-10-06T09:43:00Z">
              <w:rPr>
                <w:rStyle w:val="Hyperlink"/>
                <w:b/>
              </w:rPr>
            </w:rPrChange>
          </w:rPr>
          <w:t>Gambar 2.6</w:t>
        </w:r>
        <w:r w:rsidRPr="0095050F">
          <w:rPr>
            <w:rFonts w:asciiTheme="minorHAnsi" w:eastAsiaTheme="minorEastAsia" w:hAnsiTheme="minorHAnsi" w:cstheme="minorBidi"/>
            <w:sz w:val="22"/>
            <w:lang w:val="en-US"/>
          </w:rPr>
          <w:tab/>
        </w:r>
        <w:r w:rsidRPr="0095050F">
          <w:rPr>
            <w:rStyle w:val="Hyperlink"/>
            <w:rPrChange w:id="196" w:author="arkat" w:date="2017-10-06T09:43:00Z">
              <w:rPr>
                <w:rStyle w:val="Hyperlink"/>
                <w:b/>
              </w:rPr>
            </w:rPrChange>
          </w:rPr>
          <w:t>Elemen Perluasan EPC Pada Penelitian Decker &amp; Tsechezner</w:t>
        </w:r>
        <w:r w:rsidRPr="0095050F">
          <w:rPr>
            <w:webHidden/>
          </w:rPr>
          <w:tab/>
        </w:r>
        <w:r w:rsidRPr="0095050F">
          <w:rPr>
            <w:webHidden/>
            <w:rPrChange w:id="197" w:author="arkat" w:date="2017-10-06T09:43:00Z">
              <w:rPr>
                <w:webHidden/>
              </w:rPr>
            </w:rPrChange>
          </w:rPr>
          <w:fldChar w:fldCharType="begin"/>
        </w:r>
        <w:r w:rsidRPr="0095050F">
          <w:rPr>
            <w:webHidden/>
          </w:rPr>
          <w:instrText xml:space="preserve"> PAGEREF _Toc495046364 \h </w:instrText>
        </w:r>
      </w:ins>
      <w:r w:rsidRPr="0095050F">
        <w:rPr>
          <w:webHidden/>
          <w:rPrChange w:id="198" w:author="arkat" w:date="2017-10-06T09:43:00Z">
            <w:rPr>
              <w:webHidden/>
            </w:rPr>
          </w:rPrChange>
        </w:rPr>
      </w:r>
      <w:r w:rsidRPr="0095050F">
        <w:rPr>
          <w:webHidden/>
          <w:rPrChange w:id="199" w:author="arkat" w:date="2017-10-06T09:43:00Z">
            <w:rPr>
              <w:webHidden/>
            </w:rPr>
          </w:rPrChange>
        </w:rPr>
        <w:fldChar w:fldCharType="separate"/>
      </w:r>
      <w:ins w:id="200" w:author="arkat" w:date="2017-10-06T09:43:00Z">
        <w:r w:rsidRPr="0095050F">
          <w:rPr>
            <w:webHidden/>
          </w:rPr>
          <w:t>8</w:t>
        </w:r>
        <w:r w:rsidRPr="0095050F">
          <w:rPr>
            <w:webHidden/>
            <w:rPrChange w:id="201" w:author="arkat" w:date="2017-10-06T09:43:00Z">
              <w:rPr>
                <w:webHidden/>
              </w:rPr>
            </w:rPrChange>
          </w:rPr>
          <w:fldChar w:fldCharType="end"/>
        </w:r>
        <w:r w:rsidRPr="0095050F">
          <w:rPr>
            <w:rStyle w:val="Hyperlink"/>
            <w:rPrChange w:id="202" w:author="arkat" w:date="2017-10-06T09:43:00Z">
              <w:rPr>
                <w:rStyle w:val="Hyperlink"/>
              </w:rPr>
            </w:rPrChange>
          </w:rPr>
          <w:fldChar w:fldCharType="end"/>
        </w:r>
      </w:ins>
    </w:p>
    <w:p w14:paraId="6DE42F2C" w14:textId="77777777" w:rsidR="0095050F" w:rsidRPr="0095050F" w:rsidRDefault="0095050F">
      <w:pPr>
        <w:pStyle w:val="TOC1"/>
        <w:rPr>
          <w:ins w:id="203" w:author="arkat" w:date="2017-10-06T09:43:00Z"/>
          <w:rFonts w:asciiTheme="minorHAnsi" w:eastAsiaTheme="minorEastAsia" w:hAnsiTheme="minorHAnsi" w:cstheme="minorBidi"/>
          <w:sz w:val="22"/>
          <w:lang w:val="en-US"/>
        </w:rPr>
      </w:pPr>
      <w:ins w:id="204" w:author="arkat" w:date="2017-10-06T09:43:00Z">
        <w:r w:rsidRPr="0095050F">
          <w:rPr>
            <w:rStyle w:val="Hyperlink"/>
            <w:rPrChange w:id="205" w:author="arkat" w:date="2017-10-06T09:43:00Z">
              <w:rPr>
                <w:rStyle w:val="Hyperlink"/>
              </w:rPr>
            </w:rPrChange>
          </w:rPr>
          <w:fldChar w:fldCharType="begin"/>
        </w:r>
        <w:r w:rsidRPr="0095050F">
          <w:rPr>
            <w:rStyle w:val="Hyperlink"/>
          </w:rPr>
          <w:instrText xml:space="preserve"> </w:instrText>
        </w:r>
        <w:r w:rsidRPr="0095050F">
          <w:instrText>HYPERLINK \l "_Toc495046365"</w:instrText>
        </w:r>
        <w:r w:rsidRPr="0095050F">
          <w:rPr>
            <w:rStyle w:val="Hyperlink"/>
          </w:rPr>
          <w:instrText xml:space="preserve"> </w:instrText>
        </w:r>
        <w:r w:rsidRPr="0095050F">
          <w:rPr>
            <w:rStyle w:val="Hyperlink"/>
            <w:rPrChange w:id="206" w:author="arkat" w:date="2017-10-06T09:43:00Z">
              <w:rPr>
                <w:rStyle w:val="Hyperlink"/>
              </w:rPr>
            </w:rPrChange>
          </w:rPr>
          <w:fldChar w:fldCharType="separate"/>
        </w:r>
        <w:r w:rsidRPr="0095050F">
          <w:rPr>
            <w:rStyle w:val="Hyperlink"/>
            <w:rPrChange w:id="207" w:author="arkat" w:date="2017-10-06T09:43:00Z">
              <w:rPr>
                <w:rStyle w:val="Hyperlink"/>
                <w:b/>
              </w:rPr>
            </w:rPrChange>
          </w:rPr>
          <w:t>Gambar 2.7</w:t>
        </w:r>
        <w:r w:rsidRPr="0095050F">
          <w:rPr>
            <w:rFonts w:asciiTheme="minorHAnsi" w:eastAsiaTheme="minorEastAsia" w:hAnsiTheme="minorHAnsi" w:cstheme="minorBidi"/>
            <w:sz w:val="22"/>
            <w:lang w:val="en-US"/>
          </w:rPr>
          <w:tab/>
        </w:r>
        <w:r w:rsidRPr="0095050F">
          <w:rPr>
            <w:rStyle w:val="Hyperlink"/>
            <w:rPrChange w:id="208" w:author="arkat" w:date="2017-10-06T09:43:00Z">
              <w:rPr>
                <w:rStyle w:val="Hyperlink"/>
                <w:b/>
              </w:rPr>
            </w:rPrChange>
          </w:rPr>
          <w:t>Jenis Notasi Data Obyek</w:t>
        </w:r>
        <w:r w:rsidRPr="0095050F">
          <w:rPr>
            <w:webHidden/>
          </w:rPr>
          <w:tab/>
        </w:r>
        <w:r w:rsidRPr="0095050F">
          <w:rPr>
            <w:webHidden/>
            <w:rPrChange w:id="209" w:author="arkat" w:date="2017-10-06T09:43:00Z">
              <w:rPr>
                <w:webHidden/>
              </w:rPr>
            </w:rPrChange>
          </w:rPr>
          <w:fldChar w:fldCharType="begin"/>
        </w:r>
        <w:r w:rsidRPr="0095050F">
          <w:rPr>
            <w:webHidden/>
          </w:rPr>
          <w:instrText xml:space="preserve"> PAGEREF _Toc495046365 \h </w:instrText>
        </w:r>
      </w:ins>
      <w:r w:rsidRPr="0095050F">
        <w:rPr>
          <w:webHidden/>
          <w:rPrChange w:id="210" w:author="arkat" w:date="2017-10-06T09:43:00Z">
            <w:rPr>
              <w:webHidden/>
            </w:rPr>
          </w:rPrChange>
        </w:rPr>
      </w:r>
      <w:r w:rsidRPr="0095050F">
        <w:rPr>
          <w:webHidden/>
          <w:rPrChange w:id="211" w:author="arkat" w:date="2017-10-06T09:43:00Z">
            <w:rPr>
              <w:webHidden/>
            </w:rPr>
          </w:rPrChange>
        </w:rPr>
        <w:fldChar w:fldCharType="separate"/>
      </w:r>
      <w:ins w:id="212" w:author="arkat" w:date="2017-10-06T09:43:00Z">
        <w:r w:rsidRPr="0095050F">
          <w:rPr>
            <w:webHidden/>
          </w:rPr>
          <w:t>11</w:t>
        </w:r>
        <w:r w:rsidRPr="0095050F">
          <w:rPr>
            <w:webHidden/>
            <w:rPrChange w:id="213" w:author="arkat" w:date="2017-10-06T09:43:00Z">
              <w:rPr>
                <w:webHidden/>
              </w:rPr>
            </w:rPrChange>
          </w:rPr>
          <w:fldChar w:fldCharType="end"/>
        </w:r>
        <w:r w:rsidRPr="0095050F">
          <w:rPr>
            <w:rStyle w:val="Hyperlink"/>
            <w:rPrChange w:id="214" w:author="arkat" w:date="2017-10-06T09:43:00Z">
              <w:rPr>
                <w:rStyle w:val="Hyperlink"/>
              </w:rPr>
            </w:rPrChange>
          </w:rPr>
          <w:fldChar w:fldCharType="end"/>
        </w:r>
      </w:ins>
    </w:p>
    <w:p w14:paraId="65F291DC" w14:textId="77777777" w:rsidR="0095050F" w:rsidRPr="0095050F" w:rsidRDefault="0095050F">
      <w:pPr>
        <w:pStyle w:val="TOC1"/>
        <w:rPr>
          <w:ins w:id="215" w:author="arkat" w:date="2017-10-06T09:43:00Z"/>
          <w:rFonts w:asciiTheme="minorHAnsi" w:eastAsiaTheme="minorEastAsia" w:hAnsiTheme="minorHAnsi" w:cstheme="minorBidi"/>
          <w:sz w:val="22"/>
          <w:lang w:val="en-US"/>
        </w:rPr>
      </w:pPr>
      <w:ins w:id="216" w:author="arkat" w:date="2017-10-06T09:43:00Z">
        <w:r w:rsidRPr="0095050F">
          <w:rPr>
            <w:rStyle w:val="Hyperlink"/>
            <w:rPrChange w:id="217" w:author="arkat" w:date="2017-10-06T09:43:00Z">
              <w:rPr>
                <w:rStyle w:val="Hyperlink"/>
              </w:rPr>
            </w:rPrChange>
          </w:rPr>
          <w:fldChar w:fldCharType="begin"/>
        </w:r>
        <w:r w:rsidRPr="0095050F">
          <w:rPr>
            <w:rStyle w:val="Hyperlink"/>
          </w:rPr>
          <w:instrText xml:space="preserve"> </w:instrText>
        </w:r>
        <w:r w:rsidRPr="0095050F">
          <w:instrText>HYPERLINK \l "_Toc495046366"</w:instrText>
        </w:r>
        <w:r w:rsidRPr="0095050F">
          <w:rPr>
            <w:rStyle w:val="Hyperlink"/>
          </w:rPr>
          <w:instrText xml:space="preserve"> </w:instrText>
        </w:r>
        <w:r w:rsidRPr="0095050F">
          <w:rPr>
            <w:rStyle w:val="Hyperlink"/>
            <w:rPrChange w:id="218" w:author="arkat" w:date="2017-10-06T09:43:00Z">
              <w:rPr>
                <w:rStyle w:val="Hyperlink"/>
              </w:rPr>
            </w:rPrChange>
          </w:rPr>
          <w:fldChar w:fldCharType="separate"/>
        </w:r>
        <w:r w:rsidRPr="0095050F">
          <w:rPr>
            <w:rStyle w:val="Hyperlink"/>
            <w:rPrChange w:id="219" w:author="arkat" w:date="2017-10-06T09:43:00Z">
              <w:rPr>
                <w:rStyle w:val="Hyperlink"/>
                <w:b/>
              </w:rPr>
            </w:rPrChange>
          </w:rPr>
          <w:t>Gambar 2.8</w:t>
        </w:r>
        <w:r w:rsidRPr="0095050F">
          <w:rPr>
            <w:rFonts w:asciiTheme="minorHAnsi" w:eastAsiaTheme="minorEastAsia" w:hAnsiTheme="minorHAnsi" w:cstheme="minorBidi"/>
            <w:sz w:val="22"/>
            <w:lang w:val="en-US"/>
          </w:rPr>
          <w:tab/>
        </w:r>
        <w:r w:rsidRPr="0095050F">
          <w:rPr>
            <w:rStyle w:val="Hyperlink"/>
            <w:rPrChange w:id="220" w:author="arkat" w:date="2017-10-06T09:43:00Z">
              <w:rPr>
                <w:rStyle w:val="Hyperlink"/>
                <w:b/>
              </w:rPr>
            </w:rPrChange>
          </w:rPr>
          <w:t xml:space="preserve">Notasi perluasan </w:t>
        </w:r>
        <w:r w:rsidRPr="0095050F">
          <w:rPr>
            <w:rStyle w:val="Hyperlink"/>
            <w:i/>
            <w:rPrChange w:id="221" w:author="arkat" w:date="2017-10-06T09:43:00Z">
              <w:rPr>
                <w:rStyle w:val="Hyperlink"/>
                <w:b/>
                <w:i/>
              </w:rPr>
            </w:rPrChange>
          </w:rPr>
          <w:t>Event</w:t>
        </w:r>
        <w:r w:rsidRPr="0095050F">
          <w:rPr>
            <w:webHidden/>
          </w:rPr>
          <w:tab/>
        </w:r>
        <w:r w:rsidRPr="0095050F">
          <w:rPr>
            <w:webHidden/>
            <w:rPrChange w:id="222" w:author="arkat" w:date="2017-10-06T09:43:00Z">
              <w:rPr>
                <w:webHidden/>
              </w:rPr>
            </w:rPrChange>
          </w:rPr>
          <w:fldChar w:fldCharType="begin"/>
        </w:r>
        <w:r w:rsidRPr="0095050F">
          <w:rPr>
            <w:webHidden/>
          </w:rPr>
          <w:instrText xml:space="preserve"> PAGEREF _Toc495046366 \h </w:instrText>
        </w:r>
      </w:ins>
      <w:r w:rsidRPr="0095050F">
        <w:rPr>
          <w:webHidden/>
          <w:rPrChange w:id="223" w:author="arkat" w:date="2017-10-06T09:43:00Z">
            <w:rPr>
              <w:webHidden/>
            </w:rPr>
          </w:rPrChange>
        </w:rPr>
      </w:r>
      <w:r w:rsidRPr="0095050F">
        <w:rPr>
          <w:webHidden/>
          <w:rPrChange w:id="224" w:author="arkat" w:date="2017-10-06T09:43:00Z">
            <w:rPr>
              <w:webHidden/>
            </w:rPr>
          </w:rPrChange>
        </w:rPr>
        <w:fldChar w:fldCharType="separate"/>
      </w:r>
      <w:ins w:id="225" w:author="arkat" w:date="2017-10-06T09:43:00Z">
        <w:r w:rsidRPr="0095050F">
          <w:rPr>
            <w:webHidden/>
          </w:rPr>
          <w:t>12</w:t>
        </w:r>
        <w:r w:rsidRPr="0095050F">
          <w:rPr>
            <w:webHidden/>
            <w:rPrChange w:id="226" w:author="arkat" w:date="2017-10-06T09:43:00Z">
              <w:rPr>
                <w:webHidden/>
              </w:rPr>
            </w:rPrChange>
          </w:rPr>
          <w:fldChar w:fldCharType="end"/>
        </w:r>
        <w:r w:rsidRPr="0095050F">
          <w:rPr>
            <w:rStyle w:val="Hyperlink"/>
            <w:rPrChange w:id="227" w:author="arkat" w:date="2017-10-06T09:43:00Z">
              <w:rPr>
                <w:rStyle w:val="Hyperlink"/>
              </w:rPr>
            </w:rPrChange>
          </w:rPr>
          <w:fldChar w:fldCharType="end"/>
        </w:r>
      </w:ins>
    </w:p>
    <w:p w14:paraId="199A7664" w14:textId="77777777" w:rsidR="0095050F" w:rsidRPr="0095050F" w:rsidRDefault="0095050F">
      <w:pPr>
        <w:pStyle w:val="TOC1"/>
        <w:rPr>
          <w:ins w:id="228" w:author="arkat" w:date="2017-10-06T09:43:00Z"/>
          <w:rFonts w:asciiTheme="minorHAnsi" w:eastAsiaTheme="minorEastAsia" w:hAnsiTheme="minorHAnsi" w:cstheme="minorBidi"/>
          <w:sz w:val="22"/>
          <w:lang w:val="en-US"/>
        </w:rPr>
      </w:pPr>
      <w:ins w:id="229" w:author="arkat" w:date="2017-10-06T09:43:00Z">
        <w:r w:rsidRPr="0095050F">
          <w:rPr>
            <w:rStyle w:val="Hyperlink"/>
            <w:rPrChange w:id="230" w:author="arkat" w:date="2017-10-06T09:43:00Z">
              <w:rPr>
                <w:rStyle w:val="Hyperlink"/>
              </w:rPr>
            </w:rPrChange>
          </w:rPr>
          <w:fldChar w:fldCharType="begin"/>
        </w:r>
        <w:r w:rsidRPr="0095050F">
          <w:rPr>
            <w:rStyle w:val="Hyperlink"/>
          </w:rPr>
          <w:instrText xml:space="preserve"> </w:instrText>
        </w:r>
        <w:r w:rsidRPr="0095050F">
          <w:instrText>HYPERLINK \l "_Toc495046368"</w:instrText>
        </w:r>
        <w:r w:rsidRPr="0095050F">
          <w:rPr>
            <w:rStyle w:val="Hyperlink"/>
          </w:rPr>
          <w:instrText xml:space="preserve"> </w:instrText>
        </w:r>
        <w:r w:rsidRPr="0095050F">
          <w:rPr>
            <w:rStyle w:val="Hyperlink"/>
            <w:rPrChange w:id="231" w:author="arkat" w:date="2017-10-06T09:43:00Z">
              <w:rPr>
                <w:rStyle w:val="Hyperlink"/>
              </w:rPr>
            </w:rPrChange>
          </w:rPr>
          <w:fldChar w:fldCharType="separate"/>
        </w:r>
        <w:r w:rsidRPr="0095050F">
          <w:rPr>
            <w:rStyle w:val="Hyperlink"/>
            <w:rPrChange w:id="232" w:author="arkat" w:date="2017-10-06T09:43:00Z">
              <w:rPr>
                <w:rStyle w:val="Hyperlink"/>
                <w:b/>
              </w:rPr>
            </w:rPrChange>
          </w:rPr>
          <w:t>Gambar 2.9</w:t>
        </w:r>
        <w:r w:rsidRPr="0095050F">
          <w:rPr>
            <w:rFonts w:asciiTheme="minorHAnsi" w:eastAsiaTheme="minorEastAsia" w:hAnsiTheme="minorHAnsi" w:cstheme="minorBidi"/>
            <w:sz w:val="22"/>
            <w:lang w:val="en-US"/>
          </w:rPr>
          <w:tab/>
        </w:r>
        <w:r w:rsidRPr="0095050F">
          <w:rPr>
            <w:rStyle w:val="Hyperlink"/>
            <w:rPrChange w:id="233" w:author="arkat" w:date="2017-10-06T09:43:00Z">
              <w:rPr>
                <w:rStyle w:val="Hyperlink"/>
                <w:b/>
              </w:rPr>
            </w:rPrChange>
          </w:rPr>
          <w:t xml:space="preserve">Notasi </w:t>
        </w:r>
        <w:r w:rsidRPr="0095050F">
          <w:rPr>
            <w:rStyle w:val="Hyperlink"/>
            <w:i/>
            <w:rPrChange w:id="234" w:author="arkat" w:date="2017-10-06T09:43:00Z">
              <w:rPr>
                <w:rStyle w:val="Hyperlink"/>
                <w:b/>
                <w:i/>
              </w:rPr>
            </w:rPrChange>
          </w:rPr>
          <w:t>Task</w:t>
        </w:r>
        <w:r w:rsidRPr="0095050F">
          <w:rPr>
            <w:rStyle w:val="Hyperlink"/>
            <w:rPrChange w:id="235" w:author="arkat" w:date="2017-10-06T09:43:00Z">
              <w:rPr>
                <w:rStyle w:val="Hyperlink"/>
                <w:b/>
              </w:rPr>
            </w:rPrChange>
          </w:rPr>
          <w:t xml:space="preserve"> dan </w:t>
        </w:r>
        <w:r w:rsidRPr="0095050F">
          <w:rPr>
            <w:rStyle w:val="Hyperlink"/>
            <w:i/>
            <w:rPrChange w:id="236" w:author="arkat" w:date="2017-10-06T09:43:00Z">
              <w:rPr>
                <w:rStyle w:val="Hyperlink"/>
                <w:b/>
                <w:i/>
              </w:rPr>
            </w:rPrChange>
          </w:rPr>
          <w:t>Choreography</w:t>
        </w:r>
        <w:r w:rsidRPr="0095050F">
          <w:rPr>
            <w:webHidden/>
          </w:rPr>
          <w:tab/>
        </w:r>
        <w:r w:rsidRPr="0095050F">
          <w:rPr>
            <w:webHidden/>
            <w:rPrChange w:id="237" w:author="arkat" w:date="2017-10-06T09:43:00Z">
              <w:rPr>
                <w:webHidden/>
              </w:rPr>
            </w:rPrChange>
          </w:rPr>
          <w:fldChar w:fldCharType="begin"/>
        </w:r>
        <w:r w:rsidRPr="0095050F">
          <w:rPr>
            <w:webHidden/>
          </w:rPr>
          <w:instrText xml:space="preserve"> PAGEREF _Toc495046368 \h </w:instrText>
        </w:r>
      </w:ins>
      <w:r w:rsidRPr="0095050F">
        <w:rPr>
          <w:webHidden/>
          <w:rPrChange w:id="238" w:author="arkat" w:date="2017-10-06T09:43:00Z">
            <w:rPr>
              <w:webHidden/>
            </w:rPr>
          </w:rPrChange>
        </w:rPr>
      </w:r>
      <w:r w:rsidRPr="0095050F">
        <w:rPr>
          <w:webHidden/>
          <w:rPrChange w:id="239" w:author="arkat" w:date="2017-10-06T09:43:00Z">
            <w:rPr>
              <w:webHidden/>
            </w:rPr>
          </w:rPrChange>
        </w:rPr>
        <w:fldChar w:fldCharType="separate"/>
      </w:r>
      <w:ins w:id="240" w:author="arkat" w:date="2017-10-06T09:43:00Z">
        <w:r w:rsidRPr="0095050F">
          <w:rPr>
            <w:webHidden/>
          </w:rPr>
          <w:t>13</w:t>
        </w:r>
        <w:r w:rsidRPr="0095050F">
          <w:rPr>
            <w:webHidden/>
            <w:rPrChange w:id="241" w:author="arkat" w:date="2017-10-06T09:43:00Z">
              <w:rPr>
                <w:webHidden/>
              </w:rPr>
            </w:rPrChange>
          </w:rPr>
          <w:fldChar w:fldCharType="end"/>
        </w:r>
        <w:r w:rsidRPr="0095050F">
          <w:rPr>
            <w:rStyle w:val="Hyperlink"/>
            <w:rPrChange w:id="242" w:author="arkat" w:date="2017-10-06T09:43:00Z">
              <w:rPr>
                <w:rStyle w:val="Hyperlink"/>
              </w:rPr>
            </w:rPrChange>
          </w:rPr>
          <w:fldChar w:fldCharType="end"/>
        </w:r>
      </w:ins>
    </w:p>
    <w:p w14:paraId="3F42565E" w14:textId="77777777" w:rsidR="0095050F" w:rsidRPr="0095050F" w:rsidRDefault="0095050F">
      <w:pPr>
        <w:pStyle w:val="TOC1"/>
        <w:rPr>
          <w:ins w:id="243" w:author="arkat" w:date="2017-10-06T09:43:00Z"/>
          <w:rFonts w:asciiTheme="minorHAnsi" w:eastAsiaTheme="minorEastAsia" w:hAnsiTheme="minorHAnsi" w:cstheme="minorBidi"/>
          <w:sz w:val="22"/>
          <w:lang w:val="en-US"/>
        </w:rPr>
      </w:pPr>
      <w:ins w:id="244" w:author="arkat" w:date="2017-10-06T09:43:00Z">
        <w:r w:rsidRPr="0095050F">
          <w:rPr>
            <w:rStyle w:val="Hyperlink"/>
            <w:rPrChange w:id="245" w:author="arkat" w:date="2017-10-06T09:43:00Z">
              <w:rPr>
                <w:rStyle w:val="Hyperlink"/>
              </w:rPr>
            </w:rPrChange>
          </w:rPr>
          <w:fldChar w:fldCharType="begin"/>
        </w:r>
        <w:r w:rsidRPr="0095050F">
          <w:rPr>
            <w:rStyle w:val="Hyperlink"/>
          </w:rPr>
          <w:instrText xml:space="preserve"> </w:instrText>
        </w:r>
        <w:r w:rsidRPr="0095050F">
          <w:instrText>HYPERLINK \l "_Toc495046370"</w:instrText>
        </w:r>
        <w:r w:rsidRPr="0095050F">
          <w:rPr>
            <w:rStyle w:val="Hyperlink"/>
          </w:rPr>
          <w:instrText xml:space="preserve"> </w:instrText>
        </w:r>
        <w:r w:rsidRPr="0095050F">
          <w:rPr>
            <w:rStyle w:val="Hyperlink"/>
            <w:rPrChange w:id="246" w:author="arkat" w:date="2017-10-06T09:43:00Z">
              <w:rPr>
                <w:rStyle w:val="Hyperlink"/>
              </w:rPr>
            </w:rPrChange>
          </w:rPr>
          <w:fldChar w:fldCharType="separate"/>
        </w:r>
        <w:r w:rsidRPr="0095050F">
          <w:rPr>
            <w:rStyle w:val="Hyperlink"/>
            <w:rPrChange w:id="247" w:author="arkat" w:date="2017-10-06T09:43:00Z">
              <w:rPr>
                <w:rStyle w:val="Hyperlink"/>
                <w:b/>
              </w:rPr>
            </w:rPrChange>
          </w:rPr>
          <w:t>Gambar 2.10</w:t>
        </w:r>
        <w:r w:rsidRPr="0095050F">
          <w:rPr>
            <w:rFonts w:asciiTheme="minorHAnsi" w:eastAsiaTheme="minorEastAsia" w:hAnsiTheme="minorHAnsi" w:cstheme="minorBidi"/>
            <w:sz w:val="22"/>
            <w:lang w:val="en-US"/>
          </w:rPr>
          <w:tab/>
        </w:r>
        <w:r w:rsidRPr="0095050F">
          <w:rPr>
            <w:rStyle w:val="Hyperlink"/>
            <w:i/>
            <w:rPrChange w:id="248" w:author="arkat" w:date="2017-10-06T09:43:00Z">
              <w:rPr>
                <w:rStyle w:val="Hyperlink"/>
                <w:b/>
                <w:i/>
              </w:rPr>
            </w:rPrChange>
          </w:rPr>
          <w:t>Extended Gateway</w:t>
        </w:r>
        <w:r w:rsidRPr="0095050F">
          <w:rPr>
            <w:webHidden/>
          </w:rPr>
          <w:tab/>
        </w:r>
        <w:r w:rsidRPr="0095050F">
          <w:rPr>
            <w:webHidden/>
            <w:rPrChange w:id="249" w:author="arkat" w:date="2017-10-06T09:43:00Z">
              <w:rPr>
                <w:webHidden/>
              </w:rPr>
            </w:rPrChange>
          </w:rPr>
          <w:fldChar w:fldCharType="begin"/>
        </w:r>
        <w:r w:rsidRPr="0095050F">
          <w:rPr>
            <w:webHidden/>
          </w:rPr>
          <w:instrText xml:space="preserve"> PAGEREF _Toc495046370 \h </w:instrText>
        </w:r>
      </w:ins>
      <w:r w:rsidRPr="0095050F">
        <w:rPr>
          <w:webHidden/>
          <w:rPrChange w:id="250" w:author="arkat" w:date="2017-10-06T09:43:00Z">
            <w:rPr>
              <w:webHidden/>
            </w:rPr>
          </w:rPrChange>
        </w:rPr>
      </w:r>
      <w:r w:rsidRPr="0095050F">
        <w:rPr>
          <w:webHidden/>
          <w:rPrChange w:id="251" w:author="arkat" w:date="2017-10-06T09:43:00Z">
            <w:rPr>
              <w:webHidden/>
            </w:rPr>
          </w:rPrChange>
        </w:rPr>
        <w:fldChar w:fldCharType="separate"/>
      </w:r>
      <w:ins w:id="252" w:author="arkat" w:date="2017-10-06T09:43:00Z">
        <w:r w:rsidRPr="0095050F">
          <w:rPr>
            <w:webHidden/>
          </w:rPr>
          <w:t>15</w:t>
        </w:r>
        <w:r w:rsidRPr="0095050F">
          <w:rPr>
            <w:webHidden/>
            <w:rPrChange w:id="253" w:author="arkat" w:date="2017-10-06T09:43:00Z">
              <w:rPr>
                <w:webHidden/>
              </w:rPr>
            </w:rPrChange>
          </w:rPr>
          <w:fldChar w:fldCharType="end"/>
        </w:r>
        <w:r w:rsidRPr="0095050F">
          <w:rPr>
            <w:rStyle w:val="Hyperlink"/>
            <w:rPrChange w:id="254" w:author="arkat" w:date="2017-10-06T09:43:00Z">
              <w:rPr>
                <w:rStyle w:val="Hyperlink"/>
              </w:rPr>
            </w:rPrChange>
          </w:rPr>
          <w:fldChar w:fldCharType="end"/>
        </w:r>
      </w:ins>
    </w:p>
    <w:p w14:paraId="6EF8316E" w14:textId="77777777" w:rsidR="0095050F" w:rsidRPr="0095050F" w:rsidRDefault="0095050F">
      <w:pPr>
        <w:pStyle w:val="TOC1"/>
        <w:rPr>
          <w:ins w:id="255" w:author="arkat" w:date="2017-10-06T09:43:00Z"/>
          <w:rFonts w:asciiTheme="minorHAnsi" w:eastAsiaTheme="minorEastAsia" w:hAnsiTheme="minorHAnsi" w:cstheme="minorBidi"/>
          <w:sz w:val="22"/>
          <w:lang w:val="en-US"/>
        </w:rPr>
      </w:pPr>
      <w:ins w:id="256" w:author="arkat" w:date="2017-10-06T09:43:00Z">
        <w:r w:rsidRPr="0095050F">
          <w:rPr>
            <w:rStyle w:val="Hyperlink"/>
            <w:rPrChange w:id="257" w:author="arkat" w:date="2017-10-06T09:43:00Z">
              <w:rPr>
                <w:rStyle w:val="Hyperlink"/>
              </w:rPr>
            </w:rPrChange>
          </w:rPr>
          <w:fldChar w:fldCharType="begin"/>
        </w:r>
        <w:r w:rsidRPr="0095050F">
          <w:rPr>
            <w:rStyle w:val="Hyperlink"/>
          </w:rPr>
          <w:instrText xml:space="preserve"> </w:instrText>
        </w:r>
        <w:r w:rsidRPr="0095050F">
          <w:instrText>HYPERLINK \l "_Toc495046371"</w:instrText>
        </w:r>
        <w:r w:rsidRPr="0095050F">
          <w:rPr>
            <w:rStyle w:val="Hyperlink"/>
          </w:rPr>
          <w:instrText xml:space="preserve"> </w:instrText>
        </w:r>
        <w:r w:rsidRPr="0095050F">
          <w:rPr>
            <w:rStyle w:val="Hyperlink"/>
            <w:rPrChange w:id="258" w:author="arkat" w:date="2017-10-06T09:43:00Z">
              <w:rPr>
                <w:rStyle w:val="Hyperlink"/>
              </w:rPr>
            </w:rPrChange>
          </w:rPr>
          <w:fldChar w:fldCharType="separate"/>
        </w:r>
        <w:r w:rsidRPr="0095050F">
          <w:rPr>
            <w:rStyle w:val="Hyperlink"/>
            <w:rPrChange w:id="259" w:author="arkat" w:date="2017-10-06T09:43:00Z">
              <w:rPr>
                <w:rStyle w:val="Hyperlink"/>
                <w:b/>
              </w:rPr>
            </w:rPrChange>
          </w:rPr>
          <w:t>Gambar 2.11</w:t>
        </w:r>
        <w:r w:rsidRPr="0095050F">
          <w:rPr>
            <w:rFonts w:asciiTheme="minorHAnsi" w:eastAsiaTheme="minorEastAsia" w:hAnsiTheme="minorHAnsi" w:cstheme="minorBidi"/>
            <w:sz w:val="22"/>
            <w:lang w:val="en-US"/>
          </w:rPr>
          <w:tab/>
        </w:r>
        <w:r w:rsidRPr="0095050F">
          <w:rPr>
            <w:rStyle w:val="Hyperlink"/>
            <w:i/>
            <w:rPrChange w:id="260" w:author="arkat" w:date="2017-10-06T09:43:00Z">
              <w:rPr>
                <w:rStyle w:val="Hyperlink"/>
                <w:b/>
                <w:i/>
              </w:rPr>
            </w:rPrChange>
          </w:rPr>
          <w:t xml:space="preserve">Fork </w:t>
        </w:r>
        <w:r w:rsidRPr="0095050F">
          <w:rPr>
            <w:rStyle w:val="Hyperlink"/>
            <w:rPrChange w:id="261" w:author="arkat" w:date="2017-10-06T09:43:00Z">
              <w:rPr>
                <w:rStyle w:val="Hyperlink"/>
                <w:b/>
              </w:rPr>
            </w:rPrChange>
          </w:rPr>
          <w:t>dengan</w:t>
        </w:r>
        <w:r w:rsidRPr="0095050F">
          <w:rPr>
            <w:rStyle w:val="Hyperlink"/>
            <w:i/>
            <w:rPrChange w:id="262" w:author="arkat" w:date="2017-10-06T09:43:00Z">
              <w:rPr>
                <w:rStyle w:val="Hyperlink"/>
                <w:b/>
                <w:i/>
              </w:rPr>
            </w:rPrChange>
          </w:rPr>
          <w:t xml:space="preserve"> </w:t>
        </w:r>
        <w:r w:rsidRPr="0095050F">
          <w:rPr>
            <w:rStyle w:val="Hyperlink"/>
            <w:rPrChange w:id="263" w:author="arkat" w:date="2017-10-06T09:43:00Z">
              <w:rPr>
                <w:rStyle w:val="Hyperlink"/>
                <w:b/>
              </w:rPr>
            </w:rPrChange>
          </w:rPr>
          <w:t>beberapa</w:t>
        </w:r>
        <w:r w:rsidRPr="0095050F">
          <w:rPr>
            <w:rStyle w:val="Hyperlink"/>
            <w:i/>
            <w:rPrChange w:id="264" w:author="arkat" w:date="2017-10-06T09:43:00Z">
              <w:rPr>
                <w:rStyle w:val="Hyperlink"/>
                <w:b/>
                <w:i/>
              </w:rPr>
            </w:rPrChange>
          </w:rPr>
          <w:t xml:space="preserve"> outgoing sequence flow</w:t>
        </w:r>
        <w:r w:rsidRPr="0095050F">
          <w:rPr>
            <w:webHidden/>
          </w:rPr>
          <w:tab/>
        </w:r>
        <w:r w:rsidRPr="0095050F">
          <w:rPr>
            <w:webHidden/>
            <w:rPrChange w:id="265" w:author="arkat" w:date="2017-10-06T09:43:00Z">
              <w:rPr>
                <w:webHidden/>
              </w:rPr>
            </w:rPrChange>
          </w:rPr>
          <w:fldChar w:fldCharType="begin"/>
        </w:r>
        <w:r w:rsidRPr="0095050F">
          <w:rPr>
            <w:webHidden/>
          </w:rPr>
          <w:instrText xml:space="preserve"> PAGEREF _Toc495046371 \h </w:instrText>
        </w:r>
      </w:ins>
      <w:r w:rsidRPr="0095050F">
        <w:rPr>
          <w:webHidden/>
          <w:rPrChange w:id="266" w:author="arkat" w:date="2017-10-06T09:43:00Z">
            <w:rPr>
              <w:webHidden/>
            </w:rPr>
          </w:rPrChange>
        </w:rPr>
      </w:r>
      <w:r w:rsidRPr="0095050F">
        <w:rPr>
          <w:webHidden/>
          <w:rPrChange w:id="267" w:author="arkat" w:date="2017-10-06T09:43:00Z">
            <w:rPr>
              <w:webHidden/>
            </w:rPr>
          </w:rPrChange>
        </w:rPr>
        <w:fldChar w:fldCharType="separate"/>
      </w:r>
      <w:ins w:id="268" w:author="arkat" w:date="2017-10-06T09:43:00Z">
        <w:r w:rsidRPr="0095050F">
          <w:rPr>
            <w:webHidden/>
          </w:rPr>
          <w:t>15</w:t>
        </w:r>
        <w:r w:rsidRPr="0095050F">
          <w:rPr>
            <w:webHidden/>
            <w:rPrChange w:id="269" w:author="arkat" w:date="2017-10-06T09:43:00Z">
              <w:rPr>
                <w:webHidden/>
              </w:rPr>
            </w:rPrChange>
          </w:rPr>
          <w:fldChar w:fldCharType="end"/>
        </w:r>
        <w:r w:rsidRPr="0095050F">
          <w:rPr>
            <w:rStyle w:val="Hyperlink"/>
            <w:rPrChange w:id="270" w:author="arkat" w:date="2017-10-06T09:43:00Z">
              <w:rPr>
                <w:rStyle w:val="Hyperlink"/>
              </w:rPr>
            </w:rPrChange>
          </w:rPr>
          <w:fldChar w:fldCharType="end"/>
        </w:r>
      </w:ins>
    </w:p>
    <w:p w14:paraId="428D4EA2" w14:textId="77777777" w:rsidR="0095050F" w:rsidRPr="0095050F" w:rsidRDefault="0095050F">
      <w:pPr>
        <w:pStyle w:val="TOC1"/>
        <w:rPr>
          <w:ins w:id="271" w:author="arkat" w:date="2017-10-06T09:43:00Z"/>
          <w:rFonts w:asciiTheme="minorHAnsi" w:eastAsiaTheme="minorEastAsia" w:hAnsiTheme="minorHAnsi" w:cstheme="minorBidi"/>
          <w:sz w:val="22"/>
          <w:lang w:val="en-US"/>
        </w:rPr>
      </w:pPr>
      <w:ins w:id="272" w:author="arkat" w:date="2017-10-06T09:43:00Z">
        <w:r w:rsidRPr="0095050F">
          <w:rPr>
            <w:rStyle w:val="Hyperlink"/>
            <w:rPrChange w:id="273" w:author="arkat" w:date="2017-10-06T09:43:00Z">
              <w:rPr>
                <w:rStyle w:val="Hyperlink"/>
              </w:rPr>
            </w:rPrChange>
          </w:rPr>
          <w:fldChar w:fldCharType="begin"/>
        </w:r>
        <w:r w:rsidRPr="0095050F">
          <w:rPr>
            <w:rStyle w:val="Hyperlink"/>
          </w:rPr>
          <w:instrText xml:space="preserve"> </w:instrText>
        </w:r>
        <w:r w:rsidRPr="0095050F">
          <w:instrText>HYPERLINK \l "_Toc495046372"</w:instrText>
        </w:r>
        <w:r w:rsidRPr="0095050F">
          <w:rPr>
            <w:rStyle w:val="Hyperlink"/>
          </w:rPr>
          <w:instrText xml:space="preserve"> </w:instrText>
        </w:r>
        <w:r w:rsidRPr="0095050F">
          <w:rPr>
            <w:rStyle w:val="Hyperlink"/>
            <w:rPrChange w:id="274" w:author="arkat" w:date="2017-10-06T09:43:00Z">
              <w:rPr>
                <w:rStyle w:val="Hyperlink"/>
              </w:rPr>
            </w:rPrChange>
          </w:rPr>
          <w:fldChar w:fldCharType="separate"/>
        </w:r>
        <w:r w:rsidRPr="0095050F">
          <w:rPr>
            <w:rStyle w:val="Hyperlink"/>
            <w:rPrChange w:id="275" w:author="arkat" w:date="2017-10-06T09:43:00Z">
              <w:rPr>
                <w:rStyle w:val="Hyperlink"/>
                <w:b/>
              </w:rPr>
            </w:rPrChange>
          </w:rPr>
          <w:t>Gambar 2.12</w:t>
        </w:r>
        <w:r w:rsidRPr="0095050F">
          <w:rPr>
            <w:rFonts w:asciiTheme="minorHAnsi" w:eastAsiaTheme="minorEastAsia" w:hAnsiTheme="minorHAnsi" w:cstheme="minorBidi"/>
            <w:sz w:val="22"/>
            <w:lang w:val="en-US"/>
          </w:rPr>
          <w:tab/>
        </w:r>
        <w:r w:rsidRPr="0095050F">
          <w:rPr>
            <w:rStyle w:val="Hyperlink"/>
            <w:i/>
            <w:rPrChange w:id="276" w:author="arkat" w:date="2017-10-06T09:43:00Z">
              <w:rPr>
                <w:rStyle w:val="Hyperlink"/>
                <w:b/>
                <w:i/>
              </w:rPr>
            </w:rPrChange>
          </w:rPr>
          <w:t xml:space="preserve">Fork </w:t>
        </w:r>
        <w:r w:rsidRPr="0095050F">
          <w:rPr>
            <w:rStyle w:val="Hyperlink"/>
            <w:rPrChange w:id="277" w:author="arkat" w:date="2017-10-06T09:43:00Z">
              <w:rPr>
                <w:rStyle w:val="Hyperlink"/>
                <w:b/>
              </w:rPr>
            </w:rPrChange>
          </w:rPr>
          <w:t>dengan</w:t>
        </w:r>
        <w:r w:rsidRPr="0095050F">
          <w:rPr>
            <w:rStyle w:val="Hyperlink"/>
            <w:i/>
            <w:rPrChange w:id="278" w:author="arkat" w:date="2017-10-06T09:43:00Z">
              <w:rPr>
                <w:rStyle w:val="Hyperlink"/>
                <w:b/>
                <w:i/>
              </w:rPr>
            </w:rPrChange>
          </w:rPr>
          <w:t xml:space="preserve"> Parallel Gateway</w:t>
        </w:r>
        <w:r w:rsidRPr="0095050F">
          <w:rPr>
            <w:webHidden/>
          </w:rPr>
          <w:tab/>
        </w:r>
        <w:r w:rsidRPr="0095050F">
          <w:rPr>
            <w:webHidden/>
            <w:rPrChange w:id="279" w:author="arkat" w:date="2017-10-06T09:43:00Z">
              <w:rPr>
                <w:webHidden/>
              </w:rPr>
            </w:rPrChange>
          </w:rPr>
          <w:fldChar w:fldCharType="begin"/>
        </w:r>
        <w:r w:rsidRPr="0095050F">
          <w:rPr>
            <w:webHidden/>
          </w:rPr>
          <w:instrText xml:space="preserve"> PAGEREF _Toc495046372 \h </w:instrText>
        </w:r>
      </w:ins>
      <w:r w:rsidRPr="0095050F">
        <w:rPr>
          <w:webHidden/>
          <w:rPrChange w:id="280" w:author="arkat" w:date="2017-10-06T09:43:00Z">
            <w:rPr>
              <w:webHidden/>
            </w:rPr>
          </w:rPrChange>
        </w:rPr>
      </w:r>
      <w:r w:rsidRPr="0095050F">
        <w:rPr>
          <w:webHidden/>
          <w:rPrChange w:id="281" w:author="arkat" w:date="2017-10-06T09:43:00Z">
            <w:rPr>
              <w:webHidden/>
            </w:rPr>
          </w:rPrChange>
        </w:rPr>
        <w:fldChar w:fldCharType="separate"/>
      </w:r>
      <w:ins w:id="282" w:author="arkat" w:date="2017-10-06T09:43:00Z">
        <w:r w:rsidRPr="0095050F">
          <w:rPr>
            <w:webHidden/>
          </w:rPr>
          <w:t>15</w:t>
        </w:r>
        <w:r w:rsidRPr="0095050F">
          <w:rPr>
            <w:webHidden/>
            <w:rPrChange w:id="283" w:author="arkat" w:date="2017-10-06T09:43:00Z">
              <w:rPr>
                <w:webHidden/>
              </w:rPr>
            </w:rPrChange>
          </w:rPr>
          <w:fldChar w:fldCharType="end"/>
        </w:r>
        <w:r w:rsidRPr="0095050F">
          <w:rPr>
            <w:rStyle w:val="Hyperlink"/>
            <w:rPrChange w:id="284" w:author="arkat" w:date="2017-10-06T09:43:00Z">
              <w:rPr>
                <w:rStyle w:val="Hyperlink"/>
              </w:rPr>
            </w:rPrChange>
          </w:rPr>
          <w:fldChar w:fldCharType="end"/>
        </w:r>
      </w:ins>
    </w:p>
    <w:p w14:paraId="420E787D" w14:textId="77777777" w:rsidR="0095050F" w:rsidRPr="0095050F" w:rsidRDefault="0095050F">
      <w:pPr>
        <w:pStyle w:val="TOC1"/>
        <w:rPr>
          <w:ins w:id="285" w:author="arkat" w:date="2017-10-06T09:43:00Z"/>
          <w:rFonts w:asciiTheme="minorHAnsi" w:eastAsiaTheme="minorEastAsia" w:hAnsiTheme="minorHAnsi" w:cstheme="minorBidi"/>
          <w:sz w:val="22"/>
          <w:lang w:val="en-US"/>
        </w:rPr>
      </w:pPr>
      <w:ins w:id="286" w:author="arkat" w:date="2017-10-06T09:43:00Z">
        <w:r w:rsidRPr="0095050F">
          <w:rPr>
            <w:rStyle w:val="Hyperlink"/>
            <w:rPrChange w:id="287" w:author="arkat" w:date="2017-10-06T09:43:00Z">
              <w:rPr>
                <w:rStyle w:val="Hyperlink"/>
              </w:rPr>
            </w:rPrChange>
          </w:rPr>
          <w:fldChar w:fldCharType="begin"/>
        </w:r>
        <w:r w:rsidRPr="0095050F">
          <w:rPr>
            <w:rStyle w:val="Hyperlink"/>
          </w:rPr>
          <w:instrText xml:space="preserve"> </w:instrText>
        </w:r>
        <w:r w:rsidRPr="0095050F">
          <w:instrText>HYPERLINK \l "_Toc495046373"</w:instrText>
        </w:r>
        <w:r w:rsidRPr="0095050F">
          <w:rPr>
            <w:rStyle w:val="Hyperlink"/>
          </w:rPr>
          <w:instrText xml:space="preserve"> </w:instrText>
        </w:r>
        <w:r w:rsidRPr="0095050F">
          <w:rPr>
            <w:rStyle w:val="Hyperlink"/>
            <w:rPrChange w:id="288" w:author="arkat" w:date="2017-10-06T09:43:00Z">
              <w:rPr>
                <w:rStyle w:val="Hyperlink"/>
              </w:rPr>
            </w:rPrChange>
          </w:rPr>
          <w:fldChar w:fldCharType="separate"/>
        </w:r>
        <w:r w:rsidRPr="0095050F">
          <w:rPr>
            <w:rStyle w:val="Hyperlink"/>
            <w:rPrChange w:id="289" w:author="arkat" w:date="2017-10-06T09:43:00Z">
              <w:rPr>
                <w:rStyle w:val="Hyperlink"/>
                <w:b/>
              </w:rPr>
            </w:rPrChange>
          </w:rPr>
          <w:t>Gambar 2.13</w:t>
        </w:r>
        <w:r w:rsidRPr="0095050F">
          <w:rPr>
            <w:rFonts w:asciiTheme="minorHAnsi" w:eastAsiaTheme="minorEastAsia" w:hAnsiTheme="minorHAnsi" w:cstheme="minorBidi"/>
            <w:sz w:val="22"/>
            <w:lang w:val="en-US"/>
          </w:rPr>
          <w:tab/>
        </w:r>
        <w:r w:rsidRPr="0095050F">
          <w:rPr>
            <w:rStyle w:val="Hyperlink"/>
            <w:i/>
            <w:rPrChange w:id="290" w:author="arkat" w:date="2017-10-06T09:43:00Z">
              <w:rPr>
                <w:rStyle w:val="Hyperlink"/>
                <w:b/>
                <w:i/>
              </w:rPr>
            </w:rPrChange>
          </w:rPr>
          <w:t>Contoh Penggunaan Join</w:t>
        </w:r>
        <w:r w:rsidRPr="0095050F">
          <w:rPr>
            <w:webHidden/>
          </w:rPr>
          <w:tab/>
        </w:r>
        <w:r w:rsidRPr="0095050F">
          <w:rPr>
            <w:webHidden/>
            <w:rPrChange w:id="291" w:author="arkat" w:date="2017-10-06T09:43:00Z">
              <w:rPr>
                <w:webHidden/>
              </w:rPr>
            </w:rPrChange>
          </w:rPr>
          <w:fldChar w:fldCharType="begin"/>
        </w:r>
        <w:r w:rsidRPr="0095050F">
          <w:rPr>
            <w:webHidden/>
          </w:rPr>
          <w:instrText xml:space="preserve"> PAGEREF _Toc495046373 \h </w:instrText>
        </w:r>
      </w:ins>
      <w:r w:rsidRPr="0095050F">
        <w:rPr>
          <w:webHidden/>
          <w:rPrChange w:id="292" w:author="arkat" w:date="2017-10-06T09:43:00Z">
            <w:rPr>
              <w:webHidden/>
            </w:rPr>
          </w:rPrChange>
        </w:rPr>
      </w:r>
      <w:r w:rsidRPr="0095050F">
        <w:rPr>
          <w:webHidden/>
          <w:rPrChange w:id="293" w:author="arkat" w:date="2017-10-06T09:43:00Z">
            <w:rPr>
              <w:webHidden/>
            </w:rPr>
          </w:rPrChange>
        </w:rPr>
        <w:fldChar w:fldCharType="separate"/>
      </w:r>
      <w:ins w:id="294" w:author="arkat" w:date="2017-10-06T09:43:00Z">
        <w:r w:rsidRPr="0095050F">
          <w:rPr>
            <w:webHidden/>
          </w:rPr>
          <w:t>16</w:t>
        </w:r>
        <w:r w:rsidRPr="0095050F">
          <w:rPr>
            <w:webHidden/>
            <w:rPrChange w:id="295" w:author="arkat" w:date="2017-10-06T09:43:00Z">
              <w:rPr>
                <w:webHidden/>
              </w:rPr>
            </w:rPrChange>
          </w:rPr>
          <w:fldChar w:fldCharType="end"/>
        </w:r>
        <w:r w:rsidRPr="0095050F">
          <w:rPr>
            <w:rStyle w:val="Hyperlink"/>
            <w:rPrChange w:id="296" w:author="arkat" w:date="2017-10-06T09:43:00Z">
              <w:rPr>
                <w:rStyle w:val="Hyperlink"/>
              </w:rPr>
            </w:rPrChange>
          </w:rPr>
          <w:fldChar w:fldCharType="end"/>
        </w:r>
      </w:ins>
    </w:p>
    <w:p w14:paraId="403132DE" w14:textId="77777777" w:rsidR="0095050F" w:rsidRPr="0095050F" w:rsidRDefault="0095050F">
      <w:pPr>
        <w:pStyle w:val="TOC1"/>
        <w:rPr>
          <w:ins w:id="297" w:author="arkat" w:date="2017-10-06T09:43:00Z"/>
          <w:rFonts w:asciiTheme="minorHAnsi" w:eastAsiaTheme="minorEastAsia" w:hAnsiTheme="minorHAnsi" w:cstheme="minorBidi"/>
          <w:sz w:val="22"/>
          <w:lang w:val="en-US"/>
        </w:rPr>
      </w:pPr>
      <w:ins w:id="298" w:author="arkat" w:date="2017-10-06T09:43:00Z">
        <w:r w:rsidRPr="0095050F">
          <w:rPr>
            <w:rStyle w:val="Hyperlink"/>
            <w:rPrChange w:id="299" w:author="arkat" w:date="2017-10-06T09:43:00Z">
              <w:rPr>
                <w:rStyle w:val="Hyperlink"/>
              </w:rPr>
            </w:rPrChange>
          </w:rPr>
          <w:fldChar w:fldCharType="begin"/>
        </w:r>
        <w:r w:rsidRPr="0095050F">
          <w:rPr>
            <w:rStyle w:val="Hyperlink"/>
          </w:rPr>
          <w:instrText xml:space="preserve"> </w:instrText>
        </w:r>
        <w:r w:rsidRPr="0095050F">
          <w:instrText>HYPERLINK \l "_Toc495046374"</w:instrText>
        </w:r>
        <w:r w:rsidRPr="0095050F">
          <w:rPr>
            <w:rStyle w:val="Hyperlink"/>
          </w:rPr>
          <w:instrText xml:space="preserve"> </w:instrText>
        </w:r>
        <w:r w:rsidRPr="0095050F">
          <w:rPr>
            <w:rStyle w:val="Hyperlink"/>
            <w:rPrChange w:id="300" w:author="arkat" w:date="2017-10-06T09:43:00Z">
              <w:rPr>
                <w:rStyle w:val="Hyperlink"/>
              </w:rPr>
            </w:rPrChange>
          </w:rPr>
          <w:fldChar w:fldCharType="separate"/>
        </w:r>
        <w:r w:rsidRPr="0095050F">
          <w:rPr>
            <w:rStyle w:val="Hyperlink"/>
            <w:rPrChange w:id="301" w:author="arkat" w:date="2017-10-06T09:43:00Z">
              <w:rPr>
                <w:rStyle w:val="Hyperlink"/>
                <w:b/>
              </w:rPr>
            </w:rPrChange>
          </w:rPr>
          <w:t>Gambar 2.14</w:t>
        </w:r>
        <w:r w:rsidRPr="0095050F">
          <w:rPr>
            <w:rFonts w:asciiTheme="minorHAnsi" w:eastAsiaTheme="minorEastAsia" w:hAnsiTheme="minorHAnsi" w:cstheme="minorBidi"/>
            <w:sz w:val="22"/>
            <w:lang w:val="en-US"/>
          </w:rPr>
          <w:tab/>
        </w:r>
        <w:r w:rsidRPr="0095050F">
          <w:rPr>
            <w:rStyle w:val="Hyperlink"/>
            <w:rPrChange w:id="302" w:author="arkat" w:date="2017-10-06T09:43:00Z">
              <w:rPr>
                <w:rStyle w:val="Hyperlink"/>
                <w:b/>
              </w:rPr>
            </w:rPrChange>
          </w:rPr>
          <w:t>Contoh Penggunaan</w:t>
        </w:r>
        <w:r w:rsidRPr="0095050F">
          <w:rPr>
            <w:rStyle w:val="Hyperlink"/>
            <w:i/>
            <w:rPrChange w:id="303" w:author="arkat" w:date="2017-10-06T09:43:00Z">
              <w:rPr>
                <w:rStyle w:val="Hyperlink"/>
                <w:b/>
                <w:i/>
              </w:rPr>
            </w:rPrChange>
          </w:rPr>
          <w:t xml:space="preserve"> Exclusive Gateway</w:t>
        </w:r>
        <w:r w:rsidRPr="0095050F">
          <w:rPr>
            <w:webHidden/>
          </w:rPr>
          <w:tab/>
        </w:r>
        <w:r w:rsidRPr="0095050F">
          <w:rPr>
            <w:webHidden/>
            <w:rPrChange w:id="304" w:author="arkat" w:date="2017-10-06T09:43:00Z">
              <w:rPr>
                <w:webHidden/>
              </w:rPr>
            </w:rPrChange>
          </w:rPr>
          <w:fldChar w:fldCharType="begin"/>
        </w:r>
        <w:r w:rsidRPr="0095050F">
          <w:rPr>
            <w:webHidden/>
          </w:rPr>
          <w:instrText xml:space="preserve"> PAGEREF _Toc495046374 \h </w:instrText>
        </w:r>
      </w:ins>
      <w:r w:rsidRPr="0095050F">
        <w:rPr>
          <w:webHidden/>
          <w:rPrChange w:id="305" w:author="arkat" w:date="2017-10-06T09:43:00Z">
            <w:rPr>
              <w:webHidden/>
            </w:rPr>
          </w:rPrChange>
        </w:rPr>
      </w:r>
      <w:r w:rsidRPr="0095050F">
        <w:rPr>
          <w:webHidden/>
          <w:rPrChange w:id="306" w:author="arkat" w:date="2017-10-06T09:43:00Z">
            <w:rPr>
              <w:webHidden/>
            </w:rPr>
          </w:rPrChange>
        </w:rPr>
        <w:fldChar w:fldCharType="separate"/>
      </w:r>
      <w:ins w:id="307" w:author="arkat" w:date="2017-10-06T09:43:00Z">
        <w:r w:rsidRPr="0095050F">
          <w:rPr>
            <w:webHidden/>
          </w:rPr>
          <w:t>16</w:t>
        </w:r>
        <w:r w:rsidRPr="0095050F">
          <w:rPr>
            <w:webHidden/>
            <w:rPrChange w:id="308" w:author="arkat" w:date="2017-10-06T09:43:00Z">
              <w:rPr>
                <w:webHidden/>
              </w:rPr>
            </w:rPrChange>
          </w:rPr>
          <w:fldChar w:fldCharType="end"/>
        </w:r>
        <w:r w:rsidRPr="0095050F">
          <w:rPr>
            <w:rStyle w:val="Hyperlink"/>
            <w:rPrChange w:id="309" w:author="arkat" w:date="2017-10-06T09:43:00Z">
              <w:rPr>
                <w:rStyle w:val="Hyperlink"/>
              </w:rPr>
            </w:rPrChange>
          </w:rPr>
          <w:fldChar w:fldCharType="end"/>
        </w:r>
      </w:ins>
    </w:p>
    <w:p w14:paraId="3A795839" w14:textId="77777777" w:rsidR="0095050F" w:rsidRPr="0095050F" w:rsidRDefault="0095050F">
      <w:pPr>
        <w:pStyle w:val="TOC1"/>
        <w:rPr>
          <w:ins w:id="310" w:author="arkat" w:date="2017-10-06T09:43:00Z"/>
          <w:rFonts w:asciiTheme="minorHAnsi" w:eastAsiaTheme="minorEastAsia" w:hAnsiTheme="minorHAnsi" w:cstheme="minorBidi"/>
          <w:sz w:val="22"/>
          <w:lang w:val="en-US"/>
        </w:rPr>
      </w:pPr>
      <w:ins w:id="311" w:author="arkat" w:date="2017-10-06T09:43:00Z">
        <w:r w:rsidRPr="0095050F">
          <w:rPr>
            <w:rStyle w:val="Hyperlink"/>
            <w:rPrChange w:id="312" w:author="arkat" w:date="2017-10-06T09:43:00Z">
              <w:rPr>
                <w:rStyle w:val="Hyperlink"/>
              </w:rPr>
            </w:rPrChange>
          </w:rPr>
          <w:fldChar w:fldCharType="begin"/>
        </w:r>
        <w:r w:rsidRPr="0095050F">
          <w:rPr>
            <w:rStyle w:val="Hyperlink"/>
          </w:rPr>
          <w:instrText xml:space="preserve"> </w:instrText>
        </w:r>
        <w:r w:rsidRPr="0095050F">
          <w:instrText>HYPERLINK \l "_Toc495046375"</w:instrText>
        </w:r>
        <w:r w:rsidRPr="0095050F">
          <w:rPr>
            <w:rStyle w:val="Hyperlink"/>
          </w:rPr>
          <w:instrText xml:space="preserve"> </w:instrText>
        </w:r>
        <w:r w:rsidRPr="0095050F">
          <w:rPr>
            <w:rStyle w:val="Hyperlink"/>
            <w:rPrChange w:id="313" w:author="arkat" w:date="2017-10-06T09:43:00Z">
              <w:rPr>
                <w:rStyle w:val="Hyperlink"/>
              </w:rPr>
            </w:rPrChange>
          </w:rPr>
          <w:fldChar w:fldCharType="separate"/>
        </w:r>
        <w:r w:rsidRPr="0095050F">
          <w:rPr>
            <w:rStyle w:val="Hyperlink"/>
            <w:rPrChange w:id="314" w:author="arkat" w:date="2017-10-06T09:43:00Z">
              <w:rPr>
                <w:rStyle w:val="Hyperlink"/>
                <w:b/>
              </w:rPr>
            </w:rPrChange>
          </w:rPr>
          <w:t>Gambar 2.15</w:t>
        </w:r>
        <w:r w:rsidRPr="0095050F">
          <w:rPr>
            <w:rFonts w:asciiTheme="minorHAnsi" w:eastAsiaTheme="minorEastAsia" w:hAnsiTheme="minorHAnsi" w:cstheme="minorBidi"/>
            <w:sz w:val="22"/>
            <w:lang w:val="en-US"/>
          </w:rPr>
          <w:tab/>
        </w:r>
        <w:r w:rsidRPr="0095050F">
          <w:rPr>
            <w:rStyle w:val="Hyperlink"/>
            <w:rPrChange w:id="315" w:author="arkat" w:date="2017-10-06T09:43:00Z">
              <w:rPr>
                <w:rStyle w:val="Hyperlink"/>
                <w:b/>
              </w:rPr>
            </w:rPrChange>
          </w:rPr>
          <w:t xml:space="preserve">Contoh penggunaan </w:t>
        </w:r>
        <w:r w:rsidRPr="0095050F">
          <w:rPr>
            <w:rStyle w:val="Hyperlink"/>
            <w:i/>
            <w:rPrChange w:id="316" w:author="arkat" w:date="2017-10-06T09:43:00Z">
              <w:rPr>
                <w:rStyle w:val="Hyperlink"/>
                <w:b/>
                <w:i/>
              </w:rPr>
            </w:rPrChange>
          </w:rPr>
          <w:t>Event-Based Gateway</w:t>
        </w:r>
        <w:r w:rsidRPr="0095050F">
          <w:rPr>
            <w:webHidden/>
          </w:rPr>
          <w:tab/>
        </w:r>
        <w:r w:rsidRPr="0095050F">
          <w:rPr>
            <w:webHidden/>
            <w:rPrChange w:id="317" w:author="arkat" w:date="2017-10-06T09:43:00Z">
              <w:rPr>
                <w:webHidden/>
              </w:rPr>
            </w:rPrChange>
          </w:rPr>
          <w:fldChar w:fldCharType="begin"/>
        </w:r>
        <w:r w:rsidRPr="0095050F">
          <w:rPr>
            <w:webHidden/>
          </w:rPr>
          <w:instrText xml:space="preserve"> PAGEREF _Toc495046375 \h </w:instrText>
        </w:r>
      </w:ins>
      <w:r w:rsidRPr="0095050F">
        <w:rPr>
          <w:webHidden/>
          <w:rPrChange w:id="318" w:author="arkat" w:date="2017-10-06T09:43:00Z">
            <w:rPr>
              <w:webHidden/>
            </w:rPr>
          </w:rPrChange>
        </w:rPr>
      </w:r>
      <w:r w:rsidRPr="0095050F">
        <w:rPr>
          <w:webHidden/>
          <w:rPrChange w:id="319" w:author="arkat" w:date="2017-10-06T09:43:00Z">
            <w:rPr>
              <w:webHidden/>
            </w:rPr>
          </w:rPrChange>
        </w:rPr>
        <w:fldChar w:fldCharType="separate"/>
      </w:r>
      <w:ins w:id="320" w:author="arkat" w:date="2017-10-06T09:43:00Z">
        <w:r w:rsidRPr="0095050F">
          <w:rPr>
            <w:webHidden/>
          </w:rPr>
          <w:t>17</w:t>
        </w:r>
        <w:r w:rsidRPr="0095050F">
          <w:rPr>
            <w:webHidden/>
            <w:rPrChange w:id="321" w:author="arkat" w:date="2017-10-06T09:43:00Z">
              <w:rPr>
                <w:webHidden/>
              </w:rPr>
            </w:rPrChange>
          </w:rPr>
          <w:fldChar w:fldCharType="end"/>
        </w:r>
        <w:r w:rsidRPr="0095050F">
          <w:rPr>
            <w:rStyle w:val="Hyperlink"/>
            <w:rPrChange w:id="322" w:author="arkat" w:date="2017-10-06T09:43:00Z">
              <w:rPr>
                <w:rStyle w:val="Hyperlink"/>
              </w:rPr>
            </w:rPrChange>
          </w:rPr>
          <w:fldChar w:fldCharType="end"/>
        </w:r>
      </w:ins>
    </w:p>
    <w:p w14:paraId="5C3A59EC" w14:textId="77777777" w:rsidR="0095050F" w:rsidRPr="0095050F" w:rsidRDefault="0095050F">
      <w:pPr>
        <w:pStyle w:val="TOC1"/>
        <w:rPr>
          <w:ins w:id="323" w:author="arkat" w:date="2017-10-06T09:43:00Z"/>
          <w:rFonts w:asciiTheme="minorHAnsi" w:eastAsiaTheme="minorEastAsia" w:hAnsiTheme="minorHAnsi" w:cstheme="minorBidi"/>
          <w:sz w:val="22"/>
          <w:lang w:val="en-US"/>
        </w:rPr>
      </w:pPr>
      <w:ins w:id="324" w:author="arkat" w:date="2017-10-06T09:43:00Z">
        <w:r w:rsidRPr="0095050F">
          <w:rPr>
            <w:rStyle w:val="Hyperlink"/>
            <w:rPrChange w:id="325" w:author="arkat" w:date="2017-10-06T09:43:00Z">
              <w:rPr>
                <w:rStyle w:val="Hyperlink"/>
              </w:rPr>
            </w:rPrChange>
          </w:rPr>
          <w:fldChar w:fldCharType="begin"/>
        </w:r>
        <w:r w:rsidRPr="0095050F">
          <w:rPr>
            <w:rStyle w:val="Hyperlink"/>
          </w:rPr>
          <w:instrText xml:space="preserve"> </w:instrText>
        </w:r>
        <w:r w:rsidRPr="0095050F">
          <w:instrText>HYPERLINK \l "_Toc495046376"</w:instrText>
        </w:r>
        <w:r w:rsidRPr="0095050F">
          <w:rPr>
            <w:rStyle w:val="Hyperlink"/>
          </w:rPr>
          <w:instrText xml:space="preserve"> </w:instrText>
        </w:r>
        <w:r w:rsidRPr="0095050F">
          <w:rPr>
            <w:rStyle w:val="Hyperlink"/>
            <w:rPrChange w:id="326" w:author="arkat" w:date="2017-10-06T09:43:00Z">
              <w:rPr>
                <w:rStyle w:val="Hyperlink"/>
              </w:rPr>
            </w:rPrChange>
          </w:rPr>
          <w:fldChar w:fldCharType="separate"/>
        </w:r>
        <w:r w:rsidRPr="0095050F">
          <w:rPr>
            <w:rStyle w:val="Hyperlink"/>
            <w:rPrChange w:id="327" w:author="arkat" w:date="2017-10-06T09:43:00Z">
              <w:rPr>
                <w:rStyle w:val="Hyperlink"/>
                <w:b/>
              </w:rPr>
            </w:rPrChange>
          </w:rPr>
          <w:t>Gambar 2.16</w:t>
        </w:r>
        <w:r w:rsidRPr="0095050F">
          <w:rPr>
            <w:rFonts w:asciiTheme="minorHAnsi" w:eastAsiaTheme="minorEastAsia" w:hAnsiTheme="minorHAnsi" w:cstheme="minorBidi"/>
            <w:sz w:val="22"/>
            <w:lang w:val="en-US"/>
          </w:rPr>
          <w:tab/>
        </w:r>
        <w:r w:rsidRPr="0095050F">
          <w:rPr>
            <w:rStyle w:val="Hyperlink"/>
            <w:rPrChange w:id="328" w:author="arkat" w:date="2017-10-06T09:43:00Z">
              <w:rPr>
                <w:rStyle w:val="Hyperlink"/>
                <w:b/>
              </w:rPr>
            </w:rPrChange>
          </w:rPr>
          <w:t xml:space="preserve">Contoh Penggunaan </w:t>
        </w:r>
        <w:r w:rsidRPr="0095050F">
          <w:rPr>
            <w:rStyle w:val="Hyperlink"/>
            <w:i/>
            <w:rPrChange w:id="329" w:author="arkat" w:date="2017-10-06T09:43:00Z">
              <w:rPr>
                <w:rStyle w:val="Hyperlink"/>
                <w:b/>
                <w:i/>
              </w:rPr>
            </w:rPrChange>
          </w:rPr>
          <w:t>Inclusive Gateway</w:t>
        </w:r>
        <w:r w:rsidRPr="0095050F">
          <w:rPr>
            <w:webHidden/>
          </w:rPr>
          <w:tab/>
        </w:r>
        <w:r w:rsidRPr="0095050F">
          <w:rPr>
            <w:webHidden/>
            <w:rPrChange w:id="330" w:author="arkat" w:date="2017-10-06T09:43:00Z">
              <w:rPr>
                <w:webHidden/>
              </w:rPr>
            </w:rPrChange>
          </w:rPr>
          <w:fldChar w:fldCharType="begin"/>
        </w:r>
        <w:r w:rsidRPr="0095050F">
          <w:rPr>
            <w:webHidden/>
          </w:rPr>
          <w:instrText xml:space="preserve"> PAGEREF _Toc495046376 \h </w:instrText>
        </w:r>
      </w:ins>
      <w:r w:rsidRPr="0095050F">
        <w:rPr>
          <w:webHidden/>
          <w:rPrChange w:id="331" w:author="arkat" w:date="2017-10-06T09:43:00Z">
            <w:rPr>
              <w:webHidden/>
            </w:rPr>
          </w:rPrChange>
        </w:rPr>
      </w:r>
      <w:r w:rsidRPr="0095050F">
        <w:rPr>
          <w:webHidden/>
          <w:rPrChange w:id="332" w:author="arkat" w:date="2017-10-06T09:43:00Z">
            <w:rPr>
              <w:webHidden/>
            </w:rPr>
          </w:rPrChange>
        </w:rPr>
        <w:fldChar w:fldCharType="separate"/>
      </w:r>
      <w:ins w:id="333" w:author="arkat" w:date="2017-10-06T09:43:00Z">
        <w:r w:rsidRPr="0095050F">
          <w:rPr>
            <w:webHidden/>
          </w:rPr>
          <w:t>17</w:t>
        </w:r>
        <w:r w:rsidRPr="0095050F">
          <w:rPr>
            <w:webHidden/>
            <w:rPrChange w:id="334" w:author="arkat" w:date="2017-10-06T09:43:00Z">
              <w:rPr>
                <w:webHidden/>
              </w:rPr>
            </w:rPrChange>
          </w:rPr>
          <w:fldChar w:fldCharType="end"/>
        </w:r>
        <w:r w:rsidRPr="0095050F">
          <w:rPr>
            <w:rStyle w:val="Hyperlink"/>
            <w:rPrChange w:id="335" w:author="arkat" w:date="2017-10-06T09:43:00Z">
              <w:rPr>
                <w:rStyle w:val="Hyperlink"/>
              </w:rPr>
            </w:rPrChange>
          </w:rPr>
          <w:fldChar w:fldCharType="end"/>
        </w:r>
      </w:ins>
    </w:p>
    <w:p w14:paraId="45989D0F" w14:textId="77777777" w:rsidR="0095050F" w:rsidRPr="0095050F" w:rsidRDefault="0095050F">
      <w:pPr>
        <w:pStyle w:val="TOC1"/>
        <w:rPr>
          <w:ins w:id="336" w:author="arkat" w:date="2017-10-06T09:43:00Z"/>
          <w:rFonts w:asciiTheme="minorHAnsi" w:eastAsiaTheme="minorEastAsia" w:hAnsiTheme="minorHAnsi" w:cstheme="minorBidi"/>
          <w:sz w:val="22"/>
          <w:lang w:val="en-US"/>
        </w:rPr>
      </w:pPr>
      <w:ins w:id="337" w:author="arkat" w:date="2017-10-06T09:43:00Z">
        <w:r w:rsidRPr="0095050F">
          <w:rPr>
            <w:rStyle w:val="Hyperlink"/>
            <w:rPrChange w:id="338" w:author="arkat" w:date="2017-10-06T09:43:00Z">
              <w:rPr>
                <w:rStyle w:val="Hyperlink"/>
              </w:rPr>
            </w:rPrChange>
          </w:rPr>
          <w:fldChar w:fldCharType="begin"/>
        </w:r>
        <w:r w:rsidRPr="0095050F">
          <w:rPr>
            <w:rStyle w:val="Hyperlink"/>
          </w:rPr>
          <w:instrText xml:space="preserve"> </w:instrText>
        </w:r>
        <w:r w:rsidRPr="0095050F">
          <w:instrText>HYPERLINK \l "_Toc495046377"</w:instrText>
        </w:r>
        <w:r w:rsidRPr="0095050F">
          <w:rPr>
            <w:rStyle w:val="Hyperlink"/>
          </w:rPr>
          <w:instrText xml:space="preserve"> </w:instrText>
        </w:r>
        <w:r w:rsidRPr="0095050F">
          <w:rPr>
            <w:rStyle w:val="Hyperlink"/>
            <w:rPrChange w:id="339" w:author="arkat" w:date="2017-10-06T09:43:00Z">
              <w:rPr>
                <w:rStyle w:val="Hyperlink"/>
              </w:rPr>
            </w:rPrChange>
          </w:rPr>
          <w:fldChar w:fldCharType="separate"/>
        </w:r>
        <w:r w:rsidRPr="0095050F">
          <w:rPr>
            <w:rStyle w:val="Hyperlink"/>
            <w:rPrChange w:id="340" w:author="arkat" w:date="2017-10-06T09:43:00Z">
              <w:rPr>
                <w:rStyle w:val="Hyperlink"/>
                <w:b/>
              </w:rPr>
            </w:rPrChange>
          </w:rPr>
          <w:t>Gambar 2.17</w:t>
        </w:r>
        <w:r w:rsidRPr="0095050F">
          <w:rPr>
            <w:rFonts w:asciiTheme="minorHAnsi" w:eastAsiaTheme="minorEastAsia" w:hAnsiTheme="minorHAnsi" w:cstheme="minorBidi"/>
            <w:sz w:val="22"/>
            <w:lang w:val="en-US"/>
          </w:rPr>
          <w:tab/>
        </w:r>
        <w:r w:rsidRPr="0095050F">
          <w:rPr>
            <w:rStyle w:val="Hyperlink"/>
            <w:rPrChange w:id="341" w:author="arkat" w:date="2017-10-06T09:43:00Z">
              <w:rPr>
                <w:rStyle w:val="Hyperlink"/>
                <w:b/>
              </w:rPr>
            </w:rPrChange>
          </w:rPr>
          <w:t xml:space="preserve">Contoh Penggambaran </w:t>
        </w:r>
        <w:r w:rsidRPr="0095050F">
          <w:rPr>
            <w:rStyle w:val="Hyperlink"/>
            <w:i/>
            <w:rPrChange w:id="342" w:author="arkat" w:date="2017-10-06T09:43:00Z">
              <w:rPr>
                <w:rStyle w:val="Hyperlink"/>
                <w:b/>
                <w:i/>
              </w:rPr>
            </w:rPrChange>
          </w:rPr>
          <w:t>Merging</w:t>
        </w:r>
        <w:r w:rsidRPr="0095050F">
          <w:rPr>
            <w:rStyle w:val="Hyperlink"/>
            <w:rPrChange w:id="343" w:author="arkat" w:date="2017-10-06T09:43:00Z">
              <w:rPr>
                <w:rStyle w:val="Hyperlink"/>
                <w:b/>
              </w:rPr>
            </w:rPrChange>
          </w:rPr>
          <w:t xml:space="preserve"> di BPMN</w:t>
        </w:r>
        <w:r w:rsidRPr="0095050F">
          <w:rPr>
            <w:webHidden/>
          </w:rPr>
          <w:tab/>
        </w:r>
        <w:r w:rsidRPr="0095050F">
          <w:rPr>
            <w:webHidden/>
            <w:rPrChange w:id="344" w:author="arkat" w:date="2017-10-06T09:43:00Z">
              <w:rPr>
                <w:webHidden/>
              </w:rPr>
            </w:rPrChange>
          </w:rPr>
          <w:fldChar w:fldCharType="begin"/>
        </w:r>
        <w:r w:rsidRPr="0095050F">
          <w:rPr>
            <w:webHidden/>
          </w:rPr>
          <w:instrText xml:space="preserve"> PAGEREF _Toc495046377 \h </w:instrText>
        </w:r>
      </w:ins>
      <w:r w:rsidRPr="0095050F">
        <w:rPr>
          <w:webHidden/>
          <w:rPrChange w:id="345" w:author="arkat" w:date="2017-10-06T09:43:00Z">
            <w:rPr>
              <w:webHidden/>
            </w:rPr>
          </w:rPrChange>
        </w:rPr>
      </w:r>
      <w:r w:rsidRPr="0095050F">
        <w:rPr>
          <w:webHidden/>
          <w:rPrChange w:id="346" w:author="arkat" w:date="2017-10-06T09:43:00Z">
            <w:rPr>
              <w:webHidden/>
            </w:rPr>
          </w:rPrChange>
        </w:rPr>
        <w:fldChar w:fldCharType="separate"/>
      </w:r>
      <w:ins w:id="347" w:author="arkat" w:date="2017-10-06T09:43:00Z">
        <w:r w:rsidRPr="0095050F">
          <w:rPr>
            <w:webHidden/>
          </w:rPr>
          <w:t>18</w:t>
        </w:r>
        <w:r w:rsidRPr="0095050F">
          <w:rPr>
            <w:webHidden/>
            <w:rPrChange w:id="348" w:author="arkat" w:date="2017-10-06T09:43:00Z">
              <w:rPr>
                <w:webHidden/>
              </w:rPr>
            </w:rPrChange>
          </w:rPr>
          <w:fldChar w:fldCharType="end"/>
        </w:r>
        <w:r w:rsidRPr="0095050F">
          <w:rPr>
            <w:rStyle w:val="Hyperlink"/>
            <w:rPrChange w:id="349" w:author="arkat" w:date="2017-10-06T09:43:00Z">
              <w:rPr>
                <w:rStyle w:val="Hyperlink"/>
              </w:rPr>
            </w:rPrChange>
          </w:rPr>
          <w:fldChar w:fldCharType="end"/>
        </w:r>
      </w:ins>
    </w:p>
    <w:p w14:paraId="0ACE18A0" w14:textId="77777777" w:rsidR="0095050F" w:rsidRPr="0095050F" w:rsidRDefault="0095050F">
      <w:pPr>
        <w:pStyle w:val="TOC1"/>
        <w:rPr>
          <w:ins w:id="350" w:author="arkat" w:date="2017-10-06T09:43:00Z"/>
          <w:rFonts w:asciiTheme="minorHAnsi" w:eastAsiaTheme="minorEastAsia" w:hAnsiTheme="minorHAnsi" w:cstheme="minorBidi"/>
          <w:sz w:val="22"/>
          <w:lang w:val="en-US"/>
        </w:rPr>
      </w:pPr>
      <w:ins w:id="351" w:author="arkat" w:date="2017-10-06T09:43:00Z">
        <w:r w:rsidRPr="0095050F">
          <w:rPr>
            <w:rStyle w:val="Hyperlink"/>
            <w:rPrChange w:id="352" w:author="arkat" w:date="2017-10-06T09:43:00Z">
              <w:rPr>
                <w:rStyle w:val="Hyperlink"/>
              </w:rPr>
            </w:rPrChange>
          </w:rPr>
          <w:fldChar w:fldCharType="begin"/>
        </w:r>
        <w:r w:rsidRPr="0095050F">
          <w:rPr>
            <w:rStyle w:val="Hyperlink"/>
          </w:rPr>
          <w:instrText xml:space="preserve"> </w:instrText>
        </w:r>
        <w:r w:rsidRPr="0095050F">
          <w:instrText>HYPERLINK \l "_Toc495046378"</w:instrText>
        </w:r>
        <w:r w:rsidRPr="0095050F">
          <w:rPr>
            <w:rStyle w:val="Hyperlink"/>
          </w:rPr>
          <w:instrText xml:space="preserve"> </w:instrText>
        </w:r>
        <w:r w:rsidRPr="0095050F">
          <w:rPr>
            <w:rStyle w:val="Hyperlink"/>
            <w:rPrChange w:id="353" w:author="arkat" w:date="2017-10-06T09:43:00Z">
              <w:rPr>
                <w:rStyle w:val="Hyperlink"/>
              </w:rPr>
            </w:rPrChange>
          </w:rPr>
          <w:fldChar w:fldCharType="separate"/>
        </w:r>
        <w:r w:rsidRPr="0095050F">
          <w:rPr>
            <w:rStyle w:val="Hyperlink"/>
            <w:rPrChange w:id="354" w:author="arkat" w:date="2017-10-06T09:43:00Z">
              <w:rPr>
                <w:rStyle w:val="Hyperlink"/>
                <w:b/>
              </w:rPr>
            </w:rPrChange>
          </w:rPr>
          <w:t>Gambar 2.18</w:t>
        </w:r>
        <w:r w:rsidRPr="0095050F">
          <w:rPr>
            <w:rFonts w:asciiTheme="minorHAnsi" w:eastAsiaTheme="minorEastAsia" w:hAnsiTheme="minorHAnsi" w:cstheme="minorBidi"/>
            <w:sz w:val="22"/>
            <w:lang w:val="en-US"/>
          </w:rPr>
          <w:tab/>
        </w:r>
        <w:r w:rsidRPr="0095050F">
          <w:rPr>
            <w:rStyle w:val="Hyperlink"/>
            <w:rPrChange w:id="355" w:author="arkat" w:date="2017-10-06T09:43:00Z">
              <w:rPr>
                <w:rStyle w:val="Hyperlink"/>
                <w:b/>
              </w:rPr>
            </w:rPrChange>
          </w:rPr>
          <w:t xml:space="preserve">Notasi </w:t>
        </w:r>
        <w:r w:rsidRPr="0095050F">
          <w:rPr>
            <w:rStyle w:val="Hyperlink"/>
            <w:i/>
            <w:rPrChange w:id="356" w:author="arkat" w:date="2017-10-06T09:43:00Z">
              <w:rPr>
                <w:rStyle w:val="Hyperlink"/>
                <w:b/>
                <w:i/>
              </w:rPr>
            </w:rPrChange>
          </w:rPr>
          <w:t>Activity Looping</w:t>
        </w:r>
        <w:r w:rsidRPr="0095050F">
          <w:rPr>
            <w:webHidden/>
          </w:rPr>
          <w:tab/>
        </w:r>
        <w:r w:rsidRPr="0095050F">
          <w:rPr>
            <w:webHidden/>
            <w:rPrChange w:id="357" w:author="arkat" w:date="2017-10-06T09:43:00Z">
              <w:rPr>
                <w:webHidden/>
              </w:rPr>
            </w:rPrChange>
          </w:rPr>
          <w:fldChar w:fldCharType="begin"/>
        </w:r>
        <w:r w:rsidRPr="0095050F">
          <w:rPr>
            <w:webHidden/>
          </w:rPr>
          <w:instrText xml:space="preserve"> PAGEREF _Toc495046378 \h </w:instrText>
        </w:r>
      </w:ins>
      <w:r w:rsidRPr="0095050F">
        <w:rPr>
          <w:webHidden/>
          <w:rPrChange w:id="358" w:author="arkat" w:date="2017-10-06T09:43:00Z">
            <w:rPr>
              <w:webHidden/>
            </w:rPr>
          </w:rPrChange>
        </w:rPr>
      </w:r>
      <w:r w:rsidRPr="0095050F">
        <w:rPr>
          <w:webHidden/>
          <w:rPrChange w:id="359" w:author="arkat" w:date="2017-10-06T09:43:00Z">
            <w:rPr>
              <w:webHidden/>
            </w:rPr>
          </w:rPrChange>
        </w:rPr>
        <w:fldChar w:fldCharType="separate"/>
      </w:r>
      <w:ins w:id="360" w:author="arkat" w:date="2017-10-06T09:43:00Z">
        <w:r w:rsidRPr="0095050F">
          <w:rPr>
            <w:webHidden/>
          </w:rPr>
          <w:t>18</w:t>
        </w:r>
        <w:r w:rsidRPr="0095050F">
          <w:rPr>
            <w:webHidden/>
            <w:rPrChange w:id="361" w:author="arkat" w:date="2017-10-06T09:43:00Z">
              <w:rPr>
                <w:webHidden/>
              </w:rPr>
            </w:rPrChange>
          </w:rPr>
          <w:fldChar w:fldCharType="end"/>
        </w:r>
        <w:r w:rsidRPr="0095050F">
          <w:rPr>
            <w:rStyle w:val="Hyperlink"/>
            <w:rPrChange w:id="362" w:author="arkat" w:date="2017-10-06T09:43:00Z">
              <w:rPr>
                <w:rStyle w:val="Hyperlink"/>
              </w:rPr>
            </w:rPrChange>
          </w:rPr>
          <w:fldChar w:fldCharType="end"/>
        </w:r>
      </w:ins>
    </w:p>
    <w:p w14:paraId="1F93733D" w14:textId="77777777" w:rsidR="0095050F" w:rsidRPr="0095050F" w:rsidRDefault="0095050F">
      <w:pPr>
        <w:pStyle w:val="TOC1"/>
        <w:rPr>
          <w:ins w:id="363" w:author="arkat" w:date="2017-10-06T09:43:00Z"/>
          <w:rFonts w:asciiTheme="minorHAnsi" w:eastAsiaTheme="minorEastAsia" w:hAnsiTheme="minorHAnsi" w:cstheme="minorBidi"/>
          <w:sz w:val="22"/>
          <w:lang w:val="en-US"/>
        </w:rPr>
      </w:pPr>
      <w:ins w:id="364" w:author="arkat" w:date="2017-10-06T09:43:00Z">
        <w:r w:rsidRPr="0095050F">
          <w:rPr>
            <w:rStyle w:val="Hyperlink"/>
            <w:rPrChange w:id="365" w:author="arkat" w:date="2017-10-06T09:43:00Z">
              <w:rPr>
                <w:rStyle w:val="Hyperlink"/>
              </w:rPr>
            </w:rPrChange>
          </w:rPr>
          <w:fldChar w:fldCharType="begin"/>
        </w:r>
        <w:r w:rsidRPr="0095050F">
          <w:rPr>
            <w:rStyle w:val="Hyperlink"/>
          </w:rPr>
          <w:instrText xml:space="preserve"> </w:instrText>
        </w:r>
        <w:r w:rsidRPr="0095050F">
          <w:instrText>HYPERLINK \l "_Toc495046379"</w:instrText>
        </w:r>
        <w:r w:rsidRPr="0095050F">
          <w:rPr>
            <w:rStyle w:val="Hyperlink"/>
          </w:rPr>
          <w:instrText xml:space="preserve"> </w:instrText>
        </w:r>
        <w:r w:rsidRPr="0095050F">
          <w:rPr>
            <w:rStyle w:val="Hyperlink"/>
            <w:rPrChange w:id="366" w:author="arkat" w:date="2017-10-06T09:43:00Z">
              <w:rPr>
                <w:rStyle w:val="Hyperlink"/>
              </w:rPr>
            </w:rPrChange>
          </w:rPr>
          <w:fldChar w:fldCharType="separate"/>
        </w:r>
        <w:r w:rsidRPr="0095050F">
          <w:rPr>
            <w:rStyle w:val="Hyperlink"/>
            <w:rPrChange w:id="367" w:author="arkat" w:date="2017-10-06T09:43:00Z">
              <w:rPr>
                <w:rStyle w:val="Hyperlink"/>
                <w:b/>
              </w:rPr>
            </w:rPrChange>
          </w:rPr>
          <w:t>Gambar 2.19</w:t>
        </w:r>
        <w:r w:rsidRPr="0095050F">
          <w:rPr>
            <w:rFonts w:asciiTheme="minorHAnsi" w:eastAsiaTheme="minorEastAsia" w:hAnsiTheme="minorHAnsi" w:cstheme="minorBidi"/>
            <w:sz w:val="22"/>
            <w:lang w:val="en-US"/>
          </w:rPr>
          <w:tab/>
        </w:r>
        <w:r w:rsidRPr="0095050F">
          <w:rPr>
            <w:rStyle w:val="Hyperlink"/>
            <w:rPrChange w:id="368" w:author="arkat" w:date="2017-10-06T09:43:00Z">
              <w:rPr>
                <w:rStyle w:val="Hyperlink"/>
                <w:b/>
              </w:rPr>
            </w:rPrChange>
          </w:rPr>
          <w:t xml:space="preserve">Contoh </w:t>
        </w:r>
        <w:r w:rsidRPr="0095050F">
          <w:rPr>
            <w:rStyle w:val="Hyperlink"/>
            <w:i/>
            <w:rPrChange w:id="369" w:author="arkat" w:date="2017-10-06T09:43:00Z">
              <w:rPr>
                <w:rStyle w:val="Hyperlink"/>
                <w:b/>
                <w:i/>
              </w:rPr>
            </w:rPrChange>
          </w:rPr>
          <w:t xml:space="preserve">Looping </w:t>
        </w:r>
        <w:r w:rsidRPr="0095050F">
          <w:rPr>
            <w:rStyle w:val="Hyperlink"/>
            <w:rPrChange w:id="370" w:author="arkat" w:date="2017-10-06T09:43:00Z">
              <w:rPr>
                <w:rStyle w:val="Hyperlink"/>
                <w:b/>
              </w:rPr>
            </w:rPrChange>
          </w:rPr>
          <w:t xml:space="preserve">menggunakan </w:t>
        </w:r>
        <w:r w:rsidRPr="0095050F">
          <w:rPr>
            <w:rStyle w:val="Hyperlink"/>
            <w:i/>
            <w:rPrChange w:id="371" w:author="arkat" w:date="2017-10-06T09:43:00Z">
              <w:rPr>
                <w:rStyle w:val="Hyperlink"/>
                <w:b/>
                <w:i/>
              </w:rPr>
            </w:rPrChange>
          </w:rPr>
          <w:t>Sequence Flow</w:t>
        </w:r>
        <w:r w:rsidRPr="0095050F">
          <w:rPr>
            <w:webHidden/>
          </w:rPr>
          <w:tab/>
        </w:r>
        <w:r w:rsidRPr="0095050F">
          <w:rPr>
            <w:webHidden/>
            <w:rPrChange w:id="372" w:author="arkat" w:date="2017-10-06T09:43:00Z">
              <w:rPr>
                <w:webHidden/>
              </w:rPr>
            </w:rPrChange>
          </w:rPr>
          <w:fldChar w:fldCharType="begin"/>
        </w:r>
        <w:r w:rsidRPr="0095050F">
          <w:rPr>
            <w:webHidden/>
          </w:rPr>
          <w:instrText xml:space="preserve"> PAGEREF _Toc495046379 \h </w:instrText>
        </w:r>
      </w:ins>
      <w:r w:rsidRPr="0095050F">
        <w:rPr>
          <w:webHidden/>
          <w:rPrChange w:id="373" w:author="arkat" w:date="2017-10-06T09:43:00Z">
            <w:rPr>
              <w:webHidden/>
            </w:rPr>
          </w:rPrChange>
        </w:rPr>
      </w:r>
      <w:r w:rsidRPr="0095050F">
        <w:rPr>
          <w:webHidden/>
          <w:rPrChange w:id="374" w:author="arkat" w:date="2017-10-06T09:43:00Z">
            <w:rPr>
              <w:webHidden/>
            </w:rPr>
          </w:rPrChange>
        </w:rPr>
        <w:fldChar w:fldCharType="separate"/>
      </w:r>
      <w:ins w:id="375" w:author="arkat" w:date="2017-10-06T09:43:00Z">
        <w:r w:rsidRPr="0095050F">
          <w:rPr>
            <w:webHidden/>
          </w:rPr>
          <w:t>18</w:t>
        </w:r>
        <w:r w:rsidRPr="0095050F">
          <w:rPr>
            <w:webHidden/>
            <w:rPrChange w:id="376" w:author="arkat" w:date="2017-10-06T09:43:00Z">
              <w:rPr>
                <w:webHidden/>
              </w:rPr>
            </w:rPrChange>
          </w:rPr>
          <w:fldChar w:fldCharType="end"/>
        </w:r>
        <w:r w:rsidRPr="0095050F">
          <w:rPr>
            <w:rStyle w:val="Hyperlink"/>
            <w:rPrChange w:id="377" w:author="arkat" w:date="2017-10-06T09:43:00Z">
              <w:rPr>
                <w:rStyle w:val="Hyperlink"/>
              </w:rPr>
            </w:rPrChange>
          </w:rPr>
          <w:fldChar w:fldCharType="end"/>
        </w:r>
      </w:ins>
    </w:p>
    <w:p w14:paraId="76B8BF14" w14:textId="77777777" w:rsidR="0095050F" w:rsidRPr="0095050F" w:rsidRDefault="0095050F">
      <w:pPr>
        <w:pStyle w:val="TOC1"/>
        <w:rPr>
          <w:ins w:id="378" w:author="arkat" w:date="2017-10-06T09:43:00Z"/>
          <w:rFonts w:asciiTheme="minorHAnsi" w:eastAsiaTheme="minorEastAsia" w:hAnsiTheme="minorHAnsi" w:cstheme="minorBidi"/>
          <w:sz w:val="22"/>
          <w:lang w:val="en-US"/>
        </w:rPr>
      </w:pPr>
      <w:ins w:id="379" w:author="arkat" w:date="2017-10-06T09:43:00Z">
        <w:r w:rsidRPr="0095050F">
          <w:rPr>
            <w:rStyle w:val="Hyperlink"/>
            <w:rPrChange w:id="380" w:author="arkat" w:date="2017-10-06T09:43:00Z">
              <w:rPr>
                <w:rStyle w:val="Hyperlink"/>
              </w:rPr>
            </w:rPrChange>
          </w:rPr>
          <w:fldChar w:fldCharType="begin"/>
        </w:r>
        <w:r w:rsidRPr="0095050F">
          <w:rPr>
            <w:rStyle w:val="Hyperlink"/>
          </w:rPr>
          <w:instrText xml:space="preserve"> </w:instrText>
        </w:r>
        <w:r w:rsidRPr="0095050F">
          <w:instrText>HYPERLINK \l "_Toc495046380"</w:instrText>
        </w:r>
        <w:r w:rsidRPr="0095050F">
          <w:rPr>
            <w:rStyle w:val="Hyperlink"/>
          </w:rPr>
          <w:instrText xml:space="preserve"> </w:instrText>
        </w:r>
        <w:r w:rsidRPr="0095050F">
          <w:rPr>
            <w:rStyle w:val="Hyperlink"/>
            <w:rPrChange w:id="381" w:author="arkat" w:date="2017-10-06T09:43:00Z">
              <w:rPr>
                <w:rStyle w:val="Hyperlink"/>
              </w:rPr>
            </w:rPrChange>
          </w:rPr>
          <w:fldChar w:fldCharType="separate"/>
        </w:r>
        <w:r w:rsidRPr="0095050F">
          <w:rPr>
            <w:rStyle w:val="Hyperlink"/>
            <w:rPrChange w:id="382" w:author="arkat" w:date="2017-10-06T09:43:00Z">
              <w:rPr>
                <w:rStyle w:val="Hyperlink"/>
                <w:b/>
              </w:rPr>
            </w:rPrChange>
          </w:rPr>
          <w:t>Gambar 2.20</w:t>
        </w:r>
        <w:r w:rsidRPr="0095050F">
          <w:rPr>
            <w:rFonts w:asciiTheme="minorHAnsi" w:eastAsiaTheme="minorEastAsia" w:hAnsiTheme="minorHAnsi" w:cstheme="minorBidi"/>
            <w:sz w:val="22"/>
            <w:lang w:val="en-US"/>
          </w:rPr>
          <w:tab/>
        </w:r>
        <w:r w:rsidRPr="0095050F">
          <w:rPr>
            <w:rStyle w:val="Hyperlink"/>
            <w:rPrChange w:id="383" w:author="arkat" w:date="2017-10-06T09:43:00Z">
              <w:rPr>
                <w:rStyle w:val="Hyperlink"/>
                <w:b/>
              </w:rPr>
            </w:rPrChange>
          </w:rPr>
          <w:t xml:space="preserve">Notasi </w:t>
        </w:r>
        <w:r w:rsidRPr="0095050F">
          <w:rPr>
            <w:rStyle w:val="Hyperlink"/>
            <w:i/>
            <w:rPrChange w:id="384" w:author="arkat" w:date="2017-10-06T09:43:00Z">
              <w:rPr>
                <w:rStyle w:val="Hyperlink"/>
                <w:b/>
                <w:i/>
              </w:rPr>
            </w:rPrChange>
          </w:rPr>
          <w:t>Multiple Intances</w:t>
        </w:r>
        <w:r w:rsidRPr="0095050F">
          <w:rPr>
            <w:webHidden/>
          </w:rPr>
          <w:tab/>
        </w:r>
        <w:r w:rsidRPr="0095050F">
          <w:rPr>
            <w:webHidden/>
            <w:rPrChange w:id="385" w:author="arkat" w:date="2017-10-06T09:43:00Z">
              <w:rPr>
                <w:webHidden/>
              </w:rPr>
            </w:rPrChange>
          </w:rPr>
          <w:fldChar w:fldCharType="begin"/>
        </w:r>
        <w:r w:rsidRPr="0095050F">
          <w:rPr>
            <w:webHidden/>
          </w:rPr>
          <w:instrText xml:space="preserve"> PAGEREF _Toc495046380 \h </w:instrText>
        </w:r>
      </w:ins>
      <w:r w:rsidRPr="0095050F">
        <w:rPr>
          <w:webHidden/>
          <w:rPrChange w:id="386" w:author="arkat" w:date="2017-10-06T09:43:00Z">
            <w:rPr>
              <w:webHidden/>
            </w:rPr>
          </w:rPrChange>
        </w:rPr>
      </w:r>
      <w:r w:rsidRPr="0095050F">
        <w:rPr>
          <w:webHidden/>
          <w:rPrChange w:id="387" w:author="arkat" w:date="2017-10-06T09:43:00Z">
            <w:rPr>
              <w:webHidden/>
            </w:rPr>
          </w:rPrChange>
        </w:rPr>
        <w:fldChar w:fldCharType="separate"/>
      </w:r>
      <w:ins w:id="388" w:author="arkat" w:date="2017-10-06T09:43:00Z">
        <w:r w:rsidRPr="0095050F">
          <w:rPr>
            <w:webHidden/>
          </w:rPr>
          <w:t>19</w:t>
        </w:r>
        <w:r w:rsidRPr="0095050F">
          <w:rPr>
            <w:webHidden/>
            <w:rPrChange w:id="389" w:author="arkat" w:date="2017-10-06T09:43:00Z">
              <w:rPr>
                <w:webHidden/>
              </w:rPr>
            </w:rPrChange>
          </w:rPr>
          <w:fldChar w:fldCharType="end"/>
        </w:r>
        <w:r w:rsidRPr="0095050F">
          <w:rPr>
            <w:rStyle w:val="Hyperlink"/>
            <w:rPrChange w:id="390" w:author="arkat" w:date="2017-10-06T09:43:00Z">
              <w:rPr>
                <w:rStyle w:val="Hyperlink"/>
              </w:rPr>
            </w:rPrChange>
          </w:rPr>
          <w:fldChar w:fldCharType="end"/>
        </w:r>
      </w:ins>
    </w:p>
    <w:p w14:paraId="28874CE4" w14:textId="77777777" w:rsidR="0095050F" w:rsidRPr="0095050F" w:rsidRDefault="0095050F">
      <w:pPr>
        <w:pStyle w:val="TOC1"/>
        <w:rPr>
          <w:ins w:id="391" w:author="arkat" w:date="2017-10-06T09:43:00Z"/>
          <w:rFonts w:asciiTheme="minorHAnsi" w:eastAsiaTheme="minorEastAsia" w:hAnsiTheme="minorHAnsi" w:cstheme="minorBidi"/>
          <w:sz w:val="22"/>
          <w:lang w:val="en-US"/>
        </w:rPr>
      </w:pPr>
      <w:ins w:id="392" w:author="arkat" w:date="2017-10-06T09:43:00Z">
        <w:r w:rsidRPr="0095050F">
          <w:rPr>
            <w:rStyle w:val="Hyperlink"/>
            <w:rPrChange w:id="393" w:author="arkat" w:date="2017-10-06T09:43:00Z">
              <w:rPr>
                <w:rStyle w:val="Hyperlink"/>
              </w:rPr>
            </w:rPrChange>
          </w:rPr>
          <w:fldChar w:fldCharType="begin"/>
        </w:r>
        <w:r w:rsidRPr="0095050F">
          <w:rPr>
            <w:rStyle w:val="Hyperlink"/>
          </w:rPr>
          <w:instrText xml:space="preserve"> </w:instrText>
        </w:r>
        <w:r w:rsidRPr="0095050F">
          <w:instrText>HYPERLINK \l "_Toc495046381"</w:instrText>
        </w:r>
        <w:r w:rsidRPr="0095050F">
          <w:rPr>
            <w:rStyle w:val="Hyperlink"/>
          </w:rPr>
          <w:instrText xml:space="preserve"> </w:instrText>
        </w:r>
        <w:r w:rsidRPr="0095050F">
          <w:rPr>
            <w:rStyle w:val="Hyperlink"/>
            <w:rPrChange w:id="394" w:author="arkat" w:date="2017-10-06T09:43:00Z">
              <w:rPr>
                <w:rStyle w:val="Hyperlink"/>
              </w:rPr>
            </w:rPrChange>
          </w:rPr>
          <w:fldChar w:fldCharType="separate"/>
        </w:r>
        <w:r w:rsidRPr="0095050F">
          <w:rPr>
            <w:rStyle w:val="Hyperlink"/>
            <w:rPrChange w:id="395" w:author="arkat" w:date="2017-10-06T09:43:00Z">
              <w:rPr>
                <w:rStyle w:val="Hyperlink"/>
                <w:b/>
              </w:rPr>
            </w:rPrChange>
          </w:rPr>
          <w:t>Gambar 2.21</w:t>
        </w:r>
        <w:r w:rsidRPr="0095050F">
          <w:rPr>
            <w:rFonts w:asciiTheme="minorHAnsi" w:eastAsiaTheme="minorEastAsia" w:hAnsiTheme="minorHAnsi" w:cstheme="minorBidi"/>
            <w:sz w:val="22"/>
            <w:lang w:val="en-US"/>
          </w:rPr>
          <w:tab/>
        </w:r>
        <w:r w:rsidRPr="0095050F">
          <w:rPr>
            <w:rStyle w:val="Hyperlink"/>
            <w:rPrChange w:id="396" w:author="arkat" w:date="2017-10-06T09:43:00Z">
              <w:rPr>
                <w:rStyle w:val="Hyperlink"/>
                <w:b/>
              </w:rPr>
            </w:rPrChange>
          </w:rPr>
          <w:t xml:space="preserve">Contoh Penggunaan </w:t>
        </w:r>
        <w:r w:rsidRPr="0095050F">
          <w:rPr>
            <w:rStyle w:val="Hyperlink"/>
            <w:i/>
            <w:rPrChange w:id="397" w:author="arkat" w:date="2017-10-06T09:43:00Z">
              <w:rPr>
                <w:rStyle w:val="Hyperlink"/>
                <w:b/>
                <w:i/>
              </w:rPr>
            </w:rPrChange>
          </w:rPr>
          <w:t>Process Break</w:t>
        </w:r>
        <w:r w:rsidRPr="0095050F">
          <w:rPr>
            <w:webHidden/>
          </w:rPr>
          <w:tab/>
        </w:r>
        <w:r w:rsidRPr="0095050F">
          <w:rPr>
            <w:webHidden/>
            <w:rPrChange w:id="398" w:author="arkat" w:date="2017-10-06T09:43:00Z">
              <w:rPr>
                <w:webHidden/>
              </w:rPr>
            </w:rPrChange>
          </w:rPr>
          <w:fldChar w:fldCharType="begin"/>
        </w:r>
        <w:r w:rsidRPr="0095050F">
          <w:rPr>
            <w:webHidden/>
          </w:rPr>
          <w:instrText xml:space="preserve"> PAGEREF _Toc495046381 \h </w:instrText>
        </w:r>
      </w:ins>
      <w:r w:rsidRPr="0095050F">
        <w:rPr>
          <w:webHidden/>
          <w:rPrChange w:id="399" w:author="arkat" w:date="2017-10-06T09:43:00Z">
            <w:rPr>
              <w:webHidden/>
            </w:rPr>
          </w:rPrChange>
        </w:rPr>
      </w:r>
      <w:r w:rsidRPr="0095050F">
        <w:rPr>
          <w:webHidden/>
          <w:rPrChange w:id="400" w:author="arkat" w:date="2017-10-06T09:43:00Z">
            <w:rPr>
              <w:webHidden/>
            </w:rPr>
          </w:rPrChange>
        </w:rPr>
        <w:fldChar w:fldCharType="separate"/>
      </w:r>
      <w:ins w:id="401" w:author="arkat" w:date="2017-10-06T09:43:00Z">
        <w:r w:rsidRPr="0095050F">
          <w:rPr>
            <w:webHidden/>
          </w:rPr>
          <w:t>19</w:t>
        </w:r>
        <w:r w:rsidRPr="0095050F">
          <w:rPr>
            <w:webHidden/>
            <w:rPrChange w:id="402" w:author="arkat" w:date="2017-10-06T09:43:00Z">
              <w:rPr>
                <w:webHidden/>
              </w:rPr>
            </w:rPrChange>
          </w:rPr>
          <w:fldChar w:fldCharType="end"/>
        </w:r>
        <w:r w:rsidRPr="0095050F">
          <w:rPr>
            <w:rStyle w:val="Hyperlink"/>
            <w:rPrChange w:id="403" w:author="arkat" w:date="2017-10-06T09:43:00Z">
              <w:rPr>
                <w:rStyle w:val="Hyperlink"/>
              </w:rPr>
            </w:rPrChange>
          </w:rPr>
          <w:fldChar w:fldCharType="end"/>
        </w:r>
      </w:ins>
    </w:p>
    <w:p w14:paraId="699D8C96" w14:textId="77777777" w:rsidR="0095050F" w:rsidRPr="0095050F" w:rsidRDefault="0095050F">
      <w:pPr>
        <w:pStyle w:val="TOC1"/>
        <w:rPr>
          <w:ins w:id="404" w:author="arkat" w:date="2017-10-06T09:43:00Z"/>
          <w:rFonts w:asciiTheme="minorHAnsi" w:eastAsiaTheme="minorEastAsia" w:hAnsiTheme="minorHAnsi" w:cstheme="minorBidi"/>
          <w:sz w:val="22"/>
          <w:lang w:val="en-US"/>
        </w:rPr>
      </w:pPr>
      <w:ins w:id="405" w:author="arkat" w:date="2017-10-06T09:43:00Z">
        <w:r w:rsidRPr="0095050F">
          <w:rPr>
            <w:rStyle w:val="Hyperlink"/>
            <w:rPrChange w:id="406" w:author="arkat" w:date="2017-10-06T09:43:00Z">
              <w:rPr>
                <w:rStyle w:val="Hyperlink"/>
              </w:rPr>
            </w:rPrChange>
          </w:rPr>
          <w:fldChar w:fldCharType="begin"/>
        </w:r>
        <w:r w:rsidRPr="0095050F">
          <w:rPr>
            <w:rStyle w:val="Hyperlink"/>
          </w:rPr>
          <w:instrText xml:space="preserve"> </w:instrText>
        </w:r>
        <w:r w:rsidRPr="0095050F">
          <w:instrText>HYPERLINK \l "_Toc495046382"</w:instrText>
        </w:r>
        <w:r w:rsidRPr="0095050F">
          <w:rPr>
            <w:rStyle w:val="Hyperlink"/>
          </w:rPr>
          <w:instrText xml:space="preserve"> </w:instrText>
        </w:r>
        <w:r w:rsidRPr="0095050F">
          <w:rPr>
            <w:rStyle w:val="Hyperlink"/>
            <w:rPrChange w:id="407" w:author="arkat" w:date="2017-10-06T09:43:00Z">
              <w:rPr>
                <w:rStyle w:val="Hyperlink"/>
              </w:rPr>
            </w:rPrChange>
          </w:rPr>
          <w:fldChar w:fldCharType="separate"/>
        </w:r>
        <w:r w:rsidRPr="0095050F">
          <w:rPr>
            <w:rStyle w:val="Hyperlink"/>
            <w:rPrChange w:id="408" w:author="arkat" w:date="2017-10-06T09:43:00Z">
              <w:rPr>
                <w:rStyle w:val="Hyperlink"/>
                <w:b/>
              </w:rPr>
            </w:rPrChange>
          </w:rPr>
          <w:t>Gambar 2.22</w:t>
        </w:r>
        <w:r w:rsidRPr="0095050F">
          <w:rPr>
            <w:rFonts w:asciiTheme="minorHAnsi" w:eastAsiaTheme="minorEastAsia" w:hAnsiTheme="minorHAnsi" w:cstheme="minorBidi"/>
            <w:sz w:val="22"/>
            <w:lang w:val="en-US"/>
          </w:rPr>
          <w:tab/>
        </w:r>
        <w:r w:rsidRPr="0095050F">
          <w:rPr>
            <w:rStyle w:val="Hyperlink"/>
            <w:rPrChange w:id="409" w:author="arkat" w:date="2017-10-06T09:43:00Z">
              <w:rPr>
                <w:rStyle w:val="Hyperlink"/>
                <w:b/>
              </w:rPr>
            </w:rPrChange>
          </w:rPr>
          <w:t xml:space="preserve">Notasi </w:t>
        </w:r>
        <w:r w:rsidRPr="0095050F">
          <w:rPr>
            <w:rStyle w:val="Hyperlink"/>
            <w:i/>
            <w:rPrChange w:id="410" w:author="arkat" w:date="2017-10-06T09:43:00Z">
              <w:rPr>
                <w:rStyle w:val="Hyperlink"/>
                <w:b/>
                <w:i/>
              </w:rPr>
            </w:rPrChange>
          </w:rPr>
          <w:t>Transaction</w:t>
        </w:r>
        <w:r w:rsidRPr="0095050F">
          <w:rPr>
            <w:webHidden/>
          </w:rPr>
          <w:tab/>
        </w:r>
        <w:r w:rsidRPr="0095050F">
          <w:rPr>
            <w:webHidden/>
            <w:rPrChange w:id="411" w:author="arkat" w:date="2017-10-06T09:43:00Z">
              <w:rPr>
                <w:webHidden/>
              </w:rPr>
            </w:rPrChange>
          </w:rPr>
          <w:fldChar w:fldCharType="begin"/>
        </w:r>
        <w:r w:rsidRPr="0095050F">
          <w:rPr>
            <w:webHidden/>
          </w:rPr>
          <w:instrText xml:space="preserve"> PAGEREF _Toc495046382 \h </w:instrText>
        </w:r>
      </w:ins>
      <w:r w:rsidRPr="0095050F">
        <w:rPr>
          <w:webHidden/>
          <w:rPrChange w:id="412" w:author="arkat" w:date="2017-10-06T09:43:00Z">
            <w:rPr>
              <w:webHidden/>
            </w:rPr>
          </w:rPrChange>
        </w:rPr>
      </w:r>
      <w:r w:rsidRPr="0095050F">
        <w:rPr>
          <w:webHidden/>
          <w:rPrChange w:id="413" w:author="arkat" w:date="2017-10-06T09:43:00Z">
            <w:rPr>
              <w:webHidden/>
            </w:rPr>
          </w:rPrChange>
        </w:rPr>
        <w:fldChar w:fldCharType="separate"/>
      </w:r>
      <w:ins w:id="414" w:author="arkat" w:date="2017-10-06T09:43:00Z">
        <w:r w:rsidRPr="0095050F">
          <w:rPr>
            <w:webHidden/>
          </w:rPr>
          <w:t>19</w:t>
        </w:r>
        <w:r w:rsidRPr="0095050F">
          <w:rPr>
            <w:webHidden/>
            <w:rPrChange w:id="415" w:author="arkat" w:date="2017-10-06T09:43:00Z">
              <w:rPr>
                <w:webHidden/>
              </w:rPr>
            </w:rPrChange>
          </w:rPr>
          <w:fldChar w:fldCharType="end"/>
        </w:r>
        <w:r w:rsidRPr="0095050F">
          <w:rPr>
            <w:rStyle w:val="Hyperlink"/>
            <w:rPrChange w:id="416" w:author="arkat" w:date="2017-10-06T09:43:00Z">
              <w:rPr>
                <w:rStyle w:val="Hyperlink"/>
              </w:rPr>
            </w:rPrChange>
          </w:rPr>
          <w:fldChar w:fldCharType="end"/>
        </w:r>
      </w:ins>
    </w:p>
    <w:p w14:paraId="5C273473" w14:textId="77777777" w:rsidR="0095050F" w:rsidRPr="0095050F" w:rsidRDefault="0095050F">
      <w:pPr>
        <w:pStyle w:val="TOC1"/>
        <w:rPr>
          <w:ins w:id="417" w:author="arkat" w:date="2017-10-06T09:43:00Z"/>
          <w:rFonts w:asciiTheme="minorHAnsi" w:eastAsiaTheme="minorEastAsia" w:hAnsiTheme="minorHAnsi" w:cstheme="minorBidi"/>
          <w:sz w:val="22"/>
          <w:lang w:val="en-US"/>
        </w:rPr>
      </w:pPr>
      <w:ins w:id="418" w:author="arkat" w:date="2017-10-06T09:43:00Z">
        <w:r w:rsidRPr="0095050F">
          <w:rPr>
            <w:rStyle w:val="Hyperlink"/>
            <w:rPrChange w:id="419" w:author="arkat" w:date="2017-10-06T09:43:00Z">
              <w:rPr>
                <w:rStyle w:val="Hyperlink"/>
              </w:rPr>
            </w:rPrChange>
          </w:rPr>
          <w:fldChar w:fldCharType="begin"/>
        </w:r>
        <w:r w:rsidRPr="0095050F">
          <w:rPr>
            <w:rStyle w:val="Hyperlink"/>
          </w:rPr>
          <w:instrText xml:space="preserve"> </w:instrText>
        </w:r>
        <w:r w:rsidRPr="0095050F">
          <w:instrText>HYPERLINK \l "_Toc495046383"</w:instrText>
        </w:r>
        <w:r w:rsidRPr="0095050F">
          <w:rPr>
            <w:rStyle w:val="Hyperlink"/>
          </w:rPr>
          <w:instrText xml:space="preserve"> </w:instrText>
        </w:r>
        <w:r w:rsidRPr="0095050F">
          <w:rPr>
            <w:rStyle w:val="Hyperlink"/>
            <w:rPrChange w:id="420" w:author="arkat" w:date="2017-10-06T09:43:00Z">
              <w:rPr>
                <w:rStyle w:val="Hyperlink"/>
              </w:rPr>
            </w:rPrChange>
          </w:rPr>
          <w:fldChar w:fldCharType="separate"/>
        </w:r>
        <w:r w:rsidRPr="0095050F">
          <w:rPr>
            <w:rStyle w:val="Hyperlink"/>
            <w:rPrChange w:id="421" w:author="arkat" w:date="2017-10-06T09:43:00Z">
              <w:rPr>
                <w:rStyle w:val="Hyperlink"/>
                <w:b/>
              </w:rPr>
            </w:rPrChange>
          </w:rPr>
          <w:t>Gambar 2.23</w:t>
        </w:r>
        <w:r w:rsidRPr="0095050F">
          <w:rPr>
            <w:rFonts w:asciiTheme="minorHAnsi" w:eastAsiaTheme="minorEastAsia" w:hAnsiTheme="minorHAnsi" w:cstheme="minorBidi"/>
            <w:sz w:val="22"/>
            <w:lang w:val="en-US"/>
          </w:rPr>
          <w:tab/>
        </w:r>
        <w:r w:rsidRPr="0095050F">
          <w:rPr>
            <w:rStyle w:val="Hyperlink"/>
            <w:rPrChange w:id="422" w:author="arkat" w:date="2017-10-06T09:43:00Z">
              <w:rPr>
                <w:rStyle w:val="Hyperlink"/>
                <w:b/>
              </w:rPr>
            </w:rPrChange>
          </w:rPr>
          <w:t>Skema Model Transformasi</w:t>
        </w:r>
        <w:r w:rsidRPr="0095050F">
          <w:rPr>
            <w:webHidden/>
          </w:rPr>
          <w:tab/>
        </w:r>
        <w:r w:rsidRPr="0095050F">
          <w:rPr>
            <w:webHidden/>
            <w:rPrChange w:id="423" w:author="arkat" w:date="2017-10-06T09:43:00Z">
              <w:rPr>
                <w:webHidden/>
              </w:rPr>
            </w:rPrChange>
          </w:rPr>
          <w:fldChar w:fldCharType="begin"/>
        </w:r>
        <w:r w:rsidRPr="0095050F">
          <w:rPr>
            <w:webHidden/>
          </w:rPr>
          <w:instrText xml:space="preserve"> PAGEREF _Toc495046383 \h </w:instrText>
        </w:r>
      </w:ins>
      <w:r w:rsidRPr="0095050F">
        <w:rPr>
          <w:webHidden/>
          <w:rPrChange w:id="424" w:author="arkat" w:date="2017-10-06T09:43:00Z">
            <w:rPr>
              <w:webHidden/>
            </w:rPr>
          </w:rPrChange>
        </w:rPr>
      </w:r>
      <w:r w:rsidRPr="0095050F">
        <w:rPr>
          <w:webHidden/>
          <w:rPrChange w:id="425" w:author="arkat" w:date="2017-10-06T09:43:00Z">
            <w:rPr>
              <w:webHidden/>
            </w:rPr>
          </w:rPrChange>
        </w:rPr>
        <w:fldChar w:fldCharType="separate"/>
      </w:r>
      <w:ins w:id="426" w:author="arkat" w:date="2017-10-06T09:43:00Z">
        <w:r w:rsidRPr="0095050F">
          <w:rPr>
            <w:webHidden/>
          </w:rPr>
          <w:t>20</w:t>
        </w:r>
        <w:r w:rsidRPr="0095050F">
          <w:rPr>
            <w:webHidden/>
            <w:rPrChange w:id="427" w:author="arkat" w:date="2017-10-06T09:43:00Z">
              <w:rPr>
                <w:webHidden/>
              </w:rPr>
            </w:rPrChange>
          </w:rPr>
          <w:fldChar w:fldCharType="end"/>
        </w:r>
        <w:r w:rsidRPr="0095050F">
          <w:rPr>
            <w:rStyle w:val="Hyperlink"/>
            <w:rPrChange w:id="428" w:author="arkat" w:date="2017-10-06T09:43:00Z">
              <w:rPr>
                <w:rStyle w:val="Hyperlink"/>
              </w:rPr>
            </w:rPrChange>
          </w:rPr>
          <w:fldChar w:fldCharType="end"/>
        </w:r>
      </w:ins>
    </w:p>
    <w:p w14:paraId="67141770" w14:textId="77777777" w:rsidR="0095050F" w:rsidRPr="0095050F" w:rsidRDefault="0095050F">
      <w:pPr>
        <w:pStyle w:val="TOC1"/>
        <w:rPr>
          <w:ins w:id="429" w:author="arkat" w:date="2017-10-06T09:43:00Z"/>
          <w:rFonts w:asciiTheme="minorHAnsi" w:eastAsiaTheme="minorEastAsia" w:hAnsiTheme="minorHAnsi" w:cstheme="minorBidi"/>
          <w:sz w:val="22"/>
          <w:lang w:val="en-US"/>
        </w:rPr>
      </w:pPr>
      <w:ins w:id="430" w:author="arkat" w:date="2017-10-06T09:43:00Z">
        <w:r w:rsidRPr="0095050F">
          <w:rPr>
            <w:rStyle w:val="Hyperlink"/>
            <w:rPrChange w:id="431" w:author="arkat" w:date="2017-10-06T09:43:00Z">
              <w:rPr>
                <w:rStyle w:val="Hyperlink"/>
              </w:rPr>
            </w:rPrChange>
          </w:rPr>
          <w:fldChar w:fldCharType="begin"/>
        </w:r>
        <w:r w:rsidRPr="0095050F">
          <w:rPr>
            <w:rStyle w:val="Hyperlink"/>
          </w:rPr>
          <w:instrText xml:space="preserve"> </w:instrText>
        </w:r>
        <w:r w:rsidRPr="0095050F">
          <w:instrText>HYPERLINK \l "_Toc495046384"</w:instrText>
        </w:r>
        <w:r w:rsidRPr="0095050F">
          <w:rPr>
            <w:rStyle w:val="Hyperlink"/>
          </w:rPr>
          <w:instrText xml:space="preserve"> </w:instrText>
        </w:r>
        <w:r w:rsidRPr="0095050F">
          <w:rPr>
            <w:rStyle w:val="Hyperlink"/>
            <w:rPrChange w:id="432" w:author="arkat" w:date="2017-10-06T09:43:00Z">
              <w:rPr>
                <w:rStyle w:val="Hyperlink"/>
              </w:rPr>
            </w:rPrChange>
          </w:rPr>
          <w:fldChar w:fldCharType="separate"/>
        </w:r>
        <w:r w:rsidRPr="0095050F">
          <w:rPr>
            <w:rStyle w:val="Hyperlink"/>
            <w:rPrChange w:id="433" w:author="arkat" w:date="2017-10-06T09:43:00Z">
              <w:rPr>
                <w:rStyle w:val="Hyperlink"/>
                <w:b/>
              </w:rPr>
            </w:rPrChange>
          </w:rPr>
          <w:t>Gambar 3.1</w:t>
        </w:r>
        <w:r w:rsidRPr="0095050F">
          <w:rPr>
            <w:rFonts w:asciiTheme="minorHAnsi" w:eastAsiaTheme="minorEastAsia" w:hAnsiTheme="minorHAnsi" w:cstheme="minorBidi"/>
            <w:sz w:val="22"/>
            <w:lang w:val="en-US"/>
          </w:rPr>
          <w:tab/>
        </w:r>
        <w:r w:rsidRPr="0095050F">
          <w:rPr>
            <w:rStyle w:val="Hyperlink"/>
            <w:rPrChange w:id="434" w:author="arkat" w:date="2017-10-06T09:43:00Z">
              <w:rPr>
                <w:rStyle w:val="Hyperlink"/>
                <w:b/>
              </w:rPr>
            </w:rPrChange>
          </w:rPr>
          <w:t>Diagram Alur Penelitian</w:t>
        </w:r>
        <w:r w:rsidRPr="0095050F">
          <w:rPr>
            <w:webHidden/>
          </w:rPr>
          <w:tab/>
        </w:r>
        <w:r w:rsidRPr="0095050F">
          <w:rPr>
            <w:webHidden/>
            <w:rPrChange w:id="435" w:author="arkat" w:date="2017-10-06T09:43:00Z">
              <w:rPr>
                <w:webHidden/>
              </w:rPr>
            </w:rPrChange>
          </w:rPr>
          <w:fldChar w:fldCharType="begin"/>
        </w:r>
        <w:r w:rsidRPr="0095050F">
          <w:rPr>
            <w:webHidden/>
          </w:rPr>
          <w:instrText xml:space="preserve"> PAGEREF _Toc495046384 \h </w:instrText>
        </w:r>
      </w:ins>
      <w:r w:rsidRPr="0095050F">
        <w:rPr>
          <w:webHidden/>
          <w:rPrChange w:id="436" w:author="arkat" w:date="2017-10-06T09:43:00Z">
            <w:rPr>
              <w:webHidden/>
            </w:rPr>
          </w:rPrChange>
        </w:rPr>
      </w:r>
      <w:r w:rsidRPr="0095050F">
        <w:rPr>
          <w:webHidden/>
          <w:rPrChange w:id="437" w:author="arkat" w:date="2017-10-06T09:43:00Z">
            <w:rPr>
              <w:webHidden/>
            </w:rPr>
          </w:rPrChange>
        </w:rPr>
        <w:fldChar w:fldCharType="separate"/>
      </w:r>
      <w:ins w:id="438" w:author="arkat" w:date="2017-10-06T09:43:00Z">
        <w:r w:rsidRPr="0095050F">
          <w:rPr>
            <w:webHidden/>
          </w:rPr>
          <w:t>23</w:t>
        </w:r>
        <w:r w:rsidRPr="0095050F">
          <w:rPr>
            <w:webHidden/>
            <w:rPrChange w:id="439" w:author="arkat" w:date="2017-10-06T09:43:00Z">
              <w:rPr>
                <w:webHidden/>
              </w:rPr>
            </w:rPrChange>
          </w:rPr>
          <w:fldChar w:fldCharType="end"/>
        </w:r>
        <w:r w:rsidRPr="0095050F">
          <w:rPr>
            <w:rStyle w:val="Hyperlink"/>
            <w:rPrChange w:id="440" w:author="arkat" w:date="2017-10-06T09:43:00Z">
              <w:rPr>
                <w:rStyle w:val="Hyperlink"/>
              </w:rPr>
            </w:rPrChange>
          </w:rPr>
          <w:fldChar w:fldCharType="end"/>
        </w:r>
      </w:ins>
    </w:p>
    <w:p w14:paraId="7C539126" w14:textId="77777777" w:rsidR="001E4CBB" w:rsidRDefault="00B61FBE">
      <w:pPr>
        <w:spacing w:after="0"/>
        <w:jc w:val="center"/>
        <w:rPr>
          <w:ins w:id="441" w:author="arkat" w:date="2017-09-28T16:32:00Z"/>
          <w:b/>
          <w:lang w:val="en-US"/>
        </w:rPr>
        <w:pPrChange w:id="442" w:author="arkat" w:date="2017-09-28T16:33:00Z">
          <w:pPr>
            <w:spacing w:after="0"/>
          </w:pPr>
        </w:pPrChange>
      </w:pPr>
      <w:ins w:id="443" w:author="arkat" w:date="2017-10-02T08:47:00Z">
        <w:r w:rsidRPr="0095050F">
          <w:rPr>
            <w:lang w:val="en-US"/>
            <w:rPrChange w:id="444" w:author="arkat" w:date="2017-10-06T09:43:00Z">
              <w:rPr>
                <w:b/>
                <w:lang w:val="en-US"/>
              </w:rPr>
            </w:rPrChange>
          </w:rPr>
          <w:fldChar w:fldCharType="end"/>
        </w:r>
      </w:ins>
    </w:p>
    <w:p w14:paraId="3B2032F1" w14:textId="16B172BE" w:rsidR="00A70FC1" w:rsidRPr="00A70FC1" w:rsidRDefault="00D30412">
      <w:pPr>
        <w:pStyle w:val="Heading1"/>
        <w:numPr>
          <w:ilvl w:val="0"/>
          <w:numId w:val="0"/>
        </w:numPr>
        <w:rPr>
          <w:ins w:id="445" w:author="arkat" w:date="2017-10-02T09:11:00Z"/>
          <w:lang w:val="en-US"/>
          <w:rPrChange w:id="446" w:author="arkat" w:date="2017-10-02T09:12:00Z">
            <w:rPr>
              <w:ins w:id="447" w:author="arkat" w:date="2017-10-02T09:11:00Z"/>
            </w:rPr>
          </w:rPrChange>
        </w:rPr>
        <w:pPrChange w:id="448" w:author="arkat" w:date="2017-10-02T09:12:00Z">
          <w:pPr>
            <w:spacing w:after="0"/>
          </w:pPr>
        </w:pPrChange>
      </w:pPr>
      <w:bookmarkStart w:id="449" w:name="_Toc495046327"/>
      <w:ins w:id="450" w:author="arkat" w:date="2017-09-28T16:38:00Z">
        <w:r>
          <w:rPr>
            <w:lang w:val="en-US"/>
          </w:rPr>
          <w:lastRenderedPageBreak/>
          <w:t>DAFTAR TABEL</w:t>
        </w:r>
      </w:ins>
      <w:bookmarkEnd w:id="449"/>
    </w:p>
    <w:p w14:paraId="62E283FC" w14:textId="77777777" w:rsidR="0095050F" w:rsidRDefault="00A70FC1" w:rsidP="0095050F">
      <w:pPr>
        <w:pStyle w:val="TOC1"/>
        <w:tabs>
          <w:tab w:val="clear" w:pos="1350"/>
          <w:tab w:val="left" w:pos="1080"/>
        </w:tabs>
        <w:rPr>
          <w:ins w:id="451" w:author="arkat" w:date="2017-10-06T09:44:00Z"/>
          <w:rFonts w:asciiTheme="minorHAnsi" w:eastAsiaTheme="minorEastAsia" w:hAnsiTheme="minorHAnsi" w:cstheme="minorBidi"/>
          <w:sz w:val="22"/>
          <w:lang w:val="en-US"/>
        </w:rPr>
      </w:pPr>
      <w:ins w:id="452" w:author="arkat" w:date="2017-10-02T09:12:00Z">
        <w:r>
          <w:fldChar w:fldCharType="begin"/>
        </w:r>
        <w:r>
          <w:instrText xml:space="preserve"> TOC \h \z \t "Tabel BAB 2,1" </w:instrText>
        </w:r>
      </w:ins>
      <w:r>
        <w:fldChar w:fldCharType="separate"/>
      </w:r>
      <w:ins w:id="453" w:author="arkat" w:date="2017-10-06T09:44:00Z">
        <w:r w:rsidR="0095050F" w:rsidRPr="00F96692">
          <w:rPr>
            <w:rStyle w:val="Hyperlink"/>
          </w:rPr>
          <w:fldChar w:fldCharType="begin"/>
        </w:r>
        <w:r w:rsidR="0095050F" w:rsidRPr="00F96692">
          <w:rPr>
            <w:rStyle w:val="Hyperlink"/>
          </w:rPr>
          <w:instrText xml:space="preserve"> </w:instrText>
        </w:r>
        <w:r w:rsidR="0095050F">
          <w:instrText>HYPERLINK \l "_Toc495046392"</w:instrText>
        </w:r>
        <w:r w:rsidR="0095050F" w:rsidRPr="00F96692">
          <w:rPr>
            <w:rStyle w:val="Hyperlink"/>
          </w:rPr>
          <w:instrText xml:space="preserve"> </w:instrText>
        </w:r>
        <w:r w:rsidR="0095050F" w:rsidRPr="00F96692">
          <w:rPr>
            <w:rStyle w:val="Hyperlink"/>
          </w:rPr>
          <w:fldChar w:fldCharType="separate"/>
        </w:r>
        <w:r w:rsidR="0095050F" w:rsidRPr="00F96692">
          <w:rPr>
            <w:rStyle w:val="Hyperlink"/>
          </w:rPr>
          <w:t>Tabel 2.1</w:t>
        </w:r>
        <w:r w:rsidR="0095050F">
          <w:rPr>
            <w:rFonts w:asciiTheme="minorHAnsi" w:eastAsiaTheme="minorEastAsia" w:hAnsiTheme="minorHAnsi" w:cstheme="minorBidi"/>
            <w:sz w:val="22"/>
            <w:lang w:val="en-US"/>
          </w:rPr>
          <w:tab/>
        </w:r>
        <w:r w:rsidR="0095050F" w:rsidRPr="00F96692">
          <w:rPr>
            <w:rStyle w:val="Hyperlink"/>
          </w:rPr>
          <w:t>Penelitian Terkait</w:t>
        </w:r>
        <w:r w:rsidR="0095050F">
          <w:rPr>
            <w:webHidden/>
          </w:rPr>
          <w:tab/>
        </w:r>
        <w:r w:rsidR="0095050F">
          <w:rPr>
            <w:webHidden/>
          </w:rPr>
          <w:fldChar w:fldCharType="begin"/>
        </w:r>
        <w:r w:rsidR="0095050F">
          <w:rPr>
            <w:webHidden/>
          </w:rPr>
          <w:instrText xml:space="preserve"> PAGEREF _Toc495046392 \h </w:instrText>
        </w:r>
      </w:ins>
      <w:r w:rsidR="0095050F">
        <w:rPr>
          <w:webHidden/>
        </w:rPr>
      </w:r>
      <w:r w:rsidR="0095050F">
        <w:rPr>
          <w:webHidden/>
        </w:rPr>
        <w:fldChar w:fldCharType="separate"/>
      </w:r>
      <w:ins w:id="454" w:author="arkat" w:date="2017-10-06T09:44:00Z">
        <w:r w:rsidR="0095050F">
          <w:rPr>
            <w:webHidden/>
          </w:rPr>
          <w:t>1</w:t>
        </w:r>
        <w:r w:rsidR="0095050F">
          <w:rPr>
            <w:webHidden/>
          </w:rPr>
          <w:fldChar w:fldCharType="end"/>
        </w:r>
        <w:r w:rsidR="0095050F" w:rsidRPr="00F96692">
          <w:rPr>
            <w:rStyle w:val="Hyperlink"/>
          </w:rPr>
          <w:fldChar w:fldCharType="end"/>
        </w:r>
      </w:ins>
    </w:p>
    <w:p w14:paraId="26EE5368" w14:textId="77777777" w:rsidR="0095050F" w:rsidRDefault="0095050F" w:rsidP="0095050F">
      <w:pPr>
        <w:pStyle w:val="TOC1"/>
        <w:tabs>
          <w:tab w:val="clear" w:pos="1350"/>
          <w:tab w:val="left" w:pos="1080"/>
        </w:tabs>
        <w:rPr>
          <w:ins w:id="455" w:author="arkat" w:date="2017-10-06T09:44:00Z"/>
          <w:rFonts w:asciiTheme="minorHAnsi" w:eastAsiaTheme="minorEastAsia" w:hAnsiTheme="minorHAnsi" w:cstheme="minorBidi"/>
          <w:sz w:val="22"/>
          <w:lang w:val="en-US"/>
        </w:rPr>
      </w:pPr>
      <w:ins w:id="456" w:author="arkat" w:date="2017-10-06T09:44:00Z">
        <w:r w:rsidRPr="00F96692">
          <w:rPr>
            <w:rStyle w:val="Hyperlink"/>
          </w:rPr>
          <w:fldChar w:fldCharType="begin"/>
        </w:r>
        <w:r w:rsidRPr="00F96692">
          <w:rPr>
            <w:rStyle w:val="Hyperlink"/>
          </w:rPr>
          <w:instrText xml:space="preserve"> </w:instrText>
        </w:r>
        <w:r>
          <w:instrText>HYPERLINK \l "_Toc495046393"</w:instrText>
        </w:r>
        <w:r w:rsidRPr="00F96692">
          <w:rPr>
            <w:rStyle w:val="Hyperlink"/>
          </w:rPr>
          <w:instrText xml:space="preserve"> </w:instrText>
        </w:r>
        <w:r w:rsidRPr="00F96692">
          <w:rPr>
            <w:rStyle w:val="Hyperlink"/>
          </w:rPr>
          <w:fldChar w:fldCharType="separate"/>
        </w:r>
        <w:r w:rsidRPr="00F96692">
          <w:rPr>
            <w:rStyle w:val="Hyperlink"/>
          </w:rPr>
          <w:t>Tabel 2.2</w:t>
        </w:r>
        <w:r>
          <w:rPr>
            <w:rFonts w:asciiTheme="minorHAnsi" w:eastAsiaTheme="minorEastAsia" w:hAnsiTheme="minorHAnsi" w:cstheme="minorBidi"/>
            <w:sz w:val="22"/>
            <w:lang w:val="en-US"/>
          </w:rPr>
          <w:tab/>
        </w:r>
        <w:r w:rsidRPr="00F96692">
          <w:rPr>
            <w:rStyle w:val="Hyperlink"/>
          </w:rPr>
          <w:t>Kategori Pemodelan Proses Bisnis</w:t>
        </w:r>
        <w:r>
          <w:rPr>
            <w:webHidden/>
          </w:rPr>
          <w:tab/>
        </w:r>
        <w:r>
          <w:rPr>
            <w:webHidden/>
          </w:rPr>
          <w:fldChar w:fldCharType="begin"/>
        </w:r>
        <w:r>
          <w:rPr>
            <w:webHidden/>
          </w:rPr>
          <w:instrText xml:space="preserve"> PAGEREF _Toc495046393 \h </w:instrText>
        </w:r>
      </w:ins>
      <w:r>
        <w:rPr>
          <w:webHidden/>
        </w:rPr>
      </w:r>
      <w:r>
        <w:rPr>
          <w:webHidden/>
        </w:rPr>
        <w:fldChar w:fldCharType="separate"/>
      </w:r>
      <w:ins w:id="457" w:author="arkat" w:date="2017-10-06T09:44:00Z">
        <w:r>
          <w:rPr>
            <w:webHidden/>
          </w:rPr>
          <w:t>4</w:t>
        </w:r>
        <w:r>
          <w:rPr>
            <w:webHidden/>
          </w:rPr>
          <w:fldChar w:fldCharType="end"/>
        </w:r>
        <w:r w:rsidRPr="00F96692">
          <w:rPr>
            <w:rStyle w:val="Hyperlink"/>
          </w:rPr>
          <w:fldChar w:fldCharType="end"/>
        </w:r>
      </w:ins>
    </w:p>
    <w:p w14:paraId="20029619" w14:textId="77777777" w:rsidR="0095050F" w:rsidRDefault="0095050F" w:rsidP="0095050F">
      <w:pPr>
        <w:pStyle w:val="TOC1"/>
        <w:tabs>
          <w:tab w:val="clear" w:pos="1350"/>
          <w:tab w:val="left" w:pos="1080"/>
        </w:tabs>
        <w:rPr>
          <w:ins w:id="458" w:author="arkat" w:date="2017-10-06T09:44:00Z"/>
          <w:rFonts w:asciiTheme="minorHAnsi" w:eastAsiaTheme="minorEastAsia" w:hAnsiTheme="minorHAnsi" w:cstheme="minorBidi"/>
          <w:sz w:val="22"/>
          <w:lang w:val="en-US"/>
        </w:rPr>
      </w:pPr>
      <w:ins w:id="459" w:author="arkat" w:date="2017-10-06T09:44:00Z">
        <w:r w:rsidRPr="00F96692">
          <w:rPr>
            <w:rStyle w:val="Hyperlink"/>
          </w:rPr>
          <w:fldChar w:fldCharType="begin"/>
        </w:r>
        <w:r w:rsidRPr="00F96692">
          <w:rPr>
            <w:rStyle w:val="Hyperlink"/>
          </w:rPr>
          <w:instrText xml:space="preserve"> </w:instrText>
        </w:r>
        <w:r>
          <w:instrText>HYPERLINK \l "_Toc495046394"</w:instrText>
        </w:r>
        <w:r w:rsidRPr="00F96692">
          <w:rPr>
            <w:rStyle w:val="Hyperlink"/>
          </w:rPr>
          <w:instrText xml:space="preserve"> </w:instrText>
        </w:r>
        <w:r w:rsidRPr="00F96692">
          <w:rPr>
            <w:rStyle w:val="Hyperlink"/>
          </w:rPr>
          <w:fldChar w:fldCharType="separate"/>
        </w:r>
        <w:r w:rsidRPr="00F96692">
          <w:rPr>
            <w:rStyle w:val="Hyperlink"/>
          </w:rPr>
          <w:t>Tabel 2.3</w:t>
        </w:r>
        <w:r>
          <w:rPr>
            <w:rFonts w:asciiTheme="minorHAnsi" w:eastAsiaTheme="minorEastAsia" w:hAnsiTheme="minorHAnsi" w:cstheme="minorBidi"/>
            <w:sz w:val="22"/>
            <w:lang w:val="en-US"/>
          </w:rPr>
          <w:tab/>
        </w:r>
        <w:r w:rsidRPr="00F96692">
          <w:rPr>
            <w:rStyle w:val="Hyperlink"/>
          </w:rPr>
          <w:t>Elemen dasar BPMN 2.0</w:t>
        </w:r>
        <w:r>
          <w:rPr>
            <w:webHidden/>
          </w:rPr>
          <w:tab/>
        </w:r>
        <w:r>
          <w:rPr>
            <w:webHidden/>
          </w:rPr>
          <w:fldChar w:fldCharType="begin"/>
        </w:r>
        <w:r>
          <w:rPr>
            <w:webHidden/>
          </w:rPr>
          <w:instrText xml:space="preserve"> PAGEREF _Toc495046394 \h </w:instrText>
        </w:r>
      </w:ins>
      <w:r>
        <w:rPr>
          <w:webHidden/>
        </w:rPr>
      </w:r>
      <w:r>
        <w:rPr>
          <w:webHidden/>
        </w:rPr>
        <w:fldChar w:fldCharType="separate"/>
      </w:r>
      <w:ins w:id="460" w:author="arkat" w:date="2017-10-06T09:44:00Z">
        <w:r>
          <w:rPr>
            <w:webHidden/>
          </w:rPr>
          <w:t>10</w:t>
        </w:r>
        <w:r>
          <w:rPr>
            <w:webHidden/>
          </w:rPr>
          <w:fldChar w:fldCharType="end"/>
        </w:r>
        <w:r w:rsidRPr="00F96692">
          <w:rPr>
            <w:rStyle w:val="Hyperlink"/>
          </w:rPr>
          <w:fldChar w:fldCharType="end"/>
        </w:r>
      </w:ins>
    </w:p>
    <w:p w14:paraId="1E450457" w14:textId="77777777" w:rsidR="0095050F" w:rsidRDefault="0095050F" w:rsidP="0095050F">
      <w:pPr>
        <w:pStyle w:val="TOC1"/>
        <w:tabs>
          <w:tab w:val="clear" w:pos="1350"/>
          <w:tab w:val="left" w:pos="1080"/>
        </w:tabs>
        <w:rPr>
          <w:ins w:id="461" w:author="arkat" w:date="2017-10-06T09:44:00Z"/>
          <w:rFonts w:asciiTheme="minorHAnsi" w:eastAsiaTheme="minorEastAsia" w:hAnsiTheme="minorHAnsi" w:cstheme="minorBidi"/>
          <w:sz w:val="22"/>
          <w:lang w:val="en-US"/>
        </w:rPr>
      </w:pPr>
      <w:ins w:id="462" w:author="arkat" w:date="2017-10-06T09:44:00Z">
        <w:r w:rsidRPr="00F96692">
          <w:rPr>
            <w:rStyle w:val="Hyperlink"/>
          </w:rPr>
          <w:fldChar w:fldCharType="begin"/>
        </w:r>
        <w:r w:rsidRPr="00F96692">
          <w:rPr>
            <w:rStyle w:val="Hyperlink"/>
          </w:rPr>
          <w:instrText xml:space="preserve"> </w:instrText>
        </w:r>
        <w:r>
          <w:instrText>HYPERLINK \l "_Toc495046395"</w:instrText>
        </w:r>
        <w:r w:rsidRPr="00F96692">
          <w:rPr>
            <w:rStyle w:val="Hyperlink"/>
          </w:rPr>
          <w:instrText xml:space="preserve"> </w:instrText>
        </w:r>
        <w:r w:rsidRPr="00F96692">
          <w:rPr>
            <w:rStyle w:val="Hyperlink"/>
          </w:rPr>
          <w:fldChar w:fldCharType="separate"/>
        </w:r>
        <w:r w:rsidRPr="00F96692">
          <w:rPr>
            <w:rStyle w:val="Hyperlink"/>
          </w:rPr>
          <w:t>Tabel 2.4</w:t>
        </w:r>
        <w:r>
          <w:rPr>
            <w:rFonts w:asciiTheme="minorHAnsi" w:eastAsiaTheme="minorEastAsia" w:hAnsiTheme="minorHAnsi" w:cstheme="minorBidi"/>
            <w:sz w:val="22"/>
            <w:lang w:val="en-US"/>
          </w:rPr>
          <w:tab/>
        </w:r>
        <w:r w:rsidRPr="00F96692">
          <w:rPr>
            <w:rStyle w:val="Hyperlink"/>
          </w:rPr>
          <w:t xml:space="preserve">Jenis </w:t>
        </w:r>
        <w:r w:rsidRPr="00F96692">
          <w:rPr>
            <w:rStyle w:val="Hyperlink"/>
            <w:i/>
          </w:rPr>
          <w:t>Event</w:t>
        </w:r>
        <w:r>
          <w:rPr>
            <w:webHidden/>
          </w:rPr>
          <w:tab/>
        </w:r>
        <w:r>
          <w:rPr>
            <w:webHidden/>
          </w:rPr>
          <w:fldChar w:fldCharType="begin"/>
        </w:r>
        <w:r>
          <w:rPr>
            <w:webHidden/>
          </w:rPr>
          <w:instrText xml:space="preserve"> PAGEREF _Toc495046395 \h </w:instrText>
        </w:r>
      </w:ins>
      <w:r>
        <w:rPr>
          <w:webHidden/>
        </w:rPr>
      </w:r>
      <w:r>
        <w:rPr>
          <w:webHidden/>
        </w:rPr>
        <w:fldChar w:fldCharType="separate"/>
      </w:r>
      <w:ins w:id="463" w:author="arkat" w:date="2017-10-06T09:44:00Z">
        <w:r>
          <w:rPr>
            <w:webHidden/>
          </w:rPr>
          <w:t>12</w:t>
        </w:r>
        <w:r>
          <w:rPr>
            <w:webHidden/>
          </w:rPr>
          <w:fldChar w:fldCharType="end"/>
        </w:r>
        <w:r w:rsidRPr="00F96692">
          <w:rPr>
            <w:rStyle w:val="Hyperlink"/>
          </w:rPr>
          <w:fldChar w:fldCharType="end"/>
        </w:r>
      </w:ins>
    </w:p>
    <w:p w14:paraId="58C44D7A" w14:textId="77777777" w:rsidR="0095050F" w:rsidRDefault="0095050F" w:rsidP="0095050F">
      <w:pPr>
        <w:pStyle w:val="TOC1"/>
        <w:tabs>
          <w:tab w:val="clear" w:pos="1350"/>
          <w:tab w:val="left" w:pos="1080"/>
        </w:tabs>
        <w:rPr>
          <w:ins w:id="464" w:author="arkat" w:date="2017-10-06T09:44:00Z"/>
          <w:rFonts w:asciiTheme="minorHAnsi" w:eastAsiaTheme="minorEastAsia" w:hAnsiTheme="minorHAnsi" w:cstheme="minorBidi"/>
          <w:sz w:val="22"/>
          <w:lang w:val="en-US"/>
        </w:rPr>
      </w:pPr>
      <w:ins w:id="465" w:author="arkat" w:date="2017-10-06T09:44:00Z">
        <w:r w:rsidRPr="00F96692">
          <w:rPr>
            <w:rStyle w:val="Hyperlink"/>
          </w:rPr>
          <w:fldChar w:fldCharType="begin"/>
        </w:r>
        <w:r w:rsidRPr="00F96692">
          <w:rPr>
            <w:rStyle w:val="Hyperlink"/>
          </w:rPr>
          <w:instrText xml:space="preserve"> </w:instrText>
        </w:r>
        <w:r>
          <w:instrText>HYPERLINK \l "_Toc495046396"</w:instrText>
        </w:r>
        <w:r w:rsidRPr="00F96692">
          <w:rPr>
            <w:rStyle w:val="Hyperlink"/>
          </w:rPr>
          <w:instrText xml:space="preserve"> </w:instrText>
        </w:r>
        <w:r w:rsidRPr="00F96692">
          <w:rPr>
            <w:rStyle w:val="Hyperlink"/>
          </w:rPr>
          <w:fldChar w:fldCharType="separate"/>
        </w:r>
        <w:r w:rsidRPr="00F96692">
          <w:rPr>
            <w:rStyle w:val="Hyperlink"/>
          </w:rPr>
          <w:t>Tabel 2.5</w:t>
        </w:r>
        <w:r>
          <w:rPr>
            <w:rFonts w:asciiTheme="minorHAnsi" w:eastAsiaTheme="minorEastAsia" w:hAnsiTheme="minorHAnsi" w:cstheme="minorBidi"/>
            <w:sz w:val="22"/>
            <w:lang w:val="en-US"/>
          </w:rPr>
          <w:tab/>
        </w:r>
        <w:r w:rsidRPr="00F96692">
          <w:rPr>
            <w:rStyle w:val="Hyperlink"/>
          </w:rPr>
          <w:t xml:space="preserve">Elemen Perluasan </w:t>
        </w:r>
        <w:r w:rsidRPr="00F96692">
          <w:rPr>
            <w:rStyle w:val="Hyperlink"/>
            <w:i/>
          </w:rPr>
          <w:t>Compound Activity</w:t>
        </w:r>
        <w:r>
          <w:rPr>
            <w:webHidden/>
          </w:rPr>
          <w:tab/>
        </w:r>
        <w:r>
          <w:rPr>
            <w:webHidden/>
          </w:rPr>
          <w:fldChar w:fldCharType="begin"/>
        </w:r>
        <w:r>
          <w:rPr>
            <w:webHidden/>
          </w:rPr>
          <w:instrText xml:space="preserve"> PAGEREF _Toc495046396 \h </w:instrText>
        </w:r>
      </w:ins>
      <w:r>
        <w:rPr>
          <w:webHidden/>
        </w:rPr>
      </w:r>
      <w:r>
        <w:rPr>
          <w:webHidden/>
        </w:rPr>
        <w:fldChar w:fldCharType="separate"/>
      </w:r>
      <w:ins w:id="466" w:author="arkat" w:date="2017-10-06T09:44:00Z">
        <w:r>
          <w:rPr>
            <w:webHidden/>
          </w:rPr>
          <w:t>13</w:t>
        </w:r>
        <w:r>
          <w:rPr>
            <w:webHidden/>
          </w:rPr>
          <w:fldChar w:fldCharType="end"/>
        </w:r>
        <w:r w:rsidRPr="00F96692">
          <w:rPr>
            <w:rStyle w:val="Hyperlink"/>
          </w:rPr>
          <w:fldChar w:fldCharType="end"/>
        </w:r>
      </w:ins>
    </w:p>
    <w:p w14:paraId="7DDD3348" w14:textId="77777777" w:rsidR="0095050F" w:rsidRDefault="0095050F" w:rsidP="0095050F">
      <w:pPr>
        <w:pStyle w:val="TOC1"/>
        <w:tabs>
          <w:tab w:val="clear" w:pos="1350"/>
          <w:tab w:val="left" w:pos="1080"/>
        </w:tabs>
        <w:rPr>
          <w:ins w:id="467" w:author="arkat" w:date="2017-10-06T09:44:00Z"/>
          <w:rFonts w:asciiTheme="minorHAnsi" w:eastAsiaTheme="minorEastAsia" w:hAnsiTheme="minorHAnsi" w:cstheme="minorBidi"/>
          <w:sz w:val="22"/>
          <w:lang w:val="en-US"/>
        </w:rPr>
      </w:pPr>
      <w:ins w:id="468" w:author="arkat" w:date="2017-10-06T09:44:00Z">
        <w:r w:rsidRPr="00F96692">
          <w:rPr>
            <w:rStyle w:val="Hyperlink"/>
          </w:rPr>
          <w:fldChar w:fldCharType="begin"/>
        </w:r>
        <w:r w:rsidRPr="00F96692">
          <w:rPr>
            <w:rStyle w:val="Hyperlink"/>
          </w:rPr>
          <w:instrText xml:space="preserve"> </w:instrText>
        </w:r>
        <w:r>
          <w:instrText>HYPERLINK \l "_Toc495046397"</w:instrText>
        </w:r>
        <w:r w:rsidRPr="00F96692">
          <w:rPr>
            <w:rStyle w:val="Hyperlink"/>
          </w:rPr>
          <w:instrText xml:space="preserve"> </w:instrText>
        </w:r>
        <w:r w:rsidRPr="00F96692">
          <w:rPr>
            <w:rStyle w:val="Hyperlink"/>
          </w:rPr>
          <w:fldChar w:fldCharType="separate"/>
        </w:r>
        <w:r w:rsidRPr="00F96692">
          <w:rPr>
            <w:rStyle w:val="Hyperlink"/>
          </w:rPr>
          <w:t>Tabel 2.6</w:t>
        </w:r>
        <w:r>
          <w:rPr>
            <w:rFonts w:asciiTheme="minorHAnsi" w:eastAsiaTheme="minorEastAsia" w:hAnsiTheme="minorHAnsi" w:cstheme="minorBidi"/>
            <w:sz w:val="22"/>
            <w:lang w:val="en-US"/>
          </w:rPr>
          <w:tab/>
        </w:r>
        <w:r w:rsidRPr="00F96692">
          <w:rPr>
            <w:rStyle w:val="Hyperlink"/>
          </w:rPr>
          <w:t xml:space="preserve">Elemen Perluasan </w:t>
        </w:r>
        <w:r w:rsidRPr="00F96692">
          <w:rPr>
            <w:rStyle w:val="Hyperlink"/>
            <w:i/>
          </w:rPr>
          <w:t>Sequence Flow</w:t>
        </w:r>
        <w:r>
          <w:rPr>
            <w:webHidden/>
          </w:rPr>
          <w:tab/>
        </w:r>
        <w:r>
          <w:rPr>
            <w:webHidden/>
          </w:rPr>
          <w:fldChar w:fldCharType="begin"/>
        </w:r>
        <w:r>
          <w:rPr>
            <w:webHidden/>
          </w:rPr>
          <w:instrText xml:space="preserve"> PAGEREF _Toc495046397 \h </w:instrText>
        </w:r>
      </w:ins>
      <w:r>
        <w:rPr>
          <w:webHidden/>
        </w:rPr>
      </w:r>
      <w:r>
        <w:rPr>
          <w:webHidden/>
        </w:rPr>
        <w:fldChar w:fldCharType="separate"/>
      </w:r>
      <w:ins w:id="469" w:author="arkat" w:date="2017-10-06T09:44:00Z">
        <w:r>
          <w:rPr>
            <w:webHidden/>
          </w:rPr>
          <w:t>14</w:t>
        </w:r>
        <w:r>
          <w:rPr>
            <w:webHidden/>
          </w:rPr>
          <w:fldChar w:fldCharType="end"/>
        </w:r>
        <w:r w:rsidRPr="00F96692">
          <w:rPr>
            <w:rStyle w:val="Hyperlink"/>
          </w:rPr>
          <w:fldChar w:fldCharType="end"/>
        </w:r>
      </w:ins>
    </w:p>
    <w:p w14:paraId="3D19E9E4" w14:textId="77777777" w:rsidR="00000000" w:rsidRDefault="00A70FC1">
      <w:pPr>
        <w:rPr>
          <w:rPrChange w:id="470" w:author="arkat" w:date="2017-10-02T09:12:00Z">
            <w:rPr>
              <w:lang w:val="en-US"/>
            </w:rPr>
          </w:rPrChange>
        </w:rPr>
        <w:sectPr w:rsidR="00000000" w:rsidSect="003B05AC">
          <w:footerReference w:type="default" r:id="rId9"/>
          <w:pgSz w:w="11906" w:h="16838"/>
          <w:pgMar w:top="1985" w:right="1701" w:bottom="1701" w:left="2268" w:header="709" w:footer="709" w:gutter="0"/>
          <w:pgNumType w:fmt="lowerRoman"/>
          <w:cols w:space="708"/>
          <w:titlePg/>
          <w:docGrid w:linePitch="360"/>
        </w:sectPr>
        <w:pPrChange w:id="471" w:author="arkat" w:date="2017-10-02T09:12:00Z">
          <w:pPr>
            <w:spacing w:after="0"/>
          </w:pPr>
        </w:pPrChange>
      </w:pPr>
      <w:ins w:id="472" w:author="arkat" w:date="2017-10-02T09:12:00Z">
        <w:r>
          <w:fldChar w:fldCharType="end"/>
        </w:r>
      </w:ins>
    </w:p>
    <w:p w14:paraId="05EED42F" w14:textId="66F317B1" w:rsidR="00E01896" w:rsidRDefault="009D16AE" w:rsidP="00750C2A">
      <w:pPr>
        <w:pStyle w:val="Heading1"/>
        <w:spacing w:after="0"/>
      </w:pPr>
      <w:bookmarkStart w:id="473" w:name="_Toc495046328"/>
      <w:ins w:id="474" w:author="arkat" w:date="2017-09-28T16:25:00Z">
        <w:r>
          <w:rPr>
            <w:lang w:val="en-US"/>
          </w:rPr>
          <w:lastRenderedPageBreak/>
          <w:t>PENDAHULUAN</w:t>
        </w:r>
      </w:ins>
      <w:bookmarkEnd w:id="473"/>
    </w:p>
    <w:p w14:paraId="364ED3A2" w14:textId="77777777" w:rsidR="003E7F09" w:rsidDel="009D16AE" w:rsidRDefault="003E7F09">
      <w:pPr>
        <w:pStyle w:val="Heading2"/>
        <w:numPr>
          <w:ilvl w:val="0"/>
          <w:numId w:val="0"/>
        </w:numPr>
        <w:spacing w:before="0" w:after="0"/>
        <w:rPr>
          <w:del w:id="475" w:author="arkat" w:date="2017-09-28T16:25:00Z"/>
          <w:sz w:val="32"/>
          <w:lang w:val="en-US"/>
        </w:rPr>
        <w:pPrChange w:id="476" w:author="arkat" w:date="2017-09-28T16:25:00Z">
          <w:pPr>
            <w:pStyle w:val="Heading2"/>
            <w:numPr>
              <w:ilvl w:val="0"/>
              <w:numId w:val="0"/>
            </w:numPr>
            <w:spacing w:before="0" w:after="0"/>
            <w:ind w:left="0" w:firstLine="0"/>
            <w:jc w:val="center"/>
          </w:pPr>
        </w:pPrChange>
      </w:pPr>
      <w:bookmarkStart w:id="477" w:name="_Toc475624289"/>
      <w:del w:id="478" w:author="arkat" w:date="2017-09-28T16:25:00Z">
        <w:r w:rsidDel="009D16AE">
          <w:rPr>
            <w:sz w:val="32"/>
            <w:lang w:val="en-US"/>
          </w:rPr>
          <w:delText>PENDAHULUAN</w:delText>
        </w:r>
      </w:del>
    </w:p>
    <w:p w14:paraId="0919CF69" w14:textId="458A022C" w:rsidR="003E7F09" w:rsidDel="009D16AE" w:rsidRDefault="003E7F09">
      <w:pPr>
        <w:pStyle w:val="Heading2"/>
        <w:numPr>
          <w:ilvl w:val="0"/>
          <w:numId w:val="0"/>
        </w:numPr>
        <w:spacing w:before="0" w:after="0"/>
        <w:rPr>
          <w:del w:id="479" w:author="arkat" w:date="2017-09-28T16:25:00Z"/>
          <w:lang w:val="en-US"/>
        </w:rPr>
        <w:pPrChange w:id="480" w:author="arkat" w:date="2017-09-28T16:25:00Z">
          <w:pPr>
            <w:pStyle w:val="BodyText"/>
          </w:pPr>
        </w:pPrChange>
      </w:pPr>
    </w:p>
    <w:p w14:paraId="5A823989" w14:textId="77777777" w:rsidR="009D16AE" w:rsidRDefault="009D16AE" w:rsidP="00271ECB">
      <w:pPr>
        <w:pStyle w:val="BodyText"/>
        <w:ind w:firstLine="284"/>
        <w:rPr>
          <w:ins w:id="481" w:author="arkat" w:date="2017-09-28T16:25:00Z"/>
          <w:lang w:val="en-US"/>
        </w:rPr>
      </w:pPr>
    </w:p>
    <w:p w14:paraId="69415157" w14:textId="0E249C1D" w:rsidR="00271ECB" w:rsidRPr="003E7F09" w:rsidRDefault="00271ECB" w:rsidP="00271ECB">
      <w:pPr>
        <w:pStyle w:val="BodyText"/>
        <w:ind w:firstLine="284"/>
        <w:rPr>
          <w:lang w:val="en-US"/>
        </w:rPr>
      </w:pPr>
      <w:r>
        <w:rPr>
          <w:lang w:val="en-US"/>
        </w:rPr>
        <w:t>BAB ini memuat latar bel</w:t>
      </w:r>
      <w:del w:id="482" w:author="arkat" w:date="2017-10-06T08:01:00Z">
        <w:r w:rsidDel="008D650E">
          <w:rPr>
            <w:lang w:val="en-US"/>
          </w:rPr>
          <w:delText>akan</w:delText>
        </w:r>
      </w:del>
      <w:ins w:id="483" w:author="arkat" w:date="2017-10-06T08:01:00Z">
        <w:r w:rsidR="008D650E">
          <w:rPr>
            <w:lang w:val="en-US"/>
          </w:rPr>
          <w:t>akan</w:t>
        </w:r>
      </w:ins>
      <w:r>
        <w:rPr>
          <w:lang w:val="en-US"/>
        </w:rPr>
        <w:t>g, rumusan masalah, batasan masalah, tujuan, manfaat, dan sistematika dari tesis ini.</w:t>
      </w:r>
    </w:p>
    <w:p w14:paraId="3E36B5A7" w14:textId="2D85AE1F" w:rsidR="009040C2" w:rsidRPr="009040C2" w:rsidRDefault="005B7834" w:rsidP="009040C2">
      <w:pPr>
        <w:pStyle w:val="Heading2"/>
        <w:spacing w:before="0" w:after="0"/>
      </w:pPr>
      <w:bookmarkStart w:id="484" w:name="_Toc495046329"/>
      <w:r>
        <w:t>Latar bel</w:t>
      </w:r>
      <w:del w:id="485" w:author="arkat" w:date="2017-10-06T08:01:00Z">
        <w:r w:rsidDel="008D650E">
          <w:delText>akan</w:delText>
        </w:r>
      </w:del>
      <w:ins w:id="486" w:author="arkat" w:date="2017-10-06T08:01:00Z">
        <w:r w:rsidR="008D650E">
          <w:t>akan</w:t>
        </w:r>
      </w:ins>
      <w:r>
        <w:t>g</w:t>
      </w:r>
      <w:bookmarkEnd w:id="477"/>
      <w:bookmarkEnd w:id="484"/>
    </w:p>
    <w:p w14:paraId="1D28ABDF" w14:textId="3659EB4F" w:rsidR="00F20DAD" w:rsidRDefault="00F63BFB">
      <w:pPr>
        <w:pStyle w:val="BodyTextFirstIndent"/>
        <w:spacing w:after="0"/>
        <w:ind w:firstLine="426"/>
        <w:rPr>
          <w:ins w:id="487" w:author="arkat" w:date="2017-10-04T13:24:00Z"/>
          <w:rFonts w:cs="Times New Roman"/>
          <w:color w:val="000000"/>
          <w:szCs w:val="24"/>
          <w:lang w:val="en-US"/>
        </w:rPr>
      </w:pPr>
      <w:r w:rsidRPr="007C3FCC">
        <w:rPr>
          <w:rFonts w:cs="Times New Roman"/>
          <w:color w:val="000000"/>
          <w:szCs w:val="24"/>
          <w:lang w:val="en-US"/>
        </w:rPr>
        <w:t>Proses bi</w:t>
      </w:r>
      <w:r w:rsidR="004C25E8">
        <w:rPr>
          <w:rFonts w:cs="Times New Roman"/>
          <w:color w:val="000000"/>
          <w:szCs w:val="24"/>
          <w:lang w:val="en-US"/>
        </w:rPr>
        <w:t>snis merup</w:t>
      </w:r>
      <w:del w:id="488" w:author="arkat" w:date="2017-10-06T08:01:00Z">
        <w:r w:rsidR="004C25E8" w:rsidDel="008D650E">
          <w:rPr>
            <w:rFonts w:cs="Times New Roman"/>
            <w:color w:val="000000"/>
            <w:szCs w:val="24"/>
            <w:lang w:val="en-US"/>
          </w:rPr>
          <w:delText>akan</w:delText>
        </w:r>
      </w:del>
      <w:ins w:id="489" w:author="arkat" w:date="2017-10-06T08:01:00Z">
        <w:r w:rsidR="008D650E">
          <w:rPr>
            <w:rFonts w:cs="Times New Roman"/>
            <w:color w:val="000000"/>
            <w:szCs w:val="24"/>
            <w:lang w:val="en-US"/>
          </w:rPr>
          <w:t>akan</w:t>
        </w:r>
      </w:ins>
      <w:r w:rsidR="004C25E8">
        <w:rPr>
          <w:rFonts w:cs="Times New Roman"/>
          <w:color w:val="000000"/>
          <w:szCs w:val="24"/>
          <w:lang w:val="en-US"/>
        </w:rPr>
        <w:t xml:space="preserve"> serangkaian aktiv</w:t>
      </w:r>
      <w:r w:rsidRPr="007C3FCC">
        <w:rPr>
          <w:rFonts w:cs="Times New Roman"/>
          <w:color w:val="000000"/>
          <w:szCs w:val="24"/>
          <w:lang w:val="en-US"/>
        </w:rPr>
        <w:t>itas</w:t>
      </w:r>
      <w:r w:rsidR="004C25E8">
        <w:rPr>
          <w:rFonts w:cs="Times New Roman"/>
          <w:color w:val="000000"/>
          <w:szCs w:val="24"/>
          <w:lang w:val="en-US"/>
        </w:rPr>
        <w:t xml:space="preserve"> </w:t>
      </w:r>
      <w:r w:rsidRPr="007C3FCC">
        <w:rPr>
          <w:rFonts w:cs="Times New Roman"/>
          <w:color w:val="000000"/>
          <w:szCs w:val="24"/>
          <w:lang w:val="en-US"/>
        </w:rPr>
        <w:t>yang saling terkait untuk mencapai tujuan bisnis tertentu yang diselesaikan se</w:t>
      </w:r>
      <w:del w:id="490" w:author="arkat" w:date="2017-10-06T08:01:00Z">
        <w:r w:rsidRPr="007C3FCC" w:rsidDel="008D650E">
          <w:rPr>
            <w:rFonts w:cs="Times New Roman"/>
            <w:color w:val="000000"/>
            <w:szCs w:val="24"/>
            <w:lang w:val="en-US"/>
          </w:rPr>
          <w:delText>cara</w:delText>
        </w:r>
      </w:del>
      <w:ins w:id="491" w:author="arkat" w:date="2017-10-06T08:01:00Z">
        <w:r w:rsidR="008D650E">
          <w:rPr>
            <w:rFonts w:cs="Times New Roman"/>
            <w:color w:val="000000"/>
            <w:szCs w:val="24"/>
            <w:lang w:val="en-US"/>
          </w:rPr>
          <w:t>cara</w:t>
        </w:r>
      </w:ins>
      <w:r w:rsidRPr="007C3FCC">
        <w:rPr>
          <w:rFonts w:cs="Times New Roman"/>
          <w:color w:val="000000"/>
          <w:szCs w:val="24"/>
          <w:lang w:val="en-US"/>
        </w:rPr>
        <w:t xml:space="preserve"> berurutan ataupun paralel, oleh manusia atau sistem, baik di dalam maupun di luar organisasi</w:t>
      </w:r>
      <w:r w:rsidR="00CB3C9B">
        <w:rPr>
          <w:rFonts w:cs="Times New Roman"/>
          <w:color w:val="000000"/>
          <w:szCs w:val="24"/>
          <w:lang w:val="en-US"/>
        </w:rPr>
        <w:t xml:space="preserve"> </w:t>
      </w:r>
      <w:r w:rsidR="00CB3C9B">
        <w:rPr>
          <w:rFonts w:cs="Times New Roman"/>
          <w:color w:val="000000"/>
          <w:szCs w:val="24"/>
          <w:lang w:val="en-US"/>
        </w:rPr>
        <w:fldChar w:fldCharType="begin" w:fldLock="1"/>
      </w:r>
      <w:r w:rsidR="00CB3C9B">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CB3C9B">
        <w:rPr>
          <w:rFonts w:cs="Times New Roman"/>
          <w:color w:val="000000"/>
          <w:szCs w:val="24"/>
          <w:lang w:val="en-US"/>
        </w:rPr>
        <w:fldChar w:fldCharType="separate"/>
      </w:r>
      <w:r w:rsidR="00CB3C9B" w:rsidRPr="00CB3C9B">
        <w:rPr>
          <w:rFonts w:cs="Times New Roman"/>
          <w:noProof/>
          <w:color w:val="000000"/>
          <w:szCs w:val="24"/>
          <w:lang w:val="en-US"/>
        </w:rPr>
        <w:t>(Harmon &amp; Wolf, 2016)</w:t>
      </w:r>
      <w:r w:rsidR="00CB3C9B">
        <w:rPr>
          <w:rFonts w:cs="Times New Roman"/>
          <w:color w:val="000000"/>
          <w:szCs w:val="24"/>
          <w:lang w:val="en-US"/>
        </w:rPr>
        <w:fldChar w:fldCharType="end"/>
      </w:r>
      <w:r w:rsidRPr="007C3FCC">
        <w:rPr>
          <w:rFonts w:cs="Times New Roman"/>
          <w:color w:val="000000"/>
          <w:szCs w:val="24"/>
          <w:lang w:val="en-US"/>
        </w:rPr>
        <w:t>.</w:t>
      </w:r>
      <w:ins w:id="492" w:author="arkat" w:date="2017-10-04T12:57:00Z">
        <w:r w:rsidR="00BF4FA4">
          <w:rPr>
            <w:rFonts w:cs="Times New Roman"/>
            <w:color w:val="000000"/>
            <w:szCs w:val="24"/>
            <w:lang w:val="en-US"/>
          </w:rPr>
          <w:t xml:space="preserve"> </w:t>
        </w:r>
      </w:ins>
      <w:ins w:id="493" w:author="arkat" w:date="2017-10-04T13:00:00Z">
        <w:r w:rsidR="00BF4FA4">
          <w:rPr>
            <w:rFonts w:cs="Times New Roman"/>
            <w:color w:val="000000"/>
            <w:szCs w:val="24"/>
            <w:lang w:val="en-US"/>
          </w:rPr>
          <w:t xml:space="preserve">Ketatnya persaingan bisnis menyebabkan </w:t>
        </w:r>
      </w:ins>
      <w:ins w:id="494" w:author="arkat" w:date="2017-10-04T12:58:00Z">
        <w:r w:rsidR="00BF4FA4">
          <w:rPr>
            <w:rFonts w:cs="Times New Roman"/>
            <w:i/>
            <w:color w:val="000000"/>
            <w:szCs w:val="24"/>
            <w:lang w:val="en-US"/>
          </w:rPr>
          <w:t xml:space="preserve">enterprise </w:t>
        </w:r>
      </w:ins>
      <w:ins w:id="495" w:author="arkat" w:date="2017-10-04T13:01:00Z">
        <w:r w:rsidR="00BF4FA4">
          <w:rPr>
            <w:rFonts w:cs="Times New Roman"/>
            <w:color w:val="000000"/>
            <w:szCs w:val="24"/>
            <w:lang w:val="en-US"/>
          </w:rPr>
          <w:t xml:space="preserve">berusaha semaksimal mungkin </w:t>
        </w:r>
      </w:ins>
      <w:ins w:id="496" w:author="arkat" w:date="2017-10-04T12:55:00Z">
        <w:r w:rsidR="00BF4FA4">
          <w:rPr>
            <w:rFonts w:cs="Times New Roman"/>
            <w:color w:val="000000"/>
            <w:szCs w:val="24"/>
            <w:lang w:val="en-US"/>
          </w:rPr>
          <w:t xml:space="preserve">agar proses bisnis mereka </w:t>
        </w:r>
      </w:ins>
      <w:ins w:id="497" w:author="arkat" w:date="2017-10-04T12:56:00Z">
        <w:r w:rsidR="00BF4FA4">
          <w:rPr>
            <w:rFonts w:cs="Times New Roman"/>
            <w:color w:val="000000"/>
            <w:szCs w:val="24"/>
            <w:lang w:val="en-US"/>
          </w:rPr>
          <w:t>berjalan</w:t>
        </w:r>
      </w:ins>
      <w:ins w:id="498" w:author="arkat" w:date="2017-10-04T12:59:00Z">
        <w:r w:rsidR="00BF4FA4">
          <w:rPr>
            <w:rFonts w:cs="Times New Roman"/>
            <w:color w:val="000000"/>
            <w:szCs w:val="24"/>
            <w:lang w:val="en-US"/>
          </w:rPr>
          <w:t xml:space="preserve"> optimal</w:t>
        </w:r>
      </w:ins>
      <w:ins w:id="499" w:author="arkat" w:date="2017-10-04T12:56:00Z">
        <w:r w:rsidR="00BF4FA4">
          <w:rPr>
            <w:rFonts w:cs="Times New Roman"/>
            <w:color w:val="000000"/>
            <w:szCs w:val="24"/>
            <w:lang w:val="en-US"/>
          </w:rPr>
          <w:t>.</w:t>
        </w:r>
      </w:ins>
      <w:ins w:id="500" w:author="arkat" w:date="2017-10-04T13:04:00Z">
        <w:r w:rsidR="00F115CE">
          <w:rPr>
            <w:rFonts w:cs="Times New Roman"/>
            <w:color w:val="000000"/>
            <w:szCs w:val="24"/>
            <w:lang w:val="en-US"/>
          </w:rPr>
          <w:t xml:space="preserve"> </w:t>
        </w:r>
      </w:ins>
      <w:ins w:id="501" w:author="arkat" w:date="2017-10-04T13:03:00Z">
        <w:r w:rsidR="00BF4FA4">
          <w:rPr>
            <w:rFonts w:cs="Times New Roman"/>
            <w:color w:val="000000"/>
            <w:szCs w:val="24"/>
            <w:lang w:val="en-US"/>
          </w:rPr>
          <w:t xml:space="preserve">Salah satu </w:t>
        </w:r>
      </w:ins>
      <w:ins w:id="502" w:author="arkat" w:date="2017-10-06T08:01:00Z">
        <w:r w:rsidR="008D650E">
          <w:rPr>
            <w:rFonts w:cs="Times New Roman"/>
            <w:color w:val="000000"/>
            <w:szCs w:val="24"/>
            <w:lang w:val="en-US"/>
          </w:rPr>
          <w:t>cara</w:t>
        </w:r>
      </w:ins>
      <w:ins w:id="503" w:author="arkat" w:date="2017-10-04T13:03:00Z">
        <w:r w:rsidR="00BF4FA4">
          <w:rPr>
            <w:rFonts w:cs="Times New Roman"/>
            <w:color w:val="000000"/>
            <w:szCs w:val="24"/>
            <w:lang w:val="en-US"/>
          </w:rPr>
          <w:t xml:space="preserve"> untu</w:t>
        </w:r>
      </w:ins>
      <w:ins w:id="504" w:author="arkat" w:date="2017-10-04T13:04:00Z">
        <w:r w:rsidR="00F115CE">
          <w:rPr>
            <w:rFonts w:cs="Times New Roman"/>
            <w:color w:val="000000"/>
            <w:szCs w:val="24"/>
            <w:lang w:val="en-US"/>
          </w:rPr>
          <w:t>k</w:t>
        </w:r>
      </w:ins>
      <w:ins w:id="505" w:author="arkat" w:date="2017-10-04T13:03:00Z">
        <w:r w:rsidR="00BF4FA4">
          <w:rPr>
            <w:rFonts w:cs="Times New Roman"/>
            <w:color w:val="000000"/>
            <w:szCs w:val="24"/>
            <w:lang w:val="en-US"/>
          </w:rPr>
          <w:t xml:space="preserve"> melakukan optimasi proses bisnis adalah dengan melakuka</w:t>
        </w:r>
      </w:ins>
      <w:ins w:id="506" w:author="arkat" w:date="2017-10-04T13:04:00Z">
        <w:r w:rsidR="00F115CE">
          <w:rPr>
            <w:rFonts w:cs="Times New Roman"/>
            <w:color w:val="000000"/>
            <w:szCs w:val="24"/>
            <w:lang w:val="en-US"/>
          </w:rPr>
          <w:t>n</w:t>
        </w:r>
      </w:ins>
      <w:ins w:id="507" w:author="arkat" w:date="2017-10-04T12:56:00Z">
        <w:r w:rsidR="00BF4FA4">
          <w:rPr>
            <w:rFonts w:cs="Times New Roman"/>
            <w:color w:val="000000"/>
            <w:szCs w:val="24"/>
            <w:lang w:val="en-US"/>
          </w:rPr>
          <w:t xml:space="preserve"> </w:t>
        </w:r>
      </w:ins>
      <w:ins w:id="508" w:author="arkat" w:date="2017-10-04T12:59:00Z">
        <w:r w:rsidR="00F115CE">
          <w:rPr>
            <w:rFonts w:cs="Times New Roman"/>
            <w:color w:val="000000"/>
            <w:szCs w:val="24"/>
            <w:lang w:val="en-US"/>
          </w:rPr>
          <w:t>a</w:t>
        </w:r>
        <w:r w:rsidR="00FD63FA">
          <w:rPr>
            <w:rFonts w:cs="Times New Roman"/>
            <w:color w:val="000000"/>
            <w:szCs w:val="24"/>
            <w:lang w:val="en-US"/>
          </w:rPr>
          <w:t>nalisis</w:t>
        </w:r>
        <w:r w:rsidR="00BF4FA4">
          <w:rPr>
            <w:rFonts w:cs="Times New Roman"/>
            <w:color w:val="000000"/>
            <w:szCs w:val="24"/>
            <w:lang w:val="en-US"/>
          </w:rPr>
          <w:t xml:space="preserve"> proses bisnis</w:t>
        </w:r>
        <w:r w:rsidR="00F115CE">
          <w:rPr>
            <w:rFonts w:cs="Times New Roman"/>
            <w:color w:val="000000"/>
            <w:szCs w:val="24"/>
            <w:lang w:val="en-US"/>
          </w:rPr>
          <w:t>. Melalui analis</w:t>
        </w:r>
        <w:r w:rsidR="00FD63FA">
          <w:rPr>
            <w:rFonts w:cs="Times New Roman"/>
            <w:color w:val="000000"/>
            <w:szCs w:val="24"/>
            <w:lang w:val="en-US"/>
          </w:rPr>
          <w:t>is</w:t>
        </w:r>
        <w:r w:rsidR="00F20DAD">
          <w:rPr>
            <w:rFonts w:cs="Times New Roman"/>
            <w:color w:val="000000"/>
            <w:szCs w:val="24"/>
            <w:lang w:val="en-US"/>
          </w:rPr>
          <w:t xml:space="preserve"> proses bisnis, </w:t>
        </w:r>
      </w:ins>
      <w:ins w:id="509" w:author="arkat" w:date="2017-10-04T13:13:00Z">
        <w:r w:rsidR="00F115CE">
          <w:rPr>
            <w:rFonts w:cs="Times New Roman"/>
            <w:i/>
            <w:color w:val="000000"/>
            <w:szCs w:val="24"/>
            <w:lang w:val="en-US"/>
          </w:rPr>
          <w:t xml:space="preserve">enterprise </w:t>
        </w:r>
        <w:r w:rsidR="00F115CE">
          <w:rPr>
            <w:rFonts w:cs="Times New Roman"/>
            <w:color w:val="000000"/>
            <w:szCs w:val="24"/>
            <w:lang w:val="en-US"/>
          </w:rPr>
          <w:t>dapat memutuskan proses mana yang dapat dikuran</w:t>
        </w:r>
        <w:r w:rsidR="00F20DAD">
          <w:rPr>
            <w:rFonts w:cs="Times New Roman"/>
            <w:color w:val="000000"/>
            <w:szCs w:val="24"/>
            <w:lang w:val="en-US"/>
          </w:rPr>
          <w:t>gi, diserahkan kepada pihak lain</w:t>
        </w:r>
        <w:r w:rsidR="00F115CE">
          <w:rPr>
            <w:rFonts w:cs="Times New Roman"/>
            <w:color w:val="000000"/>
            <w:szCs w:val="24"/>
            <w:lang w:val="en-US"/>
          </w:rPr>
          <w:t xml:space="preserve"> atau dihilangkan sama sekali. </w:t>
        </w:r>
      </w:ins>
    </w:p>
    <w:p w14:paraId="53E39E95" w14:textId="4CABD0F8" w:rsidR="00C03BB0" w:rsidRDefault="00F115CE">
      <w:pPr>
        <w:pStyle w:val="BodyTextFirstIndent"/>
        <w:spacing w:after="0"/>
        <w:ind w:firstLine="426"/>
        <w:rPr>
          <w:ins w:id="510" w:author="arkat" w:date="2017-09-26T20:55:00Z"/>
          <w:rFonts w:cs="Times New Roman"/>
          <w:color w:val="000000"/>
          <w:szCs w:val="24"/>
          <w:lang w:val="en-US"/>
        </w:rPr>
      </w:pPr>
      <w:ins w:id="511" w:author="arkat" w:date="2017-10-04T13:13:00Z">
        <w:r>
          <w:rPr>
            <w:rFonts w:cs="Times New Roman"/>
            <w:color w:val="000000"/>
            <w:szCs w:val="24"/>
            <w:lang w:val="en-US"/>
          </w:rPr>
          <w:t xml:space="preserve">Tahap awal </w:t>
        </w:r>
        <w:r w:rsidR="00F20DAD">
          <w:rPr>
            <w:rFonts w:cs="Times New Roman"/>
            <w:color w:val="000000"/>
            <w:szCs w:val="24"/>
            <w:lang w:val="en-US"/>
          </w:rPr>
          <w:t>untu</w:t>
        </w:r>
      </w:ins>
      <w:ins w:id="512" w:author="arkat" w:date="2017-10-04T13:24:00Z">
        <w:r w:rsidR="00F20DAD">
          <w:rPr>
            <w:rFonts w:cs="Times New Roman"/>
            <w:color w:val="000000"/>
            <w:szCs w:val="24"/>
            <w:lang w:val="en-US"/>
          </w:rPr>
          <w:t>k</w:t>
        </w:r>
      </w:ins>
      <w:ins w:id="513" w:author="arkat" w:date="2017-10-04T13:13:00Z">
        <w:r w:rsidR="00FD63FA">
          <w:rPr>
            <w:rFonts w:cs="Times New Roman"/>
            <w:color w:val="000000"/>
            <w:szCs w:val="24"/>
            <w:lang w:val="en-US"/>
          </w:rPr>
          <w:t xml:space="preserve"> menganalisis</w:t>
        </w:r>
        <w:r>
          <w:rPr>
            <w:rFonts w:cs="Times New Roman"/>
            <w:color w:val="000000"/>
            <w:szCs w:val="24"/>
            <w:lang w:val="en-US"/>
          </w:rPr>
          <w:t xml:space="preserve"> proses bisnis </w:t>
        </w:r>
      </w:ins>
      <w:ins w:id="514" w:author="arkat" w:date="2017-10-04T13:14:00Z">
        <w:r>
          <w:rPr>
            <w:rFonts w:cs="Times New Roman"/>
            <w:color w:val="000000"/>
            <w:szCs w:val="24"/>
            <w:lang w:val="en-US"/>
          </w:rPr>
          <w:t xml:space="preserve">adalah </w:t>
        </w:r>
      </w:ins>
      <w:ins w:id="515" w:author="arkat" w:date="2017-10-04T13:22:00Z">
        <w:r w:rsidR="00F20DAD">
          <w:rPr>
            <w:rFonts w:cs="Times New Roman"/>
            <w:color w:val="000000"/>
            <w:szCs w:val="24"/>
            <w:lang w:val="en-US"/>
          </w:rPr>
          <w:t xml:space="preserve">dengan </w:t>
        </w:r>
      </w:ins>
      <w:ins w:id="516" w:author="arkat" w:date="2017-10-04T13:14:00Z">
        <w:r>
          <w:rPr>
            <w:rFonts w:cs="Times New Roman"/>
            <w:color w:val="000000"/>
            <w:szCs w:val="24"/>
            <w:lang w:val="en-US"/>
          </w:rPr>
          <w:t>m</w:t>
        </w:r>
        <w:r w:rsidR="00F20DAD">
          <w:rPr>
            <w:rFonts w:cs="Times New Roman"/>
            <w:color w:val="000000"/>
            <w:szCs w:val="24"/>
            <w:lang w:val="en-US"/>
          </w:rPr>
          <w:t xml:space="preserve">emodelkan proses bisnis  </w:t>
        </w:r>
      </w:ins>
      <w:ins w:id="517" w:author="arkat" w:date="2017-10-04T13:18:00Z">
        <w:r w:rsidR="00F20DAD">
          <w:rPr>
            <w:rFonts w:cs="Times New Roman"/>
            <w:color w:val="000000"/>
            <w:szCs w:val="24"/>
            <w:lang w:val="en-US"/>
          </w:rPr>
          <w:fldChar w:fldCharType="begin" w:fldLock="1"/>
        </w:r>
      </w:ins>
      <w:r w:rsidR="00637074">
        <w:rPr>
          <w:rFonts w:cs="Times New Roman"/>
          <w:color w:val="000000"/>
          <w:szCs w:val="24"/>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00F20DAD">
        <w:rPr>
          <w:rFonts w:cs="Times New Roman"/>
          <w:color w:val="000000"/>
          <w:szCs w:val="24"/>
          <w:lang w:val="en-US"/>
        </w:rPr>
        <w:fldChar w:fldCharType="separate"/>
      </w:r>
      <w:r w:rsidR="00F20DAD" w:rsidRPr="00F20DAD">
        <w:rPr>
          <w:rFonts w:cs="Times New Roman"/>
          <w:noProof/>
          <w:color w:val="000000"/>
          <w:szCs w:val="24"/>
          <w:lang w:val="en-US"/>
        </w:rPr>
        <w:t>(Weske, 2007)</w:t>
      </w:r>
      <w:ins w:id="518" w:author="arkat" w:date="2017-10-04T13:18:00Z">
        <w:r w:rsidR="00F20DAD">
          <w:rPr>
            <w:rFonts w:cs="Times New Roman"/>
            <w:color w:val="000000"/>
            <w:szCs w:val="24"/>
            <w:lang w:val="en-US"/>
          </w:rPr>
          <w:fldChar w:fldCharType="end"/>
        </w:r>
      </w:ins>
      <w:ins w:id="519" w:author="arkat" w:date="2017-10-04T13:14:00Z">
        <w:r>
          <w:rPr>
            <w:rFonts w:cs="Times New Roman"/>
            <w:color w:val="000000"/>
            <w:szCs w:val="24"/>
            <w:lang w:val="en-US"/>
          </w:rPr>
          <w:t>.</w:t>
        </w:r>
      </w:ins>
      <w:ins w:id="520" w:author="arkat" w:date="2017-10-05T17:10:00Z">
        <w:r w:rsidR="00FD63FA">
          <w:rPr>
            <w:rFonts w:cs="Times New Roman"/>
            <w:color w:val="000000"/>
            <w:szCs w:val="24"/>
            <w:lang w:val="en-US"/>
          </w:rPr>
          <w:t xml:space="preserve"> Manfaat lain </w:t>
        </w:r>
      </w:ins>
      <w:ins w:id="521" w:author="arkat" w:date="2017-10-04T13:19:00Z">
        <w:r w:rsidR="00A17581">
          <w:rPr>
            <w:rFonts w:cs="Times New Roman"/>
            <w:color w:val="000000"/>
            <w:szCs w:val="24"/>
            <w:lang w:val="en-US"/>
          </w:rPr>
          <w:t xml:space="preserve">model </w:t>
        </w:r>
        <w:r w:rsidR="00F20DAD">
          <w:rPr>
            <w:rFonts w:cs="Times New Roman"/>
            <w:color w:val="000000"/>
            <w:szCs w:val="24"/>
            <w:lang w:val="en-US"/>
          </w:rPr>
          <w:t xml:space="preserve">proses bisnis </w:t>
        </w:r>
      </w:ins>
      <w:ins w:id="522" w:author="arkat" w:date="2017-10-05T17:10:00Z">
        <w:r w:rsidR="00FD63FA">
          <w:rPr>
            <w:rFonts w:cs="Times New Roman"/>
            <w:color w:val="000000"/>
            <w:szCs w:val="24"/>
            <w:lang w:val="en-US"/>
          </w:rPr>
          <w:t xml:space="preserve">adalah </w:t>
        </w:r>
      </w:ins>
      <w:ins w:id="523" w:author="arkat" w:date="2017-10-04T13:19:00Z">
        <w:r w:rsidR="008936A1">
          <w:rPr>
            <w:rFonts w:cs="Times New Roman"/>
            <w:color w:val="000000"/>
            <w:szCs w:val="24"/>
            <w:lang w:val="en-US"/>
          </w:rPr>
          <w:t xml:space="preserve">untuk mendokumentasikan dan </w:t>
        </w:r>
        <w:r w:rsidR="00F20DAD" w:rsidRPr="00E50386">
          <w:rPr>
            <w:rFonts w:cs="Times New Roman"/>
            <w:color w:val="000000"/>
            <w:szCs w:val="24"/>
            <w:lang w:val="en-US"/>
          </w:rPr>
          <w:t>mengoptimalkan alur</w:t>
        </w:r>
        <w:r w:rsidR="00F20DAD">
          <w:rPr>
            <w:rFonts w:cs="Times New Roman"/>
            <w:color w:val="000000"/>
            <w:szCs w:val="24"/>
            <w:lang w:val="en-US"/>
          </w:rPr>
          <w:t xml:space="preserve"> </w:t>
        </w:r>
        <w:r w:rsidR="008936A1">
          <w:rPr>
            <w:rFonts w:cs="Times New Roman"/>
            <w:color w:val="000000"/>
            <w:szCs w:val="24"/>
            <w:lang w:val="en-US"/>
          </w:rPr>
          <w:t>kerja</w:t>
        </w:r>
        <w:r w:rsidR="00F20DAD">
          <w:rPr>
            <w:rFonts w:cs="Times New Roman"/>
            <w:color w:val="000000"/>
            <w:szCs w:val="24"/>
            <w:lang w:val="en-US"/>
          </w:rPr>
          <w:t xml:space="preserve"> </w:t>
        </w:r>
        <w:r w:rsidR="00F20DAD">
          <w:rPr>
            <w:rFonts w:cs="Times New Roman"/>
            <w:color w:val="000000"/>
            <w:szCs w:val="24"/>
            <w:lang w:val="en-US"/>
          </w:rPr>
          <w:fldChar w:fldCharType="begin" w:fldLock="1"/>
        </w:r>
        <w:r w:rsidR="00F20DAD">
          <w:rPr>
            <w:rFonts w:cs="Times New Roman"/>
            <w:color w:val="000000"/>
            <w:szCs w:val="24"/>
            <w:lang w:val="en-US"/>
          </w:rPr>
          <w:instrText>ADDIN CSL_CITATION { "citationItems" : [ { "id" : "ITEM-1", "itemData" : { "author" : [ { "dropping-particle" : "", "family" : "Khudori", "given" : "Ahsanun Naseh", "non-dropping-particle" : "", "parse-names" : false, "suffix" : "" }, { "dropping-particle" : "", "family" : "Kurniawan", "given" : "Tri Astoto", "non-dropping-particle" : "", "parse-names" : false, "suffix" : "" } ], "id" : "ITEM-1", "issue" : "X", "issued" : { "date-parts" : [ [ "2017" ] ] }, "number-of-pages" : "1-8", "title" : "Business Process Model Transformation Techniques : A Comprehensive Survey", "type" : "report",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instrText>
        </w:r>
        <w:r w:rsidR="00F20DAD">
          <w:rPr>
            <w:rFonts w:cs="Times New Roman"/>
            <w:color w:val="000000"/>
            <w:szCs w:val="24"/>
            <w:lang w:val="en-US"/>
          </w:rPr>
          <w:fldChar w:fldCharType="separate"/>
        </w:r>
        <w:r w:rsidR="00F20DAD" w:rsidRPr="006171C8">
          <w:rPr>
            <w:rFonts w:cs="Times New Roman"/>
            <w:noProof/>
            <w:color w:val="000000"/>
            <w:szCs w:val="24"/>
            <w:lang w:val="en-US"/>
          </w:rPr>
          <w:t>(Khudori &amp; Kurniawan, 2017)</w:t>
        </w:r>
        <w:r w:rsidR="00F20DAD">
          <w:rPr>
            <w:rFonts w:cs="Times New Roman"/>
            <w:color w:val="000000"/>
            <w:szCs w:val="24"/>
            <w:lang w:val="en-US"/>
          </w:rPr>
          <w:fldChar w:fldCharType="end"/>
        </w:r>
      </w:ins>
      <w:ins w:id="524" w:author="arkat" w:date="2017-10-04T15:09:00Z">
        <w:r w:rsidR="008936A1">
          <w:rPr>
            <w:rFonts w:cs="Times New Roman"/>
            <w:color w:val="000000"/>
            <w:szCs w:val="24"/>
            <w:lang w:val="en-US"/>
          </w:rPr>
          <w:t>, serta bisa digun</w:t>
        </w:r>
      </w:ins>
      <w:ins w:id="525" w:author="arkat" w:date="2017-10-06T08:01:00Z">
        <w:r w:rsidR="008D650E">
          <w:rPr>
            <w:rFonts w:cs="Times New Roman"/>
            <w:color w:val="000000"/>
            <w:szCs w:val="24"/>
            <w:lang w:val="en-US"/>
          </w:rPr>
          <w:t>akan</w:t>
        </w:r>
      </w:ins>
      <w:ins w:id="526" w:author="arkat" w:date="2017-10-04T15:09:00Z">
        <w:r w:rsidR="008936A1">
          <w:rPr>
            <w:rFonts w:cs="Times New Roman"/>
            <w:color w:val="000000"/>
            <w:szCs w:val="24"/>
            <w:lang w:val="en-US"/>
          </w:rPr>
          <w:t xml:space="preserve"> sebagai acuan untuk mengimplementasikan sistem informasi di </w:t>
        </w:r>
        <w:r w:rsidR="008936A1" w:rsidRPr="008936A1">
          <w:rPr>
            <w:rFonts w:cs="Times New Roman"/>
            <w:i/>
            <w:color w:val="000000"/>
            <w:szCs w:val="24"/>
            <w:lang w:val="en-US"/>
            <w:rPrChange w:id="527" w:author="arkat" w:date="2017-10-04T15:10:00Z">
              <w:rPr>
                <w:rFonts w:cs="Times New Roman"/>
                <w:color w:val="000000"/>
                <w:szCs w:val="24"/>
                <w:lang w:val="en-US"/>
              </w:rPr>
            </w:rPrChange>
          </w:rPr>
          <w:t>enterprise</w:t>
        </w:r>
        <w:r w:rsidR="008936A1">
          <w:rPr>
            <w:rFonts w:cs="Times New Roman"/>
            <w:color w:val="000000"/>
            <w:szCs w:val="24"/>
            <w:lang w:val="en-US"/>
          </w:rPr>
          <w:t xml:space="preserve"> </w:t>
        </w:r>
        <w:r w:rsidR="008936A1">
          <w:rPr>
            <w:rFonts w:cs="Times New Roman"/>
            <w:color w:val="000000"/>
            <w:szCs w:val="24"/>
            <w:lang w:val="en-US"/>
          </w:rPr>
          <w:fldChar w:fldCharType="begin" w:fldLock="1"/>
        </w:r>
      </w:ins>
      <w:r w:rsidR="00827927">
        <w:rPr>
          <w:rFonts w:cs="Times New Roman"/>
          <w:color w:val="000000"/>
          <w:szCs w:val="24"/>
          <w:lang w:val="en-US"/>
        </w:rPr>
        <w:instrText>ADDIN CSL_CITATION { "citationItems" : [ { "id" : "ITEM-1", "itemData" : { "DOI" : "http://hdl.handle.net/10216/71755", "abstract" : "Model-Driven Architecture(MDA) - the Object Management Group\u2019s (OMG) approach for Model- Driven Engineering (MDE) - is a visionary approach for software which has attracted the interest of a broad community of researchers and companies. In software engineering, MDA provides great advantages by reducing the effort required to implement systems, reuse existing assets and mainly provide a means to address the increasing complexity of software based systems. However, there are still challenges that affect the efficiency and applicability of the method. In a business environment, to apply MDA practices is a means to achieve quality and flexibility in the solutions that organizations provide to their customers. The tendency to put into practice the methodologies ofMDA has attracted the interest of orga- nizations in the information technology industry. Sysnovare Solution Innovation SA is a concrete example of this trend. One of the competitive advantages of Sysnovare is a comprehensive Busi- ness Process Management (BPM) suite, developed in-house, that coves the full BPM lifecycle and employs some MDE techniques, namely the runtime interpretation of business process models. However, the BPM suite lacks a competitive visual modeling environment, not only for editing business process models but also for monitoring the execution status of process instances. Hence, the main goal of this dissertation work was to select, adapt and integrate an off-the-shelf visual modeling tool into Sysnovare BPM suite in a seamless way, taking advantage as much as possible of existingMDE/MDAtechnologies and standards, namely model-transformation technologies for assuring tool interoperability. Since the area of model-transformation is an active area of research and innovation, another equally important goal of this dissertation work is to assess the matu- rity and applicability of model-transformation technologies and standards, using the Sysnovare problem as a case study. An adapted version of Draw.io application, built on the basis of the graphics engine mxGraph- a framework integrated in the BPM suite, will be the new graphical tool to model business pro- cesses. This choice allows implementing a graphical editor flexible and easily adaptable to inte- gration\u2019s requirements. A bidirectional model-transformations between the representation used by the new visual modeling tool and the representation used by the BMP suite are performed in two levels. The first level is used to pro\u2026", "author" : [ { "dropping-particle" : "", "family" : "Padilla", "given" : "Linda", "non-dropping-particle" : "", "parse-names" : false, "suffix" : "" } ], "container-title" : "Lecture Notes in Computer Science", "id" : "ITEM-1", "issued" : { "date-parts" : [ [ "2014" ] ] }, "page" : "286\u2013298", "title" : "Transformation of Business Process Models : A Case Study", "type" : "article-journal" }, "uris" : [ "http://www.mendeley.com/documents/?uuid=f36078f6-f508-4bc9-b29b-ab77e414266b" ] } ], "mendeley" : { "formattedCitation" : "(Padilla, 2014)", "plainTextFormattedCitation" : "(Padilla, 2014)", "previouslyFormattedCitation" : "(Padilla, 2014)" }, "properties" : { "noteIndex" : 0 }, "schema" : "https://github.com/citation-style-language/schema/raw/master/csl-citation.json" }</w:instrText>
      </w:r>
      <w:r w:rsidR="008936A1">
        <w:rPr>
          <w:rFonts w:cs="Times New Roman"/>
          <w:color w:val="000000"/>
          <w:szCs w:val="24"/>
          <w:lang w:val="en-US"/>
        </w:rPr>
        <w:fldChar w:fldCharType="separate"/>
      </w:r>
      <w:r w:rsidR="008936A1" w:rsidRPr="008936A1">
        <w:rPr>
          <w:rFonts w:cs="Times New Roman"/>
          <w:noProof/>
          <w:color w:val="000000"/>
          <w:szCs w:val="24"/>
          <w:lang w:val="en-US"/>
        </w:rPr>
        <w:t>(Padilla, 2014)</w:t>
      </w:r>
      <w:ins w:id="528" w:author="arkat" w:date="2017-10-04T15:09:00Z">
        <w:r w:rsidR="008936A1">
          <w:rPr>
            <w:rFonts w:cs="Times New Roman"/>
            <w:color w:val="000000"/>
            <w:szCs w:val="24"/>
            <w:lang w:val="en-US"/>
          </w:rPr>
          <w:fldChar w:fldCharType="end"/>
        </w:r>
      </w:ins>
      <w:ins w:id="529" w:author="arkat" w:date="2017-10-04T13:19:00Z">
        <w:r w:rsidR="00F20DAD" w:rsidRPr="00E50386">
          <w:rPr>
            <w:rFonts w:cs="Times New Roman"/>
            <w:color w:val="000000"/>
            <w:szCs w:val="24"/>
            <w:lang w:val="en-US"/>
          </w:rPr>
          <w:t xml:space="preserve">. </w:t>
        </w:r>
      </w:ins>
      <w:del w:id="530" w:author="arkat" w:date="2017-10-04T13:16:00Z">
        <w:r w:rsidR="00F63BFB" w:rsidRPr="007C3FCC" w:rsidDel="00F20DAD">
          <w:rPr>
            <w:rFonts w:cs="Times New Roman"/>
            <w:color w:val="000000"/>
            <w:szCs w:val="24"/>
            <w:lang w:val="en-US"/>
          </w:rPr>
          <w:delText xml:space="preserve"> </w:delText>
        </w:r>
      </w:del>
      <w:r w:rsidR="00FF2238" w:rsidRPr="004C25E8">
        <w:rPr>
          <w:rFonts w:cs="Times New Roman"/>
          <w:color w:val="0D0D0D" w:themeColor="text1" w:themeTint="F2"/>
          <w:szCs w:val="24"/>
          <w:lang w:val="en-US"/>
        </w:rPr>
        <w:t>Agar</w:t>
      </w:r>
      <w:r w:rsidR="00FF2238" w:rsidRPr="007C3FCC">
        <w:rPr>
          <w:rFonts w:cs="Times New Roman"/>
          <w:color w:val="000000"/>
          <w:szCs w:val="24"/>
          <w:lang w:val="en-US"/>
        </w:rPr>
        <w:t xml:space="preserve"> proses bisnis ini dapat dikomunikasikan dengan mu</w:t>
      </w:r>
      <w:r w:rsidR="00A64095">
        <w:rPr>
          <w:rFonts w:cs="Times New Roman"/>
          <w:color w:val="000000"/>
          <w:szCs w:val="24"/>
          <w:lang w:val="en-US"/>
        </w:rPr>
        <w:t xml:space="preserve">dah ke semua pihak yang terkait, </w:t>
      </w:r>
      <w:r w:rsidR="00FF2238" w:rsidRPr="007C3FCC">
        <w:rPr>
          <w:rFonts w:cs="Times New Roman"/>
          <w:color w:val="000000"/>
          <w:szCs w:val="24"/>
          <w:lang w:val="en-US"/>
        </w:rPr>
        <w:t>maka diperlukan teknik pemodelan proses bisnis yang praktis.</w:t>
      </w:r>
      <w:r w:rsidR="007E1A9B">
        <w:rPr>
          <w:rFonts w:cs="Times New Roman"/>
          <w:color w:val="000000"/>
          <w:szCs w:val="24"/>
          <w:lang w:val="en-US"/>
        </w:rPr>
        <w:t xml:space="preserve"> </w:t>
      </w:r>
      <w:del w:id="531" w:author="arkat" w:date="2017-10-04T13:19:00Z">
        <w:r w:rsidR="007E1A9B" w:rsidDel="00F20DAD">
          <w:rPr>
            <w:rFonts w:cs="Times New Roman"/>
            <w:color w:val="000000"/>
            <w:szCs w:val="24"/>
            <w:lang w:val="en-US"/>
          </w:rPr>
          <w:delText xml:space="preserve">Pemodelan proses bisnis memberikan banyak manfaat bagi dunia </w:delText>
        </w:r>
        <w:r w:rsidR="00A64095" w:rsidRPr="004C25E8" w:rsidDel="00F20DAD">
          <w:rPr>
            <w:rFonts w:cs="Times New Roman"/>
            <w:i/>
            <w:color w:val="0D0D0D" w:themeColor="text1" w:themeTint="F2"/>
            <w:szCs w:val="24"/>
            <w:lang w:val="en-US"/>
          </w:rPr>
          <w:delText>enterprise</w:delText>
        </w:r>
        <w:r w:rsidR="007E1A9B" w:rsidDel="00F20DAD">
          <w:rPr>
            <w:rFonts w:cs="Times New Roman"/>
            <w:color w:val="000000"/>
            <w:szCs w:val="24"/>
            <w:lang w:val="en-US"/>
          </w:rPr>
          <w:delText xml:space="preserve">, </w:delText>
        </w:r>
        <w:r w:rsidR="00E50386" w:rsidRPr="00E50386" w:rsidDel="00F20DAD">
          <w:rPr>
            <w:rFonts w:cs="Times New Roman"/>
            <w:color w:val="000000"/>
            <w:szCs w:val="24"/>
            <w:lang w:val="en-US"/>
          </w:rPr>
          <w:delText>yakni untuk mendokumentasikan</w:delText>
        </w:r>
      </w:del>
      <w:del w:id="532" w:author="arkat" w:date="2017-10-04T13:16:00Z">
        <w:r w:rsidR="00E50386" w:rsidRPr="00E50386" w:rsidDel="00F20DAD">
          <w:rPr>
            <w:rFonts w:cs="Times New Roman"/>
            <w:color w:val="000000"/>
            <w:szCs w:val="24"/>
            <w:lang w:val="en-US"/>
          </w:rPr>
          <w:delText xml:space="preserve">, menganalisis </w:delText>
        </w:r>
      </w:del>
      <w:del w:id="533" w:author="arkat" w:date="2017-10-04T13:19:00Z">
        <w:r w:rsidR="00E50386" w:rsidRPr="00E50386" w:rsidDel="00F20DAD">
          <w:rPr>
            <w:rFonts w:cs="Times New Roman"/>
            <w:color w:val="000000"/>
            <w:szCs w:val="24"/>
            <w:lang w:val="en-US"/>
          </w:rPr>
          <w:delText>dan mengoptimalkan alur</w:delText>
        </w:r>
        <w:r w:rsidR="00E50386" w:rsidDel="00F20DAD">
          <w:rPr>
            <w:rFonts w:cs="Times New Roman"/>
            <w:color w:val="000000"/>
            <w:szCs w:val="24"/>
            <w:lang w:val="en-US"/>
          </w:rPr>
          <w:delText xml:space="preserve"> </w:delText>
        </w:r>
        <w:r w:rsidR="00E50386" w:rsidRPr="00E50386" w:rsidDel="00F20DAD">
          <w:rPr>
            <w:rFonts w:cs="Times New Roman"/>
            <w:color w:val="000000"/>
            <w:szCs w:val="24"/>
            <w:lang w:val="en-US"/>
          </w:rPr>
          <w:delText>kerja</w:delText>
        </w:r>
        <w:r w:rsidR="006171C8" w:rsidDel="00F20DAD">
          <w:rPr>
            <w:rFonts w:cs="Times New Roman"/>
            <w:color w:val="000000"/>
            <w:szCs w:val="24"/>
            <w:lang w:val="en-US"/>
          </w:rPr>
          <w:delText xml:space="preserve"> </w:delText>
        </w:r>
        <w:r w:rsidR="006171C8" w:rsidDel="00F20DAD">
          <w:rPr>
            <w:rFonts w:cs="Times New Roman"/>
            <w:color w:val="000000"/>
            <w:szCs w:val="24"/>
            <w:lang w:val="en-US"/>
          </w:rPr>
          <w:fldChar w:fldCharType="begin" w:fldLock="1"/>
        </w:r>
        <w:r w:rsidR="009F6B17" w:rsidRPr="00F20DAD" w:rsidDel="00F20DAD">
          <w:rPr>
            <w:rFonts w:cs="Times New Roman"/>
            <w:color w:val="000000"/>
            <w:szCs w:val="24"/>
            <w:lang w:val="en-US"/>
          </w:rPr>
          <w:delInstrText>ADDIN CSL_CITATION { "citationItems" : [ { "id" : "ITEM-1", "itemData" : { "author" : [ { "dropping-particle" : "", "family" : "Khudori", "given" : "Ahsanun Naseh", "non-dropping-particle" : "", "parse-names" : false, "suffix" : "" }, { "dropping-particle" : "", "family" : "Kurniawan", "given" : "Tri Astoto", "non-dropping-particle" : "", "parse-names" : false, "suffix" : "" } ], "id" : "ITEM-1", "issue" : "X", "issued" : { "date-parts" : [ [ "2017" ] ] }, "number-of-pages" : "1-8", "title" : "Business Process Model Transformation Techniques : A Comprehensive Survey", "type" : "report",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delInstrText>
        </w:r>
        <w:r w:rsidR="006171C8" w:rsidDel="00F20DAD">
          <w:rPr>
            <w:rFonts w:cs="Times New Roman"/>
            <w:color w:val="000000"/>
            <w:szCs w:val="24"/>
            <w:lang w:val="en-US"/>
          </w:rPr>
          <w:fldChar w:fldCharType="separate"/>
        </w:r>
        <w:r w:rsidR="006171C8" w:rsidRPr="00F20DAD" w:rsidDel="00F20DAD">
          <w:rPr>
            <w:rFonts w:cs="Times New Roman"/>
            <w:noProof/>
            <w:color w:val="000000"/>
            <w:szCs w:val="24"/>
            <w:lang w:val="en-US"/>
          </w:rPr>
          <w:delText>(Khudori &amp; Kurniawan, 2017)</w:delText>
        </w:r>
        <w:r w:rsidR="006171C8" w:rsidDel="00F20DAD">
          <w:rPr>
            <w:rFonts w:cs="Times New Roman"/>
            <w:color w:val="000000"/>
            <w:szCs w:val="24"/>
            <w:lang w:val="en-US"/>
          </w:rPr>
          <w:fldChar w:fldCharType="end"/>
        </w:r>
        <w:r w:rsidR="00E50386" w:rsidRPr="00E50386" w:rsidDel="00F20DAD">
          <w:rPr>
            <w:rFonts w:cs="Times New Roman"/>
            <w:color w:val="000000"/>
            <w:szCs w:val="24"/>
            <w:lang w:val="en-US"/>
          </w:rPr>
          <w:delText xml:space="preserve">. </w:delText>
        </w:r>
      </w:del>
    </w:p>
    <w:p w14:paraId="6934F9A2" w14:textId="56C1C581" w:rsidR="00264676" w:rsidDel="00264676" w:rsidRDefault="00264676" w:rsidP="00D21BB8">
      <w:pPr>
        <w:pStyle w:val="BodyTextFirstIndent"/>
        <w:spacing w:after="0"/>
        <w:ind w:firstLine="426"/>
        <w:rPr>
          <w:del w:id="534" w:author="arkat" w:date="2017-09-26T20:56:00Z"/>
          <w:rFonts w:cs="Times New Roman"/>
          <w:color w:val="000000"/>
          <w:szCs w:val="24"/>
          <w:lang w:val="en-US"/>
        </w:rPr>
      </w:pPr>
    </w:p>
    <w:p w14:paraId="5E47AEF1" w14:textId="4D8CAC6D" w:rsidR="00127C90" w:rsidRDefault="006171C8" w:rsidP="00127C90">
      <w:pPr>
        <w:pStyle w:val="BodyTextFirstIndent"/>
        <w:spacing w:after="0"/>
        <w:ind w:firstLine="426"/>
        <w:rPr>
          <w:rFonts w:cs="Times New Roman"/>
          <w:color w:val="000000"/>
          <w:szCs w:val="24"/>
          <w:lang w:val="en-US"/>
        </w:rPr>
      </w:pPr>
      <w:r>
        <w:rPr>
          <w:rFonts w:cs="Times New Roman"/>
          <w:color w:val="000000"/>
          <w:szCs w:val="24"/>
          <w:lang w:val="en-US"/>
        </w:rPr>
        <w:t xml:space="preserve">Ada banyak teknik </w:t>
      </w:r>
      <w:del w:id="535" w:author="arkat" w:date="2017-10-04T23:06:00Z">
        <w:r w:rsidDel="00A17581">
          <w:rPr>
            <w:rFonts w:cs="Times New Roman"/>
            <w:color w:val="000000"/>
            <w:szCs w:val="24"/>
            <w:lang w:val="en-US"/>
          </w:rPr>
          <w:delText xml:space="preserve">dan metode </w:delText>
        </w:r>
      </w:del>
      <w:r>
        <w:rPr>
          <w:rFonts w:cs="Times New Roman"/>
          <w:color w:val="000000"/>
          <w:szCs w:val="24"/>
          <w:lang w:val="en-US"/>
        </w:rPr>
        <w:t>yang dapat digun</w:t>
      </w:r>
      <w:del w:id="536" w:author="arkat" w:date="2017-10-06T08:01:00Z">
        <w:r w:rsidR="00463D5A" w:rsidDel="008D650E">
          <w:rPr>
            <w:rFonts w:cs="Times New Roman"/>
            <w:color w:val="000000"/>
            <w:szCs w:val="24"/>
            <w:lang w:val="en-US"/>
          </w:rPr>
          <w:delText>akan</w:delText>
        </w:r>
      </w:del>
      <w:ins w:id="537" w:author="arkat" w:date="2017-10-06T08:01:00Z">
        <w:r w:rsidR="008D650E">
          <w:rPr>
            <w:rFonts w:cs="Times New Roman"/>
            <w:color w:val="000000"/>
            <w:szCs w:val="24"/>
            <w:lang w:val="en-US"/>
          </w:rPr>
          <w:t>akan</w:t>
        </w:r>
      </w:ins>
      <w:r w:rsidR="00463D5A">
        <w:rPr>
          <w:rFonts w:cs="Times New Roman"/>
          <w:color w:val="000000"/>
          <w:szCs w:val="24"/>
          <w:lang w:val="en-US"/>
        </w:rPr>
        <w:t xml:space="preserve"> untuk melakukan pemodelan </w:t>
      </w:r>
      <w:r>
        <w:rPr>
          <w:rFonts w:cs="Times New Roman"/>
          <w:color w:val="000000"/>
          <w:szCs w:val="24"/>
          <w:lang w:val="en-US"/>
        </w:rPr>
        <w:t>proses</w:t>
      </w:r>
      <w:r w:rsidR="00463D5A">
        <w:rPr>
          <w:rFonts w:cs="Times New Roman"/>
          <w:color w:val="000000"/>
          <w:szCs w:val="24"/>
          <w:lang w:val="en-US"/>
        </w:rPr>
        <w:t xml:space="preserve"> bisnis</w:t>
      </w:r>
      <w:r w:rsidR="00A61799" w:rsidRPr="007C3FCC">
        <w:rPr>
          <w:rFonts w:cs="Times New Roman"/>
          <w:color w:val="000000"/>
          <w:szCs w:val="24"/>
          <w:lang w:val="en-US"/>
        </w:rPr>
        <w:t>, diantaranya</w:t>
      </w:r>
      <w:r>
        <w:rPr>
          <w:rFonts w:cs="Times New Roman"/>
          <w:color w:val="000000"/>
          <w:szCs w:val="24"/>
          <w:lang w:val="en-US"/>
        </w:rPr>
        <w:t xml:space="preserve"> adalah</w:t>
      </w:r>
      <w:r w:rsidR="00A61799" w:rsidRPr="007C3FCC">
        <w:rPr>
          <w:rFonts w:cs="Times New Roman"/>
          <w:color w:val="000000"/>
          <w:szCs w:val="24"/>
          <w:lang w:val="en-US"/>
        </w:rPr>
        <w:t xml:space="preserve"> </w:t>
      </w:r>
      <w:r w:rsidR="00127C90" w:rsidRPr="00A439F2">
        <w:rPr>
          <w:rFonts w:cs="Times New Roman"/>
          <w:i/>
          <w:color w:val="000000"/>
          <w:szCs w:val="24"/>
          <w:lang w:val="en-US"/>
        </w:rPr>
        <w:t>Business Process Modelling Notation</w:t>
      </w:r>
      <w:r w:rsidR="00127C90">
        <w:rPr>
          <w:rFonts w:cs="Times New Roman"/>
          <w:color w:val="000000"/>
          <w:szCs w:val="24"/>
          <w:lang w:val="en-US"/>
        </w:rPr>
        <w:t xml:space="preserve"> (BPMN)</w:t>
      </w:r>
      <w:r w:rsidR="00A61799" w:rsidRPr="007C3FCC">
        <w:rPr>
          <w:rFonts w:cs="Times New Roman"/>
          <w:color w:val="000000"/>
          <w:szCs w:val="24"/>
          <w:lang w:val="en-US"/>
        </w:rPr>
        <w:t>,</w:t>
      </w:r>
      <w:r w:rsidR="00127C90" w:rsidRPr="00127C90">
        <w:rPr>
          <w:rFonts w:cs="Times New Roman"/>
          <w:color w:val="000000"/>
          <w:szCs w:val="24"/>
          <w:lang w:val="en-US"/>
        </w:rPr>
        <w:t xml:space="preserve"> </w:t>
      </w:r>
      <w:r w:rsidR="00127C90" w:rsidRPr="00A439F2">
        <w:rPr>
          <w:rFonts w:cs="Times New Roman"/>
          <w:i/>
          <w:color w:val="000000"/>
          <w:szCs w:val="24"/>
          <w:lang w:val="en-US"/>
        </w:rPr>
        <w:t>Event</w:t>
      </w:r>
      <w:ins w:id="538" w:author="arkat" w:date="2017-09-26T15:19:00Z">
        <w:r w:rsidR="0062516E" w:rsidRPr="00A439F2">
          <w:rPr>
            <w:rFonts w:cs="Times New Roman"/>
            <w:i/>
            <w:color w:val="000000"/>
            <w:szCs w:val="24"/>
            <w:lang w:val="en-US"/>
          </w:rPr>
          <w:t>-</w:t>
        </w:r>
      </w:ins>
      <w:del w:id="539" w:author="arkat" w:date="2017-09-26T15:19:00Z">
        <w:r w:rsidR="00127C90" w:rsidRPr="00A439F2" w:rsidDel="0062516E">
          <w:rPr>
            <w:rFonts w:cs="Times New Roman"/>
            <w:i/>
            <w:color w:val="000000"/>
            <w:szCs w:val="24"/>
            <w:lang w:val="en-US"/>
          </w:rPr>
          <w:delText xml:space="preserve"> </w:delText>
        </w:r>
      </w:del>
      <w:r w:rsidR="00127C90" w:rsidRPr="00A439F2">
        <w:rPr>
          <w:rFonts w:cs="Times New Roman"/>
          <w:i/>
          <w:color w:val="000000"/>
          <w:szCs w:val="24"/>
          <w:lang w:val="en-US"/>
        </w:rPr>
        <w:t>Driven Pro</w:t>
      </w:r>
      <w:ins w:id="540" w:author="arkat" w:date="2017-09-26T15:19:00Z">
        <w:r w:rsidR="0062516E" w:rsidRPr="00A439F2">
          <w:rPr>
            <w:rFonts w:cs="Times New Roman"/>
            <w:i/>
            <w:color w:val="000000"/>
            <w:szCs w:val="24"/>
            <w:lang w:val="en-US"/>
          </w:rPr>
          <w:t>c</w:t>
        </w:r>
      </w:ins>
      <w:del w:id="541" w:author="arkat" w:date="2017-09-26T15:19:00Z">
        <w:r w:rsidR="00127C90" w:rsidRPr="00A439F2" w:rsidDel="0062516E">
          <w:rPr>
            <w:rFonts w:cs="Times New Roman"/>
            <w:i/>
            <w:color w:val="000000"/>
            <w:szCs w:val="24"/>
            <w:lang w:val="en-US"/>
          </w:rPr>
          <w:delText>s</w:delText>
        </w:r>
      </w:del>
      <w:r w:rsidR="00127C90" w:rsidRPr="00A439F2">
        <w:rPr>
          <w:rFonts w:cs="Times New Roman"/>
          <w:i/>
          <w:color w:val="000000"/>
          <w:szCs w:val="24"/>
          <w:lang w:val="en-US"/>
        </w:rPr>
        <w:t>es</w:t>
      </w:r>
      <w:ins w:id="542" w:author="arkat" w:date="2017-09-26T15:19:00Z">
        <w:r w:rsidR="0062516E" w:rsidRPr="00A439F2">
          <w:rPr>
            <w:rFonts w:cs="Times New Roman"/>
            <w:i/>
            <w:color w:val="000000"/>
            <w:szCs w:val="24"/>
            <w:lang w:val="en-US"/>
          </w:rPr>
          <w:t>s</w:t>
        </w:r>
      </w:ins>
      <w:r w:rsidR="00127C90" w:rsidRPr="00A439F2">
        <w:rPr>
          <w:rFonts w:cs="Times New Roman"/>
          <w:i/>
          <w:color w:val="000000"/>
          <w:szCs w:val="24"/>
          <w:lang w:val="en-US"/>
        </w:rPr>
        <w:t xml:space="preserve"> Chain</w:t>
      </w:r>
      <w:r w:rsidR="00127C90">
        <w:rPr>
          <w:rFonts w:cs="Times New Roman"/>
          <w:color w:val="000000"/>
          <w:szCs w:val="24"/>
          <w:lang w:val="en-US"/>
        </w:rPr>
        <w:t xml:space="preserve"> </w:t>
      </w:r>
      <w:r w:rsidR="00127C90" w:rsidRPr="00E50386">
        <w:rPr>
          <w:rFonts w:cs="Times New Roman"/>
          <w:color w:val="000000"/>
          <w:szCs w:val="24"/>
          <w:lang w:val="en-US"/>
        </w:rPr>
        <w:t>(EPC</w:t>
      </w:r>
      <w:r w:rsidR="00127C90" w:rsidRPr="00A439F2">
        <w:rPr>
          <w:rFonts w:cs="Times New Roman"/>
          <w:i/>
          <w:color w:val="000000"/>
          <w:szCs w:val="24"/>
          <w:lang w:val="en-US"/>
          <w:rPrChange w:id="543" w:author="arkat" w:date="2017-09-26T20:29:00Z">
            <w:rPr>
              <w:rFonts w:cs="Times New Roman"/>
              <w:color w:val="000000"/>
              <w:szCs w:val="24"/>
              <w:lang w:val="en-US"/>
            </w:rPr>
          </w:rPrChange>
        </w:rPr>
        <w:t xml:space="preserve">), </w:t>
      </w:r>
      <w:r w:rsidR="003E2A92" w:rsidRPr="00A439F2">
        <w:rPr>
          <w:rFonts w:cs="Times New Roman"/>
          <w:i/>
          <w:color w:val="000000"/>
          <w:szCs w:val="24"/>
          <w:lang w:val="en-US"/>
        </w:rPr>
        <w:t>Integration Definition</w:t>
      </w:r>
      <w:r w:rsidR="003E2A92">
        <w:rPr>
          <w:rFonts w:cs="Times New Roman"/>
          <w:color w:val="000000"/>
          <w:szCs w:val="24"/>
          <w:lang w:val="en-US"/>
        </w:rPr>
        <w:t xml:space="preserve"> (</w:t>
      </w:r>
      <w:r w:rsidR="00A61799" w:rsidRPr="007C3FCC">
        <w:rPr>
          <w:rFonts w:cs="Times New Roman"/>
          <w:color w:val="000000"/>
          <w:szCs w:val="24"/>
          <w:lang w:val="en-US"/>
        </w:rPr>
        <w:t>IDEF</w:t>
      </w:r>
      <w:r w:rsidR="003E2A92">
        <w:rPr>
          <w:rFonts w:cs="Times New Roman"/>
          <w:color w:val="000000"/>
          <w:szCs w:val="24"/>
          <w:lang w:val="en-US"/>
        </w:rPr>
        <w:t>)</w:t>
      </w:r>
      <w:r w:rsidR="00A61799" w:rsidRPr="007C3FCC">
        <w:rPr>
          <w:rFonts w:cs="Times New Roman"/>
          <w:color w:val="000000"/>
          <w:szCs w:val="24"/>
          <w:lang w:val="en-US"/>
        </w:rPr>
        <w:t xml:space="preserve">, </w:t>
      </w:r>
      <w:r w:rsidR="00A61799" w:rsidRPr="00A439F2">
        <w:rPr>
          <w:rFonts w:cs="Times New Roman"/>
          <w:i/>
          <w:color w:val="000000"/>
          <w:szCs w:val="24"/>
          <w:lang w:val="en-US"/>
        </w:rPr>
        <w:t>U</w:t>
      </w:r>
      <w:r w:rsidR="00127C90" w:rsidRPr="00A439F2">
        <w:rPr>
          <w:rFonts w:cs="Times New Roman"/>
          <w:i/>
          <w:color w:val="000000"/>
          <w:szCs w:val="24"/>
          <w:lang w:val="en-US"/>
        </w:rPr>
        <w:t xml:space="preserve">nified </w:t>
      </w:r>
      <w:r w:rsidR="00A61799" w:rsidRPr="00A439F2">
        <w:rPr>
          <w:rFonts w:cs="Times New Roman"/>
          <w:i/>
          <w:color w:val="000000"/>
          <w:szCs w:val="24"/>
          <w:lang w:val="en-US"/>
        </w:rPr>
        <w:t>M</w:t>
      </w:r>
      <w:r w:rsidR="00127C90" w:rsidRPr="00A439F2">
        <w:rPr>
          <w:rFonts w:cs="Times New Roman"/>
          <w:i/>
          <w:color w:val="000000"/>
          <w:szCs w:val="24"/>
          <w:lang w:val="en-US"/>
        </w:rPr>
        <w:t xml:space="preserve">odelling </w:t>
      </w:r>
      <w:r w:rsidR="00A61799" w:rsidRPr="00A439F2">
        <w:rPr>
          <w:rFonts w:cs="Times New Roman"/>
          <w:i/>
          <w:color w:val="000000"/>
          <w:szCs w:val="24"/>
          <w:lang w:val="en-US"/>
        </w:rPr>
        <w:t>L</w:t>
      </w:r>
      <w:r w:rsidR="00127C90" w:rsidRPr="00A439F2">
        <w:rPr>
          <w:rFonts w:cs="Times New Roman"/>
          <w:i/>
          <w:color w:val="000000"/>
          <w:szCs w:val="24"/>
          <w:lang w:val="en-US"/>
        </w:rPr>
        <w:t>anguage</w:t>
      </w:r>
      <w:r w:rsidR="001C7651" w:rsidRPr="00A439F2">
        <w:rPr>
          <w:rFonts w:cs="Times New Roman"/>
          <w:i/>
          <w:color w:val="000000"/>
          <w:szCs w:val="24"/>
          <w:lang w:val="en-US"/>
        </w:rPr>
        <w:t>-A</w:t>
      </w:r>
      <w:r w:rsidR="00127C90" w:rsidRPr="00A439F2">
        <w:rPr>
          <w:rFonts w:cs="Times New Roman"/>
          <w:i/>
          <w:color w:val="000000"/>
          <w:szCs w:val="24"/>
          <w:lang w:val="en-US"/>
        </w:rPr>
        <w:t xml:space="preserve">ctvity </w:t>
      </w:r>
      <w:r w:rsidR="001C7651" w:rsidRPr="00A439F2">
        <w:rPr>
          <w:rFonts w:cs="Times New Roman"/>
          <w:i/>
          <w:color w:val="000000"/>
          <w:szCs w:val="24"/>
          <w:lang w:val="en-US"/>
        </w:rPr>
        <w:t>D</w:t>
      </w:r>
      <w:r w:rsidR="00127C90" w:rsidRPr="00A439F2">
        <w:rPr>
          <w:rFonts w:cs="Times New Roman"/>
          <w:i/>
          <w:color w:val="000000"/>
          <w:szCs w:val="24"/>
          <w:lang w:val="en-US"/>
        </w:rPr>
        <w:t>iagram</w:t>
      </w:r>
      <w:r w:rsidR="00127C90">
        <w:rPr>
          <w:rFonts w:cs="Times New Roman"/>
          <w:color w:val="000000"/>
          <w:szCs w:val="24"/>
          <w:lang w:val="en-US"/>
        </w:rPr>
        <w:t xml:space="preserve"> (UML AD)</w:t>
      </w:r>
      <w:r w:rsidR="001C7651">
        <w:rPr>
          <w:rFonts w:cs="Times New Roman"/>
          <w:color w:val="000000"/>
          <w:szCs w:val="24"/>
          <w:lang w:val="en-US"/>
        </w:rPr>
        <w:t xml:space="preserve">, </w:t>
      </w:r>
      <w:r w:rsidR="001C7651" w:rsidRPr="00A439F2">
        <w:rPr>
          <w:rFonts w:cs="Times New Roman"/>
          <w:i/>
          <w:color w:val="000000"/>
          <w:szCs w:val="24"/>
          <w:lang w:val="en-US"/>
        </w:rPr>
        <w:t>Flow</w:t>
      </w:r>
      <w:del w:id="544" w:author="arkat" w:date="2017-09-26T20:29:00Z">
        <w:r w:rsidR="001C7651" w:rsidRPr="00A439F2" w:rsidDel="00A439F2">
          <w:rPr>
            <w:rFonts w:cs="Times New Roman"/>
            <w:i/>
            <w:color w:val="000000"/>
            <w:szCs w:val="24"/>
            <w:lang w:val="en-US"/>
          </w:rPr>
          <w:delText xml:space="preserve"> </w:delText>
        </w:r>
      </w:del>
      <w:ins w:id="545" w:author="arkat" w:date="2017-09-26T20:30:00Z">
        <w:r w:rsidR="00A439F2">
          <w:rPr>
            <w:rFonts w:cs="Times New Roman"/>
            <w:i/>
            <w:color w:val="000000"/>
            <w:szCs w:val="24"/>
            <w:lang w:val="en-US"/>
          </w:rPr>
          <w:t>c</w:t>
        </w:r>
      </w:ins>
      <w:del w:id="546" w:author="arkat" w:date="2017-09-26T20:30:00Z">
        <w:r w:rsidR="001C7651" w:rsidRPr="00A439F2" w:rsidDel="00A439F2">
          <w:rPr>
            <w:rFonts w:cs="Times New Roman"/>
            <w:i/>
            <w:color w:val="000000"/>
            <w:szCs w:val="24"/>
            <w:lang w:val="en-US"/>
          </w:rPr>
          <w:delText>C</w:delText>
        </w:r>
      </w:del>
      <w:r w:rsidR="001C7651" w:rsidRPr="00A439F2">
        <w:rPr>
          <w:rFonts w:cs="Times New Roman"/>
          <w:i/>
          <w:color w:val="000000"/>
          <w:szCs w:val="24"/>
          <w:lang w:val="en-US"/>
        </w:rPr>
        <w:t>hart</w:t>
      </w:r>
      <w:r w:rsidR="001C7651">
        <w:rPr>
          <w:rFonts w:cs="Times New Roman"/>
          <w:color w:val="000000"/>
          <w:szCs w:val="24"/>
          <w:lang w:val="en-US"/>
        </w:rPr>
        <w:t xml:space="preserve"> dan Petri Nets</w:t>
      </w:r>
      <w:r w:rsidR="00A61799" w:rsidRPr="007C3FCC">
        <w:rPr>
          <w:rFonts w:cs="Times New Roman"/>
          <w:color w:val="000000"/>
          <w:szCs w:val="24"/>
          <w:lang w:val="en-US"/>
        </w:rPr>
        <w:t>.</w:t>
      </w:r>
      <w:r w:rsidR="001C7651">
        <w:rPr>
          <w:rFonts w:cs="Times New Roman"/>
          <w:color w:val="000000"/>
          <w:szCs w:val="24"/>
          <w:lang w:val="en-US"/>
        </w:rPr>
        <w:t xml:space="preserve"> Teknik-teknik tersebut adalah </w:t>
      </w:r>
      <w:ins w:id="547" w:author="arkat" w:date="2017-09-25T14:50:00Z">
        <w:r w:rsidR="0058751D">
          <w:rPr>
            <w:rFonts w:cs="Times New Roman"/>
            <w:color w:val="000000"/>
            <w:szCs w:val="24"/>
            <w:lang w:val="en-US"/>
          </w:rPr>
          <w:t xml:space="preserve">notasi </w:t>
        </w:r>
      </w:ins>
      <w:del w:id="548" w:author="arkat" w:date="2017-09-25T14:50:00Z">
        <w:r w:rsidR="00D21BB8" w:rsidDel="0058751D">
          <w:rPr>
            <w:rFonts w:cs="Times New Roman"/>
            <w:color w:val="000000"/>
            <w:szCs w:val="24"/>
            <w:lang w:val="en-US"/>
          </w:rPr>
          <w:delText xml:space="preserve">bahasa </w:delText>
        </w:r>
      </w:del>
      <w:r w:rsidR="00D21BB8">
        <w:rPr>
          <w:rFonts w:cs="Times New Roman"/>
          <w:color w:val="000000"/>
          <w:szCs w:val="24"/>
          <w:lang w:val="en-US"/>
        </w:rPr>
        <w:t>pemodelan</w:t>
      </w:r>
      <w:r w:rsidR="00127C90">
        <w:rPr>
          <w:rFonts w:cs="Times New Roman"/>
          <w:color w:val="000000"/>
          <w:szCs w:val="24"/>
          <w:lang w:val="en-US"/>
        </w:rPr>
        <w:t xml:space="preserve"> grafis </w:t>
      </w:r>
      <w:r w:rsidR="00D21BB8">
        <w:rPr>
          <w:rFonts w:cs="Times New Roman"/>
          <w:color w:val="000000"/>
          <w:szCs w:val="24"/>
          <w:lang w:val="en-US"/>
        </w:rPr>
        <w:t>proses bisnis.</w:t>
      </w:r>
      <w:r w:rsidR="00A61799" w:rsidRPr="007C3FCC">
        <w:rPr>
          <w:rFonts w:cs="Times New Roman"/>
          <w:color w:val="000000"/>
          <w:szCs w:val="24"/>
          <w:lang w:val="en-US"/>
        </w:rPr>
        <w:t xml:space="preserve"> </w:t>
      </w:r>
      <w:r w:rsidR="00A61799">
        <w:rPr>
          <w:rFonts w:cs="Times New Roman"/>
          <w:color w:val="000000"/>
          <w:szCs w:val="24"/>
          <w:lang w:val="en-US"/>
        </w:rPr>
        <w:t>Harmon</w:t>
      </w:r>
      <w:r w:rsidR="00463D5A">
        <w:rPr>
          <w:rFonts w:cs="Times New Roman"/>
          <w:color w:val="000000"/>
          <w:szCs w:val="24"/>
          <w:lang w:val="en-US"/>
        </w:rPr>
        <w:t xml:space="preserve"> &amp; Wolf (2016)</w:t>
      </w:r>
      <w:r w:rsidR="00C25958">
        <w:rPr>
          <w:rFonts w:cs="Times New Roman"/>
          <w:color w:val="000000"/>
          <w:szCs w:val="24"/>
          <w:lang w:val="en-US"/>
        </w:rPr>
        <w:t xml:space="preserve"> telah melakukan survei</w:t>
      </w:r>
      <w:r w:rsidR="00A61799">
        <w:rPr>
          <w:rFonts w:cs="Times New Roman"/>
          <w:color w:val="000000"/>
          <w:szCs w:val="24"/>
          <w:lang w:val="en-US"/>
        </w:rPr>
        <w:t xml:space="preserve"> </w:t>
      </w:r>
      <w:r w:rsidR="00C25958">
        <w:rPr>
          <w:rFonts w:cs="Times New Roman"/>
          <w:color w:val="000000"/>
          <w:szCs w:val="24"/>
          <w:lang w:val="en-US"/>
        </w:rPr>
        <w:t xml:space="preserve">terhadap tren </w:t>
      </w:r>
      <w:r w:rsidR="00A61799">
        <w:rPr>
          <w:rFonts w:cs="Times New Roman"/>
          <w:color w:val="000000"/>
          <w:szCs w:val="24"/>
          <w:lang w:val="en-US"/>
        </w:rPr>
        <w:t>pemodelan proses bisnis</w:t>
      </w:r>
      <w:r w:rsidR="00127C90">
        <w:rPr>
          <w:rFonts w:cs="Times New Roman"/>
          <w:color w:val="000000"/>
          <w:szCs w:val="24"/>
          <w:lang w:val="en-US"/>
        </w:rPr>
        <w:t xml:space="preserve"> </w:t>
      </w:r>
      <w:r w:rsidR="00C25958">
        <w:rPr>
          <w:rFonts w:cs="Times New Roman"/>
          <w:color w:val="000000"/>
          <w:szCs w:val="24"/>
          <w:lang w:val="en-US"/>
        </w:rPr>
        <w:t xml:space="preserve">yang melibatkan </w:t>
      </w:r>
      <w:r w:rsidR="00127C90">
        <w:rPr>
          <w:rFonts w:cs="Times New Roman"/>
          <w:color w:val="000000"/>
          <w:szCs w:val="24"/>
          <w:lang w:val="en-US"/>
        </w:rPr>
        <w:t>348 responden</w:t>
      </w:r>
      <w:r w:rsidR="00A61799">
        <w:rPr>
          <w:rFonts w:cs="Times New Roman"/>
          <w:color w:val="000000"/>
          <w:szCs w:val="24"/>
          <w:lang w:val="en-US"/>
        </w:rPr>
        <w:t xml:space="preserve"> dari berbagai</w:t>
      </w:r>
      <w:r w:rsidR="00C03BB0">
        <w:rPr>
          <w:rFonts w:cs="Times New Roman"/>
          <w:color w:val="000000"/>
          <w:szCs w:val="24"/>
          <w:lang w:val="en-US"/>
        </w:rPr>
        <w:t xml:space="preserve"> </w:t>
      </w:r>
      <w:r w:rsidR="00127C90">
        <w:rPr>
          <w:rFonts w:cs="Times New Roman"/>
          <w:color w:val="000000"/>
          <w:szCs w:val="24"/>
          <w:lang w:val="en-US"/>
        </w:rPr>
        <w:t>n</w:t>
      </w:r>
      <w:r w:rsidR="00C03BB0">
        <w:rPr>
          <w:rFonts w:cs="Times New Roman"/>
          <w:color w:val="000000"/>
          <w:szCs w:val="24"/>
          <w:lang w:val="en-US"/>
        </w:rPr>
        <w:t>egara, yakni</w:t>
      </w:r>
      <w:r w:rsidR="00A61799">
        <w:rPr>
          <w:rFonts w:cs="Times New Roman"/>
          <w:color w:val="000000"/>
          <w:szCs w:val="24"/>
          <w:lang w:val="en-US"/>
        </w:rPr>
        <w:t xml:space="preserve"> Amerika Utara, Eropa, Amerika selatan, Austral</w:t>
      </w:r>
      <w:r w:rsidR="003A03A8">
        <w:rPr>
          <w:rFonts w:cs="Times New Roman"/>
          <w:color w:val="000000"/>
          <w:szCs w:val="24"/>
          <w:lang w:val="en-US"/>
        </w:rPr>
        <w:t xml:space="preserve">ia, India, China, Jepang, Korea dan Afrika. Hasil dari survei </w:t>
      </w:r>
      <w:r w:rsidR="00851460">
        <w:rPr>
          <w:rFonts w:cs="Times New Roman"/>
          <w:color w:val="000000"/>
          <w:szCs w:val="24"/>
          <w:lang w:val="en-US"/>
        </w:rPr>
        <w:t xml:space="preserve">tersebut menunjukkan </w:t>
      </w:r>
      <w:r w:rsidR="00C03BB0">
        <w:rPr>
          <w:rFonts w:cs="Times New Roman"/>
          <w:color w:val="000000"/>
          <w:szCs w:val="24"/>
          <w:lang w:val="en-US"/>
        </w:rPr>
        <w:t xml:space="preserve">bahwa </w:t>
      </w:r>
      <w:r w:rsidR="00127C90">
        <w:rPr>
          <w:rFonts w:cs="Times New Roman"/>
          <w:color w:val="000000"/>
          <w:szCs w:val="24"/>
          <w:lang w:val="en-US"/>
        </w:rPr>
        <w:t>BPMN</w:t>
      </w:r>
      <w:r w:rsidR="00C03BB0">
        <w:rPr>
          <w:rFonts w:cs="Times New Roman"/>
          <w:color w:val="000000"/>
          <w:szCs w:val="24"/>
          <w:lang w:val="en-US"/>
        </w:rPr>
        <w:t xml:space="preserve">, </w:t>
      </w:r>
      <w:r w:rsidR="00127C90">
        <w:rPr>
          <w:rFonts w:cs="Times New Roman"/>
          <w:color w:val="000000"/>
          <w:szCs w:val="24"/>
          <w:lang w:val="en-US"/>
        </w:rPr>
        <w:t xml:space="preserve">UML AD </w:t>
      </w:r>
      <w:r w:rsidR="00E50386" w:rsidRPr="00E50386">
        <w:rPr>
          <w:rFonts w:cs="Times New Roman"/>
          <w:color w:val="000000"/>
          <w:szCs w:val="24"/>
          <w:lang w:val="en-US"/>
        </w:rPr>
        <w:t xml:space="preserve">dan </w:t>
      </w:r>
      <w:r w:rsidR="00127C90">
        <w:rPr>
          <w:rFonts w:cs="Times New Roman"/>
          <w:color w:val="000000"/>
          <w:szCs w:val="24"/>
          <w:lang w:val="en-US"/>
        </w:rPr>
        <w:t xml:space="preserve">EPC </w:t>
      </w:r>
      <w:r w:rsidR="00E50386" w:rsidRPr="00E50386">
        <w:rPr>
          <w:rFonts w:cs="Times New Roman"/>
          <w:color w:val="000000"/>
          <w:szCs w:val="24"/>
          <w:lang w:val="en-US"/>
        </w:rPr>
        <w:t>merup</w:t>
      </w:r>
      <w:del w:id="549" w:author="arkat" w:date="2017-10-06T08:01:00Z">
        <w:r w:rsidR="00E50386" w:rsidRPr="00E50386" w:rsidDel="008D650E">
          <w:rPr>
            <w:rFonts w:cs="Times New Roman"/>
            <w:color w:val="000000"/>
            <w:szCs w:val="24"/>
            <w:lang w:val="en-US"/>
          </w:rPr>
          <w:delText>akan</w:delText>
        </w:r>
      </w:del>
      <w:ins w:id="550" w:author="arkat" w:date="2017-10-06T08:01:00Z">
        <w:r w:rsidR="008D650E">
          <w:rPr>
            <w:rFonts w:cs="Times New Roman"/>
            <w:color w:val="000000"/>
            <w:szCs w:val="24"/>
            <w:lang w:val="en-US"/>
          </w:rPr>
          <w:t>akan</w:t>
        </w:r>
      </w:ins>
      <w:r w:rsidR="00E50386" w:rsidRPr="00E50386">
        <w:rPr>
          <w:rFonts w:cs="Times New Roman"/>
          <w:color w:val="000000"/>
          <w:szCs w:val="24"/>
          <w:lang w:val="en-US"/>
        </w:rPr>
        <w:t xml:space="preserve"> bahasa pemodelan proses bisnis yang paling banyak digun</w:t>
      </w:r>
      <w:del w:id="551" w:author="arkat" w:date="2017-10-06T08:01:00Z">
        <w:r w:rsidR="00E50386" w:rsidRPr="00E50386" w:rsidDel="008D650E">
          <w:rPr>
            <w:rFonts w:cs="Times New Roman"/>
            <w:color w:val="000000"/>
            <w:szCs w:val="24"/>
            <w:lang w:val="en-US"/>
          </w:rPr>
          <w:delText>akan</w:delText>
        </w:r>
      </w:del>
      <w:ins w:id="552" w:author="arkat" w:date="2017-10-06T08:01:00Z">
        <w:r w:rsidR="008D650E">
          <w:rPr>
            <w:rFonts w:cs="Times New Roman"/>
            <w:color w:val="000000"/>
            <w:szCs w:val="24"/>
            <w:lang w:val="en-US"/>
          </w:rPr>
          <w:t>akan</w:t>
        </w:r>
      </w:ins>
      <w:r w:rsidR="00E50386" w:rsidRPr="00E50386">
        <w:rPr>
          <w:rFonts w:cs="Times New Roman"/>
          <w:color w:val="000000"/>
          <w:szCs w:val="24"/>
          <w:lang w:val="en-US"/>
        </w:rPr>
        <w:t xml:space="preserve"> di</w:t>
      </w:r>
      <w:r w:rsidR="00E50386">
        <w:rPr>
          <w:rFonts w:cs="Times New Roman"/>
          <w:color w:val="000000"/>
          <w:szCs w:val="24"/>
          <w:lang w:val="en-US"/>
        </w:rPr>
        <w:t xml:space="preserve"> </w:t>
      </w:r>
      <w:r w:rsidR="00E50386" w:rsidRPr="00E50386">
        <w:rPr>
          <w:rFonts w:cs="Times New Roman"/>
          <w:color w:val="000000"/>
          <w:szCs w:val="24"/>
          <w:lang w:val="en-US"/>
        </w:rPr>
        <w:t xml:space="preserve">dunia </w:t>
      </w:r>
      <w:r w:rsidR="00E50386" w:rsidRPr="00C36A8C">
        <w:rPr>
          <w:rFonts w:cs="Times New Roman"/>
          <w:i/>
          <w:color w:val="000000"/>
          <w:szCs w:val="24"/>
          <w:lang w:val="en-US"/>
        </w:rPr>
        <w:t>enterprise</w:t>
      </w:r>
      <w:r w:rsidR="00E50386" w:rsidRPr="00E50386">
        <w:rPr>
          <w:rFonts w:cs="Times New Roman"/>
          <w:color w:val="000000"/>
          <w:szCs w:val="24"/>
          <w:lang w:val="en-US"/>
        </w:rPr>
        <w:t xml:space="preserve">. </w:t>
      </w:r>
    </w:p>
    <w:p w14:paraId="3C2A1BC5" w14:textId="78253C8C" w:rsidR="00E504E3" w:rsidDel="00790B42" w:rsidRDefault="0061498B" w:rsidP="009F2FD2">
      <w:pPr>
        <w:pStyle w:val="BodyTextFirstIndent"/>
        <w:spacing w:after="0"/>
        <w:ind w:firstLine="426"/>
        <w:rPr>
          <w:del w:id="553" w:author="arkat" w:date="2017-09-26T20:45:00Z"/>
          <w:rFonts w:cs="Times New Roman"/>
          <w:color w:val="000000"/>
          <w:szCs w:val="24"/>
          <w:lang w:val="en-US"/>
        </w:rPr>
      </w:pPr>
      <w:r>
        <w:rPr>
          <w:rFonts w:cs="Times New Roman"/>
          <w:color w:val="000000"/>
          <w:szCs w:val="24"/>
          <w:lang w:val="en-US"/>
        </w:rPr>
        <w:t>Di tahun 1990an</w:t>
      </w:r>
      <w:r w:rsidR="000D4CB1">
        <w:rPr>
          <w:rFonts w:cs="Times New Roman"/>
          <w:color w:val="000000"/>
          <w:szCs w:val="24"/>
          <w:lang w:val="en-US"/>
        </w:rPr>
        <w:t xml:space="preserve">, </w:t>
      </w:r>
      <w:r w:rsidR="00463D5A">
        <w:rPr>
          <w:rFonts w:cs="Times New Roman"/>
          <w:color w:val="000000"/>
          <w:szCs w:val="24"/>
          <w:lang w:val="en-US"/>
        </w:rPr>
        <w:t xml:space="preserve">EPC </w:t>
      </w:r>
      <w:ins w:id="554" w:author="arkat" w:date="2017-09-28T09:04:00Z">
        <w:r w:rsidR="00567555">
          <w:rPr>
            <w:rFonts w:cs="Times New Roman"/>
            <w:color w:val="000000"/>
            <w:szCs w:val="24"/>
            <w:lang w:val="en-US"/>
          </w:rPr>
          <w:t xml:space="preserve">sangat popular </w:t>
        </w:r>
      </w:ins>
      <w:del w:id="555" w:author="arkat" w:date="2017-09-28T09:04:00Z">
        <w:r w:rsidR="00463D5A" w:rsidDel="00567555">
          <w:rPr>
            <w:rFonts w:cs="Times New Roman"/>
            <w:color w:val="000000"/>
            <w:szCs w:val="24"/>
            <w:lang w:val="en-US"/>
          </w:rPr>
          <w:delText xml:space="preserve">banyak digunakan </w:delText>
        </w:r>
      </w:del>
      <w:r w:rsidR="00463D5A">
        <w:rPr>
          <w:rFonts w:cs="Times New Roman"/>
          <w:color w:val="000000"/>
          <w:szCs w:val="24"/>
          <w:lang w:val="en-US"/>
        </w:rPr>
        <w:t>di</w:t>
      </w:r>
      <w:r>
        <w:rPr>
          <w:rFonts w:cs="Times New Roman"/>
          <w:color w:val="000000"/>
          <w:szCs w:val="24"/>
          <w:lang w:val="en-US"/>
        </w:rPr>
        <w:t xml:space="preserve"> </w:t>
      </w:r>
      <w:r w:rsidR="00463D5A">
        <w:rPr>
          <w:rFonts w:cs="Times New Roman"/>
          <w:color w:val="000000"/>
          <w:szCs w:val="24"/>
          <w:lang w:val="en-US"/>
        </w:rPr>
        <w:t xml:space="preserve">dunia </w:t>
      </w:r>
      <w:r w:rsidR="00463D5A" w:rsidRPr="00C36A8C">
        <w:rPr>
          <w:rFonts w:cs="Times New Roman"/>
          <w:i/>
          <w:color w:val="000000"/>
          <w:szCs w:val="24"/>
          <w:lang w:val="en-US"/>
        </w:rPr>
        <w:t>enterprise</w:t>
      </w:r>
      <w:r w:rsidR="00463D5A">
        <w:rPr>
          <w:rFonts w:cs="Times New Roman"/>
          <w:color w:val="000000"/>
          <w:szCs w:val="24"/>
          <w:lang w:val="en-US"/>
        </w:rPr>
        <w:t xml:space="preserve"> </w:t>
      </w:r>
      <w:r w:rsidR="009F6B17">
        <w:rPr>
          <w:rFonts w:cs="Times New Roman"/>
          <w:color w:val="000000"/>
          <w:szCs w:val="24"/>
          <w:lang w:val="en-US"/>
        </w:rPr>
        <w:t xml:space="preserve">dan </w:t>
      </w:r>
      <w:r>
        <w:rPr>
          <w:rFonts w:cs="Times New Roman"/>
          <w:color w:val="000000"/>
          <w:szCs w:val="24"/>
          <w:lang w:val="en-US"/>
        </w:rPr>
        <w:t xml:space="preserve">dapat dianggap </w:t>
      </w:r>
      <w:r w:rsidR="009F6B17">
        <w:rPr>
          <w:rFonts w:cs="Times New Roman"/>
          <w:color w:val="000000"/>
          <w:szCs w:val="24"/>
          <w:lang w:val="en-US"/>
        </w:rPr>
        <w:t>menjadi standar pemodelan proses bisnis</w:t>
      </w:r>
      <w:ins w:id="556" w:author="arkat" w:date="2017-10-04T23:07:00Z">
        <w:r w:rsidR="00A17581">
          <w:rPr>
            <w:rFonts w:cs="Times New Roman"/>
            <w:color w:val="000000"/>
            <w:szCs w:val="24"/>
            <w:lang w:val="en-US"/>
          </w:rPr>
          <w:t xml:space="preserve"> </w:t>
        </w:r>
      </w:ins>
      <w:del w:id="557" w:author="arkat" w:date="2017-10-04T23:08:00Z">
        <w:r w:rsidR="009F6B17" w:rsidDel="00A17581">
          <w:rPr>
            <w:rFonts w:cs="Times New Roman"/>
            <w:color w:val="000000"/>
            <w:szCs w:val="24"/>
            <w:lang w:val="en-US"/>
          </w:rPr>
          <w:delText xml:space="preserve"> </w:delText>
        </w:r>
      </w:del>
      <w:r w:rsidR="00463D5A">
        <w:rPr>
          <w:rFonts w:cs="Times New Roman"/>
          <w:color w:val="000000"/>
          <w:szCs w:val="24"/>
          <w:lang w:val="en-US"/>
        </w:rPr>
        <w:t>dikaren</w:t>
      </w:r>
      <w:del w:id="558" w:author="arkat" w:date="2017-10-06T08:01:00Z">
        <w:r w:rsidR="00463D5A" w:rsidDel="008D650E">
          <w:rPr>
            <w:rFonts w:cs="Times New Roman"/>
            <w:color w:val="000000"/>
            <w:szCs w:val="24"/>
            <w:lang w:val="en-US"/>
          </w:rPr>
          <w:delText>akan</w:delText>
        </w:r>
      </w:del>
      <w:ins w:id="559" w:author="arkat" w:date="2017-10-06T08:01:00Z">
        <w:r w:rsidR="008D650E">
          <w:rPr>
            <w:rFonts w:cs="Times New Roman"/>
            <w:color w:val="000000"/>
            <w:szCs w:val="24"/>
            <w:lang w:val="en-US"/>
          </w:rPr>
          <w:t>akan</w:t>
        </w:r>
      </w:ins>
      <w:r w:rsidR="00463D5A">
        <w:rPr>
          <w:rFonts w:cs="Times New Roman"/>
          <w:color w:val="000000"/>
          <w:szCs w:val="24"/>
          <w:lang w:val="en-US"/>
        </w:rPr>
        <w:t xml:space="preserve"> </w:t>
      </w:r>
      <w:ins w:id="560" w:author="arkat" w:date="2017-10-01T14:17:00Z">
        <w:r w:rsidR="00C36A8C">
          <w:rPr>
            <w:rFonts w:cs="Times New Roman"/>
            <w:color w:val="000000"/>
            <w:szCs w:val="24"/>
            <w:lang w:val="en-US"/>
          </w:rPr>
          <w:t xml:space="preserve">penggunaan EPC di </w:t>
        </w:r>
      </w:ins>
      <w:del w:id="561" w:author="arkat" w:date="2017-10-01T14:17:00Z">
        <w:r w:rsidR="009F6B17" w:rsidDel="00C36A8C">
          <w:rPr>
            <w:rFonts w:cs="Times New Roman"/>
            <w:color w:val="000000"/>
            <w:szCs w:val="24"/>
            <w:lang w:val="en-US"/>
          </w:rPr>
          <w:delText xml:space="preserve">mendapatkan </w:delText>
        </w:r>
        <w:r w:rsidR="00463D5A" w:rsidDel="00C36A8C">
          <w:rPr>
            <w:rFonts w:cs="Times New Roman"/>
            <w:color w:val="000000"/>
            <w:szCs w:val="24"/>
            <w:lang w:val="en-US"/>
          </w:rPr>
          <w:delText xml:space="preserve">dukungan </w:delText>
        </w:r>
        <w:r w:rsidR="00463D5A" w:rsidRPr="00684E19" w:rsidDel="00C36A8C">
          <w:rPr>
            <w:rFonts w:cs="Times New Roman"/>
            <w:i/>
            <w:color w:val="000000"/>
            <w:szCs w:val="24"/>
            <w:lang w:val="en-US"/>
          </w:rPr>
          <w:delText>tool</w:delText>
        </w:r>
        <w:r w:rsidR="00463D5A" w:rsidDel="00C36A8C">
          <w:rPr>
            <w:rFonts w:cs="Times New Roman"/>
            <w:color w:val="000000"/>
            <w:szCs w:val="24"/>
            <w:lang w:val="en-US"/>
          </w:rPr>
          <w:delText xml:space="preserve"> yang dibuat oleh </w:delText>
        </w:r>
      </w:del>
      <w:r w:rsidR="00463D5A">
        <w:rPr>
          <w:rFonts w:cs="Times New Roman"/>
          <w:color w:val="000000"/>
          <w:szCs w:val="24"/>
          <w:lang w:val="en-US"/>
        </w:rPr>
        <w:t>ARIS</w:t>
      </w:r>
      <w:ins w:id="562" w:author="arkat" w:date="2017-10-01T14:16:00Z">
        <w:r w:rsidR="00C36A8C">
          <w:rPr>
            <w:rFonts w:cs="Times New Roman"/>
            <w:color w:val="000000"/>
            <w:szCs w:val="24"/>
            <w:lang w:val="en-US"/>
          </w:rPr>
          <w:t xml:space="preserve"> Toolset</w:t>
        </w:r>
      </w:ins>
      <w:del w:id="563" w:author="arkat" w:date="2017-10-01T14:11:00Z">
        <w:r w:rsidR="00463D5A" w:rsidDel="00B852D2">
          <w:rPr>
            <w:rFonts w:cs="Times New Roman"/>
            <w:color w:val="000000"/>
            <w:szCs w:val="24"/>
            <w:lang w:val="en-US"/>
          </w:rPr>
          <w:delText xml:space="preserve"> Toolset</w:delText>
        </w:r>
      </w:del>
      <w:r w:rsidR="009F6B17">
        <w:rPr>
          <w:rFonts w:cs="Times New Roman"/>
          <w:color w:val="000000"/>
          <w:szCs w:val="24"/>
          <w:lang w:val="en-US"/>
        </w:rPr>
        <w:t xml:space="preserve"> </w:t>
      </w:r>
      <w:r w:rsidR="009F6B17">
        <w:rPr>
          <w:rFonts w:cs="Times New Roman"/>
          <w:color w:val="000000"/>
          <w:szCs w:val="24"/>
          <w:lang w:val="en-US"/>
        </w:rPr>
        <w:fldChar w:fldCharType="begin" w:fldLock="1"/>
      </w:r>
      <w:r w:rsidR="000D4CB1">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"plainTextFormattedCitation" : "(Decker &amp; Tscheschner, 2009)", "previouslyFormattedCitation" : "(Decker &amp; Tscheschner, 2009)" }, "properties" : { "noteIndex" : 0 }, "schema" : "https://github.com/citation-style-language/schema/raw/master/csl-citation.json" }</w:instrText>
      </w:r>
      <w:r w:rsidR="009F6B17">
        <w:rPr>
          <w:rFonts w:cs="Times New Roman"/>
          <w:color w:val="000000"/>
          <w:szCs w:val="24"/>
          <w:lang w:val="en-US"/>
        </w:rPr>
        <w:fldChar w:fldCharType="separate"/>
      </w:r>
      <w:r w:rsidR="009F6B17" w:rsidRPr="009F6B17">
        <w:rPr>
          <w:rFonts w:cs="Times New Roman"/>
          <w:noProof/>
          <w:color w:val="000000"/>
          <w:szCs w:val="24"/>
          <w:lang w:val="en-US"/>
        </w:rPr>
        <w:t>(Decker &amp; Tscheschner, 2009)</w:t>
      </w:r>
      <w:r w:rsidR="009F6B17">
        <w:rPr>
          <w:rFonts w:cs="Times New Roman"/>
          <w:color w:val="000000"/>
          <w:szCs w:val="24"/>
          <w:lang w:val="en-US"/>
        </w:rPr>
        <w:fldChar w:fldCharType="end"/>
      </w:r>
      <w:r w:rsidR="00463D5A">
        <w:rPr>
          <w:rFonts w:cs="Times New Roman"/>
          <w:color w:val="000000"/>
          <w:szCs w:val="24"/>
          <w:lang w:val="en-US"/>
        </w:rPr>
        <w:t>.</w:t>
      </w:r>
      <w:r w:rsidR="00B872D6">
        <w:rPr>
          <w:rFonts w:cs="Times New Roman"/>
          <w:color w:val="000000"/>
          <w:szCs w:val="24"/>
          <w:lang w:val="en-US"/>
        </w:rPr>
        <w:t xml:space="preserve"> Namun, </w:t>
      </w:r>
      <w:r w:rsidR="009F6B17">
        <w:rPr>
          <w:rFonts w:cs="Times New Roman"/>
          <w:color w:val="000000"/>
          <w:szCs w:val="24"/>
          <w:lang w:val="en-US"/>
        </w:rPr>
        <w:t xml:space="preserve">saat ini </w:t>
      </w:r>
      <w:ins w:id="564" w:author="arkat" w:date="2017-09-26T21:32:00Z">
        <w:r w:rsidR="00790B42">
          <w:rPr>
            <w:rFonts w:cs="Times New Roman"/>
            <w:color w:val="000000"/>
            <w:szCs w:val="24"/>
            <w:lang w:val="en-US"/>
          </w:rPr>
          <w:t xml:space="preserve">banyak </w:t>
        </w:r>
        <w:r w:rsidR="00790B42" w:rsidRPr="00C36A8C">
          <w:rPr>
            <w:rFonts w:cs="Times New Roman"/>
            <w:i/>
            <w:color w:val="000000"/>
            <w:szCs w:val="24"/>
            <w:lang w:val="en-US"/>
            <w:rPrChange w:id="565" w:author="arkat" w:date="2017-10-01T14:17:00Z">
              <w:rPr>
                <w:rFonts w:cs="Times New Roman"/>
                <w:color w:val="000000"/>
                <w:szCs w:val="24"/>
                <w:lang w:val="en-US"/>
              </w:rPr>
            </w:rPrChange>
          </w:rPr>
          <w:t>enterprise</w:t>
        </w:r>
        <w:r w:rsidR="009931E8">
          <w:rPr>
            <w:rFonts w:cs="Times New Roman"/>
            <w:color w:val="000000"/>
            <w:szCs w:val="24"/>
            <w:lang w:val="en-US"/>
          </w:rPr>
          <w:t xml:space="preserve"> yang bermigrasi</w:t>
        </w:r>
        <w:r w:rsidR="00C36A8C">
          <w:rPr>
            <w:rFonts w:cs="Times New Roman"/>
            <w:color w:val="000000"/>
            <w:szCs w:val="24"/>
            <w:lang w:val="en-US"/>
          </w:rPr>
          <w:t xml:space="preserve"> ke BPMN, terbukti BPMN menempati urutan pertama</w:t>
        </w:r>
      </w:ins>
      <w:ins w:id="566" w:author="arkat" w:date="2017-10-04T22:43:00Z">
        <w:r w:rsidR="00B65098">
          <w:rPr>
            <w:rFonts w:cs="Times New Roman"/>
            <w:color w:val="000000"/>
            <w:szCs w:val="24"/>
            <w:lang w:val="en-US"/>
          </w:rPr>
          <w:t xml:space="preserve"> pengguna terbanyak</w:t>
        </w:r>
      </w:ins>
      <w:ins w:id="567" w:author="arkat" w:date="2017-09-26T21:32:00Z">
        <w:r w:rsidR="00C36A8C">
          <w:rPr>
            <w:rFonts w:cs="Times New Roman"/>
            <w:color w:val="000000"/>
            <w:szCs w:val="24"/>
            <w:lang w:val="en-US"/>
          </w:rPr>
          <w:t xml:space="preserve"> untuk melakukan pemodelan proses bisnis</w:t>
        </w:r>
      </w:ins>
      <w:ins w:id="568" w:author="arkat" w:date="2017-10-01T14:21:00Z">
        <w:r w:rsidR="00C36A8C">
          <w:rPr>
            <w:rFonts w:cs="Times New Roman"/>
            <w:color w:val="000000"/>
            <w:szCs w:val="24"/>
            <w:lang w:val="en-US"/>
          </w:rPr>
          <w:t xml:space="preserve"> </w:t>
        </w:r>
        <w:r w:rsidR="00C36A8C">
          <w:rPr>
            <w:rFonts w:cs="Times New Roman"/>
            <w:color w:val="000000"/>
            <w:szCs w:val="24"/>
            <w:lang w:val="en-US"/>
          </w:rPr>
          <w:fldChar w:fldCharType="begin" w:fldLock="1"/>
        </w:r>
      </w:ins>
      <w:r w:rsidR="00C37DE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C36A8C">
        <w:rPr>
          <w:rFonts w:cs="Times New Roman"/>
          <w:color w:val="000000"/>
          <w:szCs w:val="24"/>
          <w:lang w:val="en-US"/>
        </w:rPr>
        <w:fldChar w:fldCharType="separate"/>
      </w:r>
      <w:r w:rsidR="00C36A8C" w:rsidRPr="00C36A8C">
        <w:rPr>
          <w:rFonts w:cs="Times New Roman"/>
          <w:noProof/>
          <w:color w:val="000000"/>
          <w:szCs w:val="24"/>
          <w:lang w:val="en-US"/>
        </w:rPr>
        <w:t>(Harmon &amp; Wolf, 2016)</w:t>
      </w:r>
      <w:ins w:id="569" w:author="arkat" w:date="2017-10-01T14:21:00Z">
        <w:r w:rsidR="00C36A8C">
          <w:rPr>
            <w:rFonts w:cs="Times New Roman"/>
            <w:color w:val="000000"/>
            <w:szCs w:val="24"/>
            <w:lang w:val="en-US"/>
          </w:rPr>
          <w:fldChar w:fldCharType="end"/>
        </w:r>
      </w:ins>
      <w:ins w:id="570" w:author="arkat" w:date="2017-10-01T14:20:00Z">
        <w:r w:rsidR="00C36A8C">
          <w:rPr>
            <w:rFonts w:cs="Times New Roman"/>
            <w:color w:val="000000"/>
            <w:szCs w:val="24"/>
            <w:lang w:val="en-US"/>
          </w:rPr>
          <w:t>.</w:t>
        </w:r>
      </w:ins>
      <w:ins w:id="571" w:author="arkat" w:date="2017-09-26T21:32:00Z">
        <w:r w:rsidR="00C36A8C">
          <w:rPr>
            <w:rFonts w:cs="Times New Roman"/>
            <w:color w:val="000000"/>
            <w:szCs w:val="24"/>
            <w:lang w:val="en-US"/>
          </w:rPr>
          <w:t xml:space="preserve"> </w:t>
        </w:r>
      </w:ins>
      <w:ins w:id="572" w:author="arkat" w:date="2017-10-01T14:22:00Z">
        <w:r w:rsidR="00C36A8C">
          <w:rPr>
            <w:rFonts w:cs="Times New Roman"/>
            <w:color w:val="000000"/>
            <w:szCs w:val="24"/>
            <w:lang w:val="en-US"/>
          </w:rPr>
          <w:t>Perpindahan tersebut dikaren</w:t>
        </w:r>
      </w:ins>
      <w:ins w:id="573" w:author="arkat" w:date="2017-10-06T08:01:00Z">
        <w:r w:rsidR="008D650E">
          <w:rPr>
            <w:rFonts w:cs="Times New Roman"/>
            <w:color w:val="000000"/>
            <w:szCs w:val="24"/>
            <w:lang w:val="en-US"/>
          </w:rPr>
          <w:t>akan</w:t>
        </w:r>
      </w:ins>
      <w:ins w:id="574" w:author="arkat" w:date="2017-10-01T14:22:00Z">
        <w:r w:rsidR="00C36A8C">
          <w:rPr>
            <w:rFonts w:cs="Times New Roman"/>
            <w:color w:val="000000"/>
            <w:szCs w:val="24"/>
            <w:lang w:val="en-US"/>
          </w:rPr>
          <w:t xml:space="preserve"> BPMN </w:t>
        </w:r>
      </w:ins>
      <w:ins w:id="575" w:author="arkat" w:date="2017-09-26T21:55:00Z">
        <w:r w:rsidR="006D428D">
          <w:rPr>
            <w:rFonts w:cs="Times New Roman"/>
            <w:color w:val="000000"/>
            <w:szCs w:val="24"/>
            <w:lang w:val="en-US"/>
          </w:rPr>
          <w:t xml:space="preserve">memberikan kemudahan untuk mendokumentasikan dan mengkomunikasikan proses bisnis baik untuk internal maupun ekternal organisasi </w:t>
        </w:r>
        <w:r w:rsidR="006D428D">
          <w:rPr>
            <w:rFonts w:cs="Times New Roman"/>
            <w:color w:val="000000"/>
            <w:szCs w:val="24"/>
            <w:lang w:val="en-US"/>
          </w:rPr>
          <w:fldChar w:fldCharType="begin" w:fldLock="1"/>
        </w:r>
      </w:ins>
      <w:r w:rsidR="0080155A">
        <w:rPr>
          <w:rFonts w:cs="Times New Roman"/>
          <w:color w:val="000000"/>
          <w:szCs w:val="24"/>
          <w:lang w:val="en-US"/>
        </w:rPr>
        <w:instrText>ADDIN CSL_CITATION { "citationItems" : [ { "id" : "ITEM-1", "itemData" : { "author" : [ { "dropping-particle" : "", "family" : "Volzer", "given" : "Hagen", "non-dropping-particle" : "", "parse-names" : false, "suffix" : "" } ], "id" : "ITEM-1", "issued" : { "date-parts" : [ [ "2010" ] ] }, "page" : "2-3", "title" : "An Overview of BPMN 2 . 0 and its Potential Use", "type" : "article-journal" }, "uris" : [ "http://www.mendeley.com/documents/?uuid=b148c4fb-33bb-4e86-8ce8-35f4506bf526" ] } ], "mendeley" : { "formattedCitation" : "(Volzer, 2010)", "plainTextFormattedCitation" : "(Volzer, 2010)", "previouslyFormattedCitation" : "(Volzer, 2010)" }, "properties" : { "noteIndex" : 0 }, "schema" : "https://github.com/citation-style-language/schema/raw/master/csl-citation.json" }</w:instrText>
      </w:r>
      <w:ins w:id="576" w:author="arkat" w:date="2017-09-26T21:55:00Z">
        <w:r w:rsidR="006D428D">
          <w:rPr>
            <w:rFonts w:cs="Times New Roman"/>
            <w:color w:val="000000"/>
            <w:szCs w:val="24"/>
            <w:lang w:val="en-US"/>
          </w:rPr>
          <w:fldChar w:fldCharType="separate"/>
        </w:r>
      </w:ins>
      <w:r w:rsidR="00A05AD5" w:rsidRPr="00A05AD5">
        <w:rPr>
          <w:rFonts w:cs="Times New Roman"/>
          <w:noProof/>
          <w:color w:val="000000"/>
          <w:szCs w:val="24"/>
          <w:lang w:val="en-US"/>
        </w:rPr>
        <w:t>(Volzer, 2010)</w:t>
      </w:r>
      <w:ins w:id="577" w:author="arkat" w:date="2017-09-26T21:55:00Z">
        <w:r w:rsidR="006D428D">
          <w:rPr>
            <w:rFonts w:cs="Times New Roman"/>
            <w:color w:val="000000"/>
            <w:szCs w:val="24"/>
            <w:lang w:val="en-US"/>
          </w:rPr>
          <w:fldChar w:fldCharType="end"/>
        </w:r>
        <w:r w:rsidR="006D428D">
          <w:rPr>
            <w:rFonts w:cs="Times New Roman"/>
            <w:color w:val="000000"/>
            <w:szCs w:val="24"/>
            <w:lang w:val="en-US"/>
          </w:rPr>
          <w:t>.</w:t>
        </w:r>
      </w:ins>
      <w:ins w:id="578" w:author="arkat" w:date="2017-10-04T22:44:00Z">
        <w:r w:rsidR="00B65098">
          <w:rPr>
            <w:rFonts w:cs="Times New Roman"/>
            <w:color w:val="000000"/>
            <w:szCs w:val="24"/>
            <w:lang w:val="en-US"/>
          </w:rPr>
          <w:t xml:space="preserve"> Selain itu, </w:t>
        </w:r>
      </w:ins>
      <w:ins w:id="579" w:author="arkat" w:date="2017-09-26T21:33:00Z">
        <w:r w:rsidR="00790B42">
          <w:rPr>
            <w:rFonts w:cs="Times New Roman"/>
            <w:color w:val="000000"/>
            <w:szCs w:val="24"/>
            <w:lang w:val="en-US"/>
          </w:rPr>
          <w:t>BPMN</w:t>
        </w:r>
      </w:ins>
      <w:ins w:id="580" w:author="arkat" w:date="2017-09-26T21:56:00Z">
        <w:r w:rsidR="006D428D">
          <w:rPr>
            <w:rFonts w:cs="Times New Roman"/>
            <w:color w:val="000000"/>
            <w:szCs w:val="24"/>
            <w:lang w:val="en-US"/>
          </w:rPr>
          <w:t xml:space="preserve"> juga</w:t>
        </w:r>
      </w:ins>
      <w:ins w:id="581" w:author="arkat" w:date="2017-09-26T21:33:00Z">
        <w:r w:rsidR="00790B42">
          <w:rPr>
            <w:rFonts w:cs="Times New Roman"/>
            <w:color w:val="000000"/>
            <w:szCs w:val="24"/>
            <w:lang w:val="en-US"/>
          </w:rPr>
          <w:t xml:space="preserve"> </w:t>
        </w:r>
      </w:ins>
      <w:ins w:id="582" w:author="arkat" w:date="2017-09-26T21:35:00Z">
        <w:r w:rsidR="00790B42">
          <w:rPr>
            <w:rFonts w:cs="Times New Roman"/>
            <w:color w:val="000000"/>
            <w:szCs w:val="24"/>
            <w:lang w:val="en-US"/>
          </w:rPr>
          <w:t xml:space="preserve">telah menjadi notasi </w:t>
        </w:r>
      </w:ins>
      <w:ins w:id="583" w:author="arkat" w:date="2017-09-26T21:33:00Z">
        <w:r w:rsidR="00C36A8C">
          <w:rPr>
            <w:rFonts w:cs="Times New Roman"/>
            <w:color w:val="000000"/>
            <w:szCs w:val="24"/>
            <w:lang w:val="en-US"/>
          </w:rPr>
          <w:t>standar</w:t>
        </w:r>
        <w:r w:rsidR="00B65098">
          <w:rPr>
            <w:rFonts w:cs="Times New Roman"/>
            <w:color w:val="000000"/>
            <w:szCs w:val="24"/>
            <w:lang w:val="en-US"/>
          </w:rPr>
          <w:t xml:space="preserve"> internasional yang </w:t>
        </w:r>
        <w:r w:rsidR="00790B42">
          <w:rPr>
            <w:rFonts w:cs="Times New Roman"/>
            <w:color w:val="000000"/>
            <w:szCs w:val="24"/>
            <w:lang w:val="en-US"/>
          </w:rPr>
          <w:t xml:space="preserve">didukung </w:t>
        </w:r>
      </w:ins>
      <w:ins w:id="584" w:author="arkat" w:date="2017-09-26T21:34:00Z">
        <w:r w:rsidR="00790B42">
          <w:rPr>
            <w:rFonts w:cs="Times New Roman"/>
            <w:color w:val="000000"/>
            <w:szCs w:val="24"/>
            <w:lang w:val="en-US"/>
          </w:rPr>
          <w:t xml:space="preserve">oleh vendor perangkat lunak dan </w:t>
        </w:r>
      </w:ins>
      <w:ins w:id="585" w:author="arkat" w:date="2017-09-28T09:05:00Z">
        <w:r w:rsidR="00567555">
          <w:rPr>
            <w:rFonts w:cs="Times New Roman"/>
            <w:color w:val="000000"/>
            <w:szCs w:val="24"/>
            <w:lang w:val="en-US"/>
          </w:rPr>
          <w:t xml:space="preserve">banyak </w:t>
        </w:r>
      </w:ins>
      <w:ins w:id="586" w:author="arkat" w:date="2017-09-26T21:35:00Z">
        <w:r w:rsidR="00790B42">
          <w:rPr>
            <w:rFonts w:cs="Times New Roman"/>
            <w:color w:val="000000"/>
            <w:szCs w:val="24"/>
            <w:lang w:val="en-US"/>
          </w:rPr>
          <w:t xml:space="preserve">perusahaan jasa </w:t>
        </w:r>
      </w:ins>
      <w:ins w:id="587" w:author="arkat" w:date="2017-09-26T21:34:00Z">
        <w:r w:rsidR="00790B42">
          <w:rPr>
            <w:rFonts w:cs="Times New Roman"/>
            <w:color w:val="000000"/>
            <w:szCs w:val="24"/>
            <w:lang w:val="en-US"/>
          </w:rPr>
          <w:t>konsultan</w:t>
        </w:r>
      </w:ins>
      <w:ins w:id="588" w:author="arkat" w:date="2017-09-26T21:47:00Z">
        <w:r w:rsidR="00313371">
          <w:rPr>
            <w:rFonts w:cs="Times New Roman"/>
            <w:color w:val="000000"/>
            <w:szCs w:val="24"/>
            <w:lang w:val="en-US"/>
          </w:rPr>
          <w:t xml:space="preserve"> </w:t>
        </w:r>
      </w:ins>
      <w:ins w:id="589" w:author="arkat" w:date="2017-09-26T21:50:00Z">
        <w:r w:rsidR="00313371">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"URL" : "https://www.signavio.com/news/whitepaper-from-epc-to-bpmn/", "accessed" : { "date-parts" : [ [ "2017", "9", "26" ] ] }, "author" : [ { "dropping-particle" : "", "family" : "www.signavio.com", "given" : "", "non-dropping-particle" : "", "parse-names" : false, "suffix" : "" } ], "id" : "ITEM-1", "issued" : { "date-parts" : [ [ "2009" ] ] }, "title" : "Whitepaper: From EPC to BPMN | Signavio", "type" : "webpage" }, "uris" : [ "http://www.mendeley.com/documents/?uuid=cea37a3e-c6f3-35d1-9c5c-a4fdb5f0a17b" ] } ], "mendeley" : { "formattedCitation" : "(www.signavio.com, 2009)", "plainTextFormattedCitation" : "(www.signavio.com, 2009)", "previouslyFormattedCitation" : "(www.signavio.com, 2009)" }, "properties" : { "noteIndex" : 0 }, "schema" : "https://github.com/citation-style-language/schema/raw/master/csl-citation.json" }</w:instrText>
      </w:r>
      <w:r w:rsidR="00313371">
        <w:rPr>
          <w:rFonts w:cs="Times New Roman"/>
          <w:color w:val="000000"/>
          <w:szCs w:val="24"/>
          <w:lang w:val="en-US"/>
        </w:rPr>
        <w:fldChar w:fldCharType="separate"/>
      </w:r>
      <w:r w:rsidR="00313371" w:rsidRPr="00313371">
        <w:rPr>
          <w:rFonts w:cs="Times New Roman"/>
          <w:noProof/>
          <w:color w:val="000000"/>
          <w:szCs w:val="24"/>
          <w:lang w:val="en-US"/>
        </w:rPr>
        <w:t>(www.signavio.com, 2009)</w:t>
      </w:r>
      <w:ins w:id="590" w:author="arkat" w:date="2017-09-26T21:50:00Z">
        <w:r w:rsidR="00313371">
          <w:rPr>
            <w:rFonts w:cs="Times New Roman"/>
            <w:color w:val="000000"/>
            <w:szCs w:val="24"/>
            <w:lang w:val="en-US"/>
          </w:rPr>
          <w:fldChar w:fldCharType="end"/>
        </w:r>
      </w:ins>
      <w:del w:id="591" w:author="arkat" w:date="2017-09-26T21:33:00Z">
        <w:r w:rsidR="009F6B17" w:rsidDel="00790B42">
          <w:rPr>
            <w:rFonts w:cs="Times New Roman"/>
            <w:color w:val="000000"/>
            <w:szCs w:val="24"/>
            <w:lang w:val="en-US"/>
          </w:rPr>
          <w:delText>yang paling diterima dan digunakan untuk melakukan pemodelan proses bisnis adalah BPMN</w:delText>
        </w:r>
      </w:del>
      <w:r w:rsidR="009F6B17">
        <w:rPr>
          <w:rFonts w:cs="Times New Roman"/>
          <w:color w:val="000000"/>
          <w:szCs w:val="24"/>
          <w:lang w:val="en-US"/>
        </w:rPr>
        <w:t>.</w:t>
      </w:r>
      <w:ins w:id="592" w:author="arkat" w:date="2017-09-26T20:43:00Z">
        <w:r w:rsidR="00E504E3">
          <w:rPr>
            <w:rFonts w:cs="Times New Roman"/>
            <w:color w:val="000000"/>
            <w:szCs w:val="24"/>
            <w:lang w:val="en-US"/>
          </w:rPr>
          <w:t xml:space="preserve"> Bahkan </w:t>
        </w:r>
      </w:ins>
      <w:ins w:id="593" w:author="arkat" w:date="2017-09-26T20:44:00Z">
        <w:r w:rsidR="00E504E3">
          <w:rPr>
            <w:rFonts w:cs="Times New Roman"/>
            <w:color w:val="000000"/>
            <w:szCs w:val="24"/>
            <w:lang w:val="en-US"/>
          </w:rPr>
          <w:t>p</w:t>
        </w:r>
      </w:ins>
      <w:moveToRangeStart w:id="594" w:author="arkat" w:date="2017-09-26T20:43:00Z" w:name="move494221953"/>
      <w:moveTo w:id="595" w:author="arkat" w:date="2017-09-26T20:43:00Z">
        <w:del w:id="596" w:author="arkat" w:date="2017-09-26T20:44:00Z">
          <w:r w:rsidR="00E504E3" w:rsidDel="00E504E3">
            <w:rPr>
              <w:rFonts w:cs="Times New Roman"/>
              <w:color w:val="000000"/>
              <w:szCs w:val="24"/>
              <w:lang w:val="en-US"/>
            </w:rPr>
            <w:delText>P</w:delText>
          </w:r>
        </w:del>
        <w:r w:rsidR="00E504E3">
          <w:rPr>
            <w:rFonts w:cs="Times New Roman"/>
            <w:color w:val="000000"/>
            <w:szCs w:val="24"/>
            <w:lang w:val="en-US"/>
          </w:rPr>
          <w:t>emerintah Indonesia melalui peraturan Menteri Negara Pendayagunaan Aparatur Negara dan Reformasi Birokrasi Republik Indonesia nomor 12 tahun 2011 menjadikan BPMN sebagai pedoman tata laksana yang digun</w:t>
        </w:r>
        <w:del w:id="597" w:author="arkat" w:date="2017-10-06T08:01:00Z">
          <w:r w:rsidR="00E504E3" w:rsidDel="008D650E">
            <w:rPr>
              <w:rFonts w:cs="Times New Roman"/>
              <w:color w:val="000000"/>
              <w:szCs w:val="24"/>
              <w:lang w:val="en-US"/>
            </w:rPr>
            <w:delText>akan</w:delText>
          </w:r>
        </w:del>
      </w:moveTo>
      <w:ins w:id="598" w:author="arkat" w:date="2017-10-06T08:01:00Z">
        <w:r w:rsidR="008D650E">
          <w:rPr>
            <w:rFonts w:cs="Times New Roman"/>
            <w:color w:val="000000"/>
            <w:szCs w:val="24"/>
            <w:lang w:val="en-US"/>
          </w:rPr>
          <w:t>akan</w:t>
        </w:r>
      </w:ins>
      <w:moveTo w:id="599" w:author="arkat" w:date="2017-09-26T20:43:00Z">
        <w:r w:rsidR="00E504E3">
          <w:rPr>
            <w:rFonts w:cs="Times New Roman"/>
            <w:color w:val="000000"/>
            <w:szCs w:val="24"/>
            <w:lang w:val="en-US"/>
          </w:rPr>
          <w:t xml:space="preserve"> untuk memberikan acuan bagi kementrian/lembaga dan pemerintah daerah untuk </w:t>
        </w:r>
        <w:r w:rsidR="00E504E3">
          <w:rPr>
            <w:rFonts w:cs="Times New Roman"/>
            <w:color w:val="000000"/>
            <w:szCs w:val="24"/>
            <w:lang w:val="en-US"/>
          </w:rPr>
          <w:lastRenderedPageBreak/>
          <w:t xml:space="preserve">menyusun </w:t>
        </w:r>
      </w:moveTo>
      <w:ins w:id="600" w:author="arkat" w:date="2017-10-01T14:23:00Z">
        <w:r w:rsidR="00C36A8C">
          <w:rPr>
            <w:rFonts w:cs="Times New Roman"/>
            <w:i/>
            <w:color w:val="000000"/>
            <w:szCs w:val="24"/>
            <w:lang w:val="en-US"/>
          </w:rPr>
          <w:t>S</w:t>
        </w:r>
      </w:ins>
      <w:moveTo w:id="601" w:author="arkat" w:date="2017-09-26T20:43:00Z">
        <w:del w:id="602" w:author="arkat" w:date="2017-10-01T14:23:00Z">
          <w:r w:rsidR="00E504E3" w:rsidRPr="00B16137" w:rsidDel="00C36A8C">
            <w:rPr>
              <w:rFonts w:cs="Times New Roman"/>
              <w:i/>
              <w:color w:val="000000"/>
              <w:szCs w:val="24"/>
              <w:lang w:val="en-US"/>
            </w:rPr>
            <w:delText>s</w:delText>
          </w:r>
        </w:del>
        <w:r w:rsidR="00E504E3" w:rsidRPr="00B16137">
          <w:rPr>
            <w:rFonts w:cs="Times New Roman"/>
            <w:i/>
            <w:color w:val="000000"/>
            <w:szCs w:val="24"/>
            <w:lang w:val="en-US"/>
          </w:rPr>
          <w:t xml:space="preserve">tandard </w:t>
        </w:r>
      </w:moveTo>
      <w:ins w:id="603" w:author="arkat" w:date="2017-10-01T14:23:00Z">
        <w:r w:rsidR="00C36A8C">
          <w:rPr>
            <w:rFonts w:cs="Times New Roman"/>
            <w:i/>
            <w:color w:val="000000"/>
            <w:szCs w:val="24"/>
            <w:lang w:val="en-US"/>
          </w:rPr>
          <w:t>O</w:t>
        </w:r>
      </w:ins>
      <w:moveTo w:id="604" w:author="arkat" w:date="2017-09-26T20:43:00Z">
        <w:del w:id="605" w:author="arkat" w:date="2017-10-01T14:23:00Z">
          <w:r w:rsidR="00E504E3" w:rsidRPr="00B16137" w:rsidDel="00C36A8C">
            <w:rPr>
              <w:rFonts w:cs="Times New Roman"/>
              <w:i/>
              <w:color w:val="000000"/>
              <w:szCs w:val="24"/>
              <w:lang w:val="en-US"/>
            </w:rPr>
            <w:delText>o</w:delText>
          </w:r>
        </w:del>
        <w:r w:rsidR="00E504E3" w:rsidRPr="00B16137">
          <w:rPr>
            <w:rFonts w:cs="Times New Roman"/>
            <w:i/>
            <w:color w:val="000000"/>
            <w:szCs w:val="24"/>
            <w:lang w:val="en-US"/>
          </w:rPr>
          <w:t>perati</w:t>
        </w:r>
      </w:moveTo>
      <w:ins w:id="606" w:author="arkat" w:date="2017-09-26T20:44:00Z">
        <w:r w:rsidR="00E504E3">
          <w:rPr>
            <w:rFonts w:cs="Times New Roman"/>
            <w:i/>
            <w:color w:val="000000"/>
            <w:szCs w:val="24"/>
            <w:lang w:val="en-US"/>
          </w:rPr>
          <w:t>onal</w:t>
        </w:r>
      </w:ins>
      <w:moveTo w:id="607" w:author="arkat" w:date="2017-09-26T20:43:00Z">
        <w:del w:id="608" w:author="arkat" w:date="2017-09-26T20:44:00Z">
          <w:r w:rsidR="00E504E3" w:rsidRPr="00B16137" w:rsidDel="00E504E3">
            <w:rPr>
              <w:rFonts w:cs="Times New Roman"/>
              <w:i/>
              <w:color w:val="000000"/>
              <w:szCs w:val="24"/>
              <w:lang w:val="en-US"/>
            </w:rPr>
            <w:delText>ng</w:delText>
          </w:r>
        </w:del>
        <w:r w:rsidR="00E504E3" w:rsidRPr="00B16137">
          <w:rPr>
            <w:rFonts w:cs="Times New Roman"/>
            <w:i/>
            <w:color w:val="000000"/>
            <w:szCs w:val="24"/>
            <w:lang w:val="en-US"/>
          </w:rPr>
          <w:t xml:space="preserve"> </w:t>
        </w:r>
      </w:moveTo>
      <w:ins w:id="609" w:author="arkat" w:date="2017-10-01T14:23:00Z">
        <w:r w:rsidR="00C36A8C">
          <w:rPr>
            <w:rFonts w:cs="Times New Roman"/>
            <w:i/>
            <w:color w:val="000000"/>
            <w:szCs w:val="24"/>
            <w:lang w:val="en-US"/>
          </w:rPr>
          <w:t>P</w:t>
        </w:r>
      </w:ins>
      <w:moveTo w:id="610" w:author="arkat" w:date="2017-09-26T20:43:00Z">
        <w:del w:id="611" w:author="arkat" w:date="2017-10-01T14:23:00Z">
          <w:r w:rsidR="00E504E3" w:rsidRPr="00B16137" w:rsidDel="00C36A8C">
            <w:rPr>
              <w:rFonts w:cs="Times New Roman"/>
              <w:i/>
              <w:color w:val="000000"/>
              <w:szCs w:val="24"/>
              <w:lang w:val="en-US"/>
            </w:rPr>
            <w:delText>p</w:delText>
          </w:r>
        </w:del>
        <w:r w:rsidR="00E504E3" w:rsidRPr="00B16137">
          <w:rPr>
            <w:rFonts w:cs="Times New Roman"/>
            <w:i/>
            <w:color w:val="000000"/>
            <w:szCs w:val="24"/>
            <w:lang w:val="en-US"/>
          </w:rPr>
          <w:t>rocedures</w:t>
        </w:r>
        <w:r w:rsidR="00E504E3">
          <w:rPr>
            <w:rFonts w:cs="Times New Roman"/>
            <w:color w:val="000000"/>
            <w:szCs w:val="24"/>
            <w:lang w:val="en-US"/>
          </w:rPr>
          <w:t xml:space="preserve"> </w:t>
        </w:r>
        <w:del w:id="612" w:author="arkat" w:date="2017-09-26T20:46:00Z">
          <w:r w:rsidR="00E504E3" w:rsidDel="00E504E3">
            <w:rPr>
              <w:rFonts w:cs="Times New Roman"/>
              <w:color w:val="000000"/>
              <w:szCs w:val="24"/>
              <w:lang w:val="en-US"/>
            </w:rPr>
            <w:delText xml:space="preserve">yang </w:delText>
          </w:r>
        </w:del>
        <w:del w:id="613" w:author="arkat" w:date="2017-09-26T20:47:00Z">
          <w:r w:rsidR="00E504E3" w:rsidDel="00E504E3">
            <w:rPr>
              <w:rFonts w:cs="Times New Roman"/>
              <w:color w:val="000000"/>
              <w:szCs w:val="24"/>
              <w:lang w:val="en-US"/>
            </w:rPr>
            <w:delText xml:space="preserve">lebih sederhana, efektif, efisien, produktif dan akuntabel </w:delText>
          </w:r>
        </w:del>
        <w:r w:rsidR="00E504E3">
          <w:rPr>
            <w:rFonts w:cs="Times New Roman"/>
            <w:color w:val="000000"/>
            <w:szCs w:val="24"/>
            <w:lang w:val="en-US"/>
          </w:rPr>
          <w:fldChar w:fldCharType="begin" w:fldLock="1"/>
        </w:r>
        <w:r w:rsidR="00E504E3">
          <w:rPr>
            <w:rFonts w:cs="Times New Roman"/>
            <w:color w:val="000000"/>
            <w:szCs w:val="24"/>
            <w:lang w:val="en-US"/>
          </w:rPr>
          <w:instrText>ADDIN CSL_CITATION { "citationItems" : [ { "id" : "ITEM-1", "itemData" : { "author" : [ { "dropping-particle" : "", "family" : "Kemenpan", "given" : "", "non-dropping-particle" : "", "parse-names" : false, "suffix" : "" } ], "edition" : "6", "id" : "ITEM-1", "issued" : { "date-parts" : [ [ "2011" ] ] }, "number" : "12 Tahun 2012", "publisher" : "https://www.menpan.go.id/jdih/category/35-raker-riau-27-30-mar-2012?download=2785:kedeputian-4-tatalaksana-penataan-tatalaksana", "publisher-place" : "Indonesia", "title" : "Pedoman Penataan Tatalaksana ( Business Process )", "type" : "book" }, "uris" : [ "http://www.mendeley.com/documents/?uuid=ef817a29-a10d-4aa8-b18d-9540bf371016" ] } ], "mendeley" : { "formattedCitation" : "(Kemenpan, 2011)", "plainTextFormattedCitation" : "(Kemenpan, 2011)", "previouslyFormattedCitation" : "(Kemenpan, 2011)" }, "properties" : { "noteIndex" : 0 }, "schema" : "https://github.com/citation-style-language/schema/raw/master/csl-citation.json" }</w:instrText>
        </w:r>
        <w:r w:rsidR="00E504E3">
          <w:rPr>
            <w:rFonts w:cs="Times New Roman"/>
            <w:color w:val="000000"/>
            <w:szCs w:val="24"/>
            <w:lang w:val="en-US"/>
          </w:rPr>
          <w:fldChar w:fldCharType="separate"/>
        </w:r>
        <w:r w:rsidR="00E504E3" w:rsidRPr="00FF3FD2">
          <w:rPr>
            <w:rFonts w:cs="Times New Roman"/>
            <w:noProof/>
            <w:color w:val="000000"/>
            <w:szCs w:val="24"/>
            <w:lang w:val="en-US"/>
          </w:rPr>
          <w:t>(Kemenpan, 2011)</w:t>
        </w:r>
        <w:r w:rsidR="00E504E3">
          <w:rPr>
            <w:rFonts w:cs="Times New Roman"/>
            <w:color w:val="000000"/>
            <w:szCs w:val="24"/>
            <w:lang w:val="en-US"/>
          </w:rPr>
          <w:fldChar w:fldCharType="end"/>
        </w:r>
        <w:r w:rsidR="00E504E3">
          <w:rPr>
            <w:rFonts w:cs="Times New Roman"/>
            <w:color w:val="000000"/>
            <w:szCs w:val="24"/>
            <w:lang w:val="en-US"/>
          </w:rPr>
          <w:t>.</w:t>
        </w:r>
      </w:moveTo>
      <w:ins w:id="614" w:author="arkat" w:date="2017-09-26T20:45:00Z">
        <w:r w:rsidR="00E504E3">
          <w:rPr>
            <w:rFonts w:cs="Times New Roman"/>
            <w:color w:val="000000"/>
            <w:szCs w:val="24"/>
            <w:lang w:val="en-US"/>
          </w:rPr>
          <w:t xml:space="preserve"> </w:t>
        </w:r>
      </w:ins>
    </w:p>
    <w:p w14:paraId="52483CF9" w14:textId="14ADCB1E" w:rsidR="009931E8" w:rsidRPr="009F2FD2" w:rsidRDefault="00E04E9F">
      <w:pPr>
        <w:pStyle w:val="BodyTextFirstIndent"/>
        <w:spacing w:after="0"/>
        <w:ind w:firstLine="426"/>
        <w:rPr>
          <w:ins w:id="615" w:author="arkat" w:date="2017-10-04T20:45:00Z"/>
          <w:rFonts w:cs="Times New Roman"/>
          <w:color w:val="000000"/>
          <w:szCs w:val="24"/>
          <w:lang w:val="en-US"/>
        </w:rPr>
        <w:pPrChange w:id="616" w:author="arkat" w:date="2017-10-04T22:42:00Z">
          <w:pPr>
            <w:pStyle w:val="BodyTextFirstIndent"/>
            <w:spacing w:after="0"/>
            <w:ind w:firstLine="720"/>
          </w:pPr>
        </w:pPrChange>
      </w:pPr>
      <w:ins w:id="617" w:author="arkat" w:date="2017-09-27T06:35:00Z">
        <w:r>
          <w:rPr>
            <w:rFonts w:cs="Times New Roman"/>
            <w:color w:val="000000"/>
            <w:szCs w:val="24"/>
            <w:lang w:val="en-US"/>
          </w:rPr>
          <w:t xml:space="preserve">Meskipun demikian, </w:t>
        </w:r>
      </w:ins>
      <w:ins w:id="618" w:author="arkat" w:date="2017-09-28T09:05:00Z">
        <w:r w:rsidR="00567555">
          <w:rPr>
            <w:rFonts w:cs="Times New Roman"/>
            <w:color w:val="000000"/>
            <w:szCs w:val="24"/>
            <w:lang w:val="en-US"/>
          </w:rPr>
          <w:t xml:space="preserve">pada tahun 2015 </w:t>
        </w:r>
      </w:ins>
      <w:ins w:id="619" w:author="arkat" w:date="2017-09-27T06:34:00Z">
        <w:r>
          <w:rPr>
            <w:rFonts w:cs="Times New Roman"/>
            <w:color w:val="000000"/>
            <w:szCs w:val="24"/>
            <w:lang w:val="en-US"/>
          </w:rPr>
          <w:t xml:space="preserve">EPC masih </w:t>
        </w:r>
      </w:ins>
      <w:ins w:id="620" w:author="arkat" w:date="2017-09-27T06:41:00Z">
        <w:r w:rsidR="00EE5B95">
          <w:rPr>
            <w:rFonts w:cs="Times New Roman"/>
            <w:color w:val="000000"/>
            <w:szCs w:val="24"/>
            <w:lang w:val="en-US"/>
          </w:rPr>
          <w:t xml:space="preserve">menempati urutan ketiga sebagai </w:t>
        </w:r>
      </w:ins>
      <w:ins w:id="621" w:author="arkat" w:date="2017-09-28T09:06:00Z">
        <w:r w:rsidR="00567555">
          <w:rPr>
            <w:rFonts w:cs="Times New Roman"/>
            <w:color w:val="000000"/>
            <w:szCs w:val="24"/>
            <w:lang w:val="en-US"/>
          </w:rPr>
          <w:t xml:space="preserve">alat </w:t>
        </w:r>
      </w:ins>
      <w:ins w:id="622" w:author="arkat" w:date="2017-09-27T06:41:00Z">
        <w:r w:rsidR="00EE5B95">
          <w:rPr>
            <w:rFonts w:cs="Times New Roman"/>
            <w:color w:val="000000"/>
            <w:szCs w:val="24"/>
            <w:lang w:val="en-US"/>
          </w:rPr>
          <w:t xml:space="preserve">pemodelan proses bisnis </w:t>
        </w:r>
      </w:ins>
      <w:ins w:id="623" w:author="arkat" w:date="2017-09-27T06:42:00Z">
        <w:r w:rsidR="00EE5B95">
          <w:rPr>
            <w:rFonts w:cs="Times New Roman"/>
            <w:color w:val="000000"/>
            <w:szCs w:val="24"/>
            <w:lang w:val="en-US"/>
          </w:rPr>
          <w:fldChar w:fldCharType="begin" w:fldLock="1"/>
        </w:r>
      </w:ins>
      <w:r w:rsidR="00DE38D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EE5B95">
        <w:rPr>
          <w:rFonts w:cs="Times New Roman"/>
          <w:color w:val="000000"/>
          <w:szCs w:val="24"/>
          <w:lang w:val="en-US"/>
        </w:rPr>
        <w:fldChar w:fldCharType="separate"/>
      </w:r>
      <w:r w:rsidR="00EE5B95" w:rsidRPr="00EE5B95">
        <w:rPr>
          <w:rFonts w:cs="Times New Roman"/>
          <w:noProof/>
          <w:color w:val="000000"/>
          <w:szCs w:val="24"/>
          <w:lang w:val="en-US"/>
        </w:rPr>
        <w:t>(Harmon &amp; Wolf, 2016)</w:t>
      </w:r>
      <w:ins w:id="624" w:author="arkat" w:date="2017-09-27T06:42:00Z">
        <w:r w:rsidR="00EE5B95">
          <w:rPr>
            <w:rFonts w:cs="Times New Roman"/>
            <w:color w:val="000000"/>
            <w:szCs w:val="24"/>
            <w:lang w:val="en-US"/>
          </w:rPr>
          <w:fldChar w:fldCharType="end"/>
        </w:r>
      </w:ins>
      <w:ins w:id="625" w:author="arkat" w:date="2017-09-27T06:40:00Z">
        <w:r w:rsidR="00EE5B95">
          <w:rPr>
            <w:rFonts w:cs="Times New Roman"/>
            <w:color w:val="000000"/>
            <w:szCs w:val="24"/>
            <w:lang w:val="en-US"/>
          </w:rPr>
          <w:t xml:space="preserve">. </w:t>
        </w:r>
      </w:ins>
      <w:ins w:id="626" w:author="arkat" w:date="2017-10-04T22:45:00Z">
        <w:r w:rsidR="00B65098">
          <w:rPr>
            <w:rFonts w:cs="Times New Roman"/>
            <w:color w:val="000000"/>
            <w:szCs w:val="24"/>
            <w:lang w:val="en-US"/>
          </w:rPr>
          <w:t xml:space="preserve">Hal ini mengindikasikan masih banyak </w:t>
        </w:r>
        <w:r w:rsidR="00B65098">
          <w:rPr>
            <w:rFonts w:cs="Times New Roman"/>
            <w:i/>
            <w:color w:val="000000"/>
            <w:szCs w:val="24"/>
            <w:lang w:val="en-US"/>
          </w:rPr>
          <w:t xml:space="preserve">enterprise </w:t>
        </w:r>
        <w:r w:rsidR="00B65098">
          <w:rPr>
            <w:rFonts w:cs="Times New Roman"/>
            <w:color w:val="000000"/>
            <w:szCs w:val="24"/>
            <w:lang w:val="en-US"/>
          </w:rPr>
          <w:t xml:space="preserve">yang </w:t>
        </w:r>
      </w:ins>
      <w:ins w:id="627" w:author="arkat" w:date="2017-10-04T22:47:00Z">
        <w:r w:rsidR="00B65098">
          <w:rPr>
            <w:rFonts w:cs="Times New Roman"/>
            <w:color w:val="000000"/>
            <w:szCs w:val="24"/>
            <w:lang w:val="en-US"/>
          </w:rPr>
          <w:t>masih menggun</w:t>
        </w:r>
      </w:ins>
      <w:ins w:id="628" w:author="arkat" w:date="2017-10-06T08:01:00Z">
        <w:r w:rsidR="008D650E">
          <w:rPr>
            <w:rFonts w:cs="Times New Roman"/>
            <w:color w:val="000000"/>
            <w:szCs w:val="24"/>
            <w:lang w:val="en-US"/>
          </w:rPr>
          <w:t>akan</w:t>
        </w:r>
      </w:ins>
      <w:ins w:id="629" w:author="arkat" w:date="2017-10-04T22:47:00Z">
        <w:r w:rsidR="00B65098">
          <w:rPr>
            <w:rFonts w:cs="Times New Roman"/>
            <w:color w:val="000000"/>
            <w:szCs w:val="24"/>
            <w:lang w:val="en-US"/>
          </w:rPr>
          <w:t xml:space="preserve"> EPC dan </w:t>
        </w:r>
      </w:ins>
      <w:ins w:id="630" w:author="arkat" w:date="2017-10-04T22:45:00Z">
        <w:r w:rsidR="00B65098">
          <w:rPr>
            <w:rFonts w:cs="Times New Roman"/>
            <w:color w:val="000000"/>
            <w:szCs w:val="24"/>
            <w:lang w:val="en-US"/>
          </w:rPr>
          <w:t>belum melakukan perpindahan</w:t>
        </w:r>
      </w:ins>
      <w:ins w:id="631" w:author="arkat" w:date="2017-10-04T22:47:00Z">
        <w:r w:rsidR="00B65098">
          <w:rPr>
            <w:rFonts w:cs="Times New Roman"/>
            <w:color w:val="000000"/>
            <w:szCs w:val="24"/>
            <w:lang w:val="en-US"/>
          </w:rPr>
          <w:t xml:space="preserve"> ke BPMN</w:t>
        </w:r>
      </w:ins>
      <w:ins w:id="632" w:author="arkat" w:date="2017-10-04T22:45:00Z">
        <w:r w:rsidR="00B65098">
          <w:rPr>
            <w:rFonts w:cs="Times New Roman"/>
            <w:color w:val="000000"/>
            <w:szCs w:val="24"/>
            <w:lang w:val="en-US"/>
          </w:rPr>
          <w:t>.</w:t>
        </w:r>
      </w:ins>
    </w:p>
    <w:p w14:paraId="740720AD" w14:textId="0C67B194" w:rsidR="00E504E3" w:rsidDel="006D428D" w:rsidRDefault="009C62D4" w:rsidP="009F2FD2">
      <w:pPr>
        <w:pStyle w:val="BodyTextFirstIndent"/>
        <w:spacing w:after="0"/>
        <w:ind w:firstLine="426"/>
        <w:rPr>
          <w:del w:id="633" w:author="arkat" w:date="2017-09-26T21:53:00Z"/>
          <w:rFonts w:cs="Times New Roman"/>
          <w:color w:val="000000"/>
          <w:szCs w:val="24"/>
          <w:lang w:val="en-US"/>
        </w:rPr>
      </w:pPr>
      <w:ins w:id="634" w:author="arkat" w:date="2017-10-04T22:58:00Z">
        <w:r>
          <w:rPr>
            <w:rFonts w:cs="Times New Roman"/>
            <w:color w:val="000000"/>
            <w:szCs w:val="24"/>
            <w:lang w:val="en-US"/>
          </w:rPr>
          <w:t xml:space="preserve">Alasan </w:t>
        </w:r>
      </w:ins>
      <w:ins w:id="635" w:author="arkat" w:date="2017-10-04T20:34:00Z">
        <w:r>
          <w:rPr>
            <w:rFonts w:cs="Times New Roman"/>
            <w:i/>
            <w:color w:val="000000"/>
            <w:szCs w:val="24"/>
            <w:lang w:val="en-US"/>
          </w:rPr>
          <w:t>e</w:t>
        </w:r>
        <w:r w:rsidR="004E1C85">
          <w:rPr>
            <w:rFonts w:cs="Times New Roman"/>
            <w:i/>
            <w:color w:val="000000"/>
            <w:szCs w:val="24"/>
            <w:lang w:val="en-US"/>
          </w:rPr>
          <w:t xml:space="preserve">nterprise </w:t>
        </w:r>
        <w:r w:rsidR="004E1C85">
          <w:rPr>
            <w:rFonts w:cs="Times New Roman"/>
            <w:color w:val="000000"/>
            <w:szCs w:val="24"/>
            <w:lang w:val="en-US"/>
          </w:rPr>
          <w:t xml:space="preserve">melakukan </w:t>
        </w:r>
      </w:ins>
      <w:ins w:id="636" w:author="arkat" w:date="2017-10-04T20:44:00Z">
        <w:r w:rsidR="009931E8">
          <w:rPr>
            <w:rFonts w:cs="Times New Roman"/>
            <w:color w:val="000000"/>
            <w:szCs w:val="24"/>
            <w:lang w:val="en-US"/>
          </w:rPr>
          <w:t xml:space="preserve">perpindahan </w:t>
        </w:r>
      </w:ins>
      <w:ins w:id="637" w:author="arkat" w:date="2017-10-04T20:34:00Z">
        <w:r w:rsidR="004E1C85">
          <w:rPr>
            <w:rFonts w:cs="Times New Roman"/>
            <w:color w:val="000000"/>
            <w:szCs w:val="24"/>
            <w:lang w:val="en-US"/>
          </w:rPr>
          <w:t>model proses bisnis dikaren</w:t>
        </w:r>
      </w:ins>
      <w:ins w:id="638" w:author="arkat" w:date="2017-10-06T08:01:00Z">
        <w:r w:rsidR="008D650E">
          <w:rPr>
            <w:rFonts w:cs="Times New Roman"/>
            <w:color w:val="000000"/>
            <w:szCs w:val="24"/>
            <w:lang w:val="en-US"/>
          </w:rPr>
          <w:t>akan</w:t>
        </w:r>
      </w:ins>
      <w:ins w:id="639" w:author="arkat" w:date="2017-10-04T20:34:00Z">
        <w:r w:rsidR="004E1C85">
          <w:rPr>
            <w:rFonts w:cs="Times New Roman"/>
            <w:color w:val="000000"/>
            <w:szCs w:val="24"/>
            <w:lang w:val="en-US"/>
          </w:rPr>
          <w:t xml:space="preserve"> teknik pemodelan yang</w:t>
        </w:r>
      </w:ins>
      <w:ins w:id="640" w:author="arkat" w:date="2017-10-04T20:44:00Z">
        <w:r w:rsidR="009931E8">
          <w:rPr>
            <w:rFonts w:cs="Times New Roman"/>
            <w:color w:val="000000"/>
            <w:szCs w:val="24"/>
            <w:lang w:val="en-US"/>
          </w:rPr>
          <w:t xml:space="preserve"> telah</w:t>
        </w:r>
      </w:ins>
      <w:ins w:id="641" w:author="arkat" w:date="2017-10-04T20:34:00Z">
        <w:r w:rsidR="009931E8">
          <w:rPr>
            <w:rFonts w:cs="Times New Roman"/>
            <w:color w:val="000000"/>
            <w:szCs w:val="24"/>
            <w:lang w:val="en-US"/>
          </w:rPr>
          <w:t xml:space="preserve"> digun</w:t>
        </w:r>
      </w:ins>
      <w:ins w:id="642" w:author="arkat" w:date="2017-10-06T08:01:00Z">
        <w:r w:rsidR="008D650E">
          <w:rPr>
            <w:rFonts w:cs="Times New Roman"/>
            <w:color w:val="000000"/>
            <w:szCs w:val="24"/>
            <w:lang w:val="en-US"/>
          </w:rPr>
          <w:t>akan</w:t>
        </w:r>
      </w:ins>
      <w:ins w:id="643" w:author="arkat" w:date="2017-10-04T20:34:00Z">
        <w:r w:rsidR="009931E8">
          <w:rPr>
            <w:rFonts w:cs="Times New Roman"/>
            <w:color w:val="000000"/>
            <w:szCs w:val="24"/>
            <w:lang w:val="en-US"/>
          </w:rPr>
          <w:t xml:space="preserve"> sudah tidak mampu</w:t>
        </w:r>
        <w:r w:rsidR="004E1C85">
          <w:rPr>
            <w:rFonts w:cs="Times New Roman"/>
            <w:color w:val="000000"/>
            <w:szCs w:val="24"/>
            <w:lang w:val="en-US"/>
          </w:rPr>
          <w:t xml:space="preserve"> </w:t>
        </w:r>
      </w:ins>
      <w:ins w:id="644" w:author="arkat" w:date="2017-10-04T20:44:00Z">
        <w:r w:rsidR="009931E8">
          <w:rPr>
            <w:rFonts w:cs="Times New Roman"/>
            <w:color w:val="000000"/>
            <w:szCs w:val="24"/>
            <w:lang w:val="en-US"/>
          </w:rPr>
          <w:t xml:space="preserve">mewakili </w:t>
        </w:r>
      </w:ins>
      <w:ins w:id="645" w:author="arkat" w:date="2017-10-04T20:36:00Z">
        <w:r w:rsidR="004E1C85">
          <w:rPr>
            <w:rFonts w:cs="Times New Roman"/>
            <w:color w:val="000000"/>
            <w:szCs w:val="24"/>
            <w:lang w:val="en-US"/>
          </w:rPr>
          <w:t>kondisi proses bisnis yang sebenarnya</w:t>
        </w:r>
      </w:ins>
      <w:ins w:id="646" w:author="arkat" w:date="2017-10-04T22:59:00Z">
        <w:r w:rsidR="003E102A">
          <w:rPr>
            <w:rFonts w:cs="Times New Roman"/>
            <w:color w:val="000000"/>
            <w:szCs w:val="24"/>
            <w:lang w:val="en-US"/>
          </w:rPr>
          <w:t xml:space="preserve"> atau kebutuhan untuk menyesuaikan standar mutu </w:t>
        </w:r>
      </w:ins>
      <w:ins w:id="647" w:author="arkat" w:date="2017-10-04T23:00:00Z">
        <w:r w:rsidR="003E102A">
          <w:rPr>
            <w:rFonts w:cs="Times New Roman"/>
            <w:color w:val="000000"/>
            <w:szCs w:val="24"/>
            <w:lang w:val="en-US"/>
          </w:rPr>
          <w:t>yang</w:t>
        </w:r>
      </w:ins>
      <w:ins w:id="648" w:author="arkat" w:date="2017-10-04T23:01:00Z">
        <w:r w:rsidR="003E102A">
          <w:rPr>
            <w:rFonts w:cs="Times New Roman"/>
            <w:color w:val="000000"/>
            <w:szCs w:val="24"/>
            <w:lang w:val="en-US"/>
          </w:rPr>
          <w:t xml:space="preserve"> sudah ditetapkan oleh lembaga </w:t>
        </w:r>
      </w:ins>
      <w:ins w:id="649" w:author="arkat" w:date="2017-10-04T23:02:00Z">
        <w:r w:rsidR="003E102A">
          <w:rPr>
            <w:rFonts w:cs="Times New Roman"/>
            <w:color w:val="000000"/>
            <w:szCs w:val="24"/>
            <w:lang w:val="en-US"/>
          </w:rPr>
          <w:t xml:space="preserve">sertifikasi </w:t>
        </w:r>
      </w:ins>
      <w:ins w:id="650" w:author="arkat" w:date="2017-10-04T23:01:00Z">
        <w:r w:rsidR="003E102A">
          <w:rPr>
            <w:rFonts w:cs="Times New Roman"/>
            <w:color w:val="000000"/>
            <w:szCs w:val="24"/>
            <w:lang w:val="en-US"/>
          </w:rPr>
          <w:t>atau pemerintah</w:t>
        </w:r>
      </w:ins>
      <w:ins w:id="651" w:author="arkat" w:date="2017-10-04T20:44:00Z">
        <w:r w:rsidR="009931E8">
          <w:rPr>
            <w:rFonts w:cs="Times New Roman"/>
            <w:color w:val="000000"/>
            <w:szCs w:val="24"/>
            <w:lang w:val="en-US"/>
          </w:rPr>
          <w:t xml:space="preserve">. Padahal, </w:t>
        </w:r>
      </w:ins>
      <w:ins w:id="652" w:author="arkat" w:date="2017-10-01T14:28:00Z">
        <w:r w:rsidR="00A818E6" w:rsidRPr="00A818E6">
          <w:rPr>
            <w:rFonts w:cs="Times New Roman"/>
            <w:i/>
            <w:color w:val="000000"/>
            <w:szCs w:val="24"/>
            <w:lang w:val="en-US"/>
            <w:rPrChange w:id="653" w:author="arkat" w:date="2017-10-01T14:29:00Z">
              <w:rPr>
                <w:rFonts w:cs="Times New Roman"/>
                <w:color w:val="000000"/>
                <w:szCs w:val="24"/>
                <w:lang w:val="en-US"/>
              </w:rPr>
            </w:rPrChange>
          </w:rPr>
          <w:t>Enterprise</w:t>
        </w:r>
        <w:r w:rsidR="00A818E6">
          <w:rPr>
            <w:rFonts w:cs="Times New Roman"/>
            <w:color w:val="000000"/>
            <w:szCs w:val="24"/>
            <w:lang w:val="en-US"/>
          </w:rPr>
          <w:t xml:space="preserve"> telah menghabiskan banyak waktu</w:t>
        </w:r>
        <w:r w:rsidR="004E4171">
          <w:rPr>
            <w:rFonts w:cs="Times New Roman"/>
            <w:color w:val="000000"/>
            <w:szCs w:val="24"/>
            <w:lang w:val="en-US"/>
          </w:rPr>
          <w:t xml:space="preserve"> untuk memodelkan proses bisnis</w:t>
        </w:r>
      </w:ins>
      <w:ins w:id="654" w:author="arkat" w:date="2017-10-04T23:10:00Z">
        <w:r w:rsidR="004E4171">
          <w:rPr>
            <w:rFonts w:cs="Times New Roman"/>
            <w:color w:val="000000"/>
            <w:szCs w:val="24"/>
            <w:lang w:val="en-US"/>
          </w:rPr>
          <w:t>,</w:t>
        </w:r>
      </w:ins>
      <w:ins w:id="655" w:author="arkat" w:date="2017-10-01T14:28:00Z">
        <w:r w:rsidR="00A818E6">
          <w:rPr>
            <w:rFonts w:cs="Times New Roman"/>
            <w:color w:val="000000"/>
            <w:szCs w:val="24"/>
            <w:lang w:val="en-US"/>
          </w:rPr>
          <w:t xml:space="preserve"> </w:t>
        </w:r>
      </w:ins>
      <w:ins w:id="656" w:author="arkat" w:date="2017-10-01T14:29:00Z">
        <w:r w:rsidR="004E4171">
          <w:rPr>
            <w:rFonts w:cs="Times New Roman"/>
            <w:color w:val="000000"/>
            <w:szCs w:val="24"/>
            <w:lang w:val="en-US"/>
          </w:rPr>
          <w:t>sehingga</w:t>
        </w:r>
        <w:r w:rsidR="00A818E6">
          <w:rPr>
            <w:rFonts w:cs="Times New Roman"/>
            <w:color w:val="000000"/>
            <w:szCs w:val="24"/>
            <w:lang w:val="en-US"/>
          </w:rPr>
          <w:t xml:space="preserve"> </w:t>
        </w:r>
      </w:ins>
      <w:ins w:id="657" w:author="arkat" w:date="2017-09-26T21:39:00Z">
        <w:r w:rsidR="004E4171">
          <w:rPr>
            <w:rFonts w:cs="Times New Roman"/>
            <w:color w:val="000000"/>
            <w:szCs w:val="24"/>
            <w:lang w:val="en-US"/>
          </w:rPr>
          <w:t>p</w:t>
        </w:r>
        <w:r w:rsidR="00C36A8C">
          <w:rPr>
            <w:rFonts w:cs="Times New Roman"/>
            <w:color w:val="000000"/>
            <w:szCs w:val="24"/>
            <w:lang w:val="en-US"/>
          </w:rPr>
          <w:t xml:space="preserve">erpindahan </w:t>
        </w:r>
        <w:r w:rsidR="00790B42">
          <w:rPr>
            <w:rFonts w:cs="Times New Roman"/>
            <w:color w:val="000000"/>
            <w:szCs w:val="24"/>
            <w:lang w:val="en-US"/>
          </w:rPr>
          <w:t xml:space="preserve">model </w:t>
        </w:r>
      </w:ins>
      <w:ins w:id="658" w:author="arkat" w:date="2017-10-01T14:24:00Z">
        <w:r w:rsidR="00C36A8C">
          <w:rPr>
            <w:rFonts w:cs="Times New Roman"/>
            <w:color w:val="000000"/>
            <w:szCs w:val="24"/>
            <w:lang w:val="en-US"/>
          </w:rPr>
          <w:t xml:space="preserve">proses bisnis </w:t>
        </w:r>
      </w:ins>
      <w:ins w:id="659" w:author="arkat" w:date="2017-09-26T21:41:00Z">
        <w:r w:rsidR="00C36A8C">
          <w:rPr>
            <w:rFonts w:cs="Times New Roman"/>
            <w:color w:val="000000"/>
            <w:szCs w:val="24"/>
            <w:lang w:val="en-US"/>
          </w:rPr>
          <w:t>merup</w:t>
        </w:r>
      </w:ins>
      <w:ins w:id="660" w:author="arkat" w:date="2017-10-06T08:01:00Z">
        <w:r w:rsidR="008D650E">
          <w:rPr>
            <w:rFonts w:cs="Times New Roman"/>
            <w:color w:val="000000"/>
            <w:szCs w:val="24"/>
            <w:lang w:val="en-US"/>
          </w:rPr>
          <w:t>akan</w:t>
        </w:r>
      </w:ins>
      <w:ins w:id="661" w:author="arkat" w:date="2017-09-26T21:41:00Z">
        <w:r w:rsidR="00A818E6">
          <w:rPr>
            <w:rFonts w:cs="Times New Roman"/>
            <w:color w:val="000000"/>
            <w:szCs w:val="24"/>
            <w:lang w:val="en-US"/>
          </w:rPr>
          <w:t xml:space="preserve"> sesuatu yang kompleks dan rumi</w:t>
        </w:r>
      </w:ins>
      <w:ins w:id="662" w:author="arkat" w:date="2017-10-01T14:27:00Z">
        <w:r w:rsidR="00A818E6">
          <w:rPr>
            <w:rFonts w:cs="Times New Roman"/>
            <w:color w:val="000000"/>
            <w:szCs w:val="24"/>
            <w:lang w:val="en-US"/>
          </w:rPr>
          <w:t>t</w:t>
        </w:r>
      </w:ins>
      <w:ins w:id="663" w:author="arkat" w:date="2017-09-26T21:41:00Z">
        <w:r w:rsidR="00790B42">
          <w:rPr>
            <w:rFonts w:cs="Times New Roman"/>
            <w:color w:val="000000"/>
            <w:szCs w:val="24"/>
            <w:lang w:val="en-US"/>
          </w:rPr>
          <w:t xml:space="preserve">. </w:t>
        </w:r>
      </w:ins>
      <w:ins w:id="664" w:author="arkat" w:date="2017-10-01T14:24:00Z">
        <w:r w:rsidR="00C36A8C">
          <w:rPr>
            <w:rFonts w:cs="Times New Roman"/>
            <w:color w:val="000000"/>
            <w:szCs w:val="24"/>
            <w:lang w:val="en-US"/>
          </w:rPr>
          <w:t>Hal ini dikaren</w:t>
        </w:r>
      </w:ins>
      <w:ins w:id="665" w:author="arkat" w:date="2017-10-06T08:01:00Z">
        <w:r w:rsidR="008D650E">
          <w:rPr>
            <w:rFonts w:cs="Times New Roman"/>
            <w:color w:val="000000"/>
            <w:szCs w:val="24"/>
            <w:lang w:val="en-US"/>
          </w:rPr>
          <w:t>akan</w:t>
        </w:r>
      </w:ins>
      <w:ins w:id="666" w:author="arkat" w:date="2017-10-01T14:24:00Z">
        <w:r w:rsidR="00C36A8C">
          <w:rPr>
            <w:rFonts w:cs="Times New Roman"/>
            <w:color w:val="000000"/>
            <w:szCs w:val="24"/>
            <w:lang w:val="en-US"/>
          </w:rPr>
          <w:t xml:space="preserve"> </w:t>
        </w:r>
        <w:r w:rsidR="00C36A8C" w:rsidRPr="00C36A8C">
          <w:rPr>
            <w:rFonts w:cs="Times New Roman"/>
            <w:i/>
            <w:color w:val="000000"/>
            <w:szCs w:val="24"/>
            <w:lang w:val="en-US"/>
            <w:rPrChange w:id="667" w:author="arkat" w:date="2017-10-01T14:25:00Z">
              <w:rPr>
                <w:rFonts w:cs="Times New Roman"/>
                <w:color w:val="000000"/>
                <w:szCs w:val="24"/>
                <w:lang w:val="en-US"/>
              </w:rPr>
            </w:rPrChange>
          </w:rPr>
          <w:t>enterprise</w:t>
        </w:r>
        <w:r w:rsidR="00C36A8C">
          <w:rPr>
            <w:rFonts w:cs="Times New Roman"/>
            <w:color w:val="000000"/>
            <w:szCs w:val="24"/>
            <w:lang w:val="en-US"/>
          </w:rPr>
          <w:t xml:space="preserve"> </w:t>
        </w:r>
      </w:ins>
      <w:ins w:id="668" w:author="arkat" w:date="2017-10-01T14:25:00Z">
        <w:r w:rsidR="00C36A8C">
          <w:rPr>
            <w:rFonts w:cs="Times New Roman"/>
            <w:color w:val="000000"/>
            <w:szCs w:val="24"/>
            <w:lang w:val="en-US"/>
          </w:rPr>
          <w:t xml:space="preserve">memiliki </w:t>
        </w:r>
      </w:ins>
      <w:ins w:id="669" w:author="arkat" w:date="2017-09-26T21:40:00Z">
        <w:r w:rsidR="00790B42" w:rsidRPr="00E50386">
          <w:rPr>
            <w:rFonts w:cs="Times New Roman"/>
            <w:color w:val="000000"/>
            <w:szCs w:val="24"/>
            <w:lang w:val="en-US"/>
          </w:rPr>
          <w:t>ratusan</w:t>
        </w:r>
        <w:r w:rsidR="00790B42">
          <w:rPr>
            <w:rFonts w:cs="Times New Roman"/>
            <w:color w:val="000000"/>
            <w:szCs w:val="24"/>
            <w:lang w:val="en-US"/>
          </w:rPr>
          <w:t xml:space="preserve"> </w:t>
        </w:r>
        <w:r w:rsidR="00790B42" w:rsidRPr="00E50386">
          <w:rPr>
            <w:rFonts w:cs="Times New Roman"/>
            <w:color w:val="000000"/>
            <w:szCs w:val="24"/>
            <w:lang w:val="en-US"/>
          </w:rPr>
          <w:t>bahkan ribuan proses bisnis,</w:t>
        </w:r>
        <w:r w:rsidR="00790B42">
          <w:rPr>
            <w:rFonts w:cs="Times New Roman"/>
            <w:color w:val="000000"/>
            <w:szCs w:val="24"/>
            <w:lang w:val="en-US"/>
          </w:rPr>
          <w:t xml:space="preserve"> </w:t>
        </w:r>
      </w:ins>
      <w:ins w:id="670" w:author="arkat" w:date="2017-10-01T14:25:00Z">
        <w:r w:rsidR="004E4171">
          <w:rPr>
            <w:rFonts w:cs="Times New Roman"/>
            <w:color w:val="000000"/>
            <w:szCs w:val="24"/>
            <w:lang w:val="en-US"/>
          </w:rPr>
          <w:t>m</w:t>
        </w:r>
        <w:r w:rsidR="00C36A8C">
          <w:rPr>
            <w:rFonts w:cs="Times New Roman"/>
            <w:color w:val="000000"/>
            <w:szCs w:val="24"/>
            <w:lang w:val="en-US"/>
          </w:rPr>
          <w:t xml:space="preserve">isalnya </w:t>
        </w:r>
      </w:ins>
      <w:ins w:id="671" w:author="arkat" w:date="2017-09-26T21:40:00Z">
        <w:r w:rsidR="00790B42">
          <w:rPr>
            <w:rFonts w:cs="Times New Roman"/>
            <w:color w:val="000000"/>
            <w:szCs w:val="24"/>
            <w:lang w:val="en-US"/>
          </w:rPr>
          <w:t>Suncorp-Metway Ltd</w:t>
        </w:r>
      </w:ins>
      <w:ins w:id="672" w:author="arkat" w:date="2017-10-01T14:25:00Z">
        <w:r w:rsidR="00C36A8C">
          <w:rPr>
            <w:rFonts w:cs="Times New Roman"/>
            <w:color w:val="000000"/>
            <w:szCs w:val="24"/>
            <w:lang w:val="en-US"/>
          </w:rPr>
          <w:t xml:space="preserve">, </w:t>
        </w:r>
      </w:ins>
      <w:ins w:id="673" w:author="arkat" w:date="2017-09-26T21:40:00Z">
        <w:r w:rsidR="00790B42">
          <w:rPr>
            <w:rFonts w:cs="Times New Roman"/>
            <w:color w:val="000000"/>
            <w:szCs w:val="24"/>
            <w:lang w:val="en-US"/>
          </w:rPr>
          <w:t xml:space="preserve">salah satu 25 top perusahaan di Australia memiliki 6.000 lebih proses bisnis </w:t>
        </w:r>
        <w:r w:rsidR="00790B42">
          <w:rPr>
            <w:rFonts w:cs="Times New Roman"/>
            <w:color w:val="000000"/>
            <w:szCs w:val="24"/>
            <w:lang w:val="en-US"/>
          </w:rPr>
          <w:fldChar w:fldCharType="begin" w:fldLock="1"/>
        </w:r>
        <w:r w:rsidR="00790B42">
          <w:rPr>
            <w:rFonts w:cs="Times New Roman"/>
            <w:color w:val="000000"/>
            <w:szCs w:val="24"/>
            <w:lang w:val="en-US"/>
          </w:rPr>
          <w:instrText>ADDIN CSL_CITATION { "citationItems" : [ { "id" : "ITEM-1", "itemData" : { "author" : [ { "dropping-particle" : "", "family" : "Rosa", "given" : "Marcello L A", "non-dropping-particle" : "", "parse-names" : false, "suffix" : "" }, { "dropping-particle" : "", "family" : "Dumas", "given" : "Marlon", "non-dropping-particle" : "", "parse-names" : false, "suffix" : "" }, { "dropping-particle" : "", "family" : "Uba", "given" : "Reina", "non-dropping-particle" : "", "parse-names" : false, "suffix" : "" }, { "dropping-particle" : "", "family" : "Dijkman", "given" : "Remco", "non-dropping-particle" : "", "parse-names" : false, "suffix" : "" } ], "id" : "ITEM-1", "issue" : "2", "issued" : { "date-parts" : [ [ "2013" ] ] }, "title" : "Business Process Model Merging : An Approach to Business", "type" : "article-journal", "volume" : "22" }, "uris" : [ "http://www.mendeley.com/documents/?uuid=58e97bf0-961c-4d94-953b-aeb341284bc5" ] } ], "mendeley" : { "formattedCitation" : "(Rosa &lt;i&gt;et al.&lt;/i&gt;, 2013)", "plainTextFormattedCitation" : "(Rosa et al., 2013)", "previouslyFormattedCitation" : "(Rosa &lt;i&gt;et al.&lt;/i&gt;, 2013)" }, "properties" : { "noteIndex" : 0 }, "schema" : "https://github.com/citation-style-language/schema/raw/master/csl-citation.json" }</w:instrText>
        </w:r>
        <w:r w:rsidR="00790B42">
          <w:rPr>
            <w:rFonts w:cs="Times New Roman"/>
            <w:color w:val="000000"/>
            <w:szCs w:val="24"/>
            <w:lang w:val="en-US"/>
          </w:rPr>
          <w:fldChar w:fldCharType="separate"/>
        </w:r>
        <w:r w:rsidR="00790B42" w:rsidRPr="00AA5A62">
          <w:rPr>
            <w:rFonts w:cs="Times New Roman"/>
            <w:noProof/>
            <w:color w:val="000000"/>
            <w:szCs w:val="24"/>
            <w:lang w:val="en-US"/>
          </w:rPr>
          <w:t xml:space="preserve">(Rosa </w:t>
        </w:r>
        <w:r w:rsidR="00790B42" w:rsidRPr="00B16137">
          <w:rPr>
            <w:rFonts w:cs="Times New Roman"/>
            <w:noProof/>
            <w:color w:val="000000"/>
            <w:szCs w:val="24"/>
            <w:lang w:val="en-US"/>
          </w:rPr>
          <w:t>et al.</w:t>
        </w:r>
        <w:r w:rsidR="00790B42" w:rsidRPr="00AA5A62">
          <w:rPr>
            <w:rFonts w:cs="Times New Roman"/>
            <w:noProof/>
            <w:color w:val="000000"/>
            <w:szCs w:val="24"/>
            <w:lang w:val="en-US"/>
          </w:rPr>
          <w:t>, 2013)</w:t>
        </w:r>
        <w:r w:rsidR="00790B42">
          <w:rPr>
            <w:rFonts w:cs="Times New Roman"/>
            <w:color w:val="000000"/>
            <w:szCs w:val="24"/>
            <w:lang w:val="en-US"/>
          </w:rPr>
          <w:fldChar w:fldCharType="end"/>
        </w:r>
        <w:r w:rsidR="00790B42">
          <w:rPr>
            <w:rFonts w:cs="Times New Roman"/>
            <w:color w:val="000000"/>
            <w:szCs w:val="24"/>
            <w:lang w:val="en-US"/>
          </w:rPr>
          <w:t xml:space="preserve">. </w:t>
        </w:r>
      </w:ins>
      <w:ins w:id="674" w:author="arkat" w:date="2017-10-04T13:34:00Z">
        <w:r w:rsidR="00DB231E">
          <w:rPr>
            <w:rFonts w:cs="Times New Roman"/>
            <w:color w:val="000000"/>
            <w:szCs w:val="24"/>
            <w:lang w:val="en-US"/>
          </w:rPr>
          <w:t xml:space="preserve">Untuk menghindari </w:t>
        </w:r>
      </w:ins>
      <w:ins w:id="675" w:author="arkat" w:date="2017-10-04T13:35:00Z">
        <w:r w:rsidR="00DB231E">
          <w:rPr>
            <w:rFonts w:cs="Times New Roman"/>
            <w:color w:val="000000"/>
            <w:szCs w:val="24"/>
            <w:lang w:val="en-US"/>
          </w:rPr>
          <w:t xml:space="preserve">pemodelan </w:t>
        </w:r>
      </w:ins>
      <w:ins w:id="676" w:author="arkat" w:date="2017-10-04T13:38:00Z">
        <w:r w:rsidR="00076330">
          <w:rPr>
            <w:rFonts w:cs="Times New Roman"/>
            <w:color w:val="000000"/>
            <w:szCs w:val="24"/>
            <w:lang w:val="en-US"/>
          </w:rPr>
          <w:t>ulang, dibutuhkan</w:t>
        </w:r>
      </w:ins>
      <w:ins w:id="677" w:author="arkat" w:date="2017-09-26T21:40:00Z">
        <w:r w:rsidR="00790B42" w:rsidRPr="00E50386">
          <w:rPr>
            <w:rFonts w:cs="Times New Roman"/>
            <w:color w:val="000000"/>
            <w:szCs w:val="24"/>
            <w:lang w:val="en-US"/>
          </w:rPr>
          <w:t xml:space="preserve"> sebuah </w:t>
        </w:r>
        <w:r w:rsidR="00790B42">
          <w:rPr>
            <w:rFonts w:cs="Times New Roman"/>
            <w:color w:val="000000"/>
            <w:szCs w:val="24"/>
            <w:lang w:val="en-US"/>
          </w:rPr>
          <w:t xml:space="preserve">alat </w:t>
        </w:r>
      </w:ins>
      <w:ins w:id="678" w:author="arkat" w:date="2017-09-26T21:45:00Z">
        <w:r w:rsidR="00A818E6">
          <w:rPr>
            <w:rFonts w:cs="Times New Roman"/>
            <w:color w:val="000000"/>
            <w:szCs w:val="24"/>
            <w:lang w:val="en-US"/>
          </w:rPr>
          <w:t>b</w:t>
        </w:r>
        <w:r w:rsidR="00313371">
          <w:rPr>
            <w:rFonts w:cs="Times New Roman"/>
            <w:color w:val="000000"/>
            <w:szCs w:val="24"/>
            <w:lang w:val="en-US"/>
          </w:rPr>
          <w:t>antu</w:t>
        </w:r>
      </w:ins>
      <w:ins w:id="679" w:author="arkat" w:date="2017-09-26T21:40:00Z">
        <w:r w:rsidR="00790B42" w:rsidRPr="00E50386">
          <w:rPr>
            <w:rFonts w:cs="Times New Roman"/>
            <w:color w:val="000000"/>
            <w:szCs w:val="24"/>
            <w:lang w:val="en-US"/>
          </w:rPr>
          <w:t xml:space="preserve"> </w:t>
        </w:r>
      </w:ins>
      <w:ins w:id="680" w:author="arkat" w:date="2017-09-26T21:52:00Z">
        <w:r w:rsidR="006D428D">
          <w:rPr>
            <w:rFonts w:cs="Times New Roman"/>
            <w:color w:val="000000"/>
            <w:szCs w:val="24"/>
            <w:lang w:val="en-US"/>
          </w:rPr>
          <w:t xml:space="preserve">dengan teknik yang handal </w:t>
        </w:r>
      </w:ins>
      <w:ins w:id="681" w:author="arkat" w:date="2017-09-26T21:40:00Z">
        <w:r w:rsidR="00790B42" w:rsidRPr="00E50386">
          <w:rPr>
            <w:rFonts w:cs="Times New Roman"/>
            <w:color w:val="000000"/>
            <w:szCs w:val="24"/>
            <w:lang w:val="en-US"/>
          </w:rPr>
          <w:t>untuk melakukan transformasi</w:t>
        </w:r>
        <w:r w:rsidR="00790B42">
          <w:rPr>
            <w:rFonts w:cs="Times New Roman"/>
            <w:color w:val="000000"/>
            <w:szCs w:val="24"/>
            <w:lang w:val="en-US"/>
          </w:rPr>
          <w:t xml:space="preserve"> </w:t>
        </w:r>
      </w:ins>
      <w:ins w:id="682" w:author="arkat" w:date="2017-09-26T21:46:00Z">
        <w:r w:rsidR="00313371">
          <w:rPr>
            <w:rFonts w:cs="Times New Roman"/>
            <w:color w:val="000000"/>
            <w:szCs w:val="24"/>
            <w:lang w:val="en-US"/>
          </w:rPr>
          <w:t>model</w:t>
        </w:r>
      </w:ins>
      <w:ins w:id="683" w:author="arkat" w:date="2017-09-28T09:10:00Z">
        <w:r w:rsidR="00567555">
          <w:rPr>
            <w:rFonts w:cs="Times New Roman"/>
            <w:color w:val="000000"/>
            <w:szCs w:val="24"/>
            <w:lang w:val="en-US"/>
          </w:rPr>
          <w:t xml:space="preserve"> proses bisnis</w:t>
        </w:r>
      </w:ins>
      <w:ins w:id="684" w:author="arkat" w:date="2017-10-01T14:31:00Z">
        <w:r w:rsidR="00A818E6">
          <w:rPr>
            <w:rFonts w:cs="Times New Roman"/>
            <w:color w:val="000000"/>
            <w:szCs w:val="24"/>
            <w:lang w:val="en-US"/>
          </w:rPr>
          <w:t xml:space="preserve"> yang ada ke BPMN</w:t>
        </w:r>
      </w:ins>
      <w:ins w:id="685" w:author="arkat" w:date="2017-10-04T13:40:00Z">
        <w:r w:rsidR="00076330">
          <w:rPr>
            <w:rFonts w:cs="Times New Roman"/>
            <w:color w:val="000000"/>
            <w:szCs w:val="24"/>
            <w:lang w:val="en-US"/>
          </w:rPr>
          <w:t xml:space="preserve"> se</w:t>
        </w:r>
      </w:ins>
      <w:ins w:id="686" w:author="arkat" w:date="2017-10-06T08:01:00Z">
        <w:r w:rsidR="008D650E">
          <w:rPr>
            <w:rFonts w:cs="Times New Roman"/>
            <w:color w:val="000000"/>
            <w:szCs w:val="24"/>
            <w:lang w:val="en-US"/>
          </w:rPr>
          <w:t>cara</w:t>
        </w:r>
      </w:ins>
      <w:ins w:id="687" w:author="arkat" w:date="2017-10-04T13:40:00Z">
        <w:r w:rsidR="00076330">
          <w:rPr>
            <w:rFonts w:cs="Times New Roman"/>
            <w:color w:val="000000"/>
            <w:szCs w:val="24"/>
            <w:lang w:val="en-US"/>
          </w:rPr>
          <w:t xml:space="preserve"> otomatis</w:t>
        </w:r>
      </w:ins>
      <w:ins w:id="688" w:author="arkat" w:date="2017-09-26T21:46:00Z">
        <w:r w:rsidR="00313371">
          <w:rPr>
            <w:rFonts w:cs="Times New Roman"/>
            <w:color w:val="000000"/>
            <w:szCs w:val="24"/>
            <w:lang w:val="en-US"/>
          </w:rPr>
          <w:t>.</w:t>
        </w:r>
      </w:ins>
      <w:moveToRangeEnd w:id="594"/>
      <w:ins w:id="689" w:author="arkat" w:date="2017-10-04T13:37:00Z">
        <w:r w:rsidR="00076330">
          <w:rPr>
            <w:rFonts w:cs="Times New Roman"/>
            <w:color w:val="000000"/>
            <w:szCs w:val="24"/>
            <w:lang w:val="en-US"/>
          </w:rPr>
          <w:t xml:space="preserve"> Perpindahan model proses bisnis se</w:t>
        </w:r>
      </w:ins>
      <w:ins w:id="690" w:author="arkat" w:date="2017-10-06T08:01:00Z">
        <w:r w:rsidR="008D650E">
          <w:rPr>
            <w:rFonts w:cs="Times New Roman"/>
            <w:color w:val="000000"/>
            <w:szCs w:val="24"/>
            <w:lang w:val="en-US"/>
          </w:rPr>
          <w:t>cara</w:t>
        </w:r>
      </w:ins>
      <w:ins w:id="691" w:author="arkat" w:date="2017-10-04T13:37:00Z">
        <w:r w:rsidR="00076330">
          <w:rPr>
            <w:rFonts w:cs="Times New Roman"/>
            <w:color w:val="000000"/>
            <w:szCs w:val="24"/>
            <w:lang w:val="en-US"/>
          </w:rPr>
          <w:t xml:space="preserve"> manual </w:t>
        </w:r>
      </w:ins>
      <w:ins w:id="692" w:author="arkat" w:date="2017-10-06T08:01:00Z">
        <w:r w:rsidR="008D650E">
          <w:rPr>
            <w:rFonts w:cs="Times New Roman"/>
            <w:color w:val="000000"/>
            <w:szCs w:val="24"/>
            <w:lang w:val="en-US"/>
          </w:rPr>
          <w:t>akan</w:t>
        </w:r>
      </w:ins>
      <w:ins w:id="693" w:author="arkat" w:date="2017-10-04T13:37:00Z">
        <w:r w:rsidR="00076330">
          <w:rPr>
            <w:rFonts w:cs="Times New Roman"/>
            <w:color w:val="000000"/>
            <w:szCs w:val="24"/>
            <w:lang w:val="en-US"/>
          </w:rPr>
          <w:t xml:space="preserve"> membuang banyak waktu dan rawan terjadi kesalahan.</w:t>
        </w:r>
      </w:ins>
      <w:del w:id="694" w:author="arkat" w:date="2017-09-26T20:45:00Z">
        <w:r w:rsidR="009F6B17" w:rsidDel="00E504E3">
          <w:rPr>
            <w:rFonts w:cs="Times New Roman"/>
            <w:color w:val="000000"/>
            <w:szCs w:val="24"/>
            <w:lang w:val="en-US"/>
          </w:rPr>
          <w:delText xml:space="preserve"> </w:delText>
        </w:r>
      </w:del>
      <w:del w:id="695" w:author="arkat" w:date="2017-09-26T21:57:00Z">
        <w:r w:rsidR="00C03BB0" w:rsidDel="006D428D">
          <w:rPr>
            <w:rFonts w:cs="Times New Roman"/>
            <w:color w:val="000000"/>
            <w:szCs w:val="24"/>
            <w:lang w:val="en-US"/>
          </w:rPr>
          <w:delText xml:space="preserve">Hal ini dikarenakan </w:delText>
        </w:r>
        <w:r w:rsidR="00C659B7" w:rsidRPr="00C659B7" w:rsidDel="006D428D">
          <w:rPr>
            <w:rFonts w:cs="Times New Roman"/>
            <w:color w:val="000000"/>
            <w:szCs w:val="24"/>
            <w:lang w:val="en-US"/>
          </w:rPr>
          <w:delText xml:space="preserve">BPMN memiliki berbagai </w:delText>
        </w:r>
        <w:r w:rsidR="00C03BB0" w:rsidDel="006D428D">
          <w:rPr>
            <w:rFonts w:cs="Times New Roman"/>
            <w:color w:val="000000"/>
            <w:szCs w:val="24"/>
            <w:lang w:val="en-US"/>
          </w:rPr>
          <w:delText xml:space="preserve">keunggulan, </w:delText>
        </w:r>
      </w:del>
      <w:del w:id="696" w:author="arkat" w:date="2017-09-26T20:47:00Z">
        <w:r w:rsidR="000D4CB1" w:rsidDel="00E504E3">
          <w:rPr>
            <w:rFonts w:cs="Times New Roman"/>
            <w:color w:val="000000"/>
            <w:szCs w:val="24"/>
            <w:lang w:val="en-US"/>
          </w:rPr>
          <w:delText xml:space="preserve">BPMN menyediakan </w:delText>
        </w:r>
      </w:del>
      <w:del w:id="697" w:author="arkat" w:date="2017-09-26T21:57:00Z">
        <w:r w:rsidR="000D4CB1" w:rsidDel="006D428D">
          <w:rPr>
            <w:rFonts w:cs="Times New Roman"/>
            <w:color w:val="000000"/>
            <w:szCs w:val="24"/>
            <w:lang w:val="en-US"/>
          </w:rPr>
          <w:delText>standar notasi grafis</w:delText>
        </w:r>
      </w:del>
      <w:del w:id="698" w:author="arkat" w:date="2017-09-26T20:48:00Z">
        <w:r w:rsidR="000D4CB1" w:rsidDel="00E504E3">
          <w:rPr>
            <w:rFonts w:cs="Times New Roman"/>
            <w:color w:val="000000"/>
            <w:szCs w:val="24"/>
            <w:lang w:val="en-US"/>
          </w:rPr>
          <w:delText xml:space="preserve"> yang </w:delText>
        </w:r>
      </w:del>
      <w:del w:id="699" w:author="arkat" w:date="2017-09-26T21:57:00Z">
        <w:r w:rsidR="000D4CB1" w:rsidDel="006D428D">
          <w:rPr>
            <w:rFonts w:cs="Times New Roman"/>
            <w:color w:val="000000"/>
            <w:szCs w:val="24"/>
            <w:lang w:val="en-US"/>
          </w:rPr>
          <w:delText xml:space="preserve">mudah digunakan untuk </w:delText>
        </w:r>
      </w:del>
      <w:del w:id="700" w:author="arkat" w:date="2017-09-26T20:52:00Z">
        <w:r w:rsidR="000D4CB1" w:rsidDel="00264676">
          <w:rPr>
            <w:rFonts w:cs="Times New Roman"/>
            <w:color w:val="000000"/>
            <w:szCs w:val="24"/>
            <w:lang w:val="en-US"/>
          </w:rPr>
          <w:delText>analis</w:delText>
        </w:r>
      </w:del>
      <w:del w:id="701" w:author="arkat" w:date="2017-09-26T21:57:00Z">
        <w:r w:rsidR="000D4CB1" w:rsidDel="006D428D">
          <w:rPr>
            <w:rFonts w:cs="Times New Roman"/>
            <w:color w:val="000000"/>
            <w:szCs w:val="24"/>
            <w:lang w:val="en-US"/>
          </w:rPr>
          <w:delText xml:space="preserve"> bisnis</w:delText>
        </w:r>
      </w:del>
      <w:del w:id="702" w:author="arkat" w:date="2017-09-26T20:48:00Z">
        <w:r w:rsidR="000D4CB1" w:rsidDel="00E504E3">
          <w:rPr>
            <w:rFonts w:cs="Times New Roman"/>
            <w:color w:val="000000"/>
            <w:szCs w:val="24"/>
            <w:lang w:val="en-US"/>
          </w:rPr>
          <w:delText xml:space="preserve">, </w:delText>
        </w:r>
      </w:del>
      <w:del w:id="703" w:author="arkat" w:date="2017-09-26T21:55:00Z">
        <w:r w:rsidR="000D4CB1" w:rsidDel="006D428D">
          <w:rPr>
            <w:rFonts w:cs="Times New Roman"/>
            <w:color w:val="000000"/>
            <w:szCs w:val="24"/>
            <w:lang w:val="en-US"/>
          </w:rPr>
          <w:delText xml:space="preserve">kemudahan untuk mendokumentasikan dan mengkomunikasikan proses bisnis baik untuk internal organisasi maupun ekternal </w:delText>
        </w:r>
      </w:del>
      <w:del w:id="704" w:author="arkat" w:date="2017-09-26T20:52:00Z">
        <w:r w:rsidR="000D4CB1" w:rsidDel="00264676">
          <w:rPr>
            <w:rFonts w:cs="Times New Roman"/>
            <w:color w:val="000000"/>
            <w:szCs w:val="24"/>
            <w:lang w:val="en-US"/>
          </w:rPr>
          <w:delText xml:space="preserve">partner bisnis </w:delText>
        </w:r>
      </w:del>
      <w:del w:id="705" w:author="arkat" w:date="2017-09-26T21:55:00Z">
        <w:r w:rsidR="000D4CB1" w:rsidDel="006D428D">
          <w:rPr>
            <w:rFonts w:cs="Times New Roman"/>
            <w:color w:val="000000"/>
            <w:szCs w:val="24"/>
            <w:lang w:val="en-US"/>
          </w:rPr>
          <w:delText xml:space="preserve">organisasi </w:delText>
        </w:r>
        <w:r w:rsidR="000D4CB1" w:rsidDel="006D428D">
          <w:rPr>
            <w:rFonts w:cs="Times New Roman"/>
            <w:color w:val="000000"/>
            <w:szCs w:val="24"/>
            <w:lang w:val="en-US"/>
          </w:rPr>
          <w:fldChar w:fldCharType="begin" w:fldLock="1"/>
        </w:r>
        <w:r w:rsidR="00000B4C" w:rsidRPr="006D428D" w:rsidDel="006D428D">
          <w:rPr>
            <w:rFonts w:cs="Times New Roman"/>
            <w:color w:val="000000"/>
            <w:szCs w:val="24"/>
            <w:lang w:val="en-US"/>
          </w:rPr>
          <w:delInstrText>ADDIN CSL_CITATION { "citationItems" : [ { "id" : "ITEM-1", "itemData" : { "author" : [ { "dropping-particle" : "", "family" : "Hagen", "given" : "V", "non-dropping-particle" : "", "parse-names" : false, "suffix" : "" } ], "id" : "ITEM-1", "issued" : { "date-parts" : [ [ "2006" ] ] }, "page" : "2-3", "title" : "An Overview of BPMN 2 . 0 and its Potential Use", "type" : "article-journal" }, "uris" : [ "http://www.mendeley.com/documents/?uuid=b148c4fb-33bb-4e86-8ce8-35f4506bf526" ] } ], "mendeley" : { "formattedCitation" : "(Hagen, 2006)", "plainTextFormattedCitation" : "(Hagen, 2006)", "previouslyFormattedCitation" : "(Hagen, 2006)" }, "properties" : { "noteIndex" : 0 }, "schema" : "https://github.com/citation-style-language/schema/raw/master/csl-citation.json" }</w:delInstrText>
        </w:r>
        <w:r w:rsidR="000D4CB1" w:rsidDel="006D428D">
          <w:rPr>
            <w:rFonts w:cs="Times New Roman"/>
            <w:color w:val="000000"/>
            <w:szCs w:val="24"/>
            <w:lang w:val="en-US"/>
          </w:rPr>
          <w:fldChar w:fldCharType="separate"/>
        </w:r>
        <w:r w:rsidR="000D4CB1" w:rsidRPr="006D428D" w:rsidDel="006D428D">
          <w:rPr>
            <w:rFonts w:cs="Times New Roman"/>
            <w:noProof/>
            <w:color w:val="000000"/>
            <w:szCs w:val="24"/>
            <w:lang w:val="en-US"/>
          </w:rPr>
          <w:delText>(Hagen, 2006)</w:delText>
        </w:r>
        <w:r w:rsidR="000D4CB1" w:rsidDel="006D428D">
          <w:rPr>
            <w:rFonts w:cs="Times New Roman"/>
            <w:color w:val="000000"/>
            <w:szCs w:val="24"/>
            <w:lang w:val="en-US"/>
          </w:rPr>
          <w:fldChar w:fldCharType="end"/>
        </w:r>
        <w:r w:rsidR="000D4CB1" w:rsidDel="006D428D">
          <w:rPr>
            <w:rFonts w:cs="Times New Roman"/>
            <w:color w:val="000000"/>
            <w:szCs w:val="24"/>
            <w:lang w:val="en-US"/>
          </w:rPr>
          <w:delText xml:space="preserve">. </w:delText>
        </w:r>
      </w:del>
    </w:p>
    <w:p w14:paraId="0552BB3C" w14:textId="1D5DF895" w:rsidR="00F83EFD" w:rsidDel="006D428D" w:rsidRDefault="00264676">
      <w:pPr>
        <w:pStyle w:val="BodyTextFirstIndent"/>
        <w:spacing w:after="0"/>
        <w:ind w:firstLine="426"/>
        <w:rPr>
          <w:del w:id="706" w:author="arkat" w:date="2017-09-26T21:53:00Z"/>
          <w:rFonts w:cs="Times New Roman"/>
          <w:color w:val="000000"/>
          <w:szCs w:val="24"/>
          <w:lang w:val="en-US"/>
        </w:rPr>
        <w:pPrChange w:id="707" w:author="arkat" w:date="2017-10-04T20:45:00Z">
          <w:pPr>
            <w:pStyle w:val="BodyTextFirstIndent"/>
            <w:spacing w:after="0"/>
            <w:ind w:firstLine="720"/>
          </w:pPr>
        </w:pPrChange>
      </w:pPr>
      <w:moveToRangeStart w:id="708" w:author="arkat" w:date="2017-09-26T20:57:00Z" w:name="move494222672"/>
      <w:del w:id="709" w:author="arkat" w:date="2017-09-26T21:53:00Z">
        <w:r w:rsidRPr="00264676" w:rsidDel="006D428D">
          <w:rPr>
            <w:rFonts w:cs="Times New Roman"/>
            <w:color w:val="000000"/>
            <w:szCs w:val="24"/>
            <w:lang w:val="en-US"/>
          </w:rPr>
          <w:delText>Perusahaan selalu berubah dan berkembang yang mungkin berdampak pada pemodelan proses bisnis model. Perubahan tersebut mungkin melibatkan transformasi antar pemodelan proses bisnis sehingga dibutuhkan tekhnik trasformasi yang handal. Transformasi antar pemodelan proses bisnis yang berbeda sangat penting bagi industri karena tujuan utama dari model transformasi adalah untuk melestarikan model semantik.</w:delText>
        </w:r>
      </w:del>
      <w:moveFromRangeStart w:id="710" w:author="arkat" w:date="2017-09-26T20:43:00Z" w:name="move494221953"/>
      <w:moveToRangeEnd w:id="708"/>
      <w:moveFrom w:id="711" w:author="arkat" w:date="2017-09-26T20:43:00Z">
        <w:del w:id="712" w:author="arkat" w:date="2017-09-26T21:53:00Z">
          <w:r w:rsidR="00725C46" w:rsidDel="006D428D">
            <w:rPr>
              <w:rFonts w:cs="Times New Roman"/>
              <w:color w:val="000000"/>
              <w:szCs w:val="24"/>
              <w:lang w:val="en-US"/>
            </w:rPr>
            <w:delText>P</w:delText>
          </w:r>
          <w:r w:rsidR="00000B4C" w:rsidDel="006D428D">
            <w:rPr>
              <w:rFonts w:cs="Times New Roman"/>
              <w:color w:val="000000"/>
              <w:szCs w:val="24"/>
              <w:lang w:val="en-US"/>
            </w:rPr>
            <w:delText xml:space="preserve">emerintah </w:delText>
          </w:r>
          <w:r w:rsidR="00725C46" w:rsidDel="006D428D">
            <w:rPr>
              <w:rFonts w:cs="Times New Roman"/>
              <w:color w:val="000000"/>
              <w:szCs w:val="24"/>
              <w:lang w:val="en-US"/>
            </w:rPr>
            <w:delText>Indonesia melalui peraturan Menteri Negara Pendayagunaan Aparatur Negara dan Reformasi B</w:delText>
          </w:r>
          <w:r w:rsidR="00F56BD2" w:rsidDel="006D428D">
            <w:rPr>
              <w:rFonts w:cs="Times New Roman"/>
              <w:color w:val="000000"/>
              <w:szCs w:val="24"/>
              <w:lang w:val="en-US"/>
            </w:rPr>
            <w:delText xml:space="preserve">irokrasi </w:delText>
          </w:r>
          <w:r w:rsidR="00725C46" w:rsidDel="006D428D">
            <w:rPr>
              <w:rFonts w:cs="Times New Roman"/>
              <w:color w:val="000000"/>
              <w:szCs w:val="24"/>
              <w:lang w:val="en-US"/>
            </w:rPr>
            <w:delText>Republik</w:delText>
          </w:r>
          <w:r w:rsidR="00000B4C" w:rsidDel="006D428D">
            <w:rPr>
              <w:rFonts w:cs="Times New Roman"/>
              <w:color w:val="000000"/>
              <w:szCs w:val="24"/>
              <w:lang w:val="en-US"/>
            </w:rPr>
            <w:delText xml:space="preserve"> Indonesia </w:delText>
          </w:r>
          <w:r w:rsidR="00F56BD2" w:rsidDel="006D428D">
            <w:rPr>
              <w:rFonts w:cs="Times New Roman"/>
              <w:color w:val="000000"/>
              <w:szCs w:val="24"/>
              <w:lang w:val="en-US"/>
            </w:rPr>
            <w:delText xml:space="preserve">nomor 12 tahun 2011 </w:delText>
          </w:r>
          <w:r w:rsidR="00000B4C" w:rsidDel="006D428D">
            <w:rPr>
              <w:rFonts w:cs="Times New Roman"/>
              <w:color w:val="000000"/>
              <w:szCs w:val="24"/>
              <w:lang w:val="en-US"/>
            </w:rPr>
            <w:delText xml:space="preserve">menjadikan BPMN </w:delText>
          </w:r>
          <w:r w:rsidR="00F56BD2" w:rsidDel="006D428D">
            <w:rPr>
              <w:rFonts w:cs="Times New Roman"/>
              <w:color w:val="000000"/>
              <w:szCs w:val="24"/>
              <w:lang w:val="en-US"/>
            </w:rPr>
            <w:delText xml:space="preserve">sebagai pedoman tata laksana </w:delText>
          </w:r>
          <w:r w:rsidR="00A811D7" w:rsidDel="006D428D">
            <w:rPr>
              <w:rFonts w:cs="Times New Roman"/>
              <w:color w:val="000000"/>
              <w:szCs w:val="24"/>
              <w:lang w:val="en-US"/>
            </w:rPr>
            <w:delText xml:space="preserve">yang digunakan untuk memberikan acuan bagi kementrian/lembaga dan pemerintah daerah untuk menyusun </w:delText>
          </w:r>
          <w:r w:rsidR="00725C46" w:rsidRPr="00684E19" w:rsidDel="006D428D">
            <w:rPr>
              <w:rFonts w:cs="Times New Roman"/>
              <w:i/>
              <w:color w:val="000000"/>
              <w:szCs w:val="24"/>
              <w:lang w:val="en-US"/>
            </w:rPr>
            <w:delText>standard operating p</w:delText>
          </w:r>
          <w:r w:rsidR="00A811D7" w:rsidRPr="00684E19" w:rsidDel="006D428D">
            <w:rPr>
              <w:rFonts w:cs="Times New Roman"/>
              <w:i/>
              <w:color w:val="000000"/>
              <w:szCs w:val="24"/>
              <w:lang w:val="en-US"/>
            </w:rPr>
            <w:delText>rocedures</w:delText>
          </w:r>
          <w:r w:rsidR="00A811D7" w:rsidDel="006D428D">
            <w:rPr>
              <w:rFonts w:cs="Times New Roman"/>
              <w:color w:val="000000"/>
              <w:szCs w:val="24"/>
              <w:lang w:val="en-US"/>
            </w:rPr>
            <w:delText xml:space="preserve"> yang lebih se</w:delText>
          </w:r>
          <w:r w:rsidR="003E7F09" w:rsidDel="006D428D">
            <w:rPr>
              <w:rFonts w:cs="Times New Roman"/>
              <w:color w:val="000000"/>
              <w:szCs w:val="24"/>
              <w:lang w:val="en-US"/>
            </w:rPr>
            <w:delText>derhana, efektif,</w:delText>
          </w:r>
          <w:r w:rsidR="00A811D7" w:rsidDel="006D428D">
            <w:rPr>
              <w:rFonts w:cs="Times New Roman"/>
              <w:color w:val="000000"/>
              <w:szCs w:val="24"/>
              <w:lang w:val="en-US"/>
            </w:rPr>
            <w:delText xml:space="preserve"> efisien, produktif dan akuntabel</w:delText>
          </w:r>
          <w:r w:rsidR="00000B4C" w:rsidDel="006D428D">
            <w:rPr>
              <w:rFonts w:cs="Times New Roman"/>
              <w:color w:val="000000"/>
              <w:szCs w:val="24"/>
              <w:lang w:val="en-US"/>
            </w:rPr>
            <w:delText xml:space="preserve"> </w:delText>
          </w:r>
          <w:r w:rsidR="00000B4C" w:rsidDel="006D428D">
            <w:rPr>
              <w:rFonts w:cs="Times New Roman"/>
              <w:color w:val="000000"/>
              <w:szCs w:val="24"/>
              <w:lang w:val="en-US"/>
            </w:rPr>
            <w:fldChar w:fldCharType="begin" w:fldLock="1"/>
          </w:r>
          <w:r w:rsidR="003633A2" w:rsidRPr="006D428D" w:rsidDel="006D428D">
            <w:rPr>
              <w:rFonts w:cs="Times New Roman"/>
              <w:color w:val="000000"/>
              <w:szCs w:val="24"/>
              <w:lang w:val="en-US"/>
            </w:rPr>
            <w:delInstrText>ADDIN CSL_CITATION { "citationItems" : [ { "id" : "ITEM-1", "itemData" : { "author" : [ { "dropping-particle" : "", "family" : "Kemenpan", "given" : "", "non-dropping-particle" : "", "parse-names" : false, "suffix" : "" } ], "edition" : "6", "id" : "ITEM-1", "issued" : { "date-parts" : [ [ "2011" ] ] }, "number" : "12 Tahun 2012", "publisher" : "https://www.menpan.go.id/jdih/category/35-raker-riau-27-30-mar-2012?download=2785:kedeputian-4-tatalaksana-penataan-tatalaksana", "publisher-place" : "Indonesia", "title" : "Pedoman Penataan Tatalaksana ( Business Process )", "type" : "book" }, "uris" : [ "http://www.mendeley.com/documents/?uuid=ef817a29-a10d-4aa8-b18d-9540bf371016" ] } ], "mendeley" : { "formattedCitation" : "(Kemenpan, 2011)", "plainTextFormattedCitation" : "(Kemenpan, 2011)", "previouslyFormattedCitation" : "(Kemenpan, 2011)" }, "properties" : { "noteIndex" : 0 }, "schema" : "https://github.com/citation-style-language/schema/raw/master/csl-citation.json" }</w:delInstrText>
          </w:r>
          <w:r w:rsidR="00000B4C" w:rsidDel="006D428D">
            <w:rPr>
              <w:rFonts w:cs="Times New Roman"/>
              <w:color w:val="000000"/>
              <w:szCs w:val="24"/>
              <w:lang w:val="en-US"/>
            </w:rPr>
            <w:fldChar w:fldCharType="separate"/>
          </w:r>
          <w:r w:rsidR="00FF3FD2" w:rsidRPr="00E504E3" w:rsidDel="006D428D">
            <w:rPr>
              <w:rFonts w:cs="Times New Roman"/>
              <w:color w:val="000000"/>
              <w:szCs w:val="24"/>
              <w:lang w:val="en-US"/>
            </w:rPr>
            <w:delText>(Kemenpan, 2011)</w:delText>
          </w:r>
          <w:r w:rsidR="00000B4C" w:rsidDel="006D428D">
            <w:rPr>
              <w:rFonts w:cs="Times New Roman"/>
              <w:color w:val="000000"/>
              <w:szCs w:val="24"/>
              <w:lang w:val="en-US"/>
            </w:rPr>
            <w:fldChar w:fldCharType="end"/>
          </w:r>
          <w:r w:rsidR="00000B4C" w:rsidDel="006D428D">
            <w:rPr>
              <w:rFonts w:cs="Times New Roman"/>
              <w:color w:val="000000"/>
              <w:szCs w:val="24"/>
              <w:lang w:val="en-US"/>
            </w:rPr>
            <w:delText>.</w:delText>
          </w:r>
        </w:del>
      </w:moveFrom>
    </w:p>
    <w:p w14:paraId="51E5A884" w14:textId="13BE0E0B" w:rsidR="00F83EFD" w:rsidRPr="00B357EA" w:rsidDel="006D428D" w:rsidRDefault="00C55EE5">
      <w:pPr>
        <w:pStyle w:val="BodyTextFirstIndent"/>
        <w:spacing w:after="0"/>
        <w:ind w:firstLine="426"/>
        <w:rPr>
          <w:del w:id="713" w:author="arkat" w:date="2017-09-26T21:57:00Z"/>
          <w:rFonts w:cs="Times New Roman"/>
          <w:color w:val="000000"/>
          <w:szCs w:val="24"/>
          <w:lang w:val="en-US"/>
          <w:rPrChange w:id="714" w:author="arkat" w:date="2017-09-26T20:22:00Z">
            <w:rPr>
              <w:del w:id="715" w:author="arkat" w:date="2017-09-26T21:57:00Z"/>
              <w:rFonts w:cs="Times New Roman"/>
              <w:color w:val="0D0D0D"/>
              <w:szCs w:val="24"/>
              <w:lang w:val="en-US"/>
            </w:rPr>
          </w:rPrChange>
        </w:rPr>
        <w:pPrChange w:id="716" w:author="arkat" w:date="2017-10-04T20:45:00Z">
          <w:pPr>
            <w:pStyle w:val="BodyTextFirstIndent"/>
            <w:spacing w:after="0"/>
            <w:ind w:firstLine="720"/>
          </w:pPr>
        </w:pPrChange>
      </w:pPr>
      <w:moveFromRangeStart w:id="717" w:author="arkat" w:date="2017-09-26T20:57:00Z" w:name="move494222672"/>
      <w:moveFromRangeEnd w:id="710"/>
      <w:moveFrom w:id="718" w:author="arkat" w:date="2017-09-26T20:57:00Z">
        <w:del w:id="719" w:author="arkat" w:date="2017-09-26T21:57:00Z">
          <w:r w:rsidRPr="00B357EA" w:rsidDel="006D428D">
            <w:rPr>
              <w:rFonts w:cs="Times New Roman"/>
              <w:color w:val="000000"/>
              <w:szCs w:val="24"/>
              <w:lang w:val="en-US"/>
              <w:rPrChange w:id="720" w:author="arkat" w:date="2017-09-26T20:22:00Z">
                <w:rPr>
                  <w:color w:val="0D0D0D"/>
                  <w:lang w:val="en-US"/>
                </w:rPr>
              </w:rPrChange>
            </w:rPr>
            <w:delText>Perusahaan selalu berubah dan berkembang yang mungkin berdampak pada pemodelan proses bisnis model. Perubahan tersebut mungkin melibatkan transformasi antar pemodelan proses bisnis sehingga dibutuhkan tek</w:delText>
          </w:r>
          <w:r w:rsidR="00725C46" w:rsidRPr="00B357EA" w:rsidDel="006D428D">
            <w:rPr>
              <w:rFonts w:cs="Times New Roman"/>
              <w:color w:val="000000"/>
              <w:szCs w:val="24"/>
              <w:lang w:val="en-US"/>
              <w:rPrChange w:id="721" w:author="arkat" w:date="2017-09-26T20:22:00Z">
                <w:rPr>
                  <w:color w:val="0D0D0D"/>
                  <w:lang w:val="en-US"/>
                </w:rPr>
              </w:rPrChange>
            </w:rPr>
            <w:delText>h</w:delText>
          </w:r>
          <w:r w:rsidRPr="00B357EA" w:rsidDel="006D428D">
            <w:rPr>
              <w:rFonts w:cs="Times New Roman"/>
              <w:color w:val="000000"/>
              <w:szCs w:val="24"/>
              <w:lang w:val="en-US"/>
              <w:rPrChange w:id="722" w:author="arkat" w:date="2017-09-26T20:22:00Z">
                <w:rPr>
                  <w:color w:val="0D0D0D"/>
                  <w:lang w:val="en-US"/>
                </w:rPr>
              </w:rPrChange>
            </w:rPr>
            <w:delText xml:space="preserve">nik trasformasi </w:delText>
          </w:r>
          <w:r w:rsidR="00725C46" w:rsidRPr="00B357EA" w:rsidDel="006D428D">
            <w:rPr>
              <w:rFonts w:cs="Times New Roman"/>
              <w:color w:val="000000"/>
              <w:szCs w:val="24"/>
              <w:lang w:val="en-US"/>
              <w:rPrChange w:id="723" w:author="arkat" w:date="2017-09-26T20:22:00Z">
                <w:rPr>
                  <w:color w:val="0D0D0D"/>
                  <w:lang w:val="en-US"/>
                </w:rPr>
              </w:rPrChange>
            </w:rPr>
            <w:delText>yang handal. Transformasi antar</w:delText>
          </w:r>
          <w:r w:rsidRPr="00B357EA" w:rsidDel="006D428D">
            <w:rPr>
              <w:rFonts w:cs="Times New Roman"/>
              <w:color w:val="000000"/>
              <w:szCs w:val="24"/>
              <w:lang w:val="en-US"/>
              <w:rPrChange w:id="724" w:author="arkat" w:date="2017-09-26T20:22:00Z">
                <w:rPr>
                  <w:color w:val="0D0D0D"/>
                  <w:lang w:val="en-US"/>
                </w:rPr>
              </w:rPrChange>
            </w:rPr>
            <w:delText xml:space="preserve"> pemodelan proses bisnis yang berbeda sangat penting bagi industri karena tujuan utama dari model transformasi adalah untuk melestarikan </w:delText>
          </w:r>
          <w:r w:rsidR="008E39E4" w:rsidRPr="00B357EA" w:rsidDel="006D428D">
            <w:rPr>
              <w:rFonts w:cs="Times New Roman"/>
              <w:color w:val="000000"/>
              <w:szCs w:val="24"/>
              <w:lang w:val="en-US"/>
              <w:rPrChange w:id="725" w:author="arkat" w:date="2017-09-26T20:22:00Z">
                <w:rPr>
                  <w:color w:val="0D0D0D"/>
                  <w:lang w:val="en-US"/>
                </w:rPr>
              </w:rPrChange>
            </w:rPr>
            <w:delText xml:space="preserve">model </w:delText>
          </w:r>
          <w:r w:rsidRPr="00B357EA" w:rsidDel="006D428D">
            <w:rPr>
              <w:rFonts w:cs="Times New Roman"/>
              <w:color w:val="000000"/>
              <w:szCs w:val="24"/>
              <w:lang w:val="en-US"/>
              <w:rPrChange w:id="726" w:author="arkat" w:date="2017-09-26T20:22:00Z">
                <w:rPr>
                  <w:color w:val="0D0D0D"/>
                  <w:lang w:val="en-US"/>
                </w:rPr>
              </w:rPrChange>
            </w:rPr>
            <w:delText>semantik.</w:delText>
          </w:r>
        </w:del>
      </w:moveFrom>
      <w:moveFromRangeEnd w:id="717"/>
    </w:p>
    <w:p w14:paraId="727EA0DF" w14:textId="200B908D" w:rsidR="00906EE4" w:rsidRDefault="00E50386">
      <w:pPr>
        <w:pStyle w:val="BodyTextFirstIndent"/>
        <w:spacing w:after="0"/>
        <w:ind w:firstLine="426"/>
        <w:rPr>
          <w:rFonts w:cs="Times New Roman"/>
          <w:color w:val="000000"/>
          <w:szCs w:val="24"/>
          <w:lang w:val="en-US"/>
        </w:rPr>
        <w:pPrChange w:id="727" w:author="arkat" w:date="2017-10-04T20:45:00Z">
          <w:pPr>
            <w:pStyle w:val="BodyTextFirstIndent"/>
            <w:spacing w:after="0"/>
            <w:ind w:firstLine="720"/>
          </w:pPr>
        </w:pPrChange>
      </w:pPr>
      <w:del w:id="728" w:author="arkat" w:date="2017-09-26T21:40:00Z">
        <w:r w:rsidRPr="00E50386" w:rsidDel="00790B42">
          <w:rPr>
            <w:rFonts w:cs="Times New Roman"/>
            <w:color w:val="000000"/>
            <w:szCs w:val="24"/>
            <w:lang w:val="en-US"/>
          </w:rPr>
          <w:delText>Enterprise mempunyai ratusan</w:delText>
        </w:r>
        <w:r w:rsidDel="00790B42">
          <w:rPr>
            <w:rFonts w:cs="Times New Roman"/>
            <w:color w:val="000000"/>
            <w:szCs w:val="24"/>
            <w:lang w:val="en-US"/>
          </w:rPr>
          <w:delText xml:space="preserve"> </w:delText>
        </w:r>
        <w:r w:rsidRPr="00E50386" w:rsidDel="00790B42">
          <w:rPr>
            <w:rFonts w:cs="Times New Roman"/>
            <w:color w:val="000000"/>
            <w:szCs w:val="24"/>
            <w:lang w:val="en-US"/>
          </w:rPr>
          <w:delText>bahkan ribuan proses bisnis,</w:delText>
        </w:r>
        <w:r w:rsidR="00AA5A62" w:rsidDel="00790B42">
          <w:rPr>
            <w:rFonts w:cs="Times New Roman"/>
            <w:color w:val="000000"/>
            <w:szCs w:val="24"/>
            <w:lang w:val="en-US"/>
          </w:rPr>
          <w:delText xml:space="preserve"> Suncorp-Metway Ltd salah satu 25 top perusahaan di Australia memiliki 6.000 lebih proses bisnis </w:delText>
        </w:r>
        <w:r w:rsidR="00AA5A62" w:rsidDel="00790B42">
          <w:rPr>
            <w:rFonts w:cs="Times New Roman"/>
            <w:color w:val="000000"/>
            <w:szCs w:val="24"/>
            <w:lang w:val="en-US"/>
          </w:rPr>
          <w:fldChar w:fldCharType="begin" w:fldLock="1"/>
        </w:r>
        <w:r w:rsidR="00FF3FD2" w:rsidRPr="00790B42" w:rsidDel="00790B42">
          <w:rPr>
            <w:rFonts w:cs="Times New Roman"/>
            <w:color w:val="000000"/>
            <w:szCs w:val="24"/>
            <w:lang w:val="en-US"/>
          </w:rPr>
          <w:delInstrText>ADDIN CSL_CITATION { "citationItems" : [ { "id" : "ITEM-1", "itemData" : { "author" : [ { "dropping-particle" : "", "family" : "Rosa", "given" : "Marcello L A", "non-dropping-particle" : "", "parse-names" : false, "suffix" : "" }, { "dropping-particle" : "", "family" : "Dumas", "given" : "Marlon", "non-dropping-particle" : "", "parse-names" : false, "suffix" : "" }, { "dropping-particle" : "", "family" : "Uba", "given" : "Reina", "non-dropping-particle" : "", "parse-names" : false, "suffix" : "" }, { "dropping-particle" : "", "family" : "Dijkman", "given" : "Remco", "non-dropping-particle" : "", "parse-names" : false, "suffix" : "" } ], "id" : "ITEM-1", "issue" : "2", "issued" : { "date-parts" : [ [ "2013" ] ] }, "title" : "Business Process Model Merging : An Approach to Business", "type" : "article-journal", "volume" : "22" }, "uris" : [ "http://www.mendeley.com/documents/?uuid=58e97bf0-961c-4d94-953b-aeb341284bc5" ] } ], "mendeley" : { "formattedCitation" : "(Rosa &lt;i&gt;et al.&lt;/i&gt;, 2013)", "plainTextFormattedCitation" : "(Rosa et al., 2013)", "previouslyFormattedCitation" : "(Rosa &lt;i&gt;et al.&lt;/i&gt;, 2013)" }, "properties" : { "noteIndex" : 0 }, "schema" : "https://github.com/citation-style-language/schema/raw/master/csl-citation.json" }</w:delInstrText>
        </w:r>
        <w:r w:rsidR="00AA5A62" w:rsidDel="00790B42">
          <w:rPr>
            <w:rFonts w:cs="Times New Roman"/>
            <w:color w:val="000000"/>
            <w:szCs w:val="24"/>
            <w:lang w:val="en-US"/>
          </w:rPr>
          <w:fldChar w:fldCharType="separate"/>
        </w:r>
        <w:r w:rsidR="00AA5A62" w:rsidRPr="00790B42" w:rsidDel="00790B42">
          <w:rPr>
            <w:rFonts w:cs="Times New Roman"/>
            <w:color w:val="000000"/>
            <w:szCs w:val="24"/>
            <w:lang w:val="en-US"/>
          </w:rPr>
          <w:delText>(Rosa et al., 2013)</w:delText>
        </w:r>
        <w:r w:rsidR="00AA5A62" w:rsidDel="00790B42">
          <w:rPr>
            <w:rFonts w:cs="Times New Roman"/>
            <w:color w:val="000000"/>
            <w:szCs w:val="24"/>
            <w:lang w:val="en-US"/>
          </w:rPr>
          <w:fldChar w:fldCharType="end"/>
        </w:r>
        <w:r w:rsidR="00AA5A62" w:rsidDel="00790B42">
          <w:rPr>
            <w:rFonts w:cs="Times New Roman"/>
            <w:color w:val="000000"/>
            <w:szCs w:val="24"/>
            <w:lang w:val="en-US"/>
          </w:rPr>
          <w:delText xml:space="preserve">. </w:delText>
        </w:r>
        <w:r w:rsidR="00AA5A62" w:rsidRPr="00E50386" w:rsidDel="00790B42">
          <w:rPr>
            <w:rFonts w:cs="Times New Roman"/>
            <w:color w:val="000000"/>
            <w:szCs w:val="24"/>
            <w:lang w:val="en-US"/>
          </w:rPr>
          <w:delText xml:space="preserve">Sehingga tidak mudah untuk berpindah dari satu model </w:delText>
        </w:r>
        <w:r w:rsidR="00AA5A62" w:rsidDel="00790B42">
          <w:rPr>
            <w:rFonts w:cs="Times New Roman"/>
            <w:color w:val="000000"/>
            <w:szCs w:val="24"/>
            <w:lang w:val="en-US"/>
          </w:rPr>
          <w:delText xml:space="preserve">proses bisnis ke model lainya. </w:delText>
        </w:r>
        <w:r w:rsidRPr="00E50386" w:rsidDel="00790B42">
          <w:rPr>
            <w:rFonts w:cs="Times New Roman"/>
            <w:color w:val="000000"/>
            <w:szCs w:val="24"/>
            <w:lang w:val="en-US"/>
          </w:rPr>
          <w:delText xml:space="preserve">Dibutuhkan sebuah </w:delText>
        </w:r>
        <w:r w:rsidR="00725C46" w:rsidDel="00790B42">
          <w:rPr>
            <w:rFonts w:cs="Times New Roman"/>
            <w:color w:val="000000"/>
            <w:szCs w:val="24"/>
            <w:lang w:val="en-US"/>
          </w:rPr>
          <w:delText>alat</w:delText>
        </w:r>
      </w:del>
      <w:del w:id="729" w:author="arkat" w:date="2017-09-26T20:35:00Z">
        <w:r w:rsidR="00725C46" w:rsidDel="00684E19">
          <w:rPr>
            <w:rFonts w:cs="Times New Roman"/>
            <w:color w:val="000000"/>
            <w:szCs w:val="24"/>
            <w:lang w:val="en-US"/>
          </w:rPr>
          <w:delText xml:space="preserve"> bantu</w:delText>
        </w:r>
      </w:del>
      <w:del w:id="730" w:author="arkat" w:date="2017-09-26T21:40:00Z">
        <w:r w:rsidRPr="00E50386" w:rsidDel="00790B42">
          <w:rPr>
            <w:rFonts w:cs="Times New Roman"/>
            <w:color w:val="000000"/>
            <w:szCs w:val="24"/>
            <w:lang w:val="en-US"/>
          </w:rPr>
          <w:delText xml:space="preserve"> untuk melakukan otoma</w:delText>
        </w:r>
      </w:del>
      <w:del w:id="731" w:author="arkat" w:date="2017-09-26T20:35:00Z">
        <w:r w:rsidRPr="00E50386" w:rsidDel="00C0739A">
          <w:rPr>
            <w:rFonts w:cs="Times New Roman"/>
            <w:color w:val="000000"/>
            <w:szCs w:val="24"/>
            <w:lang w:val="en-US"/>
          </w:rPr>
          <w:delText>tisa</w:delText>
        </w:r>
      </w:del>
      <w:del w:id="732" w:author="arkat" w:date="2017-09-26T21:40:00Z">
        <w:r w:rsidRPr="00E50386" w:rsidDel="00790B42">
          <w:rPr>
            <w:rFonts w:cs="Times New Roman"/>
            <w:color w:val="000000"/>
            <w:szCs w:val="24"/>
            <w:lang w:val="en-US"/>
          </w:rPr>
          <w:delText>si</w:delText>
        </w:r>
        <w:r w:rsidDel="00790B42">
          <w:rPr>
            <w:rFonts w:cs="Times New Roman"/>
            <w:color w:val="000000"/>
            <w:szCs w:val="24"/>
            <w:lang w:val="en-US"/>
          </w:rPr>
          <w:delText xml:space="preserve"> </w:delText>
        </w:r>
        <w:r w:rsidRPr="00E50386" w:rsidDel="00790B42">
          <w:rPr>
            <w:rFonts w:cs="Times New Roman"/>
            <w:color w:val="000000"/>
            <w:szCs w:val="24"/>
            <w:lang w:val="en-US"/>
          </w:rPr>
          <w:delText>transformasi</w:delText>
        </w:r>
        <w:r w:rsidR="00906EE4" w:rsidDel="00790B42">
          <w:rPr>
            <w:rFonts w:cs="Times New Roman"/>
            <w:color w:val="000000"/>
            <w:szCs w:val="24"/>
            <w:lang w:val="en-US"/>
          </w:rPr>
          <w:delText xml:space="preserve"> dari satu model proses bisnis ke model proses bisnis lainya</w:delText>
        </w:r>
      </w:del>
      <w:del w:id="733" w:author="arkat" w:date="2017-09-26T21:54:00Z">
        <w:r w:rsidRPr="00E50386" w:rsidDel="006D428D">
          <w:rPr>
            <w:rFonts w:cs="Times New Roman"/>
            <w:color w:val="000000"/>
            <w:szCs w:val="24"/>
            <w:lang w:val="en-US"/>
          </w:rPr>
          <w:delText xml:space="preserve">. </w:delText>
        </w:r>
      </w:del>
    </w:p>
    <w:p w14:paraId="7EEE91CE" w14:textId="724133FD" w:rsidR="008674D0" w:rsidDel="00E17D1F" w:rsidRDefault="008674D0">
      <w:pPr>
        <w:pStyle w:val="BodyTextFirstIndent"/>
        <w:spacing w:after="0"/>
        <w:ind w:firstLine="426"/>
        <w:rPr>
          <w:del w:id="734" w:author="arkat" w:date="2017-09-26T21:57:00Z"/>
          <w:rFonts w:cs="Times New Roman"/>
          <w:color w:val="000000"/>
          <w:szCs w:val="24"/>
          <w:lang w:val="en-US"/>
        </w:rPr>
        <w:pPrChange w:id="735" w:author="arkat" w:date="2017-09-26T20:22:00Z">
          <w:pPr>
            <w:pStyle w:val="BodyTextFirstIndent"/>
            <w:spacing w:after="0"/>
            <w:ind w:firstLine="720"/>
          </w:pPr>
        </w:pPrChange>
      </w:pPr>
      <w:r>
        <w:rPr>
          <w:rFonts w:cs="Times New Roman"/>
          <w:color w:val="000000"/>
          <w:szCs w:val="24"/>
          <w:lang w:val="en-US"/>
        </w:rPr>
        <w:t xml:space="preserve">Ada </w:t>
      </w:r>
      <w:ins w:id="736" w:author="arkat" w:date="2017-10-06T07:54:00Z">
        <w:r w:rsidR="008D650E">
          <w:rPr>
            <w:rFonts w:cs="Times New Roman"/>
            <w:color w:val="000000"/>
            <w:szCs w:val="24"/>
            <w:lang w:val="en-US"/>
          </w:rPr>
          <w:t xml:space="preserve">dua </w:t>
        </w:r>
      </w:ins>
      <w:del w:id="737" w:author="arkat" w:date="2017-09-26T22:04:00Z">
        <w:r w:rsidDel="00FC53D7">
          <w:rPr>
            <w:rFonts w:cs="Times New Roman"/>
            <w:color w:val="000000"/>
            <w:szCs w:val="24"/>
            <w:lang w:val="en-US"/>
          </w:rPr>
          <w:delText xml:space="preserve">banyak </w:delText>
        </w:r>
      </w:del>
      <w:r>
        <w:rPr>
          <w:rFonts w:cs="Times New Roman"/>
          <w:color w:val="000000"/>
          <w:szCs w:val="24"/>
          <w:lang w:val="en-US"/>
        </w:rPr>
        <w:t>pendekatan</w:t>
      </w:r>
      <w:ins w:id="738" w:author="arkat" w:date="2017-10-04T23:33:00Z">
        <w:r w:rsidR="00E92A19">
          <w:rPr>
            <w:rFonts w:cs="Times New Roman"/>
            <w:color w:val="000000"/>
            <w:szCs w:val="24"/>
            <w:lang w:val="en-US"/>
          </w:rPr>
          <w:t xml:space="preserve"> pemetaan</w:t>
        </w:r>
      </w:ins>
      <w:r>
        <w:rPr>
          <w:rFonts w:cs="Times New Roman"/>
          <w:color w:val="000000"/>
          <w:szCs w:val="24"/>
          <w:lang w:val="en-US"/>
        </w:rPr>
        <w:t xml:space="preserve"> yang dapat digun</w:t>
      </w:r>
      <w:del w:id="739" w:author="arkat" w:date="2017-10-06T08:01:00Z">
        <w:r w:rsidDel="008D650E">
          <w:rPr>
            <w:rFonts w:cs="Times New Roman"/>
            <w:color w:val="000000"/>
            <w:szCs w:val="24"/>
            <w:lang w:val="en-US"/>
          </w:rPr>
          <w:delText>akan</w:delText>
        </w:r>
      </w:del>
      <w:ins w:id="740" w:author="arkat" w:date="2017-10-06T08:01:00Z">
        <w:r w:rsidR="008D650E">
          <w:rPr>
            <w:rFonts w:cs="Times New Roman"/>
            <w:color w:val="000000"/>
            <w:szCs w:val="24"/>
            <w:lang w:val="en-US"/>
          </w:rPr>
          <w:t>akan</w:t>
        </w:r>
      </w:ins>
      <w:r>
        <w:rPr>
          <w:rFonts w:cs="Times New Roman"/>
          <w:color w:val="000000"/>
          <w:szCs w:val="24"/>
          <w:lang w:val="en-US"/>
        </w:rPr>
        <w:t xml:space="preserve"> untuk menyelesaikan transformasi model</w:t>
      </w:r>
      <w:del w:id="741" w:author="arkat" w:date="2017-10-06T07:45:00Z">
        <w:r w:rsidDel="00A42612">
          <w:rPr>
            <w:rFonts w:cs="Times New Roman"/>
            <w:color w:val="000000"/>
            <w:szCs w:val="24"/>
            <w:lang w:val="en-US"/>
          </w:rPr>
          <w:delText xml:space="preserve"> proses bisnis</w:delText>
        </w:r>
      </w:del>
      <w:ins w:id="742" w:author="arkat" w:date="2017-09-26T22:04:00Z">
        <w:r w:rsidR="00FC53D7">
          <w:rPr>
            <w:rFonts w:cs="Times New Roman"/>
            <w:color w:val="000000"/>
            <w:szCs w:val="24"/>
            <w:lang w:val="en-US"/>
          </w:rPr>
          <w:t xml:space="preserve">. </w:t>
        </w:r>
        <w:r w:rsidR="00FC53D7" w:rsidRPr="00FC53D7">
          <w:rPr>
            <w:rFonts w:cs="Times New Roman"/>
            <w:i/>
            <w:color w:val="000000"/>
            <w:szCs w:val="24"/>
            <w:lang w:val="en-US"/>
            <w:rPrChange w:id="743" w:author="arkat" w:date="2017-09-26T22:04:00Z">
              <w:rPr>
                <w:rFonts w:cs="Times New Roman"/>
                <w:color w:val="000000"/>
                <w:szCs w:val="24"/>
                <w:lang w:val="en-US"/>
              </w:rPr>
            </w:rPrChange>
          </w:rPr>
          <w:t>Pertama</w:t>
        </w:r>
        <w:r w:rsidR="00FC53D7">
          <w:rPr>
            <w:rFonts w:cs="Times New Roman"/>
            <w:color w:val="000000"/>
            <w:szCs w:val="24"/>
            <w:lang w:val="en-US"/>
          </w:rPr>
          <w:t xml:space="preserve">, </w:t>
        </w:r>
      </w:ins>
      <w:del w:id="744" w:author="arkat" w:date="2017-09-26T22:04:00Z">
        <w:r w:rsidDel="00FC53D7">
          <w:rPr>
            <w:rFonts w:cs="Times New Roman"/>
            <w:color w:val="000000"/>
            <w:szCs w:val="24"/>
            <w:lang w:val="en-US"/>
          </w:rPr>
          <w:delText xml:space="preserve">, salah satunya adalah </w:delText>
        </w:r>
      </w:del>
      <w:r w:rsidRPr="00E17D1F">
        <w:rPr>
          <w:rFonts w:cs="Times New Roman"/>
          <w:i/>
          <w:color w:val="000000"/>
          <w:szCs w:val="24"/>
          <w:lang w:val="en-US"/>
        </w:rPr>
        <w:t>indirect mapping</w:t>
      </w:r>
      <w:ins w:id="745" w:author="arkat" w:date="2017-09-26T22:05:00Z">
        <w:r w:rsidR="00404D54">
          <w:rPr>
            <w:rFonts w:cs="Times New Roman"/>
            <w:color w:val="000000"/>
            <w:szCs w:val="24"/>
            <w:lang w:val="en-US"/>
          </w:rPr>
          <w:t xml:space="preserve">, </w:t>
        </w:r>
        <w:r w:rsidR="00FC53D7">
          <w:rPr>
            <w:rFonts w:cs="Times New Roman"/>
            <w:color w:val="000000"/>
            <w:szCs w:val="24"/>
            <w:lang w:val="en-US"/>
          </w:rPr>
          <w:t>yaitu</w:t>
        </w:r>
      </w:ins>
      <w:del w:id="746" w:author="arkat" w:date="2017-09-26T22:05:00Z">
        <w:r w:rsidR="004C5D4E" w:rsidRPr="00B357EA" w:rsidDel="00FC53D7">
          <w:rPr>
            <w:rFonts w:cs="Times New Roman"/>
            <w:color w:val="000000"/>
            <w:szCs w:val="24"/>
            <w:lang w:val="en-US"/>
            <w:rPrChange w:id="747" w:author="arkat" w:date="2017-09-26T20:22:00Z">
              <w:rPr>
                <w:rFonts w:cs="Times New Roman"/>
                <w:i/>
                <w:color w:val="000000"/>
                <w:szCs w:val="24"/>
                <w:lang w:val="en-US"/>
              </w:rPr>
            </w:rPrChange>
          </w:rPr>
          <w:delText xml:space="preserve">, </w:delText>
        </w:r>
        <w:r w:rsidR="004C5D4E" w:rsidDel="00FC53D7">
          <w:rPr>
            <w:rFonts w:cs="Times New Roman"/>
            <w:color w:val="000000"/>
            <w:szCs w:val="24"/>
            <w:lang w:val="en-US"/>
          </w:rPr>
          <w:delText>yakni</w:delText>
        </w:r>
      </w:del>
      <w:r w:rsidR="004C5D4E">
        <w:rPr>
          <w:rFonts w:cs="Times New Roman"/>
          <w:color w:val="000000"/>
          <w:szCs w:val="24"/>
          <w:lang w:val="en-US"/>
        </w:rPr>
        <w:t xml:space="preserve"> </w:t>
      </w:r>
      <w:r w:rsidR="00A247BA">
        <w:rPr>
          <w:rFonts w:cs="Times New Roman"/>
          <w:color w:val="000000"/>
          <w:szCs w:val="24"/>
          <w:lang w:val="en-US"/>
        </w:rPr>
        <w:t xml:space="preserve">transformasi </w:t>
      </w:r>
      <w:r w:rsidR="00D83C8C">
        <w:rPr>
          <w:rFonts w:cs="Times New Roman"/>
          <w:color w:val="000000"/>
          <w:szCs w:val="24"/>
          <w:lang w:val="en-US"/>
        </w:rPr>
        <w:t>dengan menggun</w:t>
      </w:r>
      <w:del w:id="748" w:author="arkat" w:date="2017-10-06T08:01:00Z">
        <w:r w:rsidR="00D83C8C" w:rsidDel="008D650E">
          <w:rPr>
            <w:rFonts w:cs="Times New Roman"/>
            <w:color w:val="000000"/>
            <w:szCs w:val="24"/>
            <w:lang w:val="en-US"/>
          </w:rPr>
          <w:delText>akan</w:delText>
        </w:r>
      </w:del>
      <w:ins w:id="749" w:author="arkat" w:date="2017-10-06T08:01:00Z">
        <w:r w:rsidR="008D650E">
          <w:rPr>
            <w:rFonts w:cs="Times New Roman"/>
            <w:color w:val="000000"/>
            <w:szCs w:val="24"/>
            <w:lang w:val="en-US"/>
          </w:rPr>
          <w:t>akan</w:t>
        </w:r>
      </w:ins>
      <w:r w:rsidR="00D83C8C">
        <w:rPr>
          <w:rFonts w:cs="Times New Roman"/>
          <w:color w:val="000000"/>
          <w:szCs w:val="24"/>
          <w:lang w:val="en-US"/>
        </w:rPr>
        <w:t xml:space="preserve"> </w:t>
      </w:r>
      <w:r w:rsidR="00D83C8C" w:rsidRPr="00E17D1F">
        <w:rPr>
          <w:rFonts w:cs="Times New Roman"/>
          <w:i/>
          <w:color w:val="000000"/>
          <w:szCs w:val="24"/>
          <w:lang w:val="en-US"/>
        </w:rPr>
        <w:t>mapping</w:t>
      </w:r>
      <w:r w:rsidR="00D83C8C">
        <w:rPr>
          <w:rFonts w:cs="Times New Roman"/>
          <w:color w:val="000000"/>
          <w:szCs w:val="24"/>
          <w:lang w:val="en-US"/>
        </w:rPr>
        <w:t xml:space="preserve"> yang telah </w:t>
      </w:r>
      <w:ins w:id="750" w:author="arkat" w:date="2017-09-26T22:05:00Z">
        <w:r w:rsidR="00FC53D7">
          <w:rPr>
            <w:rFonts w:cs="Times New Roman"/>
            <w:color w:val="000000"/>
            <w:szCs w:val="24"/>
            <w:lang w:val="en-US"/>
          </w:rPr>
          <w:t>disedi</w:t>
        </w:r>
      </w:ins>
      <w:ins w:id="751" w:author="arkat" w:date="2017-10-06T08:01:00Z">
        <w:r w:rsidR="008D650E">
          <w:rPr>
            <w:rFonts w:cs="Times New Roman"/>
            <w:color w:val="000000"/>
            <w:szCs w:val="24"/>
            <w:lang w:val="en-US"/>
          </w:rPr>
          <w:t>akan</w:t>
        </w:r>
      </w:ins>
      <w:ins w:id="752" w:author="arkat" w:date="2017-09-26T22:05:00Z">
        <w:r w:rsidR="00FC53D7">
          <w:rPr>
            <w:rFonts w:cs="Times New Roman"/>
            <w:color w:val="000000"/>
            <w:szCs w:val="24"/>
            <w:lang w:val="en-US"/>
          </w:rPr>
          <w:t xml:space="preserve"> oleh </w:t>
        </w:r>
      </w:ins>
      <w:del w:id="753" w:author="arkat" w:date="2017-09-26T22:05:00Z">
        <w:r w:rsidR="00D83C8C" w:rsidDel="00FC53D7">
          <w:rPr>
            <w:rFonts w:cs="Times New Roman"/>
            <w:color w:val="000000"/>
            <w:szCs w:val="24"/>
            <w:lang w:val="en-US"/>
          </w:rPr>
          <w:delText xml:space="preserve">tersedia dan </w:delText>
        </w:r>
        <w:r w:rsidR="00A247BA" w:rsidDel="00FC53D7">
          <w:rPr>
            <w:rFonts w:cs="Times New Roman"/>
            <w:color w:val="000000"/>
            <w:szCs w:val="24"/>
            <w:lang w:val="en-US"/>
          </w:rPr>
          <w:delText>menggunakan bahasa pemode</w:delText>
        </w:r>
        <w:r w:rsidR="005312D3" w:rsidDel="00FC53D7">
          <w:rPr>
            <w:rFonts w:cs="Times New Roman"/>
            <w:color w:val="000000"/>
            <w:szCs w:val="24"/>
            <w:lang w:val="en-US"/>
          </w:rPr>
          <w:delText xml:space="preserve">lan </w:delText>
        </w:r>
      </w:del>
      <w:r w:rsidR="005312D3">
        <w:rPr>
          <w:rFonts w:cs="Times New Roman"/>
          <w:color w:val="000000"/>
          <w:szCs w:val="24"/>
          <w:lang w:val="en-US"/>
        </w:rPr>
        <w:t xml:space="preserve">pihak ketiga atau keempat. </w:t>
      </w:r>
      <w:r w:rsidR="00A247BA">
        <w:rPr>
          <w:rFonts w:cs="Times New Roman"/>
          <w:color w:val="000000"/>
          <w:szCs w:val="24"/>
          <w:lang w:val="en-US"/>
        </w:rPr>
        <w:t xml:space="preserve">Teknik seperti ini telah dilakukan oleh </w:t>
      </w:r>
      <w:ins w:id="754" w:author="arkat" w:date="2017-09-26T22:16:00Z">
        <w:r w:rsidR="00E2571C">
          <w:rPr>
            <w:rFonts w:cs="Times New Roman"/>
            <w:color w:val="000000"/>
            <w:szCs w:val="24"/>
            <w:lang w:val="en-US"/>
          </w:rPr>
          <w:t xml:space="preserve"> </w:t>
        </w:r>
      </w:ins>
      <w:ins w:id="755" w:author="arkat" w:date="2017-09-26T22:17:00Z">
        <w:r w:rsidR="00E2571C">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"abstract" : "The Business Process Modelling Notation (BPMN) is a graph- oriented language in which control and action nodes can be connected almost arbitrarily. It is supported by various modelling tools but so far no systems can directly execute BPMN models. The Business Process Exe- cution Language forWeb Services (BPEL) on the other hand is a mainly block-structured language supported by several execution platforms. In the current setting, mapping BPMN models to BPEL code is a necessary step towards unified and standards-based business process development environments. It turns out that this mapping is challenging from a scien- tific viewpoint as BPMN and BPEL represent two fundamentally differ- ent classes of languages. Existing methods for mapping BPMN to BPEL impose limitations on the structure of the source model, especially with respect to cycles. This report proposes a technique that overcomes these limitations. Beyond its direct relevance in the context of BPMN and BPEL, this technique addresses difficult problems that arise generally when translating between flow-based languages with parallelism.", "author" : [ { "dropping-particle" : "", "family" : "Ouyang", "given" : "Chun", "non-dropping-particle" : "", "parse-names" : false, "suffix" : "" }, { "dropping-particle" : "", "family" : "Aalst", "given" : "W M P", "non-dropping-particle" : "van der", "parse-names" : false, "suffix" : "" }, { "dropping-particle" : "Van Der", "family" : "Aalst", "given" : "Wil", "non-dropping-particle" : "", "parse-names" : false, "suffix" : "" }, { "dropping-particle" : "", "family" : "Dumas", "given" : "Marlon", "non-dropping-particle" : "", "parse-names" : false, "suffix" : "" }, { "dropping-particle" : "", "family" : "Hofstede", "given" : "a H M", "non-dropping-particle" : "ter", "parse-names" : false, "suffix" : "" } ], "container-title" : "BPM Center Report BPM-06-02, BPMcenter. org", "id" : "ITEM-1", "issued" : { "date-parts" : [ [ "2006" ] ] }, "page" : "1-22", "title" : "Translating bpmn to bpel", "type" : "article-journal" }, "uris" : [ "http://www.mendeley.com/documents/?uuid=ca34fda1-a5c9-4923-ac1b-592c79e39eb9" ] } ], "mendeley" : { "formattedCitation" : "(Ouyang &lt;i&gt;et al.&lt;/i&gt;, 2006)", "manualFormatting" : "Ouyang et al. (2006)", "plainTextFormattedCitation" : "(Ouyang et al., 2006)", "previouslyFormattedCitation" : "(Ouyang &lt;i&gt;et al.&lt;/i&gt;, 2006)" }, "properties" : { "noteIndex" : 0 }, "schema" : "https://github.com/citation-style-language/schema/raw/master/csl-citation.json" }</w:instrText>
      </w:r>
      <w:r w:rsidR="00E2571C">
        <w:rPr>
          <w:rFonts w:cs="Times New Roman"/>
          <w:color w:val="000000"/>
          <w:szCs w:val="24"/>
          <w:lang w:val="en-US"/>
        </w:rPr>
        <w:fldChar w:fldCharType="separate"/>
      </w:r>
      <w:del w:id="756" w:author="arkat" w:date="2017-09-26T22:17: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Ouyang </w:t>
      </w:r>
      <w:r w:rsidR="00E2571C" w:rsidRPr="00E2571C">
        <w:rPr>
          <w:rFonts w:cs="Times New Roman"/>
          <w:i/>
          <w:noProof/>
          <w:color w:val="000000"/>
          <w:szCs w:val="24"/>
          <w:lang w:val="en-US"/>
        </w:rPr>
        <w:t>et al.</w:t>
      </w:r>
      <w:del w:id="757" w:author="arkat" w:date="2017-09-26T22:17: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758" w:author="arkat" w:date="2017-09-26T22:17:00Z">
        <w:r w:rsidR="00E2571C">
          <w:rPr>
            <w:rFonts w:cs="Times New Roman"/>
            <w:noProof/>
            <w:color w:val="000000"/>
            <w:szCs w:val="24"/>
            <w:lang w:val="en-US"/>
          </w:rPr>
          <w:t>(</w:t>
        </w:r>
      </w:ins>
      <w:r w:rsidR="00E2571C" w:rsidRPr="00E2571C">
        <w:rPr>
          <w:rFonts w:cs="Times New Roman"/>
          <w:noProof/>
          <w:color w:val="000000"/>
          <w:szCs w:val="24"/>
          <w:lang w:val="en-US"/>
        </w:rPr>
        <w:t>2006)</w:t>
      </w:r>
      <w:ins w:id="759" w:author="arkat" w:date="2017-09-26T22:17:00Z">
        <w:r w:rsidR="00E2571C">
          <w:rPr>
            <w:rFonts w:cs="Times New Roman"/>
            <w:color w:val="000000"/>
            <w:szCs w:val="24"/>
            <w:lang w:val="en-US"/>
          </w:rPr>
          <w:fldChar w:fldCharType="end"/>
        </w:r>
        <w:r w:rsidR="00E2571C">
          <w:rPr>
            <w:rFonts w:cs="Times New Roman"/>
            <w:color w:val="000000"/>
            <w:szCs w:val="24"/>
            <w:lang w:val="en-US"/>
          </w:rPr>
          <w:t xml:space="preserve"> </w:t>
        </w:r>
      </w:ins>
      <w:del w:id="760" w:author="arkat" w:date="2017-09-26T22:17:00Z">
        <w:r w:rsidR="00A247BA" w:rsidDel="00E2571C">
          <w:rPr>
            <w:rFonts w:cs="Times New Roman"/>
            <w:color w:val="000000"/>
            <w:szCs w:val="24"/>
            <w:lang w:val="en-US"/>
          </w:rPr>
          <w:delText xml:space="preserve">WMP </w:delText>
        </w:r>
        <w:r w:rsidR="005312D3" w:rsidDel="00E2571C">
          <w:rPr>
            <w:rFonts w:cs="Times New Roman"/>
            <w:color w:val="000000"/>
            <w:szCs w:val="24"/>
            <w:lang w:val="en-US"/>
          </w:rPr>
          <w:delText xml:space="preserve">van der Aalst (2006) </w:delText>
        </w:r>
      </w:del>
      <w:r w:rsidR="005312D3">
        <w:rPr>
          <w:rFonts w:cs="Times New Roman"/>
          <w:color w:val="000000"/>
          <w:szCs w:val="24"/>
          <w:lang w:val="en-US"/>
        </w:rPr>
        <w:t xml:space="preserve">untuk melakukan </w:t>
      </w:r>
      <w:r w:rsidR="00D83C8C">
        <w:rPr>
          <w:rFonts w:cs="Times New Roman"/>
          <w:color w:val="000000"/>
          <w:szCs w:val="24"/>
          <w:lang w:val="en-US"/>
        </w:rPr>
        <w:t xml:space="preserve">transformasi </w:t>
      </w:r>
      <w:r w:rsidR="005312D3">
        <w:rPr>
          <w:rFonts w:cs="Times New Roman"/>
          <w:color w:val="000000"/>
          <w:szCs w:val="24"/>
          <w:lang w:val="en-US"/>
        </w:rPr>
        <w:t>dari EPC ke Petri Nets.</w:t>
      </w:r>
      <w:ins w:id="761" w:author="arkat" w:date="2017-09-26T22:18:00Z">
        <w:r w:rsidR="00E2571C">
          <w:rPr>
            <w:rFonts w:cs="Times New Roman"/>
            <w:color w:val="000000"/>
            <w:szCs w:val="24"/>
            <w:lang w:val="en-US"/>
          </w:rPr>
          <w:t xml:space="preserve"> </w:t>
        </w:r>
      </w:ins>
      <w:ins w:id="762" w:author="arkat" w:date="2017-09-26T22:19:00Z">
        <w:r w:rsidR="00E2571C">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 "manualFormatting" : "Dijkman et al. (2007)", "plainTextFormattedCitation" : "(Dijkman et al., 2007)", "previouslyFormattedCitation" : "(Dijkman &lt;i&gt;et al.&lt;/i&gt;, 2007)" }, "properties" : { "noteIndex" : 0 }, "schema" : "https://github.com/citation-style-language/schema/raw/master/csl-citation.json" }</w:instrText>
      </w:r>
      <w:r w:rsidR="00E2571C">
        <w:rPr>
          <w:rFonts w:cs="Times New Roman"/>
          <w:color w:val="000000"/>
          <w:szCs w:val="24"/>
          <w:lang w:val="en-US"/>
        </w:rPr>
        <w:fldChar w:fldCharType="separate"/>
      </w:r>
      <w:del w:id="763"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Dijkman </w:t>
      </w:r>
      <w:r w:rsidR="00E2571C" w:rsidRPr="00E2571C">
        <w:rPr>
          <w:rFonts w:cs="Times New Roman"/>
          <w:i/>
          <w:noProof/>
          <w:color w:val="000000"/>
          <w:szCs w:val="24"/>
          <w:lang w:val="en-US"/>
        </w:rPr>
        <w:t>et al.</w:t>
      </w:r>
      <w:del w:id="764"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765" w:author="arkat" w:date="2017-09-26T22:19:00Z">
        <w:r w:rsidR="00E2571C">
          <w:rPr>
            <w:rFonts w:cs="Times New Roman"/>
            <w:noProof/>
            <w:color w:val="000000"/>
            <w:szCs w:val="24"/>
            <w:lang w:val="en-US"/>
          </w:rPr>
          <w:t>(</w:t>
        </w:r>
      </w:ins>
      <w:r w:rsidR="00E2571C" w:rsidRPr="00E2571C">
        <w:rPr>
          <w:rFonts w:cs="Times New Roman"/>
          <w:noProof/>
          <w:color w:val="000000"/>
          <w:szCs w:val="24"/>
          <w:lang w:val="en-US"/>
        </w:rPr>
        <w:t>2007)</w:t>
      </w:r>
      <w:ins w:id="766" w:author="arkat" w:date="2017-09-26T22:19:00Z">
        <w:r w:rsidR="00E2571C">
          <w:rPr>
            <w:rFonts w:cs="Times New Roman"/>
            <w:color w:val="000000"/>
            <w:szCs w:val="24"/>
            <w:lang w:val="en-US"/>
          </w:rPr>
          <w:fldChar w:fldCharType="end"/>
        </w:r>
      </w:ins>
      <w:r w:rsidR="005312D3">
        <w:rPr>
          <w:rFonts w:cs="Times New Roman"/>
          <w:color w:val="000000"/>
          <w:szCs w:val="24"/>
          <w:lang w:val="en-US"/>
        </w:rPr>
        <w:t xml:space="preserve"> </w:t>
      </w:r>
      <w:del w:id="767" w:author="arkat" w:date="2017-09-26T22:19:00Z">
        <w:r w:rsidR="005312D3" w:rsidDel="00E2571C">
          <w:rPr>
            <w:rFonts w:cs="Times New Roman"/>
            <w:color w:val="000000"/>
            <w:szCs w:val="24"/>
            <w:lang w:val="en-US"/>
          </w:rPr>
          <w:delText xml:space="preserve">Djikman et al (2007) </w:delText>
        </w:r>
      </w:del>
      <w:del w:id="768" w:author="arkat" w:date="2017-09-26T22:20:00Z">
        <w:r w:rsidR="005312D3" w:rsidDel="00E2571C">
          <w:rPr>
            <w:rFonts w:cs="Times New Roman"/>
            <w:color w:val="000000"/>
            <w:szCs w:val="24"/>
            <w:lang w:val="en-US"/>
          </w:rPr>
          <w:delText xml:space="preserve">untuk </w:delText>
        </w:r>
      </w:del>
      <w:del w:id="769" w:author="arkat" w:date="2017-09-26T22:06:00Z">
        <w:r w:rsidR="005312D3" w:rsidDel="00FC53D7">
          <w:rPr>
            <w:rFonts w:cs="Times New Roman"/>
            <w:color w:val="000000"/>
            <w:szCs w:val="24"/>
            <w:lang w:val="en-US"/>
          </w:rPr>
          <w:delText xml:space="preserve">melakukan </w:delText>
        </w:r>
        <w:r w:rsidR="00D83C8C" w:rsidDel="00FC53D7">
          <w:rPr>
            <w:rFonts w:cs="Times New Roman"/>
            <w:color w:val="000000"/>
            <w:szCs w:val="24"/>
            <w:lang w:val="en-US"/>
          </w:rPr>
          <w:delText xml:space="preserve">transformasi </w:delText>
        </w:r>
      </w:del>
      <w:r w:rsidR="005312D3">
        <w:rPr>
          <w:rFonts w:cs="Times New Roman"/>
          <w:color w:val="000000"/>
          <w:szCs w:val="24"/>
          <w:lang w:val="en-US"/>
        </w:rPr>
        <w:t>dari BPMN ke Petri Nets.</w:t>
      </w:r>
      <w:ins w:id="770" w:author="arkat" w:date="2017-09-26T21:57:00Z">
        <w:r w:rsidR="00E17D1F">
          <w:rPr>
            <w:rFonts w:cs="Times New Roman"/>
            <w:color w:val="000000"/>
            <w:szCs w:val="24"/>
            <w:lang w:val="en-US"/>
          </w:rPr>
          <w:t xml:space="preserve"> </w:t>
        </w:r>
      </w:ins>
      <w:ins w:id="771" w:author="arkat" w:date="2017-09-26T22:06:00Z">
        <w:r w:rsidR="00FC53D7" w:rsidRPr="00FC53D7">
          <w:rPr>
            <w:rFonts w:cs="Times New Roman"/>
            <w:i/>
            <w:color w:val="000000"/>
            <w:szCs w:val="24"/>
            <w:lang w:val="en-US"/>
            <w:rPrChange w:id="772" w:author="arkat" w:date="2017-09-26T22:08:00Z">
              <w:rPr>
                <w:rFonts w:cs="Times New Roman"/>
                <w:color w:val="000000"/>
                <w:szCs w:val="24"/>
                <w:lang w:val="en-US"/>
              </w:rPr>
            </w:rPrChange>
          </w:rPr>
          <w:t>Kedua</w:t>
        </w:r>
        <w:r w:rsidR="00FC53D7">
          <w:rPr>
            <w:rFonts w:cs="Times New Roman"/>
            <w:color w:val="000000"/>
            <w:szCs w:val="24"/>
            <w:lang w:val="en-US"/>
          </w:rPr>
          <w:t xml:space="preserve">, </w:t>
        </w:r>
      </w:ins>
    </w:p>
    <w:p w14:paraId="13537014" w14:textId="0114240E" w:rsidR="008B4B27" w:rsidRDefault="005312D3">
      <w:pPr>
        <w:pStyle w:val="BodyTextFirstIndent"/>
        <w:spacing w:after="0"/>
        <w:ind w:firstLine="426"/>
        <w:rPr>
          <w:ins w:id="773" w:author="arkat" w:date="2017-09-26T22:10:00Z"/>
          <w:rFonts w:cs="Times New Roman"/>
          <w:color w:val="000000"/>
          <w:szCs w:val="24"/>
          <w:lang w:val="en-US"/>
        </w:rPr>
        <w:pPrChange w:id="774" w:author="arkat" w:date="2017-09-29T08:51:00Z">
          <w:pPr>
            <w:pStyle w:val="BodyTextFirstIndent"/>
            <w:spacing w:after="0"/>
            <w:ind w:firstLine="720"/>
          </w:pPr>
        </w:pPrChange>
      </w:pPr>
      <w:del w:id="775" w:author="arkat" w:date="2017-09-26T22:06:00Z">
        <w:r w:rsidDel="00FC53D7">
          <w:rPr>
            <w:rFonts w:cs="Times New Roman"/>
            <w:color w:val="000000"/>
            <w:szCs w:val="24"/>
            <w:lang w:val="en-US"/>
          </w:rPr>
          <w:delText xml:space="preserve">Pendekatan lainya adalah </w:delText>
        </w:r>
      </w:del>
      <w:del w:id="776" w:author="arkat" w:date="2017-09-26T22:08:00Z">
        <w:r w:rsidRPr="000929A6" w:rsidDel="00FC53D7">
          <w:rPr>
            <w:rFonts w:cs="Times New Roman"/>
            <w:i/>
            <w:color w:val="000000"/>
            <w:szCs w:val="24"/>
            <w:lang w:val="en-US"/>
          </w:rPr>
          <w:delText>direct</w:delText>
        </w:r>
      </w:del>
      <w:ins w:id="777" w:author="arkat" w:date="2017-10-04T23:13:00Z">
        <w:r w:rsidR="00404D54">
          <w:rPr>
            <w:rFonts w:cs="Times New Roman"/>
            <w:i/>
            <w:color w:val="000000"/>
            <w:szCs w:val="24"/>
            <w:lang w:val="en-US"/>
          </w:rPr>
          <w:t>direct</w:t>
        </w:r>
      </w:ins>
      <w:r w:rsidRPr="000929A6">
        <w:rPr>
          <w:rFonts w:cs="Times New Roman"/>
          <w:i/>
          <w:color w:val="000000"/>
          <w:szCs w:val="24"/>
          <w:lang w:val="en-US"/>
        </w:rPr>
        <w:t xml:space="preserve"> mapping</w:t>
      </w:r>
      <w:r>
        <w:rPr>
          <w:rFonts w:cs="Times New Roman"/>
          <w:color w:val="000000"/>
          <w:szCs w:val="24"/>
          <w:lang w:val="en-US"/>
        </w:rPr>
        <w:t>, ya</w:t>
      </w:r>
      <w:ins w:id="778" w:author="arkat" w:date="2017-09-26T22:06:00Z">
        <w:r w:rsidR="00FC53D7">
          <w:rPr>
            <w:rFonts w:cs="Times New Roman"/>
            <w:color w:val="000000"/>
            <w:szCs w:val="24"/>
            <w:lang w:val="en-US"/>
          </w:rPr>
          <w:t>itu</w:t>
        </w:r>
      </w:ins>
      <w:del w:id="779" w:author="arkat" w:date="2017-09-26T22:06:00Z">
        <w:r w:rsidDel="00FC53D7">
          <w:rPr>
            <w:rFonts w:cs="Times New Roman"/>
            <w:color w:val="000000"/>
            <w:szCs w:val="24"/>
            <w:lang w:val="en-US"/>
          </w:rPr>
          <w:delText>kni</w:delText>
        </w:r>
      </w:del>
      <w:r>
        <w:rPr>
          <w:rFonts w:cs="Times New Roman"/>
          <w:color w:val="000000"/>
          <w:szCs w:val="24"/>
          <w:lang w:val="en-US"/>
        </w:rPr>
        <w:t xml:space="preserve"> </w:t>
      </w:r>
      <w:r w:rsidR="00D83C8C">
        <w:rPr>
          <w:rFonts w:cs="Times New Roman"/>
          <w:color w:val="000000"/>
          <w:szCs w:val="24"/>
          <w:lang w:val="en-US"/>
        </w:rPr>
        <w:t xml:space="preserve">transformasi dengan melakukan pemetaan </w:t>
      </w:r>
      <w:r>
        <w:rPr>
          <w:rFonts w:cs="Times New Roman"/>
          <w:color w:val="000000"/>
          <w:szCs w:val="24"/>
          <w:lang w:val="en-US"/>
        </w:rPr>
        <w:t>se</w:t>
      </w:r>
      <w:del w:id="780" w:author="arkat" w:date="2017-10-06T08:01:00Z">
        <w:r w:rsidDel="008D650E">
          <w:rPr>
            <w:rFonts w:cs="Times New Roman"/>
            <w:color w:val="000000"/>
            <w:szCs w:val="24"/>
            <w:lang w:val="en-US"/>
          </w:rPr>
          <w:delText>cara</w:delText>
        </w:r>
      </w:del>
      <w:ins w:id="781" w:author="arkat" w:date="2017-10-06T08:01:00Z">
        <w:r w:rsidR="008D650E">
          <w:rPr>
            <w:rFonts w:cs="Times New Roman"/>
            <w:color w:val="000000"/>
            <w:szCs w:val="24"/>
            <w:lang w:val="en-US"/>
          </w:rPr>
          <w:t>cara</w:t>
        </w:r>
      </w:ins>
      <w:r>
        <w:rPr>
          <w:rFonts w:cs="Times New Roman"/>
          <w:color w:val="000000"/>
          <w:szCs w:val="24"/>
          <w:lang w:val="en-US"/>
        </w:rPr>
        <w:t xml:space="preserve"> lansung dari struktur dan </w:t>
      </w:r>
      <w:del w:id="782" w:author="arkat" w:date="2017-09-26T22:06:00Z">
        <w:r w:rsidR="00594047" w:rsidDel="00FC53D7">
          <w:rPr>
            <w:rFonts w:cs="Times New Roman"/>
            <w:color w:val="000000"/>
            <w:szCs w:val="24"/>
            <w:lang w:val="en-US"/>
          </w:rPr>
          <w:delText xml:space="preserve">data </w:delText>
        </w:r>
      </w:del>
      <w:r w:rsidR="00594047">
        <w:rPr>
          <w:rFonts w:cs="Times New Roman"/>
          <w:color w:val="000000"/>
          <w:szCs w:val="24"/>
          <w:lang w:val="en-US"/>
        </w:rPr>
        <w:t xml:space="preserve">model </w:t>
      </w:r>
      <w:ins w:id="783" w:author="arkat" w:date="2017-09-26T22:06:00Z">
        <w:r w:rsidR="00FC53D7">
          <w:rPr>
            <w:rFonts w:cs="Times New Roman"/>
            <w:color w:val="000000"/>
            <w:szCs w:val="24"/>
            <w:lang w:val="en-US"/>
          </w:rPr>
          <w:t>data inti</w:t>
        </w:r>
      </w:ins>
      <w:ins w:id="784" w:author="arkat" w:date="2017-09-26T22:07:00Z">
        <w:r w:rsidR="00FC53D7">
          <w:rPr>
            <w:rFonts w:cs="Times New Roman"/>
            <w:color w:val="000000"/>
            <w:szCs w:val="24"/>
            <w:lang w:val="en-US"/>
          </w:rPr>
          <w:t xml:space="preserve"> yang memiliki kesamaan abtraksi</w:t>
        </w:r>
      </w:ins>
      <w:ins w:id="785" w:author="arkat" w:date="2017-09-26T22:06:00Z">
        <w:r w:rsidR="00FC53D7">
          <w:rPr>
            <w:rFonts w:cs="Times New Roman"/>
            <w:color w:val="000000"/>
            <w:szCs w:val="24"/>
            <w:lang w:val="en-US"/>
          </w:rPr>
          <w:t xml:space="preserve">. </w:t>
        </w:r>
      </w:ins>
      <w:del w:id="786" w:author="arkat" w:date="2017-09-26T22:07:00Z">
        <w:r w:rsidR="00594047" w:rsidDel="00FC53D7">
          <w:rPr>
            <w:rFonts w:cs="Times New Roman"/>
            <w:color w:val="000000"/>
            <w:szCs w:val="24"/>
            <w:lang w:val="en-US"/>
          </w:rPr>
          <w:delText xml:space="preserve">inti atau pemetaan dari model yang sejajar. </w:delText>
        </w:r>
      </w:del>
      <w:r w:rsidR="00594047">
        <w:rPr>
          <w:rFonts w:cs="Times New Roman"/>
          <w:color w:val="000000"/>
          <w:szCs w:val="24"/>
          <w:lang w:val="en-US"/>
        </w:rPr>
        <w:t xml:space="preserve">Seperti </w:t>
      </w:r>
      <w:ins w:id="787" w:author="arkat" w:date="2017-09-26T22:08:00Z">
        <w:r w:rsidR="00FC53D7">
          <w:rPr>
            <w:rFonts w:cs="Times New Roman"/>
            <w:color w:val="000000"/>
            <w:szCs w:val="24"/>
            <w:lang w:val="en-US"/>
          </w:rPr>
          <w:t xml:space="preserve">transformasi dari </w:t>
        </w:r>
      </w:ins>
      <w:r w:rsidR="00594047" w:rsidRPr="00B357EA">
        <w:rPr>
          <w:rFonts w:cs="Times New Roman"/>
          <w:color w:val="000000"/>
          <w:szCs w:val="24"/>
          <w:lang w:val="en-US"/>
          <w:rPrChange w:id="788" w:author="arkat" w:date="2017-09-26T20:22:00Z">
            <w:rPr>
              <w:rFonts w:cs="Times New Roman"/>
              <w:i/>
              <w:color w:val="000000"/>
              <w:szCs w:val="24"/>
              <w:lang w:val="en-US"/>
            </w:rPr>
          </w:rPrChange>
        </w:rPr>
        <w:t xml:space="preserve">EPC </w:t>
      </w:r>
      <w:r w:rsidR="00594047" w:rsidRPr="000929A6">
        <w:rPr>
          <w:rFonts w:cs="Times New Roman"/>
          <w:i/>
          <w:color w:val="000000"/>
          <w:szCs w:val="24"/>
          <w:lang w:val="en-US"/>
        </w:rPr>
        <w:t>Markup Languge</w:t>
      </w:r>
      <w:r w:rsidR="00594047">
        <w:rPr>
          <w:rFonts w:cs="Times New Roman"/>
          <w:color w:val="000000"/>
          <w:szCs w:val="24"/>
          <w:lang w:val="en-US"/>
        </w:rPr>
        <w:t xml:space="preserve"> </w:t>
      </w:r>
      <w:r w:rsidR="002B1CA8">
        <w:rPr>
          <w:rFonts w:cs="Times New Roman"/>
          <w:color w:val="000000"/>
          <w:szCs w:val="24"/>
          <w:lang w:val="en-US"/>
        </w:rPr>
        <w:t>(EPML) ke</w:t>
      </w:r>
      <w:r w:rsidR="00594047">
        <w:rPr>
          <w:rFonts w:cs="Times New Roman"/>
          <w:color w:val="000000"/>
          <w:szCs w:val="24"/>
          <w:lang w:val="en-US"/>
        </w:rPr>
        <w:t xml:space="preserve"> </w:t>
      </w:r>
      <w:r w:rsidR="00594047" w:rsidRPr="000929A6">
        <w:rPr>
          <w:rFonts w:cs="Times New Roman"/>
          <w:i/>
          <w:color w:val="000000"/>
          <w:szCs w:val="24"/>
          <w:lang w:val="en-US"/>
        </w:rPr>
        <w:t>Business Process Modeling Language</w:t>
      </w:r>
      <w:r w:rsidR="002B1CA8">
        <w:rPr>
          <w:rFonts w:cs="Times New Roman"/>
          <w:color w:val="000000"/>
          <w:szCs w:val="24"/>
          <w:lang w:val="en-US"/>
        </w:rPr>
        <w:t xml:space="preserve"> (BPML)</w:t>
      </w:r>
      <w:r w:rsidR="00594047">
        <w:rPr>
          <w:rFonts w:cs="Times New Roman"/>
          <w:color w:val="000000"/>
          <w:szCs w:val="24"/>
          <w:lang w:val="en-US"/>
        </w:rPr>
        <w:t>, Keduanya menggun</w:t>
      </w:r>
      <w:del w:id="789" w:author="arkat" w:date="2017-10-06T08:01:00Z">
        <w:r w:rsidR="00594047" w:rsidDel="008D650E">
          <w:rPr>
            <w:rFonts w:cs="Times New Roman"/>
            <w:color w:val="000000"/>
            <w:szCs w:val="24"/>
            <w:lang w:val="en-US"/>
          </w:rPr>
          <w:delText>akan</w:delText>
        </w:r>
      </w:del>
      <w:ins w:id="790" w:author="arkat" w:date="2017-10-06T08:01:00Z">
        <w:r w:rsidR="008D650E">
          <w:rPr>
            <w:rFonts w:cs="Times New Roman"/>
            <w:color w:val="000000"/>
            <w:szCs w:val="24"/>
            <w:lang w:val="en-US"/>
          </w:rPr>
          <w:t>akan</w:t>
        </w:r>
      </w:ins>
      <w:r w:rsidR="00594047">
        <w:rPr>
          <w:rFonts w:cs="Times New Roman"/>
          <w:color w:val="000000"/>
          <w:szCs w:val="24"/>
          <w:lang w:val="en-US"/>
        </w:rPr>
        <w:t xml:space="preserve"> XML sebagai</w:t>
      </w:r>
      <w:ins w:id="791" w:author="arkat" w:date="2017-09-26T22:08:00Z">
        <w:r w:rsidR="00FC53D7">
          <w:rPr>
            <w:rFonts w:cs="Times New Roman"/>
            <w:color w:val="000000"/>
            <w:szCs w:val="24"/>
            <w:lang w:val="en-US"/>
          </w:rPr>
          <w:t xml:space="preserve"> </w:t>
        </w:r>
      </w:ins>
      <w:del w:id="792" w:author="arkat" w:date="2017-09-26T22:08:00Z">
        <w:r w:rsidR="00594047" w:rsidDel="00FC53D7">
          <w:rPr>
            <w:rFonts w:cs="Times New Roman"/>
            <w:color w:val="000000"/>
            <w:szCs w:val="24"/>
            <w:lang w:val="en-US"/>
          </w:rPr>
          <w:delText xml:space="preserve"> proses </w:delText>
        </w:r>
      </w:del>
      <w:r w:rsidR="00594047">
        <w:rPr>
          <w:rFonts w:cs="Times New Roman"/>
          <w:color w:val="000000"/>
          <w:szCs w:val="24"/>
          <w:lang w:val="en-US"/>
        </w:rPr>
        <w:t>abstraksinya. Sehingga dapat ditransformasikan dengan menggun</w:t>
      </w:r>
      <w:del w:id="793" w:author="arkat" w:date="2017-10-06T08:01:00Z">
        <w:r w:rsidR="00594047" w:rsidDel="008D650E">
          <w:rPr>
            <w:rFonts w:cs="Times New Roman"/>
            <w:color w:val="000000"/>
            <w:szCs w:val="24"/>
            <w:lang w:val="en-US"/>
          </w:rPr>
          <w:delText>akan</w:delText>
        </w:r>
      </w:del>
      <w:ins w:id="794" w:author="arkat" w:date="2017-10-06T08:01:00Z">
        <w:r w:rsidR="008D650E">
          <w:rPr>
            <w:rFonts w:cs="Times New Roman"/>
            <w:color w:val="000000"/>
            <w:szCs w:val="24"/>
            <w:lang w:val="en-US"/>
          </w:rPr>
          <w:t>akan</w:t>
        </w:r>
      </w:ins>
      <w:r w:rsidR="00594047">
        <w:rPr>
          <w:rFonts w:cs="Times New Roman"/>
          <w:color w:val="000000"/>
          <w:szCs w:val="24"/>
          <w:lang w:val="en-US"/>
        </w:rPr>
        <w:t xml:space="preserve"> beberapa teknik</w:t>
      </w:r>
      <w:r w:rsidR="002B1CA8">
        <w:rPr>
          <w:rFonts w:cs="Times New Roman"/>
          <w:color w:val="000000"/>
          <w:szCs w:val="24"/>
          <w:lang w:val="en-US"/>
        </w:rPr>
        <w:t xml:space="preserve"> seperti XSLT, QVT-R atau ATL. </w:t>
      </w:r>
      <w:r w:rsidR="004750C9">
        <w:rPr>
          <w:rFonts w:cs="Times New Roman"/>
          <w:color w:val="000000"/>
          <w:szCs w:val="24"/>
          <w:lang w:val="en-US"/>
        </w:rPr>
        <w:t xml:space="preserve">Berdasarkan hasil survey yang dilakukan oleh </w:t>
      </w:r>
      <w:ins w:id="795" w:author="arkat" w:date="2017-09-26T22:20:00Z">
        <w:r w:rsidR="00E2571C">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"author" : [ { "dropping-particle" : "", "family" : "Khudori", "given" : "Ahsanun Naseh", "non-dropping-particle" : "", "parse-names" : false, "suffix" : "" }, { "dropping-particle" : "", "family" : "Kurniawan", "given" : "Tri Astoto", "non-dropping-particle" : "", "parse-names" : false, "suffix" : "" } ], "id" : "ITEM-1", "issue" : "X", "issued" : { "date-parts" : [ [ "2017" ] ] }, "number-of-pages" : "1-8", "title" : "Business Process Model Transformation Techniques : A Comprehensive Survey", "type" : "report", "volume" : "X" }, "uris" : [ "http://www.mendeley.com/documents/?uuid=1dfa1204-d23b-48d4-8071-8ad95eadc641" ] } ], "mendeley" : { "formattedCitation" : "(Khudori &amp; Kurniawan, 2017)", "manualFormatting" : "Khudori &amp; Kurniawan (2017)", "plainTextFormattedCitation" : "(Khudori &amp; Kurniawan, 2017)", "previouslyFormattedCitation" : "(Khudori &amp; Kurniawan, 2017)" }, "properties" : { "noteIndex" : 0 }, "schema" : "https://github.com/citation-style-language/schema/raw/master/csl-citation.json" }</w:instrText>
      </w:r>
      <w:r w:rsidR="00E2571C">
        <w:rPr>
          <w:rFonts w:cs="Times New Roman"/>
          <w:color w:val="000000"/>
          <w:szCs w:val="24"/>
          <w:lang w:val="en-US"/>
        </w:rPr>
        <w:fldChar w:fldCharType="separate"/>
      </w:r>
      <w:del w:id="796"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Khudori &amp; Kurniawan</w:t>
      </w:r>
      <w:del w:id="797"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798" w:author="arkat" w:date="2017-09-26T22:20:00Z">
        <w:r w:rsidR="00E2571C">
          <w:rPr>
            <w:rFonts w:cs="Times New Roman"/>
            <w:noProof/>
            <w:color w:val="000000"/>
            <w:szCs w:val="24"/>
            <w:lang w:val="en-US"/>
          </w:rPr>
          <w:t>(</w:t>
        </w:r>
      </w:ins>
      <w:r w:rsidR="00E2571C" w:rsidRPr="00E2571C">
        <w:rPr>
          <w:rFonts w:cs="Times New Roman"/>
          <w:noProof/>
          <w:color w:val="000000"/>
          <w:szCs w:val="24"/>
          <w:lang w:val="en-US"/>
        </w:rPr>
        <w:t>2017)</w:t>
      </w:r>
      <w:ins w:id="799" w:author="arkat" w:date="2017-09-26T22:20:00Z">
        <w:r w:rsidR="00E2571C">
          <w:rPr>
            <w:rFonts w:cs="Times New Roman"/>
            <w:color w:val="000000"/>
            <w:szCs w:val="24"/>
            <w:lang w:val="en-US"/>
          </w:rPr>
          <w:fldChar w:fldCharType="end"/>
        </w:r>
      </w:ins>
      <w:del w:id="800" w:author="arkat" w:date="2017-09-26T22:21:00Z">
        <w:r w:rsidR="004750C9" w:rsidDel="00E2571C">
          <w:rPr>
            <w:rFonts w:cs="Times New Roman"/>
            <w:color w:val="000000"/>
            <w:szCs w:val="24"/>
            <w:lang w:val="en-US"/>
          </w:rPr>
          <w:delText>Khudori dan Kurniawan (2017),</w:delText>
        </w:r>
      </w:del>
      <w:r w:rsidR="004750C9">
        <w:rPr>
          <w:rFonts w:cs="Times New Roman"/>
          <w:color w:val="000000"/>
          <w:szCs w:val="24"/>
          <w:lang w:val="en-US"/>
        </w:rPr>
        <w:t xml:space="preserve"> m</w:t>
      </w:r>
      <w:r w:rsidR="00594047">
        <w:rPr>
          <w:rFonts w:cs="Times New Roman"/>
          <w:color w:val="000000"/>
          <w:szCs w:val="24"/>
          <w:lang w:val="en-US"/>
        </w:rPr>
        <w:t xml:space="preserve">odel pendekatan seperti ini </w:t>
      </w:r>
      <w:r w:rsidR="004750C9">
        <w:rPr>
          <w:rFonts w:cs="Times New Roman"/>
          <w:color w:val="000000"/>
          <w:szCs w:val="24"/>
          <w:lang w:val="en-US"/>
        </w:rPr>
        <w:t xml:space="preserve">telah </w:t>
      </w:r>
      <w:r w:rsidR="00594047">
        <w:rPr>
          <w:rFonts w:cs="Times New Roman"/>
          <w:color w:val="000000"/>
          <w:szCs w:val="24"/>
          <w:lang w:val="en-US"/>
        </w:rPr>
        <w:t xml:space="preserve">banyak dilakukan oleh para peneliti, diantaranya adalah </w:t>
      </w:r>
      <w:r w:rsidR="008C32F8">
        <w:rPr>
          <w:rFonts w:cs="Times New Roman"/>
          <w:color w:val="000000"/>
          <w:szCs w:val="24"/>
          <w:lang w:val="en-US"/>
        </w:rPr>
        <w:t xml:space="preserve">Macek </w:t>
      </w:r>
      <w:del w:id="801" w:author="arkat" w:date="2017-09-26T20:39:00Z">
        <w:r w:rsidR="008C32F8" w:rsidDel="000929A6">
          <w:rPr>
            <w:rFonts w:cs="Times New Roman"/>
            <w:color w:val="000000"/>
            <w:szCs w:val="24"/>
            <w:lang w:val="en-US"/>
          </w:rPr>
          <w:delText>dan  Richta</w:delText>
        </w:r>
      </w:del>
      <w:ins w:id="802" w:author="arkat" w:date="2017-09-26T20:39:00Z">
        <w:r w:rsidR="000929A6">
          <w:rPr>
            <w:rFonts w:cs="Times New Roman"/>
            <w:color w:val="000000"/>
            <w:szCs w:val="24"/>
            <w:lang w:val="en-US"/>
          </w:rPr>
          <w:t>dan Richta</w:t>
        </w:r>
      </w:ins>
      <w:r w:rsidR="008C32F8">
        <w:rPr>
          <w:rFonts w:cs="Times New Roman"/>
          <w:color w:val="000000"/>
          <w:szCs w:val="24"/>
          <w:lang w:val="en-US"/>
        </w:rPr>
        <w:t xml:space="preserve"> (2009) untuk melakukan transformasi dari BPMN ke UML-AD, BPMN ke Petri Nets </w:t>
      </w:r>
      <w:r w:rsidR="002B1CA8">
        <w:rPr>
          <w:rFonts w:cs="Times New Roman"/>
          <w:color w:val="000000"/>
          <w:szCs w:val="24"/>
          <w:lang w:val="en-US"/>
        </w:rPr>
        <w:t>oleh</w:t>
      </w:r>
      <w:r w:rsidR="004750C9">
        <w:rPr>
          <w:rFonts w:cs="Times New Roman"/>
          <w:color w:val="000000"/>
          <w:szCs w:val="24"/>
          <w:lang w:val="en-US"/>
        </w:rPr>
        <w:t xml:space="preserve"> Raedts dkk (2007), Dijkman dkk (2007)</w:t>
      </w:r>
      <w:del w:id="803" w:author="arkat" w:date="2017-09-26T20:39:00Z">
        <w:r w:rsidR="004750C9" w:rsidDel="000929A6">
          <w:rPr>
            <w:rFonts w:cs="Times New Roman"/>
            <w:color w:val="000000"/>
            <w:szCs w:val="24"/>
            <w:lang w:val="en-US"/>
          </w:rPr>
          <w:delText>,  Ramadan</w:delText>
        </w:r>
      </w:del>
      <w:ins w:id="804" w:author="arkat" w:date="2017-09-26T20:39:00Z">
        <w:r w:rsidR="000929A6">
          <w:rPr>
            <w:rFonts w:cs="Times New Roman"/>
            <w:color w:val="000000"/>
            <w:szCs w:val="24"/>
            <w:lang w:val="en-US"/>
          </w:rPr>
          <w:t>, Ramadan</w:t>
        </w:r>
      </w:ins>
      <w:r w:rsidR="004750C9">
        <w:rPr>
          <w:rFonts w:cs="Times New Roman"/>
          <w:color w:val="000000"/>
          <w:szCs w:val="24"/>
          <w:lang w:val="en-US"/>
        </w:rPr>
        <w:t xml:space="preserve"> dkk (2011), Mouline dan Ly</w:t>
      </w:r>
      <w:r w:rsidR="001C7651">
        <w:rPr>
          <w:rFonts w:cs="Times New Roman"/>
          <w:color w:val="000000"/>
          <w:szCs w:val="24"/>
          <w:lang w:val="en-US"/>
        </w:rPr>
        <w:t xml:space="preserve">azidi (2013) </w:t>
      </w:r>
      <w:del w:id="805" w:author="arkat" w:date="2017-09-26T20:39:00Z">
        <w:r w:rsidR="001C7651" w:rsidDel="000929A6">
          <w:rPr>
            <w:rFonts w:cs="Times New Roman"/>
            <w:color w:val="000000"/>
            <w:szCs w:val="24"/>
            <w:lang w:val="en-US"/>
          </w:rPr>
          <w:delText>dan  kasar</w:delText>
        </w:r>
      </w:del>
      <w:ins w:id="806" w:author="arkat" w:date="2017-09-26T20:39:00Z">
        <w:r w:rsidR="000929A6">
          <w:rPr>
            <w:rFonts w:cs="Times New Roman"/>
            <w:color w:val="000000"/>
            <w:szCs w:val="24"/>
            <w:lang w:val="en-US"/>
          </w:rPr>
          <w:t>dan kasar</w:t>
        </w:r>
      </w:ins>
      <w:r w:rsidR="001C7651">
        <w:rPr>
          <w:rFonts w:cs="Times New Roman"/>
          <w:color w:val="000000"/>
          <w:szCs w:val="24"/>
          <w:lang w:val="en-US"/>
        </w:rPr>
        <w:t xml:space="preserve"> (2014</w:t>
      </w:r>
      <w:del w:id="807" w:author="arkat" w:date="2017-09-26T20:39:00Z">
        <w:r w:rsidR="001C7651" w:rsidDel="000929A6">
          <w:rPr>
            <w:rFonts w:cs="Times New Roman"/>
            <w:color w:val="000000"/>
            <w:szCs w:val="24"/>
            <w:lang w:val="en-US"/>
          </w:rPr>
          <w:delText>) ,</w:delText>
        </w:r>
      </w:del>
      <w:ins w:id="808" w:author="arkat" w:date="2017-09-26T20:39:00Z">
        <w:r w:rsidR="000929A6">
          <w:rPr>
            <w:rFonts w:cs="Times New Roman"/>
            <w:color w:val="000000"/>
            <w:szCs w:val="24"/>
            <w:lang w:val="en-US"/>
          </w:rPr>
          <w:t>),</w:t>
        </w:r>
      </w:ins>
      <w:r w:rsidR="001C7651">
        <w:rPr>
          <w:rFonts w:cs="Times New Roman"/>
          <w:color w:val="000000"/>
          <w:szCs w:val="24"/>
          <w:lang w:val="en-US"/>
        </w:rPr>
        <w:t xml:space="preserve"> </w:t>
      </w:r>
      <w:ins w:id="809" w:author="arkat" w:date="2017-09-26T22:10:00Z">
        <w:r w:rsidR="00FC53D7">
          <w:rPr>
            <w:rFonts w:cs="Times New Roman"/>
            <w:color w:val="000000"/>
            <w:szCs w:val="24"/>
            <w:lang w:val="en-US"/>
          </w:rPr>
          <w:t>EPC</w:t>
        </w:r>
      </w:ins>
      <w:del w:id="810" w:author="arkat" w:date="2017-09-26T22:10:00Z">
        <w:r w:rsidR="001C7651" w:rsidDel="00FC53D7">
          <w:rPr>
            <w:rFonts w:cs="Times New Roman"/>
            <w:color w:val="000000"/>
            <w:szCs w:val="24"/>
            <w:lang w:val="en-US"/>
          </w:rPr>
          <w:delText>BPMN</w:delText>
        </w:r>
      </w:del>
      <w:r w:rsidR="001C7651">
        <w:rPr>
          <w:rFonts w:cs="Times New Roman"/>
          <w:color w:val="000000"/>
          <w:szCs w:val="24"/>
          <w:lang w:val="en-US"/>
        </w:rPr>
        <w:t xml:space="preserve"> </w:t>
      </w:r>
      <w:del w:id="811" w:author="arkat" w:date="2017-09-26T20:39:00Z">
        <w:r w:rsidR="001C7651" w:rsidDel="000929A6">
          <w:rPr>
            <w:rFonts w:cs="Times New Roman"/>
            <w:color w:val="000000"/>
            <w:szCs w:val="24"/>
            <w:lang w:val="en-US"/>
          </w:rPr>
          <w:delText>ke  EPC</w:delText>
        </w:r>
      </w:del>
      <w:ins w:id="812" w:author="arkat" w:date="2017-09-26T20:39:00Z">
        <w:r w:rsidR="00FC53D7">
          <w:rPr>
            <w:rFonts w:cs="Times New Roman"/>
            <w:color w:val="000000"/>
            <w:szCs w:val="24"/>
            <w:lang w:val="en-US"/>
          </w:rPr>
          <w:t>ke BPMN</w:t>
        </w:r>
      </w:ins>
      <w:r w:rsidR="001C7651">
        <w:rPr>
          <w:rFonts w:cs="Times New Roman"/>
          <w:color w:val="000000"/>
          <w:szCs w:val="24"/>
          <w:lang w:val="en-US"/>
        </w:rPr>
        <w:t xml:space="preserve"> oleh </w:t>
      </w:r>
      <w:ins w:id="813" w:author="arkat" w:date="2017-09-26T22:23:00Z">
        <w:r w:rsidR="008637CC">
          <w:rPr>
            <w:rFonts w:cs="Times New Roman"/>
            <w:color w:val="000000"/>
            <w:szCs w:val="24"/>
            <w:lang w:val="en-US"/>
          </w:rPr>
          <w:fldChar w:fldCharType="begin" w:fldLock="1"/>
        </w:r>
        <w:r w:rsidR="008637CC">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8637CC">
          <w:rPr>
            <w:rFonts w:cs="Times New Roman"/>
            <w:color w:val="000000"/>
            <w:szCs w:val="24"/>
            <w:lang w:val="en-US"/>
          </w:rPr>
          <w:fldChar w:fldCharType="separate"/>
        </w:r>
        <w:r w:rsidR="008637CC" w:rsidRPr="00E2571C">
          <w:rPr>
            <w:rFonts w:cs="Times New Roman"/>
            <w:noProof/>
            <w:color w:val="000000"/>
            <w:szCs w:val="24"/>
            <w:lang w:val="en-US"/>
          </w:rPr>
          <w:t>Decker &amp; Tscheschner</w:t>
        </w:r>
        <w:r w:rsidR="008637CC">
          <w:rPr>
            <w:rFonts w:cs="Times New Roman"/>
            <w:noProof/>
            <w:color w:val="000000"/>
            <w:szCs w:val="24"/>
            <w:lang w:val="en-US"/>
          </w:rPr>
          <w:t xml:space="preserve"> (</w:t>
        </w:r>
        <w:r w:rsidR="008637CC" w:rsidRPr="00E2571C">
          <w:rPr>
            <w:rFonts w:cs="Times New Roman"/>
            <w:noProof/>
            <w:color w:val="000000"/>
            <w:szCs w:val="24"/>
            <w:lang w:val="en-US"/>
          </w:rPr>
          <w:t>2009)</w:t>
        </w:r>
        <w:r w:rsidR="008637CC">
          <w:rPr>
            <w:rFonts w:cs="Times New Roman"/>
            <w:color w:val="000000"/>
            <w:szCs w:val="24"/>
            <w:lang w:val="en-US"/>
          </w:rPr>
          <w:fldChar w:fldCharType="end"/>
        </w:r>
      </w:ins>
      <w:ins w:id="814" w:author="arkat" w:date="2017-10-01T14:32:00Z">
        <w:r w:rsidR="00A818E6">
          <w:rPr>
            <w:rFonts w:cs="Times New Roman"/>
            <w:color w:val="000000"/>
            <w:szCs w:val="24"/>
            <w:lang w:val="en-US"/>
          </w:rPr>
          <w:t xml:space="preserve"> dan</w:t>
        </w:r>
      </w:ins>
      <w:ins w:id="815" w:author="arkat" w:date="2017-09-26T22:23:00Z">
        <w:r w:rsidR="008637CC">
          <w:rPr>
            <w:rFonts w:cs="Times New Roman"/>
            <w:color w:val="000000"/>
            <w:szCs w:val="24"/>
            <w:lang w:val="en-US"/>
          </w:rPr>
          <w:t xml:space="preserve"> </w:t>
        </w:r>
        <w:r w:rsidR="008637CC">
          <w:rPr>
            <w:rFonts w:cs="Times New Roman"/>
            <w:color w:val="000000"/>
            <w:szCs w:val="24"/>
            <w:lang w:val="en-US"/>
          </w:rPr>
          <w:fldChar w:fldCharType="begin" w:fldLock="1"/>
        </w:r>
        <w:r w:rsidR="008637CC">
          <w:rPr>
            <w:rFonts w:cs="Times New Roman"/>
            <w:color w:val="000000"/>
            <w:szCs w:val="24"/>
            <w:lang w:val="en-US"/>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"http://www.mendeley.com/documents/?uuid=cc38fcdd-6791-3430-96e1-9f32fafdee45"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r w:rsidR="008637CC">
          <w:rPr>
            <w:rFonts w:cs="Times New Roman"/>
            <w:color w:val="000000"/>
            <w:szCs w:val="24"/>
            <w:lang w:val="en-US"/>
          </w:rPr>
          <w:fldChar w:fldCharType="separate"/>
        </w:r>
        <w:r w:rsidR="008637CC" w:rsidRPr="00E2571C">
          <w:rPr>
            <w:rFonts w:cs="Times New Roman"/>
            <w:noProof/>
            <w:color w:val="000000"/>
            <w:szCs w:val="24"/>
            <w:lang w:val="en-US"/>
          </w:rPr>
          <w:t xml:space="preserve">Kotsev </w:t>
        </w:r>
        <w:r w:rsidR="008637CC" w:rsidRPr="00E2571C">
          <w:rPr>
            <w:rFonts w:cs="Times New Roman"/>
            <w:i/>
            <w:noProof/>
            <w:color w:val="000000"/>
            <w:szCs w:val="24"/>
            <w:lang w:val="en-US"/>
          </w:rPr>
          <w:t>et al.</w:t>
        </w:r>
        <w:r w:rsidR="008637CC" w:rsidRPr="00E2571C">
          <w:rPr>
            <w:rFonts w:cs="Times New Roman"/>
            <w:noProof/>
            <w:color w:val="000000"/>
            <w:szCs w:val="24"/>
            <w:lang w:val="en-US"/>
          </w:rPr>
          <w:t xml:space="preserve"> </w:t>
        </w:r>
        <w:r w:rsidR="008637CC">
          <w:rPr>
            <w:rFonts w:cs="Times New Roman"/>
            <w:noProof/>
            <w:color w:val="000000"/>
            <w:szCs w:val="24"/>
            <w:lang w:val="en-US"/>
          </w:rPr>
          <w:t>(</w:t>
        </w:r>
        <w:r w:rsidR="008637CC" w:rsidRPr="00E2571C">
          <w:rPr>
            <w:rFonts w:cs="Times New Roman"/>
            <w:noProof/>
            <w:color w:val="000000"/>
            <w:szCs w:val="24"/>
            <w:lang w:val="en-US"/>
          </w:rPr>
          <w:t>2011)</w:t>
        </w:r>
        <w:r w:rsidR="008637CC">
          <w:rPr>
            <w:rFonts w:cs="Times New Roman"/>
            <w:color w:val="000000"/>
            <w:szCs w:val="24"/>
            <w:lang w:val="en-US"/>
          </w:rPr>
          <w:fldChar w:fldCharType="end"/>
        </w:r>
      </w:ins>
      <w:del w:id="816" w:author="arkat" w:date="2017-09-26T22:23:00Z">
        <w:r w:rsidR="001C7651" w:rsidDel="008637CC">
          <w:rPr>
            <w:rFonts w:cs="Times New Roman"/>
            <w:color w:val="000000"/>
            <w:szCs w:val="24"/>
            <w:lang w:val="en-US"/>
          </w:rPr>
          <w:delText>Tscheschner (2006) dan Kotsev dkk (2011)</w:delText>
        </w:r>
      </w:del>
      <w:r w:rsidR="001C7651">
        <w:rPr>
          <w:rFonts w:cs="Times New Roman"/>
          <w:color w:val="000000"/>
          <w:szCs w:val="24"/>
          <w:lang w:val="en-US"/>
        </w:rPr>
        <w:t>.</w:t>
      </w:r>
      <w:r w:rsidR="00D21BB8">
        <w:rPr>
          <w:rFonts w:cs="Times New Roman"/>
          <w:color w:val="000000"/>
          <w:szCs w:val="24"/>
          <w:lang w:val="en-US"/>
        </w:rPr>
        <w:t xml:space="preserve"> </w:t>
      </w:r>
      <w:ins w:id="817" w:author="arkat" w:date="2017-10-01T14:33:00Z">
        <w:r w:rsidR="00A818E6">
          <w:rPr>
            <w:rFonts w:cs="Times New Roman"/>
            <w:color w:val="000000"/>
            <w:szCs w:val="24"/>
            <w:lang w:val="en-US"/>
          </w:rPr>
          <w:t>Dari beberapa penelitian tersebut menyimpulkan bahwa p</w:t>
        </w:r>
      </w:ins>
      <w:del w:id="818" w:author="arkat" w:date="2017-10-01T14:33:00Z">
        <w:r w:rsidR="00D21BB8" w:rsidDel="00A818E6">
          <w:rPr>
            <w:rFonts w:cs="Times New Roman"/>
            <w:color w:val="000000"/>
            <w:szCs w:val="24"/>
            <w:lang w:val="en-US"/>
          </w:rPr>
          <w:delText>P</w:delText>
        </w:r>
      </w:del>
      <w:r w:rsidR="00D21BB8">
        <w:rPr>
          <w:rFonts w:cs="Times New Roman"/>
          <w:color w:val="000000"/>
          <w:szCs w:val="24"/>
          <w:lang w:val="en-US"/>
        </w:rPr>
        <w:t>endekatan</w:t>
      </w:r>
      <w:ins w:id="819" w:author="arkat" w:date="2017-10-01T14:33:00Z">
        <w:r w:rsidR="00A818E6">
          <w:rPr>
            <w:rFonts w:cs="Times New Roman"/>
            <w:color w:val="000000"/>
            <w:szCs w:val="24"/>
            <w:lang w:val="en-US"/>
          </w:rPr>
          <w:t xml:space="preserve"> transformai dengan</w:t>
        </w:r>
      </w:ins>
      <w:r w:rsidR="00D21BB8">
        <w:rPr>
          <w:rFonts w:cs="Times New Roman"/>
          <w:color w:val="000000"/>
          <w:szCs w:val="24"/>
          <w:lang w:val="en-US"/>
        </w:rPr>
        <w:t xml:space="preserve"> </w:t>
      </w:r>
      <w:r w:rsidR="00D21BB8" w:rsidRPr="000929A6">
        <w:rPr>
          <w:rFonts w:cs="Times New Roman"/>
          <w:i/>
          <w:color w:val="000000"/>
          <w:szCs w:val="24"/>
          <w:lang w:val="en-US"/>
        </w:rPr>
        <w:t xml:space="preserve">direct mapping </w:t>
      </w:r>
      <w:r w:rsidR="00D83C8C">
        <w:rPr>
          <w:rFonts w:cs="Times New Roman"/>
          <w:color w:val="000000"/>
          <w:szCs w:val="24"/>
          <w:lang w:val="en-US"/>
        </w:rPr>
        <w:t>sangat</w:t>
      </w:r>
      <w:r w:rsidR="00D21BB8">
        <w:rPr>
          <w:rFonts w:cs="Times New Roman"/>
          <w:color w:val="000000"/>
          <w:szCs w:val="24"/>
          <w:lang w:val="en-US"/>
        </w:rPr>
        <w:t xml:space="preserve"> efektif karena tidak ada informasi yang disembunyikan</w:t>
      </w:r>
      <w:ins w:id="820" w:author="arkat" w:date="2017-10-01T14:33:00Z">
        <w:r w:rsidR="00A818E6">
          <w:rPr>
            <w:rFonts w:cs="Times New Roman"/>
            <w:color w:val="000000"/>
            <w:szCs w:val="24"/>
            <w:lang w:val="en-US"/>
          </w:rPr>
          <w:t xml:space="preserve">, karena </w:t>
        </w:r>
      </w:ins>
      <w:del w:id="821" w:author="arkat" w:date="2017-10-01T14:33:00Z">
        <w:r w:rsidR="00D21BB8" w:rsidDel="00A818E6">
          <w:rPr>
            <w:rFonts w:cs="Times New Roman"/>
            <w:color w:val="000000"/>
            <w:szCs w:val="24"/>
            <w:lang w:val="en-US"/>
          </w:rPr>
          <w:delText xml:space="preserve">, </w:delText>
        </w:r>
      </w:del>
      <w:r w:rsidR="00D21BB8">
        <w:rPr>
          <w:rFonts w:cs="Times New Roman"/>
          <w:color w:val="000000"/>
          <w:szCs w:val="24"/>
          <w:lang w:val="en-US"/>
        </w:rPr>
        <w:t xml:space="preserve">seluruh struktur informasi dan </w:t>
      </w:r>
      <w:r w:rsidR="00680F2F">
        <w:rPr>
          <w:rFonts w:cs="Times New Roman"/>
          <w:color w:val="000000"/>
          <w:szCs w:val="24"/>
          <w:lang w:val="en-US"/>
        </w:rPr>
        <w:t>semantik</w:t>
      </w:r>
      <w:r w:rsidR="00D21BB8">
        <w:rPr>
          <w:rFonts w:cs="Times New Roman"/>
          <w:color w:val="000000"/>
          <w:szCs w:val="24"/>
          <w:lang w:val="en-US"/>
        </w:rPr>
        <w:t xml:space="preserve"> masih tersedia.</w:t>
      </w:r>
    </w:p>
    <w:p w14:paraId="4533F5DB" w14:textId="5C415AA0" w:rsidR="008B4B27" w:rsidRDefault="00E2571C">
      <w:pPr>
        <w:pStyle w:val="BodyTextFirstIndent"/>
        <w:spacing w:after="0"/>
        <w:ind w:firstLine="426"/>
        <w:rPr>
          <w:ins w:id="822" w:author="arkat" w:date="2017-10-05T17:11:00Z"/>
          <w:rFonts w:cs="Times New Roman"/>
          <w:color w:val="000000"/>
          <w:szCs w:val="24"/>
          <w:lang w:val="en-US"/>
        </w:rPr>
        <w:pPrChange w:id="823" w:author="arkat" w:date="2017-09-26T22:06:00Z">
          <w:pPr>
            <w:pStyle w:val="BodyTextFirstIndent"/>
            <w:spacing w:after="0"/>
            <w:ind w:firstLine="720"/>
          </w:pPr>
        </w:pPrChange>
      </w:pPr>
      <w:ins w:id="824" w:author="arkat" w:date="2017-09-26T22:13:00Z">
        <w:r>
          <w:rPr>
            <w:rFonts w:cs="Times New Roman"/>
            <w:color w:val="000000"/>
            <w:szCs w:val="24"/>
            <w:lang w:val="en-US"/>
          </w:rPr>
          <w:t xml:space="preserve">Transformasi dari EPC dan BPMN yang telah dilakukan oleh </w:t>
        </w:r>
      </w:ins>
      <w:ins w:id="825" w:author="arkat" w:date="2017-09-26T22:14:00Z">
        <w:r>
          <w:rPr>
            <w:rFonts w:cs="Times New Roman"/>
            <w:color w:val="000000"/>
            <w:szCs w:val="24"/>
            <w:lang w:val="en-US"/>
          </w:rPr>
          <w:fldChar w:fldCharType="begin" w:fldLock="1"/>
        </w:r>
      </w:ins>
      <w:r>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Pr>
          <w:rFonts w:cs="Times New Roman"/>
          <w:color w:val="000000"/>
          <w:szCs w:val="24"/>
          <w:lang w:val="en-US"/>
        </w:rPr>
        <w:fldChar w:fldCharType="separate"/>
      </w:r>
      <w:del w:id="826" w:author="arkat" w:date="2017-09-26T22:15:00Z">
        <w:r w:rsidRPr="00E2571C" w:rsidDel="00E2571C">
          <w:rPr>
            <w:rFonts w:cs="Times New Roman"/>
            <w:noProof/>
            <w:color w:val="000000"/>
            <w:szCs w:val="24"/>
            <w:lang w:val="en-US"/>
          </w:rPr>
          <w:delText>(</w:delText>
        </w:r>
      </w:del>
      <w:r w:rsidRPr="00E2571C">
        <w:rPr>
          <w:rFonts w:cs="Times New Roman"/>
          <w:noProof/>
          <w:color w:val="000000"/>
          <w:szCs w:val="24"/>
          <w:lang w:val="en-US"/>
        </w:rPr>
        <w:t>Decker &amp; Tscheschner</w:t>
      </w:r>
      <w:ins w:id="827" w:author="arkat" w:date="2017-09-26T22:15:00Z">
        <w:r>
          <w:rPr>
            <w:rFonts w:cs="Times New Roman"/>
            <w:noProof/>
            <w:color w:val="000000"/>
            <w:szCs w:val="24"/>
            <w:lang w:val="en-US"/>
          </w:rPr>
          <w:t xml:space="preserve"> </w:t>
        </w:r>
      </w:ins>
      <w:del w:id="828" w:author="arkat" w:date="2017-09-26T22:15:00Z">
        <w:r w:rsidRPr="00E2571C" w:rsidDel="00E2571C">
          <w:rPr>
            <w:rFonts w:cs="Times New Roman"/>
            <w:noProof/>
            <w:color w:val="000000"/>
            <w:szCs w:val="24"/>
            <w:lang w:val="en-US"/>
          </w:rPr>
          <w:delText xml:space="preserve">, </w:delText>
        </w:r>
      </w:del>
      <w:ins w:id="829" w:author="arkat" w:date="2017-09-26T22:15:00Z">
        <w:r>
          <w:rPr>
            <w:rFonts w:cs="Times New Roman"/>
            <w:noProof/>
            <w:color w:val="000000"/>
            <w:szCs w:val="24"/>
            <w:lang w:val="en-US"/>
          </w:rPr>
          <w:t>(</w:t>
        </w:r>
      </w:ins>
      <w:r w:rsidRPr="00E2571C">
        <w:rPr>
          <w:rFonts w:cs="Times New Roman"/>
          <w:noProof/>
          <w:color w:val="000000"/>
          <w:szCs w:val="24"/>
          <w:lang w:val="en-US"/>
        </w:rPr>
        <w:t>2009)</w:t>
      </w:r>
      <w:ins w:id="830" w:author="arkat" w:date="2017-09-26T22:14:00Z">
        <w:r>
          <w:rPr>
            <w:rFonts w:cs="Times New Roman"/>
            <w:color w:val="000000"/>
            <w:szCs w:val="24"/>
            <w:lang w:val="en-US"/>
          </w:rPr>
          <w:fldChar w:fldCharType="end"/>
        </w:r>
      </w:ins>
      <w:ins w:id="831" w:author="arkat" w:date="2017-09-26T22:15:00Z">
        <w:r>
          <w:rPr>
            <w:rFonts w:cs="Times New Roman"/>
            <w:color w:val="000000"/>
            <w:szCs w:val="24"/>
            <w:lang w:val="en-US"/>
          </w:rPr>
          <w:t xml:space="preserve"> </w:t>
        </w:r>
      </w:ins>
      <w:ins w:id="832" w:author="arkat" w:date="2017-09-26T22:32:00Z">
        <w:r w:rsidR="008637CC">
          <w:rPr>
            <w:rFonts w:cs="Times New Roman"/>
            <w:color w:val="000000"/>
            <w:szCs w:val="24"/>
            <w:lang w:val="en-US"/>
          </w:rPr>
          <w:t>menggun</w:t>
        </w:r>
      </w:ins>
      <w:ins w:id="833" w:author="arkat" w:date="2017-10-06T08:01:00Z">
        <w:r w:rsidR="008D650E">
          <w:rPr>
            <w:rFonts w:cs="Times New Roman"/>
            <w:color w:val="000000"/>
            <w:szCs w:val="24"/>
            <w:lang w:val="en-US"/>
          </w:rPr>
          <w:t>akan</w:t>
        </w:r>
      </w:ins>
      <w:ins w:id="834" w:author="arkat" w:date="2017-09-26T22:32:00Z">
        <w:r w:rsidR="008637CC">
          <w:rPr>
            <w:rFonts w:cs="Times New Roman"/>
            <w:color w:val="000000"/>
            <w:szCs w:val="24"/>
            <w:lang w:val="en-US"/>
          </w:rPr>
          <w:t xml:space="preserve"> BPMN versi 1</w:t>
        </w:r>
      </w:ins>
      <w:ins w:id="835" w:author="arkat" w:date="2017-09-28T16:41:00Z">
        <w:r w:rsidR="002439B5">
          <w:rPr>
            <w:rFonts w:cs="Times New Roman"/>
            <w:color w:val="000000"/>
            <w:szCs w:val="24"/>
            <w:lang w:val="en-US"/>
          </w:rPr>
          <w:t>.0</w:t>
        </w:r>
      </w:ins>
      <w:ins w:id="836" w:author="arkat" w:date="2017-10-01T14:34:00Z">
        <w:r w:rsidR="00A818E6">
          <w:rPr>
            <w:rFonts w:cs="Times New Roman"/>
            <w:color w:val="000000"/>
            <w:szCs w:val="24"/>
            <w:lang w:val="en-US"/>
          </w:rPr>
          <w:t xml:space="preserve">. Padahal pada tahun 2011 OMG merilis BPMN </w:t>
        </w:r>
      </w:ins>
      <w:ins w:id="837" w:author="arkat" w:date="2017-10-06T07:46:00Z">
        <w:r w:rsidR="00A42612">
          <w:rPr>
            <w:rFonts w:cs="Times New Roman"/>
            <w:color w:val="000000"/>
            <w:szCs w:val="24"/>
            <w:lang w:val="en-US"/>
          </w:rPr>
          <w:t xml:space="preserve">versi </w:t>
        </w:r>
      </w:ins>
      <w:ins w:id="838" w:author="arkat" w:date="2017-10-01T14:34:00Z">
        <w:r w:rsidR="00A818E6">
          <w:rPr>
            <w:rFonts w:cs="Times New Roman"/>
            <w:color w:val="000000"/>
            <w:szCs w:val="24"/>
            <w:lang w:val="en-US"/>
          </w:rPr>
          <w:t xml:space="preserve">2.0 dengan </w:t>
        </w:r>
      </w:ins>
      <w:ins w:id="839" w:author="arkat" w:date="2017-10-01T14:35:00Z">
        <w:r w:rsidR="00A818E6">
          <w:rPr>
            <w:rFonts w:cs="Times New Roman"/>
            <w:color w:val="000000"/>
            <w:szCs w:val="24"/>
            <w:lang w:val="en-US"/>
          </w:rPr>
          <w:t xml:space="preserve">menambahkan beberapa fungsi dan </w:t>
        </w:r>
      </w:ins>
      <w:ins w:id="840" w:author="arkat" w:date="2017-10-01T14:34:00Z">
        <w:r w:rsidR="00A818E6">
          <w:rPr>
            <w:rFonts w:cs="Times New Roman"/>
            <w:color w:val="000000"/>
            <w:szCs w:val="24"/>
            <w:lang w:val="en-US"/>
          </w:rPr>
          <w:t xml:space="preserve">beberapa notasi tambahan. </w:t>
        </w:r>
      </w:ins>
      <w:ins w:id="841" w:author="arkat" w:date="2017-09-26T22:32:00Z">
        <w:r w:rsidR="002439B5">
          <w:rPr>
            <w:rFonts w:cs="Times New Roman"/>
            <w:color w:val="000000"/>
            <w:szCs w:val="24"/>
            <w:lang w:val="en-US"/>
          </w:rPr>
          <w:t>S</w:t>
        </w:r>
        <w:r w:rsidR="00D14F7F">
          <w:rPr>
            <w:rFonts w:cs="Times New Roman"/>
            <w:color w:val="000000"/>
            <w:szCs w:val="24"/>
            <w:lang w:val="en-US"/>
          </w:rPr>
          <w:t>edangkan untuk</w:t>
        </w:r>
      </w:ins>
      <w:ins w:id="842" w:author="arkat" w:date="2017-10-01T15:29:00Z">
        <w:r w:rsidR="00C37DE8">
          <w:rPr>
            <w:rFonts w:cs="Times New Roman"/>
            <w:color w:val="000000"/>
            <w:szCs w:val="24"/>
            <w:lang w:val="en-US"/>
          </w:rPr>
          <w:t xml:space="preserve"> EPC, </w:t>
        </w:r>
      </w:ins>
      <w:ins w:id="843" w:author="arkat" w:date="2017-09-26T22:32:00Z">
        <w:r w:rsidR="00D14F7F">
          <w:rPr>
            <w:rFonts w:cs="Times New Roman"/>
            <w:color w:val="000000"/>
            <w:szCs w:val="24"/>
            <w:lang w:val="en-US"/>
          </w:rPr>
          <w:t xml:space="preserve"> </w:t>
        </w:r>
      </w:ins>
      <w:ins w:id="844" w:author="arkat" w:date="2017-09-29T08:51:00Z">
        <w:r w:rsidR="008B4B27">
          <w:rPr>
            <w:rFonts w:cs="Times New Roman"/>
            <w:color w:val="000000"/>
            <w:szCs w:val="24"/>
            <w:lang w:val="en-US"/>
          </w:rPr>
          <w:t xml:space="preserve">elemen inti </w:t>
        </w:r>
      </w:ins>
      <w:ins w:id="845" w:author="arkat" w:date="2017-09-26T22:32:00Z">
        <w:r w:rsidR="00D14F7F">
          <w:rPr>
            <w:rFonts w:cs="Times New Roman"/>
            <w:color w:val="000000"/>
            <w:szCs w:val="24"/>
            <w:lang w:val="en-US"/>
          </w:rPr>
          <w:t>EPC</w:t>
        </w:r>
      </w:ins>
      <w:ins w:id="846" w:author="arkat" w:date="2017-09-29T08:52:00Z">
        <w:r w:rsidR="008B4B27">
          <w:rPr>
            <w:rFonts w:cs="Times New Roman"/>
            <w:color w:val="000000"/>
            <w:szCs w:val="24"/>
            <w:lang w:val="en-US"/>
          </w:rPr>
          <w:t xml:space="preserve"> (</w:t>
        </w:r>
        <w:r w:rsidR="008B4B27" w:rsidRPr="00832701">
          <w:rPr>
            <w:rFonts w:cs="Times New Roman"/>
            <w:i/>
            <w:color w:val="000000"/>
            <w:szCs w:val="24"/>
            <w:lang w:val="en-US"/>
          </w:rPr>
          <w:t>Fungsi, Event</w:t>
        </w:r>
        <w:r w:rsidR="008B4B27" w:rsidRPr="00832701">
          <w:rPr>
            <w:rFonts w:cs="Times New Roman"/>
            <w:color w:val="000000"/>
            <w:szCs w:val="24"/>
            <w:lang w:val="en-US"/>
          </w:rPr>
          <w:t xml:space="preserve">, </w:t>
        </w:r>
        <w:r w:rsidR="008B4B27">
          <w:rPr>
            <w:rFonts w:cs="Times New Roman"/>
            <w:color w:val="000000"/>
            <w:szCs w:val="24"/>
            <w:lang w:val="en-US"/>
          </w:rPr>
          <w:t>dan</w:t>
        </w:r>
        <w:r w:rsidR="008B4B27" w:rsidRPr="00832701">
          <w:rPr>
            <w:rFonts w:cs="Times New Roman"/>
            <w:color w:val="000000"/>
            <w:szCs w:val="24"/>
            <w:lang w:val="en-US"/>
          </w:rPr>
          <w:t xml:space="preserve"> </w:t>
        </w:r>
        <w:r w:rsidR="008B4B27" w:rsidRPr="000929A6">
          <w:rPr>
            <w:rFonts w:cs="Times New Roman"/>
            <w:i/>
            <w:color w:val="000000"/>
            <w:szCs w:val="24"/>
            <w:lang w:val="en-US"/>
          </w:rPr>
          <w:t>Connector</w:t>
        </w:r>
        <w:r w:rsidR="008B4B27">
          <w:rPr>
            <w:rFonts w:cs="Times New Roman"/>
            <w:color w:val="000000"/>
            <w:szCs w:val="24"/>
            <w:lang w:val="en-US"/>
          </w:rPr>
          <w:t>)</w:t>
        </w:r>
      </w:ins>
      <w:ins w:id="847" w:author="arkat" w:date="2017-09-26T22:32:00Z">
        <w:r w:rsidR="00C37DE8">
          <w:rPr>
            <w:rFonts w:cs="Times New Roman"/>
            <w:color w:val="000000"/>
            <w:szCs w:val="24"/>
            <w:lang w:val="en-US"/>
          </w:rPr>
          <w:t xml:space="preserve"> mengacu pada standar</w:t>
        </w:r>
        <w:r w:rsidR="00D14F7F">
          <w:rPr>
            <w:rFonts w:cs="Times New Roman"/>
            <w:color w:val="000000"/>
            <w:szCs w:val="24"/>
            <w:lang w:val="en-US"/>
          </w:rPr>
          <w:t xml:space="preserve"> yang dirumuskan oleh </w:t>
        </w:r>
      </w:ins>
      <w:ins w:id="848" w:author="arkat" w:date="2017-09-26T22:38:00Z">
        <w:r w:rsidR="00D14F7F">
          <w:rPr>
            <w:rFonts w:cs="Times New Roman"/>
            <w:color w:val="000000"/>
            <w:szCs w:val="24"/>
            <w:lang w:val="en-US"/>
          </w:rPr>
          <w:fldChar w:fldCharType="begin" w:fldLock="1"/>
        </w:r>
      </w:ins>
      <w:ins w:id="849" w:author="arkat" w:date="2017-10-04T23:04:00Z">
        <w:r w:rsidR="00A17581">
          <w:rPr>
            <w:rFonts w:cs="Times New Roman"/>
            <w:color w:val="000000"/>
            <w:szCs w:val="24"/>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850" w:author="arkat" w:date="2017-10-04T23:04:00Z">
        <w:r w:rsidR="00686631" w:rsidDel="00A17581">
          <w:rPr>
            <w:rFonts w:cs="Times New Roman"/>
            <w:color w:val="000000"/>
            <w:szCs w:val="24"/>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(2017)", "plainTextFormattedCitation" : "(Keller et al., 1992)", "previouslyFormattedCitation" : "(Keller &lt;i&gt;et al.&lt;/i&gt;, 1992)" }, "properties" : { "noteIndex" : 0 }, "schema" : "https://github.com/citation-style-language/schema/raw/master/csl-citation.json" }</w:delInstrText>
        </w:r>
      </w:del>
      <w:r w:rsidR="00D14F7F">
        <w:rPr>
          <w:rFonts w:cs="Times New Roman"/>
          <w:color w:val="000000"/>
          <w:szCs w:val="24"/>
          <w:lang w:val="en-US"/>
        </w:rPr>
        <w:fldChar w:fldCharType="separate"/>
      </w:r>
      <w:del w:id="851" w:author="arkat" w:date="2017-09-26T22:38:00Z">
        <w:r w:rsidR="00D14F7F" w:rsidRPr="00D14F7F" w:rsidDel="00D14F7F">
          <w:rPr>
            <w:rFonts w:cs="Times New Roman"/>
            <w:noProof/>
            <w:color w:val="000000"/>
            <w:szCs w:val="24"/>
            <w:lang w:val="en-US"/>
          </w:rPr>
          <w:delText>(</w:delText>
        </w:r>
      </w:del>
      <w:r w:rsidR="00D14F7F" w:rsidRPr="00D14F7F">
        <w:rPr>
          <w:rFonts w:cs="Times New Roman"/>
          <w:noProof/>
          <w:color w:val="000000"/>
          <w:szCs w:val="24"/>
          <w:lang w:val="en-US"/>
        </w:rPr>
        <w:t xml:space="preserve">Keller </w:t>
      </w:r>
      <w:r w:rsidR="00D14F7F" w:rsidRPr="00D14F7F">
        <w:rPr>
          <w:rFonts w:cs="Times New Roman"/>
          <w:i/>
          <w:noProof/>
          <w:color w:val="000000"/>
          <w:szCs w:val="24"/>
          <w:lang w:val="en-US"/>
        </w:rPr>
        <w:t>et al.</w:t>
      </w:r>
      <w:del w:id="852" w:author="arkat" w:date="2017-09-26T22:38:00Z">
        <w:r w:rsidR="00D14F7F" w:rsidRPr="00D14F7F" w:rsidDel="00D14F7F">
          <w:rPr>
            <w:rFonts w:cs="Times New Roman"/>
            <w:noProof/>
            <w:color w:val="000000"/>
            <w:szCs w:val="24"/>
            <w:lang w:val="en-US"/>
          </w:rPr>
          <w:delText>,</w:delText>
        </w:r>
      </w:del>
      <w:r w:rsidR="00D14F7F" w:rsidRPr="00D14F7F">
        <w:rPr>
          <w:rFonts w:cs="Times New Roman"/>
          <w:noProof/>
          <w:color w:val="000000"/>
          <w:szCs w:val="24"/>
          <w:lang w:val="en-US"/>
        </w:rPr>
        <w:t xml:space="preserve"> </w:t>
      </w:r>
      <w:ins w:id="853" w:author="arkat" w:date="2017-09-26T22:38:00Z">
        <w:r w:rsidR="00D14F7F">
          <w:rPr>
            <w:rFonts w:cs="Times New Roman"/>
            <w:noProof/>
            <w:color w:val="000000"/>
            <w:szCs w:val="24"/>
            <w:lang w:val="en-US"/>
          </w:rPr>
          <w:t>(</w:t>
        </w:r>
      </w:ins>
      <w:ins w:id="854" w:author="arkat" w:date="2017-10-04T23:04:00Z">
        <w:r w:rsidR="00A17581">
          <w:rPr>
            <w:rFonts w:cs="Times New Roman"/>
            <w:noProof/>
            <w:color w:val="000000"/>
            <w:szCs w:val="24"/>
            <w:lang w:val="en-US"/>
          </w:rPr>
          <w:t>1992</w:t>
        </w:r>
      </w:ins>
      <w:del w:id="855" w:author="arkat" w:date="2017-10-04T23:04:00Z">
        <w:r w:rsidR="00D14F7F" w:rsidRPr="00D14F7F" w:rsidDel="00A17581">
          <w:rPr>
            <w:rFonts w:cs="Times New Roman"/>
            <w:noProof/>
            <w:color w:val="000000"/>
            <w:szCs w:val="24"/>
            <w:lang w:val="en-US"/>
          </w:rPr>
          <w:delText>2017</w:delText>
        </w:r>
      </w:del>
      <w:r w:rsidR="00D14F7F" w:rsidRPr="00D14F7F">
        <w:rPr>
          <w:rFonts w:cs="Times New Roman"/>
          <w:noProof/>
          <w:color w:val="000000"/>
          <w:szCs w:val="24"/>
          <w:lang w:val="en-US"/>
        </w:rPr>
        <w:t>)</w:t>
      </w:r>
      <w:ins w:id="856" w:author="arkat" w:date="2017-09-26T22:38:00Z">
        <w:r w:rsidR="00D14F7F">
          <w:rPr>
            <w:rFonts w:cs="Times New Roman"/>
            <w:color w:val="000000"/>
            <w:szCs w:val="24"/>
            <w:lang w:val="en-US"/>
          </w:rPr>
          <w:fldChar w:fldCharType="end"/>
        </w:r>
      </w:ins>
      <w:ins w:id="857" w:author="arkat" w:date="2017-09-26T22:39:00Z">
        <w:r w:rsidR="00D14F7F">
          <w:rPr>
            <w:rFonts w:cs="Times New Roman"/>
            <w:color w:val="000000"/>
            <w:szCs w:val="24"/>
            <w:lang w:val="en-US"/>
          </w:rPr>
          <w:t>.</w:t>
        </w:r>
      </w:ins>
      <w:ins w:id="858" w:author="arkat" w:date="2017-09-29T08:55:00Z">
        <w:r w:rsidR="008B4B27" w:rsidRPr="008B4B27">
          <w:rPr>
            <w:lang w:val="en-US"/>
          </w:rPr>
          <w:t xml:space="preserve"> </w:t>
        </w:r>
        <w:r w:rsidR="00C37DE8">
          <w:rPr>
            <w:lang w:val="en-US"/>
          </w:rPr>
          <w:t>Tidak adanya</w:t>
        </w:r>
      </w:ins>
      <w:ins w:id="859" w:author="arkat" w:date="2017-10-01T15:30:00Z">
        <w:r w:rsidR="00C37DE8">
          <w:rPr>
            <w:lang w:val="en-US"/>
          </w:rPr>
          <w:t xml:space="preserve"> </w:t>
        </w:r>
      </w:ins>
      <w:ins w:id="860" w:author="arkat" w:date="2017-09-29T08:55:00Z">
        <w:r w:rsidR="00C37DE8">
          <w:rPr>
            <w:lang w:val="en-US"/>
          </w:rPr>
          <w:t>dokumentasi</w:t>
        </w:r>
        <w:r w:rsidR="008B4B27">
          <w:rPr>
            <w:lang w:val="en-US"/>
          </w:rPr>
          <w:t xml:space="preserve"> </w:t>
        </w:r>
      </w:ins>
      <w:ins w:id="861" w:author="arkat" w:date="2017-10-01T15:30:00Z">
        <w:r w:rsidR="00C37DE8">
          <w:rPr>
            <w:lang w:val="en-US"/>
          </w:rPr>
          <w:t xml:space="preserve">dan formalisasi </w:t>
        </w:r>
      </w:ins>
      <w:ins w:id="862" w:author="arkat" w:date="2017-10-01T15:32:00Z">
        <w:r w:rsidR="00C37DE8">
          <w:rPr>
            <w:lang w:val="en-US"/>
          </w:rPr>
          <w:t xml:space="preserve">standar </w:t>
        </w:r>
      </w:ins>
      <w:ins w:id="863" w:author="arkat" w:date="2017-10-01T15:31:00Z">
        <w:r w:rsidR="00C37DE8">
          <w:rPr>
            <w:lang w:val="en-US"/>
          </w:rPr>
          <w:t xml:space="preserve">perluasan elemen EPC </w:t>
        </w:r>
      </w:ins>
      <w:ins w:id="864" w:author="arkat" w:date="2017-10-01T15:30:00Z">
        <w:r w:rsidR="00C37DE8">
          <w:rPr>
            <w:lang w:val="en-US"/>
          </w:rPr>
          <w:t>menyebabkan</w:t>
        </w:r>
      </w:ins>
      <w:ins w:id="865" w:author="arkat" w:date="2017-10-01T15:31:00Z">
        <w:r w:rsidR="00C37DE8">
          <w:rPr>
            <w:lang w:val="en-US"/>
          </w:rPr>
          <w:t xml:space="preserve"> perbedaan di berbagai referensi</w:t>
        </w:r>
      </w:ins>
      <w:ins w:id="866" w:author="arkat" w:date="2017-10-01T15:30:00Z">
        <w:r w:rsidR="00C37DE8">
          <w:rPr>
            <w:lang w:val="en-US"/>
          </w:rPr>
          <w:t xml:space="preserve"> </w:t>
        </w:r>
      </w:ins>
      <w:ins w:id="867" w:author="arkat" w:date="2017-09-29T08:55:00Z">
        <w:r w:rsidR="008B4B27">
          <w:rPr>
            <w:lang w:val="en-US"/>
          </w:rPr>
          <w:fldChar w:fldCharType="begin" w:fldLock="1"/>
        </w:r>
        <w:r w:rsidR="008B4B27">
          <w:rPr>
            <w:lang w:val="en-US"/>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instrText>
        </w:r>
        <w:r w:rsidR="008B4B27">
          <w:rPr>
            <w:lang w:val="en-US"/>
          </w:rPr>
          <w:fldChar w:fldCharType="separate"/>
        </w:r>
        <w:r w:rsidR="008B4B27" w:rsidRPr="009D16AE">
          <w:rPr>
            <w:noProof/>
            <w:lang w:val="en-US"/>
          </w:rPr>
          <w:t>(Aalst, 1999)</w:t>
        </w:r>
        <w:r w:rsidR="008B4B27">
          <w:rPr>
            <w:lang w:val="en-US"/>
          </w:rPr>
          <w:fldChar w:fldCharType="end"/>
        </w:r>
        <w:r w:rsidR="008B4B27">
          <w:rPr>
            <w:lang w:val="en-US"/>
          </w:rPr>
          <w:t>.</w:t>
        </w:r>
      </w:ins>
      <w:ins w:id="868" w:author="arkat" w:date="2017-09-29T08:56:00Z">
        <w:r w:rsidR="008B4B27">
          <w:rPr>
            <w:lang w:val="en-US"/>
          </w:rPr>
          <w:t xml:space="preserve"> </w:t>
        </w:r>
      </w:ins>
      <w:ins w:id="869" w:author="arkat" w:date="2017-10-01T15:33:00Z">
        <w:r w:rsidR="00C37DE8">
          <w:rPr>
            <w:lang w:val="en-US"/>
          </w:rPr>
          <w:t xml:space="preserve">Seperti, </w:t>
        </w:r>
      </w:ins>
      <w:ins w:id="870" w:author="arkat" w:date="2017-09-29T08:56:00Z">
        <w:r w:rsidR="008B4B27">
          <w:rPr>
            <w:rFonts w:cs="Times New Roman"/>
            <w:color w:val="000000"/>
            <w:szCs w:val="24"/>
            <w:lang w:val="en-US"/>
          </w:rPr>
          <w:t xml:space="preserve"> Elemen perluasan EPC yang digun</w:t>
        </w:r>
      </w:ins>
      <w:ins w:id="871" w:author="arkat" w:date="2017-10-06T08:01:00Z">
        <w:r w:rsidR="008D650E">
          <w:rPr>
            <w:rFonts w:cs="Times New Roman"/>
            <w:color w:val="000000"/>
            <w:szCs w:val="24"/>
            <w:lang w:val="en-US"/>
          </w:rPr>
          <w:t>akan</w:t>
        </w:r>
      </w:ins>
      <w:ins w:id="872" w:author="arkat" w:date="2017-09-29T08:56:00Z">
        <w:r w:rsidR="008B4B27">
          <w:rPr>
            <w:rFonts w:cs="Times New Roman"/>
            <w:color w:val="000000"/>
            <w:szCs w:val="24"/>
            <w:lang w:val="en-US"/>
          </w:rPr>
          <w:t xml:space="preserve"> oleh</w:t>
        </w:r>
      </w:ins>
      <w:ins w:id="873" w:author="arkat" w:date="2017-09-29T08:57:00Z">
        <w:r w:rsidR="008B4B27">
          <w:rPr>
            <w:rFonts w:cs="Times New Roman"/>
            <w:color w:val="000000"/>
            <w:szCs w:val="24"/>
            <w:lang w:val="en-US"/>
          </w:rPr>
          <w:t xml:space="preserve"> </w:t>
        </w:r>
        <w:r w:rsidR="008B4B27">
          <w:rPr>
            <w:rFonts w:cs="Times New Roman"/>
            <w:color w:val="000000"/>
            <w:szCs w:val="24"/>
            <w:lang w:val="en-US"/>
          </w:rPr>
          <w:fldChar w:fldCharType="begin" w:fldLock="1"/>
        </w:r>
        <w:r w:rsidR="008B4B27">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8B4B27">
          <w:rPr>
            <w:rFonts w:cs="Times New Roman"/>
            <w:color w:val="000000"/>
            <w:szCs w:val="24"/>
            <w:lang w:val="en-US"/>
          </w:rPr>
          <w:fldChar w:fldCharType="separate"/>
        </w:r>
        <w:r w:rsidR="008B4B27" w:rsidRPr="00E2571C">
          <w:rPr>
            <w:rFonts w:cs="Times New Roman"/>
            <w:noProof/>
            <w:color w:val="000000"/>
            <w:szCs w:val="24"/>
            <w:lang w:val="en-US"/>
          </w:rPr>
          <w:t>Decker &amp; Tscheschner</w:t>
        </w:r>
        <w:r w:rsidR="008B4B27">
          <w:rPr>
            <w:rFonts w:cs="Times New Roman"/>
            <w:noProof/>
            <w:color w:val="000000"/>
            <w:szCs w:val="24"/>
            <w:lang w:val="en-US"/>
          </w:rPr>
          <w:t xml:space="preserve"> (</w:t>
        </w:r>
        <w:r w:rsidR="008B4B27" w:rsidRPr="00E2571C">
          <w:rPr>
            <w:rFonts w:cs="Times New Roman"/>
            <w:noProof/>
            <w:color w:val="000000"/>
            <w:szCs w:val="24"/>
            <w:lang w:val="en-US"/>
          </w:rPr>
          <w:t>2009)</w:t>
        </w:r>
        <w:r w:rsidR="008B4B27">
          <w:rPr>
            <w:rFonts w:cs="Times New Roman"/>
            <w:color w:val="000000"/>
            <w:szCs w:val="24"/>
            <w:lang w:val="en-US"/>
          </w:rPr>
          <w:fldChar w:fldCharType="end"/>
        </w:r>
      </w:ins>
      <w:ins w:id="874" w:author="arkat" w:date="2017-09-29T08:56:00Z">
        <w:r w:rsidR="008B4B27">
          <w:rPr>
            <w:rFonts w:cs="Times New Roman"/>
            <w:color w:val="000000"/>
            <w:szCs w:val="24"/>
            <w:lang w:val="en-US"/>
          </w:rPr>
          <w:t xml:space="preserve"> tidak disebutkan se</w:t>
        </w:r>
      </w:ins>
      <w:ins w:id="875" w:author="arkat" w:date="2017-10-06T08:01:00Z">
        <w:r w:rsidR="008D650E">
          <w:rPr>
            <w:rFonts w:cs="Times New Roman"/>
            <w:color w:val="000000"/>
            <w:szCs w:val="24"/>
            <w:lang w:val="en-US"/>
          </w:rPr>
          <w:t>cara</w:t>
        </w:r>
      </w:ins>
      <w:ins w:id="876" w:author="arkat" w:date="2017-09-29T08:56:00Z">
        <w:r w:rsidR="008B4B27">
          <w:rPr>
            <w:rFonts w:cs="Times New Roman"/>
            <w:color w:val="000000"/>
            <w:szCs w:val="24"/>
            <w:lang w:val="en-US"/>
          </w:rPr>
          <w:t xml:space="preserve"> jelas referensinya.</w:t>
        </w:r>
      </w:ins>
      <w:ins w:id="877" w:author="arkat" w:date="2017-09-29T09:18:00Z">
        <w:r w:rsidR="00A94B6F">
          <w:rPr>
            <w:rFonts w:cs="Times New Roman"/>
            <w:color w:val="000000"/>
            <w:szCs w:val="24"/>
            <w:lang w:val="en-US"/>
          </w:rPr>
          <w:t xml:space="preserve"> </w:t>
        </w:r>
        <w:r w:rsidR="00C37DE8">
          <w:rPr>
            <w:rFonts w:cs="Times New Roman"/>
            <w:color w:val="000000"/>
            <w:szCs w:val="24"/>
            <w:lang w:val="en-US"/>
          </w:rPr>
          <w:t>S</w:t>
        </w:r>
        <w:r w:rsidR="00A17581">
          <w:rPr>
            <w:rFonts w:cs="Times New Roman"/>
            <w:color w:val="000000"/>
            <w:szCs w:val="24"/>
            <w:lang w:val="en-US"/>
          </w:rPr>
          <w:t>urvei</w:t>
        </w:r>
        <w:r w:rsidR="00A94B6F">
          <w:rPr>
            <w:rFonts w:cs="Times New Roman"/>
            <w:color w:val="000000"/>
            <w:szCs w:val="24"/>
            <w:lang w:val="en-US"/>
          </w:rPr>
          <w:t xml:space="preserve"> yang dilakukan oleh </w:t>
        </w:r>
      </w:ins>
      <w:ins w:id="878" w:author="arkat" w:date="2017-09-29T09:20:00Z">
        <w:r w:rsidR="00A94B6F">
          <w:rPr>
            <w:rFonts w:cs="Times New Roman"/>
            <w:color w:val="000000"/>
            <w:szCs w:val="24"/>
            <w:lang w:val="en-US"/>
          </w:rPr>
          <w:fldChar w:fldCharType="begin" w:fldLock="1"/>
        </w:r>
      </w:ins>
      <w:ins w:id="879" w:author="arkat" w:date="2017-10-01T15:34:00Z">
        <w:r w:rsidR="00C37DE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"manualFormatting" : "Harmon &amp; Wolf (2016)", "plainTextFormattedCitation" : "(Harmon &amp; Wolf, 2016)", "previouslyFormattedCitation" : "(Harmon &amp; Wolf, 2016)" }, "properties" : { "noteIndex" : 0 }, "schema" : "https://github.com/citation-style-language/schema/raw/master/csl-citation.json" }</w:instrText>
        </w:r>
      </w:ins>
      <w:del w:id="880" w:author="arkat" w:date="2017-10-01T15:34:00Z">
        <w:r w:rsidR="00A94B6F" w:rsidDel="00C37DE8">
          <w:rPr>
            <w:rFonts w:cs="Times New Roman"/>
            <w:color w:val="000000"/>
            <w:szCs w:val="24"/>
            <w:lang w:val="en-US"/>
          </w:rPr>
          <w:del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"manualFormatting" : "Harmon &amp; Wolf, (2016)", "plainTextFormattedCitation" : "(Harmon &amp; Wolf, 2016)", "previouslyFormattedCitation" : "(Harmon &amp; Wolf, 2016)" }, "properties" : { "noteIndex" : 0 }, "schema" : "https://github.com/citation-style-language/schema/raw/master/csl-citation.json" }</w:delInstrText>
        </w:r>
      </w:del>
      <w:r w:rsidR="00A94B6F">
        <w:rPr>
          <w:rFonts w:cs="Times New Roman"/>
          <w:color w:val="000000"/>
          <w:szCs w:val="24"/>
          <w:lang w:val="en-US"/>
        </w:rPr>
        <w:fldChar w:fldCharType="separate"/>
      </w:r>
      <w:del w:id="881" w:author="arkat" w:date="2017-09-29T09:20:00Z">
        <w:r w:rsidR="00A94B6F" w:rsidRPr="00A94B6F" w:rsidDel="00A94B6F">
          <w:rPr>
            <w:rFonts w:cs="Times New Roman"/>
            <w:noProof/>
            <w:color w:val="000000"/>
            <w:szCs w:val="24"/>
            <w:lang w:val="en-US"/>
          </w:rPr>
          <w:delText>(</w:delText>
        </w:r>
      </w:del>
      <w:r w:rsidR="00A94B6F" w:rsidRPr="00A94B6F">
        <w:rPr>
          <w:rFonts w:cs="Times New Roman"/>
          <w:noProof/>
          <w:color w:val="000000"/>
          <w:szCs w:val="24"/>
          <w:lang w:val="en-US"/>
        </w:rPr>
        <w:t>Harmon &amp; Wolf</w:t>
      </w:r>
      <w:ins w:id="882" w:author="arkat" w:date="2017-10-01T15:34:00Z">
        <w:r w:rsidR="00C37DE8">
          <w:rPr>
            <w:rFonts w:cs="Times New Roman"/>
            <w:noProof/>
            <w:color w:val="000000"/>
            <w:szCs w:val="24"/>
            <w:lang w:val="en-US"/>
          </w:rPr>
          <w:t xml:space="preserve"> </w:t>
        </w:r>
      </w:ins>
      <w:del w:id="883" w:author="arkat" w:date="2017-10-01T15:34:00Z">
        <w:r w:rsidR="00A94B6F" w:rsidRPr="00A94B6F" w:rsidDel="00C37DE8">
          <w:rPr>
            <w:rFonts w:cs="Times New Roman"/>
            <w:noProof/>
            <w:color w:val="000000"/>
            <w:szCs w:val="24"/>
            <w:lang w:val="en-US"/>
          </w:rPr>
          <w:delText xml:space="preserve">, </w:delText>
        </w:r>
      </w:del>
      <w:ins w:id="884" w:author="arkat" w:date="2017-09-29T09:20:00Z">
        <w:r w:rsidR="00A94B6F">
          <w:rPr>
            <w:rFonts w:cs="Times New Roman"/>
            <w:noProof/>
            <w:color w:val="000000"/>
            <w:szCs w:val="24"/>
            <w:lang w:val="en-US"/>
          </w:rPr>
          <w:t>(</w:t>
        </w:r>
      </w:ins>
      <w:r w:rsidR="00A94B6F" w:rsidRPr="00A94B6F">
        <w:rPr>
          <w:rFonts w:cs="Times New Roman"/>
          <w:noProof/>
          <w:color w:val="000000"/>
          <w:szCs w:val="24"/>
          <w:lang w:val="en-US"/>
        </w:rPr>
        <w:t>2016)</w:t>
      </w:r>
      <w:ins w:id="885" w:author="arkat" w:date="2017-09-29T09:20:00Z">
        <w:r w:rsidR="00A94B6F">
          <w:rPr>
            <w:rFonts w:cs="Times New Roman"/>
            <w:color w:val="000000"/>
            <w:szCs w:val="24"/>
            <w:lang w:val="en-US"/>
          </w:rPr>
          <w:fldChar w:fldCharType="end"/>
        </w:r>
      </w:ins>
      <w:ins w:id="886" w:author="arkat" w:date="2017-09-29T08:57:00Z">
        <w:r w:rsidR="008B4B27">
          <w:rPr>
            <w:rFonts w:cs="Times New Roman"/>
            <w:color w:val="000000"/>
            <w:szCs w:val="24"/>
            <w:lang w:val="en-US"/>
          </w:rPr>
          <w:t xml:space="preserve"> </w:t>
        </w:r>
      </w:ins>
      <w:ins w:id="887" w:author="arkat" w:date="2017-09-29T09:20:00Z">
        <w:r w:rsidR="00A94B6F">
          <w:rPr>
            <w:rFonts w:cs="Times New Roman"/>
            <w:color w:val="000000"/>
            <w:szCs w:val="24"/>
            <w:lang w:val="en-US"/>
          </w:rPr>
          <w:t xml:space="preserve">adalah EPC yang </w:t>
        </w:r>
        <w:r w:rsidR="00A94B6F">
          <w:rPr>
            <w:rFonts w:cs="Times New Roman"/>
            <w:color w:val="000000"/>
            <w:szCs w:val="24"/>
            <w:lang w:val="en-US"/>
          </w:rPr>
          <w:lastRenderedPageBreak/>
          <w:t xml:space="preserve">didefinisikan oleh ARIS. </w:t>
        </w:r>
      </w:ins>
      <w:ins w:id="888" w:author="arkat" w:date="2017-09-29T08:57:00Z">
        <w:r w:rsidR="008B4B27">
          <w:rPr>
            <w:rFonts w:cs="Times New Roman"/>
            <w:color w:val="000000"/>
            <w:szCs w:val="24"/>
            <w:lang w:val="en-US"/>
          </w:rPr>
          <w:t xml:space="preserve">Penulis mengamati ada banyak perbedaaan perluasan elemen EPC </w:t>
        </w:r>
      </w:ins>
      <w:ins w:id="889" w:author="arkat" w:date="2017-10-01T15:35:00Z">
        <w:r w:rsidR="00C37DE8">
          <w:rPr>
            <w:rFonts w:cs="Times New Roman"/>
            <w:color w:val="000000"/>
            <w:szCs w:val="24"/>
            <w:lang w:val="en-US"/>
          </w:rPr>
          <w:t xml:space="preserve">antara elemen EPC </w:t>
        </w:r>
      </w:ins>
      <w:ins w:id="890" w:author="arkat" w:date="2017-09-29T08:57:00Z">
        <w:r w:rsidR="008B4B27">
          <w:rPr>
            <w:rFonts w:cs="Times New Roman"/>
            <w:color w:val="000000"/>
            <w:szCs w:val="24"/>
            <w:lang w:val="en-US"/>
          </w:rPr>
          <w:t>yang digun</w:t>
        </w:r>
      </w:ins>
      <w:ins w:id="891" w:author="arkat" w:date="2017-10-06T08:01:00Z">
        <w:r w:rsidR="008D650E">
          <w:rPr>
            <w:rFonts w:cs="Times New Roman"/>
            <w:color w:val="000000"/>
            <w:szCs w:val="24"/>
            <w:lang w:val="en-US"/>
          </w:rPr>
          <w:t>akan</w:t>
        </w:r>
      </w:ins>
      <w:ins w:id="892" w:author="arkat" w:date="2017-09-29T08:57:00Z">
        <w:r w:rsidR="008B4B27">
          <w:rPr>
            <w:rFonts w:cs="Times New Roman"/>
            <w:color w:val="000000"/>
            <w:szCs w:val="24"/>
            <w:lang w:val="en-US"/>
          </w:rPr>
          <w:t xml:space="preserve"> </w:t>
        </w:r>
      </w:ins>
      <w:ins w:id="893" w:author="arkat" w:date="2017-10-01T15:35:00Z">
        <w:r w:rsidR="00C37DE8">
          <w:rPr>
            <w:rFonts w:cs="Times New Roman"/>
            <w:color w:val="000000"/>
            <w:szCs w:val="24"/>
            <w:lang w:val="en-US"/>
          </w:rPr>
          <w:t xml:space="preserve">oleh </w:t>
        </w:r>
        <w:r w:rsidR="00C37DE8">
          <w:rPr>
            <w:rFonts w:cs="Times New Roman"/>
            <w:color w:val="000000"/>
            <w:szCs w:val="24"/>
            <w:lang w:val="en-US"/>
          </w:rPr>
          <w:fldChar w:fldCharType="begin" w:fldLock="1"/>
        </w:r>
        <w:r w:rsidR="00C37DE8">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C37DE8">
          <w:rPr>
            <w:rFonts w:cs="Times New Roman"/>
            <w:color w:val="000000"/>
            <w:szCs w:val="24"/>
            <w:lang w:val="en-US"/>
          </w:rPr>
          <w:fldChar w:fldCharType="separate"/>
        </w:r>
        <w:r w:rsidR="00C37DE8" w:rsidRPr="00E2571C">
          <w:rPr>
            <w:rFonts w:cs="Times New Roman"/>
            <w:noProof/>
            <w:color w:val="000000"/>
            <w:szCs w:val="24"/>
            <w:lang w:val="en-US"/>
          </w:rPr>
          <w:t>Decker &amp; Tscheschner</w:t>
        </w:r>
        <w:r w:rsidR="00C37DE8">
          <w:rPr>
            <w:rFonts w:cs="Times New Roman"/>
            <w:noProof/>
            <w:color w:val="000000"/>
            <w:szCs w:val="24"/>
            <w:lang w:val="en-US"/>
          </w:rPr>
          <w:t xml:space="preserve"> (</w:t>
        </w:r>
        <w:r w:rsidR="00C37DE8" w:rsidRPr="00E2571C">
          <w:rPr>
            <w:rFonts w:cs="Times New Roman"/>
            <w:noProof/>
            <w:color w:val="000000"/>
            <w:szCs w:val="24"/>
            <w:lang w:val="en-US"/>
          </w:rPr>
          <w:t>2009)</w:t>
        </w:r>
        <w:r w:rsidR="00C37DE8">
          <w:rPr>
            <w:rFonts w:cs="Times New Roman"/>
            <w:color w:val="000000"/>
            <w:szCs w:val="24"/>
            <w:lang w:val="en-US"/>
          </w:rPr>
          <w:fldChar w:fldCharType="end"/>
        </w:r>
        <w:r w:rsidR="00C37DE8">
          <w:rPr>
            <w:rFonts w:cs="Times New Roman"/>
            <w:color w:val="000000"/>
            <w:szCs w:val="24"/>
            <w:lang w:val="en-US"/>
          </w:rPr>
          <w:t xml:space="preserve"> dan </w:t>
        </w:r>
      </w:ins>
      <w:ins w:id="894" w:author="arkat" w:date="2017-09-29T08:57:00Z">
        <w:r w:rsidR="008B4B27">
          <w:rPr>
            <w:rFonts w:cs="Times New Roman"/>
            <w:color w:val="000000"/>
            <w:szCs w:val="24"/>
            <w:lang w:val="en-US"/>
          </w:rPr>
          <w:t xml:space="preserve">elemen perluasan EPC yang ada di </w:t>
        </w:r>
        <w:r w:rsidR="008B4B27" w:rsidRPr="008B4B27">
          <w:rPr>
            <w:rFonts w:cs="Times New Roman"/>
            <w:i/>
            <w:color w:val="000000"/>
            <w:szCs w:val="24"/>
            <w:lang w:val="en-US"/>
            <w:rPrChange w:id="895" w:author="arkat" w:date="2017-09-29T08:58:00Z">
              <w:rPr>
                <w:rFonts w:cs="Times New Roman"/>
                <w:color w:val="000000"/>
                <w:szCs w:val="24"/>
                <w:lang w:val="en-US"/>
              </w:rPr>
            </w:rPrChange>
          </w:rPr>
          <w:t>tool</w:t>
        </w:r>
        <w:r w:rsidR="008B4B27">
          <w:rPr>
            <w:rFonts w:cs="Times New Roman"/>
            <w:color w:val="000000"/>
            <w:szCs w:val="24"/>
            <w:lang w:val="en-US"/>
          </w:rPr>
          <w:t xml:space="preserve"> </w:t>
        </w:r>
      </w:ins>
      <w:ins w:id="896" w:author="arkat" w:date="2017-10-06T08:05:00Z">
        <w:r w:rsidR="00225E20">
          <w:rPr>
            <w:rFonts w:cs="Times New Roman"/>
            <w:color w:val="000000"/>
            <w:szCs w:val="24"/>
            <w:lang w:val="en-US"/>
          </w:rPr>
          <w:t xml:space="preserve">ARIS </w:t>
        </w:r>
        <w:r w:rsidR="00225E20" w:rsidRPr="00494B54">
          <w:rPr>
            <w:rFonts w:cs="Times New Roman"/>
            <w:i/>
            <w:color w:val="000000"/>
            <w:szCs w:val="24"/>
            <w:lang w:val="en-US"/>
          </w:rPr>
          <w:t>toolse</w:t>
        </w:r>
        <w:r w:rsidR="00225E20">
          <w:rPr>
            <w:rFonts w:cs="Times New Roman"/>
            <w:color w:val="000000"/>
            <w:szCs w:val="24"/>
            <w:lang w:val="en-US"/>
          </w:rPr>
          <w:t>t</w:t>
        </w:r>
      </w:ins>
      <w:ins w:id="897" w:author="arkat" w:date="2017-09-29T08:58:00Z">
        <w:r w:rsidR="00225E20">
          <w:rPr>
            <w:rFonts w:cs="Times New Roman"/>
            <w:color w:val="000000"/>
            <w:szCs w:val="24"/>
            <w:lang w:val="en-US"/>
          </w:rPr>
          <w:t xml:space="preserve">, padahal ARIS </w:t>
        </w:r>
        <w:r w:rsidR="00225E20" w:rsidRPr="00225E20">
          <w:rPr>
            <w:rFonts w:cs="Times New Roman"/>
            <w:i/>
            <w:color w:val="000000"/>
            <w:szCs w:val="24"/>
            <w:lang w:val="en-US"/>
            <w:rPrChange w:id="898" w:author="arkat" w:date="2017-10-06T08:05:00Z">
              <w:rPr>
                <w:rFonts w:cs="Times New Roman"/>
                <w:color w:val="000000"/>
                <w:szCs w:val="24"/>
                <w:lang w:val="en-US"/>
              </w:rPr>
            </w:rPrChange>
          </w:rPr>
          <w:t>toolse</w:t>
        </w:r>
        <w:r w:rsidR="00225E20">
          <w:rPr>
            <w:rFonts w:cs="Times New Roman"/>
            <w:color w:val="000000"/>
            <w:szCs w:val="24"/>
            <w:lang w:val="en-US"/>
          </w:rPr>
          <w:t>t</w:t>
        </w:r>
        <w:r w:rsidR="008B4B27">
          <w:rPr>
            <w:rFonts w:cs="Times New Roman"/>
            <w:color w:val="000000"/>
            <w:szCs w:val="24"/>
            <w:lang w:val="en-US"/>
          </w:rPr>
          <w:t xml:space="preserve"> adalah </w:t>
        </w:r>
        <w:r w:rsidR="008B4B27" w:rsidRPr="00225E20">
          <w:rPr>
            <w:rFonts w:cs="Times New Roman"/>
            <w:i/>
            <w:color w:val="000000"/>
            <w:szCs w:val="24"/>
            <w:lang w:val="en-US"/>
            <w:rPrChange w:id="899" w:author="arkat" w:date="2017-10-06T08:04:00Z">
              <w:rPr>
                <w:rFonts w:cs="Times New Roman"/>
                <w:color w:val="000000"/>
                <w:szCs w:val="24"/>
                <w:lang w:val="en-US"/>
              </w:rPr>
            </w:rPrChange>
          </w:rPr>
          <w:t>tool</w:t>
        </w:r>
        <w:r w:rsidR="008B4B27">
          <w:rPr>
            <w:rFonts w:cs="Times New Roman"/>
            <w:color w:val="000000"/>
            <w:szCs w:val="24"/>
            <w:lang w:val="en-US"/>
          </w:rPr>
          <w:t xml:space="preserve"> yang mendukung se</w:t>
        </w:r>
      </w:ins>
      <w:ins w:id="900" w:author="arkat" w:date="2017-10-06T08:01:00Z">
        <w:r w:rsidR="008D650E">
          <w:rPr>
            <w:rFonts w:cs="Times New Roman"/>
            <w:color w:val="000000"/>
            <w:szCs w:val="24"/>
            <w:lang w:val="en-US"/>
          </w:rPr>
          <w:t>cara</w:t>
        </w:r>
      </w:ins>
      <w:ins w:id="901" w:author="arkat" w:date="2017-09-29T08:58:00Z">
        <w:r w:rsidR="008B4B27">
          <w:rPr>
            <w:rFonts w:cs="Times New Roman"/>
            <w:color w:val="000000"/>
            <w:szCs w:val="24"/>
            <w:lang w:val="en-US"/>
          </w:rPr>
          <w:t xml:space="preserve"> formal konsep EPC</w:t>
        </w:r>
      </w:ins>
      <w:ins w:id="902" w:author="arkat" w:date="2017-10-01T15:35:00Z">
        <w:r w:rsidR="00C37DE8">
          <w:rPr>
            <w:rFonts w:cs="Times New Roman"/>
            <w:color w:val="000000"/>
            <w:szCs w:val="24"/>
            <w:lang w:val="en-US"/>
          </w:rPr>
          <w:t xml:space="preserve"> dan se</w:t>
        </w:r>
      </w:ins>
      <w:ins w:id="903" w:author="arkat" w:date="2017-10-06T08:01:00Z">
        <w:r w:rsidR="008D650E">
          <w:rPr>
            <w:rFonts w:cs="Times New Roman"/>
            <w:color w:val="000000"/>
            <w:szCs w:val="24"/>
            <w:lang w:val="en-US"/>
          </w:rPr>
          <w:t>cara</w:t>
        </w:r>
      </w:ins>
      <w:ins w:id="904" w:author="arkat" w:date="2017-10-01T15:35:00Z">
        <w:r w:rsidR="00C37DE8">
          <w:rPr>
            <w:rFonts w:cs="Times New Roman"/>
            <w:color w:val="000000"/>
            <w:szCs w:val="24"/>
            <w:lang w:val="en-US"/>
          </w:rPr>
          <w:t xml:space="preserve"> luas digun</w:t>
        </w:r>
      </w:ins>
      <w:ins w:id="905" w:author="arkat" w:date="2017-10-06T08:01:00Z">
        <w:r w:rsidR="008D650E">
          <w:rPr>
            <w:rFonts w:cs="Times New Roman"/>
            <w:color w:val="000000"/>
            <w:szCs w:val="24"/>
            <w:lang w:val="en-US"/>
          </w:rPr>
          <w:t>akan</w:t>
        </w:r>
      </w:ins>
      <w:ins w:id="906" w:author="arkat" w:date="2017-10-01T15:35:00Z">
        <w:r w:rsidR="00C37DE8">
          <w:rPr>
            <w:rFonts w:cs="Times New Roman"/>
            <w:color w:val="000000"/>
            <w:szCs w:val="24"/>
            <w:lang w:val="en-US"/>
          </w:rPr>
          <w:t xml:space="preserve"> oleh industri</w:t>
        </w:r>
      </w:ins>
      <w:ins w:id="907" w:author="arkat" w:date="2017-09-29T09:00:00Z">
        <w:r w:rsidR="008B4B27">
          <w:rPr>
            <w:rFonts w:cs="Times New Roman"/>
            <w:color w:val="000000"/>
            <w:szCs w:val="24"/>
            <w:lang w:val="en-US"/>
          </w:rPr>
          <w:t>, se</w:t>
        </w:r>
      </w:ins>
      <w:ins w:id="908" w:author="arkat" w:date="2017-10-06T08:01:00Z">
        <w:r w:rsidR="008D650E">
          <w:rPr>
            <w:rFonts w:cs="Times New Roman"/>
            <w:color w:val="000000"/>
            <w:szCs w:val="24"/>
            <w:lang w:val="en-US"/>
          </w:rPr>
          <w:t>cara</w:t>
        </w:r>
      </w:ins>
      <w:ins w:id="909" w:author="arkat" w:date="2017-09-29T09:00:00Z">
        <w:r w:rsidR="008B4B27">
          <w:rPr>
            <w:rFonts w:cs="Times New Roman"/>
            <w:color w:val="000000"/>
            <w:szCs w:val="24"/>
            <w:lang w:val="en-US"/>
          </w:rPr>
          <w:t xml:space="preserve"> jelas perbedaan perluasan elemen EPC tersebut dibahas pada sub bab 2.2.2.1</w:t>
        </w:r>
      </w:ins>
      <w:ins w:id="910" w:author="arkat" w:date="2017-09-29T08:58:00Z">
        <w:r w:rsidR="008B4B27">
          <w:rPr>
            <w:rFonts w:cs="Times New Roman"/>
            <w:color w:val="000000"/>
            <w:szCs w:val="24"/>
            <w:lang w:val="en-US"/>
          </w:rPr>
          <w:t>.</w:t>
        </w:r>
      </w:ins>
    </w:p>
    <w:p w14:paraId="3B184446" w14:textId="3104B749" w:rsidR="00E2571C" w:rsidRPr="00257311" w:rsidRDefault="008B4B27">
      <w:pPr>
        <w:pStyle w:val="BodyTextFirstIndent"/>
        <w:spacing w:after="0"/>
        <w:ind w:firstLine="426"/>
        <w:rPr>
          <w:ins w:id="911" w:author="arkat" w:date="2017-09-26T22:12:00Z"/>
          <w:rFonts w:cs="Times New Roman"/>
          <w:color w:val="0D0D0D" w:themeColor="text1" w:themeTint="F2"/>
          <w:szCs w:val="24"/>
          <w:lang w:val="en-US"/>
          <w:rPrChange w:id="912" w:author="arkat" w:date="2017-10-02T09:15:00Z">
            <w:rPr>
              <w:ins w:id="913" w:author="arkat" w:date="2017-09-26T22:12:00Z"/>
              <w:rFonts w:cs="Times New Roman"/>
              <w:color w:val="000000"/>
              <w:szCs w:val="24"/>
              <w:lang w:val="en-US"/>
            </w:rPr>
          </w:rPrChange>
        </w:rPr>
        <w:pPrChange w:id="914" w:author="arkat" w:date="2017-09-29T09:22:00Z">
          <w:pPr>
            <w:pStyle w:val="BodyTextFirstIndent"/>
            <w:spacing w:after="0"/>
            <w:ind w:firstLine="720"/>
          </w:pPr>
        </w:pPrChange>
      </w:pPr>
      <w:ins w:id="915" w:author="arkat" w:date="2017-09-29T08:59:00Z">
        <w:r w:rsidRPr="00257311">
          <w:rPr>
            <w:rFonts w:cs="Times New Roman"/>
            <w:color w:val="0D0D0D" w:themeColor="text1" w:themeTint="F2"/>
            <w:szCs w:val="24"/>
            <w:lang w:val="en-US"/>
            <w:rPrChange w:id="916" w:author="arkat" w:date="2017-10-02T09:15:00Z">
              <w:rPr>
                <w:lang w:val="en-US"/>
              </w:rPr>
            </w:rPrChange>
          </w:rPr>
          <w:t xml:space="preserve">Oleh karena itu, penelitian ini </w:t>
        </w:r>
      </w:ins>
      <w:ins w:id="917" w:author="arkat" w:date="2017-10-06T08:01:00Z">
        <w:r w:rsidR="008D650E">
          <w:rPr>
            <w:rFonts w:cs="Times New Roman"/>
            <w:color w:val="0D0D0D" w:themeColor="text1" w:themeTint="F2"/>
            <w:szCs w:val="24"/>
            <w:lang w:val="en-US"/>
          </w:rPr>
          <w:t>akan</w:t>
        </w:r>
      </w:ins>
      <w:ins w:id="918" w:author="arkat" w:date="2017-09-29T08:59:00Z">
        <w:r w:rsidRPr="00257311">
          <w:rPr>
            <w:rFonts w:cs="Times New Roman"/>
            <w:color w:val="0D0D0D" w:themeColor="text1" w:themeTint="F2"/>
            <w:szCs w:val="24"/>
            <w:lang w:val="en-US"/>
            <w:rPrChange w:id="919" w:author="arkat" w:date="2017-10-02T09:15:00Z">
              <w:rPr>
                <w:lang w:val="en-US"/>
              </w:rPr>
            </w:rPrChange>
          </w:rPr>
          <w:t xml:space="preserve"> melakukan </w:t>
        </w:r>
        <w:r w:rsidR="00F47F33" w:rsidRPr="00257311">
          <w:rPr>
            <w:rFonts w:cs="Times New Roman"/>
            <w:color w:val="0D0D0D" w:themeColor="text1" w:themeTint="F2"/>
            <w:szCs w:val="24"/>
            <w:lang w:val="en-US"/>
            <w:rPrChange w:id="920" w:author="arkat" w:date="2017-10-02T09:15:00Z">
              <w:rPr>
                <w:lang w:val="en-US"/>
              </w:rPr>
            </w:rPrChange>
          </w:rPr>
          <w:t>tran</w:t>
        </w:r>
        <w:r w:rsidR="00A42612" w:rsidRPr="00D048A8">
          <w:rPr>
            <w:rFonts w:cs="Times New Roman"/>
            <w:color w:val="0D0D0D" w:themeColor="text1" w:themeTint="F2"/>
            <w:szCs w:val="24"/>
            <w:lang w:val="en-US"/>
          </w:rPr>
          <w:t xml:space="preserve">sformasi elemen EPC yang ada di </w:t>
        </w:r>
        <w:r w:rsidR="00F47F33" w:rsidRPr="00257311">
          <w:rPr>
            <w:rFonts w:cs="Times New Roman"/>
            <w:color w:val="0D0D0D" w:themeColor="text1" w:themeTint="F2"/>
            <w:szCs w:val="24"/>
            <w:lang w:val="en-US"/>
            <w:rPrChange w:id="921" w:author="arkat" w:date="2017-10-02T09:15:00Z">
              <w:rPr>
                <w:lang w:val="en-US"/>
              </w:rPr>
            </w:rPrChange>
          </w:rPr>
          <w:t>ARIS</w:t>
        </w:r>
      </w:ins>
      <w:ins w:id="922" w:author="arkat" w:date="2017-10-06T07:52:00Z">
        <w:r w:rsidR="00A42612">
          <w:rPr>
            <w:rFonts w:cs="Times New Roman"/>
            <w:color w:val="0D0D0D" w:themeColor="text1" w:themeTint="F2"/>
            <w:szCs w:val="24"/>
            <w:lang w:val="en-US"/>
          </w:rPr>
          <w:t xml:space="preserve"> </w:t>
        </w:r>
        <w:r w:rsidR="00A42612" w:rsidRPr="00A42612">
          <w:rPr>
            <w:rFonts w:cs="Times New Roman"/>
            <w:i/>
            <w:color w:val="0D0D0D" w:themeColor="text1" w:themeTint="F2"/>
            <w:szCs w:val="24"/>
            <w:lang w:val="en-US"/>
            <w:rPrChange w:id="923" w:author="arkat" w:date="2017-10-06T07:53:00Z">
              <w:rPr>
                <w:rFonts w:cs="Times New Roman"/>
                <w:color w:val="0D0D0D" w:themeColor="text1" w:themeTint="F2"/>
                <w:szCs w:val="24"/>
                <w:lang w:val="en-US"/>
              </w:rPr>
            </w:rPrChange>
          </w:rPr>
          <w:t>toolset</w:t>
        </w:r>
        <w:r w:rsidR="00A42612">
          <w:rPr>
            <w:rFonts w:cs="Times New Roman"/>
            <w:color w:val="0D0D0D" w:themeColor="text1" w:themeTint="F2"/>
            <w:szCs w:val="24"/>
            <w:lang w:val="en-US"/>
          </w:rPr>
          <w:t xml:space="preserve"> </w:t>
        </w:r>
      </w:ins>
      <w:ins w:id="924" w:author="arkat" w:date="2017-09-29T09:01:00Z">
        <w:r w:rsidR="00A42612" w:rsidRPr="00A42612">
          <w:rPr>
            <w:rFonts w:cs="Times New Roman"/>
            <w:color w:val="0D0D0D" w:themeColor="text1" w:themeTint="F2"/>
            <w:szCs w:val="24"/>
            <w:lang w:val="en-US"/>
          </w:rPr>
          <w:t xml:space="preserve">ke elemen BPMN 2.0 dengan pendekatan </w:t>
        </w:r>
      </w:ins>
      <w:ins w:id="925" w:author="arkat" w:date="2017-10-06T07:47:00Z">
        <w:r w:rsidR="00A42612">
          <w:rPr>
            <w:rFonts w:cs="Times New Roman"/>
            <w:i/>
            <w:color w:val="0D0D0D" w:themeColor="text1" w:themeTint="F2"/>
            <w:szCs w:val="24"/>
            <w:lang w:val="en-US"/>
          </w:rPr>
          <w:t>direct mapping.</w:t>
        </w:r>
      </w:ins>
      <w:ins w:id="926" w:author="arkat" w:date="2017-09-29T09:01:00Z">
        <w:r w:rsidR="00F47F33" w:rsidRPr="00257311">
          <w:rPr>
            <w:rFonts w:cs="Times New Roman"/>
            <w:color w:val="0D0D0D" w:themeColor="text1" w:themeTint="F2"/>
            <w:szCs w:val="24"/>
            <w:lang w:val="en-US"/>
            <w:rPrChange w:id="927" w:author="arkat" w:date="2017-10-02T09:15:00Z">
              <w:rPr>
                <w:lang w:val="en-US"/>
              </w:rPr>
            </w:rPrChange>
          </w:rPr>
          <w:t xml:space="preserve"> </w:t>
        </w:r>
      </w:ins>
      <w:ins w:id="928" w:author="arkat" w:date="2017-10-06T07:48:00Z">
        <w:r w:rsidR="00A42612">
          <w:rPr>
            <w:rFonts w:cs="Times New Roman"/>
            <w:color w:val="0D0D0D" w:themeColor="text1" w:themeTint="F2"/>
            <w:szCs w:val="24"/>
            <w:lang w:val="en-US"/>
          </w:rPr>
          <w:t xml:space="preserve">Berdasarkan penelitian </w:t>
        </w:r>
      </w:ins>
      <w:ins w:id="929" w:author="arkat" w:date="2017-10-06T07:52:00Z">
        <w:r w:rsidR="00A42612">
          <w:rPr>
            <w:rFonts w:cs="Times New Roman"/>
            <w:color w:val="0D0D0D" w:themeColor="text1" w:themeTint="F2"/>
            <w:szCs w:val="24"/>
            <w:lang w:val="en-US"/>
          </w:rPr>
          <w:fldChar w:fldCharType="begin" w:fldLock="1"/>
        </w:r>
      </w:ins>
      <w:ins w:id="930" w:author="arkat" w:date="2017-10-06T08:24:00Z">
        <w:r w:rsidR="007C76C9">
          <w:rPr>
            <w:rFonts w:cs="Times New Roman"/>
            <w:color w:val="0D0D0D" w:themeColor="text1" w:themeTint="F2"/>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"plainTextFormattedCitation" : "(Decker &amp; Tscheschner, 2009)", "previouslyFormattedCitation" : "(Decker &amp; Tscheschner, 2009)" }, "properties" : { "noteIndex" : 0 }, "schema" : "https://github.com/citation-style-language/schema/raw/master/csl-citation.json" }</w:instrText>
        </w:r>
      </w:ins>
      <w:r w:rsidR="00A42612">
        <w:rPr>
          <w:rFonts w:cs="Times New Roman"/>
          <w:color w:val="0D0D0D" w:themeColor="text1" w:themeTint="F2"/>
          <w:szCs w:val="24"/>
          <w:lang w:val="en-US"/>
        </w:rPr>
        <w:fldChar w:fldCharType="separate"/>
      </w:r>
      <w:ins w:id="931" w:author="arkat" w:date="2017-10-06T07:52:00Z">
        <w:r w:rsidR="00A42612" w:rsidRPr="00A42612">
          <w:rPr>
            <w:rFonts w:cs="Times New Roman"/>
            <w:noProof/>
            <w:color w:val="0D0D0D" w:themeColor="text1" w:themeTint="F2"/>
            <w:szCs w:val="24"/>
            <w:lang w:val="en-US"/>
          </w:rPr>
          <w:t>(Decker &amp; Tscheschner, 2009)</w:t>
        </w:r>
        <w:r w:rsidR="00A42612">
          <w:rPr>
            <w:rFonts w:cs="Times New Roman"/>
            <w:color w:val="0D0D0D" w:themeColor="text1" w:themeTint="F2"/>
            <w:szCs w:val="24"/>
            <w:lang w:val="en-US"/>
          </w:rPr>
          <w:fldChar w:fldCharType="end"/>
        </w:r>
      </w:ins>
      <w:ins w:id="932" w:author="arkat" w:date="2017-10-06T07:53:00Z">
        <w:r w:rsidR="00A42612">
          <w:rPr>
            <w:rFonts w:cs="Times New Roman"/>
            <w:color w:val="0D0D0D" w:themeColor="text1" w:themeTint="F2"/>
            <w:szCs w:val="24"/>
            <w:lang w:val="en-US"/>
          </w:rPr>
          <w:t xml:space="preserve"> </w:t>
        </w:r>
      </w:ins>
      <w:ins w:id="933" w:author="arkat" w:date="2017-09-29T09:02:00Z">
        <w:r w:rsidR="00A42612" w:rsidRPr="00D048A8">
          <w:rPr>
            <w:rFonts w:cs="Times New Roman"/>
            <w:color w:val="0D0D0D" w:themeColor="text1" w:themeTint="F2"/>
            <w:szCs w:val="24"/>
            <w:lang w:val="en-US"/>
          </w:rPr>
          <w:t>a</w:t>
        </w:r>
        <w:r w:rsidR="00F47F33" w:rsidRPr="00257311">
          <w:rPr>
            <w:rFonts w:cs="Times New Roman"/>
            <w:color w:val="0D0D0D" w:themeColor="text1" w:themeTint="F2"/>
            <w:szCs w:val="24"/>
            <w:lang w:val="en-US"/>
            <w:rPrChange w:id="934" w:author="arkat" w:date="2017-10-02T09:15:00Z">
              <w:rPr>
                <w:lang w:val="en-US"/>
              </w:rPr>
            </w:rPrChange>
          </w:rPr>
          <w:t xml:space="preserve">da </w:t>
        </w:r>
      </w:ins>
      <w:ins w:id="935" w:author="arkat" w:date="2017-10-06T07:58:00Z">
        <w:r w:rsidR="008D650E">
          <w:rPr>
            <w:rFonts w:cs="Times New Roman"/>
            <w:color w:val="0D0D0D" w:themeColor="text1" w:themeTint="F2"/>
            <w:szCs w:val="24"/>
            <w:lang w:val="en-US"/>
          </w:rPr>
          <w:t xml:space="preserve">beberapa </w:t>
        </w:r>
      </w:ins>
      <w:ins w:id="936" w:author="arkat" w:date="2017-09-29T09:02:00Z">
        <w:r w:rsidR="00F47F33" w:rsidRPr="00257311">
          <w:rPr>
            <w:rFonts w:cs="Times New Roman"/>
            <w:color w:val="0D0D0D" w:themeColor="text1" w:themeTint="F2"/>
            <w:szCs w:val="24"/>
            <w:lang w:val="en-US"/>
            <w:rPrChange w:id="937" w:author="arkat" w:date="2017-10-02T09:15:00Z">
              <w:rPr>
                <w:lang w:val="en-US"/>
              </w:rPr>
            </w:rPrChange>
          </w:rPr>
          <w:t>perbedaan notasi antara EPC dan BPMN</w:t>
        </w:r>
      </w:ins>
      <w:ins w:id="938" w:author="arkat" w:date="2017-10-06T07:56:00Z">
        <w:r w:rsidR="008D650E">
          <w:rPr>
            <w:rFonts w:cs="Times New Roman"/>
            <w:color w:val="0D0D0D" w:themeColor="text1" w:themeTint="F2"/>
            <w:szCs w:val="24"/>
            <w:lang w:val="en-US"/>
          </w:rPr>
          <w:t xml:space="preserve"> sehingga </w:t>
        </w:r>
      </w:ins>
      <w:ins w:id="939" w:author="arkat" w:date="2017-10-06T07:58:00Z">
        <w:r w:rsidR="008D650E">
          <w:rPr>
            <w:rFonts w:cs="Times New Roman"/>
            <w:color w:val="0D0D0D" w:themeColor="text1" w:themeTint="F2"/>
            <w:szCs w:val="24"/>
            <w:lang w:val="en-US"/>
          </w:rPr>
          <w:t xml:space="preserve">untuk beberapa elemen </w:t>
        </w:r>
      </w:ins>
      <w:ins w:id="940" w:author="arkat" w:date="2017-10-06T07:56:00Z">
        <w:r w:rsidR="008D650E">
          <w:rPr>
            <w:rFonts w:cs="Times New Roman"/>
            <w:color w:val="0D0D0D" w:themeColor="text1" w:themeTint="F2"/>
            <w:szCs w:val="24"/>
            <w:lang w:val="en-US"/>
          </w:rPr>
          <w:t>tidak bisa dilakukan pemetaan se</w:t>
        </w:r>
      </w:ins>
      <w:ins w:id="941" w:author="arkat" w:date="2017-10-06T08:01:00Z">
        <w:r w:rsidR="008D650E">
          <w:rPr>
            <w:rFonts w:cs="Times New Roman"/>
            <w:color w:val="0D0D0D" w:themeColor="text1" w:themeTint="F2"/>
            <w:szCs w:val="24"/>
            <w:lang w:val="en-US"/>
          </w:rPr>
          <w:t>cara</w:t>
        </w:r>
      </w:ins>
      <w:ins w:id="942" w:author="arkat" w:date="2017-10-06T07:56:00Z">
        <w:r w:rsidR="008D650E">
          <w:rPr>
            <w:rFonts w:cs="Times New Roman"/>
            <w:color w:val="0D0D0D" w:themeColor="text1" w:themeTint="F2"/>
            <w:szCs w:val="24"/>
            <w:lang w:val="en-US"/>
          </w:rPr>
          <w:t xml:space="preserve"> langsung</w:t>
        </w:r>
      </w:ins>
      <w:ins w:id="943" w:author="arkat" w:date="2017-09-29T09:02:00Z">
        <w:r w:rsidR="00F47F33" w:rsidRPr="00257311">
          <w:rPr>
            <w:rFonts w:cs="Times New Roman"/>
            <w:color w:val="0D0D0D" w:themeColor="text1" w:themeTint="F2"/>
            <w:szCs w:val="24"/>
            <w:lang w:val="en-US"/>
            <w:rPrChange w:id="944" w:author="arkat" w:date="2017-10-02T09:15:00Z">
              <w:rPr>
                <w:lang w:val="en-US"/>
              </w:rPr>
            </w:rPrChange>
          </w:rPr>
          <w:t xml:space="preserve">, </w:t>
        </w:r>
      </w:ins>
      <w:ins w:id="945" w:author="arkat" w:date="2017-10-06T07:57:00Z">
        <w:r w:rsidR="008D650E">
          <w:rPr>
            <w:rFonts w:cs="Times New Roman"/>
            <w:color w:val="0D0D0D" w:themeColor="text1" w:themeTint="F2"/>
            <w:szCs w:val="24"/>
            <w:lang w:val="en-US"/>
          </w:rPr>
          <w:t xml:space="preserve">sehingga peneliti </w:t>
        </w:r>
      </w:ins>
      <w:ins w:id="946" w:author="arkat" w:date="2017-10-06T08:01:00Z">
        <w:r w:rsidR="008D650E">
          <w:rPr>
            <w:rFonts w:cs="Times New Roman"/>
            <w:color w:val="0D0D0D" w:themeColor="text1" w:themeTint="F2"/>
            <w:szCs w:val="24"/>
            <w:lang w:val="en-US"/>
          </w:rPr>
          <w:t>akan</w:t>
        </w:r>
      </w:ins>
      <w:ins w:id="947" w:author="arkat" w:date="2017-10-06T07:57:00Z">
        <w:r w:rsidR="008D650E">
          <w:rPr>
            <w:rFonts w:cs="Times New Roman"/>
            <w:color w:val="0D0D0D" w:themeColor="text1" w:themeTint="F2"/>
            <w:szCs w:val="24"/>
            <w:lang w:val="en-US"/>
          </w:rPr>
          <w:t xml:space="preserve"> melakukan </w:t>
        </w:r>
        <w:r w:rsidR="008D650E" w:rsidRPr="008D650E">
          <w:rPr>
            <w:rFonts w:cs="Times New Roman"/>
            <w:i/>
            <w:color w:val="0D0D0D" w:themeColor="text1" w:themeTint="F2"/>
            <w:szCs w:val="24"/>
            <w:lang w:val="en-US"/>
            <w:rPrChange w:id="948" w:author="arkat" w:date="2017-10-06T07:58:00Z">
              <w:rPr>
                <w:rFonts w:cs="Times New Roman"/>
                <w:color w:val="0D0D0D" w:themeColor="text1" w:themeTint="F2"/>
                <w:szCs w:val="24"/>
                <w:lang w:val="en-US"/>
              </w:rPr>
            </w:rPrChange>
          </w:rPr>
          <w:t>literature survey</w:t>
        </w:r>
      </w:ins>
      <w:ins w:id="949" w:author="arkat" w:date="2017-10-06T07:58:00Z">
        <w:r w:rsidR="008D650E">
          <w:rPr>
            <w:rFonts w:cs="Times New Roman"/>
            <w:color w:val="0D0D0D" w:themeColor="text1" w:themeTint="F2"/>
            <w:szCs w:val="24"/>
            <w:lang w:val="en-US"/>
          </w:rPr>
          <w:t xml:space="preserve"> </w:t>
        </w:r>
      </w:ins>
      <w:ins w:id="950" w:author="arkat" w:date="2017-10-06T10:33:00Z">
        <w:r w:rsidR="00C92F89">
          <w:rPr>
            <w:rFonts w:cs="Times New Roman"/>
            <w:color w:val="0D0D0D" w:themeColor="text1" w:themeTint="F2"/>
            <w:szCs w:val="24"/>
            <w:lang w:val="en-US"/>
          </w:rPr>
          <w:t xml:space="preserve">terlebih dahulu </w:t>
        </w:r>
      </w:ins>
      <w:ins w:id="951" w:author="arkat" w:date="2017-10-06T07:58:00Z">
        <w:r w:rsidR="008D650E">
          <w:rPr>
            <w:rFonts w:cs="Times New Roman"/>
            <w:color w:val="0D0D0D" w:themeColor="text1" w:themeTint="F2"/>
            <w:szCs w:val="24"/>
            <w:lang w:val="en-US"/>
          </w:rPr>
          <w:t>untuk menentukan teknik</w:t>
        </w:r>
      </w:ins>
      <w:ins w:id="952" w:author="arkat" w:date="2017-10-06T08:00:00Z">
        <w:r w:rsidR="008D650E">
          <w:rPr>
            <w:rFonts w:cs="Times New Roman"/>
            <w:color w:val="0D0D0D" w:themeColor="text1" w:themeTint="F2"/>
            <w:szCs w:val="24"/>
            <w:lang w:val="en-US"/>
          </w:rPr>
          <w:t xml:space="preserve"> transformasi</w:t>
        </w:r>
      </w:ins>
      <w:ins w:id="953" w:author="arkat" w:date="2017-10-06T07:59:00Z">
        <w:r w:rsidR="008D650E">
          <w:rPr>
            <w:rFonts w:cs="Times New Roman"/>
            <w:color w:val="0D0D0D" w:themeColor="text1" w:themeTint="F2"/>
            <w:szCs w:val="24"/>
            <w:lang w:val="en-US"/>
          </w:rPr>
          <w:t xml:space="preserve"> yang paling sesuai untuk kasus tra</w:t>
        </w:r>
      </w:ins>
      <w:ins w:id="954" w:author="arkat" w:date="2017-10-06T08:00:00Z">
        <w:r w:rsidR="008D650E">
          <w:rPr>
            <w:rFonts w:cs="Times New Roman"/>
            <w:color w:val="0D0D0D" w:themeColor="text1" w:themeTint="F2"/>
            <w:szCs w:val="24"/>
            <w:lang w:val="en-US"/>
          </w:rPr>
          <w:t>nsformasi dari EPC</w:t>
        </w:r>
      </w:ins>
      <w:ins w:id="955" w:author="arkat" w:date="2017-10-06T10:33:00Z">
        <w:r w:rsidR="00C92F89">
          <w:rPr>
            <w:rFonts w:cs="Times New Roman"/>
            <w:color w:val="0D0D0D" w:themeColor="text1" w:themeTint="F2"/>
            <w:szCs w:val="24"/>
            <w:lang w:val="en-US"/>
          </w:rPr>
          <w:t>-ARIS</w:t>
        </w:r>
      </w:ins>
      <w:bookmarkStart w:id="956" w:name="_GoBack"/>
      <w:bookmarkEnd w:id="956"/>
      <w:ins w:id="957" w:author="arkat" w:date="2017-10-06T08:00:00Z">
        <w:r w:rsidR="008D650E">
          <w:rPr>
            <w:rFonts w:cs="Times New Roman"/>
            <w:color w:val="0D0D0D" w:themeColor="text1" w:themeTint="F2"/>
            <w:szCs w:val="24"/>
            <w:lang w:val="en-US"/>
          </w:rPr>
          <w:t xml:space="preserve"> ke BPMN</w:t>
        </w:r>
      </w:ins>
      <w:ins w:id="958" w:author="arkat" w:date="2017-09-29T09:02:00Z">
        <w:r w:rsidR="00F47F33" w:rsidRPr="00257311">
          <w:rPr>
            <w:rFonts w:cs="Times New Roman"/>
            <w:color w:val="0D0D0D" w:themeColor="text1" w:themeTint="F2"/>
            <w:szCs w:val="24"/>
            <w:lang w:val="en-US"/>
            <w:rPrChange w:id="959" w:author="arkat" w:date="2017-10-02T09:15:00Z">
              <w:rPr>
                <w:lang w:val="en-US"/>
              </w:rPr>
            </w:rPrChange>
          </w:rPr>
          <w:t>.</w:t>
        </w:r>
      </w:ins>
      <w:ins w:id="960" w:author="arkat" w:date="2017-10-06T07:54:00Z">
        <w:r w:rsidR="008D650E">
          <w:rPr>
            <w:rFonts w:cs="Times New Roman"/>
            <w:color w:val="0D0D0D" w:themeColor="text1" w:themeTint="F2"/>
            <w:szCs w:val="24"/>
            <w:lang w:val="en-US"/>
          </w:rPr>
          <w:t xml:space="preserve"> </w:t>
        </w:r>
      </w:ins>
    </w:p>
    <w:p w14:paraId="215C8359" w14:textId="337F047A" w:rsidR="008C32F8" w:rsidRDefault="00D21BB8">
      <w:pPr>
        <w:pStyle w:val="BodyTextFirstIndent"/>
        <w:spacing w:after="0"/>
        <w:ind w:firstLine="426"/>
        <w:rPr>
          <w:rFonts w:cs="Times New Roman"/>
          <w:color w:val="000000"/>
          <w:szCs w:val="24"/>
          <w:lang w:val="en-US"/>
        </w:rPr>
        <w:pPrChange w:id="961" w:author="arkat" w:date="2017-09-26T22:06:00Z">
          <w:pPr>
            <w:pStyle w:val="BodyTextFirstIndent"/>
            <w:spacing w:after="0"/>
            <w:ind w:firstLine="720"/>
          </w:pPr>
        </w:pPrChange>
      </w:pPr>
      <w:del w:id="962" w:author="arkat" w:date="2017-09-26T22:10:00Z">
        <w:r w:rsidDel="00FC53D7">
          <w:rPr>
            <w:rFonts w:cs="Times New Roman"/>
            <w:color w:val="000000"/>
            <w:szCs w:val="24"/>
            <w:lang w:val="en-US"/>
          </w:rPr>
          <w:delText xml:space="preserve"> </w:delText>
        </w:r>
      </w:del>
    </w:p>
    <w:p w14:paraId="7527BC61" w14:textId="0D18B7FF" w:rsidR="0035668B" w:rsidDel="00A94B6F" w:rsidRDefault="0035668B">
      <w:pPr>
        <w:pStyle w:val="BodyTextFirstIndent"/>
        <w:spacing w:after="0"/>
        <w:ind w:firstLine="426"/>
        <w:rPr>
          <w:del w:id="963" w:author="arkat" w:date="2017-09-29T09:22:00Z"/>
          <w:rFonts w:cs="Times New Roman"/>
          <w:color w:val="000000"/>
          <w:szCs w:val="24"/>
          <w:lang w:val="en-US"/>
        </w:rPr>
        <w:pPrChange w:id="964" w:author="arkat" w:date="2017-09-26T20:22:00Z">
          <w:pPr>
            <w:pStyle w:val="BodyTextFirstIndent"/>
            <w:spacing w:after="0"/>
            <w:ind w:firstLine="720"/>
          </w:pPr>
        </w:pPrChange>
      </w:pPr>
      <w:del w:id="965" w:author="arkat" w:date="2017-09-29T09:22:00Z">
        <w:r w:rsidDel="00A94B6F">
          <w:rPr>
            <w:rFonts w:cs="Times New Roman"/>
            <w:color w:val="000000"/>
            <w:szCs w:val="24"/>
            <w:lang w:val="en-US"/>
          </w:rPr>
          <w:delText xml:space="preserve">Pada notasi grafis EPC ada 2 kategori element, yakni </w:delText>
        </w:r>
        <w:r w:rsidRPr="000929A6" w:rsidDel="00A94B6F">
          <w:rPr>
            <w:rFonts w:cs="Times New Roman"/>
            <w:i/>
            <w:color w:val="000000"/>
            <w:szCs w:val="24"/>
            <w:lang w:val="en-US"/>
          </w:rPr>
          <w:delText>core</w:delText>
        </w:r>
        <w:r w:rsidDel="00A94B6F">
          <w:rPr>
            <w:rFonts w:cs="Times New Roman"/>
            <w:color w:val="000000"/>
            <w:szCs w:val="24"/>
            <w:lang w:val="en-US"/>
          </w:rPr>
          <w:delText xml:space="preserve"> dan </w:delText>
        </w:r>
        <w:r w:rsidRPr="000929A6" w:rsidDel="00A94B6F">
          <w:rPr>
            <w:rFonts w:cs="Times New Roman"/>
            <w:i/>
            <w:color w:val="000000"/>
            <w:szCs w:val="24"/>
            <w:lang w:val="en-US"/>
          </w:rPr>
          <w:delText>extended element.</w:delText>
        </w:r>
        <w:r w:rsidDel="00A94B6F">
          <w:rPr>
            <w:rFonts w:cs="Times New Roman"/>
            <w:color w:val="000000"/>
            <w:szCs w:val="24"/>
            <w:lang w:val="en-US"/>
          </w:rPr>
          <w:delText xml:space="preserve"> </w:delText>
        </w:r>
        <w:r w:rsidRPr="000929A6" w:rsidDel="00A94B6F">
          <w:rPr>
            <w:rFonts w:cs="Times New Roman"/>
            <w:i/>
            <w:color w:val="000000"/>
            <w:szCs w:val="24"/>
            <w:lang w:val="en-US"/>
          </w:rPr>
          <w:delText>Core</w:delText>
        </w:r>
        <w:r w:rsidRPr="00B357EA" w:rsidDel="00A94B6F">
          <w:rPr>
            <w:rFonts w:cs="Times New Roman"/>
            <w:color w:val="000000"/>
            <w:szCs w:val="24"/>
            <w:lang w:val="en-US"/>
            <w:rPrChange w:id="966" w:author="arkat" w:date="2017-09-26T20:22:00Z">
              <w:rPr>
                <w:rFonts w:cs="Times New Roman"/>
                <w:i/>
                <w:color w:val="000000"/>
                <w:szCs w:val="24"/>
                <w:lang w:val="en-US"/>
              </w:rPr>
            </w:rPrChange>
          </w:rPr>
          <w:delText xml:space="preserve"> EPC</w:delText>
        </w:r>
        <w:r w:rsidDel="00A94B6F">
          <w:rPr>
            <w:rFonts w:cs="Times New Roman"/>
            <w:color w:val="000000"/>
            <w:szCs w:val="24"/>
            <w:lang w:val="en-US"/>
          </w:rPr>
          <w:delText xml:space="preserve"> yaitu </w:delText>
        </w:r>
        <w:r w:rsidRPr="000929A6" w:rsidDel="00A94B6F">
          <w:rPr>
            <w:rFonts w:cs="Times New Roman"/>
            <w:i/>
            <w:color w:val="000000"/>
            <w:szCs w:val="24"/>
            <w:lang w:val="en-US"/>
            <w:rPrChange w:id="967" w:author="arkat" w:date="2017-09-26T20:40:00Z">
              <w:rPr>
                <w:rFonts w:cs="Times New Roman"/>
                <w:color w:val="000000"/>
                <w:szCs w:val="24"/>
                <w:lang w:val="en-US"/>
              </w:rPr>
            </w:rPrChange>
          </w:rPr>
          <w:delText>Fungsi, Event</w:delText>
        </w:r>
        <w:r w:rsidRPr="00B357EA" w:rsidDel="00A94B6F">
          <w:rPr>
            <w:rFonts w:cs="Times New Roman"/>
            <w:color w:val="000000"/>
            <w:szCs w:val="24"/>
            <w:lang w:val="en-US"/>
            <w:rPrChange w:id="968" w:author="arkat" w:date="2017-09-26T20:22:00Z">
              <w:rPr>
                <w:rFonts w:cs="Times New Roman"/>
                <w:i/>
                <w:color w:val="000000"/>
                <w:szCs w:val="24"/>
                <w:lang w:val="en-US"/>
              </w:rPr>
            </w:rPrChange>
          </w:rPr>
          <w:delText>,</w:delText>
        </w:r>
        <w:r w:rsidR="001D1935" w:rsidRPr="00B357EA" w:rsidDel="00A94B6F">
          <w:rPr>
            <w:rFonts w:cs="Times New Roman"/>
            <w:color w:val="000000"/>
            <w:szCs w:val="24"/>
            <w:lang w:val="en-US"/>
            <w:rPrChange w:id="969" w:author="arkat" w:date="2017-09-26T20:22:00Z">
              <w:rPr>
                <w:rFonts w:cs="Times New Roman"/>
                <w:i/>
                <w:color w:val="000000"/>
                <w:szCs w:val="24"/>
                <w:lang w:val="en-US"/>
              </w:rPr>
            </w:rPrChange>
          </w:rPr>
          <w:delText xml:space="preserve"> </w:delText>
        </w:r>
        <w:r w:rsidR="001D1935" w:rsidDel="00A94B6F">
          <w:rPr>
            <w:rFonts w:cs="Times New Roman"/>
            <w:color w:val="000000"/>
            <w:szCs w:val="24"/>
            <w:lang w:val="en-US"/>
          </w:rPr>
          <w:delText>dan</w:delText>
        </w:r>
        <w:r w:rsidRPr="00B357EA" w:rsidDel="00A94B6F">
          <w:rPr>
            <w:rFonts w:cs="Times New Roman"/>
            <w:color w:val="000000"/>
            <w:szCs w:val="24"/>
            <w:lang w:val="en-US"/>
            <w:rPrChange w:id="970" w:author="arkat" w:date="2017-09-26T20:22:00Z">
              <w:rPr>
                <w:rFonts w:cs="Times New Roman"/>
                <w:i/>
                <w:color w:val="000000"/>
                <w:szCs w:val="24"/>
                <w:lang w:val="en-US"/>
              </w:rPr>
            </w:rPrChange>
          </w:rPr>
          <w:delText xml:space="preserve"> </w:delText>
        </w:r>
        <w:r w:rsidRPr="000929A6" w:rsidDel="00A94B6F">
          <w:rPr>
            <w:rFonts w:cs="Times New Roman"/>
            <w:i/>
            <w:color w:val="000000"/>
            <w:szCs w:val="24"/>
            <w:lang w:val="en-US"/>
          </w:rPr>
          <w:delText>Connector</w:delText>
        </w:r>
        <w:r w:rsidDel="00A94B6F">
          <w:rPr>
            <w:rFonts w:cs="Times New Roman"/>
            <w:color w:val="000000"/>
            <w:szCs w:val="24"/>
            <w:lang w:val="en-US"/>
          </w:rPr>
          <w:delText xml:space="preserve">. Sedangkan </w:delText>
        </w:r>
        <w:r w:rsidRPr="000929A6" w:rsidDel="00A94B6F">
          <w:rPr>
            <w:rFonts w:cs="Times New Roman"/>
            <w:i/>
            <w:color w:val="000000"/>
            <w:szCs w:val="24"/>
            <w:lang w:val="en-US"/>
          </w:rPr>
          <w:delText>Extended EPC</w:delText>
        </w:r>
        <w:r w:rsidR="00AE1B50" w:rsidDel="00A94B6F">
          <w:rPr>
            <w:rFonts w:cs="Times New Roman"/>
            <w:color w:val="000000"/>
            <w:szCs w:val="24"/>
            <w:lang w:val="en-US"/>
          </w:rPr>
          <w:delText xml:space="preserve"> adalah </w:delText>
        </w:r>
        <w:r w:rsidR="001D1935" w:rsidRPr="00B357EA" w:rsidDel="00A94B6F">
          <w:rPr>
            <w:rFonts w:cs="Times New Roman"/>
            <w:color w:val="000000"/>
            <w:szCs w:val="24"/>
            <w:lang w:val="en-US"/>
            <w:rPrChange w:id="971" w:author="arkat" w:date="2017-09-26T20:22:00Z">
              <w:rPr>
                <w:rFonts w:cs="Times New Roman"/>
                <w:i/>
                <w:color w:val="000000"/>
                <w:szCs w:val="24"/>
                <w:lang w:val="en-US"/>
              </w:rPr>
            </w:rPrChange>
          </w:rPr>
          <w:delText>p</w:delText>
        </w:r>
        <w:r w:rsidR="00AE1B50" w:rsidRPr="00B357EA" w:rsidDel="00A94B6F">
          <w:rPr>
            <w:rFonts w:cs="Times New Roman"/>
            <w:color w:val="000000"/>
            <w:szCs w:val="24"/>
            <w:lang w:val="en-US"/>
            <w:rPrChange w:id="972" w:author="arkat" w:date="2017-09-26T20:22:00Z">
              <w:rPr>
                <w:rFonts w:cs="Times New Roman"/>
                <w:i/>
                <w:color w:val="000000"/>
                <w:szCs w:val="24"/>
                <w:lang w:val="en-US"/>
              </w:rPr>
            </w:rPrChange>
          </w:rPr>
          <w:delText>rocess Link</w:delText>
        </w:r>
        <w:r w:rsidR="00AE1B50" w:rsidDel="00A94B6F">
          <w:rPr>
            <w:rFonts w:cs="Times New Roman"/>
            <w:color w:val="000000"/>
            <w:szCs w:val="24"/>
            <w:lang w:val="en-US"/>
          </w:rPr>
          <w:delText xml:space="preserve">, </w:delText>
        </w:r>
        <w:r w:rsidR="001D1935" w:rsidRPr="00B357EA" w:rsidDel="00A94B6F">
          <w:rPr>
            <w:rFonts w:cs="Times New Roman"/>
            <w:color w:val="000000"/>
            <w:szCs w:val="24"/>
            <w:lang w:val="en-US"/>
            <w:rPrChange w:id="973" w:author="arkat" w:date="2017-09-26T20:22:00Z">
              <w:rPr>
                <w:rFonts w:cs="Times New Roman"/>
                <w:i/>
                <w:color w:val="000000"/>
                <w:szCs w:val="24"/>
                <w:lang w:val="en-US"/>
              </w:rPr>
            </w:rPrChange>
          </w:rPr>
          <w:delText>o</w:delText>
        </w:r>
        <w:r w:rsidR="00AE1B50" w:rsidRPr="00B357EA" w:rsidDel="00A94B6F">
          <w:rPr>
            <w:rFonts w:cs="Times New Roman"/>
            <w:color w:val="000000"/>
            <w:szCs w:val="24"/>
            <w:lang w:val="en-US"/>
            <w:rPrChange w:id="974" w:author="arkat" w:date="2017-09-26T20:22:00Z">
              <w:rPr>
                <w:rFonts w:cs="Times New Roman"/>
                <w:i/>
                <w:color w:val="000000"/>
                <w:szCs w:val="24"/>
                <w:lang w:val="en-US"/>
              </w:rPr>
            </w:rPrChange>
          </w:rPr>
          <w:delText>rganiza</w:delText>
        </w:r>
        <w:r w:rsidR="001D1935" w:rsidRPr="00B357EA" w:rsidDel="00A94B6F">
          <w:rPr>
            <w:rFonts w:cs="Times New Roman"/>
            <w:color w:val="000000"/>
            <w:szCs w:val="24"/>
            <w:lang w:val="en-US"/>
            <w:rPrChange w:id="975" w:author="arkat" w:date="2017-09-26T20:22:00Z">
              <w:rPr>
                <w:rFonts w:cs="Times New Roman"/>
                <w:i/>
                <w:color w:val="000000"/>
                <w:szCs w:val="24"/>
                <w:lang w:val="en-US"/>
              </w:rPr>
            </w:rPrChange>
          </w:rPr>
          <w:delText xml:space="preserve">tion, position, system, </w:delText>
        </w:r>
      </w:del>
      <w:del w:id="976" w:author="arkat" w:date="2017-09-26T20:40:00Z">
        <w:r w:rsidR="001D1935" w:rsidDel="000929A6">
          <w:rPr>
            <w:rFonts w:cs="Times New Roman"/>
            <w:color w:val="000000"/>
            <w:szCs w:val="24"/>
            <w:lang w:val="en-US"/>
          </w:rPr>
          <w:delText>dan</w:delText>
        </w:r>
      </w:del>
      <w:del w:id="977" w:author="arkat" w:date="2017-09-29T09:22:00Z">
        <w:r w:rsidR="001D1935" w:rsidDel="00A94B6F">
          <w:rPr>
            <w:rFonts w:cs="Times New Roman"/>
            <w:color w:val="000000"/>
            <w:szCs w:val="24"/>
            <w:lang w:val="en-US"/>
          </w:rPr>
          <w:delText xml:space="preserve"> </w:delText>
        </w:r>
        <w:r w:rsidR="001D1935" w:rsidRPr="00B357EA" w:rsidDel="00A94B6F">
          <w:rPr>
            <w:rFonts w:cs="Times New Roman"/>
            <w:color w:val="000000"/>
            <w:szCs w:val="24"/>
            <w:lang w:val="en-US"/>
            <w:rPrChange w:id="978" w:author="arkat" w:date="2017-09-26T20:22:00Z">
              <w:rPr>
                <w:rFonts w:cs="Times New Roman"/>
                <w:i/>
                <w:color w:val="000000"/>
                <w:szCs w:val="24"/>
                <w:lang w:val="en-US"/>
              </w:rPr>
            </w:rPrChange>
          </w:rPr>
          <w:delText>d</w:delText>
        </w:r>
        <w:r w:rsidR="00AE1B50" w:rsidRPr="00B357EA" w:rsidDel="00A94B6F">
          <w:rPr>
            <w:rFonts w:cs="Times New Roman"/>
            <w:color w:val="000000"/>
            <w:szCs w:val="24"/>
            <w:lang w:val="en-US"/>
            <w:rPrChange w:id="979" w:author="arkat" w:date="2017-09-26T20:22:00Z">
              <w:rPr>
                <w:rFonts w:cs="Times New Roman"/>
                <w:i/>
                <w:color w:val="000000"/>
                <w:szCs w:val="24"/>
                <w:lang w:val="en-US"/>
              </w:rPr>
            </w:rPrChange>
          </w:rPr>
          <w:delText>ata</w:delText>
        </w:r>
        <w:r w:rsidR="00AE1B50" w:rsidDel="00A94B6F">
          <w:rPr>
            <w:rFonts w:cs="Times New Roman"/>
            <w:color w:val="000000"/>
            <w:szCs w:val="24"/>
            <w:lang w:val="en-US"/>
          </w:rPr>
          <w:delText xml:space="preserve">. </w:delText>
        </w:r>
        <w:r w:rsidDel="00A94B6F">
          <w:rPr>
            <w:rFonts w:cs="Times New Roman"/>
            <w:color w:val="000000"/>
            <w:szCs w:val="24"/>
            <w:lang w:val="en-US"/>
          </w:rPr>
          <w:delText xml:space="preserve">Penelitian Kotsev (2011) </w:delText>
        </w:r>
        <w:r w:rsidR="00AE1B50" w:rsidDel="00A94B6F">
          <w:rPr>
            <w:rFonts w:cs="Times New Roman"/>
            <w:color w:val="000000"/>
            <w:szCs w:val="24"/>
            <w:lang w:val="en-US"/>
          </w:rPr>
          <w:delText>melakukan transformasi 2 arah (</w:delText>
        </w:r>
        <w:r w:rsidR="00AE1B50" w:rsidRPr="000929A6" w:rsidDel="00A94B6F">
          <w:rPr>
            <w:rFonts w:cs="Times New Roman"/>
            <w:i/>
            <w:color w:val="000000"/>
            <w:szCs w:val="24"/>
            <w:lang w:val="en-US"/>
          </w:rPr>
          <w:delText>bidirectional transformation</w:delText>
        </w:r>
        <w:r w:rsidR="00AE1B50" w:rsidDel="00A94B6F">
          <w:rPr>
            <w:rFonts w:cs="Times New Roman"/>
            <w:color w:val="000000"/>
            <w:szCs w:val="24"/>
            <w:lang w:val="en-US"/>
          </w:rPr>
          <w:delText>) dari EPC ke BPMN dan sebaliknya</w:delText>
        </w:r>
        <w:r w:rsidR="006077EB" w:rsidDel="00A94B6F">
          <w:rPr>
            <w:rFonts w:cs="Times New Roman"/>
            <w:color w:val="000000"/>
            <w:szCs w:val="24"/>
            <w:lang w:val="en-US"/>
          </w:rPr>
          <w:delText xml:space="preserve">, namun hanya pada </w:delText>
        </w:r>
        <w:r w:rsidR="006077EB" w:rsidRPr="000929A6" w:rsidDel="00A94B6F">
          <w:rPr>
            <w:rFonts w:cs="Times New Roman"/>
            <w:i/>
            <w:color w:val="000000"/>
            <w:szCs w:val="24"/>
            <w:lang w:val="en-US"/>
          </w:rPr>
          <w:delText>core EPC</w:delText>
        </w:r>
        <w:r w:rsidR="00AE1B50" w:rsidDel="00A94B6F">
          <w:rPr>
            <w:rFonts w:cs="Times New Roman"/>
            <w:color w:val="000000"/>
            <w:szCs w:val="24"/>
            <w:lang w:val="en-US"/>
          </w:rPr>
          <w:delText>.</w:delText>
        </w:r>
        <w:r w:rsidR="006077EB" w:rsidDel="00A94B6F">
          <w:rPr>
            <w:rFonts w:cs="Times New Roman"/>
            <w:color w:val="000000"/>
            <w:szCs w:val="24"/>
            <w:lang w:val="en-US"/>
          </w:rPr>
          <w:delText xml:space="preserve"> Penelitian Tscheschner (2006) telah mengakomodir </w:delText>
        </w:r>
        <w:r w:rsidR="00A62AF6" w:rsidRPr="000929A6" w:rsidDel="00A94B6F">
          <w:rPr>
            <w:rFonts w:cs="Times New Roman"/>
            <w:i/>
            <w:color w:val="000000"/>
            <w:szCs w:val="24"/>
            <w:lang w:val="en-US"/>
          </w:rPr>
          <w:delText>core</w:delText>
        </w:r>
        <w:r w:rsidR="00A62AF6" w:rsidDel="00A94B6F">
          <w:rPr>
            <w:rFonts w:cs="Times New Roman"/>
            <w:color w:val="000000"/>
            <w:szCs w:val="24"/>
            <w:lang w:val="en-US"/>
          </w:rPr>
          <w:delText xml:space="preserve"> dan </w:delText>
        </w:r>
        <w:r w:rsidR="00A62AF6" w:rsidRPr="000929A6" w:rsidDel="00A94B6F">
          <w:rPr>
            <w:rFonts w:cs="Times New Roman"/>
            <w:i/>
            <w:color w:val="000000"/>
            <w:szCs w:val="24"/>
            <w:lang w:val="en-US"/>
          </w:rPr>
          <w:delText>extended</w:delText>
        </w:r>
        <w:r w:rsidR="00A62AF6" w:rsidDel="00A94B6F">
          <w:rPr>
            <w:rFonts w:cs="Times New Roman"/>
            <w:color w:val="000000"/>
            <w:szCs w:val="24"/>
            <w:lang w:val="en-US"/>
          </w:rPr>
          <w:delText xml:space="preserve"> EPC</w:delText>
        </w:r>
        <w:r w:rsidR="00A05CC4" w:rsidDel="00A94B6F">
          <w:rPr>
            <w:rFonts w:cs="Times New Roman"/>
            <w:color w:val="000000"/>
            <w:szCs w:val="24"/>
            <w:lang w:val="en-US"/>
          </w:rPr>
          <w:delText xml:space="preserve"> dengan menambahkan konsep </w:delText>
        </w:r>
        <w:r w:rsidR="00A05CC4" w:rsidRPr="000929A6" w:rsidDel="00A94B6F">
          <w:rPr>
            <w:rFonts w:cs="Times New Roman"/>
            <w:i/>
            <w:color w:val="000000"/>
            <w:szCs w:val="24"/>
            <w:lang w:val="en-US"/>
          </w:rPr>
          <w:delText>matching</w:delText>
        </w:r>
        <w:r w:rsidR="00A05CC4" w:rsidRPr="00B357EA" w:rsidDel="00A94B6F">
          <w:rPr>
            <w:rFonts w:cs="Times New Roman"/>
            <w:color w:val="000000"/>
            <w:szCs w:val="24"/>
            <w:lang w:val="en-US"/>
            <w:rPrChange w:id="980" w:author="arkat" w:date="2017-09-26T20:22:00Z">
              <w:rPr>
                <w:rFonts w:cs="Times New Roman"/>
                <w:i/>
                <w:color w:val="000000"/>
                <w:szCs w:val="24"/>
                <w:lang w:val="en-US"/>
              </w:rPr>
            </w:rPrChange>
          </w:rPr>
          <w:delText xml:space="preserve"> </w:delText>
        </w:r>
        <w:r w:rsidR="00A05CC4" w:rsidDel="00A94B6F">
          <w:rPr>
            <w:rFonts w:cs="Times New Roman"/>
            <w:color w:val="000000"/>
            <w:szCs w:val="24"/>
            <w:lang w:val="en-US"/>
          </w:rPr>
          <w:delText xml:space="preserve">dan </w:delText>
        </w:r>
        <w:r w:rsidR="00A05CC4" w:rsidRPr="000929A6" w:rsidDel="00A94B6F">
          <w:rPr>
            <w:rFonts w:cs="Times New Roman"/>
            <w:i/>
            <w:color w:val="000000"/>
            <w:szCs w:val="24"/>
            <w:lang w:val="en-US"/>
          </w:rPr>
          <w:delText>semantic rules</w:delText>
        </w:r>
        <w:r w:rsidR="00A05CC4" w:rsidDel="00A94B6F">
          <w:rPr>
            <w:rFonts w:cs="Times New Roman"/>
            <w:color w:val="000000"/>
            <w:szCs w:val="24"/>
            <w:lang w:val="en-US"/>
          </w:rPr>
          <w:delText>. Penambahan konsep ini dilakukan untuk menyelesaikan perbedaan notasi antara EPC dan BPM. N</w:delText>
        </w:r>
        <w:r w:rsidR="00A62AF6" w:rsidDel="00A94B6F">
          <w:rPr>
            <w:rFonts w:cs="Times New Roman"/>
            <w:color w:val="000000"/>
            <w:szCs w:val="24"/>
            <w:lang w:val="en-US"/>
          </w:rPr>
          <w:delText>amun</w:delText>
        </w:r>
        <w:r w:rsidR="00A05CC4" w:rsidDel="00A94B6F">
          <w:rPr>
            <w:rFonts w:cs="Times New Roman"/>
            <w:color w:val="000000"/>
            <w:szCs w:val="24"/>
            <w:lang w:val="en-US"/>
          </w:rPr>
          <w:delText xml:space="preserve"> penelitian ini</w:delText>
        </w:r>
        <w:r w:rsidR="00A62AF6" w:rsidDel="00A94B6F">
          <w:rPr>
            <w:rFonts w:cs="Times New Roman"/>
            <w:color w:val="000000"/>
            <w:szCs w:val="24"/>
            <w:lang w:val="en-US"/>
          </w:rPr>
          <w:delText xml:space="preserve"> hanya transformasi 1 arah (</w:delText>
        </w:r>
        <w:r w:rsidR="00A62AF6" w:rsidRPr="000929A6" w:rsidDel="00A94B6F">
          <w:rPr>
            <w:rFonts w:cs="Times New Roman"/>
            <w:i/>
            <w:color w:val="000000"/>
            <w:szCs w:val="24"/>
            <w:lang w:val="en-US"/>
          </w:rPr>
          <w:delText>one directional transformation</w:delText>
        </w:r>
        <w:r w:rsidR="00A62AF6" w:rsidDel="00A94B6F">
          <w:rPr>
            <w:rFonts w:cs="Times New Roman"/>
            <w:color w:val="000000"/>
            <w:szCs w:val="24"/>
            <w:lang w:val="en-US"/>
          </w:rPr>
          <w:delText>)</w:delText>
        </w:r>
        <w:r w:rsidR="00A05CC4" w:rsidDel="00A94B6F">
          <w:rPr>
            <w:rFonts w:cs="Times New Roman"/>
            <w:color w:val="000000"/>
            <w:szCs w:val="24"/>
            <w:lang w:val="en-US"/>
          </w:rPr>
          <w:delText>, yakni dari EPC ke BPMN</w:delText>
        </w:r>
        <w:r w:rsidR="00695155" w:rsidDel="00A94B6F">
          <w:rPr>
            <w:rFonts w:cs="Times New Roman"/>
            <w:color w:val="000000"/>
            <w:szCs w:val="24"/>
            <w:lang w:val="en-US"/>
          </w:rPr>
          <w:delText>.</w:delText>
        </w:r>
        <w:r w:rsidR="00A05CC4" w:rsidDel="00A94B6F">
          <w:rPr>
            <w:rFonts w:cs="Times New Roman"/>
            <w:color w:val="000000"/>
            <w:szCs w:val="24"/>
            <w:lang w:val="en-US"/>
          </w:rPr>
          <w:delText xml:space="preserve"> </w:delText>
        </w:r>
        <w:bookmarkStart w:id="981" w:name="_Toc494697275"/>
        <w:bookmarkStart w:id="982" w:name="_Toc494920049"/>
        <w:bookmarkStart w:id="983" w:name="_Toc494923112"/>
        <w:bookmarkStart w:id="984" w:name="_Toc495046330"/>
        <w:bookmarkEnd w:id="981"/>
        <w:bookmarkEnd w:id="982"/>
        <w:bookmarkEnd w:id="983"/>
        <w:bookmarkEnd w:id="984"/>
      </w:del>
    </w:p>
    <w:p w14:paraId="1072C748" w14:textId="53CD7B3B" w:rsidR="00E50386" w:rsidDel="00A94B6F" w:rsidRDefault="001D1935">
      <w:pPr>
        <w:pStyle w:val="BodyTextFirstIndent"/>
        <w:spacing w:after="0"/>
        <w:ind w:firstLine="426"/>
        <w:rPr>
          <w:del w:id="985" w:author="arkat" w:date="2017-09-29T09:22:00Z"/>
          <w:rFonts w:cs="Times New Roman"/>
          <w:color w:val="000000"/>
          <w:szCs w:val="24"/>
          <w:lang w:val="en-US"/>
        </w:rPr>
        <w:pPrChange w:id="986" w:author="arkat" w:date="2017-09-26T20:22:00Z">
          <w:pPr>
            <w:pStyle w:val="BodyTextFirstIndent"/>
            <w:spacing w:after="0"/>
            <w:ind w:firstLine="720"/>
          </w:pPr>
        </w:pPrChange>
      </w:pPr>
      <w:del w:id="987" w:author="arkat" w:date="2017-09-29T09:22:00Z">
        <w:r w:rsidDel="00A94B6F">
          <w:rPr>
            <w:rFonts w:cs="Times New Roman"/>
            <w:color w:val="000000"/>
            <w:szCs w:val="24"/>
            <w:lang w:val="en-US"/>
          </w:rPr>
          <w:delText xml:space="preserve">Ada beberapa kelemahan penelitian </w:delText>
        </w:r>
        <w:r w:rsidR="00285B69" w:rsidDel="00A94B6F">
          <w:rPr>
            <w:rFonts w:cs="Times New Roman"/>
            <w:color w:val="000000"/>
            <w:szCs w:val="24"/>
            <w:lang w:val="en-US"/>
          </w:rPr>
          <w:delText xml:space="preserve">yang dilakukan oleh Tscheschner, </w:delText>
        </w:r>
        <w:r w:rsidR="00E50386" w:rsidRPr="00E50386" w:rsidDel="00A94B6F">
          <w:rPr>
            <w:rFonts w:cs="Times New Roman"/>
            <w:color w:val="000000"/>
            <w:szCs w:val="24"/>
            <w:lang w:val="en-US"/>
          </w:rPr>
          <w:delText>Penelitian tersebut menggunakan kata</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yang sudah harus didefinisikan. Sehingga tidak mungkin untuk melakukan transformasi</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model diluar kata yang sudah</w:delText>
        </w:r>
        <w:r w:rsidR="00285B69" w:rsidDel="00A94B6F">
          <w:rPr>
            <w:rFonts w:cs="Times New Roman"/>
            <w:color w:val="000000"/>
            <w:szCs w:val="24"/>
            <w:lang w:val="en-US"/>
          </w:rPr>
          <w:delText xml:space="preserve"> terdefinisikan. Penelitian ini, </w:delText>
        </w:r>
      </w:del>
      <w:del w:id="988" w:author="arkat" w:date="2017-09-26T11:27:00Z">
        <w:r w:rsidR="00285B69" w:rsidDel="009D6EBC">
          <w:rPr>
            <w:rFonts w:cs="Times New Roman"/>
            <w:color w:val="000000"/>
            <w:szCs w:val="24"/>
            <w:lang w:val="en-US"/>
          </w:rPr>
          <w:delText>a</w:delText>
        </w:r>
        <w:r w:rsidR="00285B69" w:rsidRPr="00E50386" w:rsidDel="009D6EBC">
          <w:rPr>
            <w:rFonts w:cs="Times New Roman"/>
            <w:color w:val="000000"/>
            <w:szCs w:val="24"/>
            <w:lang w:val="en-US"/>
          </w:rPr>
          <w:delText>kan</w:delText>
        </w:r>
      </w:del>
      <w:del w:id="989" w:author="arkat" w:date="2017-09-29T09:22:00Z">
        <w:r w:rsidR="00E50386" w:rsidRPr="00E50386" w:rsidDel="00A94B6F">
          <w:rPr>
            <w:rFonts w:cs="Times New Roman"/>
            <w:color w:val="000000"/>
            <w:szCs w:val="24"/>
            <w:lang w:val="en-US"/>
          </w:rPr>
          <w:delText xml:space="preserve"> mengusulkan pendekatan</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baru untuk menyelesaikan permasalahan tersebut.</w:delText>
        </w:r>
        <w:bookmarkStart w:id="990" w:name="_Toc494697276"/>
        <w:bookmarkStart w:id="991" w:name="_Toc494920050"/>
        <w:bookmarkStart w:id="992" w:name="_Toc494923113"/>
        <w:bookmarkStart w:id="993" w:name="_Toc495046331"/>
        <w:bookmarkEnd w:id="990"/>
        <w:bookmarkEnd w:id="991"/>
        <w:bookmarkEnd w:id="992"/>
        <w:bookmarkEnd w:id="993"/>
      </w:del>
    </w:p>
    <w:p w14:paraId="1E53DA51" w14:textId="704EE47F" w:rsidR="00D70496" w:rsidDel="00A94B6F" w:rsidRDefault="00231404" w:rsidP="00750C2A">
      <w:pPr>
        <w:pStyle w:val="BodyTextFirstIndent"/>
        <w:spacing w:after="0"/>
        <w:ind w:firstLine="0"/>
        <w:rPr>
          <w:del w:id="994" w:author="arkat" w:date="2017-09-29T09:22:00Z"/>
          <w:lang w:val="en-US"/>
        </w:rPr>
      </w:pPr>
      <w:del w:id="995" w:author="arkat" w:date="2017-09-29T09:22:00Z">
        <w:r w:rsidDel="00A94B6F">
          <w:rPr>
            <w:lang w:val="en-US"/>
          </w:rPr>
          <w:softHyphen/>
        </w:r>
        <w:r w:rsidDel="00A94B6F">
          <w:rPr>
            <w:lang w:val="en-US"/>
          </w:rPr>
          <w:softHyphen/>
        </w:r>
        <w:r w:rsidDel="00A94B6F">
          <w:rPr>
            <w:lang w:val="en-US"/>
          </w:rPr>
          <w:softHyphen/>
        </w:r>
        <w:bookmarkStart w:id="996" w:name="_Toc494697277"/>
        <w:bookmarkStart w:id="997" w:name="_Toc494920051"/>
        <w:bookmarkStart w:id="998" w:name="_Toc494923114"/>
        <w:bookmarkStart w:id="999" w:name="_Toc495046332"/>
        <w:bookmarkEnd w:id="996"/>
        <w:bookmarkEnd w:id="997"/>
        <w:bookmarkEnd w:id="998"/>
        <w:bookmarkEnd w:id="999"/>
      </w:del>
    </w:p>
    <w:p w14:paraId="11EB2201" w14:textId="77777777" w:rsidR="00D70496" w:rsidRPr="00231404" w:rsidDel="00A94B6F" w:rsidRDefault="00D70496" w:rsidP="00750C2A">
      <w:pPr>
        <w:pStyle w:val="BodyTextFirstIndent"/>
        <w:spacing w:after="0"/>
        <w:ind w:firstLine="0"/>
        <w:rPr>
          <w:del w:id="1000" w:author="arkat" w:date="2017-09-29T09:22:00Z"/>
          <w:sz w:val="2"/>
          <w:lang w:val="en-US"/>
        </w:rPr>
      </w:pPr>
      <w:bookmarkStart w:id="1001" w:name="_Toc494697278"/>
      <w:bookmarkStart w:id="1002" w:name="_Toc494920052"/>
      <w:bookmarkStart w:id="1003" w:name="_Toc494923115"/>
      <w:bookmarkStart w:id="1004" w:name="_Toc495046333"/>
      <w:bookmarkEnd w:id="1001"/>
      <w:bookmarkEnd w:id="1002"/>
      <w:bookmarkEnd w:id="1003"/>
      <w:bookmarkEnd w:id="1004"/>
    </w:p>
    <w:p w14:paraId="04844C45" w14:textId="77777777" w:rsidR="00F53E60" w:rsidDel="00A94B6F" w:rsidRDefault="00F53E60" w:rsidP="00750C2A">
      <w:pPr>
        <w:pStyle w:val="BodyTextFirstIndent"/>
        <w:spacing w:after="0"/>
        <w:ind w:firstLine="0"/>
        <w:rPr>
          <w:del w:id="1005" w:author="arkat" w:date="2017-09-29T09:22:00Z"/>
        </w:rPr>
      </w:pPr>
      <w:bookmarkStart w:id="1006" w:name="_Toc494697279"/>
      <w:bookmarkStart w:id="1007" w:name="_Toc494920053"/>
      <w:bookmarkStart w:id="1008" w:name="_Toc494923116"/>
      <w:bookmarkStart w:id="1009" w:name="_Toc495046334"/>
      <w:bookmarkEnd w:id="1006"/>
      <w:bookmarkEnd w:id="1007"/>
      <w:bookmarkEnd w:id="1008"/>
      <w:bookmarkEnd w:id="1009"/>
    </w:p>
    <w:p w14:paraId="44DC981B" w14:textId="77777777" w:rsidR="00D943BC" w:rsidDel="00A94B6F" w:rsidRDefault="00D943BC" w:rsidP="00750C2A">
      <w:pPr>
        <w:pStyle w:val="BodyTextFirstIndent"/>
        <w:spacing w:after="0"/>
        <w:ind w:firstLine="0"/>
        <w:rPr>
          <w:del w:id="1010" w:author="arkat" w:date="2017-09-29T09:22:00Z"/>
        </w:rPr>
      </w:pPr>
      <w:bookmarkStart w:id="1011" w:name="_Toc494697280"/>
      <w:bookmarkStart w:id="1012" w:name="_Toc494920054"/>
      <w:bookmarkStart w:id="1013" w:name="_Toc494923117"/>
      <w:bookmarkStart w:id="1014" w:name="_Toc495046335"/>
      <w:bookmarkEnd w:id="1011"/>
      <w:bookmarkEnd w:id="1012"/>
      <w:bookmarkEnd w:id="1013"/>
      <w:bookmarkEnd w:id="1014"/>
    </w:p>
    <w:p w14:paraId="5DC41302" w14:textId="4B3D5607" w:rsidR="00D943BC" w:rsidDel="00A94B6F" w:rsidRDefault="00D943BC" w:rsidP="00750C2A">
      <w:pPr>
        <w:pStyle w:val="BodyTextFirstIndent"/>
        <w:spacing w:after="0"/>
        <w:ind w:firstLine="0"/>
        <w:rPr>
          <w:del w:id="1015" w:author="arkat" w:date="2017-09-29T09:22:00Z"/>
        </w:rPr>
      </w:pPr>
      <w:bookmarkStart w:id="1016" w:name="_Toc494697281"/>
      <w:bookmarkStart w:id="1017" w:name="_Toc494920055"/>
      <w:bookmarkStart w:id="1018" w:name="_Toc494923118"/>
      <w:bookmarkStart w:id="1019" w:name="_Toc495046336"/>
      <w:bookmarkEnd w:id="1016"/>
      <w:bookmarkEnd w:id="1017"/>
      <w:bookmarkEnd w:id="1018"/>
      <w:bookmarkEnd w:id="1019"/>
    </w:p>
    <w:p w14:paraId="626EA69E" w14:textId="77777777" w:rsidR="00C659B7" w:rsidRDefault="00F53E60" w:rsidP="00750C2A">
      <w:pPr>
        <w:pStyle w:val="Heading2"/>
        <w:spacing w:before="0" w:after="0"/>
      </w:pPr>
      <w:bookmarkStart w:id="1020" w:name="_Toc495046337"/>
      <w:r>
        <w:rPr>
          <w:lang w:val="en-US"/>
        </w:rPr>
        <w:t>Rumusan Masalah</w:t>
      </w:r>
      <w:bookmarkEnd w:id="1020"/>
    </w:p>
    <w:p w14:paraId="49FAD40A" w14:textId="59D611B7" w:rsidR="00DB11DD" w:rsidRDefault="00C659B7" w:rsidP="00444D45">
      <w:pPr>
        <w:pStyle w:val="BodyTextFirstIndent"/>
        <w:spacing w:after="0"/>
        <w:ind w:firstLine="540"/>
      </w:pPr>
      <w:r>
        <w:t>Berdasarkan latar bel</w:t>
      </w:r>
      <w:del w:id="1021" w:author="arkat" w:date="2017-10-06T08:01:00Z">
        <w:r w:rsidDel="008D650E">
          <w:delText>akan</w:delText>
        </w:r>
      </w:del>
      <w:ins w:id="1022" w:author="arkat" w:date="2017-10-06T08:01:00Z">
        <w:r w:rsidR="008D650E">
          <w:t>akan</w:t>
        </w:r>
      </w:ins>
      <w:r>
        <w:t>g</w:t>
      </w:r>
      <w:r w:rsidR="002D6A95">
        <w:t xml:space="preserve"> </w:t>
      </w:r>
      <w:ins w:id="1023" w:author="arkat" w:date="2017-10-01T15:36:00Z">
        <w:r w:rsidR="00C37DE8">
          <w:rPr>
            <w:lang w:val="en-US"/>
          </w:rPr>
          <w:t>tersebut</w:t>
        </w:r>
      </w:ins>
      <w:del w:id="1024" w:author="arkat" w:date="2017-10-01T15:36:00Z">
        <w:r w:rsidR="002D6A95" w:rsidDel="00C37DE8">
          <w:delText>diatas</w:delText>
        </w:r>
      </w:del>
      <w:r>
        <w:t>, maka rumusan masalah pada penelitian ini adalah</w:t>
      </w:r>
      <w:r w:rsidR="00DB11DD">
        <w:t xml:space="preserve"> :</w:t>
      </w:r>
    </w:p>
    <w:p w14:paraId="36A558E7" w14:textId="5BD58683" w:rsidR="00326BBD" w:rsidRDefault="00D7467E" w:rsidP="00326BBD">
      <w:pPr>
        <w:pStyle w:val="BodyTextFirstIndent"/>
        <w:numPr>
          <w:ilvl w:val="6"/>
          <w:numId w:val="26"/>
        </w:numPr>
        <w:spacing w:after="0"/>
        <w:ind w:left="426" w:hanging="284"/>
      </w:pPr>
      <w:r>
        <w:t xml:space="preserve">Bagaimana </w:t>
      </w:r>
      <w:r w:rsidR="00326BBD" w:rsidRPr="00326BBD">
        <w:rPr>
          <w:i/>
        </w:rPr>
        <w:t>framework</w:t>
      </w:r>
      <w:r w:rsidR="00326BBD">
        <w:t xml:space="preserve"> untuk melakukan transformasi dari model proses bisnis </w:t>
      </w:r>
      <w:ins w:id="1025" w:author="arkat" w:date="2017-10-03T10:07:00Z">
        <w:r w:rsidR="007145FF">
          <w:rPr>
            <w:lang w:val="en-US"/>
          </w:rPr>
          <w:t>EPC-ARIS</w:t>
        </w:r>
      </w:ins>
      <w:ins w:id="1026" w:author="arkat" w:date="2017-10-06T08:02:00Z">
        <w:r w:rsidR="008D650E">
          <w:rPr>
            <w:lang w:val="en-US"/>
          </w:rPr>
          <w:t xml:space="preserve"> </w:t>
        </w:r>
      </w:ins>
      <w:ins w:id="1027" w:author="arkat" w:date="2017-10-03T10:07:00Z">
        <w:r w:rsidR="007145FF">
          <w:rPr>
            <w:lang w:val="en-US"/>
          </w:rPr>
          <w:t>ke BPMN 2.0</w:t>
        </w:r>
      </w:ins>
      <w:del w:id="1028" w:author="arkat" w:date="2017-10-03T10:07:00Z">
        <w:r w:rsidR="00326BBD" w:rsidDel="007145FF">
          <w:delText>EPC ke BPMN</w:delText>
        </w:r>
      </w:del>
      <w:r w:rsidR="00326BBD">
        <w:t>?</w:t>
      </w:r>
    </w:p>
    <w:p w14:paraId="00506486" w14:textId="29962BD4" w:rsidR="00F53E60" w:rsidRDefault="00326BBD" w:rsidP="00326BBD">
      <w:pPr>
        <w:pStyle w:val="BodyTextFirstIndent"/>
        <w:numPr>
          <w:ilvl w:val="6"/>
          <w:numId w:val="26"/>
        </w:numPr>
        <w:spacing w:after="0"/>
        <w:ind w:left="426" w:hanging="284"/>
        <w:rPr>
          <w:ins w:id="1029" w:author="arkat" w:date="2017-09-26T15:26:00Z"/>
        </w:rPr>
      </w:pPr>
      <w:r>
        <w:t xml:space="preserve">Bagaimana </w:t>
      </w:r>
      <w:r w:rsidR="00DF1C1C">
        <w:t xml:space="preserve">implementasi </w:t>
      </w:r>
      <w:r w:rsidR="00DF1C1C" w:rsidRPr="00DF1C1C">
        <w:rPr>
          <w:i/>
        </w:rPr>
        <w:t>framework</w:t>
      </w:r>
      <w:r w:rsidR="00DF1C1C">
        <w:t xml:space="preserve"> </w:t>
      </w:r>
      <w:r>
        <w:t xml:space="preserve">untuk melakukan transformasi dari model proses bisnis </w:t>
      </w:r>
      <w:ins w:id="1030" w:author="arkat" w:date="2017-10-03T10:07:00Z">
        <w:r w:rsidR="007145FF">
          <w:rPr>
            <w:lang w:val="en-US"/>
          </w:rPr>
          <w:t>EPC-ARIS ke BPMN 2.0</w:t>
        </w:r>
      </w:ins>
      <w:del w:id="1031" w:author="arkat" w:date="2017-10-03T10:07:00Z">
        <w:r w:rsidDel="007145FF">
          <w:delText>EPC ke BPMN</w:delText>
        </w:r>
      </w:del>
      <w:r w:rsidR="005C10CE">
        <w:t>?</w:t>
      </w:r>
    </w:p>
    <w:p w14:paraId="561FE1A4" w14:textId="4A9B988D" w:rsidR="00006620" w:rsidRPr="00C659B7" w:rsidRDefault="00006620" w:rsidP="00326BBD">
      <w:pPr>
        <w:pStyle w:val="BodyTextFirstIndent"/>
        <w:numPr>
          <w:ilvl w:val="6"/>
          <w:numId w:val="26"/>
        </w:numPr>
        <w:spacing w:after="0"/>
        <w:ind w:left="426" w:hanging="284"/>
      </w:pPr>
      <w:ins w:id="1032" w:author="arkat" w:date="2017-09-26T15:26:00Z">
        <w:r>
          <w:rPr>
            <w:lang w:val="en-US"/>
          </w:rPr>
          <w:t xml:space="preserve">Bagaimana </w:t>
        </w:r>
      </w:ins>
      <w:ins w:id="1033" w:author="arkat" w:date="2017-10-05T17:12:00Z">
        <w:r w:rsidR="002728D4">
          <w:rPr>
            <w:lang w:val="en-US"/>
          </w:rPr>
          <w:t xml:space="preserve">tingkat </w:t>
        </w:r>
      </w:ins>
      <w:ins w:id="1034" w:author="arkat" w:date="2017-10-03T10:09:00Z">
        <w:r w:rsidR="007145FF">
          <w:rPr>
            <w:lang w:val="en-US"/>
          </w:rPr>
          <w:t>kebenaran (</w:t>
        </w:r>
        <w:r w:rsidR="007145FF" w:rsidRPr="006E206C">
          <w:rPr>
            <w:i/>
            <w:lang w:val="en-US"/>
          </w:rPr>
          <w:t>correctness</w:t>
        </w:r>
        <w:r w:rsidR="007145FF">
          <w:rPr>
            <w:i/>
            <w:lang w:val="en-US"/>
          </w:rPr>
          <w:t>)</w:t>
        </w:r>
        <w:r w:rsidR="007145FF">
          <w:rPr>
            <w:lang w:val="en-US"/>
          </w:rPr>
          <w:t xml:space="preserve"> </w:t>
        </w:r>
      </w:ins>
      <w:ins w:id="1035" w:author="arkat" w:date="2017-10-03T10:08:00Z">
        <w:r w:rsidR="007145FF" w:rsidRPr="007145FF">
          <w:rPr>
            <w:i/>
            <w:lang w:val="en-US"/>
            <w:rPrChange w:id="1036" w:author="arkat" w:date="2017-10-03T10:08:00Z">
              <w:rPr>
                <w:lang w:val="en-US"/>
              </w:rPr>
            </w:rPrChange>
          </w:rPr>
          <w:t>framework</w:t>
        </w:r>
        <w:r w:rsidR="007145FF">
          <w:rPr>
            <w:lang w:val="en-US"/>
          </w:rPr>
          <w:t xml:space="preserve"> </w:t>
        </w:r>
      </w:ins>
      <w:ins w:id="1037" w:author="arkat" w:date="2017-09-26T20:26:00Z">
        <w:r w:rsidR="00B357EA">
          <w:rPr>
            <w:lang w:val="en-US"/>
          </w:rPr>
          <w:t>terhadap aplikasi yang telah dikembangkan</w:t>
        </w:r>
      </w:ins>
      <w:ins w:id="1038" w:author="arkat" w:date="2017-09-26T15:26:00Z">
        <w:r>
          <w:rPr>
            <w:lang w:val="en-US"/>
          </w:rPr>
          <w:t>?</w:t>
        </w:r>
      </w:ins>
    </w:p>
    <w:p w14:paraId="272D0A8D" w14:textId="77777777" w:rsidR="00B71360" w:rsidRDefault="00B71360" w:rsidP="00750C2A">
      <w:pPr>
        <w:pStyle w:val="BodyTextFirstIndent"/>
        <w:spacing w:after="0"/>
        <w:ind w:left="700" w:firstLine="0"/>
        <w:rPr>
          <w:lang w:val="en-US"/>
        </w:rPr>
      </w:pPr>
    </w:p>
    <w:p w14:paraId="05FA7A9A" w14:textId="77777777" w:rsidR="005B7834" w:rsidRDefault="005B7834" w:rsidP="00750C2A">
      <w:pPr>
        <w:pStyle w:val="Heading2"/>
        <w:spacing w:before="0" w:after="0"/>
      </w:pPr>
      <w:bookmarkStart w:id="1039" w:name="_Toc475624291"/>
      <w:bookmarkStart w:id="1040" w:name="_Toc495046338"/>
      <w:r>
        <w:t>Tujuan</w:t>
      </w:r>
      <w:bookmarkEnd w:id="1039"/>
      <w:bookmarkEnd w:id="1040"/>
    </w:p>
    <w:p w14:paraId="753E0A5C" w14:textId="77777777" w:rsidR="00326BBD" w:rsidRDefault="00326BBD">
      <w:pPr>
        <w:pStyle w:val="BodyTextFirstIndent"/>
        <w:spacing w:after="0"/>
        <w:ind w:firstLine="540"/>
        <w:pPrChange w:id="1041" w:author="arkat" w:date="2017-09-26T20:18:00Z">
          <w:pPr>
            <w:pStyle w:val="BodyTextFirstIndent"/>
            <w:spacing w:after="0"/>
            <w:ind w:firstLine="567"/>
          </w:pPr>
        </w:pPrChange>
      </w:pPr>
      <w:r>
        <w:t>Berdasarkan rumusan masalah, maka t</w:t>
      </w:r>
      <w:r w:rsidR="00165B14" w:rsidRPr="00C57FDE">
        <w:t xml:space="preserve">ujuan dari penelitian ini </w:t>
      </w:r>
      <w:r>
        <w:t>adalah :</w:t>
      </w:r>
    </w:p>
    <w:p w14:paraId="29289CBF" w14:textId="313086BE" w:rsidR="00EF6C60" w:rsidRDefault="00326BBD" w:rsidP="00EF6C60">
      <w:pPr>
        <w:pStyle w:val="BodyTextFirstIndent"/>
        <w:numPr>
          <w:ilvl w:val="6"/>
          <w:numId w:val="26"/>
        </w:numPr>
        <w:spacing w:after="0"/>
        <w:ind w:left="426" w:hanging="284"/>
      </w:pPr>
      <w:r>
        <w:t>Me</w:t>
      </w:r>
      <w:ins w:id="1042" w:author="arkat" w:date="2017-09-26T15:27:00Z">
        <w:r w:rsidR="00006620">
          <w:rPr>
            <w:lang w:val="en-US"/>
          </w:rPr>
          <w:t>rumuskan</w:t>
        </w:r>
      </w:ins>
      <w:del w:id="1043" w:author="arkat" w:date="2017-09-26T15:27:00Z">
        <w:r w:rsidDel="00006620">
          <w:delText>mbuat</w:delText>
        </w:r>
      </w:del>
      <w:r>
        <w:t xml:space="preserve"> sebuah </w:t>
      </w:r>
      <w:r w:rsidRPr="00326BBD">
        <w:rPr>
          <w:i/>
        </w:rPr>
        <w:t>framework</w:t>
      </w:r>
      <w:r>
        <w:t xml:space="preserve"> untuk melakukan transformasi dari model proses bisnis </w:t>
      </w:r>
      <w:ins w:id="1044" w:author="arkat" w:date="2017-10-03T10:09:00Z">
        <w:r w:rsidR="007145FF">
          <w:rPr>
            <w:lang w:val="en-US"/>
          </w:rPr>
          <w:t>EPC-ARIS</w:t>
        </w:r>
      </w:ins>
      <w:ins w:id="1045" w:author="arkat" w:date="2017-10-06T08:03:00Z">
        <w:r w:rsidR="008D650E">
          <w:rPr>
            <w:lang w:val="en-US"/>
          </w:rPr>
          <w:t xml:space="preserve"> </w:t>
        </w:r>
      </w:ins>
      <w:ins w:id="1046" w:author="arkat" w:date="2017-10-03T10:09:00Z">
        <w:r w:rsidR="007145FF">
          <w:rPr>
            <w:lang w:val="en-US"/>
          </w:rPr>
          <w:t>ke BPMN 2.0</w:t>
        </w:r>
      </w:ins>
      <w:del w:id="1047" w:author="arkat" w:date="2017-10-03T10:09:00Z">
        <w:r w:rsidDel="007145FF">
          <w:delText>EPC ke BPMN</w:delText>
        </w:r>
      </w:del>
      <w:r>
        <w:t>.</w:t>
      </w:r>
    </w:p>
    <w:p w14:paraId="115C01D4" w14:textId="581C16CE" w:rsidR="0084663E" w:rsidRDefault="00DF1C1C" w:rsidP="00EF6C60">
      <w:pPr>
        <w:pStyle w:val="BodyTextFirstIndent"/>
        <w:numPr>
          <w:ilvl w:val="6"/>
          <w:numId w:val="26"/>
        </w:numPr>
        <w:spacing w:after="0"/>
        <w:ind w:left="426" w:hanging="284"/>
        <w:rPr>
          <w:ins w:id="1048" w:author="arkat" w:date="2017-09-26T15:27:00Z"/>
        </w:rPr>
      </w:pPr>
      <w:r>
        <w:t xml:space="preserve">Mengimplementasikan </w:t>
      </w:r>
      <w:r w:rsidRPr="00EF6C60">
        <w:rPr>
          <w:i/>
        </w:rPr>
        <w:t>framework</w:t>
      </w:r>
      <w:r w:rsidR="00933F25">
        <w:t xml:space="preserve"> </w:t>
      </w:r>
      <w:r>
        <w:t xml:space="preserve">ke dalam </w:t>
      </w:r>
      <w:r w:rsidR="00933F25">
        <w:t>sebuah perangkat</w:t>
      </w:r>
      <w:r w:rsidR="00326BBD">
        <w:t xml:space="preserve"> lunak </w:t>
      </w:r>
      <w:ins w:id="1049" w:author="arkat" w:date="2017-09-26T15:28:00Z">
        <w:r w:rsidR="007B5AC3">
          <w:rPr>
            <w:lang w:val="en-US"/>
          </w:rPr>
          <w:t xml:space="preserve">yang teruji </w:t>
        </w:r>
      </w:ins>
      <w:r w:rsidR="00326BBD">
        <w:t xml:space="preserve">untuk melakukan transformasi dari </w:t>
      </w:r>
      <w:r>
        <w:t xml:space="preserve">model proses bisnis </w:t>
      </w:r>
      <w:ins w:id="1050" w:author="arkat" w:date="2017-10-03T10:09:00Z">
        <w:r w:rsidR="00225E20">
          <w:rPr>
            <w:lang w:val="en-US"/>
          </w:rPr>
          <w:t>EPC-ARIS</w:t>
        </w:r>
        <w:r w:rsidR="007145FF">
          <w:rPr>
            <w:lang w:val="en-US"/>
          </w:rPr>
          <w:t xml:space="preserve"> ke BPMN 2.0</w:t>
        </w:r>
      </w:ins>
      <w:del w:id="1051" w:author="arkat" w:date="2017-10-03T10:09:00Z">
        <w:r w:rsidDel="007145FF">
          <w:delText>EPC ke BPMN</w:delText>
        </w:r>
      </w:del>
      <w:r>
        <w:t>.</w:t>
      </w:r>
    </w:p>
    <w:p w14:paraId="53E8878F" w14:textId="77777777" w:rsidR="00006620" w:rsidRDefault="00006620">
      <w:pPr>
        <w:pStyle w:val="BodyTextFirstIndent"/>
        <w:spacing w:after="0"/>
        <w:ind w:left="142" w:firstLine="0"/>
        <w:pPrChange w:id="1052" w:author="arkat" w:date="2017-09-26T15:28:00Z">
          <w:pPr>
            <w:pStyle w:val="BodyTextFirstIndent"/>
            <w:numPr>
              <w:ilvl w:val="6"/>
              <w:numId w:val="26"/>
            </w:numPr>
            <w:spacing w:after="0"/>
            <w:ind w:left="426" w:hanging="284"/>
          </w:pPr>
        </w:pPrChange>
      </w:pPr>
    </w:p>
    <w:p w14:paraId="11BED498" w14:textId="77777777" w:rsidR="00B92017" w:rsidRDefault="005B7834" w:rsidP="00750C2A">
      <w:pPr>
        <w:pStyle w:val="Heading2"/>
        <w:spacing w:before="0" w:after="0"/>
      </w:pPr>
      <w:bookmarkStart w:id="1053" w:name="_Toc475624292"/>
      <w:bookmarkStart w:id="1054" w:name="_Toc495046339"/>
      <w:r>
        <w:t>Manfaat</w:t>
      </w:r>
      <w:bookmarkEnd w:id="1053"/>
      <w:bookmarkEnd w:id="1054"/>
    </w:p>
    <w:p w14:paraId="79815BDD" w14:textId="1CA1425A" w:rsidR="00444D45" w:rsidRPr="00444D45" w:rsidRDefault="00444D45">
      <w:pPr>
        <w:pStyle w:val="BodyTextFirstIndent"/>
        <w:spacing w:after="0"/>
        <w:ind w:firstLine="540"/>
        <w:rPr>
          <w:ins w:id="1055" w:author="arkat" w:date="2017-09-26T20:15:00Z"/>
        </w:rPr>
        <w:pPrChange w:id="1056" w:author="arkat" w:date="2017-09-26T20:18:00Z">
          <w:pPr>
            <w:pStyle w:val="BodyTextFirstIndent"/>
            <w:spacing w:after="0"/>
            <w:ind w:firstLine="567"/>
          </w:pPr>
        </w:pPrChange>
      </w:pPr>
      <w:ins w:id="1057" w:author="arkat" w:date="2017-09-26T20:15:00Z">
        <w:r w:rsidRPr="00444D45">
          <w:rPr>
            <w:rPrChange w:id="1058" w:author="arkat" w:date="2017-09-26T20:18:00Z">
              <w:rPr>
                <w:lang w:val="en-US"/>
              </w:rPr>
            </w:rPrChange>
          </w:rPr>
          <w:t>Manfaat dari penulisan tesis ini adalah sebagai berikut:</w:t>
        </w:r>
      </w:ins>
    </w:p>
    <w:p w14:paraId="2A2CFD62" w14:textId="4FA60E59" w:rsidR="00444D45" w:rsidRDefault="001B0AC1">
      <w:pPr>
        <w:pStyle w:val="BodyTextFirstIndent"/>
        <w:numPr>
          <w:ilvl w:val="6"/>
          <w:numId w:val="26"/>
        </w:numPr>
        <w:spacing w:after="0"/>
        <w:ind w:left="540"/>
        <w:rPr>
          <w:ins w:id="1059" w:author="arkat" w:date="2017-09-26T20:16:00Z"/>
        </w:rPr>
        <w:pPrChange w:id="1060" w:author="arkat" w:date="2017-09-26T20:16:00Z">
          <w:pPr>
            <w:pStyle w:val="BodyTextFirstIndent"/>
            <w:spacing w:after="0"/>
            <w:ind w:firstLine="567"/>
          </w:pPr>
        </w:pPrChange>
      </w:pPr>
      <w:ins w:id="1061" w:author="arkat" w:date="2017-09-26T20:16:00Z">
        <w:r>
          <w:rPr>
            <w:lang w:val="en-US"/>
          </w:rPr>
          <w:t xml:space="preserve">Memudahkan </w:t>
        </w:r>
      </w:ins>
      <w:ins w:id="1062" w:author="arkat" w:date="2017-10-05T17:13:00Z">
        <w:r>
          <w:rPr>
            <w:i/>
            <w:lang w:val="en-US"/>
          </w:rPr>
          <w:t>enterprise</w:t>
        </w:r>
      </w:ins>
      <w:ins w:id="1063" w:author="arkat" w:date="2017-09-26T20:16:00Z">
        <w:r w:rsidR="00444D45">
          <w:rPr>
            <w:lang w:val="en-US"/>
          </w:rPr>
          <w:t xml:space="preserve"> untuk melakukan perubahan model proses bisnis EPC</w:t>
        </w:r>
      </w:ins>
      <w:ins w:id="1064" w:author="arkat" w:date="2017-10-03T10:06:00Z">
        <w:r w:rsidR="00225E20">
          <w:rPr>
            <w:lang w:val="en-US"/>
          </w:rPr>
          <w:t>-ARIS</w:t>
        </w:r>
      </w:ins>
      <w:ins w:id="1065" w:author="arkat" w:date="2017-09-26T20:16:00Z">
        <w:r w:rsidR="00444D45">
          <w:rPr>
            <w:lang w:val="en-US"/>
          </w:rPr>
          <w:t xml:space="preserve"> ke BPMN</w:t>
        </w:r>
      </w:ins>
      <w:ins w:id="1066" w:author="arkat" w:date="2017-10-03T10:07:00Z">
        <w:r w:rsidR="007145FF">
          <w:rPr>
            <w:lang w:val="en-US"/>
          </w:rPr>
          <w:t xml:space="preserve"> 2.0</w:t>
        </w:r>
      </w:ins>
      <w:ins w:id="1067" w:author="arkat" w:date="2017-09-26T20:17:00Z">
        <w:r w:rsidR="00444D45">
          <w:rPr>
            <w:lang w:val="en-US"/>
          </w:rPr>
          <w:t>.</w:t>
        </w:r>
      </w:ins>
    </w:p>
    <w:p w14:paraId="60EE95FF" w14:textId="33FE6006" w:rsidR="002C2FD3" w:rsidRDefault="00B92017">
      <w:pPr>
        <w:pStyle w:val="BodyTextFirstIndent"/>
        <w:numPr>
          <w:ilvl w:val="6"/>
          <w:numId w:val="26"/>
        </w:numPr>
        <w:spacing w:after="0"/>
        <w:ind w:left="540"/>
        <w:pPrChange w:id="1068" w:author="arkat" w:date="2017-09-26T20:16:00Z">
          <w:pPr>
            <w:pStyle w:val="BodyTextFirstIndent"/>
            <w:spacing w:after="0"/>
            <w:ind w:firstLine="567"/>
          </w:pPr>
        </w:pPrChange>
      </w:pPr>
      <w:r>
        <w:t xml:space="preserve">Mendapatkan pengetahuan tentang </w:t>
      </w:r>
      <w:r w:rsidR="0084663E" w:rsidRPr="00C57FDE">
        <w:t xml:space="preserve">bagaimana melakukan </w:t>
      </w:r>
      <w:ins w:id="1069" w:author="arkat" w:date="2017-10-05T17:13:00Z">
        <w:r w:rsidR="001B0AC1">
          <w:rPr>
            <w:lang w:val="en-US"/>
          </w:rPr>
          <w:t>ot</w:t>
        </w:r>
      </w:ins>
      <w:del w:id="1070" w:author="arkat" w:date="2017-10-05T17:13:00Z">
        <w:r w:rsidR="0084663E" w:rsidRPr="00C57FDE" w:rsidDel="001B0AC1">
          <w:delText>aut</w:delText>
        </w:r>
      </w:del>
      <w:r w:rsidR="0084663E" w:rsidRPr="00C57FDE">
        <w:t xml:space="preserve">omasi transformasi </w:t>
      </w:r>
      <w:r w:rsidR="00165B14" w:rsidRPr="00C57FDE">
        <w:t>pemodelan proses bisnis</w:t>
      </w:r>
      <w:r w:rsidR="0084663E" w:rsidRPr="00C57FDE">
        <w:t xml:space="preserve"> ke BPMN.</w:t>
      </w:r>
    </w:p>
    <w:p w14:paraId="3BFD3C1E" w14:textId="77777777" w:rsidR="00165B14" w:rsidRPr="00165B14" w:rsidRDefault="00165B14" w:rsidP="00750C2A">
      <w:pPr>
        <w:pStyle w:val="BodyTextFirstIndent"/>
        <w:spacing w:after="0"/>
        <w:ind w:firstLine="0"/>
      </w:pPr>
    </w:p>
    <w:p w14:paraId="7CF814A0" w14:textId="5710CC90" w:rsidR="00C57FDE" w:rsidRDefault="00C57FDE" w:rsidP="00750C2A">
      <w:pPr>
        <w:pStyle w:val="Heading2"/>
        <w:spacing w:before="0" w:after="0"/>
        <w:rPr>
          <w:lang w:val="en-US"/>
        </w:rPr>
      </w:pPr>
      <w:bookmarkStart w:id="1071" w:name="_Toc495046340"/>
      <w:bookmarkStart w:id="1072" w:name="_Toc475624294"/>
      <w:r>
        <w:rPr>
          <w:lang w:val="en-US"/>
        </w:rPr>
        <w:t xml:space="preserve">Batasan </w:t>
      </w:r>
      <w:ins w:id="1073" w:author="arkat" w:date="2017-09-26T20:18:00Z">
        <w:r w:rsidR="00444D45">
          <w:rPr>
            <w:lang w:val="en-US"/>
          </w:rPr>
          <w:t>Masalah</w:t>
        </w:r>
      </w:ins>
      <w:bookmarkEnd w:id="1071"/>
      <w:del w:id="1074" w:author="arkat" w:date="2017-09-26T20:18:00Z">
        <w:r w:rsidDel="00444D45">
          <w:rPr>
            <w:lang w:val="en-US"/>
          </w:rPr>
          <w:delText>Penelitian</w:delText>
        </w:r>
      </w:del>
    </w:p>
    <w:p w14:paraId="543C3423" w14:textId="047281C9" w:rsidR="00C57FDE" w:rsidRDefault="00C57FDE">
      <w:pPr>
        <w:pStyle w:val="BodyTextFirstIndent"/>
        <w:spacing w:after="0"/>
        <w:ind w:firstLine="540"/>
        <w:pPrChange w:id="1075" w:author="arkat" w:date="2017-09-26T20:18:00Z">
          <w:pPr>
            <w:pStyle w:val="BodyTextFirstIndent"/>
            <w:spacing w:after="0"/>
            <w:ind w:firstLine="567"/>
          </w:pPr>
        </w:pPrChange>
      </w:pPr>
      <w:r>
        <w:t xml:space="preserve">Supaya penelitian ini terfokus pada permasalahan yang </w:t>
      </w:r>
      <w:del w:id="1076" w:author="arkat" w:date="2017-10-06T08:01:00Z">
        <w:r w:rsidDel="008D650E">
          <w:delText>akan</w:delText>
        </w:r>
      </w:del>
      <w:ins w:id="1077" w:author="arkat" w:date="2017-10-06T08:01:00Z">
        <w:r w:rsidR="008D650E">
          <w:t>akan</w:t>
        </w:r>
      </w:ins>
      <w:r>
        <w:t xml:space="preserve"> diselesaikan, maka perlu ada batasan penelitian untuk membatasi ruang lingkup permasalahan, adapun batasan penelitian ini adalah:</w:t>
      </w:r>
    </w:p>
    <w:p w14:paraId="24A8FFDA" w14:textId="6C8EED5F" w:rsidR="00C57FDE" w:rsidRPr="00E81E67" w:rsidDel="005C7A52" w:rsidRDefault="00C57FDE">
      <w:pPr>
        <w:pStyle w:val="BodyTextFirstIndent"/>
        <w:numPr>
          <w:ilvl w:val="5"/>
          <w:numId w:val="26"/>
        </w:numPr>
        <w:spacing w:after="0"/>
        <w:rPr>
          <w:del w:id="1078" w:author="arkat" w:date="2017-09-26T05:58:00Z"/>
          <w:color w:val="0D0D0D" w:themeColor="text1" w:themeTint="F2"/>
        </w:rPr>
        <w:pPrChange w:id="1079" w:author="arkat" w:date="2017-10-03T10:10:00Z">
          <w:pPr>
            <w:pStyle w:val="BodyTextFirstIndent"/>
            <w:numPr>
              <w:ilvl w:val="6"/>
              <w:numId w:val="26"/>
            </w:numPr>
            <w:spacing w:after="0"/>
            <w:ind w:left="540" w:hanging="360"/>
          </w:pPr>
        </w:pPrChange>
      </w:pPr>
      <w:del w:id="1080" w:author="arkat" w:date="2017-09-26T05:58:00Z">
        <w:r w:rsidRPr="00E81E67" w:rsidDel="005C7A52">
          <w:rPr>
            <w:color w:val="0D0D0D" w:themeColor="text1" w:themeTint="F2"/>
          </w:rPr>
          <w:delText>Model proses bisnis yang dimodelkan dengan EPC dibuat dengan menggunakan aplikasi Aris Express dan berekstensi .adf.</w:delText>
        </w:r>
        <w:r w:rsidR="00A8163F" w:rsidRPr="00E81E67" w:rsidDel="005C7A52">
          <w:rPr>
            <w:color w:val="0D0D0D" w:themeColor="text1" w:themeTint="F2"/>
          </w:rPr>
          <w:delText xml:space="preserve"> (metodologi)</w:delText>
        </w:r>
      </w:del>
    </w:p>
    <w:p w14:paraId="6D05727F" w14:textId="2350A3FF" w:rsidR="00DF1C1C" w:rsidRPr="00E81E67" w:rsidDel="005C7A52" w:rsidRDefault="00DF1C1C" w:rsidP="00444D45">
      <w:pPr>
        <w:pStyle w:val="BodyTextFirstIndent"/>
        <w:numPr>
          <w:ilvl w:val="6"/>
          <w:numId w:val="26"/>
        </w:numPr>
        <w:spacing w:after="0"/>
        <w:ind w:left="540"/>
        <w:rPr>
          <w:del w:id="1081" w:author="arkat" w:date="2017-09-26T05:58:00Z"/>
          <w:color w:val="0D0D0D" w:themeColor="text1" w:themeTint="F2"/>
        </w:rPr>
      </w:pPr>
      <w:del w:id="1082" w:author="arkat" w:date="2017-09-26T05:58:00Z">
        <w:r w:rsidRPr="00E81E67" w:rsidDel="005C7A52">
          <w:rPr>
            <w:color w:val="0D0D0D" w:themeColor="text1" w:themeTint="F2"/>
          </w:rPr>
          <w:delText xml:space="preserve">Model Pendekatan transformasi yang digunakan adalah model pendekatan </w:delText>
        </w:r>
        <w:r w:rsidRPr="00E81E67" w:rsidDel="005C7A52">
          <w:rPr>
            <w:i/>
            <w:color w:val="0D0D0D" w:themeColor="text1" w:themeTint="F2"/>
          </w:rPr>
          <w:delText>direct mapping</w:delText>
        </w:r>
        <w:r w:rsidRPr="00E81E67" w:rsidDel="005C7A52">
          <w:rPr>
            <w:color w:val="0D0D0D" w:themeColor="text1" w:themeTint="F2"/>
          </w:rPr>
          <w:delText>.</w:delText>
        </w:r>
        <w:r w:rsidR="00A8163F" w:rsidRPr="00E81E67" w:rsidDel="005C7A52">
          <w:rPr>
            <w:color w:val="0D0D0D" w:themeColor="text1" w:themeTint="F2"/>
          </w:rPr>
          <w:delText xml:space="preserve"> (metodologi)</w:delText>
        </w:r>
      </w:del>
    </w:p>
    <w:p w14:paraId="026C1F92" w14:textId="2DAE013D" w:rsidR="00C57FDE" w:rsidRDefault="00C57FDE" w:rsidP="00444D45">
      <w:pPr>
        <w:pStyle w:val="BodyTextFirstIndent"/>
        <w:numPr>
          <w:ilvl w:val="6"/>
          <w:numId w:val="26"/>
        </w:numPr>
        <w:spacing w:after="0"/>
        <w:ind w:left="540"/>
        <w:rPr>
          <w:ins w:id="1083" w:author="arkat" w:date="2017-10-03T10:10:00Z"/>
          <w:color w:val="0D0D0D" w:themeColor="text1" w:themeTint="F2"/>
        </w:rPr>
      </w:pPr>
      <w:r w:rsidRPr="00E81E67">
        <w:rPr>
          <w:color w:val="0D0D0D" w:themeColor="text1" w:themeTint="F2"/>
        </w:rPr>
        <w:t>Transformasi yang dilakukan adalah transformasi satu arah (</w:t>
      </w:r>
      <w:r w:rsidRPr="00E81E67">
        <w:rPr>
          <w:i/>
          <w:color w:val="0D0D0D" w:themeColor="text1" w:themeTint="F2"/>
        </w:rPr>
        <w:t>one directional transformation</w:t>
      </w:r>
      <w:r w:rsidRPr="00E81E67">
        <w:rPr>
          <w:color w:val="0D0D0D" w:themeColor="text1" w:themeTint="F2"/>
        </w:rPr>
        <w:t xml:space="preserve">) dari </w:t>
      </w:r>
      <w:ins w:id="1084" w:author="arkat" w:date="2017-10-03T10:10:00Z">
        <w:r w:rsidR="007145FF">
          <w:rPr>
            <w:lang w:val="en-US"/>
          </w:rPr>
          <w:t>EPC-ARIS ke BPMN 2.0</w:t>
        </w:r>
      </w:ins>
      <w:del w:id="1085" w:author="arkat" w:date="2017-10-03T10:10:00Z">
        <w:r w:rsidRPr="00E81E67" w:rsidDel="007145FF">
          <w:rPr>
            <w:color w:val="0D0D0D" w:themeColor="text1" w:themeTint="F2"/>
          </w:rPr>
          <w:delText>EPC ke BPMN</w:delText>
        </w:r>
      </w:del>
      <w:r w:rsidRPr="00E81E67">
        <w:rPr>
          <w:color w:val="0D0D0D" w:themeColor="text1" w:themeTint="F2"/>
        </w:rPr>
        <w:t>.</w:t>
      </w:r>
    </w:p>
    <w:p w14:paraId="0DCDD682" w14:textId="1D8AEF74" w:rsidR="007145FF" w:rsidRPr="00E81E67" w:rsidDel="007145FF" w:rsidRDefault="007145FF" w:rsidP="00444D45">
      <w:pPr>
        <w:pStyle w:val="BodyTextFirstIndent"/>
        <w:numPr>
          <w:ilvl w:val="6"/>
          <w:numId w:val="26"/>
        </w:numPr>
        <w:spacing w:after="0"/>
        <w:ind w:left="540"/>
        <w:rPr>
          <w:del w:id="1086" w:author="arkat" w:date="2017-10-03T10:12:00Z"/>
          <w:color w:val="0D0D0D" w:themeColor="text1" w:themeTint="F2"/>
        </w:rPr>
      </w:pPr>
      <w:ins w:id="1087" w:author="arkat" w:date="2017-10-03T10:11:00Z">
        <w:r>
          <w:rPr>
            <w:color w:val="0D0D0D" w:themeColor="text1" w:themeTint="F2"/>
            <w:lang w:val="en-US"/>
          </w:rPr>
          <w:lastRenderedPageBreak/>
          <w:t xml:space="preserve">Standar </w:t>
        </w:r>
      </w:ins>
      <w:ins w:id="1088" w:author="arkat" w:date="2017-10-03T10:10:00Z">
        <w:r>
          <w:rPr>
            <w:color w:val="0D0D0D" w:themeColor="text1" w:themeTint="F2"/>
            <w:lang w:val="en-US"/>
          </w:rPr>
          <w:t xml:space="preserve">model EPC yang </w:t>
        </w:r>
      </w:ins>
      <w:ins w:id="1089" w:author="arkat" w:date="2017-10-06T08:01:00Z">
        <w:r w:rsidR="008D650E">
          <w:rPr>
            <w:color w:val="0D0D0D" w:themeColor="text1" w:themeTint="F2"/>
            <w:lang w:val="en-US"/>
          </w:rPr>
          <w:t>akan</w:t>
        </w:r>
      </w:ins>
      <w:ins w:id="1090" w:author="arkat" w:date="2017-10-03T10:11:00Z">
        <w:r>
          <w:rPr>
            <w:color w:val="0D0D0D" w:themeColor="text1" w:themeTint="F2"/>
            <w:lang w:val="en-US"/>
          </w:rPr>
          <w:t xml:space="preserve"> </w:t>
        </w:r>
      </w:ins>
      <w:ins w:id="1091" w:author="arkat" w:date="2017-10-03T10:10:00Z">
        <w:r>
          <w:rPr>
            <w:color w:val="0D0D0D" w:themeColor="text1" w:themeTint="F2"/>
            <w:lang w:val="en-US"/>
          </w:rPr>
          <w:t>ditransformasikan</w:t>
        </w:r>
      </w:ins>
      <w:ins w:id="1092" w:author="arkat" w:date="2017-10-03T10:11:00Z">
        <w:r>
          <w:rPr>
            <w:color w:val="0D0D0D" w:themeColor="text1" w:themeTint="F2"/>
            <w:lang w:val="en-US"/>
          </w:rPr>
          <w:t xml:space="preserve"> </w:t>
        </w:r>
      </w:ins>
      <w:ins w:id="1093" w:author="arkat" w:date="2017-10-03T10:12:00Z">
        <w:r>
          <w:rPr>
            <w:color w:val="0D0D0D" w:themeColor="text1" w:themeTint="F2"/>
            <w:lang w:val="en-US"/>
          </w:rPr>
          <w:t xml:space="preserve">harus sesuai dengan </w:t>
        </w:r>
      </w:ins>
      <w:ins w:id="1094" w:author="arkat" w:date="2017-10-03T10:11:00Z">
        <w:r>
          <w:rPr>
            <w:color w:val="0D0D0D" w:themeColor="text1" w:themeTint="F2"/>
            <w:lang w:val="en-US"/>
          </w:rPr>
          <w:t>aturan pemodelan</w:t>
        </w:r>
      </w:ins>
      <w:ins w:id="1095" w:author="arkat" w:date="2017-10-03T10:12:00Z">
        <w:r>
          <w:rPr>
            <w:color w:val="0D0D0D" w:themeColor="text1" w:themeTint="F2"/>
            <w:lang w:val="en-US"/>
          </w:rPr>
          <w:t xml:space="preserve"> EPC</w:t>
        </w:r>
      </w:ins>
      <w:ins w:id="1096" w:author="arkat" w:date="2017-10-03T10:11:00Z">
        <w:r>
          <w:rPr>
            <w:color w:val="0D0D0D" w:themeColor="text1" w:themeTint="F2"/>
            <w:lang w:val="en-US"/>
          </w:rPr>
          <w:t>.</w:t>
        </w:r>
      </w:ins>
      <w:ins w:id="1097" w:author="arkat" w:date="2017-10-03T10:10:00Z">
        <w:r>
          <w:rPr>
            <w:color w:val="0D0D0D" w:themeColor="text1" w:themeTint="F2"/>
            <w:lang w:val="en-US"/>
          </w:rPr>
          <w:t xml:space="preserve"> </w:t>
        </w:r>
      </w:ins>
    </w:p>
    <w:p w14:paraId="0903E18F" w14:textId="19B0A6E7" w:rsidR="00C57FDE" w:rsidRPr="007145FF" w:rsidDel="007145FF" w:rsidRDefault="00933F25">
      <w:pPr>
        <w:pStyle w:val="BodyTextFirstIndent"/>
        <w:numPr>
          <w:ilvl w:val="6"/>
          <w:numId w:val="26"/>
        </w:numPr>
        <w:spacing w:after="0"/>
        <w:ind w:left="540"/>
        <w:rPr>
          <w:del w:id="1098" w:author="arkat" w:date="2017-10-03T10:12:00Z"/>
          <w:color w:val="0D0D0D" w:themeColor="text1" w:themeTint="F2"/>
        </w:rPr>
      </w:pPr>
      <w:del w:id="1099" w:author="arkat" w:date="2017-10-03T10:12:00Z">
        <w:r w:rsidRPr="007145FF" w:rsidDel="007145FF">
          <w:rPr>
            <w:color w:val="0D0D0D" w:themeColor="text1" w:themeTint="F2"/>
          </w:rPr>
          <w:delText xml:space="preserve">Perangkat lunak yang dibuat dengan menambahkan  fitur pada </w:delText>
        </w:r>
        <w:r w:rsidRPr="007145FF" w:rsidDel="007145FF">
          <w:rPr>
            <w:i/>
            <w:color w:val="0D0D0D" w:themeColor="text1" w:themeTint="F2"/>
          </w:rPr>
          <w:delText>plugin</w:delText>
        </w:r>
        <w:r w:rsidRPr="007145FF" w:rsidDel="007145FF">
          <w:rPr>
            <w:color w:val="0D0D0D" w:themeColor="text1" w:themeTint="F2"/>
          </w:rPr>
          <w:delText xml:space="preserve"> BPMN2Modeller, yakni </w:delText>
        </w:r>
        <w:r w:rsidRPr="007145FF" w:rsidDel="007145FF">
          <w:rPr>
            <w:i/>
            <w:color w:val="0D0D0D" w:themeColor="text1" w:themeTint="F2"/>
          </w:rPr>
          <w:delText>plugin</w:delText>
        </w:r>
        <w:r w:rsidRPr="007145FF" w:rsidDel="007145FF">
          <w:rPr>
            <w:color w:val="0D0D0D" w:themeColor="text1" w:themeTint="F2"/>
          </w:rPr>
          <w:delText xml:space="preserve"> eclipse yang digunakan untuk melakukan pemodelan proses bisnis BPMN.</w:delText>
        </w:r>
      </w:del>
    </w:p>
    <w:p w14:paraId="74F0E34B" w14:textId="77777777" w:rsidR="00C57FDE" w:rsidRPr="00C57FDE" w:rsidRDefault="00C57FDE">
      <w:pPr>
        <w:pStyle w:val="BodyTextFirstIndent"/>
        <w:numPr>
          <w:ilvl w:val="6"/>
          <w:numId w:val="26"/>
        </w:numPr>
        <w:spacing w:after="0"/>
        <w:ind w:left="540"/>
        <w:pPrChange w:id="1100" w:author="arkat" w:date="2017-10-03T10:12:00Z">
          <w:pPr>
            <w:pStyle w:val="BodyTextFirstIndent"/>
            <w:spacing w:after="0"/>
            <w:ind w:firstLine="0"/>
          </w:pPr>
        </w:pPrChange>
      </w:pPr>
    </w:p>
    <w:p w14:paraId="584CBBDB" w14:textId="77777777" w:rsidR="00743149" w:rsidRDefault="0054588E" w:rsidP="00750C2A">
      <w:pPr>
        <w:pStyle w:val="Heading2"/>
        <w:spacing w:before="0" w:after="0"/>
        <w:rPr>
          <w:lang w:val="en-US"/>
        </w:rPr>
      </w:pPr>
      <w:bookmarkStart w:id="1101" w:name="_Toc495046341"/>
      <w:r>
        <w:rPr>
          <w:lang w:val="en-US"/>
        </w:rPr>
        <w:t>Sistematika P</w:t>
      </w:r>
      <w:r w:rsidR="00743149">
        <w:rPr>
          <w:lang w:val="en-US"/>
        </w:rPr>
        <w:t>embahasan</w:t>
      </w:r>
      <w:bookmarkEnd w:id="1072"/>
      <w:bookmarkEnd w:id="1101"/>
    </w:p>
    <w:p w14:paraId="12CFA8C9" w14:textId="56281C9C" w:rsidR="00AD318D" w:rsidRDefault="00AD318D">
      <w:pPr>
        <w:pStyle w:val="BodyTextFirstIndent"/>
        <w:spacing w:after="0"/>
        <w:ind w:firstLine="540"/>
        <w:pPrChange w:id="1102" w:author="arkat" w:date="2017-09-26T20:19:00Z">
          <w:pPr>
            <w:pStyle w:val="BodyTextFirstIndent"/>
            <w:spacing w:after="0"/>
          </w:pPr>
        </w:pPrChange>
      </w:pPr>
      <w:r>
        <w:t>Keseluruhan penelitian ini dibahas se</w:t>
      </w:r>
      <w:del w:id="1103" w:author="arkat" w:date="2017-10-06T08:01:00Z">
        <w:r w:rsidDel="008D650E">
          <w:delText>cara</w:delText>
        </w:r>
      </w:del>
      <w:ins w:id="1104" w:author="arkat" w:date="2017-10-06T08:01:00Z">
        <w:r w:rsidR="008D650E">
          <w:t>cara</w:t>
        </w:r>
      </w:ins>
      <w:r>
        <w:t xml:space="preserve"> sistematis berdasarkan bab yang disusun sebagai berikut :</w:t>
      </w:r>
    </w:p>
    <w:p w14:paraId="438AF3E5" w14:textId="77777777" w:rsidR="00AD318D" w:rsidRDefault="00C5414E" w:rsidP="00750C2A">
      <w:pPr>
        <w:pStyle w:val="MediumGrid21"/>
        <w:spacing w:after="0"/>
        <w:rPr>
          <w:sz w:val="24"/>
          <w:szCs w:val="24"/>
          <w:lang w:val="id-ID"/>
        </w:rPr>
      </w:pPr>
      <w:r>
        <w:rPr>
          <w:b/>
          <w:sz w:val="24"/>
          <w:szCs w:val="24"/>
          <w:lang w:val="id-ID"/>
        </w:rPr>
        <w:t xml:space="preserve">BAB 1 </w:t>
      </w:r>
      <w:r w:rsidR="003520D0" w:rsidRPr="00D84828">
        <w:rPr>
          <w:b/>
          <w:sz w:val="24"/>
          <w:szCs w:val="24"/>
          <w:lang w:val="id-ID"/>
        </w:rPr>
        <w:t>Pendahuluan</w:t>
      </w:r>
      <w:r w:rsidR="003520D0" w:rsidRPr="00D84828">
        <w:rPr>
          <w:sz w:val="24"/>
          <w:szCs w:val="24"/>
          <w:lang w:val="id-ID"/>
        </w:rPr>
        <w:t xml:space="preserve"> </w:t>
      </w:r>
    </w:p>
    <w:p w14:paraId="44BB7FF8" w14:textId="35F669A6" w:rsidR="00B80CC1" w:rsidDel="005C7A52" w:rsidRDefault="003520D0" w:rsidP="00750C2A">
      <w:pPr>
        <w:pStyle w:val="MediumGrid21"/>
        <w:spacing w:after="0"/>
        <w:rPr>
          <w:del w:id="1105" w:author="arkat" w:date="2017-09-26T05:58:00Z"/>
          <w:sz w:val="24"/>
          <w:szCs w:val="24"/>
          <w:lang w:val="id-ID"/>
        </w:rPr>
      </w:pPr>
      <w:r w:rsidRPr="00D84828">
        <w:rPr>
          <w:sz w:val="24"/>
          <w:szCs w:val="24"/>
          <w:lang w:val="id-ID"/>
        </w:rPr>
        <w:t>B</w:t>
      </w:r>
      <w:r w:rsidR="005D5F45" w:rsidRPr="00D84828">
        <w:rPr>
          <w:sz w:val="24"/>
          <w:szCs w:val="24"/>
          <w:lang w:val="id-ID"/>
        </w:rPr>
        <w:t xml:space="preserve">erisi gambaran umum tentang penelitian yang </w:t>
      </w:r>
      <w:del w:id="1106" w:author="arkat" w:date="2017-10-06T08:01:00Z">
        <w:r w:rsidR="005D5F45" w:rsidRPr="00D84828" w:rsidDel="008D650E">
          <w:rPr>
            <w:sz w:val="24"/>
            <w:szCs w:val="24"/>
            <w:lang w:val="id-ID"/>
          </w:rPr>
          <w:delText>akan</w:delText>
        </w:r>
      </w:del>
      <w:ins w:id="1107" w:author="arkat" w:date="2017-10-06T08:01:00Z">
        <w:r w:rsidR="008D650E">
          <w:rPr>
            <w:sz w:val="24"/>
            <w:szCs w:val="24"/>
            <w:lang w:val="id-ID"/>
          </w:rPr>
          <w:t>akan</w:t>
        </w:r>
      </w:ins>
      <w:r w:rsidR="005D5F45" w:rsidRPr="00D84828">
        <w:rPr>
          <w:sz w:val="24"/>
          <w:szCs w:val="24"/>
          <w:lang w:val="id-ID"/>
        </w:rPr>
        <w:t xml:space="preserve"> diajukan yang meliputi : latar bel</w:t>
      </w:r>
      <w:del w:id="1108" w:author="arkat" w:date="2017-10-06T08:01:00Z">
        <w:r w:rsidR="005D5F45" w:rsidRPr="00D84828" w:rsidDel="008D650E">
          <w:rPr>
            <w:sz w:val="24"/>
            <w:szCs w:val="24"/>
            <w:lang w:val="id-ID"/>
          </w:rPr>
          <w:delText>akan</w:delText>
        </w:r>
      </w:del>
      <w:ins w:id="1109" w:author="arkat" w:date="2017-10-06T08:01:00Z">
        <w:r w:rsidR="008D650E">
          <w:rPr>
            <w:sz w:val="24"/>
            <w:szCs w:val="24"/>
            <w:lang w:val="id-ID"/>
          </w:rPr>
          <w:t>akan</w:t>
        </w:r>
      </w:ins>
      <w:r w:rsidR="005D5F45" w:rsidRPr="00D84828">
        <w:rPr>
          <w:sz w:val="24"/>
          <w:szCs w:val="24"/>
          <w:lang w:val="id-ID"/>
        </w:rPr>
        <w:t>g, rumu</w:t>
      </w:r>
      <w:r w:rsidR="00AD318D">
        <w:rPr>
          <w:sz w:val="24"/>
          <w:szCs w:val="24"/>
          <w:lang w:val="id-ID"/>
        </w:rPr>
        <w:t>san masalah, tujuan, manfaat,</w:t>
      </w:r>
      <w:r w:rsidR="005D5F45" w:rsidRPr="00D84828">
        <w:rPr>
          <w:sz w:val="24"/>
          <w:szCs w:val="24"/>
          <w:lang w:val="id-ID"/>
        </w:rPr>
        <w:t xml:space="preserve"> batasan masalah</w:t>
      </w:r>
      <w:r w:rsidR="00AD318D">
        <w:rPr>
          <w:sz w:val="24"/>
          <w:szCs w:val="24"/>
          <w:lang w:val="id-ID"/>
        </w:rPr>
        <w:t xml:space="preserve"> dan sistematika pembahasan</w:t>
      </w:r>
      <w:r w:rsidR="005D5F45" w:rsidRPr="00D84828">
        <w:rPr>
          <w:sz w:val="24"/>
          <w:szCs w:val="24"/>
          <w:lang w:val="id-ID"/>
        </w:rPr>
        <w:t>.</w:t>
      </w:r>
    </w:p>
    <w:p w14:paraId="68291685" w14:textId="77777777" w:rsidR="001B3C79" w:rsidDel="005C7A52" w:rsidRDefault="001B3C79" w:rsidP="00750C2A">
      <w:pPr>
        <w:pStyle w:val="MediumGrid21"/>
        <w:spacing w:after="0"/>
        <w:rPr>
          <w:del w:id="1110" w:author="arkat" w:date="2017-09-26T05:58:00Z"/>
          <w:sz w:val="24"/>
          <w:szCs w:val="24"/>
          <w:lang w:val="id-ID"/>
        </w:rPr>
      </w:pPr>
    </w:p>
    <w:p w14:paraId="17984D99" w14:textId="77777777" w:rsidR="00E81E67" w:rsidDel="005C7A52" w:rsidRDefault="00E81E67" w:rsidP="00750C2A">
      <w:pPr>
        <w:pStyle w:val="MediumGrid21"/>
        <w:spacing w:after="0"/>
        <w:rPr>
          <w:del w:id="1111" w:author="arkat" w:date="2017-09-26T05:58:00Z"/>
          <w:sz w:val="24"/>
          <w:szCs w:val="24"/>
          <w:lang w:val="id-ID"/>
        </w:rPr>
      </w:pPr>
    </w:p>
    <w:p w14:paraId="48E5A48C" w14:textId="77777777" w:rsidR="00E81E67" w:rsidDel="005C7A52" w:rsidRDefault="00E81E67" w:rsidP="00750C2A">
      <w:pPr>
        <w:pStyle w:val="MediumGrid21"/>
        <w:spacing w:after="0"/>
        <w:rPr>
          <w:del w:id="1112" w:author="arkat" w:date="2017-09-26T05:58:00Z"/>
          <w:sz w:val="24"/>
          <w:szCs w:val="24"/>
          <w:lang w:val="id-ID"/>
        </w:rPr>
      </w:pPr>
    </w:p>
    <w:p w14:paraId="2CE67104" w14:textId="77777777" w:rsidR="00E81E67" w:rsidRPr="00D84828" w:rsidRDefault="00E81E67" w:rsidP="00750C2A">
      <w:pPr>
        <w:pStyle w:val="MediumGrid21"/>
        <w:spacing w:after="0"/>
        <w:rPr>
          <w:sz w:val="24"/>
          <w:szCs w:val="24"/>
          <w:lang w:val="id-ID"/>
        </w:rPr>
      </w:pPr>
    </w:p>
    <w:p w14:paraId="0B51ECD2" w14:textId="77777777" w:rsidR="00AD318D" w:rsidRDefault="00AD318D" w:rsidP="00750C2A">
      <w:pPr>
        <w:pStyle w:val="MediumGrid21"/>
        <w:spacing w:after="0"/>
        <w:rPr>
          <w:b/>
          <w:sz w:val="24"/>
          <w:szCs w:val="24"/>
          <w:lang w:val="id-ID"/>
        </w:rPr>
      </w:pPr>
      <w:r>
        <w:rPr>
          <w:b/>
          <w:sz w:val="24"/>
          <w:szCs w:val="24"/>
          <w:lang w:val="id-ID"/>
        </w:rPr>
        <w:t>BAB 2 Landasan Kepustakaan</w:t>
      </w:r>
    </w:p>
    <w:p w14:paraId="60F6FB78" w14:textId="38F24055" w:rsidR="005D5F45" w:rsidRPr="00D84828" w:rsidRDefault="00AD318D" w:rsidP="00750C2A">
      <w:pPr>
        <w:pStyle w:val="BodyTextFirstIndent"/>
        <w:spacing w:after="0"/>
        <w:ind w:firstLine="0"/>
        <w:rPr>
          <w:i/>
        </w:rPr>
      </w:pPr>
      <w:r>
        <w:t>Membahas</w:t>
      </w:r>
      <w:r w:rsidR="005D5F45" w:rsidRPr="00D84828">
        <w:t xml:space="preserve"> penelitian terkait tentang </w:t>
      </w:r>
      <w:r w:rsidR="00165B14">
        <w:rPr>
          <w:lang w:val="en-US"/>
        </w:rPr>
        <w:t>transformasi</w:t>
      </w:r>
      <w:ins w:id="1113" w:author="arkat" w:date="2017-10-06T09:11:00Z">
        <w:r w:rsidR="00474C24">
          <w:rPr>
            <w:lang w:val="en-US"/>
          </w:rPr>
          <w:t xml:space="preserve"> model</w:t>
        </w:r>
      </w:ins>
      <w:del w:id="1114" w:author="arkat" w:date="2017-10-06T09:11:00Z">
        <w:r w:rsidR="00165B14" w:rsidDel="00474C24">
          <w:rPr>
            <w:lang w:val="en-US"/>
          </w:rPr>
          <w:delText xml:space="preserve"> pemodelan proses bisnis</w:delText>
        </w:r>
      </w:del>
      <w:r w:rsidR="00165B14">
        <w:t>, b</w:t>
      </w:r>
      <w:r>
        <w:t>ab ini juga membahas</w:t>
      </w:r>
      <w:r w:rsidRPr="00D84828">
        <w:t xml:space="preserve"> </w:t>
      </w:r>
      <w:del w:id="1115" w:author="arkat" w:date="2017-10-06T09:11:00Z">
        <w:r w:rsidRPr="00D84828" w:rsidDel="00474C24">
          <w:delText xml:space="preserve">teori </w:delText>
        </w:r>
      </w:del>
      <w:r>
        <w:t xml:space="preserve">tentang </w:t>
      </w:r>
      <w:ins w:id="1116" w:author="arkat" w:date="2017-10-06T09:11:00Z">
        <w:r w:rsidR="00474C24">
          <w:rPr>
            <w:lang w:val="en-US"/>
          </w:rPr>
          <w:t xml:space="preserve">teori dasar prosesn, </w:t>
        </w:r>
      </w:ins>
      <w:r w:rsidR="00165B14">
        <w:rPr>
          <w:lang w:val="en-US"/>
        </w:rPr>
        <w:t>pemodelan proses bisnis</w:t>
      </w:r>
      <w:ins w:id="1117" w:author="arkat" w:date="2017-10-06T09:11:00Z">
        <w:r w:rsidR="00474C24">
          <w:rPr>
            <w:lang w:val="en-US"/>
          </w:rPr>
          <w:t>, konsep EPC, konsep BPMN dan</w:t>
        </w:r>
      </w:ins>
      <w:r w:rsidR="00165B14">
        <w:rPr>
          <w:lang w:val="en-US"/>
        </w:rPr>
        <w:t xml:space="preserve"> </w:t>
      </w:r>
      <w:ins w:id="1118" w:author="arkat" w:date="2017-10-06T09:11:00Z">
        <w:r w:rsidR="00474C24">
          <w:rPr>
            <w:lang w:val="en-US"/>
          </w:rPr>
          <w:t xml:space="preserve">teori tentang </w:t>
        </w:r>
      </w:ins>
      <w:del w:id="1119" w:author="arkat" w:date="2017-10-06T09:11:00Z">
        <w:r w:rsidR="00165B14" w:rsidDel="00474C24">
          <w:rPr>
            <w:lang w:val="en-US"/>
          </w:rPr>
          <w:delText xml:space="preserve">dan </w:delText>
        </w:r>
      </w:del>
      <w:r w:rsidR="00165B14">
        <w:rPr>
          <w:lang w:val="en-US"/>
        </w:rPr>
        <w:t>model transformasi</w:t>
      </w:r>
      <w:ins w:id="1120" w:author="arkat" w:date="2017-10-06T09:12:00Z">
        <w:r w:rsidR="00474C24">
          <w:rPr>
            <w:lang w:val="en-US"/>
          </w:rPr>
          <w:t>.</w:t>
        </w:r>
      </w:ins>
      <w:del w:id="1121" w:author="arkat" w:date="2017-10-06T09:12:00Z">
        <w:r w:rsidR="00165B14" w:rsidDel="00474C24">
          <w:rPr>
            <w:lang w:val="en-US"/>
          </w:rPr>
          <w:delText xml:space="preserve"> yang telah dikembangkan oleh beberapa peneliti terdahulu</w:delText>
        </w:r>
        <w:r w:rsidRPr="00D84828" w:rsidDel="00474C24">
          <w:rPr>
            <w:i/>
          </w:rPr>
          <w:delText>.</w:delText>
        </w:r>
      </w:del>
    </w:p>
    <w:p w14:paraId="7E1A19DC" w14:textId="77777777" w:rsidR="00AD318D" w:rsidRDefault="00AD318D" w:rsidP="00750C2A">
      <w:pPr>
        <w:pStyle w:val="MediumGrid21"/>
        <w:spacing w:after="0"/>
        <w:rPr>
          <w:b/>
          <w:sz w:val="24"/>
          <w:szCs w:val="24"/>
          <w:lang w:val="id-ID"/>
        </w:rPr>
      </w:pPr>
      <w:r>
        <w:rPr>
          <w:b/>
          <w:sz w:val="24"/>
          <w:szCs w:val="24"/>
          <w:lang w:val="id-ID"/>
        </w:rPr>
        <w:t>BAB 3 Metodologi</w:t>
      </w:r>
    </w:p>
    <w:p w14:paraId="4A5F0302" w14:textId="3FF9D607" w:rsidR="00AD318D" w:rsidRPr="00474C24" w:rsidRDefault="005770FD" w:rsidP="00750C2A">
      <w:pPr>
        <w:pStyle w:val="MediumGrid21"/>
        <w:spacing w:after="0"/>
        <w:rPr>
          <w:ins w:id="1122" w:author="arkat" w:date="2017-10-03T16:30:00Z"/>
          <w:sz w:val="24"/>
          <w:szCs w:val="24"/>
          <w:rPrChange w:id="1123" w:author="arkat" w:date="2017-10-06T09:12:00Z">
            <w:rPr>
              <w:ins w:id="1124" w:author="arkat" w:date="2017-10-03T16:30:00Z"/>
              <w:sz w:val="24"/>
              <w:szCs w:val="24"/>
              <w:lang w:val="id-ID"/>
            </w:rPr>
          </w:rPrChange>
        </w:rPr>
      </w:pPr>
      <w:r w:rsidRPr="00D84828">
        <w:rPr>
          <w:sz w:val="24"/>
          <w:szCs w:val="24"/>
          <w:lang w:val="id-ID"/>
        </w:rPr>
        <w:t xml:space="preserve">Berisi </w:t>
      </w:r>
      <w:r w:rsidR="00AD318D">
        <w:rPr>
          <w:sz w:val="24"/>
          <w:szCs w:val="24"/>
          <w:lang w:val="id-ID"/>
        </w:rPr>
        <w:t>tahapan penelitian yang meliputi</w:t>
      </w:r>
      <w:ins w:id="1125" w:author="arkat" w:date="2017-10-06T09:12:00Z">
        <w:r w:rsidR="00474C24">
          <w:rPr>
            <w:sz w:val="24"/>
            <w:szCs w:val="24"/>
          </w:rPr>
          <w:t xml:space="preserve"> studi literatur, konseptualisasi solusi dan pengembangan</w:t>
        </w:r>
      </w:ins>
      <w:del w:id="1126" w:author="arkat" w:date="2017-10-06T09:12:00Z">
        <w:r w:rsidR="00AD318D" w:rsidDel="00474C24">
          <w:rPr>
            <w:sz w:val="24"/>
            <w:szCs w:val="24"/>
            <w:lang w:val="id-ID"/>
          </w:rPr>
          <w:delText xml:space="preserve"> review litera</w:delText>
        </w:r>
        <w:r w:rsidR="00F21503" w:rsidDel="00474C24">
          <w:rPr>
            <w:sz w:val="24"/>
            <w:szCs w:val="24"/>
            <w:lang w:val="id-ID"/>
          </w:rPr>
          <w:delText>t</w:delText>
        </w:r>
        <w:r w:rsidR="00AD318D" w:rsidDel="00474C24">
          <w:rPr>
            <w:sz w:val="24"/>
            <w:szCs w:val="24"/>
            <w:lang w:val="id-ID"/>
          </w:rPr>
          <w:delText xml:space="preserve">ur, permodelan matematis, perancangan, implementasi, analisis, kesimpulan dan saran. Bab ini juga membahas gambaran umum </w:delText>
        </w:r>
        <w:r w:rsidR="00165B14" w:rsidDel="00474C24">
          <w:rPr>
            <w:sz w:val="24"/>
            <w:szCs w:val="24"/>
          </w:rPr>
          <w:delText xml:space="preserve">tahapan pelaksanaan </w:delText>
        </w:r>
        <w:r w:rsidR="008A3E8A" w:rsidDel="00474C24">
          <w:rPr>
            <w:sz w:val="24"/>
            <w:szCs w:val="24"/>
          </w:rPr>
          <w:delText>transformasi model</w:delText>
        </w:r>
        <w:r w:rsidR="00165B14" w:rsidDel="00474C24">
          <w:rPr>
            <w:sz w:val="24"/>
            <w:szCs w:val="24"/>
          </w:rPr>
          <w:delText xml:space="preserve"> proses bisnis</w:delText>
        </w:r>
        <w:r w:rsidR="008A3E8A" w:rsidDel="00474C24">
          <w:rPr>
            <w:sz w:val="24"/>
            <w:szCs w:val="24"/>
          </w:rPr>
          <w:delText xml:space="preserve"> dari EPC ke BPMN</w:delText>
        </w:r>
      </w:del>
      <w:r w:rsidR="00AD318D">
        <w:rPr>
          <w:sz w:val="24"/>
          <w:szCs w:val="24"/>
          <w:lang w:val="id-ID"/>
        </w:rPr>
        <w:t>.</w:t>
      </w:r>
      <w:ins w:id="1127" w:author="arkat" w:date="2017-10-06T09:12:00Z">
        <w:r w:rsidR="00474C24">
          <w:rPr>
            <w:sz w:val="24"/>
            <w:szCs w:val="24"/>
          </w:rPr>
          <w:t xml:space="preserve"> Konseptualisasi solusi dibagi menjadi 2 kegiatan yakni perumusan aturan transformasi dan formalisasi. Se</w:t>
        </w:r>
      </w:ins>
      <w:ins w:id="1128" w:author="arkat" w:date="2017-10-06T09:13:00Z">
        <w:r w:rsidR="00474C24">
          <w:rPr>
            <w:sz w:val="24"/>
            <w:szCs w:val="24"/>
          </w:rPr>
          <w:t>dangkan pengembangan dibagi menjadi 3 kegiatan yakni, analisis dan perancangan, implementasi dan pengujian.</w:t>
        </w:r>
      </w:ins>
    </w:p>
    <w:p w14:paraId="7158B982" w14:textId="77777777" w:rsidR="00CB62E9" w:rsidRDefault="00CB62E9" w:rsidP="00750C2A">
      <w:pPr>
        <w:pStyle w:val="MediumGrid21"/>
        <w:spacing w:after="0"/>
        <w:rPr>
          <w:sz w:val="24"/>
          <w:szCs w:val="24"/>
          <w:lang w:val="id-ID"/>
        </w:rPr>
      </w:pPr>
    </w:p>
    <w:p w14:paraId="3A0347C2" w14:textId="28458519" w:rsidR="00574777" w:rsidDel="00474C24" w:rsidRDefault="00574777" w:rsidP="00750C2A">
      <w:pPr>
        <w:pStyle w:val="MediumGrid21"/>
        <w:spacing w:after="0"/>
        <w:rPr>
          <w:del w:id="1129" w:author="arkat" w:date="2017-10-06T09:10:00Z"/>
          <w:b/>
          <w:sz w:val="24"/>
          <w:szCs w:val="24"/>
          <w:lang w:val="id-ID"/>
        </w:rPr>
      </w:pPr>
      <w:del w:id="1130" w:author="arkat" w:date="2017-10-06T09:10:00Z">
        <w:r w:rsidDel="00474C24">
          <w:rPr>
            <w:b/>
            <w:sz w:val="24"/>
            <w:szCs w:val="24"/>
            <w:lang w:val="id-ID"/>
          </w:rPr>
          <w:delText xml:space="preserve">BAB </w:delText>
        </w:r>
      </w:del>
      <w:del w:id="1131" w:author="arkat" w:date="2017-10-03T08:14:00Z">
        <w:r w:rsidDel="00A257E1">
          <w:rPr>
            <w:b/>
            <w:sz w:val="24"/>
            <w:szCs w:val="24"/>
            <w:lang w:val="id-ID"/>
          </w:rPr>
          <w:delText>5</w:delText>
        </w:r>
      </w:del>
      <w:del w:id="1132" w:author="arkat" w:date="2017-10-06T09:10:00Z">
        <w:r w:rsidR="00C02344" w:rsidRPr="00D84828" w:rsidDel="00474C24">
          <w:rPr>
            <w:b/>
            <w:sz w:val="24"/>
            <w:szCs w:val="24"/>
            <w:lang w:val="id-ID"/>
          </w:rPr>
          <w:delText xml:space="preserve"> </w:delText>
        </w:r>
        <w:r w:rsidR="00C02344" w:rsidDel="00474C24">
          <w:rPr>
            <w:b/>
            <w:sz w:val="24"/>
            <w:szCs w:val="24"/>
            <w:lang w:val="id-ID"/>
          </w:rPr>
          <w:delText>Hasil dan Pembahasan</w:delText>
        </w:r>
      </w:del>
    </w:p>
    <w:p w14:paraId="2AE4A3C3" w14:textId="1A8B4502" w:rsidR="00C02344" w:rsidDel="00474C24" w:rsidRDefault="00BC3DB8" w:rsidP="00750C2A">
      <w:pPr>
        <w:pStyle w:val="MediumGrid21"/>
        <w:spacing w:after="0"/>
        <w:rPr>
          <w:del w:id="1133" w:author="arkat" w:date="2017-10-06T09:10:00Z"/>
          <w:sz w:val="24"/>
          <w:szCs w:val="24"/>
          <w:lang w:val="id-ID"/>
        </w:rPr>
      </w:pPr>
      <w:del w:id="1134" w:author="arkat" w:date="2017-10-06T09:10:00Z">
        <w:r w:rsidDel="00474C24">
          <w:rPr>
            <w:sz w:val="24"/>
            <w:szCs w:val="24"/>
            <w:lang w:val="id-ID"/>
          </w:rPr>
          <w:delText xml:space="preserve">Berisi hasil implementasi </w:delText>
        </w:r>
        <w:r w:rsidR="00574777" w:rsidDel="00474C24">
          <w:rPr>
            <w:sz w:val="24"/>
            <w:szCs w:val="24"/>
            <w:lang w:val="id-ID"/>
          </w:rPr>
          <w:delText>dari perancangan</w:delText>
        </w:r>
        <w:r w:rsidR="00165B14" w:rsidDel="00474C24">
          <w:rPr>
            <w:sz w:val="24"/>
            <w:szCs w:val="24"/>
          </w:rPr>
          <w:delText>,</w:delText>
        </w:r>
        <w:r w:rsidR="00574777" w:rsidDel="00474C24">
          <w:rPr>
            <w:sz w:val="24"/>
            <w:szCs w:val="24"/>
            <w:lang w:val="id-ID"/>
          </w:rPr>
          <w:delText xml:space="preserve"> pengujian </w:delText>
        </w:r>
        <w:r w:rsidR="00574777" w:rsidRPr="00574777" w:rsidDel="00474C24">
          <w:rPr>
            <w:sz w:val="24"/>
            <w:szCs w:val="24"/>
            <w:lang w:val="id-ID"/>
          </w:rPr>
          <w:delText>dan</w:delText>
        </w:r>
        <w:r w:rsidDel="00474C24">
          <w:rPr>
            <w:sz w:val="24"/>
            <w:szCs w:val="24"/>
            <w:lang w:val="id-ID"/>
          </w:rPr>
          <w:delText xml:space="preserve"> pembahasan hasil pengujian </w:delText>
        </w:r>
        <w:r w:rsidR="00165B14" w:rsidDel="00474C24">
          <w:rPr>
            <w:sz w:val="24"/>
            <w:szCs w:val="24"/>
          </w:rPr>
          <w:delText>automasi transformasi pemodelan proses bisnis</w:delText>
        </w:r>
        <w:r w:rsidDel="00474C24">
          <w:rPr>
            <w:sz w:val="24"/>
            <w:szCs w:val="24"/>
            <w:lang w:val="id-ID"/>
          </w:rPr>
          <w:delText>.</w:delText>
        </w:r>
        <w:r w:rsidR="00574777" w:rsidDel="00474C24">
          <w:rPr>
            <w:sz w:val="24"/>
            <w:szCs w:val="24"/>
            <w:lang w:val="id-ID"/>
          </w:rPr>
          <w:delText xml:space="preserve"> Serta hasil implementasi antarmuka.</w:delText>
        </w:r>
      </w:del>
    </w:p>
    <w:p w14:paraId="206B31DB" w14:textId="20CD4EB6" w:rsidR="00574777" w:rsidDel="00474C24" w:rsidRDefault="00574777" w:rsidP="00750C2A">
      <w:pPr>
        <w:pStyle w:val="MediumGrid21"/>
        <w:spacing w:after="0"/>
        <w:rPr>
          <w:del w:id="1135" w:author="arkat" w:date="2017-10-06T09:10:00Z"/>
          <w:b/>
          <w:sz w:val="24"/>
          <w:szCs w:val="24"/>
          <w:lang w:val="id-ID"/>
        </w:rPr>
      </w:pPr>
      <w:del w:id="1136" w:author="arkat" w:date="2017-10-06T09:10:00Z">
        <w:r w:rsidDel="00474C24">
          <w:rPr>
            <w:b/>
            <w:sz w:val="24"/>
            <w:szCs w:val="24"/>
            <w:lang w:val="id-ID"/>
          </w:rPr>
          <w:delText xml:space="preserve">BAB </w:delText>
        </w:r>
      </w:del>
      <w:del w:id="1137" w:author="arkat" w:date="2017-10-03T08:14:00Z">
        <w:r w:rsidDel="00A257E1">
          <w:rPr>
            <w:b/>
            <w:sz w:val="24"/>
            <w:szCs w:val="24"/>
            <w:lang w:val="id-ID"/>
          </w:rPr>
          <w:delText>6</w:delText>
        </w:r>
      </w:del>
      <w:del w:id="1138" w:author="arkat" w:date="2017-10-06T09:10:00Z">
        <w:r w:rsidR="00C02344" w:rsidRPr="00D84828" w:rsidDel="00474C24">
          <w:rPr>
            <w:b/>
            <w:sz w:val="24"/>
            <w:szCs w:val="24"/>
            <w:lang w:val="id-ID"/>
          </w:rPr>
          <w:delText xml:space="preserve"> </w:delText>
        </w:r>
        <w:r w:rsidDel="00474C24">
          <w:rPr>
            <w:b/>
            <w:sz w:val="24"/>
            <w:szCs w:val="24"/>
            <w:lang w:val="id-ID"/>
          </w:rPr>
          <w:delText>Penutup</w:delText>
        </w:r>
      </w:del>
    </w:p>
    <w:p w14:paraId="4B645302" w14:textId="6BE31D90" w:rsidR="005770FD" w:rsidRPr="00E339C4" w:rsidRDefault="00BC3DB8" w:rsidP="00750C2A">
      <w:pPr>
        <w:pStyle w:val="MediumGrid21"/>
        <w:spacing w:after="0"/>
        <w:rPr>
          <w:sz w:val="24"/>
          <w:szCs w:val="24"/>
          <w:lang w:val="id-ID"/>
        </w:rPr>
      </w:pPr>
      <w:del w:id="1139" w:author="arkat" w:date="2017-10-06T09:10:00Z">
        <w:r w:rsidDel="00474C24">
          <w:rPr>
            <w:sz w:val="24"/>
            <w:szCs w:val="24"/>
            <w:lang w:val="id-ID"/>
          </w:rPr>
          <w:delText xml:space="preserve">Berisi kesimpulan dari </w:delText>
        </w:r>
        <w:r w:rsidR="00574777" w:rsidDel="00474C24">
          <w:rPr>
            <w:sz w:val="24"/>
            <w:szCs w:val="24"/>
            <w:lang w:val="id-ID"/>
          </w:rPr>
          <w:delText>hasil dan pembahasan</w:delText>
        </w:r>
        <w:r w:rsidR="00165B14" w:rsidDel="00474C24">
          <w:rPr>
            <w:sz w:val="24"/>
            <w:szCs w:val="24"/>
            <w:lang w:val="id-ID"/>
          </w:rPr>
          <w:delText xml:space="preserve"> pengujian yang didapatkan dalam outmasi pemodelan proses bisnis</w:delText>
        </w:r>
        <w:r w:rsidR="00574777" w:rsidDel="00474C24">
          <w:rPr>
            <w:sz w:val="24"/>
            <w:szCs w:val="24"/>
            <w:lang w:val="id-ID"/>
          </w:rPr>
          <w:delText>.</w:delText>
        </w:r>
      </w:del>
    </w:p>
    <w:p w14:paraId="62D15342" w14:textId="5B0C9CF3" w:rsidR="00C533E2" w:rsidRDefault="009D16AE" w:rsidP="00750C2A">
      <w:pPr>
        <w:pStyle w:val="Heading1"/>
        <w:spacing w:after="0"/>
        <w:rPr>
          <w:lang w:val="en-US"/>
        </w:rPr>
      </w:pPr>
      <w:bookmarkStart w:id="1140" w:name="_Toc495046342"/>
      <w:ins w:id="1141" w:author="arkat" w:date="2017-09-28T16:25:00Z">
        <w:r>
          <w:rPr>
            <w:lang w:val="en-US"/>
          </w:rPr>
          <w:lastRenderedPageBreak/>
          <w:t>LANDASAN KEPUSTAKAAN</w:t>
        </w:r>
      </w:ins>
      <w:bookmarkEnd w:id="1140"/>
    </w:p>
    <w:p w14:paraId="1373FB86" w14:textId="377D8F66" w:rsidR="00E52A1F" w:rsidDel="009D16AE" w:rsidRDefault="003E7F09">
      <w:pPr>
        <w:pStyle w:val="Heading2"/>
        <w:numPr>
          <w:ilvl w:val="0"/>
          <w:numId w:val="0"/>
        </w:numPr>
        <w:spacing w:before="0" w:after="0"/>
        <w:ind w:left="720" w:hanging="720"/>
        <w:rPr>
          <w:del w:id="1142" w:author="arkat" w:date="2017-09-28T16:25:00Z"/>
          <w:sz w:val="32"/>
          <w:lang w:val="en-US"/>
        </w:rPr>
        <w:pPrChange w:id="1143" w:author="arkat" w:date="2017-09-28T16:24:00Z">
          <w:pPr>
            <w:pStyle w:val="Heading2"/>
            <w:numPr>
              <w:ilvl w:val="0"/>
              <w:numId w:val="0"/>
            </w:numPr>
            <w:spacing w:before="0" w:after="0"/>
            <w:ind w:left="0" w:firstLine="0"/>
            <w:jc w:val="center"/>
          </w:pPr>
        </w:pPrChange>
      </w:pPr>
      <w:bookmarkStart w:id="1144" w:name="_Toc402485260"/>
      <w:del w:id="1145" w:author="arkat" w:date="2017-09-28T16:25:00Z">
        <w:r w:rsidRPr="003E7F09" w:rsidDel="009D16AE">
          <w:rPr>
            <w:sz w:val="32"/>
            <w:lang w:val="en-US"/>
          </w:rPr>
          <w:delText>LANDASAN KEPUSTAKAAN</w:delText>
        </w:r>
      </w:del>
    </w:p>
    <w:p w14:paraId="6384F069" w14:textId="77777777" w:rsidR="00383FE8" w:rsidRPr="00383FE8" w:rsidRDefault="00383FE8" w:rsidP="00383FE8">
      <w:pPr>
        <w:pStyle w:val="BodyText"/>
      </w:pPr>
    </w:p>
    <w:p w14:paraId="4F5E5067" w14:textId="7D563172" w:rsidR="0058751D" w:rsidRPr="00C67580" w:rsidRDefault="0058751D" w:rsidP="0058751D">
      <w:pPr>
        <w:pStyle w:val="BodyTextFirstIndent"/>
        <w:rPr>
          <w:ins w:id="1146" w:author="arkat" w:date="2017-09-25T14:48:00Z"/>
        </w:rPr>
      </w:pPr>
      <w:ins w:id="1147" w:author="arkat" w:date="2017-09-25T14:48:00Z">
        <w:r w:rsidRPr="002C4614">
          <w:t xml:space="preserve">Landasan kepustakaan </w:t>
        </w:r>
      </w:ins>
      <w:ins w:id="1148" w:author="arkat" w:date="2017-10-06T09:02:00Z">
        <w:r w:rsidR="003F428F">
          <w:rPr>
            <w:lang w:val="en-US"/>
          </w:rPr>
          <w:t xml:space="preserve">akan memaparkan penelitian terkait </w:t>
        </w:r>
      </w:ins>
      <w:ins w:id="1149" w:author="arkat" w:date="2017-09-25T14:48:00Z">
        <w:r w:rsidRPr="002C4614">
          <w:t>dan</w:t>
        </w:r>
      </w:ins>
      <w:ins w:id="1150" w:author="arkat" w:date="2017-10-06T09:02:00Z">
        <w:r w:rsidR="003F428F">
          <w:rPr>
            <w:lang w:val="en-US"/>
          </w:rPr>
          <w:t xml:space="preserve"> dasar teori yang akan dijadikan landasan pada penelitian ini. </w:t>
        </w:r>
      </w:ins>
      <w:ins w:id="1151" w:author="arkat" w:date="2017-09-25T14:48:00Z">
        <w:r w:rsidRPr="002C4614">
          <w:t xml:space="preserve"> </w:t>
        </w:r>
      </w:ins>
      <w:ins w:id="1152" w:author="arkat" w:date="2017-10-06T09:03:00Z">
        <w:r w:rsidR="003F428F">
          <w:rPr>
            <w:lang w:val="en-US"/>
          </w:rPr>
          <w:t xml:space="preserve">Penelitian terkait aka membahas penelitian terdahulu yang telah melakukan transformasi dari model ke model. Sedangkan </w:t>
        </w:r>
      </w:ins>
      <w:ins w:id="1153" w:author="arkat" w:date="2017-10-04T13:41:00Z">
        <w:r w:rsidR="00076330">
          <w:rPr>
            <w:lang w:val="en-US"/>
          </w:rPr>
          <w:t>teori dasar</w:t>
        </w:r>
      </w:ins>
      <w:ins w:id="1154" w:author="arkat" w:date="2017-10-06T09:03:00Z">
        <w:r w:rsidR="003F428F">
          <w:rPr>
            <w:lang w:val="en-US"/>
          </w:rPr>
          <w:t xml:space="preserve"> akan membahas beberapa konsep dasar, yakni konsep proses bisnis</w:t>
        </w:r>
      </w:ins>
      <w:ins w:id="1155" w:author="arkat" w:date="2017-10-06T09:04:00Z">
        <w:r w:rsidR="003F428F">
          <w:rPr>
            <w:lang w:val="en-US"/>
          </w:rPr>
          <w:t>, pemodelan</w:t>
        </w:r>
      </w:ins>
      <w:ins w:id="1156" w:author="arkat" w:date="2017-09-25T14:48:00Z">
        <w:r>
          <w:rPr>
            <w:lang w:val="en-US"/>
          </w:rPr>
          <w:t xml:space="preserve"> proses bisnis, konsep EPC, konsep BPMN dan konsep transformasi model proses bisnis. Penjelasan yang disajikan mengacu pada beberapa </w:t>
        </w:r>
        <w:r w:rsidRPr="002C4614">
          <w:t>literatur ilmiah</w:t>
        </w:r>
        <w:r>
          <w:rPr>
            <w:lang w:val="en-US"/>
          </w:rPr>
          <w:t>, seperti buku dan jurnal ilmiah</w:t>
        </w:r>
        <w:r w:rsidR="003F428F">
          <w:t>.</w:t>
        </w:r>
      </w:ins>
    </w:p>
    <w:p w14:paraId="703F585B" w14:textId="77777777" w:rsidR="0058751D" w:rsidRDefault="0058751D" w:rsidP="0058751D">
      <w:pPr>
        <w:pStyle w:val="Heading2"/>
        <w:spacing w:before="0" w:after="0"/>
        <w:rPr>
          <w:ins w:id="1157" w:author="arkat" w:date="2017-09-25T14:48:00Z"/>
          <w:lang w:val="en-US"/>
        </w:rPr>
      </w:pPr>
      <w:bookmarkStart w:id="1158" w:name="_Toc495046343"/>
      <w:ins w:id="1159" w:author="arkat" w:date="2017-09-25T14:48:00Z">
        <w:r>
          <w:rPr>
            <w:lang w:val="en-US"/>
          </w:rPr>
          <w:t>Penelitian Terkait</w:t>
        </w:r>
        <w:bookmarkEnd w:id="1158"/>
      </w:ins>
    </w:p>
    <w:p w14:paraId="492D8C33" w14:textId="63AC7E6F" w:rsidR="0058751D" w:rsidRDefault="0058751D" w:rsidP="0095050F">
      <w:pPr>
        <w:pStyle w:val="BodyTextFirstIndent"/>
        <w:rPr>
          <w:ins w:id="1160" w:author="arkat" w:date="2017-09-25T14:48:00Z"/>
          <w:lang w:val="en-US"/>
        </w:rPr>
      </w:pPr>
      <w:ins w:id="1161" w:author="arkat" w:date="2017-09-25T14:48:00Z">
        <w:r>
          <w:t xml:space="preserve"> </w:t>
        </w:r>
      </w:ins>
      <w:ins w:id="1162" w:author="arkat" w:date="2017-09-25T20:19:00Z">
        <w:r w:rsidR="00CB35C2">
          <w:rPr>
            <w:lang w:val="en-US"/>
          </w:rPr>
          <w:t>Sub</w:t>
        </w:r>
      </w:ins>
      <w:ins w:id="1163" w:author="arkat" w:date="2017-09-25T14:48:00Z">
        <w:r>
          <w:rPr>
            <w:lang w:val="en-US"/>
          </w:rPr>
          <w:t xml:space="preserve">-bab ini menjelaskan </w:t>
        </w:r>
      </w:ins>
      <w:ins w:id="1164" w:author="arkat" w:date="2017-09-25T20:20:00Z">
        <w:r w:rsidR="00CB35C2">
          <w:rPr>
            <w:lang w:val="en-US"/>
          </w:rPr>
          <w:t>penelitian</w:t>
        </w:r>
      </w:ins>
      <w:ins w:id="1165" w:author="arkat" w:date="2017-10-06T09:05:00Z">
        <w:r w:rsidR="003F428F">
          <w:rPr>
            <w:lang w:val="en-US"/>
          </w:rPr>
          <w:t xml:space="preserve"> terkait transfomasi model proses bisnis. Penulis telah </w:t>
        </w:r>
      </w:ins>
      <w:ins w:id="1166" w:author="arkat" w:date="2017-10-06T09:06:00Z">
        <w:r w:rsidR="003F428F">
          <w:rPr>
            <w:lang w:val="en-US"/>
          </w:rPr>
          <w:t xml:space="preserve">melakukan </w:t>
        </w:r>
        <w:r w:rsidR="003F428F">
          <w:rPr>
            <w:i/>
            <w:lang w:val="en-US"/>
          </w:rPr>
          <w:t>literature survey</w:t>
        </w:r>
      </w:ins>
      <w:ins w:id="1167" w:author="arkat" w:date="2017-09-25T20:20:00Z">
        <w:r w:rsidR="00CB35C2">
          <w:rPr>
            <w:lang w:val="en-US"/>
          </w:rPr>
          <w:t xml:space="preserve"> </w:t>
        </w:r>
      </w:ins>
      <w:ins w:id="1168" w:author="arkat" w:date="2017-10-06T08:39:00Z">
        <w:r w:rsidR="00455904">
          <w:rPr>
            <w:lang w:val="en-US"/>
          </w:rPr>
          <w:t xml:space="preserve">dan sedang proses publikasi pada </w:t>
        </w:r>
      </w:ins>
      <w:ins w:id="1169" w:author="arkat" w:date="2017-10-06T08:40:00Z">
        <w:r w:rsidR="00455904" w:rsidRPr="00455904">
          <w:rPr>
            <w:i/>
            <w:lang w:val="en-US"/>
            <w:rPrChange w:id="1170" w:author="arkat" w:date="2017-10-06T08:40:00Z">
              <w:rPr>
                <w:lang w:val="en-US"/>
              </w:rPr>
            </w:rPrChange>
          </w:rPr>
          <w:t>Multi-Disciplinary Research Journal</w:t>
        </w:r>
        <w:r w:rsidR="00455904">
          <w:rPr>
            <w:i/>
            <w:lang w:val="en-US"/>
          </w:rPr>
          <w:t xml:space="preserve">. </w:t>
        </w:r>
        <w:r w:rsidR="003F4A38">
          <w:rPr>
            <w:lang w:val="en-US"/>
          </w:rPr>
          <w:t>J</w:t>
        </w:r>
      </w:ins>
      <w:ins w:id="1171" w:author="arkat" w:date="2017-10-06T08:41:00Z">
        <w:r w:rsidR="00455904">
          <w:rPr>
            <w:lang w:val="en-US"/>
          </w:rPr>
          <w:t xml:space="preserve">urnal tersebut </w:t>
        </w:r>
      </w:ins>
      <w:ins w:id="1172" w:author="arkat" w:date="2017-10-06T08:42:00Z">
        <w:r w:rsidR="00455904">
          <w:rPr>
            <w:lang w:val="en-US"/>
          </w:rPr>
          <w:t xml:space="preserve">melakukan eksplorasi </w:t>
        </w:r>
      </w:ins>
      <w:ins w:id="1173" w:author="arkat" w:date="2017-10-06T08:47:00Z">
        <w:r w:rsidR="00455904">
          <w:rPr>
            <w:lang w:val="en-US"/>
          </w:rPr>
          <w:t>di</w:t>
        </w:r>
      </w:ins>
      <w:ins w:id="1174" w:author="arkat" w:date="2017-10-06T08:48:00Z">
        <w:r w:rsidR="00455904">
          <w:rPr>
            <w:lang w:val="en-US"/>
          </w:rPr>
          <w:t xml:space="preserve"> </w:t>
        </w:r>
        <w:r w:rsidR="00455904" w:rsidRPr="003F4A38">
          <w:rPr>
            <w:i/>
            <w:lang w:val="en-US"/>
            <w:rPrChange w:id="1175" w:author="arkat" w:date="2017-10-06T08:49:00Z">
              <w:rPr>
                <w:lang w:val="en-US"/>
              </w:rPr>
            </w:rPrChange>
          </w:rPr>
          <w:t>database</w:t>
        </w:r>
      </w:ins>
      <w:ins w:id="1176" w:author="arkat" w:date="2017-10-06T08:47:00Z">
        <w:r w:rsidR="00455904">
          <w:rPr>
            <w:lang w:val="en-US"/>
          </w:rPr>
          <w:t xml:space="preserve"> SciendDirect, </w:t>
        </w:r>
      </w:ins>
      <w:ins w:id="1177" w:author="arkat" w:date="2017-10-06T08:48:00Z">
        <w:r w:rsidR="00455904">
          <w:rPr>
            <w:lang w:val="en-US"/>
          </w:rPr>
          <w:t>Springer Link dan IEEE Xplored. Terdapat</w:t>
        </w:r>
      </w:ins>
      <w:ins w:id="1178" w:author="arkat" w:date="2017-10-06T08:42:00Z">
        <w:r w:rsidR="00455904">
          <w:rPr>
            <w:lang w:val="en-US"/>
          </w:rPr>
          <w:t xml:space="preserve"> </w:t>
        </w:r>
      </w:ins>
      <w:ins w:id="1179" w:author="arkat" w:date="2017-10-06T08:43:00Z">
        <w:r w:rsidR="00455904">
          <w:rPr>
            <w:lang w:val="en-US"/>
          </w:rPr>
          <w:t xml:space="preserve">19 jurnal transformasi </w:t>
        </w:r>
        <w:r w:rsidR="00455904" w:rsidRPr="00455904">
          <w:rPr>
            <w:i/>
            <w:lang w:val="en-US"/>
            <w:rPrChange w:id="1180" w:author="arkat" w:date="2017-10-06T08:45:00Z">
              <w:rPr>
                <w:lang w:val="en-US"/>
              </w:rPr>
            </w:rPrChange>
          </w:rPr>
          <w:t>model</w:t>
        </w:r>
      </w:ins>
      <w:ins w:id="1181" w:author="arkat" w:date="2017-10-06T08:45:00Z">
        <w:r w:rsidR="00455904" w:rsidRPr="00455904">
          <w:rPr>
            <w:i/>
            <w:lang w:val="en-US"/>
            <w:rPrChange w:id="1182" w:author="arkat" w:date="2017-10-06T08:45:00Z">
              <w:rPr>
                <w:lang w:val="en-US"/>
              </w:rPr>
            </w:rPrChange>
          </w:rPr>
          <w:t xml:space="preserve"> to model</w:t>
        </w:r>
      </w:ins>
      <w:ins w:id="1183" w:author="arkat" w:date="2017-10-06T08:48:00Z">
        <w:r w:rsidR="00455904">
          <w:rPr>
            <w:i/>
            <w:lang w:val="en-US"/>
          </w:rPr>
          <w:t xml:space="preserve"> </w:t>
        </w:r>
        <w:r w:rsidR="00455904">
          <w:rPr>
            <w:lang w:val="en-US"/>
          </w:rPr>
          <w:t>yang dibahas pada jurnal tersebut</w:t>
        </w:r>
      </w:ins>
      <w:ins w:id="1184" w:author="arkat" w:date="2017-10-06T08:49:00Z">
        <w:r w:rsidR="00455904">
          <w:rPr>
            <w:lang w:val="en-US"/>
          </w:rPr>
          <w:t xml:space="preserve"> </w:t>
        </w:r>
        <w:r w:rsidR="00455904">
          <w:rPr>
            <w:lang w:val="en-US"/>
          </w:rPr>
          <w:fldChar w:fldCharType="begin" w:fldLock="1"/>
        </w:r>
      </w:ins>
      <w:ins w:id="1185" w:author="arkat" w:date="2017-10-06T09:15:00Z">
        <w:r w:rsidR="00474C24">
          <w:rPr>
            <w:lang w:val="en-US"/>
          </w:rPr>
          <w:instrText>ADDIN CSL_CITATION { "citationItems" : [ { "id" : "ITEM-1", "itemData" : { "author" : [ { "dropping-particle" : "", "family" : "Khudori", "given" : "Ahsanun Naseh", "non-dropping-particle" : "", "parse-names" : false, "suffix" : "" }, { "dropping-particle" : "", "family" : "Kurniawan", "given" : "Tri Astoto", "non-dropping-particle" : "", "parse-names" : false, "suffix" : "" } ], "id" : "ITEM-1", "issue" : "X", "issued" : { "date-parts" : [ [ "2017" ] ] }, "number-of-pages" : "1-8", "title" : "Business Process Model Transformation Techniques : A Comprehensive Survey", "type" : "report",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instrText>
        </w:r>
      </w:ins>
      <w:r w:rsidR="00455904">
        <w:rPr>
          <w:lang w:val="en-US"/>
        </w:rPr>
        <w:fldChar w:fldCharType="separate"/>
      </w:r>
      <w:ins w:id="1186" w:author="arkat" w:date="2017-10-06T08:49:00Z">
        <w:r w:rsidR="00455904" w:rsidRPr="0095050F">
          <w:rPr>
            <w:noProof/>
            <w:lang w:val="en-US"/>
          </w:rPr>
          <w:t>(Khudori &amp; Kurniawan, 2017)</w:t>
        </w:r>
        <w:r w:rsidR="00455904">
          <w:rPr>
            <w:lang w:val="en-US"/>
          </w:rPr>
          <w:fldChar w:fldCharType="end"/>
        </w:r>
      </w:ins>
      <w:ins w:id="1187" w:author="arkat" w:date="2017-10-06T08:43:00Z">
        <w:r w:rsidR="00455904">
          <w:rPr>
            <w:lang w:val="en-US"/>
          </w:rPr>
          <w:t xml:space="preserve">. </w:t>
        </w:r>
      </w:ins>
      <w:ins w:id="1188" w:author="arkat" w:date="2017-10-06T08:50:00Z">
        <w:r w:rsidR="003F4A38">
          <w:rPr>
            <w:lang w:val="en-US"/>
          </w:rPr>
          <w:t xml:space="preserve"> Secara umum</w:t>
        </w:r>
      </w:ins>
      <w:ins w:id="1189" w:author="arkat" w:date="2017-10-06T09:07:00Z">
        <w:r w:rsidR="003F428F">
          <w:rPr>
            <w:lang w:val="en-US"/>
          </w:rPr>
          <w:t xml:space="preserve"> transformasi dari model ke model</w:t>
        </w:r>
      </w:ins>
      <w:ins w:id="1190" w:author="arkat" w:date="2017-10-06T08:56:00Z">
        <w:r w:rsidR="003F4A38">
          <w:rPr>
            <w:lang w:val="en-US"/>
          </w:rPr>
          <w:t xml:space="preserve"> banyak</w:t>
        </w:r>
      </w:ins>
      <w:ins w:id="1191" w:author="arkat" w:date="2017-10-06T08:50:00Z">
        <w:r w:rsidR="003F4A38">
          <w:rPr>
            <w:lang w:val="en-US"/>
          </w:rPr>
          <w:t xml:space="preserve"> </w:t>
        </w:r>
      </w:ins>
      <w:ins w:id="1192" w:author="arkat" w:date="2017-10-06T08:55:00Z">
        <w:r w:rsidR="003F4A38">
          <w:rPr>
            <w:lang w:val="en-US"/>
          </w:rPr>
          <w:t>menggunakan pendekatan aturan pemetaan (</w:t>
        </w:r>
      </w:ins>
      <w:ins w:id="1193" w:author="arkat" w:date="2017-10-06T08:56:00Z">
        <w:r w:rsidR="003F4A38">
          <w:rPr>
            <w:i/>
            <w:lang w:val="en-US"/>
          </w:rPr>
          <w:t>mapping rule</w:t>
        </w:r>
      </w:ins>
      <w:ins w:id="1194" w:author="arkat" w:date="2017-10-06T08:55:00Z">
        <w:r w:rsidR="003F4A38">
          <w:rPr>
            <w:lang w:val="en-US"/>
          </w:rPr>
          <w:t>)</w:t>
        </w:r>
      </w:ins>
      <w:ins w:id="1195" w:author="arkat" w:date="2017-10-06T08:56:00Z">
        <w:r w:rsidR="003F4A38">
          <w:rPr>
            <w:lang w:val="en-US"/>
          </w:rPr>
          <w:t xml:space="preserve">. </w:t>
        </w:r>
      </w:ins>
      <w:ins w:id="1196" w:author="arkat" w:date="2017-10-06T08:50:00Z">
        <w:r w:rsidR="003F4A38">
          <w:rPr>
            <w:lang w:val="en-US"/>
          </w:rPr>
          <w:t xml:space="preserve">Ada beberapa pendekatan pemetaan yang digunakan </w:t>
        </w:r>
      </w:ins>
      <w:ins w:id="1197" w:author="arkat" w:date="2017-09-25T20:22:00Z">
        <w:r w:rsidR="00CB35C2">
          <w:rPr>
            <w:lang w:val="en-US"/>
          </w:rPr>
          <w:t>yakni</w:t>
        </w:r>
      </w:ins>
      <w:ins w:id="1198" w:author="arkat" w:date="2017-09-25T14:48:00Z">
        <w:r w:rsidR="003F4A38">
          <w:rPr>
            <w:lang w:val="en-US"/>
          </w:rPr>
          <w:t xml:space="preserve"> pemetaa</w:t>
        </w:r>
      </w:ins>
      <w:ins w:id="1199" w:author="arkat" w:date="2017-10-06T08:51:00Z">
        <w:r w:rsidR="003F4A38">
          <w:rPr>
            <w:lang w:val="en-US"/>
          </w:rPr>
          <w:t>n tidak langs</w:t>
        </w:r>
      </w:ins>
      <w:ins w:id="1200" w:author="arkat" w:date="2017-10-06T08:52:00Z">
        <w:r w:rsidR="003F4A38">
          <w:rPr>
            <w:lang w:val="en-US"/>
          </w:rPr>
          <w:t>u</w:t>
        </w:r>
      </w:ins>
      <w:ins w:id="1201" w:author="arkat" w:date="2017-10-06T08:51:00Z">
        <w:r w:rsidR="003F4A38">
          <w:rPr>
            <w:lang w:val="en-US"/>
          </w:rPr>
          <w:t>ng</w:t>
        </w:r>
      </w:ins>
      <w:ins w:id="1202" w:author="arkat" w:date="2017-09-25T14:48:00Z">
        <w:r>
          <w:rPr>
            <w:lang w:val="en-US"/>
          </w:rPr>
          <w:t xml:space="preserve"> </w:t>
        </w:r>
      </w:ins>
      <w:ins w:id="1203" w:author="arkat" w:date="2017-10-06T08:52:00Z">
        <w:r w:rsidR="003F4A38">
          <w:rPr>
            <w:lang w:val="en-US"/>
          </w:rPr>
          <w:t>(</w:t>
        </w:r>
      </w:ins>
      <w:ins w:id="1204" w:author="arkat" w:date="2017-09-25T14:48:00Z">
        <w:r w:rsidRPr="00B22874">
          <w:rPr>
            <w:i/>
            <w:lang w:val="en-US"/>
          </w:rPr>
          <w:t>indirect mapping</w:t>
        </w:r>
      </w:ins>
      <w:ins w:id="1205" w:author="arkat" w:date="2017-10-06T08:52:00Z">
        <w:r w:rsidR="003F4A38">
          <w:rPr>
            <w:i/>
            <w:lang w:val="en-US"/>
          </w:rPr>
          <w:t>)</w:t>
        </w:r>
      </w:ins>
      <w:ins w:id="1206" w:author="arkat" w:date="2017-09-25T14:48:00Z">
        <w:r>
          <w:rPr>
            <w:lang w:val="en-US"/>
          </w:rPr>
          <w:t xml:space="preserve"> dan </w:t>
        </w:r>
      </w:ins>
      <w:ins w:id="1207" w:author="arkat" w:date="2017-10-06T08:52:00Z">
        <w:r w:rsidR="003F4A38">
          <w:rPr>
            <w:lang w:val="en-US"/>
          </w:rPr>
          <w:t>pemetaan langsung (</w:t>
        </w:r>
      </w:ins>
      <w:ins w:id="1208" w:author="arkat" w:date="2017-09-25T14:48:00Z">
        <w:r w:rsidRPr="00B22874">
          <w:rPr>
            <w:i/>
            <w:lang w:val="en-US"/>
          </w:rPr>
          <w:t>direct mapping</w:t>
        </w:r>
      </w:ins>
      <w:ins w:id="1209" w:author="arkat" w:date="2017-10-06T08:52:00Z">
        <w:r w:rsidR="003F4A38">
          <w:rPr>
            <w:i/>
            <w:lang w:val="en-US"/>
          </w:rPr>
          <w:t>)</w:t>
        </w:r>
      </w:ins>
      <w:ins w:id="1210" w:author="arkat" w:date="2017-09-25T14:48:00Z">
        <w:r>
          <w:rPr>
            <w:lang w:val="en-US"/>
          </w:rPr>
          <w:t>.</w:t>
        </w:r>
      </w:ins>
      <w:ins w:id="1211" w:author="arkat" w:date="2017-10-06T08:53:00Z">
        <w:r w:rsidR="003F428F">
          <w:rPr>
            <w:lang w:val="en-US"/>
          </w:rPr>
          <w:t xml:space="preserve"> Tabel 2.1 menampilkan</w:t>
        </w:r>
      </w:ins>
      <w:ins w:id="1212" w:author="arkat" w:date="2017-10-06T09:07:00Z">
        <w:r w:rsidR="003F428F">
          <w:rPr>
            <w:lang w:val="en-US"/>
          </w:rPr>
          <w:t xml:space="preserve"> data</w:t>
        </w:r>
      </w:ins>
      <w:ins w:id="1213" w:author="arkat" w:date="2017-10-06T08:53:00Z">
        <w:r w:rsidR="003F4A38">
          <w:rPr>
            <w:lang w:val="en-US"/>
          </w:rPr>
          <w:t xml:space="preserve"> </w:t>
        </w:r>
      </w:ins>
      <w:ins w:id="1214" w:author="arkat" w:date="2017-10-06T08:57:00Z">
        <w:r w:rsidR="003F4A38">
          <w:rPr>
            <w:lang w:val="en-US"/>
          </w:rPr>
          <w:t xml:space="preserve">penelitian terkait yang </w:t>
        </w:r>
      </w:ins>
      <w:ins w:id="1215" w:author="arkat" w:date="2017-10-06T09:08:00Z">
        <w:r w:rsidR="003F428F">
          <w:rPr>
            <w:lang w:val="en-US"/>
          </w:rPr>
          <w:t xml:space="preserve">membahas </w:t>
        </w:r>
      </w:ins>
      <w:ins w:id="1216" w:author="arkat" w:date="2017-10-06T08:57:00Z">
        <w:r w:rsidR="003F4A38">
          <w:rPr>
            <w:lang w:val="en-US"/>
          </w:rPr>
          <w:t>transformasi</w:t>
        </w:r>
      </w:ins>
      <w:ins w:id="1217" w:author="arkat" w:date="2017-10-06T09:08:00Z">
        <w:r w:rsidR="003F428F">
          <w:rPr>
            <w:lang w:val="en-US"/>
          </w:rPr>
          <w:t xml:space="preserve"> dari</w:t>
        </w:r>
      </w:ins>
      <w:ins w:id="1218" w:author="arkat" w:date="2017-10-06T08:57:00Z">
        <w:r w:rsidR="003F4A38">
          <w:rPr>
            <w:lang w:val="en-US"/>
          </w:rPr>
          <w:t xml:space="preserve"> </w:t>
        </w:r>
      </w:ins>
      <w:ins w:id="1219" w:author="arkat" w:date="2017-10-06T09:08:00Z">
        <w:r w:rsidR="003F428F">
          <w:rPr>
            <w:lang w:val="en-US"/>
          </w:rPr>
          <w:t>model</w:t>
        </w:r>
      </w:ins>
      <w:ins w:id="1220" w:author="arkat" w:date="2017-10-06T08:57:00Z">
        <w:r w:rsidR="003F428F" w:rsidRPr="0095050F">
          <w:rPr>
            <w:i/>
            <w:lang w:val="en-US"/>
          </w:rPr>
          <w:t xml:space="preserve"> </w:t>
        </w:r>
      </w:ins>
      <w:ins w:id="1221" w:author="arkat" w:date="2017-10-06T09:08:00Z">
        <w:r w:rsidR="003F428F">
          <w:rPr>
            <w:lang w:val="en-US"/>
          </w:rPr>
          <w:t>ke</w:t>
        </w:r>
      </w:ins>
      <w:ins w:id="1222" w:author="arkat" w:date="2017-10-06T08:57:00Z">
        <w:r w:rsidR="003F428F" w:rsidRPr="0095050F">
          <w:rPr>
            <w:i/>
            <w:lang w:val="en-US"/>
          </w:rPr>
          <w:t xml:space="preserve"> </w:t>
        </w:r>
      </w:ins>
      <w:ins w:id="1223" w:author="arkat" w:date="2017-10-06T09:08:00Z">
        <w:r w:rsidR="003F428F">
          <w:rPr>
            <w:lang w:val="en-US"/>
          </w:rPr>
          <w:t>model</w:t>
        </w:r>
      </w:ins>
      <w:ins w:id="1224" w:author="arkat" w:date="2017-10-06T08:57:00Z">
        <w:r w:rsidR="003F4A38">
          <w:rPr>
            <w:lang w:val="en-US"/>
          </w:rPr>
          <w:t>.</w:t>
        </w:r>
      </w:ins>
    </w:p>
    <w:p w14:paraId="7B207052" w14:textId="2C0E7220" w:rsidR="00A40285" w:rsidRPr="00BA63C8" w:rsidRDefault="00CB35C2" w:rsidP="00D048A8">
      <w:pPr>
        <w:pStyle w:val="BodyTextFirstIndent"/>
        <w:rPr>
          <w:ins w:id="1225" w:author="arkat" w:date="2017-09-25T14:48:00Z"/>
          <w:rFonts w:cs="Calibri"/>
          <w:color w:val="000000"/>
          <w:szCs w:val="24"/>
        </w:rPr>
      </w:pPr>
      <w:ins w:id="1226" w:author="arkat" w:date="2017-09-25T20:23:00Z">
        <w:r>
          <w:rPr>
            <w:rFonts w:cs="Calibri"/>
            <w:color w:val="000000"/>
            <w:szCs w:val="24"/>
            <w:lang w:val="en-US"/>
          </w:rPr>
          <w:t xml:space="preserve">Pendekatan </w:t>
        </w:r>
      </w:ins>
      <w:ins w:id="1227" w:author="arkat" w:date="2017-09-25T14:48:00Z">
        <w:r w:rsidR="0058751D" w:rsidRPr="00BA63C8">
          <w:rPr>
            <w:rFonts w:cs="Calibri"/>
            <w:i/>
            <w:color w:val="000000"/>
            <w:szCs w:val="24"/>
            <w:lang w:val="en-GB"/>
          </w:rPr>
          <w:t>indirect mapping</w:t>
        </w:r>
        <w:r>
          <w:rPr>
            <w:rFonts w:cs="Calibri"/>
            <w:color w:val="000000"/>
            <w:szCs w:val="24"/>
          </w:rPr>
          <w:t xml:space="preserve"> yakni</w:t>
        </w:r>
        <w:r w:rsidR="0058751D" w:rsidRPr="00BA63C8">
          <w:rPr>
            <w:rFonts w:cs="Calibri"/>
            <w:color w:val="000000"/>
            <w:szCs w:val="24"/>
            <w:lang w:val="en-GB"/>
          </w:rPr>
          <w:t xml:space="preserve"> transformasi </w:t>
        </w:r>
        <w:r w:rsidR="0058751D" w:rsidRPr="00BA63C8">
          <w:rPr>
            <w:rFonts w:cs="Calibri"/>
            <w:color w:val="000000"/>
            <w:szCs w:val="24"/>
          </w:rPr>
          <w:t>yang menggun</w:t>
        </w:r>
      </w:ins>
      <w:ins w:id="1228" w:author="arkat" w:date="2017-10-06T08:01:00Z">
        <w:r w:rsidR="008D650E">
          <w:rPr>
            <w:rFonts w:cs="Calibri"/>
            <w:color w:val="000000"/>
            <w:szCs w:val="24"/>
          </w:rPr>
          <w:t>akan</w:t>
        </w:r>
      </w:ins>
      <w:ins w:id="1229" w:author="arkat" w:date="2017-09-25T14:48:00Z">
        <w:r w:rsidR="0058751D" w:rsidRPr="00BA63C8">
          <w:rPr>
            <w:rFonts w:cs="Calibri"/>
            <w:color w:val="000000"/>
            <w:szCs w:val="24"/>
            <w:lang w:val="en-GB"/>
          </w:rPr>
          <w:t xml:space="preserve"> aturan</w:t>
        </w:r>
        <w:r w:rsidR="0058751D" w:rsidRPr="00BA63C8">
          <w:rPr>
            <w:rFonts w:cs="Calibri"/>
            <w:color w:val="000000"/>
            <w:szCs w:val="24"/>
          </w:rPr>
          <w:t xml:space="preserve"> </w:t>
        </w:r>
        <w:r w:rsidR="0058751D" w:rsidRPr="00BA63C8">
          <w:rPr>
            <w:rFonts w:cs="Calibri"/>
            <w:i/>
            <w:color w:val="000000"/>
            <w:szCs w:val="24"/>
            <w:lang w:val="en-GB"/>
          </w:rPr>
          <w:t xml:space="preserve">mapping </w:t>
        </w:r>
        <w:r w:rsidR="0058751D" w:rsidRPr="00BA63C8">
          <w:rPr>
            <w:rFonts w:cs="Calibri"/>
            <w:color w:val="000000"/>
            <w:szCs w:val="24"/>
          </w:rPr>
          <w:t>yang telah tersedia</w:t>
        </w:r>
      </w:ins>
      <w:ins w:id="1230" w:author="arkat" w:date="2017-09-25T15:16:00Z">
        <w:r w:rsidR="00724773">
          <w:rPr>
            <w:rFonts w:cs="Calibri"/>
            <w:color w:val="000000"/>
            <w:szCs w:val="24"/>
            <w:lang w:val="en-US"/>
          </w:rPr>
          <w:t xml:space="preserve">, </w:t>
        </w:r>
      </w:ins>
      <w:ins w:id="1231" w:author="arkat" w:date="2017-09-25T14:48:00Z">
        <w:r w:rsidR="0058751D" w:rsidRPr="00BA63C8">
          <w:rPr>
            <w:rFonts w:cs="Calibri"/>
            <w:color w:val="000000"/>
            <w:szCs w:val="24"/>
          </w:rPr>
          <w:t>transformasi</w:t>
        </w:r>
      </w:ins>
      <w:ins w:id="1232" w:author="arkat" w:date="2017-09-25T15:16:00Z">
        <w:r w:rsidR="00724773">
          <w:rPr>
            <w:rFonts w:cs="Calibri"/>
            <w:color w:val="000000"/>
            <w:szCs w:val="24"/>
            <w:lang w:val="en-US"/>
          </w:rPr>
          <w:t xml:space="preserve"> model</w:t>
        </w:r>
      </w:ins>
      <w:ins w:id="1233" w:author="arkat" w:date="2017-09-25T14:48:00Z">
        <w:r w:rsidR="0058751D" w:rsidRPr="00BA63C8">
          <w:rPr>
            <w:rFonts w:cs="Calibri"/>
            <w:color w:val="000000"/>
            <w:szCs w:val="24"/>
          </w:rPr>
          <w:t xml:space="preserve"> </w:t>
        </w:r>
        <w:r w:rsidR="0058751D" w:rsidRPr="00BA63C8">
          <w:rPr>
            <w:rFonts w:cs="Calibri"/>
            <w:color w:val="000000"/>
            <w:szCs w:val="24"/>
            <w:lang w:val="en-GB"/>
          </w:rPr>
          <w:t>dilakukan dengan menggun</w:t>
        </w:r>
      </w:ins>
      <w:ins w:id="1234" w:author="arkat" w:date="2017-10-06T08:01:00Z">
        <w:r w:rsidR="008D650E">
          <w:rPr>
            <w:rFonts w:cs="Calibri"/>
            <w:color w:val="000000"/>
            <w:szCs w:val="24"/>
            <w:lang w:val="en-GB"/>
          </w:rPr>
          <w:t>akan</w:t>
        </w:r>
      </w:ins>
      <w:ins w:id="1235" w:author="arkat" w:date="2017-09-25T14:48:00Z">
        <w:r w:rsidR="0058751D" w:rsidRPr="00BA63C8">
          <w:rPr>
            <w:rFonts w:cs="Calibri"/>
            <w:color w:val="000000"/>
            <w:szCs w:val="24"/>
            <w:lang w:val="en-GB"/>
          </w:rPr>
          <w:t xml:space="preserve"> </w:t>
        </w:r>
        <w:r w:rsidR="0058751D" w:rsidRPr="00BA63C8">
          <w:rPr>
            <w:rFonts w:cs="Calibri"/>
            <w:color w:val="000000"/>
            <w:szCs w:val="24"/>
          </w:rPr>
          <w:t>bahasa pemodelan</w:t>
        </w:r>
        <w:r w:rsidR="0058751D" w:rsidRPr="00BA63C8">
          <w:rPr>
            <w:rFonts w:cs="Calibri"/>
            <w:color w:val="000000"/>
            <w:szCs w:val="24"/>
            <w:lang w:val="en-GB"/>
          </w:rPr>
          <w:t xml:space="preserve"> pihak</w:t>
        </w:r>
        <w:r w:rsidR="0058751D" w:rsidRPr="00BA63C8">
          <w:rPr>
            <w:rFonts w:cs="Calibri"/>
            <w:color w:val="000000"/>
            <w:szCs w:val="24"/>
          </w:rPr>
          <w:t xml:space="preserve"> ketiga atau keempat. </w:t>
        </w:r>
        <w:r w:rsidR="0058751D" w:rsidRPr="00BA63C8">
          <w:rPr>
            <w:rFonts w:cs="Calibri"/>
            <w:color w:val="000000"/>
            <w:szCs w:val="24"/>
            <w:lang w:val="en-GB"/>
          </w:rPr>
          <w:t xml:space="preserve">Sehingga memungkinkan untuk melakukan pemetaan </w:t>
        </w:r>
      </w:ins>
      <w:ins w:id="1236" w:author="arkat" w:date="2017-09-25T15:47:00Z">
        <w:r w:rsidR="00CA0F71">
          <w:rPr>
            <w:rFonts w:cs="Calibri"/>
            <w:color w:val="000000"/>
            <w:szCs w:val="24"/>
            <w:lang w:val="en-GB"/>
          </w:rPr>
          <w:t xml:space="preserve">dari </w:t>
        </w:r>
      </w:ins>
      <w:ins w:id="1237" w:author="arkat" w:date="2017-09-25T14:48:00Z">
        <w:r w:rsidR="0058751D" w:rsidRPr="00BA63C8">
          <w:rPr>
            <w:rFonts w:cs="Calibri"/>
            <w:color w:val="000000"/>
            <w:szCs w:val="24"/>
          </w:rPr>
          <w:t>EPC</w:t>
        </w:r>
      </w:ins>
      <w:ins w:id="1238" w:author="arkat" w:date="2017-09-25T15:47:00Z">
        <w:r w:rsidR="00CA0F71">
          <w:rPr>
            <w:rFonts w:cs="Calibri"/>
            <w:color w:val="000000"/>
            <w:szCs w:val="24"/>
            <w:lang w:val="en-US"/>
          </w:rPr>
          <w:t>s</w:t>
        </w:r>
      </w:ins>
      <w:ins w:id="1239" w:author="arkat" w:date="2017-09-25T14:48:00Z">
        <w:r w:rsidR="0058751D" w:rsidRPr="00BA63C8">
          <w:rPr>
            <w:rFonts w:cs="Calibri"/>
            <w:color w:val="000000"/>
            <w:szCs w:val="24"/>
          </w:rPr>
          <w:t xml:space="preserve"> ke Petri</w:t>
        </w:r>
        <w:r w:rsidR="0058751D" w:rsidRPr="00BA63C8">
          <w:rPr>
            <w:rFonts w:cs="Calibri"/>
            <w:color w:val="000000"/>
            <w:szCs w:val="24"/>
            <w:lang w:val="en-GB"/>
          </w:rPr>
          <w:t xml:space="preserve"> nets, </w:t>
        </w:r>
      </w:ins>
      <w:ins w:id="1240" w:author="arkat" w:date="2017-09-25T15:48:00Z">
        <w:r w:rsidR="00CA0F71">
          <w:rPr>
            <w:rFonts w:cs="Calibri"/>
            <w:color w:val="000000"/>
            <w:szCs w:val="24"/>
            <w:lang w:val="en-GB"/>
          </w:rPr>
          <w:t xml:space="preserve">Sebuah </w:t>
        </w:r>
      </w:ins>
      <w:ins w:id="1241" w:author="arkat" w:date="2017-09-25T14:48:00Z">
        <w:r w:rsidR="00CA0F71">
          <w:rPr>
            <w:rFonts w:cs="Calibri"/>
            <w:color w:val="000000"/>
            <w:szCs w:val="24"/>
            <w:lang w:val="en-GB"/>
          </w:rPr>
          <w:t>b</w:t>
        </w:r>
        <w:r w:rsidR="0058751D" w:rsidRPr="00BA63C8">
          <w:rPr>
            <w:rFonts w:cs="Calibri"/>
            <w:color w:val="000000"/>
            <w:szCs w:val="24"/>
            <w:lang w:val="en-GB"/>
          </w:rPr>
          <w:t>ahasa pemodelan</w:t>
        </w:r>
      </w:ins>
      <w:ins w:id="1242" w:author="arkat" w:date="2017-09-25T15:48:00Z">
        <w:r w:rsidR="00CA0F71">
          <w:rPr>
            <w:rFonts w:cs="Calibri"/>
            <w:color w:val="000000"/>
            <w:szCs w:val="24"/>
            <w:lang w:val="en-GB"/>
          </w:rPr>
          <w:t xml:space="preserve"> formal</w:t>
        </w:r>
      </w:ins>
      <w:ins w:id="1243" w:author="arkat" w:date="2017-09-25T14:48:00Z">
        <w:r w:rsidR="0058751D" w:rsidRPr="00BA63C8">
          <w:rPr>
            <w:rFonts w:cs="Calibri"/>
            <w:color w:val="000000"/>
            <w:szCs w:val="24"/>
            <w:lang w:val="en-GB"/>
          </w:rPr>
          <w:t xml:space="preserve"> </w:t>
        </w:r>
      </w:ins>
      <w:ins w:id="1244" w:author="arkat" w:date="2017-09-25T15:48:00Z">
        <w:r w:rsidR="00CA0F71">
          <w:rPr>
            <w:rFonts w:cs="Calibri"/>
            <w:color w:val="000000"/>
            <w:szCs w:val="24"/>
            <w:lang w:val="en-GB"/>
          </w:rPr>
          <w:t>yang digun</w:t>
        </w:r>
      </w:ins>
      <w:ins w:id="1245" w:author="arkat" w:date="2017-10-06T08:01:00Z">
        <w:r w:rsidR="008D650E">
          <w:rPr>
            <w:rFonts w:cs="Calibri"/>
            <w:color w:val="000000"/>
            <w:szCs w:val="24"/>
            <w:lang w:val="en-GB"/>
          </w:rPr>
          <w:t>akan</w:t>
        </w:r>
      </w:ins>
      <w:ins w:id="1246" w:author="arkat" w:date="2017-09-25T15:48:00Z">
        <w:r w:rsidR="00CA0F71">
          <w:rPr>
            <w:rFonts w:cs="Calibri"/>
            <w:color w:val="000000"/>
            <w:szCs w:val="24"/>
            <w:lang w:val="en-GB"/>
          </w:rPr>
          <w:t xml:space="preserve"> </w:t>
        </w:r>
      </w:ins>
      <w:ins w:id="1247" w:author="arkat" w:date="2017-09-25T14:48:00Z">
        <w:r w:rsidR="00CA0F71">
          <w:rPr>
            <w:rFonts w:cs="Calibri"/>
            <w:color w:val="000000"/>
            <w:szCs w:val="24"/>
          </w:rPr>
          <w:t xml:space="preserve">untuk sistem terdistribusi. Transformasi </w:t>
        </w:r>
      </w:ins>
      <w:ins w:id="1248" w:author="arkat" w:date="2017-09-25T15:48:00Z">
        <w:r w:rsidR="00CA0F71">
          <w:rPr>
            <w:rFonts w:cs="Calibri"/>
            <w:color w:val="000000"/>
            <w:szCs w:val="24"/>
            <w:lang w:val="en-US"/>
          </w:rPr>
          <w:t>seperti ini</w:t>
        </w:r>
      </w:ins>
      <w:ins w:id="1249" w:author="arkat" w:date="2017-09-25T14:48:00Z">
        <w:r w:rsidR="0058751D" w:rsidRPr="00BA63C8">
          <w:rPr>
            <w:rFonts w:cs="Calibri"/>
            <w:color w:val="000000"/>
            <w:szCs w:val="24"/>
          </w:rPr>
          <w:t xml:space="preserve"> telah dilakukan oleh W.M.P. van der Aalst</w:t>
        </w:r>
        <w:r w:rsidR="0058751D" w:rsidRPr="00BA63C8">
          <w:rPr>
            <w:rFonts w:cs="Calibri"/>
            <w:color w:val="000000"/>
            <w:szCs w:val="24"/>
            <w:lang w:val="en-GB"/>
          </w:rPr>
          <w:t xml:space="preserve"> </w:t>
        </w:r>
        <w:r w:rsidR="0058751D" w:rsidRPr="00BA63C8">
          <w:rPr>
            <w:rFonts w:cs="Calibri"/>
            <w:color w:val="000000"/>
            <w:szCs w:val="24"/>
            <w:lang w:val="en-GB"/>
          </w:rPr>
          <w:fldChar w:fldCharType="begin" w:fldLock="1"/>
        </w:r>
      </w:ins>
      <w:r w:rsidR="00686631">
        <w:rPr>
          <w:rFonts w:cs="Calibri"/>
          <w:color w:val="000000"/>
          <w:szCs w:val="24"/>
          <w:lang w:val="en-GB"/>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instrText>
      </w:r>
      <w:ins w:id="1250" w:author="arkat" w:date="2017-09-25T14:48:00Z">
        <w:r w:rsidR="0058751D" w:rsidRPr="00BA63C8">
          <w:rPr>
            <w:rFonts w:cs="Calibri"/>
            <w:color w:val="000000"/>
            <w:szCs w:val="24"/>
            <w:lang w:val="en-GB"/>
          </w:rPr>
          <w:fldChar w:fldCharType="separate"/>
        </w:r>
      </w:ins>
      <w:r w:rsidR="009D16AE" w:rsidRPr="009D16AE">
        <w:rPr>
          <w:rFonts w:cs="Calibri"/>
          <w:noProof/>
          <w:color w:val="000000"/>
          <w:szCs w:val="24"/>
          <w:lang w:val="en-GB"/>
        </w:rPr>
        <w:t>(Aalst, 1999)</w:t>
      </w:r>
      <w:ins w:id="1251" w:author="arkat" w:date="2017-09-25T14:48:00Z">
        <w:r w:rsidR="0058751D" w:rsidRPr="00BA63C8">
          <w:rPr>
            <w:rFonts w:cs="Calibri"/>
            <w:color w:val="000000"/>
            <w:szCs w:val="24"/>
            <w:lang w:val="en-GB"/>
          </w:rPr>
          <w:fldChar w:fldCharType="end"/>
        </w:r>
        <w:r w:rsidR="0058751D" w:rsidRPr="00BA63C8">
          <w:rPr>
            <w:rFonts w:cs="Calibri"/>
            <w:color w:val="000000"/>
            <w:szCs w:val="24"/>
          </w:rPr>
          <w:t>.</w:t>
        </w:r>
      </w:ins>
      <w:ins w:id="1252" w:author="arkat" w:date="2017-09-25T15:49:00Z">
        <w:r w:rsidR="00CA0F71">
          <w:rPr>
            <w:rFonts w:cs="Calibri"/>
            <w:color w:val="000000"/>
            <w:szCs w:val="24"/>
            <w:lang w:val="en-US"/>
          </w:rPr>
          <w:t xml:space="preserve"> Sedangkan, </w:t>
        </w:r>
      </w:ins>
      <w:ins w:id="1253" w:author="arkat" w:date="2017-09-25T14:48:00Z">
        <w:r w:rsidR="0058751D" w:rsidRPr="00BA63C8">
          <w:rPr>
            <w:rFonts w:cs="Calibri"/>
            <w:color w:val="000000"/>
            <w:szCs w:val="24"/>
          </w:rPr>
          <w:t xml:space="preserve"> </w:t>
        </w:r>
        <w:r w:rsidR="0058751D" w:rsidRPr="00BA63C8">
          <w:rPr>
            <w:rFonts w:cs="Calibri"/>
            <w:color w:val="000000"/>
            <w:szCs w:val="24"/>
            <w:lang w:val="en-GB"/>
          </w:rPr>
          <w:t xml:space="preserve">Transformasi dari BPMN ke Petri Net dengan pendekatan </w:t>
        </w:r>
        <w:r w:rsidR="0058751D" w:rsidRPr="00BA63C8">
          <w:rPr>
            <w:rFonts w:cs="Calibri"/>
            <w:i/>
            <w:color w:val="000000"/>
            <w:szCs w:val="24"/>
            <w:lang w:val="en-GB"/>
          </w:rPr>
          <w:t xml:space="preserve">indirect mapping </w:t>
        </w:r>
      </w:ins>
      <w:ins w:id="1254" w:author="arkat" w:date="2017-09-25T15:50:00Z">
        <w:r w:rsidR="00CA0F71">
          <w:rPr>
            <w:rFonts w:cs="Calibri"/>
            <w:color w:val="000000"/>
            <w:szCs w:val="24"/>
            <w:lang w:val="en-GB"/>
          </w:rPr>
          <w:t xml:space="preserve">dilakukan </w:t>
        </w:r>
      </w:ins>
      <w:ins w:id="1255" w:author="arkat" w:date="2017-09-25T14:48:00Z">
        <w:r>
          <w:rPr>
            <w:rFonts w:cs="Calibri"/>
            <w:color w:val="000000"/>
            <w:szCs w:val="24"/>
            <w:lang w:val="en-GB"/>
          </w:rPr>
          <w:t>oleh</w:t>
        </w:r>
        <w:r>
          <w:rPr>
            <w:rFonts w:cs="Calibri"/>
            <w:color w:val="000000"/>
            <w:szCs w:val="24"/>
          </w:rPr>
          <w:t xml:space="preserve"> </w:t>
        </w:r>
        <w:r w:rsidR="0058751D" w:rsidRPr="00BA63C8">
          <w:rPr>
            <w:rFonts w:cs="Calibri"/>
            <w:color w:val="000000"/>
            <w:szCs w:val="24"/>
          </w:rPr>
          <w:fldChar w:fldCharType="begin" w:fldLock="1"/>
        </w:r>
        <w:r w:rsidR="0058751D" w:rsidRPr="00BA63C8">
          <w:rPr>
            <w:rFonts w:cs="Calibri"/>
            <w:color w:val="000000"/>
            <w:szCs w:val="24"/>
          </w:rPr>
          <w: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 "plainTextFormattedCitation" : "(Dijkman et al., 2007)", "previouslyFormattedCitation" : "(Dijkman &lt;i&gt;et al.&lt;/i&gt;, 2007)" }, "properties" : { "noteIndex" : 0 }, "schema" : "https://github.com/citation-style-language/schema/raw/master/csl-citation.json" }</w:instrText>
        </w:r>
        <w:r w:rsidR="0058751D" w:rsidRPr="00BA63C8">
          <w:rPr>
            <w:rFonts w:cs="Calibri"/>
            <w:color w:val="000000"/>
            <w:szCs w:val="24"/>
          </w:rPr>
          <w:fldChar w:fldCharType="separate"/>
        </w:r>
        <w:r w:rsidR="0058751D" w:rsidRPr="00BA63C8">
          <w:rPr>
            <w:rFonts w:cs="Calibri"/>
            <w:noProof/>
            <w:color w:val="000000"/>
            <w:szCs w:val="24"/>
          </w:rPr>
          <w:t xml:space="preserve">(Dijkman </w:t>
        </w:r>
        <w:r w:rsidR="0058751D" w:rsidRPr="00BA63C8">
          <w:rPr>
            <w:rFonts w:cs="Calibri"/>
            <w:i/>
            <w:noProof/>
            <w:color w:val="000000"/>
            <w:szCs w:val="24"/>
          </w:rPr>
          <w:t>et al.</w:t>
        </w:r>
        <w:r w:rsidR="0058751D" w:rsidRPr="00BA63C8">
          <w:rPr>
            <w:rFonts w:cs="Calibri"/>
            <w:noProof/>
            <w:color w:val="000000"/>
            <w:szCs w:val="24"/>
          </w:rPr>
          <w:t>, 2007)</w:t>
        </w:r>
        <w:r w:rsidR="0058751D" w:rsidRPr="00BA63C8">
          <w:rPr>
            <w:rFonts w:cs="Calibri"/>
            <w:color w:val="000000"/>
            <w:szCs w:val="24"/>
          </w:rPr>
          <w:fldChar w:fldCharType="end"/>
        </w:r>
      </w:ins>
      <w:ins w:id="1256" w:author="arkat" w:date="2017-09-25T15:50:00Z">
        <w:r w:rsidR="00CA0F71">
          <w:rPr>
            <w:rFonts w:cs="Calibri"/>
            <w:color w:val="000000"/>
            <w:szCs w:val="24"/>
            <w:lang w:val="en-US"/>
          </w:rPr>
          <w:t xml:space="preserve">. </w:t>
        </w:r>
      </w:ins>
      <w:ins w:id="1257" w:author="arkat" w:date="2017-09-25T14:48:00Z">
        <w:r w:rsidR="0058751D" w:rsidRPr="00BA63C8">
          <w:rPr>
            <w:rFonts w:cs="Calibri"/>
            <w:color w:val="000000"/>
            <w:szCs w:val="24"/>
          </w:rPr>
          <w:t xml:space="preserve">Transformasi </w:t>
        </w:r>
      </w:ins>
      <w:ins w:id="1258" w:author="arkat" w:date="2017-09-25T15:50:00Z">
        <w:r w:rsidR="00CA0F71">
          <w:rPr>
            <w:rFonts w:cs="Calibri"/>
            <w:color w:val="000000"/>
            <w:szCs w:val="24"/>
            <w:lang w:val="en-US"/>
          </w:rPr>
          <w:t xml:space="preserve">dengan pendekatan </w:t>
        </w:r>
        <w:r w:rsidR="00CA0F71" w:rsidRPr="00BA63C8">
          <w:rPr>
            <w:rFonts w:cs="Calibri"/>
            <w:i/>
            <w:color w:val="000000"/>
            <w:szCs w:val="24"/>
            <w:lang w:val="en-GB"/>
          </w:rPr>
          <w:t xml:space="preserve">indirect mapping </w:t>
        </w:r>
      </w:ins>
      <w:ins w:id="1259" w:author="arkat" w:date="2017-09-25T14:48:00Z">
        <w:r w:rsidR="0058751D" w:rsidRPr="00BA63C8">
          <w:rPr>
            <w:rFonts w:cs="Calibri"/>
            <w:color w:val="000000"/>
            <w:szCs w:val="24"/>
          </w:rPr>
          <w:t xml:space="preserve">lebih mudah, karena </w:t>
        </w:r>
        <w:r w:rsidR="0058751D" w:rsidRPr="00BA63C8">
          <w:rPr>
            <w:rFonts w:cs="Calibri"/>
            <w:color w:val="000000"/>
            <w:szCs w:val="24"/>
            <w:lang w:val="en-GB"/>
          </w:rPr>
          <w:t>menggun</w:t>
        </w:r>
      </w:ins>
      <w:ins w:id="1260" w:author="arkat" w:date="2017-10-06T08:01:00Z">
        <w:r w:rsidR="008D650E">
          <w:rPr>
            <w:rFonts w:cs="Calibri"/>
            <w:color w:val="000000"/>
            <w:szCs w:val="24"/>
            <w:lang w:val="en-GB"/>
          </w:rPr>
          <w:t>akan</w:t>
        </w:r>
      </w:ins>
      <w:ins w:id="1261" w:author="arkat" w:date="2017-09-25T14:48:00Z">
        <w:r w:rsidR="0058751D" w:rsidRPr="00BA63C8">
          <w:rPr>
            <w:rFonts w:cs="Calibri"/>
            <w:color w:val="000000"/>
            <w:szCs w:val="24"/>
            <w:lang w:val="en-GB"/>
          </w:rPr>
          <w:t xml:space="preserve"> </w:t>
        </w:r>
        <w:r w:rsidR="00CA0F71">
          <w:rPr>
            <w:rFonts w:cs="Calibri"/>
            <w:color w:val="000000"/>
            <w:szCs w:val="24"/>
          </w:rPr>
          <w:t>pemetaan yang sudah disedi</w:t>
        </w:r>
      </w:ins>
      <w:ins w:id="1262" w:author="arkat" w:date="2017-10-06T08:01:00Z">
        <w:r w:rsidR="008D650E">
          <w:rPr>
            <w:rFonts w:cs="Calibri"/>
            <w:color w:val="000000"/>
            <w:szCs w:val="24"/>
          </w:rPr>
          <w:t>akan</w:t>
        </w:r>
      </w:ins>
      <w:ins w:id="1263" w:author="arkat" w:date="2017-09-25T14:48:00Z">
        <w:r w:rsidR="00CA0F71">
          <w:rPr>
            <w:rFonts w:cs="Calibri"/>
            <w:color w:val="000000"/>
            <w:szCs w:val="24"/>
          </w:rPr>
          <w:t xml:space="preserve"> oleh pihak ketiga, sehingga h</w:t>
        </w:r>
        <w:r w:rsidR="0058751D" w:rsidRPr="00BA63C8">
          <w:rPr>
            <w:rFonts w:cs="Calibri"/>
            <w:color w:val="000000"/>
            <w:szCs w:val="24"/>
          </w:rPr>
          <w:t xml:space="preserve">anya </w:t>
        </w:r>
        <w:r w:rsidR="0058751D" w:rsidRPr="00BA63C8">
          <w:rPr>
            <w:rFonts w:cs="Calibri"/>
            <w:color w:val="000000"/>
            <w:szCs w:val="24"/>
            <w:lang w:val="en-GB"/>
          </w:rPr>
          <w:t xml:space="preserve">mendeskripsikan </w:t>
        </w:r>
      </w:ins>
      <w:ins w:id="1264" w:author="arkat" w:date="2017-09-25T15:51:00Z">
        <w:r w:rsidR="00CA0F71" w:rsidRPr="00BA63C8">
          <w:rPr>
            <w:rFonts w:cs="Calibri"/>
            <w:i/>
            <w:color w:val="000000"/>
            <w:szCs w:val="24"/>
            <w:lang w:val="en-GB"/>
          </w:rPr>
          <w:t>mapping</w:t>
        </w:r>
      </w:ins>
      <w:ins w:id="1265" w:author="arkat" w:date="2017-09-25T14:48:00Z">
        <w:r w:rsidR="0058751D" w:rsidRPr="00BA63C8">
          <w:rPr>
            <w:rFonts w:cs="Calibri"/>
            <w:color w:val="000000"/>
            <w:szCs w:val="24"/>
          </w:rPr>
          <w:t xml:space="preserve"> dari </w:t>
        </w:r>
        <w:r w:rsidR="00CA0F71">
          <w:rPr>
            <w:rFonts w:cs="Calibri"/>
            <w:color w:val="000000"/>
            <w:szCs w:val="24"/>
          </w:rPr>
          <w:t xml:space="preserve">model satu </w:t>
        </w:r>
        <w:r w:rsidR="0058751D" w:rsidRPr="00BA63C8">
          <w:rPr>
            <w:rFonts w:cs="Calibri"/>
            <w:color w:val="000000"/>
            <w:szCs w:val="24"/>
          </w:rPr>
          <w:t>ke model proses lain</w:t>
        </w:r>
        <w:r w:rsidR="0058751D" w:rsidRPr="00BA63C8">
          <w:rPr>
            <w:rFonts w:cs="Calibri"/>
            <w:color w:val="000000"/>
            <w:szCs w:val="24"/>
            <w:lang w:val="en-GB"/>
          </w:rPr>
          <w:t>nya</w:t>
        </w:r>
        <w:r w:rsidR="0058751D" w:rsidRPr="00BA63C8">
          <w:rPr>
            <w:rFonts w:cs="Calibri"/>
            <w:color w:val="000000"/>
            <w:szCs w:val="24"/>
          </w:rPr>
          <w:t xml:space="preserve"> dalam bahasa yang sama. </w:t>
        </w:r>
      </w:ins>
      <w:ins w:id="1266" w:author="arkat" w:date="2017-10-06T08:01:00Z">
        <w:r w:rsidR="008D650E">
          <w:rPr>
            <w:rFonts w:cs="Calibri"/>
            <w:color w:val="000000"/>
            <w:szCs w:val="24"/>
            <w:lang w:val="en-GB"/>
          </w:rPr>
          <w:t>Akan</w:t>
        </w:r>
      </w:ins>
      <w:ins w:id="1267" w:author="arkat" w:date="2017-09-25T14:48:00Z">
        <w:r w:rsidR="0058751D" w:rsidRPr="00BA63C8">
          <w:rPr>
            <w:rFonts w:cs="Calibri"/>
            <w:color w:val="000000"/>
            <w:szCs w:val="24"/>
            <w:lang w:val="en-GB"/>
          </w:rPr>
          <w:t xml:space="preserve"> </w:t>
        </w:r>
        <w:r w:rsidR="0058751D" w:rsidRPr="00BA63C8">
          <w:rPr>
            <w:rFonts w:cs="Calibri"/>
            <w:color w:val="000000"/>
            <w:szCs w:val="24"/>
          </w:rPr>
          <w:t xml:space="preserve">tetapi, pendekatan ini tidak efektif, karena </w:t>
        </w:r>
      </w:ins>
      <w:ins w:id="1268" w:author="arkat" w:date="2017-09-25T15:52:00Z">
        <w:r w:rsidR="00CA0F71">
          <w:rPr>
            <w:rFonts w:cs="Calibri"/>
            <w:color w:val="000000"/>
            <w:szCs w:val="24"/>
            <w:lang w:val="en-US"/>
          </w:rPr>
          <w:t xml:space="preserve">transformasi dari BPMN ke </w:t>
        </w:r>
      </w:ins>
      <w:ins w:id="1269" w:author="arkat" w:date="2017-09-25T14:48:00Z">
        <w:r w:rsidR="0058751D" w:rsidRPr="00BA63C8">
          <w:rPr>
            <w:rFonts w:cs="Calibri"/>
            <w:color w:val="000000"/>
            <w:szCs w:val="24"/>
          </w:rPr>
          <w:t>Petri</w:t>
        </w:r>
        <w:r w:rsidR="0058751D" w:rsidRPr="00BA63C8">
          <w:rPr>
            <w:rFonts w:cs="Calibri"/>
            <w:color w:val="000000"/>
            <w:szCs w:val="24"/>
            <w:lang w:val="en-GB"/>
          </w:rPr>
          <w:t xml:space="preserve"> nets</w:t>
        </w:r>
        <w:r w:rsidR="0058751D" w:rsidRPr="00BA63C8">
          <w:rPr>
            <w:rFonts w:cs="Calibri"/>
            <w:color w:val="000000"/>
            <w:szCs w:val="24"/>
          </w:rPr>
          <w:t xml:space="preserve"> yang </w:t>
        </w:r>
      </w:ins>
      <w:ins w:id="1270" w:author="arkat" w:date="2017-09-25T15:52:00Z">
        <w:r w:rsidR="00CA0F71">
          <w:rPr>
            <w:rFonts w:cs="Calibri"/>
            <w:color w:val="000000"/>
            <w:szCs w:val="24"/>
            <w:lang w:val="en-US"/>
          </w:rPr>
          <w:t xml:space="preserve">telah dilakukan </w:t>
        </w:r>
      </w:ins>
      <w:ins w:id="1271" w:author="arkat" w:date="2017-09-25T14:48:00Z">
        <w:r w:rsidR="0058751D" w:rsidRPr="00BA63C8">
          <w:rPr>
            <w:rFonts w:cs="Calibri"/>
            <w:color w:val="000000"/>
            <w:szCs w:val="24"/>
          </w:rPr>
          <w:fldChar w:fldCharType="begin" w:fldLock="1"/>
        </w:r>
      </w:ins>
      <w:r w:rsidR="00686631">
        <w:rPr>
          <w:rFonts w:cs="Calibri"/>
          <w:color w:val="000000"/>
          <w:szCs w:val="24"/>
        </w:rPr>
        <w: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"id" : "ITEM-2",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"ITEM-2",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"(Dijkman &lt;i&gt;et al.&lt;/i&gt;, 2007; Aalst, 1999)", "plainTextFormattedCitation" : "(Dijkman et al., 2007; Aalst, 1999)", "previouslyFormattedCitation" : "(Dijkman &lt;i&gt;et al.&lt;/i&gt;, 2007; Aalst, 1999)" }, "properties" : { "noteIndex" : 0 }, "schema" : "https://github.com/citation-style-language/schema/raw/master/csl-citation.json" }</w:instrText>
      </w:r>
      <w:ins w:id="1272" w:author="arkat" w:date="2017-09-25T14:48:00Z">
        <w:r w:rsidR="0058751D" w:rsidRPr="00BA63C8">
          <w:rPr>
            <w:rFonts w:cs="Calibri"/>
            <w:color w:val="000000"/>
            <w:szCs w:val="24"/>
          </w:rPr>
          <w:fldChar w:fldCharType="separate"/>
        </w:r>
      </w:ins>
      <w:r w:rsidR="009D16AE" w:rsidRPr="009D16AE">
        <w:rPr>
          <w:rFonts w:cs="Calibri"/>
          <w:noProof/>
          <w:color w:val="000000"/>
          <w:szCs w:val="24"/>
        </w:rPr>
        <w:t xml:space="preserve">(Dijkman </w:t>
      </w:r>
      <w:r w:rsidR="009D16AE" w:rsidRPr="009D16AE">
        <w:rPr>
          <w:rFonts w:cs="Calibri"/>
          <w:i/>
          <w:noProof/>
          <w:color w:val="000000"/>
          <w:szCs w:val="24"/>
        </w:rPr>
        <w:t>et al.</w:t>
      </w:r>
      <w:r w:rsidR="009D16AE" w:rsidRPr="009D16AE">
        <w:rPr>
          <w:rFonts w:cs="Calibri"/>
          <w:noProof/>
          <w:color w:val="000000"/>
          <w:szCs w:val="24"/>
        </w:rPr>
        <w:t>, 2007; Aalst, 1999)</w:t>
      </w:r>
      <w:ins w:id="1273" w:author="arkat" w:date="2017-09-25T14:48:00Z">
        <w:r w:rsidR="0058751D" w:rsidRPr="00BA63C8">
          <w:rPr>
            <w:rFonts w:cs="Calibri"/>
            <w:color w:val="000000"/>
            <w:szCs w:val="24"/>
          </w:rPr>
          <w:fldChar w:fldCharType="end"/>
        </w:r>
        <w:r w:rsidR="0058751D" w:rsidRPr="00BA63C8">
          <w:rPr>
            <w:rFonts w:cs="Calibri"/>
            <w:color w:val="000000"/>
            <w:szCs w:val="24"/>
          </w:rPr>
          <w:t xml:space="preserve"> kurang ekspresif dibandingkan dengan </w:t>
        </w:r>
      </w:ins>
      <w:ins w:id="1274" w:author="arkat" w:date="2017-09-25T15:52:00Z">
        <w:r w:rsidR="00CA0F71">
          <w:rPr>
            <w:rFonts w:cs="Calibri"/>
            <w:color w:val="000000"/>
            <w:szCs w:val="24"/>
            <w:lang w:val="en-US"/>
          </w:rPr>
          <w:t xml:space="preserve">transformasi dari </w:t>
        </w:r>
      </w:ins>
      <w:ins w:id="1275" w:author="arkat" w:date="2017-09-25T14:48:00Z">
        <w:r w:rsidR="00CA0F71">
          <w:rPr>
            <w:rFonts w:cs="Calibri"/>
            <w:color w:val="000000"/>
            <w:szCs w:val="24"/>
          </w:rPr>
          <w:t>BPMN ke EPC. Jika menggun</w:t>
        </w:r>
      </w:ins>
      <w:ins w:id="1276" w:author="arkat" w:date="2017-10-06T08:01:00Z">
        <w:r w:rsidR="008D650E">
          <w:rPr>
            <w:rFonts w:cs="Calibri"/>
            <w:color w:val="000000"/>
            <w:szCs w:val="24"/>
          </w:rPr>
          <w:t>akan</w:t>
        </w:r>
      </w:ins>
      <w:ins w:id="1277" w:author="arkat" w:date="2017-09-25T14:48:00Z">
        <w:r w:rsidR="00CA0F71">
          <w:rPr>
            <w:rFonts w:cs="Calibri"/>
            <w:color w:val="000000"/>
            <w:szCs w:val="24"/>
          </w:rPr>
          <w:t xml:space="preserve"> pendekatan </w:t>
        </w:r>
        <w:r w:rsidR="00CA0F71" w:rsidRPr="00CA0F71">
          <w:rPr>
            <w:rFonts w:cs="Calibri"/>
            <w:i/>
            <w:color w:val="000000"/>
            <w:szCs w:val="24"/>
            <w:rPrChange w:id="1278" w:author="arkat" w:date="2017-09-25T15:53:00Z">
              <w:rPr>
                <w:rFonts w:cs="Calibri"/>
                <w:color w:val="000000"/>
                <w:szCs w:val="24"/>
              </w:rPr>
            </w:rPrChange>
          </w:rPr>
          <w:t>indirect mapping</w:t>
        </w:r>
      </w:ins>
      <w:ins w:id="1279" w:author="arkat" w:date="2017-09-25T15:55:00Z">
        <w:r w:rsidR="00CA0F71">
          <w:rPr>
            <w:rFonts w:cs="Calibri"/>
            <w:i/>
            <w:color w:val="000000"/>
            <w:szCs w:val="24"/>
            <w:lang w:val="en-US"/>
          </w:rPr>
          <w:t xml:space="preserve">, </w:t>
        </w:r>
      </w:ins>
      <w:ins w:id="1280" w:author="arkat" w:date="2017-09-25T14:48:00Z">
        <w:r w:rsidR="00CA0F71">
          <w:rPr>
            <w:rFonts w:cs="Calibri"/>
            <w:color w:val="000000"/>
            <w:szCs w:val="24"/>
          </w:rPr>
          <w:t xml:space="preserve"> </w:t>
        </w:r>
        <w:r w:rsidR="0058751D" w:rsidRPr="00BA63C8">
          <w:rPr>
            <w:rFonts w:cs="Calibri"/>
            <w:color w:val="000000"/>
            <w:szCs w:val="24"/>
          </w:rPr>
          <w:t xml:space="preserve"> </w:t>
        </w:r>
      </w:ins>
      <w:ins w:id="1281" w:author="arkat" w:date="2017-09-25T15:54:00Z">
        <w:r w:rsidR="00CA0F71">
          <w:rPr>
            <w:rFonts w:cs="Calibri"/>
            <w:color w:val="000000"/>
            <w:szCs w:val="24"/>
            <w:lang w:val="en-US"/>
          </w:rPr>
          <w:t xml:space="preserve">pada bagian </w:t>
        </w:r>
      </w:ins>
      <w:ins w:id="1282" w:author="arkat" w:date="2017-09-25T14:48:00Z">
        <w:r w:rsidR="00CA0F71">
          <w:rPr>
            <w:rFonts w:cs="Calibri"/>
            <w:color w:val="000000"/>
            <w:szCs w:val="24"/>
          </w:rPr>
          <w:t xml:space="preserve">proses tertentu </w:t>
        </w:r>
      </w:ins>
      <w:ins w:id="1283" w:author="arkat" w:date="2017-10-06T08:01:00Z">
        <w:r w:rsidR="008D650E">
          <w:rPr>
            <w:rFonts w:cs="Calibri"/>
            <w:color w:val="000000"/>
            <w:szCs w:val="24"/>
          </w:rPr>
          <w:t>akan</w:t>
        </w:r>
      </w:ins>
      <w:ins w:id="1284" w:author="arkat" w:date="2017-09-25T14:48:00Z">
        <w:r w:rsidR="00CA0F71">
          <w:rPr>
            <w:rFonts w:cs="Calibri"/>
            <w:color w:val="000000"/>
            <w:szCs w:val="24"/>
          </w:rPr>
          <w:t xml:space="preserve"> menghilangkan </w:t>
        </w:r>
        <w:r w:rsidR="0058751D" w:rsidRPr="00BA63C8">
          <w:rPr>
            <w:rFonts w:cs="Calibri"/>
            <w:color w:val="000000"/>
            <w:szCs w:val="24"/>
          </w:rPr>
          <w:t xml:space="preserve"> </w:t>
        </w:r>
        <w:r w:rsidR="00CA0F71">
          <w:rPr>
            <w:rFonts w:cs="Calibri"/>
            <w:color w:val="000000"/>
            <w:szCs w:val="24"/>
          </w:rPr>
          <w:t>struktur dan informasi</w:t>
        </w:r>
      </w:ins>
      <w:ins w:id="1285" w:author="arkat" w:date="2017-09-25T15:55:00Z">
        <w:r w:rsidR="00CA0F71">
          <w:rPr>
            <w:rFonts w:cs="Calibri"/>
            <w:color w:val="000000"/>
            <w:szCs w:val="24"/>
            <w:lang w:val="en-US"/>
          </w:rPr>
          <w:t xml:space="preserve"> yang sangat penting</w:t>
        </w:r>
      </w:ins>
      <w:ins w:id="1286" w:author="arkat" w:date="2017-09-25T14:48:00Z">
        <w:r w:rsidR="0058751D" w:rsidRPr="00BA63C8">
          <w:rPr>
            <w:rFonts w:cs="Calibri"/>
            <w:color w:val="000000"/>
            <w:szCs w:val="24"/>
          </w:rPr>
          <w:t>.</w:t>
        </w:r>
      </w:ins>
    </w:p>
    <w:p w14:paraId="4CAA4C8F" w14:textId="2F2E824A" w:rsidR="00474C24" w:rsidRPr="00537434" w:rsidRDefault="00474C24" w:rsidP="00474C24">
      <w:pPr>
        <w:pStyle w:val="BodyTextFirstIndent"/>
        <w:rPr>
          <w:ins w:id="1287" w:author="arkat" w:date="2017-10-06T09:13:00Z"/>
          <w:rFonts w:cs="Times New Roman"/>
          <w:color w:val="0D0D0D" w:themeColor="text1" w:themeTint="F2"/>
          <w:szCs w:val="24"/>
          <w:lang w:val="en-US"/>
        </w:rPr>
      </w:pPr>
      <w:ins w:id="1288" w:author="arkat" w:date="2017-10-06T09:13:00Z">
        <w:r>
          <w:rPr>
            <w:rFonts w:cs="Calibri"/>
            <w:color w:val="000000"/>
            <w:szCs w:val="24"/>
            <w:lang w:val="en-US"/>
          </w:rPr>
          <w:t xml:space="preserve">Sedangkan pendekatan dengan </w:t>
        </w:r>
        <w:r w:rsidRPr="00BA63C8">
          <w:rPr>
            <w:rFonts w:cs="Calibri"/>
            <w:i/>
            <w:color w:val="000000"/>
            <w:szCs w:val="24"/>
            <w:lang w:val="en-GB"/>
          </w:rPr>
          <w:t>direct mapping</w:t>
        </w:r>
        <w:r>
          <w:rPr>
            <w:rFonts w:cs="Calibri"/>
            <w:color w:val="000000"/>
            <w:szCs w:val="24"/>
          </w:rPr>
          <w:t xml:space="preserve"> </w:t>
        </w:r>
        <w:r w:rsidRPr="00BA63C8">
          <w:rPr>
            <w:rFonts w:cs="Calibri"/>
            <w:color w:val="000000"/>
            <w:szCs w:val="24"/>
          </w:rPr>
          <w:t>dapat dilakukan se</w:t>
        </w:r>
        <w:r>
          <w:rPr>
            <w:rFonts w:cs="Calibri"/>
            <w:color w:val="000000"/>
            <w:szCs w:val="24"/>
          </w:rPr>
          <w:t>cara</w:t>
        </w:r>
        <w:r w:rsidRPr="00BA63C8">
          <w:rPr>
            <w:rFonts w:cs="Calibri"/>
            <w:color w:val="000000"/>
            <w:szCs w:val="24"/>
          </w:rPr>
          <w:t xml:space="preserve"> langsung dari struktur d</w:t>
        </w:r>
        <w:r>
          <w:rPr>
            <w:rFonts w:cs="Calibri"/>
            <w:color w:val="000000"/>
            <w:szCs w:val="24"/>
          </w:rPr>
          <w:t xml:space="preserve">an </w:t>
        </w:r>
        <w:r>
          <w:rPr>
            <w:rFonts w:cs="Calibri"/>
            <w:color w:val="000000"/>
            <w:szCs w:val="24"/>
            <w:lang w:val="en-US"/>
          </w:rPr>
          <w:t>data model</w:t>
        </w:r>
        <w:r w:rsidRPr="00BA63C8">
          <w:rPr>
            <w:rFonts w:cs="Calibri"/>
            <w:color w:val="000000"/>
            <w:szCs w:val="24"/>
          </w:rPr>
          <w:t xml:space="preserve"> inti, atau</w:t>
        </w:r>
        <w:r>
          <w:rPr>
            <w:rFonts w:cs="Calibri"/>
            <w:color w:val="000000"/>
            <w:szCs w:val="24"/>
            <w:lang w:val="en-US"/>
          </w:rPr>
          <w:t xml:space="preserve"> melalui representasi dari model tersebut.</w:t>
        </w:r>
        <w:r>
          <w:rPr>
            <w:rFonts w:cs="Calibri"/>
            <w:color w:val="000000"/>
            <w:szCs w:val="24"/>
          </w:rPr>
          <w:t xml:space="preserve"> Misalnya, EPC direpresentasikan oleh</w:t>
        </w:r>
        <w:r w:rsidRPr="00BA63C8">
          <w:rPr>
            <w:rFonts w:cs="Calibri"/>
            <w:color w:val="000000"/>
            <w:szCs w:val="24"/>
          </w:rPr>
          <w:t xml:space="preserve"> EPC </w:t>
        </w:r>
        <w:r w:rsidRPr="00BA63C8">
          <w:rPr>
            <w:rFonts w:cs="Calibri"/>
            <w:i/>
            <w:color w:val="000000"/>
            <w:szCs w:val="24"/>
          </w:rPr>
          <w:t>Markup Language</w:t>
        </w:r>
        <w:r w:rsidRPr="00BA63C8">
          <w:rPr>
            <w:rFonts w:cs="Calibri"/>
            <w:color w:val="000000"/>
            <w:szCs w:val="24"/>
          </w:rPr>
          <w:t xml:space="preserve"> (EPML) </w:t>
        </w:r>
        <w:r w:rsidRPr="00BA63C8">
          <w:rPr>
            <w:rFonts w:cs="Calibri"/>
            <w:color w:val="000000"/>
            <w:szCs w:val="24"/>
          </w:rPr>
          <w:fldChar w:fldCharType="begin" w:fldLock="1"/>
        </w:r>
        <w:r w:rsidRPr="00BA63C8">
          <w:rPr>
            <w:rFonts w:cs="Calibri"/>
            <w:color w:val="000000"/>
            <w:szCs w:val="24"/>
          </w:rPr>
          <w:instrText>ADDIN CSL_CITATION { "citationItems" : [ { "id" : "ITEM-1", "itemData" : { "DOI" : "10.1007/s10257-005-0026-1", "ISSN" : "1617-9846", "author" : [ { "dropping-particle" : "", "family" : "Mendling", "given" : "Jan", "non-dropping-particle" : "", "parse-names" : false, "suffix" : "" }, { "dropping-particle" : "", "family" : "N\u00fcttgens", "given" : "Markus", "non-dropping-particle" : "", "parse-names" : false, "suffix" : "" } ], "container-title" : "Information Systems and e-Business Management", "id" : "ITEM-1", "issue" : "3", "issued" : { "date-parts" : [ [ "2006", "7", "22" ] ] }, "page" : "245-263", "publisher" : "Springer-Verlag", "title" : "EPC markup language (EPML): an XML-based interchange format for event-driven process chains (EPC)", "type" : "article-journal", "volume" : "4" }, "uris" : [ "http://www.mendeley.com/documents/?uuid=3028481c-a614-3347-b367-3906a007b529" ] } ], "mendeley" : { "formattedCitation" : "(Mendling &amp; N\u00fcttgens, 2006)", "plainTextFormattedCitation" : "(Mendling &amp; N\u00fcttgens, 2006)", "previouslyFormattedCitation" : "(Mendling &amp; N\u00fcttgens, 2006)" }, "properties" : { "noteIndex" : 0 }, "schema" : "https://github.com/citation-style-language/schema/raw/master/csl-citation.json" }</w:instrText>
        </w:r>
        <w:r w:rsidRPr="00BA63C8">
          <w:rPr>
            <w:rFonts w:cs="Calibri"/>
            <w:color w:val="000000"/>
            <w:szCs w:val="24"/>
          </w:rPr>
          <w:fldChar w:fldCharType="separate"/>
        </w:r>
        <w:r w:rsidRPr="00BA63C8">
          <w:rPr>
            <w:rFonts w:cs="Calibri"/>
            <w:noProof/>
            <w:color w:val="000000"/>
            <w:szCs w:val="24"/>
          </w:rPr>
          <w:t>(Mendling &amp; N</w:t>
        </w:r>
        <w:r w:rsidRPr="00BA63C8">
          <w:rPr>
            <w:rFonts w:cs="Calibri" w:hint="eastAsia"/>
            <w:noProof/>
            <w:color w:val="000000"/>
            <w:szCs w:val="24"/>
          </w:rPr>
          <w:t>ü</w:t>
        </w:r>
        <w:r w:rsidRPr="00BA63C8">
          <w:rPr>
            <w:rFonts w:cs="Calibri"/>
            <w:noProof/>
            <w:color w:val="000000"/>
            <w:szCs w:val="24"/>
          </w:rPr>
          <w:t>ttgens, 2006)</w:t>
        </w:r>
        <w:r w:rsidRPr="00BA63C8">
          <w:rPr>
            <w:rFonts w:cs="Calibri"/>
            <w:color w:val="000000"/>
            <w:szCs w:val="24"/>
          </w:rPr>
          <w:fldChar w:fldCharType="end"/>
        </w:r>
        <w:r w:rsidRPr="00BA63C8">
          <w:rPr>
            <w:rFonts w:cs="Calibri"/>
            <w:color w:val="000000"/>
            <w:szCs w:val="24"/>
            <w:lang w:val="en-GB"/>
          </w:rPr>
          <w:t xml:space="preserve"> </w:t>
        </w:r>
        <w:r w:rsidRPr="00BA63C8">
          <w:rPr>
            <w:rFonts w:cs="Calibri"/>
            <w:color w:val="000000"/>
            <w:szCs w:val="24"/>
          </w:rPr>
          <w:t xml:space="preserve">atau untuk BPMN </w:t>
        </w:r>
        <w:r w:rsidRPr="00537434">
          <w:rPr>
            <w:rFonts w:cs="Calibri"/>
            <w:color w:val="000000"/>
            <w:szCs w:val="24"/>
          </w:rPr>
          <w:t xml:space="preserve">direpresentasikan </w:t>
        </w:r>
        <w:r>
          <w:rPr>
            <w:rFonts w:cs="Calibri"/>
            <w:color w:val="000000"/>
            <w:szCs w:val="24"/>
            <w:lang w:val="en-US"/>
          </w:rPr>
          <w:t xml:space="preserve">dengan menggunakan </w:t>
        </w:r>
        <w:r w:rsidRPr="00BA63C8">
          <w:rPr>
            <w:rFonts w:cs="Calibri"/>
            <w:i/>
            <w:color w:val="000000"/>
            <w:szCs w:val="24"/>
          </w:rPr>
          <w:t>Business Process Modeling Language</w:t>
        </w:r>
        <w:r w:rsidRPr="00BA63C8">
          <w:rPr>
            <w:rFonts w:cs="Calibri"/>
            <w:color w:val="000000"/>
            <w:szCs w:val="24"/>
          </w:rPr>
          <w:t xml:space="preserve"> (BPML)</w:t>
        </w:r>
        <w:r w:rsidRPr="00BA63C8">
          <w:rPr>
            <w:rFonts w:cs="Calibri"/>
            <w:color w:val="000000"/>
            <w:szCs w:val="24"/>
            <w:lang w:val="en-GB"/>
          </w:rPr>
          <w:t xml:space="preserve"> </w:t>
        </w:r>
        <w:r w:rsidRPr="00BA63C8">
          <w:rPr>
            <w:rFonts w:cs="Calibri"/>
            <w:color w:val="000000"/>
            <w:szCs w:val="24"/>
            <w:lang w:val="en-GB"/>
          </w:rPr>
          <w:fldChar w:fldCharType="begin" w:fldLock="1"/>
        </w:r>
        <w:r w:rsidRPr="00BA63C8">
          <w:rPr>
            <w:rFonts w:cs="Calibri"/>
            <w:color w:val="000000"/>
            <w:szCs w:val="24"/>
            <w:lang w:val="en-GB"/>
          </w:rPr>
          <w:instrText>ADDIN CSL_CITATION { "citationItems" : [ { "id" : "ITEM-1", "itemData" : { "author" : [ { "dropping-particle" : "", "family" : "Arkin", "given" : "Assaf", "non-dropping-particle" : "", "parse-names" : false, "suffix" : "" } ], "id" : "ITEM-1", "issued" : { "date-parts" : [ [ "2002" ] ] }, "page" : "98", "title" : "Business Process Modeling Language", "type" : "article-journal" }, "uris" : [ "http://www.mendeley.com/documents/?uuid=ad198d8d-a4c5-442d-84bd-99df489284c1" ] } ], "mendeley" : { "formattedCitation" : "(Arkin, 2002)", "plainTextFormattedCitation" : "(Arkin, 2002)", "previouslyFormattedCitation" : "(Arkin, 2002)" }, "properties" : { "noteIndex" : 0 }, "schema" : "https://github.com/citation-style-language/schema/raw/master/csl-citation.json" }</w:instrText>
        </w:r>
        <w:r w:rsidRPr="00BA63C8">
          <w:rPr>
            <w:rFonts w:cs="Calibri"/>
            <w:color w:val="000000"/>
            <w:szCs w:val="24"/>
            <w:lang w:val="en-GB"/>
          </w:rPr>
          <w:fldChar w:fldCharType="separate"/>
        </w:r>
        <w:r w:rsidRPr="00BA63C8">
          <w:rPr>
            <w:rFonts w:cs="Calibri"/>
            <w:noProof/>
            <w:color w:val="000000"/>
            <w:szCs w:val="24"/>
            <w:lang w:val="en-GB"/>
          </w:rPr>
          <w:t>(Arkin, 2002)</w:t>
        </w:r>
        <w:r w:rsidRPr="00BA63C8">
          <w:rPr>
            <w:rFonts w:cs="Calibri"/>
            <w:color w:val="000000"/>
            <w:szCs w:val="24"/>
            <w:lang w:val="en-GB"/>
          </w:rPr>
          <w:fldChar w:fldCharType="end"/>
        </w:r>
        <w:r w:rsidRPr="00BA63C8">
          <w:rPr>
            <w:rFonts w:cs="Calibri"/>
            <w:color w:val="000000"/>
            <w:szCs w:val="24"/>
          </w:rPr>
          <w:t xml:space="preserve">. </w:t>
        </w:r>
        <w:r>
          <w:rPr>
            <w:rFonts w:cs="Calibri"/>
            <w:color w:val="000000"/>
            <w:szCs w:val="24"/>
            <w:lang w:val="en-US"/>
          </w:rPr>
          <w:t xml:space="preserve">Keduanya, berbasis </w:t>
        </w:r>
        <w:r w:rsidRPr="00474C24">
          <w:rPr>
            <w:rFonts w:cs="Calibri"/>
            <w:i/>
            <w:color w:val="000000"/>
            <w:szCs w:val="24"/>
            <w:lang w:val="en-US"/>
            <w:rPrChange w:id="1289" w:author="arkat" w:date="2017-10-06T09:15:00Z">
              <w:rPr>
                <w:rFonts w:cs="Calibri"/>
                <w:color w:val="000000"/>
                <w:szCs w:val="24"/>
                <w:lang w:val="en-US"/>
              </w:rPr>
            </w:rPrChange>
          </w:rPr>
          <w:t>eXtensible Markup Language</w:t>
        </w:r>
        <w:r>
          <w:rPr>
            <w:rFonts w:cs="Calibri"/>
            <w:color w:val="000000"/>
            <w:szCs w:val="24"/>
            <w:lang w:val="en-US"/>
          </w:rPr>
          <w:t xml:space="preserve"> (XML) </w:t>
        </w:r>
        <w:r w:rsidRPr="00BA63C8">
          <w:rPr>
            <w:rFonts w:cs="Calibri"/>
            <w:color w:val="000000"/>
            <w:szCs w:val="24"/>
          </w:rPr>
          <w:fldChar w:fldCharType="begin" w:fldLock="1"/>
        </w:r>
        <w:r w:rsidRPr="00BA63C8">
          <w:rPr>
            <w:rFonts w:cs="Calibri"/>
            <w:color w:val="000000"/>
            <w:szCs w:val="24"/>
          </w:rPr>
          <w:instrText>ADDIN CSL_CITATION { "citationItems" : [ { "id" : "ITEM-1", "itemData" : { "URL" : "https://www.w3.org/TR/xml11/", "accessed" : { "date-parts" : [ [ "2017", "9", "18" ] ] }, "author" : [ { "dropping-particle" : "", "family" : "Tim Bray", "given" : "", "non-dropping-particle" : "", "parse-names" : false, "suffix" : "" }, { "dropping-particle" : "", "family" : "Jean Paoli", "given" : "", "non-dropping-particle" : "", "parse-names" : false, "suffix" : "" }, { "dropping-particle" : "", "family" : "C. M. Sperberg-McQueen", "given" : "", "non-dropping-particle" : "", "parse-names" : false, "suffix" : "" }, { "dropping-particle" : "", "family" : "Eve Maler", "given" : "", "non-dropping-particle" : "", "parse-names" : false, "suffix" : "" }, { "dropping-particle" : "", "family" : "Fran\u00e7ois Yergeau", "given" : "", "non-dropping-particle" : "", "parse-names" : false, "suffix" : "" }, { "dropping-particle" : "", "family" : "John Cowan", "given" : "", "non-dropping-particle" : "", "parse-names" : false, "suffix" : "" } ], "id" : "ITEM-1", "issued" : { "date-parts" : [ [ "0" ] ] }, "title" : "Extensible Markup Language (XML) 1.1 (Second Edition)", "type" : "webpage" }, "uris" : [ "http://www.mendeley.com/documents/?uuid=c826c00d-3541-37f4-a467-6561de4d3b26" ] } ], "mendeley" : { "formattedCitation" : "(Tim Bray &lt;i&gt;et al.&lt;/i&gt;, 2017)", "plainTextFormattedCitation" : "(Tim Bray et al., 2017)", "previouslyFormattedCitation" : "(Tim Bray &lt;i&gt;et al.&lt;/i&gt;, 2017)" }, "properties" : { "noteIndex" : 0 }, "schema" : "https://github.com/citation-style-language/schema/raw/master/csl-citation.json" }</w:instrText>
        </w:r>
        <w:r w:rsidRPr="00BA63C8">
          <w:rPr>
            <w:rFonts w:cs="Calibri"/>
            <w:color w:val="000000"/>
            <w:szCs w:val="24"/>
          </w:rPr>
          <w:fldChar w:fldCharType="separate"/>
        </w:r>
        <w:r w:rsidRPr="00BA63C8">
          <w:rPr>
            <w:rFonts w:cs="Calibri"/>
            <w:noProof/>
            <w:color w:val="000000"/>
            <w:szCs w:val="24"/>
          </w:rPr>
          <w:t xml:space="preserve">(Tim Bray </w:t>
        </w:r>
        <w:r w:rsidRPr="00BA63C8">
          <w:rPr>
            <w:rFonts w:cs="Calibri"/>
            <w:i/>
            <w:noProof/>
            <w:color w:val="000000"/>
            <w:szCs w:val="24"/>
          </w:rPr>
          <w:t>et al.</w:t>
        </w:r>
        <w:r w:rsidRPr="00BA63C8">
          <w:rPr>
            <w:rFonts w:cs="Calibri"/>
            <w:noProof/>
            <w:color w:val="000000"/>
            <w:szCs w:val="24"/>
          </w:rPr>
          <w:t>, 2017)</w:t>
        </w:r>
        <w:r w:rsidRPr="00BA63C8">
          <w:rPr>
            <w:rFonts w:cs="Calibri"/>
            <w:color w:val="000000"/>
            <w:szCs w:val="24"/>
          </w:rPr>
          <w:fldChar w:fldCharType="end"/>
        </w:r>
        <w:r w:rsidRPr="00BA63C8">
          <w:rPr>
            <w:rFonts w:cs="Calibri"/>
            <w:color w:val="000000"/>
            <w:szCs w:val="24"/>
            <w:lang w:val="en-GB"/>
          </w:rPr>
          <w:t xml:space="preserve"> </w:t>
        </w:r>
        <w:r w:rsidRPr="00BA63C8">
          <w:rPr>
            <w:rFonts w:cs="Calibri"/>
            <w:color w:val="000000"/>
            <w:szCs w:val="24"/>
          </w:rPr>
          <w:t xml:space="preserve">dan dapat </w:t>
        </w:r>
        <w:r>
          <w:rPr>
            <w:rFonts w:cs="Calibri"/>
            <w:color w:val="000000"/>
            <w:szCs w:val="24"/>
            <w:lang w:val="en-US"/>
          </w:rPr>
          <w:t xml:space="preserve">ditransformasikan </w:t>
        </w:r>
        <w:r w:rsidRPr="00BA63C8">
          <w:rPr>
            <w:rFonts w:cs="Calibri"/>
            <w:color w:val="000000"/>
            <w:szCs w:val="24"/>
          </w:rPr>
          <w:t>melalui</w:t>
        </w:r>
        <w:r>
          <w:rPr>
            <w:rFonts w:cs="Calibri"/>
            <w:color w:val="000000"/>
            <w:szCs w:val="24"/>
            <w:lang w:val="en-US"/>
          </w:rPr>
          <w:t xml:space="preserve"> pendekatan</w:t>
        </w:r>
        <w:r w:rsidRPr="00BA63C8">
          <w:rPr>
            <w:rFonts w:cs="Calibri"/>
            <w:color w:val="000000"/>
            <w:szCs w:val="24"/>
          </w:rPr>
          <w:t xml:space="preserve"> XSLT</w:t>
        </w:r>
        <w:r w:rsidRPr="00BA63C8">
          <w:rPr>
            <w:rFonts w:cs="Calibri"/>
            <w:color w:val="000000"/>
            <w:szCs w:val="24"/>
            <w:lang w:val="en-GB"/>
          </w:rPr>
          <w:t xml:space="preserve"> </w:t>
        </w:r>
        <w:r w:rsidRPr="00BA63C8">
          <w:rPr>
            <w:rFonts w:cs="Calibri"/>
            <w:color w:val="000000"/>
            <w:szCs w:val="24"/>
            <w:lang w:val="en-GB"/>
          </w:rPr>
          <w:fldChar w:fldCharType="begin" w:fldLock="1"/>
        </w:r>
        <w:r w:rsidRPr="00BA63C8">
          <w:rPr>
            <w:rFonts w:cs="Calibri"/>
            <w:color w:val="000000"/>
            <w:szCs w:val="24"/>
            <w:lang w:val="en-GB"/>
          </w:rPr>
          <w:instrText>ADDIN CSL_CITATION { "citationItems" : [ { "id" : "ITEM-1", "itemData" : { "URL" : "https://www.w3.org/TR/xslt", "accessed" : { "date-parts" : [ [ "2017", "9", "18" ] ] }, "author" : [ { "dropping-particle" : "", "family" : "Clark", "given" : "James", "non-dropping-particle" : "", "parse-names" : false, "suffix" : "" } ], "id" : "ITEM-1", "issued" : { "date-parts" : [ [ "0" ] ] }, "title" : "XSL Transformations (XSLT)", "type" : "webpage" }, "uris" : [ "http://www.mendeley.com/documents/?uuid=884a86eb-2d36-3179-9e09-fadc0a2c8f61" ] } ], "mendeley" : { "formattedCitation" : "(Clark, 2017)", "plainTextFormattedCitation" : "(Clark, 2017)", "previouslyFormattedCitation" : "(Clark, 2017)" }, "properties" : { "noteIndex" : 0 }, "schema" : "https://github.com/citation-style-language/schema/raw/master/csl-citation.json" }</w:instrText>
        </w:r>
        <w:r w:rsidRPr="00BA63C8">
          <w:rPr>
            <w:rFonts w:cs="Calibri"/>
            <w:color w:val="000000"/>
            <w:szCs w:val="24"/>
            <w:lang w:val="en-GB"/>
          </w:rPr>
          <w:fldChar w:fldCharType="separate"/>
        </w:r>
        <w:r w:rsidRPr="00BA63C8">
          <w:rPr>
            <w:rFonts w:cs="Calibri"/>
            <w:noProof/>
            <w:color w:val="000000"/>
            <w:szCs w:val="24"/>
            <w:lang w:val="en-GB"/>
          </w:rPr>
          <w:t>(Clark, 2017)</w:t>
        </w:r>
        <w:r w:rsidRPr="00BA63C8">
          <w:rPr>
            <w:rFonts w:cs="Calibri"/>
            <w:color w:val="000000"/>
            <w:szCs w:val="24"/>
            <w:lang w:val="en-GB"/>
          </w:rPr>
          <w:fldChar w:fldCharType="end"/>
        </w:r>
        <w:r w:rsidRPr="00BA63C8">
          <w:rPr>
            <w:rFonts w:cs="Calibri"/>
            <w:color w:val="000000"/>
            <w:szCs w:val="24"/>
          </w:rPr>
          <w:t xml:space="preserve">. Konsep generik transformasi model </w:t>
        </w:r>
        <w:r>
          <w:rPr>
            <w:rFonts w:cs="Calibri"/>
            <w:color w:val="000000"/>
            <w:szCs w:val="24"/>
            <w:lang w:val="en-US"/>
          </w:rPr>
          <w:t xml:space="preserve">proses </w:t>
        </w:r>
        <w:r w:rsidRPr="00BA63C8">
          <w:rPr>
            <w:rFonts w:cs="Calibri"/>
            <w:color w:val="000000"/>
            <w:szCs w:val="24"/>
          </w:rPr>
          <w:t xml:space="preserve">bisnis berbasis XML </w:t>
        </w:r>
        <w:r w:rsidRPr="00BA63C8">
          <w:rPr>
            <w:rFonts w:cs="Calibri"/>
            <w:color w:val="000000"/>
            <w:szCs w:val="24"/>
            <w:lang w:val="en-GB"/>
          </w:rPr>
          <w:t>dideskripsikan oleh</w:t>
        </w:r>
        <w:r w:rsidR="0095050F">
          <w:rPr>
            <w:rFonts w:cs="Calibri"/>
            <w:color w:val="000000"/>
            <w:szCs w:val="24"/>
          </w:rPr>
          <w:t xml:space="preserve"> </w:t>
        </w:r>
        <w:r w:rsidRPr="00BA63C8">
          <w:rPr>
            <w:rFonts w:cs="Calibri"/>
            <w:color w:val="000000"/>
            <w:szCs w:val="24"/>
            <w:lang w:val="en-GB"/>
          </w:rPr>
          <w:t xml:space="preserve"> </w:t>
        </w:r>
        <w:r w:rsidRPr="00BA63C8">
          <w:rPr>
            <w:rFonts w:cs="Calibri"/>
            <w:color w:val="000000"/>
            <w:szCs w:val="24"/>
          </w:rPr>
          <w:fldChar w:fldCharType="begin" w:fldLock="1"/>
        </w:r>
      </w:ins>
      <w:ins w:id="1290" w:author="arkat" w:date="2017-10-06T09:17:00Z">
        <w:r w:rsidR="0095050F">
          <w:rPr>
            <w:rFonts w:cs="Calibri"/>
            <w:color w:val="000000"/>
            <w:szCs w:val="24"/>
          </w:rPr>
          <w:instrText>ADDIN CSL_CITATION { "citationItems" : [ { "id" : "ITEM-1", "itemData" : { "author" : [ { "dropping-particle" : "", "family" : "Vanderhaeghen", "given" : "Dominik", "non-dropping-particle" : "", "parse-names" : false, "suffix" : "" }, { "dropping-particle" : "", "family" : "Zang", "given" : "Sven", "non-dropping-particle" : "", "parse-names" : false, "suffix" : "" }, { "dropping-particle" : "", "family" : "Hofer", "given" : "Anja", "non-dropping-particle" : "", "parse-names" : false, "suffix" : "" }, { "dropping-particle" : "", "family" : "Adam", "given" : "Otmar", "non-dropping-particle" : "", "parse-names" : false, "suffix" : "" } ], "id" : "ITEM-1", "issued" : { "date-parts" : [ [ "2005" ] ] }, "title" : "XML-based Transformation of Business Process Models \u2013 Enabler for Collaborative Business Process Management 1 Collaborative Business Process Management", "type" : "article-journal" }, "uris" : [ "http://www.mendeley.com/documents/?uuid=4a0aed6a-e0af-494c-be54-7fdca03cf67f" ] } ], "mendeley" : { "formattedCitation" : "(Vanderhaeghen &lt;i&gt;et al.&lt;/i&gt;, 2005)", "manualFormatting" : "Vanderhaeghen et al. (2005)", "plainTextFormattedCitation" : "(Vanderhaeghen et al., 2005)", "previouslyFormattedCitation" : "(Vanderhaeghen &lt;i&gt;et al.&lt;/i&gt;, 2005)" }, "properties" : { "noteIndex" : 0 }, "schema" : "https://github.com/citation-style-language/schema/raw/master/csl-citation.json" }</w:instrText>
        </w:r>
      </w:ins>
      <w:ins w:id="1291" w:author="arkat" w:date="2017-10-06T09:13:00Z">
        <w:r w:rsidRPr="00BA63C8">
          <w:rPr>
            <w:rFonts w:cs="Calibri"/>
            <w:color w:val="000000"/>
            <w:szCs w:val="24"/>
          </w:rPr>
          <w:fldChar w:fldCharType="separate"/>
        </w:r>
        <w:r w:rsidRPr="00BA63C8">
          <w:rPr>
            <w:rFonts w:cs="Calibri"/>
            <w:noProof/>
            <w:color w:val="000000"/>
            <w:szCs w:val="24"/>
          </w:rPr>
          <w:t xml:space="preserve">Vanderhaeghen </w:t>
        </w:r>
        <w:r w:rsidRPr="00BA63C8">
          <w:rPr>
            <w:rFonts w:cs="Calibri"/>
            <w:i/>
            <w:noProof/>
            <w:color w:val="000000"/>
            <w:szCs w:val="24"/>
          </w:rPr>
          <w:t>et al.</w:t>
        </w:r>
        <w:r w:rsidRPr="00BA63C8">
          <w:rPr>
            <w:rFonts w:cs="Calibri"/>
            <w:noProof/>
            <w:color w:val="000000"/>
            <w:szCs w:val="24"/>
          </w:rPr>
          <w:t xml:space="preserve"> </w:t>
        </w:r>
      </w:ins>
      <w:ins w:id="1292" w:author="arkat" w:date="2017-10-06T09:17:00Z">
        <w:r w:rsidR="0095050F">
          <w:rPr>
            <w:rFonts w:cs="Calibri"/>
            <w:noProof/>
            <w:color w:val="000000"/>
            <w:szCs w:val="24"/>
            <w:lang w:val="en-US"/>
          </w:rPr>
          <w:t>(</w:t>
        </w:r>
      </w:ins>
      <w:ins w:id="1293" w:author="arkat" w:date="2017-10-06T09:13:00Z">
        <w:r w:rsidRPr="00BA63C8">
          <w:rPr>
            <w:rFonts w:cs="Calibri"/>
            <w:noProof/>
            <w:color w:val="000000"/>
            <w:szCs w:val="24"/>
          </w:rPr>
          <w:t>2005)</w:t>
        </w:r>
        <w:r w:rsidRPr="00BA63C8">
          <w:rPr>
            <w:rFonts w:cs="Calibri"/>
            <w:color w:val="000000"/>
            <w:szCs w:val="24"/>
          </w:rPr>
          <w:fldChar w:fldCharType="end"/>
        </w:r>
        <w:r w:rsidRPr="00BA63C8">
          <w:rPr>
            <w:rFonts w:cs="Calibri"/>
            <w:color w:val="000000"/>
            <w:szCs w:val="24"/>
          </w:rPr>
          <w:t xml:space="preserve">. </w:t>
        </w:r>
      </w:ins>
    </w:p>
    <w:p w14:paraId="0BD0DBEB" w14:textId="77777777" w:rsidR="003F428F" w:rsidRDefault="003F428F" w:rsidP="003F428F">
      <w:pPr>
        <w:pStyle w:val="BodyTextFirstIndent"/>
        <w:rPr>
          <w:ins w:id="1294" w:author="arkat" w:date="2017-10-06T09:10:00Z"/>
          <w:rFonts w:cs="Calibri"/>
          <w:color w:val="000000"/>
          <w:szCs w:val="24"/>
          <w:lang w:val="en-US"/>
        </w:rPr>
        <w:sectPr w:rsidR="003F428F" w:rsidSect="003F428F">
          <w:footerReference w:type="default" r:id="rId10"/>
          <w:pgSz w:w="11906" w:h="16838" w:orient="portrait"/>
          <w:pgMar w:top="1555" w:right="1699" w:bottom="1699" w:left="2275" w:header="706" w:footer="706" w:gutter="0"/>
          <w:pgNumType w:start="1"/>
          <w:cols w:space="708"/>
          <w:docGrid w:linePitch="360"/>
          <w:sectPrChange w:id="1295" w:author="arkat" w:date="2017-10-06T09:10:00Z">
            <w:sectPr w:rsidR="003F428F" w:rsidSect="003F428F">
              <w:pgSz w:w="16838" w:h="11906" w:orient="landscape"/>
              <w:pgMar w:top="1699" w:right="1699" w:bottom="2275" w:left="1555" w:header="706" w:footer="706" w:gutter="0"/>
            </w:sectPr>
          </w:sectPrChange>
        </w:sectPr>
      </w:pPr>
    </w:p>
    <w:p w14:paraId="30E097BB" w14:textId="1AC7114F" w:rsidR="00DE63C8" w:rsidRDefault="00DE63C8">
      <w:pPr>
        <w:pStyle w:val="TabelBAB2"/>
        <w:rPr>
          <w:ins w:id="1296" w:author="arkat" w:date="2017-10-06T08:27:00Z"/>
        </w:rPr>
        <w:pPrChange w:id="1297" w:author="arkat" w:date="2017-10-06T08:28:00Z">
          <w:pPr>
            <w:pStyle w:val="BodyTextFirstIndent"/>
          </w:pPr>
        </w:pPrChange>
      </w:pPr>
      <w:bookmarkStart w:id="1298" w:name="_Toc495046392"/>
      <w:ins w:id="1299" w:author="arkat" w:date="2017-10-06T08:28:00Z">
        <w:r>
          <w:lastRenderedPageBreak/>
          <w:t>Penelitian Terkait</w:t>
        </w:r>
      </w:ins>
      <w:bookmarkEnd w:id="1298"/>
    </w:p>
    <w:tbl>
      <w:tblPr>
        <w:tblStyle w:val="TableGrid"/>
        <w:tblW w:w="50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300" w:author="arkat" w:date="2017-10-06T08:32:00Z">
          <w:tblPr>
            <w:tblStyle w:val="TableGrid"/>
            <w:tblW w:w="497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772"/>
        <w:gridCol w:w="1912"/>
        <w:gridCol w:w="3135"/>
        <w:gridCol w:w="1771"/>
        <w:gridCol w:w="1849"/>
        <w:gridCol w:w="3398"/>
        <w:tblGridChange w:id="1301">
          <w:tblGrid>
            <w:gridCol w:w="1770"/>
            <w:gridCol w:w="1911"/>
            <w:gridCol w:w="2885"/>
            <w:gridCol w:w="251"/>
            <w:gridCol w:w="1770"/>
            <w:gridCol w:w="1585"/>
            <w:gridCol w:w="3323"/>
            <w:gridCol w:w="79"/>
          </w:tblGrid>
        </w:tblGridChange>
      </w:tblGrid>
      <w:tr w:rsidR="00356BFB" w:rsidRPr="00537434" w14:paraId="614DE727" w14:textId="77777777" w:rsidTr="00356BFB">
        <w:trPr>
          <w:ins w:id="1302" w:author="arkat" w:date="2017-10-06T08:27:00Z"/>
          <w:trPrChange w:id="1303" w:author="arkat" w:date="2017-10-06T08:32:00Z">
            <w:trPr>
              <w:gridAfter w:val="0"/>
            </w:trPr>
          </w:trPrChange>
        </w:trPr>
        <w:tc>
          <w:tcPr>
            <w:tcW w:w="2463" w:type="pct"/>
            <w:gridSpan w:val="3"/>
            <w:tcPrChange w:id="1304" w:author="arkat" w:date="2017-10-06T08:32:00Z">
              <w:tcPr>
                <w:tcW w:w="2433" w:type="pct"/>
                <w:gridSpan w:val="3"/>
              </w:tcPr>
            </w:tcPrChange>
          </w:tcPr>
          <w:p w14:paraId="0D02A0CA" w14:textId="77777777" w:rsidR="00DE63C8" w:rsidRPr="00537434" w:rsidRDefault="00DE63C8" w:rsidP="00474C24">
            <w:pPr>
              <w:jc w:val="center"/>
              <w:rPr>
                <w:ins w:id="1305" w:author="arkat" w:date="2017-10-06T08:27:00Z"/>
                <w:rFonts w:asciiTheme="majorHAnsi" w:hAnsiTheme="majorHAnsi" w:cstheme="majorHAnsi"/>
                <w:b/>
                <w:color w:val="000000" w:themeColor="text1"/>
                <w:szCs w:val="24"/>
                <w:lang w:val="en-US"/>
              </w:rPr>
            </w:pPr>
            <w:ins w:id="1306" w:author="arkat" w:date="2017-10-06T08:27:00Z">
              <w:r>
                <w:rPr>
                  <w:rFonts w:asciiTheme="majorHAnsi" w:hAnsiTheme="majorHAnsi" w:cstheme="majorHAnsi"/>
                  <w:b/>
                  <w:color w:val="000000" w:themeColor="text1"/>
                  <w:szCs w:val="24"/>
                  <w:lang w:val="en-US"/>
                </w:rPr>
                <w:t>Transformasi Satu Arah</w:t>
              </w:r>
            </w:ins>
          </w:p>
        </w:tc>
        <w:tc>
          <w:tcPr>
            <w:tcW w:w="2537" w:type="pct"/>
            <w:gridSpan w:val="3"/>
            <w:tcPrChange w:id="1307" w:author="arkat" w:date="2017-10-06T08:32:00Z">
              <w:tcPr>
                <w:tcW w:w="2567" w:type="pct"/>
                <w:gridSpan w:val="4"/>
              </w:tcPr>
            </w:tcPrChange>
          </w:tcPr>
          <w:p w14:paraId="38DF15A3" w14:textId="77777777" w:rsidR="00DE63C8" w:rsidRPr="00537434" w:rsidRDefault="00DE63C8" w:rsidP="00474C24">
            <w:pPr>
              <w:jc w:val="center"/>
              <w:rPr>
                <w:ins w:id="1308" w:author="arkat" w:date="2017-10-06T08:27:00Z"/>
                <w:rFonts w:asciiTheme="majorHAnsi" w:hAnsiTheme="majorHAnsi" w:cstheme="majorHAnsi"/>
                <w:b/>
                <w:color w:val="000000" w:themeColor="text1"/>
                <w:szCs w:val="24"/>
                <w:lang w:val="en-US"/>
              </w:rPr>
            </w:pPr>
            <w:ins w:id="1309" w:author="arkat" w:date="2017-10-06T08:27:00Z">
              <w:r>
                <w:rPr>
                  <w:rFonts w:asciiTheme="majorHAnsi" w:hAnsiTheme="majorHAnsi" w:cstheme="majorHAnsi"/>
                  <w:b/>
                  <w:color w:val="000000" w:themeColor="text1"/>
                  <w:szCs w:val="24"/>
                  <w:lang w:val="en-US"/>
                </w:rPr>
                <w:t>Transformasi Dua Arah</w:t>
              </w:r>
            </w:ins>
          </w:p>
        </w:tc>
      </w:tr>
      <w:tr w:rsidR="00356BFB" w:rsidRPr="00537434" w14:paraId="203A2D38" w14:textId="77777777" w:rsidTr="00356BFB">
        <w:tblPrEx>
          <w:tblPrExChange w:id="1310" w:author="arkat" w:date="2017-10-06T08:32:00Z">
            <w:tblPrEx>
              <w:tblW w:w="5000" w:type="pct"/>
            </w:tblPrEx>
          </w:tblPrExChange>
        </w:tblPrEx>
        <w:trPr>
          <w:ins w:id="1311" w:author="arkat" w:date="2017-10-06T08:27:00Z"/>
        </w:trPr>
        <w:tc>
          <w:tcPr>
            <w:tcW w:w="640" w:type="pct"/>
            <w:tcPrChange w:id="1312" w:author="arkat" w:date="2017-10-06T08:32:00Z">
              <w:tcPr>
                <w:tcW w:w="652" w:type="pct"/>
              </w:tcPr>
            </w:tcPrChange>
          </w:tcPr>
          <w:p w14:paraId="04A9B450" w14:textId="77777777" w:rsidR="00DE63C8" w:rsidRPr="00356BFB" w:rsidRDefault="00DE63C8" w:rsidP="00474C24">
            <w:pPr>
              <w:jc w:val="center"/>
              <w:rPr>
                <w:ins w:id="1313" w:author="arkat" w:date="2017-10-06T08:27:00Z"/>
                <w:rFonts w:asciiTheme="majorHAnsi" w:hAnsiTheme="majorHAnsi" w:cstheme="majorHAnsi"/>
                <w:b/>
                <w:i/>
                <w:color w:val="000000" w:themeColor="text1"/>
                <w:szCs w:val="24"/>
                <w:lang w:val="en-US"/>
                <w:rPrChange w:id="1314" w:author="arkat" w:date="2017-10-06T08:30:00Z">
                  <w:rPr>
                    <w:ins w:id="1315" w:author="arkat" w:date="2017-10-06T08:27:00Z"/>
                    <w:rFonts w:asciiTheme="majorHAnsi" w:hAnsiTheme="majorHAnsi" w:cstheme="majorHAnsi"/>
                    <w:b/>
                    <w:color w:val="000000" w:themeColor="text1"/>
                    <w:szCs w:val="24"/>
                  </w:rPr>
                </w:rPrChange>
              </w:rPr>
            </w:pPr>
            <w:ins w:id="1316" w:author="arkat" w:date="2017-10-06T08:27:00Z">
              <w:r w:rsidRPr="00356BFB">
                <w:rPr>
                  <w:rFonts w:asciiTheme="majorHAnsi" w:hAnsiTheme="majorHAnsi" w:cstheme="majorHAnsi"/>
                  <w:b/>
                  <w:i/>
                  <w:color w:val="000000" w:themeColor="text1"/>
                  <w:szCs w:val="24"/>
                  <w:rPrChange w:id="1317" w:author="arkat" w:date="2017-10-06T08:30:00Z">
                    <w:rPr>
                      <w:rFonts w:asciiTheme="majorHAnsi" w:hAnsiTheme="majorHAnsi" w:cstheme="majorHAnsi"/>
                      <w:b/>
                      <w:color w:val="000000" w:themeColor="text1"/>
                      <w:szCs w:val="24"/>
                    </w:rPr>
                  </w:rPrChange>
                </w:rPr>
                <w:t>Transformation direction</w:t>
              </w:r>
            </w:ins>
          </w:p>
        </w:tc>
        <w:tc>
          <w:tcPr>
            <w:tcW w:w="691" w:type="pct"/>
            <w:tcPrChange w:id="1318" w:author="arkat" w:date="2017-10-06T08:32:00Z">
              <w:tcPr>
                <w:tcW w:w="704" w:type="pct"/>
              </w:tcPr>
            </w:tcPrChange>
          </w:tcPr>
          <w:p w14:paraId="7D771F2D" w14:textId="4CAD3307" w:rsidR="00DE63C8" w:rsidRPr="00356BFB" w:rsidRDefault="00356BFB" w:rsidP="00474C24">
            <w:pPr>
              <w:jc w:val="center"/>
              <w:rPr>
                <w:ins w:id="1319" w:author="arkat" w:date="2017-10-06T08:27:00Z"/>
                <w:rFonts w:asciiTheme="majorHAnsi" w:hAnsiTheme="majorHAnsi" w:cstheme="majorHAnsi"/>
                <w:b/>
                <w:color w:val="000000" w:themeColor="text1"/>
                <w:szCs w:val="24"/>
                <w:lang w:val="en-US"/>
                <w:rPrChange w:id="1320" w:author="arkat" w:date="2017-10-06T08:30:00Z">
                  <w:rPr>
                    <w:ins w:id="1321" w:author="arkat" w:date="2017-10-06T08:27:00Z"/>
                    <w:rFonts w:asciiTheme="majorHAnsi" w:hAnsiTheme="majorHAnsi" w:cstheme="majorHAnsi"/>
                    <w:b/>
                    <w:color w:val="000000" w:themeColor="text1"/>
                    <w:szCs w:val="24"/>
                  </w:rPr>
                </w:rPrChange>
              </w:rPr>
            </w:pPr>
            <w:ins w:id="1322" w:author="arkat" w:date="2017-10-06T08:30:00Z">
              <w:r>
                <w:rPr>
                  <w:rFonts w:asciiTheme="majorHAnsi" w:hAnsiTheme="majorHAnsi" w:cstheme="majorHAnsi"/>
                  <w:b/>
                  <w:color w:val="000000" w:themeColor="text1"/>
                  <w:szCs w:val="24"/>
                  <w:lang w:val="en-US"/>
                </w:rPr>
                <w:t>Peneliti</w:t>
              </w:r>
            </w:ins>
          </w:p>
        </w:tc>
        <w:tc>
          <w:tcPr>
            <w:tcW w:w="1133" w:type="pct"/>
            <w:tcPrChange w:id="1323" w:author="arkat" w:date="2017-10-06T08:32:00Z">
              <w:tcPr>
                <w:tcW w:w="1155" w:type="pct"/>
                <w:gridSpan w:val="2"/>
              </w:tcPr>
            </w:tcPrChange>
          </w:tcPr>
          <w:p w14:paraId="5DF3F170" w14:textId="1705D59B" w:rsidR="00DE63C8" w:rsidRPr="00537434" w:rsidRDefault="00356BFB" w:rsidP="00474C24">
            <w:pPr>
              <w:jc w:val="center"/>
              <w:rPr>
                <w:ins w:id="1324" w:author="arkat" w:date="2017-10-06T08:27:00Z"/>
                <w:rFonts w:asciiTheme="majorHAnsi" w:hAnsiTheme="majorHAnsi" w:cstheme="majorHAnsi"/>
                <w:b/>
                <w:color w:val="000000" w:themeColor="text1"/>
                <w:szCs w:val="24"/>
              </w:rPr>
            </w:pPr>
            <w:ins w:id="1325" w:author="arkat" w:date="2017-10-06T08:27:00Z">
              <w:r>
                <w:rPr>
                  <w:rFonts w:asciiTheme="majorHAnsi" w:hAnsiTheme="majorHAnsi" w:cstheme="majorHAnsi"/>
                  <w:b/>
                  <w:color w:val="000000" w:themeColor="text1"/>
                  <w:szCs w:val="24"/>
                </w:rPr>
                <w:t>Pendekatan</w:t>
              </w:r>
              <w:r w:rsidR="00DE63C8" w:rsidRPr="00537434">
                <w:rPr>
                  <w:rFonts w:asciiTheme="majorHAnsi" w:hAnsiTheme="majorHAnsi" w:cstheme="majorHAnsi"/>
                  <w:b/>
                  <w:color w:val="000000" w:themeColor="text1"/>
                  <w:szCs w:val="24"/>
                </w:rPr>
                <w:t xml:space="preserve">/ </w:t>
              </w:r>
              <w:r w:rsidR="00DE63C8" w:rsidRPr="00356BFB">
                <w:rPr>
                  <w:rFonts w:asciiTheme="majorHAnsi" w:hAnsiTheme="majorHAnsi" w:cstheme="majorHAnsi"/>
                  <w:b/>
                  <w:i/>
                  <w:color w:val="000000" w:themeColor="text1"/>
                  <w:szCs w:val="24"/>
                  <w:rPrChange w:id="1326" w:author="arkat" w:date="2017-10-06T08:30:00Z">
                    <w:rPr>
                      <w:rFonts w:asciiTheme="majorHAnsi" w:hAnsiTheme="majorHAnsi" w:cstheme="majorHAnsi"/>
                      <w:b/>
                      <w:color w:val="000000" w:themeColor="text1"/>
                      <w:szCs w:val="24"/>
                    </w:rPr>
                  </w:rPrChange>
                </w:rPr>
                <w:t>Tool</w:t>
              </w:r>
            </w:ins>
          </w:p>
        </w:tc>
        <w:tc>
          <w:tcPr>
            <w:tcW w:w="640" w:type="pct"/>
            <w:tcPrChange w:id="1327" w:author="arkat" w:date="2017-10-06T08:32:00Z">
              <w:tcPr>
                <w:tcW w:w="652" w:type="pct"/>
              </w:tcPr>
            </w:tcPrChange>
          </w:tcPr>
          <w:p w14:paraId="72824BB2" w14:textId="77777777" w:rsidR="00DE63C8" w:rsidRPr="00356BFB" w:rsidRDefault="00DE63C8" w:rsidP="00474C24">
            <w:pPr>
              <w:jc w:val="center"/>
              <w:rPr>
                <w:ins w:id="1328" w:author="arkat" w:date="2017-10-06T08:27:00Z"/>
                <w:rFonts w:asciiTheme="majorHAnsi" w:hAnsiTheme="majorHAnsi" w:cstheme="majorHAnsi"/>
                <w:b/>
                <w:i/>
                <w:color w:val="000000" w:themeColor="text1"/>
                <w:szCs w:val="24"/>
                <w:rPrChange w:id="1329" w:author="arkat" w:date="2017-10-06T08:30:00Z">
                  <w:rPr>
                    <w:ins w:id="1330" w:author="arkat" w:date="2017-10-06T08:27:00Z"/>
                    <w:rFonts w:asciiTheme="majorHAnsi" w:hAnsiTheme="majorHAnsi" w:cstheme="majorHAnsi"/>
                    <w:b/>
                    <w:color w:val="000000" w:themeColor="text1"/>
                    <w:szCs w:val="24"/>
                  </w:rPr>
                </w:rPrChange>
              </w:rPr>
            </w:pPr>
            <w:ins w:id="1331" w:author="arkat" w:date="2017-10-06T08:27:00Z">
              <w:r w:rsidRPr="00356BFB">
                <w:rPr>
                  <w:rFonts w:asciiTheme="majorHAnsi" w:hAnsiTheme="majorHAnsi" w:cstheme="majorHAnsi"/>
                  <w:b/>
                  <w:i/>
                  <w:color w:val="000000" w:themeColor="text1"/>
                  <w:szCs w:val="24"/>
                  <w:rPrChange w:id="1332" w:author="arkat" w:date="2017-10-06T08:30:00Z">
                    <w:rPr>
                      <w:rFonts w:asciiTheme="majorHAnsi" w:hAnsiTheme="majorHAnsi" w:cstheme="majorHAnsi"/>
                      <w:b/>
                      <w:color w:val="000000" w:themeColor="text1"/>
                      <w:szCs w:val="24"/>
                    </w:rPr>
                  </w:rPrChange>
                </w:rPr>
                <w:t>Transformation direction</w:t>
              </w:r>
            </w:ins>
          </w:p>
        </w:tc>
        <w:tc>
          <w:tcPr>
            <w:tcW w:w="668" w:type="pct"/>
            <w:tcPrChange w:id="1333" w:author="arkat" w:date="2017-10-06T08:32:00Z">
              <w:tcPr>
                <w:tcW w:w="584" w:type="pct"/>
              </w:tcPr>
            </w:tcPrChange>
          </w:tcPr>
          <w:p w14:paraId="0B9EEF18" w14:textId="3EC8E4B4" w:rsidR="00DE63C8" w:rsidRPr="00537434" w:rsidRDefault="00356BFB" w:rsidP="00474C24">
            <w:pPr>
              <w:jc w:val="center"/>
              <w:rPr>
                <w:ins w:id="1334" w:author="arkat" w:date="2017-10-06T08:27:00Z"/>
                <w:rFonts w:asciiTheme="majorHAnsi" w:hAnsiTheme="majorHAnsi" w:cstheme="majorHAnsi"/>
                <w:b/>
                <w:color w:val="000000" w:themeColor="text1"/>
                <w:szCs w:val="24"/>
              </w:rPr>
            </w:pPr>
            <w:ins w:id="1335" w:author="arkat" w:date="2017-10-06T08:30:00Z">
              <w:r>
                <w:rPr>
                  <w:rFonts w:asciiTheme="majorHAnsi" w:hAnsiTheme="majorHAnsi" w:cstheme="majorHAnsi"/>
                  <w:b/>
                  <w:color w:val="000000" w:themeColor="text1"/>
                  <w:szCs w:val="24"/>
                  <w:lang w:val="en-US"/>
                </w:rPr>
                <w:t>Peneliti</w:t>
              </w:r>
            </w:ins>
          </w:p>
        </w:tc>
        <w:tc>
          <w:tcPr>
            <w:tcW w:w="1229" w:type="pct"/>
            <w:tcPrChange w:id="1336" w:author="arkat" w:date="2017-10-06T08:32:00Z">
              <w:tcPr>
                <w:tcW w:w="1253" w:type="pct"/>
                <w:gridSpan w:val="2"/>
              </w:tcPr>
            </w:tcPrChange>
          </w:tcPr>
          <w:p w14:paraId="6B470FE8" w14:textId="1824733D" w:rsidR="00DE63C8" w:rsidRPr="00537434" w:rsidRDefault="00356BFB" w:rsidP="00474C24">
            <w:pPr>
              <w:jc w:val="center"/>
              <w:rPr>
                <w:ins w:id="1337" w:author="arkat" w:date="2017-10-06T08:27:00Z"/>
                <w:rFonts w:asciiTheme="majorHAnsi" w:hAnsiTheme="majorHAnsi" w:cstheme="majorHAnsi"/>
                <w:b/>
                <w:color w:val="000000" w:themeColor="text1"/>
                <w:szCs w:val="24"/>
              </w:rPr>
            </w:pPr>
            <w:ins w:id="1338" w:author="arkat" w:date="2017-10-06T08:27:00Z">
              <w:r>
                <w:rPr>
                  <w:rFonts w:asciiTheme="majorHAnsi" w:hAnsiTheme="majorHAnsi" w:cstheme="majorHAnsi"/>
                  <w:b/>
                  <w:color w:val="000000" w:themeColor="text1"/>
                  <w:szCs w:val="24"/>
                </w:rPr>
                <w:t>Pendekatan</w:t>
              </w:r>
              <w:r w:rsidR="00DE63C8" w:rsidRPr="00537434">
                <w:rPr>
                  <w:rFonts w:asciiTheme="majorHAnsi" w:hAnsiTheme="majorHAnsi" w:cstheme="majorHAnsi"/>
                  <w:b/>
                  <w:color w:val="000000" w:themeColor="text1"/>
                  <w:szCs w:val="24"/>
                </w:rPr>
                <w:t xml:space="preserve">/ </w:t>
              </w:r>
              <w:r w:rsidR="00DE63C8" w:rsidRPr="00356BFB">
                <w:rPr>
                  <w:rFonts w:asciiTheme="majorHAnsi" w:hAnsiTheme="majorHAnsi" w:cstheme="majorHAnsi"/>
                  <w:b/>
                  <w:i/>
                  <w:color w:val="000000" w:themeColor="text1"/>
                  <w:szCs w:val="24"/>
                  <w:rPrChange w:id="1339" w:author="arkat" w:date="2017-10-06T08:30:00Z">
                    <w:rPr>
                      <w:rFonts w:asciiTheme="majorHAnsi" w:hAnsiTheme="majorHAnsi" w:cstheme="majorHAnsi"/>
                      <w:b/>
                      <w:color w:val="000000" w:themeColor="text1"/>
                      <w:szCs w:val="24"/>
                    </w:rPr>
                  </w:rPrChange>
                </w:rPr>
                <w:t>Tool</w:t>
              </w:r>
            </w:ins>
          </w:p>
        </w:tc>
      </w:tr>
      <w:tr w:rsidR="00356BFB" w:rsidRPr="00537434" w14:paraId="6B29F35C" w14:textId="77777777" w:rsidTr="00356BFB">
        <w:tblPrEx>
          <w:tblPrExChange w:id="1340" w:author="arkat" w:date="2017-10-06T08:32:00Z">
            <w:tblPrEx>
              <w:tblW w:w="5000" w:type="pct"/>
            </w:tblPrEx>
          </w:tblPrExChange>
        </w:tblPrEx>
        <w:trPr>
          <w:ins w:id="1341" w:author="arkat" w:date="2017-10-06T08:27:00Z"/>
        </w:trPr>
        <w:tc>
          <w:tcPr>
            <w:tcW w:w="640" w:type="pct"/>
            <w:vMerge w:val="restart"/>
            <w:tcPrChange w:id="1342" w:author="arkat" w:date="2017-10-06T08:32:00Z">
              <w:tcPr>
                <w:tcW w:w="652" w:type="pct"/>
                <w:vMerge w:val="restart"/>
              </w:tcPr>
            </w:tcPrChange>
          </w:tcPr>
          <w:p w14:paraId="72E59395" w14:textId="77777777" w:rsidR="00DE63C8" w:rsidRPr="00537434" w:rsidRDefault="00DE63C8" w:rsidP="00474C24">
            <w:pPr>
              <w:rPr>
                <w:ins w:id="1343" w:author="arkat" w:date="2017-10-06T08:27:00Z"/>
                <w:rFonts w:asciiTheme="majorHAnsi" w:hAnsiTheme="majorHAnsi" w:cstheme="majorHAnsi"/>
                <w:color w:val="000000" w:themeColor="text1"/>
                <w:szCs w:val="24"/>
              </w:rPr>
            </w:pPr>
            <w:ins w:id="1344" w:author="arkat" w:date="2017-10-06T08:27:00Z">
              <w:r w:rsidRPr="00537434">
                <w:rPr>
                  <w:rFonts w:asciiTheme="majorHAnsi" w:hAnsiTheme="majorHAnsi" w:cstheme="majorHAnsi"/>
                  <w:color w:val="000000" w:themeColor="text1"/>
                  <w:szCs w:val="24"/>
                </w:rPr>
                <w:t xml:space="preserve">EPC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91" w:type="pct"/>
            <w:tcPrChange w:id="1345" w:author="arkat" w:date="2017-10-06T08:32:00Z">
              <w:tcPr>
                <w:tcW w:w="704" w:type="pct"/>
              </w:tcPr>
            </w:tcPrChange>
          </w:tcPr>
          <w:p w14:paraId="6C5BBDF4" w14:textId="0D6E5C10" w:rsidR="00DE63C8" w:rsidRPr="00537434" w:rsidRDefault="00DE63C8" w:rsidP="00474C24">
            <w:pPr>
              <w:rPr>
                <w:ins w:id="1346" w:author="arkat" w:date="2017-10-06T08:27:00Z"/>
                <w:rFonts w:asciiTheme="majorHAnsi" w:hAnsiTheme="majorHAnsi" w:cstheme="majorHAnsi"/>
                <w:color w:val="000000" w:themeColor="text1"/>
                <w:szCs w:val="24"/>
              </w:rPr>
            </w:pPr>
            <w:ins w:id="1347" w:author="arkat" w:date="2017-10-06T08:27:00Z">
              <w:r w:rsidRPr="00537434">
                <w:rPr>
                  <w:rFonts w:asciiTheme="majorHAnsi" w:hAnsiTheme="majorHAnsi" w:cstheme="majorHAnsi"/>
                  <w:color w:val="000000" w:themeColor="text1"/>
                  <w:szCs w:val="24"/>
                </w:rPr>
                <w:t xml:space="preserve">Kotsev </w:t>
              </w:r>
              <w:r w:rsidRPr="00356BFB">
                <w:rPr>
                  <w:rFonts w:asciiTheme="majorHAnsi" w:hAnsiTheme="majorHAnsi" w:cstheme="majorHAnsi"/>
                  <w:i/>
                  <w:color w:val="000000" w:themeColor="text1"/>
                  <w:szCs w:val="24"/>
                  <w:rPrChange w:id="1348" w:author="arkat" w:date="2017-10-06T08:33:00Z">
                    <w:rPr>
                      <w:rFonts w:asciiTheme="majorHAnsi" w:hAnsiTheme="majorHAnsi" w:cstheme="majorHAnsi"/>
                      <w:color w:val="000000" w:themeColor="text1"/>
                      <w:szCs w:val="24"/>
                    </w:rPr>
                  </w:rPrChange>
                </w:rPr>
                <w:t>et al</w:t>
              </w:r>
            </w:ins>
            <w:ins w:id="1349" w:author="arkat" w:date="2017-10-06T08:33:00Z">
              <w:r w:rsidR="00356BFB">
                <w:rPr>
                  <w:rFonts w:asciiTheme="majorHAnsi" w:hAnsiTheme="majorHAnsi" w:cstheme="majorHAnsi"/>
                  <w:color w:val="000000" w:themeColor="text1"/>
                  <w:szCs w:val="24"/>
                  <w:lang w:val="en-US"/>
                </w:rPr>
                <w:t>.</w:t>
              </w:r>
            </w:ins>
            <w:ins w:id="1350" w:author="arkat" w:date="2017-10-06T08:27:00Z">
              <w:r w:rsidRPr="00537434">
                <w:rPr>
                  <w:rFonts w:asciiTheme="majorHAnsi" w:hAnsiTheme="majorHAnsi" w:cstheme="majorHAnsi"/>
                  <w:color w:val="000000" w:themeColor="text1"/>
                  <w:szCs w:val="24"/>
                </w:rPr>
                <w:t xml:space="preserve"> </w:t>
              </w:r>
            </w:ins>
          </w:p>
        </w:tc>
        <w:tc>
          <w:tcPr>
            <w:tcW w:w="1133" w:type="pct"/>
            <w:tcPrChange w:id="1351" w:author="arkat" w:date="2017-10-06T08:32:00Z">
              <w:tcPr>
                <w:tcW w:w="1155" w:type="pct"/>
                <w:gridSpan w:val="2"/>
              </w:tcPr>
            </w:tcPrChange>
          </w:tcPr>
          <w:p w14:paraId="1693192D" w14:textId="77777777" w:rsidR="00DE63C8" w:rsidRPr="00537434" w:rsidRDefault="00DE63C8" w:rsidP="00474C24">
            <w:pPr>
              <w:rPr>
                <w:ins w:id="1352" w:author="arkat" w:date="2017-10-06T08:27:00Z"/>
                <w:rFonts w:asciiTheme="majorHAnsi" w:hAnsiTheme="majorHAnsi" w:cstheme="majorHAnsi"/>
                <w:color w:val="000000" w:themeColor="text1"/>
                <w:szCs w:val="24"/>
              </w:rPr>
            </w:pPr>
            <w:ins w:id="1353" w:author="arkat" w:date="2017-10-06T08:27:00Z">
              <w:r w:rsidRPr="003F4A38">
                <w:rPr>
                  <w:rFonts w:asciiTheme="majorHAnsi" w:hAnsiTheme="majorHAnsi" w:cstheme="majorHAnsi"/>
                  <w:i/>
                  <w:color w:val="000000" w:themeColor="text1"/>
                  <w:szCs w:val="24"/>
                  <w:rPrChange w:id="1354" w:author="arkat" w:date="2017-10-06T08:54:00Z">
                    <w:rPr>
                      <w:rFonts w:asciiTheme="majorHAnsi" w:hAnsiTheme="majorHAnsi" w:cstheme="majorHAnsi"/>
                      <w:color w:val="000000" w:themeColor="text1"/>
                      <w:szCs w:val="24"/>
                    </w:rPr>
                  </w:rPrChange>
                </w:rPr>
                <w:t>Direct Mapping Rule</w:t>
              </w:r>
              <w:r w:rsidRPr="00537434">
                <w:rPr>
                  <w:rFonts w:asciiTheme="majorHAnsi" w:hAnsiTheme="majorHAnsi" w:cstheme="majorHAnsi"/>
                  <w:color w:val="000000" w:themeColor="text1"/>
                  <w:szCs w:val="24"/>
                </w:rPr>
                <w:t xml:space="preserve">/ BPGen </w:t>
              </w:r>
            </w:ins>
          </w:p>
        </w:tc>
        <w:tc>
          <w:tcPr>
            <w:tcW w:w="640" w:type="pct"/>
            <w:vMerge w:val="restart"/>
            <w:tcPrChange w:id="1355" w:author="arkat" w:date="2017-10-06T08:32:00Z">
              <w:tcPr>
                <w:tcW w:w="652" w:type="pct"/>
                <w:vMerge w:val="restart"/>
              </w:tcPr>
            </w:tcPrChange>
          </w:tcPr>
          <w:p w14:paraId="24399D9B" w14:textId="77777777" w:rsidR="00DE63C8" w:rsidRPr="00537434" w:rsidRDefault="00DE63C8" w:rsidP="00474C24">
            <w:pPr>
              <w:rPr>
                <w:ins w:id="1356" w:author="arkat" w:date="2017-10-06T08:27:00Z"/>
                <w:rFonts w:asciiTheme="majorHAnsi" w:hAnsiTheme="majorHAnsi" w:cstheme="majorHAnsi"/>
                <w:color w:val="000000" w:themeColor="text1"/>
                <w:szCs w:val="24"/>
              </w:rPr>
            </w:pPr>
            <w:ins w:id="1357" w:author="arkat" w:date="2017-10-06T08:27:00Z">
              <w:r w:rsidRPr="00537434">
                <w:rPr>
                  <w:rFonts w:asciiTheme="majorHAnsi" w:hAnsiTheme="majorHAnsi" w:cstheme="majorHAnsi"/>
                  <w:color w:val="000000" w:themeColor="text1"/>
                  <w:szCs w:val="24"/>
                </w:rPr>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EPC</w:t>
              </w:r>
            </w:ins>
          </w:p>
        </w:tc>
        <w:tc>
          <w:tcPr>
            <w:tcW w:w="668" w:type="pct"/>
            <w:vMerge w:val="restart"/>
            <w:tcPrChange w:id="1358" w:author="arkat" w:date="2017-10-06T08:32:00Z">
              <w:tcPr>
                <w:tcW w:w="584" w:type="pct"/>
                <w:vMerge w:val="restart"/>
              </w:tcPr>
            </w:tcPrChange>
          </w:tcPr>
          <w:p w14:paraId="515FF702" w14:textId="44A0FBFB" w:rsidR="00DE63C8" w:rsidRPr="00537434" w:rsidRDefault="00DE63C8" w:rsidP="00474C24">
            <w:pPr>
              <w:rPr>
                <w:ins w:id="1359" w:author="arkat" w:date="2017-10-06T08:27:00Z"/>
                <w:rFonts w:asciiTheme="majorHAnsi" w:hAnsiTheme="majorHAnsi" w:cstheme="majorHAnsi"/>
                <w:color w:val="000000" w:themeColor="text1"/>
                <w:szCs w:val="24"/>
              </w:rPr>
            </w:pPr>
            <w:ins w:id="1360" w:author="arkat" w:date="2017-10-06T08:27:00Z">
              <w:r w:rsidRPr="00537434">
                <w:rPr>
                  <w:rFonts w:asciiTheme="majorHAnsi" w:hAnsiTheme="majorHAnsi" w:cstheme="majorHAnsi"/>
                  <w:color w:val="000000" w:themeColor="text1"/>
                  <w:szCs w:val="24"/>
                </w:rPr>
                <w:t xml:space="preserve">Kotsev </w:t>
              </w:r>
            </w:ins>
            <w:ins w:id="1361" w:author="arkat" w:date="2017-10-06T08:33:00Z">
              <w:r w:rsidR="00356BFB" w:rsidRPr="00537434">
                <w:rPr>
                  <w:rFonts w:asciiTheme="majorHAnsi" w:hAnsiTheme="majorHAnsi" w:cstheme="majorHAnsi"/>
                  <w:i/>
                  <w:color w:val="000000" w:themeColor="text1"/>
                  <w:szCs w:val="24"/>
                </w:rPr>
                <w:t>et al</w:t>
              </w:r>
              <w:r w:rsidR="00356BFB">
                <w:rPr>
                  <w:rFonts w:asciiTheme="majorHAnsi" w:hAnsiTheme="majorHAnsi" w:cstheme="majorHAnsi"/>
                  <w:color w:val="000000" w:themeColor="text1"/>
                  <w:szCs w:val="24"/>
                  <w:lang w:val="en-US"/>
                </w:rPr>
                <w:t>.</w:t>
              </w:r>
            </w:ins>
          </w:p>
        </w:tc>
        <w:tc>
          <w:tcPr>
            <w:tcW w:w="1229" w:type="pct"/>
            <w:vMerge w:val="restart"/>
            <w:tcPrChange w:id="1362" w:author="arkat" w:date="2017-10-06T08:32:00Z">
              <w:tcPr>
                <w:tcW w:w="1253" w:type="pct"/>
                <w:gridSpan w:val="2"/>
                <w:vMerge w:val="restart"/>
              </w:tcPr>
            </w:tcPrChange>
          </w:tcPr>
          <w:p w14:paraId="6993EE4D" w14:textId="77777777" w:rsidR="00DE63C8" w:rsidRPr="00537434" w:rsidRDefault="00DE63C8" w:rsidP="00474C24">
            <w:pPr>
              <w:rPr>
                <w:ins w:id="1363" w:author="arkat" w:date="2017-10-06T08:27:00Z"/>
                <w:rFonts w:asciiTheme="majorHAnsi" w:hAnsiTheme="majorHAnsi" w:cstheme="majorHAnsi"/>
                <w:szCs w:val="24"/>
              </w:rPr>
            </w:pPr>
            <w:ins w:id="1364" w:author="arkat" w:date="2017-10-06T08:27:00Z">
              <w:r w:rsidRPr="003F4A38">
                <w:rPr>
                  <w:rFonts w:asciiTheme="majorHAnsi" w:hAnsiTheme="majorHAnsi" w:cstheme="majorHAnsi"/>
                  <w:i/>
                  <w:color w:val="000000" w:themeColor="text1"/>
                  <w:szCs w:val="24"/>
                  <w:rPrChange w:id="1365" w:author="arkat" w:date="2017-10-06T08:54:00Z">
                    <w:rPr>
                      <w:rFonts w:asciiTheme="majorHAnsi" w:hAnsiTheme="majorHAnsi" w:cstheme="majorHAnsi"/>
                      <w:color w:val="000000" w:themeColor="text1"/>
                      <w:szCs w:val="24"/>
                    </w:rPr>
                  </w:rPrChange>
                </w:rPr>
                <w:t>Conversion Rule</w:t>
              </w:r>
              <w:r w:rsidRPr="00537434">
                <w:rPr>
                  <w:rFonts w:asciiTheme="majorHAnsi" w:hAnsiTheme="majorHAnsi" w:cstheme="majorHAnsi"/>
                  <w:color w:val="000000" w:themeColor="text1"/>
                  <w:szCs w:val="24"/>
                </w:rPr>
                <w:t>/ BPGen</w:t>
              </w:r>
            </w:ins>
          </w:p>
        </w:tc>
      </w:tr>
      <w:tr w:rsidR="00356BFB" w:rsidRPr="00537434" w14:paraId="0ADDD528" w14:textId="77777777" w:rsidTr="00356BFB">
        <w:tblPrEx>
          <w:tblPrExChange w:id="1366" w:author="arkat" w:date="2017-10-06T08:32:00Z">
            <w:tblPrEx>
              <w:tblW w:w="5000" w:type="pct"/>
            </w:tblPrEx>
          </w:tblPrExChange>
        </w:tblPrEx>
        <w:trPr>
          <w:trHeight w:val="228"/>
          <w:ins w:id="1367" w:author="arkat" w:date="2017-10-06T08:27:00Z"/>
          <w:trPrChange w:id="1368" w:author="arkat" w:date="2017-10-06T08:32:00Z">
            <w:trPr>
              <w:trHeight w:val="228"/>
            </w:trPr>
          </w:trPrChange>
        </w:trPr>
        <w:tc>
          <w:tcPr>
            <w:tcW w:w="640" w:type="pct"/>
            <w:vMerge/>
            <w:tcPrChange w:id="1369" w:author="arkat" w:date="2017-10-06T08:32:00Z">
              <w:tcPr>
                <w:tcW w:w="652" w:type="pct"/>
                <w:vMerge/>
              </w:tcPr>
            </w:tcPrChange>
          </w:tcPr>
          <w:p w14:paraId="436A0622" w14:textId="77777777" w:rsidR="00DE63C8" w:rsidRPr="00537434" w:rsidRDefault="00DE63C8" w:rsidP="00474C24">
            <w:pPr>
              <w:rPr>
                <w:ins w:id="1370" w:author="arkat" w:date="2017-10-06T08:27:00Z"/>
                <w:rFonts w:asciiTheme="majorHAnsi" w:hAnsiTheme="majorHAnsi" w:cstheme="majorHAnsi"/>
                <w:color w:val="000000" w:themeColor="text1"/>
                <w:szCs w:val="24"/>
              </w:rPr>
            </w:pPr>
          </w:p>
        </w:tc>
        <w:tc>
          <w:tcPr>
            <w:tcW w:w="691" w:type="pct"/>
            <w:tcPrChange w:id="1371" w:author="arkat" w:date="2017-10-06T08:32:00Z">
              <w:tcPr>
                <w:tcW w:w="704" w:type="pct"/>
              </w:tcPr>
            </w:tcPrChange>
          </w:tcPr>
          <w:p w14:paraId="557A2DFA" w14:textId="77777777" w:rsidR="00DE63C8" w:rsidRPr="00537434" w:rsidRDefault="00DE63C8" w:rsidP="00474C24">
            <w:pPr>
              <w:rPr>
                <w:ins w:id="1372" w:author="arkat" w:date="2017-10-06T08:27:00Z"/>
                <w:rFonts w:asciiTheme="majorHAnsi" w:hAnsiTheme="majorHAnsi" w:cstheme="majorHAnsi"/>
                <w:color w:val="000000" w:themeColor="text1"/>
                <w:szCs w:val="24"/>
              </w:rPr>
            </w:pPr>
            <w:ins w:id="1373" w:author="arkat" w:date="2017-10-06T08:27:00Z">
              <w:r w:rsidRPr="00537434">
                <w:rPr>
                  <w:rFonts w:asciiTheme="majorHAnsi" w:hAnsiTheme="majorHAnsi" w:cstheme="majorHAnsi"/>
                  <w:color w:val="000000" w:themeColor="text1"/>
                  <w:szCs w:val="24"/>
                </w:rPr>
                <w:t xml:space="preserve">Tscheschner </w:t>
              </w:r>
            </w:ins>
          </w:p>
        </w:tc>
        <w:tc>
          <w:tcPr>
            <w:tcW w:w="1133" w:type="pct"/>
            <w:tcPrChange w:id="1374" w:author="arkat" w:date="2017-10-06T08:32:00Z">
              <w:tcPr>
                <w:tcW w:w="1155" w:type="pct"/>
                <w:gridSpan w:val="2"/>
              </w:tcPr>
            </w:tcPrChange>
          </w:tcPr>
          <w:p w14:paraId="4B42B1AD" w14:textId="40631C02" w:rsidR="00DE63C8" w:rsidRPr="00537434" w:rsidRDefault="00DE63C8" w:rsidP="00474C24">
            <w:pPr>
              <w:rPr>
                <w:ins w:id="1375" w:author="arkat" w:date="2017-10-06T08:27:00Z"/>
                <w:rFonts w:asciiTheme="majorHAnsi" w:hAnsiTheme="majorHAnsi" w:cstheme="majorHAnsi"/>
                <w:color w:val="000000" w:themeColor="text1"/>
                <w:szCs w:val="24"/>
              </w:rPr>
            </w:pPr>
            <w:ins w:id="1376" w:author="arkat" w:date="2017-10-06T08:27:00Z">
              <w:r w:rsidRPr="003F4A38">
                <w:rPr>
                  <w:rFonts w:asciiTheme="majorHAnsi" w:hAnsiTheme="majorHAnsi" w:cstheme="majorHAnsi"/>
                  <w:i/>
                  <w:color w:val="000000" w:themeColor="text1"/>
                  <w:szCs w:val="24"/>
                  <w:rPrChange w:id="1377" w:author="arkat" w:date="2017-10-06T08:54:00Z">
                    <w:rPr>
                      <w:rFonts w:asciiTheme="majorHAnsi" w:hAnsiTheme="majorHAnsi" w:cstheme="majorHAnsi"/>
                      <w:color w:val="000000" w:themeColor="text1"/>
                      <w:szCs w:val="24"/>
                    </w:rPr>
                  </w:rPrChange>
                </w:rPr>
                <w:t>Direct Mapping Rule</w:t>
              </w:r>
              <w:r w:rsidR="003F4A38">
                <w:rPr>
                  <w:rFonts w:asciiTheme="majorHAnsi" w:hAnsiTheme="majorHAnsi" w:cstheme="majorHAnsi"/>
                  <w:color w:val="000000" w:themeColor="text1"/>
                  <w:szCs w:val="24"/>
                </w:rPr>
                <w:t xml:space="preserve"> dan</w:t>
              </w:r>
              <w:r w:rsidRPr="00537434">
                <w:rPr>
                  <w:rFonts w:asciiTheme="majorHAnsi" w:hAnsiTheme="majorHAnsi" w:cstheme="majorHAnsi"/>
                  <w:color w:val="000000" w:themeColor="text1"/>
                  <w:szCs w:val="24"/>
                </w:rPr>
                <w:t xml:space="preserve"> </w:t>
              </w:r>
              <w:r w:rsidRPr="003F4A38">
                <w:rPr>
                  <w:rFonts w:asciiTheme="majorHAnsi" w:hAnsiTheme="majorHAnsi" w:cstheme="majorHAnsi"/>
                  <w:i/>
                  <w:color w:val="000000" w:themeColor="text1"/>
                  <w:szCs w:val="24"/>
                  <w:rPrChange w:id="1378" w:author="arkat" w:date="2017-10-06T08:54:00Z">
                    <w:rPr>
                      <w:rFonts w:asciiTheme="majorHAnsi" w:hAnsiTheme="majorHAnsi" w:cstheme="majorHAnsi"/>
                      <w:color w:val="000000" w:themeColor="text1"/>
                      <w:szCs w:val="24"/>
                    </w:rPr>
                  </w:rPrChange>
                </w:rPr>
                <w:t>Semantic Rules</w:t>
              </w:r>
              <w:r w:rsidRPr="00537434">
                <w:rPr>
                  <w:rFonts w:asciiTheme="majorHAnsi" w:hAnsiTheme="majorHAnsi" w:cstheme="majorHAnsi"/>
                  <w:color w:val="000000" w:themeColor="text1"/>
                  <w:szCs w:val="24"/>
                </w:rPr>
                <w:t>/ Plugin in the Oryx-Editor</w:t>
              </w:r>
            </w:ins>
          </w:p>
        </w:tc>
        <w:tc>
          <w:tcPr>
            <w:tcW w:w="640" w:type="pct"/>
            <w:vMerge/>
            <w:tcPrChange w:id="1379" w:author="arkat" w:date="2017-10-06T08:32:00Z">
              <w:tcPr>
                <w:tcW w:w="652" w:type="pct"/>
                <w:vMerge/>
              </w:tcPr>
            </w:tcPrChange>
          </w:tcPr>
          <w:p w14:paraId="58A71C3A" w14:textId="77777777" w:rsidR="00DE63C8" w:rsidRPr="00537434" w:rsidRDefault="00DE63C8" w:rsidP="00474C24">
            <w:pPr>
              <w:rPr>
                <w:ins w:id="1380" w:author="arkat" w:date="2017-10-06T08:27:00Z"/>
                <w:rFonts w:asciiTheme="majorHAnsi" w:hAnsiTheme="majorHAnsi" w:cstheme="majorHAnsi"/>
                <w:color w:val="000000" w:themeColor="text1"/>
                <w:szCs w:val="24"/>
              </w:rPr>
            </w:pPr>
          </w:p>
        </w:tc>
        <w:tc>
          <w:tcPr>
            <w:tcW w:w="668" w:type="pct"/>
            <w:vMerge/>
            <w:tcPrChange w:id="1381" w:author="arkat" w:date="2017-10-06T08:32:00Z">
              <w:tcPr>
                <w:tcW w:w="584" w:type="pct"/>
                <w:vMerge/>
              </w:tcPr>
            </w:tcPrChange>
          </w:tcPr>
          <w:p w14:paraId="1DF2C9DE" w14:textId="77777777" w:rsidR="00DE63C8" w:rsidRPr="00537434" w:rsidRDefault="00DE63C8" w:rsidP="00474C24">
            <w:pPr>
              <w:rPr>
                <w:ins w:id="1382" w:author="arkat" w:date="2017-10-06T08:27:00Z"/>
                <w:rFonts w:asciiTheme="majorHAnsi" w:hAnsiTheme="majorHAnsi" w:cstheme="majorHAnsi"/>
                <w:color w:val="000000" w:themeColor="text1"/>
                <w:szCs w:val="24"/>
              </w:rPr>
            </w:pPr>
          </w:p>
        </w:tc>
        <w:tc>
          <w:tcPr>
            <w:tcW w:w="1229" w:type="pct"/>
            <w:vMerge/>
            <w:tcPrChange w:id="1383" w:author="arkat" w:date="2017-10-06T08:32:00Z">
              <w:tcPr>
                <w:tcW w:w="1253" w:type="pct"/>
                <w:gridSpan w:val="2"/>
                <w:vMerge/>
              </w:tcPr>
            </w:tcPrChange>
          </w:tcPr>
          <w:p w14:paraId="0637199A" w14:textId="77777777" w:rsidR="00DE63C8" w:rsidRPr="00537434" w:rsidRDefault="00DE63C8" w:rsidP="00474C24">
            <w:pPr>
              <w:rPr>
                <w:ins w:id="1384" w:author="arkat" w:date="2017-10-06T08:27:00Z"/>
                <w:rFonts w:asciiTheme="majorHAnsi" w:hAnsiTheme="majorHAnsi" w:cstheme="majorHAnsi"/>
                <w:color w:val="000000" w:themeColor="text1"/>
                <w:szCs w:val="24"/>
              </w:rPr>
            </w:pPr>
          </w:p>
        </w:tc>
      </w:tr>
      <w:tr w:rsidR="00356BFB" w:rsidRPr="00537434" w14:paraId="498460ED" w14:textId="77777777" w:rsidTr="00356BFB">
        <w:tblPrEx>
          <w:tblPrExChange w:id="1385" w:author="arkat" w:date="2017-10-06T08:32:00Z">
            <w:tblPrEx>
              <w:tblW w:w="5000" w:type="pct"/>
            </w:tblPrEx>
          </w:tblPrExChange>
        </w:tblPrEx>
        <w:trPr>
          <w:ins w:id="1386" w:author="arkat" w:date="2017-10-06T08:27:00Z"/>
        </w:trPr>
        <w:tc>
          <w:tcPr>
            <w:tcW w:w="640" w:type="pct"/>
            <w:vMerge w:val="restart"/>
            <w:tcPrChange w:id="1387" w:author="arkat" w:date="2017-10-06T08:32:00Z">
              <w:tcPr>
                <w:tcW w:w="652" w:type="pct"/>
                <w:vMerge w:val="restart"/>
              </w:tcPr>
            </w:tcPrChange>
          </w:tcPr>
          <w:p w14:paraId="7B471973" w14:textId="77777777" w:rsidR="00DE63C8" w:rsidRPr="00537434" w:rsidRDefault="00DE63C8" w:rsidP="00474C24">
            <w:pPr>
              <w:rPr>
                <w:ins w:id="1388" w:author="arkat" w:date="2017-10-06T08:27:00Z"/>
                <w:rFonts w:asciiTheme="majorHAnsi" w:hAnsiTheme="majorHAnsi" w:cstheme="majorHAnsi"/>
                <w:color w:val="000000" w:themeColor="text1"/>
                <w:szCs w:val="24"/>
              </w:rPr>
            </w:pPr>
            <w:ins w:id="1389" w:author="arkat" w:date="2017-10-06T08:27:00Z">
              <w:r w:rsidRPr="00537434">
                <w:rPr>
                  <w:rFonts w:asciiTheme="majorHAnsi" w:hAnsiTheme="majorHAnsi" w:cstheme="majorHAnsi"/>
                  <w:color w:val="000000" w:themeColor="text1"/>
                  <w:szCs w:val="24"/>
                </w:rPr>
                <w:t xml:space="preserve">Petri Net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91" w:type="pct"/>
            <w:vMerge w:val="restart"/>
            <w:tcPrChange w:id="1390" w:author="arkat" w:date="2017-10-06T08:32:00Z">
              <w:tcPr>
                <w:tcW w:w="704" w:type="pct"/>
                <w:vMerge w:val="restart"/>
              </w:tcPr>
            </w:tcPrChange>
          </w:tcPr>
          <w:p w14:paraId="71A83A46" w14:textId="77777777" w:rsidR="00DE63C8" w:rsidRPr="00537434" w:rsidRDefault="00DE63C8" w:rsidP="00474C24">
            <w:pPr>
              <w:jc w:val="center"/>
              <w:rPr>
                <w:ins w:id="1391" w:author="arkat" w:date="2017-10-06T08:27:00Z"/>
                <w:rFonts w:asciiTheme="majorHAnsi" w:hAnsiTheme="majorHAnsi" w:cstheme="majorHAnsi"/>
                <w:color w:val="000000" w:themeColor="text1"/>
                <w:szCs w:val="24"/>
              </w:rPr>
            </w:pPr>
            <w:ins w:id="1392" w:author="arkat" w:date="2017-10-06T08:27:00Z">
              <w:r w:rsidRPr="00537434">
                <w:rPr>
                  <w:rFonts w:asciiTheme="majorHAnsi" w:hAnsiTheme="majorHAnsi" w:cstheme="majorHAnsi"/>
                  <w:color w:val="000000" w:themeColor="text1"/>
                  <w:szCs w:val="24"/>
                </w:rPr>
                <w:t>-</w:t>
              </w:r>
            </w:ins>
          </w:p>
        </w:tc>
        <w:tc>
          <w:tcPr>
            <w:tcW w:w="1133" w:type="pct"/>
            <w:vMerge w:val="restart"/>
            <w:tcPrChange w:id="1393" w:author="arkat" w:date="2017-10-06T08:32:00Z">
              <w:tcPr>
                <w:tcW w:w="1155" w:type="pct"/>
                <w:gridSpan w:val="2"/>
                <w:vMerge w:val="restart"/>
              </w:tcPr>
            </w:tcPrChange>
          </w:tcPr>
          <w:p w14:paraId="5DD0860A" w14:textId="77777777" w:rsidR="00DE63C8" w:rsidRPr="00537434" w:rsidRDefault="00DE63C8" w:rsidP="00474C24">
            <w:pPr>
              <w:rPr>
                <w:ins w:id="1394" w:author="arkat" w:date="2017-10-06T08:27:00Z"/>
                <w:rFonts w:asciiTheme="majorHAnsi" w:hAnsiTheme="majorHAnsi" w:cstheme="majorHAnsi"/>
                <w:color w:val="000000" w:themeColor="text1"/>
                <w:szCs w:val="24"/>
              </w:rPr>
            </w:pPr>
          </w:p>
        </w:tc>
        <w:tc>
          <w:tcPr>
            <w:tcW w:w="640" w:type="pct"/>
            <w:vMerge w:val="restart"/>
            <w:tcPrChange w:id="1395" w:author="arkat" w:date="2017-10-06T08:32:00Z">
              <w:tcPr>
                <w:tcW w:w="652" w:type="pct"/>
                <w:vMerge w:val="restart"/>
              </w:tcPr>
            </w:tcPrChange>
          </w:tcPr>
          <w:p w14:paraId="23B31C27" w14:textId="77777777" w:rsidR="00DE63C8" w:rsidRPr="00537434" w:rsidRDefault="00DE63C8" w:rsidP="00474C24">
            <w:pPr>
              <w:rPr>
                <w:ins w:id="1396" w:author="arkat" w:date="2017-10-06T08:27:00Z"/>
                <w:rFonts w:asciiTheme="majorHAnsi" w:hAnsiTheme="majorHAnsi" w:cstheme="majorHAnsi"/>
                <w:color w:val="000000" w:themeColor="text1"/>
                <w:szCs w:val="24"/>
              </w:rPr>
            </w:pPr>
            <w:ins w:id="1397" w:author="arkat" w:date="2017-10-06T08:27:00Z">
              <w:r w:rsidRPr="00537434">
                <w:rPr>
                  <w:rFonts w:asciiTheme="majorHAnsi" w:hAnsiTheme="majorHAnsi" w:cstheme="majorHAnsi"/>
                  <w:color w:val="000000" w:themeColor="text1"/>
                  <w:szCs w:val="24"/>
                </w:rPr>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Petri Nets</w:t>
              </w:r>
            </w:ins>
          </w:p>
        </w:tc>
        <w:tc>
          <w:tcPr>
            <w:tcW w:w="668" w:type="pct"/>
            <w:tcPrChange w:id="1398" w:author="arkat" w:date="2017-10-06T08:32:00Z">
              <w:tcPr>
                <w:tcW w:w="584" w:type="pct"/>
              </w:tcPr>
            </w:tcPrChange>
          </w:tcPr>
          <w:p w14:paraId="294BDAF0" w14:textId="7C02F75D" w:rsidR="00DE63C8" w:rsidRPr="00537434" w:rsidRDefault="00DE63C8" w:rsidP="00474C24">
            <w:pPr>
              <w:rPr>
                <w:ins w:id="1399" w:author="arkat" w:date="2017-10-06T08:27:00Z"/>
                <w:rFonts w:asciiTheme="majorHAnsi" w:hAnsiTheme="majorHAnsi" w:cstheme="majorHAnsi"/>
                <w:color w:val="000000" w:themeColor="text1"/>
                <w:szCs w:val="24"/>
              </w:rPr>
            </w:pPr>
            <w:ins w:id="1400" w:author="arkat" w:date="2017-10-06T08:27:00Z">
              <w:r w:rsidRPr="00537434">
                <w:rPr>
                  <w:rFonts w:asciiTheme="majorHAnsi" w:hAnsiTheme="majorHAnsi" w:cstheme="majorHAnsi"/>
                  <w:color w:val="000000" w:themeColor="text1"/>
                  <w:szCs w:val="24"/>
                </w:rPr>
                <w:t xml:space="preserve">Raedts </w:t>
              </w:r>
            </w:ins>
            <w:ins w:id="1401" w:author="arkat" w:date="2017-10-06T08:33:00Z">
              <w:r w:rsidR="00356BFB" w:rsidRPr="00537434">
                <w:rPr>
                  <w:rFonts w:asciiTheme="majorHAnsi" w:hAnsiTheme="majorHAnsi" w:cstheme="majorHAnsi"/>
                  <w:i/>
                  <w:color w:val="000000" w:themeColor="text1"/>
                  <w:szCs w:val="24"/>
                </w:rPr>
                <w:t>et al</w:t>
              </w:r>
              <w:r w:rsidR="00356BFB">
                <w:rPr>
                  <w:rFonts w:asciiTheme="majorHAnsi" w:hAnsiTheme="majorHAnsi" w:cstheme="majorHAnsi"/>
                  <w:color w:val="000000" w:themeColor="text1"/>
                  <w:szCs w:val="24"/>
                  <w:lang w:val="en-US"/>
                </w:rPr>
                <w:t>.</w:t>
              </w:r>
            </w:ins>
          </w:p>
        </w:tc>
        <w:tc>
          <w:tcPr>
            <w:tcW w:w="1229" w:type="pct"/>
            <w:tcPrChange w:id="1402" w:author="arkat" w:date="2017-10-06T08:32:00Z">
              <w:tcPr>
                <w:tcW w:w="1253" w:type="pct"/>
                <w:gridSpan w:val="2"/>
              </w:tcPr>
            </w:tcPrChange>
          </w:tcPr>
          <w:p w14:paraId="5E1AE9B3" w14:textId="77777777" w:rsidR="00DE63C8" w:rsidRPr="00537434" w:rsidRDefault="00DE63C8" w:rsidP="00474C24">
            <w:pPr>
              <w:rPr>
                <w:ins w:id="1403" w:author="arkat" w:date="2017-10-06T08:27:00Z"/>
                <w:rFonts w:asciiTheme="majorHAnsi" w:hAnsiTheme="majorHAnsi" w:cstheme="majorHAnsi"/>
                <w:color w:val="000000" w:themeColor="text1"/>
                <w:szCs w:val="24"/>
              </w:rPr>
            </w:pPr>
            <w:ins w:id="1404" w:author="arkat" w:date="2017-10-06T08:27:00Z">
              <w:r w:rsidRPr="003F4A38">
                <w:rPr>
                  <w:rFonts w:asciiTheme="majorHAnsi" w:hAnsiTheme="majorHAnsi" w:cstheme="majorHAnsi"/>
                  <w:i/>
                  <w:color w:val="000000" w:themeColor="text1"/>
                  <w:szCs w:val="24"/>
                  <w:rPrChange w:id="1405"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NA</w:t>
              </w:r>
            </w:ins>
          </w:p>
        </w:tc>
      </w:tr>
      <w:tr w:rsidR="00356BFB" w:rsidRPr="00537434" w14:paraId="309EDAE6" w14:textId="77777777" w:rsidTr="00356BFB">
        <w:tblPrEx>
          <w:tblPrExChange w:id="1406" w:author="arkat" w:date="2017-10-06T08:32:00Z">
            <w:tblPrEx>
              <w:tblW w:w="5000" w:type="pct"/>
            </w:tblPrEx>
          </w:tblPrExChange>
        </w:tblPrEx>
        <w:trPr>
          <w:ins w:id="1407" w:author="arkat" w:date="2017-10-06T08:27:00Z"/>
        </w:trPr>
        <w:tc>
          <w:tcPr>
            <w:tcW w:w="640" w:type="pct"/>
            <w:vMerge/>
            <w:tcPrChange w:id="1408" w:author="arkat" w:date="2017-10-06T08:32:00Z">
              <w:tcPr>
                <w:tcW w:w="652" w:type="pct"/>
                <w:vMerge/>
              </w:tcPr>
            </w:tcPrChange>
          </w:tcPr>
          <w:p w14:paraId="76874953" w14:textId="77777777" w:rsidR="00DE63C8" w:rsidRPr="00537434" w:rsidRDefault="00DE63C8" w:rsidP="00474C24">
            <w:pPr>
              <w:rPr>
                <w:ins w:id="1409" w:author="arkat" w:date="2017-10-06T08:27:00Z"/>
                <w:rFonts w:asciiTheme="majorHAnsi" w:hAnsiTheme="majorHAnsi" w:cstheme="majorHAnsi"/>
                <w:color w:val="000000" w:themeColor="text1"/>
                <w:szCs w:val="24"/>
              </w:rPr>
            </w:pPr>
          </w:p>
        </w:tc>
        <w:tc>
          <w:tcPr>
            <w:tcW w:w="691" w:type="pct"/>
            <w:vMerge/>
            <w:tcPrChange w:id="1410" w:author="arkat" w:date="2017-10-06T08:32:00Z">
              <w:tcPr>
                <w:tcW w:w="704" w:type="pct"/>
                <w:vMerge/>
              </w:tcPr>
            </w:tcPrChange>
          </w:tcPr>
          <w:p w14:paraId="3F14DE34" w14:textId="77777777" w:rsidR="00DE63C8" w:rsidRPr="00537434" w:rsidRDefault="00DE63C8" w:rsidP="00474C24">
            <w:pPr>
              <w:rPr>
                <w:ins w:id="1411" w:author="arkat" w:date="2017-10-06T08:27:00Z"/>
                <w:rFonts w:asciiTheme="majorHAnsi" w:hAnsiTheme="majorHAnsi" w:cstheme="majorHAnsi"/>
                <w:color w:val="000000" w:themeColor="text1"/>
                <w:szCs w:val="24"/>
              </w:rPr>
            </w:pPr>
          </w:p>
        </w:tc>
        <w:tc>
          <w:tcPr>
            <w:tcW w:w="1133" w:type="pct"/>
            <w:vMerge/>
            <w:tcPrChange w:id="1412" w:author="arkat" w:date="2017-10-06T08:32:00Z">
              <w:tcPr>
                <w:tcW w:w="1155" w:type="pct"/>
                <w:gridSpan w:val="2"/>
                <w:vMerge/>
              </w:tcPr>
            </w:tcPrChange>
          </w:tcPr>
          <w:p w14:paraId="1E9D3DD8" w14:textId="77777777" w:rsidR="00DE63C8" w:rsidRPr="00537434" w:rsidRDefault="00DE63C8" w:rsidP="00474C24">
            <w:pPr>
              <w:rPr>
                <w:ins w:id="1413" w:author="arkat" w:date="2017-10-06T08:27:00Z"/>
                <w:rFonts w:asciiTheme="majorHAnsi" w:hAnsiTheme="majorHAnsi" w:cstheme="majorHAnsi"/>
                <w:color w:val="000000" w:themeColor="text1"/>
                <w:szCs w:val="24"/>
              </w:rPr>
            </w:pPr>
          </w:p>
        </w:tc>
        <w:tc>
          <w:tcPr>
            <w:tcW w:w="640" w:type="pct"/>
            <w:vMerge/>
            <w:tcPrChange w:id="1414" w:author="arkat" w:date="2017-10-06T08:32:00Z">
              <w:tcPr>
                <w:tcW w:w="652" w:type="pct"/>
                <w:vMerge/>
              </w:tcPr>
            </w:tcPrChange>
          </w:tcPr>
          <w:p w14:paraId="115A4FDA" w14:textId="77777777" w:rsidR="00DE63C8" w:rsidRPr="00537434" w:rsidRDefault="00DE63C8" w:rsidP="00474C24">
            <w:pPr>
              <w:rPr>
                <w:ins w:id="1415" w:author="arkat" w:date="2017-10-06T08:27:00Z"/>
                <w:rFonts w:asciiTheme="majorHAnsi" w:hAnsiTheme="majorHAnsi" w:cstheme="majorHAnsi"/>
                <w:color w:val="000000" w:themeColor="text1"/>
                <w:szCs w:val="24"/>
              </w:rPr>
            </w:pPr>
          </w:p>
        </w:tc>
        <w:tc>
          <w:tcPr>
            <w:tcW w:w="668" w:type="pct"/>
            <w:tcPrChange w:id="1416" w:author="arkat" w:date="2017-10-06T08:32:00Z">
              <w:tcPr>
                <w:tcW w:w="584" w:type="pct"/>
              </w:tcPr>
            </w:tcPrChange>
          </w:tcPr>
          <w:p w14:paraId="50B62381" w14:textId="4AEB003E" w:rsidR="00DE63C8" w:rsidRPr="00537434" w:rsidRDefault="00DE63C8" w:rsidP="00474C24">
            <w:pPr>
              <w:rPr>
                <w:ins w:id="1417" w:author="arkat" w:date="2017-10-06T08:27:00Z"/>
                <w:rFonts w:asciiTheme="majorHAnsi" w:hAnsiTheme="majorHAnsi" w:cstheme="majorHAnsi"/>
                <w:color w:val="000000" w:themeColor="text1"/>
                <w:szCs w:val="24"/>
              </w:rPr>
            </w:pPr>
            <w:ins w:id="1418" w:author="arkat" w:date="2017-10-06T08:27:00Z">
              <w:r w:rsidRPr="00537434">
                <w:rPr>
                  <w:rFonts w:asciiTheme="majorHAnsi" w:hAnsiTheme="majorHAnsi" w:cstheme="majorHAnsi"/>
                  <w:color w:val="000000" w:themeColor="text1"/>
                  <w:szCs w:val="24"/>
                </w:rPr>
                <w:t xml:space="preserve">Ramadan </w:t>
              </w:r>
            </w:ins>
            <w:ins w:id="1419" w:author="arkat" w:date="2017-10-06T08:33:00Z">
              <w:r w:rsidR="00356BFB" w:rsidRPr="00537434">
                <w:rPr>
                  <w:rFonts w:asciiTheme="majorHAnsi" w:hAnsiTheme="majorHAnsi" w:cstheme="majorHAnsi"/>
                  <w:i/>
                  <w:color w:val="000000" w:themeColor="text1"/>
                  <w:szCs w:val="24"/>
                </w:rPr>
                <w:t>et al</w:t>
              </w:r>
              <w:r w:rsidR="00356BFB">
                <w:rPr>
                  <w:rFonts w:asciiTheme="majorHAnsi" w:hAnsiTheme="majorHAnsi" w:cstheme="majorHAnsi"/>
                  <w:color w:val="000000" w:themeColor="text1"/>
                  <w:szCs w:val="24"/>
                  <w:lang w:val="en-US"/>
                </w:rPr>
                <w:t>.</w:t>
              </w:r>
            </w:ins>
          </w:p>
        </w:tc>
        <w:tc>
          <w:tcPr>
            <w:tcW w:w="1229" w:type="pct"/>
            <w:tcPrChange w:id="1420" w:author="arkat" w:date="2017-10-06T08:32:00Z">
              <w:tcPr>
                <w:tcW w:w="1253" w:type="pct"/>
                <w:gridSpan w:val="2"/>
              </w:tcPr>
            </w:tcPrChange>
          </w:tcPr>
          <w:p w14:paraId="767CE660" w14:textId="77777777" w:rsidR="00DE63C8" w:rsidRPr="00537434" w:rsidRDefault="00DE63C8" w:rsidP="00474C24">
            <w:pPr>
              <w:rPr>
                <w:ins w:id="1421" w:author="arkat" w:date="2017-10-06T08:27:00Z"/>
                <w:rFonts w:asciiTheme="majorHAnsi" w:hAnsiTheme="majorHAnsi" w:cstheme="majorHAnsi"/>
                <w:color w:val="000000" w:themeColor="text1"/>
                <w:szCs w:val="24"/>
              </w:rPr>
            </w:pPr>
            <w:ins w:id="1422" w:author="arkat" w:date="2017-10-06T08:27:00Z">
              <w:r w:rsidRPr="003F4A38">
                <w:rPr>
                  <w:rFonts w:asciiTheme="majorHAnsi" w:hAnsiTheme="majorHAnsi" w:cstheme="majorHAnsi"/>
                  <w:i/>
                  <w:color w:val="000000" w:themeColor="text1"/>
                  <w:szCs w:val="24"/>
                  <w:rPrChange w:id="1423" w:author="arkat" w:date="2017-10-06T08:55: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xml:space="preserve"> (Theoritical) / NA</w:t>
              </w:r>
            </w:ins>
          </w:p>
        </w:tc>
      </w:tr>
      <w:tr w:rsidR="00356BFB" w:rsidRPr="00537434" w14:paraId="5253EEF6" w14:textId="77777777" w:rsidTr="00356BFB">
        <w:tblPrEx>
          <w:tblPrExChange w:id="1424" w:author="arkat" w:date="2017-10-06T08:32:00Z">
            <w:tblPrEx>
              <w:tblW w:w="5000" w:type="pct"/>
            </w:tblPrEx>
          </w:tblPrExChange>
        </w:tblPrEx>
        <w:trPr>
          <w:ins w:id="1425" w:author="arkat" w:date="2017-10-06T08:27:00Z"/>
        </w:trPr>
        <w:tc>
          <w:tcPr>
            <w:tcW w:w="640" w:type="pct"/>
            <w:vMerge/>
            <w:tcPrChange w:id="1426" w:author="arkat" w:date="2017-10-06T08:32:00Z">
              <w:tcPr>
                <w:tcW w:w="652" w:type="pct"/>
                <w:vMerge/>
              </w:tcPr>
            </w:tcPrChange>
          </w:tcPr>
          <w:p w14:paraId="5940844B" w14:textId="77777777" w:rsidR="00DE63C8" w:rsidRPr="00537434" w:rsidRDefault="00DE63C8" w:rsidP="00474C24">
            <w:pPr>
              <w:rPr>
                <w:ins w:id="1427" w:author="arkat" w:date="2017-10-06T08:27:00Z"/>
                <w:rFonts w:asciiTheme="majorHAnsi" w:hAnsiTheme="majorHAnsi" w:cstheme="majorHAnsi"/>
                <w:color w:val="000000" w:themeColor="text1"/>
                <w:szCs w:val="24"/>
              </w:rPr>
            </w:pPr>
          </w:p>
        </w:tc>
        <w:tc>
          <w:tcPr>
            <w:tcW w:w="691" w:type="pct"/>
            <w:vMerge/>
            <w:tcPrChange w:id="1428" w:author="arkat" w:date="2017-10-06T08:32:00Z">
              <w:tcPr>
                <w:tcW w:w="704" w:type="pct"/>
                <w:vMerge/>
              </w:tcPr>
            </w:tcPrChange>
          </w:tcPr>
          <w:p w14:paraId="1B2009D0" w14:textId="77777777" w:rsidR="00DE63C8" w:rsidRPr="00537434" w:rsidRDefault="00DE63C8" w:rsidP="00474C24">
            <w:pPr>
              <w:rPr>
                <w:ins w:id="1429" w:author="arkat" w:date="2017-10-06T08:27:00Z"/>
                <w:rFonts w:asciiTheme="majorHAnsi" w:hAnsiTheme="majorHAnsi" w:cstheme="majorHAnsi"/>
                <w:color w:val="000000" w:themeColor="text1"/>
                <w:szCs w:val="24"/>
              </w:rPr>
            </w:pPr>
          </w:p>
        </w:tc>
        <w:tc>
          <w:tcPr>
            <w:tcW w:w="1133" w:type="pct"/>
            <w:vMerge/>
            <w:tcPrChange w:id="1430" w:author="arkat" w:date="2017-10-06T08:32:00Z">
              <w:tcPr>
                <w:tcW w:w="1155" w:type="pct"/>
                <w:gridSpan w:val="2"/>
                <w:vMerge/>
              </w:tcPr>
            </w:tcPrChange>
          </w:tcPr>
          <w:p w14:paraId="37253EDD" w14:textId="77777777" w:rsidR="00DE63C8" w:rsidRPr="00537434" w:rsidRDefault="00DE63C8" w:rsidP="00474C24">
            <w:pPr>
              <w:rPr>
                <w:ins w:id="1431" w:author="arkat" w:date="2017-10-06T08:27:00Z"/>
                <w:rFonts w:asciiTheme="majorHAnsi" w:hAnsiTheme="majorHAnsi" w:cstheme="majorHAnsi"/>
                <w:color w:val="000000" w:themeColor="text1"/>
                <w:szCs w:val="24"/>
              </w:rPr>
            </w:pPr>
          </w:p>
        </w:tc>
        <w:tc>
          <w:tcPr>
            <w:tcW w:w="640" w:type="pct"/>
            <w:vMerge/>
            <w:tcPrChange w:id="1432" w:author="arkat" w:date="2017-10-06T08:32:00Z">
              <w:tcPr>
                <w:tcW w:w="652" w:type="pct"/>
                <w:vMerge/>
              </w:tcPr>
            </w:tcPrChange>
          </w:tcPr>
          <w:p w14:paraId="2AE97702" w14:textId="77777777" w:rsidR="00DE63C8" w:rsidRPr="00537434" w:rsidRDefault="00DE63C8" w:rsidP="00474C24">
            <w:pPr>
              <w:rPr>
                <w:ins w:id="1433" w:author="arkat" w:date="2017-10-06T08:27:00Z"/>
                <w:rFonts w:asciiTheme="majorHAnsi" w:hAnsiTheme="majorHAnsi" w:cstheme="majorHAnsi"/>
                <w:color w:val="000000" w:themeColor="text1"/>
                <w:szCs w:val="24"/>
              </w:rPr>
            </w:pPr>
          </w:p>
        </w:tc>
        <w:tc>
          <w:tcPr>
            <w:tcW w:w="668" w:type="pct"/>
            <w:tcPrChange w:id="1434" w:author="arkat" w:date="2017-10-06T08:32:00Z">
              <w:tcPr>
                <w:tcW w:w="584" w:type="pct"/>
              </w:tcPr>
            </w:tcPrChange>
          </w:tcPr>
          <w:p w14:paraId="59874F95" w14:textId="0ED56061" w:rsidR="00DE63C8" w:rsidRPr="00537434" w:rsidRDefault="00DE63C8" w:rsidP="00474C24">
            <w:pPr>
              <w:rPr>
                <w:ins w:id="1435" w:author="arkat" w:date="2017-10-06T08:27:00Z"/>
                <w:rFonts w:asciiTheme="majorHAnsi" w:hAnsiTheme="majorHAnsi" w:cstheme="majorHAnsi"/>
                <w:color w:val="000000" w:themeColor="text1"/>
                <w:szCs w:val="24"/>
              </w:rPr>
            </w:pPr>
            <w:ins w:id="1436" w:author="arkat" w:date="2017-10-06T08:27:00Z">
              <w:r w:rsidRPr="00537434">
                <w:rPr>
                  <w:rFonts w:asciiTheme="majorHAnsi" w:hAnsiTheme="majorHAnsi" w:cstheme="majorHAnsi"/>
                  <w:color w:val="000000" w:themeColor="text1"/>
                  <w:szCs w:val="24"/>
                </w:rPr>
                <w:t xml:space="preserve">Kasar </w:t>
              </w:r>
            </w:ins>
            <w:ins w:id="1437" w:author="arkat" w:date="2017-10-06T08:33:00Z">
              <w:r w:rsidR="00356BFB" w:rsidRPr="00537434">
                <w:rPr>
                  <w:rFonts w:asciiTheme="majorHAnsi" w:hAnsiTheme="majorHAnsi" w:cstheme="majorHAnsi"/>
                  <w:i/>
                  <w:color w:val="000000" w:themeColor="text1"/>
                  <w:szCs w:val="24"/>
                </w:rPr>
                <w:t>et al</w:t>
              </w:r>
              <w:r w:rsidR="00356BFB">
                <w:rPr>
                  <w:rFonts w:asciiTheme="majorHAnsi" w:hAnsiTheme="majorHAnsi" w:cstheme="majorHAnsi"/>
                  <w:color w:val="000000" w:themeColor="text1"/>
                  <w:szCs w:val="24"/>
                  <w:lang w:val="en-US"/>
                </w:rPr>
                <w:t>.</w:t>
              </w:r>
            </w:ins>
          </w:p>
        </w:tc>
        <w:tc>
          <w:tcPr>
            <w:tcW w:w="1229" w:type="pct"/>
            <w:tcPrChange w:id="1438" w:author="arkat" w:date="2017-10-06T08:32:00Z">
              <w:tcPr>
                <w:tcW w:w="1253" w:type="pct"/>
                <w:gridSpan w:val="2"/>
              </w:tcPr>
            </w:tcPrChange>
          </w:tcPr>
          <w:p w14:paraId="3704E863" w14:textId="77777777" w:rsidR="00DE63C8" w:rsidRPr="00537434" w:rsidRDefault="00DE63C8" w:rsidP="00474C24">
            <w:pPr>
              <w:rPr>
                <w:ins w:id="1439" w:author="arkat" w:date="2017-10-06T08:27:00Z"/>
                <w:rFonts w:asciiTheme="majorHAnsi" w:hAnsiTheme="majorHAnsi" w:cstheme="majorHAnsi"/>
                <w:color w:val="000000" w:themeColor="text1"/>
                <w:szCs w:val="24"/>
              </w:rPr>
            </w:pPr>
            <w:ins w:id="1440" w:author="arkat" w:date="2017-10-06T08:27:00Z">
              <w:r w:rsidRPr="003F4A38">
                <w:rPr>
                  <w:rFonts w:asciiTheme="majorHAnsi" w:hAnsiTheme="majorHAnsi" w:cstheme="majorHAnsi"/>
                  <w:i/>
                  <w:color w:val="000000" w:themeColor="text1"/>
                  <w:szCs w:val="24"/>
                  <w:rPrChange w:id="1441" w:author="arkat" w:date="2017-10-06T08:55:00Z">
                    <w:rPr>
                      <w:rFonts w:asciiTheme="majorHAnsi" w:hAnsiTheme="majorHAnsi" w:cstheme="majorHAnsi"/>
                      <w:color w:val="000000" w:themeColor="text1"/>
                      <w:szCs w:val="24"/>
                    </w:rPr>
                  </w:rPrChange>
                </w:rPr>
                <w:t>Atlas Transformation Language</w:t>
              </w:r>
              <w:r w:rsidRPr="00537434">
                <w:rPr>
                  <w:rFonts w:asciiTheme="majorHAnsi" w:hAnsiTheme="majorHAnsi" w:cstheme="majorHAnsi"/>
                  <w:color w:val="000000" w:themeColor="text1"/>
                  <w:szCs w:val="24"/>
                </w:rPr>
                <w:t xml:space="preserve"> (ATL)/ NA</w:t>
              </w:r>
            </w:ins>
          </w:p>
        </w:tc>
      </w:tr>
      <w:tr w:rsidR="00356BFB" w:rsidRPr="00537434" w14:paraId="1BA0D30F" w14:textId="77777777" w:rsidTr="00356BFB">
        <w:tblPrEx>
          <w:tblPrExChange w:id="1442" w:author="arkat" w:date="2017-10-06T08:32:00Z">
            <w:tblPrEx>
              <w:tblW w:w="5000" w:type="pct"/>
            </w:tblPrEx>
          </w:tblPrExChange>
        </w:tblPrEx>
        <w:trPr>
          <w:ins w:id="1443" w:author="arkat" w:date="2017-10-06T08:27:00Z"/>
        </w:trPr>
        <w:tc>
          <w:tcPr>
            <w:tcW w:w="640" w:type="pct"/>
            <w:vMerge/>
            <w:tcPrChange w:id="1444" w:author="arkat" w:date="2017-10-06T08:32:00Z">
              <w:tcPr>
                <w:tcW w:w="652" w:type="pct"/>
                <w:vMerge/>
              </w:tcPr>
            </w:tcPrChange>
          </w:tcPr>
          <w:p w14:paraId="79033AC4" w14:textId="77777777" w:rsidR="00DE63C8" w:rsidRPr="00537434" w:rsidRDefault="00DE63C8" w:rsidP="00474C24">
            <w:pPr>
              <w:rPr>
                <w:ins w:id="1445" w:author="arkat" w:date="2017-10-06T08:27:00Z"/>
                <w:rFonts w:asciiTheme="majorHAnsi" w:hAnsiTheme="majorHAnsi" w:cstheme="majorHAnsi"/>
                <w:color w:val="000000" w:themeColor="text1"/>
                <w:szCs w:val="24"/>
              </w:rPr>
            </w:pPr>
          </w:p>
        </w:tc>
        <w:tc>
          <w:tcPr>
            <w:tcW w:w="691" w:type="pct"/>
            <w:vMerge/>
            <w:tcPrChange w:id="1446" w:author="arkat" w:date="2017-10-06T08:32:00Z">
              <w:tcPr>
                <w:tcW w:w="704" w:type="pct"/>
                <w:vMerge/>
              </w:tcPr>
            </w:tcPrChange>
          </w:tcPr>
          <w:p w14:paraId="0BF26485" w14:textId="77777777" w:rsidR="00DE63C8" w:rsidRPr="00537434" w:rsidRDefault="00DE63C8" w:rsidP="00474C24">
            <w:pPr>
              <w:rPr>
                <w:ins w:id="1447" w:author="arkat" w:date="2017-10-06T08:27:00Z"/>
                <w:rFonts w:asciiTheme="majorHAnsi" w:hAnsiTheme="majorHAnsi" w:cstheme="majorHAnsi"/>
                <w:color w:val="000000" w:themeColor="text1"/>
                <w:szCs w:val="24"/>
              </w:rPr>
            </w:pPr>
          </w:p>
        </w:tc>
        <w:tc>
          <w:tcPr>
            <w:tcW w:w="1133" w:type="pct"/>
            <w:vMerge/>
            <w:tcPrChange w:id="1448" w:author="arkat" w:date="2017-10-06T08:32:00Z">
              <w:tcPr>
                <w:tcW w:w="1155" w:type="pct"/>
                <w:gridSpan w:val="2"/>
                <w:vMerge/>
              </w:tcPr>
            </w:tcPrChange>
          </w:tcPr>
          <w:p w14:paraId="6D070AC5" w14:textId="77777777" w:rsidR="00DE63C8" w:rsidRPr="00537434" w:rsidRDefault="00DE63C8" w:rsidP="00474C24">
            <w:pPr>
              <w:rPr>
                <w:ins w:id="1449" w:author="arkat" w:date="2017-10-06T08:27:00Z"/>
                <w:rFonts w:asciiTheme="majorHAnsi" w:hAnsiTheme="majorHAnsi" w:cstheme="majorHAnsi"/>
                <w:color w:val="000000" w:themeColor="text1"/>
                <w:szCs w:val="24"/>
              </w:rPr>
            </w:pPr>
          </w:p>
        </w:tc>
        <w:tc>
          <w:tcPr>
            <w:tcW w:w="640" w:type="pct"/>
            <w:vMerge/>
            <w:tcPrChange w:id="1450" w:author="arkat" w:date="2017-10-06T08:32:00Z">
              <w:tcPr>
                <w:tcW w:w="652" w:type="pct"/>
                <w:vMerge/>
              </w:tcPr>
            </w:tcPrChange>
          </w:tcPr>
          <w:p w14:paraId="42351A35" w14:textId="77777777" w:rsidR="00DE63C8" w:rsidRPr="00537434" w:rsidRDefault="00DE63C8" w:rsidP="00474C24">
            <w:pPr>
              <w:rPr>
                <w:ins w:id="1451" w:author="arkat" w:date="2017-10-06T08:27:00Z"/>
                <w:rFonts w:asciiTheme="majorHAnsi" w:hAnsiTheme="majorHAnsi" w:cstheme="majorHAnsi"/>
                <w:color w:val="000000" w:themeColor="text1"/>
                <w:szCs w:val="24"/>
              </w:rPr>
            </w:pPr>
          </w:p>
        </w:tc>
        <w:tc>
          <w:tcPr>
            <w:tcW w:w="668" w:type="pct"/>
            <w:tcPrChange w:id="1452" w:author="arkat" w:date="2017-10-06T08:32:00Z">
              <w:tcPr>
                <w:tcW w:w="584" w:type="pct"/>
              </w:tcPr>
            </w:tcPrChange>
          </w:tcPr>
          <w:p w14:paraId="0A3B39CD" w14:textId="4F1DAA78" w:rsidR="00DE63C8" w:rsidRPr="00537434" w:rsidRDefault="00DE63C8" w:rsidP="00474C24">
            <w:pPr>
              <w:rPr>
                <w:ins w:id="1453" w:author="arkat" w:date="2017-10-06T08:27:00Z"/>
                <w:rFonts w:asciiTheme="majorHAnsi" w:hAnsiTheme="majorHAnsi" w:cstheme="majorHAnsi"/>
                <w:color w:val="000000" w:themeColor="text1"/>
                <w:szCs w:val="24"/>
              </w:rPr>
            </w:pPr>
            <w:ins w:id="1454" w:author="arkat" w:date="2017-10-06T08:27:00Z">
              <w:r w:rsidRPr="00537434">
                <w:rPr>
                  <w:rFonts w:asciiTheme="majorHAnsi" w:hAnsiTheme="majorHAnsi" w:cstheme="majorHAnsi"/>
                  <w:color w:val="000000" w:themeColor="text1"/>
                  <w:szCs w:val="24"/>
                </w:rPr>
                <w:t xml:space="preserve">Dijkman </w:t>
              </w:r>
            </w:ins>
            <w:ins w:id="1455" w:author="arkat" w:date="2017-10-06T08:33:00Z">
              <w:r w:rsidR="00356BFB" w:rsidRPr="00537434">
                <w:rPr>
                  <w:rFonts w:asciiTheme="majorHAnsi" w:hAnsiTheme="majorHAnsi" w:cstheme="majorHAnsi"/>
                  <w:i/>
                  <w:color w:val="000000" w:themeColor="text1"/>
                  <w:szCs w:val="24"/>
                </w:rPr>
                <w:t>et al</w:t>
              </w:r>
              <w:r w:rsidR="00356BFB">
                <w:rPr>
                  <w:rFonts w:asciiTheme="majorHAnsi" w:hAnsiTheme="majorHAnsi" w:cstheme="majorHAnsi"/>
                  <w:color w:val="000000" w:themeColor="text1"/>
                  <w:szCs w:val="24"/>
                  <w:lang w:val="en-US"/>
                </w:rPr>
                <w:t>.</w:t>
              </w:r>
            </w:ins>
          </w:p>
        </w:tc>
        <w:tc>
          <w:tcPr>
            <w:tcW w:w="1229" w:type="pct"/>
            <w:tcPrChange w:id="1456" w:author="arkat" w:date="2017-10-06T08:32:00Z">
              <w:tcPr>
                <w:tcW w:w="1253" w:type="pct"/>
                <w:gridSpan w:val="2"/>
              </w:tcPr>
            </w:tcPrChange>
          </w:tcPr>
          <w:p w14:paraId="1D251915" w14:textId="77777777" w:rsidR="00DE63C8" w:rsidRPr="00537434" w:rsidRDefault="00DE63C8" w:rsidP="00474C24">
            <w:pPr>
              <w:rPr>
                <w:ins w:id="1457" w:author="arkat" w:date="2017-10-06T08:27:00Z"/>
                <w:rFonts w:asciiTheme="majorHAnsi" w:hAnsiTheme="majorHAnsi" w:cstheme="majorHAnsi"/>
                <w:color w:val="000000" w:themeColor="text1"/>
                <w:szCs w:val="24"/>
              </w:rPr>
            </w:pPr>
            <w:ins w:id="1458" w:author="arkat" w:date="2017-10-06T08:27:00Z">
              <w:r w:rsidRPr="003F4A38">
                <w:rPr>
                  <w:rFonts w:asciiTheme="majorHAnsi" w:hAnsiTheme="majorHAnsi" w:cstheme="majorHAnsi"/>
                  <w:i/>
                  <w:color w:val="000000" w:themeColor="text1"/>
                  <w:szCs w:val="24"/>
                  <w:rPrChange w:id="1459" w:author="arkat" w:date="2017-10-06T08:55: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http://is.tm.tue.nl/staff</w:t>
              </w:r>
            </w:ins>
          </w:p>
          <w:p w14:paraId="33400988" w14:textId="77777777" w:rsidR="00DE63C8" w:rsidRPr="00537434" w:rsidRDefault="00DE63C8" w:rsidP="00474C24">
            <w:pPr>
              <w:rPr>
                <w:ins w:id="1460" w:author="arkat" w:date="2017-10-06T08:27:00Z"/>
                <w:rFonts w:asciiTheme="majorHAnsi" w:hAnsiTheme="majorHAnsi" w:cstheme="majorHAnsi"/>
                <w:color w:val="000000" w:themeColor="text1"/>
                <w:szCs w:val="24"/>
              </w:rPr>
            </w:pPr>
            <w:ins w:id="1461" w:author="arkat" w:date="2017-10-06T08:27:00Z">
              <w:r w:rsidRPr="00537434">
                <w:rPr>
                  <w:rFonts w:asciiTheme="majorHAnsi" w:hAnsiTheme="majorHAnsi" w:cstheme="majorHAnsi"/>
                  <w:color w:val="000000" w:themeColor="text1"/>
                  <w:szCs w:val="24"/>
                </w:rPr>
                <w:t>rdijkman/cbd.html</w:t>
              </w:r>
            </w:ins>
          </w:p>
          <w:p w14:paraId="3ABA6426" w14:textId="77777777" w:rsidR="00DE63C8" w:rsidRPr="00537434" w:rsidRDefault="00DE63C8" w:rsidP="00474C24">
            <w:pPr>
              <w:rPr>
                <w:ins w:id="1462" w:author="arkat" w:date="2017-10-06T08:27:00Z"/>
                <w:rFonts w:asciiTheme="majorHAnsi" w:hAnsiTheme="majorHAnsi" w:cstheme="majorHAnsi"/>
                <w:color w:val="000000" w:themeColor="text1"/>
                <w:szCs w:val="24"/>
              </w:rPr>
            </w:pPr>
            <w:ins w:id="1463" w:author="arkat" w:date="2017-10-06T08:27:00Z">
              <w:r w:rsidRPr="00537434">
                <w:rPr>
                  <w:rFonts w:asciiTheme="majorHAnsi" w:hAnsiTheme="majorHAnsi" w:cstheme="majorHAnsi"/>
                  <w:color w:val="000000" w:themeColor="text1"/>
                  <w:szCs w:val="24"/>
                </w:rPr>
                <w:t>#transformer (NA)</w:t>
              </w:r>
            </w:ins>
          </w:p>
        </w:tc>
      </w:tr>
      <w:tr w:rsidR="00356BFB" w:rsidRPr="00537434" w14:paraId="7ECDF24A" w14:textId="77777777" w:rsidTr="00356BFB">
        <w:tblPrEx>
          <w:tblPrExChange w:id="1464" w:author="arkat" w:date="2017-10-06T08:32:00Z">
            <w:tblPrEx>
              <w:tblW w:w="5000" w:type="pct"/>
            </w:tblPrEx>
          </w:tblPrExChange>
        </w:tblPrEx>
        <w:trPr>
          <w:ins w:id="1465" w:author="arkat" w:date="2017-10-06T08:27:00Z"/>
        </w:trPr>
        <w:tc>
          <w:tcPr>
            <w:tcW w:w="640" w:type="pct"/>
            <w:vMerge/>
            <w:tcPrChange w:id="1466" w:author="arkat" w:date="2017-10-06T08:32:00Z">
              <w:tcPr>
                <w:tcW w:w="652" w:type="pct"/>
                <w:vMerge/>
              </w:tcPr>
            </w:tcPrChange>
          </w:tcPr>
          <w:p w14:paraId="03CDA458" w14:textId="77777777" w:rsidR="00DE63C8" w:rsidRPr="00537434" w:rsidRDefault="00DE63C8" w:rsidP="00474C24">
            <w:pPr>
              <w:rPr>
                <w:ins w:id="1467" w:author="arkat" w:date="2017-10-06T08:27:00Z"/>
                <w:rFonts w:asciiTheme="majorHAnsi" w:hAnsiTheme="majorHAnsi" w:cstheme="majorHAnsi"/>
                <w:color w:val="000000" w:themeColor="text1"/>
                <w:szCs w:val="24"/>
              </w:rPr>
            </w:pPr>
          </w:p>
        </w:tc>
        <w:tc>
          <w:tcPr>
            <w:tcW w:w="691" w:type="pct"/>
            <w:vMerge/>
            <w:tcPrChange w:id="1468" w:author="arkat" w:date="2017-10-06T08:32:00Z">
              <w:tcPr>
                <w:tcW w:w="704" w:type="pct"/>
                <w:vMerge/>
              </w:tcPr>
            </w:tcPrChange>
          </w:tcPr>
          <w:p w14:paraId="032678CC" w14:textId="77777777" w:rsidR="00DE63C8" w:rsidRPr="00537434" w:rsidRDefault="00DE63C8" w:rsidP="00474C24">
            <w:pPr>
              <w:rPr>
                <w:ins w:id="1469" w:author="arkat" w:date="2017-10-06T08:27:00Z"/>
                <w:rFonts w:asciiTheme="majorHAnsi" w:hAnsiTheme="majorHAnsi" w:cstheme="majorHAnsi"/>
                <w:color w:val="000000" w:themeColor="text1"/>
                <w:szCs w:val="24"/>
              </w:rPr>
            </w:pPr>
          </w:p>
        </w:tc>
        <w:tc>
          <w:tcPr>
            <w:tcW w:w="1133" w:type="pct"/>
            <w:vMerge/>
            <w:tcPrChange w:id="1470" w:author="arkat" w:date="2017-10-06T08:32:00Z">
              <w:tcPr>
                <w:tcW w:w="1155" w:type="pct"/>
                <w:gridSpan w:val="2"/>
                <w:vMerge/>
              </w:tcPr>
            </w:tcPrChange>
          </w:tcPr>
          <w:p w14:paraId="75F4DFC1" w14:textId="77777777" w:rsidR="00DE63C8" w:rsidRPr="00537434" w:rsidRDefault="00DE63C8" w:rsidP="00474C24">
            <w:pPr>
              <w:rPr>
                <w:ins w:id="1471" w:author="arkat" w:date="2017-10-06T08:27:00Z"/>
                <w:rFonts w:asciiTheme="majorHAnsi" w:hAnsiTheme="majorHAnsi" w:cstheme="majorHAnsi"/>
                <w:color w:val="000000" w:themeColor="text1"/>
                <w:szCs w:val="24"/>
              </w:rPr>
            </w:pPr>
          </w:p>
        </w:tc>
        <w:tc>
          <w:tcPr>
            <w:tcW w:w="640" w:type="pct"/>
            <w:vMerge/>
            <w:tcPrChange w:id="1472" w:author="arkat" w:date="2017-10-06T08:32:00Z">
              <w:tcPr>
                <w:tcW w:w="652" w:type="pct"/>
                <w:vMerge/>
              </w:tcPr>
            </w:tcPrChange>
          </w:tcPr>
          <w:p w14:paraId="4E38F16A" w14:textId="77777777" w:rsidR="00DE63C8" w:rsidRPr="00537434" w:rsidRDefault="00DE63C8" w:rsidP="00474C24">
            <w:pPr>
              <w:rPr>
                <w:ins w:id="1473" w:author="arkat" w:date="2017-10-06T08:27:00Z"/>
                <w:rFonts w:asciiTheme="majorHAnsi" w:hAnsiTheme="majorHAnsi" w:cstheme="majorHAnsi"/>
                <w:color w:val="000000" w:themeColor="text1"/>
                <w:szCs w:val="24"/>
              </w:rPr>
            </w:pPr>
          </w:p>
        </w:tc>
        <w:tc>
          <w:tcPr>
            <w:tcW w:w="668" w:type="pct"/>
            <w:tcPrChange w:id="1474" w:author="arkat" w:date="2017-10-06T08:32:00Z">
              <w:tcPr>
                <w:tcW w:w="584" w:type="pct"/>
              </w:tcPr>
            </w:tcPrChange>
          </w:tcPr>
          <w:p w14:paraId="79925B7A" w14:textId="77777777" w:rsidR="00DE63C8" w:rsidRPr="00537434" w:rsidRDefault="00DE63C8" w:rsidP="00474C24">
            <w:pPr>
              <w:rPr>
                <w:ins w:id="1475" w:author="arkat" w:date="2017-10-06T08:27:00Z"/>
                <w:rFonts w:asciiTheme="majorHAnsi" w:hAnsiTheme="majorHAnsi" w:cstheme="majorHAnsi"/>
                <w:color w:val="000000" w:themeColor="text1"/>
                <w:szCs w:val="24"/>
              </w:rPr>
            </w:pPr>
            <w:ins w:id="1476" w:author="arkat" w:date="2017-10-06T08:27:00Z">
              <w:r w:rsidRPr="00537434">
                <w:rPr>
                  <w:rFonts w:asciiTheme="majorHAnsi" w:hAnsiTheme="majorHAnsi" w:cstheme="majorHAnsi"/>
                  <w:color w:val="000000" w:themeColor="text1"/>
                  <w:szCs w:val="24"/>
                </w:rPr>
                <w:t xml:space="preserve">Lyazidi and Mouline </w:t>
              </w:r>
            </w:ins>
          </w:p>
        </w:tc>
        <w:tc>
          <w:tcPr>
            <w:tcW w:w="1229" w:type="pct"/>
            <w:tcPrChange w:id="1477" w:author="arkat" w:date="2017-10-06T08:32:00Z">
              <w:tcPr>
                <w:tcW w:w="1253" w:type="pct"/>
                <w:gridSpan w:val="2"/>
              </w:tcPr>
            </w:tcPrChange>
          </w:tcPr>
          <w:p w14:paraId="7ECC4DB4" w14:textId="77777777" w:rsidR="00DE63C8" w:rsidRPr="00537434" w:rsidRDefault="00DE63C8" w:rsidP="00474C24">
            <w:pPr>
              <w:rPr>
                <w:ins w:id="1478" w:author="arkat" w:date="2017-10-06T08:27:00Z"/>
                <w:rFonts w:asciiTheme="majorHAnsi" w:hAnsiTheme="majorHAnsi" w:cstheme="majorHAnsi"/>
                <w:color w:val="000000" w:themeColor="text1"/>
                <w:szCs w:val="24"/>
              </w:rPr>
            </w:pPr>
            <w:ins w:id="1479" w:author="arkat" w:date="2017-10-06T08:27:00Z">
              <w:r w:rsidRPr="00537434">
                <w:rPr>
                  <w:rFonts w:asciiTheme="majorHAnsi" w:hAnsiTheme="majorHAnsi" w:cstheme="majorHAnsi"/>
                  <w:color w:val="000000" w:themeColor="text1"/>
                  <w:szCs w:val="24"/>
                </w:rPr>
                <w:t>ATL/ Time Petri Net Analyzer (TINA)</w:t>
              </w:r>
            </w:ins>
          </w:p>
        </w:tc>
      </w:tr>
      <w:tr w:rsidR="00356BFB" w:rsidRPr="00537434" w14:paraId="09EE4B3F" w14:textId="77777777" w:rsidTr="00356BFB">
        <w:tblPrEx>
          <w:tblPrExChange w:id="1480" w:author="arkat" w:date="2017-10-06T08:32:00Z">
            <w:tblPrEx>
              <w:tblW w:w="5000" w:type="pct"/>
            </w:tblPrEx>
          </w:tblPrExChange>
        </w:tblPrEx>
        <w:trPr>
          <w:ins w:id="1481" w:author="arkat" w:date="2017-10-06T08:27:00Z"/>
        </w:trPr>
        <w:tc>
          <w:tcPr>
            <w:tcW w:w="640" w:type="pct"/>
            <w:vMerge w:val="restart"/>
            <w:tcPrChange w:id="1482" w:author="arkat" w:date="2017-10-06T08:32:00Z">
              <w:tcPr>
                <w:tcW w:w="652" w:type="pct"/>
                <w:vMerge w:val="restart"/>
              </w:tcPr>
            </w:tcPrChange>
          </w:tcPr>
          <w:p w14:paraId="3DD5037C" w14:textId="77777777" w:rsidR="00DE63C8" w:rsidRPr="00537434" w:rsidRDefault="00DE63C8" w:rsidP="00474C24">
            <w:pPr>
              <w:rPr>
                <w:ins w:id="1483" w:author="arkat" w:date="2017-10-06T08:27:00Z"/>
                <w:rFonts w:asciiTheme="majorHAnsi" w:hAnsiTheme="majorHAnsi" w:cstheme="majorHAnsi"/>
                <w:color w:val="000000" w:themeColor="text1"/>
                <w:szCs w:val="24"/>
              </w:rPr>
            </w:pPr>
            <w:ins w:id="1484" w:author="arkat" w:date="2017-10-06T08:27:00Z">
              <w:r w:rsidRPr="00537434">
                <w:rPr>
                  <w:rFonts w:asciiTheme="majorHAnsi" w:hAnsiTheme="majorHAnsi" w:cstheme="majorHAnsi"/>
                  <w:color w:val="000000" w:themeColor="text1"/>
                  <w:szCs w:val="24"/>
                </w:rPr>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YAWL</w:t>
              </w:r>
            </w:ins>
          </w:p>
        </w:tc>
        <w:tc>
          <w:tcPr>
            <w:tcW w:w="691" w:type="pct"/>
            <w:tcPrChange w:id="1485" w:author="arkat" w:date="2017-10-06T08:32:00Z">
              <w:tcPr>
                <w:tcW w:w="704" w:type="pct"/>
              </w:tcPr>
            </w:tcPrChange>
          </w:tcPr>
          <w:p w14:paraId="2FF3769A" w14:textId="1A1D27FC" w:rsidR="00DE63C8" w:rsidRPr="00537434" w:rsidRDefault="00DE63C8" w:rsidP="00474C24">
            <w:pPr>
              <w:rPr>
                <w:ins w:id="1486" w:author="arkat" w:date="2017-10-06T08:27:00Z"/>
                <w:rFonts w:asciiTheme="majorHAnsi" w:hAnsiTheme="majorHAnsi" w:cstheme="majorHAnsi"/>
                <w:color w:val="000000" w:themeColor="text1"/>
                <w:szCs w:val="24"/>
              </w:rPr>
            </w:pPr>
            <w:ins w:id="1487" w:author="arkat" w:date="2017-10-06T08:27:00Z">
              <w:r w:rsidRPr="00537434">
                <w:rPr>
                  <w:rFonts w:asciiTheme="majorHAnsi" w:hAnsiTheme="majorHAnsi" w:cstheme="majorHAnsi"/>
                  <w:color w:val="000000" w:themeColor="text1"/>
                  <w:szCs w:val="24"/>
                </w:rPr>
                <w:t xml:space="preserve">Decker </w:t>
              </w:r>
            </w:ins>
            <w:ins w:id="1488" w:author="arkat" w:date="2017-10-06T08:34:00Z">
              <w:r w:rsidR="00356BFB" w:rsidRPr="00537434">
                <w:rPr>
                  <w:rFonts w:asciiTheme="majorHAnsi" w:hAnsiTheme="majorHAnsi" w:cstheme="majorHAnsi"/>
                  <w:i/>
                  <w:color w:val="000000" w:themeColor="text1"/>
                  <w:szCs w:val="24"/>
                </w:rPr>
                <w:t>et al</w:t>
              </w:r>
              <w:r w:rsidR="00356BFB">
                <w:rPr>
                  <w:rFonts w:asciiTheme="majorHAnsi" w:hAnsiTheme="majorHAnsi" w:cstheme="majorHAnsi"/>
                  <w:color w:val="000000" w:themeColor="text1"/>
                  <w:szCs w:val="24"/>
                  <w:lang w:val="en-US"/>
                </w:rPr>
                <w:t>.</w:t>
              </w:r>
            </w:ins>
          </w:p>
        </w:tc>
        <w:tc>
          <w:tcPr>
            <w:tcW w:w="1133" w:type="pct"/>
            <w:tcPrChange w:id="1489" w:author="arkat" w:date="2017-10-06T08:32:00Z">
              <w:tcPr>
                <w:tcW w:w="1155" w:type="pct"/>
                <w:gridSpan w:val="2"/>
              </w:tcPr>
            </w:tcPrChange>
          </w:tcPr>
          <w:p w14:paraId="2A19C185" w14:textId="77777777" w:rsidR="00DE63C8" w:rsidRPr="00537434" w:rsidRDefault="00DE63C8" w:rsidP="00474C24">
            <w:pPr>
              <w:rPr>
                <w:ins w:id="1490" w:author="arkat" w:date="2017-10-06T08:27:00Z"/>
                <w:rFonts w:asciiTheme="majorHAnsi" w:hAnsiTheme="majorHAnsi" w:cstheme="majorHAnsi"/>
                <w:color w:val="000000" w:themeColor="text1"/>
                <w:szCs w:val="24"/>
              </w:rPr>
            </w:pPr>
            <w:ins w:id="1491" w:author="arkat" w:date="2017-10-06T08:27:00Z">
              <w:r w:rsidRPr="003F4A38">
                <w:rPr>
                  <w:rFonts w:asciiTheme="majorHAnsi" w:hAnsiTheme="majorHAnsi" w:cstheme="majorHAnsi"/>
                  <w:i/>
                  <w:color w:val="000000" w:themeColor="text1"/>
                  <w:szCs w:val="24"/>
                  <w:rPrChange w:id="1492"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Eclipse Plugin</w:t>
              </w:r>
            </w:ins>
          </w:p>
        </w:tc>
        <w:tc>
          <w:tcPr>
            <w:tcW w:w="640" w:type="pct"/>
            <w:vMerge w:val="restart"/>
            <w:tcPrChange w:id="1493" w:author="arkat" w:date="2017-10-06T08:32:00Z">
              <w:tcPr>
                <w:tcW w:w="652" w:type="pct"/>
                <w:vMerge w:val="restart"/>
              </w:tcPr>
            </w:tcPrChange>
          </w:tcPr>
          <w:p w14:paraId="3921E169" w14:textId="77777777" w:rsidR="00DE63C8" w:rsidRPr="00537434" w:rsidRDefault="00DE63C8" w:rsidP="00474C24">
            <w:pPr>
              <w:rPr>
                <w:ins w:id="1494" w:author="arkat" w:date="2017-10-06T08:27:00Z"/>
                <w:rFonts w:asciiTheme="majorHAnsi" w:hAnsiTheme="majorHAnsi" w:cstheme="majorHAnsi"/>
                <w:color w:val="000000" w:themeColor="text1"/>
                <w:szCs w:val="24"/>
              </w:rPr>
            </w:pPr>
            <w:ins w:id="1495" w:author="arkat" w:date="2017-10-06T08:27:00Z">
              <w:r w:rsidRPr="00537434">
                <w:rPr>
                  <w:rFonts w:asciiTheme="majorHAnsi" w:hAnsiTheme="majorHAnsi" w:cstheme="majorHAnsi"/>
                  <w:color w:val="000000" w:themeColor="text1"/>
                  <w:szCs w:val="24"/>
                </w:rPr>
                <w:t xml:space="preserve">YAWL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68" w:type="pct"/>
            <w:vMerge w:val="restart"/>
            <w:tcPrChange w:id="1496" w:author="arkat" w:date="2017-10-06T08:32:00Z">
              <w:tcPr>
                <w:tcW w:w="584" w:type="pct"/>
                <w:vMerge w:val="restart"/>
              </w:tcPr>
            </w:tcPrChange>
          </w:tcPr>
          <w:p w14:paraId="63D147AB" w14:textId="61D584DA" w:rsidR="00DE63C8" w:rsidRPr="00537434" w:rsidRDefault="00DE63C8" w:rsidP="00474C24">
            <w:pPr>
              <w:rPr>
                <w:ins w:id="1497" w:author="arkat" w:date="2017-10-06T08:27:00Z"/>
                <w:rFonts w:asciiTheme="majorHAnsi" w:hAnsiTheme="majorHAnsi" w:cstheme="majorHAnsi"/>
                <w:color w:val="000000" w:themeColor="text1"/>
                <w:szCs w:val="24"/>
              </w:rPr>
            </w:pPr>
            <w:ins w:id="1498" w:author="arkat" w:date="2017-10-06T08:27:00Z">
              <w:r w:rsidRPr="00537434">
                <w:rPr>
                  <w:rFonts w:asciiTheme="majorHAnsi" w:hAnsiTheme="majorHAnsi" w:cstheme="majorHAnsi"/>
                  <w:color w:val="000000" w:themeColor="text1"/>
                  <w:szCs w:val="24"/>
                </w:rPr>
                <w:t xml:space="preserve">Ye </w:t>
              </w:r>
            </w:ins>
            <w:ins w:id="1499" w:author="arkat" w:date="2017-10-06T08:33:00Z">
              <w:r w:rsidR="00356BFB" w:rsidRPr="00537434">
                <w:rPr>
                  <w:rFonts w:asciiTheme="majorHAnsi" w:hAnsiTheme="majorHAnsi" w:cstheme="majorHAnsi"/>
                  <w:i/>
                  <w:color w:val="000000" w:themeColor="text1"/>
                  <w:szCs w:val="24"/>
                </w:rPr>
                <w:t>et al</w:t>
              </w:r>
              <w:r w:rsidR="00356BFB">
                <w:rPr>
                  <w:rFonts w:asciiTheme="majorHAnsi" w:hAnsiTheme="majorHAnsi" w:cstheme="majorHAnsi"/>
                  <w:color w:val="000000" w:themeColor="text1"/>
                  <w:szCs w:val="24"/>
                  <w:lang w:val="en-US"/>
                </w:rPr>
                <w:t>.</w:t>
              </w:r>
            </w:ins>
          </w:p>
        </w:tc>
        <w:tc>
          <w:tcPr>
            <w:tcW w:w="1229" w:type="pct"/>
            <w:vMerge w:val="restart"/>
            <w:tcPrChange w:id="1500" w:author="arkat" w:date="2017-10-06T08:32:00Z">
              <w:tcPr>
                <w:tcW w:w="1253" w:type="pct"/>
                <w:gridSpan w:val="2"/>
                <w:vMerge w:val="restart"/>
              </w:tcPr>
            </w:tcPrChange>
          </w:tcPr>
          <w:p w14:paraId="6EB752BF" w14:textId="77777777" w:rsidR="00DE63C8" w:rsidRPr="00537434" w:rsidRDefault="00DE63C8" w:rsidP="00474C24">
            <w:pPr>
              <w:rPr>
                <w:ins w:id="1501" w:author="arkat" w:date="2017-10-06T08:27:00Z"/>
                <w:rFonts w:asciiTheme="majorHAnsi" w:hAnsiTheme="majorHAnsi" w:cstheme="majorHAnsi"/>
                <w:color w:val="000000" w:themeColor="text1"/>
                <w:szCs w:val="24"/>
              </w:rPr>
            </w:pPr>
            <w:ins w:id="1502" w:author="arkat" w:date="2017-10-06T08:27:00Z">
              <w:r w:rsidRPr="003F4A38">
                <w:rPr>
                  <w:rFonts w:asciiTheme="majorHAnsi" w:hAnsiTheme="majorHAnsi" w:cstheme="majorHAnsi"/>
                  <w:i/>
                  <w:color w:val="000000" w:themeColor="text1"/>
                  <w:szCs w:val="24"/>
                  <w:rPrChange w:id="1503" w:author="arkat" w:date="2017-10-06T08:55: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BPMN2YAWL Plugin in ProM 5.0</w:t>
              </w:r>
            </w:ins>
          </w:p>
        </w:tc>
      </w:tr>
      <w:tr w:rsidR="00356BFB" w:rsidRPr="00537434" w14:paraId="713DAE72" w14:textId="77777777" w:rsidTr="00356BFB">
        <w:tblPrEx>
          <w:tblPrExChange w:id="1504" w:author="arkat" w:date="2017-10-06T08:32:00Z">
            <w:tblPrEx>
              <w:tblW w:w="5000" w:type="pct"/>
            </w:tblPrEx>
          </w:tblPrExChange>
        </w:tblPrEx>
        <w:trPr>
          <w:ins w:id="1505" w:author="arkat" w:date="2017-10-06T08:27:00Z"/>
        </w:trPr>
        <w:tc>
          <w:tcPr>
            <w:tcW w:w="640" w:type="pct"/>
            <w:vMerge/>
            <w:tcPrChange w:id="1506" w:author="arkat" w:date="2017-10-06T08:32:00Z">
              <w:tcPr>
                <w:tcW w:w="652" w:type="pct"/>
                <w:vMerge/>
              </w:tcPr>
            </w:tcPrChange>
          </w:tcPr>
          <w:p w14:paraId="15C96C0F" w14:textId="77777777" w:rsidR="00DE63C8" w:rsidRPr="00537434" w:rsidRDefault="00DE63C8" w:rsidP="00474C24">
            <w:pPr>
              <w:rPr>
                <w:ins w:id="1507" w:author="arkat" w:date="2017-10-06T08:27:00Z"/>
                <w:rFonts w:asciiTheme="majorHAnsi" w:hAnsiTheme="majorHAnsi" w:cstheme="majorHAnsi"/>
                <w:color w:val="000000" w:themeColor="text1"/>
                <w:szCs w:val="24"/>
              </w:rPr>
            </w:pPr>
          </w:p>
        </w:tc>
        <w:tc>
          <w:tcPr>
            <w:tcW w:w="691" w:type="pct"/>
            <w:tcPrChange w:id="1508" w:author="arkat" w:date="2017-10-06T08:32:00Z">
              <w:tcPr>
                <w:tcW w:w="704" w:type="pct"/>
              </w:tcPr>
            </w:tcPrChange>
          </w:tcPr>
          <w:p w14:paraId="6B432974" w14:textId="1C33F567" w:rsidR="00DE63C8" w:rsidRPr="00537434" w:rsidRDefault="00DE63C8" w:rsidP="00474C24">
            <w:pPr>
              <w:rPr>
                <w:ins w:id="1509" w:author="arkat" w:date="2017-10-06T08:27:00Z"/>
                <w:rFonts w:asciiTheme="majorHAnsi" w:hAnsiTheme="majorHAnsi" w:cstheme="majorHAnsi"/>
                <w:color w:val="000000" w:themeColor="text1"/>
                <w:szCs w:val="24"/>
              </w:rPr>
            </w:pPr>
            <w:ins w:id="1510" w:author="arkat" w:date="2017-10-06T08:27:00Z">
              <w:r w:rsidRPr="00537434">
                <w:rPr>
                  <w:rFonts w:asciiTheme="majorHAnsi" w:hAnsiTheme="majorHAnsi" w:cstheme="majorHAnsi"/>
                  <w:color w:val="000000" w:themeColor="text1"/>
                  <w:szCs w:val="24"/>
                </w:rPr>
                <w:t xml:space="preserve">Ye </w:t>
              </w:r>
            </w:ins>
            <w:ins w:id="1511" w:author="arkat" w:date="2017-10-06T08:34:00Z">
              <w:r w:rsidR="00356BFB" w:rsidRPr="00537434">
                <w:rPr>
                  <w:rFonts w:asciiTheme="majorHAnsi" w:hAnsiTheme="majorHAnsi" w:cstheme="majorHAnsi"/>
                  <w:i/>
                  <w:color w:val="000000" w:themeColor="text1"/>
                  <w:szCs w:val="24"/>
                </w:rPr>
                <w:t>et al</w:t>
              </w:r>
              <w:r w:rsidR="00356BFB">
                <w:rPr>
                  <w:rFonts w:asciiTheme="majorHAnsi" w:hAnsiTheme="majorHAnsi" w:cstheme="majorHAnsi"/>
                  <w:color w:val="000000" w:themeColor="text1"/>
                  <w:szCs w:val="24"/>
                  <w:lang w:val="en-US"/>
                </w:rPr>
                <w:t>.</w:t>
              </w:r>
            </w:ins>
          </w:p>
        </w:tc>
        <w:tc>
          <w:tcPr>
            <w:tcW w:w="1133" w:type="pct"/>
            <w:tcPrChange w:id="1512" w:author="arkat" w:date="2017-10-06T08:32:00Z">
              <w:tcPr>
                <w:tcW w:w="1155" w:type="pct"/>
                <w:gridSpan w:val="2"/>
              </w:tcPr>
            </w:tcPrChange>
          </w:tcPr>
          <w:p w14:paraId="0A9A3537" w14:textId="77777777" w:rsidR="00DE63C8" w:rsidRPr="00537434" w:rsidRDefault="00DE63C8" w:rsidP="00474C24">
            <w:pPr>
              <w:rPr>
                <w:ins w:id="1513" w:author="arkat" w:date="2017-10-06T08:27:00Z"/>
                <w:rFonts w:asciiTheme="majorHAnsi" w:hAnsiTheme="majorHAnsi" w:cstheme="majorHAnsi"/>
                <w:color w:val="000000" w:themeColor="text1"/>
                <w:szCs w:val="24"/>
              </w:rPr>
            </w:pPr>
            <w:ins w:id="1514" w:author="arkat" w:date="2017-10-06T08:27:00Z">
              <w:r w:rsidRPr="003F4A38">
                <w:rPr>
                  <w:rFonts w:asciiTheme="majorHAnsi" w:hAnsiTheme="majorHAnsi" w:cstheme="majorHAnsi"/>
                  <w:i/>
                  <w:color w:val="000000" w:themeColor="text1"/>
                  <w:szCs w:val="24"/>
                  <w:rPrChange w:id="1515"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BPMN2YAWL Plugin in ProM 5.0</w:t>
              </w:r>
            </w:ins>
          </w:p>
        </w:tc>
        <w:tc>
          <w:tcPr>
            <w:tcW w:w="640" w:type="pct"/>
            <w:vMerge/>
            <w:tcPrChange w:id="1516" w:author="arkat" w:date="2017-10-06T08:32:00Z">
              <w:tcPr>
                <w:tcW w:w="652" w:type="pct"/>
                <w:vMerge/>
              </w:tcPr>
            </w:tcPrChange>
          </w:tcPr>
          <w:p w14:paraId="58F82C03" w14:textId="77777777" w:rsidR="00DE63C8" w:rsidRPr="00537434" w:rsidRDefault="00DE63C8" w:rsidP="00474C24">
            <w:pPr>
              <w:rPr>
                <w:ins w:id="1517" w:author="arkat" w:date="2017-10-06T08:27:00Z"/>
                <w:rFonts w:asciiTheme="majorHAnsi" w:hAnsiTheme="majorHAnsi" w:cstheme="majorHAnsi"/>
                <w:color w:val="000000" w:themeColor="text1"/>
                <w:szCs w:val="24"/>
              </w:rPr>
            </w:pPr>
          </w:p>
        </w:tc>
        <w:tc>
          <w:tcPr>
            <w:tcW w:w="668" w:type="pct"/>
            <w:vMerge/>
            <w:tcPrChange w:id="1518" w:author="arkat" w:date="2017-10-06T08:32:00Z">
              <w:tcPr>
                <w:tcW w:w="584" w:type="pct"/>
                <w:vMerge/>
              </w:tcPr>
            </w:tcPrChange>
          </w:tcPr>
          <w:p w14:paraId="43BD4F4C" w14:textId="77777777" w:rsidR="00DE63C8" w:rsidRPr="00537434" w:rsidRDefault="00DE63C8" w:rsidP="00474C24">
            <w:pPr>
              <w:rPr>
                <w:ins w:id="1519" w:author="arkat" w:date="2017-10-06T08:27:00Z"/>
                <w:rFonts w:asciiTheme="majorHAnsi" w:hAnsiTheme="majorHAnsi" w:cstheme="majorHAnsi"/>
                <w:color w:val="000000" w:themeColor="text1"/>
                <w:szCs w:val="24"/>
              </w:rPr>
            </w:pPr>
          </w:p>
        </w:tc>
        <w:tc>
          <w:tcPr>
            <w:tcW w:w="1229" w:type="pct"/>
            <w:vMerge/>
            <w:tcPrChange w:id="1520" w:author="arkat" w:date="2017-10-06T08:32:00Z">
              <w:tcPr>
                <w:tcW w:w="1253" w:type="pct"/>
                <w:gridSpan w:val="2"/>
                <w:vMerge/>
              </w:tcPr>
            </w:tcPrChange>
          </w:tcPr>
          <w:p w14:paraId="5097F924" w14:textId="77777777" w:rsidR="00DE63C8" w:rsidRPr="00537434" w:rsidRDefault="00DE63C8" w:rsidP="00474C24">
            <w:pPr>
              <w:rPr>
                <w:ins w:id="1521" w:author="arkat" w:date="2017-10-06T08:27:00Z"/>
                <w:rFonts w:asciiTheme="majorHAnsi" w:hAnsiTheme="majorHAnsi" w:cstheme="majorHAnsi"/>
                <w:color w:val="000000" w:themeColor="text1"/>
                <w:szCs w:val="24"/>
              </w:rPr>
            </w:pPr>
          </w:p>
        </w:tc>
      </w:tr>
      <w:tr w:rsidR="00356BFB" w:rsidRPr="00537434" w14:paraId="27F927F2" w14:textId="77777777" w:rsidTr="00356BFB">
        <w:tblPrEx>
          <w:tblPrExChange w:id="1522" w:author="arkat" w:date="2017-10-06T08:32:00Z">
            <w:tblPrEx>
              <w:tblW w:w="5000" w:type="pct"/>
            </w:tblPrEx>
          </w:tblPrExChange>
        </w:tblPrEx>
        <w:trPr>
          <w:trHeight w:val="526"/>
          <w:ins w:id="1523" w:author="arkat" w:date="2017-10-06T08:27:00Z"/>
          <w:trPrChange w:id="1524" w:author="arkat" w:date="2017-10-06T08:32:00Z">
            <w:trPr>
              <w:trHeight w:val="526"/>
            </w:trPr>
          </w:trPrChange>
        </w:trPr>
        <w:tc>
          <w:tcPr>
            <w:tcW w:w="640" w:type="pct"/>
            <w:tcPrChange w:id="1525" w:author="arkat" w:date="2017-10-06T08:32:00Z">
              <w:tcPr>
                <w:tcW w:w="652" w:type="pct"/>
              </w:tcPr>
            </w:tcPrChange>
          </w:tcPr>
          <w:p w14:paraId="665A397B" w14:textId="77777777" w:rsidR="00DE63C8" w:rsidRPr="00537434" w:rsidRDefault="00DE63C8" w:rsidP="00474C24">
            <w:pPr>
              <w:rPr>
                <w:ins w:id="1526" w:author="arkat" w:date="2017-10-06T08:27:00Z"/>
                <w:rFonts w:asciiTheme="majorHAnsi" w:hAnsiTheme="majorHAnsi" w:cstheme="majorHAnsi"/>
                <w:color w:val="000000" w:themeColor="text1"/>
                <w:szCs w:val="24"/>
              </w:rPr>
            </w:pPr>
            <w:ins w:id="1527" w:author="arkat" w:date="2017-10-06T08:27:00Z">
              <w:r w:rsidRPr="00537434">
                <w:rPr>
                  <w:rFonts w:asciiTheme="majorHAnsi" w:hAnsiTheme="majorHAnsi" w:cstheme="majorHAnsi"/>
                  <w:color w:val="000000" w:themeColor="text1"/>
                  <w:szCs w:val="24"/>
                </w:rPr>
                <w:lastRenderedPageBreak/>
                <w:t xml:space="preserve">BPMN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UML AD</w:t>
              </w:r>
            </w:ins>
          </w:p>
        </w:tc>
        <w:tc>
          <w:tcPr>
            <w:tcW w:w="691" w:type="pct"/>
            <w:tcPrChange w:id="1528" w:author="arkat" w:date="2017-10-06T08:32:00Z">
              <w:tcPr>
                <w:tcW w:w="704" w:type="pct"/>
              </w:tcPr>
            </w:tcPrChange>
          </w:tcPr>
          <w:p w14:paraId="2E5C1D72" w14:textId="77777777" w:rsidR="00DE63C8" w:rsidRPr="00537434" w:rsidRDefault="00DE63C8" w:rsidP="00474C24">
            <w:pPr>
              <w:rPr>
                <w:ins w:id="1529" w:author="arkat" w:date="2017-10-06T08:27:00Z"/>
                <w:rFonts w:asciiTheme="majorHAnsi" w:hAnsiTheme="majorHAnsi" w:cstheme="majorHAnsi"/>
                <w:color w:val="000000" w:themeColor="text1"/>
                <w:szCs w:val="24"/>
              </w:rPr>
            </w:pPr>
            <w:ins w:id="1530" w:author="arkat" w:date="2017-10-06T08:27:00Z">
              <w:r w:rsidRPr="00537434">
                <w:rPr>
                  <w:rFonts w:asciiTheme="majorHAnsi" w:hAnsiTheme="majorHAnsi" w:cstheme="majorHAnsi"/>
                  <w:color w:val="000000" w:themeColor="text1"/>
                  <w:szCs w:val="24"/>
                </w:rPr>
                <w:t xml:space="preserve">Macek and Richta </w:t>
              </w:r>
            </w:ins>
          </w:p>
        </w:tc>
        <w:tc>
          <w:tcPr>
            <w:tcW w:w="1133" w:type="pct"/>
            <w:tcPrChange w:id="1531" w:author="arkat" w:date="2017-10-06T08:32:00Z">
              <w:tcPr>
                <w:tcW w:w="1155" w:type="pct"/>
                <w:gridSpan w:val="2"/>
              </w:tcPr>
            </w:tcPrChange>
          </w:tcPr>
          <w:p w14:paraId="1EE25843" w14:textId="77777777" w:rsidR="00DE63C8" w:rsidRPr="00537434" w:rsidRDefault="00DE63C8" w:rsidP="00474C24">
            <w:pPr>
              <w:rPr>
                <w:ins w:id="1532" w:author="arkat" w:date="2017-10-06T08:27:00Z"/>
                <w:rFonts w:asciiTheme="majorHAnsi" w:hAnsiTheme="majorHAnsi" w:cstheme="majorHAnsi"/>
                <w:color w:val="000000" w:themeColor="text1"/>
                <w:szCs w:val="24"/>
              </w:rPr>
            </w:pPr>
            <w:ins w:id="1533" w:author="arkat" w:date="2017-10-06T08:27:00Z">
              <w:r w:rsidRPr="00537434">
                <w:rPr>
                  <w:rFonts w:asciiTheme="majorHAnsi" w:hAnsiTheme="majorHAnsi" w:cstheme="majorHAnsi"/>
                  <w:color w:val="000000" w:themeColor="text1"/>
                  <w:szCs w:val="24"/>
                </w:rPr>
                <w:t>XSLT/ NA</w:t>
              </w:r>
            </w:ins>
          </w:p>
        </w:tc>
        <w:tc>
          <w:tcPr>
            <w:tcW w:w="640" w:type="pct"/>
            <w:tcPrChange w:id="1534" w:author="arkat" w:date="2017-10-06T08:32:00Z">
              <w:tcPr>
                <w:tcW w:w="652" w:type="pct"/>
              </w:tcPr>
            </w:tcPrChange>
          </w:tcPr>
          <w:p w14:paraId="6C60BE81" w14:textId="77777777" w:rsidR="00DE63C8" w:rsidRPr="00537434" w:rsidRDefault="00DE63C8" w:rsidP="00474C24">
            <w:pPr>
              <w:rPr>
                <w:ins w:id="1535" w:author="arkat" w:date="2017-10-06T08:27:00Z"/>
                <w:rFonts w:asciiTheme="majorHAnsi" w:hAnsiTheme="majorHAnsi" w:cstheme="majorHAnsi"/>
                <w:color w:val="000000" w:themeColor="text1"/>
                <w:szCs w:val="24"/>
              </w:rPr>
            </w:pPr>
            <w:ins w:id="1536" w:author="arkat" w:date="2017-10-06T08:27:00Z">
              <w:r w:rsidRPr="00537434">
                <w:rPr>
                  <w:rFonts w:asciiTheme="majorHAnsi" w:hAnsiTheme="majorHAnsi" w:cstheme="majorHAnsi"/>
                  <w:color w:val="000000" w:themeColor="text1"/>
                  <w:szCs w:val="24"/>
                </w:rPr>
                <w:t xml:space="preserve">UML AD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BPMN</w:t>
              </w:r>
            </w:ins>
          </w:p>
        </w:tc>
        <w:tc>
          <w:tcPr>
            <w:tcW w:w="668" w:type="pct"/>
            <w:tcPrChange w:id="1537" w:author="arkat" w:date="2017-10-06T08:32:00Z">
              <w:tcPr>
                <w:tcW w:w="584" w:type="pct"/>
              </w:tcPr>
            </w:tcPrChange>
          </w:tcPr>
          <w:p w14:paraId="56795598" w14:textId="77777777" w:rsidR="00DE63C8" w:rsidRPr="00537434" w:rsidRDefault="00DE63C8" w:rsidP="00474C24">
            <w:pPr>
              <w:jc w:val="center"/>
              <w:rPr>
                <w:ins w:id="1538" w:author="arkat" w:date="2017-10-06T08:27:00Z"/>
                <w:rFonts w:asciiTheme="majorHAnsi" w:hAnsiTheme="majorHAnsi" w:cstheme="majorHAnsi"/>
                <w:color w:val="000000" w:themeColor="text1"/>
                <w:szCs w:val="24"/>
              </w:rPr>
            </w:pPr>
            <w:ins w:id="1539" w:author="arkat" w:date="2017-10-06T08:27:00Z">
              <w:r w:rsidRPr="00537434">
                <w:rPr>
                  <w:rFonts w:asciiTheme="majorHAnsi" w:hAnsiTheme="majorHAnsi" w:cstheme="majorHAnsi"/>
                  <w:color w:val="000000" w:themeColor="text1"/>
                  <w:szCs w:val="24"/>
                </w:rPr>
                <w:t>-</w:t>
              </w:r>
            </w:ins>
          </w:p>
        </w:tc>
        <w:tc>
          <w:tcPr>
            <w:tcW w:w="1229" w:type="pct"/>
            <w:tcPrChange w:id="1540" w:author="arkat" w:date="2017-10-06T08:32:00Z">
              <w:tcPr>
                <w:tcW w:w="1253" w:type="pct"/>
                <w:gridSpan w:val="2"/>
              </w:tcPr>
            </w:tcPrChange>
          </w:tcPr>
          <w:p w14:paraId="07D59671" w14:textId="77777777" w:rsidR="00DE63C8" w:rsidRPr="00537434" w:rsidRDefault="00DE63C8" w:rsidP="00474C24">
            <w:pPr>
              <w:jc w:val="center"/>
              <w:rPr>
                <w:ins w:id="1541" w:author="arkat" w:date="2017-10-06T08:27:00Z"/>
                <w:rFonts w:asciiTheme="majorHAnsi" w:hAnsiTheme="majorHAnsi" w:cstheme="majorHAnsi"/>
                <w:color w:val="000000" w:themeColor="text1"/>
                <w:szCs w:val="24"/>
              </w:rPr>
            </w:pPr>
          </w:p>
        </w:tc>
      </w:tr>
      <w:tr w:rsidR="00356BFB" w:rsidRPr="00537434" w14:paraId="6BF960DD" w14:textId="77777777" w:rsidTr="00356BFB">
        <w:tblPrEx>
          <w:tblPrExChange w:id="1542" w:author="arkat" w:date="2017-10-06T08:32:00Z">
            <w:tblPrEx>
              <w:tblW w:w="5000" w:type="pct"/>
            </w:tblPrEx>
          </w:tblPrExChange>
        </w:tblPrEx>
        <w:trPr>
          <w:trHeight w:val="665"/>
          <w:ins w:id="1543" w:author="arkat" w:date="2017-10-06T08:27:00Z"/>
          <w:trPrChange w:id="1544" w:author="arkat" w:date="2017-10-06T08:32:00Z">
            <w:trPr>
              <w:trHeight w:val="665"/>
            </w:trPr>
          </w:trPrChange>
        </w:trPr>
        <w:tc>
          <w:tcPr>
            <w:tcW w:w="640" w:type="pct"/>
            <w:tcPrChange w:id="1545" w:author="arkat" w:date="2017-10-06T08:32:00Z">
              <w:tcPr>
                <w:tcW w:w="652" w:type="pct"/>
              </w:tcPr>
            </w:tcPrChange>
          </w:tcPr>
          <w:p w14:paraId="1C7E3FEA" w14:textId="77777777" w:rsidR="00DE63C8" w:rsidRPr="00537434" w:rsidRDefault="00DE63C8" w:rsidP="00474C24">
            <w:pPr>
              <w:rPr>
                <w:ins w:id="1546" w:author="arkat" w:date="2017-10-06T08:27:00Z"/>
                <w:rFonts w:asciiTheme="majorHAnsi" w:hAnsiTheme="majorHAnsi" w:cstheme="majorHAnsi"/>
                <w:color w:val="000000" w:themeColor="text1"/>
                <w:szCs w:val="24"/>
              </w:rPr>
            </w:pPr>
            <w:ins w:id="1547" w:author="arkat" w:date="2017-10-06T08:27:00Z">
              <w:r w:rsidRPr="00537434">
                <w:rPr>
                  <w:rFonts w:asciiTheme="majorHAnsi" w:hAnsiTheme="majorHAnsi" w:cstheme="majorHAnsi"/>
                  <w:color w:val="000000" w:themeColor="text1"/>
                  <w:szCs w:val="24"/>
                </w:rPr>
                <w:t xml:space="preserve">Petri Nets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EPCs</w:t>
              </w:r>
            </w:ins>
          </w:p>
        </w:tc>
        <w:tc>
          <w:tcPr>
            <w:tcW w:w="691" w:type="pct"/>
            <w:tcPrChange w:id="1548" w:author="arkat" w:date="2017-10-06T08:32:00Z">
              <w:tcPr>
                <w:tcW w:w="704" w:type="pct"/>
              </w:tcPr>
            </w:tcPrChange>
          </w:tcPr>
          <w:p w14:paraId="3266B50C" w14:textId="77777777" w:rsidR="00DE63C8" w:rsidRPr="00537434" w:rsidRDefault="00DE63C8" w:rsidP="00474C24">
            <w:pPr>
              <w:rPr>
                <w:ins w:id="1549" w:author="arkat" w:date="2017-10-06T08:27:00Z"/>
                <w:rFonts w:asciiTheme="majorHAnsi" w:hAnsiTheme="majorHAnsi" w:cstheme="majorHAnsi"/>
                <w:color w:val="000000" w:themeColor="text1"/>
                <w:szCs w:val="24"/>
              </w:rPr>
            </w:pPr>
            <w:ins w:id="1550" w:author="arkat" w:date="2017-10-06T08:27:00Z">
              <w:r w:rsidRPr="00537434">
                <w:rPr>
                  <w:rFonts w:asciiTheme="majorHAnsi" w:hAnsiTheme="majorHAnsi" w:cstheme="majorHAnsi"/>
                  <w:color w:val="000000" w:themeColor="text1"/>
                  <w:szCs w:val="24"/>
                </w:rPr>
                <w:t xml:space="preserve">Verbeek and Dongen </w:t>
              </w:r>
            </w:ins>
          </w:p>
        </w:tc>
        <w:tc>
          <w:tcPr>
            <w:tcW w:w="1133" w:type="pct"/>
            <w:tcPrChange w:id="1551" w:author="arkat" w:date="2017-10-06T08:32:00Z">
              <w:tcPr>
                <w:tcW w:w="1155" w:type="pct"/>
                <w:gridSpan w:val="2"/>
              </w:tcPr>
            </w:tcPrChange>
          </w:tcPr>
          <w:p w14:paraId="293C5A50" w14:textId="77777777" w:rsidR="00DE63C8" w:rsidRPr="00537434" w:rsidRDefault="00DE63C8" w:rsidP="00474C24">
            <w:pPr>
              <w:rPr>
                <w:ins w:id="1552" w:author="arkat" w:date="2017-10-06T08:27:00Z"/>
                <w:rFonts w:asciiTheme="majorHAnsi" w:hAnsiTheme="majorHAnsi" w:cstheme="majorHAnsi"/>
                <w:color w:val="000000" w:themeColor="text1"/>
                <w:szCs w:val="24"/>
              </w:rPr>
            </w:pPr>
            <w:ins w:id="1553" w:author="arkat" w:date="2017-10-06T08:27:00Z">
              <w:r w:rsidRPr="00537434">
                <w:rPr>
                  <w:rFonts w:asciiTheme="majorHAnsi" w:hAnsiTheme="majorHAnsi" w:cstheme="majorHAnsi"/>
                  <w:color w:val="000000" w:themeColor="text1"/>
                  <w:szCs w:val="24"/>
                </w:rPr>
                <w:t>Verbeek Translation Rule/ WF-Net Plugin in ProM</w:t>
              </w:r>
            </w:ins>
          </w:p>
        </w:tc>
        <w:tc>
          <w:tcPr>
            <w:tcW w:w="640" w:type="pct"/>
            <w:tcPrChange w:id="1554" w:author="arkat" w:date="2017-10-06T08:32:00Z">
              <w:tcPr>
                <w:tcW w:w="652" w:type="pct"/>
              </w:tcPr>
            </w:tcPrChange>
          </w:tcPr>
          <w:p w14:paraId="0B617772" w14:textId="77777777" w:rsidR="00DE63C8" w:rsidRPr="00537434" w:rsidRDefault="00DE63C8" w:rsidP="00474C24">
            <w:pPr>
              <w:rPr>
                <w:ins w:id="1555" w:author="arkat" w:date="2017-10-06T08:27:00Z"/>
                <w:rFonts w:asciiTheme="majorHAnsi" w:hAnsiTheme="majorHAnsi" w:cstheme="majorHAnsi"/>
                <w:color w:val="000000" w:themeColor="text1"/>
                <w:szCs w:val="24"/>
              </w:rPr>
            </w:pPr>
            <w:ins w:id="1556" w:author="arkat" w:date="2017-10-06T08:27:00Z">
              <w:r w:rsidRPr="00537434">
                <w:rPr>
                  <w:rFonts w:asciiTheme="majorHAnsi" w:hAnsiTheme="majorHAnsi" w:cstheme="majorHAnsi"/>
                  <w:color w:val="000000" w:themeColor="text1"/>
                  <w:szCs w:val="24"/>
                </w:rPr>
                <w:t xml:space="preserve">EPC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Petri Net</w:t>
              </w:r>
            </w:ins>
          </w:p>
        </w:tc>
        <w:tc>
          <w:tcPr>
            <w:tcW w:w="668" w:type="pct"/>
            <w:tcPrChange w:id="1557" w:author="arkat" w:date="2017-10-06T08:32:00Z">
              <w:tcPr>
                <w:tcW w:w="584" w:type="pct"/>
              </w:tcPr>
            </w:tcPrChange>
          </w:tcPr>
          <w:p w14:paraId="353015B9" w14:textId="77777777" w:rsidR="00DE63C8" w:rsidRPr="00537434" w:rsidRDefault="00DE63C8" w:rsidP="00474C24">
            <w:pPr>
              <w:jc w:val="center"/>
              <w:rPr>
                <w:ins w:id="1558" w:author="arkat" w:date="2017-10-06T08:27:00Z"/>
                <w:rFonts w:asciiTheme="majorHAnsi" w:hAnsiTheme="majorHAnsi" w:cstheme="majorHAnsi"/>
                <w:color w:val="000000" w:themeColor="text1"/>
                <w:szCs w:val="24"/>
              </w:rPr>
            </w:pPr>
            <w:ins w:id="1559" w:author="arkat" w:date="2017-10-06T08:27:00Z">
              <w:r w:rsidRPr="00537434">
                <w:rPr>
                  <w:rFonts w:asciiTheme="majorHAnsi" w:hAnsiTheme="majorHAnsi" w:cstheme="majorHAnsi"/>
                  <w:color w:val="000000" w:themeColor="text1"/>
                  <w:szCs w:val="24"/>
                </w:rPr>
                <w:t>-</w:t>
              </w:r>
            </w:ins>
          </w:p>
        </w:tc>
        <w:tc>
          <w:tcPr>
            <w:tcW w:w="1229" w:type="pct"/>
            <w:tcPrChange w:id="1560" w:author="arkat" w:date="2017-10-06T08:32:00Z">
              <w:tcPr>
                <w:tcW w:w="1253" w:type="pct"/>
                <w:gridSpan w:val="2"/>
              </w:tcPr>
            </w:tcPrChange>
          </w:tcPr>
          <w:p w14:paraId="10BE34B9" w14:textId="77777777" w:rsidR="00DE63C8" w:rsidRPr="00537434" w:rsidRDefault="00DE63C8" w:rsidP="00474C24">
            <w:pPr>
              <w:jc w:val="center"/>
              <w:rPr>
                <w:ins w:id="1561" w:author="arkat" w:date="2017-10-06T08:27:00Z"/>
                <w:rFonts w:asciiTheme="majorHAnsi" w:hAnsiTheme="majorHAnsi" w:cstheme="majorHAnsi"/>
                <w:color w:val="000000" w:themeColor="text1"/>
                <w:szCs w:val="24"/>
              </w:rPr>
            </w:pPr>
          </w:p>
        </w:tc>
      </w:tr>
      <w:tr w:rsidR="00356BFB" w:rsidRPr="00537434" w14:paraId="69D039F6" w14:textId="77777777" w:rsidTr="00356BFB">
        <w:tblPrEx>
          <w:tblPrExChange w:id="1562" w:author="arkat" w:date="2017-10-06T08:32:00Z">
            <w:tblPrEx>
              <w:tblW w:w="5000" w:type="pct"/>
            </w:tblPrEx>
          </w:tblPrExChange>
        </w:tblPrEx>
        <w:trPr>
          <w:trHeight w:val="526"/>
          <w:ins w:id="1563" w:author="arkat" w:date="2017-10-06T08:27:00Z"/>
          <w:trPrChange w:id="1564" w:author="arkat" w:date="2017-10-06T08:32:00Z">
            <w:trPr>
              <w:trHeight w:val="526"/>
            </w:trPr>
          </w:trPrChange>
        </w:trPr>
        <w:tc>
          <w:tcPr>
            <w:tcW w:w="640" w:type="pct"/>
            <w:vMerge w:val="restart"/>
            <w:tcPrChange w:id="1565" w:author="arkat" w:date="2017-10-06T08:32:00Z">
              <w:tcPr>
                <w:tcW w:w="652" w:type="pct"/>
                <w:vMerge w:val="restart"/>
              </w:tcPr>
            </w:tcPrChange>
          </w:tcPr>
          <w:p w14:paraId="5905FF4F" w14:textId="77777777" w:rsidR="00DE63C8" w:rsidRPr="00537434" w:rsidRDefault="00DE63C8" w:rsidP="00474C24">
            <w:pPr>
              <w:rPr>
                <w:ins w:id="1566" w:author="arkat" w:date="2017-10-06T08:27:00Z"/>
                <w:rFonts w:asciiTheme="majorHAnsi" w:hAnsiTheme="majorHAnsi" w:cstheme="majorHAnsi"/>
                <w:color w:val="000000" w:themeColor="text1"/>
                <w:szCs w:val="24"/>
              </w:rPr>
            </w:pPr>
            <w:ins w:id="1567" w:author="arkat" w:date="2017-10-06T08:27:00Z">
              <w:r w:rsidRPr="00537434">
                <w:rPr>
                  <w:rFonts w:asciiTheme="majorHAnsi" w:hAnsiTheme="majorHAnsi" w:cstheme="majorHAnsi"/>
                  <w:color w:val="000000" w:themeColor="text1"/>
                  <w:szCs w:val="24"/>
                </w:rPr>
                <w:t xml:space="preserve">Petri Nets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UML AD</w:t>
              </w:r>
            </w:ins>
          </w:p>
        </w:tc>
        <w:tc>
          <w:tcPr>
            <w:tcW w:w="691" w:type="pct"/>
            <w:tcPrChange w:id="1568" w:author="arkat" w:date="2017-10-06T08:32:00Z">
              <w:tcPr>
                <w:tcW w:w="704" w:type="pct"/>
              </w:tcPr>
            </w:tcPrChange>
          </w:tcPr>
          <w:p w14:paraId="562071CF" w14:textId="77777777" w:rsidR="00DE63C8" w:rsidRPr="00537434" w:rsidRDefault="00DE63C8" w:rsidP="00474C24">
            <w:pPr>
              <w:rPr>
                <w:ins w:id="1569" w:author="arkat" w:date="2017-10-06T08:27:00Z"/>
                <w:rFonts w:asciiTheme="majorHAnsi" w:hAnsiTheme="majorHAnsi" w:cstheme="majorHAnsi"/>
                <w:color w:val="000000" w:themeColor="text1"/>
                <w:szCs w:val="24"/>
              </w:rPr>
            </w:pPr>
            <w:ins w:id="1570" w:author="arkat" w:date="2017-10-06T08:27:00Z">
              <w:r w:rsidRPr="00537434">
                <w:rPr>
                  <w:rFonts w:asciiTheme="majorHAnsi" w:hAnsiTheme="majorHAnsi" w:cstheme="majorHAnsi"/>
                  <w:color w:val="000000" w:themeColor="text1"/>
                  <w:szCs w:val="24"/>
                </w:rPr>
                <w:t xml:space="preserve">Maneerat and </w:t>
              </w:r>
              <w:r w:rsidRPr="00537434">
                <w:rPr>
                  <w:rFonts w:asciiTheme="majorHAnsi" w:hAnsiTheme="majorHAnsi" w:cstheme="majorHAnsi"/>
                  <w:szCs w:val="24"/>
                </w:rPr>
                <w:fldChar w:fldCharType="begin"/>
              </w:r>
              <w:r w:rsidRPr="00537434">
                <w:rPr>
                  <w:rFonts w:asciiTheme="majorHAnsi" w:hAnsiTheme="majorHAnsi" w:cstheme="majorHAnsi"/>
                  <w:szCs w:val="24"/>
                </w:rPr>
                <w:instrText xml:space="preserve"> HYPERLINK "https://scholar.google.co.id/citations?user=s5tLL4oAAAAJ&amp;hl=id&amp;oi=sra" </w:instrText>
              </w:r>
              <w:r w:rsidRPr="00537434">
                <w:rPr>
                  <w:rFonts w:asciiTheme="majorHAnsi" w:hAnsiTheme="majorHAnsi" w:cstheme="majorHAnsi"/>
                  <w:szCs w:val="24"/>
                </w:rPr>
                <w:fldChar w:fldCharType="separate"/>
              </w:r>
              <w:r w:rsidRPr="00537434">
                <w:rPr>
                  <w:rFonts w:asciiTheme="majorHAnsi" w:hAnsiTheme="majorHAnsi" w:cstheme="majorHAnsi"/>
                  <w:color w:val="000000" w:themeColor="text1"/>
                  <w:szCs w:val="24"/>
                </w:rPr>
                <w:t>Vatanawood</w:t>
              </w:r>
              <w:r w:rsidRPr="00537434">
                <w:rPr>
                  <w:rFonts w:asciiTheme="majorHAnsi" w:hAnsiTheme="majorHAnsi" w:cstheme="majorHAnsi"/>
                  <w:color w:val="000000" w:themeColor="text1"/>
                  <w:szCs w:val="24"/>
                </w:rPr>
                <w:fldChar w:fldCharType="end"/>
              </w:r>
              <w:r w:rsidRPr="00537434">
                <w:rPr>
                  <w:rFonts w:asciiTheme="majorHAnsi" w:hAnsiTheme="majorHAnsi" w:cstheme="majorHAnsi"/>
                  <w:color w:val="000000" w:themeColor="text1"/>
                  <w:szCs w:val="24"/>
                </w:rPr>
                <w:t xml:space="preserve"> </w:t>
              </w:r>
            </w:ins>
          </w:p>
        </w:tc>
        <w:tc>
          <w:tcPr>
            <w:tcW w:w="1133" w:type="pct"/>
            <w:tcPrChange w:id="1571" w:author="arkat" w:date="2017-10-06T08:32:00Z">
              <w:tcPr>
                <w:tcW w:w="1155" w:type="pct"/>
                <w:gridSpan w:val="2"/>
              </w:tcPr>
            </w:tcPrChange>
          </w:tcPr>
          <w:p w14:paraId="35BAF28F" w14:textId="77777777" w:rsidR="00DE63C8" w:rsidRPr="00537434" w:rsidRDefault="00DE63C8" w:rsidP="00474C24">
            <w:pPr>
              <w:rPr>
                <w:ins w:id="1572" w:author="arkat" w:date="2017-10-06T08:27:00Z"/>
                <w:rFonts w:asciiTheme="majorHAnsi" w:hAnsiTheme="majorHAnsi" w:cstheme="majorHAnsi"/>
                <w:color w:val="000000" w:themeColor="text1"/>
                <w:szCs w:val="24"/>
              </w:rPr>
            </w:pPr>
            <w:ins w:id="1573" w:author="arkat" w:date="2017-10-06T08:27:00Z">
              <w:r w:rsidRPr="00537434">
                <w:rPr>
                  <w:rFonts w:asciiTheme="majorHAnsi" w:hAnsiTheme="majorHAnsi" w:cstheme="majorHAnsi"/>
                  <w:color w:val="000000" w:themeColor="text1"/>
                  <w:szCs w:val="24"/>
                </w:rPr>
                <w:t>AD-CPNI Translation Rule/ NA</w:t>
              </w:r>
            </w:ins>
          </w:p>
        </w:tc>
        <w:tc>
          <w:tcPr>
            <w:tcW w:w="640" w:type="pct"/>
            <w:vMerge w:val="restart"/>
            <w:tcPrChange w:id="1574" w:author="arkat" w:date="2017-10-06T08:32:00Z">
              <w:tcPr>
                <w:tcW w:w="652" w:type="pct"/>
                <w:vMerge w:val="restart"/>
              </w:tcPr>
            </w:tcPrChange>
          </w:tcPr>
          <w:p w14:paraId="5FF8220D" w14:textId="77777777" w:rsidR="00DE63C8" w:rsidRPr="00537434" w:rsidRDefault="00DE63C8" w:rsidP="00474C24">
            <w:pPr>
              <w:rPr>
                <w:ins w:id="1575" w:author="arkat" w:date="2017-10-06T08:27:00Z"/>
                <w:rFonts w:asciiTheme="majorHAnsi" w:hAnsiTheme="majorHAnsi" w:cstheme="majorHAnsi"/>
                <w:color w:val="000000" w:themeColor="text1"/>
                <w:szCs w:val="24"/>
              </w:rPr>
            </w:pPr>
            <w:ins w:id="1576" w:author="arkat" w:date="2017-10-06T08:27:00Z">
              <w:r w:rsidRPr="00537434">
                <w:rPr>
                  <w:rFonts w:asciiTheme="majorHAnsi" w:hAnsiTheme="majorHAnsi" w:cstheme="majorHAnsi"/>
                  <w:color w:val="000000" w:themeColor="text1"/>
                  <w:szCs w:val="24"/>
                </w:rPr>
                <w:t xml:space="preserve">UML AD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Petri Nets</w:t>
              </w:r>
            </w:ins>
          </w:p>
        </w:tc>
        <w:tc>
          <w:tcPr>
            <w:tcW w:w="668" w:type="pct"/>
            <w:vMerge w:val="restart"/>
            <w:tcPrChange w:id="1577" w:author="arkat" w:date="2017-10-06T08:32:00Z">
              <w:tcPr>
                <w:tcW w:w="584" w:type="pct"/>
                <w:vMerge w:val="restart"/>
              </w:tcPr>
            </w:tcPrChange>
          </w:tcPr>
          <w:p w14:paraId="4D3F3F36" w14:textId="77777777" w:rsidR="00DE63C8" w:rsidRPr="00537434" w:rsidRDefault="00DE63C8" w:rsidP="00474C24">
            <w:pPr>
              <w:jc w:val="center"/>
              <w:rPr>
                <w:ins w:id="1578" w:author="arkat" w:date="2017-10-06T08:27:00Z"/>
                <w:rFonts w:asciiTheme="majorHAnsi" w:hAnsiTheme="majorHAnsi" w:cstheme="majorHAnsi"/>
                <w:color w:val="000000" w:themeColor="text1"/>
                <w:szCs w:val="24"/>
              </w:rPr>
            </w:pPr>
            <w:ins w:id="1579" w:author="arkat" w:date="2017-10-06T08:27:00Z">
              <w:r w:rsidRPr="00537434">
                <w:rPr>
                  <w:rFonts w:asciiTheme="majorHAnsi" w:hAnsiTheme="majorHAnsi" w:cstheme="majorHAnsi"/>
                  <w:color w:val="000000" w:themeColor="text1"/>
                  <w:szCs w:val="24"/>
                </w:rPr>
                <w:t>-</w:t>
              </w:r>
            </w:ins>
          </w:p>
        </w:tc>
        <w:tc>
          <w:tcPr>
            <w:tcW w:w="1229" w:type="pct"/>
            <w:vMerge w:val="restart"/>
            <w:tcPrChange w:id="1580" w:author="arkat" w:date="2017-10-06T08:32:00Z">
              <w:tcPr>
                <w:tcW w:w="1253" w:type="pct"/>
                <w:gridSpan w:val="2"/>
                <w:vMerge w:val="restart"/>
              </w:tcPr>
            </w:tcPrChange>
          </w:tcPr>
          <w:p w14:paraId="0E68E971" w14:textId="77777777" w:rsidR="00DE63C8" w:rsidRPr="00537434" w:rsidRDefault="00DE63C8" w:rsidP="00474C24">
            <w:pPr>
              <w:jc w:val="center"/>
              <w:rPr>
                <w:ins w:id="1581" w:author="arkat" w:date="2017-10-06T08:27:00Z"/>
                <w:rFonts w:asciiTheme="majorHAnsi" w:hAnsiTheme="majorHAnsi" w:cstheme="majorHAnsi"/>
                <w:color w:val="000000" w:themeColor="text1"/>
                <w:szCs w:val="24"/>
              </w:rPr>
            </w:pPr>
          </w:p>
        </w:tc>
      </w:tr>
      <w:tr w:rsidR="00356BFB" w:rsidRPr="00537434" w14:paraId="1E865159" w14:textId="77777777" w:rsidTr="00356BFB">
        <w:tblPrEx>
          <w:tblPrExChange w:id="1582" w:author="arkat" w:date="2017-10-06T08:32:00Z">
            <w:tblPrEx>
              <w:tblW w:w="5000" w:type="pct"/>
            </w:tblPrEx>
          </w:tblPrExChange>
        </w:tblPrEx>
        <w:trPr>
          <w:trHeight w:val="181"/>
          <w:ins w:id="1583" w:author="arkat" w:date="2017-10-06T08:27:00Z"/>
          <w:trPrChange w:id="1584" w:author="arkat" w:date="2017-10-06T08:32:00Z">
            <w:trPr>
              <w:trHeight w:val="181"/>
            </w:trPr>
          </w:trPrChange>
        </w:trPr>
        <w:tc>
          <w:tcPr>
            <w:tcW w:w="640" w:type="pct"/>
            <w:vMerge/>
            <w:tcPrChange w:id="1585" w:author="arkat" w:date="2017-10-06T08:32:00Z">
              <w:tcPr>
                <w:tcW w:w="652" w:type="pct"/>
                <w:vMerge/>
              </w:tcPr>
            </w:tcPrChange>
          </w:tcPr>
          <w:p w14:paraId="744C8F1F" w14:textId="77777777" w:rsidR="00DE63C8" w:rsidRPr="00537434" w:rsidRDefault="00DE63C8" w:rsidP="00474C24">
            <w:pPr>
              <w:rPr>
                <w:ins w:id="1586" w:author="arkat" w:date="2017-10-06T08:27:00Z"/>
                <w:rFonts w:asciiTheme="majorHAnsi" w:hAnsiTheme="majorHAnsi" w:cstheme="majorHAnsi"/>
                <w:color w:val="000000" w:themeColor="text1"/>
                <w:szCs w:val="24"/>
              </w:rPr>
            </w:pPr>
          </w:p>
        </w:tc>
        <w:tc>
          <w:tcPr>
            <w:tcW w:w="691" w:type="pct"/>
            <w:tcPrChange w:id="1587" w:author="arkat" w:date="2017-10-06T08:32:00Z">
              <w:tcPr>
                <w:tcW w:w="704" w:type="pct"/>
              </w:tcPr>
            </w:tcPrChange>
          </w:tcPr>
          <w:p w14:paraId="381B82A9" w14:textId="77777777" w:rsidR="00DE63C8" w:rsidRPr="00537434" w:rsidRDefault="00DE63C8" w:rsidP="00474C24">
            <w:pPr>
              <w:rPr>
                <w:ins w:id="1588" w:author="arkat" w:date="2017-10-06T08:27:00Z"/>
                <w:rFonts w:asciiTheme="majorHAnsi" w:hAnsiTheme="majorHAnsi" w:cstheme="majorHAnsi"/>
                <w:color w:val="000000" w:themeColor="text1"/>
                <w:szCs w:val="24"/>
              </w:rPr>
            </w:pPr>
            <w:ins w:id="1589" w:author="arkat" w:date="2017-10-06T08:27:00Z">
              <w:r w:rsidRPr="00537434">
                <w:rPr>
                  <w:rFonts w:asciiTheme="majorHAnsi" w:hAnsiTheme="majorHAnsi" w:cstheme="majorHAnsi"/>
                  <w:szCs w:val="24"/>
                </w:rPr>
                <w:fldChar w:fldCharType="begin"/>
              </w:r>
              <w:r w:rsidRPr="00537434">
                <w:rPr>
                  <w:rFonts w:asciiTheme="majorHAnsi" w:hAnsiTheme="majorHAnsi" w:cstheme="majorHAnsi"/>
                  <w:szCs w:val="24"/>
                </w:rPr>
                <w:instrText xml:space="preserve"> HYPERLINK "https://scholar.google.co.id/citations?user=8Xg5sQkAAAAJ&amp;hl=id&amp;oi=sra" </w:instrText>
              </w:r>
              <w:r w:rsidRPr="00537434">
                <w:rPr>
                  <w:rFonts w:asciiTheme="majorHAnsi" w:hAnsiTheme="majorHAnsi" w:cstheme="majorHAnsi"/>
                  <w:szCs w:val="24"/>
                </w:rPr>
                <w:fldChar w:fldCharType="separate"/>
              </w:r>
              <w:r w:rsidRPr="00537434">
                <w:rPr>
                  <w:rFonts w:asciiTheme="majorHAnsi" w:hAnsiTheme="majorHAnsi" w:cstheme="majorHAnsi"/>
                  <w:color w:val="000000" w:themeColor="text1"/>
                  <w:szCs w:val="24"/>
                </w:rPr>
                <w:t>Staines</w:t>
              </w:r>
              <w:r w:rsidRPr="00537434">
                <w:rPr>
                  <w:rFonts w:asciiTheme="majorHAnsi" w:hAnsiTheme="majorHAnsi" w:cstheme="majorHAnsi"/>
                  <w:color w:val="000000" w:themeColor="text1"/>
                  <w:szCs w:val="24"/>
                </w:rPr>
                <w:fldChar w:fldCharType="end"/>
              </w:r>
              <w:r w:rsidRPr="00537434">
                <w:rPr>
                  <w:rFonts w:asciiTheme="majorHAnsi" w:hAnsiTheme="majorHAnsi" w:cstheme="majorHAnsi"/>
                  <w:color w:val="000000" w:themeColor="text1"/>
                  <w:szCs w:val="24"/>
                </w:rPr>
                <w:t xml:space="preserve"> </w:t>
              </w:r>
            </w:ins>
          </w:p>
        </w:tc>
        <w:tc>
          <w:tcPr>
            <w:tcW w:w="1133" w:type="pct"/>
            <w:tcPrChange w:id="1590" w:author="arkat" w:date="2017-10-06T08:32:00Z">
              <w:tcPr>
                <w:tcW w:w="1155" w:type="pct"/>
                <w:gridSpan w:val="2"/>
              </w:tcPr>
            </w:tcPrChange>
          </w:tcPr>
          <w:p w14:paraId="1270648A" w14:textId="77777777" w:rsidR="00DE63C8" w:rsidRPr="00537434" w:rsidRDefault="00DE63C8" w:rsidP="00474C24">
            <w:pPr>
              <w:rPr>
                <w:ins w:id="1591" w:author="arkat" w:date="2017-10-06T08:27:00Z"/>
                <w:rFonts w:asciiTheme="majorHAnsi" w:hAnsiTheme="majorHAnsi" w:cstheme="majorHAnsi"/>
                <w:color w:val="000000" w:themeColor="text1"/>
                <w:szCs w:val="24"/>
              </w:rPr>
            </w:pPr>
            <w:ins w:id="1592" w:author="arkat" w:date="2017-10-06T08:27:00Z">
              <w:r w:rsidRPr="00537434">
                <w:rPr>
                  <w:rFonts w:asciiTheme="majorHAnsi" w:hAnsiTheme="majorHAnsi" w:cstheme="majorHAnsi"/>
                  <w:color w:val="000000" w:themeColor="text1"/>
                  <w:szCs w:val="24"/>
                </w:rPr>
                <w:t>I</w:t>
              </w:r>
              <w:r w:rsidRPr="003F4A38">
                <w:rPr>
                  <w:rFonts w:asciiTheme="majorHAnsi" w:hAnsiTheme="majorHAnsi" w:cstheme="majorHAnsi"/>
                  <w:i/>
                  <w:color w:val="000000" w:themeColor="text1"/>
                  <w:szCs w:val="24"/>
                  <w:rPrChange w:id="1593" w:author="arkat" w:date="2017-10-06T08:54:00Z">
                    <w:rPr>
                      <w:rFonts w:asciiTheme="majorHAnsi" w:hAnsiTheme="majorHAnsi" w:cstheme="majorHAnsi"/>
                      <w:color w:val="000000" w:themeColor="text1"/>
                      <w:szCs w:val="24"/>
                    </w:rPr>
                  </w:rPrChange>
                </w:rPr>
                <w:t>ntuitive Mapping Rule</w:t>
              </w:r>
              <w:r w:rsidRPr="00537434">
                <w:rPr>
                  <w:rFonts w:asciiTheme="majorHAnsi" w:hAnsiTheme="majorHAnsi" w:cstheme="majorHAnsi"/>
                  <w:color w:val="000000" w:themeColor="text1"/>
                  <w:szCs w:val="24"/>
                </w:rPr>
                <w:t>/ NA</w:t>
              </w:r>
            </w:ins>
          </w:p>
        </w:tc>
        <w:tc>
          <w:tcPr>
            <w:tcW w:w="640" w:type="pct"/>
            <w:vMerge/>
            <w:tcPrChange w:id="1594" w:author="arkat" w:date="2017-10-06T08:32:00Z">
              <w:tcPr>
                <w:tcW w:w="652" w:type="pct"/>
                <w:vMerge/>
              </w:tcPr>
            </w:tcPrChange>
          </w:tcPr>
          <w:p w14:paraId="7CCDBF1F" w14:textId="77777777" w:rsidR="00DE63C8" w:rsidRPr="00537434" w:rsidRDefault="00DE63C8" w:rsidP="00474C24">
            <w:pPr>
              <w:rPr>
                <w:ins w:id="1595" w:author="arkat" w:date="2017-10-06T08:27:00Z"/>
                <w:rFonts w:asciiTheme="majorHAnsi" w:hAnsiTheme="majorHAnsi" w:cstheme="majorHAnsi"/>
                <w:color w:val="000000" w:themeColor="text1"/>
                <w:szCs w:val="24"/>
              </w:rPr>
            </w:pPr>
          </w:p>
        </w:tc>
        <w:tc>
          <w:tcPr>
            <w:tcW w:w="668" w:type="pct"/>
            <w:vMerge/>
            <w:tcPrChange w:id="1596" w:author="arkat" w:date="2017-10-06T08:32:00Z">
              <w:tcPr>
                <w:tcW w:w="584" w:type="pct"/>
                <w:vMerge/>
              </w:tcPr>
            </w:tcPrChange>
          </w:tcPr>
          <w:p w14:paraId="7C2A02EA" w14:textId="77777777" w:rsidR="00DE63C8" w:rsidRPr="00537434" w:rsidRDefault="00DE63C8" w:rsidP="00474C24">
            <w:pPr>
              <w:jc w:val="center"/>
              <w:rPr>
                <w:ins w:id="1597" w:author="arkat" w:date="2017-10-06T08:27:00Z"/>
                <w:rFonts w:asciiTheme="majorHAnsi" w:hAnsiTheme="majorHAnsi" w:cstheme="majorHAnsi"/>
                <w:color w:val="000000" w:themeColor="text1"/>
                <w:szCs w:val="24"/>
              </w:rPr>
            </w:pPr>
          </w:p>
        </w:tc>
        <w:tc>
          <w:tcPr>
            <w:tcW w:w="1229" w:type="pct"/>
            <w:vMerge/>
            <w:tcPrChange w:id="1598" w:author="arkat" w:date="2017-10-06T08:32:00Z">
              <w:tcPr>
                <w:tcW w:w="1253" w:type="pct"/>
                <w:gridSpan w:val="2"/>
                <w:vMerge/>
              </w:tcPr>
            </w:tcPrChange>
          </w:tcPr>
          <w:p w14:paraId="72BED88B" w14:textId="77777777" w:rsidR="00DE63C8" w:rsidRPr="00537434" w:rsidRDefault="00DE63C8" w:rsidP="00474C24">
            <w:pPr>
              <w:jc w:val="center"/>
              <w:rPr>
                <w:ins w:id="1599" w:author="arkat" w:date="2017-10-06T08:27:00Z"/>
                <w:rFonts w:asciiTheme="majorHAnsi" w:hAnsiTheme="majorHAnsi" w:cstheme="majorHAnsi"/>
                <w:color w:val="000000" w:themeColor="text1"/>
                <w:szCs w:val="24"/>
              </w:rPr>
            </w:pPr>
          </w:p>
        </w:tc>
      </w:tr>
      <w:tr w:rsidR="00356BFB" w:rsidRPr="00537434" w14:paraId="7A033658" w14:textId="77777777" w:rsidTr="00356BFB">
        <w:tblPrEx>
          <w:tblPrExChange w:id="1600" w:author="arkat" w:date="2017-10-06T08:32:00Z">
            <w:tblPrEx>
              <w:tblW w:w="5000" w:type="pct"/>
            </w:tblPrEx>
          </w:tblPrExChange>
        </w:tblPrEx>
        <w:trPr>
          <w:trHeight w:val="260"/>
          <w:ins w:id="1601" w:author="arkat" w:date="2017-10-06T08:27:00Z"/>
          <w:trPrChange w:id="1602" w:author="arkat" w:date="2017-10-06T08:32:00Z">
            <w:trPr>
              <w:trHeight w:val="260"/>
            </w:trPr>
          </w:trPrChange>
        </w:trPr>
        <w:tc>
          <w:tcPr>
            <w:tcW w:w="640" w:type="pct"/>
            <w:vMerge/>
            <w:tcPrChange w:id="1603" w:author="arkat" w:date="2017-10-06T08:32:00Z">
              <w:tcPr>
                <w:tcW w:w="652" w:type="pct"/>
                <w:vMerge/>
              </w:tcPr>
            </w:tcPrChange>
          </w:tcPr>
          <w:p w14:paraId="21EB78C2" w14:textId="77777777" w:rsidR="00DE63C8" w:rsidRPr="00537434" w:rsidRDefault="00DE63C8" w:rsidP="00474C24">
            <w:pPr>
              <w:rPr>
                <w:ins w:id="1604" w:author="arkat" w:date="2017-10-06T08:27:00Z"/>
                <w:rFonts w:asciiTheme="majorHAnsi" w:hAnsiTheme="majorHAnsi" w:cstheme="majorHAnsi"/>
                <w:color w:val="000000" w:themeColor="text1"/>
                <w:szCs w:val="24"/>
              </w:rPr>
            </w:pPr>
          </w:p>
        </w:tc>
        <w:tc>
          <w:tcPr>
            <w:tcW w:w="691" w:type="pct"/>
            <w:tcPrChange w:id="1605" w:author="arkat" w:date="2017-10-06T08:32:00Z">
              <w:tcPr>
                <w:tcW w:w="704" w:type="pct"/>
              </w:tcPr>
            </w:tcPrChange>
          </w:tcPr>
          <w:p w14:paraId="61847182" w14:textId="77777777" w:rsidR="00DE63C8" w:rsidRPr="00537434" w:rsidRDefault="00DE63C8" w:rsidP="00474C24">
            <w:pPr>
              <w:rPr>
                <w:ins w:id="1606" w:author="arkat" w:date="2017-10-06T08:27:00Z"/>
                <w:rFonts w:asciiTheme="majorHAnsi" w:hAnsiTheme="majorHAnsi" w:cstheme="majorHAnsi"/>
                <w:color w:val="000000" w:themeColor="text1"/>
                <w:szCs w:val="24"/>
              </w:rPr>
            </w:pPr>
            <w:ins w:id="1607" w:author="arkat" w:date="2017-10-06T08:27:00Z">
              <w:r w:rsidRPr="00537434">
                <w:rPr>
                  <w:rFonts w:asciiTheme="majorHAnsi" w:hAnsiTheme="majorHAnsi" w:cstheme="majorHAnsi"/>
                  <w:color w:val="000000" w:themeColor="text1"/>
                  <w:szCs w:val="24"/>
                </w:rPr>
                <w:t xml:space="preserve">Trickovic  </w:t>
              </w:r>
            </w:ins>
          </w:p>
        </w:tc>
        <w:tc>
          <w:tcPr>
            <w:tcW w:w="1133" w:type="pct"/>
            <w:tcPrChange w:id="1608" w:author="arkat" w:date="2017-10-06T08:32:00Z">
              <w:tcPr>
                <w:tcW w:w="1155" w:type="pct"/>
                <w:gridSpan w:val="2"/>
              </w:tcPr>
            </w:tcPrChange>
          </w:tcPr>
          <w:p w14:paraId="3103698F" w14:textId="77777777" w:rsidR="00DE63C8" w:rsidRPr="00537434" w:rsidRDefault="00DE63C8" w:rsidP="00474C24">
            <w:pPr>
              <w:rPr>
                <w:ins w:id="1609" w:author="arkat" w:date="2017-10-06T08:27:00Z"/>
                <w:rFonts w:asciiTheme="majorHAnsi" w:hAnsiTheme="majorHAnsi" w:cstheme="majorHAnsi"/>
                <w:color w:val="000000" w:themeColor="text1"/>
                <w:szCs w:val="24"/>
              </w:rPr>
            </w:pPr>
            <w:ins w:id="1610" w:author="arkat" w:date="2017-10-06T08:27:00Z">
              <w:r w:rsidRPr="003F4A38">
                <w:rPr>
                  <w:rFonts w:asciiTheme="majorHAnsi" w:hAnsiTheme="majorHAnsi" w:cstheme="majorHAnsi"/>
                  <w:i/>
                  <w:color w:val="000000" w:themeColor="text1"/>
                  <w:szCs w:val="24"/>
                  <w:rPrChange w:id="1611" w:author="arkat" w:date="2017-10-06T08:54:00Z">
                    <w:rPr>
                      <w:rFonts w:asciiTheme="majorHAnsi" w:hAnsiTheme="majorHAnsi" w:cstheme="majorHAnsi"/>
                      <w:color w:val="000000" w:themeColor="text1"/>
                      <w:szCs w:val="24"/>
                    </w:rPr>
                  </w:rPrChange>
                </w:rPr>
                <w:t>Transformation Rule</w:t>
              </w:r>
              <w:r w:rsidRPr="00537434">
                <w:rPr>
                  <w:rFonts w:asciiTheme="majorHAnsi" w:hAnsiTheme="majorHAnsi" w:cstheme="majorHAnsi"/>
                  <w:color w:val="000000" w:themeColor="text1"/>
                  <w:szCs w:val="24"/>
                </w:rPr>
                <w:t>/ NA</w:t>
              </w:r>
            </w:ins>
          </w:p>
        </w:tc>
        <w:tc>
          <w:tcPr>
            <w:tcW w:w="640" w:type="pct"/>
            <w:vMerge/>
            <w:tcPrChange w:id="1612" w:author="arkat" w:date="2017-10-06T08:32:00Z">
              <w:tcPr>
                <w:tcW w:w="652" w:type="pct"/>
                <w:vMerge/>
              </w:tcPr>
            </w:tcPrChange>
          </w:tcPr>
          <w:p w14:paraId="6AF56AEA" w14:textId="77777777" w:rsidR="00DE63C8" w:rsidRPr="00537434" w:rsidRDefault="00DE63C8" w:rsidP="00474C24">
            <w:pPr>
              <w:rPr>
                <w:ins w:id="1613" w:author="arkat" w:date="2017-10-06T08:27:00Z"/>
                <w:rFonts w:asciiTheme="majorHAnsi" w:hAnsiTheme="majorHAnsi" w:cstheme="majorHAnsi"/>
                <w:color w:val="000000" w:themeColor="text1"/>
                <w:szCs w:val="24"/>
              </w:rPr>
            </w:pPr>
          </w:p>
        </w:tc>
        <w:tc>
          <w:tcPr>
            <w:tcW w:w="668" w:type="pct"/>
            <w:vMerge/>
            <w:tcPrChange w:id="1614" w:author="arkat" w:date="2017-10-06T08:32:00Z">
              <w:tcPr>
                <w:tcW w:w="584" w:type="pct"/>
                <w:vMerge/>
              </w:tcPr>
            </w:tcPrChange>
          </w:tcPr>
          <w:p w14:paraId="64137649" w14:textId="77777777" w:rsidR="00DE63C8" w:rsidRPr="00537434" w:rsidRDefault="00DE63C8" w:rsidP="00474C24">
            <w:pPr>
              <w:jc w:val="center"/>
              <w:rPr>
                <w:ins w:id="1615" w:author="arkat" w:date="2017-10-06T08:27:00Z"/>
                <w:rFonts w:asciiTheme="majorHAnsi" w:hAnsiTheme="majorHAnsi" w:cstheme="majorHAnsi"/>
                <w:color w:val="000000" w:themeColor="text1"/>
                <w:szCs w:val="24"/>
              </w:rPr>
            </w:pPr>
          </w:p>
        </w:tc>
        <w:tc>
          <w:tcPr>
            <w:tcW w:w="1229" w:type="pct"/>
            <w:vMerge/>
            <w:tcPrChange w:id="1616" w:author="arkat" w:date="2017-10-06T08:32:00Z">
              <w:tcPr>
                <w:tcW w:w="1253" w:type="pct"/>
                <w:gridSpan w:val="2"/>
                <w:vMerge/>
              </w:tcPr>
            </w:tcPrChange>
          </w:tcPr>
          <w:p w14:paraId="59ADC248" w14:textId="77777777" w:rsidR="00DE63C8" w:rsidRPr="00537434" w:rsidRDefault="00DE63C8" w:rsidP="00474C24">
            <w:pPr>
              <w:jc w:val="center"/>
              <w:rPr>
                <w:ins w:id="1617" w:author="arkat" w:date="2017-10-06T08:27:00Z"/>
                <w:rFonts w:asciiTheme="majorHAnsi" w:hAnsiTheme="majorHAnsi" w:cstheme="majorHAnsi"/>
                <w:color w:val="000000" w:themeColor="text1"/>
                <w:szCs w:val="24"/>
              </w:rPr>
            </w:pPr>
          </w:p>
        </w:tc>
      </w:tr>
      <w:tr w:rsidR="00356BFB" w:rsidRPr="00537434" w14:paraId="3C401F3D" w14:textId="77777777" w:rsidTr="00356BFB">
        <w:tblPrEx>
          <w:tblPrExChange w:id="1618" w:author="arkat" w:date="2017-10-06T08:32:00Z">
            <w:tblPrEx>
              <w:tblW w:w="5000" w:type="pct"/>
            </w:tblPrEx>
          </w:tblPrExChange>
        </w:tblPrEx>
        <w:trPr>
          <w:trHeight w:val="260"/>
          <w:ins w:id="1619" w:author="arkat" w:date="2017-10-06T08:27:00Z"/>
          <w:trPrChange w:id="1620" w:author="arkat" w:date="2017-10-06T08:32:00Z">
            <w:trPr>
              <w:trHeight w:val="260"/>
            </w:trPr>
          </w:trPrChange>
        </w:trPr>
        <w:tc>
          <w:tcPr>
            <w:tcW w:w="640" w:type="pct"/>
            <w:vMerge/>
            <w:tcPrChange w:id="1621" w:author="arkat" w:date="2017-10-06T08:32:00Z">
              <w:tcPr>
                <w:tcW w:w="652" w:type="pct"/>
                <w:vMerge/>
              </w:tcPr>
            </w:tcPrChange>
          </w:tcPr>
          <w:p w14:paraId="6848C747" w14:textId="77777777" w:rsidR="00DE63C8" w:rsidRPr="00537434" w:rsidRDefault="00DE63C8" w:rsidP="00474C24">
            <w:pPr>
              <w:rPr>
                <w:ins w:id="1622" w:author="arkat" w:date="2017-10-06T08:27:00Z"/>
                <w:rFonts w:asciiTheme="majorHAnsi" w:hAnsiTheme="majorHAnsi" w:cstheme="majorHAnsi"/>
                <w:color w:val="000000" w:themeColor="text1"/>
                <w:szCs w:val="24"/>
              </w:rPr>
            </w:pPr>
          </w:p>
        </w:tc>
        <w:tc>
          <w:tcPr>
            <w:tcW w:w="691" w:type="pct"/>
            <w:tcPrChange w:id="1623" w:author="arkat" w:date="2017-10-06T08:32:00Z">
              <w:tcPr>
                <w:tcW w:w="704" w:type="pct"/>
              </w:tcPr>
            </w:tcPrChange>
          </w:tcPr>
          <w:p w14:paraId="4B11CBA1" w14:textId="2CE06BF6" w:rsidR="00DE63C8" w:rsidRPr="00537434" w:rsidRDefault="00DE63C8" w:rsidP="0095050F">
            <w:pPr>
              <w:rPr>
                <w:ins w:id="1624" w:author="arkat" w:date="2017-10-06T08:27:00Z"/>
                <w:rFonts w:asciiTheme="majorHAnsi" w:hAnsiTheme="majorHAnsi" w:cstheme="majorHAnsi"/>
                <w:color w:val="000000" w:themeColor="text1"/>
                <w:szCs w:val="24"/>
              </w:rPr>
            </w:pPr>
            <w:ins w:id="1625" w:author="arkat" w:date="2017-10-06T08:27:00Z">
              <w:r w:rsidRPr="00537434">
                <w:rPr>
                  <w:rFonts w:asciiTheme="majorHAnsi" w:hAnsiTheme="majorHAnsi" w:cstheme="majorHAnsi"/>
                  <w:color w:val="000000" w:themeColor="text1"/>
                  <w:szCs w:val="24"/>
                </w:rPr>
                <w:t xml:space="preserve">Hu and Shat </w:t>
              </w:r>
            </w:ins>
          </w:p>
        </w:tc>
        <w:tc>
          <w:tcPr>
            <w:tcW w:w="1133" w:type="pct"/>
            <w:tcPrChange w:id="1626" w:author="arkat" w:date="2017-10-06T08:32:00Z">
              <w:tcPr>
                <w:tcW w:w="1155" w:type="pct"/>
                <w:gridSpan w:val="2"/>
              </w:tcPr>
            </w:tcPrChange>
          </w:tcPr>
          <w:p w14:paraId="04BDBB5B" w14:textId="77777777" w:rsidR="00DE63C8" w:rsidRPr="00537434" w:rsidRDefault="00DE63C8" w:rsidP="00474C24">
            <w:pPr>
              <w:rPr>
                <w:ins w:id="1627" w:author="arkat" w:date="2017-10-06T08:27:00Z"/>
                <w:rFonts w:asciiTheme="majorHAnsi" w:hAnsiTheme="majorHAnsi" w:cstheme="majorHAnsi"/>
                <w:color w:val="000000" w:themeColor="text1"/>
                <w:szCs w:val="24"/>
              </w:rPr>
            </w:pPr>
            <w:ins w:id="1628" w:author="arkat" w:date="2017-10-06T08:27:00Z">
              <w:r w:rsidRPr="003F4A38">
                <w:rPr>
                  <w:rFonts w:asciiTheme="majorHAnsi" w:hAnsiTheme="majorHAnsi" w:cstheme="majorHAnsi"/>
                  <w:i/>
                  <w:color w:val="000000" w:themeColor="text1"/>
                  <w:szCs w:val="24"/>
                  <w:rPrChange w:id="1629"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Prototype Tool</w:t>
              </w:r>
            </w:ins>
          </w:p>
        </w:tc>
        <w:tc>
          <w:tcPr>
            <w:tcW w:w="640" w:type="pct"/>
            <w:vMerge/>
            <w:tcPrChange w:id="1630" w:author="arkat" w:date="2017-10-06T08:32:00Z">
              <w:tcPr>
                <w:tcW w:w="652" w:type="pct"/>
                <w:vMerge/>
              </w:tcPr>
            </w:tcPrChange>
          </w:tcPr>
          <w:p w14:paraId="7DC939B1" w14:textId="77777777" w:rsidR="00DE63C8" w:rsidRPr="00537434" w:rsidRDefault="00DE63C8" w:rsidP="00474C24">
            <w:pPr>
              <w:rPr>
                <w:ins w:id="1631" w:author="arkat" w:date="2017-10-06T08:27:00Z"/>
                <w:rFonts w:asciiTheme="majorHAnsi" w:hAnsiTheme="majorHAnsi" w:cstheme="majorHAnsi"/>
                <w:color w:val="000000" w:themeColor="text1"/>
                <w:szCs w:val="24"/>
              </w:rPr>
            </w:pPr>
          </w:p>
        </w:tc>
        <w:tc>
          <w:tcPr>
            <w:tcW w:w="668" w:type="pct"/>
            <w:vMerge/>
            <w:tcPrChange w:id="1632" w:author="arkat" w:date="2017-10-06T08:32:00Z">
              <w:tcPr>
                <w:tcW w:w="584" w:type="pct"/>
                <w:vMerge/>
              </w:tcPr>
            </w:tcPrChange>
          </w:tcPr>
          <w:p w14:paraId="2BB73EE0" w14:textId="77777777" w:rsidR="00DE63C8" w:rsidRPr="00537434" w:rsidRDefault="00DE63C8" w:rsidP="00474C24">
            <w:pPr>
              <w:jc w:val="center"/>
              <w:rPr>
                <w:ins w:id="1633" w:author="arkat" w:date="2017-10-06T08:27:00Z"/>
                <w:rFonts w:asciiTheme="majorHAnsi" w:hAnsiTheme="majorHAnsi" w:cstheme="majorHAnsi"/>
                <w:color w:val="000000" w:themeColor="text1"/>
                <w:szCs w:val="24"/>
              </w:rPr>
            </w:pPr>
          </w:p>
        </w:tc>
        <w:tc>
          <w:tcPr>
            <w:tcW w:w="1229" w:type="pct"/>
            <w:vMerge/>
            <w:tcPrChange w:id="1634" w:author="arkat" w:date="2017-10-06T08:32:00Z">
              <w:tcPr>
                <w:tcW w:w="1253" w:type="pct"/>
                <w:gridSpan w:val="2"/>
                <w:vMerge/>
              </w:tcPr>
            </w:tcPrChange>
          </w:tcPr>
          <w:p w14:paraId="2FF3EFB7" w14:textId="77777777" w:rsidR="00DE63C8" w:rsidRPr="00537434" w:rsidRDefault="00DE63C8" w:rsidP="00474C24">
            <w:pPr>
              <w:jc w:val="center"/>
              <w:rPr>
                <w:ins w:id="1635" w:author="arkat" w:date="2017-10-06T08:27:00Z"/>
                <w:rFonts w:asciiTheme="majorHAnsi" w:hAnsiTheme="majorHAnsi" w:cstheme="majorHAnsi"/>
                <w:color w:val="000000" w:themeColor="text1"/>
                <w:szCs w:val="24"/>
              </w:rPr>
            </w:pPr>
          </w:p>
        </w:tc>
      </w:tr>
      <w:tr w:rsidR="00356BFB" w:rsidRPr="00537434" w14:paraId="7C5D1A4E" w14:textId="77777777" w:rsidTr="00356BFB">
        <w:tblPrEx>
          <w:tblPrExChange w:id="1636" w:author="arkat" w:date="2017-10-06T08:32:00Z">
            <w:tblPrEx>
              <w:tblW w:w="5000" w:type="pct"/>
            </w:tblPrEx>
          </w:tblPrExChange>
        </w:tblPrEx>
        <w:trPr>
          <w:ins w:id="1637" w:author="arkat" w:date="2017-10-06T08:27:00Z"/>
        </w:trPr>
        <w:tc>
          <w:tcPr>
            <w:tcW w:w="640" w:type="pct"/>
            <w:tcPrChange w:id="1638" w:author="arkat" w:date="2017-10-06T08:32:00Z">
              <w:tcPr>
                <w:tcW w:w="652" w:type="pct"/>
              </w:tcPr>
            </w:tcPrChange>
          </w:tcPr>
          <w:p w14:paraId="02FB4640" w14:textId="77777777" w:rsidR="00DE63C8" w:rsidRPr="00537434" w:rsidRDefault="00DE63C8" w:rsidP="00474C24">
            <w:pPr>
              <w:rPr>
                <w:ins w:id="1639" w:author="arkat" w:date="2017-10-06T08:27:00Z"/>
                <w:rFonts w:asciiTheme="majorHAnsi" w:hAnsiTheme="majorHAnsi" w:cstheme="majorHAnsi"/>
                <w:color w:val="000000" w:themeColor="text1"/>
                <w:szCs w:val="24"/>
              </w:rPr>
            </w:pPr>
            <w:ins w:id="1640" w:author="arkat" w:date="2017-10-06T08:27:00Z">
              <w:r w:rsidRPr="00537434">
                <w:rPr>
                  <w:rFonts w:asciiTheme="majorHAnsi" w:hAnsiTheme="majorHAnsi" w:cstheme="majorHAnsi"/>
                  <w:color w:val="000000" w:themeColor="text1"/>
                  <w:szCs w:val="24"/>
                </w:rPr>
                <w:t xml:space="preserve">UML AD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YAWL</w:t>
              </w:r>
            </w:ins>
          </w:p>
        </w:tc>
        <w:tc>
          <w:tcPr>
            <w:tcW w:w="691" w:type="pct"/>
            <w:tcPrChange w:id="1641" w:author="arkat" w:date="2017-10-06T08:32:00Z">
              <w:tcPr>
                <w:tcW w:w="704" w:type="pct"/>
              </w:tcPr>
            </w:tcPrChange>
          </w:tcPr>
          <w:p w14:paraId="7CC2A59E" w14:textId="2C3FF681" w:rsidR="00DE63C8" w:rsidRPr="00537434" w:rsidRDefault="00DE63C8" w:rsidP="00474C24">
            <w:pPr>
              <w:rPr>
                <w:ins w:id="1642" w:author="arkat" w:date="2017-10-06T08:27:00Z"/>
                <w:rFonts w:asciiTheme="majorHAnsi" w:hAnsiTheme="majorHAnsi" w:cstheme="majorHAnsi"/>
                <w:color w:val="000000" w:themeColor="text1"/>
                <w:szCs w:val="24"/>
              </w:rPr>
            </w:pPr>
            <w:ins w:id="1643" w:author="arkat" w:date="2017-10-06T08:27:00Z">
              <w:r w:rsidRPr="00537434">
                <w:rPr>
                  <w:rFonts w:asciiTheme="majorHAnsi" w:hAnsiTheme="majorHAnsi" w:cstheme="majorHAnsi"/>
                  <w:color w:val="000000" w:themeColor="text1"/>
                  <w:szCs w:val="24"/>
                </w:rPr>
                <w:t xml:space="preserve">Han </w:t>
              </w:r>
            </w:ins>
            <w:ins w:id="1644" w:author="arkat" w:date="2017-10-06T08:34:00Z">
              <w:r w:rsidR="00356BFB" w:rsidRPr="00537434">
                <w:rPr>
                  <w:rFonts w:asciiTheme="majorHAnsi" w:hAnsiTheme="majorHAnsi" w:cstheme="majorHAnsi"/>
                  <w:i/>
                  <w:color w:val="000000" w:themeColor="text1"/>
                  <w:szCs w:val="24"/>
                </w:rPr>
                <w:t>et al</w:t>
              </w:r>
              <w:r w:rsidR="00356BFB">
                <w:rPr>
                  <w:rFonts w:asciiTheme="majorHAnsi" w:hAnsiTheme="majorHAnsi" w:cstheme="majorHAnsi"/>
                  <w:color w:val="000000" w:themeColor="text1"/>
                  <w:szCs w:val="24"/>
                  <w:lang w:val="en-US"/>
                </w:rPr>
                <w:t>.</w:t>
              </w:r>
            </w:ins>
          </w:p>
        </w:tc>
        <w:tc>
          <w:tcPr>
            <w:tcW w:w="1133" w:type="pct"/>
            <w:tcPrChange w:id="1645" w:author="arkat" w:date="2017-10-06T08:32:00Z">
              <w:tcPr>
                <w:tcW w:w="1155" w:type="pct"/>
                <w:gridSpan w:val="2"/>
              </w:tcPr>
            </w:tcPrChange>
          </w:tcPr>
          <w:p w14:paraId="52588A39" w14:textId="77777777" w:rsidR="00DE63C8" w:rsidRPr="00537434" w:rsidRDefault="00DE63C8" w:rsidP="00474C24">
            <w:pPr>
              <w:rPr>
                <w:ins w:id="1646" w:author="arkat" w:date="2017-10-06T08:27:00Z"/>
                <w:rFonts w:asciiTheme="majorHAnsi" w:hAnsiTheme="majorHAnsi" w:cstheme="majorHAnsi"/>
                <w:color w:val="000000" w:themeColor="text1"/>
                <w:szCs w:val="24"/>
              </w:rPr>
            </w:pPr>
            <w:ins w:id="1647" w:author="arkat" w:date="2017-10-06T08:27:00Z">
              <w:r w:rsidRPr="003F4A38">
                <w:rPr>
                  <w:rFonts w:asciiTheme="majorHAnsi" w:hAnsiTheme="majorHAnsi" w:cstheme="majorHAnsi"/>
                  <w:i/>
                  <w:color w:val="000000" w:themeColor="text1"/>
                  <w:szCs w:val="24"/>
                  <w:rPrChange w:id="1648" w:author="arkat" w:date="2017-10-06T08:54:00Z">
                    <w:rPr>
                      <w:rFonts w:asciiTheme="majorHAnsi" w:hAnsiTheme="majorHAnsi" w:cstheme="majorHAnsi"/>
                      <w:color w:val="000000" w:themeColor="text1"/>
                      <w:szCs w:val="24"/>
                    </w:rPr>
                  </w:rPrChange>
                </w:rPr>
                <w:t>Mapping Rule</w:t>
              </w:r>
              <w:r w:rsidRPr="00537434">
                <w:rPr>
                  <w:rFonts w:asciiTheme="majorHAnsi" w:hAnsiTheme="majorHAnsi" w:cstheme="majorHAnsi"/>
                  <w:color w:val="000000" w:themeColor="text1"/>
                  <w:szCs w:val="24"/>
                </w:rPr>
                <w:t>/ NA</w:t>
              </w:r>
            </w:ins>
          </w:p>
        </w:tc>
        <w:tc>
          <w:tcPr>
            <w:tcW w:w="640" w:type="pct"/>
            <w:tcPrChange w:id="1649" w:author="arkat" w:date="2017-10-06T08:32:00Z">
              <w:tcPr>
                <w:tcW w:w="652" w:type="pct"/>
              </w:tcPr>
            </w:tcPrChange>
          </w:tcPr>
          <w:p w14:paraId="29BB85CC" w14:textId="77777777" w:rsidR="00DE63C8" w:rsidRPr="00537434" w:rsidRDefault="00DE63C8" w:rsidP="00474C24">
            <w:pPr>
              <w:rPr>
                <w:ins w:id="1650" w:author="arkat" w:date="2017-10-06T08:27:00Z"/>
                <w:rFonts w:asciiTheme="majorHAnsi" w:hAnsiTheme="majorHAnsi" w:cstheme="majorHAnsi"/>
                <w:color w:val="000000" w:themeColor="text1"/>
                <w:szCs w:val="24"/>
              </w:rPr>
            </w:pPr>
            <w:ins w:id="1651" w:author="arkat" w:date="2017-10-06T08:27:00Z">
              <w:r w:rsidRPr="00537434">
                <w:rPr>
                  <w:rFonts w:asciiTheme="majorHAnsi" w:hAnsiTheme="majorHAnsi" w:cstheme="majorHAnsi"/>
                  <w:color w:val="000000" w:themeColor="text1"/>
                  <w:szCs w:val="24"/>
                </w:rPr>
                <w:t xml:space="preserve">YAWL </w:t>
              </w:r>
              <w:r>
                <w:rPr>
                  <w:rFonts w:asciiTheme="majorHAnsi" w:hAnsiTheme="majorHAnsi" w:cstheme="majorHAnsi"/>
                  <w:color w:val="000000" w:themeColor="text1"/>
                  <w:szCs w:val="24"/>
                  <w:lang w:val="en-US"/>
                </w:rPr>
                <w:t xml:space="preserve">ke </w:t>
              </w:r>
              <w:r w:rsidRPr="00537434">
                <w:rPr>
                  <w:rFonts w:asciiTheme="majorHAnsi" w:hAnsiTheme="majorHAnsi" w:cstheme="majorHAnsi"/>
                  <w:color w:val="000000" w:themeColor="text1"/>
                  <w:szCs w:val="24"/>
                </w:rPr>
                <w:t>UML AD</w:t>
              </w:r>
            </w:ins>
          </w:p>
        </w:tc>
        <w:tc>
          <w:tcPr>
            <w:tcW w:w="668" w:type="pct"/>
            <w:tcPrChange w:id="1652" w:author="arkat" w:date="2017-10-06T08:32:00Z">
              <w:tcPr>
                <w:tcW w:w="584" w:type="pct"/>
              </w:tcPr>
            </w:tcPrChange>
          </w:tcPr>
          <w:p w14:paraId="1A08BBD4" w14:textId="77777777" w:rsidR="00DE63C8" w:rsidRPr="00537434" w:rsidRDefault="00DE63C8" w:rsidP="00474C24">
            <w:pPr>
              <w:jc w:val="center"/>
              <w:rPr>
                <w:ins w:id="1653" w:author="arkat" w:date="2017-10-06T08:27:00Z"/>
                <w:rFonts w:asciiTheme="majorHAnsi" w:hAnsiTheme="majorHAnsi" w:cstheme="majorHAnsi"/>
                <w:color w:val="000000" w:themeColor="text1"/>
                <w:szCs w:val="24"/>
              </w:rPr>
            </w:pPr>
            <w:ins w:id="1654" w:author="arkat" w:date="2017-10-06T08:27:00Z">
              <w:r w:rsidRPr="00537434">
                <w:rPr>
                  <w:rFonts w:asciiTheme="majorHAnsi" w:hAnsiTheme="majorHAnsi" w:cstheme="majorHAnsi"/>
                  <w:color w:val="000000" w:themeColor="text1"/>
                  <w:szCs w:val="24"/>
                </w:rPr>
                <w:t>-</w:t>
              </w:r>
            </w:ins>
          </w:p>
        </w:tc>
        <w:tc>
          <w:tcPr>
            <w:tcW w:w="1229" w:type="pct"/>
            <w:tcPrChange w:id="1655" w:author="arkat" w:date="2017-10-06T08:32:00Z">
              <w:tcPr>
                <w:tcW w:w="1253" w:type="pct"/>
                <w:gridSpan w:val="2"/>
              </w:tcPr>
            </w:tcPrChange>
          </w:tcPr>
          <w:p w14:paraId="5C1A69E3" w14:textId="77777777" w:rsidR="00DE63C8" w:rsidRPr="00537434" w:rsidRDefault="00DE63C8" w:rsidP="00474C24">
            <w:pPr>
              <w:jc w:val="center"/>
              <w:rPr>
                <w:ins w:id="1656" w:author="arkat" w:date="2017-10-06T08:27:00Z"/>
                <w:rFonts w:asciiTheme="majorHAnsi" w:hAnsiTheme="majorHAnsi" w:cstheme="majorHAnsi"/>
                <w:color w:val="000000" w:themeColor="text1"/>
                <w:szCs w:val="24"/>
              </w:rPr>
            </w:pPr>
          </w:p>
        </w:tc>
      </w:tr>
    </w:tbl>
    <w:p w14:paraId="632D6E58" w14:textId="3C47EDD4" w:rsidR="003F428F" w:rsidRDefault="00DE63C8">
      <w:pPr>
        <w:pStyle w:val="BodyTextFirstIndent"/>
        <w:jc w:val="center"/>
        <w:rPr>
          <w:ins w:id="1657" w:author="arkat" w:date="2017-10-06T09:09:00Z"/>
          <w:rFonts w:cs="Calibri"/>
          <w:color w:val="000000"/>
          <w:szCs w:val="24"/>
          <w:lang w:val="en-US"/>
        </w:rPr>
        <w:pPrChange w:id="1658" w:author="arkat" w:date="2017-10-06T09:14:00Z">
          <w:pPr>
            <w:pStyle w:val="BodyTextFirstIndent"/>
          </w:pPr>
        </w:pPrChange>
      </w:pPr>
      <w:ins w:id="1659" w:author="arkat" w:date="2017-10-06T08:28:00Z">
        <w:r>
          <w:rPr>
            <w:rFonts w:cs="Calibri"/>
            <w:color w:val="000000"/>
            <w:szCs w:val="24"/>
            <w:lang w:val="en-US"/>
          </w:rPr>
          <w:t xml:space="preserve">Sumber  : </w:t>
        </w:r>
        <w:r w:rsidR="00D048A8">
          <w:rPr>
            <w:rFonts w:cs="Calibri"/>
            <w:color w:val="000000"/>
            <w:szCs w:val="24"/>
            <w:lang w:val="en-US"/>
          </w:rPr>
          <w:fldChar w:fldCharType="begin" w:fldLock="1"/>
        </w:r>
      </w:ins>
      <w:ins w:id="1660" w:author="arkat" w:date="2017-10-06T08:49:00Z">
        <w:r w:rsidR="00455904">
          <w:rPr>
            <w:rFonts w:cs="Calibri"/>
            <w:color w:val="000000"/>
            <w:szCs w:val="24"/>
            <w:lang w:val="en-US"/>
          </w:rPr>
          <w:instrText>ADDIN CSL_CITATION { "citationItems" : [ { "id" : "ITEM-1", "itemData" : { "author" : [ { "dropping-particle" : "", "family" : "Khudori", "given" : "Ahsanun Naseh", "non-dropping-particle" : "", "parse-names" : false, "suffix" : "" }, { "dropping-particle" : "", "family" : "Kurniawan", "given" : "Tri Astoto", "non-dropping-particle" : "", "parse-names" : false, "suffix" : "" } ], "id" : "ITEM-1", "issue" : "X", "issued" : { "date-parts" : [ [ "2017" ] ] }, "number-of-pages" : "1-8", "title" : "Business Process Model Transformation Techniques : A Comprehensive Survey", "type" : "report",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instrText>
        </w:r>
      </w:ins>
      <w:r w:rsidR="00D048A8">
        <w:rPr>
          <w:rFonts w:cs="Calibri"/>
          <w:color w:val="000000"/>
          <w:szCs w:val="24"/>
          <w:lang w:val="en-US"/>
        </w:rPr>
        <w:fldChar w:fldCharType="separate"/>
      </w:r>
      <w:ins w:id="1661" w:author="arkat" w:date="2017-10-06T08:28:00Z">
        <w:r w:rsidR="00D048A8" w:rsidRPr="00D048A8">
          <w:rPr>
            <w:rFonts w:cs="Calibri"/>
            <w:noProof/>
            <w:color w:val="000000"/>
            <w:szCs w:val="24"/>
            <w:lang w:val="en-US"/>
          </w:rPr>
          <w:t>(Khudori &amp; Kurniawan, 2017)</w:t>
        </w:r>
        <w:r w:rsidR="00D048A8">
          <w:rPr>
            <w:rFonts w:cs="Calibri"/>
            <w:color w:val="000000"/>
            <w:szCs w:val="24"/>
            <w:lang w:val="en-US"/>
          </w:rPr>
          <w:fldChar w:fldCharType="end"/>
        </w:r>
      </w:ins>
    </w:p>
    <w:p w14:paraId="29D0232A" w14:textId="26F2A2B1" w:rsidR="003F428F" w:rsidRDefault="003F428F" w:rsidP="003F428F">
      <w:pPr>
        <w:pStyle w:val="BodyTextFirstIndent"/>
        <w:rPr>
          <w:ins w:id="1662" w:author="arkat" w:date="2017-10-06T09:09:00Z"/>
          <w:rFonts w:cs="Calibri"/>
          <w:color w:val="000000"/>
          <w:szCs w:val="24"/>
          <w:lang w:val="en-US"/>
        </w:rPr>
      </w:pPr>
      <w:ins w:id="1663" w:author="arkat" w:date="2017-10-06T09:09:00Z">
        <w:r w:rsidRPr="00BA63C8">
          <w:rPr>
            <w:rFonts w:cs="Calibri"/>
            <w:color w:val="000000"/>
            <w:szCs w:val="24"/>
            <w:lang w:val="en-GB"/>
          </w:rPr>
          <w:t>Dalam paper</w:t>
        </w:r>
      </w:ins>
      <w:ins w:id="1664" w:author="arkat" w:date="2017-10-06T09:17:00Z">
        <w:r w:rsidR="0095050F">
          <w:rPr>
            <w:rFonts w:cs="Calibri"/>
            <w:color w:val="000000"/>
            <w:szCs w:val="24"/>
            <w:lang w:val="en-GB"/>
          </w:rPr>
          <w:t xml:space="preserve"> </w:t>
        </w:r>
        <w:r w:rsidR="0095050F" w:rsidRPr="00BA63C8">
          <w:rPr>
            <w:rFonts w:cs="Calibri"/>
            <w:color w:val="000000"/>
            <w:szCs w:val="24"/>
          </w:rPr>
          <w:fldChar w:fldCharType="begin" w:fldLock="1"/>
        </w:r>
      </w:ins>
      <w:ins w:id="1665" w:author="arkat" w:date="2017-10-06T09:43:00Z">
        <w:r w:rsidR="0095050F">
          <w:rPr>
            <w:rFonts w:cs="Calibri"/>
            <w:color w:val="000000"/>
            <w:szCs w:val="24"/>
          </w:rPr>
          <w:instrText>ADDIN CSL_CITATION { "citationItems" : [ { "id" : "ITEM-1", "itemData" : { "author" : [ { "dropping-particle" : "", "family" : "Vanderhaeghen", "given" : "Dominik", "non-dropping-particle" : "", "parse-names" : false, "suffix" : "" }, { "dropping-particle" : "", "family" : "Zang", "given" : "Sven", "non-dropping-particle" : "", "parse-names" : false, "suffix" : "" }, { "dropping-particle" : "", "family" : "Hofer", "given" : "Anja", "non-dropping-particle" : "", "parse-names" : false, "suffix" : "" }, { "dropping-particle" : "", "family" : "Adam", "given" : "Otmar", "non-dropping-particle" : "", "parse-names" : false, "suffix" : "" } ], "id" : "ITEM-1", "issued" : { "date-parts" : [ [ "2005" ] ] }, "title" : "XML-based Transformation of Business Process Models \u2013 Enabler for Collaborative Business Process Management 1 Collaborative Business Process Management", "type" : "article-journal" }, "uris" : [ "http://www.mendeley.com/documents/?uuid=4a0aed6a-e0af-494c-be54-7fdca03cf67f" ] } ], "mendeley" : { "formattedCitation" : "(Vanderhaeghen &lt;i&gt;et al.&lt;/i&gt;, 2005)", "manualFormatting" : "Vanderhaeghen et al. (2005)", "plainTextFormattedCitation" : "(Vanderhaeghen et al., 2005)", "previouslyFormattedCitation" : "(Vanderhaeghen &lt;i&gt;et al.&lt;/i&gt;, 2005)" }, "properties" : { "noteIndex" : 0 }, "schema" : "https://github.com/citation-style-language/schema/raw/master/csl-citation.json" }</w:instrText>
        </w:r>
      </w:ins>
      <w:ins w:id="1666" w:author="arkat" w:date="2017-10-06T09:17:00Z">
        <w:r w:rsidR="0095050F" w:rsidRPr="00BA63C8">
          <w:rPr>
            <w:rFonts w:cs="Calibri"/>
            <w:color w:val="000000"/>
            <w:szCs w:val="24"/>
          </w:rPr>
          <w:fldChar w:fldCharType="separate"/>
        </w:r>
        <w:r w:rsidR="0095050F" w:rsidRPr="00BA63C8">
          <w:rPr>
            <w:rFonts w:cs="Calibri"/>
            <w:noProof/>
            <w:color w:val="000000"/>
            <w:szCs w:val="24"/>
          </w:rPr>
          <w:t xml:space="preserve">Vanderhaeghen </w:t>
        </w:r>
        <w:r w:rsidR="0095050F" w:rsidRPr="00BA63C8">
          <w:rPr>
            <w:rFonts w:cs="Calibri"/>
            <w:i/>
            <w:noProof/>
            <w:color w:val="000000"/>
            <w:szCs w:val="24"/>
          </w:rPr>
          <w:t>et al.</w:t>
        </w:r>
        <w:r w:rsidR="0095050F" w:rsidRPr="00BA63C8">
          <w:rPr>
            <w:rFonts w:cs="Calibri"/>
            <w:noProof/>
            <w:color w:val="000000"/>
            <w:szCs w:val="24"/>
          </w:rPr>
          <w:t xml:space="preserve"> </w:t>
        </w:r>
        <w:r w:rsidR="0095050F">
          <w:rPr>
            <w:rFonts w:cs="Calibri"/>
            <w:noProof/>
            <w:color w:val="000000"/>
            <w:szCs w:val="24"/>
            <w:lang w:val="en-US"/>
          </w:rPr>
          <w:t>(</w:t>
        </w:r>
        <w:r w:rsidR="0095050F" w:rsidRPr="00BA63C8">
          <w:rPr>
            <w:rFonts w:cs="Calibri"/>
            <w:noProof/>
            <w:color w:val="000000"/>
            <w:szCs w:val="24"/>
          </w:rPr>
          <w:t>2005)</w:t>
        </w:r>
        <w:r w:rsidR="0095050F" w:rsidRPr="00BA63C8">
          <w:rPr>
            <w:rFonts w:cs="Calibri"/>
            <w:color w:val="000000"/>
            <w:szCs w:val="24"/>
          </w:rPr>
          <w:fldChar w:fldCharType="end"/>
        </w:r>
      </w:ins>
      <w:ins w:id="1667" w:author="arkat" w:date="2017-10-06T09:09:00Z">
        <w:r w:rsidR="00474C24">
          <w:rPr>
            <w:rFonts w:cs="Calibri"/>
            <w:color w:val="000000"/>
            <w:szCs w:val="24"/>
          </w:rPr>
          <w:t xml:space="preserve"> </w:t>
        </w:r>
        <w:r w:rsidRPr="00BA63C8">
          <w:rPr>
            <w:rFonts w:cs="Calibri"/>
            <w:color w:val="000000"/>
            <w:szCs w:val="24"/>
            <w:lang w:val="en-GB"/>
          </w:rPr>
          <w:t xml:space="preserve">dijelaskan </w:t>
        </w:r>
        <w:r w:rsidRPr="00BA63C8">
          <w:rPr>
            <w:rFonts w:cs="Calibri"/>
            <w:color w:val="000000"/>
            <w:szCs w:val="24"/>
          </w:rPr>
          <w:t xml:space="preserve">bagaimana </w:t>
        </w:r>
        <w:r>
          <w:rPr>
            <w:rFonts w:cs="Calibri"/>
            <w:color w:val="000000"/>
            <w:szCs w:val="24"/>
            <w:lang w:val="en-US"/>
          </w:rPr>
          <w:t xml:space="preserve">melakukan </w:t>
        </w:r>
        <w:r w:rsidRPr="00BA63C8">
          <w:rPr>
            <w:rFonts w:cs="Calibri"/>
            <w:color w:val="000000"/>
            <w:szCs w:val="24"/>
          </w:rPr>
          <w:t xml:space="preserve">pemetaan </w:t>
        </w:r>
        <w:r>
          <w:rPr>
            <w:rFonts w:cs="Calibri"/>
            <w:color w:val="000000"/>
            <w:szCs w:val="24"/>
            <w:lang w:val="en-US"/>
          </w:rPr>
          <w:t xml:space="preserve">model </w:t>
        </w:r>
        <w:r w:rsidRPr="00BA63C8">
          <w:rPr>
            <w:rFonts w:cs="Calibri"/>
            <w:color w:val="000000"/>
            <w:szCs w:val="24"/>
          </w:rPr>
          <w:t>proses</w:t>
        </w:r>
        <w:r>
          <w:rPr>
            <w:rFonts w:cs="Calibri"/>
            <w:color w:val="000000"/>
            <w:szCs w:val="24"/>
            <w:lang w:val="en-US"/>
          </w:rPr>
          <w:t xml:space="preserve"> bisnis</w:t>
        </w:r>
        <w:r w:rsidRPr="00BA63C8">
          <w:rPr>
            <w:rFonts w:cs="Calibri"/>
            <w:color w:val="000000"/>
            <w:szCs w:val="24"/>
          </w:rPr>
          <w:t xml:space="preserve"> berbasis XML. Sebagai contoh mereka menggun</w:t>
        </w:r>
        <w:r>
          <w:rPr>
            <w:rFonts w:cs="Calibri"/>
            <w:color w:val="000000"/>
            <w:szCs w:val="24"/>
          </w:rPr>
          <w:t>akan</w:t>
        </w:r>
        <w:r w:rsidRPr="00BA63C8">
          <w:rPr>
            <w:rFonts w:cs="Calibri"/>
            <w:color w:val="000000"/>
            <w:szCs w:val="24"/>
          </w:rPr>
          <w:t xml:space="preserve"> EPC dan BPMN, namun tidak menjelaskan pemetaan yang sebenarnya. Mereka hanya menjelaskan langkah-langkah</w:t>
        </w:r>
        <w:r>
          <w:rPr>
            <w:rFonts w:cs="Calibri"/>
            <w:color w:val="000000"/>
            <w:szCs w:val="24"/>
          </w:rPr>
          <w:t xml:space="preserve"> </w:t>
        </w:r>
        <w:r>
          <w:rPr>
            <w:rFonts w:cs="Calibri"/>
            <w:color w:val="000000"/>
            <w:szCs w:val="24"/>
            <w:lang w:val="en-US"/>
          </w:rPr>
          <w:t xml:space="preserve">umum </w:t>
        </w:r>
        <w:r w:rsidRPr="00BA63C8">
          <w:rPr>
            <w:rFonts w:cs="Calibri"/>
            <w:color w:val="000000"/>
            <w:szCs w:val="24"/>
          </w:rPr>
          <w:t xml:space="preserve">pemetaan XML. Sebagai kesimpulan, </w:t>
        </w:r>
        <w:r w:rsidRPr="00BA63C8">
          <w:rPr>
            <w:rFonts w:cs="Calibri"/>
            <w:i/>
            <w:color w:val="000000"/>
            <w:szCs w:val="24"/>
            <w:lang w:val="en-GB"/>
          </w:rPr>
          <w:t>direct mapping</w:t>
        </w:r>
        <w:r w:rsidRPr="00BA63C8">
          <w:rPr>
            <w:rFonts w:cs="Calibri"/>
            <w:color w:val="000000"/>
            <w:szCs w:val="24"/>
          </w:rPr>
          <w:t xml:space="preserve"> sangat efektif karena tidak ada informasi yang tersembunyi, keseluruhan </w:t>
        </w:r>
        <w:r>
          <w:rPr>
            <w:rFonts w:cs="Calibri"/>
            <w:color w:val="000000"/>
            <w:szCs w:val="24"/>
            <w:lang w:val="en-US"/>
          </w:rPr>
          <w:t xml:space="preserve">struktur </w:t>
        </w:r>
        <w:r w:rsidRPr="00BA63C8">
          <w:rPr>
            <w:rFonts w:cs="Calibri"/>
            <w:color w:val="000000"/>
            <w:szCs w:val="24"/>
          </w:rPr>
          <w:t>informasi masih ada dan semantik juga masih tersedia karena transformasi dilakukan se</w:t>
        </w:r>
        <w:r>
          <w:rPr>
            <w:rFonts w:cs="Calibri"/>
            <w:color w:val="000000"/>
            <w:szCs w:val="24"/>
          </w:rPr>
          <w:t>cara</w:t>
        </w:r>
        <w:r w:rsidRPr="00BA63C8">
          <w:rPr>
            <w:rFonts w:cs="Calibri"/>
            <w:color w:val="000000"/>
            <w:szCs w:val="24"/>
          </w:rPr>
          <w:t xml:space="preserve"> langsung berdasarkan </w:t>
        </w:r>
        <w:r>
          <w:rPr>
            <w:rFonts w:cs="Calibri"/>
            <w:color w:val="000000"/>
            <w:szCs w:val="24"/>
            <w:lang w:val="en-US"/>
          </w:rPr>
          <w:t xml:space="preserve">basis </w:t>
        </w:r>
        <w:r>
          <w:rPr>
            <w:rFonts w:cs="Calibri"/>
            <w:color w:val="000000"/>
            <w:szCs w:val="24"/>
          </w:rPr>
          <w:t xml:space="preserve">kedua model </w:t>
        </w:r>
        <w:r w:rsidRPr="00BA63C8">
          <w:rPr>
            <w:rFonts w:cs="Calibri"/>
            <w:color w:val="000000"/>
            <w:szCs w:val="24"/>
          </w:rPr>
          <w:t>proses</w:t>
        </w:r>
        <w:r>
          <w:rPr>
            <w:rFonts w:cs="Calibri"/>
            <w:color w:val="000000"/>
            <w:szCs w:val="24"/>
            <w:lang w:val="en-US"/>
          </w:rPr>
          <w:t xml:space="preserve"> bisnis</w:t>
        </w:r>
        <w:r>
          <w:rPr>
            <w:rFonts w:cs="Calibri"/>
            <w:color w:val="000000"/>
            <w:szCs w:val="24"/>
          </w:rPr>
          <w:t>.</w:t>
        </w:r>
        <w:r>
          <w:rPr>
            <w:rFonts w:cs="Calibri"/>
            <w:color w:val="000000"/>
            <w:szCs w:val="24"/>
            <w:lang w:val="en-US"/>
          </w:rPr>
          <w:t xml:space="preserve"> </w:t>
        </w:r>
      </w:ins>
    </w:p>
    <w:p w14:paraId="30E1BF8D" w14:textId="5D40150C" w:rsidR="003F428F" w:rsidRPr="00537434" w:rsidRDefault="0095050F" w:rsidP="003F428F">
      <w:pPr>
        <w:pStyle w:val="BodyTextFirstIndent"/>
        <w:spacing w:after="0"/>
        <w:ind w:firstLine="426"/>
        <w:rPr>
          <w:ins w:id="1668" w:author="arkat" w:date="2017-10-06T09:09:00Z"/>
          <w:rFonts w:cs="Times New Roman"/>
          <w:color w:val="0D0D0D" w:themeColor="text1" w:themeTint="F2"/>
          <w:szCs w:val="24"/>
          <w:lang w:val="en-US"/>
        </w:rPr>
      </w:pPr>
      <w:ins w:id="1669" w:author="arkat" w:date="2017-10-06T09:09:00Z">
        <w:r>
          <w:rPr>
            <w:rFonts w:cs="Times New Roman"/>
            <w:color w:val="0D0D0D" w:themeColor="text1" w:themeTint="F2"/>
            <w:szCs w:val="24"/>
            <w:lang w:val="en-US"/>
          </w:rPr>
          <w:t xml:space="preserve">Penelitian yang akan </w:t>
        </w:r>
      </w:ins>
      <w:ins w:id="1670" w:author="arkat" w:date="2017-10-06T09:18:00Z">
        <w:r>
          <w:rPr>
            <w:rFonts w:cs="Times New Roman"/>
            <w:color w:val="0D0D0D" w:themeColor="text1" w:themeTint="F2"/>
            <w:szCs w:val="24"/>
            <w:lang w:val="en-US"/>
          </w:rPr>
          <w:t>penulis lakukan pada tahap awak akan mendefinisikan aturan pemetaan dari</w:t>
        </w:r>
      </w:ins>
      <w:ins w:id="1671" w:author="arkat" w:date="2017-10-06T09:19:00Z">
        <w:r>
          <w:rPr>
            <w:rFonts w:cs="Times New Roman"/>
            <w:color w:val="0D0D0D" w:themeColor="text1" w:themeTint="F2"/>
            <w:szCs w:val="24"/>
            <w:lang w:val="en-US"/>
          </w:rPr>
          <w:t xml:space="preserve"> elemen</w:t>
        </w:r>
      </w:ins>
      <w:ins w:id="1672" w:author="arkat" w:date="2017-10-06T09:18:00Z">
        <w:r>
          <w:rPr>
            <w:rFonts w:cs="Times New Roman"/>
            <w:color w:val="0D0D0D" w:themeColor="text1" w:themeTint="F2"/>
            <w:szCs w:val="24"/>
            <w:lang w:val="en-US"/>
          </w:rPr>
          <w:t xml:space="preserve"> EPC-ARIS ke BPMN 2.0. </w:t>
        </w:r>
      </w:ins>
      <w:ins w:id="1673" w:author="arkat" w:date="2017-10-06T09:19:00Z">
        <w:r>
          <w:rPr>
            <w:rFonts w:cs="Times New Roman"/>
            <w:color w:val="0D0D0D" w:themeColor="text1" w:themeTint="F2"/>
            <w:szCs w:val="24"/>
            <w:lang w:val="en-US"/>
          </w:rPr>
          <w:t xml:space="preserve"> Setelah aturan pemetaan tersebut dirumuskan peneliti akan </w:t>
        </w:r>
      </w:ins>
      <w:ins w:id="1674" w:author="arkat" w:date="2017-10-06T09:20:00Z">
        <w:r>
          <w:rPr>
            <w:rFonts w:cs="Times New Roman"/>
            <w:color w:val="0D0D0D" w:themeColor="text1" w:themeTint="F2"/>
            <w:szCs w:val="24"/>
            <w:lang w:val="en-US"/>
          </w:rPr>
          <w:t>melakukan pemetaan secara langsung (</w:t>
        </w:r>
        <w:r w:rsidRPr="0095050F">
          <w:rPr>
            <w:rFonts w:cs="Times New Roman"/>
            <w:i/>
            <w:color w:val="0D0D0D" w:themeColor="text1" w:themeTint="F2"/>
            <w:szCs w:val="24"/>
            <w:lang w:val="en-US"/>
            <w:rPrChange w:id="1675" w:author="arkat" w:date="2017-10-06T09:20:00Z">
              <w:rPr>
                <w:rFonts w:cs="Times New Roman"/>
                <w:color w:val="0D0D0D" w:themeColor="text1" w:themeTint="F2"/>
                <w:szCs w:val="24"/>
                <w:lang w:val="en-US"/>
              </w:rPr>
            </w:rPrChange>
          </w:rPr>
          <w:t>direct mapping</w:t>
        </w:r>
        <w:r>
          <w:rPr>
            <w:rFonts w:cs="Times New Roman"/>
            <w:color w:val="0D0D0D" w:themeColor="text1" w:themeTint="F2"/>
            <w:szCs w:val="24"/>
            <w:lang w:val="en-US"/>
          </w:rPr>
          <w:t xml:space="preserve">) </w:t>
        </w:r>
      </w:ins>
      <w:ins w:id="1676" w:author="arkat" w:date="2017-10-06T09:21:00Z">
        <w:r>
          <w:rPr>
            <w:rFonts w:cs="Times New Roman"/>
            <w:color w:val="0D0D0D" w:themeColor="text1" w:themeTint="F2"/>
            <w:szCs w:val="24"/>
            <w:lang w:val="en-US"/>
          </w:rPr>
          <w:t>dari struktur meta data elemen EPC-ARIS ke struktur meta data elemen BPMN 2.0</w:t>
        </w:r>
      </w:ins>
      <w:ins w:id="1677" w:author="arkat" w:date="2017-10-06T09:09:00Z">
        <w:r w:rsidR="003F428F">
          <w:rPr>
            <w:rFonts w:cs="Times New Roman"/>
            <w:i/>
            <w:color w:val="0D0D0D" w:themeColor="text1" w:themeTint="F2"/>
            <w:szCs w:val="24"/>
            <w:lang w:val="en-US"/>
          </w:rPr>
          <w:t>.</w:t>
        </w:r>
        <w:r w:rsidR="003F428F" w:rsidRPr="00537434">
          <w:rPr>
            <w:rFonts w:cs="Times New Roman"/>
            <w:color w:val="0D0D0D" w:themeColor="text1" w:themeTint="F2"/>
            <w:szCs w:val="24"/>
            <w:lang w:val="en-US"/>
          </w:rPr>
          <w:t xml:space="preserve"> </w:t>
        </w:r>
        <w:r w:rsidR="003F428F">
          <w:rPr>
            <w:rFonts w:cs="Times New Roman"/>
            <w:color w:val="0D0D0D" w:themeColor="text1" w:themeTint="F2"/>
            <w:szCs w:val="24"/>
            <w:lang w:val="en-US"/>
          </w:rPr>
          <w:t xml:space="preserve">Berdasarkan penelitian </w:t>
        </w:r>
        <w:r w:rsidR="003F428F">
          <w:rPr>
            <w:rFonts w:cs="Times New Roman"/>
            <w:color w:val="0D0D0D" w:themeColor="text1" w:themeTint="F2"/>
            <w:szCs w:val="24"/>
            <w:lang w:val="en-US"/>
          </w:rPr>
          <w:fldChar w:fldCharType="begin" w:fldLock="1"/>
        </w:r>
        <w:r w:rsidR="003F428F">
          <w:rPr>
            <w:rFonts w:cs="Times New Roman"/>
            <w:color w:val="0D0D0D" w:themeColor="text1" w:themeTint="F2"/>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"plainTextFormattedCitation" : "(Decker &amp; Tscheschner, 2009)", "previouslyFormattedCitation" : "(Decker &amp; Tscheschner, 2009)" }, "properties" : { "noteIndex" : 0 }, "schema" : "https://github.com/citation-style-language/schema/raw/master/csl-citation.json" }</w:instrText>
        </w:r>
        <w:r w:rsidR="003F428F">
          <w:rPr>
            <w:rFonts w:cs="Times New Roman"/>
            <w:color w:val="0D0D0D" w:themeColor="text1" w:themeTint="F2"/>
            <w:szCs w:val="24"/>
            <w:lang w:val="en-US"/>
          </w:rPr>
          <w:fldChar w:fldCharType="separate"/>
        </w:r>
        <w:r w:rsidR="003F428F" w:rsidRPr="00A42612">
          <w:rPr>
            <w:rFonts w:cs="Times New Roman"/>
            <w:noProof/>
            <w:color w:val="0D0D0D" w:themeColor="text1" w:themeTint="F2"/>
            <w:szCs w:val="24"/>
            <w:lang w:val="en-US"/>
          </w:rPr>
          <w:t>(Decker &amp; Tscheschner, 2009)</w:t>
        </w:r>
        <w:r w:rsidR="003F428F">
          <w:rPr>
            <w:rFonts w:cs="Times New Roman"/>
            <w:color w:val="0D0D0D" w:themeColor="text1" w:themeTint="F2"/>
            <w:szCs w:val="24"/>
            <w:lang w:val="en-US"/>
          </w:rPr>
          <w:fldChar w:fldCharType="end"/>
        </w:r>
        <w:r w:rsidR="003F428F">
          <w:rPr>
            <w:rFonts w:cs="Times New Roman"/>
            <w:color w:val="0D0D0D" w:themeColor="text1" w:themeTint="F2"/>
            <w:szCs w:val="24"/>
            <w:lang w:val="en-US"/>
          </w:rPr>
          <w:t xml:space="preserve"> </w:t>
        </w:r>
        <w:r w:rsidR="003F428F" w:rsidRPr="00D048A8">
          <w:rPr>
            <w:rFonts w:cs="Times New Roman"/>
            <w:color w:val="0D0D0D" w:themeColor="text1" w:themeTint="F2"/>
            <w:szCs w:val="24"/>
            <w:lang w:val="en-US"/>
          </w:rPr>
          <w:t>a</w:t>
        </w:r>
        <w:r w:rsidR="003F428F" w:rsidRPr="00537434">
          <w:rPr>
            <w:rFonts w:cs="Times New Roman"/>
            <w:color w:val="0D0D0D" w:themeColor="text1" w:themeTint="F2"/>
            <w:szCs w:val="24"/>
            <w:lang w:val="en-US"/>
          </w:rPr>
          <w:t xml:space="preserve">da </w:t>
        </w:r>
        <w:r w:rsidR="003F428F">
          <w:rPr>
            <w:rFonts w:cs="Times New Roman"/>
            <w:color w:val="0D0D0D" w:themeColor="text1" w:themeTint="F2"/>
            <w:szCs w:val="24"/>
            <w:lang w:val="en-US"/>
          </w:rPr>
          <w:t xml:space="preserve">beberapa </w:t>
        </w:r>
        <w:r w:rsidR="003F428F" w:rsidRPr="00537434">
          <w:rPr>
            <w:rFonts w:cs="Times New Roman"/>
            <w:color w:val="0D0D0D" w:themeColor="text1" w:themeTint="F2"/>
            <w:szCs w:val="24"/>
            <w:lang w:val="en-US"/>
          </w:rPr>
          <w:t>perbedaan notasi antara EPC dan BPMN</w:t>
        </w:r>
        <w:r w:rsidR="003F428F">
          <w:rPr>
            <w:rFonts w:cs="Times New Roman"/>
            <w:color w:val="0D0D0D" w:themeColor="text1" w:themeTint="F2"/>
            <w:szCs w:val="24"/>
            <w:lang w:val="en-US"/>
          </w:rPr>
          <w:t xml:space="preserve"> sehingga untuk beberapa elemen tidak bisa dilakukan pemetaan secara langsung</w:t>
        </w:r>
        <w:r w:rsidR="003F428F" w:rsidRPr="00537434">
          <w:rPr>
            <w:rFonts w:cs="Times New Roman"/>
            <w:color w:val="0D0D0D" w:themeColor="text1" w:themeTint="F2"/>
            <w:szCs w:val="24"/>
            <w:lang w:val="en-US"/>
          </w:rPr>
          <w:t xml:space="preserve">, </w:t>
        </w:r>
        <w:r w:rsidR="003F428F">
          <w:rPr>
            <w:rFonts w:cs="Times New Roman"/>
            <w:color w:val="0D0D0D" w:themeColor="text1" w:themeTint="F2"/>
            <w:szCs w:val="24"/>
            <w:lang w:val="en-US"/>
          </w:rPr>
          <w:t xml:space="preserve">sehingga peneliti akan melakukan </w:t>
        </w:r>
        <w:r w:rsidR="003F428F" w:rsidRPr="00537434">
          <w:rPr>
            <w:rFonts w:cs="Times New Roman"/>
            <w:i/>
            <w:color w:val="0D0D0D" w:themeColor="text1" w:themeTint="F2"/>
            <w:szCs w:val="24"/>
            <w:lang w:val="en-US"/>
          </w:rPr>
          <w:t>literature survey</w:t>
        </w:r>
        <w:r w:rsidR="003F428F">
          <w:rPr>
            <w:rFonts w:cs="Times New Roman"/>
            <w:color w:val="0D0D0D" w:themeColor="text1" w:themeTint="F2"/>
            <w:szCs w:val="24"/>
            <w:lang w:val="en-US"/>
          </w:rPr>
          <w:t xml:space="preserve"> untuk menentukan teknik transformasi yang paling sesuai untuk kasus transformasi dari EPC ke BPMN</w:t>
        </w:r>
        <w:r w:rsidR="003F428F" w:rsidRPr="00537434">
          <w:rPr>
            <w:rFonts w:cs="Times New Roman"/>
            <w:color w:val="0D0D0D" w:themeColor="text1" w:themeTint="F2"/>
            <w:szCs w:val="24"/>
            <w:lang w:val="en-US"/>
          </w:rPr>
          <w:t>.</w:t>
        </w:r>
        <w:r w:rsidR="003F428F">
          <w:rPr>
            <w:rFonts w:cs="Times New Roman"/>
            <w:color w:val="0D0D0D" w:themeColor="text1" w:themeTint="F2"/>
            <w:szCs w:val="24"/>
            <w:lang w:val="en-US"/>
          </w:rPr>
          <w:t xml:space="preserve"> </w:t>
        </w:r>
      </w:ins>
    </w:p>
    <w:p w14:paraId="60EF0CB2" w14:textId="77777777" w:rsidR="00000000" w:rsidRDefault="00A37B59">
      <w:pPr>
        <w:pStyle w:val="BodyTextFirstIndent"/>
        <w:jc w:val="left"/>
        <w:rPr>
          <w:ins w:id="1678" w:author="arkat" w:date="2017-10-06T08:12:00Z"/>
          <w:rFonts w:cs="Calibri"/>
          <w:color w:val="000000"/>
          <w:szCs w:val="24"/>
          <w:vertAlign w:val="subscript"/>
          <w:lang w:val="en-US"/>
          <w:rPrChange w:id="1679" w:author="arkat" w:date="2017-10-06T08:33:00Z">
            <w:rPr>
              <w:ins w:id="1680" w:author="arkat" w:date="2017-10-06T08:12:00Z"/>
              <w:rFonts w:cs="Calibri"/>
              <w:color w:val="000000"/>
              <w:szCs w:val="24"/>
            </w:rPr>
          </w:rPrChange>
        </w:rPr>
        <w:sectPr w:rsidR="00000000" w:rsidSect="00A40285">
          <w:pgSz w:w="16838" w:h="11906" w:orient="landscape"/>
          <w:pgMar w:top="1699" w:right="1699" w:bottom="2275" w:left="1555" w:header="706" w:footer="706" w:gutter="0"/>
          <w:pgNumType w:start="1"/>
          <w:cols w:space="708"/>
          <w:docGrid w:linePitch="360"/>
          <w:sectPrChange w:id="1681" w:author="arkat" w:date="2017-10-06T08:12:00Z">
            <w:sectPr w:rsidR="00000000" w:rsidSect="00A40285">
              <w:pgSz w:w="11906" w:h="16838" w:orient="portrait"/>
              <w:pgMar w:top="1555" w:right="1699" w:bottom="1699" w:left="2268" w:header="706" w:footer="706" w:gutter="0"/>
            </w:sectPr>
          </w:sectPrChange>
        </w:sectPr>
        <w:pPrChange w:id="1682" w:author="arkat" w:date="2017-10-06T09:09:00Z">
          <w:pPr>
            <w:pStyle w:val="BodyTextFirstIndent"/>
          </w:pPr>
        </w:pPrChange>
      </w:pPr>
    </w:p>
    <w:p w14:paraId="441A068F" w14:textId="357A7FE8" w:rsidR="00CB129A" w:rsidRDefault="00CB129A">
      <w:pPr>
        <w:pStyle w:val="Heading2"/>
        <w:spacing w:before="0" w:after="0"/>
        <w:rPr>
          <w:ins w:id="1683" w:author="arkat" w:date="2017-10-04T13:43:00Z"/>
          <w:lang w:val="en-US"/>
        </w:rPr>
      </w:pPr>
      <w:bookmarkStart w:id="1684" w:name="_Toc495046344"/>
      <w:ins w:id="1685" w:author="arkat" w:date="2017-10-04T09:36:00Z">
        <w:r>
          <w:rPr>
            <w:lang w:val="en-US"/>
          </w:rPr>
          <w:lastRenderedPageBreak/>
          <w:t>Dasar Teori</w:t>
        </w:r>
      </w:ins>
      <w:bookmarkEnd w:id="1684"/>
    </w:p>
    <w:p w14:paraId="7A92C796" w14:textId="03C6CDE2" w:rsidR="00076330" w:rsidRPr="0021262F" w:rsidRDefault="00076330">
      <w:pPr>
        <w:ind w:firstLine="540"/>
        <w:rPr>
          <w:ins w:id="1686" w:author="arkat" w:date="2017-10-04T09:36:00Z"/>
          <w:lang w:val="en-US"/>
        </w:rPr>
        <w:pPrChange w:id="1687" w:author="arkat" w:date="2017-10-04T13:43:00Z">
          <w:pPr>
            <w:pStyle w:val="Heading2"/>
            <w:spacing w:before="0" w:after="0"/>
          </w:pPr>
        </w:pPrChange>
      </w:pPr>
      <w:ins w:id="1688" w:author="arkat" w:date="2017-10-04T13:43:00Z">
        <w:r>
          <w:rPr>
            <w:lang w:val="en-US"/>
          </w:rPr>
          <w:t>Bagian ini membahas teori dasar yang digun</w:t>
        </w:r>
      </w:ins>
      <w:ins w:id="1689" w:author="arkat" w:date="2017-10-06T08:01:00Z">
        <w:r w:rsidR="008D650E">
          <w:rPr>
            <w:lang w:val="en-US"/>
          </w:rPr>
          <w:t>akan</w:t>
        </w:r>
      </w:ins>
      <w:ins w:id="1690" w:author="arkat" w:date="2017-10-04T13:43:00Z">
        <w:r>
          <w:rPr>
            <w:lang w:val="en-US"/>
          </w:rPr>
          <w:t xml:space="preserve"> sebagai landasan untuk melaku</w:t>
        </w:r>
      </w:ins>
      <w:ins w:id="1691" w:author="arkat" w:date="2017-10-04T13:44:00Z">
        <w:r>
          <w:rPr>
            <w:lang w:val="en-US"/>
          </w:rPr>
          <w:t>ka</w:t>
        </w:r>
      </w:ins>
      <w:ins w:id="1692" w:author="arkat" w:date="2017-10-04T13:43:00Z">
        <w:r>
          <w:rPr>
            <w:lang w:val="en-US"/>
          </w:rPr>
          <w:t xml:space="preserve">n penelitian ini.  </w:t>
        </w:r>
      </w:ins>
      <w:ins w:id="1693" w:author="arkat" w:date="2017-10-04T13:44:00Z">
        <w:r>
          <w:rPr>
            <w:lang w:val="en-US"/>
          </w:rPr>
          <w:t xml:space="preserve">Teori dasar yang </w:t>
        </w:r>
      </w:ins>
      <w:ins w:id="1694" w:author="arkat" w:date="2017-10-06T08:01:00Z">
        <w:r w:rsidR="008D650E">
          <w:rPr>
            <w:lang w:val="en-US"/>
          </w:rPr>
          <w:t>akan</w:t>
        </w:r>
      </w:ins>
      <w:ins w:id="1695" w:author="arkat" w:date="2017-10-04T13:44:00Z">
        <w:r>
          <w:rPr>
            <w:lang w:val="en-US"/>
          </w:rPr>
          <w:t xml:space="preserve"> dibahas pada bagian ini adalah proses bisnis, </w:t>
        </w:r>
      </w:ins>
      <w:ins w:id="1696" w:author="arkat" w:date="2017-10-04T13:45:00Z">
        <w:r>
          <w:rPr>
            <w:lang w:val="en-US"/>
          </w:rPr>
          <w:t xml:space="preserve">manajemen proses bisnis, </w:t>
        </w:r>
      </w:ins>
      <w:ins w:id="1697" w:author="arkat" w:date="2017-10-04T13:44:00Z">
        <w:r>
          <w:rPr>
            <w:lang w:val="en-US"/>
          </w:rPr>
          <w:t xml:space="preserve">pemodelan proses bisnis, </w:t>
        </w:r>
      </w:ins>
      <w:ins w:id="1698" w:author="arkat" w:date="2017-10-04T13:45:00Z">
        <w:r>
          <w:rPr>
            <w:lang w:val="en-US"/>
          </w:rPr>
          <w:t xml:space="preserve">dan transformasi proses bisnis. Pada pembahasan </w:t>
        </w:r>
      </w:ins>
      <w:ins w:id="1699" w:author="arkat" w:date="2017-10-04T13:46:00Z">
        <w:r>
          <w:rPr>
            <w:lang w:val="en-US"/>
          </w:rPr>
          <w:t>pemodelan proses bisnis</w:t>
        </w:r>
        <w:r w:rsidR="00200BEB">
          <w:rPr>
            <w:lang w:val="en-US"/>
          </w:rPr>
          <w:t xml:space="preserve"> </w:t>
        </w:r>
      </w:ins>
      <w:ins w:id="1700" w:author="arkat" w:date="2017-10-06T08:01:00Z">
        <w:r w:rsidR="008D650E">
          <w:rPr>
            <w:lang w:val="en-US"/>
          </w:rPr>
          <w:t>akan</w:t>
        </w:r>
      </w:ins>
      <w:ins w:id="1701" w:author="arkat" w:date="2017-10-04T13:46:00Z">
        <w:r w:rsidR="00200BEB">
          <w:rPr>
            <w:lang w:val="en-US"/>
          </w:rPr>
          <w:t xml:space="preserve"> difokuskan pada </w:t>
        </w:r>
      </w:ins>
      <w:ins w:id="1702" w:author="arkat" w:date="2017-10-04T13:47:00Z">
        <w:r w:rsidR="00200BEB">
          <w:rPr>
            <w:lang w:val="en-US"/>
          </w:rPr>
          <w:t xml:space="preserve">teori dasar </w:t>
        </w:r>
      </w:ins>
      <w:ins w:id="1703" w:author="arkat" w:date="2017-10-04T13:46:00Z">
        <w:r w:rsidR="00200BEB">
          <w:rPr>
            <w:lang w:val="en-US"/>
          </w:rPr>
          <w:t>EPC dan BPMN.</w:t>
        </w:r>
      </w:ins>
    </w:p>
    <w:p w14:paraId="7799C6CA" w14:textId="36C901B7" w:rsidR="008D582F" w:rsidRPr="008D582F" w:rsidRDefault="00E851D1">
      <w:pPr>
        <w:pStyle w:val="Heading3"/>
        <w:ind w:left="540" w:hanging="540"/>
        <w:rPr>
          <w:ins w:id="1704" w:author="arkat" w:date="2017-09-25T17:02:00Z"/>
          <w:lang w:val="en-US"/>
        </w:rPr>
        <w:pPrChange w:id="1705" w:author="arkat" w:date="2017-10-04T09:37:00Z">
          <w:pPr>
            <w:pStyle w:val="Heading2"/>
            <w:spacing w:before="0" w:after="0"/>
          </w:pPr>
        </w:pPrChange>
      </w:pPr>
      <w:bookmarkStart w:id="1706" w:name="_Toc495046345"/>
      <w:ins w:id="1707" w:author="arkat" w:date="2017-09-25T17:01:00Z">
        <w:r>
          <w:rPr>
            <w:lang w:val="en-US"/>
          </w:rPr>
          <w:t>Proses Bisnis</w:t>
        </w:r>
      </w:ins>
      <w:bookmarkEnd w:id="1706"/>
    </w:p>
    <w:p w14:paraId="6F3EEB75" w14:textId="11FE38B8" w:rsidR="00D94FCE" w:rsidRDefault="00D94FCE">
      <w:pPr>
        <w:pStyle w:val="BodyText"/>
        <w:spacing w:after="0"/>
        <w:ind w:firstLine="270"/>
        <w:rPr>
          <w:ins w:id="1708" w:author="arkat" w:date="2017-09-25T17:34:00Z"/>
          <w:lang w:val="en-US"/>
        </w:rPr>
        <w:pPrChange w:id="1709" w:author="arkat" w:date="2017-09-26T11:27:00Z">
          <w:pPr>
            <w:pStyle w:val="Heading2"/>
            <w:spacing w:before="0" w:after="0"/>
          </w:pPr>
        </w:pPrChange>
      </w:pPr>
      <w:ins w:id="1710" w:author="arkat" w:date="2017-09-25T17:31:00Z">
        <w:r>
          <w:rPr>
            <w:lang w:val="en-US"/>
          </w:rPr>
          <w:t xml:space="preserve">Proses bisnis </w:t>
        </w:r>
        <w:r w:rsidRPr="0013135A">
          <w:rPr>
            <w:lang w:val="en-US"/>
          </w:rPr>
          <w:t>adalah sekumpulan kegiatan atau aktifitas yang dirancang untuk menghasilkan</w:t>
        </w:r>
        <w:r>
          <w:rPr>
            <w:lang w:val="en-US"/>
          </w:rPr>
          <w:t xml:space="preserve"> </w:t>
        </w:r>
        <w:r w:rsidRPr="0013135A">
          <w:rPr>
            <w:lang w:val="en-US"/>
          </w:rPr>
          <w:t>suatu keluaran tertentu bagi pelanggan tertentu</w:t>
        </w:r>
        <w:r>
          <w:rPr>
            <w:lang w:val="en-US"/>
          </w:rPr>
          <w:t xml:space="preserve"> </w:t>
        </w:r>
        <w:r>
          <w:rPr>
            <w:lang w:val="en-US"/>
          </w:rPr>
          <w:fldChar w:fldCharType="begin" w:fldLock="1"/>
        </w:r>
      </w:ins>
      <w:r w:rsidR="008A681E">
        <w:rPr>
          <w:lang w:val="en-US"/>
        </w:rPr>
        <w:instrText>ADDIN CSL_CITATION { "citationItems" : [ { "id" : "ITEM-1", "itemData" : { "author" : [ { "dropping-particle" : "", "family" : "Sparx", "given" : "", "non-dropping-particle" : "", "parse-names" : false, "suffix" : "" } ], "container-title" : "Enterprise Architect, www. sparksystems. com. au", "id" : "ITEM-1", "issued" : { "date-parts" : [ [ "2004" ] ] }, "page" : "1-4", "title" : "The Business Process Model", "type" : "article-journal" }, "uris" : [ "http://www.mendeley.com/documents/?uuid=3b505bb0-f4f4-3db9-a740-2e8eb984c40b" ] } ], "mendeley" : { "formattedCitation" : "(Sparx, 2004)", "plainTextFormattedCitation" : "(Sparx, 2004)", "previouslyFormattedCitation" : "(Sparx, 2004)" }, "properties" : { "noteIndex" : 0 }, "schema" : "https://github.com/citation-style-language/schema/raw/master/csl-citation.json" }</w:instrText>
      </w:r>
      <w:r>
        <w:rPr>
          <w:lang w:val="en-US"/>
        </w:rPr>
        <w:fldChar w:fldCharType="separate"/>
      </w:r>
      <w:r w:rsidR="00C87C41" w:rsidRPr="00C87C41">
        <w:rPr>
          <w:noProof/>
          <w:lang w:val="en-US"/>
        </w:rPr>
        <w:t>(Sparx, 2004)</w:t>
      </w:r>
      <w:ins w:id="1711" w:author="arkat" w:date="2017-09-25T17:31:00Z">
        <w:r>
          <w:rPr>
            <w:lang w:val="en-US"/>
          </w:rPr>
          <w:fldChar w:fldCharType="end"/>
        </w:r>
        <w:r>
          <w:rPr>
            <w:lang w:val="en-US"/>
          </w:rPr>
          <w:t>. Sedangkan menurut Weske (2007)</w:t>
        </w:r>
      </w:ins>
      <w:ins w:id="1712" w:author="arkat" w:date="2017-09-25T17:32:00Z">
        <w:r>
          <w:rPr>
            <w:lang w:val="en-US"/>
          </w:rPr>
          <w:t xml:space="preserve"> </w:t>
        </w:r>
        <w:r w:rsidRPr="0013135A">
          <w:rPr>
            <w:lang w:val="en-US"/>
          </w:rPr>
          <w:t>Proses bisnis adalah serangkaian instrumen untuk mengorganisir suatu</w:t>
        </w:r>
        <w:r>
          <w:rPr>
            <w:lang w:val="en-US"/>
          </w:rPr>
          <w:t xml:space="preserve"> </w:t>
        </w:r>
        <w:r w:rsidRPr="0013135A">
          <w:rPr>
            <w:lang w:val="en-US"/>
          </w:rPr>
          <w:t>kegiatan dan untuk meningkatkan pemahaman atas keterkaitan suatu kegiata</w:t>
        </w:r>
        <w:r>
          <w:rPr>
            <w:lang w:val="en-US"/>
          </w:rPr>
          <w:t xml:space="preserve">n. </w:t>
        </w:r>
      </w:ins>
      <w:ins w:id="1713" w:author="arkat" w:date="2017-09-25T17:02:00Z">
        <w:r w:rsidR="00E851D1" w:rsidRPr="00E851D1">
          <w:rPr>
            <w:lang w:val="en-US"/>
            <w:rPrChange w:id="1714" w:author="arkat" w:date="2017-09-25T17:03:00Z">
              <w:rPr>
                <w:rFonts w:ascii="Times New Roman" w:hAnsi="Times New Roman"/>
                <w:color w:val="000000"/>
                <w:szCs w:val="24"/>
              </w:rPr>
            </w:rPrChange>
          </w:rPr>
          <w:t>Menurut Hammer dan Champy</w:t>
        </w:r>
        <w:r w:rsidR="00E851D1" w:rsidRPr="00E851D1">
          <w:rPr>
            <w:lang w:val="en-US"/>
            <w:rPrChange w:id="1715" w:author="arkat" w:date="2017-09-25T17:03:00Z">
              <w:rPr>
                <w:color w:val="000000"/>
              </w:rPr>
            </w:rPrChange>
          </w:rPr>
          <w:br/>
          <w:t>dalam Weske (2007) proses bisnis adalah sekumpulan kegiatan yang mengambil</w:t>
        </w:r>
        <w:r w:rsidR="00E851D1" w:rsidRPr="00E851D1">
          <w:rPr>
            <w:lang w:val="en-US"/>
            <w:rPrChange w:id="1716" w:author="arkat" w:date="2017-09-25T17:03:00Z">
              <w:rPr>
                <w:color w:val="000000"/>
              </w:rPr>
            </w:rPrChange>
          </w:rPr>
          <w:br/>
          <w:t>salah satu atau banyak masukan dan mencipt</w:t>
        </w:r>
      </w:ins>
      <w:ins w:id="1717" w:author="arkat" w:date="2017-10-06T08:01:00Z">
        <w:r w:rsidR="008D650E">
          <w:rPr>
            <w:lang w:val="en-US"/>
          </w:rPr>
          <w:t>akan</w:t>
        </w:r>
      </w:ins>
      <w:ins w:id="1718" w:author="arkat" w:date="2017-09-25T17:02:00Z">
        <w:r w:rsidR="00E851D1" w:rsidRPr="00E851D1">
          <w:rPr>
            <w:lang w:val="en-US"/>
            <w:rPrChange w:id="1719" w:author="arkat" w:date="2017-09-25T17:03:00Z">
              <w:rPr>
                <w:color w:val="000000"/>
              </w:rPr>
            </w:rPrChange>
          </w:rPr>
          <w:t xml:space="preserve"> sebuah keluaran yang berguna</w:t>
        </w:r>
        <w:r w:rsidR="00E851D1" w:rsidRPr="00E851D1">
          <w:rPr>
            <w:lang w:val="en-US"/>
            <w:rPrChange w:id="1720" w:author="arkat" w:date="2017-09-25T17:03:00Z">
              <w:rPr>
                <w:color w:val="000000"/>
              </w:rPr>
            </w:rPrChange>
          </w:rPr>
          <w:br/>
          <w:t>bagi pelanggan.</w:t>
        </w:r>
      </w:ins>
      <w:ins w:id="1721" w:author="arkat" w:date="2017-09-25T20:30:00Z">
        <w:r w:rsidR="00C87C41">
          <w:rPr>
            <w:lang w:val="en-US"/>
          </w:rPr>
          <w:t xml:space="preserve"> </w:t>
        </w:r>
      </w:ins>
      <w:ins w:id="1722" w:author="arkat" w:date="2017-09-25T20:33:00Z">
        <w:r w:rsidR="00C87C41" w:rsidRPr="0013135A">
          <w:rPr>
            <w:lang w:val="en-US"/>
          </w:rPr>
          <w:t>Sebuah</w:t>
        </w:r>
      </w:ins>
      <w:ins w:id="1723" w:author="arkat" w:date="2017-09-25T20:30:00Z">
        <w:r w:rsidR="00C87C41" w:rsidRPr="0013135A">
          <w:rPr>
            <w:lang w:val="en-US"/>
          </w:rPr>
          <w:t xml:space="preserve"> proses bisnis terdiri dari serangkaian</w:t>
        </w:r>
        <w:r w:rsidR="00C87C41">
          <w:rPr>
            <w:lang w:val="en-US"/>
          </w:rPr>
          <w:t xml:space="preserve"> </w:t>
        </w:r>
        <w:r w:rsidR="00C87C41" w:rsidRPr="0013135A">
          <w:rPr>
            <w:lang w:val="en-US"/>
          </w:rPr>
          <w:t>kegiatan yang dilakukan dalam koordinasi d</w:t>
        </w:r>
        <w:r w:rsidR="00C87C41">
          <w:rPr>
            <w:lang w:val="en-US"/>
          </w:rPr>
          <w:t xml:space="preserve">i lingkungan bisnis dan teknis. </w:t>
        </w:r>
        <w:r w:rsidR="00C87C41" w:rsidRPr="0013135A">
          <w:rPr>
            <w:lang w:val="en-US"/>
          </w:rPr>
          <w:t>Serangkaian kegiatan ini bersama-sama mewujudkan strategi bisnis. Suatu proses bisnis biasanya diberlakukan dalam suatu organisasi, tapi dapat juga saling</w:t>
        </w:r>
        <w:r w:rsidR="00C87C41" w:rsidRPr="00F53C3D">
          <w:rPr>
            <w:lang w:val="en-US"/>
          </w:rPr>
          <w:t xml:space="preserve"> </w:t>
        </w:r>
        <w:r w:rsidR="00C87C41" w:rsidRPr="0013135A">
          <w:rPr>
            <w:lang w:val="en-US"/>
          </w:rPr>
          <w:t>berinteraksi dengan proses bisnis yang dilakukan oleh organisasi lain</w:t>
        </w:r>
      </w:ins>
      <w:ins w:id="1724" w:author="arkat" w:date="2017-09-25T20:31:00Z">
        <w:r w:rsidR="00C87C41">
          <w:rPr>
            <w:lang w:val="en-US"/>
          </w:rPr>
          <w:t xml:space="preserve"> </w:t>
        </w:r>
      </w:ins>
      <w:ins w:id="1725" w:author="arkat" w:date="2017-09-25T20:32:00Z">
        <w:r w:rsidR="00C87C41">
          <w:rPr>
            <w:lang w:val="en-US"/>
          </w:rPr>
          <w:fldChar w:fldCharType="begin" w:fldLock="1"/>
        </w:r>
      </w:ins>
      <w:r w:rsidR="0017371E">
        <w:rPr>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00C87C41">
        <w:rPr>
          <w:lang w:val="en-US"/>
        </w:rPr>
        <w:fldChar w:fldCharType="separate"/>
      </w:r>
      <w:r w:rsidR="0017371E" w:rsidRPr="0017371E">
        <w:rPr>
          <w:noProof/>
          <w:lang w:val="en-US"/>
        </w:rPr>
        <w:t>(Weske, 2007)</w:t>
      </w:r>
      <w:ins w:id="1726" w:author="arkat" w:date="2017-09-25T20:32:00Z">
        <w:r w:rsidR="00C87C41">
          <w:rPr>
            <w:lang w:val="en-US"/>
          </w:rPr>
          <w:fldChar w:fldCharType="end"/>
        </w:r>
      </w:ins>
      <w:ins w:id="1727" w:author="arkat" w:date="2017-09-25T20:30:00Z">
        <w:r w:rsidR="00C87C41">
          <w:rPr>
            <w:lang w:val="en-US"/>
          </w:rPr>
          <w:t xml:space="preserve"> .</w:t>
        </w:r>
      </w:ins>
    </w:p>
    <w:p w14:paraId="2D6B0940" w14:textId="0C557016" w:rsidR="00E851D1" w:rsidRDefault="00C87C41">
      <w:pPr>
        <w:pStyle w:val="BodyText"/>
        <w:spacing w:after="0"/>
        <w:ind w:firstLine="270"/>
        <w:rPr>
          <w:ins w:id="1728" w:author="arkat" w:date="2017-10-04T09:41:00Z"/>
          <w:lang w:val="en-US"/>
        </w:rPr>
        <w:pPrChange w:id="1729" w:author="arkat" w:date="2017-09-25T17:34:00Z">
          <w:pPr>
            <w:pStyle w:val="Heading2"/>
            <w:spacing w:before="0" w:after="0"/>
          </w:pPr>
        </w:pPrChange>
      </w:pPr>
      <w:ins w:id="1730" w:author="arkat" w:date="2017-09-25T20:35:00Z">
        <w:r w:rsidRPr="00492557">
          <w:t>Proses bisnis merup</w:t>
        </w:r>
      </w:ins>
      <w:ins w:id="1731" w:author="arkat" w:date="2017-10-06T08:01:00Z">
        <w:r w:rsidR="008D650E">
          <w:t>akan</w:t>
        </w:r>
      </w:ins>
      <w:ins w:id="1732" w:author="arkat" w:date="2017-09-25T20:35:00Z">
        <w:r w:rsidRPr="00492557">
          <w:t xml:space="preserve"> prosedur kerja perusahaan unt</w:t>
        </w:r>
        <w:r>
          <w:t xml:space="preserve">uk menangani permintaan bisnis yang diselesaikan </w:t>
        </w:r>
        <w:r w:rsidRPr="00492557">
          <w:t>se</w:t>
        </w:r>
      </w:ins>
      <w:ins w:id="1733" w:author="arkat" w:date="2017-10-06T08:01:00Z">
        <w:r w:rsidR="008D650E">
          <w:t>cara</w:t>
        </w:r>
      </w:ins>
      <w:ins w:id="1734" w:author="arkat" w:date="2017-09-25T20:35:00Z">
        <w:r w:rsidRPr="00492557">
          <w:t xml:space="preserve"> berurutan ataupun paralel, oleh manusia atau sistem, baik di dalam maupun di luar organisasi. Suatu proses bisnis dapat dipecah menjadi beberapa sub  proses yang masing-masing memiliki atribut sendiri dan berkontribusi untuk mencapai tujuan dari super prosesnya. </w:t>
        </w:r>
      </w:ins>
      <w:ins w:id="1735" w:author="arkat" w:date="2017-09-25T17:02:00Z">
        <w:r w:rsidR="00E851D1" w:rsidRPr="00E851D1">
          <w:rPr>
            <w:lang w:val="en-US"/>
            <w:rPrChange w:id="1736" w:author="arkat" w:date="2017-09-25T17:03:00Z">
              <w:rPr>
                <w:rFonts w:ascii="Times New Roman" w:hAnsi="Times New Roman"/>
                <w:b w:val="0"/>
                <w:bCs w:val="0"/>
                <w:color w:val="000000"/>
                <w:szCs w:val="24"/>
              </w:rPr>
            </w:rPrChange>
          </w:rPr>
          <w:t>sebuah proses bisnis, harus mempunyai</w:t>
        </w:r>
        <w:r w:rsidR="00D94FCE" w:rsidRPr="00C87C41">
          <w:rPr>
            <w:lang w:val="en-US"/>
          </w:rPr>
          <w:t xml:space="preserve"> </w:t>
        </w:r>
        <w:r w:rsidR="00E851D1" w:rsidRPr="00E851D1">
          <w:rPr>
            <w:lang w:val="en-US"/>
            <w:rPrChange w:id="1737" w:author="arkat" w:date="2017-09-25T17:03:00Z">
              <w:rPr>
                <w:rFonts w:ascii="Times New Roman" w:hAnsi="Times New Roman"/>
                <w:b w:val="0"/>
                <w:bCs w:val="0"/>
                <w:color w:val="000000"/>
                <w:szCs w:val="24"/>
              </w:rPr>
            </w:rPrChange>
          </w:rPr>
          <w:t>(1) tujuan yang jelas, (2) adanya masukan, (3) adanya keluaran, (4) menggun</w:t>
        </w:r>
      </w:ins>
      <w:ins w:id="1738" w:author="arkat" w:date="2017-10-06T08:01:00Z">
        <w:r w:rsidR="008D650E">
          <w:rPr>
            <w:lang w:val="en-US"/>
          </w:rPr>
          <w:t>akan</w:t>
        </w:r>
      </w:ins>
      <w:ins w:id="1739" w:author="arkat" w:date="2017-09-25T17:02:00Z">
        <w:r w:rsidR="00D94FCE" w:rsidRPr="00C87C41">
          <w:rPr>
            <w:lang w:val="en-US"/>
          </w:rPr>
          <w:t xml:space="preserve"> </w:t>
        </w:r>
        <w:r w:rsidR="00E851D1" w:rsidRPr="0017371E">
          <w:rPr>
            <w:i/>
            <w:lang w:val="en-US"/>
            <w:rPrChange w:id="1740" w:author="arkat" w:date="2017-10-02T08:43:00Z">
              <w:rPr>
                <w:rFonts w:ascii="Times New Roman" w:hAnsi="Times New Roman"/>
                <w:b w:val="0"/>
                <w:bCs w:val="0"/>
                <w:i/>
                <w:iCs/>
                <w:color w:val="000000"/>
                <w:szCs w:val="24"/>
              </w:rPr>
            </w:rPrChange>
          </w:rPr>
          <w:t>resource</w:t>
        </w:r>
        <w:r w:rsidR="00E851D1" w:rsidRPr="00E851D1">
          <w:rPr>
            <w:lang w:val="en-US"/>
            <w:rPrChange w:id="1741" w:author="arkat" w:date="2017-09-25T17:03:00Z">
              <w:rPr>
                <w:rFonts w:ascii="Times New Roman" w:hAnsi="Times New Roman"/>
                <w:b w:val="0"/>
                <w:bCs w:val="0"/>
                <w:i/>
                <w:iCs/>
                <w:color w:val="000000"/>
                <w:szCs w:val="24"/>
              </w:rPr>
            </w:rPrChange>
          </w:rPr>
          <w:t>, (5) mempunyai sejumlah kegiatan yang dalam beberapa tahapan, (6)</w:t>
        </w:r>
        <w:r w:rsidR="00D94FCE" w:rsidRPr="00C87C41">
          <w:rPr>
            <w:lang w:val="en-US"/>
          </w:rPr>
          <w:t xml:space="preserve"> </w:t>
        </w:r>
        <w:r w:rsidR="00E851D1" w:rsidRPr="00E851D1">
          <w:rPr>
            <w:lang w:val="en-US"/>
            <w:rPrChange w:id="1742" w:author="arkat" w:date="2017-09-25T17:03:00Z">
              <w:rPr>
                <w:rFonts w:ascii="Times New Roman" w:hAnsi="Times New Roman"/>
                <w:b w:val="0"/>
                <w:bCs w:val="0"/>
                <w:color w:val="000000"/>
                <w:szCs w:val="24"/>
              </w:rPr>
            </w:rPrChange>
          </w:rPr>
          <w:t>dapat mempengaruhi lebih dari satu unit dalam oraganisasi, dan (7) dapat</w:t>
        </w:r>
        <w:r w:rsidR="00D94FCE" w:rsidRPr="00C87C41">
          <w:rPr>
            <w:lang w:val="en-US"/>
          </w:rPr>
          <w:t xml:space="preserve"> </w:t>
        </w:r>
        <w:r w:rsidR="00E851D1" w:rsidRPr="00E851D1">
          <w:rPr>
            <w:lang w:val="en-US"/>
            <w:rPrChange w:id="1743" w:author="arkat" w:date="2017-09-25T17:03:00Z">
              <w:rPr>
                <w:rFonts w:ascii="Times New Roman" w:hAnsi="Times New Roman"/>
                <w:b w:val="0"/>
                <w:bCs w:val="0"/>
                <w:color w:val="000000"/>
                <w:szCs w:val="24"/>
              </w:rPr>
            </w:rPrChange>
          </w:rPr>
          <w:t>mencipt</w:t>
        </w:r>
      </w:ins>
      <w:ins w:id="1744" w:author="arkat" w:date="2017-10-06T08:01:00Z">
        <w:r w:rsidR="008D650E">
          <w:rPr>
            <w:lang w:val="en-US"/>
          </w:rPr>
          <w:t>akan</w:t>
        </w:r>
      </w:ins>
      <w:ins w:id="1745" w:author="arkat" w:date="2017-09-25T17:02:00Z">
        <w:r w:rsidR="00E851D1" w:rsidRPr="00E851D1">
          <w:rPr>
            <w:lang w:val="en-US"/>
            <w:rPrChange w:id="1746" w:author="arkat" w:date="2017-09-25T17:03:00Z">
              <w:rPr>
                <w:rFonts w:ascii="Times New Roman" w:hAnsi="Times New Roman"/>
                <w:b w:val="0"/>
                <w:bCs w:val="0"/>
                <w:color w:val="000000"/>
                <w:szCs w:val="24"/>
              </w:rPr>
            </w:rPrChange>
          </w:rPr>
          <w:t xml:space="preserve"> nilai atau value </w:t>
        </w:r>
        <w:r w:rsidR="00D94FCE" w:rsidRPr="00C87C41">
          <w:rPr>
            <w:lang w:val="en-US"/>
          </w:rPr>
          <w:t xml:space="preserve">bagi konsumen </w:t>
        </w:r>
      </w:ins>
      <w:ins w:id="1747" w:author="arkat" w:date="2017-09-25T17:35:00Z">
        <w:r w:rsidR="00D94FCE">
          <w:rPr>
            <w:lang w:val="en-US"/>
          </w:rPr>
          <w:fldChar w:fldCharType="begin" w:fldLock="1"/>
        </w:r>
      </w:ins>
      <w:r w:rsidR="008A681E">
        <w:rPr>
          <w:lang w:val="en-US"/>
        </w:rPr>
        <w:instrText>ADDIN CSL_CITATION { "citationItems" : [ { "id" : "ITEM-1", "itemData" : { "author" : [ { "dropping-particle" : "", "family" : "Sparx", "given" : "", "non-dropping-particle" : "", "parse-names" : false, "suffix" : "" } ], "container-title" : "Enterprise Architect, www. sparksystems. com. au", "id" : "ITEM-1", "issued" : { "date-parts" : [ [ "2004" ] ] }, "page" : "1-4", "title" : "The Business Process Model", "type" : "article-journal" }, "uris" : [ "http://www.mendeley.com/documents/?uuid=3b505bb0-f4f4-3db9-a740-2e8eb984c40b" ] } ], "mendeley" : { "formattedCitation" : "(Sparx, 2004)", "plainTextFormattedCitation" : "(Sparx, 2004)", "previouslyFormattedCitation" : "(Sparx, 2004)" }, "properties" : { "noteIndex" : 0 }, "schema" : "https://github.com/citation-style-language/schema/raw/master/csl-citation.json" }</w:instrText>
      </w:r>
      <w:r w:rsidR="00D94FCE">
        <w:rPr>
          <w:lang w:val="en-US"/>
        </w:rPr>
        <w:fldChar w:fldCharType="separate"/>
      </w:r>
      <w:r w:rsidRPr="00C87C41">
        <w:rPr>
          <w:noProof/>
          <w:lang w:val="en-US"/>
        </w:rPr>
        <w:t>(Sparx, 2004)</w:t>
      </w:r>
      <w:ins w:id="1748" w:author="arkat" w:date="2017-09-25T17:35:00Z">
        <w:r w:rsidR="00D94FCE">
          <w:rPr>
            <w:lang w:val="en-US"/>
          </w:rPr>
          <w:fldChar w:fldCharType="end"/>
        </w:r>
        <w:r w:rsidR="00D94FCE">
          <w:rPr>
            <w:lang w:val="en-US"/>
          </w:rPr>
          <w:t>.</w:t>
        </w:r>
      </w:ins>
    </w:p>
    <w:p w14:paraId="1A888AEC" w14:textId="2DA9EAAA" w:rsidR="008D582F" w:rsidRDefault="008D582F">
      <w:pPr>
        <w:pStyle w:val="Heading3"/>
        <w:ind w:left="630" w:hanging="630"/>
        <w:rPr>
          <w:ins w:id="1749" w:author="arkat" w:date="2017-10-01T15:42:00Z"/>
          <w:lang w:val="en-US"/>
        </w:rPr>
        <w:pPrChange w:id="1750" w:author="arkat" w:date="2017-09-27T07:25:00Z">
          <w:pPr>
            <w:pStyle w:val="Heading2"/>
            <w:spacing w:before="0" w:after="0"/>
          </w:pPr>
        </w:pPrChange>
      </w:pPr>
      <w:bookmarkStart w:id="1751" w:name="_Toc495046346"/>
      <w:ins w:id="1752" w:author="arkat" w:date="2017-09-27T07:24:00Z">
        <w:r>
          <w:rPr>
            <w:lang w:val="en-US"/>
          </w:rPr>
          <w:t>Manajemen Proses Bisnis</w:t>
        </w:r>
      </w:ins>
      <w:bookmarkEnd w:id="1751"/>
    </w:p>
    <w:p w14:paraId="59D9E94D" w14:textId="575BF336" w:rsidR="00D7030B" w:rsidRDefault="00EF2C74">
      <w:pPr>
        <w:pStyle w:val="BodyText"/>
        <w:ind w:firstLine="630"/>
        <w:rPr>
          <w:ins w:id="1753" w:author="arkat" w:date="2017-10-02T07:42:00Z"/>
          <w:lang w:val="en-US"/>
        </w:rPr>
        <w:pPrChange w:id="1754" w:author="arkat" w:date="2017-10-02T07:42:00Z">
          <w:pPr>
            <w:pStyle w:val="Heading2"/>
            <w:spacing w:before="0" w:after="0"/>
          </w:pPr>
        </w:pPrChange>
      </w:pPr>
      <w:ins w:id="1755" w:author="arkat" w:date="2017-10-01T15:46:00Z">
        <w:r>
          <w:rPr>
            <w:lang w:val="en-US"/>
          </w:rPr>
          <w:t>Manajemen Prose</w:t>
        </w:r>
      </w:ins>
      <w:ins w:id="1756" w:author="arkat" w:date="2017-10-01T18:34:00Z">
        <w:r w:rsidR="00967132">
          <w:rPr>
            <w:lang w:val="en-US"/>
          </w:rPr>
          <w:t>s</w:t>
        </w:r>
      </w:ins>
      <w:ins w:id="1757" w:author="arkat" w:date="2017-10-01T15:46:00Z">
        <w:r>
          <w:rPr>
            <w:lang w:val="en-US"/>
          </w:rPr>
          <w:t xml:space="preserve"> Bisnis atau sering dikenal dengan istilah </w:t>
        </w:r>
        <w:r w:rsidRPr="00EF2C74">
          <w:rPr>
            <w:i/>
            <w:lang w:val="en-US"/>
            <w:rPrChange w:id="1758" w:author="arkat" w:date="2017-10-01T15:46:00Z">
              <w:rPr>
                <w:lang w:val="en-US"/>
              </w:rPr>
            </w:rPrChange>
          </w:rPr>
          <w:t>Business</w:t>
        </w:r>
        <w:r>
          <w:rPr>
            <w:i/>
            <w:lang w:val="en-US"/>
          </w:rPr>
          <w:t xml:space="preserve"> Process Management (BPM) </w:t>
        </w:r>
        <w:r>
          <w:rPr>
            <w:lang w:val="en-US"/>
          </w:rPr>
          <w:t xml:space="preserve">adalah </w:t>
        </w:r>
      </w:ins>
      <w:ins w:id="1759" w:author="arkat" w:date="2017-10-01T15:47:00Z">
        <w:r>
          <w:rPr>
            <w:lang w:val="en-US"/>
          </w:rPr>
          <w:t xml:space="preserve">sebuah pendekatan </w:t>
        </w:r>
      </w:ins>
      <w:ins w:id="1760" w:author="arkat" w:date="2017-10-01T18:07:00Z">
        <w:r w:rsidR="00B77B31">
          <w:rPr>
            <w:lang w:val="en-US"/>
          </w:rPr>
          <w:t xml:space="preserve">manajemen yang komprehensif untuk mengelola, </w:t>
        </w:r>
      </w:ins>
      <w:ins w:id="1761" w:author="arkat" w:date="2017-10-01T15:47:00Z">
        <w:r w:rsidR="00B77B31">
          <w:rPr>
            <w:lang w:val="en-US"/>
          </w:rPr>
          <w:t>meni</w:t>
        </w:r>
        <w:r>
          <w:rPr>
            <w:lang w:val="en-US"/>
          </w:rPr>
          <w:t>n</w:t>
        </w:r>
      </w:ins>
      <w:ins w:id="1762" w:author="arkat" w:date="2017-10-01T18:08:00Z">
        <w:r w:rsidR="00B77B31">
          <w:rPr>
            <w:lang w:val="en-US"/>
          </w:rPr>
          <w:t>g</w:t>
        </w:r>
      </w:ins>
      <w:ins w:id="1763" w:author="arkat" w:date="2017-10-01T15:47:00Z">
        <w:r>
          <w:rPr>
            <w:lang w:val="en-US"/>
          </w:rPr>
          <w:t xml:space="preserve">katkan </w:t>
        </w:r>
      </w:ins>
      <w:ins w:id="1764" w:author="arkat" w:date="2017-10-01T18:08:00Z">
        <w:r w:rsidR="00B77B31">
          <w:rPr>
            <w:lang w:val="en-US"/>
          </w:rPr>
          <w:t xml:space="preserve">efisiensi </w:t>
        </w:r>
      </w:ins>
      <w:ins w:id="1765" w:author="arkat" w:date="2017-10-01T15:47:00Z">
        <w:r>
          <w:rPr>
            <w:lang w:val="en-US"/>
          </w:rPr>
          <w:t xml:space="preserve">dan </w:t>
        </w:r>
      </w:ins>
      <w:ins w:id="1766" w:author="arkat" w:date="2017-10-01T18:08:00Z">
        <w:r w:rsidR="00B77B31">
          <w:rPr>
            <w:lang w:val="en-US"/>
          </w:rPr>
          <w:t xml:space="preserve">efektifitas proses bisnis di seluruh </w:t>
        </w:r>
        <w:r w:rsidR="00B77B31" w:rsidRPr="00B77B31">
          <w:rPr>
            <w:i/>
            <w:lang w:val="en-US"/>
            <w:rPrChange w:id="1767" w:author="arkat" w:date="2017-10-01T18:08:00Z">
              <w:rPr>
                <w:lang w:val="en-US"/>
              </w:rPr>
            </w:rPrChange>
          </w:rPr>
          <w:t>enterprise</w:t>
        </w:r>
        <w:r w:rsidR="00B77B31">
          <w:rPr>
            <w:i/>
            <w:lang w:val="en-US"/>
          </w:rPr>
          <w:t xml:space="preserve"> </w:t>
        </w:r>
      </w:ins>
      <w:ins w:id="1768" w:author="arkat" w:date="2017-10-01T18:14:00Z">
        <w:r w:rsidR="00B77B31">
          <w:rPr>
            <w:i/>
            <w:lang w:val="en-US"/>
          </w:rPr>
          <w:fldChar w:fldCharType="begin" w:fldLock="1"/>
        </w:r>
      </w:ins>
      <w:r w:rsidR="00676C0D">
        <w:rPr>
          <w:i/>
          <w:lang w:val="en-US"/>
        </w:rPr>
        <w:instrText>ADDIN CSL_CITATION { "citationItems" : [ { "id" : "ITEM-1", "itemData" : { "author" : [ { "dropping-particle" : "", "family" : "Arsanjani", "given" : "Ali", "non-dropping-particle" : "", "parse-names" : false, "suffix" : "" }, { "dropping-particle" : "", "family" : "Bharade", "given" : "Nakul", "non-dropping-particle" : "", "parse-names" : false, "suffix" : "" }, { "dropping-particle" : "", "family" : "Borgenstrand", "given" : "Magnus", "non-dropping-particle" : "", "parse-names" : false, "suffix" : "" }, { "dropping-particle" : "", "family" : "Schume", "given" : "Philipp", "non-dropping-particle" : "", "parse-names" : false, "suffix" : "" }, { "dropping-particle" : "", "family" : "Wood", "given" : "J. Keith", "non-dropping-particle" : "", "parse-names" : false, "suffix" : "" }, { "dropping-particle" : "", "family" : "Zheltonogov", "given" : "Vyacheslav", "non-dropping-particle" : "", "parse-names" : false, "suffix" : "" } ], "container-title" : "IBM Cooperation", "id" : "ITEM-1", "issued" : { "date-parts" : [ [ "2015" ] ] }, "title" : "Business Process Management Design Guide Using IBM Business Process Manager", "type" : "article-journal" }, "uris" : [ "http://www.mendeley.com/documents/?uuid=b0d8efd3-f76a-474c-ab97-092ff452e20e" ] } ], "mendeley" : { "formattedCitation" : "(Arsanjani &lt;i&gt;et al.&lt;/i&gt;, 2015)", "plainTextFormattedCitation" : "(Arsanjani et al., 2015)", "previouslyFormattedCitation" : "(Arsanjani &lt;i&gt;et al.&lt;/i&gt;, 2015)" }, "properties" : { "noteIndex" : 0 }, "schema" : "https://github.com/citation-style-language/schema/raw/master/csl-citation.json" }</w:instrText>
      </w:r>
      <w:r w:rsidR="00B77B31">
        <w:rPr>
          <w:i/>
          <w:lang w:val="en-US"/>
        </w:rPr>
        <w:fldChar w:fldCharType="separate"/>
      </w:r>
      <w:r w:rsidR="00B77B31" w:rsidRPr="00B77B31">
        <w:rPr>
          <w:noProof/>
          <w:lang w:val="en-US"/>
        </w:rPr>
        <w:t xml:space="preserve">(Arsanjani </w:t>
      </w:r>
      <w:r w:rsidR="00B77B31" w:rsidRPr="00B77B31">
        <w:rPr>
          <w:i/>
          <w:noProof/>
          <w:lang w:val="en-US"/>
        </w:rPr>
        <w:t>et al.</w:t>
      </w:r>
      <w:r w:rsidR="00B77B31" w:rsidRPr="00B77B31">
        <w:rPr>
          <w:noProof/>
          <w:lang w:val="en-US"/>
        </w:rPr>
        <w:t>, 2015)</w:t>
      </w:r>
      <w:ins w:id="1769" w:author="arkat" w:date="2017-10-01T18:14:00Z">
        <w:r w:rsidR="00B77B31">
          <w:rPr>
            <w:i/>
            <w:lang w:val="en-US"/>
          </w:rPr>
          <w:fldChar w:fldCharType="end"/>
        </w:r>
      </w:ins>
      <w:ins w:id="1770" w:author="arkat" w:date="2017-10-01T18:08:00Z">
        <w:r w:rsidR="00B77B31">
          <w:rPr>
            <w:lang w:val="en-US"/>
          </w:rPr>
          <w:t xml:space="preserve">. </w:t>
        </w:r>
      </w:ins>
      <w:ins w:id="1771" w:author="arkat" w:date="2017-10-01T18:26:00Z">
        <w:r w:rsidR="00676C0D">
          <w:rPr>
            <w:lang w:val="en-US"/>
          </w:rPr>
          <w:t xml:space="preserve">Sedangkan menurut </w:t>
        </w:r>
      </w:ins>
      <w:ins w:id="1772" w:author="arkat" w:date="2017-10-01T18:27:00Z">
        <w:r w:rsidR="00676C0D">
          <w:rPr>
            <w:lang w:val="en-US"/>
          </w:rPr>
          <w:fldChar w:fldCharType="begin" w:fldLock="1"/>
        </w:r>
      </w:ins>
      <w:r w:rsidR="0017371E">
        <w:rPr>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"manualFormatting" : "Weske (2007)", "plainTextFormattedCitation" : "(Weske, 2007)", "previouslyFormattedCitation" : "(Weske, 2007)" }, "properties" : { "noteIndex" : 0 }, "schema" : "https://github.com/citation-style-language/schema/raw/master/csl-citation.json" }</w:instrText>
      </w:r>
      <w:r w:rsidR="00676C0D">
        <w:rPr>
          <w:lang w:val="en-US"/>
        </w:rPr>
        <w:fldChar w:fldCharType="separate"/>
      </w:r>
      <w:del w:id="1773" w:author="arkat" w:date="2017-10-01T18:30:00Z">
        <w:r w:rsidR="00676C0D" w:rsidRPr="00676C0D" w:rsidDel="00676C0D">
          <w:rPr>
            <w:noProof/>
            <w:lang w:val="en-US"/>
          </w:rPr>
          <w:delText>(</w:delText>
        </w:r>
      </w:del>
      <w:r w:rsidR="00676C0D" w:rsidRPr="00676C0D">
        <w:rPr>
          <w:noProof/>
          <w:lang w:val="en-US"/>
        </w:rPr>
        <w:t>Weske</w:t>
      </w:r>
      <w:del w:id="1774" w:author="arkat" w:date="2017-10-01T18:30:00Z">
        <w:r w:rsidR="00676C0D" w:rsidRPr="00676C0D" w:rsidDel="00676C0D">
          <w:rPr>
            <w:noProof/>
            <w:lang w:val="en-US"/>
          </w:rPr>
          <w:delText>,</w:delText>
        </w:r>
      </w:del>
      <w:r w:rsidR="00676C0D" w:rsidRPr="00676C0D">
        <w:rPr>
          <w:noProof/>
          <w:lang w:val="en-US"/>
        </w:rPr>
        <w:t xml:space="preserve"> </w:t>
      </w:r>
      <w:ins w:id="1775" w:author="arkat" w:date="2017-10-01T18:30:00Z">
        <w:r w:rsidR="00676C0D">
          <w:rPr>
            <w:noProof/>
            <w:lang w:val="en-US"/>
          </w:rPr>
          <w:t>(</w:t>
        </w:r>
      </w:ins>
      <w:r w:rsidR="00676C0D" w:rsidRPr="00676C0D">
        <w:rPr>
          <w:noProof/>
          <w:lang w:val="en-US"/>
        </w:rPr>
        <w:t>2007)</w:t>
      </w:r>
      <w:ins w:id="1776" w:author="arkat" w:date="2017-10-01T18:27:00Z">
        <w:r w:rsidR="00676C0D">
          <w:rPr>
            <w:lang w:val="en-US"/>
          </w:rPr>
          <w:fldChar w:fldCharType="end"/>
        </w:r>
        <w:r w:rsidR="00553CDF">
          <w:rPr>
            <w:lang w:val="en-US"/>
          </w:rPr>
          <w:t xml:space="preserve"> Manaj</w:t>
        </w:r>
      </w:ins>
      <w:ins w:id="1777" w:author="arkat" w:date="2017-10-02T07:34:00Z">
        <w:r w:rsidR="00553CDF">
          <w:rPr>
            <w:lang w:val="en-US"/>
          </w:rPr>
          <w:t xml:space="preserve">emen Proses Bisnis </w:t>
        </w:r>
      </w:ins>
      <w:ins w:id="1778" w:author="arkat" w:date="2017-10-01T18:27:00Z">
        <w:r w:rsidR="00676C0D">
          <w:rPr>
            <w:lang w:val="en-US"/>
          </w:rPr>
          <w:t>mencakup konsep, metode</w:t>
        </w:r>
      </w:ins>
      <w:ins w:id="1779" w:author="arkat" w:date="2017-10-01T18:28:00Z">
        <w:r w:rsidR="00676C0D">
          <w:rPr>
            <w:lang w:val="en-US"/>
          </w:rPr>
          <w:t xml:space="preserve"> dan teknik untuk mendukung desain, administrasi, konfigu</w:t>
        </w:r>
      </w:ins>
      <w:ins w:id="1780" w:author="arkat" w:date="2017-10-01T18:29:00Z">
        <w:r w:rsidR="00676C0D">
          <w:rPr>
            <w:lang w:val="en-US"/>
          </w:rPr>
          <w:t>rasi dan pemberlakukan peraturan sebuah proses bisnis.</w:t>
        </w:r>
      </w:ins>
      <w:ins w:id="1781" w:author="arkat" w:date="2017-10-02T07:28:00Z">
        <w:r w:rsidR="00553CDF">
          <w:rPr>
            <w:lang w:val="en-US"/>
          </w:rPr>
          <w:t xml:space="preserve"> </w:t>
        </w:r>
      </w:ins>
      <w:ins w:id="1782" w:author="arkat" w:date="2017-10-02T07:35:00Z">
        <w:r w:rsidR="00553CDF">
          <w:rPr>
            <w:lang w:val="en-US"/>
          </w:rPr>
          <w:fldChar w:fldCharType="begin" w:fldLock="1"/>
        </w:r>
      </w:ins>
      <w:r w:rsidR="00553CDF">
        <w:rPr>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"manualFormatting" : "Gartner (2016)", "plainTextFormattedCitation" : "(Gartner, 2016)", "previouslyFormattedCitation" : "(Gartner, 2016)" }, "properties" : { "noteIndex" : 0 }, "schema" : "https://github.com/citation-style-language/schema/raw/master/csl-citation.json" }</w:instrText>
      </w:r>
      <w:r w:rsidR="00553CDF">
        <w:rPr>
          <w:lang w:val="en-US"/>
        </w:rPr>
        <w:fldChar w:fldCharType="separate"/>
      </w:r>
      <w:del w:id="1783" w:author="arkat" w:date="2017-10-02T07:35:00Z">
        <w:r w:rsidR="00553CDF" w:rsidRPr="00553CDF" w:rsidDel="00553CDF">
          <w:rPr>
            <w:noProof/>
            <w:lang w:val="en-US"/>
          </w:rPr>
          <w:delText>(</w:delText>
        </w:r>
      </w:del>
      <w:r w:rsidR="00553CDF" w:rsidRPr="00553CDF">
        <w:rPr>
          <w:noProof/>
          <w:lang w:val="en-US"/>
        </w:rPr>
        <w:t>Gartner</w:t>
      </w:r>
      <w:del w:id="1784" w:author="arkat" w:date="2017-10-02T07:35:00Z">
        <w:r w:rsidR="00553CDF" w:rsidRPr="00553CDF" w:rsidDel="00553CDF">
          <w:rPr>
            <w:noProof/>
            <w:lang w:val="en-US"/>
          </w:rPr>
          <w:delText>,</w:delText>
        </w:r>
      </w:del>
      <w:r w:rsidR="00553CDF" w:rsidRPr="00553CDF">
        <w:rPr>
          <w:noProof/>
          <w:lang w:val="en-US"/>
        </w:rPr>
        <w:t xml:space="preserve"> </w:t>
      </w:r>
      <w:ins w:id="1785" w:author="arkat" w:date="2017-10-02T07:35:00Z">
        <w:r w:rsidR="00553CDF">
          <w:rPr>
            <w:noProof/>
            <w:lang w:val="en-US"/>
          </w:rPr>
          <w:t>(</w:t>
        </w:r>
      </w:ins>
      <w:r w:rsidR="00553CDF" w:rsidRPr="00553CDF">
        <w:rPr>
          <w:noProof/>
          <w:lang w:val="en-US"/>
        </w:rPr>
        <w:t>2016)</w:t>
      </w:r>
      <w:ins w:id="1786" w:author="arkat" w:date="2017-10-02T07:35:00Z">
        <w:r w:rsidR="00553CDF">
          <w:rPr>
            <w:lang w:val="en-US"/>
          </w:rPr>
          <w:fldChar w:fldCharType="end"/>
        </w:r>
        <w:r w:rsidR="00553CDF">
          <w:rPr>
            <w:lang w:val="en-US"/>
          </w:rPr>
          <w:t xml:space="preserve"> mendefinisikan Manajemen Proses Bisnis sebagai disiplin yang menggun</w:t>
        </w:r>
      </w:ins>
      <w:ins w:id="1787" w:author="arkat" w:date="2017-10-06T08:01:00Z">
        <w:r w:rsidR="008D650E">
          <w:rPr>
            <w:lang w:val="en-US"/>
          </w:rPr>
          <w:t>akan</w:t>
        </w:r>
      </w:ins>
      <w:ins w:id="1788" w:author="arkat" w:date="2017-10-02T07:35:00Z">
        <w:r w:rsidR="00553CDF">
          <w:rPr>
            <w:lang w:val="en-US"/>
          </w:rPr>
          <w:t xml:space="preserve"> berbagai metode untuk menemukan, </w:t>
        </w:r>
      </w:ins>
      <w:ins w:id="1789" w:author="arkat" w:date="2017-10-02T07:36:00Z">
        <w:r w:rsidR="00553CDF">
          <w:rPr>
            <w:lang w:val="en-US"/>
          </w:rPr>
          <w:t xml:space="preserve">memodelkan, </w:t>
        </w:r>
      </w:ins>
      <w:ins w:id="1790" w:author="arkat" w:date="2017-10-02T07:35:00Z">
        <w:r w:rsidR="00553CDF">
          <w:rPr>
            <w:lang w:val="en-US"/>
          </w:rPr>
          <w:t xml:space="preserve">menganalisa, mengukur, meningkatkan </w:t>
        </w:r>
      </w:ins>
      <w:ins w:id="1791" w:author="arkat" w:date="2017-10-02T07:37:00Z">
        <w:r w:rsidR="00553CDF">
          <w:rPr>
            <w:lang w:val="en-US"/>
          </w:rPr>
          <w:t xml:space="preserve">dan mengoptimalkan proses bisnis. Proses bisnis mengkoordinasikan perilaku </w:t>
        </w:r>
      </w:ins>
      <w:ins w:id="1792" w:author="arkat" w:date="2017-10-02T07:38:00Z">
        <w:r w:rsidR="00553CDF">
          <w:rPr>
            <w:lang w:val="en-US"/>
          </w:rPr>
          <w:t>orang, system, informasi dan berbaga</w:t>
        </w:r>
        <w:r w:rsidR="00D7030B">
          <w:rPr>
            <w:lang w:val="en-US"/>
          </w:rPr>
          <w:t xml:space="preserve">i hal </w:t>
        </w:r>
      </w:ins>
      <w:ins w:id="1793" w:author="arkat" w:date="2017-10-02T07:39:00Z">
        <w:r w:rsidR="00D7030B">
          <w:rPr>
            <w:lang w:val="en-US"/>
          </w:rPr>
          <w:t xml:space="preserve">guna </w:t>
        </w:r>
      </w:ins>
      <w:ins w:id="1794" w:author="arkat" w:date="2017-10-02T07:38:00Z">
        <w:r w:rsidR="00D7030B">
          <w:rPr>
            <w:lang w:val="en-US"/>
          </w:rPr>
          <w:t xml:space="preserve">mendukung </w:t>
        </w:r>
      </w:ins>
      <w:ins w:id="1795" w:author="arkat" w:date="2017-10-02T07:39:00Z">
        <w:r w:rsidR="00D7030B">
          <w:rPr>
            <w:lang w:val="en-US"/>
          </w:rPr>
          <w:t xml:space="preserve">strategi bisnis. </w:t>
        </w:r>
      </w:ins>
    </w:p>
    <w:p w14:paraId="52BCFDD7" w14:textId="0023AF4B" w:rsidR="00967132" w:rsidRDefault="00967132">
      <w:pPr>
        <w:pStyle w:val="BodyText"/>
        <w:ind w:firstLine="630"/>
        <w:rPr>
          <w:ins w:id="1796" w:author="arkat" w:date="2017-10-02T08:39:00Z"/>
          <w:lang w:val="en-US"/>
        </w:rPr>
        <w:pPrChange w:id="1797" w:author="arkat" w:date="2017-10-02T07:04:00Z">
          <w:pPr>
            <w:pStyle w:val="Heading2"/>
            <w:spacing w:before="0" w:after="0"/>
          </w:pPr>
        </w:pPrChange>
      </w:pPr>
      <w:ins w:id="1798" w:author="arkat" w:date="2017-10-01T18:34:00Z">
        <w:r w:rsidRPr="00967132">
          <w:rPr>
            <w:lang w:val="en-US"/>
          </w:rPr>
          <w:t xml:space="preserve">Dasar </w:t>
        </w:r>
        <w:r>
          <w:rPr>
            <w:lang w:val="en-US"/>
          </w:rPr>
          <w:t xml:space="preserve">Manajemen Proses Bisnis </w:t>
        </w:r>
        <w:r w:rsidRPr="00967132">
          <w:rPr>
            <w:lang w:val="en-US"/>
          </w:rPr>
          <w:t xml:space="preserve">adalah representasi eksplisit dari proses bisnis dengan aktivitas dan batasan pelaksanaannya. Setelah proses bisnis </w:t>
        </w:r>
        <w:r w:rsidRPr="00967132">
          <w:rPr>
            <w:lang w:val="en-US"/>
          </w:rPr>
          <w:lastRenderedPageBreak/>
          <w:t xml:space="preserve">didefinisikan, </w:t>
        </w:r>
      </w:ins>
      <w:ins w:id="1799" w:author="arkat" w:date="2017-10-01T18:37:00Z">
        <w:r>
          <w:rPr>
            <w:lang w:val="en-US"/>
          </w:rPr>
          <w:t xml:space="preserve">maka proses bisnis dapat dilakukan </w:t>
        </w:r>
      </w:ins>
      <w:ins w:id="1800" w:author="arkat" w:date="2017-10-01T18:34:00Z">
        <w:r w:rsidRPr="00967132">
          <w:rPr>
            <w:lang w:val="en-US"/>
          </w:rPr>
          <w:t>an</w:t>
        </w:r>
        <w:r>
          <w:rPr>
            <w:lang w:val="en-US"/>
          </w:rPr>
          <w:t>alisis, perbaikan, dan dilakukan penetapan.</w:t>
        </w:r>
      </w:ins>
      <w:ins w:id="1801" w:author="arkat" w:date="2017-10-02T07:04:00Z">
        <w:r w:rsidR="008F4650" w:rsidRPr="008F4650">
          <w:t xml:space="preserve"> </w:t>
        </w:r>
        <w:r w:rsidR="008F4650" w:rsidRPr="008F4650">
          <w:rPr>
            <w:lang w:val="en-US"/>
          </w:rPr>
          <w:t>Se</w:t>
        </w:r>
      </w:ins>
      <w:ins w:id="1802" w:author="arkat" w:date="2017-10-06T08:01:00Z">
        <w:r w:rsidR="008D650E">
          <w:rPr>
            <w:lang w:val="en-US"/>
          </w:rPr>
          <w:t>cara</w:t>
        </w:r>
      </w:ins>
      <w:ins w:id="1803" w:author="arkat" w:date="2017-10-02T07:04:00Z">
        <w:r w:rsidR="008F4650">
          <w:rPr>
            <w:lang w:val="en-US"/>
          </w:rPr>
          <w:t xml:space="preserve"> tradisional, pemberlakuan peraturan proses bisnis dilakukan</w:t>
        </w:r>
        <w:r w:rsidR="008F4650" w:rsidRPr="008F4650">
          <w:rPr>
            <w:lang w:val="en-US"/>
          </w:rPr>
          <w:t xml:space="preserve"> se</w:t>
        </w:r>
      </w:ins>
      <w:ins w:id="1804" w:author="arkat" w:date="2017-10-06T08:01:00Z">
        <w:r w:rsidR="008D650E">
          <w:rPr>
            <w:lang w:val="en-US"/>
          </w:rPr>
          <w:t>cara</w:t>
        </w:r>
      </w:ins>
      <w:ins w:id="1805" w:author="arkat" w:date="2017-10-02T07:04:00Z">
        <w:r w:rsidR="008F4650" w:rsidRPr="008F4650">
          <w:rPr>
            <w:lang w:val="en-US"/>
          </w:rPr>
          <w:t xml:space="preserve"> manual,</w:t>
        </w:r>
      </w:ins>
      <w:ins w:id="1806" w:author="arkat" w:date="2017-10-02T07:05:00Z">
        <w:r w:rsidR="008F4650">
          <w:rPr>
            <w:lang w:val="en-US"/>
          </w:rPr>
          <w:t xml:space="preserve"> Dengan dipandu oleh personil perusahaan yang memiliki pengetahuan di bidang tersebut dengan </w:t>
        </w:r>
      </w:ins>
      <w:ins w:id="1807" w:author="arkat" w:date="2017-10-06T08:01:00Z">
        <w:r w:rsidR="008D650E">
          <w:rPr>
            <w:lang w:val="en-US"/>
          </w:rPr>
          <w:t>Cara</w:t>
        </w:r>
      </w:ins>
      <w:ins w:id="1808" w:author="arkat" w:date="2017-10-02T07:19:00Z">
        <w:r w:rsidR="00F52150">
          <w:rPr>
            <w:lang w:val="en-US"/>
          </w:rPr>
          <w:t xml:space="preserve"> </w:t>
        </w:r>
      </w:ins>
      <w:ins w:id="1809" w:author="arkat" w:date="2017-10-02T07:05:00Z">
        <w:r w:rsidR="008F4650">
          <w:rPr>
            <w:lang w:val="en-US"/>
          </w:rPr>
          <w:t xml:space="preserve">menerapkan peraturan dan prosedur </w:t>
        </w:r>
      </w:ins>
      <w:ins w:id="1810" w:author="arkat" w:date="2017-10-02T07:04:00Z">
        <w:r w:rsidR="008F4650">
          <w:rPr>
            <w:lang w:val="en-US"/>
          </w:rPr>
          <w:t>kerja di perusahaan.</w:t>
        </w:r>
      </w:ins>
    </w:p>
    <w:p w14:paraId="64FF7E03" w14:textId="05C08CBC" w:rsidR="0017371E" w:rsidRDefault="0017371E" w:rsidP="0017371E">
      <w:pPr>
        <w:pStyle w:val="BodyText"/>
        <w:ind w:firstLine="630"/>
        <w:rPr>
          <w:ins w:id="1811" w:author="arkat" w:date="2017-10-04T18:29:00Z"/>
        </w:rPr>
      </w:pPr>
      <w:ins w:id="1812" w:author="arkat" w:date="2017-10-02T08:39:00Z">
        <w:r>
          <w:rPr>
            <w:lang w:val="en-US"/>
          </w:rPr>
          <w:t>B</w:t>
        </w:r>
        <w:r w:rsidRPr="00832701">
          <w:t xml:space="preserve">PM membantu perusahaan dalam mengawasi dan mengontrol seluruh elemen pada proses bisnis, seperti karyawan, pelanggan, pemasok, dan workflow. BPM meningkatkan kualitas proses bisnis melalui penyediaan mekanisme feedback yang lebih baik. Review yang berkesinambungan dan real-time </w:t>
        </w:r>
      </w:ins>
      <w:ins w:id="1813" w:author="arkat" w:date="2017-10-06T08:01:00Z">
        <w:r w:rsidR="008D650E">
          <w:t>akan</w:t>
        </w:r>
      </w:ins>
      <w:ins w:id="1814" w:author="arkat" w:date="2017-10-02T08:39:00Z">
        <w:r w:rsidRPr="00832701">
          <w:t xml:space="preserve"> membantu perusahaan dalam mengidentifikasi masalah dan kemudian mengatasinya se</w:t>
        </w:r>
      </w:ins>
      <w:ins w:id="1815" w:author="arkat" w:date="2017-10-06T08:01:00Z">
        <w:r w:rsidR="008D650E">
          <w:t>cara</w:t>
        </w:r>
      </w:ins>
      <w:ins w:id="1816" w:author="arkat" w:date="2017-10-02T08:39:00Z">
        <w:r w:rsidRPr="00832701">
          <w:t xml:space="preserve"> lebih cepat sebelum masalah tersebut berkembang menjadi lebih besar.</w:t>
        </w:r>
      </w:ins>
    </w:p>
    <w:p w14:paraId="63CECE8B" w14:textId="2B6D982B" w:rsidR="0021262F" w:rsidRPr="0056138E" w:rsidRDefault="0021262F" w:rsidP="0017371E">
      <w:pPr>
        <w:pStyle w:val="BodyText"/>
        <w:ind w:firstLine="630"/>
        <w:rPr>
          <w:ins w:id="1817" w:author="arkat" w:date="2017-10-04T18:31:00Z"/>
          <w:lang w:val="en-US"/>
          <w:rPrChange w:id="1818" w:author="arkat" w:date="2017-10-04T18:44:00Z">
            <w:rPr>
              <w:ins w:id="1819" w:author="arkat" w:date="2017-10-04T18:31:00Z"/>
              <w:i/>
              <w:lang w:val="en-US"/>
            </w:rPr>
          </w:rPrChange>
        </w:rPr>
      </w:pPr>
      <w:ins w:id="1820" w:author="arkat" w:date="2017-10-04T18:29:00Z">
        <w:r>
          <w:rPr>
            <w:lang w:val="en-US"/>
          </w:rPr>
          <w:t>Se</w:t>
        </w:r>
      </w:ins>
      <w:ins w:id="1821" w:author="arkat" w:date="2017-10-06T08:01:00Z">
        <w:r w:rsidR="008D650E">
          <w:rPr>
            <w:lang w:val="en-US"/>
          </w:rPr>
          <w:t>cara</w:t>
        </w:r>
      </w:ins>
      <w:ins w:id="1822" w:author="arkat" w:date="2017-10-04T18:29:00Z">
        <w:r>
          <w:rPr>
            <w:lang w:val="en-US"/>
          </w:rPr>
          <w:t xml:space="preserve"> umum, aktivitas BPM dikelompokkan menjadi </w:t>
        </w:r>
      </w:ins>
      <w:ins w:id="1823" w:author="arkat" w:date="2017-10-04T18:30:00Z">
        <w:r>
          <w:rPr>
            <w:lang w:val="en-US"/>
          </w:rPr>
          <w:t xml:space="preserve">5 kategori, yakni: </w:t>
        </w:r>
        <w:r>
          <w:rPr>
            <w:i/>
            <w:lang w:val="en-US"/>
          </w:rPr>
          <w:t xml:space="preserve">design, modelling, execution, monitoring </w:t>
        </w:r>
        <w:r>
          <w:rPr>
            <w:lang w:val="en-US"/>
          </w:rPr>
          <w:t xml:space="preserve">dan </w:t>
        </w:r>
        <w:r>
          <w:rPr>
            <w:i/>
            <w:lang w:val="en-US"/>
          </w:rPr>
          <w:t>execution</w:t>
        </w:r>
      </w:ins>
      <w:ins w:id="1824" w:author="arkat" w:date="2017-10-04T19:05:00Z">
        <w:r w:rsidR="0046428A">
          <w:rPr>
            <w:i/>
            <w:lang w:val="en-US"/>
          </w:rPr>
          <w:t xml:space="preserve"> </w:t>
        </w:r>
      </w:ins>
      <w:ins w:id="1825" w:author="arkat" w:date="2017-10-04T19:13:00Z">
        <w:r w:rsidR="0046428A">
          <w:rPr>
            <w:i/>
            <w:lang w:val="en-US"/>
          </w:rPr>
          <w:fldChar w:fldCharType="begin" w:fldLock="1"/>
        </w:r>
      </w:ins>
      <w:r w:rsidR="003C2109">
        <w:rPr>
          <w:i/>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"plainTextFormattedCitation" : "(Gartner, 2016)", "previouslyFormattedCitation" : "(Gartner, 2016)" }, "properties" : { "noteIndex" : 0 }, "schema" : "https://github.com/citation-style-language/schema/raw/master/csl-citation.json" }</w:instrText>
      </w:r>
      <w:r w:rsidR="0046428A">
        <w:rPr>
          <w:i/>
          <w:lang w:val="en-US"/>
        </w:rPr>
        <w:fldChar w:fldCharType="separate"/>
      </w:r>
      <w:r w:rsidR="0046428A" w:rsidRPr="0046428A">
        <w:rPr>
          <w:noProof/>
          <w:lang w:val="en-US"/>
        </w:rPr>
        <w:t>(Gartner, 2016)</w:t>
      </w:r>
      <w:ins w:id="1826" w:author="arkat" w:date="2017-10-04T19:13:00Z">
        <w:r w:rsidR="0046428A">
          <w:rPr>
            <w:i/>
            <w:lang w:val="en-US"/>
          </w:rPr>
          <w:fldChar w:fldCharType="end"/>
        </w:r>
      </w:ins>
      <w:ins w:id="1827" w:author="arkat" w:date="2017-10-04T18:30:00Z">
        <w:r>
          <w:rPr>
            <w:i/>
            <w:lang w:val="en-US"/>
          </w:rPr>
          <w:t xml:space="preserve">. </w:t>
        </w:r>
      </w:ins>
      <w:ins w:id="1828" w:author="arkat" w:date="2017-10-04T18:40:00Z">
        <w:r w:rsidR="0056138E">
          <w:rPr>
            <w:lang w:val="en-US"/>
          </w:rPr>
          <w:t>Pa</w:t>
        </w:r>
      </w:ins>
      <w:ins w:id="1829" w:author="arkat" w:date="2017-10-04T18:41:00Z">
        <w:r w:rsidR="0056138E">
          <w:rPr>
            <w:lang w:val="en-US"/>
          </w:rPr>
          <w:t xml:space="preserve">da gambar 2.1 kita dapat melihat standar siklus hidup BPM. </w:t>
        </w:r>
      </w:ins>
      <w:ins w:id="1830" w:author="arkat" w:date="2017-10-04T18:43:00Z">
        <w:r w:rsidR="0056138E">
          <w:rPr>
            <w:lang w:val="en-US"/>
          </w:rPr>
          <w:t xml:space="preserve">Dimana disetiap fase siklus hidup dapat diulang, dari proses </w:t>
        </w:r>
        <w:r w:rsidR="0056138E">
          <w:rPr>
            <w:i/>
            <w:lang w:val="en-US"/>
          </w:rPr>
          <w:t xml:space="preserve">design </w:t>
        </w:r>
        <w:r w:rsidR="0056138E">
          <w:rPr>
            <w:lang w:val="en-US"/>
          </w:rPr>
          <w:t xml:space="preserve">sampai proses </w:t>
        </w:r>
        <w:r w:rsidR="0056138E">
          <w:rPr>
            <w:i/>
            <w:lang w:val="en-US"/>
          </w:rPr>
          <w:t>optimization.</w:t>
        </w:r>
      </w:ins>
      <w:ins w:id="1831" w:author="arkat" w:date="2017-10-04T18:44:00Z">
        <w:r w:rsidR="0056138E">
          <w:rPr>
            <w:i/>
            <w:lang w:val="en-US"/>
          </w:rPr>
          <w:t xml:space="preserve"> </w:t>
        </w:r>
        <w:r w:rsidR="0056138E">
          <w:rPr>
            <w:lang w:val="en-US"/>
          </w:rPr>
          <w:t>Fase-fase tersebut dijelaskan sebagai berikut:</w:t>
        </w:r>
      </w:ins>
    </w:p>
    <w:p w14:paraId="1EF74676" w14:textId="77777777" w:rsidR="0021262F" w:rsidRDefault="0021262F" w:rsidP="0021262F">
      <w:pPr>
        <w:pStyle w:val="BodyText"/>
        <w:rPr>
          <w:ins w:id="1832" w:author="arkat" w:date="2017-10-04T18:37:00Z"/>
          <w:i/>
          <w:lang w:val="en-US"/>
        </w:rPr>
      </w:pPr>
    </w:p>
    <w:p w14:paraId="525F3DD3" w14:textId="393D479D" w:rsidR="0021262F" w:rsidRDefault="0056138E" w:rsidP="0021262F">
      <w:pPr>
        <w:pStyle w:val="BodyText"/>
        <w:rPr>
          <w:ins w:id="1833" w:author="arkat" w:date="2017-10-04T18:35:00Z"/>
          <w:i/>
          <w:lang w:val="en-US"/>
        </w:rPr>
      </w:pPr>
      <w:ins w:id="1834" w:author="arkat" w:date="2017-10-04T18:39:00Z">
        <w:r>
          <w:rPr>
            <w:i/>
            <w:noProof/>
            <w:lang w:val="en-US"/>
            <w:rPrChange w:id="1835" w:author="Unknown">
              <w:rPr>
                <w:noProof/>
                <w:lang w:val="en-US"/>
              </w:rPr>
            </w:rPrChange>
          </w:rPr>
          <w:drawing>
            <wp:inline distT="0" distB="0" distL="0" distR="0" wp14:anchorId="7EF115FE" wp14:editId="704FC852">
              <wp:extent cx="5041265" cy="2940685"/>
              <wp:effectExtent l="0" t="0" r="0" b="0"/>
              <wp:docPr id="283" name="Diagram 2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ins>
    </w:p>
    <w:p w14:paraId="44DEF3A5" w14:textId="268D10E2" w:rsidR="0021262F" w:rsidRPr="0021262F" w:rsidRDefault="0021262F">
      <w:pPr>
        <w:pStyle w:val="GambarBAB2"/>
        <w:numPr>
          <w:ilvl w:val="0"/>
          <w:numId w:val="45"/>
        </w:numPr>
        <w:ind w:left="0" w:firstLine="0"/>
        <w:rPr>
          <w:ins w:id="1836" w:author="arkat" w:date="2017-10-04T18:31:00Z"/>
          <w:b/>
          <w:rPrChange w:id="1837" w:author="arkat" w:date="2017-10-04T18:36:00Z">
            <w:rPr>
              <w:ins w:id="1838" w:author="arkat" w:date="2017-10-04T18:31:00Z"/>
              <w:i/>
              <w:lang w:val="en-US"/>
            </w:rPr>
          </w:rPrChange>
        </w:rPr>
        <w:pPrChange w:id="1839" w:author="arkat" w:date="2017-10-04T18:36:00Z">
          <w:pPr>
            <w:pStyle w:val="BodyText"/>
            <w:ind w:firstLine="630"/>
          </w:pPr>
        </w:pPrChange>
      </w:pPr>
      <w:bookmarkStart w:id="1840" w:name="_Toc495046359"/>
      <w:ins w:id="1841" w:author="arkat" w:date="2017-10-04T18:35:00Z">
        <w:r w:rsidRPr="0021262F">
          <w:rPr>
            <w:b/>
            <w:rPrChange w:id="1842" w:author="arkat" w:date="2017-10-04T18:36:00Z">
              <w:rPr>
                <w:i/>
              </w:rPr>
            </w:rPrChange>
          </w:rPr>
          <w:t>Siklus Hidup Manajemen Proses Bisnis</w:t>
        </w:r>
      </w:ins>
      <w:bookmarkEnd w:id="1840"/>
    </w:p>
    <w:p w14:paraId="2AD3B892" w14:textId="2BE7C048" w:rsidR="0021262F" w:rsidRPr="00894A29" w:rsidRDefault="00894A29">
      <w:pPr>
        <w:jc w:val="center"/>
        <w:rPr>
          <w:ins w:id="1843" w:author="arkat" w:date="2017-10-02T08:39:00Z"/>
          <w:lang w:val="en-US"/>
          <w:rPrChange w:id="1844" w:author="arkat" w:date="2017-10-04T23:15:00Z">
            <w:rPr>
              <w:ins w:id="1845" w:author="arkat" w:date="2017-10-02T08:39:00Z"/>
            </w:rPr>
          </w:rPrChange>
        </w:rPr>
        <w:pPrChange w:id="1846" w:author="arkat" w:date="2017-10-04T23:15:00Z">
          <w:pPr>
            <w:pStyle w:val="BodyText"/>
            <w:ind w:firstLine="630"/>
          </w:pPr>
        </w:pPrChange>
      </w:pPr>
      <w:ins w:id="1847" w:author="arkat" w:date="2017-10-04T23:15:00Z">
        <w:r>
          <w:rPr>
            <w:lang w:val="en-US"/>
          </w:rPr>
          <w:t xml:space="preserve">Sumber : </w:t>
        </w:r>
        <w:r>
          <w:rPr>
            <w:lang w:val="en-US"/>
          </w:rPr>
          <w:fldChar w:fldCharType="begin" w:fldLock="1"/>
        </w:r>
      </w:ins>
      <w:r>
        <w:rPr>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"manualFormatting" : "Gartner (2016)", "plainTextFormattedCitation" : "(Gartner, 2016)", "previouslyFormattedCitation" : "(Gartner, 2016)" }, "properties" : { "noteIndex" : 0 }, "schema" : "https://github.com/citation-style-language/schema/raw/master/csl-citation.json" }</w:instrText>
      </w:r>
      <w:r>
        <w:rPr>
          <w:lang w:val="en-US"/>
        </w:rPr>
        <w:fldChar w:fldCharType="separate"/>
      </w:r>
      <w:del w:id="1848" w:author="arkat" w:date="2017-10-04T23:15:00Z">
        <w:r w:rsidRPr="00894A29" w:rsidDel="00894A29">
          <w:rPr>
            <w:noProof/>
            <w:lang w:val="en-US"/>
          </w:rPr>
          <w:delText>(</w:delText>
        </w:r>
      </w:del>
      <w:r w:rsidRPr="00894A29">
        <w:rPr>
          <w:noProof/>
          <w:lang w:val="en-US"/>
        </w:rPr>
        <w:t>Gartner</w:t>
      </w:r>
      <w:del w:id="1849" w:author="arkat" w:date="2017-10-04T23:15:00Z">
        <w:r w:rsidRPr="00894A29" w:rsidDel="00894A29">
          <w:rPr>
            <w:noProof/>
            <w:lang w:val="en-US"/>
          </w:rPr>
          <w:delText>,</w:delText>
        </w:r>
      </w:del>
      <w:r w:rsidRPr="00894A29">
        <w:rPr>
          <w:noProof/>
          <w:lang w:val="en-US"/>
        </w:rPr>
        <w:t xml:space="preserve"> </w:t>
      </w:r>
      <w:ins w:id="1850" w:author="arkat" w:date="2017-10-04T23:15:00Z">
        <w:r>
          <w:rPr>
            <w:noProof/>
            <w:lang w:val="en-US"/>
          </w:rPr>
          <w:t>(</w:t>
        </w:r>
      </w:ins>
      <w:r w:rsidRPr="00894A29">
        <w:rPr>
          <w:noProof/>
          <w:lang w:val="en-US"/>
        </w:rPr>
        <w:t>2016)</w:t>
      </w:r>
      <w:ins w:id="1851" w:author="arkat" w:date="2017-10-04T23:15:00Z">
        <w:r>
          <w:rPr>
            <w:lang w:val="en-US"/>
          </w:rPr>
          <w:fldChar w:fldCharType="end"/>
        </w:r>
      </w:ins>
    </w:p>
    <w:p w14:paraId="43C3A31B" w14:textId="162B2362" w:rsidR="0056138E" w:rsidRPr="0056138E" w:rsidRDefault="0056138E">
      <w:pPr>
        <w:pStyle w:val="BodyTextFirstIndent"/>
        <w:numPr>
          <w:ilvl w:val="0"/>
          <w:numId w:val="144"/>
        </w:numPr>
        <w:ind w:left="360"/>
        <w:rPr>
          <w:ins w:id="1852" w:author="arkat" w:date="2017-10-04T18:45:00Z"/>
          <w:i/>
          <w:lang w:val="en-US"/>
          <w:rPrChange w:id="1853" w:author="arkat" w:date="2017-10-04T18:45:00Z">
            <w:rPr>
              <w:ins w:id="1854" w:author="arkat" w:date="2017-10-04T18:45:00Z"/>
              <w:lang w:val="en-US"/>
            </w:rPr>
          </w:rPrChange>
        </w:rPr>
        <w:pPrChange w:id="1855" w:author="arkat" w:date="2017-10-04T18:45:00Z">
          <w:pPr>
            <w:pStyle w:val="Heading2"/>
            <w:spacing w:before="0" w:after="0"/>
          </w:pPr>
        </w:pPrChange>
      </w:pPr>
      <w:ins w:id="1856" w:author="arkat" w:date="2017-10-04T18:45:00Z">
        <w:r w:rsidRPr="0056138E">
          <w:rPr>
            <w:i/>
            <w:lang w:val="en-US"/>
            <w:rPrChange w:id="1857" w:author="arkat" w:date="2017-10-04T18:45:00Z">
              <w:rPr>
                <w:b w:val="0"/>
                <w:bCs w:val="0"/>
                <w:lang w:val="en-US"/>
              </w:rPr>
            </w:rPrChange>
          </w:rPr>
          <w:t>Design</w:t>
        </w:r>
        <w:r>
          <w:rPr>
            <w:i/>
            <w:lang w:val="en-US"/>
          </w:rPr>
          <w:t xml:space="preserve">, </w:t>
        </w:r>
        <w:r>
          <w:rPr>
            <w:lang w:val="en-US"/>
          </w:rPr>
          <w:t xml:space="preserve">Tahap yang mengidentifikasi </w:t>
        </w:r>
      </w:ins>
      <w:ins w:id="1858" w:author="arkat" w:date="2017-10-04T18:46:00Z">
        <w:r>
          <w:rPr>
            <w:lang w:val="en-US"/>
          </w:rPr>
          <w:t>proses bisnis saat ini</w:t>
        </w:r>
      </w:ins>
      <w:ins w:id="1859" w:author="arkat" w:date="2017-10-04T18:47:00Z">
        <w:r>
          <w:rPr>
            <w:lang w:val="en-US"/>
          </w:rPr>
          <w:t xml:space="preserve"> dan proses tersebut harus dirancang. Tahap ini bertujuan untuk memastikan perancangan sesuai dengan teori </w:t>
        </w:r>
      </w:ins>
      <w:ins w:id="1860" w:author="arkat" w:date="2017-10-04T18:48:00Z">
        <w:r>
          <w:rPr>
            <w:lang w:val="en-US"/>
          </w:rPr>
          <w:t>untuk membangun sebuah proses yang efisien dan mereduksi kesalahan selama siklus hidup.</w:t>
        </w:r>
      </w:ins>
    </w:p>
    <w:p w14:paraId="39A52681" w14:textId="2837C83F" w:rsidR="0056138E" w:rsidRPr="0056138E" w:rsidRDefault="0056138E">
      <w:pPr>
        <w:pStyle w:val="BodyTextFirstIndent"/>
        <w:numPr>
          <w:ilvl w:val="0"/>
          <w:numId w:val="144"/>
        </w:numPr>
        <w:ind w:left="360"/>
        <w:rPr>
          <w:ins w:id="1861" w:author="arkat" w:date="2017-10-04T18:45:00Z"/>
          <w:i/>
          <w:lang w:val="en-US"/>
          <w:rPrChange w:id="1862" w:author="arkat" w:date="2017-10-04T18:45:00Z">
            <w:rPr>
              <w:ins w:id="1863" w:author="arkat" w:date="2017-10-04T18:45:00Z"/>
              <w:lang w:val="en-US"/>
            </w:rPr>
          </w:rPrChange>
        </w:rPr>
        <w:pPrChange w:id="1864" w:author="arkat" w:date="2017-10-04T18:45:00Z">
          <w:pPr>
            <w:pStyle w:val="Heading2"/>
            <w:spacing w:before="0" w:after="0"/>
          </w:pPr>
        </w:pPrChange>
      </w:pPr>
      <w:ins w:id="1865" w:author="arkat" w:date="2017-10-04T18:45:00Z">
        <w:r w:rsidRPr="0056138E">
          <w:rPr>
            <w:i/>
            <w:lang w:val="en-US"/>
            <w:rPrChange w:id="1866" w:author="arkat" w:date="2017-10-04T18:45:00Z">
              <w:rPr>
                <w:b w:val="0"/>
                <w:bCs w:val="0"/>
                <w:lang w:val="en-US"/>
              </w:rPr>
            </w:rPrChange>
          </w:rPr>
          <w:t>Modelling</w:t>
        </w:r>
      </w:ins>
      <w:ins w:id="1867" w:author="arkat" w:date="2017-10-04T18:48:00Z">
        <w:r>
          <w:rPr>
            <w:i/>
            <w:lang w:val="en-US"/>
          </w:rPr>
          <w:t xml:space="preserve">, </w:t>
        </w:r>
      </w:ins>
      <w:ins w:id="1868" w:author="arkat" w:date="2017-10-04T18:52:00Z">
        <w:r w:rsidR="00D85088">
          <w:rPr>
            <w:lang w:val="en-US"/>
          </w:rPr>
          <w:t xml:space="preserve">tahap </w:t>
        </w:r>
      </w:ins>
      <w:ins w:id="1869" w:author="arkat" w:date="2017-10-04T18:49:00Z">
        <w:r w:rsidR="00D85088">
          <w:rPr>
            <w:lang w:val="en-US"/>
          </w:rPr>
          <w:t>mengabstraksikan rancangan ke dalam model dengan menggun</w:t>
        </w:r>
      </w:ins>
      <w:ins w:id="1870" w:author="arkat" w:date="2017-10-06T08:01:00Z">
        <w:r w:rsidR="008D650E">
          <w:rPr>
            <w:lang w:val="en-US"/>
          </w:rPr>
          <w:t>akan</w:t>
        </w:r>
      </w:ins>
      <w:ins w:id="1871" w:author="arkat" w:date="2017-10-04T18:49:00Z">
        <w:r w:rsidR="00D85088">
          <w:rPr>
            <w:lang w:val="en-US"/>
          </w:rPr>
          <w:t xml:space="preserve"> </w:t>
        </w:r>
        <w:r w:rsidR="00D85088">
          <w:rPr>
            <w:i/>
            <w:lang w:val="en-US"/>
          </w:rPr>
          <w:t xml:space="preserve">tool, </w:t>
        </w:r>
        <w:r w:rsidR="00D85088">
          <w:rPr>
            <w:lang w:val="en-US"/>
          </w:rPr>
          <w:t xml:space="preserve">analisa bisnis, manager eksekutif </w:t>
        </w:r>
      </w:ins>
      <w:ins w:id="1872" w:author="arkat" w:date="2017-10-04T18:50:00Z">
        <w:r w:rsidR="00D85088">
          <w:rPr>
            <w:lang w:val="en-US"/>
          </w:rPr>
          <w:t xml:space="preserve">dan </w:t>
        </w:r>
        <w:r w:rsidR="00D85088" w:rsidRPr="00D85088">
          <w:rPr>
            <w:lang w:val="en-US"/>
            <w:rPrChange w:id="1873" w:author="arkat" w:date="2017-10-04T18:50:00Z">
              <w:rPr>
                <w:b w:val="0"/>
                <w:bCs w:val="0"/>
                <w:i/>
                <w:lang w:val="en-US"/>
              </w:rPr>
            </w:rPrChange>
          </w:rPr>
          <w:t>stakeholder</w:t>
        </w:r>
        <w:r w:rsidR="00D85088">
          <w:rPr>
            <w:i/>
            <w:lang w:val="en-US"/>
          </w:rPr>
          <w:t xml:space="preserve"> </w:t>
        </w:r>
        <w:r w:rsidR="00D85088">
          <w:rPr>
            <w:lang w:val="en-US"/>
          </w:rPr>
          <w:t>untuk meningkatkan proses dan manajemen</w:t>
        </w:r>
      </w:ins>
      <w:ins w:id="1874" w:author="arkat" w:date="2017-10-04T18:51:00Z">
        <w:r w:rsidR="00D85088">
          <w:rPr>
            <w:lang w:val="en-US"/>
          </w:rPr>
          <w:t xml:space="preserve"> mutu</w:t>
        </w:r>
      </w:ins>
      <w:ins w:id="1875" w:author="arkat" w:date="2017-10-04T18:50:00Z">
        <w:r w:rsidR="00D85088">
          <w:rPr>
            <w:lang w:val="en-US"/>
          </w:rPr>
          <w:t>.</w:t>
        </w:r>
        <w:r w:rsidR="00D85088">
          <w:rPr>
            <w:i/>
            <w:lang w:val="en-US"/>
          </w:rPr>
          <w:t xml:space="preserve"> </w:t>
        </w:r>
      </w:ins>
    </w:p>
    <w:p w14:paraId="0DA5FC4E" w14:textId="0FD433B7" w:rsidR="00D85088" w:rsidRPr="00D85088" w:rsidRDefault="0056138E">
      <w:pPr>
        <w:pStyle w:val="BodyTextFirstIndent"/>
        <w:numPr>
          <w:ilvl w:val="0"/>
          <w:numId w:val="144"/>
        </w:numPr>
        <w:ind w:left="360"/>
        <w:rPr>
          <w:ins w:id="1876" w:author="arkat" w:date="2017-10-04T18:45:00Z"/>
          <w:i/>
          <w:lang w:val="en-US"/>
          <w:rPrChange w:id="1877" w:author="arkat" w:date="2017-10-04T18:58:00Z">
            <w:rPr>
              <w:ins w:id="1878" w:author="arkat" w:date="2017-10-04T18:45:00Z"/>
              <w:lang w:val="en-US"/>
            </w:rPr>
          </w:rPrChange>
        </w:rPr>
        <w:pPrChange w:id="1879" w:author="arkat" w:date="2017-10-04T18:58:00Z">
          <w:pPr>
            <w:pStyle w:val="Heading2"/>
            <w:spacing w:before="0" w:after="0"/>
          </w:pPr>
        </w:pPrChange>
      </w:pPr>
      <w:ins w:id="1880" w:author="arkat" w:date="2017-10-04T18:45:00Z">
        <w:r w:rsidRPr="0056138E">
          <w:rPr>
            <w:i/>
            <w:lang w:val="en-US"/>
            <w:rPrChange w:id="1881" w:author="arkat" w:date="2017-10-04T18:45:00Z">
              <w:rPr>
                <w:b w:val="0"/>
                <w:bCs w:val="0"/>
                <w:lang w:val="en-US"/>
              </w:rPr>
            </w:rPrChange>
          </w:rPr>
          <w:lastRenderedPageBreak/>
          <w:t>Execution</w:t>
        </w:r>
      </w:ins>
      <w:ins w:id="1882" w:author="arkat" w:date="2017-10-04T18:51:00Z">
        <w:r w:rsidR="00D85088">
          <w:rPr>
            <w:i/>
            <w:lang w:val="en-US"/>
          </w:rPr>
          <w:t xml:space="preserve">, </w:t>
        </w:r>
      </w:ins>
      <w:ins w:id="1883" w:author="arkat" w:date="2017-10-04T18:52:00Z">
        <w:r w:rsidR="00D85088">
          <w:rPr>
            <w:lang w:val="en-US"/>
          </w:rPr>
          <w:t xml:space="preserve">tahap mengotomasi sumberdaya dan aktivitas proses bisnis. Informasi ini </w:t>
        </w:r>
      </w:ins>
      <w:ins w:id="1884" w:author="arkat" w:date="2017-10-04T18:53:00Z">
        <w:r w:rsidR="00D85088">
          <w:rPr>
            <w:lang w:val="en-US"/>
          </w:rPr>
          <w:t xml:space="preserve">diperlukan untuk mengeksekusi model yang telah didefinisikan pada saat fase pemodelan. Biasanya, eksekusi proses adalah kombinasi </w:t>
        </w:r>
      </w:ins>
      <w:ins w:id="1885" w:author="arkat" w:date="2017-10-04T18:54:00Z">
        <w:r w:rsidR="00D85088">
          <w:rPr>
            <w:lang w:val="en-US"/>
          </w:rPr>
          <w:t xml:space="preserve">dari </w:t>
        </w:r>
        <w:r w:rsidR="00D85088">
          <w:rPr>
            <w:i/>
            <w:lang w:val="en-US"/>
          </w:rPr>
          <w:t xml:space="preserve">software </w:t>
        </w:r>
        <w:r w:rsidR="00D85088">
          <w:rPr>
            <w:lang w:val="en-US"/>
          </w:rPr>
          <w:t>dan peran serta manusia.</w:t>
        </w:r>
      </w:ins>
    </w:p>
    <w:p w14:paraId="1721D9AE" w14:textId="3BFC8ECA" w:rsidR="0056138E" w:rsidRPr="0056138E" w:rsidRDefault="0056138E">
      <w:pPr>
        <w:pStyle w:val="BodyTextFirstIndent"/>
        <w:numPr>
          <w:ilvl w:val="0"/>
          <w:numId w:val="144"/>
        </w:numPr>
        <w:ind w:left="360"/>
        <w:rPr>
          <w:ins w:id="1886" w:author="arkat" w:date="2017-10-04T18:45:00Z"/>
          <w:i/>
          <w:lang w:val="en-US"/>
          <w:rPrChange w:id="1887" w:author="arkat" w:date="2017-10-04T18:45:00Z">
            <w:rPr>
              <w:ins w:id="1888" w:author="arkat" w:date="2017-10-04T18:45:00Z"/>
              <w:lang w:val="en-US"/>
            </w:rPr>
          </w:rPrChange>
        </w:rPr>
        <w:pPrChange w:id="1889" w:author="arkat" w:date="2017-10-04T18:45:00Z">
          <w:pPr>
            <w:pStyle w:val="Heading2"/>
            <w:spacing w:before="0" w:after="0"/>
          </w:pPr>
        </w:pPrChange>
      </w:pPr>
      <w:ins w:id="1890" w:author="arkat" w:date="2017-10-04T18:45:00Z">
        <w:r w:rsidRPr="0056138E">
          <w:rPr>
            <w:i/>
            <w:lang w:val="en-US"/>
            <w:rPrChange w:id="1891" w:author="arkat" w:date="2017-10-04T18:45:00Z">
              <w:rPr>
                <w:b w:val="0"/>
                <w:bCs w:val="0"/>
                <w:lang w:val="en-US"/>
              </w:rPr>
            </w:rPrChange>
          </w:rPr>
          <w:t>Monitoring</w:t>
        </w:r>
      </w:ins>
      <w:ins w:id="1892" w:author="arkat" w:date="2017-10-04T18:59:00Z">
        <w:r w:rsidR="00D85088">
          <w:rPr>
            <w:i/>
            <w:lang w:val="en-US"/>
          </w:rPr>
          <w:t xml:space="preserve">, </w:t>
        </w:r>
        <w:r w:rsidR="0046428A">
          <w:rPr>
            <w:lang w:val="en-US"/>
          </w:rPr>
          <w:t xml:space="preserve">tahap ini melakukan kontorl terhadap proses individu yang sedang berjalan, </w:t>
        </w:r>
      </w:ins>
      <w:ins w:id="1893" w:author="arkat" w:date="2017-10-04T19:00:00Z">
        <w:r w:rsidR="0046428A">
          <w:rPr>
            <w:lang w:val="en-US"/>
          </w:rPr>
          <w:t>tahap ini berguna untuk mengetahui apakah aktifitas dieksekusi di alur kerja</w:t>
        </w:r>
      </w:ins>
      <w:ins w:id="1894" w:author="arkat" w:date="2017-10-04T19:01:00Z">
        <w:r w:rsidR="0046428A">
          <w:rPr>
            <w:lang w:val="en-US"/>
          </w:rPr>
          <w:t xml:space="preserve">. Pada fase ini bisa mendapatkan data statistic, waktu dan </w:t>
        </w:r>
        <w:r w:rsidR="0046428A">
          <w:rPr>
            <w:i/>
            <w:lang w:val="en-US"/>
          </w:rPr>
          <w:t xml:space="preserve">behavior </w:t>
        </w:r>
        <w:r w:rsidR="0046428A">
          <w:rPr>
            <w:lang w:val="en-US"/>
          </w:rPr>
          <w:t>proses.</w:t>
        </w:r>
      </w:ins>
    </w:p>
    <w:p w14:paraId="4A719DB1" w14:textId="195CAB67" w:rsidR="0056138E" w:rsidRPr="0056138E" w:rsidRDefault="0056138E">
      <w:pPr>
        <w:pStyle w:val="BodyTextFirstIndent"/>
        <w:numPr>
          <w:ilvl w:val="0"/>
          <w:numId w:val="144"/>
        </w:numPr>
        <w:ind w:left="360"/>
        <w:rPr>
          <w:ins w:id="1895" w:author="arkat" w:date="2017-10-04T18:44:00Z"/>
          <w:i/>
          <w:lang w:val="en-US"/>
          <w:rPrChange w:id="1896" w:author="arkat" w:date="2017-10-04T18:45:00Z">
            <w:rPr>
              <w:ins w:id="1897" w:author="arkat" w:date="2017-10-04T18:44:00Z"/>
              <w:lang w:val="en-US"/>
            </w:rPr>
          </w:rPrChange>
        </w:rPr>
        <w:pPrChange w:id="1898" w:author="arkat" w:date="2017-10-04T18:45:00Z">
          <w:pPr>
            <w:pStyle w:val="Heading2"/>
            <w:spacing w:before="0" w:after="0"/>
          </w:pPr>
        </w:pPrChange>
      </w:pPr>
      <w:ins w:id="1899" w:author="arkat" w:date="2017-10-04T18:45:00Z">
        <w:r w:rsidRPr="0056138E">
          <w:rPr>
            <w:i/>
            <w:lang w:val="en-US"/>
            <w:rPrChange w:id="1900" w:author="arkat" w:date="2017-10-04T18:45:00Z">
              <w:rPr>
                <w:b w:val="0"/>
                <w:bCs w:val="0"/>
                <w:lang w:val="en-US"/>
              </w:rPr>
            </w:rPrChange>
          </w:rPr>
          <w:t>Optimasi</w:t>
        </w:r>
      </w:ins>
      <w:ins w:id="1901" w:author="arkat" w:date="2017-10-04T19:01:00Z">
        <w:r w:rsidR="0046428A">
          <w:rPr>
            <w:i/>
            <w:lang w:val="en-US"/>
          </w:rPr>
          <w:t xml:space="preserve">, </w:t>
        </w:r>
      </w:ins>
      <w:ins w:id="1902" w:author="arkat" w:date="2017-10-04T19:02:00Z">
        <w:r w:rsidR="0046428A">
          <w:rPr>
            <w:lang w:val="en-US"/>
          </w:rPr>
          <w:t xml:space="preserve">pada tahap ini dilakukan peningkatan terhadap </w:t>
        </w:r>
        <w:r w:rsidR="0046428A">
          <w:rPr>
            <w:i/>
            <w:lang w:val="en-US"/>
          </w:rPr>
          <w:t xml:space="preserve">design, </w:t>
        </w:r>
        <w:r w:rsidR="0046428A">
          <w:rPr>
            <w:lang w:val="en-US"/>
          </w:rPr>
          <w:t xml:space="preserve">setelah dilakukan </w:t>
        </w:r>
      </w:ins>
      <w:ins w:id="1903" w:author="arkat" w:date="2017-10-04T19:03:00Z">
        <w:r w:rsidR="0046428A">
          <w:rPr>
            <w:lang w:val="en-US"/>
          </w:rPr>
          <w:t xml:space="preserve">analisa pada saat pemodelan dan pemantauan. </w:t>
        </w:r>
      </w:ins>
    </w:p>
    <w:p w14:paraId="2FC49194" w14:textId="638B42DB" w:rsidR="0017371E" w:rsidRPr="00161C34" w:rsidRDefault="0017371E">
      <w:pPr>
        <w:pStyle w:val="BodyTextFirstIndent"/>
        <w:rPr>
          <w:ins w:id="1904" w:author="arkat" w:date="2017-09-27T07:25:00Z"/>
          <w:lang w:val="en-US"/>
        </w:rPr>
        <w:pPrChange w:id="1905" w:author="arkat" w:date="2017-10-02T08:41:00Z">
          <w:pPr>
            <w:pStyle w:val="Heading2"/>
            <w:spacing w:before="0" w:after="0"/>
          </w:pPr>
        </w:pPrChange>
      </w:pPr>
      <w:ins w:id="1906" w:author="arkat" w:date="2017-10-02T08:35:00Z">
        <w:r w:rsidRPr="00326A50">
          <w:rPr>
            <w:lang w:val="en-US"/>
          </w:rPr>
          <w:t>BPM sangat bergantung pada representasi dari proses bisni</w:t>
        </w:r>
        <w:r>
          <w:rPr>
            <w:lang w:val="en-US"/>
          </w:rPr>
          <w:t xml:space="preserve">s, pemodelan proses bisnis dan hasil model proses bisnis, sehingga </w:t>
        </w:r>
      </w:ins>
      <w:ins w:id="1907" w:author="arkat" w:date="2017-10-04T19:04:00Z">
        <w:r w:rsidR="0046428A">
          <w:rPr>
            <w:lang w:val="en-US"/>
          </w:rPr>
          <w:t xml:space="preserve">tahapan </w:t>
        </w:r>
      </w:ins>
      <w:ins w:id="1908" w:author="arkat" w:date="2017-10-02T08:35:00Z">
        <w:r w:rsidRPr="0084036F">
          <w:rPr>
            <w:i/>
            <w:lang w:val="en-US"/>
          </w:rPr>
          <w:t>design</w:t>
        </w:r>
        <w:r>
          <w:rPr>
            <w:lang w:val="en-US"/>
          </w:rPr>
          <w:t xml:space="preserve"> di </w:t>
        </w:r>
        <w:r w:rsidR="00894A29">
          <w:rPr>
            <w:i/>
            <w:lang w:val="en-US"/>
          </w:rPr>
          <w:t>Business P</w:t>
        </w:r>
        <w:r w:rsidRPr="0084036F">
          <w:rPr>
            <w:i/>
            <w:lang w:val="en-US"/>
          </w:rPr>
          <w:t>rocess</w:t>
        </w:r>
      </w:ins>
      <w:ins w:id="1909" w:author="arkat" w:date="2017-10-04T23:16:00Z">
        <w:r w:rsidR="00894A29">
          <w:rPr>
            <w:i/>
            <w:lang w:val="en-US"/>
          </w:rPr>
          <w:t xml:space="preserve"> Management</w:t>
        </w:r>
      </w:ins>
      <w:ins w:id="1910" w:author="arkat" w:date="2017-10-02T08:35:00Z">
        <w:r w:rsidR="00894A29">
          <w:rPr>
            <w:i/>
            <w:lang w:val="en-US"/>
          </w:rPr>
          <w:t xml:space="preserve"> L</w:t>
        </w:r>
        <w:r w:rsidRPr="0084036F">
          <w:rPr>
            <w:i/>
            <w:lang w:val="en-US"/>
          </w:rPr>
          <w:t>ifecycle</w:t>
        </w:r>
        <w:r>
          <w:rPr>
            <w:i/>
            <w:lang w:val="en-US"/>
          </w:rPr>
          <w:t xml:space="preserve"> </w:t>
        </w:r>
        <w:r>
          <w:rPr>
            <w:lang w:val="en-US"/>
          </w:rPr>
          <w:t>merup</w:t>
        </w:r>
      </w:ins>
      <w:ins w:id="1911" w:author="arkat" w:date="2017-10-06T08:01:00Z">
        <w:r w:rsidR="008D650E">
          <w:rPr>
            <w:lang w:val="en-US"/>
          </w:rPr>
          <w:t>akan</w:t>
        </w:r>
      </w:ins>
      <w:ins w:id="1912" w:author="arkat" w:date="2017-10-02T08:35:00Z">
        <w:r>
          <w:rPr>
            <w:lang w:val="en-US"/>
          </w:rPr>
          <w:t xml:space="preserve"> tahapan yang sangat penting karena pada tahapan tersebut menghasilkan model proses bisnis. H</w:t>
        </w:r>
        <w:r w:rsidRPr="00000AED">
          <w:rPr>
            <w:lang w:val="en-US"/>
          </w:rPr>
          <w:t xml:space="preserve">asil dari proses pemodelan proses bisnis yang akurat dan valid </w:t>
        </w:r>
      </w:ins>
      <w:ins w:id="1913" w:author="arkat" w:date="2017-10-06T08:01:00Z">
        <w:r w:rsidR="008D650E">
          <w:rPr>
            <w:lang w:val="en-US"/>
          </w:rPr>
          <w:t>Akan</w:t>
        </w:r>
      </w:ins>
      <w:ins w:id="1914" w:author="arkat" w:date="2017-10-02T08:35:00Z">
        <w:r w:rsidRPr="00000AED">
          <w:rPr>
            <w:lang w:val="en-US"/>
          </w:rPr>
          <w:t xml:space="preserve"> menjadi aset yang berharga b</w:t>
        </w:r>
        <w:r>
          <w:rPr>
            <w:lang w:val="en-US"/>
          </w:rPr>
          <w:t>agi organisasi atau perusahaan.</w:t>
        </w:r>
        <w:r w:rsidRPr="00000AED">
          <w:rPr>
            <w:lang w:val="en-US"/>
          </w:rPr>
          <w:t xml:space="preserve"> </w:t>
        </w:r>
        <w:r>
          <w:rPr>
            <w:lang w:val="en-US"/>
          </w:rPr>
          <w:t>T</w:t>
        </w:r>
        <w:r w:rsidRPr="00000AED">
          <w:rPr>
            <w:lang w:val="en-US"/>
          </w:rPr>
          <w:t>erdapat beberapa teknik pemodelan proses bisnis yang dapat digun</w:t>
        </w:r>
      </w:ins>
      <w:ins w:id="1915" w:author="arkat" w:date="2017-10-06T08:01:00Z">
        <w:r w:rsidR="008D650E">
          <w:rPr>
            <w:lang w:val="en-US"/>
          </w:rPr>
          <w:t>akan</w:t>
        </w:r>
      </w:ins>
      <w:ins w:id="1916" w:author="arkat" w:date="2017-10-02T08:35:00Z">
        <w:r w:rsidRPr="00000AED">
          <w:rPr>
            <w:lang w:val="en-US"/>
          </w:rPr>
          <w:t xml:space="preserve"> oleh suatu organisasi yang mungkin berbeda dari organisasi lain. </w:t>
        </w:r>
        <w:r>
          <w:rPr>
            <w:lang w:val="en-US"/>
          </w:rPr>
          <w:t>P</w:t>
        </w:r>
        <w:r w:rsidRPr="00000AED">
          <w:rPr>
            <w:lang w:val="en-US"/>
          </w:rPr>
          <w:t xml:space="preserve">enulis </w:t>
        </w:r>
      </w:ins>
      <w:ins w:id="1917" w:author="arkat" w:date="2017-10-06T08:01:00Z">
        <w:r w:rsidR="008D650E">
          <w:rPr>
            <w:lang w:val="en-US"/>
          </w:rPr>
          <w:t>akan</w:t>
        </w:r>
      </w:ins>
      <w:ins w:id="1918" w:author="arkat" w:date="2017-10-02T08:41:00Z">
        <w:r w:rsidR="0046428A">
          <w:rPr>
            <w:lang w:val="en-US"/>
          </w:rPr>
          <w:t xml:space="preserve"> menjabarkan teknik </w:t>
        </w:r>
      </w:ins>
      <w:ins w:id="1919" w:author="arkat" w:date="2017-10-02T08:35:00Z">
        <w:r w:rsidRPr="00000AED">
          <w:rPr>
            <w:lang w:val="en-US"/>
          </w:rPr>
          <w:t>pemodelan proses bisnis di sub-bab berikutnya.</w:t>
        </w:r>
      </w:ins>
    </w:p>
    <w:p w14:paraId="000B6188" w14:textId="102F6171" w:rsidR="00D94FCE" w:rsidRPr="0080155A" w:rsidRDefault="008D582F">
      <w:pPr>
        <w:pStyle w:val="Heading3"/>
        <w:ind w:left="630" w:hanging="630"/>
        <w:rPr>
          <w:ins w:id="1920" w:author="arkat" w:date="2017-09-25T17:01:00Z"/>
          <w:lang w:val="en-US"/>
        </w:rPr>
        <w:pPrChange w:id="1921" w:author="arkat" w:date="2017-09-27T07:26:00Z">
          <w:pPr>
            <w:pStyle w:val="Heading2"/>
            <w:spacing w:before="0" w:after="0"/>
          </w:pPr>
        </w:pPrChange>
      </w:pPr>
      <w:bookmarkStart w:id="1922" w:name="_Toc495046347"/>
      <w:ins w:id="1923" w:author="arkat" w:date="2017-09-27T07:25:00Z">
        <w:r>
          <w:rPr>
            <w:lang w:val="en-US"/>
          </w:rPr>
          <w:t>Pemodelan Proses Bisnis</w:t>
        </w:r>
      </w:ins>
      <w:bookmarkEnd w:id="1922"/>
    </w:p>
    <w:p w14:paraId="14D537B8" w14:textId="5E3D687F" w:rsidR="00661CDD" w:rsidRPr="00661CDD" w:rsidRDefault="00DE38D8" w:rsidP="008A681E">
      <w:pPr>
        <w:pStyle w:val="BodyText"/>
        <w:spacing w:after="0"/>
        <w:ind w:firstLine="270"/>
        <w:rPr>
          <w:ins w:id="1924" w:author="arkat" w:date="2017-09-25T20:37:00Z"/>
          <w:rPrChange w:id="1925" w:author="arkat" w:date="2017-09-25T20:45:00Z">
            <w:rPr>
              <w:ins w:id="1926" w:author="arkat" w:date="2017-09-25T20:37:00Z"/>
              <w:lang w:val="en-US"/>
            </w:rPr>
          </w:rPrChange>
        </w:rPr>
      </w:pPr>
      <w:ins w:id="1927" w:author="arkat" w:date="2017-09-27T07:38:00Z">
        <w:r>
          <w:t xml:space="preserve">Sebuah model proses bisnis terdiri dari serangkaian model kegiatan dan constraint antara model-model kegiatan (Weske, 2007). </w:t>
        </w:r>
      </w:ins>
      <w:ins w:id="1928" w:author="arkat" w:date="2017-09-25T17:58:00Z">
        <w:r w:rsidR="00A37CF1" w:rsidRPr="00492557">
          <w:t>Kompleksitas proses bisnis membuat perus</w:t>
        </w:r>
        <w:r w:rsidR="00A37CF1">
          <w:t xml:space="preserve">ahaan mencari </w:t>
        </w:r>
      </w:ins>
      <w:ins w:id="1929" w:author="arkat" w:date="2017-10-06T08:01:00Z">
        <w:r w:rsidR="008D650E">
          <w:t>cara</w:t>
        </w:r>
      </w:ins>
      <w:ins w:id="1930" w:author="arkat" w:date="2017-09-25T17:58:00Z">
        <w:r w:rsidR="00A37CF1">
          <w:t xml:space="preserve"> untuk memodelkan </w:t>
        </w:r>
        <w:r w:rsidR="00A37CF1" w:rsidRPr="00492557">
          <w:t>proses bisnis</w:t>
        </w:r>
        <w:r w:rsidR="00A37CF1">
          <w:t>.</w:t>
        </w:r>
      </w:ins>
      <w:ins w:id="1931" w:author="arkat" w:date="2017-09-25T20:40:00Z">
        <w:r w:rsidR="00244025" w:rsidRPr="00244025">
          <w:t xml:space="preserve"> </w:t>
        </w:r>
        <w:r w:rsidR="00244025" w:rsidRPr="00D847D7">
          <w:t>Pemodelan proses bisnis adalah dia</w:t>
        </w:r>
        <w:r w:rsidR="00244025">
          <w:t xml:space="preserve">gram umum yang mewakili urutan </w:t>
        </w:r>
        <w:r w:rsidR="00244025" w:rsidRPr="00D847D7">
          <w:t>kegiatan. Biasanya menunjukkan peristiwa, tind</w:t>
        </w:r>
      </w:ins>
      <w:ins w:id="1932" w:author="arkat" w:date="2017-10-06T08:01:00Z">
        <w:r w:rsidR="008D650E">
          <w:t>akan</w:t>
        </w:r>
      </w:ins>
      <w:ins w:id="1933" w:author="arkat" w:date="2017-09-25T20:40:00Z">
        <w:r w:rsidR="00244025" w:rsidRPr="00D847D7">
          <w:t xml:space="preserve"> dan hubungan atau titik-titik  koneksi, se</w:t>
        </w:r>
      </w:ins>
      <w:ins w:id="1934" w:author="arkat" w:date="2017-10-06T08:01:00Z">
        <w:r w:rsidR="008D650E">
          <w:t>cara</w:t>
        </w:r>
      </w:ins>
      <w:ins w:id="1935" w:author="arkat" w:date="2017-09-25T20:40:00Z">
        <w:r w:rsidR="00244025" w:rsidRPr="00D847D7">
          <w:t xml:space="preserve"> berurutan dari ujung ke ujung</w:t>
        </w:r>
      </w:ins>
      <w:ins w:id="1936" w:author="arkat" w:date="2017-09-25T17:58:00Z">
        <w:r w:rsidR="00244025">
          <w:t xml:space="preserve">. </w:t>
        </w:r>
      </w:ins>
      <w:ins w:id="1937" w:author="arkat" w:date="2017-09-25T17:54:00Z">
        <w:r w:rsidR="00A37CF1" w:rsidRPr="00A37CF1">
          <w:rPr>
            <w:rPrChange w:id="1938" w:author="arkat" w:date="2017-09-25T17:54:00Z">
              <w:rPr>
                <w:rFonts w:ascii="Times New Roman" w:hAnsi="Times New Roman" w:cs="Times New Roman"/>
                <w:color w:val="000000"/>
                <w:sz w:val="20"/>
                <w:szCs w:val="20"/>
              </w:rPr>
            </w:rPrChange>
          </w:rPr>
          <w:t>Pemodelan proses bisnis merup</w:t>
        </w:r>
      </w:ins>
      <w:ins w:id="1939" w:author="arkat" w:date="2017-10-06T08:01:00Z">
        <w:r w:rsidR="008D650E">
          <w:t>akan</w:t>
        </w:r>
      </w:ins>
      <w:ins w:id="1940" w:author="arkat" w:date="2017-09-25T17:54:00Z">
        <w:r w:rsidR="00244025" w:rsidRPr="008A681E">
          <w:t xml:space="preserve"> </w:t>
        </w:r>
      </w:ins>
      <w:ins w:id="1941" w:author="arkat" w:date="2017-10-06T08:01:00Z">
        <w:r w:rsidR="008D650E">
          <w:t>cara</w:t>
        </w:r>
      </w:ins>
      <w:ins w:id="1942" w:author="arkat" w:date="2017-09-25T17:54:00Z">
        <w:r w:rsidR="00244025" w:rsidRPr="008A681E">
          <w:t xml:space="preserve"> untuk memahami, mendesain dan menganalisa suatu </w:t>
        </w:r>
        <w:r w:rsidR="00A37CF1" w:rsidRPr="00A37CF1">
          <w:rPr>
            <w:rPrChange w:id="1943" w:author="arkat" w:date="2017-09-25T17:54:00Z">
              <w:rPr>
                <w:rFonts w:ascii="Times New Roman" w:hAnsi="Times New Roman" w:cs="Times New Roman"/>
                <w:color w:val="000000"/>
                <w:sz w:val="20"/>
                <w:szCs w:val="20"/>
              </w:rPr>
            </w:rPrChange>
          </w:rPr>
          <w:t>proses</w:t>
        </w:r>
        <w:r w:rsidR="00A37CF1">
          <w:t xml:space="preserve"> </w:t>
        </w:r>
        <w:r w:rsidR="00A37CF1" w:rsidRPr="00A37CF1">
          <w:rPr>
            <w:rPrChange w:id="1944" w:author="arkat" w:date="2017-09-25T17:54:00Z">
              <w:rPr>
                <w:rFonts w:ascii="Times New Roman" w:hAnsi="Times New Roman" w:cs="Times New Roman"/>
                <w:color w:val="000000"/>
                <w:sz w:val="20"/>
                <w:szCs w:val="20"/>
              </w:rPr>
            </w:rPrChange>
          </w:rPr>
          <w:t>bisnis.</w:t>
        </w:r>
      </w:ins>
      <w:ins w:id="1945" w:author="arkat" w:date="2017-09-25T20:39:00Z">
        <w:r w:rsidR="00244025">
          <w:rPr>
            <w:lang w:val="en-US"/>
          </w:rPr>
          <w:t xml:space="preserve"> </w:t>
        </w:r>
      </w:ins>
      <w:ins w:id="1946" w:author="arkat" w:date="2017-09-25T17:54:00Z">
        <w:r w:rsidR="00A37CF1" w:rsidRPr="00A37CF1">
          <w:rPr>
            <w:rPrChange w:id="1947" w:author="arkat" w:date="2017-09-25T17:54:00Z">
              <w:rPr>
                <w:rFonts w:ascii="Times New Roman" w:hAnsi="Times New Roman" w:cs="Times New Roman"/>
                <w:color w:val="000000"/>
                <w:sz w:val="20"/>
                <w:szCs w:val="20"/>
              </w:rPr>
            </w:rPrChange>
          </w:rPr>
          <w:t>Manfaat pemodelan proses bisnis adalah untuk membantu perusahaan memahami proses bisnisnya</w:t>
        </w:r>
        <w:r w:rsidR="00A37CF1">
          <w:t xml:space="preserve"> dengan baik, </w:t>
        </w:r>
        <w:r w:rsidR="00A37CF1" w:rsidRPr="00A37CF1">
          <w:rPr>
            <w:rPrChange w:id="1948" w:author="arkat" w:date="2017-09-25T17:54:00Z">
              <w:rPr>
                <w:rFonts w:ascii="Times New Roman" w:hAnsi="Times New Roman" w:cs="Times New Roman"/>
                <w:color w:val="000000"/>
                <w:sz w:val="20"/>
                <w:szCs w:val="20"/>
              </w:rPr>
            </w:rPrChange>
          </w:rPr>
          <w:t xml:space="preserve">mengidentifikasi permasalahan seperti </w:t>
        </w:r>
        <w:r w:rsidR="00A37CF1" w:rsidRPr="00A37CF1">
          <w:rPr>
            <w:i/>
            <w:rPrChange w:id="1949" w:author="arkat" w:date="2017-09-25T17:58:00Z">
              <w:rPr>
                <w:rFonts w:ascii="Times New Roman" w:hAnsi="Times New Roman" w:cs="Times New Roman"/>
                <w:color w:val="000000"/>
                <w:sz w:val="20"/>
                <w:szCs w:val="20"/>
              </w:rPr>
            </w:rPrChange>
          </w:rPr>
          <w:t>critical path</w:t>
        </w:r>
        <w:r w:rsidR="00A37CF1">
          <w:t xml:space="preserve"> atau </w:t>
        </w:r>
        <w:r w:rsidR="00A37CF1" w:rsidRPr="00A37CF1">
          <w:rPr>
            <w:i/>
            <w:rPrChange w:id="1950" w:author="arkat" w:date="2017-09-25T17:58:00Z">
              <w:rPr/>
            </w:rPrChange>
          </w:rPr>
          <w:t>bottleneck</w:t>
        </w:r>
        <w:r w:rsidR="00A37CF1">
          <w:t xml:space="preserve"> yang </w:t>
        </w:r>
        <w:r w:rsidR="00A37CF1" w:rsidRPr="00A37CF1">
          <w:rPr>
            <w:rPrChange w:id="1951" w:author="arkat" w:date="2017-09-25T17:54:00Z">
              <w:rPr>
                <w:rFonts w:ascii="Times New Roman" w:hAnsi="Times New Roman" w:cs="Times New Roman"/>
                <w:color w:val="000000"/>
                <w:sz w:val="20"/>
                <w:szCs w:val="20"/>
              </w:rPr>
            </w:rPrChange>
          </w:rPr>
          <w:t>mungkin terjadi,</w:t>
        </w:r>
        <w:r w:rsidR="00661CDD">
          <w:t xml:space="preserve"> </w:t>
        </w:r>
        <w:r w:rsidR="00A37CF1" w:rsidRPr="00A37CF1">
          <w:rPr>
            <w:rPrChange w:id="1952" w:author="arkat" w:date="2017-09-25T17:54:00Z">
              <w:rPr>
                <w:rFonts w:ascii="Times New Roman" w:hAnsi="Times New Roman" w:cs="Times New Roman"/>
                <w:color w:val="000000"/>
                <w:sz w:val="20"/>
                <w:szCs w:val="20"/>
              </w:rPr>
            </w:rPrChange>
          </w:rPr>
          <w:t>mengemb</w:t>
        </w:r>
        <w:r w:rsidR="00A37CF1">
          <w:t xml:space="preserve">angkan, mendokumentasikan serta </w:t>
        </w:r>
        <w:r w:rsidR="00A37CF1" w:rsidRPr="00A37CF1">
          <w:rPr>
            <w:rPrChange w:id="1953" w:author="arkat" w:date="2017-09-25T17:54:00Z">
              <w:rPr>
                <w:rFonts w:ascii="Times New Roman" w:hAnsi="Times New Roman" w:cs="Times New Roman"/>
                <w:color w:val="000000"/>
                <w:sz w:val="20"/>
                <w:szCs w:val="20"/>
              </w:rPr>
            </w:rPrChange>
          </w:rPr>
          <w:t>mengkomunikasikannya pada semua pemangku kepentingan</w:t>
        </w:r>
        <w:r w:rsidR="00A37CF1">
          <w:t xml:space="preserve"> bisnis. Sehingga </w:t>
        </w:r>
        <w:r w:rsidR="00A37CF1" w:rsidRPr="00A37CF1">
          <w:rPr>
            <w:rPrChange w:id="1954" w:author="arkat" w:date="2017-09-25T17:54:00Z">
              <w:rPr>
                <w:rFonts w:ascii="Times New Roman" w:hAnsi="Times New Roman" w:cs="Times New Roman"/>
                <w:color w:val="000000"/>
                <w:sz w:val="20"/>
                <w:szCs w:val="20"/>
              </w:rPr>
            </w:rPrChange>
          </w:rPr>
          <w:t xml:space="preserve">perusahaan dapat meningkatkan </w:t>
        </w:r>
        <w:r w:rsidR="00A37CF1" w:rsidRPr="00A37CF1">
          <w:rPr>
            <w:i/>
            <w:rPrChange w:id="1955" w:author="arkat" w:date="2017-09-25T17:58:00Z">
              <w:rPr>
                <w:rFonts w:ascii="Times New Roman" w:hAnsi="Times New Roman" w:cs="Times New Roman"/>
                <w:color w:val="000000"/>
                <w:sz w:val="20"/>
                <w:szCs w:val="20"/>
              </w:rPr>
            </w:rPrChange>
          </w:rPr>
          <w:t>performance</w:t>
        </w:r>
        <w:r w:rsidR="00A37CF1" w:rsidRPr="00A37CF1">
          <w:rPr>
            <w:rPrChange w:id="1956" w:author="arkat" w:date="2017-09-25T17:54:00Z">
              <w:rPr>
                <w:rFonts w:ascii="Times New Roman" w:hAnsi="Times New Roman" w:cs="Times New Roman"/>
                <w:color w:val="000000"/>
                <w:sz w:val="20"/>
                <w:szCs w:val="20"/>
              </w:rPr>
            </w:rPrChange>
          </w:rPr>
          <w:t xml:space="preserve"> dari pengelolaan proses bisnisnya.</w:t>
        </w:r>
        <w:r w:rsidR="00A37CF1">
          <w:t xml:space="preserve"> </w:t>
        </w:r>
      </w:ins>
    </w:p>
    <w:p w14:paraId="21AC3698" w14:textId="207E8737" w:rsidR="00D847D7" w:rsidRPr="00F52150" w:rsidRDefault="00D847D7" w:rsidP="008A681E">
      <w:pPr>
        <w:pStyle w:val="BodyText"/>
        <w:spacing w:after="0"/>
        <w:ind w:firstLine="270"/>
        <w:rPr>
          <w:ins w:id="1957" w:author="arkat" w:date="2017-10-02T07:11:00Z"/>
          <w:lang w:val="en-US"/>
          <w:rPrChange w:id="1958" w:author="arkat" w:date="2017-10-02T07:16:00Z">
            <w:rPr>
              <w:ins w:id="1959" w:author="arkat" w:date="2017-10-02T07:11:00Z"/>
            </w:rPr>
          </w:rPrChange>
        </w:rPr>
      </w:pPr>
      <w:ins w:id="1960" w:author="arkat" w:date="2017-09-25T20:38:00Z">
        <w:r w:rsidRPr="00D847D7">
          <w:t>Pemodelan proses bisnis se</w:t>
        </w:r>
      </w:ins>
      <w:ins w:id="1961" w:author="arkat" w:date="2017-10-06T08:01:00Z">
        <w:r w:rsidR="008D650E">
          <w:t>cara</w:t>
        </w:r>
      </w:ins>
      <w:ins w:id="1962" w:author="arkat" w:date="2017-09-25T20:38:00Z">
        <w:r w:rsidRPr="00D847D7">
          <w:t xml:space="preserve"> implisit berfokus pada proses, tind</w:t>
        </w:r>
      </w:ins>
      <w:ins w:id="1963" w:author="arkat" w:date="2017-10-06T08:01:00Z">
        <w:r w:rsidR="008D650E">
          <w:t>akan</w:t>
        </w:r>
      </w:ins>
      <w:ins w:id="1964" w:author="arkat" w:date="2017-09-25T20:38:00Z">
        <w:r w:rsidRPr="00D847D7">
          <w:t xml:space="preserve"> dan kegiatan.  Sumber daya yang digambarkan dalam </w:t>
        </w:r>
      </w:ins>
      <w:ins w:id="1965" w:author="arkat" w:date="2017-09-25T20:42:00Z">
        <w:r w:rsidR="00244025">
          <w:t>p</w:t>
        </w:r>
        <w:r w:rsidR="00244025" w:rsidRPr="00D847D7">
          <w:t>emodelan proses bisnis</w:t>
        </w:r>
      </w:ins>
      <w:ins w:id="1966" w:author="arkat" w:date="2017-09-25T20:38:00Z">
        <w:r w:rsidRPr="00D847D7">
          <w:t xml:space="preserve"> menunjukkan bagaimana mereka </w:t>
        </w:r>
      </w:ins>
      <w:ins w:id="1967" w:author="arkat" w:date="2017-10-06T08:01:00Z">
        <w:r w:rsidR="008D650E">
          <w:t>akan</w:t>
        </w:r>
      </w:ins>
      <w:ins w:id="1968" w:author="arkat" w:date="2017-09-25T20:38:00Z">
        <w:r w:rsidRPr="00D847D7">
          <w:t xml:space="preserve"> diproses. Orang (tim, departemen, dll) yang digambarkan dalam </w:t>
        </w:r>
      </w:ins>
      <w:ins w:id="1969" w:author="arkat" w:date="2017-09-25T20:42:00Z">
        <w:r w:rsidR="00244025">
          <w:t>p</w:t>
        </w:r>
        <w:r w:rsidR="00244025" w:rsidRPr="00D847D7">
          <w:t xml:space="preserve">emodelan proses bisnis </w:t>
        </w:r>
      </w:ins>
      <w:ins w:id="1970" w:author="arkat" w:date="2017-09-25T20:38:00Z">
        <w:r w:rsidRPr="00D847D7">
          <w:t>menunjukkan hal apa yang mereka lakukan, untuk  apa,  dan biasanya kapan dan untuk alasan apa, terutama ketika berbagai kemungkinan  atau  pilihan muncul, seperti pada diagram alir.</w:t>
        </w:r>
      </w:ins>
      <w:ins w:id="1971" w:author="arkat" w:date="2017-10-02T07:16:00Z">
        <w:r w:rsidR="000E0BB6">
          <w:rPr>
            <w:lang w:val="en-US"/>
          </w:rPr>
          <w:t xml:space="preserve"> Gambar 2.2</w:t>
        </w:r>
        <w:r w:rsidR="00F52150">
          <w:rPr>
            <w:lang w:val="en-US"/>
          </w:rPr>
          <w:t xml:space="preserve"> merup</w:t>
        </w:r>
      </w:ins>
      <w:ins w:id="1972" w:author="arkat" w:date="2017-10-06T08:01:00Z">
        <w:r w:rsidR="008D650E">
          <w:rPr>
            <w:lang w:val="en-US"/>
          </w:rPr>
          <w:t>akan</w:t>
        </w:r>
      </w:ins>
      <w:ins w:id="1973" w:author="arkat" w:date="2017-10-02T07:16:00Z">
        <w:r w:rsidR="00F52150">
          <w:rPr>
            <w:lang w:val="en-US"/>
          </w:rPr>
          <w:t xml:space="preserve"> contoh pemodelan proses bisnis menggun</w:t>
        </w:r>
      </w:ins>
      <w:ins w:id="1974" w:author="arkat" w:date="2017-10-06T08:01:00Z">
        <w:r w:rsidR="008D650E">
          <w:rPr>
            <w:lang w:val="en-US"/>
          </w:rPr>
          <w:t>akan</w:t>
        </w:r>
      </w:ins>
      <w:ins w:id="1975" w:author="arkat" w:date="2017-10-02T07:16:00Z">
        <w:r w:rsidR="00F52150">
          <w:rPr>
            <w:lang w:val="en-US"/>
          </w:rPr>
          <w:t xml:space="preserve"> BPMN, yang menggambarkan interaksi antara Pembeli dan Pengecer.</w:t>
        </w:r>
      </w:ins>
    </w:p>
    <w:p w14:paraId="7EC5E068" w14:textId="263BFEF6" w:rsidR="008F4650" w:rsidRDefault="008F4650">
      <w:pPr>
        <w:pStyle w:val="BodyText"/>
        <w:spacing w:after="0"/>
        <w:ind w:firstLine="270"/>
        <w:jc w:val="center"/>
        <w:rPr>
          <w:ins w:id="1976" w:author="arkat" w:date="2017-10-02T07:11:00Z"/>
          <w:lang w:val="en-US"/>
        </w:rPr>
        <w:pPrChange w:id="1977" w:author="arkat" w:date="2017-10-02T07:11:00Z">
          <w:pPr>
            <w:pStyle w:val="BodyText"/>
            <w:spacing w:after="0"/>
            <w:ind w:firstLine="270"/>
          </w:pPr>
        </w:pPrChange>
      </w:pPr>
      <w:ins w:id="1978" w:author="arkat" w:date="2017-10-02T07:11:00Z">
        <w:r>
          <w:rPr>
            <w:noProof/>
            <w:lang w:val="en-US"/>
          </w:rPr>
          <w:lastRenderedPageBreak/>
          <w:drawing>
            <wp:inline distT="0" distB="0" distL="0" distR="0" wp14:anchorId="66B0F21D" wp14:editId="1AE666BE">
              <wp:extent cx="3734802" cy="2143846"/>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406" t="36867" r="27137" b="11623"/>
                      <a:stretch/>
                    </pic:blipFill>
                    <pic:spPr bwMode="auto">
                      <a:xfrm>
                        <a:off x="0" y="0"/>
                        <a:ext cx="3756165" cy="2156109"/>
                      </a:xfrm>
                      <a:prstGeom prst="rect">
                        <a:avLst/>
                      </a:prstGeom>
                      <a:ln>
                        <a:noFill/>
                      </a:ln>
                      <a:extLst>
                        <a:ext uri="{53640926-AAD7-44D8-BBD7-CCE9431645EC}">
                          <a14:shadowObscured xmlns:a14="http://schemas.microsoft.com/office/drawing/2010/main"/>
                        </a:ext>
                      </a:extLst>
                    </pic:spPr>
                  </pic:pic>
                </a:graphicData>
              </a:graphic>
            </wp:inline>
          </w:drawing>
        </w:r>
      </w:ins>
    </w:p>
    <w:p w14:paraId="549144AB" w14:textId="6456946B" w:rsidR="008F4650" w:rsidRPr="00E6554F" w:rsidRDefault="00506BE3">
      <w:pPr>
        <w:pStyle w:val="GambarBAB2"/>
        <w:numPr>
          <w:ilvl w:val="0"/>
          <w:numId w:val="45"/>
        </w:numPr>
        <w:ind w:left="0" w:firstLine="0"/>
        <w:rPr>
          <w:ins w:id="1979" w:author="arkat" w:date="2017-10-02T07:15:00Z"/>
          <w:b/>
        </w:rPr>
        <w:pPrChange w:id="1980" w:author="arkat" w:date="2017-10-02T07:15:00Z">
          <w:pPr>
            <w:pStyle w:val="BodyText"/>
            <w:spacing w:after="0"/>
            <w:ind w:firstLine="270"/>
          </w:pPr>
        </w:pPrChange>
      </w:pPr>
      <w:bookmarkStart w:id="1981" w:name="_Toc495046360"/>
      <w:ins w:id="1982" w:author="arkat" w:date="2017-10-02T21:59:00Z">
        <w:r w:rsidRPr="00506BE3">
          <w:rPr>
            <w:b/>
            <w:rPrChange w:id="1983" w:author="arkat" w:date="2017-10-02T21:59:00Z">
              <w:rPr/>
            </w:rPrChange>
          </w:rPr>
          <w:t xml:space="preserve">Contoh </w:t>
        </w:r>
      </w:ins>
      <w:ins w:id="1984" w:author="arkat" w:date="2017-10-02T07:14:00Z">
        <w:r w:rsidRPr="00506BE3">
          <w:rPr>
            <w:b/>
            <w:rPrChange w:id="1985" w:author="arkat" w:date="2017-10-02T21:59:00Z">
              <w:rPr/>
            </w:rPrChange>
          </w:rPr>
          <w:t xml:space="preserve">Model Proses Bisnis </w:t>
        </w:r>
        <w:r w:rsidR="00F52150" w:rsidRPr="00506BE3">
          <w:rPr>
            <w:b/>
            <w:rPrChange w:id="1986" w:author="arkat" w:date="2017-10-02T21:59:00Z">
              <w:rPr/>
            </w:rPrChange>
          </w:rPr>
          <w:t>Interaksi antara Pembeli dan Pengecer</w:t>
        </w:r>
      </w:ins>
      <w:bookmarkEnd w:id="1981"/>
    </w:p>
    <w:p w14:paraId="36202346" w14:textId="652885CA" w:rsidR="00F52150" w:rsidRPr="00FA735D" w:rsidRDefault="00F52150">
      <w:pPr>
        <w:jc w:val="center"/>
        <w:rPr>
          <w:ins w:id="1987" w:author="arkat" w:date="2017-09-25T19:24:00Z"/>
        </w:rPr>
        <w:pPrChange w:id="1988" w:author="arkat" w:date="2017-10-02T09:15:00Z">
          <w:pPr>
            <w:pStyle w:val="BodyText"/>
            <w:spacing w:after="0"/>
            <w:ind w:firstLine="270"/>
          </w:pPr>
        </w:pPrChange>
      </w:pPr>
      <w:bookmarkStart w:id="1989" w:name="_Toc494698235"/>
      <w:bookmarkStart w:id="1990" w:name="_Toc494698392"/>
      <w:ins w:id="1991" w:author="arkat" w:date="2017-10-02T07:15:00Z">
        <w:r w:rsidRPr="00FA735D">
          <w:t xml:space="preserve">Sumber : </w:t>
        </w:r>
        <w:r w:rsidRPr="00E6554F">
          <w:fldChar w:fldCharType="begin" w:fldLock="1"/>
        </w:r>
      </w:ins>
      <w:r w:rsidR="0017371E" w:rsidRPr="00FA735D">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Pr="00E6554F">
        <w:rPr>
          <w:rPrChange w:id="1992" w:author="arkat" w:date="2017-10-02T09:15:00Z">
            <w:rPr/>
          </w:rPrChange>
        </w:rPr>
        <w:fldChar w:fldCharType="separate"/>
      </w:r>
      <w:r w:rsidR="0017371E" w:rsidRPr="00FA735D">
        <w:rPr>
          <w:noProof/>
        </w:rPr>
        <w:t>(Weske, 2007)</w:t>
      </w:r>
      <w:bookmarkEnd w:id="1989"/>
      <w:bookmarkEnd w:id="1990"/>
      <w:ins w:id="1993" w:author="arkat" w:date="2017-10-02T07:15:00Z">
        <w:r w:rsidRPr="00E6554F">
          <w:fldChar w:fldCharType="end"/>
        </w:r>
      </w:ins>
    </w:p>
    <w:p w14:paraId="1D907F42" w14:textId="0894BBF8" w:rsidR="00AD74FF" w:rsidRPr="00E61266" w:rsidRDefault="0058751D">
      <w:pPr>
        <w:pStyle w:val="BodyText"/>
        <w:spacing w:after="0"/>
        <w:ind w:firstLine="270"/>
        <w:rPr>
          <w:ins w:id="1994" w:author="arkat" w:date="2017-09-25T22:21:00Z"/>
          <w:lang w:val="en-US"/>
          <w:rPrChange w:id="1995" w:author="arkat" w:date="2017-09-25T22:25:00Z">
            <w:rPr>
              <w:ins w:id="1996" w:author="arkat" w:date="2017-09-25T22:21:00Z"/>
              <w:b/>
              <w:lang w:val="en-US"/>
            </w:rPr>
          </w:rPrChange>
        </w:rPr>
        <w:pPrChange w:id="1997" w:author="arkat" w:date="2017-10-02T07:17:00Z">
          <w:pPr>
            <w:pStyle w:val="BodyText"/>
            <w:spacing w:after="0"/>
            <w:ind w:left="567"/>
          </w:pPr>
        </w:pPrChange>
      </w:pPr>
      <w:ins w:id="1998" w:author="arkat" w:date="2017-09-25T14:48:00Z">
        <w:r w:rsidRPr="00492557">
          <w:t>Analisa proses bisnis umumnya melibatkan pemetaan proses dan subproses di dalamnya hingga tingkatan aktivitas. Analisa tersebut dapat dilakukan melalui pemodelan proses bisnis yang menggambark</w:t>
        </w:r>
        <w:r>
          <w:t xml:space="preserve">an </w:t>
        </w:r>
      </w:ins>
      <w:ins w:id="1999" w:author="arkat" w:date="2017-10-06T08:01:00Z">
        <w:r w:rsidR="008D650E">
          <w:t>cara</w:t>
        </w:r>
      </w:ins>
      <w:ins w:id="2000" w:author="arkat" w:date="2017-09-25T14:48:00Z">
        <w:r>
          <w:t xml:space="preserve"> orang-orang atau pihak</w:t>
        </w:r>
        <w:r w:rsidRPr="00492557">
          <w:t xml:space="preserve">-pihak saling  berinteraksi di dalam sistem, dan dijelaskan dengan </w:t>
        </w:r>
      </w:ins>
      <w:ins w:id="2001" w:author="arkat" w:date="2017-10-06T08:01:00Z">
        <w:r w:rsidR="008D650E">
          <w:t>cara</w:t>
        </w:r>
      </w:ins>
      <w:ins w:id="2002" w:author="arkat" w:date="2017-09-25T14:48:00Z">
        <w:r w:rsidRPr="00492557">
          <w:t xml:space="preserve"> atau standar tertentu</w:t>
        </w:r>
        <w:r>
          <w:rPr>
            <w:lang w:val="en-US"/>
          </w:rPr>
          <w:t xml:space="preserve">. Maka pemodelan proses bisnis </w:t>
        </w:r>
        <w:r w:rsidRPr="00E634FF">
          <w:rPr>
            <w:lang w:val="en-US"/>
          </w:rPr>
          <w:t xml:space="preserve">menjadi bagian penting dalam menangani </w:t>
        </w:r>
        <w:r>
          <w:rPr>
            <w:lang w:val="en-US"/>
          </w:rPr>
          <w:t>manajemen proses</w:t>
        </w:r>
      </w:ins>
      <w:ins w:id="2003" w:author="arkat" w:date="2017-09-25T21:01:00Z">
        <w:r w:rsidR="008A681E">
          <w:rPr>
            <w:lang w:val="en-US"/>
          </w:rPr>
          <w:t xml:space="preserve"> bisnis</w:t>
        </w:r>
      </w:ins>
      <w:ins w:id="2004" w:author="arkat" w:date="2017-09-25T14:48:00Z">
        <w:r>
          <w:rPr>
            <w:lang w:val="en-US"/>
          </w:rPr>
          <w:t xml:space="preserve"> </w:t>
        </w:r>
        <w:r w:rsidRPr="00DF2B07">
          <w:rPr>
            <w:lang w:val="en-US"/>
          </w:rPr>
          <w:t xml:space="preserve">untuk memudahkan para </w:t>
        </w:r>
        <w:r w:rsidRPr="00941187">
          <w:rPr>
            <w:i/>
            <w:lang w:val="en-US"/>
          </w:rPr>
          <w:t>stakeholders</w:t>
        </w:r>
        <w:r w:rsidRPr="00DF2B07">
          <w:rPr>
            <w:lang w:val="en-US"/>
          </w:rPr>
          <w:t xml:space="preserve"> proses bisnis untuk berkomunikasi, berdiskusi mengenai struktur dari proses tersebut dengan </w:t>
        </w:r>
      </w:ins>
      <w:ins w:id="2005" w:author="arkat" w:date="2017-10-06T08:01:00Z">
        <w:r w:rsidR="008D650E">
          <w:rPr>
            <w:lang w:val="en-US"/>
          </w:rPr>
          <w:t>cara</w:t>
        </w:r>
      </w:ins>
      <w:ins w:id="2006" w:author="arkat" w:date="2017-09-25T14:48:00Z">
        <w:r w:rsidRPr="00DF2B07">
          <w:rPr>
            <w:lang w:val="en-US"/>
          </w:rPr>
          <w:t xml:space="preserve"> yang lebih efektif dan </w:t>
        </w:r>
        <w:r>
          <w:rPr>
            <w:lang w:val="en-US"/>
          </w:rPr>
          <w:t xml:space="preserve">efisien </w:t>
        </w:r>
        <w:r>
          <w:rPr>
            <w:lang w:val="en-US"/>
          </w:rPr>
          <w:fldChar w:fldCharType="begin" w:fldLock="1"/>
        </w:r>
        <w:r>
          <w:rPr>
            <w:lang w:val="en-US"/>
          </w:rPr>
          <w:instrText>ADDIN CSL_CITATION { "citationItems" : [ { "id" : "ITEM-1", "itemData" : { "author" : [ { "dropping-particle" : "", "family" : "Kurniawan", "given" : "Tri A", "non-dropping-particle" : "", "parse-names" : false, "suffix" : "" } ], "id" : "ITEM-1", "issued" : { "date-parts" : [ [ "2013" ] ] }, "number-of-pages" : "158", "title" : "Process ecosystem views to managing changes in business process repositories", "type" : "book" }, "uris" : [ "http://www.mendeley.com/documents/?uuid=1287830e-c5a2-4da5-a563-f68696572372", "http://www.mendeley.com/documents/?uuid=6627478a-bbc0-413b-8808-b461d5f85154", "http://www.mendeley.com/documents/?uuid=cb5fb8f1-7966-4b16-ad87-a95e553164e0" ] } ], "mendeley" : { "formattedCitation" : "(Kurniawan, 2013)", "manualFormatting" : "(Kurniawan, 2013)", "plainTextFormattedCitation" : "(Kurniawan, 2013)", "previouslyFormattedCitation" : "(Kurniawan, 2013)" }, "properties" : { "noteIndex" : 0 }, "schema" : "https://github.com/citation-style-language/schema/raw/master/csl-citation.json" }</w:instrText>
        </w:r>
        <w:r>
          <w:rPr>
            <w:lang w:val="en-US"/>
          </w:rPr>
          <w:fldChar w:fldCharType="separate"/>
        </w:r>
        <w:r w:rsidRPr="00817260">
          <w:rPr>
            <w:noProof/>
            <w:lang w:val="en-US"/>
          </w:rPr>
          <w:t>(Kurniawan</w:t>
        </w:r>
        <w:r>
          <w:rPr>
            <w:noProof/>
            <w:lang w:val="en-US"/>
          </w:rPr>
          <w:t>,</w:t>
        </w:r>
        <w:r w:rsidRPr="00817260">
          <w:rPr>
            <w:noProof/>
            <w:lang w:val="en-US"/>
          </w:rPr>
          <w:t xml:space="preserve"> 2013)</w:t>
        </w:r>
        <w:r>
          <w:rPr>
            <w:lang w:val="en-US"/>
          </w:rPr>
          <w:fldChar w:fldCharType="end"/>
        </w:r>
        <w:r w:rsidRPr="00E634FF">
          <w:rPr>
            <w:lang w:val="en-US"/>
          </w:rPr>
          <w:t>.</w:t>
        </w:r>
        <w:r>
          <w:rPr>
            <w:lang w:val="en-US"/>
          </w:rPr>
          <w:t xml:space="preserve"> </w:t>
        </w:r>
        <w:r w:rsidRPr="00DF2B07">
          <w:rPr>
            <w:lang w:val="en-US"/>
          </w:rPr>
          <w:t xml:space="preserve">Selain itu, model </w:t>
        </w:r>
      </w:ins>
      <w:ins w:id="2007" w:author="arkat" w:date="2017-09-25T20:48:00Z">
        <w:r w:rsidR="00661CDD">
          <w:rPr>
            <w:lang w:val="en-US"/>
          </w:rPr>
          <w:t xml:space="preserve">bisnis proses </w:t>
        </w:r>
      </w:ins>
      <w:ins w:id="2008" w:author="arkat" w:date="2017-09-25T14:48:00Z">
        <w:r w:rsidRPr="00DF2B07">
          <w:rPr>
            <w:lang w:val="en-US"/>
          </w:rPr>
          <w:t>dapat menjadi artefak bi</w:t>
        </w:r>
        <w:r>
          <w:rPr>
            <w:lang w:val="en-US"/>
          </w:rPr>
          <w:t>snis atau sebagai sarana yang dapat dianalisis</w:t>
        </w:r>
        <w:r w:rsidRPr="00DF2B07">
          <w:rPr>
            <w:lang w:val="en-US"/>
          </w:rPr>
          <w:t xml:space="preserve"> lebih lanjut dalam rangka </w:t>
        </w:r>
        <w:r>
          <w:rPr>
            <w:lang w:val="en-US"/>
          </w:rPr>
          <w:t xml:space="preserve">meningkatkan dan </w:t>
        </w:r>
        <w:r w:rsidRPr="00DF2B07">
          <w:rPr>
            <w:lang w:val="en-US"/>
          </w:rPr>
          <w:t>mempertahankan daya saing organisasi.</w:t>
        </w:r>
        <w:r>
          <w:rPr>
            <w:lang w:val="en-US"/>
          </w:rPr>
          <w:t xml:space="preserve"> </w:t>
        </w:r>
      </w:ins>
      <w:ins w:id="2009" w:author="arkat" w:date="2017-09-25T20:48:00Z">
        <w:r w:rsidR="00661CDD">
          <w:rPr>
            <w:lang w:val="en-US"/>
          </w:rPr>
          <w:t xml:space="preserve"> </w:t>
        </w:r>
      </w:ins>
    </w:p>
    <w:p w14:paraId="688FC415" w14:textId="4A7D37BF" w:rsidR="00E61266" w:rsidRDefault="00E61266">
      <w:pPr>
        <w:pStyle w:val="BodyText"/>
        <w:spacing w:after="0"/>
        <w:ind w:firstLine="270"/>
        <w:rPr>
          <w:ins w:id="2010" w:author="arkat" w:date="2017-10-02T09:07:00Z"/>
          <w:lang w:val="en-US"/>
        </w:rPr>
        <w:pPrChange w:id="2011" w:author="arkat" w:date="2017-09-26T11:29:00Z">
          <w:pPr>
            <w:pStyle w:val="BodyText"/>
            <w:spacing w:after="0"/>
            <w:ind w:left="567"/>
          </w:pPr>
        </w:pPrChange>
      </w:pPr>
      <w:ins w:id="2012" w:author="arkat" w:date="2017-09-25T22:24:00Z">
        <w:r>
          <w:rPr>
            <w:lang w:val="en-US"/>
          </w:rPr>
          <w:t xml:space="preserve">Ko dkk mengkategorikan pemodelan proses bisnis </w:t>
        </w:r>
      </w:ins>
      <w:ins w:id="2013" w:author="arkat" w:date="2017-09-25T22:25:00Z">
        <w:r>
          <w:rPr>
            <w:lang w:val="en-US"/>
          </w:rPr>
          <w:t xml:space="preserve">menjadi 3 kategori yakni: </w:t>
        </w:r>
        <w:r w:rsidRPr="001234B8">
          <w:rPr>
            <w:i/>
            <w:lang w:val="en-US"/>
          </w:rPr>
          <w:t>Graphical model</w:t>
        </w:r>
        <w:r>
          <w:rPr>
            <w:i/>
            <w:lang w:val="en-US"/>
          </w:rPr>
          <w:t xml:space="preserve">, </w:t>
        </w:r>
        <w:r>
          <w:rPr>
            <w:lang w:val="en-US"/>
          </w:rPr>
          <w:t>proses bisnis yang dispesifikasikan menggun</w:t>
        </w:r>
      </w:ins>
      <w:ins w:id="2014" w:author="arkat" w:date="2017-10-06T08:01:00Z">
        <w:r w:rsidR="008D650E">
          <w:rPr>
            <w:lang w:val="en-US"/>
          </w:rPr>
          <w:t>akan</w:t>
        </w:r>
      </w:ins>
      <w:ins w:id="2015" w:author="arkat" w:date="2017-09-25T22:25:00Z">
        <w:r>
          <w:rPr>
            <w:lang w:val="en-US"/>
          </w:rPr>
          <w:t xml:space="preserve"> model grafis, seperti </w:t>
        </w:r>
        <w:r w:rsidRPr="001234B8">
          <w:rPr>
            <w:i/>
            <w:lang w:val="en-US"/>
          </w:rPr>
          <w:t>node, control flow</w:t>
        </w:r>
        <w:r>
          <w:rPr>
            <w:lang w:val="en-US"/>
          </w:rPr>
          <w:t xml:space="preserve"> dan data. </w:t>
        </w:r>
        <w:r w:rsidRPr="002F3ED8">
          <w:rPr>
            <w:i/>
            <w:color w:val="000000"/>
            <w:lang w:val="en-US"/>
          </w:rPr>
          <w:t>Graphical models</w:t>
        </w:r>
        <w:r w:rsidRPr="002F3ED8">
          <w:rPr>
            <w:color w:val="000000"/>
            <w:lang w:val="en-US"/>
          </w:rPr>
          <w:t xml:space="preserve"> memiliki sintak</w:t>
        </w:r>
        <w:r w:rsidRPr="004F4544">
          <w:rPr>
            <w:color w:val="000000"/>
            <w:lang w:val="en-US"/>
            <w:rPrChange w:id="2016" w:author="arkat" w:date="2017-09-26T11:38:00Z">
              <w:rPr>
                <w:color w:val="365F91"/>
                <w:lang w:val="en-US"/>
              </w:rPr>
            </w:rPrChange>
          </w:rPr>
          <w:t>sis</w:t>
        </w:r>
        <w:r w:rsidRPr="002F3ED8">
          <w:rPr>
            <w:color w:val="000000"/>
            <w:lang w:val="en-US"/>
          </w:rPr>
          <w:t xml:space="preserve"> sederhana, mudah dimengerti, dan dapat mencakup metode semantic, sehingga </w:t>
        </w:r>
        <w:r w:rsidRPr="002F3ED8">
          <w:rPr>
            <w:i/>
            <w:color w:val="000000"/>
            <w:lang w:val="en-US"/>
          </w:rPr>
          <w:t xml:space="preserve">graphical models </w:t>
        </w:r>
        <w:r w:rsidRPr="002F3ED8">
          <w:rPr>
            <w:color w:val="000000"/>
            <w:lang w:val="en-US"/>
          </w:rPr>
          <w:t xml:space="preserve">memiliki daya tarik visual yang intuitif dibandingkan </w:t>
        </w:r>
        <w:r>
          <w:rPr>
            <w:color w:val="000000"/>
            <w:lang w:val="en-US"/>
          </w:rPr>
          <w:t>dengan bahasa pemodelan lainya</w:t>
        </w:r>
        <w:r w:rsidRPr="002F3ED8">
          <w:rPr>
            <w:i/>
            <w:color w:val="000000"/>
            <w:lang w:val="en-US"/>
          </w:rPr>
          <w:t xml:space="preserve"> </w:t>
        </w:r>
        <w:r w:rsidRPr="002F3ED8">
          <w:rPr>
            <w:i/>
            <w:color w:val="000000"/>
            <w:lang w:val="en-US"/>
          </w:rPr>
          <w:fldChar w:fldCharType="begin" w:fldLock="1"/>
        </w:r>
        <w:r>
          <w:rPr>
            <w:i/>
            <w:color w:val="000000"/>
            <w:lang w:val="en-US"/>
          </w:rPr>
          <w:instrText>ADDIN CSL_CITATION { "citationItems" : [ { "id" : "ITEM-1", "itemData" : { "DOI" : "10.1007/978-3-540-72035-5", "ISBN" : "978-3-540-72034-8", "author" : [ { "dropping-particle" : "", "family" : "Lu", "given" : "Ruopeng", "non-dropping-particle" : "", "parse-names" : false, "suffix" : "" }, { "dropping-particle" : "", "family" : "Sadiq", "given" : "Shazia", "non-dropping-particle" : "", "parse-names" : false, "suffix" : "" } ], "container-title" : "International Conference on Business Information Systems. Springer Berlin Heidelberg", "id" : "ITEM-1", "issued" : { "date-parts" : [ [ "2007" ] ] }, "page" : "82-94", "title" : "A Survey of Comparative Business Process Modeling Approaches", "type" : "article-journal", "volume" : "4439" }, "uris" : [ "http://www.mendeley.com/documents/?uuid=fe5bbe13-b699-41af-80d5-1f5f6394a5e7", "http://www.mendeley.com/documents/?uuid=3a19698d-2e80-42da-bc6a-d50e6a5ee498", "http://www.mendeley.com/documents/?uuid=58360c05-2cc5-4d59-9cbc-460bf29416a5" ] } ], "mendeley" : { "formattedCitation" : "(Lu &amp; Sadiq, 2007)", "manualFormatting" : "(Lu &amp; Sadiq, 2007)", "plainTextFormattedCitation" : "(Lu &amp; Sadiq, 2007)", "previouslyFormattedCitation" : "(Lu &amp; Sadiq, 2007)" }, "properties" : { "noteIndex" : 0 }, "schema" : "https://github.com/citation-style-language/schema/raw/master/csl-citation.json" }</w:instrText>
        </w:r>
        <w:r w:rsidRPr="002F3ED8">
          <w:rPr>
            <w:i/>
            <w:color w:val="000000"/>
            <w:lang w:val="en-US"/>
          </w:rPr>
          <w:fldChar w:fldCharType="separate"/>
        </w:r>
        <w:r w:rsidRPr="002F3ED8">
          <w:rPr>
            <w:noProof/>
            <w:color w:val="000000"/>
            <w:lang w:val="en-US"/>
          </w:rPr>
          <w:t>(Lu &amp; Sadiq, 2007)</w:t>
        </w:r>
        <w:r w:rsidRPr="002F3ED8">
          <w:rPr>
            <w:i/>
            <w:color w:val="000000"/>
            <w:lang w:val="en-US"/>
          </w:rPr>
          <w:fldChar w:fldCharType="end"/>
        </w:r>
        <w:r>
          <w:rPr>
            <w:lang w:val="en-US"/>
          </w:rPr>
          <w:t xml:space="preserve">. Kedua, </w:t>
        </w:r>
        <w:r w:rsidRPr="001234B8">
          <w:rPr>
            <w:i/>
            <w:lang w:val="en-US"/>
          </w:rPr>
          <w:t>Execution Language</w:t>
        </w:r>
        <w:r>
          <w:rPr>
            <w:i/>
            <w:lang w:val="en-US"/>
          </w:rPr>
          <w:t xml:space="preserve">, </w:t>
        </w:r>
        <w:r>
          <w:rPr>
            <w:lang w:val="en-US"/>
          </w:rPr>
          <w:t>digun</w:t>
        </w:r>
      </w:ins>
      <w:ins w:id="2017" w:author="arkat" w:date="2017-10-06T08:01:00Z">
        <w:r w:rsidR="008D650E">
          <w:rPr>
            <w:lang w:val="en-US"/>
          </w:rPr>
          <w:t>akan</w:t>
        </w:r>
      </w:ins>
      <w:ins w:id="2018" w:author="arkat" w:date="2017-09-25T22:25:00Z">
        <w:r>
          <w:rPr>
            <w:lang w:val="en-US"/>
          </w:rPr>
          <w:t xml:space="preserve"> untuk melakukan komputerisasi dan automasi bisnis proses. Dan Ketiga, </w:t>
        </w:r>
        <w:r w:rsidRPr="001234B8">
          <w:rPr>
            <w:i/>
            <w:lang w:val="en-US"/>
          </w:rPr>
          <w:t>Interchange Standard Language</w:t>
        </w:r>
        <w:r>
          <w:rPr>
            <w:i/>
            <w:lang w:val="en-US"/>
          </w:rPr>
          <w:t xml:space="preserve">, </w:t>
        </w:r>
        <w:r>
          <w:rPr>
            <w:lang w:val="en-US"/>
          </w:rPr>
          <w:t>digun</w:t>
        </w:r>
      </w:ins>
      <w:ins w:id="2019" w:author="arkat" w:date="2017-10-06T08:01:00Z">
        <w:r w:rsidR="008D650E">
          <w:rPr>
            <w:lang w:val="en-US"/>
          </w:rPr>
          <w:t>akan</w:t>
        </w:r>
      </w:ins>
      <w:ins w:id="2020" w:author="arkat" w:date="2017-09-25T22:25:00Z">
        <w:r>
          <w:rPr>
            <w:lang w:val="en-US"/>
          </w:rPr>
          <w:t xml:space="preserve"> untuk tujuan probabilitas data.</w:t>
        </w:r>
      </w:ins>
      <w:ins w:id="2021" w:author="arkat" w:date="2017-09-25T22:26:00Z">
        <w:r w:rsidR="0062231C">
          <w:rPr>
            <w:lang w:val="en-US"/>
          </w:rPr>
          <w:t xml:space="preserve"> Detail pengkategorian tersebut sebagimana pada table 2.1.</w:t>
        </w:r>
      </w:ins>
    </w:p>
    <w:p w14:paraId="148D3999" w14:textId="77777777" w:rsidR="002C4E48" w:rsidRPr="00506BE3" w:rsidRDefault="002C4E48">
      <w:pPr>
        <w:pStyle w:val="BodyText"/>
        <w:spacing w:after="0"/>
        <w:ind w:firstLine="270"/>
        <w:rPr>
          <w:ins w:id="2022" w:author="arkat" w:date="2017-09-25T21:15:00Z"/>
          <w:b/>
          <w:lang w:val="en-US"/>
          <w:rPrChange w:id="2023" w:author="arkat" w:date="2017-10-02T21:59:00Z">
            <w:rPr>
              <w:ins w:id="2024" w:author="arkat" w:date="2017-09-25T21:15:00Z"/>
              <w:lang w:val="en-US"/>
            </w:rPr>
          </w:rPrChange>
        </w:rPr>
        <w:pPrChange w:id="2025" w:author="arkat" w:date="2017-09-26T11:29:00Z">
          <w:pPr>
            <w:pStyle w:val="BodyText"/>
            <w:spacing w:after="0"/>
            <w:ind w:left="567"/>
          </w:pPr>
        </w:pPrChange>
      </w:pPr>
    </w:p>
    <w:p w14:paraId="1D7E367A" w14:textId="25A129A3" w:rsidR="002C4E48" w:rsidRPr="00506BE3" w:rsidRDefault="00506BE3">
      <w:pPr>
        <w:pStyle w:val="TabelBAB2"/>
        <w:rPr>
          <w:ins w:id="2026" w:author="arkat" w:date="2017-09-25T14:48:00Z"/>
          <w:rPrChange w:id="2027" w:author="arkat" w:date="2017-10-02T21:59:00Z">
            <w:rPr>
              <w:ins w:id="2028" w:author="arkat" w:date="2017-09-25T14:48:00Z"/>
              <w:i/>
              <w:lang w:val="en-US"/>
            </w:rPr>
          </w:rPrChange>
        </w:rPr>
        <w:pPrChange w:id="2029" w:author="arkat" w:date="2017-10-02T09:07:00Z">
          <w:pPr>
            <w:pStyle w:val="BodyText"/>
            <w:spacing w:after="0"/>
            <w:ind w:left="567"/>
          </w:pPr>
        </w:pPrChange>
      </w:pPr>
      <w:bookmarkStart w:id="2030" w:name="_Toc495046393"/>
      <w:ins w:id="2031" w:author="arkat" w:date="2017-09-25T20:59:00Z">
        <w:r w:rsidRPr="00E6554F">
          <w:t>Kategori P</w:t>
        </w:r>
        <w:r w:rsidR="008A681E" w:rsidRPr="00E6554F">
          <w:t xml:space="preserve">emodelan </w:t>
        </w:r>
        <w:r w:rsidRPr="00E6554F">
          <w:t>Proses Bisnis</w:t>
        </w:r>
      </w:ins>
      <w:bookmarkEnd w:id="2030"/>
    </w:p>
    <w:tbl>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Change w:id="2032" w:author="arkat" w:date="2017-09-26T11:29:00Z">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PrChange>
      </w:tblPr>
      <w:tblGrid>
        <w:gridCol w:w="1928"/>
        <w:gridCol w:w="2610"/>
        <w:gridCol w:w="1699"/>
        <w:gridCol w:w="1417"/>
        <w:tblGridChange w:id="2033">
          <w:tblGrid>
            <w:gridCol w:w="1701"/>
            <w:gridCol w:w="3118"/>
            <w:gridCol w:w="1418"/>
            <w:gridCol w:w="1417"/>
          </w:tblGrid>
        </w:tblGridChange>
      </w:tblGrid>
      <w:tr w:rsidR="0058751D" w:rsidRPr="009D6EBC" w14:paraId="758B3DC3" w14:textId="77777777" w:rsidTr="009D6EBC">
        <w:trPr>
          <w:trHeight w:val="521"/>
          <w:jc w:val="center"/>
          <w:ins w:id="2034" w:author="arkat" w:date="2017-09-25T14:48:00Z"/>
          <w:trPrChange w:id="2035" w:author="arkat" w:date="2017-09-26T11:29:00Z">
            <w:trPr>
              <w:trHeight w:val="521"/>
              <w:jc w:val="center"/>
            </w:trPr>
          </w:trPrChange>
        </w:trPr>
        <w:tc>
          <w:tcPr>
            <w:tcW w:w="1928" w:type="dxa"/>
            <w:shd w:val="clear" w:color="auto" w:fill="D9D9D9"/>
            <w:vAlign w:val="center"/>
            <w:hideMark/>
            <w:tcPrChange w:id="2036" w:author="arkat" w:date="2017-09-26T11:29:00Z">
              <w:tcPr>
                <w:tcW w:w="1701" w:type="dxa"/>
                <w:shd w:val="clear" w:color="auto" w:fill="D9D9D9"/>
                <w:vAlign w:val="center"/>
                <w:hideMark/>
              </w:tcPr>
            </w:tcPrChange>
          </w:tcPr>
          <w:p w14:paraId="76CD3129" w14:textId="04BB513B" w:rsidR="0058751D" w:rsidRPr="009D6EBC" w:rsidRDefault="00E61266" w:rsidP="003347FA">
            <w:pPr>
              <w:spacing w:after="0"/>
              <w:rPr>
                <w:ins w:id="2037" w:author="arkat" w:date="2017-09-25T14:48:00Z"/>
                <w:rFonts w:asciiTheme="majorHAnsi" w:hAnsiTheme="majorHAnsi" w:cstheme="majorHAnsi"/>
                <w:szCs w:val="24"/>
                <w:lang w:val="en-US"/>
                <w:rPrChange w:id="2038" w:author="arkat" w:date="2017-09-26T11:30:00Z">
                  <w:rPr>
                    <w:ins w:id="2039" w:author="arkat" w:date="2017-09-25T14:48:00Z"/>
                    <w:szCs w:val="24"/>
                  </w:rPr>
                </w:rPrChange>
              </w:rPr>
            </w:pPr>
            <w:ins w:id="2040" w:author="arkat" w:date="2017-09-25T22:20:00Z">
              <w:r w:rsidRPr="009D6EBC">
                <w:rPr>
                  <w:rFonts w:asciiTheme="majorHAnsi" w:hAnsiTheme="majorHAnsi" w:cstheme="majorHAnsi"/>
                  <w:szCs w:val="24"/>
                  <w:lang w:val="en-US"/>
                  <w:rPrChange w:id="2041" w:author="arkat" w:date="2017-09-26T11:30:00Z">
                    <w:rPr>
                      <w:szCs w:val="24"/>
                      <w:lang w:val="en-US"/>
                    </w:rPr>
                  </w:rPrChange>
                </w:rPr>
                <w:t>Notasi Proses Bisnis</w:t>
              </w:r>
            </w:ins>
          </w:p>
        </w:tc>
        <w:tc>
          <w:tcPr>
            <w:tcW w:w="2610" w:type="dxa"/>
            <w:shd w:val="clear" w:color="auto" w:fill="D9D9D9"/>
            <w:vAlign w:val="center"/>
            <w:hideMark/>
            <w:tcPrChange w:id="2042" w:author="arkat" w:date="2017-09-26T11:29:00Z">
              <w:tcPr>
                <w:tcW w:w="3118" w:type="dxa"/>
                <w:shd w:val="clear" w:color="auto" w:fill="D9D9D9"/>
                <w:vAlign w:val="center"/>
                <w:hideMark/>
              </w:tcPr>
            </w:tcPrChange>
          </w:tcPr>
          <w:p w14:paraId="38E3D6AD" w14:textId="77777777" w:rsidR="0058751D" w:rsidRPr="009D6EBC" w:rsidRDefault="0058751D" w:rsidP="003347FA">
            <w:pPr>
              <w:spacing w:after="0"/>
              <w:ind w:hanging="92"/>
              <w:jc w:val="center"/>
              <w:rPr>
                <w:ins w:id="2043" w:author="arkat" w:date="2017-09-25T14:48:00Z"/>
                <w:rFonts w:asciiTheme="majorHAnsi" w:hAnsiTheme="majorHAnsi" w:cstheme="majorHAnsi"/>
                <w:szCs w:val="24"/>
                <w:rPrChange w:id="2044" w:author="arkat" w:date="2017-09-26T11:30:00Z">
                  <w:rPr>
                    <w:ins w:id="2045" w:author="arkat" w:date="2017-09-25T14:48:00Z"/>
                    <w:szCs w:val="24"/>
                  </w:rPr>
                </w:rPrChange>
              </w:rPr>
            </w:pPr>
            <w:ins w:id="2046" w:author="arkat" w:date="2017-09-25T14:48:00Z">
              <w:r w:rsidRPr="009D6EBC">
                <w:rPr>
                  <w:rFonts w:asciiTheme="majorHAnsi" w:hAnsiTheme="majorHAnsi" w:cstheme="majorHAnsi"/>
                  <w:szCs w:val="24"/>
                  <w:rPrChange w:id="2047" w:author="arkat" w:date="2017-09-26T11:30:00Z">
                    <w:rPr>
                      <w:szCs w:val="24"/>
                    </w:rPr>
                  </w:rPrChange>
                </w:rPr>
                <w:t>Theory/ graphical/ interchange/ execution</w:t>
              </w:r>
            </w:ins>
          </w:p>
        </w:tc>
        <w:tc>
          <w:tcPr>
            <w:tcW w:w="1699" w:type="dxa"/>
            <w:shd w:val="clear" w:color="auto" w:fill="D9D9D9"/>
            <w:vAlign w:val="center"/>
            <w:hideMark/>
            <w:tcPrChange w:id="2048" w:author="arkat" w:date="2017-09-26T11:29:00Z">
              <w:tcPr>
                <w:tcW w:w="1418" w:type="dxa"/>
                <w:shd w:val="clear" w:color="auto" w:fill="D9D9D9"/>
                <w:vAlign w:val="center"/>
                <w:hideMark/>
              </w:tcPr>
            </w:tcPrChange>
          </w:tcPr>
          <w:p w14:paraId="17AF6A2A" w14:textId="1F9E7FCA" w:rsidR="0058751D" w:rsidRPr="009D6EBC" w:rsidRDefault="00E61266">
            <w:pPr>
              <w:spacing w:after="0"/>
              <w:jc w:val="center"/>
              <w:rPr>
                <w:ins w:id="2049" w:author="arkat" w:date="2017-09-25T14:48:00Z"/>
                <w:rFonts w:asciiTheme="majorHAnsi" w:hAnsiTheme="majorHAnsi" w:cstheme="majorHAnsi"/>
                <w:szCs w:val="24"/>
                <w:rPrChange w:id="2050" w:author="arkat" w:date="2017-09-26T11:30:00Z">
                  <w:rPr>
                    <w:ins w:id="2051" w:author="arkat" w:date="2017-09-25T14:48:00Z"/>
                    <w:szCs w:val="24"/>
                  </w:rPr>
                </w:rPrChange>
              </w:rPr>
            </w:pPr>
            <w:ins w:id="2052" w:author="arkat" w:date="2017-09-25T14:48:00Z">
              <w:r w:rsidRPr="009D6EBC">
                <w:rPr>
                  <w:rFonts w:asciiTheme="majorHAnsi" w:hAnsiTheme="majorHAnsi" w:cstheme="majorHAnsi"/>
                  <w:szCs w:val="24"/>
                  <w:rPrChange w:id="2053" w:author="arkat" w:date="2017-09-26T11:30:00Z">
                    <w:rPr>
                      <w:szCs w:val="24"/>
                    </w:rPr>
                  </w:rPrChange>
                </w:rPr>
                <w:t>Terstandardisasi</w:t>
              </w:r>
            </w:ins>
          </w:p>
        </w:tc>
        <w:tc>
          <w:tcPr>
            <w:tcW w:w="1417" w:type="dxa"/>
            <w:shd w:val="clear" w:color="auto" w:fill="D9D9D9"/>
            <w:vAlign w:val="center"/>
            <w:hideMark/>
            <w:tcPrChange w:id="2054" w:author="arkat" w:date="2017-09-26T11:29:00Z">
              <w:tcPr>
                <w:tcW w:w="1417" w:type="dxa"/>
                <w:shd w:val="clear" w:color="auto" w:fill="D9D9D9"/>
                <w:vAlign w:val="center"/>
                <w:hideMark/>
              </w:tcPr>
            </w:tcPrChange>
          </w:tcPr>
          <w:p w14:paraId="3F889364" w14:textId="77777777" w:rsidR="0058751D" w:rsidRPr="009D6EBC" w:rsidRDefault="0058751D">
            <w:pPr>
              <w:spacing w:after="0"/>
              <w:jc w:val="center"/>
              <w:rPr>
                <w:ins w:id="2055" w:author="arkat" w:date="2017-09-25T14:48:00Z"/>
                <w:rFonts w:asciiTheme="majorHAnsi" w:hAnsiTheme="majorHAnsi" w:cstheme="majorHAnsi"/>
                <w:szCs w:val="24"/>
                <w:rPrChange w:id="2056" w:author="arkat" w:date="2017-09-26T11:30:00Z">
                  <w:rPr>
                    <w:ins w:id="2057" w:author="arkat" w:date="2017-09-25T14:48:00Z"/>
                    <w:szCs w:val="24"/>
                  </w:rPr>
                </w:rPrChange>
              </w:rPr>
            </w:pPr>
            <w:ins w:id="2058" w:author="arkat" w:date="2017-09-25T14:48:00Z">
              <w:r w:rsidRPr="009D6EBC">
                <w:rPr>
                  <w:rFonts w:asciiTheme="majorHAnsi" w:hAnsiTheme="majorHAnsi" w:cstheme="majorHAnsi"/>
                  <w:szCs w:val="24"/>
                  <w:rPrChange w:id="2059" w:author="arkat" w:date="2017-09-26T11:30:00Z">
                    <w:rPr>
                      <w:szCs w:val="24"/>
                    </w:rPr>
                  </w:rPrChange>
                </w:rPr>
                <w:t>Status</w:t>
              </w:r>
            </w:ins>
          </w:p>
        </w:tc>
      </w:tr>
      <w:tr w:rsidR="0058751D" w:rsidRPr="009D6EBC" w14:paraId="267A4B83" w14:textId="77777777" w:rsidTr="009D6EBC">
        <w:trPr>
          <w:trHeight w:val="195"/>
          <w:jc w:val="center"/>
          <w:ins w:id="2060" w:author="arkat" w:date="2017-09-25T14:48:00Z"/>
          <w:trPrChange w:id="2061" w:author="arkat" w:date="2017-09-26T11:29:00Z">
            <w:trPr>
              <w:trHeight w:val="195"/>
              <w:jc w:val="center"/>
            </w:trPr>
          </w:trPrChange>
        </w:trPr>
        <w:tc>
          <w:tcPr>
            <w:tcW w:w="1928" w:type="dxa"/>
            <w:shd w:val="clear" w:color="auto" w:fill="FFFFFF"/>
            <w:hideMark/>
            <w:tcPrChange w:id="2062" w:author="arkat" w:date="2017-09-26T11:29:00Z">
              <w:tcPr>
                <w:tcW w:w="1701" w:type="dxa"/>
                <w:shd w:val="clear" w:color="auto" w:fill="FFFFFF"/>
                <w:hideMark/>
              </w:tcPr>
            </w:tcPrChange>
          </w:tcPr>
          <w:p w14:paraId="79CD6B41" w14:textId="77777777" w:rsidR="0058751D" w:rsidRPr="009D6EBC" w:rsidRDefault="0058751D" w:rsidP="003347FA">
            <w:pPr>
              <w:spacing w:after="0"/>
              <w:rPr>
                <w:ins w:id="2063" w:author="arkat" w:date="2017-09-25T14:48:00Z"/>
                <w:rFonts w:asciiTheme="majorHAnsi" w:hAnsiTheme="majorHAnsi" w:cstheme="majorHAnsi"/>
                <w:color w:val="000000"/>
                <w:szCs w:val="24"/>
                <w:lang w:eastAsia="en-GB"/>
                <w:rPrChange w:id="2064" w:author="arkat" w:date="2017-09-26T11:30:00Z">
                  <w:rPr>
                    <w:ins w:id="2065" w:author="arkat" w:date="2017-09-25T14:48:00Z"/>
                    <w:color w:val="000000"/>
                    <w:szCs w:val="24"/>
                    <w:lang w:eastAsia="en-GB"/>
                  </w:rPr>
                </w:rPrChange>
              </w:rPr>
            </w:pPr>
            <w:ins w:id="2066" w:author="arkat" w:date="2017-09-25T14:48:00Z">
              <w:r w:rsidRPr="009D6EBC">
                <w:rPr>
                  <w:rFonts w:asciiTheme="majorHAnsi" w:hAnsiTheme="majorHAnsi" w:cstheme="majorHAnsi"/>
                  <w:color w:val="000000"/>
                  <w:szCs w:val="24"/>
                  <w:lang w:eastAsia="en-GB"/>
                  <w:rPrChange w:id="2067" w:author="arkat" w:date="2017-09-26T11:30:00Z">
                    <w:rPr>
                      <w:color w:val="000000"/>
                      <w:szCs w:val="24"/>
                      <w:lang w:eastAsia="en-GB"/>
                    </w:rPr>
                  </w:rPrChange>
                </w:rPr>
                <w:t>EPC</w:t>
              </w:r>
            </w:ins>
          </w:p>
        </w:tc>
        <w:tc>
          <w:tcPr>
            <w:tcW w:w="2610" w:type="dxa"/>
            <w:shd w:val="clear" w:color="auto" w:fill="FFFFFF"/>
            <w:hideMark/>
            <w:tcPrChange w:id="2068" w:author="arkat" w:date="2017-09-26T11:29:00Z">
              <w:tcPr>
                <w:tcW w:w="3118" w:type="dxa"/>
                <w:shd w:val="clear" w:color="auto" w:fill="FFFFFF"/>
                <w:hideMark/>
              </w:tcPr>
            </w:tcPrChange>
          </w:tcPr>
          <w:p w14:paraId="5898A1E9" w14:textId="77777777" w:rsidR="0058751D" w:rsidRPr="009D6EBC" w:rsidRDefault="0058751D">
            <w:pPr>
              <w:spacing w:after="0"/>
              <w:jc w:val="center"/>
              <w:rPr>
                <w:ins w:id="2069" w:author="arkat" w:date="2017-09-25T14:48:00Z"/>
                <w:rFonts w:asciiTheme="majorHAnsi" w:hAnsiTheme="majorHAnsi" w:cstheme="majorHAnsi"/>
                <w:color w:val="000000"/>
                <w:szCs w:val="24"/>
                <w:lang w:eastAsia="en-GB"/>
                <w:rPrChange w:id="2070" w:author="arkat" w:date="2017-09-26T11:30:00Z">
                  <w:rPr>
                    <w:ins w:id="2071" w:author="arkat" w:date="2017-09-25T14:48:00Z"/>
                    <w:color w:val="000000"/>
                    <w:szCs w:val="24"/>
                    <w:lang w:eastAsia="en-GB"/>
                  </w:rPr>
                </w:rPrChange>
              </w:rPr>
            </w:pPr>
            <w:ins w:id="2072" w:author="arkat" w:date="2017-09-25T14:48:00Z">
              <w:r w:rsidRPr="009D6EBC">
                <w:rPr>
                  <w:rFonts w:asciiTheme="majorHAnsi" w:hAnsiTheme="majorHAnsi" w:cstheme="majorHAnsi"/>
                  <w:color w:val="000000"/>
                  <w:szCs w:val="24"/>
                  <w:lang w:eastAsia="en-GB"/>
                  <w:rPrChange w:id="2073" w:author="arkat" w:date="2017-09-26T11:30:00Z">
                    <w:rPr>
                      <w:color w:val="000000"/>
                      <w:szCs w:val="24"/>
                      <w:lang w:eastAsia="en-GB"/>
                    </w:rPr>
                  </w:rPrChange>
                </w:rPr>
                <w:t>Graphical</w:t>
              </w:r>
            </w:ins>
          </w:p>
        </w:tc>
        <w:tc>
          <w:tcPr>
            <w:tcW w:w="1699" w:type="dxa"/>
            <w:shd w:val="clear" w:color="auto" w:fill="FFFFFF"/>
            <w:hideMark/>
            <w:tcPrChange w:id="2074" w:author="arkat" w:date="2017-09-26T11:29:00Z">
              <w:tcPr>
                <w:tcW w:w="1418" w:type="dxa"/>
                <w:shd w:val="clear" w:color="auto" w:fill="FFFFFF"/>
                <w:hideMark/>
              </w:tcPr>
            </w:tcPrChange>
          </w:tcPr>
          <w:p w14:paraId="728846E0" w14:textId="77777777" w:rsidR="0058751D" w:rsidRPr="009D6EBC" w:rsidRDefault="0058751D">
            <w:pPr>
              <w:spacing w:after="0"/>
              <w:jc w:val="center"/>
              <w:rPr>
                <w:ins w:id="2075" w:author="arkat" w:date="2017-09-25T14:48:00Z"/>
                <w:rFonts w:asciiTheme="majorHAnsi" w:hAnsiTheme="majorHAnsi" w:cstheme="majorHAnsi"/>
                <w:color w:val="000000"/>
                <w:szCs w:val="24"/>
                <w:lang w:eastAsia="en-GB"/>
                <w:rPrChange w:id="2076" w:author="arkat" w:date="2017-09-26T11:30:00Z">
                  <w:rPr>
                    <w:ins w:id="2077" w:author="arkat" w:date="2017-09-25T14:48:00Z"/>
                    <w:color w:val="000000"/>
                    <w:szCs w:val="24"/>
                    <w:lang w:eastAsia="en-GB"/>
                  </w:rPr>
                </w:rPrChange>
              </w:rPr>
            </w:pPr>
            <w:ins w:id="2078" w:author="arkat" w:date="2017-09-25T14:48:00Z">
              <w:r w:rsidRPr="009D6EBC">
                <w:rPr>
                  <w:rFonts w:asciiTheme="majorHAnsi" w:hAnsiTheme="majorHAnsi" w:cstheme="majorHAnsi"/>
                  <w:color w:val="000000"/>
                  <w:szCs w:val="24"/>
                  <w:lang w:eastAsia="en-GB"/>
                  <w:rPrChange w:id="2079" w:author="arkat" w:date="2017-09-26T11:30:00Z">
                    <w:rPr>
                      <w:color w:val="000000"/>
                      <w:szCs w:val="24"/>
                      <w:lang w:eastAsia="en-GB"/>
                    </w:rPr>
                  </w:rPrChange>
                </w:rPr>
                <w:t>Yes</w:t>
              </w:r>
            </w:ins>
          </w:p>
        </w:tc>
        <w:tc>
          <w:tcPr>
            <w:tcW w:w="1417" w:type="dxa"/>
            <w:shd w:val="clear" w:color="auto" w:fill="FFFFFF"/>
            <w:hideMark/>
            <w:tcPrChange w:id="2080" w:author="arkat" w:date="2017-09-26T11:29:00Z">
              <w:tcPr>
                <w:tcW w:w="1417" w:type="dxa"/>
                <w:shd w:val="clear" w:color="auto" w:fill="FFFFFF"/>
                <w:hideMark/>
              </w:tcPr>
            </w:tcPrChange>
          </w:tcPr>
          <w:p w14:paraId="7113FA68" w14:textId="77777777" w:rsidR="0058751D" w:rsidRPr="009D6EBC" w:rsidRDefault="0058751D">
            <w:pPr>
              <w:spacing w:after="0"/>
              <w:jc w:val="center"/>
              <w:rPr>
                <w:ins w:id="2081" w:author="arkat" w:date="2017-09-25T14:48:00Z"/>
                <w:rFonts w:asciiTheme="majorHAnsi" w:hAnsiTheme="majorHAnsi" w:cstheme="majorHAnsi"/>
                <w:color w:val="000000"/>
                <w:szCs w:val="24"/>
                <w:lang w:eastAsia="en-GB"/>
                <w:rPrChange w:id="2082" w:author="arkat" w:date="2017-09-26T11:30:00Z">
                  <w:rPr>
                    <w:ins w:id="2083" w:author="arkat" w:date="2017-09-25T14:48:00Z"/>
                    <w:color w:val="000000"/>
                    <w:szCs w:val="24"/>
                    <w:lang w:eastAsia="en-GB"/>
                  </w:rPr>
                </w:rPrChange>
              </w:rPr>
            </w:pPr>
            <w:ins w:id="2084" w:author="arkat" w:date="2017-09-25T14:48:00Z">
              <w:r w:rsidRPr="009D6EBC">
                <w:rPr>
                  <w:rFonts w:asciiTheme="majorHAnsi" w:hAnsiTheme="majorHAnsi" w:cstheme="majorHAnsi"/>
                  <w:color w:val="000000"/>
                  <w:szCs w:val="24"/>
                  <w:lang w:eastAsia="en-GB"/>
                  <w:rPrChange w:id="2085" w:author="arkat" w:date="2017-09-26T11:30:00Z">
                    <w:rPr>
                      <w:color w:val="000000"/>
                      <w:szCs w:val="24"/>
                      <w:lang w:eastAsia="en-GB"/>
                    </w:rPr>
                  </w:rPrChange>
                </w:rPr>
                <w:t>Stable</w:t>
              </w:r>
            </w:ins>
          </w:p>
        </w:tc>
      </w:tr>
      <w:tr w:rsidR="0058751D" w:rsidRPr="009D6EBC" w14:paraId="1928D03A" w14:textId="77777777" w:rsidTr="009D6EBC">
        <w:trPr>
          <w:trHeight w:val="225"/>
          <w:jc w:val="center"/>
          <w:ins w:id="2086" w:author="arkat" w:date="2017-09-25T14:48:00Z"/>
          <w:trPrChange w:id="2087" w:author="arkat" w:date="2017-09-26T11:29:00Z">
            <w:trPr>
              <w:trHeight w:val="225"/>
              <w:jc w:val="center"/>
            </w:trPr>
          </w:trPrChange>
        </w:trPr>
        <w:tc>
          <w:tcPr>
            <w:tcW w:w="1928" w:type="dxa"/>
            <w:shd w:val="clear" w:color="auto" w:fill="FFFFFF"/>
            <w:hideMark/>
            <w:tcPrChange w:id="2088" w:author="arkat" w:date="2017-09-26T11:29:00Z">
              <w:tcPr>
                <w:tcW w:w="1701" w:type="dxa"/>
                <w:shd w:val="clear" w:color="auto" w:fill="FFFFFF"/>
                <w:hideMark/>
              </w:tcPr>
            </w:tcPrChange>
          </w:tcPr>
          <w:p w14:paraId="3CAFB170" w14:textId="77777777" w:rsidR="0058751D" w:rsidRPr="009D6EBC" w:rsidRDefault="0058751D" w:rsidP="003347FA">
            <w:pPr>
              <w:spacing w:after="0"/>
              <w:ind w:left="-392" w:firstLine="392"/>
              <w:rPr>
                <w:ins w:id="2089" w:author="arkat" w:date="2017-09-25T14:48:00Z"/>
                <w:rFonts w:asciiTheme="majorHAnsi" w:hAnsiTheme="majorHAnsi" w:cstheme="majorHAnsi"/>
                <w:color w:val="000000"/>
                <w:szCs w:val="24"/>
                <w:lang w:eastAsia="en-GB"/>
                <w:rPrChange w:id="2090" w:author="arkat" w:date="2017-09-26T11:30:00Z">
                  <w:rPr>
                    <w:ins w:id="2091" w:author="arkat" w:date="2017-09-25T14:48:00Z"/>
                    <w:color w:val="000000"/>
                    <w:szCs w:val="24"/>
                    <w:lang w:eastAsia="en-GB"/>
                  </w:rPr>
                </w:rPrChange>
              </w:rPr>
            </w:pPr>
            <w:ins w:id="2092" w:author="arkat" w:date="2017-09-25T14:48:00Z">
              <w:r w:rsidRPr="009D6EBC">
                <w:rPr>
                  <w:rFonts w:asciiTheme="majorHAnsi" w:hAnsiTheme="majorHAnsi" w:cstheme="majorHAnsi"/>
                  <w:color w:val="000000"/>
                  <w:szCs w:val="24"/>
                  <w:lang w:eastAsia="en-GB"/>
                  <w:rPrChange w:id="2093" w:author="arkat" w:date="2017-09-26T11:30:00Z">
                    <w:rPr>
                      <w:color w:val="000000"/>
                      <w:szCs w:val="24"/>
                      <w:lang w:eastAsia="en-GB"/>
                    </w:rPr>
                  </w:rPrChange>
                </w:rPr>
                <w:t>BPMN</w:t>
              </w:r>
            </w:ins>
          </w:p>
        </w:tc>
        <w:tc>
          <w:tcPr>
            <w:tcW w:w="2610" w:type="dxa"/>
            <w:shd w:val="clear" w:color="auto" w:fill="FFFFFF"/>
            <w:hideMark/>
            <w:tcPrChange w:id="2094" w:author="arkat" w:date="2017-09-26T11:29:00Z">
              <w:tcPr>
                <w:tcW w:w="3118" w:type="dxa"/>
                <w:shd w:val="clear" w:color="auto" w:fill="FFFFFF"/>
                <w:hideMark/>
              </w:tcPr>
            </w:tcPrChange>
          </w:tcPr>
          <w:p w14:paraId="3B36EF27" w14:textId="77777777" w:rsidR="0058751D" w:rsidRPr="009D6EBC" w:rsidRDefault="0058751D">
            <w:pPr>
              <w:spacing w:after="0"/>
              <w:jc w:val="center"/>
              <w:rPr>
                <w:ins w:id="2095" w:author="arkat" w:date="2017-09-25T14:48:00Z"/>
                <w:rFonts w:asciiTheme="majorHAnsi" w:hAnsiTheme="majorHAnsi" w:cstheme="majorHAnsi"/>
                <w:color w:val="000000"/>
                <w:szCs w:val="24"/>
                <w:lang w:eastAsia="en-GB"/>
                <w:rPrChange w:id="2096" w:author="arkat" w:date="2017-09-26T11:30:00Z">
                  <w:rPr>
                    <w:ins w:id="2097" w:author="arkat" w:date="2017-09-25T14:48:00Z"/>
                    <w:color w:val="000000"/>
                    <w:szCs w:val="24"/>
                    <w:lang w:eastAsia="en-GB"/>
                  </w:rPr>
                </w:rPrChange>
              </w:rPr>
            </w:pPr>
            <w:ins w:id="2098" w:author="arkat" w:date="2017-09-25T14:48:00Z">
              <w:r w:rsidRPr="009D6EBC">
                <w:rPr>
                  <w:rFonts w:asciiTheme="majorHAnsi" w:hAnsiTheme="majorHAnsi" w:cstheme="majorHAnsi"/>
                  <w:color w:val="000000"/>
                  <w:szCs w:val="24"/>
                  <w:lang w:eastAsia="en-GB"/>
                  <w:rPrChange w:id="2099" w:author="arkat" w:date="2017-09-26T11:30:00Z">
                    <w:rPr>
                      <w:color w:val="000000"/>
                      <w:szCs w:val="24"/>
                      <w:lang w:eastAsia="en-GB"/>
                    </w:rPr>
                  </w:rPrChange>
                </w:rPr>
                <w:t>Graphical</w:t>
              </w:r>
            </w:ins>
          </w:p>
        </w:tc>
        <w:tc>
          <w:tcPr>
            <w:tcW w:w="1699" w:type="dxa"/>
            <w:shd w:val="clear" w:color="auto" w:fill="FFFFFF"/>
            <w:hideMark/>
            <w:tcPrChange w:id="2100" w:author="arkat" w:date="2017-09-26T11:29:00Z">
              <w:tcPr>
                <w:tcW w:w="1418" w:type="dxa"/>
                <w:shd w:val="clear" w:color="auto" w:fill="FFFFFF"/>
                <w:hideMark/>
              </w:tcPr>
            </w:tcPrChange>
          </w:tcPr>
          <w:p w14:paraId="4581805D" w14:textId="77777777" w:rsidR="0058751D" w:rsidRPr="009D6EBC" w:rsidRDefault="0058751D">
            <w:pPr>
              <w:spacing w:after="0"/>
              <w:jc w:val="center"/>
              <w:rPr>
                <w:ins w:id="2101" w:author="arkat" w:date="2017-09-25T14:48:00Z"/>
                <w:rFonts w:asciiTheme="majorHAnsi" w:hAnsiTheme="majorHAnsi" w:cstheme="majorHAnsi"/>
                <w:color w:val="000000"/>
                <w:szCs w:val="24"/>
                <w:lang w:eastAsia="en-GB"/>
                <w:rPrChange w:id="2102" w:author="arkat" w:date="2017-09-26T11:30:00Z">
                  <w:rPr>
                    <w:ins w:id="2103" w:author="arkat" w:date="2017-09-25T14:48:00Z"/>
                    <w:color w:val="000000"/>
                    <w:szCs w:val="24"/>
                    <w:lang w:eastAsia="en-GB"/>
                  </w:rPr>
                </w:rPrChange>
              </w:rPr>
            </w:pPr>
            <w:ins w:id="2104" w:author="arkat" w:date="2017-09-25T14:48:00Z">
              <w:r w:rsidRPr="009D6EBC">
                <w:rPr>
                  <w:rFonts w:asciiTheme="majorHAnsi" w:hAnsiTheme="majorHAnsi" w:cstheme="majorHAnsi"/>
                  <w:color w:val="000000"/>
                  <w:szCs w:val="24"/>
                  <w:lang w:eastAsia="en-GB"/>
                  <w:rPrChange w:id="2105" w:author="arkat" w:date="2017-09-26T11:30:00Z">
                    <w:rPr>
                      <w:color w:val="000000"/>
                      <w:szCs w:val="24"/>
                      <w:lang w:eastAsia="en-GB"/>
                    </w:rPr>
                  </w:rPrChange>
                </w:rPr>
                <w:t>Yes</w:t>
              </w:r>
            </w:ins>
          </w:p>
        </w:tc>
        <w:tc>
          <w:tcPr>
            <w:tcW w:w="1417" w:type="dxa"/>
            <w:shd w:val="clear" w:color="auto" w:fill="FFFFFF"/>
            <w:hideMark/>
            <w:tcPrChange w:id="2106" w:author="arkat" w:date="2017-09-26T11:29:00Z">
              <w:tcPr>
                <w:tcW w:w="1417" w:type="dxa"/>
                <w:shd w:val="clear" w:color="auto" w:fill="FFFFFF"/>
                <w:hideMark/>
              </w:tcPr>
            </w:tcPrChange>
          </w:tcPr>
          <w:p w14:paraId="1426376B" w14:textId="77777777" w:rsidR="0058751D" w:rsidRPr="009D6EBC" w:rsidRDefault="0058751D">
            <w:pPr>
              <w:spacing w:after="0"/>
              <w:jc w:val="center"/>
              <w:rPr>
                <w:ins w:id="2107" w:author="arkat" w:date="2017-09-25T14:48:00Z"/>
                <w:rFonts w:asciiTheme="majorHAnsi" w:hAnsiTheme="majorHAnsi" w:cstheme="majorHAnsi"/>
                <w:color w:val="000000"/>
                <w:szCs w:val="24"/>
                <w:lang w:eastAsia="en-GB"/>
                <w:rPrChange w:id="2108" w:author="arkat" w:date="2017-09-26T11:30:00Z">
                  <w:rPr>
                    <w:ins w:id="2109" w:author="arkat" w:date="2017-09-25T14:48:00Z"/>
                    <w:color w:val="000000"/>
                    <w:szCs w:val="24"/>
                    <w:lang w:eastAsia="en-GB"/>
                  </w:rPr>
                </w:rPrChange>
              </w:rPr>
            </w:pPr>
            <w:ins w:id="2110" w:author="arkat" w:date="2017-09-25T14:48:00Z">
              <w:r w:rsidRPr="009D6EBC">
                <w:rPr>
                  <w:rFonts w:asciiTheme="majorHAnsi" w:hAnsiTheme="majorHAnsi" w:cstheme="majorHAnsi"/>
                  <w:color w:val="000000"/>
                  <w:szCs w:val="24"/>
                  <w:lang w:eastAsia="en-GB"/>
                  <w:rPrChange w:id="2111" w:author="arkat" w:date="2017-09-26T11:30:00Z">
                    <w:rPr>
                      <w:color w:val="000000"/>
                      <w:szCs w:val="24"/>
                      <w:lang w:eastAsia="en-GB"/>
                    </w:rPr>
                  </w:rPrChange>
                </w:rPr>
                <w:t>Popular</w:t>
              </w:r>
            </w:ins>
          </w:p>
        </w:tc>
      </w:tr>
      <w:tr w:rsidR="0058751D" w:rsidRPr="009D6EBC" w14:paraId="2ACFD357" w14:textId="77777777" w:rsidTr="009D6EBC">
        <w:trPr>
          <w:trHeight w:val="210"/>
          <w:jc w:val="center"/>
          <w:ins w:id="2112" w:author="arkat" w:date="2017-09-25T14:48:00Z"/>
          <w:trPrChange w:id="2113" w:author="arkat" w:date="2017-09-26T11:29:00Z">
            <w:trPr>
              <w:trHeight w:val="210"/>
              <w:jc w:val="center"/>
            </w:trPr>
          </w:trPrChange>
        </w:trPr>
        <w:tc>
          <w:tcPr>
            <w:tcW w:w="1928" w:type="dxa"/>
            <w:shd w:val="clear" w:color="auto" w:fill="FFFFFF"/>
            <w:hideMark/>
            <w:tcPrChange w:id="2114" w:author="arkat" w:date="2017-09-26T11:29:00Z">
              <w:tcPr>
                <w:tcW w:w="1701" w:type="dxa"/>
                <w:shd w:val="clear" w:color="auto" w:fill="FFFFFF"/>
                <w:hideMark/>
              </w:tcPr>
            </w:tcPrChange>
          </w:tcPr>
          <w:p w14:paraId="4DC8F811" w14:textId="77777777" w:rsidR="0058751D" w:rsidRPr="009D6EBC" w:rsidRDefault="0058751D" w:rsidP="003347FA">
            <w:pPr>
              <w:spacing w:after="0"/>
              <w:rPr>
                <w:ins w:id="2115" w:author="arkat" w:date="2017-09-25T14:48:00Z"/>
                <w:rFonts w:asciiTheme="majorHAnsi" w:hAnsiTheme="majorHAnsi" w:cstheme="majorHAnsi"/>
                <w:color w:val="000000"/>
                <w:szCs w:val="24"/>
                <w:lang w:eastAsia="en-GB"/>
                <w:rPrChange w:id="2116" w:author="arkat" w:date="2017-09-26T11:30:00Z">
                  <w:rPr>
                    <w:ins w:id="2117" w:author="arkat" w:date="2017-09-25T14:48:00Z"/>
                    <w:color w:val="000000"/>
                    <w:szCs w:val="24"/>
                    <w:lang w:eastAsia="en-GB"/>
                  </w:rPr>
                </w:rPrChange>
              </w:rPr>
            </w:pPr>
            <w:ins w:id="2118" w:author="arkat" w:date="2017-09-25T14:48:00Z">
              <w:r w:rsidRPr="009D6EBC">
                <w:rPr>
                  <w:rFonts w:asciiTheme="majorHAnsi" w:hAnsiTheme="majorHAnsi" w:cstheme="majorHAnsi"/>
                  <w:color w:val="000000"/>
                  <w:szCs w:val="24"/>
                  <w:lang w:eastAsia="en-GB"/>
                  <w:rPrChange w:id="2119" w:author="arkat" w:date="2017-09-26T11:30:00Z">
                    <w:rPr>
                      <w:color w:val="000000"/>
                      <w:szCs w:val="24"/>
                      <w:lang w:eastAsia="en-GB"/>
                    </w:rPr>
                  </w:rPrChange>
                </w:rPr>
                <w:t>Flowchart</w:t>
              </w:r>
            </w:ins>
          </w:p>
        </w:tc>
        <w:tc>
          <w:tcPr>
            <w:tcW w:w="2610" w:type="dxa"/>
            <w:shd w:val="clear" w:color="auto" w:fill="FFFFFF"/>
            <w:hideMark/>
            <w:tcPrChange w:id="2120" w:author="arkat" w:date="2017-09-26T11:29:00Z">
              <w:tcPr>
                <w:tcW w:w="3118" w:type="dxa"/>
                <w:shd w:val="clear" w:color="auto" w:fill="FFFFFF"/>
                <w:hideMark/>
              </w:tcPr>
            </w:tcPrChange>
          </w:tcPr>
          <w:p w14:paraId="31E18A74" w14:textId="77777777" w:rsidR="0058751D" w:rsidRPr="009D6EBC" w:rsidRDefault="0058751D">
            <w:pPr>
              <w:spacing w:after="0"/>
              <w:jc w:val="center"/>
              <w:rPr>
                <w:ins w:id="2121" w:author="arkat" w:date="2017-09-25T14:48:00Z"/>
                <w:rFonts w:asciiTheme="majorHAnsi" w:hAnsiTheme="majorHAnsi" w:cstheme="majorHAnsi"/>
                <w:color w:val="000000"/>
                <w:szCs w:val="24"/>
                <w:lang w:eastAsia="en-GB"/>
                <w:rPrChange w:id="2122" w:author="arkat" w:date="2017-09-26T11:30:00Z">
                  <w:rPr>
                    <w:ins w:id="2123" w:author="arkat" w:date="2017-09-25T14:48:00Z"/>
                    <w:color w:val="000000"/>
                    <w:szCs w:val="24"/>
                    <w:lang w:eastAsia="en-GB"/>
                  </w:rPr>
                </w:rPrChange>
              </w:rPr>
            </w:pPr>
            <w:ins w:id="2124" w:author="arkat" w:date="2017-09-25T14:48:00Z">
              <w:r w:rsidRPr="009D6EBC">
                <w:rPr>
                  <w:rFonts w:asciiTheme="majorHAnsi" w:hAnsiTheme="majorHAnsi" w:cstheme="majorHAnsi"/>
                  <w:color w:val="000000"/>
                  <w:szCs w:val="24"/>
                  <w:lang w:eastAsia="en-GB"/>
                  <w:rPrChange w:id="2125" w:author="arkat" w:date="2017-09-26T11:30:00Z">
                    <w:rPr>
                      <w:color w:val="000000"/>
                      <w:szCs w:val="24"/>
                      <w:lang w:eastAsia="en-GB"/>
                    </w:rPr>
                  </w:rPrChange>
                </w:rPr>
                <w:t>Graphical</w:t>
              </w:r>
            </w:ins>
          </w:p>
        </w:tc>
        <w:tc>
          <w:tcPr>
            <w:tcW w:w="1699" w:type="dxa"/>
            <w:shd w:val="clear" w:color="auto" w:fill="FFFFFF"/>
            <w:hideMark/>
            <w:tcPrChange w:id="2126" w:author="arkat" w:date="2017-09-26T11:29:00Z">
              <w:tcPr>
                <w:tcW w:w="1418" w:type="dxa"/>
                <w:shd w:val="clear" w:color="auto" w:fill="FFFFFF"/>
                <w:hideMark/>
              </w:tcPr>
            </w:tcPrChange>
          </w:tcPr>
          <w:p w14:paraId="34895BA8" w14:textId="77777777" w:rsidR="0058751D" w:rsidRPr="009D6EBC" w:rsidRDefault="0058751D">
            <w:pPr>
              <w:spacing w:after="0"/>
              <w:jc w:val="center"/>
              <w:rPr>
                <w:ins w:id="2127" w:author="arkat" w:date="2017-09-25T14:48:00Z"/>
                <w:rFonts w:asciiTheme="majorHAnsi" w:hAnsiTheme="majorHAnsi" w:cstheme="majorHAnsi"/>
                <w:color w:val="000000"/>
                <w:szCs w:val="24"/>
                <w:lang w:eastAsia="en-GB"/>
                <w:rPrChange w:id="2128" w:author="arkat" w:date="2017-09-26T11:30:00Z">
                  <w:rPr>
                    <w:ins w:id="2129" w:author="arkat" w:date="2017-09-25T14:48:00Z"/>
                    <w:color w:val="000000"/>
                    <w:szCs w:val="24"/>
                    <w:lang w:eastAsia="en-GB"/>
                  </w:rPr>
                </w:rPrChange>
              </w:rPr>
            </w:pPr>
            <w:ins w:id="2130" w:author="arkat" w:date="2017-09-25T14:48:00Z">
              <w:r w:rsidRPr="009D6EBC">
                <w:rPr>
                  <w:rFonts w:asciiTheme="majorHAnsi" w:hAnsiTheme="majorHAnsi" w:cstheme="majorHAnsi"/>
                  <w:color w:val="000000"/>
                  <w:szCs w:val="24"/>
                  <w:lang w:eastAsia="en-GB"/>
                  <w:rPrChange w:id="2131" w:author="arkat" w:date="2017-09-26T11:30:00Z">
                    <w:rPr>
                      <w:color w:val="000000"/>
                      <w:szCs w:val="24"/>
                      <w:lang w:eastAsia="en-GB"/>
                    </w:rPr>
                  </w:rPrChange>
                </w:rPr>
                <w:t>NA</w:t>
              </w:r>
            </w:ins>
          </w:p>
        </w:tc>
        <w:tc>
          <w:tcPr>
            <w:tcW w:w="1417" w:type="dxa"/>
            <w:shd w:val="clear" w:color="auto" w:fill="FFFFFF"/>
            <w:hideMark/>
            <w:tcPrChange w:id="2132" w:author="arkat" w:date="2017-09-26T11:29:00Z">
              <w:tcPr>
                <w:tcW w:w="1417" w:type="dxa"/>
                <w:shd w:val="clear" w:color="auto" w:fill="FFFFFF"/>
                <w:hideMark/>
              </w:tcPr>
            </w:tcPrChange>
          </w:tcPr>
          <w:p w14:paraId="148E1BDE" w14:textId="77777777" w:rsidR="0058751D" w:rsidRPr="009D6EBC" w:rsidRDefault="0058751D">
            <w:pPr>
              <w:spacing w:after="0"/>
              <w:jc w:val="center"/>
              <w:rPr>
                <w:ins w:id="2133" w:author="arkat" w:date="2017-09-25T14:48:00Z"/>
                <w:rFonts w:asciiTheme="majorHAnsi" w:hAnsiTheme="majorHAnsi" w:cstheme="majorHAnsi"/>
                <w:color w:val="000000"/>
                <w:szCs w:val="24"/>
                <w:lang w:eastAsia="en-GB"/>
                <w:rPrChange w:id="2134" w:author="arkat" w:date="2017-09-26T11:30:00Z">
                  <w:rPr>
                    <w:ins w:id="2135" w:author="arkat" w:date="2017-09-25T14:48:00Z"/>
                    <w:color w:val="000000"/>
                    <w:szCs w:val="24"/>
                    <w:lang w:eastAsia="en-GB"/>
                  </w:rPr>
                </w:rPrChange>
              </w:rPr>
            </w:pPr>
            <w:ins w:id="2136" w:author="arkat" w:date="2017-09-25T14:48:00Z">
              <w:r w:rsidRPr="009D6EBC">
                <w:rPr>
                  <w:rFonts w:asciiTheme="majorHAnsi" w:hAnsiTheme="majorHAnsi" w:cstheme="majorHAnsi"/>
                  <w:color w:val="000000"/>
                  <w:szCs w:val="24"/>
                  <w:lang w:eastAsia="en-GB"/>
                  <w:rPrChange w:id="2137" w:author="arkat" w:date="2017-09-26T11:30:00Z">
                    <w:rPr>
                      <w:color w:val="000000"/>
                      <w:szCs w:val="24"/>
                      <w:lang w:eastAsia="en-GB"/>
                    </w:rPr>
                  </w:rPrChange>
                </w:rPr>
                <w:t>Popular</w:t>
              </w:r>
            </w:ins>
          </w:p>
        </w:tc>
      </w:tr>
      <w:tr w:rsidR="0058751D" w:rsidRPr="009D6EBC" w14:paraId="2A41DFAE" w14:textId="77777777" w:rsidTr="009D6EBC">
        <w:trPr>
          <w:trHeight w:val="225"/>
          <w:jc w:val="center"/>
          <w:ins w:id="2138" w:author="arkat" w:date="2017-09-25T14:48:00Z"/>
          <w:trPrChange w:id="2139" w:author="arkat" w:date="2017-09-26T11:29:00Z">
            <w:trPr>
              <w:trHeight w:val="225"/>
              <w:jc w:val="center"/>
            </w:trPr>
          </w:trPrChange>
        </w:trPr>
        <w:tc>
          <w:tcPr>
            <w:tcW w:w="1928" w:type="dxa"/>
            <w:shd w:val="clear" w:color="auto" w:fill="FFFFFF"/>
            <w:hideMark/>
            <w:tcPrChange w:id="2140" w:author="arkat" w:date="2017-09-26T11:29:00Z">
              <w:tcPr>
                <w:tcW w:w="1701" w:type="dxa"/>
                <w:shd w:val="clear" w:color="auto" w:fill="FFFFFF"/>
                <w:hideMark/>
              </w:tcPr>
            </w:tcPrChange>
          </w:tcPr>
          <w:p w14:paraId="01EB7339" w14:textId="77777777" w:rsidR="0058751D" w:rsidRPr="009D6EBC" w:rsidRDefault="0058751D" w:rsidP="003347FA">
            <w:pPr>
              <w:spacing w:after="0"/>
              <w:rPr>
                <w:ins w:id="2141" w:author="arkat" w:date="2017-09-25T14:48:00Z"/>
                <w:rFonts w:asciiTheme="majorHAnsi" w:hAnsiTheme="majorHAnsi" w:cstheme="majorHAnsi"/>
                <w:color w:val="000000"/>
                <w:szCs w:val="24"/>
                <w:lang w:eastAsia="en-GB"/>
                <w:rPrChange w:id="2142" w:author="arkat" w:date="2017-09-26T11:30:00Z">
                  <w:rPr>
                    <w:ins w:id="2143" w:author="arkat" w:date="2017-09-25T14:48:00Z"/>
                    <w:color w:val="000000"/>
                    <w:szCs w:val="24"/>
                    <w:lang w:eastAsia="en-GB"/>
                  </w:rPr>
                </w:rPrChange>
              </w:rPr>
            </w:pPr>
            <w:ins w:id="2144" w:author="arkat" w:date="2017-09-25T14:48:00Z">
              <w:r w:rsidRPr="009D6EBC">
                <w:rPr>
                  <w:rFonts w:asciiTheme="majorHAnsi" w:hAnsiTheme="majorHAnsi" w:cstheme="majorHAnsi"/>
                  <w:color w:val="000000"/>
                  <w:szCs w:val="24"/>
                  <w:lang w:eastAsia="en-GB"/>
                  <w:rPrChange w:id="2145" w:author="arkat" w:date="2017-09-26T11:30:00Z">
                    <w:rPr>
                      <w:color w:val="000000"/>
                      <w:szCs w:val="24"/>
                      <w:lang w:eastAsia="en-GB"/>
                    </w:rPr>
                  </w:rPrChange>
                </w:rPr>
                <w:t>UML-AD</w:t>
              </w:r>
            </w:ins>
          </w:p>
        </w:tc>
        <w:tc>
          <w:tcPr>
            <w:tcW w:w="2610" w:type="dxa"/>
            <w:shd w:val="clear" w:color="auto" w:fill="FFFFFF"/>
            <w:hideMark/>
            <w:tcPrChange w:id="2146" w:author="arkat" w:date="2017-09-26T11:29:00Z">
              <w:tcPr>
                <w:tcW w:w="3118" w:type="dxa"/>
                <w:shd w:val="clear" w:color="auto" w:fill="FFFFFF"/>
                <w:hideMark/>
              </w:tcPr>
            </w:tcPrChange>
          </w:tcPr>
          <w:p w14:paraId="40AFF12D" w14:textId="77777777" w:rsidR="0058751D" w:rsidRPr="009D6EBC" w:rsidRDefault="0058751D">
            <w:pPr>
              <w:spacing w:after="0"/>
              <w:jc w:val="center"/>
              <w:rPr>
                <w:ins w:id="2147" w:author="arkat" w:date="2017-09-25T14:48:00Z"/>
                <w:rFonts w:asciiTheme="majorHAnsi" w:hAnsiTheme="majorHAnsi" w:cstheme="majorHAnsi"/>
                <w:color w:val="000000"/>
                <w:szCs w:val="24"/>
                <w:lang w:eastAsia="en-GB"/>
                <w:rPrChange w:id="2148" w:author="arkat" w:date="2017-09-26T11:30:00Z">
                  <w:rPr>
                    <w:ins w:id="2149" w:author="arkat" w:date="2017-09-25T14:48:00Z"/>
                    <w:color w:val="000000"/>
                    <w:szCs w:val="24"/>
                    <w:lang w:eastAsia="en-GB"/>
                  </w:rPr>
                </w:rPrChange>
              </w:rPr>
            </w:pPr>
            <w:ins w:id="2150" w:author="arkat" w:date="2017-09-25T14:48:00Z">
              <w:r w:rsidRPr="009D6EBC">
                <w:rPr>
                  <w:rFonts w:asciiTheme="majorHAnsi" w:hAnsiTheme="majorHAnsi" w:cstheme="majorHAnsi"/>
                  <w:color w:val="000000"/>
                  <w:szCs w:val="24"/>
                  <w:lang w:eastAsia="en-GB"/>
                  <w:rPrChange w:id="2151" w:author="arkat" w:date="2017-09-26T11:30:00Z">
                    <w:rPr>
                      <w:color w:val="000000"/>
                      <w:szCs w:val="24"/>
                      <w:lang w:eastAsia="en-GB"/>
                    </w:rPr>
                  </w:rPrChange>
                </w:rPr>
                <w:t>Graphical</w:t>
              </w:r>
            </w:ins>
          </w:p>
        </w:tc>
        <w:tc>
          <w:tcPr>
            <w:tcW w:w="1699" w:type="dxa"/>
            <w:shd w:val="clear" w:color="auto" w:fill="FFFFFF"/>
            <w:hideMark/>
            <w:tcPrChange w:id="2152" w:author="arkat" w:date="2017-09-26T11:29:00Z">
              <w:tcPr>
                <w:tcW w:w="1418" w:type="dxa"/>
                <w:shd w:val="clear" w:color="auto" w:fill="FFFFFF"/>
                <w:hideMark/>
              </w:tcPr>
            </w:tcPrChange>
          </w:tcPr>
          <w:p w14:paraId="38C43047" w14:textId="77777777" w:rsidR="0058751D" w:rsidRPr="009D6EBC" w:rsidRDefault="0058751D">
            <w:pPr>
              <w:spacing w:after="0"/>
              <w:jc w:val="center"/>
              <w:rPr>
                <w:ins w:id="2153" w:author="arkat" w:date="2017-09-25T14:48:00Z"/>
                <w:rFonts w:asciiTheme="majorHAnsi" w:hAnsiTheme="majorHAnsi" w:cstheme="majorHAnsi"/>
                <w:color w:val="000000"/>
                <w:szCs w:val="24"/>
                <w:lang w:eastAsia="en-GB"/>
                <w:rPrChange w:id="2154" w:author="arkat" w:date="2017-09-26T11:30:00Z">
                  <w:rPr>
                    <w:ins w:id="2155" w:author="arkat" w:date="2017-09-25T14:48:00Z"/>
                    <w:color w:val="000000"/>
                    <w:szCs w:val="24"/>
                    <w:lang w:eastAsia="en-GB"/>
                  </w:rPr>
                </w:rPrChange>
              </w:rPr>
            </w:pPr>
            <w:ins w:id="2156" w:author="arkat" w:date="2017-09-25T14:48:00Z">
              <w:r w:rsidRPr="009D6EBC">
                <w:rPr>
                  <w:rFonts w:asciiTheme="majorHAnsi" w:hAnsiTheme="majorHAnsi" w:cstheme="majorHAnsi"/>
                  <w:color w:val="000000"/>
                  <w:szCs w:val="24"/>
                  <w:lang w:eastAsia="en-GB"/>
                  <w:rPrChange w:id="2157" w:author="arkat" w:date="2017-09-26T11:30:00Z">
                    <w:rPr>
                      <w:color w:val="000000"/>
                      <w:szCs w:val="24"/>
                      <w:lang w:eastAsia="en-GB"/>
                    </w:rPr>
                  </w:rPrChange>
                </w:rPr>
                <w:t>Yes</w:t>
              </w:r>
            </w:ins>
          </w:p>
        </w:tc>
        <w:tc>
          <w:tcPr>
            <w:tcW w:w="1417" w:type="dxa"/>
            <w:shd w:val="clear" w:color="auto" w:fill="FFFFFF"/>
            <w:hideMark/>
            <w:tcPrChange w:id="2158" w:author="arkat" w:date="2017-09-26T11:29:00Z">
              <w:tcPr>
                <w:tcW w:w="1417" w:type="dxa"/>
                <w:shd w:val="clear" w:color="auto" w:fill="FFFFFF"/>
                <w:hideMark/>
              </w:tcPr>
            </w:tcPrChange>
          </w:tcPr>
          <w:p w14:paraId="597CF7F9" w14:textId="77777777" w:rsidR="0058751D" w:rsidRPr="009D6EBC" w:rsidRDefault="0058751D">
            <w:pPr>
              <w:spacing w:after="0"/>
              <w:jc w:val="center"/>
              <w:rPr>
                <w:ins w:id="2159" w:author="arkat" w:date="2017-09-25T14:48:00Z"/>
                <w:rFonts w:asciiTheme="majorHAnsi" w:hAnsiTheme="majorHAnsi" w:cstheme="majorHAnsi"/>
                <w:color w:val="000000"/>
                <w:szCs w:val="24"/>
                <w:lang w:eastAsia="en-GB"/>
                <w:rPrChange w:id="2160" w:author="arkat" w:date="2017-09-26T11:30:00Z">
                  <w:rPr>
                    <w:ins w:id="2161" w:author="arkat" w:date="2017-09-25T14:48:00Z"/>
                    <w:color w:val="000000"/>
                    <w:szCs w:val="24"/>
                    <w:lang w:eastAsia="en-GB"/>
                  </w:rPr>
                </w:rPrChange>
              </w:rPr>
            </w:pPr>
            <w:ins w:id="2162" w:author="arkat" w:date="2017-09-25T14:48:00Z">
              <w:r w:rsidRPr="009D6EBC">
                <w:rPr>
                  <w:rFonts w:asciiTheme="majorHAnsi" w:hAnsiTheme="majorHAnsi" w:cstheme="majorHAnsi"/>
                  <w:color w:val="000000"/>
                  <w:szCs w:val="24"/>
                  <w:lang w:eastAsia="en-GB"/>
                  <w:rPrChange w:id="2163" w:author="arkat" w:date="2017-09-26T11:30:00Z">
                    <w:rPr>
                      <w:color w:val="000000"/>
                      <w:szCs w:val="24"/>
                      <w:lang w:eastAsia="en-GB"/>
                    </w:rPr>
                  </w:rPrChange>
                </w:rPr>
                <w:t>Popular</w:t>
              </w:r>
            </w:ins>
          </w:p>
        </w:tc>
      </w:tr>
      <w:tr w:rsidR="0058751D" w:rsidRPr="009D6EBC" w14:paraId="50765240" w14:textId="77777777" w:rsidTr="009D6EBC">
        <w:trPr>
          <w:trHeight w:val="210"/>
          <w:jc w:val="center"/>
          <w:ins w:id="2164" w:author="arkat" w:date="2017-09-25T14:48:00Z"/>
          <w:trPrChange w:id="2165" w:author="arkat" w:date="2017-09-26T11:29:00Z">
            <w:trPr>
              <w:trHeight w:val="210"/>
              <w:jc w:val="center"/>
            </w:trPr>
          </w:trPrChange>
        </w:trPr>
        <w:tc>
          <w:tcPr>
            <w:tcW w:w="1928" w:type="dxa"/>
            <w:shd w:val="clear" w:color="auto" w:fill="FFFFFF"/>
            <w:hideMark/>
            <w:tcPrChange w:id="2166" w:author="arkat" w:date="2017-09-26T11:29:00Z">
              <w:tcPr>
                <w:tcW w:w="1701" w:type="dxa"/>
                <w:shd w:val="clear" w:color="auto" w:fill="FFFFFF"/>
                <w:hideMark/>
              </w:tcPr>
            </w:tcPrChange>
          </w:tcPr>
          <w:p w14:paraId="3C2ECFFB" w14:textId="77777777" w:rsidR="0058751D" w:rsidRPr="009D6EBC" w:rsidRDefault="0058751D" w:rsidP="003347FA">
            <w:pPr>
              <w:spacing w:after="0"/>
              <w:rPr>
                <w:ins w:id="2167" w:author="arkat" w:date="2017-09-25T14:48:00Z"/>
                <w:rFonts w:asciiTheme="majorHAnsi" w:hAnsiTheme="majorHAnsi" w:cstheme="majorHAnsi"/>
                <w:color w:val="000000"/>
                <w:szCs w:val="24"/>
                <w:lang w:eastAsia="en-GB"/>
                <w:rPrChange w:id="2168" w:author="arkat" w:date="2017-09-26T11:30:00Z">
                  <w:rPr>
                    <w:ins w:id="2169" w:author="arkat" w:date="2017-09-25T14:48:00Z"/>
                    <w:color w:val="000000"/>
                    <w:szCs w:val="24"/>
                    <w:lang w:eastAsia="en-GB"/>
                  </w:rPr>
                </w:rPrChange>
              </w:rPr>
            </w:pPr>
            <w:ins w:id="2170" w:author="arkat" w:date="2017-09-25T14:48:00Z">
              <w:r w:rsidRPr="009D6EBC">
                <w:rPr>
                  <w:rFonts w:asciiTheme="majorHAnsi" w:hAnsiTheme="majorHAnsi" w:cstheme="majorHAnsi"/>
                  <w:color w:val="000000"/>
                  <w:szCs w:val="24"/>
                  <w:lang w:eastAsia="en-GB"/>
                  <w:rPrChange w:id="2171" w:author="arkat" w:date="2017-09-26T11:30:00Z">
                    <w:rPr>
                      <w:color w:val="000000"/>
                      <w:szCs w:val="24"/>
                      <w:lang w:eastAsia="en-GB"/>
                    </w:rPr>
                  </w:rPrChange>
                </w:rPr>
                <w:t>RAD</w:t>
              </w:r>
            </w:ins>
          </w:p>
        </w:tc>
        <w:tc>
          <w:tcPr>
            <w:tcW w:w="2610" w:type="dxa"/>
            <w:shd w:val="clear" w:color="auto" w:fill="FFFFFF"/>
            <w:hideMark/>
            <w:tcPrChange w:id="2172" w:author="arkat" w:date="2017-09-26T11:29:00Z">
              <w:tcPr>
                <w:tcW w:w="3118" w:type="dxa"/>
                <w:shd w:val="clear" w:color="auto" w:fill="FFFFFF"/>
                <w:hideMark/>
              </w:tcPr>
            </w:tcPrChange>
          </w:tcPr>
          <w:p w14:paraId="6AEDABBE" w14:textId="77777777" w:rsidR="0058751D" w:rsidRPr="009D6EBC" w:rsidRDefault="0058751D">
            <w:pPr>
              <w:spacing w:after="0"/>
              <w:jc w:val="center"/>
              <w:rPr>
                <w:ins w:id="2173" w:author="arkat" w:date="2017-09-25T14:48:00Z"/>
                <w:rFonts w:asciiTheme="majorHAnsi" w:hAnsiTheme="majorHAnsi" w:cstheme="majorHAnsi"/>
                <w:color w:val="000000"/>
                <w:szCs w:val="24"/>
                <w:lang w:eastAsia="en-GB"/>
                <w:rPrChange w:id="2174" w:author="arkat" w:date="2017-09-26T11:30:00Z">
                  <w:rPr>
                    <w:ins w:id="2175" w:author="arkat" w:date="2017-09-25T14:48:00Z"/>
                    <w:color w:val="000000"/>
                    <w:szCs w:val="24"/>
                    <w:lang w:eastAsia="en-GB"/>
                  </w:rPr>
                </w:rPrChange>
              </w:rPr>
            </w:pPr>
            <w:ins w:id="2176" w:author="arkat" w:date="2017-09-25T14:48:00Z">
              <w:r w:rsidRPr="009D6EBC">
                <w:rPr>
                  <w:rFonts w:asciiTheme="majorHAnsi" w:hAnsiTheme="majorHAnsi" w:cstheme="majorHAnsi"/>
                  <w:color w:val="000000"/>
                  <w:szCs w:val="24"/>
                  <w:lang w:eastAsia="en-GB"/>
                  <w:rPrChange w:id="2177" w:author="arkat" w:date="2017-09-26T11:30:00Z">
                    <w:rPr>
                      <w:color w:val="000000"/>
                      <w:szCs w:val="24"/>
                      <w:lang w:eastAsia="en-GB"/>
                    </w:rPr>
                  </w:rPrChange>
                </w:rPr>
                <w:t>Graphical</w:t>
              </w:r>
            </w:ins>
          </w:p>
        </w:tc>
        <w:tc>
          <w:tcPr>
            <w:tcW w:w="1699" w:type="dxa"/>
            <w:shd w:val="clear" w:color="auto" w:fill="FFFFFF"/>
            <w:hideMark/>
            <w:tcPrChange w:id="2178" w:author="arkat" w:date="2017-09-26T11:29:00Z">
              <w:tcPr>
                <w:tcW w:w="1418" w:type="dxa"/>
                <w:shd w:val="clear" w:color="auto" w:fill="FFFFFF"/>
                <w:hideMark/>
              </w:tcPr>
            </w:tcPrChange>
          </w:tcPr>
          <w:p w14:paraId="3AE296E1" w14:textId="77777777" w:rsidR="0058751D" w:rsidRPr="009D6EBC" w:rsidRDefault="0058751D">
            <w:pPr>
              <w:spacing w:after="0"/>
              <w:jc w:val="center"/>
              <w:rPr>
                <w:ins w:id="2179" w:author="arkat" w:date="2017-09-25T14:48:00Z"/>
                <w:rFonts w:asciiTheme="majorHAnsi" w:hAnsiTheme="majorHAnsi" w:cstheme="majorHAnsi"/>
                <w:color w:val="000000"/>
                <w:szCs w:val="24"/>
                <w:lang w:eastAsia="en-GB"/>
                <w:rPrChange w:id="2180" w:author="arkat" w:date="2017-09-26T11:30:00Z">
                  <w:rPr>
                    <w:ins w:id="2181" w:author="arkat" w:date="2017-09-25T14:48:00Z"/>
                    <w:color w:val="000000"/>
                    <w:szCs w:val="24"/>
                    <w:lang w:eastAsia="en-GB"/>
                  </w:rPr>
                </w:rPrChange>
              </w:rPr>
            </w:pPr>
            <w:ins w:id="2182" w:author="arkat" w:date="2017-09-25T14:48:00Z">
              <w:r w:rsidRPr="009D6EBC">
                <w:rPr>
                  <w:rFonts w:asciiTheme="majorHAnsi" w:hAnsiTheme="majorHAnsi" w:cstheme="majorHAnsi"/>
                  <w:color w:val="000000"/>
                  <w:szCs w:val="24"/>
                  <w:lang w:eastAsia="en-GB"/>
                  <w:rPrChange w:id="2183" w:author="arkat" w:date="2017-09-26T11:30:00Z">
                    <w:rPr>
                      <w:color w:val="000000"/>
                      <w:szCs w:val="24"/>
                      <w:lang w:eastAsia="en-GB"/>
                    </w:rPr>
                  </w:rPrChange>
                </w:rPr>
                <w:t>Yes</w:t>
              </w:r>
            </w:ins>
          </w:p>
        </w:tc>
        <w:tc>
          <w:tcPr>
            <w:tcW w:w="1417" w:type="dxa"/>
            <w:shd w:val="clear" w:color="auto" w:fill="FFFFFF"/>
            <w:hideMark/>
            <w:tcPrChange w:id="2184" w:author="arkat" w:date="2017-09-26T11:29:00Z">
              <w:tcPr>
                <w:tcW w:w="1417" w:type="dxa"/>
                <w:shd w:val="clear" w:color="auto" w:fill="FFFFFF"/>
                <w:hideMark/>
              </w:tcPr>
            </w:tcPrChange>
          </w:tcPr>
          <w:p w14:paraId="21C2FD26" w14:textId="77777777" w:rsidR="0058751D" w:rsidRPr="009D6EBC" w:rsidRDefault="0058751D">
            <w:pPr>
              <w:spacing w:after="0"/>
              <w:jc w:val="center"/>
              <w:rPr>
                <w:ins w:id="2185" w:author="arkat" w:date="2017-09-25T14:48:00Z"/>
                <w:rFonts w:asciiTheme="majorHAnsi" w:hAnsiTheme="majorHAnsi" w:cstheme="majorHAnsi"/>
                <w:color w:val="000000"/>
                <w:szCs w:val="24"/>
                <w:lang w:eastAsia="en-GB"/>
                <w:rPrChange w:id="2186" w:author="arkat" w:date="2017-09-26T11:30:00Z">
                  <w:rPr>
                    <w:ins w:id="2187" w:author="arkat" w:date="2017-09-25T14:48:00Z"/>
                    <w:color w:val="000000"/>
                    <w:szCs w:val="24"/>
                    <w:lang w:eastAsia="en-GB"/>
                  </w:rPr>
                </w:rPrChange>
              </w:rPr>
            </w:pPr>
            <w:ins w:id="2188" w:author="arkat" w:date="2017-09-25T14:48:00Z">
              <w:r w:rsidRPr="009D6EBC">
                <w:rPr>
                  <w:rFonts w:asciiTheme="majorHAnsi" w:hAnsiTheme="majorHAnsi" w:cstheme="majorHAnsi"/>
                  <w:color w:val="000000"/>
                  <w:szCs w:val="24"/>
                  <w:lang w:eastAsia="en-GB"/>
                  <w:rPrChange w:id="2189" w:author="arkat" w:date="2017-09-26T11:30:00Z">
                    <w:rPr>
                      <w:color w:val="000000"/>
                      <w:szCs w:val="24"/>
                      <w:lang w:eastAsia="en-GB"/>
                    </w:rPr>
                  </w:rPrChange>
                </w:rPr>
                <w:t>NA</w:t>
              </w:r>
            </w:ins>
          </w:p>
        </w:tc>
      </w:tr>
      <w:tr w:rsidR="0058751D" w:rsidRPr="009D6EBC" w14:paraId="367E0793" w14:textId="77777777" w:rsidTr="009D6EBC">
        <w:trPr>
          <w:trHeight w:val="222"/>
          <w:jc w:val="center"/>
          <w:ins w:id="2190" w:author="arkat" w:date="2017-09-25T14:48:00Z"/>
          <w:trPrChange w:id="2191" w:author="arkat" w:date="2017-09-26T11:29:00Z">
            <w:trPr>
              <w:trHeight w:val="222"/>
              <w:jc w:val="center"/>
            </w:trPr>
          </w:trPrChange>
        </w:trPr>
        <w:tc>
          <w:tcPr>
            <w:tcW w:w="1928" w:type="dxa"/>
            <w:shd w:val="clear" w:color="auto" w:fill="FFFFFF"/>
            <w:hideMark/>
            <w:tcPrChange w:id="2192" w:author="arkat" w:date="2017-09-26T11:29:00Z">
              <w:tcPr>
                <w:tcW w:w="1701" w:type="dxa"/>
                <w:shd w:val="clear" w:color="auto" w:fill="FFFFFF"/>
                <w:hideMark/>
              </w:tcPr>
            </w:tcPrChange>
          </w:tcPr>
          <w:p w14:paraId="663E4AF9" w14:textId="77777777" w:rsidR="0058751D" w:rsidRPr="009D6EBC" w:rsidRDefault="0058751D" w:rsidP="003347FA">
            <w:pPr>
              <w:spacing w:after="0"/>
              <w:rPr>
                <w:ins w:id="2193" w:author="arkat" w:date="2017-09-25T14:48:00Z"/>
                <w:rFonts w:asciiTheme="majorHAnsi" w:hAnsiTheme="majorHAnsi" w:cstheme="majorHAnsi"/>
                <w:color w:val="000000"/>
                <w:szCs w:val="24"/>
                <w:lang w:eastAsia="en-GB"/>
                <w:rPrChange w:id="2194" w:author="arkat" w:date="2017-09-26T11:30:00Z">
                  <w:rPr>
                    <w:ins w:id="2195" w:author="arkat" w:date="2017-09-25T14:48:00Z"/>
                    <w:color w:val="000000"/>
                    <w:szCs w:val="24"/>
                    <w:lang w:eastAsia="en-GB"/>
                  </w:rPr>
                </w:rPrChange>
              </w:rPr>
            </w:pPr>
            <w:ins w:id="2196" w:author="arkat" w:date="2017-09-25T14:48:00Z">
              <w:r w:rsidRPr="009D6EBC">
                <w:rPr>
                  <w:rFonts w:asciiTheme="majorHAnsi" w:hAnsiTheme="majorHAnsi" w:cstheme="majorHAnsi"/>
                  <w:color w:val="000000"/>
                  <w:szCs w:val="24"/>
                  <w:lang w:eastAsia="en-GB"/>
                  <w:rPrChange w:id="2197" w:author="arkat" w:date="2017-09-26T11:30:00Z">
                    <w:rPr>
                      <w:color w:val="000000"/>
                      <w:szCs w:val="24"/>
                      <w:lang w:eastAsia="en-GB"/>
                    </w:rPr>
                  </w:rPrChange>
                </w:rPr>
                <w:t>YAWL</w:t>
              </w:r>
            </w:ins>
          </w:p>
        </w:tc>
        <w:tc>
          <w:tcPr>
            <w:tcW w:w="2610" w:type="dxa"/>
            <w:shd w:val="clear" w:color="auto" w:fill="FFFFFF"/>
            <w:hideMark/>
            <w:tcPrChange w:id="2198" w:author="arkat" w:date="2017-09-26T11:29:00Z">
              <w:tcPr>
                <w:tcW w:w="3118" w:type="dxa"/>
                <w:shd w:val="clear" w:color="auto" w:fill="FFFFFF"/>
                <w:hideMark/>
              </w:tcPr>
            </w:tcPrChange>
          </w:tcPr>
          <w:p w14:paraId="7ECF179B" w14:textId="77777777" w:rsidR="0058751D" w:rsidRPr="009D6EBC" w:rsidRDefault="0058751D">
            <w:pPr>
              <w:spacing w:after="0"/>
              <w:jc w:val="center"/>
              <w:rPr>
                <w:ins w:id="2199" w:author="arkat" w:date="2017-09-25T14:48:00Z"/>
                <w:rFonts w:asciiTheme="majorHAnsi" w:hAnsiTheme="majorHAnsi" w:cstheme="majorHAnsi"/>
                <w:color w:val="000000"/>
                <w:szCs w:val="24"/>
                <w:lang w:eastAsia="en-GB"/>
                <w:rPrChange w:id="2200" w:author="arkat" w:date="2017-09-26T11:30:00Z">
                  <w:rPr>
                    <w:ins w:id="2201" w:author="arkat" w:date="2017-09-25T14:48:00Z"/>
                    <w:color w:val="000000"/>
                    <w:szCs w:val="24"/>
                    <w:lang w:eastAsia="en-GB"/>
                  </w:rPr>
                </w:rPrChange>
              </w:rPr>
            </w:pPr>
            <w:ins w:id="2202" w:author="arkat" w:date="2017-09-25T14:48:00Z">
              <w:r w:rsidRPr="009D6EBC">
                <w:rPr>
                  <w:rFonts w:asciiTheme="majorHAnsi" w:hAnsiTheme="majorHAnsi" w:cstheme="majorHAnsi"/>
                  <w:color w:val="000000"/>
                  <w:szCs w:val="24"/>
                  <w:lang w:eastAsia="en-GB"/>
                  <w:rPrChange w:id="2203" w:author="arkat" w:date="2017-09-26T11:30:00Z">
                    <w:rPr>
                      <w:color w:val="000000"/>
                      <w:szCs w:val="24"/>
                      <w:lang w:eastAsia="en-GB"/>
                    </w:rPr>
                  </w:rPrChange>
                </w:rPr>
                <w:t>Graphical/ Execution</w:t>
              </w:r>
            </w:ins>
          </w:p>
        </w:tc>
        <w:tc>
          <w:tcPr>
            <w:tcW w:w="1699" w:type="dxa"/>
            <w:shd w:val="clear" w:color="auto" w:fill="FFFFFF"/>
            <w:hideMark/>
            <w:tcPrChange w:id="2204" w:author="arkat" w:date="2017-09-26T11:29:00Z">
              <w:tcPr>
                <w:tcW w:w="1418" w:type="dxa"/>
                <w:shd w:val="clear" w:color="auto" w:fill="FFFFFF"/>
                <w:hideMark/>
              </w:tcPr>
            </w:tcPrChange>
          </w:tcPr>
          <w:p w14:paraId="69C99DC0" w14:textId="77777777" w:rsidR="0058751D" w:rsidRPr="009D6EBC" w:rsidRDefault="0058751D">
            <w:pPr>
              <w:spacing w:after="0"/>
              <w:jc w:val="center"/>
              <w:rPr>
                <w:ins w:id="2205" w:author="arkat" w:date="2017-09-25T14:48:00Z"/>
                <w:rFonts w:asciiTheme="majorHAnsi" w:hAnsiTheme="majorHAnsi" w:cstheme="majorHAnsi"/>
                <w:color w:val="000000"/>
                <w:szCs w:val="24"/>
                <w:lang w:eastAsia="en-GB"/>
                <w:rPrChange w:id="2206" w:author="arkat" w:date="2017-09-26T11:30:00Z">
                  <w:rPr>
                    <w:ins w:id="2207" w:author="arkat" w:date="2017-09-25T14:48:00Z"/>
                    <w:color w:val="000000"/>
                    <w:szCs w:val="24"/>
                    <w:lang w:eastAsia="en-GB"/>
                  </w:rPr>
                </w:rPrChange>
              </w:rPr>
            </w:pPr>
            <w:ins w:id="2208" w:author="arkat" w:date="2017-09-25T14:48:00Z">
              <w:r w:rsidRPr="009D6EBC">
                <w:rPr>
                  <w:rFonts w:asciiTheme="majorHAnsi" w:hAnsiTheme="majorHAnsi" w:cstheme="majorHAnsi"/>
                  <w:color w:val="000000"/>
                  <w:szCs w:val="24"/>
                  <w:lang w:eastAsia="en-GB"/>
                  <w:rPrChange w:id="2209" w:author="arkat" w:date="2017-09-26T11:30:00Z">
                    <w:rPr>
                      <w:color w:val="000000"/>
                      <w:szCs w:val="24"/>
                      <w:lang w:eastAsia="en-GB"/>
                    </w:rPr>
                  </w:rPrChange>
                </w:rPr>
                <w:t>No</w:t>
              </w:r>
            </w:ins>
          </w:p>
        </w:tc>
        <w:tc>
          <w:tcPr>
            <w:tcW w:w="1417" w:type="dxa"/>
            <w:shd w:val="clear" w:color="auto" w:fill="FFFFFF"/>
            <w:hideMark/>
            <w:tcPrChange w:id="2210" w:author="arkat" w:date="2017-09-26T11:29:00Z">
              <w:tcPr>
                <w:tcW w:w="1417" w:type="dxa"/>
                <w:shd w:val="clear" w:color="auto" w:fill="FFFFFF"/>
                <w:hideMark/>
              </w:tcPr>
            </w:tcPrChange>
          </w:tcPr>
          <w:p w14:paraId="76B5C61C" w14:textId="77777777" w:rsidR="0058751D" w:rsidRPr="009D6EBC" w:rsidRDefault="0058751D">
            <w:pPr>
              <w:spacing w:after="0"/>
              <w:jc w:val="center"/>
              <w:rPr>
                <w:ins w:id="2211" w:author="arkat" w:date="2017-09-25T14:48:00Z"/>
                <w:rFonts w:asciiTheme="majorHAnsi" w:hAnsiTheme="majorHAnsi" w:cstheme="majorHAnsi"/>
                <w:color w:val="000000"/>
                <w:szCs w:val="24"/>
                <w:lang w:eastAsia="en-GB"/>
                <w:rPrChange w:id="2212" w:author="arkat" w:date="2017-09-26T11:30:00Z">
                  <w:rPr>
                    <w:ins w:id="2213" w:author="arkat" w:date="2017-09-25T14:48:00Z"/>
                    <w:color w:val="000000"/>
                    <w:szCs w:val="24"/>
                    <w:lang w:eastAsia="en-GB"/>
                  </w:rPr>
                </w:rPrChange>
              </w:rPr>
            </w:pPr>
            <w:ins w:id="2214" w:author="arkat" w:date="2017-09-25T14:48:00Z">
              <w:r w:rsidRPr="009D6EBC">
                <w:rPr>
                  <w:rFonts w:asciiTheme="majorHAnsi" w:hAnsiTheme="majorHAnsi" w:cstheme="majorHAnsi"/>
                  <w:color w:val="000000"/>
                  <w:szCs w:val="24"/>
                  <w:lang w:eastAsia="en-GB"/>
                  <w:rPrChange w:id="2215" w:author="arkat" w:date="2017-09-26T11:30:00Z">
                    <w:rPr>
                      <w:color w:val="000000"/>
                      <w:szCs w:val="24"/>
                      <w:lang w:eastAsia="en-GB"/>
                    </w:rPr>
                  </w:rPrChange>
                </w:rPr>
                <w:t>Stable</w:t>
              </w:r>
            </w:ins>
          </w:p>
        </w:tc>
      </w:tr>
      <w:tr w:rsidR="0058751D" w:rsidRPr="009D6EBC" w14:paraId="34EDEBD9" w14:textId="77777777" w:rsidTr="009D6EBC">
        <w:trPr>
          <w:trHeight w:val="186"/>
          <w:jc w:val="center"/>
          <w:ins w:id="2216" w:author="arkat" w:date="2017-09-25T14:48:00Z"/>
          <w:trPrChange w:id="2217" w:author="arkat" w:date="2017-09-26T11:29:00Z">
            <w:trPr>
              <w:trHeight w:val="186"/>
              <w:jc w:val="center"/>
            </w:trPr>
          </w:trPrChange>
        </w:trPr>
        <w:tc>
          <w:tcPr>
            <w:tcW w:w="1928" w:type="dxa"/>
            <w:shd w:val="clear" w:color="auto" w:fill="FFFFFF"/>
            <w:hideMark/>
            <w:tcPrChange w:id="2218" w:author="arkat" w:date="2017-09-26T11:29:00Z">
              <w:tcPr>
                <w:tcW w:w="1701" w:type="dxa"/>
                <w:shd w:val="clear" w:color="auto" w:fill="FFFFFF"/>
                <w:hideMark/>
              </w:tcPr>
            </w:tcPrChange>
          </w:tcPr>
          <w:p w14:paraId="1BF55F5B" w14:textId="77777777" w:rsidR="0058751D" w:rsidRPr="009D6EBC" w:rsidRDefault="0058751D" w:rsidP="003347FA">
            <w:pPr>
              <w:spacing w:after="0"/>
              <w:rPr>
                <w:ins w:id="2219" w:author="arkat" w:date="2017-09-25T14:48:00Z"/>
                <w:rFonts w:asciiTheme="majorHAnsi" w:hAnsiTheme="majorHAnsi" w:cstheme="majorHAnsi"/>
                <w:color w:val="000000"/>
                <w:szCs w:val="24"/>
                <w:lang w:eastAsia="en-GB"/>
                <w:rPrChange w:id="2220" w:author="arkat" w:date="2017-09-26T11:30:00Z">
                  <w:rPr>
                    <w:ins w:id="2221" w:author="arkat" w:date="2017-09-25T14:48:00Z"/>
                    <w:color w:val="000000"/>
                    <w:szCs w:val="24"/>
                    <w:lang w:eastAsia="en-GB"/>
                  </w:rPr>
                </w:rPrChange>
              </w:rPr>
            </w:pPr>
            <w:ins w:id="2222" w:author="arkat" w:date="2017-09-25T14:48:00Z">
              <w:r w:rsidRPr="009D6EBC">
                <w:rPr>
                  <w:rFonts w:asciiTheme="majorHAnsi" w:hAnsiTheme="majorHAnsi" w:cstheme="majorHAnsi"/>
                  <w:color w:val="000000"/>
                  <w:szCs w:val="24"/>
                  <w:lang w:eastAsia="en-GB"/>
                  <w:rPrChange w:id="2223" w:author="arkat" w:date="2017-09-26T11:30:00Z">
                    <w:rPr>
                      <w:color w:val="000000"/>
                      <w:szCs w:val="24"/>
                      <w:lang w:eastAsia="en-GB"/>
                    </w:rPr>
                  </w:rPrChange>
                </w:rPr>
                <w:t>Petri-nets</w:t>
              </w:r>
            </w:ins>
          </w:p>
        </w:tc>
        <w:tc>
          <w:tcPr>
            <w:tcW w:w="2610" w:type="dxa"/>
            <w:shd w:val="clear" w:color="auto" w:fill="FFFFFF"/>
            <w:hideMark/>
            <w:tcPrChange w:id="2224" w:author="arkat" w:date="2017-09-26T11:29:00Z">
              <w:tcPr>
                <w:tcW w:w="3118" w:type="dxa"/>
                <w:shd w:val="clear" w:color="auto" w:fill="FFFFFF"/>
                <w:hideMark/>
              </w:tcPr>
            </w:tcPrChange>
          </w:tcPr>
          <w:p w14:paraId="2F57EE71" w14:textId="77777777" w:rsidR="0058751D" w:rsidRPr="009D6EBC" w:rsidRDefault="0058751D">
            <w:pPr>
              <w:spacing w:after="0"/>
              <w:jc w:val="center"/>
              <w:rPr>
                <w:ins w:id="2225" w:author="arkat" w:date="2017-09-25T14:48:00Z"/>
                <w:rFonts w:asciiTheme="majorHAnsi" w:hAnsiTheme="majorHAnsi" w:cstheme="majorHAnsi"/>
                <w:color w:val="000000"/>
                <w:szCs w:val="24"/>
                <w:lang w:eastAsia="en-GB"/>
                <w:rPrChange w:id="2226" w:author="arkat" w:date="2017-09-26T11:30:00Z">
                  <w:rPr>
                    <w:ins w:id="2227" w:author="arkat" w:date="2017-09-25T14:48:00Z"/>
                    <w:color w:val="000000"/>
                    <w:szCs w:val="24"/>
                    <w:lang w:eastAsia="en-GB"/>
                  </w:rPr>
                </w:rPrChange>
              </w:rPr>
            </w:pPr>
            <w:ins w:id="2228" w:author="arkat" w:date="2017-09-25T14:48:00Z">
              <w:r w:rsidRPr="009D6EBC">
                <w:rPr>
                  <w:rFonts w:asciiTheme="majorHAnsi" w:hAnsiTheme="majorHAnsi" w:cstheme="majorHAnsi"/>
                  <w:color w:val="000000"/>
                  <w:szCs w:val="24"/>
                  <w:lang w:eastAsia="en-GB"/>
                  <w:rPrChange w:id="2229" w:author="arkat" w:date="2017-09-26T11:30:00Z">
                    <w:rPr>
                      <w:color w:val="000000"/>
                      <w:szCs w:val="24"/>
                      <w:lang w:eastAsia="en-GB"/>
                    </w:rPr>
                  </w:rPrChange>
                </w:rPr>
                <w:t>Theory/ Graphical</w:t>
              </w:r>
            </w:ins>
          </w:p>
        </w:tc>
        <w:tc>
          <w:tcPr>
            <w:tcW w:w="1699" w:type="dxa"/>
            <w:shd w:val="clear" w:color="auto" w:fill="FFFFFF"/>
            <w:hideMark/>
            <w:tcPrChange w:id="2230" w:author="arkat" w:date="2017-09-26T11:29:00Z">
              <w:tcPr>
                <w:tcW w:w="1418" w:type="dxa"/>
                <w:shd w:val="clear" w:color="auto" w:fill="FFFFFF"/>
                <w:hideMark/>
              </w:tcPr>
            </w:tcPrChange>
          </w:tcPr>
          <w:p w14:paraId="5B632A5C" w14:textId="77777777" w:rsidR="0058751D" w:rsidRPr="009D6EBC" w:rsidRDefault="0058751D">
            <w:pPr>
              <w:spacing w:after="0"/>
              <w:jc w:val="center"/>
              <w:rPr>
                <w:ins w:id="2231" w:author="arkat" w:date="2017-09-25T14:48:00Z"/>
                <w:rFonts w:asciiTheme="majorHAnsi" w:hAnsiTheme="majorHAnsi" w:cstheme="majorHAnsi"/>
                <w:color w:val="000000"/>
                <w:szCs w:val="24"/>
                <w:lang w:eastAsia="en-GB"/>
                <w:rPrChange w:id="2232" w:author="arkat" w:date="2017-09-26T11:30:00Z">
                  <w:rPr>
                    <w:ins w:id="2233" w:author="arkat" w:date="2017-09-25T14:48:00Z"/>
                    <w:color w:val="000000"/>
                    <w:szCs w:val="24"/>
                    <w:lang w:eastAsia="en-GB"/>
                  </w:rPr>
                </w:rPrChange>
              </w:rPr>
            </w:pPr>
            <w:ins w:id="2234" w:author="arkat" w:date="2017-09-25T14:48:00Z">
              <w:r w:rsidRPr="009D6EBC">
                <w:rPr>
                  <w:rFonts w:asciiTheme="majorHAnsi" w:hAnsiTheme="majorHAnsi" w:cstheme="majorHAnsi"/>
                  <w:color w:val="000000"/>
                  <w:szCs w:val="24"/>
                  <w:lang w:eastAsia="en-GB"/>
                  <w:rPrChange w:id="2235" w:author="arkat" w:date="2017-09-26T11:30:00Z">
                    <w:rPr>
                      <w:color w:val="000000"/>
                      <w:szCs w:val="24"/>
                      <w:lang w:eastAsia="en-GB"/>
                    </w:rPr>
                  </w:rPrChange>
                </w:rPr>
                <w:t>NA</w:t>
              </w:r>
            </w:ins>
          </w:p>
        </w:tc>
        <w:tc>
          <w:tcPr>
            <w:tcW w:w="1417" w:type="dxa"/>
            <w:shd w:val="clear" w:color="auto" w:fill="FFFFFF"/>
            <w:hideMark/>
            <w:tcPrChange w:id="2236" w:author="arkat" w:date="2017-09-26T11:29:00Z">
              <w:tcPr>
                <w:tcW w:w="1417" w:type="dxa"/>
                <w:shd w:val="clear" w:color="auto" w:fill="FFFFFF"/>
                <w:hideMark/>
              </w:tcPr>
            </w:tcPrChange>
          </w:tcPr>
          <w:p w14:paraId="065CE5F0" w14:textId="77777777" w:rsidR="0058751D" w:rsidRPr="009D6EBC" w:rsidRDefault="0058751D">
            <w:pPr>
              <w:spacing w:after="0"/>
              <w:jc w:val="center"/>
              <w:rPr>
                <w:ins w:id="2237" w:author="arkat" w:date="2017-09-25T14:48:00Z"/>
                <w:rFonts w:asciiTheme="majorHAnsi" w:hAnsiTheme="majorHAnsi" w:cstheme="majorHAnsi"/>
                <w:color w:val="000000"/>
                <w:szCs w:val="24"/>
                <w:lang w:eastAsia="en-GB"/>
                <w:rPrChange w:id="2238" w:author="arkat" w:date="2017-09-26T11:30:00Z">
                  <w:rPr>
                    <w:ins w:id="2239" w:author="arkat" w:date="2017-09-25T14:48:00Z"/>
                    <w:color w:val="000000"/>
                    <w:szCs w:val="24"/>
                    <w:lang w:eastAsia="en-GB"/>
                  </w:rPr>
                </w:rPrChange>
              </w:rPr>
            </w:pPr>
            <w:ins w:id="2240" w:author="arkat" w:date="2017-09-25T14:48:00Z">
              <w:r w:rsidRPr="009D6EBC">
                <w:rPr>
                  <w:rFonts w:asciiTheme="majorHAnsi" w:hAnsiTheme="majorHAnsi" w:cstheme="majorHAnsi"/>
                  <w:color w:val="000000"/>
                  <w:szCs w:val="24"/>
                  <w:lang w:eastAsia="en-GB"/>
                  <w:rPrChange w:id="2241" w:author="arkat" w:date="2017-09-26T11:30:00Z">
                    <w:rPr>
                      <w:color w:val="000000"/>
                      <w:szCs w:val="24"/>
                      <w:lang w:eastAsia="en-GB"/>
                    </w:rPr>
                  </w:rPrChange>
                </w:rPr>
                <w:t>Popular</w:t>
              </w:r>
            </w:ins>
          </w:p>
        </w:tc>
      </w:tr>
      <w:tr w:rsidR="0058751D" w:rsidRPr="009D6EBC" w14:paraId="18B59D42" w14:textId="77777777" w:rsidTr="009D6EBC">
        <w:trPr>
          <w:trHeight w:val="195"/>
          <w:jc w:val="center"/>
          <w:ins w:id="2242" w:author="arkat" w:date="2017-09-25T14:48:00Z"/>
          <w:trPrChange w:id="2243" w:author="arkat" w:date="2017-09-26T11:29:00Z">
            <w:trPr>
              <w:trHeight w:val="195"/>
              <w:jc w:val="center"/>
            </w:trPr>
          </w:trPrChange>
        </w:trPr>
        <w:tc>
          <w:tcPr>
            <w:tcW w:w="1928" w:type="dxa"/>
            <w:shd w:val="clear" w:color="auto" w:fill="FFFFFF"/>
            <w:hideMark/>
            <w:tcPrChange w:id="2244" w:author="arkat" w:date="2017-09-26T11:29:00Z">
              <w:tcPr>
                <w:tcW w:w="1701" w:type="dxa"/>
                <w:shd w:val="clear" w:color="auto" w:fill="FFFFFF"/>
                <w:hideMark/>
              </w:tcPr>
            </w:tcPrChange>
          </w:tcPr>
          <w:p w14:paraId="267DBE7F" w14:textId="77777777" w:rsidR="0058751D" w:rsidRPr="009D6EBC" w:rsidRDefault="0058751D" w:rsidP="003347FA">
            <w:pPr>
              <w:spacing w:after="0"/>
              <w:ind w:left="-250" w:firstLine="250"/>
              <w:rPr>
                <w:ins w:id="2245" w:author="arkat" w:date="2017-09-25T14:48:00Z"/>
                <w:rFonts w:asciiTheme="majorHAnsi" w:hAnsiTheme="majorHAnsi" w:cstheme="majorHAnsi"/>
                <w:color w:val="000000"/>
                <w:szCs w:val="24"/>
                <w:lang w:eastAsia="en-GB"/>
                <w:rPrChange w:id="2246" w:author="arkat" w:date="2017-09-26T11:30:00Z">
                  <w:rPr>
                    <w:ins w:id="2247" w:author="arkat" w:date="2017-09-25T14:48:00Z"/>
                    <w:color w:val="000000"/>
                    <w:szCs w:val="24"/>
                    <w:lang w:eastAsia="en-GB"/>
                  </w:rPr>
                </w:rPrChange>
              </w:rPr>
            </w:pPr>
            <w:ins w:id="2248" w:author="arkat" w:date="2017-09-25T14:48:00Z">
              <w:r w:rsidRPr="009D6EBC">
                <w:rPr>
                  <w:rFonts w:asciiTheme="majorHAnsi" w:hAnsiTheme="majorHAnsi" w:cstheme="majorHAnsi"/>
                  <w:color w:val="000000"/>
                  <w:szCs w:val="24"/>
                  <w:lang w:eastAsia="en-GB"/>
                  <w:rPrChange w:id="2249" w:author="arkat" w:date="2017-09-26T11:30:00Z">
                    <w:rPr>
                      <w:color w:val="000000"/>
                      <w:szCs w:val="24"/>
                      <w:lang w:eastAsia="en-GB"/>
                    </w:rPr>
                  </w:rPrChange>
                </w:rPr>
                <w:lastRenderedPageBreak/>
                <w:t>BPML</w:t>
              </w:r>
            </w:ins>
          </w:p>
        </w:tc>
        <w:tc>
          <w:tcPr>
            <w:tcW w:w="2610" w:type="dxa"/>
            <w:shd w:val="clear" w:color="auto" w:fill="FFFFFF"/>
            <w:hideMark/>
            <w:tcPrChange w:id="2250" w:author="arkat" w:date="2017-09-26T11:29:00Z">
              <w:tcPr>
                <w:tcW w:w="3118" w:type="dxa"/>
                <w:shd w:val="clear" w:color="auto" w:fill="FFFFFF"/>
                <w:hideMark/>
              </w:tcPr>
            </w:tcPrChange>
          </w:tcPr>
          <w:p w14:paraId="4101DFBC" w14:textId="77777777" w:rsidR="0058751D" w:rsidRPr="009D6EBC" w:rsidRDefault="0058751D">
            <w:pPr>
              <w:spacing w:after="0"/>
              <w:jc w:val="center"/>
              <w:rPr>
                <w:ins w:id="2251" w:author="arkat" w:date="2017-09-25T14:48:00Z"/>
                <w:rFonts w:asciiTheme="majorHAnsi" w:hAnsiTheme="majorHAnsi" w:cstheme="majorHAnsi"/>
                <w:color w:val="000000"/>
                <w:szCs w:val="24"/>
                <w:lang w:eastAsia="en-GB"/>
                <w:rPrChange w:id="2252" w:author="arkat" w:date="2017-09-26T11:30:00Z">
                  <w:rPr>
                    <w:ins w:id="2253" w:author="arkat" w:date="2017-09-25T14:48:00Z"/>
                    <w:color w:val="000000"/>
                    <w:szCs w:val="24"/>
                    <w:lang w:eastAsia="en-GB"/>
                  </w:rPr>
                </w:rPrChange>
              </w:rPr>
            </w:pPr>
            <w:ins w:id="2254" w:author="arkat" w:date="2017-09-25T14:48:00Z">
              <w:r w:rsidRPr="009D6EBC">
                <w:rPr>
                  <w:rFonts w:asciiTheme="majorHAnsi" w:hAnsiTheme="majorHAnsi" w:cstheme="majorHAnsi"/>
                  <w:color w:val="000000"/>
                  <w:szCs w:val="24"/>
                  <w:lang w:eastAsia="en-GB"/>
                  <w:rPrChange w:id="2255" w:author="arkat" w:date="2017-09-26T11:30:00Z">
                    <w:rPr>
                      <w:color w:val="000000"/>
                      <w:szCs w:val="24"/>
                      <w:lang w:eastAsia="en-GB"/>
                    </w:rPr>
                  </w:rPrChange>
                </w:rPr>
                <w:t>Execution</w:t>
              </w:r>
            </w:ins>
          </w:p>
        </w:tc>
        <w:tc>
          <w:tcPr>
            <w:tcW w:w="1699" w:type="dxa"/>
            <w:shd w:val="clear" w:color="auto" w:fill="FFFFFF"/>
            <w:hideMark/>
            <w:tcPrChange w:id="2256" w:author="arkat" w:date="2017-09-26T11:29:00Z">
              <w:tcPr>
                <w:tcW w:w="1418" w:type="dxa"/>
                <w:shd w:val="clear" w:color="auto" w:fill="FFFFFF"/>
                <w:hideMark/>
              </w:tcPr>
            </w:tcPrChange>
          </w:tcPr>
          <w:p w14:paraId="7FF101B7" w14:textId="77777777" w:rsidR="0058751D" w:rsidRPr="009D6EBC" w:rsidRDefault="0058751D">
            <w:pPr>
              <w:spacing w:after="0"/>
              <w:jc w:val="center"/>
              <w:rPr>
                <w:ins w:id="2257" w:author="arkat" w:date="2017-09-25T14:48:00Z"/>
                <w:rFonts w:asciiTheme="majorHAnsi" w:hAnsiTheme="majorHAnsi" w:cstheme="majorHAnsi"/>
                <w:color w:val="000000"/>
                <w:szCs w:val="24"/>
                <w:lang w:eastAsia="en-GB"/>
                <w:rPrChange w:id="2258" w:author="arkat" w:date="2017-09-26T11:30:00Z">
                  <w:rPr>
                    <w:ins w:id="2259" w:author="arkat" w:date="2017-09-25T14:48:00Z"/>
                    <w:color w:val="000000"/>
                    <w:szCs w:val="24"/>
                    <w:lang w:eastAsia="en-GB"/>
                  </w:rPr>
                </w:rPrChange>
              </w:rPr>
            </w:pPr>
            <w:ins w:id="2260" w:author="arkat" w:date="2017-09-25T14:48:00Z">
              <w:r w:rsidRPr="009D6EBC">
                <w:rPr>
                  <w:rFonts w:asciiTheme="majorHAnsi" w:hAnsiTheme="majorHAnsi" w:cstheme="majorHAnsi"/>
                  <w:color w:val="000000"/>
                  <w:szCs w:val="24"/>
                  <w:lang w:eastAsia="en-GB"/>
                  <w:rPrChange w:id="2261" w:author="arkat" w:date="2017-09-26T11:30:00Z">
                    <w:rPr>
                      <w:color w:val="000000"/>
                      <w:szCs w:val="24"/>
                      <w:lang w:eastAsia="en-GB"/>
                    </w:rPr>
                  </w:rPrChange>
                </w:rPr>
                <w:t>Yes</w:t>
              </w:r>
            </w:ins>
          </w:p>
        </w:tc>
        <w:tc>
          <w:tcPr>
            <w:tcW w:w="1417" w:type="dxa"/>
            <w:shd w:val="clear" w:color="auto" w:fill="FFFFFF"/>
            <w:hideMark/>
            <w:tcPrChange w:id="2262" w:author="arkat" w:date="2017-09-26T11:29:00Z">
              <w:tcPr>
                <w:tcW w:w="1417" w:type="dxa"/>
                <w:shd w:val="clear" w:color="auto" w:fill="FFFFFF"/>
                <w:hideMark/>
              </w:tcPr>
            </w:tcPrChange>
          </w:tcPr>
          <w:p w14:paraId="5BDBC230" w14:textId="77777777" w:rsidR="0058751D" w:rsidRPr="009D6EBC" w:rsidRDefault="0058751D">
            <w:pPr>
              <w:spacing w:after="0"/>
              <w:jc w:val="center"/>
              <w:rPr>
                <w:ins w:id="2263" w:author="arkat" w:date="2017-09-25T14:48:00Z"/>
                <w:rFonts w:asciiTheme="majorHAnsi" w:hAnsiTheme="majorHAnsi" w:cstheme="majorHAnsi"/>
                <w:color w:val="000000"/>
                <w:szCs w:val="24"/>
                <w:lang w:eastAsia="en-GB"/>
                <w:rPrChange w:id="2264" w:author="arkat" w:date="2017-09-26T11:30:00Z">
                  <w:rPr>
                    <w:ins w:id="2265" w:author="arkat" w:date="2017-09-25T14:48:00Z"/>
                    <w:color w:val="000000"/>
                    <w:szCs w:val="24"/>
                    <w:lang w:eastAsia="en-GB"/>
                  </w:rPr>
                </w:rPrChange>
              </w:rPr>
            </w:pPr>
            <w:ins w:id="2266" w:author="arkat" w:date="2017-09-25T14:48:00Z">
              <w:r w:rsidRPr="009D6EBC">
                <w:rPr>
                  <w:rFonts w:asciiTheme="majorHAnsi" w:hAnsiTheme="majorHAnsi" w:cstheme="majorHAnsi"/>
                  <w:color w:val="000000"/>
                  <w:szCs w:val="24"/>
                  <w:lang w:eastAsia="en-GB"/>
                  <w:rPrChange w:id="2267" w:author="arkat" w:date="2017-09-26T11:30:00Z">
                    <w:rPr>
                      <w:color w:val="000000"/>
                      <w:szCs w:val="24"/>
                      <w:lang w:eastAsia="en-GB"/>
                    </w:rPr>
                  </w:rPrChange>
                </w:rPr>
                <w:t>Obsolete</w:t>
              </w:r>
            </w:ins>
          </w:p>
        </w:tc>
      </w:tr>
      <w:tr w:rsidR="0058751D" w:rsidRPr="009D6EBC" w14:paraId="285E1DDF" w14:textId="77777777" w:rsidTr="009D6EBC">
        <w:trPr>
          <w:trHeight w:val="225"/>
          <w:jc w:val="center"/>
          <w:ins w:id="2268" w:author="arkat" w:date="2017-09-25T14:48:00Z"/>
          <w:trPrChange w:id="2269" w:author="arkat" w:date="2017-09-26T11:29:00Z">
            <w:trPr>
              <w:trHeight w:val="225"/>
              <w:jc w:val="center"/>
            </w:trPr>
          </w:trPrChange>
        </w:trPr>
        <w:tc>
          <w:tcPr>
            <w:tcW w:w="1928" w:type="dxa"/>
            <w:shd w:val="clear" w:color="auto" w:fill="FFFFFF"/>
            <w:hideMark/>
            <w:tcPrChange w:id="2270" w:author="arkat" w:date="2017-09-26T11:29:00Z">
              <w:tcPr>
                <w:tcW w:w="1701" w:type="dxa"/>
                <w:shd w:val="clear" w:color="auto" w:fill="FFFFFF"/>
                <w:hideMark/>
              </w:tcPr>
            </w:tcPrChange>
          </w:tcPr>
          <w:p w14:paraId="0A5E9D16" w14:textId="77777777" w:rsidR="0058751D" w:rsidRPr="009D6EBC" w:rsidRDefault="0058751D" w:rsidP="003347FA">
            <w:pPr>
              <w:spacing w:after="0"/>
              <w:rPr>
                <w:ins w:id="2271" w:author="arkat" w:date="2017-09-25T14:48:00Z"/>
                <w:rFonts w:asciiTheme="majorHAnsi" w:hAnsiTheme="majorHAnsi" w:cstheme="majorHAnsi"/>
                <w:color w:val="000000"/>
                <w:szCs w:val="24"/>
                <w:lang w:eastAsia="en-GB"/>
                <w:rPrChange w:id="2272" w:author="arkat" w:date="2017-09-26T11:30:00Z">
                  <w:rPr>
                    <w:ins w:id="2273" w:author="arkat" w:date="2017-09-25T14:48:00Z"/>
                    <w:color w:val="000000"/>
                    <w:szCs w:val="24"/>
                    <w:lang w:eastAsia="en-GB"/>
                  </w:rPr>
                </w:rPrChange>
              </w:rPr>
            </w:pPr>
            <w:ins w:id="2274" w:author="arkat" w:date="2017-09-25T14:48:00Z">
              <w:r w:rsidRPr="009D6EBC">
                <w:rPr>
                  <w:rFonts w:asciiTheme="majorHAnsi" w:hAnsiTheme="majorHAnsi" w:cstheme="majorHAnsi"/>
                  <w:color w:val="000000"/>
                  <w:szCs w:val="24"/>
                  <w:lang w:eastAsia="en-GB"/>
                  <w:rPrChange w:id="2275" w:author="arkat" w:date="2017-09-26T11:30:00Z">
                    <w:rPr>
                      <w:color w:val="000000"/>
                      <w:szCs w:val="24"/>
                      <w:lang w:eastAsia="en-GB"/>
                    </w:rPr>
                  </w:rPrChange>
                </w:rPr>
                <w:t>BPEL</w:t>
              </w:r>
            </w:ins>
          </w:p>
        </w:tc>
        <w:tc>
          <w:tcPr>
            <w:tcW w:w="2610" w:type="dxa"/>
            <w:shd w:val="clear" w:color="auto" w:fill="FFFFFF"/>
            <w:hideMark/>
            <w:tcPrChange w:id="2276" w:author="arkat" w:date="2017-09-26T11:29:00Z">
              <w:tcPr>
                <w:tcW w:w="3118" w:type="dxa"/>
                <w:shd w:val="clear" w:color="auto" w:fill="FFFFFF"/>
                <w:hideMark/>
              </w:tcPr>
            </w:tcPrChange>
          </w:tcPr>
          <w:p w14:paraId="6ABCF9A1" w14:textId="77777777" w:rsidR="0058751D" w:rsidRPr="009D6EBC" w:rsidRDefault="0058751D">
            <w:pPr>
              <w:spacing w:after="0"/>
              <w:jc w:val="center"/>
              <w:rPr>
                <w:ins w:id="2277" w:author="arkat" w:date="2017-09-25T14:48:00Z"/>
                <w:rFonts w:asciiTheme="majorHAnsi" w:hAnsiTheme="majorHAnsi" w:cstheme="majorHAnsi"/>
                <w:color w:val="000000"/>
                <w:szCs w:val="24"/>
                <w:lang w:eastAsia="en-GB"/>
                <w:rPrChange w:id="2278" w:author="arkat" w:date="2017-09-26T11:30:00Z">
                  <w:rPr>
                    <w:ins w:id="2279" w:author="arkat" w:date="2017-09-25T14:48:00Z"/>
                    <w:color w:val="000000"/>
                    <w:szCs w:val="24"/>
                    <w:lang w:eastAsia="en-GB"/>
                  </w:rPr>
                </w:rPrChange>
              </w:rPr>
            </w:pPr>
            <w:ins w:id="2280" w:author="arkat" w:date="2017-09-25T14:48:00Z">
              <w:r w:rsidRPr="009D6EBC">
                <w:rPr>
                  <w:rFonts w:asciiTheme="majorHAnsi" w:hAnsiTheme="majorHAnsi" w:cstheme="majorHAnsi"/>
                  <w:color w:val="000000"/>
                  <w:szCs w:val="24"/>
                  <w:lang w:eastAsia="en-GB"/>
                  <w:rPrChange w:id="2281" w:author="arkat" w:date="2017-09-26T11:30:00Z">
                    <w:rPr>
                      <w:color w:val="000000"/>
                      <w:szCs w:val="24"/>
                      <w:lang w:eastAsia="en-GB"/>
                    </w:rPr>
                  </w:rPrChange>
                </w:rPr>
                <w:t>Execution</w:t>
              </w:r>
            </w:ins>
          </w:p>
        </w:tc>
        <w:tc>
          <w:tcPr>
            <w:tcW w:w="1699" w:type="dxa"/>
            <w:shd w:val="clear" w:color="auto" w:fill="FFFFFF"/>
            <w:hideMark/>
            <w:tcPrChange w:id="2282" w:author="arkat" w:date="2017-09-26T11:29:00Z">
              <w:tcPr>
                <w:tcW w:w="1418" w:type="dxa"/>
                <w:shd w:val="clear" w:color="auto" w:fill="FFFFFF"/>
                <w:hideMark/>
              </w:tcPr>
            </w:tcPrChange>
          </w:tcPr>
          <w:p w14:paraId="6EC18EDF" w14:textId="77777777" w:rsidR="0058751D" w:rsidRPr="009D6EBC" w:rsidRDefault="0058751D">
            <w:pPr>
              <w:spacing w:after="0"/>
              <w:jc w:val="center"/>
              <w:rPr>
                <w:ins w:id="2283" w:author="arkat" w:date="2017-09-25T14:48:00Z"/>
                <w:rFonts w:asciiTheme="majorHAnsi" w:hAnsiTheme="majorHAnsi" w:cstheme="majorHAnsi"/>
                <w:color w:val="000000"/>
                <w:szCs w:val="24"/>
                <w:lang w:eastAsia="en-GB"/>
                <w:rPrChange w:id="2284" w:author="arkat" w:date="2017-09-26T11:30:00Z">
                  <w:rPr>
                    <w:ins w:id="2285" w:author="arkat" w:date="2017-09-25T14:48:00Z"/>
                    <w:color w:val="000000"/>
                    <w:szCs w:val="24"/>
                    <w:lang w:eastAsia="en-GB"/>
                  </w:rPr>
                </w:rPrChange>
              </w:rPr>
            </w:pPr>
            <w:ins w:id="2286" w:author="arkat" w:date="2017-09-25T14:48:00Z">
              <w:r w:rsidRPr="009D6EBC">
                <w:rPr>
                  <w:rFonts w:asciiTheme="majorHAnsi" w:hAnsiTheme="majorHAnsi" w:cstheme="majorHAnsi"/>
                  <w:color w:val="000000"/>
                  <w:szCs w:val="24"/>
                  <w:lang w:eastAsia="en-GB"/>
                  <w:rPrChange w:id="2287" w:author="arkat" w:date="2017-09-26T11:30:00Z">
                    <w:rPr>
                      <w:color w:val="000000"/>
                      <w:szCs w:val="24"/>
                      <w:lang w:eastAsia="en-GB"/>
                    </w:rPr>
                  </w:rPrChange>
                </w:rPr>
                <w:t>Yes</w:t>
              </w:r>
            </w:ins>
          </w:p>
        </w:tc>
        <w:tc>
          <w:tcPr>
            <w:tcW w:w="1417" w:type="dxa"/>
            <w:shd w:val="clear" w:color="auto" w:fill="FFFFFF"/>
            <w:hideMark/>
            <w:tcPrChange w:id="2288" w:author="arkat" w:date="2017-09-26T11:29:00Z">
              <w:tcPr>
                <w:tcW w:w="1417" w:type="dxa"/>
                <w:shd w:val="clear" w:color="auto" w:fill="FFFFFF"/>
                <w:hideMark/>
              </w:tcPr>
            </w:tcPrChange>
          </w:tcPr>
          <w:p w14:paraId="1292E4BF" w14:textId="77777777" w:rsidR="0058751D" w:rsidRPr="009D6EBC" w:rsidRDefault="0058751D">
            <w:pPr>
              <w:spacing w:after="0"/>
              <w:jc w:val="center"/>
              <w:rPr>
                <w:ins w:id="2289" w:author="arkat" w:date="2017-09-25T14:48:00Z"/>
                <w:rFonts w:asciiTheme="majorHAnsi" w:hAnsiTheme="majorHAnsi" w:cstheme="majorHAnsi"/>
                <w:color w:val="000000"/>
                <w:szCs w:val="24"/>
                <w:lang w:eastAsia="en-GB"/>
                <w:rPrChange w:id="2290" w:author="arkat" w:date="2017-09-26T11:30:00Z">
                  <w:rPr>
                    <w:ins w:id="2291" w:author="arkat" w:date="2017-09-25T14:48:00Z"/>
                    <w:color w:val="000000"/>
                    <w:szCs w:val="24"/>
                    <w:lang w:eastAsia="en-GB"/>
                  </w:rPr>
                </w:rPrChange>
              </w:rPr>
            </w:pPr>
            <w:ins w:id="2292" w:author="arkat" w:date="2017-09-25T14:48:00Z">
              <w:r w:rsidRPr="009D6EBC">
                <w:rPr>
                  <w:rFonts w:asciiTheme="majorHAnsi" w:hAnsiTheme="majorHAnsi" w:cstheme="majorHAnsi"/>
                  <w:color w:val="000000"/>
                  <w:szCs w:val="24"/>
                  <w:lang w:eastAsia="en-GB"/>
                  <w:rPrChange w:id="2293" w:author="arkat" w:date="2017-09-26T11:30:00Z">
                    <w:rPr>
                      <w:color w:val="000000"/>
                      <w:szCs w:val="24"/>
                      <w:lang w:eastAsia="en-GB"/>
                    </w:rPr>
                  </w:rPrChange>
                </w:rPr>
                <w:t>Popular</w:t>
              </w:r>
            </w:ins>
          </w:p>
        </w:tc>
      </w:tr>
      <w:tr w:rsidR="0058751D" w:rsidRPr="009D6EBC" w14:paraId="7856DED4" w14:textId="77777777" w:rsidTr="009D6EBC">
        <w:trPr>
          <w:trHeight w:val="210"/>
          <w:jc w:val="center"/>
          <w:ins w:id="2294" w:author="arkat" w:date="2017-09-25T14:48:00Z"/>
          <w:trPrChange w:id="2295" w:author="arkat" w:date="2017-09-26T11:29:00Z">
            <w:trPr>
              <w:trHeight w:val="210"/>
              <w:jc w:val="center"/>
            </w:trPr>
          </w:trPrChange>
        </w:trPr>
        <w:tc>
          <w:tcPr>
            <w:tcW w:w="1928" w:type="dxa"/>
            <w:shd w:val="clear" w:color="auto" w:fill="FFFFFF"/>
            <w:hideMark/>
            <w:tcPrChange w:id="2296" w:author="arkat" w:date="2017-09-26T11:29:00Z">
              <w:tcPr>
                <w:tcW w:w="1701" w:type="dxa"/>
                <w:shd w:val="clear" w:color="auto" w:fill="FFFFFF"/>
                <w:hideMark/>
              </w:tcPr>
            </w:tcPrChange>
          </w:tcPr>
          <w:p w14:paraId="3DACCD7A" w14:textId="77777777" w:rsidR="0058751D" w:rsidRPr="009D6EBC" w:rsidRDefault="0058751D" w:rsidP="003347FA">
            <w:pPr>
              <w:spacing w:after="0"/>
              <w:rPr>
                <w:ins w:id="2297" w:author="arkat" w:date="2017-09-25T14:48:00Z"/>
                <w:rFonts w:asciiTheme="majorHAnsi" w:hAnsiTheme="majorHAnsi" w:cstheme="majorHAnsi"/>
                <w:color w:val="000000"/>
                <w:szCs w:val="24"/>
                <w:lang w:eastAsia="en-GB"/>
                <w:rPrChange w:id="2298" w:author="arkat" w:date="2017-09-26T11:30:00Z">
                  <w:rPr>
                    <w:ins w:id="2299" w:author="arkat" w:date="2017-09-25T14:48:00Z"/>
                    <w:color w:val="000000"/>
                    <w:szCs w:val="24"/>
                    <w:lang w:eastAsia="en-GB"/>
                  </w:rPr>
                </w:rPrChange>
              </w:rPr>
            </w:pPr>
            <w:ins w:id="2300" w:author="arkat" w:date="2017-09-25T14:48:00Z">
              <w:r w:rsidRPr="009D6EBC">
                <w:rPr>
                  <w:rFonts w:asciiTheme="majorHAnsi" w:hAnsiTheme="majorHAnsi" w:cstheme="majorHAnsi"/>
                  <w:color w:val="000000"/>
                  <w:szCs w:val="24"/>
                  <w:lang w:eastAsia="en-GB"/>
                  <w:rPrChange w:id="2301" w:author="arkat" w:date="2017-09-26T11:30:00Z">
                    <w:rPr>
                      <w:color w:val="000000"/>
                      <w:szCs w:val="24"/>
                      <w:lang w:eastAsia="en-GB"/>
                    </w:rPr>
                  </w:rPrChange>
                </w:rPr>
                <w:t>XLANG</w:t>
              </w:r>
            </w:ins>
          </w:p>
        </w:tc>
        <w:tc>
          <w:tcPr>
            <w:tcW w:w="2610" w:type="dxa"/>
            <w:shd w:val="clear" w:color="auto" w:fill="FFFFFF"/>
            <w:hideMark/>
            <w:tcPrChange w:id="2302" w:author="arkat" w:date="2017-09-26T11:29:00Z">
              <w:tcPr>
                <w:tcW w:w="3118" w:type="dxa"/>
                <w:shd w:val="clear" w:color="auto" w:fill="FFFFFF"/>
                <w:hideMark/>
              </w:tcPr>
            </w:tcPrChange>
          </w:tcPr>
          <w:p w14:paraId="29539684" w14:textId="77777777" w:rsidR="0058751D" w:rsidRPr="009D6EBC" w:rsidRDefault="0058751D">
            <w:pPr>
              <w:spacing w:after="0"/>
              <w:jc w:val="center"/>
              <w:rPr>
                <w:ins w:id="2303" w:author="arkat" w:date="2017-09-25T14:48:00Z"/>
                <w:rFonts w:asciiTheme="majorHAnsi" w:hAnsiTheme="majorHAnsi" w:cstheme="majorHAnsi"/>
                <w:color w:val="000000"/>
                <w:szCs w:val="24"/>
                <w:lang w:eastAsia="en-GB"/>
                <w:rPrChange w:id="2304" w:author="arkat" w:date="2017-09-26T11:30:00Z">
                  <w:rPr>
                    <w:ins w:id="2305" w:author="arkat" w:date="2017-09-25T14:48:00Z"/>
                    <w:color w:val="000000"/>
                    <w:szCs w:val="24"/>
                    <w:lang w:eastAsia="en-GB"/>
                  </w:rPr>
                </w:rPrChange>
              </w:rPr>
            </w:pPr>
            <w:ins w:id="2306" w:author="arkat" w:date="2017-09-25T14:48:00Z">
              <w:r w:rsidRPr="009D6EBC">
                <w:rPr>
                  <w:rFonts w:asciiTheme="majorHAnsi" w:hAnsiTheme="majorHAnsi" w:cstheme="majorHAnsi"/>
                  <w:color w:val="000000"/>
                  <w:szCs w:val="24"/>
                  <w:lang w:eastAsia="en-GB"/>
                  <w:rPrChange w:id="2307" w:author="arkat" w:date="2017-09-26T11:30:00Z">
                    <w:rPr>
                      <w:color w:val="000000"/>
                      <w:szCs w:val="24"/>
                      <w:lang w:eastAsia="en-GB"/>
                    </w:rPr>
                  </w:rPrChange>
                </w:rPr>
                <w:t>Execution</w:t>
              </w:r>
            </w:ins>
          </w:p>
        </w:tc>
        <w:tc>
          <w:tcPr>
            <w:tcW w:w="1699" w:type="dxa"/>
            <w:shd w:val="clear" w:color="auto" w:fill="FFFFFF"/>
            <w:hideMark/>
            <w:tcPrChange w:id="2308" w:author="arkat" w:date="2017-09-26T11:29:00Z">
              <w:tcPr>
                <w:tcW w:w="1418" w:type="dxa"/>
                <w:shd w:val="clear" w:color="auto" w:fill="FFFFFF"/>
                <w:hideMark/>
              </w:tcPr>
            </w:tcPrChange>
          </w:tcPr>
          <w:p w14:paraId="06C20D97" w14:textId="77777777" w:rsidR="0058751D" w:rsidRPr="009D6EBC" w:rsidRDefault="0058751D">
            <w:pPr>
              <w:spacing w:after="0"/>
              <w:jc w:val="center"/>
              <w:rPr>
                <w:ins w:id="2309" w:author="arkat" w:date="2017-09-25T14:48:00Z"/>
                <w:rFonts w:asciiTheme="majorHAnsi" w:hAnsiTheme="majorHAnsi" w:cstheme="majorHAnsi"/>
                <w:color w:val="000000"/>
                <w:szCs w:val="24"/>
                <w:lang w:eastAsia="en-GB"/>
                <w:rPrChange w:id="2310" w:author="arkat" w:date="2017-09-26T11:30:00Z">
                  <w:rPr>
                    <w:ins w:id="2311" w:author="arkat" w:date="2017-09-25T14:48:00Z"/>
                    <w:color w:val="000000"/>
                    <w:szCs w:val="24"/>
                    <w:lang w:eastAsia="en-GB"/>
                  </w:rPr>
                </w:rPrChange>
              </w:rPr>
            </w:pPr>
            <w:ins w:id="2312" w:author="arkat" w:date="2017-09-25T14:48:00Z">
              <w:r w:rsidRPr="009D6EBC">
                <w:rPr>
                  <w:rFonts w:asciiTheme="majorHAnsi" w:hAnsiTheme="majorHAnsi" w:cstheme="majorHAnsi"/>
                  <w:color w:val="000000"/>
                  <w:szCs w:val="24"/>
                  <w:lang w:eastAsia="en-GB"/>
                  <w:rPrChange w:id="2313" w:author="arkat" w:date="2017-09-26T11:30:00Z">
                    <w:rPr>
                      <w:color w:val="000000"/>
                      <w:szCs w:val="24"/>
                      <w:lang w:eastAsia="en-GB"/>
                    </w:rPr>
                  </w:rPrChange>
                </w:rPr>
                <w:t>NA</w:t>
              </w:r>
            </w:ins>
          </w:p>
        </w:tc>
        <w:tc>
          <w:tcPr>
            <w:tcW w:w="1417" w:type="dxa"/>
            <w:shd w:val="clear" w:color="auto" w:fill="FFFFFF"/>
            <w:hideMark/>
            <w:tcPrChange w:id="2314" w:author="arkat" w:date="2017-09-26T11:29:00Z">
              <w:tcPr>
                <w:tcW w:w="1417" w:type="dxa"/>
                <w:shd w:val="clear" w:color="auto" w:fill="FFFFFF"/>
                <w:hideMark/>
              </w:tcPr>
            </w:tcPrChange>
          </w:tcPr>
          <w:p w14:paraId="5D8FFFD8" w14:textId="77777777" w:rsidR="0058751D" w:rsidRPr="009D6EBC" w:rsidRDefault="0058751D">
            <w:pPr>
              <w:spacing w:after="0"/>
              <w:jc w:val="center"/>
              <w:rPr>
                <w:ins w:id="2315" w:author="arkat" w:date="2017-09-25T14:48:00Z"/>
                <w:rFonts w:asciiTheme="majorHAnsi" w:hAnsiTheme="majorHAnsi" w:cstheme="majorHAnsi"/>
                <w:color w:val="000000"/>
                <w:szCs w:val="24"/>
                <w:lang w:eastAsia="en-GB"/>
                <w:rPrChange w:id="2316" w:author="arkat" w:date="2017-09-26T11:30:00Z">
                  <w:rPr>
                    <w:ins w:id="2317" w:author="arkat" w:date="2017-09-25T14:48:00Z"/>
                    <w:color w:val="000000"/>
                    <w:szCs w:val="24"/>
                    <w:lang w:eastAsia="en-GB"/>
                  </w:rPr>
                </w:rPrChange>
              </w:rPr>
            </w:pPr>
            <w:ins w:id="2318" w:author="arkat" w:date="2017-09-25T14:48:00Z">
              <w:r w:rsidRPr="009D6EBC">
                <w:rPr>
                  <w:rFonts w:asciiTheme="majorHAnsi" w:hAnsiTheme="majorHAnsi" w:cstheme="majorHAnsi"/>
                  <w:color w:val="000000"/>
                  <w:szCs w:val="24"/>
                  <w:lang w:eastAsia="en-GB"/>
                  <w:rPrChange w:id="2319" w:author="arkat" w:date="2017-09-26T11:30:00Z">
                    <w:rPr>
                      <w:color w:val="000000"/>
                      <w:szCs w:val="24"/>
                      <w:lang w:eastAsia="en-GB"/>
                    </w:rPr>
                  </w:rPrChange>
                </w:rPr>
                <w:t>-</w:t>
              </w:r>
            </w:ins>
          </w:p>
        </w:tc>
      </w:tr>
      <w:tr w:rsidR="0058751D" w:rsidRPr="009D6EBC" w14:paraId="7B9799F2" w14:textId="77777777" w:rsidTr="009D6EBC">
        <w:trPr>
          <w:trHeight w:val="225"/>
          <w:jc w:val="center"/>
          <w:ins w:id="2320" w:author="arkat" w:date="2017-09-25T14:48:00Z"/>
          <w:trPrChange w:id="2321" w:author="arkat" w:date="2017-09-26T11:29:00Z">
            <w:trPr>
              <w:trHeight w:val="225"/>
              <w:jc w:val="center"/>
            </w:trPr>
          </w:trPrChange>
        </w:trPr>
        <w:tc>
          <w:tcPr>
            <w:tcW w:w="1928" w:type="dxa"/>
            <w:shd w:val="clear" w:color="auto" w:fill="FFFFFF"/>
            <w:hideMark/>
            <w:tcPrChange w:id="2322" w:author="arkat" w:date="2017-09-26T11:29:00Z">
              <w:tcPr>
                <w:tcW w:w="1701" w:type="dxa"/>
                <w:shd w:val="clear" w:color="auto" w:fill="FFFFFF"/>
                <w:hideMark/>
              </w:tcPr>
            </w:tcPrChange>
          </w:tcPr>
          <w:p w14:paraId="37AF514B" w14:textId="77777777" w:rsidR="0058751D" w:rsidRPr="009D6EBC" w:rsidRDefault="0058751D" w:rsidP="003347FA">
            <w:pPr>
              <w:spacing w:after="0"/>
              <w:rPr>
                <w:ins w:id="2323" w:author="arkat" w:date="2017-09-25T14:48:00Z"/>
                <w:rFonts w:asciiTheme="majorHAnsi" w:hAnsiTheme="majorHAnsi" w:cstheme="majorHAnsi"/>
                <w:color w:val="000000"/>
                <w:szCs w:val="24"/>
                <w:lang w:eastAsia="en-GB"/>
                <w:rPrChange w:id="2324" w:author="arkat" w:date="2017-09-26T11:30:00Z">
                  <w:rPr>
                    <w:ins w:id="2325" w:author="arkat" w:date="2017-09-25T14:48:00Z"/>
                    <w:color w:val="000000"/>
                    <w:szCs w:val="24"/>
                    <w:lang w:eastAsia="en-GB"/>
                  </w:rPr>
                </w:rPrChange>
              </w:rPr>
            </w:pPr>
            <w:ins w:id="2326" w:author="arkat" w:date="2017-09-25T14:48:00Z">
              <w:r w:rsidRPr="009D6EBC">
                <w:rPr>
                  <w:rFonts w:asciiTheme="majorHAnsi" w:hAnsiTheme="majorHAnsi" w:cstheme="majorHAnsi"/>
                  <w:color w:val="000000"/>
                  <w:szCs w:val="24"/>
                  <w:lang w:eastAsia="en-GB"/>
                  <w:rPrChange w:id="2327" w:author="arkat" w:date="2017-09-26T11:30:00Z">
                    <w:rPr>
                      <w:color w:val="000000"/>
                      <w:szCs w:val="24"/>
                      <w:lang w:eastAsia="en-GB"/>
                    </w:rPr>
                  </w:rPrChange>
                </w:rPr>
                <w:t>WSFL</w:t>
              </w:r>
            </w:ins>
          </w:p>
        </w:tc>
        <w:tc>
          <w:tcPr>
            <w:tcW w:w="2610" w:type="dxa"/>
            <w:shd w:val="clear" w:color="auto" w:fill="FFFFFF"/>
            <w:hideMark/>
            <w:tcPrChange w:id="2328" w:author="arkat" w:date="2017-09-26T11:29:00Z">
              <w:tcPr>
                <w:tcW w:w="3118" w:type="dxa"/>
                <w:shd w:val="clear" w:color="auto" w:fill="FFFFFF"/>
                <w:hideMark/>
              </w:tcPr>
            </w:tcPrChange>
          </w:tcPr>
          <w:p w14:paraId="5BCE81D6" w14:textId="77777777" w:rsidR="0058751D" w:rsidRPr="009D6EBC" w:rsidRDefault="0058751D">
            <w:pPr>
              <w:spacing w:after="0"/>
              <w:jc w:val="center"/>
              <w:rPr>
                <w:ins w:id="2329" w:author="arkat" w:date="2017-09-25T14:48:00Z"/>
                <w:rFonts w:asciiTheme="majorHAnsi" w:hAnsiTheme="majorHAnsi" w:cstheme="majorHAnsi"/>
                <w:color w:val="000000"/>
                <w:szCs w:val="24"/>
                <w:lang w:eastAsia="en-GB"/>
                <w:rPrChange w:id="2330" w:author="arkat" w:date="2017-09-26T11:30:00Z">
                  <w:rPr>
                    <w:ins w:id="2331" w:author="arkat" w:date="2017-09-25T14:48:00Z"/>
                    <w:color w:val="000000"/>
                    <w:szCs w:val="24"/>
                    <w:lang w:eastAsia="en-GB"/>
                  </w:rPr>
                </w:rPrChange>
              </w:rPr>
            </w:pPr>
            <w:ins w:id="2332" w:author="arkat" w:date="2017-09-25T14:48:00Z">
              <w:r w:rsidRPr="009D6EBC">
                <w:rPr>
                  <w:rFonts w:asciiTheme="majorHAnsi" w:hAnsiTheme="majorHAnsi" w:cstheme="majorHAnsi"/>
                  <w:color w:val="000000"/>
                  <w:szCs w:val="24"/>
                  <w:lang w:eastAsia="en-GB"/>
                  <w:rPrChange w:id="2333" w:author="arkat" w:date="2017-09-26T11:30:00Z">
                    <w:rPr>
                      <w:color w:val="000000"/>
                      <w:szCs w:val="24"/>
                      <w:lang w:eastAsia="en-GB"/>
                    </w:rPr>
                  </w:rPrChange>
                </w:rPr>
                <w:t>Execution</w:t>
              </w:r>
            </w:ins>
          </w:p>
        </w:tc>
        <w:tc>
          <w:tcPr>
            <w:tcW w:w="1699" w:type="dxa"/>
            <w:shd w:val="clear" w:color="auto" w:fill="FFFFFF"/>
            <w:hideMark/>
            <w:tcPrChange w:id="2334" w:author="arkat" w:date="2017-09-26T11:29:00Z">
              <w:tcPr>
                <w:tcW w:w="1418" w:type="dxa"/>
                <w:shd w:val="clear" w:color="auto" w:fill="FFFFFF"/>
                <w:hideMark/>
              </w:tcPr>
            </w:tcPrChange>
          </w:tcPr>
          <w:p w14:paraId="1C57D58C" w14:textId="77777777" w:rsidR="0058751D" w:rsidRPr="009D6EBC" w:rsidRDefault="0058751D">
            <w:pPr>
              <w:spacing w:after="0"/>
              <w:jc w:val="center"/>
              <w:rPr>
                <w:ins w:id="2335" w:author="arkat" w:date="2017-09-25T14:48:00Z"/>
                <w:rFonts w:asciiTheme="majorHAnsi" w:hAnsiTheme="majorHAnsi" w:cstheme="majorHAnsi"/>
                <w:color w:val="000000"/>
                <w:szCs w:val="24"/>
                <w:lang w:eastAsia="en-GB"/>
                <w:rPrChange w:id="2336" w:author="arkat" w:date="2017-09-26T11:30:00Z">
                  <w:rPr>
                    <w:ins w:id="2337" w:author="arkat" w:date="2017-09-25T14:48:00Z"/>
                    <w:color w:val="000000"/>
                    <w:szCs w:val="24"/>
                    <w:lang w:eastAsia="en-GB"/>
                  </w:rPr>
                </w:rPrChange>
              </w:rPr>
            </w:pPr>
            <w:ins w:id="2338" w:author="arkat" w:date="2017-09-25T14:48:00Z">
              <w:r w:rsidRPr="009D6EBC">
                <w:rPr>
                  <w:rFonts w:asciiTheme="majorHAnsi" w:hAnsiTheme="majorHAnsi" w:cstheme="majorHAnsi"/>
                  <w:color w:val="000000"/>
                  <w:szCs w:val="24"/>
                  <w:lang w:eastAsia="en-GB"/>
                  <w:rPrChange w:id="2339" w:author="arkat" w:date="2017-09-26T11:30:00Z">
                    <w:rPr>
                      <w:color w:val="000000"/>
                      <w:szCs w:val="24"/>
                      <w:lang w:eastAsia="en-GB"/>
                    </w:rPr>
                  </w:rPrChange>
                </w:rPr>
                <w:t>No</w:t>
              </w:r>
            </w:ins>
          </w:p>
        </w:tc>
        <w:tc>
          <w:tcPr>
            <w:tcW w:w="1417" w:type="dxa"/>
            <w:shd w:val="clear" w:color="auto" w:fill="FFFFFF"/>
            <w:hideMark/>
            <w:tcPrChange w:id="2340" w:author="arkat" w:date="2017-09-26T11:29:00Z">
              <w:tcPr>
                <w:tcW w:w="1417" w:type="dxa"/>
                <w:shd w:val="clear" w:color="auto" w:fill="FFFFFF"/>
                <w:hideMark/>
              </w:tcPr>
            </w:tcPrChange>
          </w:tcPr>
          <w:p w14:paraId="70A8176D" w14:textId="77777777" w:rsidR="0058751D" w:rsidRPr="009D6EBC" w:rsidRDefault="0058751D">
            <w:pPr>
              <w:spacing w:after="0"/>
              <w:jc w:val="center"/>
              <w:rPr>
                <w:ins w:id="2341" w:author="arkat" w:date="2017-09-25T14:48:00Z"/>
                <w:rFonts w:asciiTheme="majorHAnsi" w:hAnsiTheme="majorHAnsi" w:cstheme="majorHAnsi"/>
                <w:color w:val="000000"/>
                <w:szCs w:val="24"/>
                <w:lang w:eastAsia="en-GB"/>
                <w:rPrChange w:id="2342" w:author="arkat" w:date="2017-09-26T11:30:00Z">
                  <w:rPr>
                    <w:ins w:id="2343" w:author="arkat" w:date="2017-09-25T14:48:00Z"/>
                    <w:color w:val="000000"/>
                    <w:szCs w:val="24"/>
                    <w:lang w:eastAsia="en-GB"/>
                  </w:rPr>
                </w:rPrChange>
              </w:rPr>
            </w:pPr>
            <w:ins w:id="2344" w:author="arkat" w:date="2017-09-25T14:48:00Z">
              <w:r w:rsidRPr="009D6EBC">
                <w:rPr>
                  <w:rFonts w:asciiTheme="majorHAnsi" w:hAnsiTheme="majorHAnsi" w:cstheme="majorHAnsi"/>
                  <w:color w:val="000000"/>
                  <w:szCs w:val="24"/>
                  <w:lang w:eastAsia="en-GB"/>
                  <w:rPrChange w:id="2345" w:author="arkat" w:date="2017-09-26T11:30:00Z">
                    <w:rPr>
                      <w:color w:val="000000"/>
                      <w:szCs w:val="24"/>
                      <w:lang w:eastAsia="en-GB"/>
                    </w:rPr>
                  </w:rPrChange>
                </w:rPr>
                <w:t>Obsolete</w:t>
              </w:r>
            </w:ins>
          </w:p>
        </w:tc>
      </w:tr>
      <w:tr w:rsidR="0058751D" w:rsidRPr="009D6EBC" w14:paraId="3921EF90" w14:textId="77777777" w:rsidTr="009D6EBC">
        <w:trPr>
          <w:trHeight w:val="210"/>
          <w:jc w:val="center"/>
          <w:ins w:id="2346" w:author="arkat" w:date="2017-09-25T14:48:00Z"/>
          <w:trPrChange w:id="2347" w:author="arkat" w:date="2017-09-26T11:29:00Z">
            <w:trPr>
              <w:trHeight w:val="210"/>
              <w:jc w:val="center"/>
            </w:trPr>
          </w:trPrChange>
        </w:trPr>
        <w:tc>
          <w:tcPr>
            <w:tcW w:w="1928" w:type="dxa"/>
            <w:shd w:val="clear" w:color="auto" w:fill="FFFFFF"/>
            <w:hideMark/>
            <w:tcPrChange w:id="2348" w:author="arkat" w:date="2017-09-26T11:29:00Z">
              <w:tcPr>
                <w:tcW w:w="1701" w:type="dxa"/>
                <w:shd w:val="clear" w:color="auto" w:fill="FFFFFF"/>
                <w:hideMark/>
              </w:tcPr>
            </w:tcPrChange>
          </w:tcPr>
          <w:p w14:paraId="01F9C1BE" w14:textId="77777777" w:rsidR="0058751D" w:rsidRPr="009D6EBC" w:rsidRDefault="0058751D" w:rsidP="003347FA">
            <w:pPr>
              <w:spacing w:after="0"/>
              <w:rPr>
                <w:ins w:id="2349" w:author="arkat" w:date="2017-09-25T14:48:00Z"/>
                <w:rFonts w:asciiTheme="majorHAnsi" w:hAnsiTheme="majorHAnsi" w:cstheme="majorHAnsi"/>
                <w:color w:val="000000"/>
                <w:szCs w:val="24"/>
                <w:lang w:eastAsia="en-GB"/>
                <w:rPrChange w:id="2350" w:author="arkat" w:date="2017-09-26T11:30:00Z">
                  <w:rPr>
                    <w:ins w:id="2351" w:author="arkat" w:date="2017-09-25T14:48:00Z"/>
                    <w:color w:val="000000"/>
                    <w:szCs w:val="24"/>
                    <w:lang w:eastAsia="en-GB"/>
                  </w:rPr>
                </w:rPrChange>
              </w:rPr>
            </w:pPr>
            <w:ins w:id="2352" w:author="arkat" w:date="2017-09-25T14:48:00Z">
              <w:r w:rsidRPr="009D6EBC">
                <w:rPr>
                  <w:rFonts w:asciiTheme="majorHAnsi" w:hAnsiTheme="majorHAnsi" w:cstheme="majorHAnsi"/>
                  <w:color w:val="000000"/>
                  <w:szCs w:val="24"/>
                  <w:lang w:eastAsia="en-GB"/>
                  <w:rPrChange w:id="2353" w:author="arkat" w:date="2017-09-26T11:30:00Z">
                    <w:rPr>
                      <w:color w:val="000000"/>
                      <w:szCs w:val="24"/>
                      <w:lang w:eastAsia="en-GB"/>
                    </w:rPr>
                  </w:rPrChange>
                </w:rPr>
                <w:t>Pi-Calculus</w:t>
              </w:r>
            </w:ins>
          </w:p>
        </w:tc>
        <w:tc>
          <w:tcPr>
            <w:tcW w:w="2610" w:type="dxa"/>
            <w:shd w:val="clear" w:color="auto" w:fill="FFFFFF"/>
            <w:hideMark/>
            <w:tcPrChange w:id="2354" w:author="arkat" w:date="2017-09-26T11:29:00Z">
              <w:tcPr>
                <w:tcW w:w="3118" w:type="dxa"/>
                <w:shd w:val="clear" w:color="auto" w:fill="FFFFFF"/>
                <w:hideMark/>
              </w:tcPr>
            </w:tcPrChange>
          </w:tcPr>
          <w:p w14:paraId="658A4DFE" w14:textId="77777777" w:rsidR="0058751D" w:rsidRPr="009D6EBC" w:rsidRDefault="0058751D">
            <w:pPr>
              <w:spacing w:after="0"/>
              <w:jc w:val="center"/>
              <w:rPr>
                <w:ins w:id="2355" w:author="arkat" w:date="2017-09-25T14:48:00Z"/>
                <w:rFonts w:asciiTheme="majorHAnsi" w:hAnsiTheme="majorHAnsi" w:cstheme="majorHAnsi"/>
                <w:color w:val="000000"/>
                <w:szCs w:val="24"/>
                <w:lang w:eastAsia="en-GB"/>
                <w:rPrChange w:id="2356" w:author="arkat" w:date="2017-09-26T11:30:00Z">
                  <w:rPr>
                    <w:ins w:id="2357" w:author="arkat" w:date="2017-09-25T14:48:00Z"/>
                    <w:color w:val="000000"/>
                    <w:szCs w:val="24"/>
                    <w:lang w:eastAsia="en-GB"/>
                  </w:rPr>
                </w:rPrChange>
              </w:rPr>
            </w:pPr>
            <w:ins w:id="2358" w:author="arkat" w:date="2017-09-25T14:48:00Z">
              <w:r w:rsidRPr="009D6EBC">
                <w:rPr>
                  <w:rFonts w:asciiTheme="majorHAnsi" w:hAnsiTheme="majorHAnsi" w:cstheme="majorHAnsi"/>
                  <w:color w:val="000000"/>
                  <w:szCs w:val="24"/>
                  <w:lang w:eastAsia="en-GB"/>
                  <w:rPrChange w:id="2359" w:author="arkat" w:date="2017-09-26T11:30:00Z">
                    <w:rPr>
                      <w:color w:val="000000"/>
                      <w:szCs w:val="24"/>
                      <w:lang w:eastAsia="en-GB"/>
                    </w:rPr>
                  </w:rPrChange>
                </w:rPr>
                <w:t>Execution</w:t>
              </w:r>
            </w:ins>
          </w:p>
        </w:tc>
        <w:tc>
          <w:tcPr>
            <w:tcW w:w="1699" w:type="dxa"/>
            <w:shd w:val="clear" w:color="auto" w:fill="FFFFFF"/>
            <w:hideMark/>
            <w:tcPrChange w:id="2360" w:author="arkat" w:date="2017-09-26T11:29:00Z">
              <w:tcPr>
                <w:tcW w:w="1418" w:type="dxa"/>
                <w:shd w:val="clear" w:color="auto" w:fill="FFFFFF"/>
                <w:hideMark/>
              </w:tcPr>
            </w:tcPrChange>
          </w:tcPr>
          <w:p w14:paraId="05DEFD6B" w14:textId="77777777" w:rsidR="0058751D" w:rsidRPr="009D6EBC" w:rsidRDefault="0058751D">
            <w:pPr>
              <w:spacing w:after="0"/>
              <w:jc w:val="center"/>
              <w:rPr>
                <w:ins w:id="2361" w:author="arkat" w:date="2017-09-25T14:48:00Z"/>
                <w:rFonts w:asciiTheme="majorHAnsi" w:hAnsiTheme="majorHAnsi" w:cstheme="majorHAnsi"/>
                <w:color w:val="000000"/>
                <w:szCs w:val="24"/>
                <w:lang w:eastAsia="en-GB"/>
                <w:rPrChange w:id="2362" w:author="arkat" w:date="2017-09-26T11:30:00Z">
                  <w:rPr>
                    <w:ins w:id="2363" w:author="arkat" w:date="2017-09-25T14:48:00Z"/>
                    <w:color w:val="000000"/>
                    <w:szCs w:val="24"/>
                    <w:lang w:eastAsia="en-GB"/>
                  </w:rPr>
                </w:rPrChange>
              </w:rPr>
            </w:pPr>
            <w:ins w:id="2364" w:author="arkat" w:date="2017-09-25T14:48:00Z">
              <w:r w:rsidRPr="009D6EBC">
                <w:rPr>
                  <w:rFonts w:asciiTheme="majorHAnsi" w:hAnsiTheme="majorHAnsi" w:cstheme="majorHAnsi"/>
                  <w:color w:val="000000"/>
                  <w:szCs w:val="24"/>
                  <w:lang w:eastAsia="en-GB"/>
                  <w:rPrChange w:id="2365" w:author="arkat" w:date="2017-09-26T11:30:00Z">
                    <w:rPr>
                      <w:color w:val="000000"/>
                      <w:szCs w:val="24"/>
                      <w:lang w:eastAsia="en-GB"/>
                    </w:rPr>
                  </w:rPrChange>
                </w:rPr>
                <w:t>NA</w:t>
              </w:r>
            </w:ins>
          </w:p>
        </w:tc>
        <w:tc>
          <w:tcPr>
            <w:tcW w:w="1417" w:type="dxa"/>
            <w:shd w:val="clear" w:color="auto" w:fill="FFFFFF"/>
            <w:hideMark/>
            <w:tcPrChange w:id="2366" w:author="arkat" w:date="2017-09-26T11:29:00Z">
              <w:tcPr>
                <w:tcW w:w="1417" w:type="dxa"/>
                <w:shd w:val="clear" w:color="auto" w:fill="FFFFFF"/>
                <w:hideMark/>
              </w:tcPr>
            </w:tcPrChange>
          </w:tcPr>
          <w:p w14:paraId="56ACAAD1" w14:textId="77777777" w:rsidR="0058751D" w:rsidRPr="009D6EBC" w:rsidRDefault="0058751D">
            <w:pPr>
              <w:spacing w:after="0"/>
              <w:jc w:val="center"/>
              <w:rPr>
                <w:ins w:id="2367" w:author="arkat" w:date="2017-09-25T14:48:00Z"/>
                <w:rFonts w:asciiTheme="majorHAnsi" w:hAnsiTheme="majorHAnsi" w:cstheme="majorHAnsi"/>
                <w:color w:val="000000"/>
                <w:szCs w:val="24"/>
                <w:lang w:eastAsia="en-GB"/>
                <w:rPrChange w:id="2368" w:author="arkat" w:date="2017-09-26T11:30:00Z">
                  <w:rPr>
                    <w:ins w:id="2369" w:author="arkat" w:date="2017-09-25T14:48:00Z"/>
                    <w:color w:val="000000"/>
                    <w:szCs w:val="24"/>
                    <w:lang w:eastAsia="en-GB"/>
                  </w:rPr>
                </w:rPrChange>
              </w:rPr>
            </w:pPr>
            <w:ins w:id="2370" w:author="arkat" w:date="2017-09-25T14:48:00Z">
              <w:r w:rsidRPr="009D6EBC">
                <w:rPr>
                  <w:rFonts w:asciiTheme="majorHAnsi" w:hAnsiTheme="majorHAnsi" w:cstheme="majorHAnsi"/>
                  <w:color w:val="000000"/>
                  <w:szCs w:val="24"/>
                  <w:lang w:eastAsia="en-GB"/>
                  <w:rPrChange w:id="2371" w:author="arkat" w:date="2017-09-26T11:30:00Z">
                    <w:rPr>
                      <w:color w:val="000000"/>
                      <w:szCs w:val="24"/>
                      <w:lang w:eastAsia="en-GB"/>
                    </w:rPr>
                  </w:rPrChange>
                </w:rPr>
                <w:t>Popular</w:t>
              </w:r>
            </w:ins>
          </w:p>
        </w:tc>
      </w:tr>
      <w:tr w:rsidR="0058751D" w:rsidRPr="009D6EBC" w14:paraId="552F4949" w14:textId="77777777" w:rsidTr="009D6EBC">
        <w:trPr>
          <w:trHeight w:val="406"/>
          <w:jc w:val="center"/>
          <w:ins w:id="2372" w:author="arkat" w:date="2017-09-25T14:48:00Z"/>
          <w:trPrChange w:id="2373" w:author="arkat" w:date="2017-09-26T11:29:00Z">
            <w:trPr>
              <w:trHeight w:val="406"/>
              <w:jc w:val="center"/>
            </w:trPr>
          </w:trPrChange>
        </w:trPr>
        <w:tc>
          <w:tcPr>
            <w:tcW w:w="1928" w:type="dxa"/>
            <w:shd w:val="clear" w:color="auto" w:fill="FFFFFF"/>
            <w:hideMark/>
            <w:tcPrChange w:id="2374" w:author="arkat" w:date="2017-09-26T11:29:00Z">
              <w:tcPr>
                <w:tcW w:w="1701" w:type="dxa"/>
                <w:shd w:val="clear" w:color="auto" w:fill="FFFFFF"/>
                <w:hideMark/>
              </w:tcPr>
            </w:tcPrChange>
          </w:tcPr>
          <w:p w14:paraId="65F046C5" w14:textId="77777777" w:rsidR="0058751D" w:rsidRPr="009D6EBC" w:rsidRDefault="0058751D" w:rsidP="003347FA">
            <w:pPr>
              <w:spacing w:after="0"/>
              <w:rPr>
                <w:ins w:id="2375" w:author="arkat" w:date="2017-09-25T14:48:00Z"/>
                <w:rFonts w:asciiTheme="majorHAnsi" w:hAnsiTheme="majorHAnsi" w:cstheme="majorHAnsi"/>
                <w:color w:val="000000"/>
                <w:szCs w:val="24"/>
                <w:lang w:eastAsia="en-GB"/>
                <w:rPrChange w:id="2376" w:author="arkat" w:date="2017-09-26T11:30:00Z">
                  <w:rPr>
                    <w:ins w:id="2377" w:author="arkat" w:date="2017-09-25T14:48:00Z"/>
                    <w:color w:val="000000"/>
                    <w:szCs w:val="24"/>
                    <w:lang w:eastAsia="en-GB"/>
                  </w:rPr>
                </w:rPrChange>
              </w:rPr>
            </w:pPr>
            <w:ins w:id="2378" w:author="arkat" w:date="2017-09-25T14:48:00Z">
              <w:r w:rsidRPr="009D6EBC">
                <w:rPr>
                  <w:rFonts w:asciiTheme="majorHAnsi" w:hAnsiTheme="majorHAnsi" w:cstheme="majorHAnsi"/>
                  <w:color w:val="000000"/>
                  <w:szCs w:val="24"/>
                  <w:lang w:eastAsia="en-GB"/>
                  <w:rPrChange w:id="2379" w:author="arkat" w:date="2017-09-26T11:30:00Z">
                    <w:rPr>
                      <w:color w:val="000000"/>
                      <w:szCs w:val="24"/>
                      <w:lang w:eastAsia="en-GB"/>
                    </w:rPr>
                  </w:rPrChange>
                </w:rPr>
                <w:t>BPEL4WS/ WS-BPEL</w:t>
              </w:r>
            </w:ins>
          </w:p>
        </w:tc>
        <w:tc>
          <w:tcPr>
            <w:tcW w:w="2610" w:type="dxa"/>
            <w:shd w:val="clear" w:color="auto" w:fill="FFFFFF"/>
            <w:hideMark/>
            <w:tcPrChange w:id="2380" w:author="arkat" w:date="2017-09-26T11:29:00Z">
              <w:tcPr>
                <w:tcW w:w="3118" w:type="dxa"/>
                <w:shd w:val="clear" w:color="auto" w:fill="FFFFFF"/>
                <w:hideMark/>
              </w:tcPr>
            </w:tcPrChange>
          </w:tcPr>
          <w:p w14:paraId="4DD7DD24" w14:textId="77777777" w:rsidR="0058751D" w:rsidRPr="009D6EBC" w:rsidRDefault="0058751D">
            <w:pPr>
              <w:spacing w:after="0"/>
              <w:jc w:val="center"/>
              <w:rPr>
                <w:ins w:id="2381" w:author="arkat" w:date="2017-09-25T14:48:00Z"/>
                <w:rFonts w:asciiTheme="majorHAnsi" w:hAnsiTheme="majorHAnsi" w:cstheme="majorHAnsi"/>
                <w:color w:val="000000"/>
                <w:szCs w:val="24"/>
                <w:lang w:eastAsia="en-GB"/>
                <w:rPrChange w:id="2382" w:author="arkat" w:date="2017-09-26T11:30:00Z">
                  <w:rPr>
                    <w:ins w:id="2383" w:author="arkat" w:date="2017-09-25T14:48:00Z"/>
                    <w:color w:val="000000"/>
                    <w:szCs w:val="24"/>
                    <w:lang w:eastAsia="en-GB"/>
                  </w:rPr>
                </w:rPrChange>
              </w:rPr>
            </w:pPr>
            <w:ins w:id="2384" w:author="arkat" w:date="2017-09-25T14:48:00Z">
              <w:r w:rsidRPr="009D6EBC">
                <w:rPr>
                  <w:rFonts w:asciiTheme="majorHAnsi" w:hAnsiTheme="majorHAnsi" w:cstheme="majorHAnsi"/>
                  <w:color w:val="000000"/>
                  <w:szCs w:val="24"/>
                  <w:lang w:eastAsia="en-GB"/>
                  <w:rPrChange w:id="2385" w:author="arkat" w:date="2017-09-26T11:30:00Z">
                    <w:rPr>
                      <w:color w:val="000000"/>
                      <w:szCs w:val="24"/>
                      <w:lang w:eastAsia="en-GB"/>
                    </w:rPr>
                  </w:rPrChange>
                </w:rPr>
                <w:t>Execution</w:t>
              </w:r>
            </w:ins>
          </w:p>
        </w:tc>
        <w:tc>
          <w:tcPr>
            <w:tcW w:w="1699" w:type="dxa"/>
            <w:shd w:val="clear" w:color="auto" w:fill="FFFFFF"/>
            <w:hideMark/>
            <w:tcPrChange w:id="2386" w:author="arkat" w:date="2017-09-26T11:29:00Z">
              <w:tcPr>
                <w:tcW w:w="1418" w:type="dxa"/>
                <w:shd w:val="clear" w:color="auto" w:fill="FFFFFF"/>
                <w:hideMark/>
              </w:tcPr>
            </w:tcPrChange>
          </w:tcPr>
          <w:p w14:paraId="6D4B854B" w14:textId="77777777" w:rsidR="0058751D" w:rsidRPr="009D6EBC" w:rsidRDefault="0058751D">
            <w:pPr>
              <w:spacing w:after="0"/>
              <w:jc w:val="center"/>
              <w:rPr>
                <w:ins w:id="2387" w:author="arkat" w:date="2017-09-25T14:48:00Z"/>
                <w:rFonts w:asciiTheme="majorHAnsi" w:hAnsiTheme="majorHAnsi" w:cstheme="majorHAnsi"/>
                <w:color w:val="000000"/>
                <w:szCs w:val="24"/>
                <w:lang w:eastAsia="en-GB"/>
                <w:rPrChange w:id="2388" w:author="arkat" w:date="2017-09-26T11:30:00Z">
                  <w:rPr>
                    <w:ins w:id="2389" w:author="arkat" w:date="2017-09-25T14:48:00Z"/>
                    <w:color w:val="000000"/>
                    <w:szCs w:val="24"/>
                    <w:lang w:eastAsia="en-GB"/>
                  </w:rPr>
                </w:rPrChange>
              </w:rPr>
            </w:pPr>
            <w:ins w:id="2390" w:author="arkat" w:date="2017-09-25T14:48:00Z">
              <w:r w:rsidRPr="009D6EBC">
                <w:rPr>
                  <w:rFonts w:asciiTheme="majorHAnsi" w:hAnsiTheme="majorHAnsi" w:cstheme="majorHAnsi"/>
                  <w:color w:val="000000"/>
                  <w:szCs w:val="24"/>
                  <w:lang w:eastAsia="en-GB"/>
                  <w:rPrChange w:id="2391" w:author="arkat" w:date="2017-09-26T11:30:00Z">
                    <w:rPr>
                      <w:color w:val="000000"/>
                      <w:szCs w:val="24"/>
                      <w:lang w:eastAsia="en-GB"/>
                    </w:rPr>
                  </w:rPrChange>
                </w:rPr>
                <w:t>Yes</w:t>
              </w:r>
            </w:ins>
          </w:p>
        </w:tc>
        <w:tc>
          <w:tcPr>
            <w:tcW w:w="1417" w:type="dxa"/>
            <w:shd w:val="clear" w:color="auto" w:fill="FFFFFF"/>
            <w:hideMark/>
            <w:tcPrChange w:id="2392" w:author="arkat" w:date="2017-09-26T11:29:00Z">
              <w:tcPr>
                <w:tcW w:w="1417" w:type="dxa"/>
                <w:shd w:val="clear" w:color="auto" w:fill="FFFFFF"/>
                <w:hideMark/>
              </w:tcPr>
            </w:tcPrChange>
          </w:tcPr>
          <w:p w14:paraId="05457893" w14:textId="77777777" w:rsidR="0058751D" w:rsidRPr="009D6EBC" w:rsidRDefault="0058751D">
            <w:pPr>
              <w:spacing w:after="0"/>
              <w:jc w:val="center"/>
              <w:rPr>
                <w:ins w:id="2393" w:author="arkat" w:date="2017-09-25T14:48:00Z"/>
                <w:rFonts w:asciiTheme="majorHAnsi" w:hAnsiTheme="majorHAnsi" w:cstheme="majorHAnsi"/>
                <w:color w:val="000000"/>
                <w:szCs w:val="24"/>
                <w:lang w:eastAsia="en-GB"/>
                <w:rPrChange w:id="2394" w:author="arkat" w:date="2017-09-26T11:30:00Z">
                  <w:rPr>
                    <w:ins w:id="2395" w:author="arkat" w:date="2017-09-25T14:48:00Z"/>
                    <w:color w:val="000000"/>
                    <w:szCs w:val="24"/>
                    <w:lang w:eastAsia="en-GB"/>
                  </w:rPr>
                </w:rPrChange>
              </w:rPr>
            </w:pPr>
            <w:ins w:id="2396" w:author="arkat" w:date="2017-09-25T14:48:00Z">
              <w:r w:rsidRPr="009D6EBC">
                <w:rPr>
                  <w:rFonts w:asciiTheme="majorHAnsi" w:hAnsiTheme="majorHAnsi" w:cstheme="majorHAnsi"/>
                  <w:color w:val="000000"/>
                  <w:szCs w:val="24"/>
                  <w:lang w:eastAsia="en-GB"/>
                  <w:rPrChange w:id="2397" w:author="arkat" w:date="2017-09-26T11:30:00Z">
                    <w:rPr>
                      <w:color w:val="000000"/>
                      <w:szCs w:val="24"/>
                      <w:lang w:eastAsia="en-GB"/>
                    </w:rPr>
                  </w:rPrChange>
                </w:rPr>
                <w:t>Popular</w:t>
              </w:r>
            </w:ins>
          </w:p>
        </w:tc>
      </w:tr>
      <w:tr w:rsidR="0058751D" w:rsidRPr="009D6EBC" w14:paraId="3DD57748" w14:textId="77777777" w:rsidTr="009D6EBC">
        <w:trPr>
          <w:trHeight w:val="225"/>
          <w:jc w:val="center"/>
          <w:ins w:id="2398" w:author="arkat" w:date="2017-09-25T14:48:00Z"/>
          <w:trPrChange w:id="2399" w:author="arkat" w:date="2017-09-26T11:29:00Z">
            <w:trPr>
              <w:trHeight w:val="225"/>
              <w:jc w:val="center"/>
            </w:trPr>
          </w:trPrChange>
        </w:trPr>
        <w:tc>
          <w:tcPr>
            <w:tcW w:w="1928" w:type="dxa"/>
            <w:shd w:val="clear" w:color="auto" w:fill="FFFFFF"/>
            <w:hideMark/>
            <w:tcPrChange w:id="2400" w:author="arkat" w:date="2017-09-26T11:29:00Z">
              <w:tcPr>
                <w:tcW w:w="1701" w:type="dxa"/>
                <w:shd w:val="clear" w:color="auto" w:fill="FFFFFF"/>
                <w:hideMark/>
              </w:tcPr>
            </w:tcPrChange>
          </w:tcPr>
          <w:p w14:paraId="121B63F8" w14:textId="77777777" w:rsidR="0058751D" w:rsidRPr="009D6EBC" w:rsidRDefault="0058751D" w:rsidP="003347FA">
            <w:pPr>
              <w:spacing w:after="0"/>
              <w:rPr>
                <w:ins w:id="2401" w:author="arkat" w:date="2017-09-25T14:48:00Z"/>
                <w:rFonts w:asciiTheme="majorHAnsi" w:hAnsiTheme="majorHAnsi" w:cstheme="majorHAnsi"/>
                <w:color w:val="000000"/>
                <w:szCs w:val="24"/>
                <w:lang w:eastAsia="en-GB"/>
                <w:rPrChange w:id="2402" w:author="arkat" w:date="2017-09-26T11:30:00Z">
                  <w:rPr>
                    <w:ins w:id="2403" w:author="arkat" w:date="2017-09-25T14:48:00Z"/>
                    <w:color w:val="000000"/>
                    <w:szCs w:val="24"/>
                    <w:lang w:eastAsia="en-GB"/>
                  </w:rPr>
                </w:rPrChange>
              </w:rPr>
            </w:pPr>
            <w:ins w:id="2404" w:author="arkat" w:date="2017-09-25T14:48:00Z">
              <w:r w:rsidRPr="009D6EBC">
                <w:rPr>
                  <w:rFonts w:asciiTheme="majorHAnsi" w:hAnsiTheme="majorHAnsi" w:cstheme="majorHAnsi"/>
                  <w:color w:val="000000"/>
                  <w:szCs w:val="24"/>
                  <w:lang w:eastAsia="en-GB"/>
                  <w:rPrChange w:id="2405" w:author="arkat" w:date="2017-09-26T11:30:00Z">
                    <w:rPr>
                      <w:color w:val="000000"/>
                      <w:szCs w:val="24"/>
                      <w:lang w:eastAsia="en-GB"/>
                    </w:rPr>
                  </w:rPrChange>
                </w:rPr>
                <w:t>BPDM</w:t>
              </w:r>
            </w:ins>
          </w:p>
        </w:tc>
        <w:tc>
          <w:tcPr>
            <w:tcW w:w="2610" w:type="dxa"/>
            <w:shd w:val="clear" w:color="auto" w:fill="FFFFFF"/>
            <w:hideMark/>
            <w:tcPrChange w:id="2406" w:author="arkat" w:date="2017-09-26T11:29:00Z">
              <w:tcPr>
                <w:tcW w:w="3118" w:type="dxa"/>
                <w:shd w:val="clear" w:color="auto" w:fill="FFFFFF"/>
                <w:hideMark/>
              </w:tcPr>
            </w:tcPrChange>
          </w:tcPr>
          <w:p w14:paraId="3FD6CA88" w14:textId="77777777" w:rsidR="0058751D" w:rsidRPr="009D6EBC" w:rsidRDefault="0058751D">
            <w:pPr>
              <w:spacing w:after="0"/>
              <w:jc w:val="center"/>
              <w:rPr>
                <w:ins w:id="2407" w:author="arkat" w:date="2017-09-25T14:48:00Z"/>
                <w:rFonts w:asciiTheme="majorHAnsi" w:hAnsiTheme="majorHAnsi" w:cstheme="majorHAnsi"/>
                <w:color w:val="000000"/>
                <w:szCs w:val="24"/>
                <w:lang w:eastAsia="en-GB"/>
                <w:rPrChange w:id="2408" w:author="arkat" w:date="2017-09-26T11:30:00Z">
                  <w:rPr>
                    <w:ins w:id="2409" w:author="arkat" w:date="2017-09-25T14:48:00Z"/>
                    <w:color w:val="000000"/>
                    <w:szCs w:val="24"/>
                    <w:lang w:eastAsia="en-GB"/>
                  </w:rPr>
                </w:rPrChange>
              </w:rPr>
            </w:pPr>
            <w:ins w:id="2410" w:author="arkat" w:date="2017-09-25T14:48:00Z">
              <w:r w:rsidRPr="009D6EBC">
                <w:rPr>
                  <w:rFonts w:asciiTheme="majorHAnsi" w:hAnsiTheme="majorHAnsi" w:cstheme="majorHAnsi"/>
                  <w:color w:val="000000"/>
                  <w:szCs w:val="24"/>
                  <w:lang w:eastAsia="en-GB"/>
                  <w:rPrChange w:id="2411" w:author="arkat" w:date="2017-09-26T11:30:00Z">
                    <w:rPr>
                      <w:color w:val="000000"/>
                      <w:szCs w:val="24"/>
                      <w:lang w:eastAsia="en-GB"/>
                    </w:rPr>
                  </w:rPrChange>
                </w:rPr>
                <w:t>Interchange</w:t>
              </w:r>
            </w:ins>
          </w:p>
        </w:tc>
        <w:tc>
          <w:tcPr>
            <w:tcW w:w="1699" w:type="dxa"/>
            <w:shd w:val="clear" w:color="auto" w:fill="FFFFFF"/>
            <w:tcPrChange w:id="2412" w:author="arkat" w:date="2017-09-26T11:29:00Z">
              <w:tcPr>
                <w:tcW w:w="1418" w:type="dxa"/>
                <w:shd w:val="clear" w:color="auto" w:fill="FFFFFF"/>
              </w:tcPr>
            </w:tcPrChange>
          </w:tcPr>
          <w:p w14:paraId="2E24880B" w14:textId="77777777" w:rsidR="0058751D" w:rsidRPr="009D6EBC" w:rsidRDefault="0058751D">
            <w:pPr>
              <w:spacing w:after="0"/>
              <w:jc w:val="center"/>
              <w:rPr>
                <w:ins w:id="2413" w:author="arkat" w:date="2017-09-25T14:48:00Z"/>
                <w:rFonts w:asciiTheme="majorHAnsi" w:hAnsiTheme="majorHAnsi" w:cstheme="majorHAnsi"/>
                <w:color w:val="000000"/>
                <w:szCs w:val="24"/>
                <w:lang w:eastAsia="en-GB"/>
                <w:rPrChange w:id="2414" w:author="arkat" w:date="2017-09-26T11:30:00Z">
                  <w:rPr>
                    <w:ins w:id="2415" w:author="arkat" w:date="2017-09-25T14:48:00Z"/>
                    <w:color w:val="000000"/>
                    <w:szCs w:val="24"/>
                    <w:lang w:eastAsia="en-GB"/>
                  </w:rPr>
                </w:rPrChange>
              </w:rPr>
            </w:pPr>
          </w:p>
        </w:tc>
        <w:tc>
          <w:tcPr>
            <w:tcW w:w="1417" w:type="dxa"/>
            <w:shd w:val="clear" w:color="auto" w:fill="FFFFFF"/>
            <w:hideMark/>
            <w:tcPrChange w:id="2416" w:author="arkat" w:date="2017-09-26T11:29:00Z">
              <w:tcPr>
                <w:tcW w:w="1417" w:type="dxa"/>
                <w:shd w:val="clear" w:color="auto" w:fill="FFFFFF"/>
                <w:hideMark/>
              </w:tcPr>
            </w:tcPrChange>
          </w:tcPr>
          <w:p w14:paraId="4A83D028" w14:textId="77777777" w:rsidR="0058751D" w:rsidRPr="009D6EBC" w:rsidRDefault="0058751D">
            <w:pPr>
              <w:spacing w:after="0"/>
              <w:jc w:val="center"/>
              <w:rPr>
                <w:ins w:id="2417" w:author="arkat" w:date="2017-09-25T14:48:00Z"/>
                <w:rFonts w:asciiTheme="majorHAnsi" w:hAnsiTheme="majorHAnsi" w:cstheme="majorHAnsi"/>
                <w:color w:val="000000"/>
                <w:szCs w:val="24"/>
                <w:lang w:eastAsia="en-GB"/>
                <w:rPrChange w:id="2418" w:author="arkat" w:date="2017-09-26T11:30:00Z">
                  <w:rPr>
                    <w:ins w:id="2419" w:author="arkat" w:date="2017-09-25T14:48:00Z"/>
                    <w:color w:val="000000"/>
                    <w:szCs w:val="24"/>
                    <w:lang w:eastAsia="en-GB"/>
                  </w:rPr>
                </w:rPrChange>
              </w:rPr>
            </w:pPr>
            <w:ins w:id="2420" w:author="arkat" w:date="2017-09-25T14:48:00Z">
              <w:r w:rsidRPr="009D6EBC">
                <w:rPr>
                  <w:rFonts w:asciiTheme="majorHAnsi" w:hAnsiTheme="majorHAnsi" w:cstheme="majorHAnsi"/>
                  <w:color w:val="000000"/>
                  <w:szCs w:val="24"/>
                  <w:lang w:eastAsia="en-GB"/>
                  <w:rPrChange w:id="2421" w:author="arkat" w:date="2017-09-26T11:30:00Z">
                    <w:rPr>
                      <w:color w:val="000000"/>
                      <w:szCs w:val="24"/>
                      <w:lang w:eastAsia="en-GB"/>
                    </w:rPr>
                  </w:rPrChange>
                </w:rPr>
                <w:t>NA</w:t>
              </w:r>
            </w:ins>
          </w:p>
        </w:tc>
      </w:tr>
      <w:tr w:rsidR="0058751D" w:rsidRPr="009D6EBC" w14:paraId="2BA35B56" w14:textId="77777777" w:rsidTr="009D6EBC">
        <w:trPr>
          <w:trHeight w:val="421"/>
          <w:jc w:val="center"/>
          <w:ins w:id="2422" w:author="arkat" w:date="2017-09-25T14:48:00Z"/>
          <w:trPrChange w:id="2423" w:author="arkat" w:date="2017-09-26T11:29:00Z">
            <w:trPr>
              <w:trHeight w:val="421"/>
              <w:jc w:val="center"/>
            </w:trPr>
          </w:trPrChange>
        </w:trPr>
        <w:tc>
          <w:tcPr>
            <w:tcW w:w="1928" w:type="dxa"/>
            <w:shd w:val="clear" w:color="auto" w:fill="FFFFFF"/>
            <w:hideMark/>
            <w:tcPrChange w:id="2424" w:author="arkat" w:date="2017-09-26T11:29:00Z">
              <w:tcPr>
                <w:tcW w:w="1701" w:type="dxa"/>
                <w:shd w:val="clear" w:color="auto" w:fill="FFFFFF"/>
                <w:hideMark/>
              </w:tcPr>
            </w:tcPrChange>
          </w:tcPr>
          <w:p w14:paraId="414DDC73" w14:textId="77777777" w:rsidR="0058751D" w:rsidRPr="009D6EBC" w:rsidRDefault="0058751D" w:rsidP="003347FA">
            <w:pPr>
              <w:spacing w:after="0"/>
              <w:rPr>
                <w:ins w:id="2425" w:author="arkat" w:date="2017-09-25T14:48:00Z"/>
                <w:rFonts w:asciiTheme="majorHAnsi" w:hAnsiTheme="majorHAnsi" w:cstheme="majorHAnsi"/>
                <w:color w:val="000000"/>
                <w:szCs w:val="24"/>
                <w:lang w:eastAsia="en-GB"/>
                <w:rPrChange w:id="2426" w:author="arkat" w:date="2017-09-26T11:30:00Z">
                  <w:rPr>
                    <w:ins w:id="2427" w:author="arkat" w:date="2017-09-25T14:48:00Z"/>
                    <w:color w:val="000000"/>
                    <w:szCs w:val="24"/>
                    <w:lang w:eastAsia="en-GB"/>
                  </w:rPr>
                </w:rPrChange>
              </w:rPr>
            </w:pPr>
            <w:ins w:id="2428" w:author="arkat" w:date="2017-09-25T14:48:00Z">
              <w:r w:rsidRPr="009D6EBC">
                <w:rPr>
                  <w:rFonts w:asciiTheme="majorHAnsi" w:hAnsiTheme="majorHAnsi" w:cstheme="majorHAnsi"/>
                  <w:color w:val="000000"/>
                  <w:szCs w:val="24"/>
                  <w:lang w:eastAsia="en-GB"/>
                  <w:rPrChange w:id="2429" w:author="arkat" w:date="2017-09-26T11:30:00Z">
                    <w:rPr>
                      <w:color w:val="000000"/>
                      <w:szCs w:val="24"/>
                      <w:lang w:eastAsia="en-GB"/>
                    </w:rPr>
                  </w:rPrChange>
                </w:rPr>
                <w:t>XPDL</w:t>
              </w:r>
            </w:ins>
          </w:p>
        </w:tc>
        <w:tc>
          <w:tcPr>
            <w:tcW w:w="2610" w:type="dxa"/>
            <w:shd w:val="clear" w:color="auto" w:fill="FFFFFF"/>
            <w:hideMark/>
            <w:tcPrChange w:id="2430" w:author="arkat" w:date="2017-09-26T11:29:00Z">
              <w:tcPr>
                <w:tcW w:w="3118" w:type="dxa"/>
                <w:shd w:val="clear" w:color="auto" w:fill="FFFFFF"/>
                <w:hideMark/>
              </w:tcPr>
            </w:tcPrChange>
          </w:tcPr>
          <w:p w14:paraId="630EF2B4" w14:textId="77777777" w:rsidR="0058751D" w:rsidRPr="009D6EBC" w:rsidRDefault="0058751D">
            <w:pPr>
              <w:spacing w:after="0"/>
              <w:jc w:val="center"/>
              <w:rPr>
                <w:ins w:id="2431" w:author="arkat" w:date="2017-09-25T14:48:00Z"/>
                <w:rFonts w:asciiTheme="majorHAnsi" w:hAnsiTheme="majorHAnsi" w:cstheme="majorHAnsi"/>
                <w:color w:val="000000"/>
                <w:szCs w:val="24"/>
                <w:lang w:eastAsia="en-GB"/>
                <w:rPrChange w:id="2432" w:author="arkat" w:date="2017-09-26T11:30:00Z">
                  <w:rPr>
                    <w:ins w:id="2433" w:author="arkat" w:date="2017-09-25T14:48:00Z"/>
                    <w:color w:val="000000"/>
                    <w:szCs w:val="24"/>
                    <w:lang w:eastAsia="en-GB"/>
                  </w:rPr>
                </w:rPrChange>
              </w:rPr>
            </w:pPr>
            <w:ins w:id="2434" w:author="arkat" w:date="2017-09-25T14:48:00Z">
              <w:r w:rsidRPr="009D6EBC">
                <w:rPr>
                  <w:rFonts w:asciiTheme="majorHAnsi" w:hAnsiTheme="majorHAnsi" w:cstheme="majorHAnsi"/>
                  <w:color w:val="000000"/>
                  <w:szCs w:val="24"/>
                  <w:lang w:eastAsia="en-GB"/>
                  <w:rPrChange w:id="2435" w:author="arkat" w:date="2017-09-26T11:30:00Z">
                    <w:rPr>
                      <w:color w:val="000000"/>
                      <w:szCs w:val="24"/>
                      <w:lang w:eastAsia="en-GB"/>
                    </w:rPr>
                  </w:rPrChange>
                </w:rPr>
                <w:t>Execution/ Interchange</w:t>
              </w:r>
            </w:ins>
          </w:p>
        </w:tc>
        <w:tc>
          <w:tcPr>
            <w:tcW w:w="1699" w:type="dxa"/>
            <w:shd w:val="clear" w:color="auto" w:fill="FFFFFF"/>
            <w:hideMark/>
            <w:tcPrChange w:id="2436" w:author="arkat" w:date="2017-09-26T11:29:00Z">
              <w:tcPr>
                <w:tcW w:w="1418" w:type="dxa"/>
                <w:shd w:val="clear" w:color="auto" w:fill="FFFFFF"/>
                <w:hideMark/>
              </w:tcPr>
            </w:tcPrChange>
          </w:tcPr>
          <w:p w14:paraId="4F81D5CE" w14:textId="77777777" w:rsidR="0058751D" w:rsidRPr="009D6EBC" w:rsidRDefault="0058751D">
            <w:pPr>
              <w:spacing w:after="0"/>
              <w:jc w:val="center"/>
              <w:rPr>
                <w:ins w:id="2437" w:author="arkat" w:date="2017-09-25T14:48:00Z"/>
                <w:rFonts w:asciiTheme="majorHAnsi" w:hAnsiTheme="majorHAnsi" w:cstheme="majorHAnsi"/>
                <w:color w:val="000000"/>
                <w:szCs w:val="24"/>
                <w:lang w:eastAsia="en-GB"/>
                <w:rPrChange w:id="2438" w:author="arkat" w:date="2017-09-26T11:30:00Z">
                  <w:rPr>
                    <w:ins w:id="2439" w:author="arkat" w:date="2017-09-25T14:48:00Z"/>
                    <w:color w:val="000000"/>
                    <w:szCs w:val="24"/>
                    <w:lang w:eastAsia="en-GB"/>
                  </w:rPr>
                </w:rPrChange>
              </w:rPr>
            </w:pPr>
            <w:ins w:id="2440" w:author="arkat" w:date="2017-09-25T14:48:00Z">
              <w:r w:rsidRPr="009D6EBC">
                <w:rPr>
                  <w:rFonts w:asciiTheme="majorHAnsi" w:hAnsiTheme="majorHAnsi" w:cstheme="majorHAnsi"/>
                  <w:color w:val="000000"/>
                  <w:szCs w:val="24"/>
                  <w:lang w:eastAsia="en-GB"/>
                  <w:rPrChange w:id="2441" w:author="arkat" w:date="2017-09-26T11:30:00Z">
                    <w:rPr>
                      <w:color w:val="000000"/>
                      <w:szCs w:val="24"/>
                      <w:lang w:eastAsia="en-GB"/>
                    </w:rPr>
                  </w:rPrChange>
                </w:rPr>
                <w:t>Yes</w:t>
              </w:r>
            </w:ins>
          </w:p>
        </w:tc>
        <w:tc>
          <w:tcPr>
            <w:tcW w:w="1417" w:type="dxa"/>
            <w:shd w:val="clear" w:color="auto" w:fill="FFFFFF"/>
            <w:hideMark/>
            <w:tcPrChange w:id="2442" w:author="arkat" w:date="2017-09-26T11:29:00Z">
              <w:tcPr>
                <w:tcW w:w="1417" w:type="dxa"/>
                <w:shd w:val="clear" w:color="auto" w:fill="FFFFFF"/>
                <w:hideMark/>
              </w:tcPr>
            </w:tcPrChange>
          </w:tcPr>
          <w:p w14:paraId="42F427B0" w14:textId="77777777" w:rsidR="0058751D" w:rsidRPr="009D6EBC" w:rsidRDefault="0058751D">
            <w:pPr>
              <w:spacing w:after="0"/>
              <w:jc w:val="center"/>
              <w:rPr>
                <w:ins w:id="2443" w:author="arkat" w:date="2017-09-25T14:48:00Z"/>
                <w:rFonts w:asciiTheme="majorHAnsi" w:hAnsiTheme="majorHAnsi" w:cstheme="majorHAnsi"/>
                <w:color w:val="000000"/>
                <w:szCs w:val="24"/>
                <w:lang w:eastAsia="en-GB"/>
                <w:rPrChange w:id="2444" w:author="arkat" w:date="2017-09-26T11:30:00Z">
                  <w:rPr>
                    <w:ins w:id="2445" w:author="arkat" w:date="2017-09-25T14:48:00Z"/>
                    <w:color w:val="000000"/>
                    <w:szCs w:val="24"/>
                    <w:lang w:eastAsia="en-GB"/>
                  </w:rPr>
                </w:rPrChange>
              </w:rPr>
            </w:pPr>
            <w:ins w:id="2446" w:author="arkat" w:date="2017-09-25T14:48:00Z">
              <w:r w:rsidRPr="009D6EBC">
                <w:rPr>
                  <w:rFonts w:asciiTheme="majorHAnsi" w:hAnsiTheme="majorHAnsi" w:cstheme="majorHAnsi"/>
                  <w:color w:val="000000"/>
                  <w:szCs w:val="24"/>
                  <w:lang w:eastAsia="en-GB"/>
                  <w:rPrChange w:id="2447" w:author="arkat" w:date="2017-09-26T11:30:00Z">
                    <w:rPr>
                      <w:color w:val="000000"/>
                      <w:szCs w:val="24"/>
                      <w:lang w:eastAsia="en-GB"/>
                    </w:rPr>
                  </w:rPrChange>
                </w:rPr>
                <w:t>Stable</w:t>
              </w:r>
            </w:ins>
          </w:p>
        </w:tc>
      </w:tr>
      <w:tr w:rsidR="0058751D" w:rsidRPr="009D6EBC" w14:paraId="258F7707" w14:textId="77777777" w:rsidTr="009D6EBC">
        <w:trPr>
          <w:trHeight w:val="210"/>
          <w:jc w:val="center"/>
          <w:ins w:id="2448" w:author="arkat" w:date="2017-09-25T14:48:00Z"/>
          <w:trPrChange w:id="2449" w:author="arkat" w:date="2017-09-26T11:29:00Z">
            <w:trPr>
              <w:trHeight w:val="210"/>
              <w:jc w:val="center"/>
            </w:trPr>
          </w:trPrChange>
        </w:trPr>
        <w:tc>
          <w:tcPr>
            <w:tcW w:w="1928" w:type="dxa"/>
            <w:shd w:val="clear" w:color="auto" w:fill="FFFFFF"/>
            <w:hideMark/>
            <w:tcPrChange w:id="2450" w:author="arkat" w:date="2017-09-26T11:29:00Z">
              <w:tcPr>
                <w:tcW w:w="1701" w:type="dxa"/>
                <w:shd w:val="clear" w:color="auto" w:fill="FFFFFF"/>
                <w:hideMark/>
              </w:tcPr>
            </w:tcPrChange>
          </w:tcPr>
          <w:p w14:paraId="34F3C843" w14:textId="77777777" w:rsidR="0058751D" w:rsidRPr="009D6EBC" w:rsidRDefault="0058751D" w:rsidP="003347FA">
            <w:pPr>
              <w:spacing w:after="0"/>
              <w:rPr>
                <w:ins w:id="2451" w:author="arkat" w:date="2017-09-25T14:48:00Z"/>
                <w:rFonts w:asciiTheme="majorHAnsi" w:hAnsiTheme="majorHAnsi" w:cstheme="majorHAnsi"/>
                <w:color w:val="000000"/>
                <w:szCs w:val="24"/>
                <w:lang w:eastAsia="en-GB"/>
                <w:rPrChange w:id="2452" w:author="arkat" w:date="2017-09-26T11:30:00Z">
                  <w:rPr>
                    <w:ins w:id="2453" w:author="arkat" w:date="2017-09-25T14:48:00Z"/>
                    <w:color w:val="000000"/>
                    <w:szCs w:val="24"/>
                    <w:lang w:eastAsia="en-GB"/>
                  </w:rPr>
                </w:rPrChange>
              </w:rPr>
            </w:pPr>
            <w:ins w:id="2454" w:author="arkat" w:date="2017-09-25T14:48:00Z">
              <w:r w:rsidRPr="009D6EBC">
                <w:rPr>
                  <w:rFonts w:asciiTheme="majorHAnsi" w:hAnsiTheme="majorHAnsi" w:cstheme="majorHAnsi"/>
                  <w:color w:val="000000"/>
                  <w:szCs w:val="24"/>
                  <w:lang w:eastAsia="en-GB"/>
                  <w:rPrChange w:id="2455" w:author="arkat" w:date="2017-09-26T11:30:00Z">
                    <w:rPr>
                      <w:color w:val="000000"/>
                      <w:szCs w:val="24"/>
                      <w:lang w:eastAsia="en-GB"/>
                    </w:rPr>
                  </w:rPrChange>
                </w:rPr>
                <w:t>BPMD</w:t>
              </w:r>
            </w:ins>
          </w:p>
        </w:tc>
        <w:tc>
          <w:tcPr>
            <w:tcW w:w="2610" w:type="dxa"/>
            <w:shd w:val="clear" w:color="auto" w:fill="FFFFFF"/>
            <w:hideMark/>
            <w:tcPrChange w:id="2456" w:author="arkat" w:date="2017-09-26T11:29:00Z">
              <w:tcPr>
                <w:tcW w:w="3118" w:type="dxa"/>
                <w:shd w:val="clear" w:color="auto" w:fill="FFFFFF"/>
                <w:hideMark/>
              </w:tcPr>
            </w:tcPrChange>
          </w:tcPr>
          <w:p w14:paraId="075679E6" w14:textId="77777777" w:rsidR="0058751D" w:rsidRPr="009D6EBC" w:rsidRDefault="0058751D">
            <w:pPr>
              <w:spacing w:after="0"/>
              <w:jc w:val="center"/>
              <w:rPr>
                <w:ins w:id="2457" w:author="arkat" w:date="2017-09-25T14:48:00Z"/>
                <w:rFonts w:asciiTheme="majorHAnsi" w:hAnsiTheme="majorHAnsi" w:cstheme="majorHAnsi"/>
                <w:color w:val="000000"/>
                <w:szCs w:val="24"/>
                <w:lang w:eastAsia="en-GB"/>
                <w:rPrChange w:id="2458" w:author="arkat" w:date="2017-09-26T11:30:00Z">
                  <w:rPr>
                    <w:ins w:id="2459" w:author="arkat" w:date="2017-09-25T14:48:00Z"/>
                    <w:color w:val="000000"/>
                    <w:szCs w:val="24"/>
                    <w:lang w:eastAsia="en-GB"/>
                  </w:rPr>
                </w:rPrChange>
              </w:rPr>
            </w:pPr>
            <w:ins w:id="2460" w:author="arkat" w:date="2017-09-25T14:48:00Z">
              <w:r w:rsidRPr="009D6EBC">
                <w:rPr>
                  <w:rFonts w:asciiTheme="majorHAnsi" w:hAnsiTheme="majorHAnsi" w:cstheme="majorHAnsi"/>
                  <w:color w:val="000000"/>
                  <w:szCs w:val="24"/>
                  <w:lang w:eastAsia="en-GB"/>
                  <w:rPrChange w:id="2461" w:author="arkat" w:date="2017-09-26T11:30:00Z">
                    <w:rPr>
                      <w:color w:val="000000"/>
                      <w:szCs w:val="24"/>
                      <w:lang w:eastAsia="en-GB"/>
                    </w:rPr>
                  </w:rPrChange>
                </w:rPr>
                <w:t>Interchange</w:t>
              </w:r>
            </w:ins>
          </w:p>
        </w:tc>
        <w:tc>
          <w:tcPr>
            <w:tcW w:w="1699" w:type="dxa"/>
            <w:shd w:val="clear" w:color="auto" w:fill="FFFFFF"/>
            <w:hideMark/>
            <w:tcPrChange w:id="2462" w:author="arkat" w:date="2017-09-26T11:29:00Z">
              <w:tcPr>
                <w:tcW w:w="1418" w:type="dxa"/>
                <w:shd w:val="clear" w:color="auto" w:fill="FFFFFF"/>
                <w:hideMark/>
              </w:tcPr>
            </w:tcPrChange>
          </w:tcPr>
          <w:p w14:paraId="1B8F31F1" w14:textId="77777777" w:rsidR="0058751D" w:rsidRPr="009D6EBC" w:rsidRDefault="0058751D">
            <w:pPr>
              <w:spacing w:after="0"/>
              <w:jc w:val="center"/>
              <w:rPr>
                <w:ins w:id="2463" w:author="arkat" w:date="2017-09-25T14:48:00Z"/>
                <w:rFonts w:asciiTheme="majorHAnsi" w:hAnsiTheme="majorHAnsi" w:cstheme="majorHAnsi"/>
                <w:color w:val="000000"/>
                <w:szCs w:val="24"/>
                <w:lang w:eastAsia="en-GB"/>
                <w:rPrChange w:id="2464" w:author="arkat" w:date="2017-09-26T11:30:00Z">
                  <w:rPr>
                    <w:ins w:id="2465" w:author="arkat" w:date="2017-09-25T14:48:00Z"/>
                    <w:color w:val="000000"/>
                    <w:szCs w:val="24"/>
                    <w:lang w:eastAsia="en-GB"/>
                  </w:rPr>
                </w:rPrChange>
              </w:rPr>
            </w:pPr>
            <w:ins w:id="2466" w:author="arkat" w:date="2017-09-25T14:48:00Z">
              <w:r w:rsidRPr="009D6EBC">
                <w:rPr>
                  <w:rFonts w:asciiTheme="majorHAnsi" w:hAnsiTheme="majorHAnsi" w:cstheme="majorHAnsi"/>
                  <w:color w:val="000000"/>
                  <w:szCs w:val="24"/>
                  <w:lang w:eastAsia="en-GB"/>
                  <w:rPrChange w:id="2467" w:author="arkat" w:date="2017-09-26T11:30:00Z">
                    <w:rPr>
                      <w:color w:val="000000"/>
                      <w:szCs w:val="24"/>
                      <w:lang w:eastAsia="en-GB"/>
                    </w:rPr>
                  </w:rPrChange>
                </w:rPr>
                <w:t>Yes</w:t>
              </w:r>
            </w:ins>
          </w:p>
        </w:tc>
        <w:tc>
          <w:tcPr>
            <w:tcW w:w="1417" w:type="dxa"/>
            <w:shd w:val="clear" w:color="auto" w:fill="FFFFFF"/>
            <w:hideMark/>
            <w:tcPrChange w:id="2468" w:author="arkat" w:date="2017-09-26T11:29:00Z">
              <w:tcPr>
                <w:tcW w:w="1417" w:type="dxa"/>
                <w:shd w:val="clear" w:color="auto" w:fill="FFFFFF"/>
                <w:hideMark/>
              </w:tcPr>
            </w:tcPrChange>
          </w:tcPr>
          <w:p w14:paraId="5F7BA5AB" w14:textId="77777777" w:rsidR="0058751D" w:rsidRPr="009D6EBC" w:rsidRDefault="0058751D">
            <w:pPr>
              <w:spacing w:after="0"/>
              <w:jc w:val="center"/>
              <w:rPr>
                <w:ins w:id="2469" w:author="arkat" w:date="2017-09-25T14:48:00Z"/>
                <w:rFonts w:asciiTheme="majorHAnsi" w:hAnsiTheme="majorHAnsi" w:cstheme="majorHAnsi"/>
                <w:color w:val="000000"/>
                <w:szCs w:val="24"/>
                <w:lang w:eastAsia="en-GB"/>
                <w:rPrChange w:id="2470" w:author="arkat" w:date="2017-09-26T11:30:00Z">
                  <w:rPr>
                    <w:ins w:id="2471" w:author="arkat" w:date="2017-09-25T14:48:00Z"/>
                    <w:color w:val="000000"/>
                    <w:szCs w:val="24"/>
                    <w:lang w:eastAsia="en-GB"/>
                  </w:rPr>
                </w:rPrChange>
              </w:rPr>
            </w:pPr>
            <w:ins w:id="2472" w:author="arkat" w:date="2017-09-25T14:48:00Z">
              <w:r w:rsidRPr="009D6EBC">
                <w:rPr>
                  <w:rFonts w:asciiTheme="majorHAnsi" w:hAnsiTheme="majorHAnsi" w:cstheme="majorHAnsi"/>
                  <w:color w:val="000000"/>
                  <w:szCs w:val="24"/>
                  <w:lang w:eastAsia="en-GB"/>
                  <w:rPrChange w:id="2473" w:author="arkat" w:date="2017-09-26T11:30:00Z">
                    <w:rPr>
                      <w:color w:val="000000"/>
                      <w:szCs w:val="24"/>
                      <w:lang w:eastAsia="en-GB"/>
                    </w:rPr>
                  </w:rPrChange>
                </w:rPr>
                <w:t>NA</w:t>
              </w:r>
            </w:ins>
          </w:p>
        </w:tc>
      </w:tr>
    </w:tbl>
    <w:p w14:paraId="32C70EFC" w14:textId="7C9CF1C6" w:rsidR="00506BE3" w:rsidRDefault="00506BE3">
      <w:pPr>
        <w:pStyle w:val="BodyTextIndent"/>
        <w:spacing w:before="240"/>
        <w:ind w:left="0" w:firstLine="720"/>
        <w:jc w:val="center"/>
        <w:rPr>
          <w:ins w:id="2474" w:author="arkat" w:date="2017-10-02T22:00:00Z"/>
          <w:lang w:val="en-US"/>
        </w:rPr>
        <w:pPrChange w:id="2475" w:author="arkat" w:date="2017-10-02T22:01:00Z">
          <w:pPr>
            <w:pStyle w:val="BodyTextIndent"/>
            <w:spacing w:before="240"/>
            <w:ind w:left="0" w:firstLine="426"/>
          </w:pPr>
        </w:pPrChange>
      </w:pPr>
      <w:ins w:id="2476" w:author="arkat" w:date="2017-10-02T22:00:00Z">
        <w:r>
          <w:rPr>
            <w:lang w:val="en-US"/>
          </w:rPr>
          <w:t xml:space="preserve">Sumber : </w:t>
        </w:r>
        <w:r>
          <w:rPr>
            <w:lang w:val="en-US"/>
          </w:rPr>
          <w:fldChar w:fldCharType="begin" w:fldLock="1"/>
        </w:r>
      </w:ins>
      <w:ins w:id="2477" w:author="arkat" w:date="2017-10-02T22:01:00Z">
        <w:r>
          <w:rPr>
            <w:lang w:val="en-US"/>
          </w:rPr>
          <w:instrText>ADDIN CSL_CITATION { "citationItems" : [ { "id" : "ITEM-1", "itemData" : { "DOI" : "10.1108/14637150910987937", "ISBN" : "1061042051060", "ISSN" : "1463-7154", "PMID" : "10407101", "abstract" : "Purpose \u2013 In the last two decades, a proliferation of business process management (BPM) modeling languages, standards and software systems has given rise to much confusion and obstacles to adoption. Since new BPM languages and notation terminologies were not well defined, duplicate features are common. This paper seeks to make sense of the myriad BPM standards, organising them in a classification framework, and to identify key industry trends. Design/methodology/approach \u2013 An extensive literature review is conducted and relevant BPM notations, languages and standards are referenced against the proposed BPM Standards Classification Framework, which lists each standard\u2019s distinct features, strengths and weaknesses. Findings \u2013 The paper is unaware of any classification of BPM languages. An attempt is made to classify BPM languages, standards and notations into four main groups: execution, interchange, graphical, and diagnosis standards. At the present time, there is a lack of established diagnosis standards. It is hoped that such a classification facilitates the meaningful adoption of BPM languages, standards and notations. Practical implications \u2013 The paper differentiates BPM standards, thereby resolving common misconceptions; establishes the need for diagnosis standards; identifies the strengths and limitations of current standards; and highlights current knowledge gaps and future trends. Researchers and practitioners may wish to position their work around this review. Originality/value \u2013 Currently, to the best of one\u2019s knowledge, such an overview and such an analysis of BPM standards have not so far been undertaken. Keywords", "author" : [ { "dropping-particle" : "", "family" : "Ko", "given" : "Ryan K.L.", "non-dropping-particle" : "", "parse-names" : false, "suffix" : "" }, { "dropping-particle" : "", "family" : "Lee", "given" : "Stephen S.G.", "non-dropping-particle" : "", "parse-names" : false, "suffix" : "" }, { "dropping-particle" : "", "family" : "Wah Lee", "given" : "Eng", "non-dropping-particle" : "", "parse-names" : false, "suffix" : "" } ], "container-title" : "Business Process Management Journal", "id" : "ITEM-1", "issue" : "5", "issued" : { "date-parts" : [ [ "2009" ] ] }, "page" : "744-791", "title" : "Business process management (BPM) standards: a survey", "type" : "article-journal", "volume" : "15" }, "uris" : [ "http://www.mendeley.com/documents/?uuid=38cb9614-7669-4ca7-91a5-ae2686f98a3b" ] } ], "mendeley" : { "formattedCitation" : "(Ko &lt;i&gt;et al.&lt;/i&gt;, 2009)", "manualFormatting" : "Ko et al. (2009)", "plainTextFormattedCitation" : "(Ko et al., 2009)", "previouslyFormattedCitation" : "(Ko &lt;i&gt;et al.&lt;/i&gt;, 2009)" }, "properties" : { "noteIndex" : 0 }, "schema" : "https://github.com/citation-style-language/schema/raw/master/csl-citation.json" }</w:instrText>
        </w:r>
      </w:ins>
      <w:del w:id="2478" w:author="arkat" w:date="2017-10-02T22:01:00Z">
        <w:r w:rsidDel="00506BE3">
          <w:rPr>
            <w:lang w:val="en-US"/>
          </w:rPr>
          <w:delInstrText>ADDIN CSL_CITATION { "citationItems" : [ { "id" : "ITEM-1", "itemData" : { "DOI" : "10.1108/14637150910987937", "ISBN" : "1061042051060", "ISSN" : "1463-7154", "PMID" : "10407101", "abstract" : "Purpose \u2013 In the last two decades, a proliferation of business process management (BPM) modeling languages, standards and software systems has given rise to much confusion and obstacles to adoption. Since new BPM languages and notation terminologies were not well defined, duplicate features are common. This paper seeks to make sense of the myriad BPM standards, organising them in a classification framework, and to identify key industry trends. Design/methodology/approach \u2013 An extensive literature review is conducted and relevant BPM notations, languages and standards are referenced against the proposed BPM Standards Classification Framework, which lists each standard\u2019s distinct features, strengths and weaknesses. Findings \u2013 The paper is unaware of any classification of BPM languages. An attempt is made to classify BPM languages, standards and notations into four main groups: execution, interchange, graphical, and diagnosis standards. At the present time, there is a lack of established diagnosis standards. It is hoped that such a classification facilitates the meaningful adoption of BPM languages, standards and notations. Practical implications \u2013 The paper differentiates BPM standards, thereby resolving common misconceptions; establishes the need for diagnosis standards; identifies the strengths and limitations of current standards; and highlights current knowledge gaps and future trends. Researchers and practitioners may wish to position their work around this review. Originality/value \u2013 Currently, to the best of one\u2019s knowledge, such an overview and such an analysis of BPM standards have not so far been undertaken. Keywords", "author" : [ { "dropping-particle" : "", "family" : "Ko", "given" : "Ryan K.L.", "non-dropping-particle" : "", "parse-names" : false, "suffix" : "" }, { "dropping-particle" : "", "family" : "Lee", "given" : "Stephen S.G.", "non-dropping-particle" : "", "parse-names" : false, "suffix" : "" }, { "dropping-particle" : "", "family" : "Wah Lee", "given" : "Eng", "non-dropping-particle" : "", "parse-names" : false, "suffix" : "" } ], "container-title" : "Business Process Management Journal", "id" : "ITEM-1", "issue" : "5", "issued" : { "date-parts" : [ [ "2009" ] ] }, "page" : "744-791", "title" : "Business process management (BPM) standards: a survey", "type" : "article-journal", "volume" : "15" }, "uris" : [ "http://www.mendeley.com/documents/?uuid=38cb9614-7669-4ca7-91a5-ae2686f98a3b" ] } ], "mendeley" : { "formattedCitation" : "(Ko &lt;i&gt;et al.&lt;/i&gt;, 2009)", "manualFormatting" : "(Ko et al. (2009)", "plainTextFormattedCitation" : "(Ko et al., 2009)", "previouslyFormattedCitation" : "(Ko &lt;i&gt;et al.&lt;/i&gt;, 2009)" }, "properties" : { "noteIndex" : 0 }, "schema" : "https://github.com/citation-style-language/schema/raw/master/csl-citation.json" }</w:delInstrText>
        </w:r>
      </w:del>
      <w:r>
        <w:rPr>
          <w:lang w:val="en-US"/>
        </w:rPr>
        <w:fldChar w:fldCharType="separate"/>
      </w:r>
      <w:del w:id="2479" w:author="arkat" w:date="2017-10-02T22:00:00Z">
        <w:r w:rsidRPr="00506BE3" w:rsidDel="00506BE3">
          <w:rPr>
            <w:noProof/>
            <w:lang w:val="en-US"/>
          </w:rPr>
          <w:delText>(</w:delText>
        </w:r>
      </w:del>
      <w:r w:rsidRPr="00506BE3">
        <w:rPr>
          <w:noProof/>
          <w:lang w:val="en-US"/>
        </w:rPr>
        <w:t xml:space="preserve">Ko </w:t>
      </w:r>
      <w:r w:rsidRPr="00506BE3">
        <w:rPr>
          <w:i/>
          <w:noProof/>
          <w:lang w:val="en-US"/>
        </w:rPr>
        <w:t>et al.</w:t>
      </w:r>
      <w:ins w:id="2480" w:author="arkat" w:date="2017-10-02T22:00:00Z">
        <w:r>
          <w:rPr>
            <w:noProof/>
            <w:lang w:val="en-US"/>
          </w:rPr>
          <w:t xml:space="preserve"> </w:t>
        </w:r>
      </w:ins>
      <w:del w:id="2481" w:author="arkat" w:date="2017-10-02T22:00:00Z">
        <w:r w:rsidRPr="00506BE3" w:rsidDel="00506BE3">
          <w:rPr>
            <w:noProof/>
            <w:lang w:val="en-US"/>
          </w:rPr>
          <w:delText xml:space="preserve">, </w:delText>
        </w:r>
      </w:del>
      <w:ins w:id="2482" w:author="arkat" w:date="2017-10-02T22:00:00Z">
        <w:r>
          <w:rPr>
            <w:noProof/>
            <w:lang w:val="en-US"/>
          </w:rPr>
          <w:t>(</w:t>
        </w:r>
      </w:ins>
      <w:r w:rsidRPr="00506BE3">
        <w:rPr>
          <w:noProof/>
          <w:lang w:val="en-US"/>
        </w:rPr>
        <w:t>2009)</w:t>
      </w:r>
      <w:ins w:id="2483" w:author="arkat" w:date="2017-10-02T22:00:00Z">
        <w:r>
          <w:rPr>
            <w:lang w:val="en-US"/>
          </w:rPr>
          <w:fldChar w:fldCharType="end"/>
        </w:r>
      </w:ins>
    </w:p>
    <w:p w14:paraId="22325634" w14:textId="2BA7A9AD" w:rsidR="0062231C" w:rsidRDefault="0062231C">
      <w:pPr>
        <w:pStyle w:val="BodyTextIndent"/>
        <w:spacing w:before="240"/>
        <w:ind w:left="0" w:firstLine="720"/>
        <w:rPr>
          <w:ins w:id="2484" w:author="arkat" w:date="2017-09-25T14:48:00Z"/>
          <w:lang w:val="en-US"/>
        </w:rPr>
        <w:pPrChange w:id="2485" w:author="arkat" w:date="2017-09-28T16:11:00Z">
          <w:pPr>
            <w:pStyle w:val="BodyTextIndent"/>
            <w:spacing w:before="240"/>
            <w:ind w:left="0" w:firstLine="426"/>
          </w:pPr>
        </w:pPrChange>
      </w:pPr>
      <w:ins w:id="2486" w:author="arkat" w:date="2017-09-25T22:28:00Z">
        <w:r>
          <w:rPr>
            <w:lang w:val="en-US"/>
          </w:rPr>
          <w:t>Paul Harmon dan Wolf (</w:t>
        </w:r>
        <w:r w:rsidR="007A7D9B">
          <w:rPr>
            <w:lang w:val="en-US"/>
          </w:rPr>
          <w:t>2015</w:t>
        </w:r>
        <w:r w:rsidR="00506BE3">
          <w:rPr>
            <w:lang w:val="en-US"/>
          </w:rPr>
          <w:t>) telah melakukan surveI</w:t>
        </w:r>
        <w:r>
          <w:rPr>
            <w:lang w:val="en-US"/>
          </w:rPr>
          <w:t xml:space="preserve"> terkait tren pemodelan proses bisnis</w:t>
        </w:r>
      </w:ins>
      <w:ins w:id="2487" w:author="arkat" w:date="2017-09-25T22:29:00Z">
        <w:r>
          <w:rPr>
            <w:lang w:val="en-US"/>
          </w:rPr>
          <w:t xml:space="preserve"> dan BPMN adalah notasi pemodelan grafis yang paling popular.  </w:t>
        </w:r>
      </w:ins>
      <w:ins w:id="2488" w:author="arkat" w:date="2017-09-25T22:50:00Z">
        <w:r w:rsidR="00506BE3">
          <w:rPr>
            <w:lang w:val="en-US"/>
          </w:rPr>
          <w:t>SurveI</w:t>
        </w:r>
        <w:r w:rsidR="007A7D9B">
          <w:rPr>
            <w:lang w:val="en-US"/>
          </w:rPr>
          <w:t xml:space="preserve"> ini dilakukan di beberapa Lokasi yakni, </w:t>
        </w:r>
      </w:ins>
      <w:ins w:id="2489" w:author="arkat" w:date="2017-09-25T22:51:00Z">
        <w:r w:rsidR="007A7D9B">
          <w:rPr>
            <w:lang w:val="en-US"/>
          </w:rPr>
          <w:t xml:space="preserve">Amerika Utara, Eropa, Amerika selatan, Australia, India, China, Jepang, Korea dan </w:t>
        </w:r>
      </w:ins>
      <w:ins w:id="2490" w:author="arkat" w:date="2017-09-25T22:52:00Z">
        <w:r w:rsidR="007A7D9B">
          <w:rPr>
            <w:lang w:val="en-US"/>
          </w:rPr>
          <w:t>Afrika dengan 116 responden, detail hasil survey ters</w:t>
        </w:r>
        <w:r w:rsidR="00506BE3">
          <w:rPr>
            <w:lang w:val="en-US"/>
          </w:rPr>
          <w:t>ebut sebagaimana pada gambar 2.3</w:t>
        </w:r>
        <w:r w:rsidR="007A7D9B">
          <w:rPr>
            <w:lang w:val="en-US"/>
          </w:rPr>
          <w:t>.</w:t>
        </w:r>
      </w:ins>
    </w:p>
    <w:p w14:paraId="614AF30C" w14:textId="489895F4" w:rsidR="0058751D" w:rsidRDefault="007A7D9B">
      <w:pPr>
        <w:pStyle w:val="BodyTextIndent"/>
        <w:ind w:left="0"/>
        <w:jc w:val="center"/>
        <w:rPr>
          <w:ins w:id="2491" w:author="arkat" w:date="2017-09-25T14:48:00Z"/>
          <w:lang w:val="en-US"/>
        </w:rPr>
        <w:pPrChange w:id="2492" w:author="arkat" w:date="2017-09-25T21:08:00Z">
          <w:pPr>
            <w:pStyle w:val="BodyTextIndent"/>
            <w:ind w:left="0"/>
          </w:pPr>
        </w:pPrChange>
      </w:pPr>
      <w:ins w:id="2493" w:author="arkat" w:date="2017-09-25T22:50:00Z">
        <w:r>
          <w:rPr>
            <w:noProof/>
            <w:lang w:val="en-US"/>
          </w:rPr>
          <w:drawing>
            <wp:inline distT="0" distB="0" distL="0" distR="0" wp14:anchorId="77137A23" wp14:editId="20BD84D0">
              <wp:extent cx="4572000" cy="2743200"/>
              <wp:effectExtent l="0" t="0" r="0" b="0"/>
              <wp:docPr id="154" name="Chart 1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ins>
    </w:p>
    <w:p w14:paraId="2B509A22" w14:textId="3204DF46" w:rsidR="009417B2" w:rsidRPr="00E6554F" w:rsidRDefault="009417B2">
      <w:pPr>
        <w:pStyle w:val="GambarBAB2"/>
        <w:numPr>
          <w:ilvl w:val="0"/>
          <w:numId w:val="45"/>
        </w:numPr>
        <w:ind w:left="0" w:firstLine="0"/>
        <w:rPr>
          <w:ins w:id="2494" w:author="arkat" w:date="2017-10-02T09:02:00Z"/>
          <w:b/>
        </w:rPr>
        <w:pPrChange w:id="2495" w:author="arkat" w:date="2017-09-28T15:12:00Z">
          <w:pPr>
            <w:pStyle w:val="BodyText"/>
            <w:ind w:left="720"/>
          </w:pPr>
        </w:pPrChange>
      </w:pPr>
      <w:bookmarkStart w:id="2496" w:name="_Toc495046361"/>
      <w:ins w:id="2497" w:author="arkat" w:date="2017-10-02T09:02:00Z">
        <w:r w:rsidRPr="00E6554F">
          <w:rPr>
            <w:b/>
          </w:rPr>
          <w:t xml:space="preserve">Grafik </w:t>
        </w:r>
      </w:ins>
      <w:ins w:id="2498" w:author="arkat" w:date="2017-09-25T14:48:00Z">
        <w:r w:rsidRPr="00E6554F">
          <w:rPr>
            <w:b/>
          </w:rPr>
          <w:t>Hasil Survei Pemodelan Proses B</w:t>
        </w:r>
        <w:r w:rsidR="0058751D" w:rsidRPr="00506BE3">
          <w:rPr>
            <w:b/>
            <w:rPrChange w:id="2499" w:author="arkat" w:date="2017-10-02T22:01:00Z">
              <w:rPr/>
            </w:rPrChange>
          </w:rPr>
          <w:t>isnis</w:t>
        </w:r>
      </w:ins>
      <w:bookmarkEnd w:id="2496"/>
    </w:p>
    <w:p w14:paraId="5F973323" w14:textId="716E14DF" w:rsidR="0058751D" w:rsidRPr="009417B2" w:rsidRDefault="009417B2">
      <w:pPr>
        <w:jc w:val="center"/>
        <w:rPr>
          <w:ins w:id="2500" w:author="arkat" w:date="2017-09-25T14:48:00Z"/>
        </w:rPr>
        <w:pPrChange w:id="2501" w:author="arkat" w:date="2017-10-02T09:03:00Z">
          <w:pPr>
            <w:pStyle w:val="BodyText"/>
            <w:ind w:left="720"/>
          </w:pPr>
        </w:pPrChange>
      </w:pPr>
      <w:ins w:id="2502" w:author="arkat" w:date="2017-09-25T14:48:00Z">
        <w:r w:rsidRPr="009417B2">
          <w:t>D</w:t>
        </w:r>
        <w:r w:rsidR="0058751D" w:rsidRPr="009417B2">
          <w:t xml:space="preserve">iadopsi dari </w:t>
        </w:r>
        <w:r w:rsidR="0058751D" w:rsidRPr="00E6554F">
          <w:fldChar w:fldCharType="begin" w:fldLock="1"/>
        </w:r>
        <w:r w:rsidR="0058751D" w:rsidRPr="009417B2">
          <w: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"http://www.mendeley.com/documents/?uuid=6e69e42d-42d3-47de-b9d1-75a3a3198443", "http://www.mendeley.com/documents/?uuid=975580a6-733c-427b-847e-28e17e6bd7a0", "http://www.mendeley.com/documents/?uuid=181a29ab-b9b9-4e16-884d-91f7622ac986" ] } ], "mendeley" : { "formattedCitation" : "(Harmon &amp; Wolf, 2011)", "plainTextFormattedCitation" : "(Harmon &amp; Wolf, 2011)", "previouslyFormattedCitation" : "(Harmon &amp; Wolf, 2011)" }, "properties" : { "noteIndex" : 0 }, "schema" : "https://github.com/citation-style-language/schema/raw/master/csl-citation.json" }</w:instrText>
        </w:r>
        <w:r w:rsidR="0058751D" w:rsidRPr="00E6554F">
          <w:rPr>
            <w:rPrChange w:id="2503" w:author="arkat" w:date="2017-10-02T09:02:00Z">
              <w:rPr/>
            </w:rPrChange>
          </w:rPr>
          <w:fldChar w:fldCharType="separate"/>
        </w:r>
        <w:r w:rsidR="0058751D" w:rsidRPr="009417B2">
          <w:rPr>
            <w:noProof/>
          </w:rPr>
          <w:t>(Harmon &amp; Wolf, 2011)</w:t>
        </w:r>
        <w:r w:rsidR="0058751D" w:rsidRPr="00E6554F">
          <w:fldChar w:fldCharType="end"/>
        </w:r>
      </w:ins>
    </w:p>
    <w:p w14:paraId="46919E35" w14:textId="05AD2EBD" w:rsidR="0058751D" w:rsidRPr="00C36A8C" w:rsidRDefault="0058751D">
      <w:pPr>
        <w:pStyle w:val="Heading4"/>
        <w:ind w:left="360" w:hanging="360"/>
        <w:rPr>
          <w:ins w:id="2504" w:author="arkat" w:date="2017-09-25T14:48:00Z"/>
          <w:lang w:val="en-US"/>
        </w:rPr>
        <w:pPrChange w:id="2505" w:author="arkat" w:date="2017-09-28T16:28:00Z">
          <w:pPr>
            <w:pStyle w:val="Heading2"/>
            <w:spacing w:before="0" w:after="0"/>
          </w:pPr>
        </w:pPrChange>
      </w:pPr>
      <w:ins w:id="2506" w:author="arkat" w:date="2017-09-25T14:48:00Z">
        <w:r w:rsidRPr="009053E3">
          <w:rPr>
            <w:i w:val="0"/>
            <w:lang w:val="en-US"/>
            <w:rPrChange w:id="2507" w:author="arkat" w:date="2017-09-28T16:28:00Z">
              <w:rPr>
                <w:i/>
                <w:iCs/>
                <w:lang w:val="en-US"/>
              </w:rPr>
            </w:rPrChange>
          </w:rPr>
          <w:t>EPC</w:t>
        </w:r>
      </w:ins>
      <w:ins w:id="2508" w:author="arkat" w:date="2017-09-26T15:22:00Z">
        <w:r w:rsidR="0095050F">
          <w:rPr>
            <w:i w:val="0"/>
            <w:lang w:val="en-US"/>
            <w:rPrChange w:id="2509" w:author="arkat" w:date="2017-09-28T16:28:00Z">
              <w:rPr>
                <w:iCs/>
                <w:lang w:val="en-US"/>
              </w:rPr>
            </w:rPrChange>
          </w:rPr>
          <w:t xml:space="preserve"> ARIS</w:t>
        </w:r>
      </w:ins>
    </w:p>
    <w:p w14:paraId="696AF449" w14:textId="7362F16B" w:rsidR="00DC4822" w:rsidRDefault="00C8266F" w:rsidP="00A54029">
      <w:pPr>
        <w:pStyle w:val="BodyText"/>
        <w:spacing w:after="0"/>
        <w:ind w:firstLine="270"/>
        <w:rPr>
          <w:ins w:id="2510" w:author="arkat" w:date="2017-09-28T14:03:00Z"/>
          <w:lang w:val="en-US"/>
        </w:rPr>
      </w:pPr>
      <w:ins w:id="2511" w:author="arkat" w:date="2017-09-25T14:48:00Z">
        <w:r>
          <w:rPr>
            <w:lang w:val="en-US"/>
          </w:rPr>
          <w:t xml:space="preserve">EPC </w:t>
        </w:r>
        <w:r w:rsidR="0058751D" w:rsidRPr="00492557">
          <w:rPr>
            <w:lang w:val="en-US"/>
          </w:rPr>
          <w:t>merup</w:t>
        </w:r>
      </w:ins>
      <w:ins w:id="2512" w:author="arkat" w:date="2017-10-06T08:01:00Z">
        <w:r w:rsidR="008D650E">
          <w:rPr>
            <w:lang w:val="en-US"/>
          </w:rPr>
          <w:t>akan</w:t>
        </w:r>
      </w:ins>
      <w:ins w:id="2513" w:author="arkat" w:date="2017-09-25T14:48:00Z">
        <w:r w:rsidR="0058751D" w:rsidRPr="00492557">
          <w:rPr>
            <w:lang w:val="en-US"/>
          </w:rPr>
          <w:t xml:space="preserve"> jenis flowchart yang digun</w:t>
        </w:r>
      </w:ins>
      <w:ins w:id="2514" w:author="arkat" w:date="2017-10-06T08:01:00Z">
        <w:r w:rsidR="008D650E">
          <w:rPr>
            <w:lang w:val="en-US"/>
          </w:rPr>
          <w:t>akan</w:t>
        </w:r>
      </w:ins>
      <w:ins w:id="2515" w:author="arkat" w:date="2017-09-25T14:48:00Z">
        <w:r w:rsidR="000D50AC">
          <w:rPr>
            <w:lang w:val="en-US"/>
          </w:rPr>
          <w:t xml:space="preserve"> untuk pemodelan proses bisnis. EPC </w:t>
        </w:r>
      </w:ins>
      <w:ins w:id="2516" w:author="arkat" w:date="2017-09-27T10:34:00Z">
        <w:r w:rsidR="000D50AC">
          <w:rPr>
            <w:lang w:val="en-US"/>
          </w:rPr>
          <w:t>d</w:t>
        </w:r>
        <w:r w:rsidR="000D50AC" w:rsidRPr="00B16137">
          <w:rPr>
            <w:lang w:val="en-US"/>
          </w:rPr>
          <w:t>ikembangkan</w:t>
        </w:r>
      </w:ins>
      <w:ins w:id="2517" w:author="arkat" w:date="2017-09-27T10:33:00Z">
        <w:r w:rsidR="000D50AC">
          <w:rPr>
            <w:lang w:val="en-US"/>
          </w:rPr>
          <w:t xml:space="preserve"> </w:t>
        </w:r>
        <w:r w:rsidR="000D50AC" w:rsidRPr="00B16137">
          <w:rPr>
            <w:lang w:val="en-US"/>
          </w:rPr>
          <w:t>menggun</w:t>
        </w:r>
      </w:ins>
      <w:ins w:id="2518" w:author="arkat" w:date="2017-10-06T08:01:00Z">
        <w:r w:rsidR="008D650E">
          <w:rPr>
            <w:lang w:val="en-US"/>
          </w:rPr>
          <w:t>akan</w:t>
        </w:r>
      </w:ins>
      <w:ins w:id="2519" w:author="arkat" w:date="2017-09-27T10:33:00Z">
        <w:r w:rsidR="000D50AC" w:rsidRPr="00B16137">
          <w:rPr>
            <w:lang w:val="en-US"/>
          </w:rPr>
          <w:t xml:space="preserve"> </w:t>
        </w:r>
        <w:r w:rsidR="000D50AC" w:rsidRPr="00B16137">
          <w:rPr>
            <w:i/>
            <w:lang w:val="en-US"/>
          </w:rPr>
          <w:t>framework Architecture of Integral Information System</w:t>
        </w:r>
        <w:r w:rsidR="000D50AC" w:rsidRPr="00B16137">
          <w:rPr>
            <w:lang w:val="en-US"/>
          </w:rPr>
          <w:t xml:space="preserve"> (ARIS) oleh August-Wilhem Scheer di Institut für</w:t>
        </w:r>
        <w:r w:rsidR="000D50AC">
          <w:rPr>
            <w:lang w:val="en-US"/>
          </w:rPr>
          <w:t xml:space="preserve"> </w:t>
        </w:r>
        <w:r w:rsidR="000D50AC" w:rsidRPr="00B16137">
          <w:rPr>
            <w:lang w:val="en-US"/>
          </w:rPr>
          <w:t>Wirtschaftsinformatik, Universität des Saarlandes (</w:t>
        </w:r>
        <w:r w:rsidR="000D50AC" w:rsidRPr="00B16137">
          <w:rPr>
            <w:i/>
            <w:lang w:val="en-US"/>
          </w:rPr>
          <w:t>Institute for Business Information Systems at the University of Saarland</w:t>
        </w:r>
        <w:r w:rsidR="000D50AC" w:rsidRPr="00B16137">
          <w:rPr>
            <w:lang w:val="en-US"/>
          </w:rPr>
          <w:t>) pada awal tahun 1990</w:t>
        </w:r>
        <w:r w:rsidR="000D50AC">
          <w:rPr>
            <w:lang w:val="en-US"/>
          </w:rPr>
          <w:t xml:space="preserve">. </w:t>
        </w:r>
      </w:ins>
      <w:ins w:id="2520" w:author="arkat" w:date="2017-09-25T14:48:00Z">
        <w:r w:rsidR="0058751D" w:rsidRPr="00492557">
          <w:rPr>
            <w:lang w:val="en-US"/>
          </w:rPr>
          <w:t>EPC dapat digun</w:t>
        </w:r>
      </w:ins>
      <w:ins w:id="2521" w:author="arkat" w:date="2017-10-06T08:01:00Z">
        <w:r w:rsidR="008D650E">
          <w:rPr>
            <w:lang w:val="en-US"/>
          </w:rPr>
          <w:t>akan</w:t>
        </w:r>
      </w:ins>
      <w:ins w:id="2522" w:author="arkat" w:date="2017-09-25T14:48:00Z">
        <w:r w:rsidR="0058751D" w:rsidRPr="00492557">
          <w:rPr>
            <w:lang w:val="en-US"/>
          </w:rPr>
          <w:t xml:space="preserve"> untuk mengkonfigurasi atau melakukan evaluasi dan analisis terhadap pelaksanaan proses bisnis dan untuk perbaikan proses bisnis</w:t>
        </w:r>
        <w:r w:rsidR="0058751D">
          <w:rPr>
            <w:lang w:val="en-US"/>
          </w:rPr>
          <w:t xml:space="preserve">. </w:t>
        </w:r>
        <w:r w:rsidR="0058751D" w:rsidRPr="00492557">
          <w:rPr>
            <w:lang w:val="en-US"/>
          </w:rPr>
          <w:t>Tujuan EPC adalah memet</w:t>
        </w:r>
      </w:ins>
      <w:ins w:id="2523" w:author="arkat" w:date="2017-10-06T08:01:00Z">
        <w:r w:rsidR="008D650E">
          <w:rPr>
            <w:lang w:val="en-US"/>
          </w:rPr>
          <w:t>akan</w:t>
        </w:r>
      </w:ins>
      <w:ins w:id="2524" w:author="arkat" w:date="2017-09-25T14:48:00Z">
        <w:r w:rsidR="0058751D" w:rsidRPr="00492557">
          <w:rPr>
            <w:lang w:val="en-US"/>
          </w:rPr>
          <w:t xml:space="preserve"> proses bisnis se</w:t>
        </w:r>
      </w:ins>
      <w:ins w:id="2525" w:author="arkat" w:date="2017-10-06T08:01:00Z">
        <w:r w:rsidR="008D650E">
          <w:rPr>
            <w:lang w:val="en-US"/>
          </w:rPr>
          <w:t>cara</w:t>
        </w:r>
      </w:ins>
      <w:ins w:id="2526" w:author="arkat" w:date="2017-09-25T14:48:00Z">
        <w:r w:rsidR="0058751D" w:rsidRPr="00492557">
          <w:rPr>
            <w:lang w:val="en-US"/>
          </w:rPr>
          <w:t xml:space="preserve"> lua</w:t>
        </w:r>
        <w:r>
          <w:rPr>
            <w:lang w:val="en-US"/>
          </w:rPr>
          <w:t xml:space="preserve">s dengan </w:t>
        </w:r>
      </w:ins>
      <w:ins w:id="2527" w:author="arkat" w:date="2017-10-06T08:01:00Z">
        <w:r w:rsidR="008D650E">
          <w:rPr>
            <w:lang w:val="en-US"/>
          </w:rPr>
          <w:t>Cara</w:t>
        </w:r>
      </w:ins>
      <w:ins w:id="2528" w:author="arkat" w:date="2017-09-25T14:48:00Z">
        <w:r w:rsidR="0058751D" w:rsidRPr="00492557">
          <w:rPr>
            <w:lang w:val="en-US"/>
          </w:rPr>
          <w:t xml:space="preserve"> yang lebih sederhana serta cocok digun</w:t>
        </w:r>
      </w:ins>
      <w:ins w:id="2529" w:author="arkat" w:date="2017-10-06T08:01:00Z">
        <w:r w:rsidR="008D650E">
          <w:rPr>
            <w:lang w:val="en-US"/>
          </w:rPr>
          <w:t>akan</w:t>
        </w:r>
      </w:ins>
      <w:ins w:id="2530" w:author="arkat" w:date="2017-09-25T14:48:00Z">
        <w:r w:rsidR="0058751D" w:rsidRPr="00492557">
          <w:rPr>
            <w:lang w:val="en-US"/>
          </w:rPr>
          <w:t xml:space="preserve"> </w:t>
        </w:r>
        <w:r w:rsidR="0058751D" w:rsidRPr="00492557">
          <w:rPr>
            <w:lang w:val="en-US"/>
          </w:rPr>
          <w:lastRenderedPageBreak/>
          <w:t>untuk penelitian yang memerlukan beberapa alternatif perbaikan didalam proses bisnis supaya dapat meningkatkan efisiensi dan efektivitas.</w:t>
        </w:r>
      </w:ins>
      <w:ins w:id="2531" w:author="arkat" w:date="2017-09-25T16:25:00Z">
        <w:r>
          <w:rPr>
            <w:lang w:val="en-US"/>
          </w:rPr>
          <w:t xml:space="preserve"> </w:t>
        </w:r>
      </w:ins>
    </w:p>
    <w:p w14:paraId="435F7F81" w14:textId="77777777" w:rsidR="00DC4822" w:rsidRDefault="00DC4822">
      <w:pPr>
        <w:pStyle w:val="BodyText"/>
        <w:spacing w:after="0"/>
        <w:ind w:firstLine="270"/>
        <w:rPr>
          <w:ins w:id="2532" w:author="arkat" w:date="2017-09-28T14:03:00Z"/>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2271"/>
        <w:gridCol w:w="352"/>
        <w:gridCol w:w="1062"/>
        <w:gridCol w:w="2648"/>
      </w:tblGrid>
      <w:tr w:rsidR="00E06A8F" w14:paraId="7A38F2BD" w14:textId="77777777" w:rsidTr="00686631">
        <w:trPr>
          <w:ins w:id="2533" w:author="arkat" w:date="2017-09-28T14:07:00Z"/>
        </w:trPr>
        <w:tc>
          <w:tcPr>
            <w:tcW w:w="1631" w:type="dxa"/>
          </w:tcPr>
          <w:p w14:paraId="09D9CB9C" w14:textId="77777777" w:rsidR="00E06A8F" w:rsidRDefault="00E06A8F" w:rsidP="00686631">
            <w:pPr>
              <w:pStyle w:val="BodyText"/>
              <w:spacing w:after="0"/>
              <w:rPr>
                <w:ins w:id="2534" w:author="arkat" w:date="2017-09-28T14:07:00Z"/>
                <w:lang w:val="en-US"/>
              </w:rPr>
            </w:pPr>
            <w:ins w:id="2535" w:author="arkat" w:date="2017-09-28T14:07:00Z">
              <w:r w:rsidRPr="00A42612">
                <w:rPr>
                  <w:rFonts w:cs="Calibri"/>
                  <w:noProof/>
                  <w:szCs w:val="24"/>
                  <w:lang w:val="en-US"/>
                  <w:rPrChange w:id="2536" w:author="Unknown">
                    <w:rPr>
                      <w:noProof/>
                      <w:lang w:val="en-US"/>
                    </w:rPr>
                  </w:rPrChange>
                </w:rPr>
                <w:drawing>
                  <wp:inline distT="0" distB="0" distL="0" distR="0" wp14:anchorId="4257900E" wp14:editId="343E2FF8">
                    <wp:extent cx="622570" cy="4018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5375" cy="403672"/>
                            </a:xfrm>
                            <a:prstGeom prst="rect">
                              <a:avLst/>
                            </a:prstGeom>
                            <a:noFill/>
                            <a:ln>
                              <a:noFill/>
                            </a:ln>
                          </pic:spPr>
                        </pic:pic>
                      </a:graphicData>
                    </a:graphic>
                  </wp:inline>
                </w:drawing>
              </w:r>
            </w:ins>
          </w:p>
        </w:tc>
        <w:tc>
          <w:tcPr>
            <w:tcW w:w="2347" w:type="dxa"/>
          </w:tcPr>
          <w:p w14:paraId="0364D600" w14:textId="77777777" w:rsidR="00E06A8F" w:rsidRDefault="00E06A8F" w:rsidP="00686631">
            <w:pPr>
              <w:pStyle w:val="BodyText"/>
              <w:spacing w:after="0"/>
              <w:rPr>
                <w:ins w:id="2537" w:author="arkat" w:date="2017-09-28T14:07:00Z"/>
                <w:lang w:val="en-US"/>
              </w:rPr>
            </w:pPr>
            <w:ins w:id="2538" w:author="arkat" w:date="2017-09-28T14:07:00Z">
              <w:r>
                <w:rPr>
                  <w:lang w:val="en-US"/>
                </w:rPr>
                <w:t>event</w:t>
              </w:r>
            </w:ins>
          </w:p>
        </w:tc>
        <w:tc>
          <w:tcPr>
            <w:tcW w:w="360" w:type="dxa"/>
          </w:tcPr>
          <w:p w14:paraId="4E726590" w14:textId="77777777" w:rsidR="00E06A8F" w:rsidRDefault="00E06A8F" w:rsidP="00686631">
            <w:pPr>
              <w:pStyle w:val="BodyText"/>
              <w:spacing w:after="0"/>
              <w:rPr>
                <w:ins w:id="2539" w:author="arkat" w:date="2017-09-28T14:07:00Z"/>
                <w:lang w:val="en-US"/>
              </w:rPr>
            </w:pPr>
          </w:p>
        </w:tc>
        <w:tc>
          <w:tcPr>
            <w:tcW w:w="1080" w:type="dxa"/>
          </w:tcPr>
          <w:p w14:paraId="15AF1B8F" w14:textId="77777777" w:rsidR="00E06A8F" w:rsidRDefault="00E06A8F" w:rsidP="00686631">
            <w:pPr>
              <w:pStyle w:val="BodyText"/>
              <w:spacing w:after="0"/>
              <w:rPr>
                <w:ins w:id="2540" w:author="arkat" w:date="2017-09-28T14:07:00Z"/>
                <w:lang w:val="en-US"/>
              </w:rPr>
            </w:pPr>
            <w:ins w:id="2541" w:author="arkat" w:date="2017-09-28T14:07:00Z">
              <w:r w:rsidRPr="00A42612">
                <w:rPr>
                  <w:rFonts w:cs="Calibri"/>
                  <w:noProof/>
                  <w:szCs w:val="24"/>
                  <w:lang w:val="en-US"/>
                  <w:rPrChange w:id="2542" w:author="Unknown">
                    <w:rPr>
                      <w:noProof/>
                      <w:lang w:val="en-US"/>
                    </w:rPr>
                  </w:rPrChange>
                </w:rPr>
                <w:drawing>
                  <wp:inline distT="0" distB="0" distL="0" distR="0" wp14:anchorId="50C3107D" wp14:editId="665C6B9E">
                    <wp:extent cx="353695" cy="35369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79C0F30B" w14:textId="77777777" w:rsidR="00E06A8F" w:rsidRDefault="00E06A8F" w:rsidP="00686631">
            <w:pPr>
              <w:pStyle w:val="BodyText"/>
              <w:spacing w:after="0"/>
              <w:rPr>
                <w:ins w:id="2543" w:author="arkat" w:date="2017-09-28T14:07:00Z"/>
                <w:lang w:val="en-US"/>
              </w:rPr>
            </w:pPr>
            <w:ins w:id="2544" w:author="arkat" w:date="2017-09-28T14:07:00Z">
              <w:r>
                <w:rPr>
                  <w:lang w:val="en-US"/>
                </w:rPr>
                <w:t>OR-Connector</w:t>
              </w:r>
            </w:ins>
          </w:p>
        </w:tc>
      </w:tr>
      <w:tr w:rsidR="00E06A8F" w14:paraId="21ED9823" w14:textId="77777777" w:rsidTr="00686631">
        <w:trPr>
          <w:ins w:id="2545" w:author="arkat" w:date="2017-09-28T14:07:00Z"/>
        </w:trPr>
        <w:tc>
          <w:tcPr>
            <w:tcW w:w="1631" w:type="dxa"/>
          </w:tcPr>
          <w:p w14:paraId="75C545B3" w14:textId="77777777" w:rsidR="00E06A8F" w:rsidRDefault="00E06A8F" w:rsidP="00686631">
            <w:pPr>
              <w:pStyle w:val="BodyText"/>
              <w:spacing w:after="0"/>
              <w:rPr>
                <w:ins w:id="2546" w:author="arkat" w:date="2017-09-28T14:07:00Z"/>
                <w:lang w:val="en-US"/>
              </w:rPr>
            </w:pPr>
            <w:ins w:id="2547" w:author="arkat" w:date="2017-09-28T14:07:00Z">
              <w:r w:rsidRPr="00A42612">
                <w:rPr>
                  <w:rFonts w:cs="Calibri"/>
                  <w:noProof/>
                  <w:szCs w:val="24"/>
                  <w:lang w:val="en-US"/>
                  <w:rPrChange w:id="2548" w:author="Unknown">
                    <w:rPr>
                      <w:noProof/>
                      <w:lang w:val="en-US"/>
                    </w:rPr>
                  </w:rPrChange>
                </w:rPr>
                <w:drawing>
                  <wp:inline distT="0" distB="0" distL="0" distR="0" wp14:anchorId="02996EEF" wp14:editId="534174D4">
                    <wp:extent cx="622300" cy="40100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1508" cy="406941"/>
                            </a:xfrm>
                            <a:prstGeom prst="rect">
                              <a:avLst/>
                            </a:prstGeom>
                            <a:noFill/>
                            <a:ln>
                              <a:noFill/>
                            </a:ln>
                          </pic:spPr>
                        </pic:pic>
                      </a:graphicData>
                    </a:graphic>
                  </wp:inline>
                </w:drawing>
              </w:r>
            </w:ins>
          </w:p>
        </w:tc>
        <w:tc>
          <w:tcPr>
            <w:tcW w:w="2347" w:type="dxa"/>
          </w:tcPr>
          <w:p w14:paraId="2C0FECC6" w14:textId="77777777" w:rsidR="00E06A8F" w:rsidRDefault="00E06A8F" w:rsidP="00686631">
            <w:pPr>
              <w:pStyle w:val="BodyText"/>
              <w:spacing w:after="0"/>
              <w:rPr>
                <w:ins w:id="2549" w:author="arkat" w:date="2017-09-28T14:07:00Z"/>
                <w:lang w:val="en-US"/>
              </w:rPr>
            </w:pPr>
            <w:ins w:id="2550" w:author="arkat" w:date="2017-09-28T14:07:00Z">
              <w:r>
                <w:rPr>
                  <w:lang w:val="en-US"/>
                </w:rPr>
                <w:t>Function</w:t>
              </w:r>
            </w:ins>
          </w:p>
        </w:tc>
        <w:tc>
          <w:tcPr>
            <w:tcW w:w="360" w:type="dxa"/>
          </w:tcPr>
          <w:p w14:paraId="79FB2E6F" w14:textId="77777777" w:rsidR="00E06A8F" w:rsidRDefault="00E06A8F" w:rsidP="00686631">
            <w:pPr>
              <w:pStyle w:val="BodyText"/>
              <w:spacing w:after="0"/>
              <w:rPr>
                <w:ins w:id="2551" w:author="arkat" w:date="2017-09-28T14:07:00Z"/>
                <w:lang w:val="en-US"/>
              </w:rPr>
            </w:pPr>
          </w:p>
        </w:tc>
        <w:tc>
          <w:tcPr>
            <w:tcW w:w="1080" w:type="dxa"/>
          </w:tcPr>
          <w:p w14:paraId="3431559B" w14:textId="77777777" w:rsidR="00E06A8F" w:rsidRDefault="00E06A8F" w:rsidP="00686631">
            <w:pPr>
              <w:pStyle w:val="BodyText"/>
              <w:spacing w:after="0"/>
              <w:rPr>
                <w:ins w:id="2552" w:author="arkat" w:date="2017-09-28T14:07:00Z"/>
                <w:lang w:val="en-US"/>
              </w:rPr>
            </w:pPr>
            <w:ins w:id="2553" w:author="arkat" w:date="2017-09-28T14:07:00Z">
              <w:r w:rsidRPr="00A42612">
                <w:rPr>
                  <w:rFonts w:cs="Calibri"/>
                  <w:noProof/>
                  <w:szCs w:val="24"/>
                  <w:lang w:val="en-US"/>
                  <w:rPrChange w:id="2554" w:author="Unknown">
                    <w:rPr>
                      <w:noProof/>
                      <w:lang w:val="en-US"/>
                    </w:rPr>
                  </w:rPrChange>
                </w:rPr>
                <w:drawing>
                  <wp:inline distT="0" distB="0" distL="0" distR="0" wp14:anchorId="112BD717" wp14:editId="59E75150">
                    <wp:extent cx="353695" cy="3536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63ADE9C2" w14:textId="77777777" w:rsidR="00E06A8F" w:rsidRDefault="00E06A8F" w:rsidP="00686631">
            <w:pPr>
              <w:pStyle w:val="BodyText"/>
              <w:spacing w:after="0"/>
              <w:rPr>
                <w:ins w:id="2555" w:author="arkat" w:date="2017-09-28T14:07:00Z"/>
                <w:lang w:val="en-US"/>
              </w:rPr>
            </w:pPr>
            <w:ins w:id="2556" w:author="arkat" w:date="2017-09-28T14:07:00Z">
              <w:r>
                <w:rPr>
                  <w:lang w:val="en-US"/>
                </w:rPr>
                <w:t>AND-Connector</w:t>
              </w:r>
            </w:ins>
          </w:p>
        </w:tc>
      </w:tr>
      <w:tr w:rsidR="00E06A8F" w14:paraId="4D8D5736" w14:textId="77777777" w:rsidTr="00686631">
        <w:trPr>
          <w:ins w:id="2557" w:author="arkat" w:date="2017-09-28T14:07:00Z"/>
        </w:trPr>
        <w:tc>
          <w:tcPr>
            <w:tcW w:w="1631" w:type="dxa"/>
          </w:tcPr>
          <w:p w14:paraId="32F23655" w14:textId="77777777" w:rsidR="00E06A8F" w:rsidRDefault="00E06A8F" w:rsidP="00686631">
            <w:pPr>
              <w:pStyle w:val="BodyText"/>
              <w:spacing w:after="0"/>
              <w:rPr>
                <w:ins w:id="2558" w:author="arkat" w:date="2017-09-28T14:07:00Z"/>
                <w:lang w:val="en-US"/>
              </w:rPr>
            </w:pPr>
            <w:ins w:id="2559" w:author="arkat" w:date="2017-09-28T14:07:00Z">
              <w:r>
                <w:rPr>
                  <w:noProof/>
                  <w:lang w:val="en-US"/>
                </w:rPr>
                <mc:AlternateContent>
                  <mc:Choice Requires="wps">
                    <w:drawing>
                      <wp:anchor distT="0" distB="0" distL="114300" distR="114300" simplePos="0" relativeHeight="251642368" behindDoc="0" locked="0" layoutInCell="1" allowOverlap="1" wp14:anchorId="1A27609A" wp14:editId="79058B65">
                        <wp:simplePos x="0" y="0"/>
                        <wp:positionH relativeFrom="column">
                          <wp:posOffset>78105</wp:posOffset>
                        </wp:positionH>
                        <wp:positionV relativeFrom="paragraph">
                          <wp:posOffset>129337</wp:posOffset>
                        </wp:positionV>
                        <wp:extent cx="391885" cy="7684"/>
                        <wp:effectExtent l="38100" t="76200" r="27305" b="125730"/>
                        <wp:wrapNone/>
                        <wp:docPr id="163" name="Straight Arrow Connector 163"/>
                        <wp:cNvGraphicFramePr/>
                        <a:graphic xmlns:a="http://schemas.openxmlformats.org/drawingml/2006/main">
                          <a:graphicData uri="http://schemas.microsoft.com/office/word/2010/wordprocessingShape">
                            <wps:wsp>
                              <wps:cNvCnPr/>
                              <wps:spPr>
                                <a:xfrm flipV="1">
                                  <a:off x="0" y="0"/>
                                  <a:ext cx="391885" cy="768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w14:anchorId="16815C84" id="_x0000_t32" coordsize="21600,21600" o:spt="32" o:oned="t" path="m,l21600,21600e" filled="f">
                        <v:path arrowok="t" fillok="f" o:connecttype="none"/>
                        <o:lock v:ext="edit" shapetype="t"/>
                      </v:shapetype>
                      <v:shape id="Straight Arrow Connector 163" o:spid="_x0000_s1026" type="#_x0000_t32" style="position:absolute;margin-left:6.15pt;margin-top:10.2pt;width:30.85pt;height:.6pt;flip:y;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" strokecolor="black [3200]" strokeweight="2pt">
                        <v:stroke endarrow="block"/>
                        <v:shadow on="t" color="black" opacity="24903f" origin=",.5" offset="0,.55556mm"/>
                      </v:shape>
                    </w:pict>
                  </mc:Fallback>
                </mc:AlternateContent>
              </w:r>
            </w:ins>
          </w:p>
        </w:tc>
        <w:tc>
          <w:tcPr>
            <w:tcW w:w="2347" w:type="dxa"/>
          </w:tcPr>
          <w:p w14:paraId="111B1686" w14:textId="77777777" w:rsidR="00E06A8F" w:rsidRDefault="00E06A8F" w:rsidP="00686631">
            <w:pPr>
              <w:pStyle w:val="BodyText"/>
              <w:spacing w:after="0"/>
              <w:rPr>
                <w:ins w:id="2560" w:author="arkat" w:date="2017-09-28T14:07:00Z"/>
                <w:lang w:val="en-US"/>
              </w:rPr>
            </w:pPr>
            <w:ins w:id="2561" w:author="arkat" w:date="2017-09-28T14:07:00Z">
              <w:r>
                <w:rPr>
                  <w:lang w:val="en-US"/>
                </w:rPr>
                <w:t>Control Flow</w:t>
              </w:r>
            </w:ins>
          </w:p>
        </w:tc>
        <w:tc>
          <w:tcPr>
            <w:tcW w:w="360" w:type="dxa"/>
          </w:tcPr>
          <w:p w14:paraId="573BDCA2" w14:textId="77777777" w:rsidR="00E06A8F" w:rsidRDefault="00E06A8F" w:rsidP="00686631">
            <w:pPr>
              <w:pStyle w:val="BodyText"/>
              <w:spacing w:after="0"/>
              <w:rPr>
                <w:ins w:id="2562" w:author="arkat" w:date="2017-09-28T14:07:00Z"/>
                <w:lang w:val="en-US"/>
              </w:rPr>
            </w:pPr>
          </w:p>
        </w:tc>
        <w:tc>
          <w:tcPr>
            <w:tcW w:w="1080" w:type="dxa"/>
          </w:tcPr>
          <w:p w14:paraId="2E8C1768" w14:textId="77777777" w:rsidR="00E06A8F" w:rsidRDefault="00E06A8F" w:rsidP="00686631">
            <w:pPr>
              <w:pStyle w:val="BodyText"/>
              <w:spacing w:after="0"/>
              <w:rPr>
                <w:ins w:id="2563" w:author="arkat" w:date="2017-09-28T14:07:00Z"/>
                <w:lang w:val="en-US"/>
              </w:rPr>
            </w:pPr>
            <w:ins w:id="2564" w:author="arkat" w:date="2017-09-28T14:07:00Z">
              <w:r w:rsidRPr="00A42612">
                <w:rPr>
                  <w:rFonts w:cs="Calibri"/>
                  <w:noProof/>
                  <w:szCs w:val="24"/>
                  <w:lang w:val="en-US"/>
                  <w:rPrChange w:id="2565" w:author="Unknown">
                    <w:rPr>
                      <w:noProof/>
                      <w:lang w:val="en-US"/>
                    </w:rPr>
                  </w:rPrChange>
                </w:rPr>
                <w:drawing>
                  <wp:inline distT="0" distB="0" distL="0" distR="0" wp14:anchorId="037BD45F" wp14:editId="64C19DB2">
                    <wp:extent cx="353695" cy="35369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4F6AC17A" w14:textId="77777777" w:rsidR="00E06A8F" w:rsidRDefault="00E06A8F" w:rsidP="00686631">
            <w:pPr>
              <w:pStyle w:val="BodyText"/>
              <w:spacing w:after="0"/>
              <w:rPr>
                <w:ins w:id="2566" w:author="arkat" w:date="2017-09-28T14:07:00Z"/>
                <w:lang w:val="en-US"/>
              </w:rPr>
            </w:pPr>
            <w:ins w:id="2567" w:author="arkat" w:date="2017-09-28T14:07:00Z">
              <w:r>
                <w:rPr>
                  <w:lang w:val="en-US"/>
                </w:rPr>
                <w:t>XOR-Connector</w:t>
              </w:r>
            </w:ins>
          </w:p>
        </w:tc>
      </w:tr>
    </w:tbl>
    <w:p w14:paraId="49B6E59D" w14:textId="518E062E" w:rsidR="00E06A8F" w:rsidRPr="00506BE3" w:rsidRDefault="00E06A8F">
      <w:pPr>
        <w:pStyle w:val="GambarBAB2"/>
        <w:numPr>
          <w:ilvl w:val="0"/>
          <w:numId w:val="45"/>
        </w:numPr>
        <w:ind w:left="0" w:firstLine="0"/>
        <w:rPr>
          <w:ins w:id="2568" w:author="arkat" w:date="2017-09-28T14:03:00Z"/>
          <w:b/>
          <w:rPrChange w:id="2569" w:author="arkat" w:date="2017-10-02T22:01:00Z">
            <w:rPr>
              <w:ins w:id="2570" w:author="arkat" w:date="2017-09-28T14:03:00Z"/>
            </w:rPr>
          </w:rPrChange>
        </w:rPr>
        <w:pPrChange w:id="2571" w:author="arkat" w:date="2017-09-28T14:30:00Z">
          <w:pPr>
            <w:pStyle w:val="BodyText"/>
            <w:spacing w:after="0"/>
            <w:ind w:firstLine="270"/>
          </w:pPr>
        </w:pPrChange>
      </w:pPr>
      <w:bookmarkStart w:id="2572" w:name="_Toc495046362"/>
      <w:ins w:id="2573" w:author="arkat" w:date="2017-09-28T14:07:00Z">
        <w:r w:rsidRPr="00506BE3">
          <w:rPr>
            <w:b/>
            <w:rPrChange w:id="2574" w:author="arkat" w:date="2017-10-02T22:01:00Z">
              <w:rPr/>
            </w:rPrChange>
          </w:rPr>
          <w:t>Elemen Inti EPC</w:t>
        </w:r>
      </w:ins>
      <w:bookmarkEnd w:id="2572"/>
    </w:p>
    <w:p w14:paraId="6697DEF9" w14:textId="3D1C64F8" w:rsidR="00DC4822" w:rsidRDefault="00506BE3">
      <w:pPr>
        <w:pStyle w:val="BodyText"/>
        <w:spacing w:after="0"/>
        <w:ind w:left="2610" w:firstLine="270"/>
        <w:rPr>
          <w:ins w:id="2575" w:author="arkat" w:date="2017-09-28T14:03:00Z"/>
          <w:lang w:val="en-US"/>
        </w:rPr>
        <w:pPrChange w:id="2576" w:author="arkat" w:date="2017-10-02T22:01:00Z">
          <w:pPr>
            <w:pStyle w:val="BodyText"/>
            <w:spacing w:after="0"/>
            <w:ind w:firstLine="270"/>
          </w:pPr>
        </w:pPrChange>
      </w:pPr>
      <w:ins w:id="2577" w:author="arkat" w:date="2017-10-02T22:02:00Z">
        <w:r>
          <w:rPr>
            <w:lang w:val="en-US"/>
          </w:rPr>
          <w:t xml:space="preserve">Sumber : </w:t>
        </w:r>
        <w:r>
          <w:rPr>
            <w:lang w:val="en-US"/>
          </w:rPr>
          <w:fldChar w:fldCharType="begin" w:fldLock="1"/>
        </w:r>
      </w:ins>
      <w:ins w:id="2578" w:author="arkat" w:date="2017-10-02T22:03:00Z">
        <w:r>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2579" w:author="arkat" w:date="2017-10-02T22:03:00Z">
        <w:r w:rsidDel="00506BE3">
          <w:rPr>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delInstrText>
        </w:r>
      </w:del>
      <w:r>
        <w:rPr>
          <w:lang w:val="en-US"/>
        </w:rPr>
        <w:fldChar w:fldCharType="separate"/>
      </w:r>
      <w:del w:id="2580" w:author="arkat" w:date="2017-10-02T22:03:00Z">
        <w:r w:rsidRPr="00506BE3" w:rsidDel="00506BE3">
          <w:rPr>
            <w:noProof/>
            <w:lang w:val="en-US"/>
          </w:rPr>
          <w:delText>(</w:delText>
        </w:r>
      </w:del>
      <w:r w:rsidRPr="00506BE3">
        <w:rPr>
          <w:noProof/>
          <w:lang w:val="en-US"/>
        </w:rPr>
        <w:t xml:space="preserve">Keller </w:t>
      </w:r>
      <w:r w:rsidRPr="00506BE3">
        <w:rPr>
          <w:i/>
          <w:noProof/>
          <w:lang w:val="en-US"/>
        </w:rPr>
        <w:t>et al.</w:t>
      </w:r>
      <w:del w:id="2581" w:author="arkat" w:date="2017-10-02T22:02:00Z">
        <w:r w:rsidRPr="00506BE3" w:rsidDel="00506BE3">
          <w:rPr>
            <w:noProof/>
            <w:lang w:val="en-US"/>
          </w:rPr>
          <w:delText>,</w:delText>
        </w:r>
      </w:del>
      <w:r w:rsidRPr="00506BE3">
        <w:rPr>
          <w:noProof/>
          <w:lang w:val="en-US"/>
        </w:rPr>
        <w:t xml:space="preserve"> </w:t>
      </w:r>
      <w:ins w:id="2582" w:author="arkat" w:date="2017-10-02T22:02:00Z">
        <w:r>
          <w:rPr>
            <w:noProof/>
            <w:lang w:val="en-US"/>
          </w:rPr>
          <w:t>(</w:t>
        </w:r>
      </w:ins>
      <w:r w:rsidRPr="00506BE3">
        <w:rPr>
          <w:noProof/>
          <w:lang w:val="en-US"/>
        </w:rPr>
        <w:t>1992)</w:t>
      </w:r>
      <w:ins w:id="2583" w:author="arkat" w:date="2017-10-02T22:02:00Z">
        <w:r>
          <w:rPr>
            <w:lang w:val="en-US"/>
          </w:rPr>
          <w:fldChar w:fldCharType="end"/>
        </w:r>
      </w:ins>
    </w:p>
    <w:p w14:paraId="43FA186D" w14:textId="7BDF36EB" w:rsidR="00E31470" w:rsidRDefault="0080155A">
      <w:pPr>
        <w:pStyle w:val="BodyText"/>
        <w:spacing w:after="0"/>
        <w:ind w:firstLine="270"/>
        <w:rPr>
          <w:ins w:id="2584" w:author="arkat" w:date="2017-09-28T14:48:00Z"/>
          <w:lang w:val="en-US"/>
        </w:rPr>
        <w:pPrChange w:id="2585" w:author="arkat" w:date="2017-09-28T14:47:00Z">
          <w:pPr>
            <w:pStyle w:val="BodyText"/>
            <w:spacing w:after="0"/>
          </w:pPr>
        </w:pPrChange>
      </w:pPr>
      <w:ins w:id="2586" w:author="arkat" w:date="2017-09-28T12:41:00Z">
        <w:r>
          <w:rPr>
            <w:lang w:val="en-US"/>
          </w:rPr>
          <w:t xml:space="preserve">Elemen inti EPC terdiri dari </w:t>
        </w:r>
      </w:ins>
      <w:ins w:id="2587" w:author="arkat" w:date="2017-09-28T12:43:00Z">
        <w:r w:rsidRPr="0080155A">
          <w:rPr>
            <w:i/>
            <w:lang w:val="en-US"/>
            <w:rPrChange w:id="2588" w:author="arkat" w:date="2017-09-28T12:43:00Z">
              <w:rPr>
                <w:lang w:val="en-US"/>
              </w:rPr>
            </w:rPrChange>
          </w:rPr>
          <w:t>Function, Event, Connector</w:t>
        </w:r>
        <w:r>
          <w:rPr>
            <w:lang w:val="en-US"/>
          </w:rPr>
          <w:t xml:space="preserve"> dan </w:t>
        </w:r>
        <w:r w:rsidRPr="0080155A">
          <w:rPr>
            <w:i/>
            <w:lang w:val="en-US"/>
            <w:rPrChange w:id="2589" w:author="arkat" w:date="2017-09-28T12:43:00Z">
              <w:rPr>
                <w:lang w:val="en-US"/>
              </w:rPr>
            </w:rPrChange>
          </w:rPr>
          <w:t>Control Flow</w:t>
        </w:r>
      </w:ins>
      <w:ins w:id="2590" w:author="arkat" w:date="2017-09-28T12:44:00Z">
        <w:r>
          <w:rPr>
            <w:i/>
            <w:lang w:val="en-US"/>
          </w:rPr>
          <w:t xml:space="preserve"> </w:t>
        </w:r>
        <w:r>
          <w:rPr>
            <w:lang w:val="en-US"/>
          </w:rPr>
          <w:t xml:space="preserve">seperti yang didokumentasikan oleh </w:t>
        </w:r>
      </w:ins>
      <w:ins w:id="2591" w:author="arkat" w:date="2017-09-28T12:45:00Z">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(2017)", "plainTextFormattedCitation" : "(Keller et al., 1992)", "previouslyFormattedCitation" : "(Keller &lt;i&gt;et al.&lt;/i&gt;, 1992)" }, "properties" : { "noteIndex" : 0 }, "schema" : "https://github.com/citation-style-language/schema/raw/master/csl-citation.json" }</w:instrText>
      </w:r>
      <w:r>
        <w:rPr>
          <w:lang w:val="en-US"/>
        </w:rPr>
        <w:fldChar w:fldCharType="separate"/>
      </w:r>
      <w:del w:id="2592" w:author="arkat" w:date="2017-09-28T12:49:00Z">
        <w:r w:rsidRPr="0080155A" w:rsidDel="009E1F88">
          <w:rPr>
            <w:noProof/>
            <w:lang w:val="en-US"/>
          </w:rPr>
          <w:delText>(</w:delText>
        </w:r>
      </w:del>
      <w:r w:rsidRPr="0080155A">
        <w:rPr>
          <w:noProof/>
          <w:lang w:val="en-US"/>
        </w:rPr>
        <w:t xml:space="preserve">Keller </w:t>
      </w:r>
      <w:r w:rsidRPr="0080155A">
        <w:rPr>
          <w:i/>
          <w:noProof/>
          <w:lang w:val="en-US"/>
        </w:rPr>
        <w:t>et al.</w:t>
      </w:r>
      <w:r w:rsidRPr="0080155A">
        <w:rPr>
          <w:noProof/>
          <w:lang w:val="en-US"/>
        </w:rPr>
        <w:t xml:space="preserve">, </w:t>
      </w:r>
      <w:ins w:id="2593" w:author="arkat" w:date="2017-09-28T12:49:00Z">
        <w:r w:rsidR="009E1F88">
          <w:rPr>
            <w:noProof/>
            <w:lang w:val="en-US"/>
          </w:rPr>
          <w:t>(</w:t>
        </w:r>
      </w:ins>
      <w:r w:rsidRPr="0080155A">
        <w:rPr>
          <w:noProof/>
          <w:lang w:val="en-US"/>
        </w:rPr>
        <w:t>2017)</w:t>
      </w:r>
      <w:ins w:id="2594" w:author="arkat" w:date="2017-09-28T12:45:00Z">
        <w:r>
          <w:rPr>
            <w:lang w:val="en-US"/>
          </w:rPr>
          <w:fldChar w:fldCharType="end"/>
        </w:r>
      </w:ins>
      <w:ins w:id="2595" w:author="arkat" w:date="2017-09-28T14:07:00Z">
        <w:r w:rsidR="00E06A8F">
          <w:rPr>
            <w:lang w:val="en-US"/>
          </w:rPr>
          <w:t xml:space="preserve"> dengan no</w:t>
        </w:r>
        <w:r w:rsidR="00894A29">
          <w:rPr>
            <w:lang w:val="en-US"/>
          </w:rPr>
          <w:t>tasi sebagaimana pada gambar 2.4</w:t>
        </w:r>
      </w:ins>
      <w:ins w:id="2596" w:author="arkat" w:date="2017-09-28T13:44:00Z">
        <w:r w:rsidR="003C2E0B">
          <w:rPr>
            <w:lang w:val="en-US"/>
          </w:rPr>
          <w:t xml:space="preserve">.  </w:t>
        </w:r>
      </w:ins>
      <w:ins w:id="2597" w:author="arkat" w:date="2017-09-28T15:06:00Z">
        <w:r w:rsidR="002902F4">
          <w:rPr>
            <w:lang w:val="en-US"/>
          </w:rPr>
          <w:t>Definisi</w:t>
        </w:r>
      </w:ins>
      <w:ins w:id="2598" w:author="arkat" w:date="2017-09-28T14:47:00Z">
        <w:r w:rsidR="00E31470">
          <w:rPr>
            <w:lang w:val="en-US"/>
          </w:rPr>
          <w:t xml:space="preserve"> masing-masing elemen tersebut sebagaimana berikut:</w:t>
        </w:r>
      </w:ins>
    </w:p>
    <w:p w14:paraId="350AC56B" w14:textId="2EFADCD9" w:rsidR="00E31470" w:rsidRDefault="00E31470">
      <w:pPr>
        <w:pStyle w:val="BodyText"/>
        <w:numPr>
          <w:ilvl w:val="0"/>
          <w:numId w:val="71"/>
        </w:numPr>
        <w:spacing w:after="0"/>
        <w:ind w:left="270" w:hanging="270"/>
        <w:rPr>
          <w:ins w:id="2599" w:author="arkat" w:date="2017-09-28T14:47:00Z"/>
          <w:lang w:val="en-US"/>
        </w:rPr>
        <w:pPrChange w:id="2600" w:author="arkat" w:date="2017-09-29T07:36:00Z">
          <w:pPr>
            <w:pStyle w:val="BodyText"/>
            <w:spacing w:after="0"/>
          </w:pPr>
        </w:pPrChange>
      </w:pPr>
      <w:ins w:id="2601" w:author="arkat" w:date="2017-09-28T14:47:00Z">
        <w:r w:rsidRPr="00E116C1">
          <w:rPr>
            <w:i/>
            <w:lang w:val="en-US"/>
            <w:rPrChange w:id="2602" w:author="arkat" w:date="2017-09-29T06:56:00Z">
              <w:rPr>
                <w:b/>
                <w:i/>
                <w:lang w:val="en-US"/>
              </w:rPr>
            </w:rPrChange>
          </w:rPr>
          <w:t>Event</w:t>
        </w:r>
        <w:r w:rsidR="00134EC7">
          <w:rPr>
            <w:b/>
            <w:i/>
            <w:lang w:val="en-US"/>
          </w:rPr>
          <w:t xml:space="preserve">, </w:t>
        </w:r>
        <w:r>
          <w:rPr>
            <w:lang w:val="en-US"/>
          </w:rPr>
          <w:fldChar w:fldCharType="begin" w:fldLock="1"/>
        </w:r>
      </w:ins>
      <w:ins w:id="2603" w:author="arkat" w:date="2017-10-02T22:05:00Z">
        <w:r w:rsidR="00BD7AC8">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2604" w:author="arkat" w:date="2017-10-02T22:05:00Z">
        <w:r w:rsidR="00686631" w:rsidDel="00BD7AC8">
          <w:rPr>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delInstrText>
        </w:r>
      </w:del>
      <w:ins w:id="2605" w:author="arkat" w:date="2017-09-28T14:47:00Z">
        <w:r>
          <w:rPr>
            <w:lang w:val="en-US"/>
          </w:rPr>
          <w:fldChar w:fldCharType="separate"/>
        </w:r>
      </w:ins>
      <w:del w:id="2606" w:author="arkat" w:date="2017-10-02T22:05:00Z">
        <w:r w:rsidR="009D16AE" w:rsidRPr="009D16AE" w:rsidDel="00BD7AC8">
          <w:rPr>
            <w:noProof/>
            <w:lang w:val="en-US"/>
          </w:rPr>
          <w:delText>(</w:delText>
        </w:r>
      </w:del>
      <w:r w:rsidR="009D16AE" w:rsidRPr="009D16AE">
        <w:rPr>
          <w:noProof/>
          <w:lang w:val="en-US"/>
        </w:rPr>
        <w:t xml:space="preserve">Keller </w:t>
      </w:r>
      <w:r w:rsidR="009D16AE" w:rsidRPr="009D16AE">
        <w:rPr>
          <w:i/>
          <w:noProof/>
          <w:lang w:val="en-US"/>
        </w:rPr>
        <w:t>et al.</w:t>
      </w:r>
      <w:ins w:id="2607" w:author="arkat" w:date="2017-10-02T22:05:00Z">
        <w:r w:rsidR="00BD7AC8">
          <w:rPr>
            <w:noProof/>
            <w:lang w:val="en-US"/>
          </w:rPr>
          <w:t xml:space="preserve"> </w:t>
        </w:r>
      </w:ins>
      <w:del w:id="2608" w:author="arkat" w:date="2017-10-02T22:05:00Z">
        <w:r w:rsidR="009D16AE" w:rsidRPr="009D16AE" w:rsidDel="00BD7AC8">
          <w:rPr>
            <w:noProof/>
            <w:lang w:val="en-US"/>
          </w:rPr>
          <w:delText xml:space="preserve">, </w:delText>
        </w:r>
      </w:del>
      <w:ins w:id="2609" w:author="arkat" w:date="2017-10-02T22:05:00Z">
        <w:r w:rsidR="00BD7AC8">
          <w:rPr>
            <w:noProof/>
            <w:lang w:val="en-US"/>
          </w:rPr>
          <w:t>(</w:t>
        </w:r>
      </w:ins>
      <w:r w:rsidR="009D16AE" w:rsidRPr="009D16AE">
        <w:rPr>
          <w:noProof/>
          <w:lang w:val="en-US"/>
        </w:rPr>
        <w:t>1992)</w:t>
      </w:r>
      <w:ins w:id="2610" w:author="arkat" w:date="2017-09-28T14:47:00Z">
        <w:r>
          <w:rPr>
            <w:lang w:val="en-US"/>
          </w:rPr>
          <w:fldChar w:fldCharType="end"/>
        </w:r>
        <w:r>
          <w:rPr>
            <w:lang w:val="en-US"/>
          </w:rPr>
          <w:t xml:space="preserve"> menyat</w:t>
        </w:r>
      </w:ins>
      <w:ins w:id="2611" w:author="arkat" w:date="2017-10-06T08:01:00Z">
        <w:r w:rsidR="008D650E">
          <w:rPr>
            <w:lang w:val="en-US"/>
          </w:rPr>
          <w:t>akan</w:t>
        </w:r>
      </w:ins>
      <w:ins w:id="2612" w:author="arkat" w:date="2017-09-28T14:47:00Z">
        <w:r>
          <w:rPr>
            <w:lang w:val="en-US"/>
          </w:rPr>
          <w:t xml:space="preserve"> bahwa </w:t>
        </w:r>
        <w:r w:rsidRPr="00506BE3">
          <w:rPr>
            <w:i/>
            <w:lang w:val="en-US"/>
            <w:rPrChange w:id="2613" w:author="arkat" w:date="2017-10-02T22:03:00Z">
              <w:rPr>
                <w:lang w:val="en-US"/>
              </w:rPr>
            </w:rPrChange>
          </w:rPr>
          <w:t>event</w:t>
        </w:r>
        <w:r>
          <w:rPr>
            <w:lang w:val="en-US"/>
          </w:rPr>
          <w:t xml:space="preserve"> dapat memicu fungsi, </w:t>
        </w:r>
        <w:r w:rsidRPr="00506BE3">
          <w:rPr>
            <w:i/>
            <w:lang w:val="en-US"/>
            <w:rPrChange w:id="2614" w:author="arkat" w:date="2017-10-02T22:03:00Z">
              <w:rPr>
                <w:lang w:val="en-US"/>
              </w:rPr>
            </w:rPrChange>
          </w:rPr>
          <w:t>event</w:t>
        </w:r>
        <w:r>
          <w:rPr>
            <w:lang w:val="en-US"/>
          </w:rPr>
          <w:t xml:space="preserve"> dapat dipicu oleh fungsi, </w:t>
        </w:r>
        <w:r w:rsidRPr="00506BE3">
          <w:rPr>
            <w:i/>
            <w:lang w:val="en-US"/>
            <w:rPrChange w:id="2615" w:author="arkat" w:date="2017-10-02T22:03:00Z">
              <w:rPr>
                <w:lang w:val="en-US"/>
              </w:rPr>
            </w:rPrChange>
          </w:rPr>
          <w:t>event</w:t>
        </w:r>
        <w:r>
          <w:rPr>
            <w:lang w:val="en-US"/>
          </w:rPr>
          <w:t xml:space="preserve"> menentukan situasi bisnis yang terjadi, dan </w:t>
        </w:r>
        <w:r w:rsidRPr="00506BE3">
          <w:rPr>
            <w:i/>
            <w:lang w:val="en-US"/>
            <w:rPrChange w:id="2616" w:author="arkat" w:date="2017-10-02T22:03:00Z">
              <w:rPr>
                <w:lang w:val="en-US"/>
              </w:rPr>
            </w:rPrChange>
          </w:rPr>
          <w:t>event</w:t>
        </w:r>
        <w:r>
          <w:rPr>
            <w:lang w:val="en-US"/>
          </w:rPr>
          <w:t xml:space="preserve"> menentukan kondisi bisnis. </w:t>
        </w:r>
      </w:ins>
      <w:ins w:id="2617" w:author="arkat" w:date="2017-09-29T06:57:00Z">
        <w:r w:rsidR="0095050F">
          <w:rPr>
            <w:lang w:val="en-US"/>
          </w:rPr>
          <w:t>ARIS</w:t>
        </w:r>
        <w:r w:rsidR="00E116C1" w:rsidRPr="00832701">
          <w:rPr>
            <w:lang w:val="en-US"/>
          </w:rPr>
          <w:t xml:space="preserve"> di dalam dokumentasinya mendefinisikan </w:t>
        </w:r>
        <w:r w:rsidR="00E116C1" w:rsidRPr="00832701">
          <w:rPr>
            <w:i/>
            <w:lang w:val="en-US"/>
          </w:rPr>
          <w:t>event</w:t>
        </w:r>
        <w:r w:rsidR="00E116C1" w:rsidRPr="00832701">
          <w:rPr>
            <w:lang w:val="en-US"/>
          </w:rPr>
          <w:t xml:space="preserve"> sebagai sebuah keadaan atau kondisi yang menyebabkan aktivitas </w:t>
        </w:r>
        <w:r w:rsidR="00E116C1">
          <w:rPr>
            <w:lang w:val="en-US"/>
          </w:rPr>
          <w:t>di</w:t>
        </w:r>
        <w:r w:rsidR="00E116C1" w:rsidRPr="00832701">
          <w:rPr>
            <w:lang w:val="en-US"/>
          </w:rPr>
          <w:t xml:space="preserve">mulai sebagaimana keadaan yang mendefinsikan penyelesaian sebuah aktivitas. Awal dan akhir dari sebuah proses bisnis selalu </w:t>
        </w:r>
        <w:r w:rsidR="00E116C1" w:rsidRPr="00BD7AC8">
          <w:rPr>
            <w:i/>
            <w:lang w:val="en-US"/>
            <w:rPrChange w:id="2618" w:author="arkat" w:date="2017-10-02T22:04:00Z">
              <w:rPr>
                <w:lang w:val="en-US"/>
              </w:rPr>
            </w:rPrChange>
          </w:rPr>
          <w:t>event</w:t>
        </w:r>
        <w:r w:rsidR="00E116C1" w:rsidRPr="00832701">
          <w:rPr>
            <w:lang w:val="en-US"/>
          </w:rPr>
          <w:t xml:space="preserve">. </w:t>
        </w:r>
        <w:r w:rsidR="00E116C1" w:rsidRPr="00BD7AC8">
          <w:rPr>
            <w:i/>
            <w:lang w:val="en-US"/>
            <w:rPrChange w:id="2619" w:author="arkat" w:date="2017-10-02T22:04:00Z">
              <w:rPr>
                <w:lang w:val="en-US"/>
              </w:rPr>
            </w:rPrChange>
          </w:rPr>
          <w:t>Event</w:t>
        </w:r>
        <w:r w:rsidR="00E116C1" w:rsidRPr="00832701">
          <w:rPr>
            <w:lang w:val="en-US"/>
          </w:rPr>
          <w:t xml:space="preserve"> bisa menjadi sumber dari beberapa aktifitas yang simultan. selain itu, sebuah aktifitas bisa dihasilkan oleh beber</w:t>
        </w:r>
      </w:ins>
      <w:ins w:id="2620" w:author="arkat" w:date="2017-10-02T22:04:00Z">
        <w:r w:rsidR="00BD7AC8">
          <w:rPr>
            <w:lang w:val="en-US"/>
          </w:rPr>
          <w:t>a</w:t>
        </w:r>
      </w:ins>
      <w:ins w:id="2621" w:author="arkat" w:date="2017-09-29T06:57:00Z">
        <w:r w:rsidR="00E116C1" w:rsidRPr="00832701">
          <w:rPr>
            <w:lang w:val="en-US"/>
          </w:rPr>
          <w:t xml:space="preserve">pa </w:t>
        </w:r>
        <w:r w:rsidR="00E116C1" w:rsidRPr="00BD7AC8">
          <w:rPr>
            <w:i/>
            <w:lang w:val="en-US"/>
            <w:rPrChange w:id="2622" w:author="arkat" w:date="2017-10-02T22:04:00Z">
              <w:rPr>
                <w:lang w:val="en-US"/>
              </w:rPr>
            </w:rPrChange>
          </w:rPr>
          <w:t>event</w:t>
        </w:r>
        <w:r w:rsidR="00E116C1" w:rsidRPr="00832701">
          <w:rPr>
            <w:lang w:val="en-US"/>
          </w:rPr>
          <w:t xml:space="preserve"> </w:t>
        </w:r>
        <w:r w:rsidR="00E116C1" w:rsidRPr="00832701">
          <w:rPr>
            <w:lang w:val="en-US"/>
          </w:rPr>
          <w:fldChar w:fldCharType="begin" w:fldLock="1"/>
        </w:r>
      </w:ins>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"plainTextFormattedCitation" : "(ARIS, 2010)", "previouslyFormattedCitation" : "(ARIS, 2010)" }, "properties" : { "noteIndex" : 0 }, "schema" : "https://github.com/citation-style-language/schema/raw/master/csl-citation.json" }</w:instrText>
      </w:r>
      <w:ins w:id="2623" w:author="arkat" w:date="2017-09-29T06:57:00Z">
        <w:r w:rsidR="00E116C1" w:rsidRPr="00832701">
          <w:rPr>
            <w:lang w:val="en-US"/>
          </w:rPr>
          <w:fldChar w:fldCharType="separate"/>
        </w:r>
      </w:ins>
      <w:r w:rsidR="00BD7AC8" w:rsidRPr="00BD7AC8">
        <w:rPr>
          <w:noProof/>
          <w:lang w:val="en-US"/>
        </w:rPr>
        <w:t>(ARIS, 2010)</w:t>
      </w:r>
      <w:ins w:id="2624" w:author="arkat" w:date="2017-09-29T06:57:00Z">
        <w:r w:rsidR="00E116C1" w:rsidRPr="00832701">
          <w:rPr>
            <w:lang w:val="en-US"/>
          </w:rPr>
          <w:fldChar w:fldCharType="end"/>
        </w:r>
        <w:r w:rsidR="00E116C1" w:rsidRPr="00832701">
          <w:rPr>
            <w:lang w:val="en-US"/>
          </w:rPr>
          <w:t xml:space="preserve">. </w:t>
        </w:r>
      </w:ins>
      <w:ins w:id="2625" w:author="arkat" w:date="2017-09-28T14:47:00Z">
        <w:r>
          <w:rPr>
            <w:lang w:val="en-US"/>
          </w:rPr>
          <w:t xml:space="preserve">Hal ini dapat diartikan bahwa </w:t>
        </w:r>
        <w:r w:rsidRPr="00BD7AC8">
          <w:rPr>
            <w:i/>
            <w:lang w:val="en-US"/>
            <w:rPrChange w:id="2626" w:author="arkat" w:date="2017-10-02T22:04:00Z">
              <w:rPr>
                <w:lang w:val="en-US"/>
              </w:rPr>
            </w:rPrChange>
          </w:rPr>
          <w:t>event</w:t>
        </w:r>
        <w:r>
          <w:rPr>
            <w:lang w:val="en-US"/>
          </w:rPr>
          <w:t xml:space="preserve"> adal</w:t>
        </w:r>
        <w:r w:rsidR="00BD7AC8">
          <w:rPr>
            <w:lang w:val="en-US"/>
          </w:rPr>
          <w:t>ah keadaan yang terjadi dalam si</w:t>
        </w:r>
        <w:r>
          <w:rPr>
            <w:lang w:val="en-US"/>
          </w:rPr>
          <w:t>stem informasi yang dapat menentukan arus proses dan dapat digambarkan</w:t>
        </w:r>
        <w:r w:rsidR="00BD7AC8">
          <w:rPr>
            <w:lang w:val="en-US"/>
          </w:rPr>
          <w:t xml:space="preserve"> sebagai komponen pasif dalam si</w:t>
        </w:r>
        <w:r>
          <w:rPr>
            <w:lang w:val="en-US"/>
          </w:rPr>
          <w:t xml:space="preserve">stem informasi. </w:t>
        </w:r>
      </w:ins>
    </w:p>
    <w:p w14:paraId="79445B21" w14:textId="416F2663" w:rsidR="00E31470" w:rsidRDefault="00E31470">
      <w:pPr>
        <w:pStyle w:val="BodyText"/>
        <w:numPr>
          <w:ilvl w:val="0"/>
          <w:numId w:val="71"/>
        </w:numPr>
        <w:spacing w:after="0"/>
        <w:ind w:left="270" w:hanging="270"/>
        <w:rPr>
          <w:ins w:id="2627" w:author="arkat" w:date="2017-09-28T14:47:00Z"/>
          <w:lang w:val="en-US"/>
        </w:rPr>
        <w:pPrChange w:id="2628" w:author="arkat" w:date="2017-09-29T07:36:00Z">
          <w:pPr>
            <w:pStyle w:val="BodyText"/>
            <w:spacing w:after="0"/>
          </w:pPr>
        </w:pPrChange>
      </w:pPr>
      <w:ins w:id="2629" w:author="arkat" w:date="2017-09-28T14:47:00Z">
        <w:r w:rsidRPr="00E116C1">
          <w:rPr>
            <w:i/>
            <w:lang w:val="en-US"/>
            <w:rPrChange w:id="2630" w:author="arkat" w:date="2017-09-29T06:56:00Z">
              <w:rPr>
                <w:b/>
                <w:i/>
                <w:lang w:val="en-US"/>
              </w:rPr>
            </w:rPrChange>
          </w:rPr>
          <w:t>Function</w:t>
        </w:r>
        <w:r w:rsidR="00134EC7">
          <w:rPr>
            <w:b/>
            <w:i/>
            <w:lang w:val="en-US"/>
          </w:rPr>
          <w:t xml:space="preserve">, </w:t>
        </w:r>
        <w:r>
          <w:rPr>
            <w:lang w:val="en-US"/>
          </w:rPr>
          <w:t xml:space="preserve">menggambarkan sebuah kegiatan yang mendukung penyelesaian tujuan bisnis </w:t>
        </w:r>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instrText>
      </w:r>
      <w:ins w:id="2631" w:author="arkat" w:date="2017-09-28T14:47:00Z">
        <w:r>
          <w:rPr>
            <w:lang w:val="en-US"/>
          </w:rPr>
          <w:fldChar w:fldCharType="separate"/>
        </w:r>
      </w:ins>
      <w:r w:rsidR="009D16AE" w:rsidRPr="009D16AE">
        <w:rPr>
          <w:noProof/>
          <w:lang w:val="en-US"/>
        </w:rPr>
        <w:t xml:space="preserve">(Keller </w:t>
      </w:r>
      <w:r w:rsidR="009D16AE" w:rsidRPr="009D16AE">
        <w:rPr>
          <w:i/>
          <w:noProof/>
          <w:lang w:val="en-US"/>
        </w:rPr>
        <w:t>et al.</w:t>
      </w:r>
      <w:r w:rsidR="009D16AE" w:rsidRPr="009D16AE">
        <w:rPr>
          <w:noProof/>
          <w:lang w:val="en-US"/>
        </w:rPr>
        <w:t>, 1992)</w:t>
      </w:r>
      <w:ins w:id="2632" w:author="arkat" w:date="2017-09-28T14:47:00Z">
        <w:r>
          <w:rPr>
            <w:lang w:val="en-US"/>
          </w:rPr>
          <w:fldChar w:fldCharType="end"/>
        </w:r>
        <w:r>
          <w:rPr>
            <w:lang w:val="en-US"/>
          </w:rPr>
          <w:t xml:space="preserve">. </w:t>
        </w:r>
        <w:r w:rsidRPr="00BD7AC8">
          <w:rPr>
            <w:i/>
            <w:lang w:val="en-US"/>
            <w:rPrChange w:id="2633" w:author="arkat" w:date="2017-10-02T22:04:00Z">
              <w:rPr>
                <w:lang w:val="en-US"/>
              </w:rPr>
            </w:rPrChange>
          </w:rPr>
          <w:t>Functi</w:t>
        </w:r>
        <w:r w:rsidR="00BD7AC8" w:rsidRPr="00BD7AC8">
          <w:rPr>
            <w:i/>
            <w:lang w:val="en-US"/>
            <w:rPrChange w:id="2634" w:author="arkat" w:date="2017-10-02T22:04:00Z">
              <w:rPr>
                <w:lang w:val="en-US"/>
              </w:rPr>
            </w:rPrChange>
          </w:rPr>
          <w:t>on</w:t>
        </w:r>
        <w:r w:rsidR="00BD7AC8">
          <w:rPr>
            <w:lang w:val="en-US"/>
          </w:rPr>
          <w:t xml:space="preserve"> adalah aturan proses semantik</w:t>
        </w:r>
        <w:r>
          <w:rPr>
            <w:lang w:val="en-US"/>
          </w:rPr>
          <w:t xml:space="preserve"> untuk mengubah input menjadi output. </w:t>
        </w:r>
      </w:ins>
    </w:p>
    <w:p w14:paraId="08941C35" w14:textId="41AA5D66" w:rsidR="00E31470" w:rsidRDefault="00E31470">
      <w:pPr>
        <w:pStyle w:val="BodyText"/>
        <w:numPr>
          <w:ilvl w:val="0"/>
          <w:numId w:val="71"/>
        </w:numPr>
        <w:spacing w:after="0"/>
        <w:ind w:left="270" w:hanging="270"/>
        <w:rPr>
          <w:ins w:id="2635" w:author="arkat" w:date="2017-09-29T07:36:00Z"/>
          <w:lang w:val="en-US"/>
        </w:rPr>
        <w:pPrChange w:id="2636" w:author="arkat" w:date="2017-09-29T07:36:00Z">
          <w:pPr>
            <w:pStyle w:val="BodyText"/>
            <w:spacing w:after="0"/>
            <w:ind w:firstLine="270"/>
          </w:pPr>
        </w:pPrChange>
      </w:pPr>
      <w:ins w:id="2637" w:author="arkat" w:date="2017-09-28T14:47:00Z">
        <w:r w:rsidRPr="00E116C1">
          <w:rPr>
            <w:i/>
            <w:lang w:val="en-US"/>
            <w:rPrChange w:id="2638" w:author="arkat" w:date="2017-09-29T06:56:00Z">
              <w:rPr>
                <w:b/>
                <w:i/>
                <w:lang w:val="en-US"/>
              </w:rPr>
            </w:rPrChange>
          </w:rPr>
          <w:t>Connector</w:t>
        </w:r>
        <w:r w:rsidR="00134EC7">
          <w:rPr>
            <w:b/>
            <w:i/>
            <w:lang w:val="en-US"/>
          </w:rPr>
          <w:t xml:space="preserve">, </w:t>
        </w:r>
        <w:r>
          <w:rPr>
            <w:lang w:val="en-US"/>
          </w:rPr>
          <w:t xml:space="preserve">didefinisikan sebagai titik sambung dalam proses untuk </w:t>
        </w:r>
      </w:ins>
      <w:ins w:id="2639" w:author="arkat" w:date="2017-10-02T22:06:00Z">
        <w:r w:rsidR="00BD7AC8" w:rsidRPr="00BD7AC8">
          <w:rPr>
            <w:i/>
            <w:lang w:val="en-US"/>
            <w:rPrChange w:id="2640" w:author="arkat" w:date="2017-10-02T22:06:00Z">
              <w:rPr>
                <w:lang w:val="en-US"/>
              </w:rPr>
            </w:rPrChange>
          </w:rPr>
          <w:t>event</w:t>
        </w:r>
        <w:r w:rsidR="00BD7AC8">
          <w:rPr>
            <w:lang w:val="en-US"/>
          </w:rPr>
          <w:t xml:space="preserve"> </w:t>
        </w:r>
      </w:ins>
      <w:ins w:id="2641" w:author="arkat" w:date="2017-09-28T14:47:00Z">
        <w:r w:rsidR="00BD7AC8">
          <w:rPr>
            <w:lang w:val="en-US"/>
          </w:rPr>
          <w:t xml:space="preserve">dan </w:t>
        </w:r>
        <w:r w:rsidR="00BD7AC8" w:rsidRPr="00BD7AC8">
          <w:rPr>
            <w:i/>
            <w:lang w:val="en-US"/>
            <w:rPrChange w:id="2642" w:author="arkat" w:date="2017-10-02T22:06:00Z">
              <w:rPr>
                <w:lang w:val="en-US"/>
              </w:rPr>
            </w:rPrChange>
          </w:rPr>
          <w:t>function</w:t>
        </w:r>
        <w:r>
          <w:rPr>
            <w:lang w:val="en-US"/>
          </w:rPr>
          <w:t xml:space="preserve">. </w:t>
        </w:r>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instrText>
      </w:r>
      <w:ins w:id="2643" w:author="arkat" w:date="2017-09-28T14:47:00Z">
        <w:r>
          <w:rPr>
            <w:lang w:val="en-US"/>
          </w:rPr>
          <w:fldChar w:fldCharType="separate"/>
        </w:r>
      </w:ins>
      <w:r w:rsidR="009D16AE" w:rsidRPr="009D16AE">
        <w:rPr>
          <w:noProof/>
          <w:lang w:val="en-US"/>
        </w:rPr>
        <w:t xml:space="preserve">(Keller </w:t>
      </w:r>
      <w:r w:rsidR="009D16AE" w:rsidRPr="009D16AE">
        <w:rPr>
          <w:i/>
          <w:noProof/>
          <w:lang w:val="en-US"/>
        </w:rPr>
        <w:t>et al.</w:t>
      </w:r>
      <w:r w:rsidR="009D16AE" w:rsidRPr="009D16AE">
        <w:rPr>
          <w:noProof/>
          <w:lang w:val="en-US"/>
        </w:rPr>
        <w:t>, 1992)</w:t>
      </w:r>
      <w:ins w:id="2644" w:author="arkat" w:date="2017-09-28T14:47:00Z">
        <w:r>
          <w:rPr>
            <w:lang w:val="en-US"/>
          </w:rPr>
          <w:fldChar w:fldCharType="end"/>
        </w:r>
        <w:r>
          <w:rPr>
            <w:lang w:val="en-US"/>
          </w:rPr>
          <w:t xml:space="preserve">. </w:t>
        </w:r>
        <w:r w:rsidRPr="00BD7AC8">
          <w:rPr>
            <w:i/>
            <w:lang w:val="en-US"/>
            <w:rPrChange w:id="2645" w:author="arkat" w:date="2017-10-02T22:06:00Z">
              <w:rPr>
                <w:lang w:val="en-US"/>
              </w:rPr>
            </w:rPrChange>
          </w:rPr>
          <w:t>Connector</w:t>
        </w:r>
        <w:r>
          <w:rPr>
            <w:lang w:val="en-US"/>
          </w:rPr>
          <w:t xml:space="preserve"> terdiri dari </w:t>
        </w:r>
        <w:r w:rsidRPr="00BD7AC8">
          <w:rPr>
            <w:i/>
            <w:lang w:val="en-US"/>
            <w:rPrChange w:id="2646" w:author="arkat" w:date="2017-10-02T22:06:00Z">
              <w:rPr>
                <w:lang w:val="en-US"/>
              </w:rPr>
            </w:rPrChange>
          </w:rPr>
          <w:t>OR-Connector</w:t>
        </w:r>
        <w:r>
          <w:rPr>
            <w:lang w:val="en-US"/>
          </w:rPr>
          <w:t xml:space="preserve">, </w:t>
        </w:r>
        <w:r w:rsidRPr="00BD7AC8">
          <w:rPr>
            <w:i/>
            <w:lang w:val="en-US"/>
            <w:rPrChange w:id="2647" w:author="arkat" w:date="2017-10-02T22:06:00Z">
              <w:rPr>
                <w:lang w:val="en-US"/>
              </w:rPr>
            </w:rPrChange>
          </w:rPr>
          <w:t>AND-Connertor</w:t>
        </w:r>
        <w:r>
          <w:rPr>
            <w:lang w:val="en-US"/>
          </w:rPr>
          <w:t xml:space="preserve"> dan </w:t>
        </w:r>
        <w:r w:rsidRPr="00BD7AC8">
          <w:rPr>
            <w:i/>
            <w:lang w:val="en-US"/>
            <w:rPrChange w:id="2648" w:author="arkat" w:date="2017-10-02T22:06:00Z">
              <w:rPr>
                <w:lang w:val="en-US"/>
              </w:rPr>
            </w:rPrChange>
          </w:rPr>
          <w:t>XOR-Connector</w:t>
        </w:r>
        <w:r>
          <w:rPr>
            <w:lang w:val="en-US"/>
          </w:rPr>
          <w:t xml:space="preserve">. </w:t>
        </w:r>
      </w:ins>
    </w:p>
    <w:p w14:paraId="65A654B8" w14:textId="41C7AC3F" w:rsidR="00134EC7" w:rsidRDefault="00134EC7">
      <w:pPr>
        <w:pStyle w:val="BodyText"/>
        <w:numPr>
          <w:ilvl w:val="0"/>
          <w:numId w:val="71"/>
        </w:numPr>
        <w:spacing w:after="0"/>
        <w:ind w:left="270" w:hanging="270"/>
        <w:rPr>
          <w:ins w:id="2649" w:author="arkat" w:date="2017-09-29T06:56:00Z"/>
          <w:lang w:val="en-US"/>
        </w:rPr>
        <w:pPrChange w:id="2650" w:author="arkat" w:date="2017-09-29T07:36:00Z">
          <w:pPr>
            <w:pStyle w:val="BodyText"/>
            <w:spacing w:after="0"/>
            <w:ind w:firstLine="270"/>
          </w:pPr>
        </w:pPrChange>
      </w:pPr>
      <w:ins w:id="2651" w:author="arkat" w:date="2017-09-29T07:36:00Z">
        <w:r w:rsidRPr="00134EC7">
          <w:rPr>
            <w:i/>
            <w:lang w:val="en-US"/>
            <w:rPrChange w:id="2652" w:author="arkat" w:date="2017-09-29T07:36:00Z">
              <w:rPr>
                <w:lang w:val="en-US"/>
              </w:rPr>
            </w:rPrChange>
          </w:rPr>
          <w:t>Control Flow</w:t>
        </w:r>
        <w:r>
          <w:rPr>
            <w:lang w:val="en-US"/>
          </w:rPr>
          <w:t xml:space="preserve">, Hubungan antara elemen satu dengan elemen lainya dihubungkan dengan </w:t>
        </w:r>
        <w:r w:rsidRPr="00134EC7">
          <w:rPr>
            <w:i/>
            <w:lang w:val="en-US"/>
            <w:rPrChange w:id="2653" w:author="arkat" w:date="2017-09-29T07:36:00Z">
              <w:rPr>
                <w:lang w:val="en-US"/>
              </w:rPr>
            </w:rPrChange>
          </w:rPr>
          <w:t>control flow</w:t>
        </w:r>
        <w:r>
          <w:rPr>
            <w:lang w:val="en-US"/>
          </w:rPr>
          <w:t>.</w:t>
        </w:r>
      </w:ins>
    </w:p>
    <w:p w14:paraId="7FF63D31" w14:textId="0D54CDDC" w:rsidR="002C4E48" w:rsidRDefault="003C2E0B">
      <w:pPr>
        <w:pStyle w:val="BodyText"/>
        <w:spacing w:after="0"/>
        <w:ind w:firstLine="270"/>
        <w:rPr>
          <w:ins w:id="2654" w:author="arkat" w:date="2017-10-02T09:07:00Z"/>
          <w:lang w:val="en-US"/>
        </w:rPr>
      </w:pPr>
      <w:ins w:id="2655" w:author="arkat" w:date="2017-09-28T13:47:00Z">
        <w:r>
          <w:rPr>
            <w:lang w:val="en-US"/>
          </w:rPr>
          <w:t>Hanya elemen inti EPC</w:t>
        </w:r>
      </w:ins>
      <w:ins w:id="2656" w:author="arkat" w:date="2017-09-28T13:50:00Z">
        <w:r>
          <w:rPr>
            <w:lang w:val="en-US"/>
          </w:rPr>
          <w:t xml:space="preserve"> ini</w:t>
        </w:r>
      </w:ins>
      <w:ins w:id="2657" w:author="arkat" w:date="2017-09-28T13:47:00Z">
        <w:r>
          <w:rPr>
            <w:lang w:val="en-US"/>
          </w:rPr>
          <w:t xml:space="preserve"> yang didokumentasikan dan diformalkan</w:t>
        </w:r>
      </w:ins>
      <w:ins w:id="2658" w:author="arkat" w:date="2017-09-28T13:48:00Z">
        <w:r>
          <w:rPr>
            <w:lang w:val="en-US"/>
          </w:rPr>
          <w:t xml:space="preserve"> </w:t>
        </w:r>
      </w:ins>
      <w:ins w:id="2659" w:author="arkat" w:date="2017-09-28T13:49:00Z">
        <w:r>
          <w:rPr>
            <w:lang w:val="en-US"/>
          </w:rPr>
          <w:fldChar w:fldCharType="begin" w:fldLock="1"/>
        </w:r>
      </w:ins>
      <w:r w:rsidR="00686631">
        <w:rPr>
          <w:lang w:val="en-US"/>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instrText>
      </w:r>
      <w:r>
        <w:rPr>
          <w:lang w:val="en-US"/>
        </w:rPr>
        <w:fldChar w:fldCharType="separate"/>
      </w:r>
      <w:r w:rsidR="009D16AE" w:rsidRPr="009D16AE">
        <w:rPr>
          <w:noProof/>
          <w:lang w:val="en-US"/>
        </w:rPr>
        <w:t>(Aalst, 1999)</w:t>
      </w:r>
      <w:ins w:id="2660" w:author="arkat" w:date="2017-09-28T13:49:00Z">
        <w:r>
          <w:rPr>
            <w:lang w:val="en-US"/>
          </w:rPr>
          <w:fldChar w:fldCharType="end"/>
        </w:r>
      </w:ins>
      <w:ins w:id="2661" w:author="arkat" w:date="2017-09-28T13:47:00Z">
        <w:r>
          <w:rPr>
            <w:lang w:val="en-US"/>
          </w:rPr>
          <w:t>.</w:t>
        </w:r>
      </w:ins>
      <w:ins w:id="2662" w:author="arkat" w:date="2017-09-28T13:51:00Z">
        <w:r>
          <w:rPr>
            <w:lang w:val="en-US"/>
          </w:rPr>
          <w:t xml:space="preserve"> Perluasan elemen (</w:t>
        </w:r>
        <w:r w:rsidRPr="003C2E0B">
          <w:rPr>
            <w:i/>
            <w:lang w:val="en-US"/>
            <w:rPrChange w:id="2663" w:author="arkat" w:date="2017-09-28T13:53:00Z">
              <w:rPr>
                <w:lang w:val="en-US"/>
              </w:rPr>
            </w:rPrChange>
          </w:rPr>
          <w:t>extended</w:t>
        </w:r>
        <w:r>
          <w:rPr>
            <w:lang w:val="en-US"/>
          </w:rPr>
          <w:t>)</w:t>
        </w:r>
      </w:ins>
      <w:ins w:id="2664" w:author="arkat" w:date="2017-09-28T13:52:00Z">
        <w:r>
          <w:rPr>
            <w:lang w:val="en-US"/>
          </w:rPr>
          <w:t xml:space="preserve"> EPC tidak didokumentasikan dan diformalkan </w:t>
        </w:r>
      </w:ins>
      <w:ins w:id="2665" w:author="arkat" w:date="2017-09-28T13:53:00Z">
        <w:r>
          <w:rPr>
            <w:lang w:val="en-US"/>
          </w:rPr>
          <w:t xml:space="preserve">dengan baik, sehingga ada banyak elemen perluasan di beberapa referensi. Berikut penulis </w:t>
        </w:r>
      </w:ins>
      <w:ins w:id="2666" w:author="arkat" w:date="2017-10-02T22:07:00Z">
        <w:r w:rsidR="00BD7AC8">
          <w:rPr>
            <w:lang w:val="en-US"/>
          </w:rPr>
          <w:t xml:space="preserve">deskripsikan </w:t>
        </w:r>
      </w:ins>
      <w:ins w:id="2667" w:author="arkat" w:date="2017-09-28T13:53:00Z">
        <w:r>
          <w:rPr>
            <w:lang w:val="en-US"/>
          </w:rPr>
          <w:t xml:space="preserve">perbedaan perluasan notasi </w:t>
        </w:r>
      </w:ins>
      <w:ins w:id="2668" w:author="arkat" w:date="2017-09-28T13:55:00Z">
        <w:r w:rsidR="00DC4822">
          <w:rPr>
            <w:lang w:val="en-US"/>
          </w:rPr>
          <w:t xml:space="preserve">EPC yang </w:t>
        </w:r>
      </w:ins>
      <w:ins w:id="2669" w:author="arkat" w:date="2017-09-28T14:34:00Z">
        <w:r w:rsidR="0073701D">
          <w:rPr>
            <w:lang w:val="en-US"/>
          </w:rPr>
          <w:t>digun</w:t>
        </w:r>
      </w:ins>
      <w:ins w:id="2670" w:author="arkat" w:date="2017-10-06T08:01:00Z">
        <w:r w:rsidR="008D650E">
          <w:rPr>
            <w:lang w:val="en-US"/>
          </w:rPr>
          <w:t>akan</w:t>
        </w:r>
      </w:ins>
      <w:ins w:id="2671" w:author="arkat" w:date="2017-09-28T14:34:00Z">
        <w:r w:rsidR="0073701D">
          <w:rPr>
            <w:lang w:val="en-US"/>
          </w:rPr>
          <w:t xml:space="preserve"> </w:t>
        </w:r>
      </w:ins>
      <w:ins w:id="2672" w:author="arkat" w:date="2017-09-28T13:55:00Z">
        <w:r w:rsidR="00DC4822">
          <w:rPr>
            <w:lang w:val="en-US"/>
          </w:rPr>
          <w:t xml:space="preserve">oleh </w:t>
        </w:r>
      </w:ins>
      <w:ins w:id="2673" w:author="arkat" w:date="2017-09-28T13:58:00Z">
        <w:r w:rsidR="00DC4822">
          <w:rPr>
            <w:lang w:val="en-US"/>
          </w:rPr>
          <w:fldChar w:fldCharType="begin" w:fldLock="1"/>
        </w:r>
      </w:ins>
      <w:r w:rsidR="00DC4822">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DC4822">
        <w:rPr>
          <w:lang w:val="en-US"/>
        </w:rPr>
        <w:fldChar w:fldCharType="separate"/>
      </w:r>
      <w:del w:id="2674" w:author="arkat" w:date="2017-09-28T13:58:00Z">
        <w:r w:rsidR="00DC4822" w:rsidRPr="00DC4822" w:rsidDel="00DC4822">
          <w:rPr>
            <w:noProof/>
            <w:lang w:val="en-US"/>
          </w:rPr>
          <w:delText>(</w:delText>
        </w:r>
      </w:del>
      <w:r w:rsidR="00DC4822" w:rsidRPr="00DC4822">
        <w:rPr>
          <w:noProof/>
          <w:lang w:val="en-US"/>
        </w:rPr>
        <w:t>Decker &amp; Tscheschner</w:t>
      </w:r>
      <w:del w:id="2675" w:author="arkat" w:date="2017-09-28T13:58:00Z">
        <w:r w:rsidR="00DC4822" w:rsidRPr="00DC4822" w:rsidDel="00DC4822">
          <w:rPr>
            <w:noProof/>
            <w:lang w:val="en-US"/>
          </w:rPr>
          <w:delText>,</w:delText>
        </w:r>
      </w:del>
      <w:r w:rsidR="00DC4822" w:rsidRPr="00DC4822">
        <w:rPr>
          <w:noProof/>
          <w:lang w:val="en-US"/>
        </w:rPr>
        <w:t xml:space="preserve"> </w:t>
      </w:r>
      <w:ins w:id="2676" w:author="arkat" w:date="2017-09-28T13:58:00Z">
        <w:r w:rsidR="00DC4822">
          <w:rPr>
            <w:noProof/>
            <w:lang w:val="en-US"/>
          </w:rPr>
          <w:t>(</w:t>
        </w:r>
      </w:ins>
      <w:r w:rsidR="00DC4822" w:rsidRPr="00DC4822">
        <w:rPr>
          <w:noProof/>
          <w:lang w:val="en-US"/>
        </w:rPr>
        <w:t>2009)</w:t>
      </w:r>
      <w:ins w:id="2677" w:author="arkat" w:date="2017-09-28T13:58:00Z">
        <w:r w:rsidR="00DC4822">
          <w:rPr>
            <w:lang w:val="en-US"/>
          </w:rPr>
          <w:fldChar w:fldCharType="end"/>
        </w:r>
        <w:r w:rsidR="00DC4822">
          <w:rPr>
            <w:lang w:val="en-US"/>
          </w:rPr>
          <w:t xml:space="preserve"> dan perluasan notasi EPC di ArisExpress</w:t>
        </w:r>
      </w:ins>
      <w:ins w:id="2678" w:author="arkat" w:date="2017-10-06T09:40:00Z">
        <w:r w:rsidR="0095050F">
          <w:rPr>
            <w:lang w:val="en-US"/>
          </w:rPr>
          <w:t xml:space="preserve">, yakni </w:t>
        </w:r>
      </w:ins>
      <w:ins w:id="2679" w:author="arkat" w:date="2017-10-06T09:41:00Z">
        <w:r w:rsidR="0095050F">
          <w:rPr>
            <w:i/>
            <w:lang w:val="en-US"/>
          </w:rPr>
          <w:t xml:space="preserve">tool </w:t>
        </w:r>
        <w:r w:rsidR="0095050F">
          <w:rPr>
            <w:lang w:val="en-US"/>
          </w:rPr>
          <w:t>pemodelan EPC di ARIS</w:t>
        </w:r>
      </w:ins>
      <w:ins w:id="2680" w:author="arkat" w:date="2017-09-28T13:58:00Z">
        <w:r w:rsidR="00DC4822">
          <w:rPr>
            <w:lang w:val="en-US"/>
          </w:rPr>
          <w:t>.</w:t>
        </w:r>
      </w:ins>
      <w:ins w:id="2681" w:author="arkat" w:date="2017-09-28T15:07:00Z">
        <w:r w:rsidR="002902F4">
          <w:rPr>
            <w:lang w:val="en-US"/>
          </w:rPr>
          <w:t xml:space="preserve"> </w:t>
        </w:r>
      </w:ins>
    </w:p>
    <w:p w14:paraId="31BE79C8" w14:textId="4DEBE545" w:rsidR="00784D78" w:rsidRPr="00832701" w:rsidRDefault="00A70FC1">
      <w:pPr>
        <w:ind w:firstLine="270"/>
        <w:rPr>
          <w:ins w:id="2682" w:author="arkat" w:date="2017-10-02T09:08:00Z"/>
        </w:rPr>
      </w:pPr>
      <w:ins w:id="2683" w:author="arkat" w:date="2017-10-02T09:08:00Z">
        <w:r w:rsidRPr="00832701">
          <w:t>Untuk merepresentasikan percabangan dan pe</w:t>
        </w:r>
        <w:r w:rsidR="00BD7AC8">
          <w:t xml:space="preserve">rulangan di dalam proses bisnis. </w:t>
        </w:r>
      </w:ins>
      <w:ins w:id="2684" w:author="arkat" w:date="2017-10-02T22:07:00Z">
        <w:r w:rsidR="0095050F">
          <w:t>ARIS</w:t>
        </w:r>
      </w:ins>
      <w:ins w:id="2685" w:author="arkat" w:date="2017-10-02T09:08:00Z">
        <w:r w:rsidR="00BD7AC8">
          <w:t xml:space="preserve"> menambahkan </w:t>
        </w:r>
        <w:r w:rsidRPr="00832701">
          <w:t>aturan organisasi untuk mengilustrasikan struktural mereka dengan dengan menggun</w:t>
        </w:r>
      </w:ins>
      <w:ins w:id="2686" w:author="arkat" w:date="2017-10-06T08:01:00Z">
        <w:r w:rsidR="008D650E">
          <w:t>akan</w:t>
        </w:r>
      </w:ins>
      <w:ins w:id="2687" w:author="arkat" w:date="2017-10-02T09:08:00Z">
        <w:r w:rsidRPr="00832701">
          <w:t xml:space="preserve"> diagram organisasai</w:t>
        </w:r>
      </w:ins>
      <w:ins w:id="2688" w:author="arkat" w:date="2017-10-02T22:08:00Z">
        <w:r w:rsidR="00BD7AC8">
          <w:rPr>
            <w:lang w:val="en-US"/>
          </w:rPr>
          <w:t xml:space="preserve"> </w:t>
        </w:r>
        <w:r w:rsidR="00BD7AC8" w:rsidRPr="00832701">
          <w:t>(</w:t>
        </w:r>
        <w:r w:rsidR="00BD7AC8" w:rsidRPr="00832701">
          <w:rPr>
            <w:i/>
          </w:rPr>
          <w:t>organizational unit</w:t>
        </w:r>
        <w:r w:rsidR="00BD7AC8" w:rsidRPr="00832701">
          <w:t xml:space="preserve">, </w:t>
        </w:r>
        <w:r w:rsidR="00BD7AC8" w:rsidRPr="00832701">
          <w:rPr>
            <w:i/>
          </w:rPr>
          <w:t>role</w:t>
        </w:r>
        <w:r w:rsidR="00BD7AC8" w:rsidRPr="00832701">
          <w:t xml:space="preserve"> dan </w:t>
        </w:r>
        <w:r w:rsidR="00BD7AC8" w:rsidRPr="00832701">
          <w:rPr>
            <w:i/>
          </w:rPr>
          <w:t>person</w:t>
        </w:r>
        <w:r w:rsidR="00BD7AC8" w:rsidRPr="00832701">
          <w:t>)</w:t>
        </w:r>
      </w:ins>
      <w:ins w:id="2689" w:author="arkat" w:date="2017-10-02T09:08:00Z">
        <w:r w:rsidRPr="00832701">
          <w:t xml:space="preserve">. </w:t>
        </w:r>
      </w:ins>
      <w:ins w:id="2690" w:author="arkat" w:date="2017-10-02T22:09:00Z">
        <w:r w:rsidR="00BD7AC8">
          <w:rPr>
            <w:lang w:val="en-US"/>
          </w:rPr>
          <w:t xml:space="preserve"> Elemen-elemen tersebut menggambarkan hubungan: </w:t>
        </w:r>
      </w:ins>
    </w:p>
    <w:p w14:paraId="3E07B01A" w14:textId="77777777" w:rsidR="00A70FC1" w:rsidRPr="00832701" w:rsidRDefault="00A70FC1" w:rsidP="00A70FC1">
      <w:pPr>
        <w:pStyle w:val="ListParagraph"/>
        <w:numPr>
          <w:ilvl w:val="0"/>
          <w:numId w:val="117"/>
        </w:numPr>
        <w:ind w:left="360"/>
        <w:rPr>
          <w:ins w:id="2691" w:author="arkat" w:date="2017-10-02T09:08:00Z"/>
        </w:rPr>
      </w:pPr>
      <w:ins w:id="2692" w:author="arkat" w:date="2017-10-02T09:08:00Z">
        <w:r w:rsidRPr="00832701">
          <w:t>Siapa yang bertanggungjawab untuk siapa?</w:t>
        </w:r>
      </w:ins>
    </w:p>
    <w:p w14:paraId="47FBBA4C" w14:textId="77777777" w:rsidR="00A70FC1" w:rsidRPr="00832701" w:rsidRDefault="00A70FC1" w:rsidP="00A70FC1">
      <w:pPr>
        <w:pStyle w:val="ListParagraph"/>
        <w:numPr>
          <w:ilvl w:val="0"/>
          <w:numId w:val="117"/>
        </w:numPr>
        <w:ind w:left="360"/>
        <w:rPr>
          <w:ins w:id="2693" w:author="arkat" w:date="2017-10-02T09:08:00Z"/>
        </w:rPr>
      </w:pPr>
      <w:ins w:id="2694" w:author="arkat" w:date="2017-10-02T09:08:00Z">
        <w:r w:rsidRPr="00832701">
          <w:t xml:space="preserve">Siapa yang </w:t>
        </w:r>
        <w:r w:rsidRPr="00BD7AC8">
          <w:t>supervisor</w:t>
        </w:r>
        <w:r w:rsidRPr="00832701">
          <w:t xml:space="preserve"> siapa yang </w:t>
        </w:r>
        <w:r w:rsidRPr="00BD7AC8">
          <w:t>inferior</w:t>
        </w:r>
        <w:r w:rsidRPr="00832701">
          <w:t>?</w:t>
        </w:r>
      </w:ins>
    </w:p>
    <w:p w14:paraId="6FBE1803" w14:textId="4BC27BB7" w:rsidR="002C4E48" w:rsidRPr="00784D78" w:rsidRDefault="00A70FC1">
      <w:pPr>
        <w:pStyle w:val="ListParagraph"/>
        <w:numPr>
          <w:ilvl w:val="0"/>
          <w:numId w:val="117"/>
        </w:numPr>
        <w:ind w:left="360"/>
        <w:rPr>
          <w:ins w:id="2695" w:author="arkat" w:date="2017-09-28T14:08:00Z"/>
          <w:rPrChange w:id="2696" w:author="arkat" w:date="2017-10-02T21:12:00Z">
            <w:rPr>
              <w:ins w:id="2697" w:author="arkat" w:date="2017-09-28T14:08:00Z"/>
              <w:lang w:val="en-US"/>
            </w:rPr>
          </w:rPrChange>
        </w:rPr>
        <w:pPrChange w:id="2698" w:author="arkat" w:date="2017-10-02T21:12:00Z">
          <w:pPr>
            <w:pStyle w:val="BodyText"/>
            <w:spacing w:after="0"/>
            <w:ind w:firstLine="270"/>
          </w:pPr>
        </w:pPrChange>
      </w:pPr>
      <w:ins w:id="2699" w:author="arkat" w:date="2017-10-02T09:08:00Z">
        <w:r w:rsidRPr="00832701">
          <w:lastRenderedPageBreak/>
          <w:t>Bagaimana saluran komunikasinya?</w:t>
        </w:r>
      </w:ins>
    </w:p>
    <w:p w14:paraId="309F8E8D" w14:textId="77777777" w:rsidR="00E06A8F" w:rsidRDefault="00E06A8F">
      <w:pPr>
        <w:pStyle w:val="BodyText"/>
        <w:spacing w:after="0"/>
        <w:ind w:firstLine="270"/>
        <w:rPr>
          <w:ins w:id="2700" w:author="arkat" w:date="2017-09-28T14:01:00Z"/>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701" w:author="arkat" w:date="2017-09-28T14:33:00Z">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692"/>
        <w:gridCol w:w="2106"/>
        <w:gridCol w:w="222"/>
        <w:gridCol w:w="1686"/>
        <w:gridCol w:w="1236"/>
        <w:tblGridChange w:id="2702">
          <w:tblGrid>
            <w:gridCol w:w="1692"/>
            <w:gridCol w:w="2145"/>
            <w:gridCol w:w="321"/>
            <w:gridCol w:w="1686"/>
            <w:gridCol w:w="2311"/>
          </w:tblGrid>
        </w:tblGridChange>
      </w:tblGrid>
      <w:tr w:rsidR="006F2A3B" w14:paraId="0D9115EC" w14:textId="77777777" w:rsidTr="0073701D">
        <w:trPr>
          <w:jc w:val="center"/>
          <w:ins w:id="2703" w:author="arkat" w:date="2017-09-28T14:09:00Z"/>
        </w:trPr>
        <w:tc>
          <w:tcPr>
            <w:tcW w:w="0" w:type="auto"/>
            <w:tcPrChange w:id="2704" w:author="arkat" w:date="2017-09-28T14:33:00Z">
              <w:tcPr>
                <w:tcW w:w="1631" w:type="dxa"/>
              </w:tcPr>
            </w:tcPrChange>
          </w:tcPr>
          <w:p w14:paraId="4AC14994" w14:textId="3E9BD0B7" w:rsidR="00A90F6E" w:rsidRDefault="00A90F6E" w:rsidP="00686631">
            <w:pPr>
              <w:pStyle w:val="BodyText"/>
              <w:spacing w:after="0"/>
              <w:rPr>
                <w:ins w:id="2705" w:author="arkat" w:date="2017-09-28T14:09:00Z"/>
                <w:lang w:val="en-US"/>
              </w:rPr>
            </w:pPr>
            <w:ins w:id="2706" w:author="arkat" w:date="2017-09-28T14:09:00Z">
              <w:r w:rsidRPr="00A42612">
                <w:rPr>
                  <w:rFonts w:cs="Calibri"/>
                  <w:noProof/>
                  <w:szCs w:val="24"/>
                  <w:lang w:val="en-US"/>
                  <w:rPrChange w:id="2707" w:author="Unknown">
                    <w:rPr>
                      <w:noProof/>
                      <w:lang w:val="en-US"/>
                    </w:rPr>
                  </w:rPrChange>
                </w:rPr>
                <w:drawing>
                  <wp:inline distT="0" distB="0" distL="0" distR="0" wp14:anchorId="7AA2D02C" wp14:editId="72CBA72D">
                    <wp:extent cx="836295" cy="47671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7202" cy="488629"/>
                            </a:xfrm>
                            <a:prstGeom prst="rect">
                              <a:avLst/>
                            </a:prstGeom>
                            <a:noFill/>
                            <a:ln>
                              <a:noFill/>
                            </a:ln>
                          </pic:spPr>
                        </pic:pic>
                      </a:graphicData>
                    </a:graphic>
                  </wp:inline>
                </w:drawing>
              </w:r>
            </w:ins>
          </w:p>
        </w:tc>
        <w:tc>
          <w:tcPr>
            <w:tcW w:w="0" w:type="auto"/>
            <w:vAlign w:val="center"/>
            <w:tcPrChange w:id="2708" w:author="arkat" w:date="2017-09-28T14:33:00Z">
              <w:tcPr>
                <w:tcW w:w="2347" w:type="dxa"/>
                <w:vAlign w:val="center"/>
              </w:tcPr>
            </w:tcPrChange>
          </w:tcPr>
          <w:p w14:paraId="74309A63" w14:textId="0E9811F4" w:rsidR="00A90F6E" w:rsidRDefault="00A90F6E" w:rsidP="00686631">
            <w:pPr>
              <w:pStyle w:val="BodyText"/>
              <w:spacing w:after="0"/>
              <w:rPr>
                <w:ins w:id="2709" w:author="arkat" w:date="2017-09-28T14:09:00Z"/>
                <w:lang w:val="en-US"/>
              </w:rPr>
            </w:pPr>
            <w:ins w:id="2710" w:author="arkat" w:date="2017-09-28T14:09:00Z">
              <w:r>
                <w:rPr>
                  <w:lang w:val="en-US"/>
                </w:rPr>
                <w:t>Process Interfacs</w:t>
              </w:r>
            </w:ins>
          </w:p>
        </w:tc>
        <w:tc>
          <w:tcPr>
            <w:tcW w:w="0" w:type="auto"/>
            <w:vAlign w:val="center"/>
            <w:tcPrChange w:id="2711" w:author="arkat" w:date="2017-09-28T14:33:00Z">
              <w:tcPr>
                <w:tcW w:w="360" w:type="dxa"/>
                <w:vAlign w:val="center"/>
              </w:tcPr>
            </w:tcPrChange>
          </w:tcPr>
          <w:p w14:paraId="079FD030" w14:textId="77777777" w:rsidR="00A90F6E" w:rsidRDefault="00A90F6E" w:rsidP="00686631">
            <w:pPr>
              <w:pStyle w:val="BodyText"/>
              <w:spacing w:after="0"/>
              <w:rPr>
                <w:ins w:id="2712" w:author="arkat" w:date="2017-09-28T14:09:00Z"/>
                <w:lang w:val="en-US"/>
              </w:rPr>
            </w:pPr>
          </w:p>
        </w:tc>
        <w:tc>
          <w:tcPr>
            <w:tcW w:w="0" w:type="auto"/>
            <w:vAlign w:val="center"/>
            <w:tcPrChange w:id="2713" w:author="arkat" w:date="2017-09-28T14:33:00Z">
              <w:tcPr>
                <w:tcW w:w="1080" w:type="dxa"/>
                <w:vAlign w:val="center"/>
              </w:tcPr>
            </w:tcPrChange>
          </w:tcPr>
          <w:p w14:paraId="19027D9C" w14:textId="243DD54E" w:rsidR="00A90F6E" w:rsidRDefault="006F2A3B" w:rsidP="00686631">
            <w:pPr>
              <w:pStyle w:val="BodyText"/>
              <w:spacing w:after="0"/>
              <w:rPr>
                <w:ins w:id="2714" w:author="arkat" w:date="2017-09-28T14:09:00Z"/>
                <w:lang w:val="en-US"/>
              </w:rPr>
            </w:pPr>
            <w:ins w:id="2715" w:author="arkat" w:date="2017-09-28T14:21:00Z">
              <w:r w:rsidRPr="00A42612">
                <w:rPr>
                  <w:rFonts w:cs="Calibri"/>
                  <w:noProof/>
                  <w:szCs w:val="24"/>
                  <w:lang w:val="en-US"/>
                  <w:rPrChange w:id="2716" w:author="Unknown">
                    <w:rPr>
                      <w:noProof/>
                      <w:lang w:val="en-US"/>
                    </w:rPr>
                  </w:rPrChange>
                </w:rPr>
                <w:drawing>
                  <wp:inline distT="0" distB="0" distL="0" distR="0" wp14:anchorId="732CD525" wp14:editId="09D970AC">
                    <wp:extent cx="933855" cy="5071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37651" cy="509192"/>
                            </a:xfrm>
                            <a:prstGeom prst="rect">
                              <a:avLst/>
                            </a:prstGeom>
                            <a:noFill/>
                            <a:ln>
                              <a:noFill/>
                            </a:ln>
                          </pic:spPr>
                        </pic:pic>
                      </a:graphicData>
                    </a:graphic>
                  </wp:inline>
                </w:drawing>
              </w:r>
            </w:ins>
          </w:p>
        </w:tc>
        <w:tc>
          <w:tcPr>
            <w:tcW w:w="0" w:type="auto"/>
            <w:vAlign w:val="center"/>
            <w:tcPrChange w:id="2717" w:author="arkat" w:date="2017-09-28T14:33:00Z">
              <w:tcPr>
                <w:tcW w:w="2737" w:type="dxa"/>
                <w:vAlign w:val="center"/>
              </w:tcPr>
            </w:tcPrChange>
          </w:tcPr>
          <w:p w14:paraId="0F9977AE" w14:textId="1FF5A7C3" w:rsidR="00A90F6E" w:rsidRDefault="006F2A3B" w:rsidP="00686631">
            <w:pPr>
              <w:pStyle w:val="BodyText"/>
              <w:spacing w:after="0"/>
              <w:rPr>
                <w:ins w:id="2718" w:author="arkat" w:date="2017-09-28T14:09:00Z"/>
                <w:lang w:val="en-US"/>
              </w:rPr>
            </w:pPr>
            <w:ins w:id="2719" w:author="arkat" w:date="2017-09-28T14:09:00Z">
              <w:r>
                <w:rPr>
                  <w:lang w:val="en-US"/>
                </w:rPr>
                <w:t>Person</w:t>
              </w:r>
            </w:ins>
          </w:p>
        </w:tc>
      </w:tr>
      <w:tr w:rsidR="006F2A3B" w14:paraId="40ADF324" w14:textId="77777777" w:rsidTr="0073701D">
        <w:trPr>
          <w:jc w:val="center"/>
          <w:ins w:id="2720" w:author="arkat" w:date="2017-09-28T14:09:00Z"/>
        </w:trPr>
        <w:tc>
          <w:tcPr>
            <w:tcW w:w="0" w:type="auto"/>
            <w:tcPrChange w:id="2721" w:author="arkat" w:date="2017-09-28T14:33:00Z">
              <w:tcPr>
                <w:tcW w:w="1631" w:type="dxa"/>
              </w:tcPr>
            </w:tcPrChange>
          </w:tcPr>
          <w:p w14:paraId="1202ABB2" w14:textId="4BBD0535" w:rsidR="00A90F6E" w:rsidRDefault="00A90F6E" w:rsidP="00686631">
            <w:pPr>
              <w:pStyle w:val="BodyText"/>
              <w:spacing w:after="0"/>
              <w:rPr>
                <w:ins w:id="2722" w:author="arkat" w:date="2017-09-28T14:09:00Z"/>
                <w:lang w:val="en-US"/>
              </w:rPr>
            </w:pPr>
            <w:ins w:id="2723" w:author="arkat" w:date="2017-09-28T14:09:00Z">
              <w:r w:rsidRPr="00A42612">
                <w:rPr>
                  <w:rFonts w:cs="Calibri"/>
                  <w:noProof/>
                  <w:szCs w:val="24"/>
                  <w:lang w:val="en-US"/>
                  <w:rPrChange w:id="2724" w:author="Unknown">
                    <w:rPr>
                      <w:noProof/>
                      <w:lang w:val="en-US"/>
                    </w:rPr>
                  </w:rPrChange>
                </w:rPr>
                <w:drawing>
                  <wp:inline distT="0" distB="0" distL="0" distR="0" wp14:anchorId="2D7D96A0" wp14:editId="75C42BC1">
                    <wp:extent cx="836579" cy="47625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4780" cy="486612"/>
                            </a:xfrm>
                            <a:prstGeom prst="rect">
                              <a:avLst/>
                            </a:prstGeom>
                            <a:noFill/>
                            <a:ln>
                              <a:noFill/>
                            </a:ln>
                          </pic:spPr>
                        </pic:pic>
                      </a:graphicData>
                    </a:graphic>
                  </wp:inline>
                </w:drawing>
              </w:r>
            </w:ins>
          </w:p>
        </w:tc>
        <w:tc>
          <w:tcPr>
            <w:tcW w:w="0" w:type="auto"/>
            <w:vAlign w:val="center"/>
            <w:tcPrChange w:id="2725" w:author="arkat" w:date="2017-09-28T14:33:00Z">
              <w:tcPr>
                <w:tcW w:w="2347" w:type="dxa"/>
                <w:vAlign w:val="center"/>
              </w:tcPr>
            </w:tcPrChange>
          </w:tcPr>
          <w:p w14:paraId="0B817E8B" w14:textId="5DB8F124" w:rsidR="00A90F6E" w:rsidRDefault="00A90F6E" w:rsidP="00686631">
            <w:pPr>
              <w:pStyle w:val="BodyText"/>
              <w:spacing w:after="0"/>
              <w:rPr>
                <w:ins w:id="2726" w:author="arkat" w:date="2017-09-28T14:09:00Z"/>
                <w:lang w:val="en-US"/>
              </w:rPr>
            </w:pPr>
            <w:ins w:id="2727" w:author="arkat" w:date="2017-09-28T14:10:00Z">
              <w:r>
                <w:rPr>
                  <w:rFonts w:cs="Calibri"/>
                  <w:noProof/>
                  <w:szCs w:val="24"/>
                  <w:lang w:val="en-US"/>
                </w:rPr>
                <w:t>Organizational Unit</w:t>
              </w:r>
            </w:ins>
          </w:p>
        </w:tc>
        <w:tc>
          <w:tcPr>
            <w:tcW w:w="0" w:type="auto"/>
            <w:vAlign w:val="center"/>
            <w:tcPrChange w:id="2728" w:author="arkat" w:date="2017-09-28T14:33:00Z">
              <w:tcPr>
                <w:tcW w:w="360" w:type="dxa"/>
                <w:vAlign w:val="center"/>
              </w:tcPr>
            </w:tcPrChange>
          </w:tcPr>
          <w:p w14:paraId="01E05ACA" w14:textId="77777777" w:rsidR="00A90F6E" w:rsidRDefault="00A90F6E" w:rsidP="00686631">
            <w:pPr>
              <w:pStyle w:val="BodyText"/>
              <w:spacing w:after="0"/>
              <w:rPr>
                <w:ins w:id="2729" w:author="arkat" w:date="2017-09-28T14:09:00Z"/>
                <w:lang w:val="en-US"/>
              </w:rPr>
            </w:pPr>
          </w:p>
        </w:tc>
        <w:tc>
          <w:tcPr>
            <w:tcW w:w="0" w:type="auto"/>
            <w:vAlign w:val="center"/>
            <w:tcPrChange w:id="2730" w:author="arkat" w:date="2017-09-28T14:33:00Z">
              <w:tcPr>
                <w:tcW w:w="1080" w:type="dxa"/>
                <w:vAlign w:val="center"/>
              </w:tcPr>
            </w:tcPrChange>
          </w:tcPr>
          <w:p w14:paraId="1707A504" w14:textId="7EADBB29" w:rsidR="00A90F6E" w:rsidRDefault="006F2A3B" w:rsidP="00686631">
            <w:pPr>
              <w:pStyle w:val="BodyText"/>
              <w:spacing w:after="0"/>
              <w:rPr>
                <w:ins w:id="2731" w:author="arkat" w:date="2017-09-28T14:09:00Z"/>
                <w:lang w:val="en-US"/>
              </w:rPr>
            </w:pPr>
            <w:ins w:id="2732" w:author="arkat" w:date="2017-09-28T14:22:00Z">
              <w:r w:rsidRPr="00A42612">
                <w:rPr>
                  <w:rFonts w:cs="Calibri"/>
                  <w:noProof/>
                  <w:szCs w:val="24"/>
                  <w:lang w:val="en-US"/>
                  <w:rPrChange w:id="2733" w:author="Unknown">
                    <w:rPr>
                      <w:noProof/>
                      <w:lang w:val="en-US"/>
                    </w:rPr>
                  </w:rPrChange>
                </w:rPr>
                <w:drawing>
                  <wp:inline distT="0" distB="0" distL="0" distR="0" wp14:anchorId="69F20DE0" wp14:editId="01CF90F0">
                    <wp:extent cx="933450" cy="51122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36003" cy="512623"/>
                            </a:xfrm>
                            <a:prstGeom prst="rect">
                              <a:avLst/>
                            </a:prstGeom>
                            <a:noFill/>
                            <a:ln>
                              <a:noFill/>
                            </a:ln>
                          </pic:spPr>
                        </pic:pic>
                      </a:graphicData>
                    </a:graphic>
                  </wp:inline>
                </w:drawing>
              </w:r>
            </w:ins>
          </w:p>
        </w:tc>
        <w:tc>
          <w:tcPr>
            <w:tcW w:w="0" w:type="auto"/>
            <w:vAlign w:val="center"/>
            <w:tcPrChange w:id="2734" w:author="arkat" w:date="2017-09-28T14:33:00Z">
              <w:tcPr>
                <w:tcW w:w="2737" w:type="dxa"/>
                <w:vAlign w:val="center"/>
              </w:tcPr>
            </w:tcPrChange>
          </w:tcPr>
          <w:p w14:paraId="1B5255B0" w14:textId="55F4D49B" w:rsidR="00A90F6E" w:rsidRDefault="006F2A3B" w:rsidP="00686631">
            <w:pPr>
              <w:pStyle w:val="BodyText"/>
              <w:spacing w:after="0"/>
              <w:rPr>
                <w:ins w:id="2735" w:author="arkat" w:date="2017-09-28T14:09:00Z"/>
                <w:lang w:val="en-US"/>
              </w:rPr>
            </w:pPr>
            <w:ins w:id="2736" w:author="arkat" w:date="2017-09-28T14:23:00Z">
              <w:r>
                <w:rPr>
                  <w:lang w:val="en-US"/>
                </w:rPr>
                <w:t>Location</w:t>
              </w:r>
            </w:ins>
          </w:p>
        </w:tc>
      </w:tr>
      <w:tr w:rsidR="006F2A3B" w14:paraId="1A1743F9" w14:textId="77777777" w:rsidTr="0073701D">
        <w:trPr>
          <w:jc w:val="center"/>
          <w:ins w:id="2737" w:author="arkat" w:date="2017-09-28T14:09:00Z"/>
        </w:trPr>
        <w:tc>
          <w:tcPr>
            <w:tcW w:w="0" w:type="auto"/>
            <w:tcPrChange w:id="2738" w:author="arkat" w:date="2017-09-28T14:33:00Z">
              <w:tcPr>
                <w:tcW w:w="1631" w:type="dxa"/>
              </w:tcPr>
            </w:tcPrChange>
          </w:tcPr>
          <w:p w14:paraId="6C557A60" w14:textId="3F98A847" w:rsidR="00A90F6E" w:rsidRDefault="00A90F6E" w:rsidP="00686631">
            <w:pPr>
              <w:pStyle w:val="BodyText"/>
              <w:spacing w:after="0"/>
              <w:rPr>
                <w:ins w:id="2739" w:author="arkat" w:date="2017-09-28T14:09:00Z"/>
                <w:lang w:val="en-US"/>
              </w:rPr>
            </w:pPr>
            <w:ins w:id="2740" w:author="arkat" w:date="2017-09-28T14:09:00Z">
              <w:r w:rsidRPr="00A42612">
                <w:rPr>
                  <w:rFonts w:cs="Calibri"/>
                  <w:noProof/>
                  <w:szCs w:val="24"/>
                  <w:lang w:val="en-US"/>
                  <w:rPrChange w:id="2741" w:author="Unknown">
                    <w:rPr>
                      <w:noProof/>
                      <w:lang w:val="en-US"/>
                    </w:rPr>
                  </w:rPrChange>
                </w:rPr>
                <w:drawing>
                  <wp:inline distT="0" distB="0" distL="0" distR="0" wp14:anchorId="5E7C7DB0" wp14:editId="12F80A8D">
                    <wp:extent cx="935990" cy="506496"/>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64732" cy="522049"/>
                            </a:xfrm>
                            <a:prstGeom prst="rect">
                              <a:avLst/>
                            </a:prstGeom>
                            <a:noFill/>
                            <a:ln>
                              <a:noFill/>
                            </a:ln>
                          </pic:spPr>
                        </pic:pic>
                      </a:graphicData>
                    </a:graphic>
                  </wp:inline>
                </w:drawing>
              </w:r>
            </w:ins>
          </w:p>
        </w:tc>
        <w:tc>
          <w:tcPr>
            <w:tcW w:w="0" w:type="auto"/>
            <w:vAlign w:val="center"/>
            <w:tcPrChange w:id="2742" w:author="arkat" w:date="2017-09-28T14:33:00Z">
              <w:tcPr>
                <w:tcW w:w="2347" w:type="dxa"/>
                <w:vAlign w:val="center"/>
              </w:tcPr>
            </w:tcPrChange>
          </w:tcPr>
          <w:p w14:paraId="2644ADF6" w14:textId="7087A9D6" w:rsidR="00A90F6E" w:rsidRDefault="006F2A3B" w:rsidP="00686631">
            <w:pPr>
              <w:pStyle w:val="BodyText"/>
              <w:spacing w:after="0"/>
              <w:rPr>
                <w:ins w:id="2743" w:author="arkat" w:date="2017-09-28T14:09:00Z"/>
                <w:lang w:val="en-US"/>
              </w:rPr>
            </w:pPr>
            <w:ins w:id="2744" w:author="arkat" w:date="2017-09-28T14:09:00Z">
              <w:r>
                <w:rPr>
                  <w:lang w:val="en-US"/>
                </w:rPr>
                <w:t>Role</w:t>
              </w:r>
            </w:ins>
          </w:p>
        </w:tc>
        <w:tc>
          <w:tcPr>
            <w:tcW w:w="0" w:type="auto"/>
            <w:vAlign w:val="center"/>
            <w:tcPrChange w:id="2745" w:author="arkat" w:date="2017-09-28T14:33:00Z">
              <w:tcPr>
                <w:tcW w:w="360" w:type="dxa"/>
                <w:vAlign w:val="center"/>
              </w:tcPr>
            </w:tcPrChange>
          </w:tcPr>
          <w:p w14:paraId="33D27E39" w14:textId="77777777" w:rsidR="00A90F6E" w:rsidRDefault="00A90F6E" w:rsidP="00686631">
            <w:pPr>
              <w:pStyle w:val="BodyText"/>
              <w:spacing w:after="0"/>
              <w:rPr>
                <w:ins w:id="2746" w:author="arkat" w:date="2017-09-28T14:09:00Z"/>
                <w:lang w:val="en-US"/>
              </w:rPr>
            </w:pPr>
          </w:p>
        </w:tc>
        <w:tc>
          <w:tcPr>
            <w:tcW w:w="0" w:type="auto"/>
            <w:vAlign w:val="center"/>
            <w:tcPrChange w:id="2747" w:author="arkat" w:date="2017-09-28T14:33:00Z">
              <w:tcPr>
                <w:tcW w:w="1080" w:type="dxa"/>
                <w:vAlign w:val="center"/>
              </w:tcPr>
            </w:tcPrChange>
          </w:tcPr>
          <w:p w14:paraId="2D4131F7" w14:textId="7471D64B" w:rsidR="00A90F6E" w:rsidRDefault="006F2A3B" w:rsidP="00686631">
            <w:pPr>
              <w:pStyle w:val="BodyText"/>
              <w:spacing w:after="0"/>
              <w:rPr>
                <w:ins w:id="2748" w:author="arkat" w:date="2017-09-28T14:09:00Z"/>
                <w:lang w:val="en-US"/>
              </w:rPr>
            </w:pPr>
            <w:ins w:id="2749" w:author="arkat" w:date="2017-09-28T14:22:00Z">
              <w:r w:rsidRPr="00A42612">
                <w:rPr>
                  <w:rFonts w:cs="Calibri"/>
                  <w:noProof/>
                  <w:szCs w:val="24"/>
                  <w:lang w:val="en-US"/>
                  <w:rPrChange w:id="2750" w:author="Unknown">
                    <w:rPr>
                      <w:noProof/>
                      <w:lang w:val="en-US"/>
                    </w:rPr>
                  </w:rPrChange>
                </w:rPr>
                <w:drawing>
                  <wp:inline distT="0" distB="0" distL="0" distR="0" wp14:anchorId="4E36F468" wp14:editId="50B98204">
                    <wp:extent cx="933450" cy="506910"/>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36751" cy="508703"/>
                            </a:xfrm>
                            <a:prstGeom prst="rect">
                              <a:avLst/>
                            </a:prstGeom>
                            <a:noFill/>
                            <a:ln>
                              <a:noFill/>
                            </a:ln>
                          </pic:spPr>
                        </pic:pic>
                      </a:graphicData>
                    </a:graphic>
                  </wp:inline>
                </w:drawing>
              </w:r>
            </w:ins>
          </w:p>
        </w:tc>
        <w:tc>
          <w:tcPr>
            <w:tcW w:w="0" w:type="auto"/>
            <w:vAlign w:val="center"/>
            <w:tcPrChange w:id="2751" w:author="arkat" w:date="2017-09-28T14:33:00Z">
              <w:tcPr>
                <w:tcW w:w="2737" w:type="dxa"/>
                <w:vAlign w:val="center"/>
              </w:tcPr>
            </w:tcPrChange>
          </w:tcPr>
          <w:p w14:paraId="3926A1BB" w14:textId="7372E122" w:rsidR="00A90F6E" w:rsidRDefault="006F2A3B" w:rsidP="00686631">
            <w:pPr>
              <w:pStyle w:val="BodyText"/>
              <w:spacing w:after="0"/>
              <w:rPr>
                <w:ins w:id="2752" w:author="arkat" w:date="2017-09-28T14:09:00Z"/>
                <w:lang w:val="en-US"/>
              </w:rPr>
            </w:pPr>
            <w:ins w:id="2753" w:author="arkat" w:date="2017-09-28T14:23:00Z">
              <w:r>
                <w:rPr>
                  <w:lang w:val="en-US"/>
                </w:rPr>
                <w:t>Entity</w:t>
              </w:r>
            </w:ins>
          </w:p>
        </w:tc>
      </w:tr>
      <w:tr w:rsidR="006F2A3B" w14:paraId="74C0A602" w14:textId="77777777" w:rsidTr="0073701D">
        <w:tblPrEx>
          <w:tblPrExChange w:id="2754"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2755" w:author="arkat" w:date="2017-09-28T14:22:00Z"/>
        </w:trPr>
        <w:tc>
          <w:tcPr>
            <w:tcW w:w="0" w:type="auto"/>
            <w:tcPrChange w:id="2756" w:author="arkat" w:date="2017-09-28T14:33:00Z">
              <w:tcPr>
                <w:tcW w:w="1631" w:type="dxa"/>
              </w:tcPr>
            </w:tcPrChange>
          </w:tcPr>
          <w:p w14:paraId="4BDE8C39" w14:textId="696708C9" w:rsidR="006F2A3B" w:rsidRPr="00A60671" w:rsidRDefault="006F2A3B" w:rsidP="00686631">
            <w:pPr>
              <w:pStyle w:val="BodyText"/>
              <w:spacing w:after="0"/>
              <w:rPr>
                <w:ins w:id="2757" w:author="arkat" w:date="2017-09-28T14:22:00Z"/>
                <w:rFonts w:cs="Calibri"/>
                <w:noProof/>
                <w:szCs w:val="24"/>
                <w:lang w:val="en-US"/>
              </w:rPr>
            </w:pPr>
            <w:ins w:id="2758" w:author="arkat" w:date="2017-09-28T14:22:00Z">
              <w:r w:rsidRPr="00A42612">
                <w:rPr>
                  <w:rFonts w:cs="Calibri"/>
                  <w:noProof/>
                  <w:szCs w:val="24"/>
                  <w:lang w:val="en-US"/>
                  <w:rPrChange w:id="2759" w:author="Unknown">
                    <w:rPr>
                      <w:noProof/>
                      <w:lang w:val="en-US"/>
                    </w:rPr>
                  </w:rPrChange>
                </w:rPr>
                <w:drawing>
                  <wp:inline distT="0" distB="0" distL="0" distR="0" wp14:anchorId="30C8EA27" wp14:editId="77BDA62C">
                    <wp:extent cx="937260" cy="513312"/>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39770" cy="514687"/>
                            </a:xfrm>
                            <a:prstGeom prst="rect">
                              <a:avLst/>
                            </a:prstGeom>
                            <a:noFill/>
                            <a:ln>
                              <a:noFill/>
                            </a:ln>
                          </pic:spPr>
                        </pic:pic>
                      </a:graphicData>
                    </a:graphic>
                  </wp:inline>
                </w:drawing>
              </w:r>
            </w:ins>
          </w:p>
        </w:tc>
        <w:tc>
          <w:tcPr>
            <w:tcW w:w="0" w:type="auto"/>
            <w:vAlign w:val="center"/>
            <w:tcPrChange w:id="2760" w:author="arkat" w:date="2017-09-28T14:33:00Z">
              <w:tcPr>
                <w:tcW w:w="2347" w:type="dxa"/>
                <w:vAlign w:val="center"/>
              </w:tcPr>
            </w:tcPrChange>
          </w:tcPr>
          <w:p w14:paraId="33B63BAD" w14:textId="1933C61F" w:rsidR="006F2A3B" w:rsidRDefault="006F2A3B" w:rsidP="00686631">
            <w:pPr>
              <w:pStyle w:val="BodyText"/>
              <w:spacing w:after="0"/>
              <w:rPr>
                <w:ins w:id="2761" w:author="arkat" w:date="2017-09-28T14:22:00Z"/>
                <w:lang w:val="en-US"/>
              </w:rPr>
            </w:pPr>
            <w:ins w:id="2762" w:author="arkat" w:date="2017-09-28T14:23:00Z">
              <w:r>
                <w:rPr>
                  <w:lang w:val="en-US"/>
                </w:rPr>
                <w:t>Database</w:t>
              </w:r>
            </w:ins>
          </w:p>
        </w:tc>
        <w:tc>
          <w:tcPr>
            <w:tcW w:w="0" w:type="auto"/>
            <w:vAlign w:val="center"/>
            <w:tcPrChange w:id="2763" w:author="arkat" w:date="2017-09-28T14:33:00Z">
              <w:tcPr>
                <w:tcW w:w="360" w:type="dxa"/>
                <w:vAlign w:val="center"/>
              </w:tcPr>
            </w:tcPrChange>
          </w:tcPr>
          <w:p w14:paraId="711C34EF" w14:textId="77777777" w:rsidR="006F2A3B" w:rsidRDefault="006F2A3B" w:rsidP="00686631">
            <w:pPr>
              <w:pStyle w:val="BodyText"/>
              <w:spacing w:after="0"/>
              <w:rPr>
                <w:ins w:id="2764" w:author="arkat" w:date="2017-09-28T14:22:00Z"/>
                <w:lang w:val="en-US"/>
              </w:rPr>
            </w:pPr>
          </w:p>
        </w:tc>
        <w:tc>
          <w:tcPr>
            <w:tcW w:w="0" w:type="auto"/>
            <w:vAlign w:val="center"/>
            <w:tcPrChange w:id="2765" w:author="arkat" w:date="2017-09-28T14:33:00Z">
              <w:tcPr>
                <w:tcW w:w="1080" w:type="dxa"/>
                <w:vAlign w:val="center"/>
              </w:tcPr>
            </w:tcPrChange>
          </w:tcPr>
          <w:p w14:paraId="6227B3E7" w14:textId="4BACAFCF" w:rsidR="006F2A3B" w:rsidRPr="00A60671" w:rsidRDefault="006F2A3B" w:rsidP="00686631">
            <w:pPr>
              <w:pStyle w:val="BodyText"/>
              <w:spacing w:after="0"/>
              <w:rPr>
                <w:ins w:id="2766" w:author="arkat" w:date="2017-09-28T14:22:00Z"/>
                <w:rFonts w:cs="Calibri"/>
                <w:noProof/>
                <w:szCs w:val="24"/>
                <w:lang w:val="en-US"/>
              </w:rPr>
            </w:pPr>
            <w:ins w:id="2767" w:author="arkat" w:date="2017-09-28T14:22:00Z">
              <w:r w:rsidRPr="00A42612">
                <w:rPr>
                  <w:rFonts w:cs="Calibri"/>
                  <w:noProof/>
                  <w:szCs w:val="24"/>
                  <w:lang w:val="en-US"/>
                  <w:rPrChange w:id="2768" w:author="Unknown">
                    <w:rPr>
                      <w:noProof/>
                      <w:lang w:val="en-US"/>
                    </w:rPr>
                  </w:rPrChange>
                </w:rPr>
                <w:drawing>
                  <wp:inline distT="0" distB="0" distL="0" distR="0" wp14:anchorId="3AE16DEB" wp14:editId="419CD434">
                    <wp:extent cx="855950" cy="513080"/>
                    <wp:effectExtent l="0" t="0" r="1905"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57851" cy="514220"/>
                            </a:xfrm>
                            <a:prstGeom prst="rect">
                              <a:avLst/>
                            </a:prstGeom>
                            <a:noFill/>
                            <a:ln>
                              <a:noFill/>
                            </a:ln>
                          </pic:spPr>
                        </pic:pic>
                      </a:graphicData>
                    </a:graphic>
                  </wp:inline>
                </w:drawing>
              </w:r>
            </w:ins>
          </w:p>
        </w:tc>
        <w:tc>
          <w:tcPr>
            <w:tcW w:w="0" w:type="auto"/>
            <w:vAlign w:val="center"/>
            <w:tcPrChange w:id="2769" w:author="arkat" w:date="2017-09-28T14:33:00Z">
              <w:tcPr>
                <w:tcW w:w="2737" w:type="dxa"/>
                <w:vAlign w:val="center"/>
              </w:tcPr>
            </w:tcPrChange>
          </w:tcPr>
          <w:p w14:paraId="282D8128" w14:textId="724454F9" w:rsidR="006F2A3B" w:rsidRDefault="006F2A3B" w:rsidP="00686631">
            <w:pPr>
              <w:pStyle w:val="BodyText"/>
              <w:spacing w:after="0"/>
              <w:rPr>
                <w:ins w:id="2770" w:author="arkat" w:date="2017-09-28T14:22:00Z"/>
                <w:lang w:val="en-US"/>
              </w:rPr>
            </w:pPr>
            <w:ins w:id="2771" w:author="arkat" w:date="2017-09-28T14:23:00Z">
              <w:r>
                <w:rPr>
                  <w:lang w:val="en-US"/>
                </w:rPr>
                <w:t>Document</w:t>
              </w:r>
            </w:ins>
          </w:p>
        </w:tc>
      </w:tr>
      <w:tr w:rsidR="006F2A3B" w14:paraId="255C9F1D" w14:textId="77777777" w:rsidTr="0073701D">
        <w:tblPrEx>
          <w:tblPrExChange w:id="2772"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2773" w:author="arkat" w:date="2017-09-28T14:22:00Z"/>
        </w:trPr>
        <w:tc>
          <w:tcPr>
            <w:tcW w:w="0" w:type="auto"/>
            <w:tcPrChange w:id="2774" w:author="arkat" w:date="2017-09-28T14:33:00Z">
              <w:tcPr>
                <w:tcW w:w="1631" w:type="dxa"/>
              </w:tcPr>
            </w:tcPrChange>
          </w:tcPr>
          <w:p w14:paraId="4C832631" w14:textId="3F5EA5BE" w:rsidR="006F2A3B" w:rsidRPr="00A60671" w:rsidRDefault="006F2A3B" w:rsidP="00686631">
            <w:pPr>
              <w:pStyle w:val="BodyText"/>
              <w:spacing w:after="0"/>
              <w:rPr>
                <w:ins w:id="2775" w:author="arkat" w:date="2017-09-28T14:22:00Z"/>
                <w:rFonts w:cs="Calibri"/>
                <w:noProof/>
                <w:szCs w:val="24"/>
                <w:lang w:val="en-US"/>
              </w:rPr>
            </w:pPr>
            <w:ins w:id="2776" w:author="arkat" w:date="2017-09-28T14:22:00Z">
              <w:r w:rsidRPr="00A42612">
                <w:rPr>
                  <w:rFonts w:cs="Calibri"/>
                  <w:noProof/>
                  <w:szCs w:val="24"/>
                  <w:lang w:val="en-US"/>
                  <w:rPrChange w:id="2777" w:author="Unknown">
                    <w:rPr>
                      <w:noProof/>
                      <w:lang w:val="en-US"/>
                    </w:rPr>
                  </w:rPrChange>
                </w:rPr>
                <w:drawing>
                  <wp:inline distT="0" distB="0" distL="0" distR="0" wp14:anchorId="2D0941C4" wp14:editId="3885B039">
                    <wp:extent cx="936196" cy="48577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5701" cy="495896"/>
                            </a:xfrm>
                            <a:prstGeom prst="rect">
                              <a:avLst/>
                            </a:prstGeom>
                            <a:noFill/>
                            <a:ln>
                              <a:noFill/>
                            </a:ln>
                          </pic:spPr>
                        </pic:pic>
                      </a:graphicData>
                    </a:graphic>
                  </wp:inline>
                </w:drawing>
              </w:r>
            </w:ins>
          </w:p>
        </w:tc>
        <w:tc>
          <w:tcPr>
            <w:tcW w:w="0" w:type="auto"/>
            <w:vAlign w:val="center"/>
            <w:tcPrChange w:id="2778" w:author="arkat" w:date="2017-09-28T14:33:00Z">
              <w:tcPr>
                <w:tcW w:w="2347" w:type="dxa"/>
                <w:vAlign w:val="center"/>
              </w:tcPr>
            </w:tcPrChange>
          </w:tcPr>
          <w:p w14:paraId="5E5D13A5" w14:textId="23D8A457" w:rsidR="006F2A3B" w:rsidRDefault="006F2A3B" w:rsidP="00686631">
            <w:pPr>
              <w:pStyle w:val="BodyText"/>
              <w:spacing w:after="0"/>
              <w:rPr>
                <w:ins w:id="2779" w:author="arkat" w:date="2017-09-28T14:22:00Z"/>
                <w:lang w:val="en-US"/>
              </w:rPr>
            </w:pPr>
            <w:ins w:id="2780" w:author="arkat" w:date="2017-09-28T14:25:00Z">
              <w:r>
                <w:rPr>
                  <w:lang w:val="en-US"/>
                </w:rPr>
                <w:t>IT System</w:t>
              </w:r>
            </w:ins>
          </w:p>
        </w:tc>
        <w:tc>
          <w:tcPr>
            <w:tcW w:w="0" w:type="auto"/>
            <w:vAlign w:val="center"/>
            <w:tcPrChange w:id="2781" w:author="arkat" w:date="2017-09-28T14:33:00Z">
              <w:tcPr>
                <w:tcW w:w="360" w:type="dxa"/>
                <w:vAlign w:val="center"/>
              </w:tcPr>
            </w:tcPrChange>
          </w:tcPr>
          <w:p w14:paraId="33C785B9" w14:textId="77777777" w:rsidR="006F2A3B" w:rsidRDefault="006F2A3B" w:rsidP="00686631">
            <w:pPr>
              <w:pStyle w:val="BodyText"/>
              <w:spacing w:after="0"/>
              <w:rPr>
                <w:ins w:id="2782" w:author="arkat" w:date="2017-09-28T14:22:00Z"/>
                <w:lang w:val="en-US"/>
              </w:rPr>
            </w:pPr>
          </w:p>
        </w:tc>
        <w:tc>
          <w:tcPr>
            <w:tcW w:w="0" w:type="auto"/>
            <w:vAlign w:val="center"/>
            <w:tcPrChange w:id="2783" w:author="arkat" w:date="2017-09-28T14:33:00Z">
              <w:tcPr>
                <w:tcW w:w="1080" w:type="dxa"/>
                <w:vAlign w:val="center"/>
              </w:tcPr>
            </w:tcPrChange>
          </w:tcPr>
          <w:p w14:paraId="0861C973" w14:textId="056D07B1" w:rsidR="006F2A3B" w:rsidRPr="00A60671" w:rsidRDefault="006F2A3B" w:rsidP="00686631">
            <w:pPr>
              <w:pStyle w:val="BodyText"/>
              <w:spacing w:after="0"/>
              <w:rPr>
                <w:ins w:id="2784" w:author="arkat" w:date="2017-09-28T14:22:00Z"/>
                <w:rFonts w:cs="Calibri"/>
                <w:noProof/>
                <w:szCs w:val="24"/>
                <w:lang w:val="en-US"/>
              </w:rPr>
            </w:pPr>
            <w:ins w:id="2785" w:author="arkat" w:date="2017-09-28T14:22:00Z">
              <w:r w:rsidRPr="00A42612">
                <w:rPr>
                  <w:rFonts w:cs="Calibri"/>
                  <w:noProof/>
                  <w:szCs w:val="24"/>
                  <w:lang w:val="en-US"/>
                  <w:rPrChange w:id="2786" w:author="Unknown">
                    <w:rPr>
                      <w:noProof/>
                      <w:lang w:val="en-US"/>
                    </w:rPr>
                  </w:rPrChange>
                </w:rPr>
                <w:drawing>
                  <wp:inline distT="0" distB="0" distL="0" distR="0" wp14:anchorId="42CCC813" wp14:editId="7BC652AB">
                    <wp:extent cx="886981" cy="49611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02412" cy="504742"/>
                            </a:xfrm>
                            <a:prstGeom prst="rect">
                              <a:avLst/>
                            </a:prstGeom>
                            <a:noFill/>
                            <a:ln>
                              <a:noFill/>
                            </a:ln>
                          </pic:spPr>
                        </pic:pic>
                      </a:graphicData>
                    </a:graphic>
                  </wp:inline>
                </w:drawing>
              </w:r>
            </w:ins>
          </w:p>
        </w:tc>
        <w:tc>
          <w:tcPr>
            <w:tcW w:w="0" w:type="auto"/>
            <w:vAlign w:val="center"/>
            <w:tcPrChange w:id="2787" w:author="arkat" w:date="2017-09-28T14:33:00Z">
              <w:tcPr>
                <w:tcW w:w="2737" w:type="dxa"/>
                <w:vAlign w:val="center"/>
              </w:tcPr>
            </w:tcPrChange>
          </w:tcPr>
          <w:p w14:paraId="2A79FFF2" w14:textId="4925531B" w:rsidR="006F2A3B" w:rsidRDefault="006F2A3B" w:rsidP="00686631">
            <w:pPr>
              <w:pStyle w:val="BodyText"/>
              <w:spacing w:after="0"/>
              <w:rPr>
                <w:ins w:id="2788" w:author="arkat" w:date="2017-09-28T14:22:00Z"/>
                <w:lang w:val="en-US"/>
              </w:rPr>
            </w:pPr>
            <w:ins w:id="2789" w:author="arkat" w:date="2017-09-28T14:25:00Z">
              <w:r>
                <w:rPr>
                  <w:lang w:val="en-US"/>
                </w:rPr>
                <w:t>Product</w:t>
              </w:r>
            </w:ins>
          </w:p>
        </w:tc>
      </w:tr>
      <w:tr w:rsidR="006F2A3B" w14:paraId="39B42B19" w14:textId="77777777" w:rsidTr="0073701D">
        <w:tblPrEx>
          <w:tblPrExChange w:id="2790"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2791" w:author="arkat" w:date="2017-09-28T14:22:00Z"/>
        </w:trPr>
        <w:tc>
          <w:tcPr>
            <w:tcW w:w="0" w:type="auto"/>
            <w:tcPrChange w:id="2792" w:author="arkat" w:date="2017-09-28T14:33:00Z">
              <w:tcPr>
                <w:tcW w:w="1631" w:type="dxa"/>
              </w:tcPr>
            </w:tcPrChange>
          </w:tcPr>
          <w:p w14:paraId="7A8753F3" w14:textId="05E4D6C3" w:rsidR="006F2A3B" w:rsidRPr="00A60671" w:rsidRDefault="006F2A3B" w:rsidP="00686631">
            <w:pPr>
              <w:pStyle w:val="BodyText"/>
              <w:spacing w:after="0"/>
              <w:rPr>
                <w:ins w:id="2793" w:author="arkat" w:date="2017-09-28T14:22:00Z"/>
                <w:rFonts w:cs="Calibri"/>
                <w:noProof/>
                <w:szCs w:val="24"/>
                <w:lang w:val="en-US"/>
              </w:rPr>
            </w:pPr>
            <w:ins w:id="2794" w:author="arkat" w:date="2017-09-28T14:22:00Z">
              <w:r w:rsidRPr="00A42612">
                <w:rPr>
                  <w:rFonts w:cs="Calibri"/>
                  <w:noProof/>
                  <w:szCs w:val="24"/>
                  <w:lang w:val="en-US"/>
                  <w:rPrChange w:id="2795" w:author="Unknown">
                    <w:rPr>
                      <w:noProof/>
                      <w:lang w:val="en-US"/>
                    </w:rPr>
                  </w:rPrChange>
                </w:rPr>
                <w:drawing>
                  <wp:inline distT="0" distB="0" distL="0" distR="0" wp14:anchorId="370F9988" wp14:editId="025E73C5">
                    <wp:extent cx="937260" cy="505333"/>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43636" cy="508770"/>
                            </a:xfrm>
                            <a:prstGeom prst="rect">
                              <a:avLst/>
                            </a:prstGeom>
                            <a:noFill/>
                            <a:ln>
                              <a:noFill/>
                            </a:ln>
                          </pic:spPr>
                        </pic:pic>
                      </a:graphicData>
                    </a:graphic>
                  </wp:inline>
                </w:drawing>
              </w:r>
            </w:ins>
          </w:p>
        </w:tc>
        <w:tc>
          <w:tcPr>
            <w:tcW w:w="0" w:type="auto"/>
            <w:vAlign w:val="center"/>
            <w:tcPrChange w:id="2796" w:author="arkat" w:date="2017-09-28T14:33:00Z">
              <w:tcPr>
                <w:tcW w:w="2347" w:type="dxa"/>
                <w:vAlign w:val="center"/>
              </w:tcPr>
            </w:tcPrChange>
          </w:tcPr>
          <w:p w14:paraId="34AC9D9E" w14:textId="37F200CF" w:rsidR="006F2A3B" w:rsidRDefault="006F2A3B" w:rsidP="00686631">
            <w:pPr>
              <w:pStyle w:val="BodyText"/>
              <w:spacing w:after="0"/>
              <w:rPr>
                <w:ins w:id="2797" w:author="arkat" w:date="2017-09-28T14:22:00Z"/>
                <w:lang w:val="en-US"/>
              </w:rPr>
            </w:pPr>
            <w:ins w:id="2798" w:author="arkat" w:date="2017-09-28T14:25:00Z">
              <w:r>
                <w:rPr>
                  <w:lang w:val="en-US"/>
                </w:rPr>
                <w:t>Risk</w:t>
              </w:r>
            </w:ins>
          </w:p>
        </w:tc>
        <w:tc>
          <w:tcPr>
            <w:tcW w:w="0" w:type="auto"/>
            <w:vAlign w:val="center"/>
            <w:tcPrChange w:id="2799" w:author="arkat" w:date="2017-09-28T14:33:00Z">
              <w:tcPr>
                <w:tcW w:w="360" w:type="dxa"/>
                <w:vAlign w:val="center"/>
              </w:tcPr>
            </w:tcPrChange>
          </w:tcPr>
          <w:p w14:paraId="5D27987A" w14:textId="77777777" w:rsidR="006F2A3B" w:rsidRDefault="006F2A3B" w:rsidP="00686631">
            <w:pPr>
              <w:pStyle w:val="BodyText"/>
              <w:spacing w:after="0"/>
              <w:rPr>
                <w:ins w:id="2800" w:author="arkat" w:date="2017-09-28T14:22:00Z"/>
                <w:lang w:val="en-US"/>
              </w:rPr>
            </w:pPr>
          </w:p>
        </w:tc>
        <w:tc>
          <w:tcPr>
            <w:tcW w:w="0" w:type="auto"/>
            <w:vAlign w:val="center"/>
            <w:tcPrChange w:id="2801" w:author="arkat" w:date="2017-09-28T14:33:00Z">
              <w:tcPr>
                <w:tcW w:w="1080" w:type="dxa"/>
                <w:vAlign w:val="center"/>
              </w:tcPr>
            </w:tcPrChange>
          </w:tcPr>
          <w:p w14:paraId="5311779B" w14:textId="609BC639" w:rsidR="006F2A3B" w:rsidRPr="00A60671" w:rsidRDefault="0073701D" w:rsidP="00686631">
            <w:pPr>
              <w:pStyle w:val="BodyText"/>
              <w:spacing w:after="0"/>
              <w:rPr>
                <w:ins w:id="2802" w:author="arkat" w:date="2017-09-28T14:22:00Z"/>
                <w:rFonts w:cs="Calibri"/>
                <w:noProof/>
                <w:szCs w:val="24"/>
                <w:lang w:val="en-US"/>
              </w:rPr>
            </w:pPr>
            <w:ins w:id="2803" w:author="arkat" w:date="2017-09-28T14:36:00Z">
              <w:r w:rsidRPr="00A42612">
                <w:rPr>
                  <w:rFonts w:cs="Calibri"/>
                  <w:noProof/>
                  <w:szCs w:val="24"/>
                  <w:lang w:val="en-US"/>
                  <w:rPrChange w:id="2804" w:author="Unknown">
                    <w:rPr>
                      <w:noProof/>
                      <w:lang w:val="en-US"/>
                    </w:rPr>
                  </w:rPrChange>
                </w:rPr>
                <mc:AlternateContent>
                  <mc:Choice Requires="wps">
                    <w:drawing>
                      <wp:anchor distT="0" distB="0" distL="114300" distR="114300" simplePos="0" relativeHeight="251644416" behindDoc="0" locked="0" layoutInCell="1" allowOverlap="1" wp14:anchorId="53105039" wp14:editId="7C8BF39A">
                        <wp:simplePos x="0" y="0"/>
                        <wp:positionH relativeFrom="column">
                          <wp:posOffset>139700</wp:posOffset>
                        </wp:positionH>
                        <wp:positionV relativeFrom="paragraph">
                          <wp:posOffset>97155</wp:posOffset>
                        </wp:positionV>
                        <wp:extent cx="534670" cy="0"/>
                        <wp:effectExtent l="38100" t="38100" r="74930" b="95250"/>
                        <wp:wrapNone/>
                        <wp:docPr id="184" name="Straight Connector 184"/>
                        <wp:cNvGraphicFramePr/>
                        <a:graphic xmlns:a="http://schemas.openxmlformats.org/drawingml/2006/main">
                          <a:graphicData uri="http://schemas.microsoft.com/office/word/2010/wordprocessingShape">
                            <wps:wsp>
                              <wps:cNvCnPr/>
                              <wps:spPr>
                                <a:xfrm>
                                  <a:off x="0" y="0"/>
                                  <a:ext cx="5346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7192C6" id="Straight Connector 184"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7.65pt" to="53.1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" strokecolor="black [3200]" strokeweight="2pt">
                        <v:shadow on="t" color="black" opacity="24903f" origin=",.5" offset="0,.55556mm"/>
                      </v:line>
                    </w:pict>
                  </mc:Fallback>
                </mc:AlternateContent>
              </w:r>
            </w:ins>
          </w:p>
        </w:tc>
        <w:tc>
          <w:tcPr>
            <w:tcW w:w="0" w:type="auto"/>
            <w:vAlign w:val="center"/>
            <w:tcPrChange w:id="2805" w:author="arkat" w:date="2017-09-28T14:33:00Z">
              <w:tcPr>
                <w:tcW w:w="2737" w:type="dxa"/>
                <w:vAlign w:val="center"/>
              </w:tcPr>
            </w:tcPrChange>
          </w:tcPr>
          <w:p w14:paraId="602655BD" w14:textId="50F7229A" w:rsidR="006F2A3B" w:rsidRDefault="0073701D" w:rsidP="00686631">
            <w:pPr>
              <w:pStyle w:val="BodyText"/>
              <w:spacing w:after="0"/>
              <w:rPr>
                <w:ins w:id="2806" w:author="arkat" w:date="2017-09-28T14:22:00Z"/>
                <w:lang w:val="en-US"/>
              </w:rPr>
            </w:pPr>
            <w:ins w:id="2807" w:author="arkat" w:date="2017-09-28T14:36:00Z">
              <w:r>
                <w:rPr>
                  <w:lang w:val="en-US"/>
                </w:rPr>
                <w:t>Relation</w:t>
              </w:r>
            </w:ins>
          </w:p>
        </w:tc>
      </w:tr>
    </w:tbl>
    <w:p w14:paraId="750F5CE0" w14:textId="77777777" w:rsidR="00DC4822" w:rsidRPr="00BD7AC8" w:rsidRDefault="00DC4822" w:rsidP="00A54029">
      <w:pPr>
        <w:pStyle w:val="BodyText"/>
        <w:spacing w:after="0"/>
        <w:ind w:firstLine="270"/>
        <w:rPr>
          <w:ins w:id="2808" w:author="arkat" w:date="2017-09-28T13:53:00Z"/>
          <w:b/>
          <w:lang w:val="en-US"/>
          <w:rPrChange w:id="2809" w:author="arkat" w:date="2017-10-02T22:09:00Z">
            <w:rPr>
              <w:ins w:id="2810" w:author="arkat" w:date="2017-09-28T13:53:00Z"/>
              <w:lang w:val="en-US"/>
            </w:rPr>
          </w:rPrChange>
        </w:rPr>
      </w:pPr>
    </w:p>
    <w:p w14:paraId="41BDED37" w14:textId="6F91E12D" w:rsidR="00E06A8F" w:rsidRPr="00E6554F" w:rsidRDefault="0073701D">
      <w:pPr>
        <w:pStyle w:val="GambarBAB2"/>
        <w:numPr>
          <w:ilvl w:val="0"/>
          <w:numId w:val="45"/>
        </w:numPr>
        <w:ind w:left="0" w:firstLine="0"/>
        <w:rPr>
          <w:ins w:id="2811" w:author="arkat" w:date="2017-09-28T20:51:00Z"/>
          <w:b/>
        </w:rPr>
        <w:pPrChange w:id="2812" w:author="arkat" w:date="2017-09-28T16:04:00Z">
          <w:pPr>
            <w:pStyle w:val="BodyText"/>
            <w:spacing w:after="0"/>
            <w:ind w:firstLine="270"/>
          </w:pPr>
        </w:pPrChange>
      </w:pPr>
      <w:bookmarkStart w:id="2813" w:name="_Toc495046363"/>
      <w:ins w:id="2814" w:author="arkat" w:date="2017-09-28T14:31:00Z">
        <w:r w:rsidRPr="00BD7AC8">
          <w:rPr>
            <w:b/>
            <w:rPrChange w:id="2815" w:author="arkat" w:date="2017-10-02T22:09:00Z">
              <w:rPr/>
            </w:rPrChange>
          </w:rPr>
          <w:t>Elemen Perluasan</w:t>
        </w:r>
      </w:ins>
      <w:ins w:id="2816" w:author="arkat" w:date="2017-09-28T14:32:00Z">
        <w:r w:rsidRPr="00E6554F">
          <w:rPr>
            <w:b/>
          </w:rPr>
          <w:t xml:space="preserve"> EPC</w:t>
        </w:r>
      </w:ins>
      <w:ins w:id="2817" w:author="arkat" w:date="2017-09-28T14:31:00Z">
        <w:r w:rsidR="0095050F">
          <w:rPr>
            <w:b/>
            <w:rPrChange w:id="2818" w:author="arkat" w:date="2017-10-02T22:09:00Z">
              <w:rPr>
                <w:b/>
              </w:rPr>
            </w:rPrChange>
          </w:rPr>
          <w:t>-</w:t>
        </w:r>
        <w:r w:rsidRPr="00BD7AC8">
          <w:rPr>
            <w:b/>
            <w:rPrChange w:id="2819" w:author="arkat" w:date="2017-10-02T22:09:00Z">
              <w:rPr/>
            </w:rPrChange>
          </w:rPr>
          <w:t>ARIS</w:t>
        </w:r>
      </w:ins>
      <w:bookmarkEnd w:id="2813"/>
    </w:p>
    <w:p w14:paraId="1EA19A80" w14:textId="269ADAD2" w:rsidR="00E116C1" w:rsidRDefault="00BD7AC8">
      <w:pPr>
        <w:pStyle w:val="BodyText"/>
        <w:spacing w:after="0"/>
        <w:ind w:left="2160"/>
        <w:jc w:val="center"/>
        <w:rPr>
          <w:ins w:id="2820" w:author="arkat" w:date="2017-09-29T06:59:00Z"/>
          <w:lang w:val="en-US"/>
        </w:rPr>
        <w:pPrChange w:id="2821" w:author="arkat" w:date="2017-10-02T22:15:00Z">
          <w:pPr>
            <w:pStyle w:val="BodyText"/>
            <w:spacing w:after="0"/>
            <w:ind w:firstLine="270"/>
          </w:pPr>
        </w:pPrChange>
      </w:pPr>
      <w:ins w:id="2822" w:author="arkat" w:date="2017-10-02T22:12:00Z">
        <w:r>
          <w:rPr>
            <w:lang w:val="en-US"/>
          </w:rPr>
          <w:t xml:space="preserve">Sumber : </w:t>
        </w:r>
      </w:ins>
      <w:ins w:id="2823" w:author="arkat" w:date="2017-10-02T22:13:00Z">
        <w:r>
          <w:rPr>
            <w:lang w:val="en-US"/>
          </w:rPr>
          <w:fldChar w:fldCharType="begin" w:fldLock="1"/>
        </w:r>
      </w:ins>
      <w:ins w:id="2824" w:author="arkat" w:date="2017-10-02T22:15:00Z">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"manualFormatting" : "ARIS (2010)", "plainTextFormattedCitation" : "(ARIS, 2010)", "previouslyFormattedCitation" : "(ARIS, 2010)" }, "properties" : { "noteIndex" : 0 }, "schema" : "https://github.com/citation-style-language/schema/raw/master/csl-citation.json" }</w:instrText>
        </w:r>
      </w:ins>
      <w:del w:id="2825" w:author="arkat" w:date="2017-10-02T22:15:00Z">
        <w:r w:rsidR="00704B5D" w:rsidDel="00704B5D">
          <w:rPr>
            <w:lang w:val="en-US"/>
          </w:rPr>
          <w:del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"manualFormatting" : "ARIS (n.d.)", "plainTextFormattedCitation" : "(ARIS, 2010)", "previouslyFormattedCitation" : "(ARIS, 2010)" }, "properties" : { "noteIndex" : 0 }, "schema" : "https://github.com/citation-style-language/schema/raw/master/csl-citation.json" }</w:delInstrText>
        </w:r>
      </w:del>
      <w:r>
        <w:rPr>
          <w:lang w:val="en-US"/>
        </w:rPr>
        <w:fldChar w:fldCharType="separate"/>
      </w:r>
      <w:del w:id="2826" w:author="arkat" w:date="2017-10-02T22:13:00Z">
        <w:r w:rsidRPr="00BD7AC8" w:rsidDel="00BD7AC8">
          <w:rPr>
            <w:noProof/>
            <w:lang w:val="en-US"/>
          </w:rPr>
          <w:delText>(</w:delText>
        </w:r>
      </w:del>
      <w:r w:rsidRPr="00BD7AC8">
        <w:rPr>
          <w:noProof/>
          <w:lang w:val="en-US"/>
        </w:rPr>
        <w:t>ARIS</w:t>
      </w:r>
      <w:del w:id="2827" w:author="arkat" w:date="2017-10-02T22:13:00Z">
        <w:r w:rsidRPr="00BD7AC8" w:rsidDel="00BD7AC8">
          <w:rPr>
            <w:noProof/>
            <w:lang w:val="en-US"/>
          </w:rPr>
          <w:delText>,</w:delText>
        </w:r>
      </w:del>
      <w:r w:rsidRPr="00BD7AC8">
        <w:rPr>
          <w:noProof/>
          <w:lang w:val="en-US"/>
        </w:rPr>
        <w:t xml:space="preserve"> </w:t>
      </w:r>
      <w:ins w:id="2828" w:author="arkat" w:date="2017-10-02T22:13:00Z">
        <w:r>
          <w:rPr>
            <w:noProof/>
            <w:lang w:val="en-US"/>
          </w:rPr>
          <w:t>(</w:t>
        </w:r>
      </w:ins>
      <w:ins w:id="2829" w:author="arkat" w:date="2017-10-02T22:15:00Z">
        <w:r w:rsidR="00704B5D">
          <w:rPr>
            <w:noProof/>
            <w:lang w:val="en-US"/>
          </w:rPr>
          <w:t>2010</w:t>
        </w:r>
      </w:ins>
      <w:del w:id="2830" w:author="arkat" w:date="2017-10-02T22:15:00Z">
        <w:r w:rsidRPr="00BD7AC8" w:rsidDel="00704B5D">
          <w:rPr>
            <w:noProof/>
            <w:lang w:val="en-US"/>
          </w:rPr>
          <w:delText>n.d.</w:delText>
        </w:r>
      </w:del>
      <w:r w:rsidRPr="00BD7AC8">
        <w:rPr>
          <w:noProof/>
          <w:lang w:val="en-US"/>
        </w:rPr>
        <w:t>)</w:t>
      </w:r>
      <w:ins w:id="2831" w:author="arkat" w:date="2017-10-02T22:13:00Z">
        <w:r>
          <w:rPr>
            <w:lang w:val="en-US"/>
          </w:rPr>
          <w:fldChar w:fldCharType="end"/>
        </w:r>
      </w:ins>
    </w:p>
    <w:p w14:paraId="6560DAD4" w14:textId="2DF7478B" w:rsidR="001976ED" w:rsidRPr="00A54029" w:rsidRDefault="00BD7AC8">
      <w:pPr>
        <w:pStyle w:val="BodyText"/>
        <w:spacing w:after="0"/>
        <w:ind w:firstLine="270"/>
        <w:rPr>
          <w:ins w:id="2832" w:author="arkat" w:date="2017-09-29T06:25:00Z"/>
          <w:lang w:val="en-US"/>
          <w:rPrChange w:id="2833" w:author="arkat" w:date="2017-09-29T06:47:00Z">
            <w:rPr>
              <w:ins w:id="2834" w:author="arkat" w:date="2017-09-29T06:25:00Z"/>
              <w:rFonts w:ascii="ArialMT" w:hAnsi="ArialMT"/>
              <w:color w:val="231F20"/>
              <w:szCs w:val="24"/>
            </w:rPr>
          </w:rPrChange>
        </w:rPr>
      </w:pPr>
      <w:ins w:id="2835" w:author="arkat" w:date="2017-10-02T22:10:00Z">
        <w:r>
          <w:t>Gambar 2.5</w:t>
        </w:r>
        <w:r w:rsidRPr="00832701">
          <w:t xml:space="preserve"> adalah perluasan elemen EPC yang ada pada </w:t>
        </w:r>
        <w:r w:rsidRPr="00832701">
          <w:rPr>
            <w:i/>
          </w:rPr>
          <w:t>tool</w:t>
        </w:r>
        <w:r w:rsidRPr="00832701">
          <w:t xml:space="preserve"> ARISExpress</w:t>
        </w:r>
        <w:r w:rsidR="00704B5D">
          <w:rPr>
            <w:lang w:val="en-US"/>
          </w:rPr>
          <w:t xml:space="preserve">. </w:t>
        </w:r>
      </w:ins>
      <w:ins w:id="2836" w:author="arkat" w:date="2017-09-29T06:25:00Z">
        <w:r w:rsidR="001976ED" w:rsidRPr="00A54029">
          <w:rPr>
            <w:lang w:val="en-US"/>
            <w:rPrChange w:id="2837" w:author="arkat" w:date="2017-09-29T06:47:00Z">
              <w:rPr>
                <w:rFonts w:ascii="ArialMT" w:hAnsi="ArialMT"/>
                <w:color w:val="231F20"/>
                <w:szCs w:val="24"/>
              </w:rPr>
            </w:rPrChange>
          </w:rPr>
          <w:t xml:space="preserve">Definisi dari masing-masing </w:t>
        </w:r>
      </w:ins>
      <w:ins w:id="2838" w:author="arkat" w:date="2017-09-29T06:46:00Z">
        <w:r w:rsidR="00A54029" w:rsidRPr="00A54029">
          <w:rPr>
            <w:lang w:val="en-US"/>
            <w:rPrChange w:id="2839" w:author="arkat" w:date="2017-09-29T06:47:00Z">
              <w:rPr>
                <w:rFonts w:ascii="ArialMT" w:hAnsi="ArialMT"/>
                <w:color w:val="231F20"/>
                <w:szCs w:val="24"/>
              </w:rPr>
            </w:rPrChange>
          </w:rPr>
          <w:t xml:space="preserve">elemen seperti yang didefinisikan oleh </w:t>
        </w:r>
      </w:ins>
      <w:ins w:id="2840" w:author="arkat" w:date="2017-09-29T06:25:00Z">
        <w:r w:rsidR="001976ED" w:rsidRPr="00A54029">
          <w:rPr>
            <w:lang w:val="en-US"/>
            <w:rPrChange w:id="2841" w:author="arkat" w:date="2017-09-29T06:47:00Z">
              <w:rPr>
                <w:rFonts w:ascii="ArialMT" w:hAnsi="ArialMT"/>
                <w:color w:val="231F20"/>
                <w:szCs w:val="24"/>
              </w:rPr>
            </w:rPrChange>
          </w:rPr>
          <w:t>ARIS</w:t>
        </w:r>
      </w:ins>
      <w:ins w:id="2842" w:author="arkat" w:date="2017-09-29T06:46:00Z">
        <w:r w:rsidR="00A54029" w:rsidRPr="00A54029">
          <w:rPr>
            <w:lang w:val="en-US"/>
            <w:rPrChange w:id="2843" w:author="arkat" w:date="2017-09-29T06:47:00Z">
              <w:rPr>
                <w:rFonts w:ascii="ArialMT" w:hAnsi="ArialMT"/>
                <w:color w:val="231F20"/>
                <w:szCs w:val="24"/>
              </w:rPr>
            </w:rPrChange>
          </w:rPr>
          <w:t xml:space="preserve"> di dalam dokumentasinya </w:t>
        </w:r>
      </w:ins>
      <w:ins w:id="2844" w:author="arkat" w:date="2017-10-02T22:11:00Z">
        <w:r>
          <w:rPr>
            <w:lang w:val="en-US"/>
          </w:rPr>
          <w:fldChar w:fldCharType="begin" w:fldLock="1"/>
        </w:r>
      </w:ins>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"plainTextFormattedCitation" : "(ARIS, 2010)", "previouslyFormattedCitation" : "(ARIS, 2010)" }, "properties" : { "noteIndex" : 0 }, "schema" : "https://github.com/citation-style-language/schema/raw/master/csl-citation.json" }</w:instrText>
      </w:r>
      <w:ins w:id="2845" w:author="arkat" w:date="2017-10-02T22:11:00Z">
        <w:r>
          <w:rPr>
            <w:lang w:val="en-US"/>
          </w:rPr>
          <w:fldChar w:fldCharType="separate"/>
        </w:r>
      </w:ins>
      <w:r w:rsidRPr="00BD7AC8">
        <w:rPr>
          <w:noProof/>
          <w:lang w:val="en-US"/>
        </w:rPr>
        <w:t>(ARIS, 2010)</w:t>
      </w:r>
      <w:ins w:id="2846" w:author="arkat" w:date="2017-10-02T22:11:00Z">
        <w:r>
          <w:rPr>
            <w:lang w:val="en-US"/>
          </w:rPr>
          <w:fldChar w:fldCharType="end"/>
        </w:r>
        <w:r>
          <w:rPr>
            <w:lang w:val="en-US"/>
          </w:rPr>
          <w:t xml:space="preserve"> </w:t>
        </w:r>
      </w:ins>
      <w:ins w:id="2847" w:author="arkat" w:date="2017-09-29T06:46:00Z">
        <w:r w:rsidR="00A54029" w:rsidRPr="00A54029">
          <w:rPr>
            <w:lang w:val="en-US"/>
            <w:rPrChange w:id="2848" w:author="arkat" w:date="2017-09-29T06:47:00Z">
              <w:rPr>
                <w:rFonts w:ascii="ArialMT" w:hAnsi="ArialMT"/>
                <w:color w:val="231F20"/>
                <w:szCs w:val="24"/>
              </w:rPr>
            </w:rPrChange>
          </w:rPr>
          <w:t>adalah sebagai berikut</w:t>
        </w:r>
      </w:ins>
      <w:ins w:id="2849" w:author="arkat" w:date="2017-09-29T06:25:00Z">
        <w:r w:rsidR="001976ED" w:rsidRPr="00A54029">
          <w:rPr>
            <w:lang w:val="en-US"/>
            <w:rPrChange w:id="2850" w:author="arkat" w:date="2017-09-29T06:47:00Z">
              <w:rPr>
                <w:rFonts w:ascii="ArialMT" w:hAnsi="ArialMT"/>
                <w:color w:val="231F20"/>
                <w:szCs w:val="24"/>
              </w:rPr>
            </w:rPrChange>
          </w:rPr>
          <w:t>:</w:t>
        </w:r>
      </w:ins>
    </w:p>
    <w:p w14:paraId="40D92CB6" w14:textId="35CADD07" w:rsidR="00A54029" w:rsidRPr="00B61FBE" w:rsidRDefault="005A390D">
      <w:pPr>
        <w:pStyle w:val="ListParagraph"/>
        <w:numPr>
          <w:ilvl w:val="0"/>
          <w:numId w:val="118"/>
        </w:numPr>
        <w:ind w:left="270" w:hanging="270"/>
        <w:rPr>
          <w:ins w:id="2851" w:author="arkat" w:date="2017-09-29T07:00:00Z"/>
        </w:rPr>
        <w:pPrChange w:id="2852" w:author="arkat" w:date="2017-10-02T08:50:00Z">
          <w:pPr>
            <w:pStyle w:val="BodyText"/>
            <w:spacing w:after="0"/>
            <w:ind w:firstLine="270"/>
          </w:pPr>
        </w:pPrChange>
      </w:pPr>
      <w:ins w:id="2853" w:author="arkat" w:date="2017-09-28T20:52:00Z">
        <w:r w:rsidRPr="00B61FBE">
          <w:rPr>
            <w:i/>
            <w:rPrChange w:id="2854" w:author="arkat" w:date="2017-10-02T08:51:00Z">
              <w:rPr>
                <w:rFonts w:ascii="ArialMT-Bold" w:hAnsi="ArialMT-Bold"/>
                <w:b/>
                <w:bCs/>
                <w:color w:val="231F20"/>
                <w:szCs w:val="24"/>
              </w:rPr>
            </w:rPrChange>
          </w:rPr>
          <w:t>Process Interface</w:t>
        </w:r>
      </w:ins>
      <w:ins w:id="2855" w:author="arkat" w:date="2017-09-29T06:31:00Z">
        <w:r w:rsidR="00AA0BF0" w:rsidRPr="00B61FBE">
          <w:rPr>
            <w:rPrChange w:id="2856" w:author="arkat" w:date="2017-10-02T08:50:00Z">
              <w:rPr>
                <w:rFonts w:ascii="ArialMT-Bold" w:hAnsi="ArialMT-Bold"/>
                <w:b/>
                <w:bCs/>
                <w:color w:val="231F20"/>
                <w:szCs w:val="24"/>
              </w:rPr>
            </w:rPrChange>
          </w:rPr>
          <w:t>, sebuah proses tidak berjalan se</w:t>
        </w:r>
      </w:ins>
      <w:ins w:id="2857" w:author="arkat" w:date="2017-10-06T08:01:00Z">
        <w:r w:rsidR="008D650E">
          <w:t>cara</w:t>
        </w:r>
      </w:ins>
      <w:ins w:id="2858" w:author="arkat" w:date="2017-09-29T06:31:00Z">
        <w:r w:rsidR="00AA0BF0" w:rsidRPr="00B61FBE">
          <w:rPr>
            <w:rPrChange w:id="2859" w:author="arkat" w:date="2017-10-02T08:50:00Z">
              <w:rPr>
                <w:rFonts w:ascii="ArialMT-Bold" w:hAnsi="ArialMT-Bold"/>
                <w:b/>
                <w:bCs/>
                <w:color w:val="231F20"/>
                <w:szCs w:val="24"/>
              </w:rPr>
            </w:rPrChange>
          </w:rPr>
          <w:t xml:space="preserve"> terisolasi, </w:t>
        </w:r>
      </w:ins>
      <w:ins w:id="2860" w:author="arkat" w:date="2017-10-06T08:01:00Z">
        <w:r w:rsidR="008D650E">
          <w:t>akan</w:t>
        </w:r>
      </w:ins>
      <w:ins w:id="2861" w:author="arkat" w:date="2017-09-29T06:33:00Z">
        <w:r w:rsidR="00AA0BF0" w:rsidRPr="00B61FBE">
          <w:rPr>
            <w:rPrChange w:id="2862" w:author="arkat" w:date="2017-10-02T08:50:00Z">
              <w:rPr>
                <w:rFonts w:ascii="ArialMT-Bold" w:hAnsi="ArialMT-Bold"/>
                <w:b/>
                <w:bCs/>
                <w:color w:val="231F20"/>
                <w:szCs w:val="24"/>
              </w:rPr>
            </w:rPrChange>
          </w:rPr>
          <w:t xml:space="preserve"> tetapi tertanam di dalam sebuah hubungan jaringan yang komplek. </w:t>
        </w:r>
        <w:r w:rsidR="00AA0BF0" w:rsidRPr="00B61FBE">
          <w:rPr>
            <w:i/>
            <w:rPrChange w:id="2863" w:author="arkat" w:date="2017-10-02T08:51:00Z">
              <w:rPr>
                <w:rFonts w:ascii="ArialMT-Bold" w:hAnsi="ArialMT-Bold"/>
                <w:b/>
                <w:bCs/>
                <w:color w:val="231F20"/>
                <w:szCs w:val="24"/>
              </w:rPr>
            </w:rPrChange>
          </w:rPr>
          <w:t>Process interface</w:t>
        </w:r>
        <w:r w:rsidR="00AA0BF0" w:rsidRPr="00B61FBE">
          <w:rPr>
            <w:rPrChange w:id="2864" w:author="arkat" w:date="2017-10-02T08:50:00Z">
              <w:rPr>
                <w:rFonts w:ascii="ArialMT-Bold" w:hAnsi="ArialMT-Bold"/>
                <w:b/>
                <w:bCs/>
                <w:color w:val="231F20"/>
                <w:szCs w:val="24"/>
              </w:rPr>
            </w:rPrChange>
          </w:rPr>
          <w:t xml:space="preserve"> digun</w:t>
        </w:r>
      </w:ins>
      <w:ins w:id="2865" w:author="arkat" w:date="2017-10-06T08:01:00Z">
        <w:r w:rsidR="008D650E">
          <w:t>akan</w:t>
        </w:r>
      </w:ins>
      <w:ins w:id="2866" w:author="arkat" w:date="2017-09-29T06:33:00Z">
        <w:r w:rsidR="00AA0BF0" w:rsidRPr="00B61FBE">
          <w:rPr>
            <w:rPrChange w:id="2867" w:author="arkat" w:date="2017-10-02T08:50:00Z">
              <w:rPr>
                <w:rFonts w:ascii="ArialMT-Bold" w:hAnsi="ArialMT-Bold"/>
                <w:b/>
                <w:bCs/>
                <w:color w:val="231F20"/>
                <w:szCs w:val="24"/>
              </w:rPr>
            </w:rPrChange>
          </w:rPr>
          <w:t xml:space="preserve"> untuk menggambarkan proses yang terjadi di hulu dan di hilir.</w:t>
        </w:r>
      </w:ins>
    </w:p>
    <w:p w14:paraId="14F8A735" w14:textId="77777777" w:rsidR="00E116C1" w:rsidRPr="00B61FBE" w:rsidRDefault="00E116C1">
      <w:pPr>
        <w:pStyle w:val="ListParagraph"/>
        <w:numPr>
          <w:ilvl w:val="0"/>
          <w:numId w:val="118"/>
        </w:numPr>
        <w:ind w:left="270" w:hanging="270"/>
        <w:rPr>
          <w:ins w:id="2868" w:author="arkat" w:date="2017-09-29T07:00:00Z"/>
          <w:rPrChange w:id="2869" w:author="arkat" w:date="2017-10-02T08:50:00Z">
            <w:rPr>
              <w:ins w:id="2870" w:author="arkat" w:date="2017-09-29T07:00:00Z"/>
              <w:rFonts w:asciiTheme="majorHAnsi" w:hAnsiTheme="majorHAnsi" w:cstheme="majorHAnsi"/>
              <w:bCs/>
              <w:color w:val="231F20"/>
            </w:rPr>
          </w:rPrChange>
        </w:rPr>
        <w:pPrChange w:id="2871" w:author="arkat" w:date="2017-10-02T08:50:00Z">
          <w:pPr>
            <w:pStyle w:val="GambarBAB2"/>
            <w:numPr>
              <w:numId w:val="67"/>
            </w:numPr>
            <w:ind w:left="360"/>
            <w:jc w:val="both"/>
          </w:pPr>
        </w:pPrChange>
      </w:pPr>
      <w:ins w:id="2872" w:author="arkat" w:date="2017-09-29T07:00:00Z">
        <w:r w:rsidRPr="00B61FBE">
          <w:rPr>
            <w:i/>
          </w:rPr>
          <w:t>Person</w:t>
        </w:r>
        <w:r w:rsidRPr="00B61FBE">
          <w:t xml:space="preserve">, personal individu dapat ditugaskan ke unit organisasi. </w:t>
        </w:r>
      </w:ins>
    </w:p>
    <w:p w14:paraId="61F8D27B" w14:textId="420E46D9" w:rsidR="00E116C1" w:rsidRPr="00B61FBE" w:rsidRDefault="00E116C1">
      <w:pPr>
        <w:pStyle w:val="ListParagraph"/>
        <w:numPr>
          <w:ilvl w:val="0"/>
          <w:numId w:val="118"/>
        </w:numPr>
        <w:ind w:left="270" w:hanging="270"/>
        <w:rPr>
          <w:ins w:id="2873" w:author="arkat" w:date="2017-09-29T07:00:00Z"/>
        </w:rPr>
        <w:pPrChange w:id="2874" w:author="arkat" w:date="2017-10-02T08:50:00Z">
          <w:pPr>
            <w:pStyle w:val="GambarBAB2"/>
            <w:numPr>
              <w:numId w:val="67"/>
            </w:numPr>
            <w:ind w:left="360"/>
            <w:jc w:val="both"/>
          </w:pPr>
        </w:pPrChange>
      </w:pPr>
      <w:ins w:id="2875" w:author="arkat" w:date="2017-09-29T07:00:00Z">
        <w:r w:rsidRPr="00B61FBE">
          <w:rPr>
            <w:i/>
          </w:rPr>
          <w:t>Organizational unit</w:t>
        </w:r>
        <w:r w:rsidRPr="00B61FBE">
          <w:t>, unit didalam sebuah organisasi bersifat hirarki, contohnya departemen atau divisi, elemen ini digun</w:t>
        </w:r>
      </w:ins>
      <w:ins w:id="2876" w:author="arkat" w:date="2017-10-06T08:01:00Z">
        <w:r w:rsidR="008D650E">
          <w:t>akan</w:t>
        </w:r>
      </w:ins>
      <w:ins w:id="2877" w:author="arkat" w:date="2017-09-29T07:00:00Z">
        <w:r w:rsidRPr="00B61FBE">
          <w:t xml:space="preserve"> untuk menunjukkan unit organisasi mana yang lebih superior dibandingkan dengan unit organisasi lainya. </w:t>
        </w:r>
      </w:ins>
    </w:p>
    <w:p w14:paraId="2645E1EC" w14:textId="2DF4EBE3" w:rsidR="00E116C1" w:rsidRPr="00B61FBE" w:rsidRDefault="00E116C1">
      <w:pPr>
        <w:pStyle w:val="ListParagraph"/>
        <w:numPr>
          <w:ilvl w:val="0"/>
          <w:numId w:val="118"/>
        </w:numPr>
        <w:ind w:left="270" w:hanging="270"/>
        <w:rPr>
          <w:ins w:id="2878" w:author="arkat" w:date="2017-09-29T07:00:00Z"/>
        </w:rPr>
        <w:pPrChange w:id="2879" w:author="arkat" w:date="2017-10-02T08:50:00Z">
          <w:pPr>
            <w:pStyle w:val="GambarBAB2"/>
            <w:numPr>
              <w:numId w:val="67"/>
            </w:numPr>
            <w:ind w:left="720"/>
            <w:jc w:val="both"/>
          </w:pPr>
        </w:pPrChange>
      </w:pPr>
      <w:ins w:id="2880" w:author="arkat" w:date="2017-09-29T07:00:00Z">
        <w:r w:rsidRPr="00B61FBE">
          <w:rPr>
            <w:i/>
            <w:rPrChange w:id="2881" w:author="arkat" w:date="2017-10-02T08:52:00Z">
              <w:rPr>
                <w:rFonts w:asciiTheme="majorHAnsi" w:hAnsiTheme="majorHAnsi" w:cstheme="majorHAnsi"/>
                <w:color w:val="231F20"/>
                <w:szCs w:val="24"/>
              </w:rPr>
            </w:rPrChange>
          </w:rPr>
          <w:t>Location</w:t>
        </w:r>
        <w:r w:rsidRPr="00B61FBE">
          <w:rPr>
            <w:rPrChange w:id="2882" w:author="arkat" w:date="2017-10-02T08:50:00Z">
              <w:rPr>
                <w:rFonts w:asciiTheme="majorHAnsi" w:hAnsiTheme="majorHAnsi" w:cstheme="majorHAnsi"/>
                <w:color w:val="231F20"/>
                <w:szCs w:val="24"/>
              </w:rPr>
            </w:rPrChange>
          </w:rPr>
          <w:t xml:space="preserve">, </w:t>
        </w:r>
      </w:ins>
      <w:ins w:id="2883" w:author="arkat" w:date="2017-09-29T07:03:00Z">
        <w:r w:rsidR="003A3213" w:rsidRPr="00B61FBE">
          <w:rPr>
            <w:rPrChange w:id="2884" w:author="arkat" w:date="2017-10-02T08:50:00Z">
              <w:rPr>
                <w:rFonts w:asciiTheme="majorHAnsi" w:hAnsiTheme="majorHAnsi" w:cstheme="majorHAnsi"/>
                <w:color w:val="231F20"/>
                <w:szCs w:val="24"/>
              </w:rPr>
            </w:rPrChange>
          </w:rPr>
          <w:t>bisa berupa pabrik, bangunan, atau kantor atau tempat kerja</w:t>
        </w:r>
      </w:ins>
    </w:p>
    <w:p w14:paraId="6863E70A" w14:textId="1F75E128" w:rsidR="00E116C1" w:rsidRPr="00E6554F" w:rsidRDefault="00E116C1">
      <w:pPr>
        <w:pStyle w:val="ListParagraph"/>
        <w:numPr>
          <w:ilvl w:val="0"/>
          <w:numId w:val="118"/>
        </w:numPr>
        <w:ind w:left="270" w:hanging="270"/>
        <w:rPr>
          <w:ins w:id="2885" w:author="arkat" w:date="2017-09-29T07:02:00Z"/>
        </w:rPr>
        <w:pPrChange w:id="2886" w:author="arkat" w:date="2017-10-02T08:50:00Z">
          <w:pPr>
            <w:pStyle w:val="GambarBAB2"/>
            <w:numPr>
              <w:numId w:val="67"/>
            </w:numPr>
            <w:ind w:left="360"/>
            <w:jc w:val="both"/>
          </w:pPr>
        </w:pPrChange>
      </w:pPr>
      <w:ins w:id="2887" w:author="arkat" w:date="2017-09-29T07:00:00Z">
        <w:r w:rsidRPr="00161C34">
          <w:rPr>
            <w:i/>
          </w:rPr>
          <w:t>Role</w:t>
        </w:r>
        <w:r w:rsidRPr="00161C34">
          <w:t xml:space="preserve"> menggambarkan siapa yang melakukan aktivitas.</w:t>
        </w:r>
      </w:ins>
    </w:p>
    <w:p w14:paraId="72323DB7" w14:textId="64FBA5EB" w:rsidR="00E116C1" w:rsidRPr="00B61FBE" w:rsidRDefault="003A3213">
      <w:pPr>
        <w:pStyle w:val="ListParagraph"/>
        <w:numPr>
          <w:ilvl w:val="0"/>
          <w:numId w:val="118"/>
        </w:numPr>
        <w:ind w:left="270" w:hanging="270"/>
        <w:rPr>
          <w:ins w:id="2888" w:author="arkat" w:date="2017-09-29T07:02:00Z"/>
          <w:rPrChange w:id="2889" w:author="arkat" w:date="2017-10-02T08:50:00Z">
            <w:rPr>
              <w:ins w:id="2890" w:author="arkat" w:date="2017-09-29T07:02:00Z"/>
              <w:rFonts w:asciiTheme="majorHAnsi" w:hAnsiTheme="majorHAnsi" w:cstheme="majorHAnsi"/>
              <w:color w:val="231F20"/>
              <w:szCs w:val="24"/>
            </w:rPr>
          </w:rPrChange>
        </w:rPr>
        <w:pPrChange w:id="2891" w:author="arkat" w:date="2017-10-02T08:50:00Z">
          <w:pPr>
            <w:pStyle w:val="GambarBAB2"/>
            <w:numPr>
              <w:numId w:val="67"/>
            </w:numPr>
            <w:ind w:left="360"/>
            <w:jc w:val="both"/>
          </w:pPr>
        </w:pPrChange>
      </w:pPr>
      <w:ins w:id="2892" w:author="arkat" w:date="2017-09-29T07:04:00Z">
        <w:r w:rsidRPr="00A257E1">
          <w:rPr>
            <w:i/>
          </w:rPr>
          <w:t>Entity</w:t>
        </w:r>
        <w:r w:rsidRPr="00A257E1">
          <w:t xml:space="preserve"> adalah sebuah obyek di dunia nyata yang dapat diidentifikasi se</w:t>
        </w:r>
      </w:ins>
      <w:ins w:id="2893" w:author="arkat" w:date="2017-10-06T08:01:00Z">
        <w:r w:rsidR="008D650E">
          <w:t>cara</w:t>
        </w:r>
      </w:ins>
      <w:ins w:id="2894" w:author="arkat" w:date="2017-09-29T07:04:00Z">
        <w:r w:rsidRPr="00A257E1">
          <w:t xml:space="preserve"> individu, pada basis data entity direpresentasikan sebagai sebuah table.</w:t>
        </w:r>
      </w:ins>
    </w:p>
    <w:p w14:paraId="6EEA2E93" w14:textId="778A17F8" w:rsidR="00E116C1" w:rsidRPr="00161C34" w:rsidRDefault="00E116C1">
      <w:pPr>
        <w:pStyle w:val="ListParagraph"/>
        <w:numPr>
          <w:ilvl w:val="0"/>
          <w:numId w:val="118"/>
        </w:numPr>
        <w:ind w:left="270" w:hanging="270"/>
        <w:rPr>
          <w:ins w:id="2895" w:author="arkat" w:date="2017-09-29T07:02:00Z"/>
        </w:rPr>
        <w:pPrChange w:id="2896" w:author="arkat" w:date="2017-10-02T08:50:00Z">
          <w:pPr>
            <w:pStyle w:val="GambarBAB2"/>
            <w:numPr>
              <w:numId w:val="67"/>
            </w:numPr>
            <w:ind w:left="360"/>
            <w:jc w:val="both"/>
          </w:pPr>
        </w:pPrChange>
      </w:pPr>
      <w:ins w:id="2897" w:author="arkat" w:date="2017-09-29T07:02:00Z">
        <w:r w:rsidRPr="00B61FBE">
          <w:rPr>
            <w:i/>
            <w:rPrChange w:id="2898" w:author="arkat" w:date="2017-10-02T08:52:00Z">
              <w:rPr/>
            </w:rPrChange>
          </w:rPr>
          <w:t>Database</w:t>
        </w:r>
        <w:r w:rsidRPr="00161C34">
          <w:t xml:space="preserve">, </w:t>
        </w:r>
      </w:ins>
      <w:ins w:id="2899" w:author="arkat" w:date="2017-09-29T07:24:00Z">
        <w:r w:rsidR="00277093" w:rsidRPr="00B61FBE">
          <w:t>sebuah proses menghasilkan atau memerlukan data untuk melanjutkan. Data ini dimodelkan dengan sebagai input atau ouput dari aktifitas.</w:t>
        </w:r>
      </w:ins>
    </w:p>
    <w:p w14:paraId="4A566193" w14:textId="1F1BBFC6" w:rsidR="00E116C1" w:rsidRPr="00E6554F" w:rsidRDefault="00E116C1">
      <w:pPr>
        <w:pStyle w:val="ListParagraph"/>
        <w:numPr>
          <w:ilvl w:val="0"/>
          <w:numId w:val="118"/>
        </w:numPr>
        <w:ind w:left="270" w:hanging="270"/>
        <w:rPr>
          <w:ins w:id="2900" w:author="arkat" w:date="2017-09-29T07:00:00Z"/>
        </w:rPr>
        <w:pPrChange w:id="2901" w:author="arkat" w:date="2017-10-02T08:50:00Z">
          <w:pPr>
            <w:pStyle w:val="GambarBAB2"/>
            <w:numPr>
              <w:numId w:val="67"/>
            </w:numPr>
            <w:ind w:left="360"/>
            <w:jc w:val="both"/>
          </w:pPr>
        </w:pPrChange>
      </w:pPr>
      <w:ins w:id="2902" w:author="arkat" w:date="2017-09-29T07:02:00Z">
        <w:r w:rsidRPr="00B61FBE">
          <w:rPr>
            <w:i/>
            <w:rPrChange w:id="2903" w:author="arkat" w:date="2017-10-02T08:52:00Z">
              <w:rPr/>
            </w:rPrChange>
          </w:rPr>
          <w:t>Document</w:t>
        </w:r>
        <w:r w:rsidRPr="00161C34">
          <w:t xml:space="preserve">, </w:t>
        </w:r>
      </w:ins>
      <w:ins w:id="2904" w:author="arkat" w:date="2017-10-02T08:42:00Z">
        <w:r w:rsidR="0017371E" w:rsidRPr="00161C34">
          <w:t>menggambarkan dokumen input atau input yang dibutuhkan atau yang dihasilkan dar</w:t>
        </w:r>
        <w:r w:rsidR="0017371E" w:rsidRPr="00E6554F">
          <w:t>i sebuah proses.</w:t>
        </w:r>
      </w:ins>
    </w:p>
    <w:p w14:paraId="3E780F96" w14:textId="1F0548E9" w:rsidR="00E116C1" w:rsidRPr="00A42612" w:rsidRDefault="00E116C1">
      <w:pPr>
        <w:pStyle w:val="ListParagraph"/>
        <w:numPr>
          <w:ilvl w:val="0"/>
          <w:numId w:val="118"/>
        </w:numPr>
        <w:ind w:left="270" w:hanging="270"/>
        <w:rPr>
          <w:ins w:id="2905" w:author="arkat" w:date="2017-09-29T07:02:00Z"/>
        </w:rPr>
        <w:pPrChange w:id="2906" w:author="arkat" w:date="2017-10-02T08:50:00Z">
          <w:pPr>
            <w:pStyle w:val="GambarBAB2"/>
            <w:numPr>
              <w:numId w:val="67"/>
            </w:numPr>
            <w:ind w:left="360"/>
            <w:jc w:val="both"/>
          </w:pPr>
        </w:pPrChange>
      </w:pPr>
      <w:ins w:id="2907" w:author="arkat" w:date="2017-09-29T07:00:00Z">
        <w:r w:rsidRPr="00A257E1">
          <w:rPr>
            <w:i/>
          </w:rPr>
          <w:t>IT System</w:t>
        </w:r>
        <w:r w:rsidRPr="00A257E1">
          <w:t>, sebuah aktifitas d</w:t>
        </w:r>
        <w:r w:rsidRPr="0021262F">
          <w:t>apat dilakukan se</w:t>
        </w:r>
      </w:ins>
      <w:ins w:id="2908" w:author="arkat" w:date="2017-10-06T08:01:00Z">
        <w:r w:rsidR="008D650E">
          <w:t>cara</w:t>
        </w:r>
      </w:ins>
      <w:ins w:id="2909" w:author="arkat" w:date="2017-09-29T07:00:00Z">
        <w:r w:rsidRPr="0021262F">
          <w:t xml:space="preserve"> manual atau se</w:t>
        </w:r>
      </w:ins>
      <w:ins w:id="2910" w:author="arkat" w:date="2017-10-06T08:01:00Z">
        <w:r w:rsidR="008D650E">
          <w:t>cara</w:t>
        </w:r>
      </w:ins>
      <w:ins w:id="2911" w:author="arkat" w:date="2017-09-29T07:00:00Z">
        <w:r w:rsidRPr="0021262F">
          <w:t xml:space="preserve"> otomatis. Aktifitas yang dilakukan se</w:t>
        </w:r>
      </w:ins>
      <w:ins w:id="2912" w:author="arkat" w:date="2017-10-06T08:01:00Z">
        <w:r w:rsidR="008D650E">
          <w:t>cara</w:t>
        </w:r>
      </w:ins>
      <w:ins w:id="2913" w:author="arkat" w:date="2017-09-29T07:00:00Z">
        <w:r w:rsidRPr="0021262F">
          <w:t xml:space="preserve"> otomati</w:t>
        </w:r>
        <w:r w:rsidRPr="009F2FD2">
          <w:t>s digambarkan dengan IT System.</w:t>
        </w:r>
      </w:ins>
    </w:p>
    <w:p w14:paraId="4392F4E5" w14:textId="39DE4577" w:rsidR="003A3213" w:rsidRPr="00161C34" w:rsidRDefault="003A3213">
      <w:pPr>
        <w:pStyle w:val="ListParagraph"/>
        <w:numPr>
          <w:ilvl w:val="0"/>
          <w:numId w:val="118"/>
        </w:numPr>
        <w:ind w:left="270" w:hanging="270"/>
        <w:rPr>
          <w:ins w:id="2914" w:author="arkat" w:date="2017-09-29T07:02:00Z"/>
        </w:rPr>
        <w:pPrChange w:id="2915" w:author="arkat" w:date="2017-10-02T08:50:00Z">
          <w:pPr>
            <w:pStyle w:val="GambarBAB2"/>
            <w:numPr>
              <w:numId w:val="67"/>
            </w:numPr>
            <w:ind w:left="360"/>
            <w:jc w:val="both"/>
          </w:pPr>
        </w:pPrChange>
      </w:pPr>
      <w:ins w:id="2916" w:author="arkat" w:date="2017-09-29T07:02:00Z">
        <w:r w:rsidRPr="00A42612">
          <w:rPr>
            <w:i/>
          </w:rPr>
          <w:t>Product</w:t>
        </w:r>
      </w:ins>
      <w:ins w:id="2917" w:author="arkat" w:date="2017-10-02T08:41:00Z">
        <w:r w:rsidR="0017371E" w:rsidRPr="00B61FBE">
          <w:rPr>
            <w:rPrChange w:id="2918" w:author="arkat" w:date="2017-10-02T08:50:00Z">
              <w:rPr>
                <w:i/>
              </w:rPr>
            </w:rPrChange>
          </w:rPr>
          <w:t xml:space="preserve">, </w:t>
        </w:r>
      </w:ins>
      <w:ins w:id="2919" w:author="arkat" w:date="2017-10-02T08:42:00Z">
        <w:r w:rsidR="0017371E" w:rsidRPr="00161C34">
          <w:t xml:space="preserve">menggambarkan hasil dari sebuah </w:t>
        </w:r>
        <w:r w:rsidR="0017371E" w:rsidRPr="0095050F">
          <w:rPr>
            <w:i/>
            <w:rPrChange w:id="2920" w:author="arkat" w:date="2017-10-06T09:26:00Z">
              <w:rPr/>
            </w:rPrChange>
          </w:rPr>
          <w:t>activitiy</w:t>
        </w:r>
        <w:r w:rsidR="0017371E" w:rsidRPr="00161C34">
          <w:t>.</w:t>
        </w:r>
      </w:ins>
    </w:p>
    <w:p w14:paraId="264E6165" w14:textId="29FBF824" w:rsidR="003A3213" w:rsidRPr="00B61FBE" w:rsidRDefault="003A3213">
      <w:pPr>
        <w:pStyle w:val="ListParagraph"/>
        <w:numPr>
          <w:ilvl w:val="0"/>
          <w:numId w:val="118"/>
        </w:numPr>
        <w:ind w:left="270" w:hanging="270"/>
        <w:rPr>
          <w:ins w:id="2921" w:author="arkat" w:date="2017-09-29T07:00:00Z"/>
          <w:rPrChange w:id="2922" w:author="arkat" w:date="2017-10-02T08:50:00Z">
            <w:rPr>
              <w:ins w:id="2923" w:author="arkat" w:date="2017-09-29T07:00:00Z"/>
              <w:rFonts w:asciiTheme="majorHAnsi" w:hAnsiTheme="majorHAnsi" w:cstheme="majorHAnsi"/>
              <w:color w:val="231F20"/>
              <w:szCs w:val="24"/>
            </w:rPr>
          </w:rPrChange>
        </w:rPr>
        <w:pPrChange w:id="2924" w:author="arkat" w:date="2017-10-02T08:50:00Z">
          <w:pPr>
            <w:pStyle w:val="GambarBAB2"/>
            <w:numPr>
              <w:numId w:val="67"/>
            </w:numPr>
            <w:ind w:left="360"/>
            <w:jc w:val="both"/>
          </w:pPr>
        </w:pPrChange>
      </w:pPr>
      <w:ins w:id="2925" w:author="arkat" w:date="2017-09-29T07:02:00Z">
        <w:r w:rsidRPr="00B61FBE">
          <w:rPr>
            <w:i/>
          </w:rPr>
          <w:lastRenderedPageBreak/>
          <w:t>Risks</w:t>
        </w:r>
        <w:r w:rsidRPr="00161C34">
          <w:t>, digun</w:t>
        </w:r>
      </w:ins>
      <w:ins w:id="2926" w:author="arkat" w:date="2017-10-06T08:01:00Z">
        <w:r w:rsidR="008D650E">
          <w:t>akan</w:t>
        </w:r>
      </w:ins>
      <w:ins w:id="2927" w:author="arkat" w:date="2017-09-29T07:02:00Z">
        <w:r w:rsidRPr="00161C34">
          <w:t xml:space="preserve"> untuk menganotasikan sebuah aktifitas yang mungkin memiliki akibat sangat kritis pada sebuah proses dan juga mendefinisikan tind</w:t>
        </w:r>
      </w:ins>
      <w:ins w:id="2928" w:author="arkat" w:date="2017-10-06T08:01:00Z">
        <w:r w:rsidR="008D650E">
          <w:t>akan</w:t>
        </w:r>
      </w:ins>
      <w:ins w:id="2929" w:author="arkat" w:date="2017-09-29T07:02:00Z">
        <w:r w:rsidRPr="00161C34">
          <w:t xml:space="preserve"> pencegahan terhadap resiko tersebut. </w:t>
        </w:r>
      </w:ins>
    </w:p>
    <w:p w14:paraId="76A64AF4" w14:textId="41A1F8E4" w:rsidR="00A54029" w:rsidRPr="00B61FBE" w:rsidRDefault="00A54029">
      <w:pPr>
        <w:pStyle w:val="ListParagraph"/>
        <w:numPr>
          <w:ilvl w:val="0"/>
          <w:numId w:val="118"/>
        </w:numPr>
        <w:ind w:left="270" w:hanging="270"/>
        <w:rPr>
          <w:ins w:id="2930" w:author="arkat" w:date="2017-09-29T06:50:00Z"/>
          <w:rPrChange w:id="2931" w:author="arkat" w:date="2017-10-02T08:50:00Z">
            <w:rPr>
              <w:ins w:id="2932" w:author="arkat" w:date="2017-09-29T06:50:00Z"/>
              <w:rFonts w:asciiTheme="majorHAnsi" w:hAnsiTheme="majorHAnsi" w:cstheme="majorHAnsi"/>
              <w:bCs/>
              <w:i/>
              <w:color w:val="231F20"/>
              <w:szCs w:val="24"/>
            </w:rPr>
          </w:rPrChange>
        </w:rPr>
        <w:pPrChange w:id="2933" w:author="arkat" w:date="2017-10-02T08:50:00Z">
          <w:pPr>
            <w:pStyle w:val="BodyText"/>
            <w:spacing w:after="0"/>
            <w:ind w:firstLine="270"/>
          </w:pPr>
        </w:pPrChange>
      </w:pPr>
      <w:ins w:id="2934" w:author="arkat" w:date="2017-09-29T06:48:00Z">
        <w:r w:rsidRPr="00B61FBE">
          <w:rPr>
            <w:i/>
          </w:rPr>
          <w:t xml:space="preserve">Group of </w:t>
        </w:r>
      </w:ins>
      <w:ins w:id="2935" w:author="arkat" w:date="2017-09-29T06:53:00Z">
        <w:r w:rsidR="00E116C1" w:rsidRPr="00B61FBE">
          <w:rPr>
            <w:i/>
          </w:rPr>
          <w:t>persons</w:t>
        </w:r>
        <w:r w:rsidR="00B61FBE">
          <w:t xml:space="preserve">, </w:t>
        </w:r>
      </w:ins>
      <w:ins w:id="2936" w:author="arkat" w:date="2017-09-29T06:49:00Z">
        <w:r w:rsidR="005F5B62">
          <w:t>didefinisikan sebagai 2 orang</w:t>
        </w:r>
        <w:r w:rsidRPr="00B61FBE">
          <w:rPr>
            <w:rPrChange w:id="2937" w:author="arkat" w:date="2017-10-02T08:50:00Z">
              <w:rPr>
                <w:i/>
              </w:rPr>
            </w:rPrChange>
          </w:rPr>
          <w:t xml:space="preserve"> yang memiliki 1 role.</w:t>
        </w:r>
      </w:ins>
    </w:p>
    <w:p w14:paraId="712B8528" w14:textId="6912B394" w:rsidR="00E116C1" w:rsidRPr="00277093" w:rsidRDefault="00B61FBE">
      <w:pPr>
        <w:pStyle w:val="ListParagraph"/>
        <w:numPr>
          <w:ilvl w:val="0"/>
          <w:numId w:val="118"/>
        </w:numPr>
        <w:ind w:left="270" w:hanging="270"/>
        <w:rPr>
          <w:ins w:id="2938" w:author="arkat" w:date="2017-09-29T06:59:00Z"/>
        </w:rPr>
        <w:pPrChange w:id="2939" w:author="arkat" w:date="2017-10-02T08:50:00Z">
          <w:pPr>
            <w:pStyle w:val="BodyText"/>
            <w:spacing w:after="0"/>
            <w:ind w:firstLine="270"/>
          </w:pPr>
        </w:pPrChange>
      </w:pPr>
      <w:ins w:id="2940" w:author="arkat" w:date="2017-10-02T08:52:00Z">
        <w:r>
          <w:rPr>
            <w:lang w:val="en-US"/>
          </w:rPr>
          <w:t xml:space="preserve"> </w:t>
        </w:r>
      </w:ins>
      <w:ins w:id="2941" w:author="arkat" w:date="2017-09-29T06:52:00Z">
        <w:r w:rsidR="00E116C1" w:rsidRPr="00B61FBE">
          <w:rPr>
            <w:i/>
            <w:rPrChange w:id="2942" w:author="arkat" w:date="2017-10-02T08:52:00Z">
              <w:rPr>
                <w:rFonts w:asciiTheme="majorHAnsi" w:hAnsiTheme="majorHAnsi" w:cstheme="majorHAnsi"/>
                <w:color w:val="231F20"/>
                <w:szCs w:val="24"/>
              </w:rPr>
            </w:rPrChange>
          </w:rPr>
          <w:t>Activities</w:t>
        </w:r>
        <w:r w:rsidR="00E116C1" w:rsidRPr="00B61FBE">
          <w:t>, mendeskripsikan sesuatu yang terjadi selama</w:t>
        </w:r>
      </w:ins>
      <w:ins w:id="2943" w:author="arkat" w:date="2017-09-29T06:53:00Z">
        <w:r w:rsidR="00E116C1" w:rsidRPr="00B61FBE">
          <w:t xml:space="preserve"> proses</w:t>
        </w:r>
      </w:ins>
      <w:ins w:id="2944" w:author="arkat" w:date="2017-09-29T06:54:00Z">
        <w:r w:rsidR="00E116C1" w:rsidRPr="00B61FBE">
          <w:t xml:space="preserve"> berlangsung</w:t>
        </w:r>
      </w:ins>
      <w:ins w:id="2945" w:author="arkat" w:date="2017-09-29T06:53:00Z">
        <w:r w:rsidR="00277093" w:rsidRPr="00B61FBE">
          <w:t>, yakni apa yang sebenanrya terjadi</w:t>
        </w:r>
        <w:r w:rsidR="00E116C1" w:rsidRPr="00B61FBE">
          <w:t xml:space="preserve">. </w:t>
        </w:r>
        <w:r w:rsidR="00E116C1" w:rsidRPr="005F5B62">
          <w:rPr>
            <w:i/>
            <w:rPrChange w:id="2946" w:author="arkat" w:date="2017-10-02T22:18:00Z">
              <w:rPr/>
            </w:rPrChange>
          </w:rPr>
          <w:t>Activities</w:t>
        </w:r>
        <w:r w:rsidR="00E116C1" w:rsidRPr="00B61FBE">
          <w:t xml:space="preserve"> adalah inti dari sebuah proses.</w:t>
        </w:r>
      </w:ins>
    </w:p>
    <w:p w14:paraId="2EF34E71" w14:textId="0ACBD4BC" w:rsidR="00277093" w:rsidRPr="00134EC7" w:rsidRDefault="00277093">
      <w:pPr>
        <w:pStyle w:val="BodyText"/>
        <w:spacing w:after="0"/>
        <w:ind w:firstLine="270"/>
        <w:rPr>
          <w:ins w:id="2947" w:author="arkat" w:date="2017-09-28T14:06:00Z"/>
          <w:lang w:val="en-US"/>
          <w:rPrChange w:id="2948" w:author="arkat" w:date="2017-09-29T07:34:00Z">
            <w:rPr>
              <w:ins w:id="2949" w:author="arkat" w:date="2017-09-28T14:06:00Z"/>
            </w:rPr>
          </w:rPrChange>
        </w:rPr>
      </w:pPr>
      <w:ins w:id="2950" w:author="arkat" w:date="2017-09-29T07:30:00Z">
        <w:r w:rsidRPr="00277093">
          <w:rPr>
            <w:lang w:val="en-US"/>
            <w:rPrChange w:id="2951" w:author="arkat" w:date="2017-09-29T07:31:00Z">
              <w:rPr/>
            </w:rPrChange>
          </w:rPr>
          <w:t xml:space="preserve">Sedangkan </w:t>
        </w:r>
        <w:r>
          <w:rPr>
            <w:lang w:val="en-US"/>
          </w:rPr>
          <w:t>perluasan notasi EPC yang digun</w:t>
        </w:r>
      </w:ins>
      <w:ins w:id="2952" w:author="arkat" w:date="2017-10-06T08:01:00Z">
        <w:r w:rsidR="008D650E">
          <w:rPr>
            <w:lang w:val="en-US"/>
          </w:rPr>
          <w:t>akan</w:t>
        </w:r>
      </w:ins>
      <w:ins w:id="2953" w:author="arkat" w:date="2017-09-29T07:30:00Z">
        <w:r>
          <w:rPr>
            <w:lang w:val="en-US"/>
          </w:rPr>
          <w:t xml:space="preserve"> oleh </w:t>
        </w:r>
        <w:r>
          <w:rPr>
            <w:lang w:val="en-US"/>
          </w:rPr>
          <w:fldChar w:fldCharType="begin" w:fldLock="1"/>
        </w:r>
        <w:r>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Pr>
            <w:lang w:val="en-US"/>
          </w:rPr>
          <w:fldChar w:fldCharType="separate"/>
        </w:r>
        <w:r w:rsidRPr="00DC4822">
          <w:rPr>
            <w:noProof/>
            <w:lang w:val="en-US"/>
          </w:rPr>
          <w:t xml:space="preserve">Decker &amp; Tscheschner </w:t>
        </w:r>
        <w:r>
          <w:rPr>
            <w:noProof/>
            <w:lang w:val="en-US"/>
          </w:rPr>
          <w:t>(</w:t>
        </w:r>
        <w:r w:rsidRPr="00DC4822">
          <w:rPr>
            <w:noProof/>
            <w:lang w:val="en-US"/>
          </w:rPr>
          <w:t>2009)</w:t>
        </w:r>
        <w:r>
          <w:rPr>
            <w:lang w:val="en-US"/>
          </w:rPr>
          <w:fldChar w:fldCharType="end"/>
        </w:r>
        <w:r w:rsidRPr="00277093">
          <w:rPr>
            <w:lang w:val="en-US"/>
            <w:rPrChange w:id="2954" w:author="arkat" w:date="2017-09-29T07:31:00Z">
              <w:rPr/>
            </w:rPrChange>
          </w:rPr>
          <w:t xml:space="preserve"> pada penelitianya hanya terdiri dari 6 elemen, dan </w:t>
        </w:r>
      </w:ins>
      <w:ins w:id="2955" w:author="arkat" w:date="2017-09-29T07:31:00Z">
        <w:r>
          <w:rPr>
            <w:lang w:val="en-US"/>
          </w:rPr>
          <w:t>elemen tersebut tidak disebutkan se</w:t>
        </w:r>
      </w:ins>
      <w:ins w:id="2956" w:author="arkat" w:date="2017-10-06T08:01:00Z">
        <w:r w:rsidR="008D650E">
          <w:rPr>
            <w:lang w:val="en-US"/>
          </w:rPr>
          <w:t>cara</w:t>
        </w:r>
      </w:ins>
      <w:ins w:id="2957" w:author="arkat" w:date="2017-09-29T07:31:00Z">
        <w:r>
          <w:rPr>
            <w:lang w:val="en-US"/>
          </w:rPr>
          <w:t xml:space="preserve"> jelas dari mana referensinya, </w:t>
        </w:r>
      </w:ins>
      <w:ins w:id="2958" w:author="arkat" w:date="2017-09-29T07:32:00Z">
        <w:r w:rsidR="00134EC7">
          <w:rPr>
            <w:lang w:val="en-US"/>
          </w:rPr>
          <w:t xml:space="preserve">keenam elemen tersebut adalah </w:t>
        </w:r>
        <w:r w:rsidR="00134EC7" w:rsidRPr="00134EC7">
          <w:rPr>
            <w:i/>
            <w:lang w:val="en-US"/>
            <w:rPrChange w:id="2959" w:author="arkat" w:date="2017-09-29T07:33:00Z">
              <w:rPr>
                <w:lang w:val="en-US"/>
              </w:rPr>
            </w:rPrChange>
          </w:rPr>
          <w:t>Process link</w:t>
        </w:r>
        <w:r w:rsidR="00134EC7" w:rsidRPr="00134EC7">
          <w:rPr>
            <w:lang w:val="en-US"/>
          </w:rPr>
          <w:t xml:space="preserve">, </w:t>
        </w:r>
        <w:r w:rsidR="00134EC7" w:rsidRPr="00134EC7">
          <w:rPr>
            <w:i/>
            <w:lang w:val="en-US"/>
            <w:rPrChange w:id="2960" w:author="arkat" w:date="2017-09-29T07:33:00Z">
              <w:rPr>
                <w:b/>
                <w:i/>
                <w:lang w:val="en-US"/>
              </w:rPr>
            </w:rPrChange>
          </w:rPr>
          <w:t xml:space="preserve">Organizational Unit, </w:t>
        </w:r>
        <w:r w:rsidR="00134EC7">
          <w:rPr>
            <w:i/>
            <w:lang w:val="en-US"/>
          </w:rPr>
          <w:t>Position, System, D</w:t>
        </w:r>
        <w:r w:rsidR="00134EC7" w:rsidRPr="00134EC7">
          <w:rPr>
            <w:i/>
            <w:lang w:val="en-US"/>
            <w:rPrChange w:id="2961" w:author="arkat" w:date="2017-09-29T07:33:00Z">
              <w:rPr>
                <w:b/>
                <w:i/>
                <w:lang w:val="en-US"/>
              </w:rPr>
            </w:rPrChange>
          </w:rPr>
          <w:t xml:space="preserve">ata </w:t>
        </w:r>
      </w:ins>
      <w:ins w:id="2962" w:author="arkat" w:date="2017-09-29T07:33:00Z">
        <w:r w:rsidR="00134EC7">
          <w:rPr>
            <w:lang w:val="en-US"/>
          </w:rPr>
          <w:t xml:space="preserve">dan </w:t>
        </w:r>
        <w:r w:rsidR="00134EC7" w:rsidRPr="00134EC7">
          <w:rPr>
            <w:i/>
            <w:lang w:val="en-US"/>
            <w:rPrChange w:id="2963" w:author="arkat" w:date="2017-09-29T07:33:00Z">
              <w:rPr>
                <w:lang w:val="en-US"/>
              </w:rPr>
            </w:rPrChange>
          </w:rPr>
          <w:t>Relation</w:t>
        </w:r>
        <w:r w:rsidR="00134EC7">
          <w:rPr>
            <w:b/>
            <w:lang w:val="en-US"/>
          </w:rPr>
          <w:t>.</w:t>
        </w:r>
      </w:ins>
      <w:ins w:id="2964" w:author="arkat" w:date="2017-09-29T07:34:00Z">
        <w:r w:rsidR="00134EC7">
          <w:rPr>
            <w:b/>
            <w:lang w:val="en-US"/>
          </w:rPr>
          <w:t xml:space="preserve"> </w:t>
        </w:r>
        <w:r w:rsidR="00134EC7">
          <w:rPr>
            <w:lang w:val="en-US"/>
          </w:rPr>
          <w:t>Symbol dari masing-masing elemen tersebut se</w:t>
        </w:r>
      </w:ins>
      <w:ins w:id="2965" w:author="arkat" w:date="2017-10-06T08:01:00Z">
        <w:r w:rsidR="008D650E">
          <w:rPr>
            <w:lang w:val="en-US"/>
          </w:rPr>
          <w:t>cara</w:t>
        </w:r>
      </w:ins>
      <w:ins w:id="2966" w:author="arkat" w:date="2017-09-29T07:34:00Z">
        <w:r w:rsidR="00134EC7">
          <w:rPr>
            <w:lang w:val="en-US"/>
          </w:rPr>
          <w:t xml:space="preserve"> jel</w:t>
        </w:r>
        <w:r w:rsidR="00704B5D">
          <w:rPr>
            <w:lang w:val="en-US"/>
          </w:rPr>
          <w:t>as dapat dilihat pada gambar 2.6</w:t>
        </w:r>
        <w:r w:rsidR="00134EC7">
          <w:rPr>
            <w:lang w:val="en-US"/>
          </w:rPr>
          <w:t>, sedangkan definisi dari masing-masing elemen adalah sebagai berikut:</w:t>
        </w:r>
      </w:ins>
    </w:p>
    <w:p w14:paraId="3A00BFEA" w14:textId="10FB66A5" w:rsidR="00134EC7" w:rsidRPr="00134EC7" w:rsidRDefault="00134EC7">
      <w:pPr>
        <w:pStyle w:val="BodyText"/>
        <w:numPr>
          <w:ilvl w:val="0"/>
          <w:numId w:val="70"/>
        </w:numPr>
        <w:spacing w:after="0"/>
        <w:ind w:left="360"/>
        <w:rPr>
          <w:ins w:id="2967" w:author="arkat" w:date="2017-09-29T07:35:00Z"/>
          <w:i/>
          <w:lang w:val="en-US"/>
          <w:rPrChange w:id="2968" w:author="arkat" w:date="2017-09-29T07:38:00Z">
            <w:rPr>
              <w:ins w:id="2969" w:author="arkat" w:date="2017-09-29T07:35:00Z"/>
              <w:lang w:val="en-US"/>
            </w:rPr>
          </w:rPrChange>
        </w:rPr>
        <w:pPrChange w:id="2970" w:author="arkat" w:date="2017-09-29T07:35:00Z">
          <w:pPr>
            <w:pStyle w:val="BodyText"/>
            <w:spacing w:after="0"/>
            <w:ind w:firstLine="270"/>
          </w:pPr>
        </w:pPrChange>
      </w:pPr>
      <w:ins w:id="2971" w:author="arkat" w:date="2017-09-28T15:12:00Z">
        <w:r>
          <w:rPr>
            <w:i/>
            <w:lang w:val="en-US"/>
          </w:rPr>
          <w:t>Process Link</w:t>
        </w:r>
      </w:ins>
      <w:ins w:id="2972" w:author="arkat" w:date="2017-09-29T07:42:00Z">
        <w:r>
          <w:rPr>
            <w:i/>
            <w:lang w:val="en-US"/>
          </w:rPr>
          <w:t xml:space="preserve">, </w:t>
        </w:r>
        <w:r w:rsidR="00CC4A2A">
          <w:rPr>
            <w:lang w:val="en-US"/>
          </w:rPr>
          <w:t>Elemen yang digun</w:t>
        </w:r>
      </w:ins>
      <w:ins w:id="2973" w:author="arkat" w:date="2017-10-06T08:01:00Z">
        <w:r w:rsidR="008D650E">
          <w:rPr>
            <w:lang w:val="en-US"/>
          </w:rPr>
          <w:t>akan</w:t>
        </w:r>
      </w:ins>
      <w:ins w:id="2974" w:author="arkat" w:date="2017-09-29T07:42:00Z">
        <w:r w:rsidR="00CC4A2A">
          <w:rPr>
            <w:lang w:val="en-US"/>
          </w:rPr>
          <w:t xml:space="preserve"> untuk membagi sebuah proses menjadi sub proses</w:t>
        </w:r>
      </w:ins>
      <w:ins w:id="2975" w:author="arkat" w:date="2017-09-29T07:43:00Z">
        <w:r w:rsidR="00CC4A2A">
          <w:rPr>
            <w:lang w:val="en-US"/>
          </w:rPr>
          <w:t xml:space="preserve"> atau merujuk pada proses berikutnya. </w:t>
        </w:r>
      </w:ins>
      <w:ins w:id="2976" w:author="arkat" w:date="2017-09-29T07:46:00Z">
        <w:r w:rsidR="00CC4A2A">
          <w:rPr>
            <w:lang w:val="en-US"/>
          </w:rPr>
          <w:t xml:space="preserve">Dengan kata lain, </w:t>
        </w:r>
        <w:r w:rsidR="00CC4A2A">
          <w:rPr>
            <w:i/>
            <w:lang w:val="en-US"/>
          </w:rPr>
          <w:t xml:space="preserve">process link </w:t>
        </w:r>
        <w:r w:rsidR="00CC4A2A">
          <w:rPr>
            <w:lang w:val="en-US"/>
          </w:rPr>
          <w:t>dapat digun</w:t>
        </w:r>
      </w:ins>
      <w:ins w:id="2977" w:author="arkat" w:date="2017-10-06T08:01:00Z">
        <w:r w:rsidR="008D650E">
          <w:rPr>
            <w:lang w:val="en-US"/>
          </w:rPr>
          <w:t>akan</w:t>
        </w:r>
      </w:ins>
      <w:ins w:id="2978" w:author="arkat" w:date="2017-09-29T07:46:00Z">
        <w:r w:rsidR="00CC4A2A">
          <w:rPr>
            <w:lang w:val="en-US"/>
          </w:rPr>
          <w:t xml:space="preserve"> untuk menspesifikkan proses atau menghubungkan ke proses berikutnya.</w:t>
        </w:r>
      </w:ins>
    </w:p>
    <w:p w14:paraId="7CABEA90" w14:textId="5B55893D" w:rsidR="00134EC7" w:rsidRDefault="002714BA">
      <w:pPr>
        <w:pStyle w:val="BodyText"/>
        <w:numPr>
          <w:ilvl w:val="0"/>
          <w:numId w:val="70"/>
        </w:numPr>
        <w:spacing w:after="0"/>
        <w:ind w:left="360"/>
        <w:rPr>
          <w:ins w:id="2979" w:author="arkat" w:date="2017-09-28T15:12:00Z"/>
          <w:lang w:val="en-US"/>
        </w:rPr>
        <w:pPrChange w:id="2980" w:author="arkat" w:date="2017-09-29T07:35:00Z">
          <w:pPr>
            <w:pStyle w:val="BodyText"/>
            <w:spacing w:after="0"/>
            <w:ind w:firstLine="270"/>
          </w:pPr>
        </w:pPrChange>
      </w:pPr>
      <w:ins w:id="2981" w:author="arkat" w:date="2017-09-28T15:12:00Z">
        <w:r w:rsidRPr="00134EC7">
          <w:rPr>
            <w:i/>
            <w:lang w:val="en-US"/>
            <w:rPrChange w:id="2982" w:author="arkat" w:date="2017-09-29T07:38:00Z">
              <w:rPr>
                <w:b/>
                <w:i/>
                <w:lang w:val="en-US"/>
              </w:rPr>
            </w:rPrChange>
          </w:rPr>
          <w:t>Organizational Unit</w:t>
        </w:r>
        <w:r w:rsidR="00134EC7">
          <w:rPr>
            <w:i/>
            <w:lang w:val="en-US"/>
          </w:rPr>
          <w:t xml:space="preserve">, </w:t>
        </w:r>
        <w:r w:rsidR="00766837">
          <w:rPr>
            <w:lang w:val="en-US"/>
          </w:rPr>
          <w:t xml:space="preserve">didefinisikan sebagai </w:t>
        </w:r>
      </w:ins>
      <w:ins w:id="2983" w:author="arkat" w:date="2017-10-02T22:20:00Z">
        <w:r w:rsidR="00766837">
          <w:rPr>
            <w:lang w:val="en-US"/>
          </w:rPr>
          <w:t>structural di</w:t>
        </w:r>
      </w:ins>
      <w:ins w:id="2984" w:author="arkat" w:date="2017-09-28T15:12:00Z">
        <w:r w:rsidR="00134EC7">
          <w:rPr>
            <w:lang w:val="en-US"/>
          </w:rPr>
          <w:t xml:space="preserve"> dalam perusahaan</w:t>
        </w:r>
      </w:ins>
      <w:ins w:id="2985" w:author="arkat" w:date="2017-10-02T22:20:00Z">
        <w:r w:rsidR="00766837">
          <w:rPr>
            <w:lang w:val="en-US"/>
          </w:rPr>
          <w:t>.</w:t>
        </w:r>
      </w:ins>
    </w:p>
    <w:p w14:paraId="7AFB136D" w14:textId="6D1DEE67" w:rsidR="00134EC7" w:rsidRDefault="002714BA">
      <w:pPr>
        <w:pStyle w:val="BodyText"/>
        <w:numPr>
          <w:ilvl w:val="0"/>
          <w:numId w:val="70"/>
        </w:numPr>
        <w:spacing w:after="0"/>
        <w:ind w:left="360"/>
        <w:rPr>
          <w:ins w:id="2986" w:author="arkat" w:date="2017-09-29T07:35:00Z"/>
          <w:lang w:val="en-US"/>
        </w:rPr>
        <w:pPrChange w:id="2987" w:author="arkat" w:date="2017-09-29T07:35:00Z">
          <w:pPr>
            <w:pStyle w:val="BodyText"/>
            <w:spacing w:after="0"/>
            <w:ind w:firstLine="270"/>
          </w:pPr>
        </w:pPrChange>
      </w:pPr>
      <w:ins w:id="2988" w:author="arkat" w:date="2017-09-28T15:12:00Z">
        <w:r w:rsidRPr="00134EC7">
          <w:rPr>
            <w:i/>
            <w:lang w:val="en-US"/>
            <w:rPrChange w:id="2989" w:author="arkat" w:date="2017-09-29T07:38:00Z">
              <w:rPr>
                <w:b/>
                <w:i/>
                <w:lang w:val="en-US"/>
              </w:rPr>
            </w:rPrChange>
          </w:rPr>
          <w:t>Position</w:t>
        </w:r>
        <w:r w:rsidR="00134EC7">
          <w:rPr>
            <w:b/>
            <w:i/>
            <w:lang w:val="en-US"/>
          </w:rPr>
          <w:t>,</w:t>
        </w:r>
        <w:r>
          <w:rPr>
            <w:b/>
            <w:i/>
            <w:lang w:val="en-US"/>
          </w:rPr>
          <w:t xml:space="preserve"> </w:t>
        </w:r>
        <w:r>
          <w:rPr>
            <w:lang w:val="en-US"/>
          </w:rPr>
          <w:t xml:space="preserve">ditentukan sebagai peran spesifik yang terjadi dalam proses. </w:t>
        </w:r>
      </w:ins>
    </w:p>
    <w:p w14:paraId="6915F0BB" w14:textId="207A25FB" w:rsidR="00134EC7" w:rsidRDefault="002714BA">
      <w:pPr>
        <w:pStyle w:val="BodyText"/>
        <w:numPr>
          <w:ilvl w:val="0"/>
          <w:numId w:val="70"/>
        </w:numPr>
        <w:spacing w:after="0"/>
        <w:ind w:left="360"/>
        <w:rPr>
          <w:ins w:id="2990" w:author="arkat" w:date="2017-09-29T07:35:00Z"/>
          <w:lang w:val="en-US"/>
        </w:rPr>
        <w:pPrChange w:id="2991" w:author="arkat" w:date="2017-09-29T07:35:00Z">
          <w:pPr>
            <w:pStyle w:val="BodyText"/>
            <w:spacing w:after="0"/>
            <w:ind w:firstLine="270"/>
          </w:pPr>
        </w:pPrChange>
      </w:pPr>
      <w:ins w:id="2992" w:author="arkat" w:date="2017-09-28T15:12:00Z">
        <w:r w:rsidRPr="00134EC7">
          <w:rPr>
            <w:i/>
            <w:lang w:val="en-US"/>
            <w:rPrChange w:id="2993" w:author="arkat" w:date="2017-09-29T07:38:00Z">
              <w:rPr>
                <w:b/>
                <w:i/>
                <w:lang w:val="en-US"/>
              </w:rPr>
            </w:rPrChange>
          </w:rPr>
          <w:t>System</w:t>
        </w:r>
        <w:r w:rsidR="00134EC7">
          <w:rPr>
            <w:b/>
            <w:i/>
            <w:lang w:val="en-US"/>
          </w:rPr>
          <w:t xml:space="preserve">, </w:t>
        </w:r>
        <w:r>
          <w:rPr>
            <w:lang w:val="en-US"/>
          </w:rPr>
          <w:t>Sistem digun</w:t>
        </w:r>
      </w:ins>
      <w:ins w:id="2994" w:author="arkat" w:date="2017-10-06T08:01:00Z">
        <w:r w:rsidR="008D650E">
          <w:rPr>
            <w:lang w:val="en-US"/>
          </w:rPr>
          <w:t>akan</w:t>
        </w:r>
      </w:ins>
      <w:ins w:id="2995" w:author="arkat" w:date="2017-09-28T15:12:00Z">
        <w:r>
          <w:rPr>
            <w:lang w:val="en-US"/>
          </w:rPr>
          <w:t xml:space="preserve"> untuk fungsi tertentu. Artiny</w:t>
        </w:r>
        <w:r w:rsidR="00766837">
          <w:rPr>
            <w:lang w:val="en-US"/>
          </w:rPr>
          <w:t>a, pengguna harus menggun</w:t>
        </w:r>
      </w:ins>
      <w:ins w:id="2996" w:author="arkat" w:date="2017-10-06T08:01:00Z">
        <w:r w:rsidR="008D650E">
          <w:rPr>
            <w:lang w:val="en-US"/>
          </w:rPr>
          <w:t>akan</w:t>
        </w:r>
      </w:ins>
      <w:ins w:id="2997" w:author="arkat" w:date="2017-09-28T15:12:00Z">
        <w:r w:rsidR="00766837">
          <w:rPr>
            <w:lang w:val="en-US"/>
          </w:rPr>
          <w:t xml:space="preserve"> si</w:t>
        </w:r>
        <w:r>
          <w:rPr>
            <w:lang w:val="en-US"/>
          </w:rPr>
          <w:t xml:space="preserve">stem ini untuk memenuhi suatu fungsi agar mendapatkan </w:t>
        </w:r>
        <w:r w:rsidRPr="00766837">
          <w:rPr>
            <w:i/>
            <w:lang w:val="en-US"/>
            <w:rPrChange w:id="2998" w:author="arkat" w:date="2017-10-02T22:20:00Z">
              <w:rPr>
                <w:lang w:val="en-US"/>
              </w:rPr>
            </w:rPrChange>
          </w:rPr>
          <w:t>output</w:t>
        </w:r>
        <w:r>
          <w:rPr>
            <w:lang w:val="en-US"/>
          </w:rPr>
          <w:t xml:space="preserve"> yang ditentukan.  </w:t>
        </w:r>
      </w:ins>
    </w:p>
    <w:p w14:paraId="7EB98B19" w14:textId="41C6858B" w:rsidR="002714BA" w:rsidRDefault="002714BA">
      <w:pPr>
        <w:pStyle w:val="BodyText"/>
        <w:numPr>
          <w:ilvl w:val="0"/>
          <w:numId w:val="70"/>
        </w:numPr>
        <w:spacing w:after="0"/>
        <w:ind w:left="360"/>
        <w:rPr>
          <w:ins w:id="2999" w:author="arkat" w:date="2017-09-28T09:14:00Z"/>
          <w:lang w:val="en-US"/>
        </w:rPr>
        <w:pPrChange w:id="3000" w:author="arkat" w:date="2017-09-29T07:35:00Z">
          <w:pPr>
            <w:pStyle w:val="BodyText"/>
            <w:spacing w:after="0"/>
            <w:ind w:firstLine="270"/>
          </w:pPr>
        </w:pPrChange>
      </w:pPr>
      <w:ins w:id="3001" w:author="arkat" w:date="2017-09-28T15:12:00Z">
        <w:r w:rsidRPr="00766837">
          <w:rPr>
            <w:i/>
            <w:lang w:val="en-US"/>
            <w:rPrChange w:id="3002" w:author="arkat" w:date="2017-10-02T22:19:00Z">
              <w:rPr>
                <w:b/>
                <w:i/>
                <w:lang w:val="en-US"/>
              </w:rPr>
            </w:rPrChange>
          </w:rPr>
          <w:t>Data</w:t>
        </w:r>
        <w:r w:rsidR="00766837">
          <w:rPr>
            <w:b/>
            <w:i/>
            <w:lang w:val="en-US"/>
          </w:rPr>
          <w:t xml:space="preserve">, </w:t>
        </w:r>
        <w:r w:rsidRPr="00E84E58">
          <w:rPr>
            <w:lang w:val="en-US"/>
          </w:rPr>
          <w:t xml:space="preserve">Dalam EPC sebuah fungsi dapat memanipulasi, membaca, atau menulis akses ke data atau infomasi (tergantung pada arah relasi). </w:t>
        </w:r>
        <w:r>
          <w:rPr>
            <w:lang w:val="en-US"/>
          </w:rPr>
          <w:t>Hal i</w:t>
        </w:r>
        <w:r w:rsidRPr="00E84E58">
          <w:rPr>
            <w:lang w:val="en-US"/>
          </w:rPr>
          <w:t>ni bisa memiliki pengaruh implisit dari arus proses. Jika misalnya informasinya tidak tersedia maka alur</w:t>
        </w:r>
        <w:r>
          <w:rPr>
            <w:lang w:val="en-US"/>
          </w:rPr>
          <w:t xml:space="preserve"> prosesnya </w:t>
        </w:r>
      </w:ins>
      <w:ins w:id="3003" w:author="arkat" w:date="2017-10-06T08:01:00Z">
        <w:r w:rsidR="008D650E">
          <w:rPr>
            <w:lang w:val="en-US"/>
          </w:rPr>
          <w:t>Akan</w:t>
        </w:r>
      </w:ins>
      <w:ins w:id="3004" w:author="arkat" w:date="2017-09-28T15:12:00Z">
        <w:r>
          <w:rPr>
            <w:lang w:val="en-US"/>
          </w:rPr>
          <w:t xml:space="preserve"> ditunggu</w:t>
        </w:r>
        <w:r w:rsidRPr="00E84E58">
          <w:rPr>
            <w:lang w:val="en-US"/>
          </w:rPr>
          <w:t xml:space="preserve"> aksesnya.</w:t>
        </w:r>
      </w:ins>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005" w:author="arkat" w:date="2017-09-28T16:08:00Z">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156"/>
        <w:gridCol w:w="2358"/>
        <w:gridCol w:w="335"/>
        <w:gridCol w:w="2545"/>
        <w:gridCol w:w="1545"/>
        <w:tblGridChange w:id="3006">
          <w:tblGrid>
            <w:gridCol w:w="222"/>
            <w:gridCol w:w="2106"/>
            <w:gridCol w:w="222"/>
            <w:gridCol w:w="1686"/>
            <w:gridCol w:w="1024"/>
          </w:tblGrid>
        </w:tblGridChange>
      </w:tblGrid>
      <w:tr w:rsidR="005019E0" w14:paraId="65338B5E" w14:textId="77777777" w:rsidTr="00A6208A">
        <w:trPr>
          <w:jc w:val="center"/>
          <w:ins w:id="3007" w:author="arkat" w:date="2017-09-28T14:51:00Z"/>
          <w:trPrChange w:id="3008" w:author="arkat" w:date="2017-09-28T16:08:00Z">
            <w:trPr>
              <w:jc w:val="center"/>
            </w:trPr>
          </w:trPrChange>
        </w:trPr>
        <w:tc>
          <w:tcPr>
            <w:tcW w:w="728" w:type="pct"/>
            <w:tcPrChange w:id="3009" w:author="arkat" w:date="2017-09-28T16:08:00Z">
              <w:tcPr>
                <w:tcW w:w="0" w:type="auto"/>
              </w:tcPr>
            </w:tcPrChange>
          </w:tcPr>
          <w:p w14:paraId="1D44EAC7" w14:textId="603DE783" w:rsidR="00E31470" w:rsidRDefault="005019E0" w:rsidP="00686631">
            <w:pPr>
              <w:pStyle w:val="BodyText"/>
              <w:spacing w:after="0"/>
              <w:rPr>
                <w:ins w:id="3010" w:author="arkat" w:date="2017-09-28T14:51:00Z"/>
                <w:lang w:val="en-US"/>
              </w:rPr>
            </w:pPr>
            <w:r>
              <w:rPr>
                <w:noProof/>
                <w:lang w:val="en-US"/>
              </w:rPr>
              <mc:AlternateContent>
                <mc:Choice Requires="wpg">
                  <w:drawing>
                    <wp:anchor distT="0" distB="0" distL="114300" distR="114300" simplePos="0" relativeHeight="251689472" behindDoc="0" locked="0" layoutInCell="1" allowOverlap="1" wp14:anchorId="02AC2C87" wp14:editId="200D4D24">
                      <wp:simplePos x="0" y="0"/>
                      <wp:positionH relativeFrom="column">
                        <wp:posOffset>-540</wp:posOffset>
                      </wp:positionH>
                      <wp:positionV relativeFrom="paragraph">
                        <wp:posOffset>85320</wp:posOffset>
                      </wp:positionV>
                      <wp:extent cx="622570" cy="369205"/>
                      <wp:effectExtent l="0" t="0" r="25400" b="12065"/>
                      <wp:wrapNone/>
                      <wp:docPr id="203" name="Group 203"/>
                      <wp:cNvGraphicFramePr/>
                      <a:graphic xmlns:a="http://schemas.openxmlformats.org/drawingml/2006/main">
                        <a:graphicData uri="http://schemas.microsoft.com/office/word/2010/wordprocessingGroup">
                          <wpg:wgp>
                            <wpg:cNvGrpSpPr/>
                            <wpg:grpSpPr>
                              <a:xfrm>
                                <a:off x="0" y="0"/>
                                <a:ext cx="622570" cy="369205"/>
                                <a:chOff x="0" y="0"/>
                                <a:chExt cx="1295914" cy="661481"/>
                              </a:xfrm>
                            </wpg:grpSpPr>
                            <wps:wsp>
                              <wps:cNvPr id="201" name="Pentagon 201"/>
                              <wps:cNvSpPr/>
                              <wps:spPr>
                                <a:xfrm>
                                  <a:off x="165371" y="48639"/>
                                  <a:ext cx="1130543" cy="612842"/>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0" y="0"/>
                                  <a:ext cx="1030862" cy="54474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6020E4" id="Group 203" o:spid="_x0000_s1026" style="position:absolute;margin-left:-.05pt;margin-top:6.7pt;width:49pt;height:29.05pt;z-index:251689472;mso-width-relative:margin;mso-height-relative:margin" coordsize="12959,6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01" o:spid="_x0000_s1027" type="#_x0000_t15" style="position:absolute;left:1653;top:486;width:11306;height:6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2xK8IA&#10;AADcAAAADwAAAGRycy9kb3ducmV2LnhtbESPQYvCMBSE7wv+h/AEb2uiB1mqUURQ9iToLqzH1+bZ&#10;ljYvJcna6q83wsIeh5n5hlltBtuKG/lQO9YwmyoQxIUzNZcavr/27x8gQkQ22DomDXcKsFmP3laY&#10;GdfziW7nWIoE4ZChhirGLpMyFBVZDFPXESfv6rzFmKQvpfHYJ7ht5VyphbRYc1qosKNdRUVz/rUa&#10;wuNyyOUxUuu5V/3PosnzY6P1ZDxslyAiDfE//Nf+NBrmagavM+k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zbErwgAAANwAAAAPAAAAAAAAAAAAAAAAAJgCAABkcnMvZG93&#10;bnJldi54bWxQSwUGAAAAAAQABAD1AAAAhwMAAAAA&#10;" adj="15746" fillcolor="white [3201]" strokecolor="black [3200]" strokeweight="2pt"/>
                      <v:rect id="Rectangle 202" o:spid="_x0000_s1028" style="position:absolute;width:10308;height:5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oEcUA&#10;AADcAAAADwAAAGRycy9kb3ducmV2LnhtbESPwWrDMBBE74H+g9hCb7EcH0LjRgnBUFraUxzn0Nti&#10;bS1Ta2Us1bH79VEhkOMwM2+Y7X6ynRhp8K1jBaskBUFcO91yo6A6vS6fQfiArLFzTApm8rDfPSy2&#10;mGt34SONZWhEhLDPUYEJoc+l9LUhiz5xPXH0vt1gMUQ5NFIPeIlw28ksTdfSYstxwWBPhaH6p/y1&#10;Cj5nGcbqvN78jUU76/KrePugQqmnx+nwAiLQFO7hW/tdK8jSDP7PxCMgd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6gRxQAAANwAAAAPAAAAAAAAAAAAAAAAAJgCAABkcnMv&#10;ZG93bnJldi54bWxQSwUGAAAAAAQABAD1AAAAigMAAAAA&#10;" fillcolor="white [3201]" strokecolor="black [3200]" strokeweight="2pt"/>
                    </v:group>
                  </w:pict>
                </mc:Fallback>
              </mc:AlternateContent>
            </w:r>
          </w:p>
        </w:tc>
        <w:tc>
          <w:tcPr>
            <w:tcW w:w="1485" w:type="pct"/>
            <w:vAlign w:val="center"/>
            <w:tcPrChange w:id="3011" w:author="arkat" w:date="2017-09-28T16:08:00Z">
              <w:tcPr>
                <w:tcW w:w="0" w:type="auto"/>
                <w:vAlign w:val="center"/>
              </w:tcPr>
            </w:tcPrChange>
          </w:tcPr>
          <w:p w14:paraId="77EF9CAC" w14:textId="68D36C7B" w:rsidR="00E31470" w:rsidRDefault="005019E0" w:rsidP="00686631">
            <w:pPr>
              <w:pStyle w:val="BodyText"/>
              <w:spacing w:after="0"/>
              <w:rPr>
                <w:ins w:id="3012" w:author="arkat" w:date="2017-09-28T14:51:00Z"/>
                <w:lang w:val="en-US"/>
              </w:rPr>
            </w:pPr>
            <w:ins w:id="3013" w:author="arkat" w:date="2017-09-28T14:51:00Z">
              <w:r>
                <w:rPr>
                  <w:lang w:val="en-US"/>
                </w:rPr>
                <w:t>Process Link</w:t>
              </w:r>
            </w:ins>
          </w:p>
        </w:tc>
        <w:tc>
          <w:tcPr>
            <w:tcW w:w="211" w:type="pct"/>
            <w:vAlign w:val="center"/>
            <w:tcPrChange w:id="3014" w:author="arkat" w:date="2017-09-28T16:08:00Z">
              <w:tcPr>
                <w:tcW w:w="0" w:type="auto"/>
                <w:vAlign w:val="center"/>
              </w:tcPr>
            </w:tcPrChange>
          </w:tcPr>
          <w:p w14:paraId="3E5A5E28" w14:textId="715F1339" w:rsidR="00E31470" w:rsidRDefault="00E31470" w:rsidP="00686631">
            <w:pPr>
              <w:pStyle w:val="BodyText"/>
              <w:spacing w:after="0"/>
              <w:rPr>
                <w:ins w:id="3015" w:author="arkat" w:date="2017-09-28T14:51:00Z"/>
                <w:lang w:val="en-US"/>
              </w:rPr>
            </w:pPr>
          </w:p>
        </w:tc>
        <w:tc>
          <w:tcPr>
            <w:tcW w:w="1603" w:type="pct"/>
            <w:vAlign w:val="center"/>
            <w:tcPrChange w:id="3016" w:author="arkat" w:date="2017-09-28T16:08:00Z">
              <w:tcPr>
                <w:tcW w:w="0" w:type="auto"/>
                <w:vAlign w:val="center"/>
              </w:tcPr>
            </w:tcPrChange>
          </w:tcPr>
          <w:p w14:paraId="59028FCA" w14:textId="378D3F07" w:rsidR="005019E0" w:rsidRDefault="005019E0" w:rsidP="00686631">
            <w:pPr>
              <w:pStyle w:val="BodyText"/>
              <w:spacing w:after="0"/>
              <w:rPr>
                <w:ins w:id="3017" w:author="arkat" w:date="2017-09-28T15:01:00Z"/>
                <w:lang w:val="en-US"/>
              </w:rPr>
            </w:pPr>
            <w:r>
              <w:rPr>
                <w:noProof/>
                <w:lang w:val="en-US"/>
              </w:rPr>
              <mc:AlternateContent>
                <mc:Choice Requires="wpg">
                  <w:drawing>
                    <wp:anchor distT="0" distB="0" distL="114300" distR="114300" simplePos="0" relativeHeight="251706880" behindDoc="0" locked="0" layoutInCell="1" allowOverlap="1" wp14:anchorId="531EC1EA" wp14:editId="395521BD">
                      <wp:simplePos x="0" y="0"/>
                      <wp:positionH relativeFrom="column">
                        <wp:posOffset>95250</wp:posOffset>
                      </wp:positionH>
                      <wp:positionV relativeFrom="paragraph">
                        <wp:posOffset>104775</wp:posOffset>
                      </wp:positionV>
                      <wp:extent cx="671195" cy="398780"/>
                      <wp:effectExtent l="0" t="19050" r="14605" b="96520"/>
                      <wp:wrapNone/>
                      <wp:docPr id="206" name="Group 206"/>
                      <wp:cNvGraphicFramePr/>
                      <a:graphic xmlns:a="http://schemas.openxmlformats.org/drawingml/2006/main">
                        <a:graphicData uri="http://schemas.microsoft.com/office/word/2010/wordprocessingGroup">
                          <wpg:wgp>
                            <wpg:cNvGrpSpPr/>
                            <wpg:grpSpPr>
                              <a:xfrm>
                                <a:off x="0" y="0"/>
                                <a:ext cx="671209" cy="398834"/>
                                <a:chOff x="0" y="0"/>
                                <a:chExt cx="962066" cy="525293"/>
                              </a:xfrm>
                            </wpg:grpSpPr>
                            <wps:wsp>
                              <wps:cNvPr id="204" name="Rectangle 204"/>
                              <wps:cNvSpPr/>
                              <wps:spPr>
                                <a:xfrm>
                                  <a:off x="0" y="0"/>
                                  <a:ext cx="962066" cy="52529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Straight Connector 205"/>
                              <wps:cNvCnPr/>
                              <wps:spPr>
                                <a:xfrm>
                                  <a:off x="184826" y="0"/>
                                  <a:ext cx="0" cy="525145"/>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46E9D83" id="Group 206" o:spid="_x0000_s1026" style="position:absolute;margin-left:7.5pt;margin-top:8.25pt;width:52.85pt;height:31.4pt;z-index:251706880;mso-width-relative:margin;mso-height-relative:margin" coordsize="9620,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">
                      <v:rect id="Rectangle 204" o:spid="_x0000_s1027" style="position:absolute;width:9620;height:5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qV/sUA&#10;AADcAAAADwAAAGRycy9kb3ducmV2LnhtbESPQWuDQBSE74H8h+UVekvWSgipdZUihIT2FJseenu4&#10;ryp134q7Mdpf3y0Echxm5hsmzSfTiZEG11pW8LSOQBBXVrdcKzh/7Fc7EM4ja+wsk4KZHOTZcpFi&#10;ou2VTzSWvhYBwi5BBY33fSKlqxoy6Na2Jw7etx0M+iCHWuoBrwFuOhlH0VYabDksNNhT0VD1U16M&#10;gvdZ+vH8uX3+HYt21uVXcXijQqnHh+n1BYSnyd/Dt/ZRK4ijDfyfCU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pX+xQAAANwAAAAPAAAAAAAAAAAAAAAAAJgCAABkcnMv&#10;ZG93bnJldi54bWxQSwUGAAAAAAQABAD1AAAAigMAAAAA&#10;" fillcolor="white [3201]" strokecolor="black [3200]" strokeweight="2pt"/>
                      <v:line id="Straight Connector 205" o:spid="_x0000_s1028" style="position:absolute;visibility:visible;mso-wrap-style:square" from="1848,0" to="1848,5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qOAsQAAADcAAAADwAAAGRycy9kb3ducmV2LnhtbESP0WoCMRRE3wv9h3ALvmnWBYvdGqUI&#10;ihZB3fYDbje3u6GbmyWJuv69EYQ+DjNzhpktetuKM/lgHCsYjzIQxJXThmsF31+r4RREiMgaW8ek&#10;4EoBFvPnpxkW2l34SOcy1iJBOBSooImxK6QMVUMWw8h1xMn7dd5iTNLXUnu8JLhtZZ5lr9Ki4bTQ&#10;YEfLhqq/8mQVmJ9j+5lvtntvyrfxNE7Wu+UhV2rw0n+8g4jUx//wo73RCvJsAvcz6Qj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ao4CxAAAANwAAAAPAAAAAAAAAAAA&#10;AAAAAKECAABkcnMvZG93bnJldi54bWxQSwUGAAAAAAQABAD5AAAAkgMAAAAA&#10;" strokecolor="black [3200]" strokeweight="2pt">
                        <v:shadow on="t" color="black" opacity="24903f" origin=",.5" offset="0,.55556mm"/>
                      </v:line>
                    </v:group>
                  </w:pict>
                </mc:Fallback>
              </mc:AlternateContent>
            </w:r>
          </w:p>
          <w:p w14:paraId="52532687" w14:textId="77777777" w:rsidR="005019E0" w:rsidRDefault="005019E0" w:rsidP="00686631">
            <w:pPr>
              <w:pStyle w:val="BodyText"/>
              <w:spacing w:after="0"/>
              <w:rPr>
                <w:ins w:id="3018" w:author="arkat" w:date="2017-09-28T15:01:00Z"/>
                <w:lang w:val="en-US"/>
              </w:rPr>
            </w:pPr>
          </w:p>
          <w:p w14:paraId="2BDAFF1F" w14:textId="15A12733" w:rsidR="005019E0" w:rsidRDefault="005019E0" w:rsidP="00686631">
            <w:pPr>
              <w:pStyle w:val="BodyText"/>
              <w:spacing w:after="0"/>
              <w:rPr>
                <w:ins w:id="3019" w:author="arkat" w:date="2017-09-28T14:51:00Z"/>
                <w:lang w:val="en-US"/>
              </w:rPr>
            </w:pPr>
          </w:p>
        </w:tc>
        <w:tc>
          <w:tcPr>
            <w:tcW w:w="973" w:type="pct"/>
            <w:vAlign w:val="center"/>
            <w:tcPrChange w:id="3020" w:author="arkat" w:date="2017-09-28T16:08:00Z">
              <w:tcPr>
                <w:tcW w:w="0" w:type="auto"/>
                <w:vAlign w:val="center"/>
              </w:tcPr>
            </w:tcPrChange>
          </w:tcPr>
          <w:p w14:paraId="0B7A12E5" w14:textId="4834DEC2" w:rsidR="00E31470" w:rsidRDefault="005019E0" w:rsidP="00686631">
            <w:pPr>
              <w:pStyle w:val="BodyText"/>
              <w:spacing w:after="0"/>
              <w:rPr>
                <w:ins w:id="3021" w:author="arkat" w:date="2017-09-28T14:51:00Z"/>
                <w:lang w:val="en-US"/>
              </w:rPr>
            </w:pPr>
            <w:ins w:id="3022" w:author="arkat" w:date="2017-09-28T14:51:00Z">
              <w:r>
                <w:rPr>
                  <w:lang w:val="en-US"/>
                </w:rPr>
                <w:t>Positon</w:t>
              </w:r>
            </w:ins>
          </w:p>
        </w:tc>
      </w:tr>
      <w:tr w:rsidR="005019E0" w14:paraId="2D0CE026" w14:textId="77777777" w:rsidTr="00A6208A">
        <w:trPr>
          <w:trHeight w:val="973"/>
          <w:jc w:val="center"/>
          <w:ins w:id="3023" w:author="arkat" w:date="2017-09-28T14:51:00Z"/>
          <w:trPrChange w:id="3024" w:author="arkat" w:date="2017-09-28T16:08:00Z">
            <w:trPr>
              <w:jc w:val="center"/>
            </w:trPr>
          </w:trPrChange>
        </w:trPr>
        <w:tc>
          <w:tcPr>
            <w:tcW w:w="728" w:type="pct"/>
            <w:tcPrChange w:id="3025" w:author="arkat" w:date="2017-09-28T16:08:00Z">
              <w:tcPr>
                <w:tcW w:w="0" w:type="auto"/>
              </w:tcPr>
            </w:tcPrChange>
          </w:tcPr>
          <w:p w14:paraId="05768D7D" w14:textId="695E4304" w:rsidR="00E31470" w:rsidRDefault="005019E0" w:rsidP="00686631">
            <w:pPr>
              <w:pStyle w:val="BodyText"/>
              <w:spacing w:after="0"/>
              <w:rPr>
                <w:ins w:id="3026" w:author="arkat" w:date="2017-09-28T14:51:00Z"/>
                <w:lang w:val="en-US"/>
              </w:rPr>
            </w:pPr>
            <w:ins w:id="3027" w:author="arkat" w:date="2017-09-28T14:56:00Z">
              <w:r>
                <w:rPr>
                  <w:noProof/>
                  <w:lang w:val="en-US"/>
                </w:rPr>
                <mc:AlternateContent>
                  <mc:Choice Requires="wps">
                    <w:drawing>
                      <wp:anchor distT="0" distB="0" distL="114300" distR="114300" simplePos="0" relativeHeight="251640320" behindDoc="0" locked="0" layoutInCell="1" allowOverlap="1" wp14:anchorId="76201BC6" wp14:editId="11FC2A54">
                        <wp:simplePos x="0" y="0"/>
                        <wp:positionH relativeFrom="column">
                          <wp:posOffset>67093</wp:posOffset>
                        </wp:positionH>
                        <wp:positionV relativeFrom="paragraph">
                          <wp:posOffset>200727</wp:posOffset>
                        </wp:positionV>
                        <wp:extent cx="496111" cy="325066"/>
                        <wp:effectExtent l="0" t="0" r="18415" b="18415"/>
                        <wp:wrapNone/>
                        <wp:docPr id="198" name="Flowchart: Document 198"/>
                        <wp:cNvGraphicFramePr/>
                        <a:graphic xmlns:a="http://schemas.openxmlformats.org/drawingml/2006/main">
                          <a:graphicData uri="http://schemas.microsoft.com/office/word/2010/wordprocessingShape">
                            <wps:wsp>
                              <wps:cNvSpPr/>
                              <wps:spPr>
                                <a:xfrm>
                                  <a:off x="0" y="0"/>
                                  <a:ext cx="496111" cy="325066"/>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E66D6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98" o:spid="_x0000_s1026" type="#_x0000_t114" style="position:absolute;margin-left:5.3pt;margin-top:15.8pt;width:39.05pt;height:25.6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" fillcolor="white [3201]" strokecolor="black [3200]" strokeweight="2pt"/>
                    </w:pict>
                  </mc:Fallback>
                </mc:AlternateContent>
              </w:r>
            </w:ins>
          </w:p>
        </w:tc>
        <w:tc>
          <w:tcPr>
            <w:tcW w:w="1485" w:type="pct"/>
            <w:vAlign w:val="center"/>
            <w:tcPrChange w:id="3028" w:author="arkat" w:date="2017-09-28T16:08:00Z">
              <w:tcPr>
                <w:tcW w:w="0" w:type="auto"/>
                <w:vAlign w:val="center"/>
              </w:tcPr>
            </w:tcPrChange>
          </w:tcPr>
          <w:p w14:paraId="301E9CF3" w14:textId="6D6A27F8" w:rsidR="00E31470" w:rsidRDefault="00E31470" w:rsidP="00686631">
            <w:pPr>
              <w:pStyle w:val="BodyText"/>
              <w:spacing w:after="0"/>
              <w:rPr>
                <w:ins w:id="3029" w:author="arkat" w:date="2017-09-28T14:51:00Z"/>
                <w:lang w:val="en-US"/>
              </w:rPr>
            </w:pPr>
            <w:ins w:id="3030" w:author="arkat" w:date="2017-09-28T14:51:00Z">
              <w:r>
                <w:rPr>
                  <w:rFonts w:cs="Calibri"/>
                  <w:noProof/>
                  <w:szCs w:val="24"/>
                  <w:lang w:val="en-US"/>
                </w:rPr>
                <w:t>Organizational Unit</w:t>
              </w:r>
            </w:ins>
          </w:p>
        </w:tc>
        <w:tc>
          <w:tcPr>
            <w:tcW w:w="211" w:type="pct"/>
            <w:vAlign w:val="center"/>
            <w:tcPrChange w:id="3031" w:author="arkat" w:date="2017-09-28T16:08:00Z">
              <w:tcPr>
                <w:tcW w:w="0" w:type="auto"/>
                <w:vAlign w:val="center"/>
              </w:tcPr>
            </w:tcPrChange>
          </w:tcPr>
          <w:p w14:paraId="2177D405" w14:textId="77777777" w:rsidR="00E31470" w:rsidRDefault="00E31470" w:rsidP="00686631">
            <w:pPr>
              <w:pStyle w:val="BodyText"/>
              <w:spacing w:after="0"/>
              <w:rPr>
                <w:ins w:id="3032" w:author="arkat" w:date="2017-09-28T14:51:00Z"/>
                <w:lang w:val="en-US"/>
              </w:rPr>
            </w:pPr>
          </w:p>
        </w:tc>
        <w:tc>
          <w:tcPr>
            <w:tcW w:w="1603" w:type="pct"/>
            <w:vAlign w:val="center"/>
            <w:tcPrChange w:id="3033" w:author="arkat" w:date="2017-09-28T16:08:00Z">
              <w:tcPr>
                <w:tcW w:w="0" w:type="auto"/>
                <w:vAlign w:val="center"/>
              </w:tcPr>
            </w:tcPrChange>
          </w:tcPr>
          <w:p w14:paraId="50387DA0" w14:textId="6DE85A45" w:rsidR="00E31470" w:rsidRDefault="005019E0" w:rsidP="00686631">
            <w:pPr>
              <w:pStyle w:val="BodyText"/>
              <w:spacing w:after="0"/>
              <w:rPr>
                <w:ins w:id="3034" w:author="arkat" w:date="2017-09-28T14:56:00Z"/>
                <w:lang w:val="en-US"/>
              </w:rPr>
            </w:pPr>
            <w:ins w:id="3035" w:author="arkat" w:date="2017-09-28T14:56:00Z">
              <w:r w:rsidRPr="00A42612">
                <w:rPr>
                  <w:rFonts w:cs="Calibri"/>
                  <w:noProof/>
                  <w:szCs w:val="24"/>
                  <w:lang w:val="en-US"/>
                  <w:rPrChange w:id="3036" w:author="Unknown">
                    <w:rPr>
                      <w:noProof/>
                      <w:lang w:val="en-US"/>
                    </w:rPr>
                  </w:rPrChange>
                </w:rPr>
                <mc:AlternateContent>
                  <mc:Choice Requires="wps">
                    <w:drawing>
                      <wp:anchor distT="0" distB="0" distL="114300" distR="114300" simplePos="0" relativeHeight="251660800" behindDoc="0" locked="0" layoutInCell="1" allowOverlap="1" wp14:anchorId="11A1BB71" wp14:editId="11F083C1">
                        <wp:simplePos x="0" y="0"/>
                        <wp:positionH relativeFrom="column">
                          <wp:posOffset>109220</wp:posOffset>
                        </wp:positionH>
                        <wp:positionV relativeFrom="paragraph">
                          <wp:posOffset>136525</wp:posOffset>
                        </wp:positionV>
                        <wp:extent cx="641350" cy="388620"/>
                        <wp:effectExtent l="0" t="0" r="25400" b="11430"/>
                        <wp:wrapNone/>
                        <wp:docPr id="199" name="Flowchart: Predefined Process 199"/>
                        <wp:cNvGraphicFramePr/>
                        <a:graphic xmlns:a="http://schemas.openxmlformats.org/drawingml/2006/main">
                          <a:graphicData uri="http://schemas.microsoft.com/office/word/2010/wordprocessingShape">
                            <wps:wsp>
                              <wps:cNvSpPr/>
                              <wps:spPr>
                                <a:xfrm>
                                  <a:off x="0" y="0"/>
                                  <a:ext cx="641674" cy="389106"/>
                                </a:xfrm>
                                <a:prstGeom prst="flowChartPredefined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67E731" id="_x0000_t112" coordsize="21600,21600" o:spt="112" path="m,l,21600r21600,l21600,xem2610,nfl2610,21600em18990,nfl18990,21600e">
                        <v:stroke joinstyle="miter"/>
                        <v:path o:extrusionok="f" gradientshapeok="t" o:connecttype="rect" textboxrect="2610,0,18990,21600"/>
                      </v:shapetype>
                      <v:shape id="Flowchart: Predefined Process 199" o:spid="_x0000_s1026" type="#_x0000_t112" style="position:absolute;margin-left:8.6pt;margin-top:10.75pt;width:50.5pt;height:30.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" fillcolor="white [3201]" strokecolor="black [3200]" strokeweight="2pt"/>
                    </w:pict>
                  </mc:Fallback>
                </mc:AlternateContent>
              </w:r>
            </w:ins>
          </w:p>
          <w:p w14:paraId="22383E77" w14:textId="369ADBA0" w:rsidR="005019E0" w:rsidRDefault="005019E0" w:rsidP="00686631">
            <w:pPr>
              <w:pStyle w:val="BodyText"/>
              <w:spacing w:after="0"/>
              <w:rPr>
                <w:ins w:id="3037" w:author="arkat" w:date="2017-09-28T14:56:00Z"/>
                <w:lang w:val="en-US"/>
              </w:rPr>
            </w:pPr>
          </w:p>
          <w:p w14:paraId="62C11ED0" w14:textId="77777777" w:rsidR="005019E0" w:rsidRDefault="005019E0" w:rsidP="00686631">
            <w:pPr>
              <w:pStyle w:val="BodyText"/>
              <w:spacing w:after="0"/>
              <w:rPr>
                <w:ins w:id="3038" w:author="arkat" w:date="2017-09-28T14:56:00Z"/>
                <w:lang w:val="en-US"/>
              </w:rPr>
            </w:pPr>
          </w:p>
          <w:p w14:paraId="0D0D9112" w14:textId="67C43A3B" w:rsidR="005019E0" w:rsidRDefault="005019E0" w:rsidP="00686631">
            <w:pPr>
              <w:pStyle w:val="BodyText"/>
              <w:spacing w:after="0"/>
              <w:rPr>
                <w:ins w:id="3039" w:author="arkat" w:date="2017-09-28T14:51:00Z"/>
                <w:lang w:val="en-US"/>
              </w:rPr>
            </w:pPr>
          </w:p>
        </w:tc>
        <w:tc>
          <w:tcPr>
            <w:tcW w:w="973" w:type="pct"/>
            <w:vAlign w:val="center"/>
            <w:tcPrChange w:id="3040" w:author="arkat" w:date="2017-09-28T16:08:00Z">
              <w:tcPr>
                <w:tcW w:w="0" w:type="auto"/>
                <w:vAlign w:val="center"/>
              </w:tcPr>
            </w:tcPrChange>
          </w:tcPr>
          <w:p w14:paraId="5C831D6E" w14:textId="0C7C4DD8" w:rsidR="00E31470" w:rsidRDefault="005019E0" w:rsidP="00686631">
            <w:pPr>
              <w:pStyle w:val="BodyText"/>
              <w:spacing w:after="0"/>
              <w:rPr>
                <w:ins w:id="3041" w:author="arkat" w:date="2017-09-28T14:51:00Z"/>
                <w:lang w:val="en-US"/>
              </w:rPr>
            </w:pPr>
            <w:ins w:id="3042" w:author="arkat" w:date="2017-09-28T14:51:00Z">
              <w:r>
                <w:rPr>
                  <w:lang w:val="en-US"/>
                </w:rPr>
                <w:t>System</w:t>
              </w:r>
            </w:ins>
          </w:p>
        </w:tc>
      </w:tr>
      <w:tr w:rsidR="005019E0" w14:paraId="4B11DD0C" w14:textId="77777777" w:rsidTr="00A6208A">
        <w:trPr>
          <w:jc w:val="center"/>
          <w:ins w:id="3043" w:author="arkat" w:date="2017-09-28T14:51:00Z"/>
          <w:trPrChange w:id="3044" w:author="arkat" w:date="2017-09-28T16:08:00Z">
            <w:trPr>
              <w:jc w:val="center"/>
            </w:trPr>
          </w:trPrChange>
        </w:trPr>
        <w:tc>
          <w:tcPr>
            <w:tcW w:w="728" w:type="pct"/>
            <w:tcPrChange w:id="3045" w:author="arkat" w:date="2017-09-28T16:08:00Z">
              <w:tcPr>
                <w:tcW w:w="0" w:type="auto"/>
              </w:tcPr>
            </w:tcPrChange>
          </w:tcPr>
          <w:p w14:paraId="6A5ECCA6" w14:textId="17AFE1AF" w:rsidR="00E31470" w:rsidRDefault="00A03312" w:rsidP="00686631">
            <w:pPr>
              <w:pStyle w:val="BodyText"/>
              <w:spacing w:after="0"/>
              <w:rPr>
                <w:ins w:id="3046" w:author="arkat" w:date="2017-09-28T15:02:00Z"/>
                <w:lang w:val="en-US"/>
              </w:rPr>
            </w:pPr>
            <w:r>
              <w:rPr>
                <w:noProof/>
                <w:lang w:val="en-US"/>
              </w:rPr>
              <mc:AlternateContent>
                <mc:Choice Requires="wpg">
                  <w:drawing>
                    <wp:anchor distT="0" distB="0" distL="114300" distR="114300" simplePos="0" relativeHeight="251721216" behindDoc="0" locked="0" layoutInCell="1" allowOverlap="1" wp14:anchorId="6C34B483" wp14:editId="52FB2F2C">
                      <wp:simplePos x="0" y="0"/>
                      <wp:positionH relativeFrom="column">
                        <wp:posOffset>-19253</wp:posOffset>
                      </wp:positionH>
                      <wp:positionV relativeFrom="paragraph">
                        <wp:posOffset>151130</wp:posOffset>
                      </wp:positionV>
                      <wp:extent cx="671208" cy="295073"/>
                      <wp:effectExtent l="0" t="0" r="14605" b="67310"/>
                      <wp:wrapNone/>
                      <wp:docPr id="209" name="Group 209"/>
                      <wp:cNvGraphicFramePr/>
                      <a:graphic xmlns:a="http://schemas.openxmlformats.org/drawingml/2006/main">
                        <a:graphicData uri="http://schemas.microsoft.com/office/word/2010/wordprocessingGroup">
                          <wpg:wgp>
                            <wpg:cNvGrpSpPr/>
                            <wpg:grpSpPr>
                              <a:xfrm>
                                <a:off x="0" y="0"/>
                                <a:ext cx="671208" cy="295073"/>
                                <a:chOff x="0" y="0"/>
                                <a:chExt cx="924127" cy="457200"/>
                              </a:xfrm>
                            </wpg:grpSpPr>
                            <wps:wsp>
                              <wps:cNvPr id="207" name="Oval 207"/>
                              <wps:cNvSpPr/>
                              <wps:spPr>
                                <a:xfrm>
                                  <a:off x="0" y="0"/>
                                  <a:ext cx="924127" cy="4572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Connector 208"/>
                              <wps:cNvCnPr/>
                              <wps:spPr>
                                <a:xfrm>
                                  <a:off x="136187" y="77821"/>
                                  <a:ext cx="9728" cy="330741"/>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4A922AD" id="Group 209" o:spid="_x0000_s1026" style="position:absolute;margin-left:-1.5pt;margin-top:11.9pt;width:52.85pt;height:23.25pt;z-index:251721216;mso-width-relative:margin;mso-height-relative:margin" coordsize="9241,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">
                      <v:oval id="Oval 207" o:spid="_x0000_s1027" style="position:absolute;width:9241;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UquMMA&#10;AADcAAAADwAAAGRycy9kb3ducmV2LnhtbESPQYvCMBSE7wv+h/CEva2pPay2GkUEQWUvtoLXZ/Ns&#10;q81LaaLWf79ZWPA4zMw3zHzZm0Y8qHO1ZQXjUQSCuLC65lLBMd98TUE4j6yxsUwKXuRguRh8zDHV&#10;9skHemS+FAHCLkUFlfdtKqUrKjLoRrYlDt7FdgZ9kF0pdYfPADeNjKPoWxqsOSxU2NK6ouKW3Y2C&#10;8nBz+xiT4npOJtmuqfOf5JQr9TnsVzMQnnr/Dv+3t1pBHE3g70w4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UquMMAAADcAAAADwAAAAAAAAAAAAAAAACYAgAAZHJzL2Rv&#10;d25yZXYueG1sUEsFBgAAAAAEAAQA9QAAAIgDAAAAAA==&#10;" fillcolor="white [3201]" strokecolor="black [3200]" strokeweight="2pt"/>
                      <v:line id="Straight Connector 208" o:spid="_x0000_s1028" style="position:absolute;visibility:visible;mso-wrap-style:square" from="1361,778" to="1459,40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shnMEAAADcAAAADwAAAGRycy9kb3ducmV2LnhtbERP3WrCMBS+H/gO4QjezdSCQzujDEFR&#10;GUzrHuDYHNuw5qQkUevbLxeDXX58/4tVb1txJx+MYwWTcQaCuHLacK3g+7x5nYEIEVlj65gUPCnA&#10;ajl4WWCh3YNPdC9jLVIIhwIVNDF2hZShashiGLuOOHFX5y3GBH0ttcdHCretzLPsTVo0nBoa7Gjd&#10;UPVT3qwCczm1h3y3//KmnE9mcbr9XB9zpUbD/uMdRKQ+/ov/3DutIM/S2nQmHQG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ayGcwQAAANwAAAAPAAAAAAAAAAAAAAAA&#10;AKECAABkcnMvZG93bnJldi54bWxQSwUGAAAAAAQABAD5AAAAjwMAAAAA&#10;" strokecolor="black [3200]" strokeweight="2pt">
                        <v:shadow on="t" color="black" opacity="24903f" origin=",.5" offset="0,.55556mm"/>
                      </v:line>
                    </v:group>
                  </w:pict>
                </mc:Fallback>
              </mc:AlternateContent>
            </w:r>
          </w:p>
          <w:p w14:paraId="19722365" w14:textId="404AFBEF" w:rsidR="005019E0" w:rsidRDefault="005019E0" w:rsidP="00686631">
            <w:pPr>
              <w:pStyle w:val="BodyText"/>
              <w:spacing w:after="0"/>
              <w:rPr>
                <w:ins w:id="3047" w:author="arkat" w:date="2017-09-28T15:02:00Z"/>
                <w:lang w:val="en-US"/>
              </w:rPr>
            </w:pPr>
          </w:p>
          <w:p w14:paraId="61FFEDD1" w14:textId="110E3B8D" w:rsidR="005019E0" w:rsidRDefault="005019E0" w:rsidP="00686631">
            <w:pPr>
              <w:pStyle w:val="BodyText"/>
              <w:spacing w:after="0"/>
              <w:rPr>
                <w:ins w:id="3048" w:author="arkat" w:date="2017-09-28T14:51:00Z"/>
                <w:lang w:val="en-US"/>
              </w:rPr>
            </w:pPr>
          </w:p>
        </w:tc>
        <w:tc>
          <w:tcPr>
            <w:tcW w:w="1485" w:type="pct"/>
            <w:vAlign w:val="center"/>
            <w:tcPrChange w:id="3049" w:author="arkat" w:date="2017-09-28T16:08:00Z">
              <w:tcPr>
                <w:tcW w:w="0" w:type="auto"/>
                <w:vAlign w:val="center"/>
              </w:tcPr>
            </w:tcPrChange>
          </w:tcPr>
          <w:p w14:paraId="325346DD" w14:textId="31E0A811" w:rsidR="00E31470" w:rsidRDefault="005019E0" w:rsidP="00686631">
            <w:pPr>
              <w:pStyle w:val="BodyText"/>
              <w:spacing w:after="0"/>
              <w:rPr>
                <w:ins w:id="3050" w:author="arkat" w:date="2017-09-28T14:51:00Z"/>
                <w:lang w:val="en-US"/>
              </w:rPr>
            </w:pPr>
            <w:ins w:id="3051" w:author="arkat" w:date="2017-09-28T14:51:00Z">
              <w:r>
                <w:rPr>
                  <w:lang w:val="en-US"/>
                </w:rPr>
                <w:t>Data</w:t>
              </w:r>
            </w:ins>
          </w:p>
        </w:tc>
        <w:tc>
          <w:tcPr>
            <w:tcW w:w="211" w:type="pct"/>
            <w:vAlign w:val="center"/>
            <w:tcPrChange w:id="3052" w:author="arkat" w:date="2017-09-28T16:08:00Z">
              <w:tcPr>
                <w:tcW w:w="0" w:type="auto"/>
                <w:vAlign w:val="center"/>
              </w:tcPr>
            </w:tcPrChange>
          </w:tcPr>
          <w:p w14:paraId="3FD26141" w14:textId="77777777" w:rsidR="00E31470" w:rsidRDefault="00E31470" w:rsidP="00686631">
            <w:pPr>
              <w:pStyle w:val="BodyText"/>
              <w:spacing w:after="0"/>
              <w:rPr>
                <w:ins w:id="3053" w:author="arkat" w:date="2017-09-28T14:51:00Z"/>
                <w:lang w:val="en-US"/>
              </w:rPr>
            </w:pPr>
          </w:p>
        </w:tc>
        <w:tc>
          <w:tcPr>
            <w:tcW w:w="1603" w:type="pct"/>
            <w:vAlign w:val="center"/>
            <w:tcPrChange w:id="3054" w:author="arkat" w:date="2017-09-28T16:08:00Z">
              <w:tcPr>
                <w:tcW w:w="0" w:type="auto"/>
                <w:vAlign w:val="center"/>
              </w:tcPr>
            </w:tcPrChange>
          </w:tcPr>
          <w:p w14:paraId="04E9D3B5" w14:textId="3713872D" w:rsidR="00E31470" w:rsidRDefault="005019E0" w:rsidP="00686631">
            <w:pPr>
              <w:pStyle w:val="BodyText"/>
              <w:spacing w:after="0"/>
              <w:rPr>
                <w:ins w:id="3055" w:author="arkat" w:date="2017-09-28T14:51:00Z"/>
                <w:lang w:val="en-US"/>
              </w:rPr>
            </w:pPr>
            <w:ins w:id="3056" w:author="arkat" w:date="2017-09-28T14:51:00Z">
              <w:r w:rsidRPr="00A42612">
                <w:rPr>
                  <w:rFonts w:cs="Calibri"/>
                  <w:noProof/>
                  <w:szCs w:val="24"/>
                  <w:lang w:val="en-US"/>
                  <w:rPrChange w:id="3057" w:author="Unknown">
                    <w:rPr>
                      <w:noProof/>
                      <w:lang w:val="en-US"/>
                    </w:rPr>
                  </w:rPrChange>
                </w:rPr>
                <mc:AlternateContent>
                  <mc:Choice Requires="wps">
                    <w:drawing>
                      <wp:anchor distT="0" distB="0" distL="114300" distR="114300" simplePos="0" relativeHeight="251622912" behindDoc="0" locked="0" layoutInCell="1" allowOverlap="1" wp14:anchorId="2C2B9563" wp14:editId="094D7D56">
                        <wp:simplePos x="0" y="0"/>
                        <wp:positionH relativeFrom="column">
                          <wp:posOffset>216535</wp:posOffset>
                        </wp:positionH>
                        <wp:positionV relativeFrom="paragraph">
                          <wp:posOffset>69850</wp:posOffset>
                        </wp:positionV>
                        <wp:extent cx="534670" cy="0"/>
                        <wp:effectExtent l="38100" t="38100" r="74930" b="95250"/>
                        <wp:wrapNone/>
                        <wp:docPr id="185" name="Straight Connector 185"/>
                        <wp:cNvGraphicFramePr/>
                        <a:graphic xmlns:a="http://schemas.openxmlformats.org/drawingml/2006/main">
                          <a:graphicData uri="http://schemas.microsoft.com/office/word/2010/wordprocessingShape">
                            <wps:wsp>
                              <wps:cNvCnPr/>
                              <wps:spPr>
                                <a:xfrm>
                                  <a:off x="0" y="0"/>
                                  <a:ext cx="5346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FC0810" id="Straight Connector 185" o:spid="_x0000_s1026" style="position:absolute;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5.5pt" to="59.1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" strokecolor="black [3200]" strokeweight="2pt">
                        <v:shadow on="t" color="black" opacity="24903f" origin=",.5" offset="0,.55556mm"/>
                      </v:line>
                    </w:pict>
                  </mc:Fallback>
                </mc:AlternateContent>
              </w:r>
            </w:ins>
          </w:p>
        </w:tc>
        <w:tc>
          <w:tcPr>
            <w:tcW w:w="973" w:type="pct"/>
            <w:vAlign w:val="center"/>
            <w:tcPrChange w:id="3058" w:author="arkat" w:date="2017-09-28T16:08:00Z">
              <w:tcPr>
                <w:tcW w:w="0" w:type="auto"/>
                <w:vAlign w:val="center"/>
              </w:tcPr>
            </w:tcPrChange>
          </w:tcPr>
          <w:p w14:paraId="196B791C" w14:textId="16C51AA9" w:rsidR="00E31470" w:rsidRDefault="005019E0" w:rsidP="00686631">
            <w:pPr>
              <w:pStyle w:val="BodyText"/>
              <w:spacing w:after="0"/>
              <w:rPr>
                <w:ins w:id="3059" w:author="arkat" w:date="2017-09-28T14:51:00Z"/>
                <w:lang w:val="en-US"/>
              </w:rPr>
            </w:pPr>
            <w:ins w:id="3060" w:author="arkat" w:date="2017-09-28T14:53:00Z">
              <w:r>
                <w:rPr>
                  <w:lang w:val="en-US"/>
                </w:rPr>
                <w:t>Relation</w:t>
              </w:r>
            </w:ins>
          </w:p>
        </w:tc>
      </w:tr>
    </w:tbl>
    <w:p w14:paraId="2A131736" w14:textId="750E399A" w:rsidR="00567555" w:rsidRPr="00766837" w:rsidRDefault="002C4E48">
      <w:pPr>
        <w:pStyle w:val="GambarBAB2"/>
        <w:numPr>
          <w:ilvl w:val="0"/>
          <w:numId w:val="45"/>
        </w:numPr>
        <w:ind w:left="0" w:firstLine="0"/>
        <w:rPr>
          <w:ins w:id="3061" w:author="arkat" w:date="2017-09-28T09:14:00Z"/>
          <w:b/>
          <w:rPrChange w:id="3062" w:author="arkat" w:date="2017-10-02T22:22:00Z">
            <w:rPr>
              <w:ins w:id="3063" w:author="arkat" w:date="2017-09-28T09:14:00Z"/>
            </w:rPr>
          </w:rPrChange>
        </w:rPr>
        <w:pPrChange w:id="3064" w:author="arkat" w:date="2017-09-28T15:06:00Z">
          <w:pPr>
            <w:pStyle w:val="BodyText"/>
            <w:spacing w:after="0"/>
            <w:ind w:firstLine="270"/>
          </w:pPr>
        </w:pPrChange>
      </w:pPr>
      <w:bookmarkStart w:id="3065" w:name="_Toc494698369"/>
      <w:bookmarkStart w:id="3066" w:name="_Toc495046364"/>
      <w:ins w:id="3067" w:author="arkat" w:date="2017-09-28T15:04:00Z">
        <w:r w:rsidRPr="00E6554F">
          <w:rPr>
            <w:b/>
          </w:rPr>
          <w:t>Elemen Perluasan EPC Pada P</w:t>
        </w:r>
        <w:r w:rsidR="00A03312" w:rsidRPr="00766837">
          <w:rPr>
            <w:b/>
            <w:rPrChange w:id="3068" w:author="arkat" w:date="2017-10-02T22:22:00Z">
              <w:rPr/>
            </w:rPrChange>
          </w:rPr>
          <w:t xml:space="preserve">enelitian </w:t>
        </w:r>
      </w:ins>
      <w:bookmarkEnd w:id="3065"/>
      <w:ins w:id="3069" w:author="arkat" w:date="2017-10-02T22:21:00Z">
        <w:r w:rsidR="00766837" w:rsidRPr="00766837">
          <w:rPr>
            <w:b/>
            <w:rPrChange w:id="3070" w:author="arkat" w:date="2017-10-02T22:22:00Z">
              <w:rPr/>
            </w:rPrChange>
          </w:rPr>
          <w:t>Decker &amp; Tsechezner</w:t>
        </w:r>
      </w:ins>
      <w:bookmarkEnd w:id="3066"/>
    </w:p>
    <w:p w14:paraId="1DB20AE7" w14:textId="6E13D204" w:rsidR="00A32F41" w:rsidRDefault="00A03312" w:rsidP="00A54029">
      <w:pPr>
        <w:pStyle w:val="BodyText"/>
        <w:spacing w:after="0"/>
        <w:ind w:firstLine="270"/>
        <w:rPr>
          <w:ins w:id="3071" w:author="arkat" w:date="2017-09-28T11:53:00Z"/>
          <w:lang w:val="en-US"/>
        </w:rPr>
      </w:pPr>
      <w:ins w:id="3072" w:author="arkat" w:date="2017-09-28T15:04:00Z">
        <w:r>
          <w:rPr>
            <w:lang w:val="en-US"/>
          </w:rPr>
          <w:tab/>
        </w:r>
        <w:r>
          <w:rPr>
            <w:lang w:val="en-US"/>
          </w:rPr>
          <w:tab/>
        </w:r>
        <w:r>
          <w:rPr>
            <w:lang w:val="en-US"/>
          </w:rPr>
          <w:tab/>
        </w:r>
        <w:r>
          <w:rPr>
            <w:lang w:val="en-US"/>
          </w:rPr>
          <w:tab/>
        </w:r>
      </w:ins>
      <w:ins w:id="3073" w:author="arkat" w:date="2017-10-02T22:21:00Z">
        <w:r w:rsidR="00766837">
          <w:rPr>
            <w:lang w:val="en-US"/>
          </w:rPr>
          <w:t xml:space="preserve">Sumber : </w:t>
        </w:r>
        <w:r w:rsidR="00766837">
          <w:rPr>
            <w:lang w:val="en-US"/>
          </w:rPr>
          <w:fldChar w:fldCharType="begin" w:fldLock="1"/>
        </w:r>
      </w:ins>
      <w:ins w:id="3074" w:author="arkat" w:date="2017-10-02T22:22:00Z">
        <w:r w:rsidR="00766837">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"Deckesr &amp; Tscheschner (2009)", "plainTextFormattedCitation" : "(Decker &amp; Tscheschner, 2009)", "previouslyFormattedCitation" : "(Decker &amp; Tscheschner, 2009)" }, "properties" : { "noteIndex" : 0 }, "schema" : "https://github.com/citation-style-language/schema/raw/master/csl-citation.json" }</w:instrText>
        </w:r>
      </w:ins>
      <w:del w:id="3075" w:author="arkat" w:date="2017-10-02T22:22:00Z">
        <w:r w:rsidR="00766837" w:rsidDel="00766837">
          <w:rPr>
            <w:lang w:val="en-US"/>
          </w:rPr>
          <w:del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delInstrText>
        </w:r>
      </w:del>
      <w:r w:rsidR="00766837">
        <w:rPr>
          <w:lang w:val="en-US"/>
        </w:rPr>
        <w:fldChar w:fldCharType="separate"/>
      </w:r>
      <w:del w:id="3076" w:author="arkat" w:date="2017-10-02T22:22:00Z">
        <w:r w:rsidR="00766837" w:rsidRPr="00766837" w:rsidDel="00766837">
          <w:rPr>
            <w:noProof/>
            <w:lang w:val="en-US"/>
          </w:rPr>
          <w:delText>(</w:delText>
        </w:r>
      </w:del>
      <w:r w:rsidR="00766837" w:rsidRPr="00766837">
        <w:rPr>
          <w:noProof/>
          <w:lang w:val="en-US"/>
        </w:rPr>
        <w:t>Decke</w:t>
      </w:r>
      <w:ins w:id="3077" w:author="arkat" w:date="2017-10-02T22:22:00Z">
        <w:r w:rsidR="00766837">
          <w:rPr>
            <w:noProof/>
            <w:lang w:val="en-US"/>
          </w:rPr>
          <w:t>s</w:t>
        </w:r>
      </w:ins>
      <w:r w:rsidR="00766837" w:rsidRPr="00766837">
        <w:rPr>
          <w:noProof/>
          <w:lang w:val="en-US"/>
        </w:rPr>
        <w:t>r &amp; Tscheschner</w:t>
      </w:r>
      <w:del w:id="3078" w:author="arkat" w:date="2017-10-02T22:22:00Z">
        <w:r w:rsidR="00766837" w:rsidRPr="00766837" w:rsidDel="00766837">
          <w:rPr>
            <w:noProof/>
            <w:lang w:val="en-US"/>
          </w:rPr>
          <w:delText>,</w:delText>
        </w:r>
      </w:del>
      <w:r w:rsidR="00766837" w:rsidRPr="00766837">
        <w:rPr>
          <w:noProof/>
          <w:lang w:val="en-US"/>
        </w:rPr>
        <w:t xml:space="preserve"> </w:t>
      </w:r>
      <w:ins w:id="3079" w:author="arkat" w:date="2017-10-02T22:22:00Z">
        <w:r w:rsidR="00766837">
          <w:rPr>
            <w:noProof/>
            <w:lang w:val="en-US"/>
          </w:rPr>
          <w:t>(</w:t>
        </w:r>
      </w:ins>
      <w:r w:rsidR="00766837" w:rsidRPr="00766837">
        <w:rPr>
          <w:noProof/>
          <w:lang w:val="en-US"/>
        </w:rPr>
        <w:t>2009)</w:t>
      </w:r>
      <w:ins w:id="3080" w:author="arkat" w:date="2017-10-02T22:21:00Z">
        <w:r w:rsidR="00766837">
          <w:rPr>
            <w:lang w:val="en-US"/>
          </w:rPr>
          <w:fldChar w:fldCharType="end"/>
        </w:r>
      </w:ins>
      <w:ins w:id="3081" w:author="arkat" w:date="2017-09-28T15:04:00Z">
        <w:r>
          <w:rPr>
            <w:lang w:val="en-US"/>
          </w:rPr>
          <w:tab/>
        </w:r>
        <w:r>
          <w:rPr>
            <w:lang w:val="en-US"/>
          </w:rPr>
          <w:tab/>
        </w:r>
      </w:ins>
    </w:p>
    <w:p w14:paraId="680E3EFD" w14:textId="5BE41E07" w:rsidR="00F36898" w:rsidRPr="00F36898" w:rsidRDefault="00766837">
      <w:pPr>
        <w:pStyle w:val="BodyText"/>
        <w:spacing w:after="0"/>
        <w:ind w:firstLine="270"/>
        <w:rPr>
          <w:ins w:id="3082" w:author="arkat" w:date="2017-09-28T15:48:00Z"/>
          <w:lang w:val="en-US"/>
        </w:rPr>
      </w:pPr>
      <w:ins w:id="3083" w:author="arkat" w:date="2017-10-02T22:22:00Z">
        <w:r>
          <w:rPr>
            <w:lang w:val="en-US"/>
          </w:rPr>
          <w:t xml:space="preserve">EPC </w:t>
        </w:r>
      </w:ins>
      <w:ins w:id="3084" w:author="arkat" w:date="2017-10-02T22:23:00Z">
        <w:r>
          <w:rPr>
            <w:lang w:val="en-US"/>
          </w:rPr>
          <w:t>popular dikalangan industri</w:t>
        </w:r>
      </w:ins>
      <w:ins w:id="3085" w:author="arkat" w:date="2017-10-02T22:22:00Z">
        <w:r>
          <w:rPr>
            <w:lang w:val="en-US"/>
          </w:rPr>
          <w:t xml:space="preserve"> </w:t>
        </w:r>
      </w:ins>
      <w:ins w:id="3086" w:author="arkat" w:date="2017-10-02T22:23:00Z">
        <w:r>
          <w:rPr>
            <w:lang w:val="en-US"/>
          </w:rPr>
          <w:t>dikaren</w:t>
        </w:r>
      </w:ins>
      <w:ins w:id="3087" w:author="arkat" w:date="2017-10-06T08:01:00Z">
        <w:r w:rsidR="008D650E">
          <w:rPr>
            <w:lang w:val="en-US"/>
          </w:rPr>
          <w:t>akan</w:t>
        </w:r>
      </w:ins>
      <w:ins w:id="3088" w:author="arkat" w:date="2017-10-02T22:23:00Z">
        <w:r w:rsidR="0095050F">
          <w:rPr>
            <w:lang w:val="en-US"/>
          </w:rPr>
          <w:t xml:space="preserve"> penggunaan EPC di ARIS </w:t>
        </w:r>
      </w:ins>
      <w:ins w:id="3089" w:author="arkat" w:date="2017-10-06T09:41:00Z">
        <w:r w:rsidR="0095050F">
          <w:rPr>
            <w:i/>
            <w:lang w:val="en-US"/>
          </w:rPr>
          <w:t>toolset</w:t>
        </w:r>
      </w:ins>
      <w:ins w:id="3090" w:author="arkat" w:date="2017-10-02T22:23:00Z">
        <w:r>
          <w:rPr>
            <w:lang w:val="en-US"/>
          </w:rPr>
          <w:t xml:space="preserve">. Selain </w:t>
        </w:r>
      </w:ins>
      <w:ins w:id="3091" w:author="arkat" w:date="2017-10-02T22:24:00Z">
        <w:r w:rsidR="0095050F">
          <w:rPr>
            <w:lang w:val="en-US"/>
          </w:rPr>
          <w:t xml:space="preserve">ARIS </w:t>
        </w:r>
      </w:ins>
      <w:ins w:id="3092" w:author="arkat" w:date="2017-10-06T09:41:00Z">
        <w:r w:rsidR="0095050F">
          <w:rPr>
            <w:i/>
            <w:lang w:val="en-US"/>
          </w:rPr>
          <w:t xml:space="preserve">toolset </w:t>
        </w:r>
      </w:ins>
      <w:ins w:id="3093" w:author="arkat" w:date="2017-10-02T22:24:00Z">
        <w:r>
          <w:rPr>
            <w:lang w:val="en-US"/>
          </w:rPr>
          <w:t xml:space="preserve">ada beberapa </w:t>
        </w:r>
      </w:ins>
      <w:ins w:id="3094" w:author="arkat" w:date="2017-10-02T22:26:00Z">
        <w:r w:rsidR="00FF33F1">
          <w:rPr>
            <w:i/>
            <w:lang w:val="en-US"/>
          </w:rPr>
          <w:t xml:space="preserve">tool </w:t>
        </w:r>
        <w:r w:rsidR="00FF33F1">
          <w:rPr>
            <w:lang w:val="en-US"/>
          </w:rPr>
          <w:t>yang</w:t>
        </w:r>
      </w:ins>
      <w:ins w:id="3095" w:author="arkat" w:date="2017-10-02T22:24:00Z">
        <w:r>
          <w:rPr>
            <w:lang w:val="en-US"/>
          </w:rPr>
          <w:t xml:space="preserve"> mendukung konsep EPC</w:t>
        </w:r>
      </w:ins>
      <w:ins w:id="3096" w:author="arkat" w:date="2017-10-02T22:26:00Z">
        <w:r w:rsidR="00FF33F1">
          <w:rPr>
            <w:lang w:val="en-US"/>
          </w:rPr>
          <w:t xml:space="preserve">. </w:t>
        </w:r>
      </w:ins>
      <w:ins w:id="3097" w:author="arkat" w:date="2017-10-06T08:01:00Z">
        <w:r w:rsidR="008D650E">
          <w:rPr>
            <w:lang w:val="en-US"/>
          </w:rPr>
          <w:t>Akan</w:t>
        </w:r>
      </w:ins>
      <w:ins w:id="3098" w:author="arkat" w:date="2017-10-02T22:26:00Z">
        <w:r w:rsidR="00FF33F1">
          <w:rPr>
            <w:lang w:val="en-US"/>
          </w:rPr>
          <w:t xml:space="preserve"> tetapi Beberapa </w:t>
        </w:r>
        <w:r w:rsidR="00FF33F1" w:rsidRPr="0070111E">
          <w:rPr>
            <w:i/>
            <w:lang w:val="en-US"/>
          </w:rPr>
          <w:t>tool</w:t>
        </w:r>
        <w:r w:rsidR="00FF33F1">
          <w:rPr>
            <w:lang w:val="en-US"/>
          </w:rPr>
          <w:t xml:space="preserve"> tersebut tidak mendukung </w:t>
        </w:r>
        <w:r w:rsidR="00FF33F1" w:rsidRPr="0070111E">
          <w:rPr>
            <w:i/>
            <w:lang w:val="en-US"/>
          </w:rPr>
          <w:t>Event-Drivent Process Chain Markup Language</w:t>
        </w:r>
        <w:r w:rsidR="00FF33F1">
          <w:rPr>
            <w:lang w:val="en-US"/>
          </w:rPr>
          <w:t xml:space="preserve"> (EPML), yakni format XML untuk melakukan pertukaran data.  Ada juga </w:t>
        </w:r>
        <w:r w:rsidR="00FF33F1" w:rsidRPr="0070111E">
          <w:rPr>
            <w:i/>
            <w:lang w:val="en-US"/>
          </w:rPr>
          <w:t>tool</w:t>
        </w:r>
        <w:r w:rsidR="00FF33F1">
          <w:rPr>
            <w:lang w:val="en-US"/>
          </w:rPr>
          <w:t xml:space="preserve"> yang melakukan </w:t>
        </w:r>
        <w:r w:rsidR="00FF33F1" w:rsidRPr="0070111E">
          <w:rPr>
            <w:i/>
            <w:lang w:val="en-US"/>
          </w:rPr>
          <w:t>generate</w:t>
        </w:r>
        <w:r w:rsidR="00FF33F1">
          <w:rPr>
            <w:lang w:val="en-US"/>
          </w:rPr>
          <w:t xml:space="preserve"> diagram EPC dari data operasional, seperti SAP log. </w:t>
        </w:r>
      </w:ins>
      <w:ins w:id="3099" w:author="arkat" w:date="2017-10-02T22:27:00Z">
        <w:r w:rsidR="00FF33F1">
          <w:rPr>
            <w:lang w:val="en-US"/>
          </w:rPr>
          <w:t xml:space="preserve">Beberapa </w:t>
        </w:r>
        <w:r w:rsidR="00FF33F1">
          <w:rPr>
            <w:i/>
            <w:lang w:val="en-US"/>
          </w:rPr>
          <w:t xml:space="preserve">tool </w:t>
        </w:r>
        <w:r w:rsidR="00FF33F1">
          <w:rPr>
            <w:lang w:val="en-US"/>
          </w:rPr>
          <w:t xml:space="preserve">tersebut </w:t>
        </w:r>
      </w:ins>
      <w:ins w:id="3100" w:author="arkat" w:date="2017-10-02T22:25:00Z">
        <w:r>
          <w:rPr>
            <w:lang w:val="en-US"/>
          </w:rPr>
          <w:t>diantaranya adalah:</w:t>
        </w:r>
      </w:ins>
    </w:p>
    <w:p w14:paraId="1087E7CA" w14:textId="13265749" w:rsidR="00F36898" w:rsidRPr="00F36898" w:rsidRDefault="00F36898">
      <w:pPr>
        <w:pStyle w:val="BodyText"/>
        <w:numPr>
          <w:ilvl w:val="0"/>
          <w:numId w:val="62"/>
        </w:numPr>
        <w:spacing w:after="0"/>
        <w:ind w:left="360"/>
        <w:rPr>
          <w:ins w:id="3101" w:author="arkat" w:date="2017-09-28T15:48:00Z"/>
          <w:lang w:val="en-US"/>
        </w:rPr>
        <w:pPrChange w:id="3102" w:author="arkat" w:date="2017-09-28T15:49:00Z">
          <w:pPr>
            <w:pStyle w:val="BodyText"/>
            <w:spacing w:after="0"/>
          </w:pPr>
        </w:pPrChange>
      </w:pPr>
      <w:ins w:id="3103" w:author="arkat" w:date="2017-09-28T15:48:00Z">
        <w:r>
          <w:rPr>
            <w:lang w:val="en-US"/>
          </w:rPr>
          <w:t>ARIS Express oleh</w:t>
        </w:r>
        <w:r w:rsidRPr="00F36898">
          <w:rPr>
            <w:lang w:val="en-US"/>
          </w:rPr>
          <w:t xml:space="preserve"> </w:t>
        </w:r>
        <w:r w:rsidRPr="00A54029">
          <w:rPr>
            <w:i/>
            <w:lang w:val="en-US"/>
          </w:rPr>
          <w:t>s</w:t>
        </w:r>
        <w:r w:rsidRPr="00F36898">
          <w:rPr>
            <w:i/>
            <w:lang w:val="en-US"/>
            <w:rPrChange w:id="3104" w:author="arkat" w:date="2017-09-28T15:51:00Z">
              <w:rPr>
                <w:lang w:val="en-US"/>
              </w:rPr>
            </w:rPrChange>
          </w:rPr>
          <w:t>oftware AG</w:t>
        </w:r>
        <w:r>
          <w:rPr>
            <w:lang w:val="en-US"/>
          </w:rPr>
          <w:t xml:space="preserve"> bisa didapatkan dengan gratis </w:t>
        </w:r>
      </w:ins>
      <w:ins w:id="3105" w:author="arkat" w:date="2017-10-06T08:01:00Z">
        <w:r w:rsidR="008D650E">
          <w:rPr>
            <w:lang w:val="en-US"/>
          </w:rPr>
          <w:t>Akan</w:t>
        </w:r>
      </w:ins>
      <w:ins w:id="3106" w:author="arkat" w:date="2017-09-28T15:48:00Z">
        <w:r>
          <w:rPr>
            <w:lang w:val="en-US"/>
          </w:rPr>
          <w:t xml:space="preserve"> tetapi membutuhkan registrasi.</w:t>
        </w:r>
      </w:ins>
    </w:p>
    <w:p w14:paraId="48D3EB94" w14:textId="09E0D617" w:rsidR="00F36898" w:rsidRDefault="00F36898">
      <w:pPr>
        <w:pStyle w:val="BodyText"/>
        <w:numPr>
          <w:ilvl w:val="0"/>
          <w:numId w:val="62"/>
        </w:numPr>
        <w:spacing w:after="0"/>
        <w:ind w:left="360"/>
        <w:rPr>
          <w:ins w:id="3107" w:author="arkat" w:date="2017-10-02T22:25:00Z"/>
          <w:lang w:val="en-US"/>
        </w:rPr>
        <w:pPrChange w:id="3108" w:author="arkat" w:date="2017-09-28T15:49:00Z">
          <w:pPr>
            <w:pStyle w:val="BodyText"/>
            <w:spacing w:after="0"/>
          </w:pPr>
        </w:pPrChange>
      </w:pPr>
      <w:ins w:id="3109" w:author="arkat" w:date="2017-09-28T15:53:00Z">
        <w:r w:rsidRPr="00F36898">
          <w:rPr>
            <w:lang w:val="en-US"/>
          </w:rPr>
          <w:lastRenderedPageBreak/>
          <w:t xml:space="preserve">Bflow </w:t>
        </w:r>
        <w:r>
          <w:rPr>
            <w:lang w:val="en-US"/>
          </w:rPr>
          <w:t>berbasis</w:t>
        </w:r>
      </w:ins>
      <w:ins w:id="3110" w:author="arkat" w:date="2017-09-28T15:52:00Z">
        <w:r>
          <w:rPr>
            <w:lang w:val="en-US"/>
          </w:rPr>
          <w:t xml:space="preserve"> </w:t>
        </w:r>
      </w:ins>
      <w:ins w:id="3111" w:author="arkat" w:date="2017-09-28T15:48:00Z">
        <w:r w:rsidRPr="00A54029">
          <w:rPr>
            <w:i/>
            <w:lang w:val="en-US"/>
          </w:rPr>
          <w:t>open s</w:t>
        </w:r>
        <w:r w:rsidRPr="00F36898">
          <w:rPr>
            <w:i/>
            <w:lang w:val="en-US"/>
            <w:rPrChange w:id="3112" w:author="arkat" w:date="2017-09-28T15:52:00Z">
              <w:rPr>
                <w:lang w:val="en-US"/>
              </w:rPr>
            </w:rPrChange>
          </w:rPr>
          <w:t>ource</w:t>
        </w:r>
        <w:r w:rsidRPr="00F36898">
          <w:rPr>
            <w:lang w:val="en-US"/>
          </w:rPr>
          <w:t xml:space="preserve"> </w:t>
        </w:r>
      </w:ins>
      <w:ins w:id="3113" w:author="arkat" w:date="2017-09-28T15:52:00Z">
        <w:r>
          <w:rPr>
            <w:lang w:val="en-US"/>
          </w:rPr>
          <w:t xml:space="preserve">membutuhkan java untuk menjalankanya. </w:t>
        </w:r>
      </w:ins>
    </w:p>
    <w:p w14:paraId="12B2055A" w14:textId="3EA3BE54" w:rsidR="00766837" w:rsidRPr="00766837" w:rsidRDefault="00766837">
      <w:pPr>
        <w:pStyle w:val="BodyText"/>
        <w:numPr>
          <w:ilvl w:val="0"/>
          <w:numId w:val="62"/>
        </w:numPr>
        <w:spacing w:after="0"/>
        <w:ind w:left="360"/>
        <w:rPr>
          <w:ins w:id="3114" w:author="arkat" w:date="2017-09-28T15:48:00Z"/>
          <w:lang w:val="en-US"/>
        </w:rPr>
        <w:pPrChange w:id="3115" w:author="arkat" w:date="2017-10-02T22:25:00Z">
          <w:pPr>
            <w:pStyle w:val="BodyText"/>
            <w:spacing w:after="0"/>
          </w:pPr>
        </w:pPrChange>
      </w:pPr>
      <w:ins w:id="3116" w:author="arkat" w:date="2017-10-02T22:25:00Z">
        <w:r>
          <w:rPr>
            <w:lang w:val="en-US"/>
          </w:rPr>
          <w:t>BIC Platform oleh</w:t>
        </w:r>
        <w:r w:rsidRPr="00F36898">
          <w:rPr>
            <w:lang w:val="en-US"/>
          </w:rPr>
          <w:t xml:space="preserve"> GBTEC</w:t>
        </w:r>
        <w:r>
          <w:rPr>
            <w:lang w:val="en-US"/>
          </w:rPr>
          <w:t>.</w:t>
        </w:r>
      </w:ins>
    </w:p>
    <w:p w14:paraId="050161A5" w14:textId="2AC96712" w:rsidR="00F36898" w:rsidRPr="00F36898" w:rsidRDefault="00F36898">
      <w:pPr>
        <w:pStyle w:val="BodyText"/>
        <w:numPr>
          <w:ilvl w:val="0"/>
          <w:numId w:val="62"/>
        </w:numPr>
        <w:spacing w:after="0"/>
        <w:ind w:left="360"/>
        <w:rPr>
          <w:ins w:id="3117" w:author="arkat" w:date="2017-09-28T15:48:00Z"/>
          <w:lang w:val="en-US"/>
        </w:rPr>
        <w:pPrChange w:id="3118" w:author="arkat" w:date="2017-09-28T15:49:00Z">
          <w:pPr>
            <w:pStyle w:val="BodyText"/>
            <w:spacing w:after="0"/>
          </w:pPr>
        </w:pPrChange>
      </w:pPr>
      <w:ins w:id="3119" w:author="arkat" w:date="2017-09-28T15:48:00Z">
        <w:r>
          <w:rPr>
            <w:lang w:val="en-US"/>
          </w:rPr>
          <w:t>ADONIS oleh BOC Group</w:t>
        </w:r>
      </w:ins>
      <w:ins w:id="3120" w:author="arkat" w:date="2017-10-02T22:25:00Z">
        <w:r w:rsidR="00766837">
          <w:rPr>
            <w:lang w:val="en-US"/>
          </w:rPr>
          <w:t>.</w:t>
        </w:r>
      </w:ins>
    </w:p>
    <w:p w14:paraId="210BAA92" w14:textId="0B83ED1E" w:rsidR="00F36898" w:rsidRPr="00F36898" w:rsidRDefault="00F36898">
      <w:pPr>
        <w:pStyle w:val="BodyText"/>
        <w:numPr>
          <w:ilvl w:val="0"/>
          <w:numId w:val="62"/>
        </w:numPr>
        <w:spacing w:after="0"/>
        <w:ind w:left="360"/>
        <w:rPr>
          <w:ins w:id="3121" w:author="arkat" w:date="2017-09-28T15:48:00Z"/>
          <w:lang w:val="en-US"/>
        </w:rPr>
        <w:pPrChange w:id="3122" w:author="arkat" w:date="2017-09-28T15:49:00Z">
          <w:pPr>
            <w:pStyle w:val="BodyText"/>
            <w:spacing w:after="0"/>
          </w:pPr>
        </w:pPrChange>
      </w:pPr>
      <w:ins w:id="3123" w:author="arkat" w:date="2017-09-28T15:48:00Z">
        <w:r>
          <w:rPr>
            <w:lang w:val="en-US"/>
          </w:rPr>
          <w:t>Mavim Rules oleh Mavim BV</w:t>
        </w:r>
      </w:ins>
      <w:ins w:id="3124" w:author="arkat" w:date="2017-10-02T22:25:00Z">
        <w:r w:rsidR="00766837">
          <w:rPr>
            <w:lang w:val="en-US"/>
          </w:rPr>
          <w:t>.</w:t>
        </w:r>
      </w:ins>
    </w:p>
    <w:p w14:paraId="579B5C48" w14:textId="5B3D7996" w:rsidR="00F36898" w:rsidRPr="00F36898" w:rsidRDefault="00F36898">
      <w:pPr>
        <w:pStyle w:val="BodyText"/>
        <w:numPr>
          <w:ilvl w:val="0"/>
          <w:numId w:val="62"/>
        </w:numPr>
        <w:spacing w:after="0"/>
        <w:ind w:left="360"/>
        <w:rPr>
          <w:ins w:id="3125" w:author="arkat" w:date="2017-09-28T15:48:00Z"/>
          <w:lang w:val="en-US"/>
        </w:rPr>
        <w:pPrChange w:id="3126" w:author="arkat" w:date="2017-09-28T15:49:00Z">
          <w:pPr>
            <w:pStyle w:val="BodyText"/>
            <w:spacing w:after="0"/>
          </w:pPr>
        </w:pPrChange>
      </w:pPr>
      <w:ins w:id="3127" w:author="arkat" w:date="2017-09-28T15:48:00Z">
        <w:r>
          <w:rPr>
            <w:lang w:val="en-US"/>
          </w:rPr>
          <w:t>Visual Paradigm oleh</w:t>
        </w:r>
        <w:r w:rsidRPr="00F36898">
          <w:rPr>
            <w:lang w:val="en-US"/>
          </w:rPr>
          <w:t xml:space="preserve"> Visual Paradigm Int.,</w:t>
        </w:r>
      </w:ins>
    </w:p>
    <w:p w14:paraId="7E302DAA" w14:textId="027E8DDD" w:rsidR="00F36898" w:rsidRPr="00F36898" w:rsidRDefault="00F36898">
      <w:pPr>
        <w:pStyle w:val="BodyText"/>
        <w:numPr>
          <w:ilvl w:val="0"/>
          <w:numId w:val="62"/>
        </w:numPr>
        <w:spacing w:after="0"/>
        <w:ind w:left="360"/>
        <w:rPr>
          <w:ins w:id="3128" w:author="arkat" w:date="2017-09-28T15:48:00Z"/>
          <w:lang w:val="en-US"/>
        </w:rPr>
        <w:pPrChange w:id="3129" w:author="arkat" w:date="2017-09-28T15:49:00Z">
          <w:pPr>
            <w:pStyle w:val="BodyText"/>
            <w:spacing w:after="0"/>
          </w:pPr>
        </w:pPrChange>
      </w:pPr>
      <w:ins w:id="3130" w:author="arkat" w:date="2017-09-28T15:48:00Z">
        <w:r>
          <w:rPr>
            <w:lang w:val="en-US"/>
          </w:rPr>
          <w:t>Visio oleh</w:t>
        </w:r>
        <w:r w:rsidRPr="00F36898">
          <w:rPr>
            <w:lang w:val="en-US"/>
          </w:rPr>
          <w:t xml:space="preserve"> Microsoft Corp.,</w:t>
        </w:r>
      </w:ins>
    </w:p>
    <w:p w14:paraId="1954C819" w14:textId="031C3CE1" w:rsidR="00F36898" w:rsidRPr="00F36898" w:rsidRDefault="00F36898">
      <w:pPr>
        <w:pStyle w:val="BodyText"/>
        <w:numPr>
          <w:ilvl w:val="0"/>
          <w:numId w:val="62"/>
        </w:numPr>
        <w:spacing w:after="0"/>
        <w:ind w:left="360"/>
        <w:rPr>
          <w:ins w:id="3131" w:author="arkat" w:date="2017-09-28T15:48:00Z"/>
          <w:lang w:val="en-US"/>
        </w:rPr>
        <w:pPrChange w:id="3132" w:author="arkat" w:date="2017-09-28T15:49:00Z">
          <w:pPr>
            <w:pStyle w:val="BodyText"/>
            <w:spacing w:after="0"/>
          </w:pPr>
        </w:pPrChange>
      </w:pPr>
      <w:ins w:id="3133" w:author="arkat" w:date="2017-09-28T15:48:00Z">
        <w:r>
          <w:rPr>
            <w:lang w:val="en-US"/>
          </w:rPr>
          <w:t>Semtalk oleh</w:t>
        </w:r>
        <w:r w:rsidRPr="00F36898">
          <w:rPr>
            <w:lang w:val="en-US"/>
          </w:rPr>
          <w:t xml:space="preserve"> Semtation GmbH, or</w:t>
        </w:r>
      </w:ins>
    </w:p>
    <w:p w14:paraId="648D2BF0" w14:textId="5FCBDB2F" w:rsidR="00F36898" w:rsidRPr="00F36898" w:rsidRDefault="00F36898">
      <w:pPr>
        <w:pStyle w:val="BodyText"/>
        <w:numPr>
          <w:ilvl w:val="0"/>
          <w:numId w:val="62"/>
        </w:numPr>
        <w:spacing w:after="0"/>
        <w:ind w:left="360"/>
        <w:rPr>
          <w:ins w:id="3134" w:author="arkat" w:date="2017-09-28T15:48:00Z"/>
          <w:lang w:val="en-US"/>
        </w:rPr>
        <w:pPrChange w:id="3135" w:author="arkat" w:date="2017-09-28T15:49:00Z">
          <w:pPr>
            <w:pStyle w:val="BodyText"/>
            <w:spacing w:after="0"/>
          </w:pPr>
        </w:pPrChange>
      </w:pPr>
      <w:ins w:id="3136" w:author="arkat" w:date="2017-09-28T15:48:00Z">
        <w:r>
          <w:rPr>
            <w:lang w:val="en-US"/>
          </w:rPr>
          <w:t>Bonapart oleh</w:t>
        </w:r>
        <w:r w:rsidRPr="00F36898">
          <w:rPr>
            <w:lang w:val="en-US"/>
          </w:rPr>
          <w:t xml:space="preserve"> Pikos GmbH.</w:t>
        </w:r>
      </w:ins>
    </w:p>
    <w:p w14:paraId="31838FBB" w14:textId="067B5B83" w:rsidR="00F36898" w:rsidRDefault="00F36898">
      <w:pPr>
        <w:pStyle w:val="BodyText"/>
        <w:numPr>
          <w:ilvl w:val="0"/>
          <w:numId w:val="62"/>
        </w:numPr>
        <w:spacing w:after="0"/>
        <w:ind w:left="360"/>
        <w:rPr>
          <w:ins w:id="3137" w:author="arkat" w:date="2017-09-28T16:04:00Z"/>
          <w:lang w:val="en-US"/>
        </w:rPr>
        <w:pPrChange w:id="3138" w:author="arkat" w:date="2017-09-28T15:49:00Z">
          <w:pPr>
            <w:pStyle w:val="BodyText"/>
            <w:spacing w:after="0"/>
            <w:ind w:firstLine="270"/>
          </w:pPr>
        </w:pPrChange>
      </w:pPr>
      <w:ins w:id="3139" w:author="arkat" w:date="2017-09-28T15:48:00Z">
        <w:r>
          <w:rPr>
            <w:lang w:val="en-US"/>
          </w:rPr>
          <w:t>ConceptDraw PRO oleh</w:t>
        </w:r>
        <w:r w:rsidRPr="00F36898">
          <w:rPr>
            <w:lang w:val="en-US"/>
          </w:rPr>
          <w:t xml:space="preserve"> EPC Solution</w:t>
        </w:r>
      </w:ins>
    </w:p>
    <w:p w14:paraId="5C713289" w14:textId="77777777" w:rsidR="00AA6F76" w:rsidRDefault="00AA6F76">
      <w:pPr>
        <w:pStyle w:val="BodyText"/>
        <w:spacing w:after="0"/>
        <w:ind w:left="990"/>
        <w:rPr>
          <w:ins w:id="3140" w:author="arkat" w:date="2017-09-28T11:53:00Z"/>
          <w:lang w:val="en-US"/>
        </w:rPr>
        <w:pPrChange w:id="3141" w:author="arkat" w:date="2017-09-28T16:04:00Z">
          <w:pPr>
            <w:pStyle w:val="BodyText"/>
            <w:spacing w:after="0"/>
            <w:ind w:firstLine="270"/>
          </w:pPr>
        </w:pPrChange>
      </w:pPr>
    </w:p>
    <w:p w14:paraId="0436AC2B" w14:textId="01A6C915" w:rsidR="0058751D" w:rsidRPr="00C36A8C" w:rsidRDefault="0058751D">
      <w:pPr>
        <w:pStyle w:val="Heading4"/>
        <w:ind w:left="360" w:hanging="360"/>
        <w:rPr>
          <w:ins w:id="3142" w:author="arkat" w:date="2017-09-25T14:48:00Z"/>
          <w:lang w:val="en-US"/>
        </w:rPr>
        <w:pPrChange w:id="3143" w:author="arkat" w:date="2017-09-28T16:27:00Z">
          <w:pPr>
            <w:pStyle w:val="Heading2"/>
            <w:spacing w:before="0" w:after="0"/>
          </w:pPr>
        </w:pPrChange>
      </w:pPr>
      <w:ins w:id="3144" w:author="arkat" w:date="2017-09-25T14:48:00Z">
        <w:r w:rsidRPr="009053E3">
          <w:rPr>
            <w:i w:val="0"/>
            <w:lang w:val="en-US"/>
            <w:rPrChange w:id="3145" w:author="arkat" w:date="2017-09-28T16:28:00Z">
              <w:rPr>
                <w:i/>
                <w:iCs/>
                <w:lang w:val="en-US"/>
              </w:rPr>
            </w:rPrChange>
          </w:rPr>
          <w:t>BPMN</w:t>
        </w:r>
      </w:ins>
      <w:ins w:id="3146" w:author="arkat" w:date="2017-09-26T15:21:00Z">
        <w:r w:rsidR="00006620" w:rsidRPr="009053E3">
          <w:rPr>
            <w:i w:val="0"/>
            <w:lang w:val="en-US"/>
            <w:rPrChange w:id="3147" w:author="arkat" w:date="2017-09-28T16:28:00Z">
              <w:rPr>
                <w:i/>
                <w:iCs/>
                <w:lang w:val="en-US"/>
              </w:rPr>
            </w:rPrChange>
          </w:rPr>
          <w:t xml:space="preserve"> 2.0</w:t>
        </w:r>
      </w:ins>
    </w:p>
    <w:p w14:paraId="3D36BB66" w14:textId="2221EAA7" w:rsidR="00DE38D8" w:rsidRDefault="0058751D">
      <w:pPr>
        <w:pStyle w:val="BodyText"/>
        <w:spacing w:after="0"/>
        <w:ind w:firstLine="284"/>
        <w:rPr>
          <w:ins w:id="3148" w:author="arkat" w:date="2017-09-27T07:46:00Z"/>
          <w:lang w:val="en-US"/>
        </w:rPr>
      </w:pPr>
      <w:ins w:id="3149" w:author="arkat" w:date="2017-09-25T14:48:00Z">
        <w:r>
          <w:t>BPMN merup</w:t>
        </w:r>
      </w:ins>
      <w:ins w:id="3150" w:author="arkat" w:date="2017-10-06T08:01:00Z">
        <w:r w:rsidR="008D650E">
          <w:t>akan</w:t>
        </w:r>
      </w:ins>
      <w:ins w:id="3151" w:author="arkat" w:date="2017-09-25T14:48:00Z">
        <w:r>
          <w:t xml:space="preserve"> singkatan dari </w:t>
        </w:r>
        <w:r w:rsidRPr="00DE38D8">
          <w:rPr>
            <w:i/>
            <w:rPrChange w:id="3152" w:author="arkat" w:date="2017-09-27T07:39:00Z">
              <w:rPr/>
            </w:rPrChange>
          </w:rPr>
          <w:t>Business Process Modelling Notation</w:t>
        </w:r>
        <w:r>
          <w:t xml:space="preserve">, yaitu suatu metodologi yang </w:t>
        </w:r>
        <w:r w:rsidRPr="00DE38D8">
          <w:rPr>
            <w:i/>
            <w:rPrChange w:id="3153" w:author="arkat" w:date="2017-09-27T07:39:00Z">
              <w:rPr/>
            </w:rPrChange>
          </w:rPr>
          <w:t>dikembangkan Business Process Modelling Initiative</w:t>
        </w:r>
        <w:r>
          <w:t xml:space="preserve"> (BPMI</w:t>
        </w:r>
        <w:r w:rsidR="00DE38D8">
          <w:t>) untuk memodelkan proses bisnis</w:t>
        </w:r>
      </w:ins>
      <w:ins w:id="3154" w:author="arkat" w:date="2017-09-27T07:39:00Z">
        <w:r w:rsidR="00DE38D8">
          <w:rPr>
            <w:lang w:val="en-US"/>
          </w:rPr>
          <w:t xml:space="preserve"> </w:t>
        </w:r>
      </w:ins>
      <w:ins w:id="3155" w:author="arkat" w:date="2017-09-27T07:40:00Z">
        <w:r w:rsidR="00DE38D8">
          <w:rPr>
            <w:lang w:val="en-US"/>
          </w:rPr>
          <w:fldChar w:fldCharType="begin" w:fldLock="1"/>
        </w:r>
      </w:ins>
      <w:r w:rsidR="009D16AE">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"manualFormatting" : "Object Management Group (OMG), 2011)", "plainTextFormattedCitation" : "(Object Management Group (OMG), 2011)", "previouslyFormattedCitation" : "(Object Management Group (OMG), 2011)" }, "properties" : { "noteIndex" : 0 }, "schema" : "https://github.com/citation-style-language/schema/raw/master/csl-citation.json" }</w:instrText>
      </w:r>
      <w:r w:rsidR="00DE38D8">
        <w:rPr>
          <w:lang w:val="en-US"/>
        </w:rPr>
        <w:fldChar w:fldCharType="separate"/>
      </w:r>
      <w:del w:id="3156" w:author="arkat" w:date="2017-09-28T16:16:00Z">
        <w:r w:rsidR="00DE38D8" w:rsidRPr="00302CC2" w:rsidDel="00302CC2">
          <w:rPr>
            <w:i/>
            <w:noProof/>
            <w:lang w:val="en-US"/>
            <w:rPrChange w:id="3157" w:author="arkat" w:date="2017-09-28T16:16:00Z">
              <w:rPr>
                <w:noProof/>
                <w:lang w:val="en-US"/>
              </w:rPr>
            </w:rPrChange>
          </w:rPr>
          <w:delText>(</w:delText>
        </w:r>
      </w:del>
      <w:r w:rsidR="00DE38D8" w:rsidRPr="00302CC2">
        <w:rPr>
          <w:i/>
          <w:noProof/>
          <w:lang w:val="en-US"/>
          <w:rPrChange w:id="3158" w:author="arkat" w:date="2017-09-28T16:16:00Z">
            <w:rPr>
              <w:noProof/>
              <w:lang w:val="en-US"/>
            </w:rPr>
          </w:rPrChange>
        </w:rPr>
        <w:t xml:space="preserve">Object Management Group </w:t>
      </w:r>
      <w:r w:rsidR="00DE38D8" w:rsidRPr="00DE38D8">
        <w:rPr>
          <w:noProof/>
          <w:lang w:val="en-US"/>
        </w:rPr>
        <w:t>(OMG), 2011)</w:t>
      </w:r>
      <w:ins w:id="3159" w:author="arkat" w:date="2017-09-27T07:40:00Z">
        <w:r w:rsidR="00DE38D8">
          <w:rPr>
            <w:lang w:val="en-US"/>
          </w:rPr>
          <w:fldChar w:fldCharType="end"/>
        </w:r>
      </w:ins>
      <w:ins w:id="3160" w:author="arkat" w:date="2017-09-25T14:48:00Z">
        <w:r w:rsidR="00DE38D8">
          <w:t>.</w:t>
        </w:r>
      </w:ins>
      <w:ins w:id="3161" w:author="arkat" w:date="2017-09-27T07:40:00Z">
        <w:r w:rsidR="00DE38D8">
          <w:rPr>
            <w:lang w:val="en-US"/>
          </w:rPr>
          <w:t xml:space="preserve"> </w:t>
        </w:r>
      </w:ins>
      <w:ins w:id="3162" w:author="arkat" w:date="2017-09-25T14:48:00Z">
        <w:r>
          <w:t>Tujuan dari BPMN adalah menyedi</w:t>
        </w:r>
      </w:ins>
      <w:ins w:id="3163" w:author="arkat" w:date="2017-10-06T08:01:00Z">
        <w:r w:rsidR="008D650E">
          <w:t>akan</w:t>
        </w:r>
      </w:ins>
      <w:ins w:id="3164" w:author="arkat" w:date="2017-09-25T14:48:00Z">
        <w:r>
          <w:t xml:space="preserve"> notasi yang mudah dipahami oleh semua pengguna bisnis dan memastikan bahwa bahasa XML yang dirancang untuk pelaksanaan proses bisnis dapat dinyat</w:t>
        </w:r>
      </w:ins>
      <w:ins w:id="3165" w:author="arkat" w:date="2017-10-06T08:01:00Z">
        <w:r w:rsidR="008D650E">
          <w:t>akan</w:t>
        </w:r>
      </w:ins>
      <w:ins w:id="3166" w:author="arkat" w:date="2017-09-25T14:48:00Z">
        <w:r>
          <w:t xml:space="preserve"> se</w:t>
        </w:r>
      </w:ins>
      <w:ins w:id="3167" w:author="arkat" w:date="2017-10-06T08:01:00Z">
        <w:r w:rsidR="008D650E">
          <w:t>cara</w:t>
        </w:r>
      </w:ins>
      <w:ins w:id="3168" w:author="arkat" w:date="2017-09-25T14:48:00Z">
        <w:r w:rsidR="00DE38D8">
          <w:t xml:space="preserve"> visual dengan notasi yang umum. </w:t>
        </w:r>
      </w:ins>
      <w:ins w:id="3169" w:author="arkat" w:date="2017-09-27T07:41:00Z">
        <w:r w:rsidR="00DE38D8">
          <w:rPr>
            <w:lang w:val="en-US"/>
          </w:rPr>
          <w:t xml:space="preserve">BPMN </w:t>
        </w:r>
      </w:ins>
      <w:ins w:id="3170" w:author="arkat" w:date="2017-09-27T07:42:00Z">
        <w:r w:rsidR="00DE38D8">
          <w:rPr>
            <w:lang w:val="en-US"/>
          </w:rPr>
          <w:t xml:space="preserve">telah </w:t>
        </w:r>
      </w:ins>
      <w:ins w:id="3171" w:author="arkat" w:date="2017-09-27T07:41:00Z">
        <w:r w:rsidR="00DE38D8">
          <w:rPr>
            <w:lang w:val="en-US"/>
          </w:rPr>
          <w:t>diadopsi se</w:t>
        </w:r>
      </w:ins>
      <w:ins w:id="3172" w:author="arkat" w:date="2017-10-06T08:01:00Z">
        <w:r w:rsidR="008D650E">
          <w:rPr>
            <w:lang w:val="en-US"/>
          </w:rPr>
          <w:t>cara</w:t>
        </w:r>
      </w:ins>
      <w:ins w:id="3173" w:author="arkat" w:date="2017-09-27T07:41:00Z">
        <w:r w:rsidR="00DE38D8">
          <w:rPr>
            <w:lang w:val="en-US"/>
          </w:rPr>
          <w:t xml:space="preserve"> luas</w:t>
        </w:r>
      </w:ins>
      <w:ins w:id="3174" w:author="arkat" w:date="2017-09-27T07:42:00Z">
        <w:r w:rsidR="00DE38D8">
          <w:rPr>
            <w:lang w:val="en-US"/>
          </w:rPr>
          <w:t xml:space="preserve">, OMG mendaftar ada 62 vendor alat yang mendukung BPMN </w:t>
        </w:r>
      </w:ins>
      <w:ins w:id="3175" w:author="arkat" w:date="2017-09-27T07:43:00Z">
        <w:r w:rsidR="00DE38D8">
          <w:rPr>
            <w:lang w:val="en-US"/>
          </w:rPr>
          <w:fldChar w:fldCharType="begin" w:fldLock="1"/>
        </w:r>
      </w:ins>
      <w:r w:rsidR="00DE38D8">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"manualFormatting" : "(OMG, 2011)", "plainTextFormattedCitation" : "(Object Management Group (OMG), 2011)", "previouslyFormattedCitation" : "(Object Management Group (OMG), 2011)" }, "properties" : { "noteIndex" : 0 }, "schema" : "https://github.com/citation-style-language/schema/raw/master/csl-citation.json" }</w:instrText>
      </w:r>
      <w:r w:rsidR="00DE38D8">
        <w:rPr>
          <w:lang w:val="en-US"/>
        </w:rPr>
        <w:fldChar w:fldCharType="separate"/>
      </w:r>
      <w:r w:rsidR="00DE38D8" w:rsidRPr="00DE38D8">
        <w:rPr>
          <w:noProof/>
          <w:lang w:val="en-US"/>
        </w:rPr>
        <w:t>(</w:t>
      </w:r>
      <w:del w:id="3176" w:author="arkat" w:date="2017-09-27T07:44:00Z">
        <w:r w:rsidR="00DE38D8" w:rsidRPr="00DE38D8" w:rsidDel="00DE38D8">
          <w:rPr>
            <w:noProof/>
            <w:lang w:val="en-US"/>
          </w:rPr>
          <w:delText>Object Management Gro</w:delText>
        </w:r>
      </w:del>
      <w:del w:id="3177" w:author="arkat" w:date="2017-09-27T07:43:00Z">
        <w:r w:rsidR="00DE38D8" w:rsidRPr="00DE38D8" w:rsidDel="00DE38D8">
          <w:rPr>
            <w:noProof/>
            <w:lang w:val="en-US"/>
          </w:rPr>
          <w:delText>up</w:delText>
        </w:r>
      </w:del>
      <w:del w:id="3178" w:author="arkat" w:date="2017-09-27T07:44:00Z">
        <w:r w:rsidR="00DE38D8" w:rsidRPr="00DE38D8" w:rsidDel="00DE38D8">
          <w:rPr>
            <w:noProof/>
            <w:lang w:val="en-US"/>
          </w:rPr>
          <w:delText xml:space="preserve"> (</w:delText>
        </w:r>
      </w:del>
      <w:r w:rsidR="00DE38D8" w:rsidRPr="00DE38D8">
        <w:rPr>
          <w:noProof/>
          <w:lang w:val="en-US"/>
        </w:rPr>
        <w:t>OMG</w:t>
      </w:r>
      <w:del w:id="3179" w:author="arkat" w:date="2017-09-27T07:44:00Z">
        <w:r w:rsidR="00DE38D8" w:rsidRPr="00DE38D8" w:rsidDel="00DE38D8">
          <w:rPr>
            <w:noProof/>
            <w:lang w:val="en-US"/>
          </w:rPr>
          <w:delText>)</w:delText>
        </w:r>
      </w:del>
      <w:r w:rsidR="00DE38D8" w:rsidRPr="00DE38D8">
        <w:rPr>
          <w:noProof/>
          <w:lang w:val="en-US"/>
        </w:rPr>
        <w:t>, 2011)</w:t>
      </w:r>
      <w:ins w:id="3180" w:author="arkat" w:date="2017-09-27T07:43:00Z">
        <w:r w:rsidR="00DE38D8">
          <w:rPr>
            <w:lang w:val="en-US"/>
          </w:rPr>
          <w:fldChar w:fldCharType="end"/>
        </w:r>
      </w:ins>
      <w:ins w:id="3181" w:author="arkat" w:date="2017-09-27T07:44:00Z">
        <w:r w:rsidR="00DE38D8">
          <w:rPr>
            <w:lang w:val="en-US"/>
          </w:rPr>
          <w:t xml:space="preserve">.  BPMN </w:t>
        </w:r>
      </w:ins>
      <w:ins w:id="3182" w:author="arkat" w:date="2017-09-27T07:45:00Z">
        <w:r w:rsidR="00DE38D8">
          <w:rPr>
            <w:lang w:val="en-US"/>
          </w:rPr>
          <w:t xml:space="preserve">1.0 </w:t>
        </w:r>
      </w:ins>
      <w:ins w:id="3183" w:author="arkat" w:date="2017-09-27T07:44:00Z">
        <w:r w:rsidR="00DE38D8">
          <w:rPr>
            <w:lang w:val="en-US"/>
          </w:rPr>
          <w:t xml:space="preserve">dirilis pada tahun </w:t>
        </w:r>
      </w:ins>
      <w:ins w:id="3184" w:author="arkat" w:date="2017-09-27T07:45:00Z">
        <w:r w:rsidR="00DE38D8">
          <w:rPr>
            <w:lang w:val="en-US"/>
          </w:rPr>
          <w:t xml:space="preserve">2002 dan BPMN 2.0 dirilis pada tahun 2011. </w:t>
        </w:r>
      </w:ins>
      <w:ins w:id="3185" w:author="arkat" w:date="2017-09-27T07:46:00Z">
        <w:r w:rsidR="00DE38D8">
          <w:rPr>
            <w:lang w:val="en-US"/>
          </w:rPr>
          <w:t>Terdapat beberapa penambahan dari versi sebelumnya, yakni:</w:t>
        </w:r>
      </w:ins>
    </w:p>
    <w:p w14:paraId="2F65C22E" w14:textId="0E37F32D" w:rsidR="00DE38D8" w:rsidRDefault="007C78B2">
      <w:pPr>
        <w:pStyle w:val="BodyText"/>
        <w:numPr>
          <w:ilvl w:val="0"/>
          <w:numId w:val="125"/>
        </w:numPr>
        <w:spacing w:after="0"/>
        <w:ind w:left="270" w:hanging="270"/>
        <w:rPr>
          <w:ins w:id="3186" w:author="arkat" w:date="2017-09-27T07:45:00Z"/>
          <w:lang w:val="en-US"/>
        </w:rPr>
        <w:pPrChange w:id="3187" w:author="arkat" w:date="2017-10-02T22:37:00Z">
          <w:pPr>
            <w:pStyle w:val="BodyText"/>
            <w:spacing w:after="0"/>
            <w:ind w:firstLine="284"/>
          </w:pPr>
        </w:pPrChange>
      </w:pPr>
      <w:ins w:id="3188" w:author="arkat" w:date="2017-09-27T07:49:00Z">
        <w:r>
          <w:rPr>
            <w:lang w:val="en-US"/>
          </w:rPr>
          <w:t>F</w:t>
        </w:r>
        <w:r w:rsidR="00DE38D8" w:rsidRPr="00DE38D8">
          <w:rPr>
            <w:lang w:val="en-US"/>
          </w:rPr>
          <w:t xml:space="preserve">ormat metamodel dan serialisasi </w:t>
        </w:r>
      </w:ins>
      <w:ins w:id="3189" w:author="arkat" w:date="2017-09-27T07:50:00Z">
        <w:r>
          <w:rPr>
            <w:lang w:val="en-US"/>
          </w:rPr>
          <w:t xml:space="preserve">yang terstandarisasi </w:t>
        </w:r>
      </w:ins>
      <w:ins w:id="3190" w:author="arkat" w:date="2017-09-27T07:49:00Z">
        <w:r w:rsidR="00DE38D8" w:rsidRPr="00DE38D8">
          <w:rPr>
            <w:lang w:val="en-US"/>
          </w:rPr>
          <w:t xml:space="preserve">yang memungkinkan pengguna </w:t>
        </w:r>
      </w:ins>
      <w:ins w:id="3191" w:author="arkat" w:date="2017-09-27T07:51:00Z">
        <w:r>
          <w:rPr>
            <w:lang w:val="en-US"/>
          </w:rPr>
          <w:t xml:space="preserve">merubah </w:t>
        </w:r>
      </w:ins>
      <w:ins w:id="3192" w:author="arkat" w:date="2017-09-27T07:49:00Z">
        <w:r w:rsidR="00DE38D8" w:rsidRPr="00DE38D8">
          <w:rPr>
            <w:lang w:val="en-US"/>
          </w:rPr>
          <w:t xml:space="preserve">model proses bisnis </w:t>
        </w:r>
      </w:ins>
      <w:ins w:id="3193" w:author="arkat" w:date="2017-09-27T07:52:00Z">
        <w:r>
          <w:rPr>
            <w:lang w:val="en-US"/>
          </w:rPr>
          <w:t>dengan menggun</w:t>
        </w:r>
      </w:ins>
      <w:ins w:id="3194" w:author="arkat" w:date="2017-10-06T08:01:00Z">
        <w:r w:rsidR="008D650E">
          <w:rPr>
            <w:lang w:val="en-US"/>
          </w:rPr>
          <w:t>akan</w:t>
        </w:r>
      </w:ins>
      <w:ins w:id="3195" w:author="arkat" w:date="2017-09-27T07:52:00Z">
        <w:r>
          <w:rPr>
            <w:lang w:val="en-US"/>
          </w:rPr>
          <w:t xml:space="preserve"> </w:t>
        </w:r>
        <w:r w:rsidRPr="007C78B2">
          <w:rPr>
            <w:i/>
            <w:lang w:val="en-US"/>
            <w:rPrChange w:id="3196" w:author="arkat" w:date="2017-09-27T07:52:00Z">
              <w:rPr>
                <w:lang w:val="en-US"/>
              </w:rPr>
            </w:rPrChange>
          </w:rPr>
          <w:t>tool</w:t>
        </w:r>
        <w:r>
          <w:rPr>
            <w:lang w:val="en-US"/>
          </w:rPr>
          <w:t xml:space="preserve"> dari vendor yang berbeda,</w:t>
        </w:r>
      </w:ins>
    </w:p>
    <w:p w14:paraId="68E08D8E" w14:textId="1796DC80" w:rsidR="007C78B2" w:rsidRDefault="007C78B2">
      <w:pPr>
        <w:pStyle w:val="BodyText"/>
        <w:numPr>
          <w:ilvl w:val="0"/>
          <w:numId w:val="125"/>
        </w:numPr>
        <w:spacing w:after="0"/>
        <w:ind w:left="270" w:hanging="270"/>
        <w:rPr>
          <w:ins w:id="3197" w:author="arkat" w:date="2017-09-27T07:59:00Z"/>
          <w:lang w:val="en-US"/>
        </w:rPr>
        <w:pPrChange w:id="3198" w:author="arkat" w:date="2017-10-02T22:37:00Z">
          <w:pPr>
            <w:pStyle w:val="BodyText"/>
            <w:spacing w:after="0"/>
            <w:ind w:firstLine="284"/>
          </w:pPr>
        </w:pPrChange>
      </w:pPr>
      <w:ins w:id="3199" w:author="arkat" w:date="2017-09-27T07:55:00Z">
        <w:r>
          <w:rPr>
            <w:lang w:val="en-US"/>
          </w:rPr>
          <w:t xml:space="preserve">Eksekusi semantic yang terstandarisasi yang memungkinkan </w:t>
        </w:r>
      </w:ins>
      <w:ins w:id="3200" w:author="arkat" w:date="2017-09-27T08:00:00Z">
        <w:r w:rsidR="00784771" w:rsidRPr="00784771">
          <w:rPr>
            <w:lang w:val="en-US"/>
            <w:rPrChange w:id="3201" w:author="arkat" w:date="2017-09-27T08:04:00Z">
              <w:rPr>
                <w:i/>
                <w:lang w:val="en-US"/>
              </w:rPr>
            </w:rPrChange>
          </w:rPr>
          <w:t>tool</w:t>
        </w:r>
        <w:r w:rsidR="00784771">
          <w:rPr>
            <w:lang w:val="en-US"/>
          </w:rPr>
          <w:t xml:space="preserve"> yang</w:t>
        </w:r>
      </w:ins>
      <w:ins w:id="3202" w:author="arkat" w:date="2017-09-27T07:56:00Z">
        <w:r>
          <w:rPr>
            <w:lang w:val="en-US"/>
          </w:rPr>
          <w:t xml:space="preserve"> telah disedi</w:t>
        </w:r>
      </w:ins>
      <w:ins w:id="3203" w:author="arkat" w:date="2017-10-06T08:01:00Z">
        <w:r w:rsidR="008D650E">
          <w:rPr>
            <w:lang w:val="en-US"/>
          </w:rPr>
          <w:t>akan</w:t>
        </w:r>
      </w:ins>
      <w:ins w:id="3204" w:author="arkat" w:date="2017-09-27T07:56:00Z">
        <w:r>
          <w:rPr>
            <w:lang w:val="en-US"/>
          </w:rPr>
          <w:t xml:space="preserve"> </w:t>
        </w:r>
      </w:ins>
      <w:ins w:id="3205" w:author="arkat" w:date="2017-09-27T07:55:00Z">
        <w:r>
          <w:rPr>
            <w:lang w:val="en-US"/>
          </w:rPr>
          <w:t>vendor</w:t>
        </w:r>
      </w:ins>
      <w:ins w:id="3206" w:author="arkat" w:date="2017-09-27T07:56:00Z">
        <w:r>
          <w:rPr>
            <w:lang w:val="en-US"/>
          </w:rPr>
          <w:t xml:space="preserve"> untuk mengimplementasikan</w:t>
        </w:r>
      </w:ins>
      <w:ins w:id="3207" w:author="arkat" w:date="2017-10-02T21:17:00Z">
        <w:r w:rsidR="004C30D8">
          <w:rPr>
            <w:lang w:val="en-US"/>
          </w:rPr>
          <w:t xml:space="preserve"> mesin eksekusi interopabilitas </w:t>
        </w:r>
      </w:ins>
      <w:ins w:id="3208" w:author="arkat" w:date="2017-10-02T21:16:00Z">
        <w:r w:rsidR="004C30D8">
          <w:rPr>
            <w:lang w:val="en-US"/>
          </w:rPr>
          <w:t xml:space="preserve"> </w:t>
        </w:r>
      </w:ins>
      <w:ins w:id="3209" w:author="arkat" w:date="2017-09-27T07:56:00Z">
        <w:r>
          <w:rPr>
            <w:lang w:val="en-US"/>
          </w:rPr>
          <w:t xml:space="preserve"> </w:t>
        </w:r>
      </w:ins>
      <w:ins w:id="3210" w:author="arkat" w:date="2017-09-27T07:59:00Z">
        <w:r w:rsidR="00784771">
          <w:rPr>
            <w:lang w:val="en-US"/>
          </w:rPr>
          <w:t>untuk proses bisnis.</w:t>
        </w:r>
      </w:ins>
    </w:p>
    <w:p w14:paraId="3BC400F6" w14:textId="379610C2" w:rsidR="00784771" w:rsidRPr="00784771" w:rsidRDefault="004C30D8">
      <w:pPr>
        <w:pStyle w:val="BodyText"/>
        <w:numPr>
          <w:ilvl w:val="0"/>
          <w:numId w:val="125"/>
        </w:numPr>
        <w:spacing w:after="0"/>
        <w:ind w:left="270" w:hanging="270"/>
        <w:rPr>
          <w:ins w:id="3211" w:author="arkat" w:date="2017-09-27T08:02:00Z"/>
          <w:lang w:val="en-US"/>
        </w:rPr>
        <w:pPrChange w:id="3212" w:author="arkat" w:date="2017-10-02T22:37:00Z">
          <w:pPr>
            <w:pStyle w:val="BodyText"/>
            <w:numPr>
              <w:numId w:val="56"/>
            </w:numPr>
            <w:spacing w:after="0"/>
            <w:ind w:left="1004" w:hanging="914"/>
          </w:pPr>
        </w:pPrChange>
      </w:pPr>
      <w:ins w:id="3213" w:author="arkat" w:date="2017-10-02T21:18:00Z">
        <w:r>
          <w:rPr>
            <w:lang w:val="en-US"/>
          </w:rPr>
          <w:t>Format pertukaran diagaram yang memungkinkan pengguna untuk melakukan pertukaran informasi grafis dari diagram proses bisnis</w:t>
        </w:r>
      </w:ins>
      <w:ins w:id="3214" w:author="arkat" w:date="2017-10-02T21:20:00Z">
        <w:r>
          <w:rPr>
            <w:lang w:val="en-US"/>
          </w:rPr>
          <w:t>.</w:t>
        </w:r>
      </w:ins>
    </w:p>
    <w:p w14:paraId="6965AFB6" w14:textId="23FAC210" w:rsidR="00784771" w:rsidRPr="00784771" w:rsidRDefault="00705DC1">
      <w:pPr>
        <w:pStyle w:val="BodyText"/>
        <w:numPr>
          <w:ilvl w:val="0"/>
          <w:numId w:val="125"/>
        </w:numPr>
        <w:spacing w:after="0"/>
        <w:ind w:left="270" w:hanging="270"/>
        <w:rPr>
          <w:ins w:id="3215" w:author="arkat" w:date="2017-09-27T08:02:00Z"/>
          <w:lang w:val="en-US"/>
        </w:rPr>
        <w:pPrChange w:id="3216" w:author="arkat" w:date="2017-10-02T22:37:00Z">
          <w:pPr>
            <w:pStyle w:val="BodyText"/>
            <w:numPr>
              <w:numId w:val="56"/>
            </w:numPr>
            <w:spacing w:after="0"/>
            <w:ind w:left="1004" w:hanging="914"/>
          </w:pPr>
        </w:pPrChange>
      </w:pPr>
      <w:ins w:id="3217" w:author="arkat" w:date="2017-09-27T08:23:00Z">
        <w:r>
          <w:rPr>
            <w:lang w:val="en-US"/>
          </w:rPr>
          <w:t xml:space="preserve">Perluasan notasi </w:t>
        </w:r>
      </w:ins>
      <w:ins w:id="3218" w:author="arkat" w:date="2017-09-27T08:24:00Z">
        <w:r>
          <w:rPr>
            <w:lang w:val="en-US"/>
          </w:rPr>
          <w:t xml:space="preserve">untuk interaksi lintas organisasi </w:t>
        </w:r>
      </w:ins>
      <w:ins w:id="3219" w:author="arkat" w:date="2017-09-27T08:02:00Z">
        <w:r>
          <w:rPr>
            <w:lang w:val="en-US"/>
          </w:rPr>
          <w:t xml:space="preserve">(biasa disebut </w:t>
        </w:r>
        <w:r w:rsidRPr="00705DC1">
          <w:rPr>
            <w:i/>
            <w:lang w:val="en-US"/>
            <w:rPrChange w:id="3220" w:author="arkat" w:date="2017-09-27T08:24:00Z">
              <w:rPr>
                <w:lang w:val="en-US"/>
              </w:rPr>
            </w:rPrChange>
          </w:rPr>
          <w:t>pro</w:t>
        </w:r>
        <w:r w:rsidR="00784771" w:rsidRPr="00705DC1">
          <w:rPr>
            <w:i/>
            <w:lang w:val="en-US"/>
            <w:rPrChange w:id="3221" w:author="arkat" w:date="2017-09-27T08:24:00Z">
              <w:rPr>
                <w:lang w:val="en-US"/>
              </w:rPr>
            </w:rPrChange>
          </w:rPr>
          <w:t>cess choreographies</w:t>
        </w:r>
        <w:r w:rsidR="00784771" w:rsidRPr="00784771">
          <w:rPr>
            <w:lang w:val="en-US"/>
          </w:rPr>
          <w:t>)</w:t>
        </w:r>
      </w:ins>
      <w:ins w:id="3222" w:author="arkat" w:date="2017-10-02T22:39:00Z">
        <w:r w:rsidR="005B2456">
          <w:rPr>
            <w:lang w:val="en-US"/>
          </w:rPr>
          <w:t>, dimana</w:t>
        </w:r>
      </w:ins>
      <w:ins w:id="3223" w:author="arkat" w:date="2017-10-02T21:20:00Z">
        <w:r w:rsidR="004C30D8">
          <w:rPr>
            <w:lang w:val="en-US"/>
          </w:rPr>
          <w:t xml:space="preserve"> memungkinan untuk melakukan otomasi alat pendukung yang </w:t>
        </w:r>
      </w:ins>
      <w:ins w:id="3224" w:author="arkat" w:date="2017-10-02T21:21:00Z">
        <w:r w:rsidR="004C30D8">
          <w:rPr>
            <w:lang w:val="en-US"/>
          </w:rPr>
          <w:t>terdiri dari beberapa partner bisnis.</w:t>
        </w:r>
      </w:ins>
      <w:ins w:id="3225" w:author="arkat" w:date="2017-09-27T08:02:00Z">
        <w:r w:rsidR="00784771" w:rsidRPr="00784771">
          <w:rPr>
            <w:lang w:val="en-US"/>
          </w:rPr>
          <w:t xml:space="preserve"> </w:t>
        </w:r>
      </w:ins>
    </w:p>
    <w:p w14:paraId="7D12CADB" w14:textId="7828E918" w:rsidR="00784771" w:rsidRPr="00784771" w:rsidRDefault="00784771">
      <w:pPr>
        <w:pStyle w:val="BodyText"/>
        <w:numPr>
          <w:ilvl w:val="0"/>
          <w:numId w:val="125"/>
        </w:numPr>
        <w:spacing w:after="0"/>
        <w:ind w:left="270" w:hanging="270"/>
        <w:rPr>
          <w:ins w:id="3226" w:author="arkat" w:date="2017-09-27T08:02:00Z"/>
          <w:lang w:val="en-US"/>
        </w:rPr>
        <w:pPrChange w:id="3227" w:author="arkat" w:date="2017-10-02T22:37:00Z">
          <w:pPr>
            <w:pStyle w:val="BodyText"/>
            <w:numPr>
              <w:numId w:val="56"/>
            </w:numPr>
            <w:spacing w:after="0"/>
            <w:ind w:left="1004" w:hanging="914"/>
          </w:pPr>
        </w:pPrChange>
      </w:pPr>
      <w:ins w:id="3228" w:author="arkat" w:date="2017-09-27T08:05:00Z">
        <w:r>
          <w:rPr>
            <w:lang w:val="en-US"/>
          </w:rPr>
          <w:t xml:space="preserve">Detail </w:t>
        </w:r>
      </w:ins>
      <w:ins w:id="3229" w:author="arkat" w:date="2017-09-27T08:02:00Z">
        <w:r w:rsidRPr="00784771">
          <w:rPr>
            <w:i/>
            <w:lang w:val="en-US"/>
            <w:rPrChange w:id="3230" w:author="arkat" w:date="2017-09-27T08:05:00Z">
              <w:rPr>
                <w:lang w:val="en-US"/>
              </w:rPr>
            </w:rPrChange>
          </w:rPr>
          <w:t>mapping</w:t>
        </w:r>
        <w:r>
          <w:rPr>
            <w:lang w:val="en-US"/>
          </w:rPr>
          <w:t xml:space="preserve"> dari BPMN ke</w:t>
        </w:r>
        <w:r w:rsidRPr="00784771">
          <w:rPr>
            <w:lang w:val="en-US"/>
          </w:rPr>
          <w:t xml:space="preserve"> WS-BPEL</w:t>
        </w:r>
        <w:r>
          <w:rPr>
            <w:lang w:val="en-US"/>
          </w:rPr>
          <w:t>,</w:t>
        </w:r>
      </w:ins>
      <w:ins w:id="3231" w:author="arkat" w:date="2017-09-27T08:22:00Z">
        <w:r w:rsidR="00705DC1">
          <w:rPr>
            <w:lang w:val="en-US"/>
          </w:rPr>
          <w:t xml:space="preserve"> yang mendemokan kesesuaian dengan tool dan standard BPMN saat ini, </w:t>
        </w:r>
      </w:ins>
      <w:ins w:id="3232" w:author="arkat" w:date="2017-09-27T08:02:00Z">
        <w:r w:rsidR="00705DC1">
          <w:rPr>
            <w:lang w:val="en-US"/>
          </w:rPr>
          <w:t>dan</w:t>
        </w:r>
      </w:ins>
    </w:p>
    <w:p w14:paraId="671D8B22" w14:textId="0B9B36DA" w:rsidR="002D3B30" w:rsidRPr="00A54029" w:rsidRDefault="00784771">
      <w:pPr>
        <w:pStyle w:val="BodyText"/>
        <w:numPr>
          <w:ilvl w:val="0"/>
          <w:numId w:val="125"/>
        </w:numPr>
        <w:spacing w:after="0"/>
        <w:ind w:left="270" w:hanging="270"/>
        <w:rPr>
          <w:ins w:id="3233" w:author="arkat" w:date="2017-09-27T09:51:00Z"/>
          <w:lang w:val="en-US"/>
        </w:rPr>
        <w:pPrChange w:id="3234" w:author="arkat" w:date="2017-10-02T22:37:00Z">
          <w:pPr>
            <w:pStyle w:val="BodyText"/>
            <w:spacing w:after="0"/>
            <w:ind w:firstLine="284"/>
          </w:pPr>
        </w:pPrChange>
      </w:pPr>
      <w:ins w:id="3235" w:author="arkat" w:date="2017-09-27T08:06:00Z">
        <w:r>
          <w:rPr>
            <w:lang w:val="en-US"/>
          </w:rPr>
          <w:t xml:space="preserve">Beberapa penambahan elemen </w:t>
        </w:r>
      </w:ins>
      <w:ins w:id="3236" w:author="arkat" w:date="2017-09-27T08:07:00Z">
        <w:r>
          <w:rPr>
            <w:lang w:val="en-US"/>
          </w:rPr>
          <w:t xml:space="preserve">untuk proses seperti </w:t>
        </w:r>
        <w:r w:rsidRPr="006B30CE">
          <w:rPr>
            <w:i/>
            <w:lang w:val="en-US"/>
            <w:rPrChange w:id="3237" w:author="arkat" w:date="2017-09-27T08:26:00Z">
              <w:rPr>
                <w:lang w:val="en-US"/>
              </w:rPr>
            </w:rPrChange>
          </w:rPr>
          <w:t>non-interrupting events</w:t>
        </w:r>
        <w:r>
          <w:rPr>
            <w:lang w:val="en-US"/>
          </w:rPr>
          <w:t xml:space="preserve"> </w:t>
        </w:r>
      </w:ins>
      <w:ins w:id="3238" w:author="arkat" w:date="2017-09-27T08:08:00Z">
        <w:r>
          <w:rPr>
            <w:lang w:val="en-US"/>
          </w:rPr>
          <w:t xml:space="preserve">dan </w:t>
        </w:r>
        <w:r w:rsidRPr="006B30CE">
          <w:rPr>
            <w:i/>
            <w:lang w:val="en-US"/>
            <w:rPrChange w:id="3239" w:author="arkat" w:date="2017-09-27T08:26:00Z">
              <w:rPr>
                <w:lang w:val="en-US"/>
              </w:rPr>
            </w:rPrChange>
          </w:rPr>
          <w:t>subproses event</w:t>
        </w:r>
        <w:r>
          <w:rPr>
            <w:lang w:val="en-US"/>
          </w:rPr>
          <w:t xml:space="preserve">. </w:t>
        </w:r>
      </w:ins>
    </w:p>
    <w:p w14:paraId="210E90B8" w14:textId="02CA8F4F" w:rsidR="008520C8" w:rsidRDefault="002D3B30">
      <w:pPr>
        <w:pStyle w:val="BodyText"/>
        <w:spacing w:after="0"/>
        <w:ind w:firstLine="284"/>
        <w:rPr>
          <w:ins w:id="3240" w:author="arkat" w:date="2017-09-27T10:23:00Z"/>
        </w:rPr>
      </w:pPr>
      <w:ins w:id="3241" w:author="arkat" w:date="2017-09-27T09:51:00Z">
        <w:r w:rsidRPr="002D3B30">
          <w:rPr>
            <w:rPrChange w:id="3242" w:author="arkat" w:date="2017-09-27T09:52:00Z">
              <w:rPr>
                <w:lang w:val="en-US"/>
              </w:rPr>
            </w:rPrChange>
          </w:rPr>
          <w:t>Di antara</w:t>
        </w:r>
      </w:ins>
      <w:ins w:id="3243" w:author="arkat" w:date="2017-09-27T09:52:00Z">
        <w:r>
          <w:rPr>
            <w:lang w:val="en-US"/>
          </w:rPr>
          <w:t xml:space="preserve"> beberapa penambahan tersebut ada 2 hal yang perlu diperhatikan se</w:t>
        </w:r>
      </w:ins>
      <w:ins w:id="3244" w:author="arkat" w:date="2017-10-06T08:01:00Z">
        <w:r w:rsidR="008D650E">
          <w:rPr>
            <w:lang w:val="en-US"/>
          </w:rPr>
          <w:t>cara</w:t>
        </w:r>
      </w:ins>
      <w:ins w:id="3245" w:author="arkat" w:date="2017-09-27T09:52:00Z">
        <w:r>
          <w:rPr>
            <w:lang w:val="en-US"/>
          </w:rPr>
          <w:t xml:space="preserve"> khusus, yakni: </w:t>
        </w:r>
      </w:ins>
      <w:ins w:id="3246" w:author="arkat" w:date="2017-09-27T09:51:00Z">
        <w:r w:rsidRPr="002D3B30">
          <w:rPr>
            <w:i/>
            <w:rPrChange w:id="3247" w:author="arkat" w:date="2017-09-27T09:53:00Z">
              <w:rPr>
                <w:lang w:val="en-US"/>
              </w:rPr>
            </w:rPrChange>
          </w:rPr>
          <w:t>Pertama</w:t>
        </w:r>
        <w:r w:rsidRPr="002D3B30">
          <w:rPr>
            <w:rPrChange w:id="3248" w:author="arkat" w:date="2017-09-27T09:52:00Z">
              <w:rPr>
                <w:lang w:val="en-US"/>
              </w:rPr>
            </w:rPrChange>
          </w:rPr>
          <w:t xml:space="preserve">, </w:t>
        </w:r>
      </w:ins>
      <w:ins w:id="3249" w:author="arkat" w:date="2017-09-27T09:53:00Z">
        <w:r>
          <w:rPr>
            <w:lang w:val="en-US"/>
          </w:rPr>
          <w:t xml:space="preserve"> Dukungan kolaborasi </w:t>
        </w:r>
      </w:ins>
      <w:ins w:id="3250" w:author="arkat" w:date="2017-09-27T09:54:00Z">
        <w:r>
          <w:rPr>
            <w:lang w:val="en-US"/>
          </w:rPr>
          <w:t xml:space="preserve">yang terstandarisasi </w:t>
        </w:r>
      </w:ins>
      <w:ins w:id="3251" w:author="arkat" w:date="2017-09-27T09:53:00Z">
        <w:r>
          <w:rPr>
            <w:lang w:val="en-US"/>
          </w:rPr>
          <w:t xml:space="preserve">untuk </w:t>
        </w:r>
      </w:ins>
      <w:ins w:id="3252" w:author="arkat" w:date="2017-09-27T09:54:00Z">
        <w:r>
          <w:rPr>
            <w:lang w:val="en-US"/>
          </w:rPr>
          <w:t xml:space="preserve">organisasi yang berbeda, </w:t>
        </w:r>
      </w:ins>
      <w:ins w:id="3253" w:author="arkat" w:date="2017-09-27T09:55:00Z">
        <w:r w:rsidR="008C1B5F">
          <w:rPr>
            <w:lang w:val="en-US"/>
          </w:rPr>
          <w:t>baik diinternal</w:t>
        </w:r>
        <w:r>
          <w:rPr>
            <w:lang w:val="en-US"/>
          </w:rPr>
          <w:t xml:space="preserve"> organisasi maupun lintas organisasi. </w:t>
        </w:r>
      </w:ins>
      <w:ins w:id="3254" w:author="arkat" w:date="2017-09-27T10:19:00Z">
        <w:r w:rsidR="00153D92">
          <w:rPr>
            <w:lang w:val="en-US"/>
          </w:rPr>
          <w:t xml:space="preserve">Sebuah </w:t>
        </w:r>
      </w:ins>
      <w:ins w:id="3255" w:author="arkat" w:date="2017-09-27T09:51:00Z">
        <w:r w:rsidR="00153D92">
          <w:t>d</w:t>
        </w:r>
        <w:r w:rsidRPr="002D3B30">
          <w:rPr>
            <w:rPrChange w:id="3256" w:author="arkat" w:date="2017-09-27T09:52:00Z">
              <w:rPr>
                <w:lang w:val="en-US"/>
              </w:rPr>
            </w:rPrChange>
          </w:rPr>
          <w:t xml:space="preserve">iagram BPMN yang </w:t>
        </w:r>
      </w:ins>
      <w:ins w:id="3257" w:author="arkat" w:date="2017-09-27T10:19:00Z">
        <w:r w:rsidR="00153D92">
          <w:rPr>
            <w:lang w:val="en-US"/>
          </w:rPr>
          <w:t xml:space="preserve">telah </w:t>
        </w:r>
      </w:ins>
      <w:ins w:id="3258" w:author="arkat" w:date="2017-09-27T09:51:00Z">
        <w:r w:rsidR="00153D92">
          <w:t xml:space="preserve">dibuat di beberapa </w:t>
        </w:r>
        <w:r w:rsidRPr="002D3B30">
          <w:rPr>
            <w:rPrChange w:id="3259" w:author="arkat" w:date="2017-09-27T09:52:00Z">
              <w:rPr>
                <w:lang w:val="en-US"/>
              </w:rPr>
            </w:rPrChange>
          </w:rPr>
          <w:t>bagian perusahaan dapat diperbaiki, disempurn</w:t>
        </w:r>
      </w:ins>
      <w:ins w:id="3260" w:author="arkat" w:date="2017-10-06T08:01:00Z">
        <w:r w:rsidR="008D650E">
          <w:t>akan</w:t>
        </w:r>
      </w:ins>
      <w:ins w:id="3261" w:author="arkat" w:date="2017-09-27T09:51:00Z">
        <w:r w:rsidRPr="002D3B30">
          <w:rPr>
            <w:rPrChange w:id="3262" w:author="arkat" w:date="2017-09-27T09:52:00Z">
              <w:rPr>
                <w:lang w:val="en-US"/>
              </w:rPr>
            </w:rPrChange>
          </w:rPr>
          <w:t>, dilengk</w:t>
        </w:r>
        <w:r w:rsidR="00153D92">
          <w:t xml:space="preserve">api, dianalisis atau dieksekusi </w:t>
        </w:r>
        <w:r w:rsidRPr="002D3B30">
          <w:rPr>
            <w:rPrChange w:id="3263" w:author="arkat" w:date="2017-09-27T09:52:00Z">
              <w:rPr>
                <w:lang w:val="en-US"/>
              </w:rPr>
            </w:rPrChange>
          </w:rPr>
          <w:t>dengan menggun</w:t>
        </w:r>
      </w:ins>
      <w:ins w:id="3264" w:author="arkat" w:date="2017-10-06T08:01:00Z">
        <w:r w:rsidR="008D650E">
          <w:t>akan</w:t>
        </w:r>
      </w:ins>
      <w:ins w:id="3265" w:author="arkat" w:date="2017-09-27T09:51:00Z">
        <w:r w:rsidRPr="002D3B30">
          <w:rPr>
            <w:rPrChange w:id="3266" w:author="arkat" w:date="2017-09-27T09:52:00Z">
              <w:rPr>
                <w:lang w:val="en-US"/>
              </w:rPr>
            </w:rPrChange>
          </w:rPr>
          <w:t xml:space="preserve"> </w:t>
        </w:r>
      </w:ins>
      <w:ins w:id="3267" w:author="arkat" w:date="2017-09-27T10:20:00Z">
        <w:r w:rsidR="00153D92" w:rsidRPr="00153D92">
          <w:rPr>
            <w:i/>
            <w:lang w:val="en-US"/>
            <w:rPrChange w:id="3268" w:author="arkat" w:date="2017-09-27T10:20:00Z">
              <w:rPr>
                <w:lang w:val="en-US"/>
              </w:rPr>
            </w:rPrChange>
          </w:rPr>
          <w:t>tool</w:t>
        </w:r>
        <w:r w:rsidR="00153D92">
          <w:rPr>
            <w:lang w:val="en-US"/>
          </w:rPr>
          <w:t xml:space="preserve"> </w:t>
        </w:r>
      </w:ins>
      <w:ins w:id="3269" w:author="arkat" w:date="2017-09-27T09:51:00Z">
        <w:r w:rsidRPr="002D3B30">
          <w:rPr>
            <w:rPrChange w:id="3270" w:author="arkat" w:date="2017-09-27T09:52:00Z">
              <w:rPr>
                <w:lang w:val="en-US"/>
              </w:rPr>
            </w:rPrChange>
          </w:rPr>
          <w:t xml:space="preserve">yang berbeda </w:t>
        </w:r>
      </w:ins>
      <w:ins w:id="3271" w:author="arkat" w:date="2017-09-27T10:21:00Z">
        <w:r w:rsidR="00153D92">
          <w:rPr>
            <w:lang w:val="en-US"/>
          </w:rPr>
          <w:t xml:space="preserve">dan </w:t>
        </w:r>
      </w:ins>
      <w:ins w:id="3272" w:author="arkat" w:date="2017-09-27T09:51:00Z">
        <w:r w:rsidRPr="002D3B30">
          <w:rPr>
            <w:rPrChange w:id="3273" w:author="arkat" w:date="2017-09-27T09:52:00Z">
              <w:rPr>
                <w:lang w:val="en-US"/>
              </w:rPr>
            </w:rPrChange>
          </w:rPr>
          <w:t>dari vendor berbeda.</w:t>
        </w:r>
      </w:ins>
    </w:p>
    <w:p w14:paraId="5CB1D15B" w14:textId="0E2E418B" w:rsidR="00A05AD5" w:rsidRDefault="008520C8">
      <w:pPr>
        <w:pStyle w:val="BodyText"/>
        <w:spacing w:after="0"/>
        <w:ind w:firstLine="284"/>
        <w:rPr>
          <w:ins w:id="3274" w:author="arkat" w:date="2017-09-28T16:48:00Z"/>
          <w:lang w:val="en-US"/>
        </w:rPr>
      </w:pPr>
      <w:ins w:id="3275" w:author="arkat" w:date="2017-09-27T10:23:00Z">
        <w:r w:rsidRPr="008520C8">
          <w:rPr>
            <w:lang w:val="en-US"/>
            <w:rPrChange w:id="3276" w:author="arkat" w:date="2017-09-27T10:23:00Z">
              <w:rPr/>
            </w:rPrChange>
          </w:rPr>
          <w:t xml:space="preserve">Kedua, BPMN 2.0 adalah format notasi dan </w:t>
        </w:r>
        <w:r w:rsidRPr="00302CC2">
          <w:rPr>
            <w:i/>
            <w:lang w:val="en-US"/>
            <w:rPrChange w:id="3277" w:author="arkat" w:date="2017-09-28T16:15:00Z">
              <w:rPr/>
            </w:rPrChange>
          </w:rPr>
          <w:t>interchange</w:t>
        </w:r>
        <w:r w:rsidRPr="008520C8">
          <w:rPr>
            <w:lang w:val="en-US"/>
            <w:rPrChange w:id="3278" w:author="arkat" w:date="2017-09-27T10:23:00Z">
              <w:rPr/>
            </w:rPrChange>
          </w:rPr>
          <w:t xml:space="preserve"> pertama yang menggabungkan pemodel</w:t>
        </w:r>
      </w:ins>
      <w:ins w:id="3279" w:author="arkat" w:date="2017-09-27T10:24:00Z">
        <w:r>
          <w:rPr>
            <w:lang w:val="en-US"/>
          </w:rPr>
          <w:t>an</w:t>
        </w:r>
      </w:ins>
      <w:ins w:id="3280" w:author="arkat" w:date="2017-09-27T10:23:00Z">
        <w:r>
          <w:rPr>
            <w:lang w:val="en-US"/>
          </w:rPr>
          <w:t xml:space="preserve"> </w:t>
        </w:r>
        <w:r w:rsidRPr="008520C8">
          <w:rPr>
            <w:lang w:val="en-US"/>
            <w:rPrChange w:id="3281" w:author="arkat" w:date="2017-09-27T10:23:00Z">
              <w:rPr/>
            </w:rPrChange>
          </w:rPr>
          <w:t>bisnis</w:t>
        </w:r>
      </w:ins>
      <w:ins w:id="3282" w:author="arkat" w:date="2017-09-27T10:24:00Z">
        <w:r>
          <w:rPr>
            <w:lang w:val="en-US"/>
          </w:rPr>
          <w:t xml:space="preserve"> yang </w:t>
        </w:r>
        <w:r w:rsidRPr="008520C8">
          <w:rPr>
            <w:i/>
            <w:lang w:val="en-US"/>
            <w:rPrChange w:id="3283" w:author="arkat" w:date="2017-09-27T10:24:00Z">
              <w:rPr>
                <w:lang w:val="en-US"/>
              </w:rPr>
            </w:rPrChange>
          </w:rPr>
          <w:t>user friendly</w:t>
        </w:r>
      </w:ins>
      <w:ins w:id="3284" w:author="arkat" w:date="2017-09-27T10:23:00Z">
        <w:r w:rsidRPr="008520C8">
          <w:rPr>
            <w:lang w:val="en-US"/>
            <w:rPrChange w:id="3285" w:author="arkat" w:date="2017-09-27T10:23:00Z">
              <w:rPr/>
            </w:rPrChange>
          </w:rPr>
          <w:t xml:space="preserve"> dengan spesifikasi teknis </w:t>
        </w:r>
      </w:ins>
      <w:ins w:id="3286" w:author="arkat" w:date="2017-09-27T10:24:00Z">
        <w:r>
          <w:rPr>
            <w:lang w:val="en-US"/>
          </w:rPr>
          <w:t xml:space="preserve">yang </w:t>
        </w:r>
      </w:ins>
      <w:ins w:id="3287" w:author="arkat" w:date="2017-09-27T10:23:00Z">
        <w:r w:rsidRPr="008520C8">
          <w:rPr>
            <w:lang w:val="en-US"/>
            <w:rPrChange w:id="3288" w:author="arkat" w:date="2017-09-27T10:23:00Z">
              <w:rPr/>
            </w:rPrChange>
          </w:rPr>
          <w:t xml:space="preserve">terperinci dari model yang dapat dieksekusi </w:t>
        </w:r>
      </w:ins>
      <w:ins w:id="3289" w:author="arkat" w:date="2017-09-27T10:25:00Z">
        <w:r>
          <w:rPr>
            <w:lang w:val="en-US"/>
          </w:rPr>
          <w:t xml:space="preserve">di </w:t>
        </w:r>
      </w:ins>
      <w:ins w:id="3290" w:author="arkat" w:date="2017-09-27T10:23:00Z">
        <w:r>
          <w:rPr>
            <w:lang w:val="en-US"/>
          </w:rPr>
          <w:t xml:space="preserve">model proses yang sama. Hal </w:t>
        </w:r>
        <w:r>
          <w:rPr>
            <w:lang w:val="en-US"/>
          </w:rPr>
          <w:lastRenderedPageBreak/>
          <w:t>ini berarti menumbuhkan</w:t>
        </w:r>
        <w:r w:rsidRPr="008520C8">
          <w:rPr>
            <w:lang w:val="en-US"/>
            <w:rPrChange w:id="3291" w:author="arkat" w:date="2017-09-27T10:23:00Z">
              <w:rPr/>
            </w:rPrChange>
          </w:rPr>
          <w:t xml:space="preserve"> kolaborasi antara </w:t>
        </w:r>
      </w:ins>
      <w:ins w:id="3292" w:author="arkat" w:date="2017-09-27T10:26:00Z">
        <w:r w:rsidRPr="008520C8">
          <w:rPr>
            <w:i/>
            <w:lang w:val="en-US"/>
            <w:rPrChange w:id="3293" w:author="arkat" w:date="2017-09-27T10:26:00Z">
              <w:rPr>
                <w:lang w:val="en-US"/>
              </w:rPr>
            </w:rPrChange>
          </w:rPr>
          <w:t>business analyst</w:t>
        </w:r>
        <w:r>
          <w:rPr>
            <w:lang w:val="en-US"/>
          </w:rPr>
          <w:t xml:space="preserve"> </w:t>
        </w:r>
      </w:ins>
      <w:ins w:id="3294" w:author="arkat" w:date="2017-09-27T10:23:00Z">
        <w:r w:rsidRPr="008520C8">
          <w:rPr>
            <w:lang w:val="en-US"/>
            <w:rPrChange w:id="3295" w:author="arkat" w:date="2017-09-27T10:23:00Z">
              <w:rPr/>
            </w:rPrChange>
          </w:rPr>
          <w:t xml:space="preserve">dan </w:t>
        </w:r>
      </w:ins>
      <w:ins w:id="3296" w:author="arkat" w:date="2017-09-27T10:26:00Z">
        <w:r w:rsidRPr="008520C8">
          <w:rPr>
            <w:i/>
            <w:lang w:val="en-US"/>
            <w:rPrChange w:id="3297" w:author="arkat" w:date="2017-09-27T10:27:00Z">
              <w:rPr>
                <w:lang w:val="en-US"/>
              </w:rPr>
            </w:rPrChange>
          </w:rPr>
          <w:t xml:space="preserve">developer </w:t>
        </w:r>
      </w:ins>
      <w:ins w:id="3298" w:author="arkat" w:date="2017-09-27T10:23:00Z">
        <w:r w:rsidRPr="008520C8">
          <w:rPr>
            <w:lang w:val="en-US"/>
            <w:rPrChange w:id="3299" w:author="arkat" w:date="2017-09-27T10:23:00Z">
              <w:rPr/>
            </w:rPrChange>
          </w:rPr>
          <w:t>sistem TI</w:t>
        </w:r>
      </w:ins>
      <w:ins w:id="3300" w:author="arkat" w:date="2017-09-27T10:27:00Z">
        <w:r>
          <w:rPr>
            <w:lang w:val="en-US"/>
          </w:rPr>
          <w:t xml:space="preserve"> pendukung bisnis</w:t>
        </w:r>
      </w:ins>
      <w:ins w:id="3301" w:author="arkat" w:date="2017-09-27T10:23:00Z">
        <w:r w:rsidRPr="008520C8">
          <w:rPr>
            <w:lang w:val="en-US"/>
            <w:rPrChange w:id="3302" w:author="arkat" w:date="2017-09-27T10:23:00Z">
              <w:rPr/>
            </w:rPrChange>
          </w:rPr>
          <w:t xml:space="preserve">. </w:t>
        </w:r>
      </w:ins>
      <w:ins w:id="3303" w:author="arkat" w:date="2017-09-27T10:27:00Z">
        <w:r>
          <w:rPr>
            <w:lang w:val="en-US"/>
          </w:rPr>
          <w:t>Dengan menggun</w:t>
        </w:r>
      </w:ins>
      <w:ins w:id="3304" w:author="arkat" w:date="2017-10-06T08:01:00Z">
        <w:r w:rsidR="008D650E">
          <w:rPr>
            <w:lang w:val="en-US"/>
          </w:rPr>
          <w:t>akan</w:t>
        </w:r>
      </w:ins>
      <w:ins w:id="3305" w:author="arkat" w:date="2017-09-27T10:27:00Z">
        <w:r>
          <w:rPr>
            <w:lang w:val="en-US"/>
          </w:rPr>
          <w:t xml:space="preserve"> </w:t>
        </w:r>
        <w:r w:rsidRPr="008520C8">
          <w:rPr>
            <w:i/>
            <w:lang w:val="en-US"/>
            <w:rPrChange w:id="3306" w:author="arkat" w:date="2017-09-27T10:28:00Z">
              <w:rPr>
                <w:lang w:val="en-US"/>
              </w:rPr>
            </w:rPrChange>
          </w:rPr>
          <w:t>tool</w:t>
        </w:r>
        <w:r>
          <w:rPr>
            <w:lang w:val="en-US"/>
          </w:rPr>
          <w:t xml:space="preserve"> kolaborasi</w:t>
        </w:r>
      </w:ins>
      <w:ins w:id="3307" w:author="arkat" w:date="2017-09-27T10:28:00Z">
        <w:r>
          <w:rPr>
            <w:lang w:val="en-US"/>
          </w:rPr>
          <w:t xml:space="preserve"> proses bisnis yang umum digun</w:t>
        </w:r>
      </w:ins>
      <w:ins w:id="3308" w:author="arkat" w:date="2017-10-06T08:01:00Z">
        <w:r w:rsidR="008D650E">
          <w:rPr>
            <w:lang w:val="en-US"/>
          </w:rPr>
          <w:t>akan</w:t>
        </w:r>
      </w:ins>
      <w:ins w:id="3309" w:author="arkat" w:date="2017-09-27T10:28:00Z">
        <w:r>
          <w:rPr>
            <w:lang w:val="en-US"/>
          </w:rPr>
          <w:t xml:space="preserve"> (</w:t>
        </w:r>
        <w:r w:rsidRPr="008520C8">
          <w:rPr>
            <w:i/>
            <w:lang w:val="en-US"/>
            <w:rPrChange w:id="3310" w:author="arkat" w:date="2017-09-27T10:28:00Z">
              <w:rPr>
                <w:lang w:val="en-US"/>
              </w:rPr>
            </w:rPrChange>
          </w:rPr>
          <w:t>web based</w:t>
        </w:r>
        <w:r>
          <w:rPr>
            <w:lang w:val="en-US"/>
          </w:rPr>
          <w:t>)</w:t>
        </w:r>
      </w:ins>
      <w:ins w:id="3311" w:author="arkat" w:date="2017-09-27T10:27:00Z">
        <w:r>
          <w:rPr>
            <w:lang w:val="en-US"/>
          </w:rPr>
          <w:t xml:space="preserve">. Hal </w:t>
        </w:r>
      </w:ins>
      <w:ins w:id="3312" w:author="arkat" w:date="2017-09-27T10:23:00Z">
        <w:r w:rsidRPr="008520C8">
          <w:rPr>
            <w:lang w:val="en-US"/>
            <w:rPrChange w:id="3313" w:author="arkat" w:date="2017-09-27T10:23:00Z">
              <w:rPr/>
            </w:rPrChange>
          </w:rPr>
          <w:t xml:space="preserve">memungkinkan pendekatan yang lebih </w:t>
        </w:r>
      </w:ins>
      <w:ins w:id="3314" w:author="arkat" w:date="2017-09-27T10:28:00Z">
        <w:r w:rsidR="00A05AD5" w:rsidRPr="00A05AD5">
          <w:rPr>
            <w:i/>
            <w:lang w:val="en-US"/>
            <w:rPrChange w:id="3315" w:author="arkat" w:date="2017-09-27T10:28:00Z">
              <w:rPr>
                <w:lang w:val="en-US"/>
              </w:rPr>
            </w:rPrChange>
          </w:rPr>
          <w:t>agile</w:t>
        </w:r>
        <w:r w:rsidR="00A05AD5">
          <w:rPr>
            <w:lang w:val="en-US"/>
          </w:rPr>
          <w:t xml:space="preserve"> </w:t>
        </w:r>
      </w:ins>
      <w:ins w:id="3316" w:author="arkat" w:date="2017-09-27T10:23:00Z">
        <w:r w:rsidRPr="008520C8">
          <w:rPr>
            <w:lang w:val="en-US"/>
            <w:rPrChange w:id="3317" w:author="arkat" w:date="2017-09-27T10:23:00Z">
              <w:rPr/>
            </w:rPrChange>
          </w:rPr>
          <w:t>terhadap pengembangan dan adaptasi sistem informasi</w:t>
        </w:r>
      </w:ins>
      <w:ins w:id="3318" w:author="arkat" w:date="2017-09-27T10:29:00Z">
        <w:r w:rsidR="00A05AD5">
          <w:rPr>
            <w:lang w:val="en-US"/>
          </w:rPr>
          <w:t xml:space="preserve"> </w:t>
        </w:r>
        <w:r w:rsidR="00A05AD5">
          <w:rPr>
            <w:lang w:val="en-US"/>
          </w:rPr>
          <w:fldChar w:fldCharType="begin" w:fldLock="1"/>
        </w:r>
      </w:ins>
      <w:r w:rsidR="0080155A">
        <w:rPr>
          <w:lang w:val="en-US"/>
        </w:rPr>
        <w:instrText>ADDIN CSL_CITATION { "citationItems" : [ { "id" : "ITEM-1", "itemData" : { "author" : [ { "dropping-particle" : "", "family" : "Volzer", "given" : "Hagen", "non-dropping-particle" : "", "parse-names" : false, "suffix" : "" } ], "id" : "ITEM-1", "issued" : { "date-parts" : [ [ "2010" ] ] }, "page" : "2-3", "title" : "An Overview of BPMN 2 . 0 and its Potential Use", "type" : "article-journal" }, "uris" : [ "http://www.mendeley.com/documents/?uuid=b148c4fb-33bb-4e86-8ce8-35f4506bf526" ] } ], "mendeley" : { "formattedCitation" : "(Volzer, 2010)", "plainTextFormattedCitation" : "(Volzer, 2010)", "previouslyFormattedCitation" : "(Volzer, 2010)" }, "properties" : { "noteIndex" : 0 }, "schema" : "https://github.com/citation-style-language/schema/raw/master/csl-citation.json" }</w:instrText>
      </w:r>
      <w:r w:rsidR="00A05AD5">
        <w:rPr>
          <w:lang w:val="en-US"/>
        </w:rPr>
        <w:fldChar w:fldCharType="separate"/>
      </w:r>
      <w:r w:rsidR="00A05AD5" w:rsidRPr="00A05AD5">
        <w:rPr>
          <w:noProof/>
          <w:lang w:val="en-US"/>
        </w:rPr>
        <w:t>(Volzer, 2010)</w:t>
      </w:r>
      <w:ins w:id="3319" w:author="arkat" w:date="2017-09-27T10:29:00Z">
        <w:r w:rsidR="00A05AD5">
          <w:rPr>
            <w:lang w:val="en-US"/>
          </w:rPr>
          <w:fldChar w:fldCharType="end"/>
        </w:r>
      </w:ins>
      <w:ins w:id="3320" w:author="arkat" w:date="2017-09-27T10:23:00Z">
        <w:r w:rsidRPr="008520C8">
          <w:rPr>
            <w:lang w:val="en-US"/>
            <w:rPrChange w:id="3321" w:author="arkat" w:date="2017-09-27T10:23:00Z">
              <w:rPr/>
            </w:rPrChange>
          </w:rPr>
          <w:t>.</w:t>
        </w:r>
      </w:ins>
    </w:p>
    <w:p w14:paraId="5FAF3D4D" w14:textId="64F0FCFE" w:rsidR="004A127C" w:rsidRDefault="00686631">
      <w:pPr>
        <w:pStyle w:val="BodyText"/>
        <w:spacing w:after="0"/>
        <w:ind w:firstLine="284"/>
        <w:rPr>
          <w:ins w:id="3322" w:author="arkat" w:date="2017-09-28T16:53:00Z"/>
          <w:lang w:val="en-US"/>
        </w:rPr>
      </w:pPr>
      <w:ins w:id="3323" w:author="arkat" w:date="2017-09-28T16:52:00Z">
        <w:r>
          <w:rPr>
            <w:lang w:val="en-US"/>
          </w:rPr>
          <w:t xml:space="preserve">Ada 5 </w:t>
        </w:r>
      </w:ins>
      <w:ins w:id="3324" w:author="arkat" w:date="2017-09-28T16:53:00Z">
        <w:r>
          <w:rPr>
            <w:lang w:val="en-US"/>
          </w:rPr>
          <w:t xml:space="preserve">kategori </w:t>
        </w:r>
      </w:ins>
      <w:ins w:id="3325" w:author="arkat" w:date="2017-09-28T16:48:00Z">
        <w:r>
          <w:rPr>
            <w:lang w:val="en-US"/>
          </w:rPr>
          <w:t>e</w:t>
        </w:r>
        <w:r w:rsidR="004A127C">
          <w:rPr>
            <w:lang w:val="en-US"/>
          </w:rPr>
          <w:t xml:space="preserve">lemen </w:t>
        </w:r>
      </w:ins>
      <w:ins w:id="3326" w:author="arkat" w:date="2017-09-28T16:52:00Z">
        <w:r>
          <w:rPr>
            <w:lang w:val="en-US"/>
          </w:rPr>
          <w:t xml:space="preserve">dasar </w:t>
        </w:r>
      </w:ins>
      <w:ins w:id="3327" w:author="arkat" w:date="2017-09-28T16:48:00Z">
        <w:r>
          <w:rPr>
            <w:lang w:val="en-US"/>
          </w:rPr>
          <w:t xml:space="preserve">BPMN </w:t>
        </w:r>
      </w:ins>
      <w:ins w:id="3328" w:author="arkat" w:date="2017-09-28T16:53:00Z">
        <w:r>
          <w:rPr>
            <w:lang w:val="en-US"/>
          </w:rPr>
          <w:fldChar w:fldCharType="begin" w:fldLock="1"/>
        </w:r>
      </w:ins>
      <w:r w:rsidR="00A54029">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"plainTextFormattedCitation" : "(Object Management Group (OMG), 2011)", "previouslyFormattedCitation" : "(Object Management Group (OMG), 2011)" }, "properties" : { "noteIndex" : 0 }, "schema" : "https://github.com/citation-style-language/schema/raw/master/csl-citation.json" }</w:instrText>
      </w:r>
      <w:r>
        <w:rPr>
          <w:lang w:val="en-US"/>
        </w:rPr>
        <w:fldChar w:fldCharType="separate"/>
      </w:r>
      <w:r w:rsidRPr="00686631">
        <w:rPr>
          <w:noProof/>
          <w:lang w:val="en-US"/>
        </w:rPr>
        <w:t>(Object Management Group (OMG), 2011)</w:t>
      </w:r>
      <w:ins w:id="3329" w:author="arkat" w:date="2017-09-28T16:53:00Z">
        <w:r>
          <w:rPr>
            <w:lang w:val="en-US"/>
          </w:rPr>
          <w:fldChar w:fldCharType="end"/>
        </w:r>
      </w:ins>
      <w:ins w:id="3330" w:author="arkat" w:date="2017-09-28T16:48:00Z">
        <w:r w:rsidR="004A127C">
          <w:rPr>
            <w:lang w:val="en-US"/>
          </w:rPr>
          <w:t>,  yaitu:</w:t>
        </w:r>
      </w:ins>
    </w:p>
    <w:p w14:paraId="491A2A75" w14:textId="77777777" w:rsidR="00686631" w:rsidRDefault="00686631">
      <w:pPr>
        <w:pStyle w:val="BodyText"/>
        <w:numPr>
          <w:ilvl w:val="6"/>
          <w:numId w:val="126"/>
        </w:numPr>
        <w:spacing w:after="0"/>
        <w:ind w:left="270" w:hanging="270"/>
        <w:rPr>
          <w:ins w:id="3331" w:author="arkat" w:date="2017-09-28T16:57:00Z"/>
          <w:lang w:val="en-US"/>
        </w:rPr>
        <w:pPrChange w:id="3332" w:author="arkat" w:date="2017-10-02T22:40:00Z">
          <w:pPr>
            <w:pStyle w:val="BodyText"/>
            <w:spacing w:after="0"/>
            <w:ind w:firstLine="284"/>
          </w:pPr>
        </w:pPrChange>
      </w:pPr>
      <w:ins w:id="3333" w:author="arkat" w:date="2017-09-28T16:54:00Z">
        <w:r w:rsidRPr="00E55995">
          <w:rPr>
            <w:i/>
            <w:lang w:val="en-US"/>
            <w:rPrChange w:id="3334" w:author="arkat" w:date="2017-09-29T12:55:00Z">
              <w:rPr>
                <w:lang w:val="en-US"/>
              </w:rPr>
            </w:rPrChange>
          </w:rPr>
          <w:t>Flow objects</w:t>
        </w:r>
        <w:r>
          <w:rPr>
            <w:lang w:val="en-US"/>
          </w:rPr>
          <w:t xml:space="preserve">, yakni elemen grafis utama </w:t>
        </w:r>
      </w:ins>
      <w:ins w:id="3335" w:author="arkat" w:date="2017-09-28T16:55:00Z">
        <w:r>
          <w:rPr>
            <w:lang w:val="en-US"/>
          </w:rPr>
          <w:t xml:space="preserve">untuk mendefinisikan </w:t>
        </w:r>
        <w:r w:rsidRPr="00686631">
          <w:rPr>
            <w:i/>
            <w:lang w:val="en-US"/>
            <w:rPrChange w:id="3336" w:author="arkat" w:date="2017-09-28T16:55:00Z">
              <w:rPr>
                <w:lang w:val="en-US"/>
              </w:rPr>
            </w:rPrChange>
          </w:rPr>
          <w:t>behavior</w:t>
        </w:r>
        <w:r>
          <w:rPr>
            <w:lang w:val="en-US"/>
          </w:rPr>
          <w:t xml:space="preserve"> proses bisnis. Ada 3 elemen flow objects, yaitu: </w:t>
        </w:r>
        <w:r w:rsidRPr="00686631">
          <w:rPr>
            <w:i/>
            <w:lang w:val="en-US"/>
            <w:rPrChange w:id="3337" w:author="arkat" w:date="2017-09-28T16:56:00Z">
              <w:rPr>
                <w:lang w:val="en-US"/>
              </w:rPr>
            </w:rPrChange>
          </w:rPr>
          <w:t>Event</w:t>
        </w:r>
        <w:r>
          <w:rPr>
            <w:lang w:val="en-US"/>
          </w:rPr>
          <w:t xml:space="preserve">, </w:t>
        </w:r>
        <w:r w:rsidRPr="00686631">
          <w:rPr>
            <w:i/>
            <w:lang w:val="en-US"/>
            <w:rPrChange w:id="3338" w:author="arkat" w:date="2017-09-28T16:56:00Z">
              <w:rPr>
                <w:lang w:val="en-US"/>
              </w:rPr>
            </w:rPrChange>
          </w:rPr>
          <w:t>Activities</w:t>
        </w:r>
        <w:r>
          <w:rPr>
            <w:lang w:val="en-US"/>
          </w:rPr>
          <w:t xml:space="preserve">, dan </w:t>
        </w:r>
        <w:r w:rsidRPr="00686631">
          <w:rPr>
            <w:i/>
            <w:lang w:val="en-US"/>
            <w:rPrChange w:id="3339" w:author="arkat" w:date="2017-09-28T16:56:00Z">
              <w:rPr>
                <w:lang w:val="en-US"/>
              </w:rPr>
            </w:rPrChange>
          </w:rPr>
          <w:t>Gateway</w:t>
        </w:r>
        <w:r>
          <w:rPr>
            <w:lang w:val="en-US"/>
          </w:rPr>
          <w:t>.</w:t>
        </w:r>
      </w:ins>
    </w:p>
    <w:p w14:paraId="21172918" w14:textId="77777777" w:rsidR="00F2622C" w:rsidRDefault="00686631">
      <w:pPr>
        <w:pStyle w:val="BodyText"/>
        <w:numPr>
          <w:ilvl w:val="6"/>
          <w:numId w:val="126"/>
        </w:numPr>
        <w:spacing w:after="0"/>
        <w:ind w:left="270" w:hanging="270"/>
        <w:rPr>
          <w:ins w:id="3340" w:author="arkat" w:date="2017-09-28T19:35:00Z"/>
          <w:lang w:val="en-US"/>
        </w:rPr>
        <w:pPrChange w:id="3341" w:author="arkat" w:date="2017-10-02T22:40:00Z">
          <w:pPr>
            <w:pStyle w:val="BodyText"/>
            <w:numPr>
              <w:ilvl w:val="6"/>
              <w:numId w:val="26"/>
            </w:numPr>
            <w:spacing w:after="0"/>
            <w:ind w:left="2520" w:hanging="360"/>
          </w:pPr>
        </w:pPrChange>
      </w:pPr>
      <w:ins w:id="3342" w:author="arkat" w:date="2017-09-28T16:54:00Z">
        <w:r w:rsidRPr="00A54029">
          <w:rPr>
            <w:lang w:val="en-US"/>
          </w:rPr>
          <w:t>Data</w:t>
        </w:r>
      </w:ins>
      <w:ins w:id="3343" w:author="arkat" w:date="2017-09-28T16:56:00Z">
        <w:r w:rsidRPr="00A54029">
          <w:rPr>
            <w:lang w:val="en-US"/>
          </w:rPr>
          <w:t xml:space="preserve">, data direpresentasikan dengan 4 elemen, yaitu: </w:t>
        </w:r>
        <w:r w:rsidRPr="00F2622C">
          <w:rPr>
            <w:i/>
            <w:lang w:val="en-US"/>
            <w:rPrChange w:id="3344" w:author="arkat" w:date="2017-09-28T19:33:00Z">
              <w:rPr>
                <w:lang w:val="en-US"/>
              </w:rPr>
            </w:rPrChange>
          </w:rPr>
          <w:t>Data Objects</w:t>
        </w:r>
        <w:r w:rsidRPr="00A54029">
          <w:rPr>
            <w:lang w:val="en-US"/>
          </w:rPr>
          <w:t xml:space="preserve">, </w:t>
        </w:r>
        <w:r w:rsidRPr="00F2622C">
          <w:rPr>
            <w:i/>
            <w:lang w:val="en-US"/>
            <w:rPrChange w:id="3345" w:author="arkat" w:date="2017-09-28T19:33:00Z">
              <w:rPr>
                <w:lang w:val="en-US"/>
              </w:rPr>
            </w:rPrChange>
          </w:rPr>
          <w:t>Data Inputs</w:t>
        </w:r>
      </w:ins>
      <w:ins w:id="3346" w:author="arkat" w:date="2017-09-28T16:57:00Z">
        <w:r w:rsidRPr="00F2622C">
          <w:rPr>
            <w:i/>
            <w:lang w:val="en-US"/>
            <w:rPrChange w:id="3347" w:author="arkat" w:date="2017-09-28T19:33:00Z">
              <w:rPr>
                <w:lang w:val="en-US"/>
              </w:rPr>
            </w:rPrChange>
          </w:rPr>
          <w:t>, Data Outputs</w:t>
        </w:r>
        <w:r w:rsidRPr="00A54029">
          <w:rPr>
            <w:lang w:val="en-US"/>
          </w:rPr>
          <w:t xml:space="preserve"> dan </w:t>
        </w:r>
        <w:r w:rsidRPr="00F2622C">
          <w:rPr>
            <w:i/>
            <w:lang w:val="en-US"/>
            <w:rPrChange w:id="3348" w:author="arkat" w:date="2017-09-28T19:33:00Z">
              <w:rPr>
                <w:lang w:val="en-US"/>
              </w:rPr>
            </w:rPrChange>
          </w:rPr>
          <w:t>Data Stores</w:t>
        </w:r>
      </w:ins>
    </w:p>
    <w:p w14:paraId="40D2B5B3" w14:textId="04EBDAF7" w:rsidR="00F2622C" w:rsidRPr="0021076F" w:rsidRDefault="00686631">
      <w:pPr>
        <w:pStyle w:val="BodyText"/>
        <w:numPr>
          <w:ilvl w:val="6"/>
          <w:numId w:val="126"/>
        </w:numPr>
        <w:spacing w:after="0"/>
        <w:ind w:left="270" w:hanging="270"/>
        <w:rPr>
          <w:ins w:id="3349" w:author="arkat" w:date="2017-09-28T19:34:00Z"/>
          <w:i/>
          <w:lang w:val="en-US"/>
          <w:rPrChange w:id="3350" w:author="arkat" w:date="2017-09-28T19:36:00Z">
            <w:rPr>
              <w:ins w:id="3351" w:author="arkat" w:date="2017-09-28T19:34:00Z"/>
              <w:lang w:val="en-US"/>
            </w:rPr>
          </w:rPrChange>
        </w:rPr>
        <w:pPrChange w:id="3352" w:author="arkat" w:date="2017-10-02T22:40:00Z">
          <w:pPr>
            <w:pStyle w:val="BodyText"/>
            <w:numPr>
              <w:ilvl w:val="6"/>
              <w:numId w:val="26"/>
            </w:numPr>
            <w:spacing w:after="0"/>
            <w:ind w:left="2520" w:hanging="360"/>
          </w:pPr>
        </w:pPrChange>
      </w:pPr>
      <w:ins w:id="3353" w:author="arkat" w:date="2017-09-28T16:54:00Z">
        <w:r w:rsidRPr="00A54029">
          <w:rPr>
            <w:lang w:val="en-US"/>
          </w:rPr>
          <w:t>Connecting Objects</w:t>
        </w:r>
      </w:ins>
      <w:ins w:id="3354" w:author="arkat" w:date="2017-09-28T19:33:00Z">
        <w:r w:rsidR="00F2622C" w:rsidRPr="00A54029">
          <w:rPr>
            <w:lang w:val="en-US"/>
          </w:rPr>
          <w:t xml:space="preserve">, Ada </w:t>
        </w:r>
        <w:r w:rsidR="00F2622C" w:rsidRPr="00F2622C">
          <w:rPr>
            <w:lang w:val="en-US"/>
          </w:rPr>
          <w:t xml:space="preserve">4 </w:t>
        </w:r>
      </w:ins>
      <w:ins w:id="3355" w:author="arkat" w:date="2017-10-06T08:01:00Z">
        <w:r w:rsidR="008D650E">
          <w:rPr>
            <w:lang w:val="en-US"/>
          </w:rPr>
          <w:t>cara</w:t>
        </w:r>
      </w:ins>
      <w:ins w:id="3356" w:author="arkat" w:date="2017-09-28T19:33:00Z">
        <w:r w:rsidR="00F2622C" w:rsidRPr="00F2622C">
          <w:rPr>
            <w:lang w:val="en-US"/>
          </w:rPr>
          <w:t xml:space="preserve"> untuk menghubungkan </w:t>
        </w:r>
        <w:r w:rsidR="00F2622C" w:rsidRPr="00F2622C">
          <w:rPr>
            <w:i/>
            <w:lang w:val="en-US"/>
          </w:rPr>
          <w:t xml:space="preserve">flow objects </w:t>
        </w:r>
      </w:ins>
      <w:ins w:id="3357" w:author="arkat" w:date="2017-09-28T19:34:00Z">
        <w:r w:rsidR="00F2622C" w:rsidRPr="00F2622C">
          <w:rPr>
            <w:lang w:val="en-US"/>
          </w:rPr>
          <w:t xml:space="preserve">dengan </w:t>
        </w:r>
        <w:r w:rsidR="00F2622C" w:rsidRPr="00F2622C">
          <w:rPr>
            <w:i/>
            <w:lang w:val="en-US"/>
          </w:rPr>
          <w:t xml:space="preserve">flow objects </w:t>
        </w:r>
        <w:r w:rsidR="00F2622C" w:rsidRPr="00F2622C">
          <w:rPr>
            <w:lang w:val="en-US"/>
          </w:rPr>
          <w:t>lainya atau dengan informasi lainya, yakni dengan menggun</w:t>
        </w:r>
      </w:ins>
      <w:ins w:id="3358" w:author="arkat" w:date="2017-10-06T08:01:00Z">
        <w:r w:rsidR="008D650E">
          <w:rPr>
            <w:lang w:val="en-US"/>
          </w:rPr>
          <w:t>akan</w:t>
        </w:r>
      </w:ins>
      <w:ins w:id="3359" w:author="arkat" w:date="2017-09-28T19:34:00Z">
        <w:r w:rsidR="00F2622C" w:rsidRPr="00F2622C">
          <w:rPr>
            <w:lang w:val="en-US"/>
          </w:rPr>
          <w:t xml:space="preserve"> </w:t>
        </w:r>
        <w:r w:rsidR="00F2622C">
          <w:rPr>
            <w:i/>
            <w:lang w:val="en-US"/>
          </w:rPr>
          <w:t xml:space="preserve">Sequence Flows, Message Flows, </w:t>
        </w:r>
      </w:ins>
      <w:ins w:id="3360" w:author="arkat" w:date="2017-09-29T07:47:00Z">
        <w:r w:rsidR="00CC4A2A">
          <w:rPr>
            <w:i/>
            <w:lang w:val="en-US"/>
          </w:rPr>
          <w:t xml:space="preserve">Associations </w:t>
        </w:r>
        <w:r w:rsidR="00CC4A2A">
          <w:rPr>
            <w:lang w:val="en-US"/>
          </w:rPr>
          <w:t>dan</w:t>
        </w:r>
      </w:ins>
      <w:ins w:id="3361" w:author="arkat" w:date="2017-09-28T19:35:00Z">
        <w:r w:rsidR="00F2622C">
          <w:rPr>
            <w:lang w:val="en-US"/>
          </w:rPr>
          <w:t xml:space="preserve"> </w:t>
        </w:r>
      </w:ins>
      <w:ins w:id="3362" w:author="arkat" w:date="2017-09-28T19:34:00Z">
        <w:r w:rsidR="00F2622C" w:rsidRPr="00F2622C">
          <w:rPr>
            <w:i/>
            <w:lang w:val="en-US"/>
            <w:rPrChange w:id="3363" w:author="arkat" w:date="2017-09-28T19:35:00Z">
              <w:rPr>
                <w:lang w:val="en-US"/>
              </w:rPr>
            </w:rPrChange>
          </w:rPr>
          <w:t>Data Associations</w:t>
        </w:r>
      </w:ins>
      <w:ins w:id="3364" w:author="arkat" w:date="2017-09-28T19:35:00Z">
        <w:r w:rsidR="00F2622C">
          <w:rPr>
            <w:i/>
            <w:lang w:val="en-US"/>
          </w:rPr>
          <w:t>.</w:t>
        </w:r>
      </w:ins>
    </w:p>
    <w:p w14:paraId="12773B61" w14:textId="01939ABD" w:rsidR="00686631" w:rsidRPr="0021076F" w:rsidRDefault="00686631">
      <w:pPr>
        <w:pStyle w:val="BodyText"/>
        <w:numPr>
          <w:ilvl w:val="6"/>
          <w:numId w:val="126"/>
        </w:numPr>
        <w:spacing w:after="0"/>
        <w:ind w:left="270" w:hanging="270"/>
        <w:rPr>
          <w:ins w:id="3365" w:author="arkat" w:date="2017-09-28T16:54:00Z"/>
          <w:i/>
          <w:lang w:val="en-US"/>
          <w:rPrChange w:id="3366" w:author="arkat" w:date="2017-09-28T19:36:00Z">
            <w:rPr>
              <w:ins w:id="3367" w:author="arkat" w:date="2017-09-28T16:54:00Z"/>
              <w:lang w:val="en-US"/>
            </w:rPr>
          </w:rPrChange>
        </w:rPr>
        <w:pPrChange w:id="3368" w:author="arkat" w:date="2017-10-02T22:40:00Z">
          <w:pPr>
            <w:pStyle w:val="BodyText"/>
            <w:spacing w:after="0"/>
            <w:ind w:firstLine="284"/>
          </w:pPr>
        </w:pPrChange>
      </w:pPr>
      <w:ins w:id="3369" w:author="arkat" w:date="2017-09-28T16:54:00Z">
        <w:r w:rsidRPr="0021076F">
          <w:rPr>
            <w:i/>
            <w:lang w:val="en-US"/>
            <w:rPrChange w:id="3370" w:author="arkat" w:date="2017-09-28T19:36:00Z">
              <w:rPr>
                <w:lang w:val="en-US"/>
              </w:rPr>
            </w:rPrChange>
          </w:rPr>
          <w:t>Swimlanes</w:t>
        </w:r>
      </w:ins>
      <w:ins w:id="3371" w:author="arkat" w:date="2017-09-28T19:36:00Z">
        <w:r w:rsidR="0021076F">
          <w:rPr>
            <w:i/>
            <w:lang w:val="en-US"/>
          </w:rPr>
          <w:t xml:space="preserve">, </w:t>
        </w:r>
        <w:r w:rsidR="0021076F">
          <w:rPr>
            <w:lang w:val="en-US"/>
          </w:rPr>
          <w:t xml:space="preserve">ada 2 </w:t>
        </w:r>
      </w:ins>
      <w:ins w:id="3372" w:author="arkat" w:date="2017-10-06T08:01:00Z">
        <w:r w:rsidR="008D650E">
          <w:rPr>
            <w:lang w:val="en-US"/>
          </w:rPr>
          <w:t>Cara</w:t>
        </w:r>
      </w:ins>
      <w:ins w:id="3373" w:author="arkat" w:date="2017-09-28T19:36:00Z">
        <w:r w:rsidR="0021076F">
          <w:rPr>
            <w:lang w:val="en-US"/>
          </w:rPr>
          <w:t xml:space="preserve"> untuk melakukan pengelompokan elemen pemodelan utama</w:t>
        </w:r>
      </w:ins>
      <w:ins w:id="3374" w:author="arkat" w:date="2017-09-28T19:37:00Z">
        <w:r w:rsidR="0021076F">
          <w:rPr>
            <w:lang w:val="en-US"/>
          </w:rPr>
          <w:t xml:space="preserve"> yakni melalui </w:t>
        </w:r>
        <w:r w:rsidR="0021076F">
          <w:rPr>
            <w:i/>
            <w:lang w:val="en-US"/>
          </w:rPr>
          <w:t xml:space="preserve">swimlanes, </w:t>
        </w:r>
        <w:r w:rsidR="0021076F">
          <w:rPr>
            <w:lang w:val="en-US"/>
          </w:rPr>
          <w:t xml:space="preserve">yakni </w:t>
        </w:r>
        <w:r w:rsidR="0021076F">
          <w:rPr>
            <w:i/>
            <w:lang w:val="en-US"/>
          </w:rPr>
          <w:t xml:space="preserve">Pools </w:t>
        </w:r>
        <w:r w:rsidR="0021076F">
          <w:rPr>
            <w:lang w:val="en-US"/>
          </w:rPr>
          <w:t xml:space="preserve">dan </w:t>
        </w:r>
        <w:r w:rsidR="0021076F">
          <w:rPr>
            <w:i/>
            <w:lang w:val="en-US"/>
          </w:rPr>
          <w:t>Lanes.</w:t>
        </w:r>
      </w:ins>
    </w:p>
    <w:p w14:paraId="0A4C7B37" w14:textId="2D927438" w:rsidR="00686631" w:rsidRPr="0021076F" w:rsidRDefault="00686631">
      <w:pPr>
        <w:pStyle w:val="BodyText"/>
        <w:numPr>
          <w:ilvl w:val="6"/>
          <w:numId w:val="126"/>
        </w:numPr>
        <w:spacing w:after="0"/>
        <w:ind w:left="270" w:hanging="270"/>
        <w:rPr>
          <w:ins w:id="3375" w:author="arkat" w:date="2017-09-25T14:48:00Z"/>
          <w:i/>
          <w:lang w:val="en-US"/>
          <w:rPrChange w:id="3376" w:author="arkat" w:date="2017-09-28T19:38:00Z">
            <w:rPr>
              <w:ins w:id="3377" w:author="arkat" w:date="2017-09-25T14:48:00Z"/>
            </w:rPr>
          </w:rPrChange>
        </w:rPr>
        <w:pPrChange w:id="3378" w:author="arkat" w:date="2017-10-02T22:40:00Z">
          <w:pPr>
            <w:pStyle w:val="BodyText"/>
            <w:spacing w:after="0"/>
            <w:ind w:firstLine="284"/>
          </w:pPr>
        </w:pPrChange>
      </w:pPr>
      <w:ins w:id="3379" w:author="arkat" w:date="2017-09-28T16:54:00Z">
        <w:r w:rsidRPr="0021076F">
          <w:rPr>
            <w:i/>
            <w:lang w:val="en-US"/>
            <w:rPrChange w:id="3380" w:author="arkat" w:date="2017-09-28T19:38:00Z">
              <w:rPr>
                <w:lang w:val="en-US"/>
              </w:rPr>
            </w:rPrChange>
          </w:rPr>
          <w:t>Artifacts</w:t>
        </w:r>
      </w:ins>
      <w:ins w:id="3381" w:author="arkat" w:date="2017-09-28T19:38:00Z">
        <w:r w:rsidR="0021076F">
          <w:rPr>
            <w:i/>
            <w:lang w:val="en-US"/>
          </w:rPr>
          <w:t xml:space="preserve">, </w:t>
        </w:r>
        <w:r w:rsidR="0021076F">
          <w:rPr>
            <w:lang w:val="en-US"/>
          </w:rPr>
          <w:t>digun</w:t>
        </w:r>
      </w:ins>
      <w:ins w:id="3382" w:author="arkat" w:date="2017-10-06T08:01:00Z">
        <w:r w:rsidR="008D650E">
          <w:rPr>
            <w:lang w:val="en-US"/>
          </w:rPr>
          <w:t>akan</w:t>
        </w:r>
      </w:ins>
      <w:ins w:id="3383" w:author="arkat" w:date="2017-09-28T19:38:00Z">
        <w:r w:rsidR="0021076F">
          <w:rPr>
            <w:lang w:val="en-US"/>
          </w:rPr>
          <w:t xml:space="preserve"> untuk menyedi</w:t>
        </w:r>
      </w:ins>
      <w:ins w:id="3384" w:author="arkat" w:date="2017-10-06T08:01:00Z">
        <w:r w:rsidR="008D650E">
          <w:rPr>
            <w:lang w:val="en-US"/>
          </w:rPr>
          <w:t>akan</w:t>
        </w:r>
      </w:ins>
      <w:ins w:id="3385" w:author="arkat" w:date="2017-09-28T19:38:00Z">
        <w:r w:rsidR="0021076F">
          <w:rPr>
            <w:lang w:val="en-US"/>
          </w:rPr>
          <w:t xml:space="preserve"> tambahan informasi terkait proses</w:t>
        </w:r>
      </w:ins>
      <w:ins w:id="3386" w:author="arkat" w:date="2017-09-28T19:39:00Z">
        <w:r w:rsidR="0021076F">
          <w:rPr>
            <w:lang w:val="en-US"/>
          </w:rPr>
          <w:t xml:space="preserve">. Ada 2 </w:t>
        </w:r>
        <w:r w:rsidR="0021076F">
          <w:rPr>
            <w:i/>
            <w:lang w:val="en-US"/>
          </w:rPr>
          <w:t xml:space="preserve">artifacts </w:t>
        </w:r>
        <w:r w:rsidR="0021076F">
          <w:rPr>
            <w:lang w:val="en-US"/>
          </w:rPr>
          <w:t>standar</w:t>
        </w:r>
      </w:ins>
      <w:ins w:id="3387" w:author="arkat" w:date="2017-09-28T19:41:00Z">
        <w:r w:rsidR="0021076F">
          <w:rPr>
            <w:lang w:val="en-US"/>
          </w:rPr>
          <w:t xml:space="preserve"> yakni </w:t>
        </w:r>
        <w:r w:rsidR="0021076F">
          <w:rPr>
            <w:i/>
            <w:lang w:val="en-US"/>
          </w:rPr>
          <w:t xml:space="preserve">group </w:t>
        </w:r>
      </w:ins>
      <w:ins w:id="3388" w:author="arkat" w:date="2017-09-28T19:42:00Z">
        <w:r w:rsidR="0021076F">
          <w:rPr>
            <w:lang w:val="en-US"/>
          </w:rPr>
          <w:t xml:space="preserve">and </w:t>
        </w:r>
        <w:r w:rsidR="0021076F" w:rsidRPr="0021076F">
          <w:rPr>
            <w:i/>
            <w:lang w:val="en-US"/>
            <w:rPrChange w:id="3389" w:author="arkat" w:date="2017-09-28T19:42:00Z">
              <w:rPr>
                <w:lang w:val="en-US"/>
              </w:rPr>
            </w:rPrChange>
          </w:rPr>
          <w:t>text</w:t>
        </w:r>
        <w:r w:rsidR="0021076F">
          <w:rPr>
            <w:lang w:val="en-US"/>
          </w:rPr>
          <w:t xml:space="preserve"> </w:t>
        </w:r>
        <w:r w:rsidR="0021076F" w:rsidRPr="0021076F">
          <w:rPr>
            <w:i/>
            <w:lang w:val="en-US"/>
            <w:rPrChange w:id="3390" w:author="arkat" w:date="2017-09-28T19:42:00Z">
              <w:rPr>
                <w:lang w:val="en-US"/>
              </w:rPr>
            </w:rPrChange>
          </w:rPr>
          <w:t>annotation</w:t>
        </w:r>
      </w:ins>
      <w:ins w:id="3391" w:author="arkat" w:date="2017-09-28T19:39:00Z">
        <w:r w:rsidR="0021076F">
          <w:rPr>
            <w:lang w:val="en-US"/>
          </w:rPr>
          <w:t xml:space="preserve">, </w:t>
        </w:r>
      </w:ins>
      <w:ins w:id="3392" w:author="arkat" w:date="2017-10-06T08:01:00Z">
        <w:r w:rsidR="008D650E">
          <w:rPr>
            <w:lang w:val="en-US"/>
          </w:rPr>
          <w:t>Akan</w:t>
        </w:r>
      </w:ins>
      <w:ins w:id="3393" w:author="arkat" w:date="2017-09-28T19:39:00Z">
        <w:r w:rsidR="0021076F">
          <w:rPr>
            <w:lang w:val="en-US"/>
          </w:rPr>
          <w:t xml:space="preserve"> tetapi </w:t>
        </w:r>
        <w:r w:rsidR="0021076F">
          <w:rPr>
            <w:i/>
            <w:lang w:val="en-US"/>
          </w:rPr>
          <w:t xml:space="preserve">tool </w:t>
        </w:r>
        <w:r w:rsidR="0021076F">
          <w:rPr>
            <w:lang w:val="en-US"/>
          </w:rPr>
          <w:t xml:space="preserve">pemodelan bebas menambahkan </w:t>
        </w:r>
      </w:ins>
      <w:ins w:id="3394" w:author="arkat" w:date="2017-09-28T19:40:00Z">
        <w:r w:rsidR="0021076F">
          <w:rPr>
            <w:lang w:val="en-US"/>
          </w:rPr>
          <w:t xml:space="preserve">sebanyak mungkin </w:t>
        </w:r>
        <w:r w:rsidR="0021076F">
          <w:rPr>
            <w:i/>
            <w:lang w:val="en-US"/>
          </w:rPr>
          <w:t xml:space="preserve">artifacts </w:t>
        </w:r>
        <w:r w:rsidR="0021076F">
          <w:rPr>
            <w:lang w:val="en-US"/>
          </w:rPr>
          <w:t xml:space="preserve">yang dibutuhkan. </w:t>
        </w:r>
      </w:ins>
    </w:p>
    <w:p w14:paraId="46CC5104" w14:textId="77777777" w:rsidR="00787DAA" w:rsidRDefault="00787DAA">
      <w:pPr>
        <w:pStyle w:val="BodyText"/>
        <w:spacing w:after="0"/>
        <w:rPr>
          <w:ins w:id="3395" w:author="arkat" w:date="2017-09-28T19:47:00Z"/>
        </w:rPr>
        <w:pPrChange w:id="3396" w:author="arkat" w:date="2017-09-29T22:47:00Z">
          <w:pPr>
            <w:pStyle w:val="BodyText"/>
            <w:spacing w:after="0"/>
            <w:ind w:firstLine="284"/>
          </w:pPr>
        </w:pPrChange>
      </w:pPr>
    </w:p>
    <w:p w14:paraId="274CD834" w14:textId="437219F9" w:rsidR="00787DAA" w:rsidRPr="00E6554F" w:rsidRDefault="00A351BA">
      <w:pPr>
        <w:pStyle w:val="TabelBAB2"/>
        <w:rPr>
          <w:ins w:id="3397" w:author="arkat" w:date="2017-09-28T19:47:00Z"/>
        </w:rPr>
        <w:pPrChange w:id="3398" w:author="arkat" w:date="2017-09-28T20:16:00Z">
          <w:pPr>
            <w:pStyle w:val="BodyText"/>
            <w:spacing w:after="0"/>
            <w:ind w:firstLine="284"/>
          </w:pPr>
        </w:pPrChange>
      </w:pPr>
      <w:bookmarkStart w:id="3399" w:name="_Toc495046394"/>
      <w:ins w:id="3400" w:author="arkat" w:date="2017-09-28T20:17:00Z">
        <w:r w:rsidRPr="00E6554F">
          <w:t>Elemen dasar BPMN 2.0</w:t>
        </w:r>
      </w:ins>
      <w:bookmarkEnd w:id="3399"/>
    </w:p>
    <w:tbl>
      <w:tblPr>
        <w:tblStyle w:val="TableGrid"/>
        <w:tblW w:w="8365" w:type="dxa"/>
        <w:tblLayout w:type="fixed"/>
        <w:tblLook w:val="04A0" w:firstRow="1" w:lastRow="0" w:firstColumn="1" w:lastColumn="0" w:noHBand="0" w:noVBand="1"/>
        <w:tblPrChange w:id="3401" w:author="arkat" w:date="2017-09-28T19:57:00Z">
          <w:tblPr>
            <w:tblStyle w:val="TableGrid"/>
            <w:tblW w:w="0" w:type="auto"/>
            <w:tblLook w:val="04A0" w:firstRow="1" w:lastRow="0" w:firstColumn="1" w:lastColumn="0" w:noHBand="0" w:noVBand="1"/>
          </w:tblPr>
        </w:tblPrChange>
      </w:tblPr>
      <w:tblGrid>
        <w:gridCol w:w="1345"/>
        <w:gridCol w:w="1620"/>
        <w:gridCol w:w="5400"/>
        <w:tblGridChange w:id="3402">
          <w:tblGrid>
            <w:gridCol w:w="113"/>
            <w:gridCol w:w="1232"/>
            <w:gridCol w:w="113"/>
            <w:gridCol w:w="1507"/>
            <w:gridCol w:w="113"/>
            <w:gridCol w:w="2905"/>
            <w:gridCol w:w="2495"/>
          </w:tblGrid>
        </w:tblGridChange>
      </w:tblGrid>
      <w:tr w:rsidR="00787DAA" w:rsidRPr="00E55995" w14:paraId="420A571C" w14:textId="77777777" w:rsidTr="00CB04F0">
        <w:trPr>
          <w:ins w:id="3403" w:author="arkat" w:date="2017-09-28T19:47:00Z"/>
          <w:trPrChange w:id="3404" w:author="arkat" w:date="2017-09-28T19:57:00Z">
            <w:trPr>
              <w:gridAfter w:val="0"/>
            </w:trPr>
          </w:trPrChange>
        </w:trPr>
        <w:tc>
          <w:tcPr>
            <w:tcW w:w="2965" w:type="dxa"/>
            <w:gridSpan w:val="2"/>
            <w:tcPrChange w:id="3405" w:author="arkat" w:date="2017-09-28T19:57:00Z">
              <w:tcPr>
                <w:tcW w:w="2965" w:type="dxa"/>
                <w:gridSpan w:val="4"/>
              </w:tcPr>
            </w:tcPrChange>
          </w:tcPr>
          <w:p w14:paraId="4607EFA9" w14:textId="3C87FA86" w:rsidR="00787DAA" w:rsidRPr="00E55995" w:rsidRDefault="00787DAA" w:rsidP="0058751D">
            <w:pPr>
              <w:pStyle w:val="BodyText"/>
              <w:spacing w:after="0"/>
              <w:rPr>
                <w:ins w:id="3406" w:author="arkat" w:date="2017-09-28T19:47:00Z"/>
                <w:b/>
                <w:rPrChange w:id="3407" w:author="arkat" w:date="2017-09-29T12:54:00Z">
                  <w:rPr>
                    <w:ins w:id="3408" w:author="arkat" w:date="2017-09-28T19:47:00Z"/>
                  </w:rPr>
                </w:rPrChange>
              </w:rPr>
            </w:pPr>
            <w:ins w:id="3409" w:author="arkat" w:date="2017-09-28T19:54:00Z">
              <w:r w:rsidRPr="00E55995">
                <w:rPr>
                  <w:b/>
                  <w:lang w:val="en-US"/>
                  <w:rPrChange w:id="3410" w:author="arkat" w:date="2017-09-29T12:54:00Z">
                    <w:rPr>
                      <w:lang w:val="en-US"/>
                    </w:rPr>
                  </w:rPrChange>
                </w:rPr>
                <w:t>Notasi</w:t>
              </w:r>
            </w:ins>
          </w:p>
        </w:tc>
        <w:tc>
          <w:tcPr>
            <w:tcW w:w="5400" w:type="dxa"/>
            <w:tcPrChange w:id="3411" w:author="arkat" w:date="2017-09-28T19:57:00Z">
              <w:tcPr>
                <w:tcW w:w="3018" w:type="dxa"/>
                <w:gridSpan w:val="2"/>
              </w:tcPr>
            </w:tcPrChange>
          </w:tcPr>
          <w:p w14:paraId="398200D5" w14:textId="7FE1D64A" w:rsidR="00787DAA" w:rsidRPr="00E55995" w:rsidRDefault="00787DAA" w:rsidP="0058751D">
            <w:pPr>
              <w:pStyle w:val="BodyText"/>
              <w:spacing w:after="0"/>
              <w:rPr>
                <w:ins w:id="3412" w:author="arkat" w:date="2017-09-28T19:47:00Z"/>
                <w:b/>
                <w:lang w:val="en-US"/>
                <w:rPrChange w:id="3413" w:author="arkat" w:date="2017-09-29T12:54:00Z">
                  <w:rPr>
                    <w:ins w:id="3414" w:author="arkat" w:date="2017-09-28T19:47:00Z"/>
                  </w:rPr>
                </w:rPrChange>
              </w:rPr>
            </w:pPr>
            <w:ins w:id="3415" w:author="arkat" w:date="2017-09-28T19:55:00Z">
              <w:r w:rsidRPr="00E55995">
                <w:rPr>
                  <w:b/>
                  <w:lang w:val="en-US"/>
                  <w:rPrChange w:id="3416" w:author="arkat" w:date="2017-09-29T12:54:00Z">
                    <w:rPr>
                      <w:lang w:val="en-US"/>
                    </w:rPr>
                  </w:rPrChange>
                </w:rPr>
                <w:t>Deskripsi</w:t>
              </w:r>
            </w:ins>
          </w:p>
        </w:tc>
      </w:tr>
      <w:tr w:rsidR="00787DAA" w14:paraId="422A1DB6" w14:textId="77777777" w:rsidTr="00CB04F0">
        <w:trPr>
          <w:ins w:id="3417" w:author="arkat" w:date="2017-09-28T19:47:00Z"/>
          <w:trPrChange w:id="3418" w:author="arkat" w:date="2017-09-28T19:57:00Z">
            <w:trPr>
              <w:gridAfter w:val="0"/>
            </w:trPr>
          </w:trPrChange>
        </w:trPr>
        <w:tc>
          <w:tcPr>
            <w:tcW w:w="1345" w:type="dxa"/>
            <w:tcPrChange w:id="3419" w:author="arkat" w:date="2017-09-28T19:57:00Z">
              <w:tcPr>
                <w:tcW w:w="1345" w:type="dxa"/>
                <w:gridSpan w:val="2"/>
              </w:tcPr>
            </w:tcPrChange>
          </w:tcPr>
          <w:p w14:paraId="21BC9E65" w14:textId="4598DE56" w:rsidR="00787DAA" w:rsidRDefault="00787DAA">
            <w:pPr>
              <w:pStyle w:val="BodyText"/>
              <w:spacing w:after="0"/>
              <w:jc w:val="center"/>
              <w:rPr>
                <w:ins w:id="3420" w:author="arkat" w:date="2017-09-28T19:47:00Z"/>
              </w:rPr>
              <w:pPrChange w:id="3421" w:author="arkat" w:date="2017-10-01T06:07:00Z">
                <w:pPr>
                  <w:pStyle w:val="BodyText"/>
                  <w:spacing w:after="0"/>
                </w:pPr>
              </w:pPrChange>
            </w:pPr>
            <w:ins w:id="3422" w:author="arkat" w:date="2017-09-28T19:48:00Z">
              <w:r w:rsidRPr="00A42612">
                <w:rPr>
                  <w:noProof/>
                  <w:szCs w:val="24"/>
                  <w:lang w:val="en-US"/>
                  <w:rPrChange w:id="3423" w:author="Unknown">
                    <w:rPr>
                      <w:noProof/>
                      <w:lang w:val="en-US"/>
                    </w:rPr>
                  </w:rPrChange>
                </w:rPr>
                <w:drawing>
                  <wp:inline distT="0" distB="0" distL="0" distR="0" wp14:anchorId="14965C7E" wp14:editId="7CCDF141">
                    <wp:extent cx="461042" cy="46104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453" cy="461453"/>
                            </a:xfrm>
                            <a:prstGeom prst="rect">
                              <a:avLst/>
                            </a:prstGeom>
                            <a:noFill/>
                            <a:ln>
                              <a:noFill/>
                            </a:ln>
                          </pic:spPr>
                        </pic:pic>
                      </a:graphicData>
                    </a:graphic>
                  </wp:inline>
                </w:drawing>
              </w:r>
            </w:ins>
          </w:p>
        </w:tc>
        <w:tc>
          <w:tcPr>
            <w:tcW w:w="1620" w:type="dxa"/>
            <w:tcPrChange w:id="3424" w:author="arkat" w:date="2017-09-28T19:57:00Z">
              <w:tcPr>
                <w:tcW w:w="1620" w:type="dxa"/>
                <w:gridSpan w:val="2"/>
              </w:tcPr>
            </w:tcPrChange>
          </w:tcPr>
          <w:p w14:paraId="5C155EA2" w14:textId="5CA3F6C4" w:rsidR="00787DAA" w:rsidRPr="00787DAA" w:rsidRDefault="00787DAA" w:rsidP="0058751D">
            <w:pPr>
              <w:pStyle w:val="BodyText"/>
              <w:spacing w:after="0"/>
              <w:rPr>
                <w:ins w:id="3425" w:author="arkat" w:date="2017-09-28T19:47:00Z"/>
                <w:lang w:val="en-US"/>
                <w:rPrChange w:id="3426" w:author="arkat" w:date="2017-09-28T19:49:00Z">
                  <w:rPr>
                    <w:ins w:id="3427" w:author="arkat" w:date="2017-09-28T19:47:00Z"/>
                  </w:rPr>
                </w:rPrChange>
              </w:rPr>
            </w:pPr>
            <w:ins w:id="3428" w:author="arkat" w:date="2017-09-28T19:49:00Z">
              <w:r>
                <w:rPr>
                  <w:lang w:val="en-US"/>
                </w:rPr>
                <w:t>Event</w:t>
              </w:r>
            </w:ins>
          </w:p>
        </w:tc>
        <w:tc>
          <w:tcPr>
            <w:tcW w:w="5400" w:type="dxa"/>
            <w:tcPrChange w:id="3429" w:author="arkat" w:date="2017-09-28T19:57:00Z">
              <w:tcPr>
                <w:tcW w:w="3018" w:type="dxa"/>
                <w:gridSpan w:val="2"/>
              </w:tcPr>
            </w:tcPrChange>
          </w:tcPr>
          <w:p w14:paraId="3ADC53CE" w14:textId="09369E11" w:rsidR="00787DAA" w:rsidRDefault="00787DAA" w:rsidP="0058751D">
            <w:pPr>
              <w:pStyle w:val="BodyText"/>
              <w:spacing w:after="0"/>
              <w:rPr>
                <w:ins w:id="3430" w:author="arkat" w:date="2017-09-28T19:47:00Z"/>
              </w:rPr>
            </w:pPr>
            <w:ins w:id="3431" w:author="arkat" w:date="2017-09-28T19:56:00Z">
              <w:r w:rsidRPr="00E55995">
                <w:rPr>
                  <w:i/>
                  <w:rPrChange w:id="3432" w:author="arkat" w:date="2017-09-29T12:51:00Z">
                    <w:rPr/>
                  </w:rPrChange>
                </w:rPr>
                <w:t>Event</w:t>
              </w:r>
              <w:r>
                <w:t xml:space="preserve"> merup</w:t>
              </w:r>
            </w:ins>
            <w:ins w:id="3433" w:author="arkat" w:date="2017-10-06T08:01:00Z">
              <w:r w:rsidR="008D650E">
                <w:t>akan</w:t>
              </w:r>
            </w:ins>
            <w:ins w:id="3434" w:author="arkat" w:date="2017-09-28T19:56:00Z">
              <w:r>
                <w:t xml:space="preserve"> sesuatu yang “terjadi” selama berlangsungnya proses bisnis. </w:t>
              </w:r>
            </w:ins>
            <w:ins w:id="3435" w:author="arkat" w:date="2017-09-29T12:50:00Z">
              <w:r w:rsidR="00E55995" w:rsidRPr="00E55995">
                <w:rPr>
                  <w:i/>
                  <w:lang w:val="en-US"/>
                  <w:rPrChange w:id="3436" w:author="arkat" w:date="2017-09-29T12:50:00Z">
                    <w:rPr>
                      <w:lang w:val="en-US"/>
                    </w:rPr>
                  </w:rPrChange>
                </w:rPr>
                <w:t>Event</w:t>
              </w:r>
              <w:r w:rsidR="00E55995">
                <w:rPr>
                  <w:lang w:val="en-US"/>
                </w:rPr>
                <w:t xml:space="preserve"> </w:t>
              </w:r>
            </w:ins>
            <w:ins w:id="3437" w:author="arkat" w:date="2017-09-28T19:56:00Z">
              <w:r>
                <w:t>mempengaruhi aliran proses</w:t>
              </w:r>
              <w:r w:rsidR="00E55995">
                <w:t xml:space="preserve"> dan biasanya memiliki </w:t>
              </w:r>
              <w:r w:rsidRPr="00787DAA">
                <w:rPr>
                  <w:i/>
                  <w:rPrChange w:id="3438" w:author="arkat" w:date="2017-09-28T19:56:00Z">
                    <w:rPr/>
                  </w:rPrChange>
                </w:rPr>
                <w:t>trigger</w:t>
              </w:r>
            </w:ins>
            <w:ins w:id="3439" w:author="arkat" w:date="2017-09-29T12:52:00Z">
              <w:r w:rsidR="00E55995">
                <w:rPr>
                  <w:i/>
                  <w:lang w:val="en-US"/>
                </w:rPr>
                <w:t xml:space="preserve"> </w:t>
              </w:r>
            </w:ins>
            <w:ins w:id="3440" w:author="arkat" w:date="2017-09-28T19:56:00Z">
              <w:r w:rsidR="00E55995">
                <w:t>atau</w:t>
              </w:r>
              <w:r>
                <w:t xml:space="preserve"> </w:t>
              </w:r>
              <w:r w:rsidRPr="00787DAA">
                <w:rPr>
                  <w:i/>
                  <w:rPrChange w:id="3441" w:author="arkat" w:date="2017-09-28T19:56:00Z">
                    <w:rPr/>
                  </w:rPrChange>
                </w:rPr>
                <w:t>result</w:t>
              </w:r>
              <w:r>
                <w:t xml:space="preserve">. </w:t>
              </w:r>
            </w:ins>
          </w:p>
        </w:tc>
      </w:tr>
      <w:tr w:rsidR="00787DAA" w14:paraId="1F25FD2D" w14:textId="77777777" w:rsidTr="00CB04F0">
        <w:trPr>
          <w:ins w:id="3442" w:author="arkat" w:date="2017-09-28T19:50:00Z"/>
          <w:trPrChange w:id="3443" w:author="arkat" w:date="2017-09-28T19:57:00Z">
            <w:trPr>
              <w:gridAfter w:val="0"/>
            </w:trPr>
          </w:trPrChange>
        </w:trPr>
        <w:tc>
          <w:tcPr>
            <w:tcW w:w="1345" w:type="dxa"/>
            <w:tcPrChange w:id="3444" w:author="arkat" w:date="2017-09-28T19:57:00Z">
              <w:tcPr>
                <w:tcW w:w="1345" w:type="dxa"/>
                <w:gridSpan w:val="2"/>
              </w:tcPr>
            </w:tcPrChange>
          </w:tcPr>
          <w:p w14:paraId="0918CB70" w14:textId="7CEED9E5" w:rsidR="00787DAA" w:rsidRPr="0080155A" w:rsidRDefault="00CB04F0" w:rsidP="0058751D">
            <w:pPr>
              <w:pStyle w:val="BodyText"/>
              <w:spacing w:after="0"/>
              <w:rPr>
                <w:ins w:id="3445" w:author="arkat" w:date="2017-09-28T19:50:00Z"/>
                <w:noProof/>
                <w:szCs w:val="24"/>
                <w:lang w:val="en-US"/>
              </w:rPr>
            </w:pPr>
            <w:ins w:id="3446" w:author="arkat" w:date="2017-09-28T20:01:00Z">
              <w:r w:rsidRPr="00A42612">
                <w:rPr>
                  <w:noProof/>
                  <w:szCs w:val="24"/>
                  <w:lang w:val="en-US"/>
                  <w:rPrChange w:id="3447" w:author="Unknown">
                    <w:rPr>
                      <w:noProof/>
                      <w:lang w:val="en-US"/>
                    </w:rPr>
                  </w:rPrChange>
                </w:rPr>
                <mc:AlternateContent>
                  <mc:Choice Requires="wps">
                    <w:drawing>
                      <wp:anchor distT="0" distB="0" distL="114300" distR="114300" simplePos="0" relativeHeight="251728384" behindDoc="0" locked="0" layoutInCell="1" allowOverlap="1" wp14:anchorId="722A32E7" wp14:editId="03AD407B">
                        <wp:simplePos x="0" y="0"/>
                        <wp:positionH relativeFrom="column">
                          <wp:posOffset>-6350</wp:posOffset>
                        </wp:positionH>
                        <wp:positionV relativeFrom="paragraph">
                          <wp:posOffset>22225</wp:posOffset>
                        </wp:positionV>
                        <wp:extent cx="560769" cy="384202"/>
                        <wp:effectExtent l="57150" t="19050" r="67945" b="92075"/>
                        <wp:wrapNone/>
                        <wp:docPr id="137" name="Rounded Rectangle 137"/>
                        <wp:cNvGraphicFramePr/>
                        <a:graphic xmlns:a="http://schemas.openxmlformats.org/drawingml/2006/main">
                          <a:graphicData uri="http://schemas.microsoft.com/office/word/2010/wordprocessingShape">
                            <wps:wsp>
                              <wps:cNvSpPr/>
                              <wps:spPr>
                                <a:xfrm>
                                  <a:off x="0" y="0"/>
                                  <a:ext cx="560769" cy="384202"/>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1796D58" id="Rounded Rectangle 137" o:spid="_x0000_s1026" style="position:absolute;margin-left:-.5pt;margin-top:1.75pt;width:44.15pt;height:30.25pt;z-index:251728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" fillcolor="#4f81bd [3204]" strokecolor="#4579b8 [3044]">
                        <v:fill color2="#a7bfde [1620]" rotate="t" angle="180" focus="100%" type="gradient">
                          <o:fill v:ext="view" type="gradientUnscaled"/>
                        </v:fill>
                        <v:shadow on="t" color="black" opacity="22937f" origin=",.5" offset="0,.63889mm"/>
                      </v:roundrect>
                    </w:pict>
                  </mc:Fallback>
                </mc:AlternateContent>
              </w:r>
            </w:ins>
          </w:p>
        </w:tc>
        <w:tc>
          <w:tcPr>
            <w:tcW w:w="1620" w:type="dxa"/>
            <w:tcPrChange w:id="3448" w:author="arkat" w:date="2017-09-28T19:57:00Z">
              <w:tcPr>
                <w:tcW w:w="1620" w:type="dxa"/>
                <w:gridSpan w:val="2"/>
              </w:tcPr>
            </w:tcPrChange>
          </w:tcPr>
          <w:p w14:paraId="259516BC" w14:textId="77777777" w:rsidR="00787DAA" w:rsidRDefault="00CB04F0" w:rsidP="0058751D">
            <w:pPr>
              <w:pStyle w:val="BodyText"/>
              <w:spacing w:after="0"/>
              <w:rPr>
                <w:ins w:id="3449" w:author="arkat" w:date="2017-09-28T20:01:00Z"/>
                <w:lang w:val="en-US"/>
              </w:rPr>
            </w:pPr>
            <w:ins w:id="3450" w:author="arkat" w:date="2017-09-28T20:01:00Z">
              <w:r>
                <w:rPr>
                  <w:lang w:val="en-US"/>
                </w:rPr>
                <w:t>Activity</w:t>
              </w:r>
            </w:ins>
          </w:p>
          <w:p w14:paraId="61928F15" w14:textId="77777777" w:rsidR="00CB04F0" w:rsidRDefault="00CB04F0" w:rsidP="0058751D">
            <w:pPr>
              <w:pStyle w:val="BodyText"/>
              <w:spacing w:after="0"/>
              <w:rPr>
                <w:ins w:id="3451" w:author="arkat" w:date="2017-09-28T20:01:00Z"/>
                <w:lang w:val="en-US"/>
              </w:rPr>
            </w:pPr>
          </w:p>
          <w:p w14:paraId="4E881010" w14:textId="77777777" w:rsidR="00CB04F0" w:rsidRDefault="00CB04F0" w:rsidP="0058751D">
            <w:pPr>
              <w:pStyle w:val="BodyText"/>
              <w:spacing w:after="0"/>
              <w:rPr>
                <w:ins w:id="3452" w:author="arkat" w:date="2017-09-28T20:01:00Z"/>
                <w:lang w:val="en-US"/>
              </w:rPr>
            </w:pPr>
          </w:p>
          <w:p w14:paraId="174144AF" w14:textId="21D5DF7A" w:rsidR="00CB04F0" w:rsidRDefault="00CB04F0" w:rsidP="0058751D">
            <w:pPr>
              <w:pStyle w:val="BodyText"/>
              <w:spacing w:after="0"/>
              <w:rPr>
                <w:ins w:id="3453" w:author="arkat" w:date="2017-09-28T19:50:00Z"/>
                <w:lang w:val="en-US"/>
              </w:rPr>
            </w:pPr>
          </w:p>
        </w:tc>
        <w:tc>
          <w:tcPr>
            <w:tcW w:w="5400" w:type="dxa"/>
            <w:tcPrChange w:id="3454" w:author="arkat" w:date="2017-09-28T19:57:00Z">
              <w:tcPr>
                <w:tcW w:w="3018" w:type="dxa"/>
                <w:gridSpan w:val="2"/>
              </w:tcPr>
            </w:tcPrChange>
          </w:tcPr>
          <w:p w14:paraId="3DF49B81" w14:textId="78C0EAF5" w:rsidR="00787DAA" w:rsidRPr="00B324AF" w:rsidRDefault="00C13085">
            <w:pPr>
              <w:pStyle w:val="BodyText"/>
              <w:spacing w:after="0"/>
              <w:rPr>
                <w:ins w:id="3455" w:author="arkat" w:date="2017-09-28T19:50:00Z"/>
                <w:lang w:val="en-US"/>
                <w:rPrChange w:id="3456" w:author="arkat" w:date="2017-09-29T12:32:00Z">
                  <w:rPr>
                    <w:ins w:id="3457" w:author="arkat" w:date="2017-09-28T19:50:00Z"/>
                  </w:rPr>
                </w:rPrChange>
              </w:rPr>
            </w:pPr>
            <w:ins w:id="3458" w:author="arkat" w:date="2017-09-29T23:08:00Z">
              <w:r w:rsidRPr="00C13085">
                <w:rPr>
                  <w:i/>
                  <w:lang w:val="en-US"/>
                  <w:rPrChange w:id="3459" w:author="arkat" w:date="2017-09-29T23:08:00Z">
                    <w:rPr>
                      <w:lang w:val="en-US"/>
                    </w:rPr>
                  </w:rPrChange>
                </w:rPr>
                <w:t>Activity</w:t>
              </w:r>
              <w:r>
                <w:rPr>
                  <w:lang w:val="en-US"/>
                </w:rPr>
                <w:t xml:space="preserve"> </w:t>
              </w:r>
            </w:ins>
            <w:ins w:id="3460" w:author="arkat" w:date="2017-09-29T12:29:00Z">
              <w:r w:rsidR="00B324AF" w:rsidRPr="00B324AF">
                <w:t xml:space="preserve">adalah istilah generik untuk pekerjaan yang dilakukan perusahaan </w:t>
              </w:r>
              <w:r w:rsidR="00B324AF">
                <w:rPr>
                  <w:lang w:val="en-US"/>
                </w:rPr>
                <w:t xml:space="preserve">di </w:t>
              </w:r>
              <w:r w:rsidR="00B324AF" w:rsidRPr="00B324AF">
                <w:t>dalam</w:t>
              </w:r>
              <w:r w:rsidR="00B324AF">
                <w:t xml:space="preserve"> sebuah Proses. Aktivitas itu bisa atomik atau non-atomik (</w:t>
              </w:r>
              <w:r w:rsidR="00B324AF" w:rsidRPr="00B324AF">
                <w:rPr>
                  <w:i/>
                  <w:rPrChange w:id="3461" w:author="arkat" w:date="2017-09-29T12:29:00Z">
                    <w:rPr/>
                  </w:rPrChange>
                </w:rPr>
                <w:t>compund</w:t>
              </w:r>
              <w:r w:rsidR="00B324AF" w:rsidRPr="00B324AF">
                <w:t xml:space="preserve">). Jenis </w:t>
              </w:r>
            </w:ins>
            <w:ins w:id="3462" w:author="arkat" w:date="2017-09-29T23:08:00Z">
              <w:r w:rsidRPr="00C13085">
                <w:rPr>
                  <w:i/>
                  <w:lang w:val="en-US"/>
                  <w:rPrChange w:id="3463" w:author="arkat" w:date="2017-09-29T23:08:00Z">
                    <w:rPr>
                      <w:lang w:val="en-US"/>
                    </w:rPr>
                  </w:rPrChange>
                </w:rPr>
                <w:t>Activity</w:t>
              </w:r>
              <w:r>
                <w:rPr>
                  <w:lang w:val="en-US"/>
                </w:rPr>
                <w:t xml:space="preserve"> </w:t>
              </w:r>
            </w:ins>
            <w:ins w:id="3464" w:author="arkat" w:date="2017-09-29T12:29:00Z">
              <w:r w:rsidR="00B324AF" w:rsidRPr="00B324AF">
                <w:t>yang merup</w:t>
              </w:r>
            </w:ins>
            <w:ins w:id="3465" w:author="arkat" w:date="2017-10-06T08:01:00Z">
              <w:r w:rsidR="008D650E">
                <w:t>akan</w:t>
              </w:r>
            </w:ins>
            <w:ins w:id="3466" w:author="arkat" w:date="2017-09-29T12:29:00Z">
              <w:r w:rsidR="00B324AF" w:rsidRPr="00B324AF">
                <w:t xml:space="preserve"> bagian dari Model Proses adalah: </w:t>
              </w:r>
              <w:r w:rsidR="00B324AF" w:rsidRPr="00B324AF">
                <w:rPr>
                  <w:i/>
                  <w:rPrChange w:id="3467" w:author="arkat" w:date="2017-09-29T12:30:00Z">
                    <w:rPr/>
                  </w:rPrChange>
                </w:rPr>
                <w:t>Sub-Process</w:t>
              </w:r>
              <w:r w:rsidR="00B324AF">
                <w:t xml:space="preserve"> dan</w:t>
              </w:r>
              <w:r w:rsidR="00B324AF" w:rsidRPr="00B324AF">
                <w:t xml:space="preserve"> </w:t>
              </w:r>
              <w:r w:rsidR="00B324AF" w:rsidRPr="00B324AF">
                <w:rPr>
                  <w:i/>
                  <w:rPrChange w:id="3468" w:author="arkat" w:date="2017-09-29T12:30:00Z">
                    <w:rPr/>
                  </w:rPrChange>
                </w:rPr>
                <w:t>Task</w:t>
              </w:r>
              <w:r w:rsidR="00B324AF" w:rsidRPr="00B324AF">
                <w:t xml:space="preserve">. </w:t>
              </w:r>
            </w:ins>
            <w:ins w:id="3469" w:author="arkat" w:date="2017-09-29T12:32:00Z">
              <w:r w:rsidR="00B324AF" w:rsidRPr="00B324AF">
                <w:rPr>
                  <w:i/>
                  <w:lang w:val="en-US"/>
                  <w:rPrChange w:id="3470" w:author="arkat" w:date="2017-09-29T12:32:00Z">
                    <w:rPr>
                      <w:lang w:val="en-US"/>
                    </w:rPr>
                  </w:rPrChange>
                </w:rPr>
                <w:t>Activity</w:t>
              </w:r>
              <w:r w:rsidR="00B324AF">
                <w:rPr>
                  <w:lang w:val="en-US"/>
                </w:rPr>
                <w:t xml:space="preserve"> </w:t>
              </w:r>
            </w:ins>
            <w:ins w:id="3471" w:author="arkat" w:date="2017-09-29T12:29:00Z">
              <w:r w:rsidR="00B324AF" w:rsidRPr="00B324AF">
                <w:t>digun</w:t>
              </w:r>
            </w:ins>
            <w:ins w:id="3472" w:author="arkat" w:date="2017-10-06T08:01:00Z">
              <w:r w:rsidR="008D650E">
                <w:t>akan</w:t>
              </w:r>
            </w:ins>
            <w:ins w:id="3473" w:author="arkat" w:date="2017-09-29T12:29:00Z">
              <w:r w:rsidR="00B324AF" w:rsidRPr="00B324AF">
                <w:t xml:space="preserve"> </w:t>
              </w:r>
            </w:ins>
            <w:ins w:id="3474" w:author="arkat" w:date="2017-09-29T12:31:00Z">
              <w:r w:rsidR="00B324AF">
                <w:rPr>
                  <w:lang w:val="en-US"/>
                </w:rPr>
                <w:t>di</w:t>
              </w:r>
            </w:ins>
            <w:ins w:id="3475" w:author="arkat" w:date="2017-09-29T12:29:00Z">
              <w:r w:rsidR="00B324AF">
                <w:t xml:space="preserve">dalam Proses dan </w:t>
              </w:r>
            </w:ins>
            <w:ins w:id="3476" w:author="arkat" w:date="2017-09-29T12:32:00Z">
              <w:r w:rsidRPr="00C36A8C">
                <w:rPr>
                  <w:i/>
                </w:rPr>
                <w:t>Choreography</w:t>
              </w:r>
              <w:r w:rsidR="00B324AF">
                <w:rPr>
                  <w:lang w:val="en-US"/>
                </w:rPr>
                <w:t xml:space="preserve"> </w:t>
              </w:r>
            </w:ins>
            <w:ins w:id="3477" w:author="arkat" w:date="2017-09-29T12:29:00Z">
              <w:r w:rsidR="00B324AF">
                <w:t>yang standar</w:t>
              </w:r>
            </w:ins>
          </w:p>
        </w:tc>
      </w:tr>
      <w:tr w:rsidR="00787DAA" w14:paraId="2909CE78" w14:textId="77777777" w:rsidTr="00CB04F0">
        <w:trPr>
          <w:ins w:id="3478" w:author="arkat" w:date="2017-09-28T19:47:00Z"/>
          <w:trPrChange w:id="3479" w:author="arkat" w:date="2017-09-28T19:57:00Z">
            <w:trPr>
              <w:gridAfter w:val="0"/>
            </w:trPr>
          </w:trPrChange>
        </w:trPr>
        <w:tc>
          <w:tcPr>
            <w:tcW w:w="1345" w:type="dxa"/>
            <w:tcPrChange w:id="3480" w:author="arkat" w:date="2017-09-28T19:57:00Z">
              <w:tcPr>
                <w:tcW w:w="1345" w:type="dxa"/>
                <w:gridSpan w:val="2"/>
              </w:tcPr>
            </w:tcPrChange>
          </w:tcPr>
          <w:p w14:paraId="64C2B88A" w14:textId="130FC943" w:rsidR="00787DAA" w:rsidRDefault="00CB04F0" w:rsidP="0058751D">
            <w:pPr>
              <w:pStyle w:val="BodyText"/>
              <w:spacing w:after="0"/>
              <w:rPr>
                <w:ins w:id="3481" w:author="arkat" w:date="2017-09-28T19:47:00Z"/>
              </w:rPr>
            </w:pPr>
            <w:ins w:id="3482" w:author="arkat" w:date="2017-09-28T20:02:00Z">
              <w:r w:rsidRPr="00A42612">
                <w:rPr>
                  <w:noProof/>
                  <w:szCs w:val="24"/>
                  <w:lang w:val="en-US"/>
                  <w:rPrChange w:id="3483" w:author="Unknown">
                    <w:rPr>
                      <w:noProof/>
                      <w:lang w:val="en-US"/>
                    </w:rPr>
                  </w:rPrChange>
                </w:rPr>
                <w:drawing>
                  <wp:inline distT="0" distB="0" distL="0" distR="0" wp14:anchorId="5FA8D2D9" wp14:editId="288F5785">
                    <wp:extent cx="483870" cy="4838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3870" cy="483870"/>
                            </a:xfrm>
                            <a:prstGeom prst="rect">
                              <a:avLst/>
                            </a:prstGeom>
                            <a:noFill/>
                            <a:ln>
                              <a:noFill/>
                            </a:ln>
                          </pic:spPr>
                        </pic:pic>
                      </a:graphicData>
                    </a:graphic>
                  </wp:inline>
                </w:drawing>
              </w:r>
            </w:ins>
          </w:p>
        </w:tc>
        <w:tc>
          <w:tcPr>
            <w:tcW w:w="1620" w:type="dxa"/>
            <w:tcPrChange w:id="3484" w:author="arkat" w:date="2017-09-28T19:57:00Z">
              <w:tcPr>
                <w:tcW w:w="1620" w:type="dxa"/>
                <w:gridSpan w:val="2"/>
              </w:tcPr>
            </w:tcPrChange>
          </w:tcPr>
          <w:p w14:paraId="1D2E75C7" w14:textId="42C1E7E8" w:rsidR="00787DAA" w:rsidRPr="00787DAA" w:rsidRDefault="00CB04F0" w:rsidP="0058751D">
            <w:pPr>
              <w:pStyle w:val="BodyText"/>
              <w:spacing w:after="0"/>
              <w:rPr>
                <w:ins w:id="3485" w:author="arkat" w:date="2017-09-28T19:47:00Z"/>
                <w:lang w:val="en-US"/>
                <w:rPrChange w:id="3486" w:author="arkat" w:date="2017-09-28T19:50:00Z">
                  <w:rPr>
                    <w:ins w:id="3487" w:author="arkat" w:date="2017-09-28T19:47:00Z"/>
                  </w:rPr>
                </w:rPrChange>
              </w:rPr>
            </w:pPr>
            <w:ins w:id="3488" w:author="arkat" w:date="2017-09-28T20:01:00Z">
              <w:r>
                <w:rPr>
                  <w:lang w:val="en-US"/>
                </w:rPr>
                <w:t>Gateway</w:t>
              </w:r>
            </w:ins>
          </w:p>
        </w:tc>
        <w:tc>
          <w:tcPr>
            <w:tcW w:w="5400" w:type="dxa"/>
            <w:tcPrChange w:id="3489" w:author="arkat" w:date="2017-09-28T19:57:00Z">
              <w:tcPr>
                <w:tcW w:w="3018" w:type="dxa"/>
                <w:gridSpan w:val="2"/>
              </w:tcPr>
            </w:tcPrChange>
          </w:tcPr>
          <w:p w14:paraId="1A691F7F" w14:textId="2BBC63B7" w:rsidR="00787DAA" w:rsidRDefault="00CC4A2A">
            <w:pPr>
              <w:pStyle w:val="BodyText"/>
              <w:spacing w:after="0"/>
              <w:rPr>
                <w:ins w:id="3490" w:author="arkat" w:date="2017-09-28T19:47:00Z"/>
              </w:rPr>
            </w:pPr>
            <w:ins w:id="3491" w:author="arkat" w:date="2017-09-29T07:49:00Z">
              <w:r w:rsidRPr="00C13085">
                <w:rPr>
                  <w:i/>
                  <w:rPrChange w:id="3492" w:author="arkat" w:date="2017-09-29T23:09:00Z">
                    <w:rPr/>
                  </w:rPrChange>
                </w:rPr>
                <w:t>Gateway</w:t>
              </w:r>
              <w:r>
                <w:t xml:space="preserve"> digun</w:t>
              </w:r>
            </w:ins>
            <w:ins w:id="3493" w:author="arkat" w:date="2017-10-06T08:01:00Z">
              <w:r w:rsidR="008D650E">
                <w:t>akan</w:t>
              </w:r>
            </w:ins>
            <w:ins w:id="3494" w:author="arkat" w:date="2017-09-29T07:49:00Z">
              <w:r>
                <w:t xml:space="preserve"> untuk mengontrol percabangan dan penggabungan </w:t>
              </w:r>
              <w:r w:rsidRPr="00CC4A2A">
                <w:rPr>
                  <w:i/>
                  <w:rPrChange w:id="3495" w:author="arkat" w:date="2017-09-29T07:49:00Z">
                    <w:rPr/>
                  </w:rPrChange>
                </w:rPr>
                <w:t>Sequence Flow</w:t>
              </w:r>
            </w:ins>
            <w:ins w:id="3496" w:author="arkat" w:date="2017-09-29T23:12:00Z">
              <w:r w:rsidR="00C13085">
                <w:rPr>
                  <w:i/>
                  <w:lang w:val="en-US"/>
                </w:rPr>
                <w:t xml:space="preserve"> </w:t>
              </w:r>
              <w:r w:rsidR="00C13085">
                <w:rPr>
                  <w:lang w:val="en-US"/>
                </w:rPr>
                <w:t xml:space="preserve">di dalam </w:t>
              </w:r>
            </w:ins>
            <w:ins w:id="3497" w:author="arkat" w:date="2017-09-29T23:13:00Z">
              <w:r w:rsidR="00C13085">
                <w:rPr>
                  <w:lang w:val="en-US"/>
                </w:rPr>
                <w:t>sebuah Proses</w:t>
              </w:r>
            </w:ins>
            <w:ins w:id="3498" w:author="arkat" w:date="2017-09-29T23:14:00Z">
              <w:r w:rsidR="00C13085">
                <w:rPr>
                  <w:lang w:val="en-US"/>
                </w:rPr>
                <w:t xml:space="preserve"> dan </w:t>
              </w:r>
              <w:r w:rsidR="00C13085" w:rsidRPr="00832701">
                <w:rPr>
                  <w:i/>
                </w:rPr>
                <w:t>Choreography</w:t>
              </w:r>
            </w:ins>
            <w:ins w:id="3499" w:author="arkat" w:date="2017-09-29T07:49:00Z">
              <w:r>
                <w:t xml:space="preserve">. </w:t>
              </w:r>
            </w:ins>
          </w:p>
        </w:tc>
      </w:tr>
      <w:tr w:rsidR="00787DAA" w14:paraId="0D9FD916" w14:textId="77777777" w:rsidTr="00CB04F0">
        <w:trPr>
          <w:ins w:id="3500" w:author="arkat" w:date="2017-09-28T19:47:00Z"/>
          <w:trPrChange w:id="3501" w:author="arkat" w:date="2017-09-28T19:57:00Z">
            <w:trPr>
              <w:gridAfter w:val="0"/>
            </w:trPr>
          </w:trPrChange>
        </w:trPr>
        <w:tc>
          <w:tcPr>
            <w:tcW w:w="1345" w:type="dxa"/>
            <w:tcPrChange w:id="3502" w:author="arkat" w:date="2017-09-28T19:57:00Z">
              <w:tcPr>
                <w:tcW w:w="1345" w:type="dxa"/>
                <w:gridSpan w:val="2"/>
              </w:tcPr>
            </w:tcPrChange>
          </w:tcPr>
          <w:p w14:paraId="7842A85C" w14:textId="28834E67" w:rsidR="00787DAA" w:rsidRDefault="00CB04F0" w:rsidP="0058751D">
            <w:pPr>
              <w:pStyle w:val="BodyText"/>
              <w:spacing w:after="0"/>
              <w:rPr>
                <w:ins w:id="3503" w:author="arkat" w:date="2017-09-28T19:47:00Z"/>
              </w:rPr>
            </w:pPr>
            <w:ins w:id="3504" w:author="arkat" w:date="2017-09-28T20:03:00Z">
              <w:r w:rsidRPr="00A42612">
                <w:rPr>
                  <w:noProof/>
                  <w:szCs w:val="24"/>
                  <w:lang w:val="en-US"/>
                  <w:rPrChange w:id="3505" w:author="Unknown">
                    <w:rPr>
                      <w:noProof/>
                      <w:lang w:val="en-US"/>
                    </w:rPr>
                  </w:rPrChange>
                </w:rPr>
                <mc:AlternateContent>
                  <mc:Choice Requires="wps">
                    <w:drawing>
                      <wp:anchor distT="0" distB="0" distL="114300" distR="114300" simplePos="0" relativeHeight="251729408" behindDoc="0" locked="0" layoutInCell="1" allowOverlap="1" wp14:anchorId="26A7B380" wp14:editId="1E1D62EF">
                        <wp:simplePos x="0" y="0"/>
                        <wp:positionH relativeFrom="column">
                          <wp:posOffset>2033</wp:posOffset>
                        </wp:positionH>
                        <wp:positionV relativeFrom="paragraph">
                          <wp:posOffset>182976</wp:posOffset>
                        </wp:positionV>
                        <wp:extent cx="683879" cy="0"/>
                        <wp:effectExtent l="38100" t="76200" r="21590" b="133350"/>
                        <wp:wrapNone/>
                        <wp:docPr id="145" name="Straight Arrow Connector 145"/>
                        <wp:cNvGraphicFramePr/>
                        <a:graphic xmlns:a="http://schemas.openxmlformats.org/drawingml/2006/main">
                          <a:graphicData uri="http://schemas.microsoft.com/office/word/2010/wordprocessingShape">
                            <wps:wsp>
                              <wps:cNvCnPr/>
                              <wps:spPr>
                                <a:xfrm>
                                  <a:off x="0" y="0"/>
                                  <a:ext cx="683879"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A7A0C03" id="Straight Arrow Connector 145" o:spid="_x0000_s1026" type="#_x0000_t32" style="position:absolute;margin-left:.15pt;margin-top:14.4pt;width:53.85pt;height:0;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" strokecolor="black [3200]" strokeweight="2pt">
                        <v:stroke endarrow="block"/>
                        <v:shadow on="t" color="black" opacity="24903f" origin=",.5" offset="0,.55556mm"/>
                      </v:shape>
                    </w:pict>
                  </mc:Fallback>
                </mc:AlternateContent>
              </w:r>
            </w:ins>
          </w:p>
        </w:tc>
        <w:tc>
          <w:tcPr>
            <w:tcW w:w="1620" w:type="dxa"/>
            <w:tcPrChange w:id="3506" w:author="arkat" w:date="2017-09-28T19:57:00Z">
              <w:tcPr>
                <w:tcW w:w="1620" w:type="dxa"/>
                <w:gridSpan w:val="2"/>
              </w:tcPr>
            </w:tcPrChange>
          </w:tcPr>
          <w:p w14:paraId="3041B84D" w14:textId="2CBA5D13" w:rsidR="00787DAA" w:rsidRPr="00787DAA" w:rsidRDefault="00CB04F0" w:rsidP="0058751D">
            <w:pPr>
              <w:pStyle w:val="BodyText"/>
              <w:spacing w:after="0"/>
              <w:rPr>
                <w:ins w:id="3507" w:author="arkat" w:date="2017-09-28T19:47:00Z"/>
                <w:lang w:val="en-US"/>
                <w:rPrChange w:id="3508" w:author="arkat" w:date="2017-09-28T19:50:00Z">
                  <w:rPr>
                    <w:ins w:id="3509" w:author="arkat" w:date="2017-09-28T19:47:00Z"/>
                  </w:rPr>
                </w:rPrChange>
              </w:rPr>
            </w:pPr>
            <w:ins w:id="3510" w:author="arkat" w:date="2017-09-28T20:02:00Z">
              <w:r>
                <w:rPr>
                  <w:lang w:val="en-US"/>
                </w:rPr>
                <w:t>Sequence Flow</w:t>
              </w:r>
            </w:ins>
          </w:p>
        </w:tc>
        <w:tc>
          <w:tcPr>
            <w:tcW w:w="5400" w:type="dxa"/>
            <w:tcPrChange w:id="3511" w:author="arkat" w:date="2017-09-28T19:57:00Z">
              <w:tcPr>
                <w:tcW w:w="3018" w:type="dxa"/>
                <w:gridSpan w:val="2"/>
              </w:tcPr>
            </w:tcPrChange>
          </w:tcPr>
          <w:p w14:paraId="64482495" w14:textId="48622703" w:rsidR="00787DAA" w:rsidRDefault="00B324AF">
            <w:pPr>
              <w:pStyle w:val="BodyText"/>
              <w:spacing w:after="0"/>
              <w:rPr>
                <w:ins w:id="3512" w:author="arkat" w:date="2017-09-28T19:47:00Z"/>
              </w:rPr>
            </w:pPr>
            <w:ins w:id="3513" w:author="arkat" w:date="2017-09-29T12:33:00Z">
              <w:r>
                <w:t>D</w:t>
              </w:r>
              <w:r w:rsidRPr="00B324AF">
                <w:t>igun</w:t>
              </w:r>
            </w:ins>
            <w:ins w:id="3514" w:author="arkat" w:date="2017-10-06T08:01:00Z">
              <w:r w:rsidR="008D650E">
                <w:t>akan</w:t>
              </w:r>
            </w:ins>
            <w:ins w:id="3515" w:author="arkat" w:date="2017-09-29T12:33:00Z">
              <w:r w:rsidRPr="00B324AF">
                <w:t xml:space="preserve"> untuk menunjukkan urutan Kegiatan ya</w:t>
              </w:r>
              <w:r>
                <w:t xml:space="preserve">ng </w:t>
              </w:r>
            </w:ins>
            <w:ins w:id="3516" w:author="arkat" w:date="2017-10-06T08:01:00Z">
              <w:r w:rsidR="008D650E">
                <w:t>akan</w:t>
              </w:r>
            </w:ins>
            <w:ins w:id="3517" w:author="arkat" w:date="2017-09-29T12:33:00Z">
              <w:r>
                <w:t xml:space="preserve"> dilakukan dalam Proses</w:t>
              </w:r>
              <w:r>
                <w:rPr>
                  <w:lang w:val="en-US"/>
                </w:rPr>
                <w:t xml:space="preserve"> </w:t>
              </w:r>
              <w:r>
                <w:t>dan Koreografi.</w:t>
              </w:r>
            </w:ins>
          </w:p>
        </w:tc>
      </w:tr>
      <w:tr w:rsidR="00787DAA" w14:paraId="4B1E32DB" w14:textId="77777777" w:rsidTr="00CB04F0">
        <w:trPr>
          <w:ins w:id="3518" w:author="arkat" w:date="2017-09-28T19:52:00Z"/>
          <w:trPrChange w:id="3519" w:author="arkat" w:date="2017-09-28T19:57:00Z">
            <w:trPr>
              <w:gridAfter w:val="0"/>
            </w:trPr>
          </w:trPrChange>
        </w:trPr>
        <w:tc>
          <w:tcPr>
            <w:tcW w:w="1345" w:type="dxa"/>
            <w:tcPrChange w:id="3520" w:author="arkat" w:date="2017-09-28T19:57:00Z">
              <w:tcPr>
                <w:tcW w:w="1345" w:type="dxa"/>
                <w:gridSpan w:val="2"/>
              </w:tcPr>
            </w:tcPrChange>
          </w:tcPr>
          <w:p w14:paraId="5BA5A1ED" w14:textId="1A496475" w:rsidR="00787DAA" w:rsidRDefault="00787DAA" w:rsidP="0058751D">
            <w:pPr>
              <w:pStyle w:val="BodyText"/>
              <w:spacing w:after="0"/>
              <w:rPr>
                <w:ins w:id="3521" w:author="arkat" w:date="2017-09-28T19:54:00Z"/>
                <w:noProof/>
                <w:szCs w:val="24"/>
                <w:lang w:val="en-US"/>
              </w:rPr>
            </w:pPr>
          </w:p>
          <w:p w14:paraId="7C41E174" w14:textId="6B86A6C8" w:rsidR="00787DAA" w:rsidRDefault="00CB04F0" w:rsidP="0058751D">
            <w:pPr>
              <w:pStyle w:val="BodyText"/>
              <w:spacing w:after="0"/>
              <w:rPr>
                <w:ins w:id="3522" w:author="arkat" w:date="2017-09-28T19:54:00Z"/>
                <w:noProof/>
                <w:szCs w:val="24"/>
                <w:lang w:val="en-US"/>
              </w:rPr>
            </w:pPr>
            <w:ins w:id="3523" w:author="arkat" w:date="2017-09-28T20:06:00Z">
              <w:r>
                <w:rPr>
                  <w:noProof/>
                  <w:lang w:val="en-US"/>
                </w:rPr>
                <w:drawing>
                  <wp:inline distT="0" distB="0" distL="0" distR="0" wp14:anchorId="27B939D3" wp14:editId="68692797">
                    <wp:extent cx="683260" cy="260985"/>
                    <wp:effectExtent l="0" t="0" r="254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6346" t="44737" r="32781" b="49835"/>
                            <a:stretch/>
                          </pic:blipFill>
                          <pic:spPr bwMode="auto">
                            <a:xfrm>
                              <a:off x="0" y="0"/>
                              <a:ext cx="751744" cy="287144"/>
                            </a:xfrm>
                            <a:prstGeom prst="rect">
                              <a:avLst/>
                            </a:prstGeom>
                            <a:ln>
                              <a:noFill/>
                            </a:ln>
                            <a:extLst>
                              <a:ext uri="{53640926-AAD7-44D8-BBD7-CCE9431645EC}">
                                <a14:shadowObscured xmlns:a14="http://schemas.microsoft.com/office/drawing/2010/main"/>
                              </a:ext>
                            </a:extLst>
                          </pic:spPr>
                        </pic:pic>
                      </a:graphicData>
                    </a:graphic>
                  </wp:inline>
                </w:drawing>
              </w:r>
            </w:ins>
          </w:p>
          <w:p w14:paraId="0C301715" w14:textId="791CEF93" w:rsidR="00787DAA" w:rsidRPr="0080155A" w:rsidRDefault="00787DAA" w:rsidP="0058751D">
            <w:pPr>
              <w:pStyle w:val="BodyText"/>
              <w:spacing w:after="0"/>
              <w:rPr>
                <w:ins w:id="3524" w:author="arkat" w:date="2017-09-28T19:52:00Z"/>
                <w:noProof/>
                <w:szCs w:val="24"/>
                <w:lang w:val="en-US"/>
              </w:rPr>
            </w:pPr>
          </w:p>
        </w:tc>
        <w:tc>
          <w:tcPr>
            <w:tcW w:w="1620" w:type="dxa"/>
            <w:tcPrChange w:id="3525" w:author="arkat" w:date="2017-09-28T19:57:00Z">
              <w:tcPr>
                <w:tcW w:w="1620" w:type="dxa"/>
                <w:gridSpan w:val="2"/>
              </w:tcPr>
            </w:tcPrChange>
          </w:tcPr>
          <w:p w14:paraId="2BEFA06F" w14:textId="77777777" w:rsidR="00B324AF" w:rsidRDefault="00B324AF" w:rsidP="00A54029">
            <w:pPr>
              <w:pStyle w:val="BodyText"/>
              <w:spacing w:after="0"/>
              <w:rPr>
                <w:ins w:id="3526" w:author="arkat" w:date="2017-09-29T12:33:00Z"/>
                <w:lang w:val="en-US"/>
              </w:rPr>
            </w:pPr>
          </w:p>
          <w:p w14:paraId="2BF23228" w14:textId="04917B4C" w:rsidR="00787DAA" w:rsidRDefault="00CB04F0" w:rsidP="00A54029">
            <w:pPr>
              <w:pStyle w:val="BodyText"/>
              <w:spacing w:after="0"/>
              <w:rPr>
                <w:ins w:id="3527" w:author="arkat" w:date="2017-09-28T19:52:00Z"/>
                <w:lang w:val="en-US"/>
              </w:rPr>
            </w:pPr>
            <w:ins w:id="3528" w:author="arkat" w:date="2017-09-28T20:02:00Z">
              <w:r>
                <w:rPr>
                  <w:lang w:val="en-US"/>
                </w:rPr>
                <w:t>Message Flow</w:t>
              </w:r>
            </w:ins>
          </w:p>
        </w:tc>
        <w:tc>
          <w:tcPr>
            <w:tcW w:w="5400" w:type="dxa"/>
            <w:tcPrChange w:id="3529" w:author="arkat" w:date="2017-09-28T19:57:00Z">
              <w:tcPr>
                <w:tcW w:w="3018" w:type="dxa"/>
                <w:gridSpan w:val="2"/>
              </w:tcPr>
            </w:tcPrChange>
          </w:tcPr>
          <w:p w14:paraId="057B04D9" w14:textId="272E7900" w:rsidR="00787DAA" w:rsidRDefault="00167D11">
            <w:pPr>
              <w:pStyle w:val="BodyText"/>
              <w:spacing w:after="0"/>
              <w:rPr>
                <w:ins w:id="3530" w:author="arkat" w:date="2017-09-28T19:52:00Z"/>
              </w:rPr>
            </w:pPr>
            <w:ins w:id="3531" w:author="arkat" w:date="2017-09-29T12:34:00Z">
              <w:r>
                <w:t>D</w:t>
              </w:r>
              <w:r w:rsidR="00B324AF" w:rsidRPr="00B324AF">
                <w:t>igun</w:t>
              </w:r>
            </w:ins>
            <w:ins w:id="3532" w:author="arkat" w:date="2017-10-06T08:01:00Z">
              <w:r w:rsidR="008D650E">
                <w:t>akan</w:t>
              </w:r>
            </w:ins>
            <w:ins w:id="3533" w:author="arkat" w:date="2017-09-29T12:34:00Z">
              <w:r w:rsidR="00B324AF" w:rsidRPr="00B324AF">
                <w:t xml:space="preserve"> untuk menu</w:t>
              </w:r>
              <w:r w:rsidR="00B324AF">
                <w:t xml:space="preserve">njukkan aliran Pesan antara dua </w:t>
              </w:r>
              <w:r w:rsidRPr="00167D11">
                <w:rPr>
                  <w:rPrChange w:id="3534" w:author="arkat" w:date="2017-09-29T12:37:00Z">
                    <w:rPr>
                      <w:i/>
                    </w:rPr>
                  </w:rPrChange>
                </w:rPr>
                <w:t>partisipan yang</w:t>
              </w:r>
              <w:r w:rsidR="00B324AF">
                <w:rPr>
                  <w:lang w:val="en-US"/>
                </w:rPr>
                <w:t xml:space="preserve"> </w:t>
              </w:r>
              <w:r w:rsidR="00B324AF" w:rsidRPr="00B324AF">
                <w:t>mengirim dan</w:t>
              </w:r>
            </w:ins>
            <w:ins w:id="3535" w:author="arkat" w:date="2017-09-29T12:35:00Z">
              <w:r w:rsidR="00B324AF">
                <w:rPr>
                  <w:lang w:val="en-US"/>
                </w:rPr>
                <w:t xml:space="preserve"> menerima pesan</w:t>
              </w:r>
            </w:ins>
            <w:ins w:id="3536" w:author="arkat" w:date="2017-09-29T12:34:00Z">
              <w:r w:rsidR="00B324AF" w:rsidRPr="00B324AF">
                <w:t xml:space="preserve">. Di BPMN, dua </w:t>
              </w:r>
            </w:ins>
            <w:ins w:id="3537" w:author="arkat" w:date="2017-09-29T12:36:00Z">
              <w:r w:rsidR="00B324AF">
                <w:rPr>
                  <w:lang w:val="en-US"/>
                </w:rPr>
                <w:t xml:space="preserve">Pools di diagram yang berhubungan </w:t>
              </w:r>
            </w:ins>
            <w:ins w:id="3538" w:author="arkat" w:date="2017-10-06T08:01:00Z">
              <w:r w:rsidR="008D650E">
                <w:rPr>
                  <w:lang w:val="en-US"/>
                </w:rPr>
                <w:t>akan</w:t>
              </w:r>
            </w:ins>
            <w:ins w:id="3539" w:author="arkat" w:date="2017-09-29T12:36:00Z">
              <w:r w:rsidR="00B324AF">
                <w:rPr>
                  <w:lang w:val="en-US"/>
                </w:rPr>
                <w:t xml:space="preserve"> mewakili 2 partisipan</w:t>
              </w:r>
            </w:ins>
            <w:ins w:id="3540" w:author="arkat" w:date="2017-09-29T12:37:00Z">
              <w:r w:rsidR="00B324AF">
                <w:rPr>
                  <w:lang w:val="en-US"/>
                </w:rPr>
                <w:t xml:space="preserve"> (misalnya : </w:t>
              </w:r>
              <w:r w:rsidR="00B324AF" w:rsidRPr="00B324AF">
                <w:rPr>
                  <w:lang w:val="en-US"/>
                </w:rPr>
                <w:t>PartnerEntities and/or PartnerRoles</w:t>
              </w:r>
              <w:r w:rsidR="00B324AF">
                <w:rPr>
                  <w:lang w:val="en-US"/>
                </w:rPr>
                <w:t>)</w:t>
              </w:r>
            </w:ins>
            <w:ins w:id="3541" w:author="arkat" w:date="2017-09-29T12:36:00Z">
              <w:r w:rsidR="00B324AF">
                <w:rPr>
                  <w:lang w:val="en-US"/>
                </w:rPr>
                <w:t xml:space="preserve">. </w:t>
              </w:r>
            </w:ins>
          </w:p>
        </w:tc>
      </w:tr>
      <w:tr w:rsidR="00787DAA" w14:paraId="271122D0" w14:textId="77777777" w:rsidTr="00CB04F0">
        <w:trPr>
          <w:ins w:id="3542" w:author="arkat" w:date="2017-09-28T19:53:00Z"/>
          <w:trPrChange w:id="3543" w:author="arkat" w:date="2017-09-28T19:57:00Z">
            <w:trPr>
              <w:gridAfter w:val="0"/>
            </w:trPr>
          </w:trPrChange>
        </w:trPr>
        <w:tc>
          <w:tcPr>
            <w:tcW w:w="1345" w:type="dxa"/>
            <w:tcPrChange w:id="3544" w:author="arkat" w:date="2017-09-28T19:57:00Z">
              <w:tcPr>
                <w:tcW w:w="1345" w:type="dxa"/>
                <w:gridSpan w:val="2"/>
              </w:tcPr>
            </w:tcPrChange>
          </w:tcPr>
          <w:p w14:paraId="10C71E18" w14:textId="6F66094D" w:rsidR="00787DAA" w:rsidRDefault="00CB04F0" w:rsidP="0058751D">
            <w:pPr>
              <w:pStyle w:val="BodyText"/>
              <w:spacing w:after="0"/>
              <w:rPr>
                <w:ins w:id="3545" w:author="arkat" w:date="2017-09-28T20:04:00Z"/>
                <w:noProof/>
                <w:szCs w:val="24"/>
                <w:lang w:val="en-US"/>
              </w:rPr>
            </w:pPr>
            <w:ins w:id="3546" w:author="arkat" w:date="2017-09-28T20:09:00Z">
              <w:r w:rsidRPr="0021262F">
                <w:rPr>
                  <w:noProof/>
                  <w:szCs w:val="24"/>
                  <w:lang w:val="en-US"/>
                  <w:rPrChange w:id="3547" w:author="Unknown">
                    <w:rPr>
                      <w:noProof/>
                      <w:lang w:val="en-US"/>
                    </w:rPr>
                  </w:rPrChange>
                </w:rPr>
                <mc:AlternateContent>
                  <mc:Choice Requires="wps">
                    <w:drawing>
                      <wp:anchor distT="0" distB="0" distL="114300" distR="114300" simplePos="0" relativeHeight="251730432" behindDoc="0" locked="0" layoutInCell="1" allowOverlap="1" wp14:anchorId="387FB52D" wp14:editId="2520B19C">
                        <wp:simplePos x="0" y="0"/>
                        <wp:positionH relativeFrom="column">
                          <wp:posOffset>1820</wp:posOffset>
                        </wp:positionH>
                        <wp:positionV relativeFrom="paragraph">
                          <wp:posOffset>124572</wp:posOffset>
                        </wp:positionV>
                        <wp:extent cx="683260" cy="7684"/>
                        <wp:effectExtent l="38100" t="38100" r="59690" b="87630"/>
                        <wp:wrapNone/>
                        <wp:docPr id="147" name="Straight Connector 147"/>
                        <wp:cNvGraphicFramePr/>
                        <a:graphic xmlns:a="http://schemas.openxmlformats.org/drawingml/2006/main">
                          <a:graphicData uri="http://schemas.microsoft.com/office/word/2010/wordprocessingShape">
                            <wps:wsp>
                              <wps:cNvCnPr/>
                              <wps:spPr>
                                <a:xfrm flipV="1">
                                  <a:off x="0" y="0"/>
                                  <a:ext cx="683260" cy="7684"/>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389422E" id="Straight Connector 147" o:spid="_x0000_s1026" style="position:absolute;flip:y;z-index:251730432;visibility:visible;mso-wrap-style:square;mso-wrap-distance-left:9pt;mso-wrap-distance-top:0;mso-wrap-distance-right:9pt;mso-wrap-distance-bottom:0;mso-position-horizontal:absolute;mso-position-horizontal-relative:text;mso-position-vertical:absolute;mso-position-vertical-relative:text" from=".15pt,9.8pt" to="53.9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" strokecolor="black [3200]" strokeweight="2pt">
                        <v:stroke dashstyle="3 1"/>
                        <v:shadow on="t" color="black" opacity="24903f" origin=",.5" offset="0,.55556mm"/>
                      </v:line>
                    </w:pict>
                  </mc:Fallback>
                </mc:AlternateContent>
              </w:r>
            </w:ins>
          </w:p>
          <w:p w14:paraId="41DA32F2" w14:textId="31E35E0B" w:rsidR="00CB04F0" w:rsidRDefault="00CB04F0" w:rsidP="0058751D">
            <w:pPr>
              <w:pStyle w:val="BodyText"/>
              <w:spacing w:after="0"/>
              <w:rPr>
                <w:ins w:id="3548" w:author="arkat" w:date="2017-09-28T20:04:00Z"/>
                <w:noProof/>
                <w:szCs w:val="24"/>
                <w:lang w:val="en-US"/>
              </w:rPr>
            </w:pPr>
            <w:ins w:id="3549" w:author="arkat" w:date="2017-09-28T20:10:00Z">
              <w:r w:rsidRPr="00A42612">
                <w:rPr>
                  <w:noProof/>
                  <w:szCs w:val="24"/>
                  <w:lang w:val="en-US"/>
                  <w:rPrChange w:id="3550" w:author="Unknown">
                    <w:rPr>
                      <w:noProof/>
                      <w:lang w:val="en-US"/>
                    </w:rPr>
                  </w:rPrChange>
                </w:rPr>
                <mc:AlternateContent>
                  <mc:Choice Requires="wps">
                    <w:drawing>
                      <wp:anchor distT="0" distB="0" distL="114300" distR="114300" simplePos="0" relativeHeight="251731456" behindDoc="0" locked="0" layoutInCell="1" allowOverlap="1" wp14:anchorId="7A9BAAC7" wp14:editId="724A7AC5">
                        <wp:simplePos x="0" y="0"/>
                        <wp:positionH relativeFrom="column">
                          <wp:posOffset>1820</wp:posOffset>
                        </wp:positionH>
                        <wp:positionV relativeFrom="paragraph">
                          <wp:posOffset>138302</wp:posOffset>
                        </wp:positionV>
                        <wp:extent cx="729983" cy="0"/>
                        <wp:effectExtent l="38100" t="76200" r="32385" b="133350"/>
                        <wp:wrapNone/>
                        <wp:docPr id="148" name="Straight Arrow Connector 148"/>
                        <wp:cNvGraphicFramePr/>
                        <a:graphic xmlns:a="http://schemas.openxmlformats.org/drawingml/2006/main">
                          <a:graphicData uri="http://schemas.microsoft.com/office/word/2010/wordprocessingShape">
                            <wps:wsp>
                              <wps:cNvCnPr/>
                              <wps:spPr>
                                <a:xfrm>
                                  <a:off x="0" y="0"/>
                                  <a:ext cx="729983" cy="0"/>
                                </a:xfrm>
                                <a:prstGeom prst="straightConnector1">
                                  <a:avLst/>
                                </a:prstGeom>
                                <a:ln>
                                  <a:prstDash val="sysDash"/>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D3D4BDE" id="Straight Arrow Connector 148" o:spid="_x0000_s1026" type="#_x0000_t32" style="position:absolute;margin-left:.15pt;margin-top:10.9pt;width:57.5pt;height:0;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" strokecolor="black [3200]" strokeweight="2pt">
                        <v:stroke dashstyle="3 1" endarrow="block"/>
                        <v:shadow on="t" color="black" opacity="24903f" origin=",.5" offset="0,.55556mm"/>
                      </v:shape>
                    </w:pict>
                  </mc:Fallback>
                </mc:AlternateContent>
              </w:r>
            </w:ins>
          </w:p>
          <w:p w14:paraId="6F2C639D" w14:textId="21CBFCE0" w:rsidR="00CB04F0" w:rsidRPr="0080155A" w:rsidRDefault="00CB04F0" w:rsidP="0058751D">
            <w:pPr>
              <w:pStyle w:val="BodyText"/>
              <w:spacing w:after="0"/>
              <w:rPr>
                <w:ins w:id="3551" w:author="arkat" w:date="2017-09-28T19:53:00Z"/>
                <w:noProof/>
                <w:szCs w:val="24"/>
                <w:lang w:val="en-US"/>
              </w:rPr>
            </w:pPr>
          </w:p>
        </w:tc>
        <w:tc>
          <w:tcPr>
            <w:tcW w:w="1620" w:type="dxa"/>
            <w:tcPrChange w:id="3552" w:author="arkat" w:date="2017-09-28T19:57:00Z">
              <w:tcPr>
                <w:tcW w:w="1620" w:type="dxa"/>
                <w:gridSpan w:val="2"/>
              </w:tcPr>
            </w:tcPrChange>
          </w:tcPr>
          <w:p w14:paraId="14F663A4" w14:textId="6BD12E61" w:rsidR="00787DAA" w:rsidRDefault="00CB04F0" w:rsidP="0058751D">
            <w:pPr>
              <w:pStyle w:val="BodyText"/>
              <w:spacing w:after="0"/>
              <w:rPr>
                <w:ins w:id="3553" w:author="arkat" w:date="2017-09-28T19:53:00Z"/>
                <w:lang w:val="en-US"/>
              </w:rPr>
            </w:pPr>
            <w:ins w:id="3554" w:author="arkat" w:date="2017-09-28T20:09:00Z">
              <w:r>
                <w:rPr>
                  <w:lang w:val="en-US"/>
                </w:rPr>
                <w:t>Assosiation</w:t>
              </w:r>
            </w:ins>
          </w:p>
        </w:tc>
        <w:tc>
          <w:tcPr>
            <w:tcW w:w="5400" w:type="dxa"/>
            <w:tcPrChange w:id="3555" w:author="arkat" w:date="2017-09-28T19:57:00Z">
              <w:tcPr>
                <w:tcW w:w="3018" w:type="dxa"/>
                <w:gridSpan w:val="2"/>
              </w:tcPr>
            </w:tcPrChange>
          </w:tcPr>
          <w:p w14:paraId="4B5949BE" w14:textId="3016A8D5" w:rsidR="00787DAA" w:rsidRPr="00167D11" w:rsidRDefault="00167D11" w:rsidP="0058751D">
            <w:pPr>
              <w:pStyle w:val="BodyText"/>
              <w:spacing w:after="0"/>
              <w:rPr>
                <w:ins w:id="3556" w:author="arkat" w:date="2017-09-28T19:53:00Z"/>
                <w:lang w:val="en-US"/>
                <w:rPrChange w:id="3557" w:author="arkat" w:date="2017-09-29T12:40:00Z">
                  <w:rPr>
                    <w:ins w:id="3558" w:author="arkat" w:date="2017-09-28T19:53:00Z"/>
                  </w:rPr>
                </w:rPrChange>
              </w:rPr>
            </w:pPr>
            <w:ins w:id="3559" w:author="arkat" w:date="2017-09-29T12:40:00Z">
              <w:r>
                <w:rPr>
                  <w:lang w:val="en-US"/>
                </w:rPr>
                <w:t>Digun</w:t>
              </w:r>
            </w:ins>
            <w:ins w:id="3560" w:author="arkat" w:date="2017-10-06T08:01:00Z">
              <w:r w:rsidR="008D650E">
                <w:rPr>
                  <w:lang w:val="en-US"/>
                </w:rPr>
                <w:t>akan</w:t>
              </w:r>
            </w:ins>
            <w:ins w:id="3561" w:author="arkat" w:date="2017-09-29T12:40:00Z">
              <w:r>
                <w:rPr>
                  <w:lang w:val="en-US"/>
                </w:rPr>
                <w:t xml:space="preserve"> untuk menghubungkan informasi dan artefak dengan elemen grafis BPMN. </w:t>
              </w:r>
              <w:r w:rsidRPr="00170289">
                <w:rPr>
                  <w:i/>
                  <w:lang w:val="en-US"/>
                  <w:rPrChange w:id="3562" w:author="arkat" w:date="2017-09-29T23:18:00Z">
                    <w:rPr>
                      <w:lang w:val="en-US"/>
                    </w:rPr>
                  </w:rPrChange>
                </w:rPr>
                <w:t xml:space="preserve">Text </w:t>
              </w:r>
            </w:ins>
            <w:ins w:id="3563" w:author="arkat" w:date="2017-09-29T12:41:00Z">
              <w:r w:rsidRPr="00170289">
                <w:rPr>
                  <w:i/>
                  <w:lang w:val="en-US"/>
                  <w:rPrChange w:id="3564" w:author="arkat" w:date="2017-09-29T23:18:00Z">
                    <w:rPr>
                      <w:lang w:val="en-US"/>
                    </w:rPr>
                  </w:rPrChange>
                </w:rPr>
                <w:t>Annotations</w:t>
              </w:r>
              <w:r>
                <w:rPr>
                  <w:lang w:val="en-US"/>
                </w:rPr>
                <w:t xml:space="preserve"> dan artefak lainya bisa dihubungkan </w:t>
              </w:r>
            </w:ins>
          </w:p>
        </w:tc>
      </w:tr>
      <w:tr w:rsidR="00787DAA" w14:paraId="0974DD6D" w14:textId="77777777" w:rsidTr="00CB04F0">
        <w:trPr>
          <w:ins w:id="3565" w:author="arkat" w:date="2017-09-28T19:53:00Z"/>
          <w:trPrChange w:id="3566" w:author="arkat" w:date="2017-09-28T19:57:00Z">
            <w:trPr>
              <w:gridAfter w:val="0"/>
            </w:trPr>
          </w:trPrChange>
        </w:trPr>
        <w:tc>
          <w:tcPr>
            <w:tcW w:w="1345" w:type="dxa"/>
            <w:tcPrChange w:id="3567" w:author="arkat" w:date="2017-09-28T19:57:00Z">
              <w:tcPr>
                <w:tcW w:w="1345" w:type="dxa"/>
                <w:gridSpan w:val="2"/>
              </w:tcPr>
            </w:tcPrChange>
          </w:tcPr>
          <w:p w14:paraId="6EF41A4C" w14:textId="77777777" w:rsidR="00787DAA" w:rsidRDefault="00787DAA" w:rsidP="0058751D">
            <w:pPr>
              <w:pStyle w:val="BodyText"/>
              <w:spacing w:after="0"/>
              <w:rPr>
                <w:ins w:id="3568" w:author="arkat" w:date="2017-09-28T19:54:00Z"/>
                <w:noProof/>
                <w:szCs w:val="24"/>
                <w:lang w:val="en-US"/>
              </w:rPr>
            </w:pPr>
          </w:p>
          <w:p w14:paraId="25A1CFAB" w14:textId="77777777" w:rsidR="00787DAA" w:rsidRDefault="00787DAA" w:rsidP="0058751D">
            <w:pPr>
              <w:pStyle w:val="BodyText"/>
              <w:spacing w:after="0"/>
              <w:rPr>
                <w:ins w:id="3569" w:author="arkat" w:date="2017-09-28T19:54:00Z"/>
                <w:noProof/>
                <w:szCs w:val="24"/>
                <w:lang w:val="en-US"/>
              </w:rPr>
            </w:pPr>
          </w:p>
          <w:p w14:paraId="1FDAF6D1" w14:textId="38D5B7AC" w:rsidR="00787DAA" w:rsidRPr="00A54029" w:rsidRDefault="00220025" w:rsidP="0058751D">
            <w:pPr>
              <w:pStyle w:val="BodyText"/>
              <w:spacing w:after="0"/>
              <w:rPr>
                <w:ins w:id="3570" w:author="arkat" w:date="2017-09-28T19:53:00Z"/>
                <w:noProof/>
                <w:szCs w:val="24"/>
                <w:lang w:val="en-US"/>
              </w:rPr>
            </w:pPr>
            <w:ins w:id="3571" w:author="arkat" w:date="2017-09-29T08:26:00Z">
              <w:r w:rsidRPr="00A42612">
                <w:rPr>
                  <w:noProof/>
                  <w:szCs w:val="24"/>
                  <w:lang w:val="en-US"/>
                  <w:rPrChange w:id="3572" w:author="Unknown">
                    <w:rPr>
                      <w:noProof/>
                      <w:lang w:val="en-US"/>
                    </w:rPr>
                  </w:rPrChange>
                </w:rPr>
                <w:drawing>
                  <wp:inline distT="0" distB="0" distL="0" distR="0" wp14:anchorId="24C17F5D" wp14:editId="2E54D440">
                    <wp:extent cx="714375" cy="30734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4375" cy="307340"/>
                            </a:xfrm>
                            <a:prstGeom prst="rect">
                              <a:avLst/>
                            </a:prstGeom>
                            <a:noFill/>
                            <a:ln>
                              <a:noFill/>
                            </a:ln>
                          </pic:spPr>
                        </pic:pic>
                      </a:graphicData>
                    </a:graphic>
                  </wp:inline>
                </w:drawing>
              </w:r>
            </w:ins>
          </w:p>
        </w:tc>
        <w:tc>
          <w:tcPr>
            <w:tcW w:w="1620" w:type="dxa"/>
            <w:tcPrChange w:id="3573" w:author="arkat" w:date="2017-09-28T19:57:00Z">
              <w:tcPr>
                <w:tcW w:w="1620" w:type="dxa"/>
                <w:gridSpan w:val="2"/>
              </w:tcPr>
            </w:tcPrChange>
          </w:tcPr>
          <w:p w14:paraId="2E3B8439" w14:textId="35DEB30C" w:rsidR="00787DAA" w:rsidRDefault="00A351BA" w:rsidP="0058751D">
            <w:pPr>
              <w:pStyle w:val="BodyText"/>
              <w:spacing w:after="0"/>
              <w:rPr>
                <w:ins w:id="3574" w:author="arkat" w:date="2017-09-28T19:53:00Z"/>
                <w:lang w:val="en-US"/>
              </w:rPr>
            </w:pPr>
            <w:ins w:id="3575" w:author="arkat" w:date="2017-09-28T20:13:00Z">
              <w:r>
                <w:rPr>
                  <w:lang w:val="en-US"/>
                </w:rPr>
                <w:t>Pool</w:t>
              </w:r>
            </w:ins>
          </w:p>
        </w:tc>
        <w:tc>
          <w:tcPr>
            <w:tcW w:w="5400" w:type="dxa"/>
            <w:tcPrChange w:id="3576" w:author="arkat" w:date="2017-09-28T19:57:00Z">
              <w:tcPr>
                <w:tcW w:w="3018" w:type="dxa"/>
                <w:gridSpan w:val="2"/>
              </w:tcPr>
            </w:tcPrChange>
          </w:tcPr>
          <w:p w14:paraId="3C4C3F72" w14:textId="70944F9A" w:rsidR="00787DAA" w:rsidRDefault="00220025" w:rsidP="00C36A8C">
            <w:pPr>
              <w:pStyle w:val="BodyText"/>
              <w:spacing w:after="0"/>
              <w:rPr>
                <w:ins w:id="3577" w:author="arkat" w:date="2017-09-28T19:53:00Z"/>
              </w:rPr>
            </w:pPr>
            <w:ins w:id="3578" w:author="arkat" w:date="2017-09-29T07:51:00Z">
              <w:r>
                <w:rPr>
                  <w:lang w:val="en-US"/>
                </w:rPr>
                <w:t>R</w:t>
              </w:r>
              <w:r w:rsidR="00CC4A2A" w:rsidRPr="00BA63C8">
                <w:rPr>
                  <w:lang w:val="en-US"/>
                </w:rPr>
                <w:t xml:space="preserve">epresentasi grafis dari </w:t>
              </w:r>
            </w:ins>
            <w:ins w:id="3579" w:author="arkat" w:date="2017-09-29T23:18:00Z">
              <w:r w:rsidR="00170289">
                <w:rPr>
                  <w:lang w:val="en-US"/>
                </w:rPr>
                <w:t xml:space="preserve">partisipan </w:t>
              </w:r>
            </w:ins>
            <w:ins w:id="3580" w:author="arkat" w:date="2017-09-29T07:51:00Z">
              <w:r w:rsidR="00170289">
                <w:rPr>
                  <w:lang w:val="en-US"/>
                </w:rPr>
                <w:t>pada sebuah</w:t>
              </w:r>
              <w:r w:rsidR="00CC4A2A" w:rsidRPr="00BA63C8">
                <w:rPr>
                  <w:lang w:val="en-US"/>
                </w:rPr>
                <w:t xml:space="preserve"> Kolaborasi</w:t>
              </w:r>
              <w:r w:rsidR="00CC4A2A">
                <w:rPr>
                  <w:lang w:val="en-US"/>
                </w:rPr>
                <w:t>. Pool</w:t>
              </w:r>
              <w:r w:rsidR="00CC4A2A" w:rsidRPr="00BA63C8">
                <w:rPr>
                  <w:lang w:val="en-US"/>
                </w:rPr>
                <w:t xml:space="preserve"> juga bertindak sebagai "</w:t>
              </w:r>
              <w:r w:rsidR="00CC4A2A" w:rsidRPr="00170289">
                <w:rPr>
                  <w:i/>
                  <w:lang w:val="en-US"/>
                  <w:rPrChange w:id="3581" w:author="arkat" w:date="2017-09-29T23:21:00Z">
                    <w:rPr>
                      <w:lang w:val="en-US"/>
                    </w:rPr>
                  </w:rPrChange>
                </w:rPr>
                <w:t>swimlane</w:t>
              </w:r>
              <w:r w:rsidR="00CC4A2A" w:rsidRPr="00BA63C8">
                <w:rPr>
                  <w:lang w:val="en-US"/>
                </w:rPr>
                <w:t xml:space="preserve">" dan wadah grafis untuk mempartisi serangkaian Kegiatan dari </w:t>
              </w:r>
              <w:r w:rsidR="00CC4A2A">
                <w:rPr>
                  <w:lang w:val="en-US"/>
                </w:rPr>
                <w:t>pool</w:t>
              </w:r>
              <w:r w:rsidR="00CC4A2A" w:rsidRPr="00BA63C8">
                <w:rPr>
                  <w:lang w:val="en-US"/>
                </w:rPr>
                <w:t xml:space="preserve"> lainnya, </w:t>
              </w:r>
              <w:r w:rsidR="00170289">
                <w:rPr>
                  <w:lang w:val="en-US"/>
                </w:rPr>
                <w:t xml:space="preserve">dalam konteks </w:t>
              </w:r>
              <w:r w:rsidR="00CC4A2A">
                <w:rPr>
                  <w:lang w:val="en-US"/>
                </w:rPr>
                <w:t xml:space="preserve">B2B. </w:t>
              </w:r>
              <w:r w:rsidR="00CC4A2A" w:rsidRPr="00170289">
                <w:rPr>
                  <w:i/>
                  <w:lang w:val="en-US"/>
                  <w:rPrChange w:id="3582" w:author="arkat" w:date="2017-09-29T23:20:00Z">
                    <w:rPr>
                      <w:lang w:val="en-US"/>
                    </w:rPr>
                  </w:rPrChange>
                </w:rPr>
                <w:t>Pool</w:t>
              </w:r>
              <w:r w:rsidR="00CC4A2A">
                <w:rPr>
                  <w:lang w:val="en-US"/>
                </w:rPr>
                <w:t xml:space="preserve"> mungkin</w:t>
              </w:r>
              <w:r w:rsidR="00CC4A2A" w:rsidRPr="00BA63C8">
                <w:rPr>
                  <w:lang w:val="en-US"/>
                </w:rPr>
                <w:t xml:space="preserve"> </w:t>
              </w:r>
              <w:r w:rsidR="00CC4A2A">
                <w:rPr>
                  <w:lang w:val="en-US"/>
                </w:rPr>
                <w:t>memiliki detail internal</w:t>
              </w:r>
              <w:r w:rsidR="00CC4A2A" w:rsidRPr="00BA63C8">
                <w:rPr>
                  <w:lang w:val="en-US"/>
                </w:rPr>
                <w:t xml:space="preserve"> </w:t>
              </w:r>
              <w:r w:rsidR="00170289">
                <w:rPr>
                  <w:lang w:val="en-US"/>
                </w:rPr>
                <w:t xml:space="preserve">atau </w:t>
              </w:r>
              <w:r w:rsidR="00CC4A2A" w:rsidRPr="00BA63C8">
                <w:rPr>
                  <w:lang w:val="en-US"/>
                </w:rPr>
                <w:t>tidak memiliki detail i</w:t>
              </w:r>
              <w:r w:rsidR="00170289">
                <w:rPr>
                  <w:lang w:val="en-US"/>
                </w:rPr>
                <w:t>nternal (</w:t>
              </w:r>
            </w:ins>
            <w:ins w:id="3583" w:author="arkat" w:date="2017-09-29T23:21:00Z">
              <w:r w:rsidR="00170289" w:rsidRPr="00170289">
                <w:rPr>
                  <w:i/>
                  <w:lang w:val="en-US"/>
                  <w:rPrChange w:id="3584" w:author="arkat" w:date="2017-09-29T23:21:00Z">
                    <w:rPr>
                      <w:lang w:val="en-US"/>
                    </w:rPr>
                  </w:rPrChange>
                </w:rPr>
                <w:t>black box</w:t>
              </w:r>
            </w:ins>
            <w:ins w:id="3585" w:author="arkat" w:date="2017-09-29T07:51:00Z">
              <w:r w:rsidR="00170289">
                <w:rPr>
                  <w:lang w:val="en-US"/>
                </w:rPr>
                <w:t>)</w:t>
              </w:r>
            </w:ins>
            <w:ins w:id="3586" w:author="arkat" w:date="2017-09-29T23:22:00Z">
              <w:r w:rsidR="00170289">
                <w:rPr>
                  <w:lang w:val="en-US"/>
                </w:rPr>
                <w:t xml:space="preserve"> </w:t>
              </w:r>
              <w:r w:rsidR="00170289" w:rsidRPr="00BA63C8">
                <w:rPr>
                  <w:lang w:val="en-US"/>
                </w:rPr>
                <w:t xml:space="preserve">dalam bentuk Proses </w:t>
              </w:r>
              <w:r w:rsidR="00170289">
                <w:rPr>
                  <w:lang w:val="en-US"/>
                </w:rPr>
                <w:t xml:space="preserve">yang </w:t>
              </w:r>
            </w:ins>
            <w:ins w:id="3587" w:author="arkat" w:date="2017-10-06T08:01:00Z">
              <w:r w:rsidR="008D650E">
                <w:rPr>
                  <w:lang w:val="en-US"/>
                </w:rPr>
                <w:t>akan</w:t>
              </w:r>
            </w:ins>
            <w:ins w:id="3588" w:author="arkat" w:date="2017-09-29T23:22:00Z">
              <w:r w:rsidR="00170289">
                <w:rPr>
                  <w:lang w:val="en-US"/>
                </w:rPr>
                <w:t xml:space="preserve"> dieksekusi.</w:t>
              </w:r>
            </w:ins>
          </w:p>
        </w:tc>
      </w:tr>
      <w:tr w:rsidR="00A351BA" w14:paraId="70E3A173" w14:textId="77777777" w:rsidTr="00CB04F0">
        <w:trPr>
          <w:ins w:id="3589" w:author="arkat" w:date="2017-09-28T20:13:00Z"/>
        </w:trPr>
        <w:tc>
          <w:tcPr>
            <w:tcW w:w="1345" w:type="dxa"/>
          </w:tcPr>
          <w:p w14:paraId="13AEE496" w14:textId="2377E624" w:rsidR="00A351BA" w:rsidRDefault="00CC4A2A" w:rsidP="0058751D">
            <w:pPr>
              <w:pStyle w:val="BodyText"/>
              <w:spacing w:after="0"/>
              <w:rPr>
                <w:ins w:id="3590" w:author="arkat" w:date="2017-09-28T20:13:00Z"/>
                <w:noProof/>
                <w:szCs w:val="24"/>
                <w:lang w:val="en-US"/>
              </w:rPr>
            </w:pPr>
            <w:ins w:id="3591" w:author="arkat" w:date="2017-09-29T07:52:00Z">
              <w:r w:rsidRPr="00A42612">
                <w:rPr>
                  <w:noProof/>
                  <w:szCs w:val="24"/>
                  <w:lang w:val="en-US"/>
                  <w:rPrChange w:id="3592" w:author="Unknown">
                    <w:rPr>
                      <w:noProof/>
                      <w:lang w:val="en-US"/>
                    </w:rPr>
                  </w:rPrChange>
                </w:rPr>
                <w:drawing>
                  <wp:inline distT="0" distB="0" distL="0" distR="0" wp14:anchorId="49C4C26D" wp14:editId="075F5852">
                    <wp:extent cx="691515" cy="62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1515" cy="622300"/>
                            </a:xfrm>
                            <a:prstGeom prst="rect">
                              <a:avLst/>
                            </a:prstGeom>
                            <a:noFill/>
                            <a:ln>
                              <a:noFill/>
                            </a:ln>
                          </pic:spPr>
                        </pic:pic>
                      </a:graphicData>
                    </a:graphic>
                  </wp:inline>
                </w:drawing>
              </w:r>
            </w:ins>
          </w:p>
        </w:tc>
        <w:tc>
          <w:tcPr>
            <w:tcW w:w="1620" w:type="dxa"/>
          </w:tcPr>
          <w:p w14:paraId="3784057E" w14:textId="67B5BEF9" w:rsidR="00A351BA" w:rsidRDefault="00A351BA" w:rsidP="0058751D">
            <w:pPr>
              <w:pStyle w:val="BodyText"/>
              <w:spacing w:after="0"/>
              <w:rPr>
                <w:ins w:id="3593" w:author="arkat" w:date="2017-09-28T20:13:00Z"/>
                <w:lang w:val="en-US"/>
              </w:rPr>
            </w:pPr>
            <w:ins w:id="3594" w:author="arkat" w:date="2017-09-28T20:13:00Z">
              <w:r>
                <w:rPr>
                  <w:lang w:val="en-US"/>
                </w:rPr>
                <w:t>Lane</w:t>
              </w:r>
            </w:ins>
          </w:p>
        </w:tc>
        <w:tc>
          <w:tcPr>
            <w:tcW w:w="5400" w:type="dxa"/>
          </w:tcPr>
          <w:p w14:paraId="5ED372B0" w14:textId="2BA12652" w:rsidR="00A351BA" w:rsidRPr="00170289" w:rsidRDefault="00167D11" w:rsidP="00C36A8C">
            <w:pPr>
              <w:pStyle w:val="BodyText"/>
              <w:spacing w:after="0"/>
              <w:rPr>
                <w:ins w:id="3595" w:author="arkat" w:date="2017-09-28T20:13:00Z"/>
                <w:lang w:val="en-US"/>
                <w:rPrChange w:id="3596" w:author="arkat" w:date="2017-09-29T23:23:00Z">
                  <w:rPr>
                    <w:ins w:id="3597" w:author="arkat" w:date="2017-09-28T20:13:00Z"/>
                  </w:rPr>
                </w:rPrChange>
              </w:rPr>
            </w:pPr>
            <w:ins w:id="3598" w:author="arkat" w:date="2017-09-29T12:46:00Z">
              <w:r w:rsidRPr="00BA63C8">
                <w:rPr>
                  <w:lang w:val="en-US"/>
                </w:rPr>
                <w:t>Sub-partisi</w:t>
              </w:r>
            </w:ins>
            <w:ins w:id="3599" w:author="arkat" w:date="2017-09-29T07:51:00Z">
              <w:r w:rsidR="00CC4A2A" w:rsidRPr="00BA63C8">
                <w:rPr>
                  <w:lang w:val="en-US"/>
                </w:rPr>
                <w:t xml:space="preserve"> dalam Proses, terkadang di dalam </w:t>
              </w:r>
              <w:r w:rsidR="00CC4A2A">
                <w:rPr>
                  <w:lang w:val="en-US"/>
                </w:rPr>
                <w:t>pool</w:t>
              </w:r>
              <w:r w:rsidR="00CC4A2A" w:rsidRPr="00BA63C8">
                <w:rPr>
                  <w:lang w:val="en-US"/>
                </w:rPr>
                <w:t xml:space="preserve">, dan </w:t>
              </w:r>
            </w:ins>
            <w:ins w:id="3600" w:author="arkat" w:date="2017-10-06T08:01:00Z">
              <w:r w:rsidR="008D650E">
                <w:rPr>
                  <w:lang w:val="en-US"/>
                </w:rPr>
                <w:t>akan</w:t>
              </w:r>
            </w:ins>
            <w:ins w:id="3601" w:author="arkat" w:date="2017-09-29T07:51:00Z">
              <w:r w:rsidR="00CC4A2A" w:rsidRPr="00BA63C8">
                <w:rPr>
                  <w:lang w:val="en-US"/>
                </w:rPr>
                <w:t xml:space="preserve"> memper</w:t>
              </w:r>
            </w:ins>
            <w:ins w:id="3602" w:author="arkat" w:date="2017-09-29T23:22:00Z">
              <w:r w:rsidR="00170289">
                <w:rPr>
                  <w:lang w:val="en-US"/>
                </w:rPr>
                <w:t>luas</w:t>
              </w:r>
            </w:ins>
            <w:ins w:id="3603" w:author="arkat" w:date="2017-09-29T07:51:00Z">
              <w:r w:rsidR="00CC4A2A" w:rsidRPr="00BA63C8">
                <w:rPr>
                  <w:lang w:val="en-US"/>
                </w:rPr>
                <w:t xml:space="preserve"> keseluruhan Proses, baik se</w:t>
              </w:r>
            </w:ins>
            <w:ins w:id="3604" w:author="arkat" w:date="2017-10-06T08:01:00Z">
              <w:r w:rsidR="008D650E">
                <w:rPr>
                  <w:lang w:val="en-US"/>
                </w:rPr>
                <w:t>cara</w:t>
              </w:r>
            </w:ins>
            <w:ins w:id="3605" w:author="arkat" w:date="2017-09-29T07:51:00Z">
              <w:r w:rsidR="00CC4A2A" w:rsidRPr="00BA63C8">
                <w:rPr>
                  <w:lang w:val="en-US"/>
                </w:rPr>
                <w:t xml:space="preserve"> vertikal maupun horizontal</w:t>
              </w:r>
              <w:r w:rsidR="00CC4A2A">
                <w:rPr>
                  <w:lang w:val="en-US"/>
                </w:rPr>
                <w:t xml:space="preserve">. </w:t>
              </w:r>
              <w:r w:rsidR="00CC4A2A" w:rsidRPr="00170289">
                <w:rPr>
                  <w:i/>
                  <w:lang w:val="en-US"/>
                  <w:rPrChange w:id="3606" w:author="arkat" w:date="2017-09-29T23:23:00Z">
                    <w:rPr>
                      <w:lang w:val="en-US"/>
                    </w:rPr>
                  </w:rPrChange>
                </w:rPr>
                <w:t>Lane</w:t>
              </w:r>
              <w:r w:rsidR="00CC4A2A" w:rsidRPr="00BA63C8">
                <w:rPr>
                  <w:lang w:val="en-US"/>
                </w:rPr>
                <w:t xml:space="preserve"> d</w:t>
              </w:r>
              <w:r w:rsidR="00CC4A2A">
                <w:rPr>
                  <w:lang w:val="en-US"/>
                </w:rPr>
                <w:t>igun</w:t>
              </w:r>
            </w:ins>
            <w:ins w:id="3607" w:author="arkat" w:date="2017-10-06T08:01:00Z">
              <w:r w:rsidR="008D650E">
                <w:rPr>
                  <w:lang w:val="en-US"/>
                </w:rPr>
                <w:t>akan</w:t>
              </w:r>
            </w:ins>
            <w:ins w:id="3608" w:author="arkat" w:date="2017-09-29T07:51:00Z">
              <w:r w:rsidR="00CC4A2A">
                <w:rPr>
                  <w:lang w:val="en-US"/>
                </w:rPr>
                <w:t xml:space="preserve"> untuk mengatur</w:t>
              </w:r>
              <w:r w:rsidR="00170289">
                <w:rPr>
                  <w:lang w:val="en-US"/>
                </w:rPr>
                <w:t xml:space="preserve"> dan mengkategorikan </w:t>
              </w:r>
            </w:ins>
            <w:ins w:id="3609" w:author="arkat" w:date="2017-09-29T23:23:00Z">
              <w:r w:rsidR="00170289" w:rsidRPr="00170289">
                <w:rPr>
                  <w:i/>
                  <w:lang w:val="en-US"/>
                  <w:rPrChange w:id="3610" w:author="arkat" w:date="2017-09-29T23:23:00Z">
                    <w:rPr>
                      <w:lang w:val="en-US"/>
                    </w:rPr>
                  </w:rPrChange>
                </w:rPr>
                <w:t>Activity</w:t>
              </w:r>
            </w:ins>
            <w:ins w:id="3611" w:author="arkat" w:date="2017-09-29T07:51:00Z">
              <w:r w:rsidR="00CC4A2A">
                <w:rPr>
                  <w:lang w:val="en-US"/>
                </w:rPr>
                <w:t>.</w:t>
              </w:r>
            </w:ins>
          </w:p>
        </w:tc>
      </w:tr>
      <w:tr w:rsidR="00A351BA" w14:paraId="10689927" w14:textId="77777777" w:rsidTr="00CB04F0">
        <w:trPr>
          <w:ins w:id="3612" w:author="arkat" w:date="2017-09-28T20:13:00Z"/>
        </w:trPr>
        <w:tc>
          <w:tcPr>
            <w:tcW w:w="1345" w:type="dxa"/>
          </w:tcPr>
          <w:p w14:paraId="010CA8FE" w14:textId="77777777" w:rsidR="00A351BA" w:rsidRDefault="00A351BA" w:rsidP="0058751D">
            <w:pPr>
              <w:pStyle w:val="BodyText"/>
              <w:spacing w:after="0"/>
              <w:rPr>
                <w:ins w:id="3613" w:author="arkat" w:date="2017-09-29T07:53:00Z"/>
                <w:noProof/>
                <w:szCs w:val="24"/>
                <w:lang w:val="en-US"/>
              </w:rPr>
            </w:pPr>
          </w:p>
          <w:p w14:paraId="5F8FE257" w14:textId="57BD4168" w:rsidR="00AA6F6F" w:rsidRDefault="00AA6F6F" w:rsidP="0058751D">
            <w:pPr>
              <w:pStyle w:val="BodyText"/>
              <w:spacing w:after="0"/>
              <w:rPr>
                <w:ins w:id="3614" w:author="arkat" w:date="2017-09-29T07:53:00Z"/>
                <w:noProof/>
                <w:szCs w:val="24"/>
                <w:lang w:val="en-US"/>
              </w:rPr>
            </w:pPr>
            <w:ins w:id="3615" w:author="arkat" w:date="2017-09-29T07:53:00Z">
              <w:r w:rsidRPr="00A42612">
                <w:rPr>
                  <w:noProof/>
                  <w:szCs w:val="24"/>
                  <w:lang w:val="en-US"/>
                  <w:rPrChange w:id="3616" w:author="Unknown">
                    <w:rPr>
                      <w:noProof/>
                      <w:lang w:val="en-US"/>
                    </w:rPr>
                  </w:rPrChange>
                </w:rPr>
                <w:drawing>
                  <wp:inline distT="0" distB="0" distL="0" distR="0" wp14:anchorId="12832A4C" wp14:editId="6FCBF6B0">
                    <wp:extent cx="384175" cy="4838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175" cy="483870"/>
                            </a:xfrm>
                            <a:prstGeom prst="rect">
                              <a:avLst/>
                            </a:prstGeom>
                            <a:noFill/>
                            <a:ln>
                              <a:noFill/>
                            </a:ln>
                          </pic:spPr>
                        </pic:pic>
                      </a:graphicData>
                    </a:graphic>
                  </wp:inline>
                </w:drawing>
              </w:r>
            </w:ins>
          </w:p>
          <w:p w14:paraId="238CEE57" w14:textId="43A5F9F6" w:rsidR="00AA6F6F" w:rsidRDefault="00AA6F6F" w:rsidP="0058751D">
            <w:pPr>
              <w:pStyle w:val="BodyText"/>
              <w:spacing w:after="0"/>
              <w:rPr>
                <w:ins w:id="3617" w:author="arkat" w:date="2017-09-28T20:13:00Z"/>
                <w:noProof/>
                <w:szCs w:val="24"/>
                <w:lang w:val="en-US"/>
              </w:rPr>
            </w:pPr>
          </w:p>
        </w:tc>
        <w:tc>
          <w:tcPr>
            <w:tcW w:w="1620" w:type="dxa"/>
          </w:tcPr>
          <w:p w14:paraId="70A04942" w14:textId="17C81EC6" w:rsidR="00A351BA" w:rsidRDefault="00A351BA" w:rsidP="0058751D">
            <w:pPr>
              <w:pStyle w:val="BodyText"/>
              <w:spacing w:after="0"/>
              <w:rPr>
                <w:ins w:id="3618" w:author="arkat" w:date="2017-09-28T20:13:00Z"/>
                <w:lang w:val="en-US"/>
              </w:rPr>
            </w:pPr>
            <w:ins w:id="3619" w:author="arkat" w:date="2017-09-28T20:13:00Z">
              <w:r>
                <w:rPr>
                  <w:lang w:val="en-US"/>
                </w:rPr>
                <w:t>Data Object</w:t>
              </w:r>
            </w:ins>
          </w:p>
        </w:tc>
        <w:tc>
          <w:tcPr>
            <w:tcW w:w="5400" w:type="dxa"/>
          </w:tcPr>
          <w:p w14:paraId="50275805" w14:textId="479B695D" w:rsidR="00A351BA" w:rsidRPr="00170289" w:rsidRDefault="00170289" w:rsidP="0058751D">
            <w:pPr>
              <w:pStyle w:val="BodyText"/>
              <w:spacing w:after="0"/>
              <w:rPr>
                <w:ins w:id="3620" w:author="arkat" w:date="2017-09-28T20:13:00Z"/>
                <w:lang w:val="en-US"/>
                <w:rPrChange w:id="3621" w:author="arkat" w:date="2017-09-29T23:27:00Z">
                  <w:rPr>
                    <w:ins w:id="3622" w:author="arkat" w:date="2017-09-28T20:13:00Z"/>
                  </w:rPr>
                </w:rPrChange>
              </w:rPr>
            </w:pPr>
            <w:ins w:id="3623" w:author="arkat" w:date="2017-09-29T23:24:00Z">
              <w:r>
                <w:rPr>
                  <w:lang w:val="en-US"/>
                </w:rPr>
                <w:t xml:space="preserve">Memberikan infomasi terkait aktifitas-aktifitas </w:t>
              </w:r>
            </w:ins>
            <w:ins w:id="3624" w:author="arkat" w:date="2017-09-29T23:25:00Z">
              <w:r>
                <w:rPr>
                  <w:lang w:val="en-US"/>
                </w:rPr>
                <w:t xml:space="preserve">apa yang diperlukan dan/atau hasilkan. </w:t>
              </w:r>
            </w:ins>
            <w:ins w:id="3625" w:author="arkat" w:date="2017-09-29T23:26:00Z">
              <w:r w:rsidRPr="00C36A8C">
                <w:rPr>
                  <w:i/>
                  <w:lang w:val="en-US"/>
                </w:rPr>
                <w:t>Data</w:t>
              </w:r>
            </w:ins>
            <w:ins w:id="3626" w:author="arkat" w:date="2017-09-29T23:25:00Z">
              <w:r w:rsidRPr="00170289">
                <w:rPr>
                  <w:i/>
                  <w:lang w:val="en-US"/>
                  <w:rPrChange w:id="3627" w:author="arkat" w:date="2017-09-29T23:25:00Z">
                    <w:rPr>
                      <w:lang w:val="en-US"/>
                    </w:rPr>
                  </w:rPrChange>
                </w:rPr>
                <w:t xml:space="preserve"> object</w:t>
              </w:r>
              <w:r>
                <w:rPr>
                  <w:i/>
                  <w:lang w:val="en-US"/>
                </w:rPr>
                <w:t xml:space="preserve"> </w:t>
              </w:r>
            </w:ins>
            <w:ins w:id="3628" w:author="arkat" w:date="2017-09-29T23:26:00Z">
              <w:r>
                <w:rPr>
                  <w:lang w:val="en-US"/>
                </w:rPr>
                <w:t>dapat mewakili objek tunggal atau jamak. Data input dan data output memberikan informasi yang sama untuk Proses.</w:t>
              </w:r>
            </w:ins>
          </w:p>
        </w:tc>
      </w:tr>
      <w:tr w:rsidR="00A351BA" w14:paraId="56F2B6A5" w14:textId="77777777" w:rsidTr="00CB04F0">
        <w:trPr>
          <w:ins w:id="3629" w:author="arkat" w:date="2017-09-28T20:14:00Z"/>
        </w:trPr>
        <w:tc>
          <w:tcPr>
            <w:tcW w:w="1345" w:type="dxa"/>
          </w:tcPr>
          <w:p w14:paraId="4944502E" w14:textId="416FC072" w:rsidR="00A351BA" w:rsidRDefault="00AA6F6F" w:rsidP="0058751D">
            <w:pPr>
              <w:pStyle w:val="BodyText"/>
              <w:spacing w:after="0"/>
              <w:rPr>
                <w:ins w:id="3630" w:author="arkat" w:date="2017-09-28T20:14:00Z"/>
                <w:noProof/>
                <w:szCs w:val="24"/>
                <w:lang w:val="en-US"/>
              </w:rPr>
            </w:pPr>
            <w:ins w:id="3631" w:author="arkat" w:date="2017-09-29T07:53:00Z">
              <w:r w:rsidRPr="00A42612">
                <w:rPr>
                  <w:noProof/>
                  <w:szCs w:val="24"/>
                  <w:lang w:val="en-US"/>
                  <w:rPrChange w:id="3632" w:author="Unknown">
                    <w:rPr>
                      <w:noProof/>
                      <w:lang w:val="en-US"/>
                    </w:rPr>
                  </w:rPrChange>
                </w:rPr>
                <w:drawing>
                  <wp:inline distT="0" distB="0" distL="0" distR="0" wp14:anchorId="7736A6C9" wp14:editId="7EC3A0EA">
                    <wp:extent cx="860425" cy="292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60425" cy="292100"/>
                            </a:xfrm>
                            <a:prstGeom prst="rect">
                              <a:avLst/>
                            </a:prstGeom>
                            <a:noFill/>
                            <a:ln>
                              <a:noFill/>
                            </a:ln>
                          </pic:spPr>
                        </pic:pic>
                      </a:graphicData>
                    </a:graphic>
                  </wp:inline>
                </w:drawing>
              </w:r>
            </w:ins>
          </w:p>
        </w:tc>
        <w:tc>
          <w:tcPr>
            <w:tcW w:w="1620" w:type="dxa"/>
          </w:tcPr>
          <w:p w14:paraId="5CC4D13F" w14:textId="3855B3A8" w:rsidR="00A351BA" w:rsidRDefault="00A351BA" w:rsidP="0058751D">
            <w:pPr>
              <w:pStyle w:val="BodyText"/>
              <w:spacing w:after="0"/>
              <w:rPr>
                <w:ins w:id="3633" w:author="arkat" w:date="2017-09-28T20:14:00Z"/>
                <w:lang w:val="en-US"/>
              </w:rPr>
            </w:pPr>
            <w:ins w:id="3634" w:author="arkat" w:date="2017-09-28T20:14:00Z">
              <w:r>
                <w:rPr>
                  <w:lang w:val="en-US"/>
                </w:rPr>
                <w:t>Message</w:t>
              </w:r>
            </w:ins>
          </w:p>
        </w:tc>
        <w:tc>
          <w:tcPr>
            <w:tcW w:w="5400" w:type="dxa"/>
          </w:tcPr>
          <w:p w14:paraId="059C443E" w14:textId="71776F8F" w:rsidR="00A351BA" w:rsidRDefault="00170289" w:rsidP="00C36A8C">
            <w:pPr>
              <w:pStyle w:val="BodyText"/>
              <w:spacing w:after="0"/>
              <w:rPr>
                <w:ins w:id="3635" w:author="arkat" w:date="2017-09-28T20:14:00Z"/>
              </w:rPr>
            </w:pPr>
            <w:ins w:id="3636" w:author="arkat" w:date="2017-09-29T23:27:00Z">
              <w:r w:rsidRPr="00BA63C8">
                <w:rPr>
                  <w:szCs w:val="24"/>
                  <w:lang w:val="en-US"/>
                </w:rPr>
                <w:t>Digun</w:t>
              </w:r>
            </w:ins>
            <w:ins w:id="3637" w:author="arkat" w:date="2017-10-06T08:01:00Z">
              <w:r w:rsidR="008D650E">
                <w:rPr>
                  <w:szCs w:val="24"/>
                  <w:lang w:val="en-US"/>
                </w:rPr>
                <w:t>akan</w:t>
              </w:r>
            </w:ins>
            <w:ins w:id="3638" w:author="arkat" w:date="2017-09-29T07:52:00Z">
              <w:r w:rsidR="00AA6F6F" w:rsidRPr="00BA63C8">
                <w:rPr>
                  <w:szCs w:val="24"/>
                  <w:lang w:val="en-US"/>
                </w:rPr>
                <w:t xml:space="preserve"> untuk menggambarkan isi komunikasi antara dua</w:t>
              </w:r>
            </w:ins>
            <w:ins w:id="3639" w:author="arkat" w:date="2017-09-29T23:27:00Z">
              <w:r>
                <w:rPr>
                  <w:szCs w:val="24"/>
                  <w:lang w:val="en-US"/>
                </w:rPr>
                <w:t xml:space="preserve"> partisipan</w:t>
              </w:r>
            </w:ins>
            <w:ins w:id="3640" w:author="arkat" w:date="2017-09-29T07:52:00Z">
              <w:r w:rsidR="00AA6F6F">
                <w:rPr>
                  <w:szCs w:val="24"/>
                  <w:lang w:val="en-US"/>
                </w:rPr>
                <w:t>.</w:t>
              </w:r>
            </w:ins>
          </w:p>
        </w:tc>
      </w:tr>
      <w:tr w:rsidR="00A351BA" w14:paraId="2B5C5DE4" w14:textId="77777777" w:rsidTr="00CB04F0">
        <w:trPr>
          <w:ins w:id="3641" w:author="arkat" w:date="2017-09-28T20:14:00Z"/>
        </w:trPr>
        <w:tc>
          <w:tcPr>
            <w:tcW w:w="1345" w:type="dxa"/>
          </w:tcPr>
          <w:p w14:paraId="1B86F335" w14:textId="280DAA12" w:rsidR="00A351BA" w:rsidRDefault="00903192" w:rsidP="0058751D">
            <w:pPr>
              <w:pStyle w:val="BodyText"/>
              <w:spacing w:after="0"/>
              <w:rPr>
                <w:ins w:id="3642" w:author="arkat" w:date="2017-09-28T20:14:00Z"/>
                <w:noProof/>
                <w:szCs w:val="24"/>
                <w:lang w:val="en-US"/>
              </w:rPr>
            </w:pPr>
            <w:ins w:id="3643" w:author="arkat" w:date="2017-09-29T23:29:00Z">
              <w:r>
                <w:rPr>
                  <w:noProof/>
                  <w:lang w:val="en-US"/>
                </w:rPr>
                <w:drawing>
                  <wp:anchor distT="0" distB="0" distL="114300" distR="114300" simplePos="0" relativeHeight="251733504" behindDoc="0" locked="0" layoutInCell="1" allowOverlap="1" wp14:anchorId="2F4241B7" wp14:editId="32012F43">
                    <wp:simplePos x="0" y="0"/>
                    <wp:positionH relativeFrom="column">
                      <wp:posOffset>1334</wp:posOffset>
                    </wp:positionH>
                    <wp:positionV relativeFrom="paragraph">
                      <wp:posOffset>90405</wp:posOffset>
                    </wp:positionV>
                    <wp:extent cx="629920" cy="410845"/>
                    <wp:effectExtent l="0" t="0" r="0" b="825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47723" t="30650" r="29123" b="42464"/>
                            <a:stretch/>
                          </pic:blipFill>
                          <pic:spPr bwMode="auto">
                            <a:xfrm>
                              <a:off x="0" y="0"/>
                              <a:ext cx="629920" cy="410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c>
          <w:tcPr>
            <w:tcW w:w="1620" w:type="dxa"/>
          </w:tcPr>
          <w:p w14:paraId="232CF3D3" w14:textId="118AC428" w:rsidR="00A351BA" w:rsidRDefault="00A351BA" w:rsidP="0058751D">
            <w:pPr>
              <w:pStyle w:val="BodyText"/>
              <w:spacing w:after="0"/>
              <w:rPr>
                <w:ins w:id="3644" w:author="arkat" w:date="2017-09-28T20:14:00Z"/>
                <w:lang w:val="en-US"/>
              </w:rPr>
            </w:pPr>
            <w:ins w:id="3645" w:author="arkat" w:date="2017-09-28T20:14:00Z">
              <w:r>
                <w:rPr>
                  <w:lang w:val="en-US"/>
                </w:rPr>
                <w:t>Group</w:t>
              </w:r>
            </w:ins>
          </w:p>
        </w:tc>
        <w:tc>
          <w:tcPr>
            <w:tcW w:w="5400" w:type="dxa"/>
          </w:tcPr>
          <w:p w14:paraId="0E92A8A4" w14:textId="23159B5E" w:rsidR="00A351BA" w:rsidRPr="00903192" w:rsidRDefault="00903192" w:rsidP="0058751D">
            <w:pPr>
              <w:pStyle w:val="BodyText"/>
              <w:spacing w:after="0"/>
              <w:rPr>
                <w:ins w:id="3646" w:author="arkat" w:date="2017-09-28T20:14:00Z"/>
                <w:lang w:val="en-US"/>
                <w:rPrChange w:id="3647" w:author="arkat" w:date="2017-09-29T23:36:00Z">
                  <w:rPr>
                    <w:ins w:id="3648" w:author="arkat" w:date="2017-09-28T20:14:00Z"/>
                  </w:rPr>
                </w:rPrChange>
              </w:rPr>
            </w:pPr>
            <w:ins w:id="3649" w:author="arkat" w:date="2017-09-29T23:31:00Z">
              <w:r>
                <w:rPr>
                  <w:lang w:val="en-US"/>
                </w:rPr>
                <w:t xml:space="preserve">Pengelompokan elemen grafis yang memiliki kategori yang sama. </w:t>
              </w:r>
            </w:ins>
            <w:ins w:id="3650" w:author="arkat" w:date="2017-09-29T23:36:00Z">
              <w:r>
                <w:rPr>
                  <w:lang w:val="en-US"/>
                </w:rPr>
                <w:t xml:space="preserve">Jenis pengelompokan ini tidak mempengaruhi </w:t>
              </w:r>
              <w:r>
                <w:rPr>
                  <w:i/>
                  <w:lang w:val="en-US"/>
                </w:rPr>
                <w:t xml:space="preserve">sequence flow </w:t>
              </w:r>
              <w:r>
                <w:rPr>
                  <w:lang w:val="en-US"/>
                </w:rPr>
                <w:t xml:space="preserve">di dalam </w:t>
              </w:r>
              <w:r w:rsidRPr="00903192">
                <w:rPr>
                  <w:i/>
                  <w:lang w:val="en-US"/>
                  <w:rPrChange w:id="3651" w:author="arkat" w:date="2017-09-29T23:36:00Z">
                    <w:rPr>
                      <w:lang w:val="en-US"/>
                    </w:rPr>
                  </w:rPrChange>
                </w:rPr>
                <w:t>Group</w:t>
              </w:r>
              <w:r>
                <w:rPr>
                  <w:i/>
                  <w:lang w:val="en-US"/>
                </w:rPr>
                <w:t xml:space="preserve">. </w:t>
              </w:r>
            </w:ins>
            <w:ins w:id="3652" w:author="arkat" w:date="2017-09-29T23:37:00Z">
              <w:r>
                <w:rPr>
                  <w:lang w:val="en-US"/>
                </w:rPr>
                <w:t xml:space="preserve">Nama kategori muncul pada diagram sebagai </w:t>
              </w:r>
            </w:ins>
            <w:ins w:id="3653" w:author="arkat" w:date="2017-09-29T23:38:00Z">
              <w:r>
                <w:rPr>
                  <w:lang w:val="en-US"/>
                </w:rPr>
                <w:t>sebuah label. Kategori dapat digun</w:t>
              </w:r>
            </w:ins>
            <w:ins w:id="3654" w:author="arkat" w:date="2017-10-06T08:01:00Z">
              <w:r w:rsidR="008D650E">
                <w:rPr>
                  <w:lang w:val="en-US"/>
                </w:rPr>
                <w:t>akan</w:t>
              </w:r>
            </w:ins>
            <w:ins w:id="3655" w:author="arkat" w:date="2017-09-29T23:38:00Z">
              <w:r>
                <w:rPr>
                  <w:lang w:val="en-US"/>
                </w:rPr>
                <w:t xml:space="preserve"> tujuan dokumentasi dan analisis</w:t>
              </w:r>
            </w:ins>
            <w:ins w:id="3656" w:author="arkat" w:date="2017-09-29T23:39:00Z">
              <w:r w:rsidR="00186F25">
                <w:rPr>
                  <w:lang w:val="en-US"/>
                </w:rPr>
                <w:t>.</w:t>
              </w:r>
            </w:ins>
          </w:p>
        </w:tc>
      </w:tr>
      <w:tr w:rsidR="00A351BA" w14:paraId="1B840834" w14:textId="77777777" w:rsidTr="00CB04F0">
        <w:trPr>
          <w:ins w:id="3657" w:author="arkat" w:date="2017-09-28T20:14:00Z"/>
        </w:trPr>
        <w:tc>
          <w:tcPr>
            <w:tcW w:w="1345" w:type="dxa"/>
          </w:tcPr>
          <w:p w14:paraId="147B2C72" w14:textId="4802A133" w:rsidR="00A351BA" w:rsidRDefault="00CC4A2A" w:rsidP="0058751D">
            <w:pPr>
              <w:pStyle w:val="BodyText"/>
              <w:spacing w:after="0"/>
              <w:rPr>
                <w:ins w:id="3658" w:author="arkat" w:date="2017-09-28T20:14:00Z"/>
                <w:noProof/>
                <w:szCs w:val="24"/>
                <w:lang w:val="en-US"/>
              </w:rPr>
            </w:pPr>
            <w:ins w:id="3659" w:author="arkat" w:date="2017-09-29T07:51:00Z">
              <w:r w:rsidRPr="00A42612">
                <w:rPr>
                  <w:noProof/>
                  <w:szCs w:val="24"/>
                  <w:lang w:val="en-US"/>
                  <w:rPrChange w:id="3660" w:author="Unknown">
                    <w:rPr>
                      <w:noProof/>
                      <w:lang w:val="en-US"/>
                    </w:rPr>
                  </w:rPrChange>
                </w:rPr>
                <w:drawing>
                  <wp:inline distT="0" distB="0" distL="0" distR="0" wp14:anchorId="27EF0841" wp14:editId="727EF9B9">
                    <wp:extent cx="614680" cy="3841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4680" cy="384175"/>
                            </a:xfrm>
                            <a:prstGeom prst="rect">
                              <a:avLst/>
                            </a:prstGeom>
                            <a:noFill/>
                            <a:ln>
                              <a:noFill/>
                            </a:ln>
                          </pic:spPr>
                        </pic:pic>
                      </a:graphicData>
                    </a:graphic>
                  </wp:inline>
                </w:drawing>
              </w:r>
            </w:ins>
          </w:p>
        </w:tc>
        <w:tc>
          <w:tcPr>
            <w:tcW w:w="1620" w:type="dxa"/>
          </w:tcPr>
          <w:p w14:paraId="5464BF32" w14:textId="333B64A5" w:rsidR="00A351BA" w:rsidRDefault="00A351BA" w:rsidP="0058751D">
            <w:pPr>
              <w:pStyle w:val="BodyText"/>
              <w:spacing w:after="0"/>
              <w:rPr>
                <w:ins w:id="3661" w:author="arkat" w:date="2017-09-28T20:14:00Z"/>
                <w:lang w:val="en-US"/>
              </w:rPr>
            </w:pPr>
            <w:ins w:id="3662" w:author="arkat" w:date="2017-09-28T20:14:00Z">
              <w:r>
                <w:rPr>
                  <w:lang w:val="en-US"/>
                </w:rPr>
                <w:t>Text Anotation</w:t>
              </w:r>
            </w:ins>
          </w:p>
        </w:tc>
        <w:tc>
          <w:tcPr>
            <w:tcW w:w="5400" w:type="dxa"/>
          </w:tcPr>
          <w:p w14:paraId="3807BA54" w14:textId="5D1B2799" w:rsidR="00A351BA" w:rsidRDefault="00CC4A2A" w:rsidP="0058751D">
            <w:pPr>
              <w:pStyle w:val="BodyText"/>
              <w:spacing w:after="0"/>
              <w:rPr>
                <w:ins w:id="3663" w:author="arkat" w:date="2017-09-28T20:14:00Z"/>
              </w:rPr>
            </w:pPr>
            <w:ins w:id="3664" w:author="arkat" w:date="2017-09-29T07:51:00Z">
              <w:r w:rsidRPr="00BA63C8">
                <w:rPr>
                  <w:szCs w:val="24"/>
                  <w:lang w:val="en-GB"/>
                </w:rPr>
                <w:t>adalah mekanisme bagi pemodel untuk memberikan informasi teks tambahan bagi pembaca Diagram BPMN</w:t>
              </w:r>
            </w:ins>
          </w:p>
        </w:tc>
      </w:tr>
    </w:tbl>
    <w:p w14:paraId="4BE0454C" w14:textId="77777777" w:rsidR="00DA3B1E" w:rsidRDefault="00DA3B1E" w:rsidP="00C36A8C">
      <w:pPr>
        <w:pStyle w:val="BodyText"/>
        <w:spacing w:after="0"/>
        <w:ind w:firstLine="284"/>
        <w:rPr>
          <w:ins w:id="3665" w:author="arkat" w:date="2017-10-01T08:51:00Z"/>
          <w:lang w:val="en-US"/>
        </w:rPr>
      </w:pPr>
    </w:p>
    <w:p w14:paraId="15466470" w14:textId="17096B07" w:rsidR="00F76467" w:rsidRDefault="00171B51">
      <w:pPr>
        <w:pStyle w:val="BodyText"/>
        <w:spacing w:after="0"/>
        <w:ind w:firstLine="284"/>
        <w:rPr>
          <w:ins w:id="3666" w:author="arkat" w:date="2017-10-02T09:10:00Z"/>
          <w:lang w:val="en-US"/>
        </w:rPr>
      </w:pPr>
      <w:ins w:id="3667" w:author="arkat" w:date="2017-10-02T21:22:00Z">
        <w:r>
          <w:rPr>
            <w:lang w:val="en-US"/>
          </w:rPr>
          <w:t>Tabel 2.2 adalah elemen dasar</w:t>
        </w:r>
      </w:ins>
      <w:ins w:id="3668" w:author="arkat" w:date="2017-10-02T21:23:00Z">
        <w:r>
          <w:rPr>
            <w:lang w:val="en-US"/>
          </w:rPr>
          <w:t xml:space="preserve"> dan definisi masing-masing elemen</w:t>
        </w:r>
      </w:ins>
      <w:ins w:id="3669" w:author="arkat" w:date="2017-10-02T21:22:00Z">
        <w:r>
          <w:rPr>
            <w:lang w:val="en-US"/>
          </w:rPr>
          <w:t xml:space="preserve"> </w:t>
        </w:r>
      </w:ins>
      <w:ins w:id="3670" w:author="arkat" w:date="2017-10-01T10:29:00Z">
        <w:r w:rsidR="00F76467">
          <w:rPr>
            <w:lang w:val="en-US"/>
          </w:rPr>
          <w:t>BPMN</w:t>
        </w:r>
      </w:ins>
      <w:ins w:id="3671" w:author="arkat" w:date="2017-10-02T21:23:00Z">
        <w:r>
          <w:rPr>
            <w:lang w:val="en-US"/>
          </w:rPr>
          <w:t xml:space="preserve"> 2.0. BPMN</w:t>
        </w:r>
      </w:ins>
      <w:ins w:id="3672" w:author="arkat" w:date="2017-10-01T10:29:00Z">
        <w:r w:rsidR="00F76467">
          <w:rPr>
            <w:lang w:val="en-US"/>
          </w:rPr>
          <w:t xml:space="preserve"> membed</w:t>
        </w:r>
      </w:ins>
      <w:ins w:id="3673" w:author="arkat" w:date="2017-10-06T08:01:00Z">
        <w:r w:rsidR="008D650E">
          <w:rPr>
            <w:lang w:val="en-US"/>
          </w:rPr>
          <w:t>akan</w:t>
        </w:r>
      </w:ins>
      <w:ins w:id="3674" w:author="arkat" w:date="2017-10-01T10:29:00Z">
        <w:r w:rsidR="00F76467">
          <w:rPr>
            <w:lang w:val="en-US"/>
          </w:rPr>
          <w:t xml:space="preserve"> notasi antara obyek data tunggal dan jamak, serta notasi </w:t>
        </w:r>
      </w:ins>
      <w:ins w:id="3675" w:author="arkat" w:date="2017-10-01T10:30:00Z">
        <w:r w:rsidR="00F76467">
          <w:rPr>
            <w:lang w:val="en-US"/>
          </w:rPr>
          <w:t>data input dan data ouput.</w:t>
        </w:r>
      </w:ins>
      <w:ins w:id="3676" w:author="arkat" w:date="2017-10-02T21:24:00Z">
        <w:r>
          <w:rPr>
            <w:lang w:val="en-US"/>
          </w:rPr>
          <w:t xml:space="preserve"> </w:t>
        </w:r>
      </w:ins>
      <w:ins w:id="3677" w:author="arkat" w:date="2017-10-02T21:26:00Z">
        <w:r>
          <w:rPr>
            <w:lang w:val="en-US"/>
          </w:rPr>
          <w:t xml:space="preserve">Masing-masing notasi dari jenis </w:t>
        </w:r>
      </w:ins>
      <w:ins w:id="3678" w:author="arkat" w:date="2017-10-02T21:24:00Z">
        <w:r>
          <w:rPr>
            <w:lang w:val="en-US"/>
          </w:rPr>
          <w:t xml:space="preserve">data obyek </w:t>
        </w:r>
      </w:ins>
      <w:ins w:id="3679" w:author="arkat" w:date="2017-10-02T21:25:00Z">
        <w:r>
          <w:rPr>
            <w:lang w:val="en-US"/>
          </w:rPr>
          <w:t>sebagaimana pada gambar 2.7.</w:t>
        </w:r>
      </w:ins>
    </w:p>
    <w:p w14:paraId="542BABC5" w14:textId="74806D42" w:rsidR="00F76467" w:rsidRDefault="00F76467">
      <w:pPr>
        <w:pStyle w:val="BodyText"/>
        <w:spacing w:after="0"/>
        <w:rPr>
          <w:ins w:id="3680" w:author="arkat" w:date="2017-10-01T10:30:00Z"/>
          <w:lang w:val="en-US"/>
        </w:rPr>
        <w:pPrChange w:id="3681" w:author="arkat" w:date="2017-10-02T22:27:00Z">
          <w:pPr>
            <w:pStyle w:val="BodyText"/>
            <w:spacing w:after="0"/>
            <w:ind w:firstLine="284"/>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682" w:author="arkat" w:date="2017-10-01T10:33:00Z">
          <w:tblPr>
            <w:tblStyle w:val="TableGrid"/>
            <w:tblW w:w="0" w:type="auto"/>
            <w:tblLook w:val="04A0" w:firstRow="1" w:lastRow="0" w:firstColumn="1" w:lastColumn="0" w:noHBand="0" w:noVBand="1"/>
          </w:tblPr>
        </w:tblPrChange>
      </w:tblPr>
      <w:tblGrid>
        <w:gridCol w:w="786"/>
        <w:gridCol w:w="2112"/>
        <w:tblGridChange w:id="3683">
          <w:tblGrid>
            <w:gridCol w:w="3964"/>
            <w:gridCol w:w="3965"/>
          </w:tblGrid>
        </w:tblGridChange>
      </w:tblGrid>
      <w:tr w:rsidR="00F76467" w14:paraId="6C3EB6E8" w14:textId="77777777" w:rsidTr="002D4F78">
        <w:trPr>
          <w:jc w:val="center"/>
          <w:ins w:id="3684" w:author="arkat" w:date="2017-10-01T10:30:00Z"/>
        </w:trPr>
        <w:tc>
          <w:tcPr>
            <w:tcW w:w="0" w:type="auto"/>
            <w:tcPrChange w:id="3685" w:author="arkat" w:date="2017-10-01T10:33:00Z">
              <w:tcPr>
                <w:tcW w:w="3964" w:type="dxa"/>
              </w:tcPr>
            </w:tcPrChange>
          </w:tcPr>
          <w:p w14:paraId="72592CFA" w14:textId="5C2082C5" w:rsidR="00F76467" w:rsidRDefault="00F76467" w:rsidP="00186F25">
            <w:pPr>
              <w:pStyle w:val="BodyText"/>
              <w:spacing w:after="0"/>
              <w:rPr>
                <w:ins w:id="3686" w:author="arkat" w:date="2017-10-01T10:30:00Z"/>
                <w:lang w:val="en-US"/>
              </w:rPr>
            </w:pPr>
            <w:ins w:id="3687" w:author="arkat" w:date="2017-10-01T10:30:00Z">
              <w:r>
                <w:rPr>
                  <w:noProof/>
                  <w:lang w:val="en-US"/>
                </w:rPr>
                <w:drawing>
                  <wp:inline distT="0" distB="0" distL="0" distR="0" wp14:anchorId="66459F53" wp14:editId="0C3F2CFD">
                    <wp:extent cx="314960" cy="307362"/>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4882" t="42024" r="40430" b="49840"/>
                            <a:stretch/>
                          </pic:blipFill>
                          <pic:spPr bwMode="auto">
                            <a:xfrm>
                              <a:off x="0" y="0"/>
                              <a:ext cx="318955" cy="31126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3688" w:author="arkat" w:date="2017-10-01T10:33:00Z">
              <w:tcPr>
                <w:tcW w:w="3965" w:type="dxa"/>
              </w:tcPr>
            </w:tcPrChange>
          </w:tcPr>
          <w:p w14:paraId="621F77AB" w14:textId="7E8F7269" w:rsidR="00F76467" w:rsidRDefault="00F76467" w:rsidP="00186F25">
            <w:pPr>
              <w:pStyle w:val="BodyText"/>
              <w:spacing w:after="0"/>
              <w:rPr>
                <w:ins w:id="3689" w:author="arkat" w:date="2017-10-01T10:30:00Z"/>
                <w:lang w:val="en-US"/>
              </w:rPr>
            </w:pPr>
            <w:ins w:id="3690" w:author="arkat" w:date="2017-10-01T10:32:00Z">
              <w:r>
                <w:rPr>
                  <w:lang w:val="en-US"/>
                </w:rPr>
                <w:t>Obyek data tunggal</w:t>
              </w:r>
            </w:ins>
          </w:p>
        </w:tc>
      </w:tr>
      <w:tr w:rsidR="00F76467" w14:paraId="754919AC" w14:textId="77777777" w:rsidTr="002D4F78">
        <w:trPr>
          <w:jc w:val="center"/>
          <w:ins w:id="3691" w:author="arkat" w:date="2017-10-01T10:30:00Z"/>
        </w:trPr>
        <w:tc>
          <w:tcPr>
            <w:tcW w:w="0" w:type="auto"/>
            <w:tcPrChange w:id="3692" w:author="arkat" w:date="2017-10-01T10:33:00Z">
              <w:tcPr>
                <w:tcW w:w="3964" w:type="dxa"/>
              </w:tcPr>
            </w:tcPrChange>
          </w:tcPr>
          <w:p w14:paraId="3CFBCFAD" w14:textId="0CC50BA7" w:rsidR="00F76467" w:rsidRDefault="00F76467" w:rsidP="00186F25">
            <w:pPr>
              <w:pStyle w:val="BodyText"/>
              <w:spacing w:after="0"/>
              <w:rPr>
                <w:ins w:id="3693" w:author="arkat" w:date="2017-10-01T10:30:00Z"/>
                <w:lang w:val="en-US"/>
              </w:rPr>
            </w:pPr>
            <w:ins w:id="3694" w:author="arkat" w:date="2017-10-01T10:31:00Z">
              <w:r>
                <w:rPr>
                  <w:noProof/>
                  <w:lang w:val="en-US"/>
                </w:rPr>
                <w:drawing>
                  <wp:inline distT="0" distB="0" distL="0" distR="0" wp14:anchorId="6B12E8DB" wp14:editId="6EADA645">
                    <wp:extent cx="360485" cy="299678"/>
                    <wp:effectExtent l="0" t="0" r="190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4887" t="59788" r="39487" b="31893"/>
                            <a:stretch/>
                          </pic:blipFill>
                          <pic:spPr bwMode="auto">
                            <a:xfrm>
                              <a:off x="0" y="0"/>
                              <a:ext cx="362939" cy="30171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3695" w:author="arkat" w:date="2017-10-01T10:33:00Z">
              <w:tcPr>
                <w:tcW w:w="3965" w:type="dxa"/>
              </w:tcPr>
            </w:tcPrChange>
          </w:tcPr>
          <w:p w14:paraId="235B012E" w14:textId="6025139D" w:rsidR="00F76467" w:rsidRDefault="00F76467" w:rsidP="00186F25">
            <w:pPr>
              <w:pStyle w:val="BodyText"/>
              <w:spacing w:after="0"/>
              <w:rPr>
                <w:ins w:id="3696" w:author="arkat" w:date="2017-10-01T10:30:00Z"/>
                <w:lang w:val="en-US"/>
              </w:rPr>
            </w:pPr>
            <w:ins w:id="3697" w:author="arkat" w:date="2017-10-01T10:32:00Z">
              <w:r>
                <w:rPr>
                  <w:lang w:val="en-US"/>
                </w:rPr>
                <w:t>Obyek data jamak</w:t>
              </w:r>
            </w:ins>
          </w:p>
        </w:tc>
      </w:tr>
      <w:tr w:rsidR="00F76467" w14:paraId="3CE6F828" w14:textId="77777777" w:rsidTr="002D4F78">
        <w:trPr>
          <w:jc w:val="center"/>
          <w:ins w:id="3698" w:author="arkat" w:date="2017-10-01T10:30:00Z"/>
        </w:trPr>
        <w:tc>
          <w:tcPr>
            <w:tcW w:w="0" w:type="auto"/>
            <w:tcPrChange w:id="3699" w:author="arkat" w:date="2017-10-01T10:33:00Z">
              <w:tcPr>
                <w:tcW w:w="3964" w:type="dxa"/>
              </w:tcPr>
            </w:tcPrChange>
          </w:tcPr>
          <w:p w14:paraId="106AE522" w14:textId="15A0E6F9" w:rsidR="00F76467" w:rsidRDefault="00F76467" w:rsidP="00186F25">
            <w:pPr>
              <w:pStyle w:val="BodyText"/>
              <w:spacing w:after="0"/>
              <w:rPr>
                <w:ins w:id="3700" w:author="arkat" w:date="2017-10-01T10:30:00Z"/>
                <w:lang w:val="en-US"/>
              </w:rPr>
            </w:pPr>
            <w:ins w:id="3701" w:author="arkat" w:date="2017-10-01T10:31:00Z">
              <w:r>
                <w:rPr>
                  <w:noProof/>
                  <w:lang w:val="en-US"/>
                </w:rPr>
                <w:drawing>
                  <wp:inline distT="0" distB="0" distL="0" distR="0" wp14:anchorId="58C99DD8" wp14:editId="16D0A665">
                    <wp:extent cx="273050" cy="353465"/>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2748" t="75915" r="42840" b="13929"/>
                            <a:stretch/>
                          </pic:blipFill>
                          <pic:spPr bwMode="auto">
                            <a:xfrm>
                              <a:off x="0" y="0"/>
                              <a:ext cx="274558" cy="35541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3702" w:author="arkat" w:date="2017-10-01T10:33:00Z">
              <w:tcPr>
                <w:tcW w:w="3965" w:type="dxa"/>
              </w:tcPr>
            </w:tcPrChange>
          </w:tcPr>
          <w:p w14:paraId="6FE4F063" w14:textId="096E566A" w:rsidR="00F76467" w:rsidRDefault="00F76467" w:rsidP="00186F25">
            <w:pPr>
              <w:pStyle w:val="BodyText"/>
              <w:spacing w:after="0"/>
              <w:rPr>
                <w:ins w:id="3703" w:author="arkat" w:date="2017-10-01T10:30:00Z"/>
                <w:lang w:val="en-US"/>
              </w:rPr>
            </w:pPr>
            <w:ins w:id="3704" w:author="arkat" w:date="2017-10-01T10:32:00Z">
              <w:r>
                <w:rPr>
                  <w:lang w:val="en-US"/>
                </w:rPr>
                <w:t>Data Input</w:t>
              </w:r>
            </w:ins>
          </w:p>
        </w:tc>
      </w:tr>
      <w:tr w:rsidR="00F76467" w14:paraId="34345C86" w14:textId="77777777" w:rsidTr="002D4F78">
        <w:trPr>
          <w:jc w:val="center"/>
          <w:ins w:id="3705" w:author="arkat" w:date="2017-10-01T10:30:00Z"/>
        </w:trPr>
        <w:tc>
          <w:tcPr>
            <w:tcW w:w="0" w:type="auto"/>
            <w:tcPrChange w:id="3706" w:author="arkat" w:date="2017-10-01T10:33:00Z">
              <w:tcPr>
                <w:tcW w:w="3964" w:type="dxa"/>
              </w:tcPr>
            </w:tcPrChange>
          </w:tcPr>
          <w:p w14:paraId="03CAE97B" w14:textId="33C12DBB" w:rsidR="00F76467" w:rsidRDefault="00F76467" w:rsidP="00186F25">
            <w:pPr>
              <w:pStyle w:val="BodyText"/>
              <w:spacing w:after="0"/>
              <w:rPr>
                <w:ins w:id="3707" w:author="arkat" w:date="2017-10-01T10:30:00Z"/>
                <w:lang w:val="en-US"/>
              </w:rPr>
            </w:pPr>
            <w:ins w:id="3708" w:author="arkat" w:date="2017-10-01T10:32:00Z">
              <w:r>
                <w:rPr>
                  <w:noProof/>
                  <w:lang w:val="en-US"/>
                </w:rPr>
                <w:drawing>
                  <wp:inline distT="0" distB="0" distL="0" distR="0" wp14:anchorId="1504375A" wp14:editId="5D8C37F2">
                    <wp:extent cx="273050" cy="315046"/>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7616" t="77284" r="38309" b="14355"/>
                            <a:stretch/>
                          </pic:blipFill>
                          <pic:spPr bwMode="auto">
                            <a:xfrm>
                              <a:off x="0" y="0"/>
                              <a:ext cx="277989" cy="32074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3709" w:author="arkat" w:date="2017-10-01T10:33:00Z">
              <w:tcPr>
                <w:tcW w:w="3965" w:type="dxa"/>
              </w:tcPr>
            </w:tcPrChange>
          </w:tcPr>
          <w:p w14:paraId="1A6BCA16" w14:textId="68F5D4F5" w:rsidR="00F76467" w:rsidRDefault="00F76467" w:rsidP="00186F25">
            <w:pPr>
              <w:pStyle w:val="BodyText"/>
              <w:spacing w:after="0"/>
              <w:rPr>
                <w:ins w:id="3710" w:author="arkat" w:date="2017-10-01T10:30:00Z"/>
                <w:lang w:val="en-US"/>
              </w:rPr>
            </w:pPr>
            <w:ins w:id="3711" w:author="arkat" w:date="2017-10-01T10:32:00Z">
              <w:r>
                <w:rPr>
                  <w:lang w:val="en-US"/>
                </w:rPr>
                <w:t>Data Ouput</w:t>
              </w:r>
            </w:ins>
          </w:p>
        </w:tc>
      </w:tr>
    </w:tbl>
    <w:p w14:paraId="51E0C85A" w14:textId="05B0895F" w:rsidR="00171B51" w:rsidRPr="007454BF" w:rsidRDefault="002D4F78">
      <w:pPr>
        <w:pStyle w:val="GambarBAB2"/>
        <w:numPr>
          <w:ilvl w:val="0"/>
          <w:numId w:val="45"/>
        </w:numPr>
        <w:ind w:left="0" w:firstLine="0"/>
        <w:rPr>
          <w:ins w:id="3712" w:author="arkat" w:date="2017-10-01T10:29:00Z"/>
          <w:b/>
          <w:rPrChange w:id="3713" w:author="arkat" w:date="2017-10-02T23:24:00Z">
            <w:rPr>
              <w:ins w:id="3714" w:author="arkat" w:date="2017-10-01T10:29:00Z"/>
            </w:rPr>
          </w:rPrChange>
        </w:rPr>
        <w:pPrChange w:id="3715" w:author="arkat" w:date="2017-10-02T21:26:00Z">
          <w:pPr>
            <w:pStyle w:val="BodyText"/>
            <w:spacing w:after="0"/>
            <w:ind w:firstLine="284"/>
          </w:pPr>
        </w:pPrChange>
      </w:pPr>
      <w:bookmarkStart w:id="3716" w:name="_Toc495046365"/>
      <w:ins w:id="3717" w:author="arkat" w:date="2017-10-01T10:34:00Z">
        <w:r w:rsidRPr="00E6554F">
          <w:rPr>
            <w:b/>
          </w:rPr>
          <w:t xml:space="preserve">Jenis </w:t>
        </w:r>
      </w:ins>
      <w:ins w:id="3718" w:author="arkat" w:date="2017-10-01T10:33:00Z">
        <w:r w:rsidRPr="007454BF">
          <w:rPr>
            <w:b/>
            <w:rPrChange w:id="3719" w:author="arkat" w:date="2017-10-02T23:24:00Z">
              <w:rPr/>
            </w:rPrChange>
          </w:rPr>
          <w:t>Notasi Data Ob</w:t>
        </w:r>
      </w:ins>
      <w:ins w:id="3720" w:author="arkat" w:date="2017-10-01T10:34:00Z">
        <w:r w:rsidRPr="007454BF">
          <w:rPr>
            <w:b/>
            <w:rPrChange w:id="3721" w:author="arkat" w:date="2017-10-02T23:24:00Z">
              <w:rPr/>
            </w:rPrChange>
          </w:rPr>
          <w:t>yek</w:t>
        </w:r>
      </w:ins>
      <w:bookmarkEnd w:id="3716"/>
    </w:p>
    <w:p w14:paraId="10665764" w14:textId="4093ABAD" w:rsidR="002D4F78" w:rsidRDefault="00DA3B1E" w:rsidP="00C36A8C">
      <w:pPr>
        <w:pStyle w:val="BodyText"/>
        <w:spacing w:after="0"/>
        <w:ind w:firstLine="284"/>
        <w:rPr>
          <w:ins w:id="3722" w:author="arkat" w:date="2017-10-01T08:52:00Z"/>
          <w:lang w:val="en-US"/>
        </w:rPr>
      </w:pPr>
      <w:ins w:id="3723" w:author="arkat" w:date="2017-10-01T08:51:00Z">
        <w:r>
          <w:rPr>
            <w:lang w:val="en-US"/>
          </w:rPr>
          <w:t xml:space="preserve">Selain elemen inti, BPMN juga memiliki elemen perluasan. Elemen perluasan tersebut </w:t>
        </w:r>
      </w:ins>
      <w:ins w:id="3724" w:author="arkat" w:date="2017-10-02T22:31:00Z">
        <w:r w:rsidR="00BE35D4">
          <w:rPr>
            <w:lang w:val="en-US"/>
          </w:rPr>
          <w:t>dijelaskan se</w:t>
        </w:r>
      </w:ins>
      <w:ins w:id="3725" w:author="arkat" w:date="2017-10-06T08:01:00Z">
        <w:r w:rsidR="008D650E">
          <w:rPr>
            <w:lang w:val="en-US"/>
          </w:rPr>
          <w:t>cara</w:t>
        </w:r>
      </w:ins>
      <w:ins w:id="3726" w:author="arkat" w:date="2017-10-02T22:28:00Z">
        <w:r w:rsidR="00FF33F1">
          <w:rPr>
            <w:lang w:val="en-US"/>
          </w:rPr>
          <w:t xml:space="preserve"> detail </w:t>
        </w:r>
      </w:ins>
      <w:ins w:id="3727" w:author="arkat" w:date="2017-10-01T08:51:00Z">
        <w:r>
          <w:rPr>
            <w:lang w:val="en-US"/>
          </w:rPr>
          <w:t xml:space="preserve">oleh OMG di dokumen standarisasi BPMN </w:t>
        </w:r>
      </w:ins>
      <w:ins w:id="3728" w:author="arkat" w:date="2017-10-02T22:28:00Z">
        <w:r w:rsidR="00FF33F1">
          <w:rPr>
            <w:lang w:val="en-US"/>
          </w:rPr>
          <w:t xml:space="preserve">versi </w:t>
        </w:r>
      </w:ins>
      <w:ins w:id="3729" w:author="arkat" w:date="2017-10-01T08:51:00Z">
        <w:r>
          <w:rPr>
            <w:lang w:val="en-US"/>
          </w:rPr>
          <w:t xml:space="preserve">2.0. Karena </w:t>
        </w:r>
      </w:ins>
      <w:ins w:id="3730" w:author="arkat" w:date="2017-10-01T08:52:00Z">
        <w:r>
          <w:rPr>
            <w:lang w:val="en-US"/>
          </w:rPr>
          <w:t xml:space="preserve">hampir semua elemen inti BPMN 2.0 memiliki elemen perluasan, maka pembahasan elemen perluasan BPMN 2.0 </w:t>
        </w:r>
      </w:ins>
      <w:ins w:id="3731" w:author="arkat" w:date="2017-10-06T08:01:00Z">
        <w:r w:rsidR="008D650E">
          <w:rPr>
            <w:lang w:val="en-US"/>
          </w:rPr>
          <w:t>akan</w:t>
        </w:r>
      </w:ins>
      <w:ins w:id="3732" w:author="arkat" w:date="2017-10-01T08:52:00Z">
        <w:r>
          <w:rPr>
            <w:lang w:val="en-US"/>
          </w:rPr>
          <w:t xml:space="preserve"> dibahas berdasarkan perluasan dari masing-masing elemen.</w:t>
        </w:r>
      </w:ins>
    </w:p>
    <w:p w14:paraId="5C038676" w14:textId="6760FAD6" w:rsidR="00DA3B1E" w:rsidRPr="00DA3B1E" w:rsidRDefault="00DA3B1E">
      <w:pPr>
        <w:pStyle w:val="BodyText"/>
        <w:numPr>
          <w:ilvl w:val="6"/>
          <w:numId w:val="127"/>
        </w:numPr>
        <w:spacing w:after="0"/>
        <w:ind w:left="270" w:hanging="270"/>
        <w:rPr>
          <w:ins w:id="3733" w:author="arkat" w:date="2017-10-01T08:55:00Z"/>
          <w:lang w:val="en-US"/>
          <w:rPrChange w:id="3734" w:author="arkat" w:date="2017-10-01T08:55:00Z">
            <w:rPr>
              <w:ins w:id="3735" w:author="arkat" w:date="2017-10-01T08:55:00Z"/>
              <w:i/>
              <w:lang w:val="en-US"/>
            </w:rPr>
          </w:rPrChange>
        </w:rPr>
        <w:pPrChange w:id="3736" w:author="arkat" w:date="2017-10-02T22:41:00Z">
          <w:pPr>
            <w:pStyle w:val="BodyText"/>
            <w:spacing w:after="0"/>
            <w:ind w:firstLine="284"/>
          </w:pPr>
        </w:pPrChange>
      </w:pPr>
      <w:ins w:id="3737" w:author="arkat" w:date="2017-10-01T08:54:00Z">
        <w:r w:rsidRPr="005B2456">
          <w:rPr>
            <w:b/>
            <w:i/>
            <w:lang w:val="en-US"/>
            <w:rPrChange w:id="3738" w:author="arkat" w:date="2017-10-02T22:36:00Z">
              <w:rPr>
                <w:lang w:val="en-US"/>
              </w:rPr>
            </w:rPrChange>
          </w:rPr>
          <w:lastRenderedPageBreak/>
          <w:t>Event</w:t>
        </w:r>
        <w:r>
          <w:rPr>
            <w:lang w:val="en-US"/>
          </w:rPr>
          <w:t xml:space="preserve">, memiliki 3 perluasan elemen, yakni </w:t>
        </w:r>
        <w:r w:rsidRPr="00DA3B1E">
          <w:rPr>
            <w:i/>
            <w:lang w:val="en-US"/>
            <w:rPrChange w:id="3739" w:author="arkat" w:date="2017-10-01T08:54:00Z">
              <w:rPr>
                <w:lang w:val="en-US"/>
              </w:rPr>
            </w:rPrChange>
          </w:rPr>
          <w:t>start</w:t>
        </w:r>
      </w:ins>
      <w:ins w:id="3740" w:author="arkat" w:date="2017-10-01T08:55:00Z">
        <w:r>
          <w:rPr>
            <w:i/>
            <w:lang w:val="en-US"/>
          </w:rPr>
          <w:t xml:space="preserve">, intermediate </w:t>
        </w:r>
        <w:r>
          <w:rPr>
            <w:lang w:val="en-US"/>
          </w:rPr>
          <w:t xml:space="preserve">dan </w:t>
        </w:r>
        <w:r>
          <w:rPr>
            <w:i/>
            <w:lang w:val="en-US"/>
          </w:rPr>
          <w:t>end event.</w:t>
        </w:r>
      </w:ins>
      <w:ins w:id="3741" w:author="arkat" w:date="2017-10-04T23:19:00Z">
        <w:r w:rsidR="00611E55">
          <w:rPr>
            <w:lang w:val="en-US"/>
          </w:rPr>
          <w:t xml:space="preserve"> Symbol dari masing-masing elemen tersebut sebagaimana pada gambar 2.8.</w:t>
        </w:r>
      </w:ins>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742" w:author="arkat" w:date="2017-10-01T09:16:00Z">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846"/>
        <w:gridCol w:w="2099"/>
        <w:tblGridChange w:id="3743">
          <w:tblGrid>
            <w:gridCol w:w="720"/>
            <w:gridCol w:w="1165"/>
            <w:gridCol w:w="630"/>
            <w:gridCol w:w="3336"/>
            <w:gridCol w:w="2078"/>
          </w:tblGrid>
        </w:tblGridChange>
      </w:tblGrid>
      <w:tr w:rsidR="00DA3B1E" w14:paraId="58536B45" w14:textId="77777777" w:rsidTr="00AF713F">
        <w:trPr>
          <w:jc w:val="center"/>
          <w:ins w:id="3744" w:author="arkat" w:date="2017-10-01T08:56:00Z"/>
          <w:trPrChange w:id="3745" w:author="arkat" w:date="2017-10-01T09:16:00Z">
            <w:trPr>
              <w:gridAfter w:val="0"/>
              <w:jc w:val="center"/>
            </w:trPr>
          </w:trPrChange>
        </w:trPr>
        <w:tc>
          <w:tcPr>
            <w:tcW w:w="0" w:type="auto"/>
            <w:tcPrChange w:id="3746" w:author="arkat" w:date="2017-10-01T09:16:00Z">
              <w:tcPr>
                <w:tcW w:w="2515" w:type="dxa"/>
                <w:gridSpan w:val="3"/>
              </w:tcPr>
            </w:tcPrChange>
          </w:tcPr>
          <w:p w14:paraId="1603AC62" w14:textId="06DDD87C" w:rsidR="00DA3B1E" w:rsidRDefault="00DA3B1E" w:rsidP="00DA3B1E">
            <w:pPr>
              <w:pStyle w:val="BodyText"/>
              <w:spacing w:after="0"/>
              <w:rPr>
                <w:ins w:id="3747" w:author="arkat" w:date="2017-10-01T08:56:00Z"/>
                <w:lang w:val="en-US"/>
              </w:rPr>
            </w:pPr>
            <w:ins w:id="3748" w:author="arkat" w:date="2017-10-01T08:56:00Z">
              <w:r w:rsidRPr="00A42612">
                <w:rPr>
                  <w:noProof/>
                  <w:szCs w:val="24"/>
                  <w:lang w:val="en-US"/>
                  <w:rPrChange w:id="3749" w:author="Unknown">
                    <w:rPr>
                      <w:noProof/>
                      <w:lang w:val="en-US"/>
                    </w:rPr>
                  </w:rPrChange>
                </w:rPr>
                <w:drawing>
                  <wp:inline distT="0" distB="0" distL="0" distR="0" wp14:anchorId="07C6BD61" wp14:editId="674B3526">
                    <wp:extent cx="391885" cy="391885"/>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3135" cy="393135"/>
                            </a:xfrm>
                            <a:prstGeom prst="rect">
                              <a:avLst/>
                            </a:prstGeom>
                            <a:noFill/>
                            <a:ln>
                              <a:noFill/>
                            </a:ln>
                          </pic:spPr>
                        </pic:pic>
                      </a:graphicData>
                    </a:graphic>
                  </wp:inline>
                </w:drawing>
              </w:r>
            </w:ins>
          </w:p>
        </w:tc>
        <w:tc>
          <w:tcPr>
            <w:tcW w:w="0" w:type="auto"/>
            <w:tcPrChange w:id="3750" w:author="arkat" w:date="2017-10-01T09:16:00Z">
              <w:tcPr>
                <w:tcW w:w="3336" w:type="dxa"/>
              </w:tcPr>
            </w:tcPrChange>
          </w:tcPr>
          <w:p w14:paraId="25F8E419" w14:textId="745208E0" w:rsidR="00DA3B1E" w:rsidRDefault="00DA3B1E" w:rsidP="00DA3B1E">
            <w:pPr>
              <w:pStyle w:val="BodyText"/>
              <w:spacing w:after="0"/>
              <w:rPr>
                <w:ins w:id="3751" w:author="arkat" w:date="2017-10-01T08:56:00Z"/>
                <w:lang w:val="en-US"/>
              </w:rPr>
            </w:pPr>
            <w:ins w:id="3752" w:author="arkat" w:date="2017-10-01T08:56:00Z">
              <w:r>
                <w:rPr>
                  <w:lang w:val="en-US"/>
                </w:rPr>
                <w:t>Start Event</w:t>
              </w:r>
            </w:ins>
          </w:p>
        </w:tc>
      </w:tr>
      <w:tr w:rsidR="00DA3B1E" w14:paraId="4ADBD7C0" w14:textId="77777777" w:rsidTr="00AF713F">
        <w:trPr>
          <w:jc w:val="center"/>
          <w:ins w:id="3753" w:author="arkat" w:date="2017-10-01T08:56:00Z"/>
          <w:trPrChange w:id="3754" w:author="arkat" w:date="2017-10-01T09:16:00Z">
            <w:trPr>
              <w:gridAfter w:val="0"/>
              <w:jc w:val="center"/>
            </w:trPr>
          </w:trPrChange>
        </w:trPr>
        <w:tc>
          <w:tcPr>
            <w:tcW w:w="0" w:type="auto"/>
            <w:tcPrChange w:id="3755" w:author="arkat" w:date="2017-10-01T09:16:00Z">
              <w:tcPr>
                <w:tcW w:w="2515" w:type="dxa"/>
                <w:gridSpan w:val="3"/>
              </w:tcPr>
            </w:tcPrChange>
          </w:tcPr>
          <w:p w14:paraId="13472E41" w14:textId="10A82710" w:rsidR="00DA3B1E" w:rsidRDefault="00DA3B1E" w:rsidP="00DA3B1E">
            <w:pPr>
              <w:pStyle w:val="BodyText"/>
              <w:spacing w:after="0"/>
              <w:rPr>
                <w:ins w:id="3756" w:author="arkat" w:date="2017-10-01T08:56:00Z"/>
                <w:lang w:val="en-US"/>
              </w:rPr>
            </w:pPr>
            <w:ins w:id="3757" w:author="arkat" w:date="2017-10-01T08:56:00Z">
              <w:r w:rsidRPr="00A42612">
                <w:rPr>
                  <w:noProof/>
                  <w:szCs w:val="24"/>
                  <w:lang w:val="en-US"/>
                  <w:rPrChange w:id="3758" w:author="Unknown">
                    <w:rPr>
                      <w:noProof/>
                      <w:lang w:val="en-US"/>
                    </w:rPr>
                  </w:rPrChange>
                </w:rPr>
                <w:drawing>
                  <wp:inline distT="0" distB="0" distL="0" distR="0" wp14:anchorId="1DEF5CDE" wp14:editId="4B42E4C5">
                    <wp:extent cx="391795" cy="39179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2249" cy="392249"/>
                            </a:xfrm>
                            <a:prstGeom prst="rect">
                              <a:avLst/>
                            </a:prstGeom>
                            <a:noFill/>
                            <a:ln>
                              <a:noFill/>
                            </a:ln>
                          </pic:spPr>
                        </pic:pic>
                      </a:graphicData>
                    </a:graphic>
                  </wp:inline>
                </w:drawing>
              </w:r>
            </w:ins>
          </w:p>
        </w:tc>
        <w:tc>
          <w:tcPr>
            <w:tcW w:w="0" w:type="auto"/>
            <w:tcPrChange w:id="3759" w:author="arkat" w:date="2017-10-01T09:16:00Z">
              <w:tcPr>
                <w:tcW w:w="3336" w:type="dxa"/>
              </w:tcPr>
            </w:tcPrChange>
          </w:tcPr>
          <w:p w14:paraId="2CC63494" w14:textId="44C8B71F" w:rsidR="00DA3B1E" w:rsidRDefault="00DA3B1E" w:rsidP="00DA3B1E">
            <w:pPr>
              <w:pStyle w:val="BodyText"/>
              <w:spacing w:after="0"/>
              <w:rPr>
                <w:ins w:id="3760" w:author="arkat" w:date="2017-10-01T08:56:00Z"/>
                <w:lang w:val="en-US"/>
              </w:rPr>
            </w:pPr>
            <w:ins w:id="3761" w:author="arkat" w:date="2017-10-01T08:56:00Z">
              <w:r>
                <w:rPr>
                  <w:lang w:val="en-US"/>
                </w:rPr>
                <w:t>Intermediate Event</w:t>
              </w:r>
            </w:ins>
          </w:p>
        </w:tc>
      </w:tr>
      <w:tr w:rsidR="00DA3B1E" w14:paraId="1B2B6C54" w14:textId="77777777" w:rsidTr="00AF713F">
        <w:tblPrEx>
          <w:tblPrExChange w:id="3762" w:author="arkat" w:date="2017-10-01T09:16:00Z">
            <w:tblPrEx>
              <w:jc w:val="left"/>
              <w:tblInd w:w="720" w:type="dxa"/>
            </w:tblPrEx>
          </w:tblPrExChange>
        </w:tblPrEx>
        <w:trPr>
          <w:jc w:val="center"/>
          <w:ins w:id="3763" w:author="arkat" w:date="2017-10-01T08:58:00Z"/>
          <w:trPrChange w:id="3764" w:author="arkat" w:date="2017-10-01T09:16:00Z">
            <w:trPr>
              <w:gridBefore w:val="1"/>
            </w:trPr>
          </w:trPrChange>
        </w:trPr>
        <w:tc>
          <w:tcPr>
            <w:tcW w:w="0" w:type="auto"/>
            <w:tcPrChange w:id="3765" w:author="arkat" w:date="2017-10-01T09:16:00Z">
              <w:tcPr>
                <w:tcW w:w="1165" w:type="dxa"/>
              </w:tcPr>
            </w:tcPrChange>
          </w:tcPr>
          <w:p w14:paraId="3881B83C" w14:textId="50893EAC" w:rsidR="00DA3B1E" w:rsidRPr="00C36A8C" w:rsidRDefault="00DA3B1E" w:rsidP="00DA3B1E">
            <w:pPr>
              <w:pStyle w:val="BodyText"/>
              <w:spacing w:after="0"/>
              <w:rPr>
                <w:ins w:id="3766" w:author="arkat" w:date="2017-10-01T08:58:00Z"/>
                <w:noProof/>
                <w:szCs w:val="24"/>
                <w:lang w:val="en-US"/>
              </w:rPr>
            </w:pPr>
            <w:ins w:id="3767" w:author="arkat" w:date="2017-10-01T08:58:00Z">
              <w:r w:rsidRPr="00A42612">
                <w:rPr>
                  <w:noProof/>
                  <w:szCs w:val="24"/>
                  <w:lang w:val="en-US"/>
                  <w:rPrChange w:id="3768" w:author="Unknown">
                    <w:rPr>
                      <w:noProof/>
                      <w:lang w:val="en-US"/>
                    </w:rPr>
                  </w:rPrChange>
                </w:rPr>
                <w:drawing>
                  <wp:inline distT="0" distB="0" distL="0" distR="0" wp14:anchorId="3C36329D" wp14:editId="604F3DF8">
                    <wp:extent cx="391795" cy="3917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2095" cy="392095"/>
                            </a:xfrm>
                            <a:prstGeom prst="rect">
                              <a:avLst/>
                            </a:prstGeom>
                            <a:noFill/>
                            <a:ln>
                              <a:noFill/>
                            </a:ln>
                          </pic:spPr>
                        </pic:pic>
                      </a:graphicData>
                    </a:graphic>
                  </wp:inline>
                </w:drawing>
              </w:r>
            </w:ins>
          </w:p>
        </w:tc>
        <w:tc>
          <w:tcPr>
            <w:tcW w:w="0" w:type="auto"/>
            <w:tcPrChange w:id="3769" w:author="arkat" w:date="2017-10-01T09:16:00Z">
              <w:tcPr>
                <w:tcW w:w="6044" w:type="dxa"/>
                <w:gridSpan w:val="3"/>
              </w:tcPr>
            </w:tcPrChange>
          </w:tcPr>
          <w:p w14:paraId="6385B2DB" w14:textId="72AA4FAE" w:rsidR="00DA3B1E" w:rsidRDefault="00DA3B1E" w:rsidP="00DA3B1E">
            <w:pPr>
              <w:pStyle w:val="BodyText"/>
              <w:spacing w:after="0"/>
              <w:rPr>
                <w:ins w:id="3770" w:author="arkat" w:date="2017-10-01T08:58:00Z"/>
                <w:lang w:val="en-US"/>
              </w:rPr>
            </w:pPr>
            <w:ins w:id="3771" w:author="arkat" w:date="2017-10-01T08:59:00Z">
              <w:r>
                <w:rPr>
                  <w:lang w:val="en-US"/>
                </w:rPr>
                <w:t>E</w:t>
              </w:r>
            </w:ins>
            <w:ins w:id="3772" w:author="arkat" w:date="2017-10-01T08:58:00Z">
              <w:r>
                <w:rPr>
                  <w:lang w:val="en-US"/>
                </w:rPr>
                <w:t>nd Event</w:t>
              </w:r>
            </w:ins>
          </w:p>
        </w:tc>
      </w:tr>
    </w:tbl>
    <w:p w14:paraId="77CD1D77" w14:textId="12F0512C" w:rsidR="00DA3B1E" w:rsidRPr="00FF33F1" w:rsidRDefault="00DA3B1E">
      <w:pPr>
        <w:pStyle w:val="GambarBAB2"/>
        <w:numPr>
          <w:ilvl w:val="0"/>
          <w:numId w:val="45"/>
        </w:numPr>
        <w:ind w:left="0" w:firstLine="0"/>
        <w:rPr>
          <w:ins w:id="3773" w:author="arkat" w:date="2017-10-01T09:00:00Z"/>
          <w:b/>
          <w:rPrChange w:id="3774" w:author="arkat" w:date="2017-10-02T22:28:00Z">
            <w:rPr>
              <w:ins w:id="3775" w:author="arkat" w:date="2017-10-01T09:00:00Z"/>
              <w:b/>
              <w:i/>
            </w:rPr>
          </w:rPrChange>
        </w:rPr>
        <w:pPrChange w:id="3776" w:author="arkat" w:date="2017-10-01T08:59:00Z">
          <w:pPr>
            <w:pStyle w:val="BodyText"/>
            <w:spacing w:after="0"/>
            <w:ind w:firstLine="284"/>
          </w:pPr>
        </w:pPrChange>
      </w:pPr>
      <w:bookmarkStart w:id="3777" w:name="_Toc495046366"/>
      <w:ins w:id="3778" w:author="arkat" w:date="2017-10-01T08:59:00Z">
        <w:r w:rsidRPr="00FF33F1">
          <w:rPr>
            <w:b/>
            <w:rPrChange w:id="3779" w:author="arkat" w:date="2017-10-02T22:28:00Z">
              <w:rPr/>
            </w:rPrChange>
          </w:rPr>
          <w:t xml:space="preserve">Notasi perluasan </w:t>
        </w:r>
        <w:r w:rsidRPr="00FF33F1">
          <w:rPr>
            <w:b/>
            <w:i/>
            <w:rPrChange w:id="3780" w:author="arkat" w:date="2017-10-02T22:28:00Z">
              <w:rPr/>
            </w:rPrChange>
          </w:rPr>
          <w:t>Event</w:t>
        </w:r>
      </w:ins>
      <w:bookmarkEnd w:id="3777"/>
    </w:p>
    <w:p w14:paraId="07D3B0FE" w14:textId="7562FD0E" w:rsidR="00533BB3" w:rsidRPr="00B61FBE" w:rsidRDefault="00533BB3">
      <w:pPr>
        <w:pStyle w:val="ListParagraph"/>
        <w:numPr>
          <w:ilvl w:val="0"/>
          <w:numId w:val="128"/>
        </w:numPr>
        <w:rPr>
          <w:ins w:id="3781" w:author="arkat" w:date="2017-10-01T09:01:00Z"/>
        </w:rPr>
        <w:pPrChange w:id="3782" w:author="arkat" w:date="2017-10-02T22:41:00Z">
          <w:pPr>
            <w:pStyle w:val="BodyText"/>
            <w:spacing w:after="0"/>
            <w:ind w:firstLine="284"/>
          </w:pPr>
        </w:pPrChange>
      </w:pPr>
      <w:ins w:id="3783" w:author="arkat" w:date="2017-10-01T09:01:00Z">
        <w:r w:rsidRPr="00B61FBE">
          <w:rPr>
            <w:i/>
          </w:rPr>
          <w:t>Start event</w:t>
        </w:r>
        <w:r w:rsidRPr="00B61FBE">
          <w:t xml:space="preserve"> menand</w:t>
        </w:r>
      </w:ins>
      <w:ins w:id="3784" w:author="arkat" w:date="2017-10-06T08:01:00Z">
        <w:r w:rsidR="008D650E">
          <w:t>akan</w:t>
        </w:r>
      </w:ins>
      <w:ins w:id="3785" w:author="arkat" w:date="2017-10-01T09:01:00Z">
        <w:r w:rsidRPr="00B61FBE">
          <w:t xml:space="preserve"> dimana proses atau </w:t>
        </w:r>
        <w:r w:rsidRPr="00B61FBE">
          <w:rPr>
            <w:i/>
          </w:rPr>
          <w:t>Choreography</w:t>
        </w:r>
        <w:r w:rsidRPr="00B61FBE">
          <w:rPr>
            <w:rPrChange w:id="3786" w:author="arkat" w:date="2017-10-02T08:54:00Z">
              <w:rPr>
                <w:i/>
              </w:rPr>
            </w:rPrChange>
          </w:rPr>
          <w:t xml:space="preserve"> dimulai.</w:t>
        </w:r>
      </w:ins>
    </w:p>
    <w:p w14:paraId="0CD36344" w14:textId="2DD6C4F6" w:rsidR="00533BB3" w:rsidRPr="00B61FBE" w:rsidRDefault="00533BB3">
      <w:pPr>
        <w:pStyle w:val="ListParagraph"/>
        <w:numPr>
          <w:ilvl w:val="0"/>
          <w:numId w:val="128"/>
        </w:numPr>
        <w:rPr>
          <w:ins w:id="3787" w:author="arkat" w:date="2017-10-01T09:01:00Z"/>
        </w:rPr>
        <w:pPrChange w:id="3788" w:author="arkat" w:date="2017-10-02T22:41:00Z">
          <w:pPr>
            <w:pStyle w:val="BodyText"/>
            <w:spacing w:after="0"/>
            <w:ind w:firstLine="284"/>
          </w:pPr>
        </w:pPrChange>
      </w:pPr>
      <w:ins w:id="3789" w:author="arkat" w:date="2017-10-01T09:01:00Z">
        <w:r w:rsidRPr="00B61FBE">
          <w:rPr>
            <w:i/>
          </w:rPr>
          <w:t>Intermediate event</w:t>
        </w:r>
        <w:r w:rsidRPr="00B61FBE">
          <w:rPr>
            <w:rPrChange w:id="3790" w:author="arkat" w:date="2017-10-02T08:54:00Z">
              <w:rPr>
                <w:i/>
              </w:rPr>
            </w:rPrChange>
          </w:rPr>
          <w:t xml:space="preserve"> terjadi diantara </w:t>
        </w:r>
        <w:r w:rsidR="00B013CC">
          <w:rPr>
            <w:i/>
          </w:rPr>
          <w:t>S</w:t>
        </w:r>
        <w:r w:rsidRPr="00B61FBE">
          <w:rPr>
            <w:i/>
          </w:rPr>
          <w:t xml:space="preserve">tart </w:t>
        </w:r>
      </w:ins>
      <w:ins w:id="3791" w:author="arkat" w:date="2017-10-02T08:54:00Z">
        <w:r w:rsidR="00B61FBE">
          <w:rPr>
            <w:lang w:val="en-US"/>
          </w:rPr>
          <w:t xml:space="preserve">dan </w:t>
        </w:r>
      </w:ins>
      <w:ins w:id="3792" w:author="arkat" w:date="2017-10-01T09:01:00Z">
        <w:r w:rsidR="00B013CC">
          <w:rPr>
            <w:i/>
          </w:rPr>
          <w:t>E</w:t>
        </w:r>
        <w:r w:rsidRPr="00B61FBE">
          <w:rPr>
            <w:i/>
          </w:rPr>
          <w:t>nd event</w:t>
        </w:r>
        <w:r w:rsidR="00B013CC">
          <w:t>.</w:t>
        </w:r>
        <w:r w:rsidRPr="00B61FBE">
          <w:t xml:space="preserve"> </w:t>
        </w:r>
        <w:r w:rsidRPr="00B61FBE">
          <w:rPr>
            <w:i/>
          </w:rPr>
          <w:t>Intermediate event</w:t>
        </w:r>
        <w:r w:rsidRPr="00B61FBE">
          <w:rPr>
            <w:rPrChange w:id="3793" w:author="arkat" w:date="2017-10-02T08:54:00Z">
              <w:rPr>
                <w:i/>
              </w:rPr>
            </w:rPrChange>
          </w:rPr>
          <w:t xml:space="preserve"> </w:t>
        </w:r>
      </w:ins>
      <w:ins w:id="3794" w:author="arkat" w:date="2017-10-06T08:01:00Z">
        <w:r w:rsidR="008D650E">
          <w:t>akan</w:t>
        </w:r>
      </w:ins>
      <w:ins w:id="3795" w:author="arkat" w:date="2017-10-01T09:01:00Z">
        <w:r w:rsidR="00B013CC">
          <w:t xml:space="preserve"> mempengaruhi aliran P</w:t>
        </w:r>
        <w:r w:rsidRPr="00B61FBE">
          <w:t>roses</w:t>
        </w:r>
      </w:ins>
      <w:ins w:id="3796" w:author="arkat" w:date="2017-10-02T21:28:00Z">
        <w:r w:rsidR="00B013CC">
          <w:rPr>
            <w:lang w:val="en-US"/>
          </w:rPr>
          <w:t xml:space="preserve"> dan</w:t>
        </w:r>
      </w:ins>
      <w:ins w:id="3797" w:author="arkat" w:date="2017-10-01T09:01:00Z">
        <w:r w:rsidRPr="00B61FBE">
          <w:t xml:space="preserve"> </w:t>
        </w:r>
        <w:r w:rsidRPr="00B61FBE">
          <w:rPr>
            <w:i/>
          </w:rPr>
          <w:t>Choreography</w:t>
        </w:r>
        <w:r w:rsidRPr="00B61FBE">
          <w:rPr>
            <w:rPrChange w:id="3798" w:author="arkat" w:date="2017-10-02T08:54:00Z">
              <w:rPr>
                <w:i/>
              </w:rPr>
            </w:rPrChange>
          </w:rPr>
          <w:t xml:space="preserve">, </w:t>
        </w:r>
      </w:ins>
      <w:ins w:id="3799" w:author="arkat" w:date="2017-10-06T08:01:00Z">
        <w:r w:rsidR="008D650E">
          <w:t>akan</w:t>
        </w:r>
      </w:ins>
      <w:ins w:id="3800" w:author="arkat" w:date="2017-10-01T09:01:00Z">
        <w:r w:rsidRPr="00B61FBE">
          <w:t xml:space="preserve"> tetapi tidak memulainya atau mengakhirinya.</w:t>
        </w:r>
      </w:ins>
    </w:p>
    <w:p w14:paraId="55D207D3" w14:textId="2329BE61" w:rsidR="00533BB3" w:rsidRPr="00B61FBE" w:rsidRDefault="00533BB3">
      <w:pPr>
        <w:pStyle w:val="ListParagraph"/>
        <w:numPr>
          <w:ilvl w:val="0"/>
          <w:numId w:val="128"/>
        </w:numPr>
        <w:rPr>
          <w:ins w:id="3801" w:author="arkat" w:date="2017-10-01T09:03:00Z"/>
        </w:rPr>
        <w:pPrChange w:id="3802" w:author="arkat" w:date="2017-10-02T22:41:00Z">
          <w:pPr>
            <w:pStyle w:val="BodyText"/>
            <w:spacing w:after="0"/>
            <w:ind w:firstLine="284"/>
          </w:pPr>
        </w:pPrChange>
      </w:pPr>
      <w:ins w:id="3803" w:author="arkat" w:date="2017-10-01T09:01:00Z">
        <w:r w:rsidRPr="00B61FBE">
          <w:rPr>
            <w:i/>
          </w:rPr>
          <w:t xml:space="preserve">End event </w:t>
        </w:r>
      </w:ins>
      <w:ins w:id="3804" w:author="arkat" w:date="2017-10-01T09:02:00Z">
        <w:r w:rsidRPr="00B61FBE">
          <w:t>menand</w:t>
        </w:r>
      </w:ins>
      <w:ins w:id="3805" w:author="arkat" w:date="2017-10-06T08:01:00Z">
        <w:r w:rsidR="008D650E">
          <w:t>akan</w:t>
        </w:r>
      </w:ins>
      <w:ins w:id="3806" w:author="arkat" w:date="2017-10-01T09:02:00Z">
        <w:r w:rsidRPr="00B61FBE">
          <w:t xml:space="preserve"> </w:t>
        </w:r>
      </w:ins>
      <w:ins w:id="3807" w:author="arkat" w:date="2017-10-01T09:01:00Z">
        <w:r w:rsidRPr="00B61FBE">
          <w:t xml:space="preserve">dimana proses atau </w:t>
        </w:r>
        <w:r w:rsidRPr="00B61FBE">
          <w:rPr>
            <w:i/>
          </w:rPr>
          <w:t>Choreography</w:t>
        </w:r>
        <w:r w:rsidRPr="00B61FBE">
          <w:rPr>
            <w:rPrChange w:id="3808" w:author="arkat" w:date="2017-10-02T08:54:00Z">
              <w:rPr>
                <w:i/>
              </w:rPr>
            </w:rPrChange>
          </w:rPr>
          <w:t xml:space="preserve"> dimulai.</w:t>
        </w:r>
      </w:ins>
    </w:p>
    <w:p w14:paraId="45A59BF5" w14:textId="08D1371A" w:rsidR="00AF713F" w:rsidRPr="007454BF" w:rsidRDefault="00533BB3" w:rsidP="00C36A8C">
      <w:pPr>
        <w:pStyle w:val="BodyText"/>
        <w:spacing w:after="0"/>
        <w:ind w:firstLine="284"/>
        <w:rPr>
          <w:ins w:id="3809" w:author="arkat" w:date="2017-10-01T09:18:00Z"/>
          <w:color w:val="0D0D0D" w:themeColor="text1" w:themeTint="F2"/>
          <w:rPrChange w:id="3810" w:author="arkat" w:date="2017-10-02T23:19:00Z">
            <w:rPr>
              <w:ins w:id="3811" w:author="arkat" w:date="2017-10-01T09:18:00Z"/>
            </w:rPr>
          </w:rPrChange>
        </w:rPr>
      </w:pPr>
      <w:ins w:id="3812" w:author="arkat" w:date="2017-10-01T09:04:00Z">
        <w:r w:rsidRPr="007454BF">
          <w:rPr>
            <w:i/>
            <w:color w:val="0D0D0D" w:themeColor="text1" w:themeTint="F2"/>
            <w:rPrChange w:id="3813" w:author="arkat" w:date="2017-10-02T23:19:00Z">
              <w:rPr>
                <w:b/>
                <w:i/>
              </w:rPr>
            </w:rPrChange>
          </w:rPr>
          <w:t xml:space="preserve">Start </w:t>
        </w:r>
      </w:ins>
      <w:ins w:id="3814" w:author="arkat" w:date="2017-10-02T21:28:00Z">
        <w:r w:rsidR="00B013CC" w:rsidRPr="007454BF">
          <w:rPr>
            <w:i/>
            <w:color w:val="0D0D0D" w:themeColor="text1" w:themeTint="F2"/>
            <w:lang w:val="en-US"/>
            <w:rPrChange w:id="3815" w:author="arkat" w:date="2017-10-02T23:19:00Z">
              <w:rPr>
                <w:i/>
                <w:lang w:val="en-US"/>
              </w:rPr>
            </w:rPrChange>
          </w:rPr>
          <w:t xml:space="preserve">event </w:t>
        </w:r>
      </w:ins>
      <w:ins w:id="3816" w:author="arkat" w:date="2017-10-01T09:04:00Z">
        <w:r w:rsidRPr="007454BF">
          <w:rPr>
            <w:color w:val="0D0D0D" w:themeColor="text1" w:themeTint="F2"/>
            <w:rPrChange w:id="3817" w:author="arkat" w:date="2017-10-02T23:19:00Z">
              <w:rPr>
                <w:b/>
              </w:rPr>
            </w:rPrChange>
          </w:rPr>
          <w:t xml:space="preserve">dan </w:t>
        </w:r>
      </w:ins>
      <w:ins w:id="3818" w:author="arkat" w:date="2017-10-02T22:29:00Z">
        <w:r w:rsidR="00907C63" w:rsidRPr="007454BF">
          <w:rPr>
            <w:color w:val="0D0D0D" w:themeColor="text1" w:themeTint="F2"/>
            <w:lang w:val="en-US"/>
            <w:rPrChange w:id="3819" w:author="arkat" w:date="2017-10-02T23:19:00Z">
              <w:rPr>
                <w:color w:val="FF0000"/>
                <w:lang w:val="en-US"/>
              </w:rPr>
            </w:rPrChange>
          </w:rPr>
          <w:t xml:space="preserve">sebagian </w:t>
        </w:r>
      </w:ins>
      <w:ins w:id="3820" w:author="arkat" w:date="2017-10-01T09:04:00Z">
        <w:r w:rsidRPr="007454BF">
          <w:rPr>
            <w:i/>
            <w:color w:val="0D0D0D" w:themeColor="text1" w:themeTint="F2"/>
            <w:rPrChange w:id="3821" w:author="arkat" w:date="2017-10-02T23:19:00Z">
              <w:rPr>
                <w:b/>
              </w:rPr>
            </w:rPrChange>
          </w:rPr>
          <w:t>Intermediate event</w:t>
        </w:r>
        <w:r w:rsidRPr="007454BF">
          <w:rPr>
            <w:color w:val="0D0D0D" w:themeColor="text1" w:themeTint="F2"/>
            <w:rPrChange w:id="3822" w:author="arkat" w:date="2017-10-02T23:19:00Z">
              <w:rPr/>
            </w:rPrChange>
          </w:rPr>
          <w:t xml:space="preserve"> memiliki </w:t>
        </w:r>
        <w:r w:rsidRPr="007454BF">
          <w:rPr>
            <w:i/>
            <w:color w:val="0D0D0D" w:themeColor="text1" w:themeTint="F2"/>
            <w:rPrChange w:id="3823" w:author="arkat" w:date="2017-10-02T23:19:00Z">
              <w:rPr>
                <w:i/>
              </w:rPr>
            </w:rPrChange>
          </w:rPr>
          <w:t xml:space="preserve">trigger </w:t>
        </w:r>
        <w:r w:rsidRPr="007454BF">
          <w:rPr>
            <w:color w:val="0D0D0D" w:themeColor="text1" w:themeTint="F2"/>
            <w:rPrChange w:id="3824" w:author="arkat" w:date="2017-10-02T23:19:00Z">
              <w:rPr/>
            </w:rPrChange>
          </w:rPr>
          <w:t xml:space="preserve">yang mendefinisikan </w:t>
        </w:r>
      </w:ins>
      <w:ins w:id="3825" w:author="arkat" w:date="2017-10-01T09:05:00Z">
        <w:r w:rsidRPr="007454BF">
          <w:rPr>
            <w:color w:val="0D0D0D" w:themeColor="text1" w:themeTint="F2"/>
            <w:rPrChange w:id="3826" w:author="arkat" w:date="2017-10-02T23:19:00Z">
              <w:rPr/>
            </w:rPrChange>
          </w:rPr>
          <w:t xml:space="preserve">penyebab </w:t>
        </w:r>
        <w:r w:rsidRPr="007454BF">
          <w:rPr>
            <w:i/>
            <w:color w:val="0D0D0D" w:themeColor="text1" w:themeTint="F2"/>
            <w:rPrChange w:id="3827" w:author="arkat" w:date="2017-10-02T23:19:00Z">
              <w:rPr>
                <w:i/>
              </w:rPr>
            </w:rPrChange>
          </w:rPr>
          <w:t xml:space="preserve">Events. </w:t>
        </w:r>
      </w:ins>
      <w:ins w:id="3828" w:author="arkat" w:date="2017-10-02T23:16:00Z">
        <w:r w:rsidR="00430296" w:rsidRPr="007454BF">
          <w:rPr>
            <w:color w:val="0D0D0D" w:themeColor="text1" w:themeTint="F2"/>
            <w:lang w:val="en-US"/>
            <w:rPrChange w:id="3829" w:author="arkat" w:date="2017-10-02T23:19:00Z">
              <w:rPr>
                <w:color w:val="FF0000"/>
                <w:lang w:val="en-US"/>
              </w:rPr>
            </w:rPrChange>
          </w:rPr>
          <w:t xml:space="preserve">Ada beberapa </w:t>
        </w:r>
      </w:ins>
      <w:ins w:id="3830" w:author="arkat" w:date="2017-10-06T08:01:00Z">
        <w:r w:rsidR="008D650E">
          <w:rPr>
            <w:color w:val="0D0D0D" w:themeColor="text1" w:themeTint="F2"/>
            <w:lang w:val="en-US"/>
          </w:rPr>
          <w:t>cara</w:t>
        </w:r>
      </w:ins>
      <w:ins w:id="3831" w:author="arkat" w:date="2017-10-02T23:16:00Z">
        <w:r w:rsidR="00430296" w:rsidRPr="007454BF">
          <w:rPr>
            <w:color w:val="0D0D0D" w:themeColor="text1" w:themeTint="F2"/>
            <w:lang w:val="en-US"/>
            <w:rPrChange w:id="3832" w:author="arkat" w:date="2017-10-02T23:19:00Z">
              <w:rPr>
                <w:color w:val="FF0000"/>
                <w:lang w:val="en-US"/>
              </w:rPr>
            </w:rPrChange>
          </w:rPr>
          <w:t xml:space="preserve"> </w:t>
        </w:r>
        <w:r w:rsidR="00430296" w:rsidRPr="007454BF">
          <w:rPr>
            <w:i/>
            <w:color w:val="0D0D0D" w:themeColor="text1" w:themeTint="F2"/>
            <w:lang w:val="en-US"/>
            <w:rPrChange w:id="3833" w:author="arkat" w:date="2017-10-02T23:19:00Z">
              <w:rPr>
                <w:i/>
                <w:color w:val="FF0000"/>
                <w:lang w:val="en-US"/>
              </w:rPr>
            </w:rPrChange>
          </w:rPr>
          <w:t xml:space="preserve">event-event </w:t>
        </w:r>
      </w:ins>
      <w:ins w:id="3834" w:author="arkat" w:date="2017-10-02T23:17:00Z">
        <w:r w:rsidR="00430296" w:rsidRPr="007454BF">
          <w:rPr>
            <w:color w:val="0D0D0D" w:themeColor="text1" w:themeTint="F2"/>
            <w:lang w:val="en-US"/>
            <w:rPrChange w:id="3835" w:author="arkat" w:date="2017-10-02T23:19:00Z">
              <w:rPr>
                <w:color w:val="FF0000"/>
                <w:lang w:val="en-US"/>
              </w:rPr>
            </w:rPrChange>
          </w:rPr>
          <w:t>ini dapat di-</w:t>
        </w:r>
        <w:r w:rsidR="00430296" w:rsidRPr="007454BF">
          <w:rPr>
            <w:i/>
            <w:color w:val="0D0D0D" w:themeColor="text1" w:themeTint="F2"/>
            <w:lang w:val="en-US"/>
            <w:rPrChange w:id="3836" w:author="arkat" w:date="2017-10-02T23:20:00Z">
              <w:rPr>
                <w:color w:val="FF0000"/>
                <w:lang w:val="en-US"/>
              </w:rPr>
            </w:rPrChange>
          </w:rPr>
          <w:t>trigger</w:t>
        </w:r>
        <w:r w:rsidR="00430296" w:rsidRPr="007454BF">
          <w:rPr>
            <w:color w:val="0D0D0D" w:themeColor="text1" w:themeTint="F2"/>
            <w:lang w:val="en-US"/>
            <w:rPrChange w:id="3837" w:author="arkat" w:date="2017-10-02T23:19:00Z">
              <w:rPr>
                <w:color w:val="FF0000"/>
                <w:lang w:val="en-US"/>
              </w:rPr>
            </w:rPrChange>
          </w:rPr>
          <w:t xml:space="preserve">. </w:t>
        </w:r>
      </w:ins>
      <w:ins w:id="3838" w:author="arkat" w:date="2017-10-01T09:06:00Z">
        <w:r w:rsidRPr="007454BF">
          <w:rPr>
            <w:i/>
            <w:color w:val="0D0D0D" w:themeColor="text1" w:themeTint="F2"/>
            <w:rPrChange w:id="3839" w:author="arkat" w:date="2017-10-02T23:19:00Z">
              <w:rPr>
                <w:i/>
              </w:rPr>
            </w:rPrChange>
          </w:rPr>
          <w:t xml:space="preserve">End Event </w:t>
        </w:r>
        <w:r w:rsidRPr="007454BF">
          <w:rPr>
            <w:color w:val="0D0D0D" w:themeColor="text1" w:themeTint="F2"/>
            <w:rPrChange w:id="3840" w:author="arkat" w:date="2017-10-02T23:19:00Z">
              <w:rPr/>
            </w:rPrChange>
          </w:rPr>
          <w:t xml:space="preserve">mungkin mendefinisikan </w:t>
        </w:r>
      </w:ins>
      <w:ins w:id="3841" w:author="arkat" w:date="2017-10-01T09:07:00Z">
        <w:r w:rsidRPr="007454BF">
          <w:rPr>
            <w:color w:val="0D0D0D" w:themeColor="text1" w:themeTint="F2"/>
            <w:rPrChange w:id="3842" w:author="arkat" w:date="2017-10-02T23:19:00Z">
              <w:rPr/>
            </w:rPrChange>
          </w:rPr>
          <w:t>“</w:t>
        </w:r>
        <w:r w:rsidRPr="007454BF">
          <w:rPr>
            <w:i/>
            <w:color w:val="0D0D0D" w:themeColor="text1" w:themeTint="F2"/>
            <w:rPrChange w:id="3843" w:author="arkat" w:date="2017-10-02T23:19:00Z">
              <w:rPr/>
            </w:rPrChange>
          </w:rPr>
          <w:t>result</w:t>
        </w:r>
        <w:r w:rsidRPr="007454BF">
          <w:rPr>
            <w:color w:val="0D0D0D" w:themeColor="text1" w:themeTint="F2"/>
            <w:rPrChange w:id="3844" w:author="arkat" w:date="2017-10-02T23:19:00Z">
              <w:rPr/>
            </w:rPrChange>
          </w:rPr>
          <w:t>” yang merup</w:t>
        </w:r>
      </w:ins>
      <w:ins w:id="3845" w:author="arkat" w:date="2017-10-06T08:01:00Z">
        <w:r w:rsidR="008D650E">
          <w:rPr>
            <w:color w:val="0D0D0D" w:themeColor="text1" w:themeTint="F2"/>
          </w:rPr>
          <w:t>akan</w:t>
        </w:r>
      </w:ins>
      <w:ins w:id="3846" w:author="arkat" w:date="2017-10-01T09:08:00Z">
        <w:r w:rsidR="00C73FF8" w:rsidRPr="007454BF">
          <w:rPr>
            <w:color w:val="0D0D0D" w:themeColor="text1" w:themeTint="F2"/>
            <w:rPrChange w:id="3847" w:author="arkat" w:date="2017-10-02T23:19:00Z">
              <w:rPr/>
            </w:rPrChange>
          </w:rPr>
          <w:t xml:space="preserve"> konsekuensi dari</w:t>
        </w:r>
      </w:ins>
      <w:ins w:id="3848" w:author="arkat" w:date="2017-10-01T09:07:00Z">
        <w:r w:rsidR="00C73FF8" w:rsidRPr="007454BF">
          <w:rPr>
            <w:color w:val="0D0D0D" w:themeColor="text1" w:themeTint="F2"/>
            <w:rPrChange w:id="3849" w:author="arkat" w:date="2017-10-02T23:19:00Z">
              <w:rPr/>
            </w:rPrChange>
          </w:rPr>
          <w:t xml:space="preserve"> akhir sebuah </w:t>
        </w:r>
        <w:r w:rsidRPr="007454BF">
          <w:rPr>
            <w:i/>
            <w:color w:val="0D0D0D" w:themeColor="text1" w:themeTint="F2"/>
            <w:rPrChange w:id="3850" w:author="arkat" w:date="2017-10-02T23:19:00Z">
              <w:rPr>
                <w:i/>
              </w:rPr>
            </w:rPrChange>
          </w:rPr>
          <w:t xml:space="preserve">sequence flow. </w:t>
        </w:r>
      </w:ins>
      <w:ins w:id="3851" w:author="arkat" w:date="2017-10-01T09:09:00Z">
        <w:r w:rsidR="006E22EE" w:rsidRPr="007454BF">
          <w:rPr>
            <w:i/>
            <w:color w:val="0D0D0D" w:themeColor="text1" w:themeTint="F2"/>
            <w:rPrChange w:id="3852" w:author="arkat" w:date="2017-10-02T23:19:00Z">
              <w:rPr>
                <w:i/>
              </w:rPr>
            </w:rPrChange>
          </w:rPr>
          <w:t xml:space="preserve"> Start Event </w:t>
        </w:r>
        <w:r w:rsidR="006E22EE" w:rsidRPr="007454BF">
          <w:rPr>
            <w:color w:val="0D0D0D" w:themeColor="text1" w:themeTint="F2"/>
            <w:rPrChange w:id="3853" w:author="arkat" w:date="2017-10-02T23:19:00Z">
              <w:rPr/>
            </w:rPrChange>
          </w:rPr>
          <w:t xml:space="preserve">hanya dapat </w:t>
        </w:r>
      </w:ins>
      <w:ins w:id="3854" w:author="arkat" w:date="2017-10-01T09:10:00Z">
        <w:r w:rsidR="006E22EE" w:rsidRPr="007454BF">
          <w:rPr>
            <w:color w:val="0D0D0D" w:themeColor="text1" w:themeTint="F2"/>
            <w:rPrChange w:id="3855" w:author="arkat" w:date="2017-10-02T23:19:00Z">
              <w:rPr/>
            </w:rPrChange>
          </w:rPr>
          <w:t xml:space="preserve">bereaksi </w:t>
        </w:r>
      </w:ins>
      <w:ins w:id="3856" w:author="arkat" w:date="2017-10-01T09:09:00Z">
        <w:r w:rsidR="00AF713F" w:rsidRPr="007454BF">
          <w:rPr>
            <w:color w:val="0D0D0D" w:themeColor="text1" w:themeTint="F2"/>
            <w:rPrChange w:id="3857" w:author="arkat" w:date="2017-10-02T23:19:00Z">
              <w:rPr/>
            </w:rPrChange>
          </w:rPr>
          <w:t>ket</w:t>
        </w:r>
      </w:ins>
      <w:ins w:id="3858" w:author="arkat" w:date="2017-10-01T09:13:00Z">
        <w:r w:rsidR="007454BF" w:rsidRPr="007454BF">
          <w:rPr>
            <w:color w:val="0D0D0D" w:themeColor="text1" w:themeTint="F2"/>
            <w:rPrChange w:id="3859" w:author="arkat" w:date="2017-10-02T23:19:00Z">
              <w:rPr>
                <w:color w:val="FF0000"/>
              </w:rPr>
            </w:rPrChange>
          </w:rPr>
          <w:t>ika di-</w:t>
        </w:r>
        <w:r w:rsidR="007454BF" w:rsidRPr="007454BF">
          <w:rPr>
            <w:i/>
            <w:color w:val="0D0D0D" w:themeColor="text1" w:themeTint="F2"/>
            <w:rPrChange w:id="3860" w:author="arkat" w:date="2017-10-02T23:20:00Z">
              <w:rPr>
                <w:color w:val="FF0000"/>
              </w:rPr>
            </w:rPrChange>
          </w:rPr>
          <w:t>trigger</w:t>
        </w:r>
        <w:r w:rsidR="00AF713F" w:rsidRPr="007454BF">
          <w:rPr>
            <w:color w:val="0D0D0D" w:themeColor="text1" w:themeTint="F2"/>
            <w:rPrChange w:id="3861" w:author="arkat" w:date="2017-10-02T23:19:00Z">
              <w:rPr/>
            </w:rPrChange>
          </w:rPr>
          <w:t xml:space="preserve"> oleh </w:t>
        </w:r>
      </w:ins>
      <w:ins w:id="3862" w:author="arkat" w:date="2017-10-01T09:10:00Z">
        <w:r w:rsidR="006E22EE" w:rsidRPr="007454BF">
          <w:rPr>
            <w:color w:val="0D0D0D" w:themeColor="text1" w:themeTint="F2"/>
            <w:rPrChange w:id="3863" w:author="arkat" w:date="2017-10-02T23:19:00Z">
              <w:rPr/>
            </w:rPrChange>
          </w:rPr>
          <w:t>“</w:t>
        </w:r>
        <w:r w:rsidR="006E22EE" w:rsidRPr="007454BF">
          <w:rPr>
            <w:i/>
            <w:color w:val="0D0D0D" w:themeColor="text1" w:themeTint="F2"/>
            <w:rPrChange w:id="3864" w:author="arkat" w:date="2017-10-02T23:19:00Z">
              <w:rPr>
                <w:i/>
              </w:rPr>
            </w:rPrChange>
          </w:rPr>
          <w:t>catch</w:t>
        </w:r>
      </w:ins>
      <w:ins w:id="3865" w:author="arkat" w:date="2017-10-02T21:28:00Z">
        <w:r w:rsidR="00B013CC" w:rsidRPr="007454BF">
          <w:rPr>
            <w:color w:val="0D0D0D" w:themeColor="text1" w:themeTint="F2"/>
            <w:rPrChange w:id="3866" w:author="arkat" w:date="2017-10-02T23:19:00Z">
              <w:rPr/>
            </w:rPrChange>
          </w:rPr>
          <w:t>”</w:t>
        </w:r>
      </w:ins>
      <w:ins w:id="3867" w:author="arkat" w:date="2017-10-01T09:10:00Z">
        <w:r w:rsidR="006E22EE" w:rsidRPr="007454BF">
          <w:rPr>
            <w:color w:val="0D0D0D" w:themeColor="text1" w:themeTint="F2"/>
            <w:rPrChange w:id="3868" w:author="arkat" w:date="2017-10-02T23:19:00Z">
              <w:rPr/>
            </w:rPrChange>
          </w:rPr>
          <w:t>.</w:t>
        </w:r>
      </w:ins>
      <w:ins w:id="3869" w:author="arkat" w:date="2017-10-01T09:11:00Z">
        <w:r w:rsidR="00AF713F" w:rsidRPr="007454BF">
          <w:rPr>
            <w:color w:val="0D0D0D" w:themeColor="text1" w:themeTint="F2"/>
            <w:rPrChange w:id="3870" w:author="arkat" w:date="2017-10-02T23:19:00Z">
              <w:rPr/>
            </w:rPrChange>
          </w:rPr>
          <w:t xml:space="preserve"> </w:t>
        </w:r>
        <w:r w:rsidR="00AF713F" w:rsidRPr="007454BF">
          <w:rPr>
            <w:i/>
            <w:color w:val="0D0D0D" w:themeColor="text1" w:themeTint="F2"/>
            <w:rPrChange w:id="3871" w:author="arkat" w:date="2017-10-02T23:19:00Z">
              <w:rPr>
                <w:i/>
              </w:rPr>
            </w:rPrChange>
          </w:rPr>
          <w:t xml:space="preserve">End event </w:t>
        </w:r>
        <w:r w:rsidR="00AF713F" w:rsidRPr="007454BF">
          <w:rPr>
            <w:color w:val="0D0D0D" w:themeColor="text1" w:themeTint="F2"/>
            <w:rPrChange w:id="3872" w:author="arkat" w:date="2017-10-02T23:19:00Z">
              <w:rPr/>
            </w:rPrChange>
          </w:rPr>
          <w:t>hanya bisa hanya bisa membuat “</w:t>
        </w:r>
        <w:r w:rsidR="00AF713F" w:rsidRPr="007454BF">
          <w:rPr>
            <w:i/>
            <w:color w:val="0D0D0D" w:themeColor="text1" w:themeTint="F2"/>
            <w:rPrChange w:id="3873" w:author="arkat" w:date="2017-10-02T23:20:00Z">
              <w:rPr/>
            </w:rPrChange>
          </w:rPr>
          <w:t>throw</w:t>
        </w:r>
        <w:r w:rsidR="00AF713F" w:rsidRPr="007454BF">
          <w:rPr>
            <w:color w:val="0D0D0D" w:themeColor="text1" w:themeTint="F2"/>
            <w:rPrChange w:id="3874" w:author="arkat" w:date="2017-10-02T23:19:00Z">
              <w:rPr/>
            </w:rPrChange>
          </w:rPr>
          <w:t>”</w:t>
        </w:r>
      </w:ins>
      <w:ins w:id="3875" w:author="arkat" w:date="2017-10-02T23:18:00Z">
        <w:r w:rsidR="007454BF" w:rsidRPr="007454BF">
          <w:rPr>
            <w:color w:val="0D0D0D" w:themeColor="text1" w:themeTint="F2"/>
            <w:lang w:val="en-US"/>
            <w:rPrChange w:id="3876" w:author="arkat" w:date="2017-10-02T23:19:00Z">
              <w:rPr>
                <w:color w:val="FF0000"/>
                <w:lang w:val="en-US"/>
              </w:rPr>
            </w:rPrChange>
          </w:rPr>
          <w:t xml:space="preserve"> sebagai hasil</w:t>
        </w:r>
      </w:ins>
      <w:ins w:id="3877" w:author="arkat" w:date="2017-10-01T09:11:00Z">
        <w:r w:rsidR="00AF713F" w:rsidRPr="007454BF">
          <w:rPr>
            <w:color w:val="0D0D0D" w:themeColor="text1" w:themeTint="F2"/>
            <w:rPrChange w:id="3878" w:author="arkat" w:date="2017-10-02T23:19:00Z">
              <w:rPr/>
            </w:rPrChange>
          </w:rPr>
          <w:t>.</w:t>
        </w:r>
      </w:ins>
      <w:ins w:id="3879" w:author="arkat" w:date="2017-10-01T09:10:00Z">
        <w:r w:rsidR="006E22EE" w:rsidRPr="007454BF">
          <w:rPr>
            <w:color w:val="0D0D0D" w:themeColor="text1" w:themeTint="F2"/>
            <w:rPrChange w:id="3880" w:author="arkat" w:date="2017-10-02T23:19:00Z">
              <w:rPr/>
            </w:rPrChange>
          </w:rPr>
          <w:t xml:space="preserve"> </w:t>
        </w:r>
        <w:r w:rsidR="00AF713F" w:rsidRPr="007454BF">
          <w:rPr>
            <w:i/>
            <w:color w:val="0D0D0D" w:themeColor="text1" w:themeTint="F2"/>
            <w:rPrChange w:id="3881" w:author="arkat" w:date="2017-10-02T23:19:00Z">
              <w:rPr>
                <w:i/>
              </w:rPr>
            </w:rPrChange>
          </w:rPr>
          <w:t xml:space="preserve">Intermediate Event </w:t>
        </w:r>
      </w:ins>
      <w:ins w:id="3882" w:author="arkat" w:date="2017-10-01T09:14:00Z">
        <w:r w:rsidR="00AF713F" w:rsidRPr="007454BF">
          <w:rPr>
            <w:color w:val="0D0D0D" w:themeColor="text1" w:themeTint="F2"/>
            <w:rPrChange w:id="3883" w:author="arkat" w:date="2017-10-02T23:19:00Z">
              <w:rPr/>
            </w:rPrChange>
          </w:rPr>
          <w:t xml:space="preserve">mampu menangkap atau melempar </w:t>
        </w:r>
        <w:r w:rsidR="00AF713F" w:rsidRPr="007454BF">
          <w:rPr>
            <w:i/>
            <w:color w:val="0D0D0D" w:themeColor="text1" w:themeTint="F2"/>
            <w:rPrChange w:id="3884" w:author="arkat" w:date="2017-10-02T23:19:00Z">
              <w:rPr/>
            </w:rPrChange>
          </w:rPr>
          <w:t>trigger</w:t>
        </w:r>
        <w:r w:rsidR="00AF713F" w:rsidRPr="007454BF">
          <w:rPr>
            <w:color w:val="0D0D0D" w:themeColor="text1" w:themeTint="F2"/>
            <w:rPrChange w:id="3885" w:author="arkat" w:date="2017-10-02T23:19:00Z">
              <w:rPr/>
            </w:rPrChange>
          </w:rPr>
          <w:t>.</w:t>
        </w:r>
      </w:ins>
    </w:p>
    <w:p w14:paraId="7D5CEDED" w14:textId="541EF9F4" w:rsidR="00AF713F" w:rsidRPr="007454BF" w:rsidRDefault="00AF713F" w:rsidP="00C36A8C">
      <w:pPr>
        <w:pStyle w:val="BodyText"/>
        <w:spacing w:after="0"/>
        <w:ind w:firstLine="284"/>
        <w:rPr>
          <w:ins w:id="3886" w:author="arkat" w:date="2017-10-01T09:15:00Z"/>
          <w:color w:val="0D0D0D" w:themeColor="text1" w:themeTint="F2"/>
          <w:lang w:val="en-US"/>
          <w:rPrChange w:id="3887" w:author="arkat" w:date="2017-10-02T23:20:00Z">
            <w:rPr>
              <w:ins w:id="3888" w:author="arkat" w:date="2017-10-01T09:15:00Z"/>
            </w:rPr>
          </w:rPrChange>
        </w:rPr>
      </w:pPr>
      <w:ins w:id="3889" w:author="arkat" w:date="2017-10-01T09:19:00Z">
        <w:r w:rsidRPr="007454BF">
          <w:rPr>
            <w:color w:val="0D0D0D" w:themeColor="text1" w:themeTint="F2"/>
            <w:rPrChange w:id="3890" w:author="arkat" w:date="2017-10-02T23:20:00Z">
              <w:rPr/>
            </w:rPrChange>
          </w:rPr>
          <w:t xml:space="preserve">Selain itu, beberapa </w:t>
        </w:r>
        <w:r w:rsidRPr="007454BF">
          <w:rPr>
            <w:i/>
            <w:color w:val="0D0D0D" w:themeColor="text1" w:themeTint="F2"/>
            <w:rPrChange w:id="3891" w:author="arkat" w:date="2017-10-02T23:20:00Z">
              <w:rPr/>
            </w:rPrChange>
          </w:rPr>
          <w:t>Event</w:t>
        </w:r>
        <w:r w:rsidRPr="007454BF">
          <w:rPr>
            <w:color w:val="0D0D0D" w:themeColor="text1" w:themeTint="F2"/>
            <w:rPrChange w:id="3892" w:author="arkat" w:date="2017-10-02T23:20:00Z">
              <w:rPr>
                <w:i/>
              </w:rPr>
            </w:rPrChange>
          </w:rPr>
          <w:t xml:space="preserve"> yang digun</w:t>
        </w:r>
      </w:ins>
      <w:ins w:id="3893" w:author="arkat" w:date="2017-10-06T08:01:00Z">
        <w:r w:rsidR="008D650E">
          <w:rPr>
            <w:color w:val="0D0D0D" w:themeColor="text1" w:themeTint="F2"/>
          </w:rPr>
          <w:t>akan</w:t>
        </w:r>
      </w:ins>
      <w:ins w:id="3894" w:author="arkat" w:date="2017-10-01T09:19:00Z">
        <w:r w:rsidRPr="007454BF">
          <w:rPr>
            <w:color w:val="0D0D0D" w:themeColor="text1" w:themeTint="F2"/>
            <w:rPrChange w:id="3895" w:author="arkat" w:date="2017-10-02T23:20:00Z">
              <w:rPr>
                <w:i/>
              </w:rPr>
            </w:rPrChange>
          </w:rPr>
          <w:t xml:space="preserve"> untuk melakukan </w:t>
        </w:r>
        <w:r w:rsidRPr="007454BF">
          <w:rPr>
            <w:i/>
            <w:color w:val="0D0D0D" w:themeColor="text1" w:themeTint="F2"/>
            <w:rPrChange w:id="3896" w:author="arkat" w:date="2017-10-02T23:20:00Z">
              <w:rPr>
                <w:i/>
              </w:rPr>
            </w:rPrChange>
          </w:rPr>
          <w:t>interrupt</w:t>
        </w:r>
        <w:r w:rsidRPr="007454BF">
          <w:rPr>
            <w:color w:val="0D0D0D" w:themeColor="text1" w:themeTint="F2"/>
            <w:rPrChange w:id="3897" w:author="arkat" w:date="2017-10-02T23:20:00Z">
              <w:rPr>
                <w:i/>
              </w:rPr>
            </w:rPrChange>
          </w:rPr>
          <w:t xml:space="preserve"> sebuah </w:t>
        </w:r>
        <w:r w:rsidRPr="007454BF">
          <w:rPr>
            <w:i/>
            <w:color w:val="0D0D0D" w:themeColor="text1" w:themeTint="F2"/>
            <w:rPrChange w:id="3898" w:author="arkat" w:date="2017-10-02T23:20:00Z">
              <w:rPr>
                <w:i/>
              </w:rPr>
            </w:rPrChange>
          </w:rPr>
          <w:t>activity</w:t>
        </w:r>
        <w:r w:rsidR="007454BF" w:rsidRPr="007454BF">
          <w:rPr>
            <w:color w:val="0D0D0D" w:themeColor="text1" w:themeTint="F2"/>
            <w:rPrChange w:id="3899" w:author="arkat" w:date="2017-10-02T23:20:00Z">
              <w:rPr>
                <w:color w:val="FF0000"/>
              </w:rPr>
            </w:rPrChange>
          </w:rPr>
          <w:t xml:space="preserve">, </w:t>
        </w:r>
      </w:ins>
      <w:ins w:id="3900" w:author="arkat" w:date="2017-10-01T09:20:00Z">
        <w:r w:rsidR="006B14FD" w:rsidRPr="007454BF">
          <w:rPr>
            <w:color w:val="0D0D0D" w:themeColor="text1" w:themeTint="F2"/>
            <w:rPrChange w:id="3901" w:author="arkat" w:date="2017-10-02T23:20:00Z">
              <w:rPr/>
            </w:rPrChange>
          </w:rPr>
          <w:t>pada</w:t>
        </w:r>
        <w:r w:rsidR="007454BF" w:rsidRPr="007454BF">
          <w:rPr>
            <w:color w:val="0D0D0D" w:themeColor="text1" w:themeTint="F2"/>
            <w:rPrChange w:id="3902" w:author="arkat" w:date="2017-10-02T23:20:00Z">
              <w:rPr>
                <w:color w:val="FF0000"/>
              </w:rPr>
            </w:rPrChange>
          </w:rPr>
          <w:t xml:space="preserve"> BPMN 1.01 juga dapat digun</w:t>
        </w:r>
      </w:ins>
      <w:ins w:id="3903" w:author="arkat" w:date="2017-10-06T08:01:00Z">
        <w:r w:rsidR="008D650E">
          <w:rPr>
            <w:color w:val="0D0D0D" w:themeColor="text1" w:themeTint="F2"/>
          </w:rPr>
          <w:t>akan</w:t>
        </w:r>
      </w:ins>
      <w:ins w:id="3904" w:author="arkat" w:date="2017-10-01T09:20:00Z">
        <w:r w:rsidR="007454BF" w:rsidRPr="007454BF">
          <w:rPr>
            <w:color w:val="0D0D0D" w:themeColor="text1" w:themeTint="F2"/>
            <w:rPrChange w:id="3905" w:author="arkat" w:date="2017-10-02T23:20:00Z">
              <w:rPr>
                <w:color w:val="FF0000"/>
              </w:rPr>
            </w:rPrChange>
          </w:rPr>
          <w:t xml:space="preserve"> pada BPMN versi 2.0</w:t>
        </w:r>
      </w:ins>
      <w:ins w:id="3906" w:author="arkat" w:date="2017-10-01T09:22:00Z">
        <w:r w:rsidR="00B4076C" w:rsidRPr="007454BF">
          <w:rPr>
            <w:color w:val="0D0D0D" w:themeColor="text1" w:themeTint="F2"/>
            <w:rPrChange w:id="3907" w:author="arkat" w:date="2017-10-02T23:20:00Z">
              <w:rPr>
                <w:i/>
              </w:rPr>
            </w:rPrChange>
          </w:rPr>
          <w:t>.</w:t>
        </w:r>
      </w:ins>
      <w:ins w:id="3908" w:author="arkat" w:date="2017-10-02T21:29:00Z">
        <w:r w:rsidR="00B013CC" w:rsidRPr="007454BF">
          <w:rPr>
            <w:color w:val="0D0D0D" w:themeColor="text1" w:themeTint="F2"/>
            <w:lang w:val="en-US"/>
            <w:rPrChange w:id="3909" w:author="arkat" w:date="2017-10-02T23:20:00Z">
              <w:rPr>
                <w:lang w:val="en-US"/>
              </w:rPr>
            </w:rPrChange>
          </w:rPr>
          <w:t xml:space="preserve"> Tabel 2.3 se</w:t>
        </w:r>
      </w:ins>
      <w:ins w:id="3910" w:author="arkat" w:date="2017-10-06T08:01:00Z">
        <w:r w:rsidR="008D650E">
          <w:rPr>
            <w:color w:val="0D0D0D" w:themeColor="text1" w:themeTint="F2"/>
            <w:lang w:val="en-US"/>
          </w:rPr>
          <w:t>cara</w:t>
        </w:r>
      </w:ins>
      <w:ins w:id="3911" w:author="arkat" w:date="2017-10-02T21:29:00Z">
        <w:r w:rsidR="00B013CC" w:rsidRPr="007454BF">
          <w:rPr>
            <w:color w:val="0D0D0D" w:themeColor="text1" w:themeTint="F2"/>
            <w:lang w:val="en-US"/>
            <w:rPrChange w:id="3912" w:author="arkat" w:date="2017-10-02T23:20:00Z">
              <w:rPr>
                <w:lang w:val="en-US"/>
              </w:rPr>
            </w:rPrChange>
          </w:rPr>
          <w:t xml:space="preserve"> lengkap jenis </w:t>
        </w:r>
        <w:r w:rsidR="00B013CC" w:rsidRPr="007454BF">
          <w:rPr>
            <w:i/>
            <w:color w:val="0D0D0D" w:themeColor="text1" w:themeTint="F2"/>
            <w:lang w:val="en-US"/>
            <w:rPrChange w:id="3913" w:author="arkat" w:date="2017-10-02T23:20:00Z">
              <w:rPr>
                <w:lang w:val="en-US"/>
              </w:rPr>
            </w:rPrChange>
          </w:rPr>
          <w:t>event</w:t>
        </w:r>
        <w:r w:rsidR="00B013CC" w:rsidRPr="007454BF">
          <w:rPr>
            <w:color w:val="0D0D0D" w:themeColor="text1" w:themeTint="F2"/>
            <w:lang w:val="en-US"/>
            <w:rPrChange w:id="3914" w:author="arkat" w:date="2017-10-02T23:20:00Z">
              <w:rPr>
                <w:lang w:val="en-US"/>
              </w:rPr>
            </w:rPrChange>
          </w:rPr>
          <w:t xml:space="preserve"> di </w:t>
        </w:r>
      </w:ins>
      <w:ins w:id="3915" w:author="arkat" w:date="2017-10-02T23:20:00Z">
        <w:r w:rsidR="007454BF" w:rsidRPr="007454BF">
          <w:rPr>
            <w:color w:val="0D0D0D" w:themeColor="text1" w:themeTint="F2"/>
            <w:lang w:val="en-US"/>
          </w:rPr>
          <w:t>BPMN 2.0</w:t>
        </w:r>
      </w:ins>
      <w:ins w:id="3916" w:author="arkat" w:date="2017-10-02T23:19:00Z">
        <w:r w:rsidR="007454BF" w:rsidRPr="007454BF">
          <w:rPr>
            <w:color w:val="0D0D0D" w:themeColor="text1" w:themeTint="F2"/>
            <w:lang w:val="en-US"/>
            <w:rPrChange w:id="3917" w:author="arkat" w:date="2017-10-02T23:20:00Z">
              <w:rPr>
                <w:color w:val="FF0000"/>
                <w:lang w:val="en-US"/>
              </w:rPr>
            </w:rPrChange>
          </w:rPr>
          <w:t>.</w:t>
        </w:r>
      </w:ins>
    </w:p>
    <w:p w14:paraId="5481729B" w14:textId="0B34AFED" w:rsidR="00AF713F" w:rsidRPr="00161C34" w:rsidRDefault="00F76467">
      <w:pPr>
        <w:pStyle w:val="TabelBAB2"/>
        <w:rPr>
          <w:ins w:id="3918" w:author="arkat" w:date="2017-10-01T09:14:00Z"/>
        </w:rPr>
        <w:pPrChange w:id="3919" w:author="arkat" w:date="2017-10-01T09:18:00Z">
          <w:pPr>
            <w:pStyle w:val="BodyText"/>
            <w:spacing w:after="0"/>
            <w:ind w:firstLine="284"/>
          </w:pPr>
        </w:pPrChange>
      </w:pPr>
      <w:bookmarkStart w:id="3920" w:name="_Toc495046395"/>
      <w:ins w:id="3921" w:author="arkat" w:date="2017-10-01T09:17:00Z">
        <w:r w:rsidRPr="00161C34">
          <w:t xml:space="preserve">Jenis </w:t>
        </w:r>
        <w:r w:rsidR="00AF713F" w:rsidRPr="007454BF">
          <w:rPr>
            <w:i/>
            <w:rPrChange w:id="3922" w:author="arkat" w:date="2017-10-02T23:23:00Z">
              <w:rPr>
                <w:b/>
              </w:rPr>
            </w:rPrChange>
          </w:rPr>
          <w:t>Event</w:t>
        </w:r>
      </w:ins>
      <w:bookmarkEnd w:id="3920"/>
    </w:p>
    <w:tbl>
      <w:tblPr>
        <w:tblStyle w:val="TableGrid"/>
        <w:tblW w:w="0" w:type="auto"/>
        <w:tblLook w:val="04A0" w:firstRow="1" w:lastRow="0" w:firstColumn="1" w:lastColumn="0" w:noHBand="0" w:noVBand="1"/>
      </w:tblPr>
      <w:tblGrid>
        <w:gridCol w:w="1631"/>
        <w:gridCol w:w="1049"/>
        <w:gridCol w:w="1049"/>
        <w:gridCol w:w="1050"/>
        <w:gridCol w:w="1050"/>
        <w:gridCol w:w="1050"/>
        <w:gridCol w:w="1050"/>
      </w:tblGrid>
      <w:tr w:rsidR="00AF713F" w:rsidRPr="00AA6F6F" w14:paraId="1D3A9993" w14:textId="77777777" w:rsidTr="00190E7E">
        <w:trPr>
          <w:ins w:id="3923" w:author="arkat" w:date="2017-10-01T09:15:00Z"/>
        </w:trPr>
        <w:tc>
          <w:tcPr>
            <w:tcW w:w="1631" w:type="dxa"/>
          </w:tcPr>
          <w:p w14:paraId="41FFE929" w14:textId="77777777" w:rsidR="00AF713F" w:rsidRPr="00832701" w:rsidRDefault="00AF713F" w:rsidP="00190E7E">
            <w:pPr>
              <w:pStyle w:val="BodyText"/>
              <w:spacing w:after="0"/>
              <w:jc w:val="center"/>
              <w:rPr>
                <w:ins w:id="3924" w:author="arkat" w:date="2017-10-01T09:15:00Z"/>
                <w:b/>
              </w:rPr>
            </w:pPr>
          </w:p>
        </w:tc>
        <w:tc>
          <w:tcPr>
            <w:tcW w:w="2098" w:type="dxa"/>
            <w:gridSpan w:val="2"/>
          </w:tcPr>
          <w:p w14:paraId="11A0962D" w14:textId="13144956" w:rsidR="00AF713F" w:rsidRPr="00832701" w:rsidRDefault="007454BF" w:rsidP="00190E7E">
            <w:pPr>
              <w:pStyle w:val="BodyText"/>
              <w:spacing w:after="0"/>
              <w:jc w:val="center"/>
              <w:rPr>
                <w:ins w:id="3925" w:author="arkat" w:date="2017-10-01T09:15:00Z"/>
                <w:b/>
                <w:lang w:val="en-US"/>
              </w:rPr>
            </w:pPr>
            <w:ins w:id="3926" w:author="arkat" w:date="2017-10-01T09:15:00Z">
              <w:r>
                <w:rPr>
                  <w:b/>
                  <w:lang w:val="en-US"/>
                </w:rPr>
                <w:t>“C</w:t>
              </w:r>
              <w:r w:rsidR="00AF713F" w:rsidRPr="00832701">
                <w:rPr>
                  <w:b/>
                  <w:lang w:val="en-US"/>
                </w:rPr>
                <w:t>atching”</w:t>
              </w:r>
            </w:ins>
          </w:p>
        </w:tc>
        <w:tc>
          <w:tcPr>
            <w:tcW w:w="2100" w:type="dxa"/>
            <w:gridSpan w:val="2"/>
          </w:tcPr>
          <w:p w14:paraId="58ADEC60" w14:textId="77777777" w:rsidR="00AF713F" w:rsidRPr="00832701" w:rsidRDefault="00AF713F" w:rsidP="00190E7E">
            <w:pPr>
              <w:pStyle w:val="BodyText"/>
              <w:spacing w:after="0"/>
              <w:jc w:val="center"/>
              <w:rPr>
                <w:ins w:id="3927" w:author="arkat" w:date="2017-10-01T09:15:00Z"/>
                <w:b/>
                <w:lang w:val="en-US"/>
              </w:rPr>
            </w:pPr>
            <w:ins w:id="3928" w:author="arkat" w:date="2017-10-01T09:15:00Z">
              <w:r w:rsidRPr="00832701">
                <w:rPr>
                  <w:b/>
                  <w:lang w:val="en-US"/>
                </w:rPr>
                <w:t>“Throwing”</w:t>
              </w:r>
            </w:ins>
          </w:p>
        </w:tc>
        <w:tc>
          <w:tcPr>
            <w:tcW w:w="2100" w:type="dxa"/>
            <w:gridSpan w:val="2"/>
          </w:tcPr>
          <w:p w14:paraId="23520946" w14:textId="77777777" w:rsidR="00AF713F" w:rsidRPr="00832701" w:rsidRDefault="00AF713F" w:rsidP="00190E7E">
            <w:pPr>
              <w:pStyle w:val="BodyText"/>
              <w:spacing w:after="0"/>
              <w:jc w:val="center"/>
              <w:rPr>
                <w:ins w:id="3929" w:author="arkat" w:date="2017-10-01T09:15:00Z"/>
                <w:b/>
                <w:lang w:val="en-US"/>
              </w:rPr>
            </w:pPr>
            <w:ins w:id="3930" w:author="arkat" w:date="2017-10-01T09:15:00Z">
              <w:r w:rsidRPr="00832701">
                <w:rPr>
                  <w:b/>
                  <w:lang w:val="en-US"/>
                </w:rPr>
                <w:t>Non-Interupting</w:t>
              </w:r>
            </w:ins>
          </w:p>
        </w:tc>
      </w:tr>
      <w:tr w:rsidR="00AF713F" w14:paraId="54B7ED51" w14:textId="77777777" w:rsidTr="00190E7E">
        <w:trPr>
          <w:ins w:id="3931" w:author="arkat" w:date="2017-10-01T09:15:00Z"/>
        </w:trPr>
        <w:tc>
          <w:tcPr>
            <w:tcW w:w="1631" w:type="dxa"/>
          </w:tcPr>
          <w:p w14:paraId="6C225964" w14:textId="77777777" w:rsidR="00AF713F" w:rsidRPr="00832701" w:rsidRDefault="00AF713F" w:rsidP="00190E7E">
            <w:pPr>
              <w:pStyle w:val="BodyText"/>
              <w:spacing w:after="0"/>
              <w:rPr>
                <w:ins w:id="3932" w:author="arkat" w:date="2017-10-01T09:15:00Z"/>
                <w:lang w:val="en-US"/>
              </w:rPr>
            </w:pPr>
            <w:ins w:id="3933" w:author="arkat" w:date="2017-10-01T09:15:00Z">
              <w:r>
                <w:rPr>
                  <w:lang w:val="en-US"/>
                </w:rPr>
                <w:t>Message</w:t>
              </w:r>
            </w:ins>
          </w:p>
        </w:tc>
        <w:tc>
          <w:tcPr>
            <w:tcW w:w="1049" w:type="dxa"/>
          </w:tcPr>
          <w:p w14:paraId="7CCC4BFB" w14:textId="1777114D" w:rsidR="00AF713F" w:rsidRDefault="00A253D3" w:rsidP="00190E7E">
            <w:pPr>
              <w:pStyle w:val="BodyText"/>
              <w:spacing w:after="0"/>
              <w:rPr>
                <w:ins w:id="3934" w:author="arkat" w:date="2017-10-01T09:15:00Z"/>
              </w:rPr>
            </w:pPr>
            <w:ins w:id="3935" w:author="arkat" w:date="2017-10-02T11:15:00Z">
              <w:r>
                <w:rPr>
                  <w:noProof/>
                  <w:lang w:val="en-US"/>
                </w:rPr>
                <w:drawing>
                  <wp:inline distT="0" distB="0" distL="0" distR="0" wp14:anchorId="4DDF65E1" wp14:editId="33358411">
                    <wp:extent cx="371960" cy="341595"/>
                    <wp:effectExtent l="0" t="0" r="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3266" b="31791"/>
                            <a:stretch/>
                          </pic:blipFill>
                          <pic:spPr bwMode="auto">
                            <a:xfrm>
                              <a:off x="0" y="0"/>
                              <a:ext cx="375307" cy="34466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448BE9B9" w14:textId="5FA63164" w:rsidR="00AF713F" w:rsidRDefault="00A253D3" w:rsidP="00190E7E">
            <w:pPr>
              <w:pStyle w:val="BodyText"/>
              <w:spacing w:after="0"/>
              <w:rPr>
                <w:ins w:id="3936" w:author="arkat" w:date="2017-10-01T09:15:00Z"/>
              </w:rPr>
            </w:pPr>
            <w:ins w:id="3937" w:author="arkat" w:date="2017-10-02T11:15:00Z">
              <w:r>
                <w:rPr>
                  <w:noProof/>
                  <w:lang w:val="en-US"/>
                </w:rPr>
                <w:drawing>
                  <wp:inline distT="0" distB="0" distL="0" distR="0" wp14:anchorId="05C1A8B7" wp14:editId="4B38D15F">
                    <wp:extent cx="328648" cy="341816"/>
                    <wp:effectExtent l="0" t="0" r="0" b="127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1798"/>
                            <a:stretch/>
                          </pic:blipFill>
                          <pic:spPr bwMode="auto">
                            <a:xfrm>
                              <a:off x="0" y="0"/>
                              <a:ext cx="330249" cy="34348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6923CB1" w14:textId="66432EE6" w:rsidR="00AF713F" w:rsidRDefault="00A253D3" w:rsidP="00190E7E">
            <w:pPr>
              <w:pStyle w:val="BodyText"/>
              <w:spacing w:after="0"/>
              <w:rPr>
                <w:ins w:id="3938" w:author="arkat" w:date="2017-10-01T09:15:00Z"/>
              </w:rPr>
            </w:pPr>
            <w:ins w:id="3939" w:author="arkat" w:date="2017-10-02T11:14:00Z">
              <w:r>
                <w:rPr>
                  <w:noProof/>
                  <w:lang w:val="en-US"/>
                </w:rPr>
                <w:drawing>
                  <wp:inline distT="0" distB="0" distL="0" distR="0" wp14:anchorId="3A6B08E5" wp14:editId="79C2B3ED">
                    <wp:extent cx="306484" cy="318764"/>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1798"/>
                            <a:stretch/>
                          </pic:blipFill>
                          <pic:spPr bwMode="auto">
                            <a:xfrm>
                              <a:off x="0" y="0"/>
                              <a:ext cx="309515" cy="3219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32F2E03" w14:textId="1ECAD520" w:rsidR="00AF713F" w:rsidRDefault="00A253D3" w:rsidP="00190E7E">
            <w:pPr>
              <w:pStyle w:val="BodyText"/>
              <w:spacing w:after="0"/>
              <w:rPr>
                <w:ins w:id="3940" w:author="arkat" w:date="2017-10-01T09:15:00Z"/>
              </w:rPr>
            </w:pPr>
            <w:ins w:id="3941" w:author="arkat" w:date="2017-10-02T11:15:00Z">
              <w:r>
                <w:rPr>
                  <w:noProof/>
                  <w:lang w:val="en-US"/>
                </w:rPr>
                <w:drawing>
                  <wp:inline distT="0" distB="0" distL="0" distR="0" wp14:anchorId="665EF42E" wp14:editId="41BCC72E">
                    <wp:extent cx="336036" cy="349500"/>
                    <wp:effectExtent l="0" t="0" r="698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1798"/>
                            <a:stretch/>
                          </pic:blipFill>
                          <pic:spPr bwMode="auto">
                            <a:xfrm>
                              <a:off x="0" y="0"/>
                              <a:ext cx="337310" cy="35082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4050F84" w14:textId="660938BA" w:rsidR="00AF713F" w:rsidRDefault="00A253D3" w:rsidP="00190E7E">
            <w:pPr>
              <w:pStyle w:val="BodyText"/>
              <w:spacing w:after="0"/>
              <w:rPr>
                <w:ins w:id="3942" w:author="arkat" w:date="2017-10-01T09:15:00Z"/>
              </w:rPr>
            </w:pPr>
            <w:ins w:id="3943" w:author="arkat" w:date="2017-10-02T11:14:00Z">
              <w:r>
                <w:rPr>
                  <w:noProof/>
                  <w:lang w:val="en-US"/>
                </w:rPr>
                <w:drawing>
                  <wp:inline distT="0" distB="0" distL="0" distR="0" wp14:anchorId="0AD21B74" wp14:editId="37C31060">
                    <wp:extent cx="321260" cy="334132"/>
                    <wp:effectExtent l="0" t="0" r="3175"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1798"/>
                            <a:stretch/>
                          </pic:blipFill>
                          <pic:spPr bwMode="auto">
                            <a:xfrm>
                              <a:off x="0" y="0"/>
                              <a:ext cx="324004" cy="33698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131207C" w14:textId="36945802" w:rsidR="00AF713F" w:rsidRDefault="00A253D3" w:rsidP="00190E7E">
            <w:pPr>
              <w:pStyle w:val="BodyText"/>
              <w:spacing w:after="0"/>
              <w:rPr>
                <w:ins w:id="3944" w:author="arkat" w:date="2017-10-01T09:15:00Z"/>
              </w:rPr>
            </w:pPr>
            <w:ins w:id="3945" w:author="arkat" w:date="2017-10-02T11:14:00Z">
              <w:r>
                <w:rPr>
                  <w:noProof/>
                  <w:lang w:val="en-US"/>
                </w:rPr>
                <w:drawing>
                  <wp:inline distT="0" distB="0" distL="0" distR="0" wp14:anchorId="74010E9A" wp14:editId="2AE455D2">
                    <wp:extent cx="299096" cy="311080"/>
                    <wp:effectExtent l="0" t="0" r="571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1798"/>
                            <a:stretch/>
                          </pic:blipFill>
                          <pic:spPr bwMode="auto">
                            <a:xfrm>
                              <a:off x="0" y="0"/>
                              <a:ext cx="301545" cy="313628"/>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19211B22" w14:textId="77777777" w:rsidTr="00190E7E">
        <w:trPr>
          <w:ins w:id="3946" w:author="arkat" w:date="2017-10-01T09:15:00Z"/>
        </w:trPr>
        <w:tc>
          <w:tcPr>
            <w:tcW w:w="1631" w:type="dxa"/>
          </w:tcPr>
          <w:p w14:paraId="2F182614" w14:textId="77777777" w:rsidR="00AF713F" w:rsidRPr="00832701" w:rsidRDefault="00AF713F" w:rsidP="00190E7E">
            <w:pPr>
              <w:pStyle w:val="BodyText"/>
              <w:spacing w:after="0"/>
              <w:rPr>
                <w:ins w:id="3947" w:author="arkat" w:date="2017-10-01T09:15:00Z"/>
                <w:lang w:val="en-US"/>
              </w:rPr>
            </w:pPr>
            <w:ins w:id="3948" w:author="arkat" w:date="2017-10-01T09:15:00Z">
              <w:r>
                <w:rPr>
                  <w:lang w:val="en-US"/>
                </w:rPr>
                <w:t>Timer</w:t>
              </w:r>
            </w:ins>
          </w:p>
        </w:tc>
        <w:tc>
          <w:tcPr>
            <w:tcW w:w="1049" w:type="dxa"/>
          </w:tcPr>
          <w:p w14:paraId="4C79908D" w14:textId="7E3FAF96" w:rsidR="00AF713F" w:rsidRDefault="00A253D3" w:rsidP="00190E7E">
            <w:pPr>
              <w:pStyle w:val="BodyText"/>
              <w:spacing w:after="0"/>
              <w:rPr>
                <w:ins w:id="3949" w:author="arkat" w:date="2017-10-01T09:15:00Z"/>
              </w:rPr>
            </w:pPr>
            <w:ins w:id="3950" w:author="arkat" w:date="2017-10-02T11:17:00Z">
              <w:r>
                <w:rPr>
                  <w:noProof/>
                  <w:lang w:val="en-US"/>
                </w:rPr>
                <w:drawing>
                  <wp:inline distT="0" distB="0" distL="0" distR="0" wp14:anchorId="6C3FF963" wp14:editId="10154C09">
                    <wp:extent cx="322002" cy="342388"/>
                    <wp:effectExtent l="0" t="0" r="1905"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0275"/>
                            <a:stretch/>
                          </pic:blipFill>
                          <pic:spPr bwMode="auto">
                            <a:xfrm>
                              <a:off x="0" y="0"/>
                              <a:ext cx="323968" cy="34447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6EAB4F68" w14:textId="4BDDCA5D" w:rsidR="00AF713F" w:rsidRDefault="00A253D3" w:rsidP="00190E7E">
            <w:pPr>
              <w:pStyle w:val="BodyText"/>
              <w:spacing w:after="0"/>
              <w:rPr>
                <w:ins w:id="3951" w:author="arkat" w:date="2017-10-01T09:15:00Z"/>
              </w:rPr>
            </w:pPr>
            <w:ins w:id="3952" w:author="arkat" w:date="2017-10-02T11:17:00Z">
              <w:r>
                <w:rPr>
                  <w:noProof/>
                  <w:lang w:val="en-US"/>
                </w:rPr>
                <w:drawing>
                  <wp:inline distT="0" distB="0" distL="0" distR="0" wp14:anchorId="16A92BDA" wp14:editId="0AF289EB">
                    <wp:extent cx="311209" cy="33043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0376"/>
                            <a:stretch/>
                          </pic:blipFill>
                          <pic:spPr bwMode="auto">
                            <a:xfrm>
                              <a:off x="0" y="0"/>
                              <a:ext cx="313553" cy="33292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D122EFC" w14:textId="77777777" w:rsidR="00AF713F" w:rsidRDefault="00AF713F" w:rsidP="00190E7E">
            <w:pPr>
              <w:pStyle w:val="BodyText"/>
              <w:spacing w:after="0"/>
              <w:rPr>
                <w:ins w:id="3953" w:author="arkat" w:date="2017-10-01T09:15:00Z"/>
              </w:rPr>
            </w:pPr>
          </w:p>
        </w:tc>
        <w:tc>
          <w:tcPr>
            <w:tcW w:w="1050" w:type="dxa"/>
          </w:tcPr>
          <w:p w14:paraId="7DA14A17" w14:textId="77777777" w:rsidR="00AF713F" w:rsidRDefault="00AF713F" w:rsidP="00190E7E">
            <w:pPr>
              <w:pStyle w:val="BodyText"/>
              <w:spacing w:after="0"/>
              <w:rPr>
                <w:ins w:id="3954" w:author="arkat" w:date="2017-10-01T09:15:00Z"/>
              </w:rPr>
            </w:pPr>
          </w:p>
        </w:tc>
        <w:tc>
          <w:tcPr>
            <w:tcW w:w="1050" w:type="dxa"/>
          </w:tcPr>
          <w:p w14:paraId="2FA45EAD" w14:textId="45436402" w:rsidR="00AF713F" w:rsidRDefault="00A253D3" w:rsidP="00190E7E">
            <w:pPr>
              <w:pStyle w:val="BodyText"/>
              <w:spacing w:after="0"/>
              <w:rPr>
                <w:ins w:id="3955" w:author="arkat" w:date="2017-10-01T09:15:00Z"/>
              </w:rPr>
            </w:pPr>
            <w:ins w:id="3956" w:author="arkat" w:date="2017-10-02T11:16:00Z">
              <w:r>
                <w:rPr>
                  <w:noProof/>
                  <w:lang w:val="en-US"/>
                </w:rPr>
                <w:drawing>
                  <wp:inline distT="0" distB="0" distL="0" distR="0" wp14:anchorId="45606FDA" wp14:editId="2F7F5910">
                    <wp:extent cx="322469" cy="342388"/>
                    <wp:effectExtent l="0" t="0" r="1905"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0376"/>
                            <a:stretch/>
                          </pic:blipFill>
                          <pic:spPr bwMode="auto">
                            <a:xfrm>
                              <a:off x="0" y="0"/>
                              <a:ext cx="324471" cy="34451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FD0D250" w14:textId="49340D7E" w:rsidR="00AF713F" w:rsidRDefault="00A253D3" w:rsidP="00190E7E">
            <w:pPr>
              <w:pStyle w:val="BodyText"/>
              <w:spacing w:after="0"/>
              <w:rPr>
                <w:ins w:id="3957" w:author="arkat" w:date="2017-10-01T09:15:00Z"/>
              </w:rPr>
            </w:pPr>
            <w:ins w:id="3958" w:author="arkat" w:date="2017-10-02T11:16:00Z">
              <w:r>
                <w:rPr>
                  <w:noProof/>
                  <w:lang w:val="en-US"/>
                </w:rPr>
                <w:drawing>
                  <wp:inline distT="0" distB="0" distL="0" distR="0" wp14:anchorId="6CF67B6E" wp14:editId="2BC9466E">
                    <wp:extent cx="318893" cy="338591"/>
                    <wp:effectExtent l="0" t="0" r="508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0376"/>
                            <a:stretch/>
                          </pic:blipFill>
                          <pic:spPr bwMode="auto">
                            <a:xfrm>
                              <a:off x="0" y="0"/>
                              <a:ext cx="321592" cy="341457"/>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45013F45" w14:textId="77777777" w:rsidTr="00190E7E">
        <w:trPr>
          <w:ins w:id="3959" w:author="arkat" w:date="2017-10-01T09:15:00Z"/>
        </w:trPr>
        <w:tc>
          <w:tcPr>
            <w:tcW w:w="1631" w:type="dxa"/>
          </w:tcPr>
          <w:p w14:paraId="261AB98D" w14:textId="77777777" w:rsidR="00AF713F" w:rsidRPr="00832701" w:rsidRDefault="00AF713F" w:rsidP="00190E7E">
            <w:pPr>
              <w:pStyle w:val="BodyText"/>
              <w:spacing w:after="0"/>
              <w:rPr>
                <w:ins w:id="3960" w:author="arkat" w:date="2017-10-01T09:15:00Z"/>
                <w:lang w:val="en-US"/>
              </w:rPr>
            </w:pPr>
            <w:ins w:id="3961" w:author="arkat" w:date="2017-10-01T09:15:00Z">
              <w:r>
                <w:rPr>
                  <w:lang w:val="en-US"/>
                </w:rPr>
                <w:t>Error</w:t>
              </w:r>
            </w:ins>
          </w:p>
        </w:tc>
        <w:tc>
          <w:tcPr>
            <w:tcW w:w="1049" w:type="dxa"/>
          </w:tcPr>
          <w:p w14:paraId="6A4D13A9" w14:textId="231A2181" w:rsidR="00AF713F" w:rsidRDefault="00A253D3" w:rsidP="00190E7E">
            <w:pPr>
              <w:pStyle w:val="BodyText"/>
              <w:spacing w:after="0"/>
              <w:rPr>
                <w:ins w:id="3962" w:author="arkat" w:date="2017-10-01T09:15:00Z"/>
              </w:rPr>
            </w:pPr>
            <w:ins w:id="3963" w:author="arkat" w:date="2017-10-02T11:17:00Z">
              <w:r>
                <w:rPr>
                  <w:noProof/>
                  <w:lang w:val="en-US"/>
                </w:rPr>
                <w:drawing>
                  <wp:inline distT="0" distB="0" distL="0" distR="0" wp14:anchorId="3C841D8B" wp14:editId="1C518E1E">
                    <wp:extent cx="309188" cy="335909"/>
                    <wp:effectExtent l="0" t="0" r="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8759"/>
                            <a:stretch/>
                          </pic:blipFill>
                          <pic:spPr bwMode="auto">
                            <a:xfrm>
                              <a:off x="0" y="0"/>
                              <a:ext cx="311355" cy="33826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29F83880" w14:textId="1D82DBF6" w:rsidR="00AF713F" w:rsidRPr="000634A6" w:rsidRDefault="000634A6" w:rsidP="00190E7E">
            <w:pPr>
              <w:pStyle w:val="BodyText"/>
              <w:spacing w:after="0"/>
              <w:rPr>
                <w:ins w:id="3964" w:author="arkat" w:date="2017-10-01T09:15:00Z"/>
                <w:vertAlign w:val="subscript"/>
                <w:rPrChange w:id="3965" w:author="arkat" w:date="2017-10-02T11:25:00Z">
                  <w:rPr>
                    <w:ins w:id="3966" w:author="arkat" w:date="2017-10-01T09:15:00Z"/>
                  </w:rPr>
                </w:rPrChange>
              </w:rPr>
            </w:pPr>
            <w:ins w:id="3967" w:author="arkat" w:date="2017-10-02T11:25:00Z">
              <w:r>
                <w:rPr>
                  <w:noProof/>
                  <w:vertAlign w:val="subscript"/>
                  <w:lang w:val="en-US"/>
                </w:rPr>
                <w:softHyphen/>
              </w:r>
              <w:r>
                <w:rPr>
                  <w:noProof/>
                  <w:vertAlign w:val="subscript"/>
                  <w:lang w:val="en-US"/>
                </w:rPr>
                <w:softHyphen/>
              </w:r>
            </w:ins>
            <w:ins w:id="3968" w:author="arkat" w:date="2017-10-02T11:18:00Z">
              <w:r w:rsidR="00A253D3" w:rsidRPr="000634A6">
                <w:rPr>
                  <w:noProof/>
                  <w:vertAlign w:val="subscript"/>
                  <w:lang w:val="en-US"/>
                  <w:rPrChange w:id="3969" w:author="arkat" w:date="2017-10-02T11:25:00Z">
                    <w:rPr>
                      <w:noProof/>
                      <w:lang w:val="en-US"/>
                    </w:rPr>
                  </w:rPrChange>
                </w:rPr>
                <w:drawing>
                  <wp:inline distT="0" distB="0" distL="0" distR="0" wp14:anchorId="4AE84C87" wp14:editId="357761A0">
                    <wp:extent cx="334261" cy="362721"/>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28843"/>
                            <a:stretch/>
                          </pic:blipFill>
                          <pic:spPr bwMode="auto">
                            <a:xfrm>
                              <a:off x="0" y="0"/>
                              <a:ext cx="335647" cy="36422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29C54E0" w14:textId="77777777" w:rsidR="00AF713F" w:rsidRDefault="00AF713F" w:rsidP="00190E7E">
            <w:pPr>
              <w:pStyle w:val="BodyText"/>
              <w:spacing w:after="0"/>
              <w:rPr>
                <w:ins w:id="3970" w:author="arkat" w:date="2017-10-01T09:15:00Z"/>
              </w:rPr>
            </w:pPr>
          </w:p>
        </w:tc>
        <w:tc>
          <w:tcPr>
            <w:tcW w:w="1050" w:type="dxa"/>
          </w:tcPr>
          <w:p w14:paraId="3270EF11" w14:textId="7700A3EF" w:rsidR="00AF713F" w:rsidRDefault="00A253D3" w:rsidP="00190E7E">
            <w:pPr>
              <w:pStyle w:val="BodyText"/>
              <w:spacing w:after="0"/>
              <w:rPr>
                <w:ins w:id="3971" w:author="arkat" w:date="2017-10-01T09:15:00Z"/>
              </w:rPr>
            </w:pPr>
            <w:ins w:id="3972" w:author="arkat" w:date="2017-10-02T11:18:00Z">
              <w:r>
                <w:rPr>
                  <w:noProof/>
                  <w:lang w:val="en-US"/>
                </w:rPr>
                <w:drawing>
                  <wp:inline distT="0" distB="0" distL="0" distR="0" wp14:anchorId="6E9E02DB" wp14:editId="2534A6A4">
                    <wp:extent cx="334261" cy="362721"/>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8843"/>
                            <a:stretch/>
                          </pic:blipFill>
                          <pic:spPr bwMode="auto">
                            <a:xfrm>
                              <a:off x="0" y="0"/>
                              <a:ext cx="335647" cy="36422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19022EA" w14:textId="77777777" w:rsidR="00AF713F" w:rsidRDefault="00AF713F" w:rsidP="00190E7E">
            <w:pPr>
              <w:pStyle w:val="BodyText"/>
              <w:spacing w:after="0"/>
              <w:rPr>
                <w:ins w:id="3973" w:author="arkat" w:date="2017-10-01T09:15:00Z"/>
              </w:rPr>
            </w:pPr>
          </w:p>
        </w:tc>
        <w:tc>
          <w:tcPr>
            <w:tcW w:w="1050" w:type="dxa"/>
          </w:tcPr>
          <w:p w14:paraId="01982648" w14:textId="77777777" w:rsidR="00AF713F" w:rsidRDefault="00AF713F" w:rsidP="00190E7E">
            <w:pPr>
              <w:pStyle w:val="BodyText"/>
              <w:spacing w:after="0"/>
              <w:rPr>
                <w:ins w:id="3974" w:author="arkat" w:date="2017-10-01T09:15:00Z"/>
              </w:rPr>
            </w:pPr>
          </w:p>
        </w:tc>
      </w:tr>
      <w:tr w:rsidR="00AF713F" w14:paraId="6EF5BCCE" w14:textId="77777777" w:rsidTr="00190E7E">
        <w:trPr>
          <w:ins w:id="3975" w:author="arkat" w:date="2017-10-01T09:15:00Z"/>
        </w:trPr>
        <w:tc>
          <w:tcPr>
            <w:tcW w:w="1631" w:type="dxa"/>
          </w:tcPr>
          <w:p w14:paraId="5BE50CDD" w14:textId="77777777" w:rsidR="00AF713F" w:rsidRPr="00832701" w:rsidRDefault="00AF713F" w:rsidP="00190E7E">
            <w:pPr>
              <w:pStyle w:val="BodyText"/>
              <w:spacing w:after="0"/>
              <w:rPr>
                <w:ins w:id="3976" w:author="arkat" w:date="2017-10-01T09:15:00Z"/>
                <w:lang w:val="en-US"/>
              </w:rPr>
            </w:pPr>
            <w:ins w:id="3977" w:author="arkat" w:date="2017-10-01T09:15:00Z">
              <w:r>
                <w:rPr>
                  <w:lang w:val="en-US"/>
                </w:rPr>
                <w:t>Escalation</w:t>
              </w:r>
            </w:ins>
          </w:p>
        </w:tc>
        <w:tc>
          <w:tcPr>
            <w:tcW w:w="1049" w:type="dxa"/>
          </w:tcPr>
          <w:p w14:paraId="7D2B5492" w14:textId="5451626A" w:rsidR="00AF713F" w:rsidRDefault="00A253D3" w:rsidP="00190E7E">
            <w:pPr>
              <w:pStyle w:val="BodyText"/>
              <w:spacing w:after="0"/>
              <w:rPr>
                <w:ins w:id="3978" w:author="arkat" w:date="2017-10-01T09:15:00Z"/>
              </w:rPr>
            </w:pPr>
            <w:ins w:id="3979" w:author="arkat" w:date="2017-10-02T11:19:00Z">
              <w:r>
                <w:rPr>
                  <w:noProof/>
                  <w:lang w:val="en-US"/>
                </w:rPr>
                <w:drawing>
                  <wp:inline distT="0" distB="0" distL="0" distR="0" wp14:anchorId="51396568" wp14:editId="61EC8324">
                    <wp:extent cx="359963" cy="40386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5226" b="30275"/>
                            <a:stretch/>
                          </pic:blipFill>
                          <pic:spPr bwMode="auto">
                            <a:xfrm>
                              <a:off x="0" y="0"/>
                              <a:ext cx="362625" cy="40684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02586086" w14:textId="7BDE8921" w:rsidR="00AF713F" w:rsidRDefault="00A253D3" w:rsidP="00190E7E">
            <w:pPr>
              <w:pStyle w:val="BodyText"/>
              <w:spacing w:after="0"/>
              <w:rPr>
                <w:ins w:id="3980" w:author="arkat" w:date="2017-10-01T09:15:00Z"/>
              </w:rPr>
            </w:pPr>
            <w:ins w:id="3981" w:author="arkat" w:date="2017-10-02T11:19:00Z">
              <w:r>
                <w:rPr>
                  <w:noProof/>
                  <w:lang w:val="en-US"/>
                </w:rPr>
                <w:drawing>
                  <wp:inline distT="0" distB="0" distL="0" distR="0" wp14:anchorId="233F9EC4" wp14:editId="15F9D6BB">
                    <wp:extent cx="336550" cy="357338"/>
                    <wp:effectExtent l="0" t="0" r="635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0376"/>
                            <a:stretch/>
                          </pic:blipFill>
                          <pic:spPr bwMode="auto">
                            <a:xfrm>
                              <a:off x="0" y="0"/>
                              <a:ext cx="339833" cy="36082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37BB559" w14:textId="37D0B865" w:rsidR="00AF713F" w:rsidRDefault="00A253D3" w:rsidP="00190E7E">
            <w:pPr>
              <w:pStyle w:val="BodyText"/>
              <w:spacing w:after="0"/>
              <w:rPr>
                <w:ins w:id="3982" w:author="arkat" w:date="2017-10-01T09:15:00Z"/>
              </w:rPr>
            </w:pPr>
            <w:ins w:id="3983" w:author="arkat" w:date="2017-10-02T11:19:00Z">
              <w:r>
                <w:rPr>
                  <w:noProof/>
                  <w:lang w:val="en-US"/>
                </w:rPr>
                <w:drawing>
                  <wp:inline distT="0" distB="0" distL="0" distR="0" wp14:anchorId="5D3ECF49" wp14:editId="22649EE9">
                    <wp:extent cx="326577" cy="3467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0376"/>
                            <a:stretch/>
                          </pic:blipFill>
                          <pic:spPr bwMode="auto">
                            <a:xfrm>
                              <a:off x="0" y="0"/>
                              <a:ext cx="327933" cy="34819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BE8C173" w14:textId="20710D7F" w:rsidR="00AF713F" w:rsidRDefault="00A253D3" w:rsidP="00190E7E">
            <w:pPr>
              <w:pStyle w:val="BodyText"/>
              <w:spacing w:after="0"/>
              <w:rPr>
                <w:ins w:id="3984" w:author="arkat" w:date="2017-10-01T09:15:00Z"/>
              </w:rPr>
            </w:pPr>
            <w:ins w:id="3985" w:author="arkat" w:date="2017-10-02T11:19:00Z">
              <w:r>
                <w:rPr>
                  <w:noProof/>
                  <w:lang w:val="en-US"/>
                </w:rPr>
                <w:drawing>
                  <wp:inline distT="0" distB="0" distL="0" distR="0" wp14:anchorId="2C1F95F5" wp14:editId="4CA538C0">
                    <wp:extent cx="341945" cy="363067"/>
                    <wp:effectExtent l="0" t="0" r="127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0376"/>
                            <a:stretch/>
                          </pic:blipFill>
                          <pic:spPr bwMode="auto">
                            <a:xfrm>
                              <a:off x="0" y="0"/>
                              <a:ext cx="342928" cy="36411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B520009" w14:textId="715BADFF" w:rsidR="00AF713F" w:rsidRDefault="00A253D3" w:rsidP="00190E7E">
            <w:pPr>
              <w:pStyle w:val="BodyText"/>
              <w:spacing w:after="0"/>
              <w:rPr>
                <w:ins w:id="3986" w:author="arkat" w:date="2017-10-01T09:15:00Z"/>
              </w:rPr>
            </w:pPr>
            <w:ins w:id="3987" w:author="arkat" w:date="2017-10-02T11:19:00Z">
              <w:r>
                <w:rPr>
                  <w:noProof/>
                  <w:lang w:val="en-US"/>
                </w:rPr>
                <w:drawing>
                  <wp:inline distT="0" distB="0" distL="0" distR="0" wp14:anchorId="652EF22A" wp14:editId="77FA96B5">
                    <wp:extent cx="334010" cy="354643"/>
                    <wp:effectExtent l="0" t="0" r="889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30376"/>
                            <a:stretch/>
                          </pic:blipFill>
                          <pic:spPr bwMode="auto">
                            <a:xfrm>
                              <a:off x="0" y="0"/>
                              <a:ext cx="337545" cy="35839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3D8605E" w14:textId="4424C3CF" w:rsidR="00AF713F" w:rsidRDefault="00A253D3" w:rsidP="00190E7E">
            <w:pPr>
              <w:pStyle w:val="BodyText"/>
              <w:spacing w:after="0"/>
              <w:rPr>
                <w:ins w:id="3988" w:author="arkat" w:date="2017-10-01T09:15:00Z"/>
              </w:rPr>
            </w:pPr>
            <w:ins w:id="3989" w:author="arkat" w:date="2017-10-02T11:18:00Z">
              <w:r>
                <w:rPr>
                  <w:noProof/>
                  <w:lang w:val="en-US"/>
                </w:rPr>
                <w:drawing>
                  <wp:inline distT="0" distB="0" distL="0" distR="0" wp14:anchorId="5178BC08" wp14:editId="1BF0EDDD">
                    <wp:extent cx="303525" cy="322274"/>
                    <wp:effectExtent l="0" t="0" r="1905"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0376"/>
                            <a:stretch/>
                          </pic:blipFill>
                          <pic:spPr bwMode="auto">
                            <a:xfrm>
                              <a:off x="0" y="0"/>
                              <a:ext cx="306397" cy="325323"/>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2958BE9B" w14:textId="77777777" w:rsidTr="00190E7E">
        <w:trPr>
          <w:ins w:id="3990" w:author="arkat" w:date="2017-10-01T09:15:00Z"/>
        </w:trPr>
        <w:tc>
          <w:tcPr>
            <w:tcW w:w="1631" w:type="dxa"/>
          </w:tcPr>
          <w:p w14:paraId="64590FB0" w14:textId="77777777" w:rsidR="00AF713F" w:rsidRPr="00832701" w:rsidRDefault="00AF713F" w:rsidP="00190E7E">
            <w:pPr>
              <w:pStyle w:val="BodyText"/>
              <w:spacing w:after="0"/>
              <w:rPr>
                <w:ins w:id="3991" w:author="arkat" w:date="2017-10-01T09:15:00Z"/>
                <w:lang w:val="en-US"/>
              </w:rPr>
            </w:pPr>
            <w:ins w:id="3992" w:author="arkat" w:date="2017-10-01T09:15:00Z">
              <w:r>
                <w:rPr>
                  <w:lang w:val="en-US"/>
                </w:rPr>
                <w:t>Cancel</w:t>
              </w:r>
            </w:ins>
          </w:p>
        </w:tc>
        <w:tc>
          <w:tcPr>
            <w:tcW w:w="1049" w:type="dxa"/>
          </w:tcPr>
          <w:p w14:paraId="47BBBFA9" w14:textId="77777777" w:rsidR="00AF713F" w:rsidRDefault="00AF713F" w:rsidP="00190E7E">
            <w:pPr>
              <w:pStyle w:val="BodyText"/>
              <w:spacing w:after="0"/>
              <w:rPr>
                <w:ins w:id="3993" w:author="arkat" w:date="2017-10-01T09:15:00Z"/>
              </w:rPr>
            </w:pPr>
          </w:p>
        </w:tc>
        <w:tc>
          <w:tcPr>
            <w:tcW w:w="1049" w:type="dxa"/>
          </w:tcPr>
          <w:p w14:paraId="08B47F61" w14:textId="5C4271E8" w:rsidR="00AF713F" w:rsidRDefault="000634A6" w:rsidP="00190E7E">
            <w:pPr>
              <w:pStyle w:val="BodyText"/>
              <w:spacing w:after="0"/>
              <w:rPr>
                <w:ins w:id="3994" w:author="arkat" w:date="2017-10-01T09:15:00Z"/>
              </w:rPr>
            </w:pPr>
            <w:ins w:id="3995" w:author="arkat" w:date="2017-10-02T11:19:00Z">
              <w:r>
                <w:rPr>
                  <w:noProof/>
                  <w:lang w:val="en-US"/>
                </w:rPr>
                <w:drawing>
                  <wp:inline distT="0" distB="0" distL="0" distR="0" wp14:anchorId="7C18AEA3" wp14:editId="5221BC88">
                    <wp:extent cx="348284" cy="375536"/>
                    <wp:effectExtent l="0" t="0" r="0" b="571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2902" b="27243"/>
                            <a:stretch/>
                          </pic:blipFill>
                          <pic:spPr bwMode="auto">
                            <a:xfrm>
                              <a:off x="0" y="0"/>
                              <a:ext cx="352048" cy="3795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F875C92" w14:textId="77777777" w:rsidR="00AF713F" w:rsidRDefault="00AF713F" w:rsidP="00190E7E">
            <w:pPr>
              <w:pStyle w:val="BodyText"/>
              <w:spacing w:after="0"/>
              <w:rPr>
                <w:ins w:id="3996" w:author="arkat" w:date="2017-10-01T09:15:00Z"/>
              </w:rPr>
            </w:pPr>
          </w:p>
        </w:tc>
        <w:tc>
          <w:tcPr>
            <w:tcW w:w="1050" w:type="dxa"/>
          </w:tcPr>
          <w:p w14:paraId="56F70695" w14:textId="1C8E7D1F" w:rsidR="00AF713F" w:rsidRDefault="000634A6" w:rsidP="00190E7E">
            <w:pPr>
              <w:pStyle w:val="BodyText"/>
              <w:spacing w:after="0"/>
              <w:rPr>
                <w:ins w:id="3997" w:author="arkat" w:date="2017-10-01T09:15:00Z"/>
              </w:rPr>
            </w:pPr>
            <w:ins w:id="3998" w:author="arkat" w:date="2017-10-02T11:19:00Z">
              <w:r>
                <w:rPr>
                  <w:noProof/>
                  <w:lang w:val="en-US"/>
                </w:rPr>
                <w:drawing>
                  <wp:inline distT="0" distB="0" distL="0" distR="0" wp14:anchorId="2162D72B" wp14:editId="74648F82">
                    <wp:extent cx="334261" cy="370533"/>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 b="27310"/>
                            <a:stretch/>
                          </pic:blipFill>
                          <pic:spPr bwMode="auto">
                            <a:xfrm>
                              <a:off x="0" y="0"/>
                              <a:ext cx="335962" cy="37241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DC46F26" w14:textId="77777777" w:rsidR="00AF713F" w:rsidRDefault="00AF713F" w:rsidP="00190E7E">
            <w:pPr>
              <w:pStyle w:val="BodyText"/>
              <w:spacing w:after="0"/>
              <w:rPr>
                <w:ins w:id="3999" w:author="arkat" w:date="2017-10-01T09:15:00Z"/>
              </w:rPr>
            </w:pPr>
          </w:p>
        </w:tc>
        <w:tc>
          <w:tcPr>
            <w:tcW w:w="1050" w:type="dxa"/>
          </w:tcPr>
          <w:p w14:paraId="53E8E9A8" w14:textId="77777777" w:rsidR="00AF713F" w:rsidRDefault="00AF713F" w:rsidP="00190E7E">
            <w:pPr>
              <w:pStyle w:val="BodyText"/>
              <w:spacing w:after="0"/>
              <w:rPr>
                <w:ins w:id="4000" w:author="arkat" w:date="2017-10-01T09:15:00Z"/>
              </w:rPr>
            </w:pPr>
          </w:p>
        </w:tc>
      </w:tr>
      <w:tr w:rsidR="00AF713F" w14:paraId="4C126D47" w14:textId="77777777" w:rsidTr="00190E7E">
        <w:trPr>
          <w:ins w:id="4001" w:author="arkat" w:date="2017-10-01T09:15:00Z"/>
        </w:trPr>
        <w:tc>
          <w:tcPr>
            <w:tcW w:w="1631" w:type="dxa"/>
          </w:tcPr>
          <w:p w14:paraId="4C94FB5A" w14:textId="77777777" w:rsidR="00AF713F" w:rsidRPr="00832701" w:rsidRDefault="00AF713F" w:rsidP="00190E7E">
            <w:pPr>
              <w:pStyle w:val="BodyText"/>
              <w:spacing w:after="0"/>
              <w:rPr>
                <w:ins w:id="4002" w:author="arkat" w:date="2017-10-01T09:15:00Z"/>
                <w:lang w:val="en-US"/>
              </w:rPr>
            </w:pPr>
            <w:ins w:id="4003" w:author="arkat" w:date="2017-10-01T09:15:00Z">
              <w:r>
                <w:rPr>
                  <w:lang w:val="en-US"/>
                </w:rPr>
                <w:t>Compensation</w:t>
              </w:r>
            </w:ins>
          </w:p>
        </w:tc>
        <w:tc>
          <w:tcPr>
            <w:tcW w:w="1049" w:type="dxa"/>
          </w:tcPr>
          <w:p w14:paraId="0A7B8AA2" w14:textId="171D6181" w:rsidR="00AF713F" w:rsidRDefault="00AF713F" w:rsidP="00190E7E">
            <w:pPr>
              <w:pStyle w:val="BodyText"/>
              <w:spacing w:after="0"/>
              <w:rPr>
                <w:ins w:id="4004" w:author="arkat" w:date="2017-10-01T09:15:00Z"/>
              </w:rPr>
            </w:pPr>
          </w:p>
        </w:tc>
        <w:tc>
          <w:tcPr>
            <w:tcW w:w="1049" w:type="dxa"/>
          </w:tcPr>
          <w:p w14:paraId="408221A6" w14:textId="287CF436" w:rsidR="00AF713F" w:rsidRDefault="000634A6" w:rsidP="00190E7E">
            <w:pPr>
              <w:pStyle w:val="BodyText"/>
              <w:spacing w:after="0"/>
              <w:rPr>
                <w:ins w:id="4005" w:author="arkat" w:date="2017-10-01T09:15:00Z"/>
              </w:rPr>
            </w:pPr>
            <w:ins w:id="4006" w:author="arkat" w:date="2017-10-02T11:21:00Z">
              <w:r>
                <w:rPr>
                  <w:noProof/>
                  <w:lang w:val="en-US"/>
                </w:rPr>
                <w:drawing>
                  <wp:inline distT="0" distB="0" distL="0" distR="0" wp14:anchorId="5CB1886B" wp14:editId="290D514C">
                    <wp:extent cx="347980" cy="36778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0693"/>
                            <a:stretch/>
                          </pic:blipFill>
                          <pic:spPr bwMode="auto">
                            <a:xfrm>
                              <a:off x="0" y="0"/>
                              <a:ext cx="351891" cy="37192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A83CC1E" w14:textId="77777777" w:rsidR="00AF713F" w:rsidRDefault="000634A6" w:rsidP="00190E7E">
            <w:pPr>
              <w:pStyle w:val="BodyText"/>
              <w:spacing w:after="0"/>
              <w:rPr>
                <w:ins w:id="4007" w:author="arkat" w:date="2017-10-02T11:32:00Z"/>
              </w:rPr>
            </w:pPr>
            <w:ins w:id="4008" w:author="arkat" w:date="2017-10-02T11:21:00Z">
              <w:r>
                <w:rPr>
                  <w:noProof/>
                  <w:lang w:val="en-US"/>
                </w:rPr>
                <w:drawing>
                  <wp:inline distT="0" distB="0" distL="0" distR="0" wp14:anchorId="64913634" wp14:editId="3DFA736D">
                    <wp:extent cx="380365" cy="403860"/>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30376"/>
                            <a:stretch/>
                          </pic:blipFill>
                          <pic:spPr bwMode="auto">
                            <a:xfrm>
                              <a:off x="0" y="0"/>
                              <a:ext cx="383633" cy="407330"/>
                            </a:xfrm>
                            <a:prstGeom prst="rect">
                              <a:avLst/>
                            </a:prstGeom>
                            <a:ln>
                              <a:noFill/>
                            </a:ln>
                            <a:extLst>
                              <a:ext uri="{53640926-AAD7-44D8-BBD7-CCE9431645EC}">
                                <a14:shadowObscured xmlns:a14="http://schemas.microsoft.com/office/drawing/2010/main"/>
                              </a:ext>
                            </a:extLst>
                          </pic:spPr>
                        </pic:pic>
                      </a:graphicData>
                    </a:graphic>
                  </wp:inline>
                </w:drawing>
              </w:r>
            </w:ins>
          </w:p>
          <w:p w14:paraId="5B51AB01" w14:textId="3B486D2D" w:rsidR="005E1830" w:rsidRDefault="005E1830" w:rsidP="00190E7E">
            <w:pPr>
              <w:pStyle w:val="BodyText"/>
              <w:spacing w:after="0"/>
              <w:rPr>
                <w:ins w:id="4009" w:author="arkat" w:date="2017-10-01T09:15:00Z"/>
              </w:rPr>
            </w:pPr>
          </w:p>
        </w:tc>
        <w:tc>
          <w:tcPr>
            <w:tcW w:w="1050" w:type="dxa"/>
          </w:tcPr>
          <w:p w14:paraId="671A2D10" w14:textId="361BCE9E" w:rsidR="00AF713F" w:rsidRDefault="000634A6" w:rsidP="00190E7E">
            <w:pPr>
              <w:pStyle w:val="BodyText"/>
              <w:spacing w:after="0"/>
              <w:rPr>
                <w:ins w:id="4010" w:author="arkat" w:date="2017-10-01T09:15:00Z"/>
              </w:rPr>
            </w:pPr>
            <w:ins w:id="4011" w:author="arkat" w:date="2017-10-02T11:20:00Z">
              <w:r>
                <w:rPr>
                  <w:noProof/>
                  <w:lang w:val="en-US"/>
                </w:rPr>
                <w:drawing>
                  <wp:inline distT="0" distB="0" distL="0" distR="0" wp14:anchorId="63D255AB" wp14:editId="4C2AF144">
                    <wp:extent cx="380365" cy="403861"/>
                    <wp:effectExtent l="0" t="0" r="63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0376"/>
                            <a:stretch/>
                          </pic:blipFill>
                          <pic:spPr bwMode="auto">
                            <a:xfrm>
                              <a:off x="0" y="0"/>
                              <a:ext cx="381847" cy="40543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23FA7A2" w14:textId="77777777" w:rsidR="00AF713F" w:rsidRDefault="00AF713F" w:rsidP="00190E7E">
            <w:pPr>
              <w:pStyle w:val="BodyText"/>
              <w:spacing w:after="0"/>
              <w:rPr>
                <w:ins w:id="4012" w:author="arkat" w:date="2017-10-01T09:15:00Z"/>
              </w:rPr>
            </w:pPr>
          </w:p>
        </w:tc>
        <w:tc>
          <w:tcPr>
            <w:tcW w:w="1050" w:type="dxa"/>
          </w:tcPr>
          <w:p w14:paraId="0F0EF67A" w14:textId="77777777" w:rsidR="00AF713F" w:rsidRDefault="00AF713F" w:rsidP="00190E7E">
            <w:pPr>
              <w:pStyle w:val="BodyText"/>
              <w:spacing w:after="0"/>
              <w:rPr>
                <w:ins w:id="4013" w:author="arkat" w:date="2017-10-01T09:15:00Z"/>
              </w:rPr>
            </w:pPr>
          </w:p>
        </w:tc>
      </w:tr>
      <w:tr w:rsidR="00AF713F" w14:paraId="34050410" w14:textId="77777777" w:rsidTr="00190E7E">
        <w:trPr>
          <w:ins w:id="4014" w:author="arkat" w:date="2017-10-01T09:15:00Z"/>
        </w:trPr>
        <w:tc>
          <w:tcPr>
            <w:tcW w:w="1631" w:type="dxa"/>
          </w:tcPr>
          <w:p w14:paraId="79F71727" w14:textId="77777777" w:rsidR="00AF713F" w:rsidRPr="00832701" w:rsidRDefault="00AF713F" w:rsidP="00190E7E">
            <w:pPr>
              <w:pStyle w:val="BodyText"/>
              <w:spacing w:after="0"/>
              <w:rPr>
                <w:ins w:id="4015" w:author="arkat" w:date="2017-10-01T09:15:00Z"/>
                <w:lang w:val="en-US"/>
              </w:rPr>
            </w:pPr>
            <w:ins w:id="4016" w:author="arkat" w:date="2017-10-01T09:15:00Z">
              <w:r>
                <w:rPr>
                  <w:lang w:val="en-US"/>
                </w:rPr>
                <w:t>Conditional</w:t>
              </w:r>
            </w:ins>
          </w:p>
        </w:tc>
        <w:tc>
          <w:tcPr>
            <w:tcW w:w="1049" w:type="dxa"/>
          </w:tcPr>
          <w:p w14:paraId="1740359F" w14:textId="2A777C10" w:rsidR="00AF713F" w:rsidRDefault="000634A6" w:rsidP="00190E7E">
            <w:pPr>
              <w:pStyle w:val="BodyText"/>
              <w:spacing w:after="0"/>
              <w:rPr>
                <w:ins w:id="4017" w:author="arkat" w:date="2017-10-01T09:15:00Z"/>
              </w:rPr>
            </w:pPr>
            <w:ins w:id="4018" w:author="arkat" w:date="2017-10-02T11:22:00Z">
              <w:r>
                <w:rPr>
                  <w:noProof/>
                  <w:lang w:val="en-US"/>
                </w:rPr>
                <w:drawing>
                  <wp:inline distT="0" distB="0" distL="0" distR="0" wp14:anchorId="44DF4BCD" wp14:editId="2676A149">
                    <wp:extent cx="360045" cy="382285"/>
                    <wp:effectExtent l="0" t="0" r="190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0376"/>
                            <a:stretch/>
                          </pic:blipFill>
                          <pic:spPr bwMode="auto">
                            <a:xfrm>
                              <a:off x="0" y="0"/>
                              <a:ext cx="361130" cy="38343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1555D162" w14:textId="2EE3D98D" w:rsidR="00AF713F" w:rsidRDefault="000634A6" w:rsidP="00190E7E">
            <w:pPr>
              <w:pStyle w:val="BodyText"/>
              <w:spacing w:after="0"/>
              <w:rPr>
                <w:ins w:id="4019" w:author="arkat" w:date="2017-10-01T09:15:00Z"/>
              </w:rPr>
            </w:pPr>
            <w:ins w:id="4020" w:author="arkat" w:date="2017-10-02T11:22:00Z">
              <w:r>
                <w:rPr>
                  <w:noProof/>
                  <w:lang w:val="en-US"/>
                </w:rPr>
                <w:drawing>
                  <wp:inline distT="0" distB="0" distL="0" distR="0" wp14:anchorId="761DB17D" wp14:editId="3016305B">
                    <wp:extent cx="369943" cy="38227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2902" b="30275"/>
                            <a:stretch/>
                          </pic:blipFill>
                          <pic:spPr bwMode="auto">
                            <a:xfrm>
                              <a:off x="0" y="0"/>
                              <a:ext cx="372638" cy="38505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84E4E0F" w14:textId="77777777" w:rsidR="00AF713F" w:rsidRDefault="00AF713F" w:rsidP="00190E7E">
            <w:pPr>
              <w:pStyle w:val="BodyText"/>
              <w:spacing w:after="0"/>
              <w:rPr>
                <w:ins w:id="4021" w:author="arkat" w:date="2017-10-01T09:15:00Z"/>
              </w:rPr>
            </w:pPr>
          </w:p>
        </w:tc>
        <w:tc>
          <w:tcPr>
            <w:tcW w:w="1050" w:type="dxa"/>
          </w:tcPr>
          <w:p w14:paraId="0F15446F" w14:textId="77777777" w:rsidR="00AF713F" w:rsidRDefault="00AF713F" w:rsidP="00190E7E">
            <w:pPr>
              <w:pStyle w:val="BodyText"/>
              <w:spacing w:after="0"/>
              <w:rPr>
                <w:ins w:id="4022" w:author="arkat" w:date="2017-10-01T09:15:00Z"/>
              </w:rPr>
            </w:pPr>
          </w:p>
        </w:tc>
        <w:tc>
          <w:tcPr>
            <w:tcW w:w="1050" w:type="dxa"/>
          </w:tcPr>
          <w:p w14:paraId="3DEF0588" w14:textId="130E5343" w:rsidR="00AF713F" w:rsidRDefault="000634A6" w:rsidP="00190E7E">
            <w:pPr>
              <w:pStyle w:val="BodyText"/>
              <w:spacing w:after="0"/>
              <w:rPr>
                <w:ins w:id="4023" w:author="arkat" w:date="2017-10-01T09:15:00Z"/>
              </w:rPr>
            </w:pPr>
            <w:ins w:id="4024" w:author="arkat" w:date="2017-10-02T11:23:00Z">
              <w:r>
                <w:rPr>
                  <w:noProof/>
                  <w:lang w:val="en-US"/>
                </w:rPr>
                <w:drawing>
                  <wp:inline distT="0" distB="0" distL="0" distR="0" wp14:anchorId="279CF53A" wp14:editId="5E49EDCC">
                    <wp:extent cx="334108" cy="354746"/>
                    <wp:effectExtent l="0" t="0" r="889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0376"/>
                            <a:stretch/>
                          </pic:blipFill>
                          <pic:spPr bwMode="auto">
                            <a:xfrm>
                              <a:off x="0" y="0"/>
                              <a:ext cx="335016" cy="35571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5B3F685" w14:textId="555912D7" w:rsidR="00AF713F" w:rsidRDefault="000634A6" w:rsidP="00190E7E">
            <w:pPr>
              <w:pStyle w:val="BodyText"/>
              <w:spacing w:after="0"/>
              <w:rPr>
                <w:ins w:id="4025" w:author="arkat" w:date="2017-10-01T09:15:00Z"/>
              </w:rPr>
            </w:pPr>
            <w:ins w:id="4026" w:author="arkat" w:date="2017-10-02T11:23:00Z">
              <w:r>
                <w:rPr>
                  <w:noProof/>
                  <w:lang w:val="en-US"/>
                </w:rPr>
                <w:drawing>
                  <wp:inline distT="0" distB="0" distL="0" distR="0" wp14:anchorId="5534ABFA" wp14:editId="553483AC">
                    <wp:extent cx="333716" cy="354330"/>
                    <wp:effectExtent l="0" t="0" r="9525"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30376"/>
                            <a:stretch/>
                          </pic:blipFill>
                          <pic:spPr bwMode="auto">
                            <a:xfrm>
                              <a:off x="0" y="0"/>
                              <a:ext cx="334965" cy="355656"/>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3A8B7F76" w14:textId="77777777" w:rsidTr="00190E7E">
        <w:trPr>
          <w:ins w:id="4027" w:author="arkat" w:date="2017-10-01T09:15:00Z"/>
        </w:trPr>
        <w:tc>
          <w:tcPr>
            <w:tcW w:w="1631" w:type="dxa"/>
          </w:tcPr>
          <w:p w14:paraId="3F79B90C" w14:textId="77777777" w:rsidR="00AF713F" w:rsidRPr="00832701" w:rsidRDefault="00AF713F" w:rsidP="00190E7E">
            <w:pPr>
              <w:pStyle w:val="BodyText"/>
              <w:spacing w:after="0"/>
              <w:rPr>
                <w:ins w:id="4028" w:author="arkat" w:date="2017-10-01T09:15:00Z"/>
                <w:lang w:val="en-US"/>
              </w:rPr>
            </w:pPr>
            <w:ins w:id="4029" w:author="arkat" w:date="2017-10-01T09:15:00Z">
              <w:r>
                <w:rPr>
                  <w:lang w:val="en-US"/>
                </w:rPr>
                <w:t>Link</w:t>
              </w:r>
            </w:ins>
          </w:p>
        </w:tc>
        <w:tc>
          <w:tcPr>
            <w:tcW w:w="1049" w:type="dxa"/>
          </w:tcPr>
          <w:p w14:paraId="3BBCD607" w14:textId="77777777" w:rsidR="00AF713F" w:rsidRDefault="00AF713F" w:rsidP="00190E7E">
            <w:pPr>
              <w:pStyle w:val="BodyText"/>
              <w:spacing w:after="0"/>
              <w:rPr>
                <w:ins w:id="4030" w:author="arkat" w:date="2017-10-01T09:15:00Z"/>
              </w:rPr>
            </w:pPr>
          </w:p>
        </w:tc>
        <w:tc>
          <w:tcPr>
            <w:tcW w:w="1049" w:type="dxa"/>
          </w:tcPr>
          <w:p w14:paraId="566BAE1F" w14:textId="1D5385BA" w:rsidR="00AF713F" w:rsidRDefault="000634A6" w:rsidP="00190E7E">
            <w:pPr>
              <w:pStyle w:val="BodyText"/>
              <w:spacing w:after="0"/>
              <w:rPr>
                <w:ins w:id="4031" w:author="arkat" w:date="2017-10-01T09:15:00Z"/>
              </w:rPr>
            </w:pPr>
            <w:ins w:id="4032" w:author="arkat" w:date="2017-10-02T11:25:00Z">
              <w:r>
                <w:rPr>
                  <w:noProof/>
                  <w:lang w:val="en-US"/>
                </w:rPr>
                <w:drawing>
                  <wp:inline distT="0" distB="0" distL="0" distR="0" wp14:anchorId="283DE2F7" wp14:editId="5AAC5225">
                    <wp:extent cx="336581" cy="325316"/>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838" b="34822"/>
                            <a:stretch/>
                          </pic:blipFill>
                          <pic:spPr bwMode="auto">
                            <a:xfrm>
                              <a:off x="0" y="0"/>
                              <a:ext cx="339513" cy="32815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C03C475" w14:textId="53F971DA" w:rsidR="00AF713F" w:rsidRDefault="000634A6" w:rsidP="00190E7E">
            <w:pPr>
              <w:pStyle w:val="BodyText"/>
              <w:spacing w:after="0"/>
              <w:rPr>
                <w:ins w:id="4033" w:author="arkat" w:date="2017-10-01T09:15:00Z"/>
              </w:rPr>
            </w:pPr>
            <w:ins w:id="4034" w:author="arkat" w:date="2017-10-02T11:24:00Z">
              <w:r>
                <w:rPr>
                  <w:noProof/>
                  <w:lang w:val="en-US"/>
                </w:rPr>
                <w:drawing>
                  <wp:inline distT="0" distB="0" distL="0" distR="0" wp14:anchorId="239197BB" wp14:editId="061A7551">
                    <wp:extent cx="341687" cy="339405"/>
                    <wp:effectExtent l="0" t="0" r="127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4864"/>
                            <a:stretch/>
                          </pic:blipFill>
                          <pic:spPr bwMode="auto">
                            <a:xfrm>
                              <a:off x="0" y="0"/>
                              <a:ext cx="345549" cy="34324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794BD9B" w14:textId="4532EF2E" w:rsidR="00AF713F" w:rsidRDefault="00AF713F" w:rsidP="00190E7E">
            <w:pPr>
              <w:pStyle w:val="BodyText"/>
              <w:spacing w:after="0"/>
              <w:rPr>
                <w:ins w:id="4035" w:author="arkat" w:date="2017-10-01T09:15:00Z"/>
              </w:rPr>
            </w:pPr>
          </w:p>
        </w:tc>
        <w:tc>
          <w:tcPr>
            <w:tcW w:w="1050" w:type="dxa"/>
          </w:tcPr>
          <w:p w14:paraId="603ABBF2" w14:textId="77777777" w:rsidR="00AF713F" w:rsidRDefault="00AF713F" w:rsidP="00190E7E">
            <w:pPr>
              <w:pStyle w:val="BodyText"/>
              <w:spacing w:after="0"/>
              <w:rPr>
                <w:ins w:id="4036" w:author="arkat" w:date="2017-10-01T09:15:00Z"/>
              </w:rPr>
            </w:pPr>
          </w:p>
        </w:tc>
        <w:tc>
          <w:tcPr>
            <w:tcW w:w="1050" w:type="dxa"/>
          </w:tcPr>
          <w:p w14:paraId="48492E8C" w14:textId="77777777" w:rsidR="00AF713F" w:rsidRDefault="00AF713F" w:rsidP="00190E7E">
            <w:pPr>
              <w:pStyle w:val="BodyText"/>
              <w:spacing w:after="0"/>
              <w:rPr>
                <w:ins w:id="4037" w:author="arkat" w:date="2017-10-01T09:15:00Z"/>
              </w:rPr>
            </w:pPr>
          </w:p>
        </w:tc>
      </w:tr>
      <w:tr w:rsidR="00AF713F" w14:paraId="1BA06154" w14:textId="77777777" w:rsidTr="00190E7E">
        <w:trPr>
          <w:ins w:id="4038" w:author="arkat" w:date="2017-10-01T09:15:00Z"/>
        </w:trPr>
        <w:tc>
          <w:tcPr>
            <w:tcW w:w="1631" w:type="dxa"/>
          </w:tcPr>
          <w:p w14:paraId="14A59A1A" w14:textId="77777777" w:rsidR="00AF713F" w:rsidRPr="00832701" w:rsidRDefault="00AF713F" w:rsidP="00190E7E">
            <w:pPr>
              <w:pStyle w:val="BodyText"/>
              <w:spacing w:after="0"/>
              <w:rPr>
                <w:ins w:id="4039" w:author="arkat" w:date="2017-10-01T09:15:00Z"/>
                <w:lang w:val="en-US"/>
              </w:rPr>
            </w:pPr>
            <w:ins w:id="4040" w:author="arkat" w:date="2017-10-01T09:15:00Z">
              <w:r>
                <w:rPr>
                  <w:lang w:val="en-US"/>
                </w:rPr>
                <w:t>Signal</w:t>
              </w:r>
            </w:ins>
          </w:p>
        </w:tc>
        <w:tc>
          <w:tcPr>
            <w:tcW w:w="1049" w:type="dxa"/>
          </w:tcPr>
          <w:p w14:paraId="30158ED2" w14:textId="418D7DDA" w:rsidR="00AF713F" w:rsidRPr="000634A6" w:rsidRDefault="000634A6" w:rsidP="00190E7E">
            <w:pPr>
              <w:pStyle w:val="BodyText"/>
              <w:spacing w:after="0"/>
              <w:rPr>
                <w:ins w:id="4041" w:author="arkat" w:date="2017-10-01T09:15:00Z"/>
                <w:lang w:val="en-US"/>
                <w:rPrChange w:id="4042" w:author="arkat" w:date="2017-10-02T11:26:00Z">
                  <w:rPr>
                    <w:ins w:id="4043" w:author="arkat" w:date="2017-10-01T09:15:00Z"/>
                  </w:rPr>
                </w:rPrChange>
              </w:rPr>
            </w:pPr>
            <w:ins w:id="4044" w:author="arkat" w:date="2017-10-02T11:26:00Z">
              <w:r>
                <w:rPr>
                  <w:noProof/>
                  <w:lang w:val="en-US"/>
                </w:rPr>
                <w:drawing>
                  <wp:inline distT="0" distB="0" distL="0" distR="0" wp14:anchorId="7A1129A9" wp14:editId="15AC2EE7">
                    <wp:extent cx="325942" cy="33151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3306"/>
                            <a:stretch/>
                          </pic:blipFill>
                          <pic:spPr bwMode="auto">
                            <a:xfrm>
                              <a:off x="0" y="0"/>
                              <a:ext cx="329096" cy="33471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ins>
          </w:p>
        </w:tc>
        <w:tc>
          <w:tcPr>
            <w:tcW w:w="1049" w:type="dxa"/>
          </w:tcPr>
          <w:p w14:paraId="4614CAAE" w14:textId="09F5F2F8" w:rsidR="00AF713F" w:rsidRDefault="000634A6" w:rsidP="00190E7E">
            <w:pPr>
              <w:pStyle w:val="BodyText"/>
              <w:spacing w:after="0"/>
              <w:rPr>
                <w:ins w:id="4045" w:author="arkat" w:date="2017-10-01T09:15:00Z"/>
              </w:rPr>
            </w:pPr>
            <w:ins w:id="4046" w:author="arkat" w:date="2017-10-02T11:27:00Z">
              <w:r>
                <w:rPr>
                  <w:noProof/>
                  <w:lang w:val="en-US"/>
                </w:rPr>
                <w:drawing>
                  <wp:inline distT="0" distB="0" distL="0" distR="0" wp14:anchorId="3B76BA15" wp14:editId="2C72452F">
                    <wp:extent cx="342575" cy="348294"/>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33332"/>
                            <a:stretch/>
                          </pic:blipFill>
                          <pic:spPr bwMode="auto">
                            <a:xfrm>
                              <a:off x="0" y="0"/>
                              <a:ext cx="344024" cy="34976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26B05E7D" w14:textId="7B04E6A7" w:rsidR="00AF713F" w:rsidRDefault="000634A6" w:rsidP="00190E7E">
            <w:pPr>
              <w:pStyle w:val="BodyText"/>
              <w:spacing w:after="0"/>
              <w:rPr>
                <w:ins w:id="4047" w:author="arkat" w:date="2017-10-01T09:15:00Z"/>
              </w:rPr>
            </w:pPr>
            <w:ins w:id="4048" w:author="arkat" w:date="2017-10-02T11:27:00Z">
              <w:r>
                <w:rPr>
                  <w:noProof/>
                  <w:lang w:val="en-US"/>
                </w:rPr>
                <w:drawing>
                  <wp:inline distT="0" distB="0" distL="0" distR="0" wp14:anchorId="06117D7F" wp14:editId="1DBD1AC2">
                    <wp:extent cx="334261" cy="339841"/>
                    <wp:effectExtent l="0" t="0" r="889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3332"/>
                            <a:stretch/>
                          </pic:blipFill>
                          <pic:spPr bwMode="auto">
                            <a:xfrm>
                              <a:off x="0" y="0"/>
                              <a:ext cx="335647" cy="34125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7259CC1" w14:textId="0C357FD4" w:rsidR="00AF713F" w:rsidRDefault="000634A6" w:rsidP="00190E7E">
            <w:pPr>
              <w:pStyle w:val="BodyText"/>
              <w:spacing w:after="0"/>
              <w:rPr>
                <w:ins w:id="4049" w:author="arkat" w:date="2017-10-01T09:15:00Z"/>
              </w:rPr>
            </w:pPr>
            <w:ins w:id="4050" w:author="arkat" w:date="2017-10-02T11:27:00Z">
              <w:r>
                <w:rPr>
                  <w:noProof/>
                  <w:lang w:val="en-US"/>
                </w:rPr>
                <w:drawing>
                  <wp:inline distT="0" distB="0" distL="0" distR="0" wp14:anchorId="7B758E00" wp14:editId="061F4B80">
                    <wp:extent cx="327459" cy="332926"/>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33332"/>
                            <a:stretch/>
                          </pic:blipFill>
                          <pic:spPr bwMode="auto">
                            <a:xfrm>
                              <a:off x="0" y="0"/>
                              <a:ext cx="328698" cy="33418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8FB6C8E" w14:textId="3DF2E0B5" w:rsidR="00AF713F" w:rsidRDefault="000634A6" w:rsidP="00190E7E">
            <w:pPr>
              <w:pStyle w:val="BodyText"/>
              <w:spacing w:after="0"/>
              <w:rPr>
                <w:ins w:id="4051" w:author="arkat" w:date="2017-10-01T09:15:00Z"/>
              </w:rPr>
            </w:pPr>
            <w:ins w:id="4052" w:author="arkat" w:date="2017-10-02T11:27:00Z">
              <w:r>
                <w:rPr>
                  <w:noProof/>
                  <w:lang w:val="en-US"/>
                </w:rPr>
                <w:drawing>
                  <wp:inline distT="0" distB="0" distL="0" distR="0" wp14:anchorId="29A35BEB" wp14:editId="35BC8FDC">
                    <wp:extent cx="326577" cy="33202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3332"/>
                            <a:stretch/>
                          </pic:blipFill>
                          <pic:spPr bwMode="auto">
                            <a:xfrm>
                              <a:off x="0" y="0"/>
                              <a:ext cx="328428" cy="33391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08078A0" w14:textId="3B3916A2" w:rsidR="00AF713F" w:rsidRDefault="000634A6" w:rsidP="00190E7E">
            <w:pPr>
              <w:pStyle w:val="BodyText"/>
              <w:spacing w:after="0"/>
              <w:rPr>
                <w:ins w:id="4053" w:author="arkat" w:date="2017-10-01T09:15:00Z"/>
              </w:rPr>
            </w:pPr>
            <w:ins w:id="4054" w:author="arkat" w:date="2017-10-02T11:27:00Z">
              <w:r>
                <w:rPr>
                  <w:noProof/>
                  <w:lang w:val="en-US"/>
                </w:rPr>
                <w:drawing>
                  <wp:inline distT="0" distB="0" distL="0" distR="0" wp14:anchorId="18261973" wp14:editId="4BEA9E46">
                    <wp:extent cx="341945" cy="347654"/>
                    <wp:effectExtent l="0" t="0" r="127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33332"/>
                            <a:stretch/>
                          </pic:blipFill>
                          <pic:spPr bwMode="auto">
                            <a:xfrm>
                              <a:off x="0" y="0"/>
                              <a:ext cx="343738" cy="349477"/>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665D7EC8" w14:textId="77777777" w:rsidTr="00190E7E">
        <w:trPr>
          <w:ins w:id="4055" w:author="arkat" w:date="2017-10-01T09:15:00Z"/>
        </w:trPr>
        <w:tc>
          <w:tcPr>
            <w:tcW w:w="1631" w:type="dxa"/>
          </w:tcPr>
          <w:p w14:paraId="72C286C4" w14:textId="77777777" w:rsidR="00AF713F" w:rsidRPr="00832701" w:rsidRDefault="00AF713F" w:rsidP="00190E7E">
            <w:pPr>
              <w:pStyle w:val="BodyText"/>
              <w:spacing w:after="0"/>
              <w:rPr>
                <w:ins w:id="4056" w:author="arkat" w:date="2017-10-01T09:15:00Z"/>
                <w:lang w:val="en-US"/>
              </w:rPr>
            </w:pPr>
            <w:ins w:id="4057" w:author="arkat" w:date="2017-10-01T09:15:00Z">
              <w:r>
                <w:rPr>
                  <w:lang w:val="en-US"/>
                </w:rPr>
                <w:lastRenderedPageBreak/>
                <w:t>Terminate</w:t>
              </w:r>
            </w:ins>
          </w:p>
        </w:tc>
        <w:tc>
          <w:tcPr>
            <w:tcW w:w="1049" w:type="dxa"/>
          </w:tcPr>
          <w:p w14:paraId="2BB8F056" w14:textId="72827314" w:rsidR="00AF713F" w:rsidRDefault="00AF713F" w:rsidP="00190E7E">
            <w:pPr>
              <w:pStyle w:val="BodyText"/>
              <w:spacing w:after="0"/>
              <w:rPr>
                <w:ins w:id="4058" w:author="arkat" w:date="2017-10-01T09:15:00Z"/>
              </w:rPr>
            </w:pPr>
          </w:p>
        </w:tc>
        <w:tc>
          <w:tcPr>
            <w:tcW w:w="1049" w:type="dxa"/>
          </w:tcPr>
          <w:p w14:paraId="70E8D2B4" w14:textId="11B7870D" w:rsidR="00AF713F" w:rsidRDefault="00AF713F" w:rsidP="00190E7E">
            <w:pPr>
              <w:pStyle w:val="BodyText"/>
              <w:spacing w:after="0"/>
              <w:rPr>
                <w:ins w:id="4059" w:author="arkat" w:date="2017-10-01T09:15:00Z"/>
              </w:rPr>
            </w:pPr>
          </w:p>
        </w:tc>
        <w:tc>
          <w:tcPr>
            <w:tcW w:w="1050" w:type="dxa"/>
          </w:tcPr>
          <w:p w14:paraId="2EE83DD3" w14:textId="77777777" w:rsidR="00AF713F" w:rsidRDefault="00AF713F" w:rsidP="00190E7E">
            <w:pPr>
              <w:pStyle w:val="BodyText"/>
              <w:spacing w:after="0"/>
              <w:rPr>
                <w:ins w:id="4060" w:author="arkat" w:date="2017-10-01T09:15:00Z"/>
              </w:rPr>
            </w:pPr>
          </w:p>
        </w:tc>
        <w:tc>
          <w:tcPr>
            <w:tcW w:w="1050" w:type="dxa"/>
          </w:tcPr>
          <w:p w14:paraId="1E989A00" w14:textId="77777777" w:rsidR="00AF713F" w:rsidRDefault="00AF713F" w:rsidP="00190E7E">
            <w:pPr>
              <w:pStyle w:val="BodyText"/>
              <w:spacing w:after="0"/>
              <w:rPr>
                <w:ins w:id="4061" w:author="arkat" w:date="2017-10-01T09:15:00Z"/>
              </w:rPr>
            </w:pPr>
            <w:ins w:id="4062" w:author="arkat" w:date="2017-10-01T09:15:00Z">
              <w:r w:rsidRPr="00A42612">
                <w:rPr>
                  <w:noProof/>
                  <w:szCs w:val="24"/>
                  <w:lang w:val="en-US"/>
                  <w:rPrChange w:id="4063" w:author="Unknown">
                    <w:rPr>
                      <w:noProof/>
                      <w:lang w:val="en-US"/>
                    </w:rPr>
                  </w:rPrChange>
                </w:rPr>
                <w:drawing>
                  <wp:inline distT="0" distB="0" distL="0" distR="0" wp14:anchorId="179370DF" wp14:editId="1DCBF366">
                    <wp:extent cx="439615" cy="4396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3623" cy="443623"/>
                            </a:xfrm>
                            <a:prstGeom prst="rect">
                              <a:avLst/>
                            </a:prstGeom>
                            <a:noFill/>
                            <a:ln>
                              <a:noFill/>
                            </a:ln>
                          </pic:spPr>
                        </pic:pic>
                      </a:graphicData>
                    </a:graphic>
                  </wp:inline>
                </w:drawing>
              </w:r>
            </w:ins>
          </w:p>
        </w:tc>
        <w:tc>
          <w:tcPr>
            <w:tcW w:w="1050" w:type="dxa"/>
          </w:tcPr>
          <w:p w14:paraId="5F58BD60" w14:textId="77777777" w:rsidR="00AF713F" w:rsidRDefault="00AF713F" w:rsidP="00190E7E">
            <w:pPr>
              <w:pStyle w:val="BodyText"/>
              <w:spacing w:after="0"/>
              <w:rPr>
                <w:ins w:id="4064" w:author="arkat" w:date="2017-10-01T09:15:00Z"/>
              </w:rPr>
            </w:pPr>
          </w:p>
        </w:tc>
        <w:tc>
          <w:tcPr>
            <w:tcW w:w="1050" w:type="dxa"/>
          </w:tcPr>
          <w:p w14:paraId="6A6601BC" w14:textId="77777777" w:rsidR="00AF713F" w:rsidRDefault="00AF713F" w:rsidP="00190E7E">
            <w:pPr>
              <w:pStyle w:val="BodyText"/>
              <w:spacing w:after="0"/>
              <w:rPr>
                <w:ins w:id="4065" w:author="arkat" w:date="2017-10-01T09:15:00Z"/>
              </w:rPr>
            </w:pPr>
          </w:p>
        </w:tc>
      </w:tr>
      <w:tr w:rsidR="00AF713F" w14:paraId="6C7DE0D5" w14:textId="77777777" w:rsidTr="00190E7E">
        <w:trPr>
          <w:ins w:id="4066" w:author="arkat" w:date="2017-10-01T09:15:00Z"/>
        </w:trPr>
        <w:tc>
          <w:tcPr>
            <w:tcW w:w="1631" w:type="dxa"/>
          </w:tcPr>
          <w:p w14:paraId="2BD5B7AB" w14:textId="77777777" w:rsidR="00AF713F" w:rsidRDefault="00AF713F" w:rsidP="00190E7E">
            <w:pPr>
              <w:pStyle w:val="BodyText"/>
              <w:spacing w:after="0"/>
              <w:rPr>
                <w:ins w:id="4067" w:author="arkat" w:date="2017-10-01T09:15:00Z"/>
                <w:lang w:val="en-US"/>
              </w:rPr>
            </w:pPr>
            <w:ins w:id="4068" w:author="arkat" w:date="2017-10-01T09:15:00Z">
              <w:r>
                <w:rPr>
                  <w:lang w:val="en-US"/>
                </w:rPr>
                <w:t>Multiple</w:t>
              </w:r>
            </w:ins>
          </w:p>
        </w:tc>
        <w:tc>
          <w:tcPr>
            <w:tcW w:w="1049" w:type="dxa"/>
          </w:tcPr>
          <w:p w14:paraId="40F3DC02" w14:textId="54FBF141" w:rsidR="00AF713F" w:rsidRDefault="000634A6" w:rsidP="00190E7E">
            <w:pPr>
              <w:pStyle w:val="BodyText"/>
              <w:spacing w:after="0"/>
              <w:rPr>
                <w:ins w:id="4069" w:author="arkat" w:date="2017-10-01T09:15:00Z"/>
              </w:rPr>
            </w:pPr>
            <w:ins w:id="4070" w:author="arkat" w:date="2017-10-02T11:29:00Z">
              <w:r>
                <w:rPr>
                  <w:noProof/>
                  <w:lang w:val="en-US"/>
                </w:rPr>
                <w:drawing>
                  <wp:inline distT="0" distB="0" distL="0" distR="0" wp14:anchorId="60631C6F" wp14:editId="3216C77B">
                    <wp:extent cx="380318" cy="395605"/>
                    <wp:effectExtent l="0" t="0" r="127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1790"/>
                            <a:stretch/>
                          </pic:blipFill>
                          <pic:spPr bwMode="auto">
                            <a:xfrm>
                              <a:off x="0" y="0"/>
                              <a:ext cx="387331" cy="40290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664C1E1A" w14:textId="3CA68503" w:rsidR="00AF713F" w:rsidRDefault="000634A6" w:rsidP="00190E7E">
            <w:pPr>
              <w:pStyle w:val="BodyText"/>
              <w:spacing w:after="0"/>
              <w:rPr>
                <w:ins w:id="4071" w:author="arkat" w:date="2017-10-01T09:15:00Z"/>
              </w:rPr>
            </w:pPr>
            <w:ins w:id="4072" w:author="arkat" w:date="2017-10-02T11:29:00Z">
              <w:r>
                <w:rPr>
                  <w:noProof/>
                  <w:lang w:val="en-US"/>
                </w:rPr>
                <w:drawing>
                  <wp:inline distT="0" distB="0" distL="0" distR="0" wp14:anchorId="5B498A72" wp14:editId="44F9CA2E">
                    <wp:extent cx="343425" cy="357185"/>
                    <wp:effectExtent l="0" t="0" r="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1798"/>
                            <a:stretch/>
                          </pic:blipFill>
                          <pic:spPr bwMode="auto">
                            <a:xfrm>
                              <a:off x="0" y="0"/>
                              <a:ext cx="346001" cy="35986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12BC26F" w14:textId="45541648" w:rsidR="00AF713F" w:rsidRDefault="000634A6" w:rsidP="00190E7E">
            <w:pPr>
              <w:pStyle w:val="BodyText"/>
              <w:spacing w:after="0"/>
              <w:rPr>
                <w:ins w:id="4073" w:author="arkat" w:date="2017-10-01T09:15:00Z"/>
              </w:rPr>
            </w:pPr>
            <w:ins w:id="4074" w:author="arkat" w:date="2017-10-02T11:29:00Z">
              <w:r>
                <w:rPr>
                  <w:noProof/>
                  <w:lang w:val="en-US"/>
                </w:rPr>
                <w:drawing>
                  <wp:inline distT="0" distB="0" distL="0" distR="0" wp14:anchorId="45E79602" wp14:editId="5C030637">
                    <wp:extent cx="343425" cy="357185"/>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1798"/>
                            <a:stretch/>
                          </pic:blipFill>
                          <pic:spPr bwMode="auto">
                            <a:xfrm>
                              <a:off x="0" y="0"/>
                              <a:ext cx="344482" cy="3582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6CEE0E2" w14:textId="5FBD0850" w:rsidR="00AF713F" w:rsidRDefault="000634A6" w:rsidP="00190E7E">
            <w:pPr>
              <w:pStyle w:val="BodyText"/>
              <w:spacing w:after="0"/>
              <w:rPr>
                <w:ins w:id="4075" w:author="arkat" w:date="2017-10-01T09:15:00Z"/>
              </w:rPr>
            </w:pPr>
            <w:ins w:id="4076" w:author="arkat" w:date="2017-10-02T11:29:00Z">
              <w:r>
                <w:rPr>
                  <w:noProof/>
                  <w:lang w:val="en-US"/>
                </w:rPr>
                <w:drawing>
                  <wp:inline distT="0" distB="0" distL="0" distR="0" wp14:anchorId="71F4D155" wp14:editId="40803652">
                    <wp:extent cx="328648" cy="341816"/>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31798"/>
                            <a:stretch/>
                          </pic:blipFill>
                          <pic:spPr bwMode="auto">
                            <a:xfrm>
                              <a:off x="0" y="0"/>
                              <a:ext cx="329802" cy="3430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9961FA8" w14:textId="695C306B" w:rsidR="00AF713F" w:rsidRDefault="000634A6" w:rsidP="00190E7E">
            <w:pPr>
              <w:pStyle w:val="BodyText"/>
              <w:spacing w:after="0"/>
              <w:rPr>
                <w:ins w:id="4077" w:author="arkat" w:date="2017-10-01T09:15:00Z"/>
              </w:rPr>
            </w:pPr>
            <w:ins w:id="4078" w:author="arkat" w:date="2017-10-02T11:29:00Z">
              <w:r>
                <w:rPr>
                  <w:noProof/>
                  <w:lang w:val="en-US"/>
                </w:rPr>
                <w:drawing>
                  <wp:inline distT="0" distB="0" distL="0" distR="0" wp14:anchorId="10BA6419" wp14:editId="1B7F9395">
                    <wp:extent cx="326577" cy="339662"/>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31798"/>
                            <a:stretch/>
                          </pic:blipFill>
                          <pic:spPr bwMode="auto">
                            <a:xfrm>
                              <a:off x="0" y="0"/>
                              <a:ext cx="330163" cy="34339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6F495CE6" w14:textId="5AC9E9A4" w:rsidR="00AF713F" w:rsidRDefault="000634A6" w:rsidP="00190E7E">
            <w:pPr>
              <w:pStyle w:val="BodyText"/>
              <w:spacing w:after="0"/>
              <w:rPr>
                <w:ins w:id="4079" w:author="arkat" w:date="2017-10-01T09:15:00Z"/>
              </w:rPr>
            </w:pPr>
            <w:ins w:id="4080" w:author="arkat" w:date="2017-10-02T11:29:00Z">
              <w:r>
                <w:rPr>
                  <w:noProof/>
                  <w:lang w:val="en-US"/>
                </w:rPr>
                <w:drawing>
                  <wp:inline distT="0" distB="0" distL="0" distR="0" wp14:anchorId="0F151412" wp14:editId="14066FC9">
                    <wp:extent cx="326577" cy="339662"/>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31798"/>
                            <a:stretch/>
                          </pic:blipFill>
                          <pic:spPr bwMode="auto">
                            <a:xfrm>
                              <a:off x="0" y="0"/>
                              <a:ext cx="328227" cy="341378"/>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52C26F78" w14:textId="77777777" w:rsidTr="00190E7E">
        <w:trPr>
          <w:ins w:id="4081" w:author="arkat" w:date="2017-10-01T09:15:00Z"/>
        </w:trPr>
        <w:tc>
          <w:tcPr>
            <w:tcW w:w="1631" w:type="dxa"/>
          </w:tcPr>
          <w:p w14:paraId="34274031" w14:textId="77777777" w:rsidR="00AF713F" w:rsidRDefault="00AF713F" w:rsidP="00190E7E">
            <w:pPr>
              <w:pStyle w:val="BodyText"/>
              <w:spacing w:after="0"/>
              <w:rPr>
                <w:ins w:id="4082" w:author="arkat" w:date="2017-10-01T09:15:00Z"/>
                <w:lang w:val="en-US"/>
              </w:rPr>
            </w:pPr>
            <w:ins w:id="4083" w:author="arkat" w:date="2017-10-01T09:15:00Z">
              <w:r>
                <w:rPr>
                  <w:lang w:val="en-US"/>
                </w:rPr>
                <w:t>Paralel Multiple</w:t>
              </w:r>
            </w:ins>
          </w:p>
        </w:tc>
        <w:tc>
          <w:tcPr>
            <w:tcW w:w="1049" w:type="dxa"/>
          </w:tcPr>
          <w:p w14:paraId="60D67888" w14:textId="322CB541" w:rsidR="00AF713F" w:rsidRDefault="005E1830" w:rsidP="00190E7E">
            <w:pPr>
              <w:pStyle w:val="BodyText"/>
              <w:spacing w:after="0"/>
              <w:rPr>
                <w:ins w:id="4084" w:author="arkat" w:date="2017-10-01T09:15:00Z"/>
              </w:rPr>
            </w:pPr>
            <w:ins w:id="4085" w:author="arkat" w:date="2017-10-02T11:30:00Z">
              <w:r>
                <w:rPr>
                  <w:noProof/>
                  <w:lang w:val="en-US"/>
                </w:rPr>
                <w:drawing>
                  <wp:inline distT="0" distB="0" distL="0" distR="0" wp14:anchorId="7832517B" wp14:editId="4899D8C5">
                    <wp:extent cx="328608" cy="341817"/>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31791"/>
                            <a:stretch/>
                          </pic:blipFill>
                          <pic:spPr bwMode="auto">
                            <a:xfrm>
                              <a:off x="0" y="0"/>
                              <a:ext cx="334894" cy="34835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1EDAE65B" w14:textId="3ED53ECB" w:rsidR="00AF713F" w:rsidRDefault="005E1830" w:rsidP="00190E7E">
            <w:pPr>
              <w:pStyle w:val="BodyText"/>
              <w:spacing w:after="0"/>
              <w:rPr>
                <w:ins w:id="4086" w:author="arkat" w:date="2017-10-01T09:15:00Z"/>
              </w:rPr>
            </w:pPr>
            <w:ins w:id="4087" w:author="arkat" w:date="2017-10-02T11:30:00Z">
              <w:r>
                <w:rPr>
                  <w:noProof/>
                  <w:lang w:val="en-US"/>
                </w:rPr>
                <w:drawing>
                  <wp:inline distT="0" distB="0" distL="0" distR="0" wp14:anchorId="15D6B9E8" wp14:editId="4795070E">
                    <wp:extent cx="330341" cy="333887"/>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2902" b="31798"/>
                            <a:stretch/>
                          </pic:blipFill>
                          <pic:spPr bwMode="auto">
                            <a:xfrm>
                              <a:off x="0" y="0"/>
                              <a:ext cx="334395" cy="3379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EC3E894" w14:textId="77777777" w:rsidR="00AF713F" w:rsidRDefault="00AF713F" w:rsidP="00190E7E">
            <w:pPr>
              <w:pStyle w:val="BodyText"/>
              <w:spacing w:after="0"/>
              <w:rPr>
                <w:ins w:id="4088" w:author="arkat" w:date="2017-10-01T09:15:00Z"/>
              </w:rPr>
            </w:pPr>
          </w:p>
        </w:tc>
        <w:tc>
          <w:tcPr>
            <w:tcW w:w="1050" w:type="dxa"/>
          </w:tcPr>
          <w:p w14:paraId="4CBE6675" w14:textId="77777777" w:rsidR="00AF713F" w:rsidRDefault="00AF713F" w:rsidP="00190E7E">
            <w:pPr>
              <w:pStyle w:val="BodyText"/>
              <w:spacing w:after="0"/>
              <w:rPr>
                <w:ins w:id="4089" w:author="arkat" w:date="2017-10-01T09:15:00Z"/>
              </w:rPr>
            </w:pPr>
          </w:p>
        </w:tc>
        <w:tc>
          <w:tcPr>
            <w:tcW w:w="1050" w:type="dxa"/>
          </w:tcPr>
          <w:p w14:paraId="3F6D7789" w14:textId="11146D62" w:rsidR="00AF713F" w:rsidRDefault="000634A6" w:rsidP="00190E7E">
            <w:pPr>
              <w:pStyle w:val="BodyText"/>
              <w:spacing w:after="0"/>
              <w:rPr>
                <w:ins w:id="4090" w:author="arkat" w:date="2017-10-01T09:15:00Z"/>
              </w:rPr>
            </w:pPr>
            <w:ins w:id="4091" w:author="arkat" w:date="2017-10-02T11:29:00Z">
              <w:r>
                <w:rPr>
                  <w:noProof/>
                  <w:lang w:val="en-US"/>
                </w:rPr>
                <w:drawing>
                  <wp:inline distT="0" distB="0" distL="0" distR="0" wp14:anchorId="57B50FDB" wp14:editId="0F00E0BB">
                    <wp:extent cx="343425" cy="357185"/>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31798"/>
                            <a:stretch/>
                          </pic:blipFill>
                          <pic:spPr bwMode="auto">
                            <a:xfrm>
                              <a:off x="0" y="0"/>
                              <a:ext cx="344482" cy="3582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658FA539" w14:textId="017B22FE" w:rsidR="00AF713F" w:rsidRDefault="000634A6" w:rsidP="00190E7E">
            <w:pPr>
              <w:pStyle w:val="BodyText"/>
              <w:spacing w:after="0"/>
              <w:rPr>
                <w:ins w:id="4092" w:author="arkat" w:date="2017-10-01T09:15:00Z"/>
              </w:rPr>
            </w:pPr>
            <w:ins w:id="4093" w:author="arkat" w:date="2017-10-02T11:30:00Z">
              <w:r>
                <w:rPr>
                  <w:noProof/>
                  <w:lang w:val="en-US"/>
                </w:rPr>
                <w:drawing>
                  <wp:inline distT="0" distB="0" distL="0" distR="0" wp14:anchorId="6BFA2730" wp14:editId="6A2608BF">
                    <wp:extent cx="321261" cy="334133"/>
                    <wp:effectExtent l="0" t="0" r="3175"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31798"/>
                            <a:stretch/>
                          </pic:blipFill>
                          <pic:spPr bwMode="auto">
                            <a:xfrm>
                              <a:off x="0" y="0"/>
                              <a:ext cx="323823" cy="336797"/>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74993DA0" w14:textId="04AE967A" w:rsidR="00AF713F" w:rsidRPr="00AF713F" w:rsidRDefault="006B14FD">
      <w:pPr>
        <w:pStyle w:val="GambarBAB2"/>
        <w:numPr>
          <w:ilvl w:val="0"/>
          <w:numId w:val="0"/>
        </w:numPr>
        <w:rPr>
          <w:ins w:id="4094" w:author="arkat" w:date="2017-10-01T08:59:00Z"/>
          <w:rPrChange w:id="4095" w:author="arkat" w:date="2017-10-01T09:15:00Z">
            <w:rPr>
              <w:ins w:id="4096" w:author="arkat" w:date="2017-10-01T08:59:00Z"/>
              <w:i/>
              <w:lang w:val="en-US"/>
            </w:rPr>
          </w:rPrChange>
        </w:rPr>
        <w:pPrChange w:id="4097" w:author="arkat" w:date="2017-10-02T21:37:00Z">
          <w:pPr>
            <w:pStyle w:val="BodyText"/>
            <w:spacing w:after="0"/>
            <w:ind w:firstLine="284"/>
          </w:pPr>
        </w:pPrChange>
      </w:pPr>
      <w:bookmarkStart w:id="4098" w:name="_Toc495046367"/>
      <w:ins w:id="4099" w:author="arkat" w:date="2017-10-02T21:36:00Z">
        <w:r>
          <w:t xml:space="preserve">Diadopsi dari: </w:t>
        </w:r>
        <w:r>
          <w:fldChar w:fldCharType="begin" w:fldLock="1"/>
        </w:r>
      </w:ins>
      <w:ins w:id="4100" w:author="arkat" w:date="2017-10-02T21:37:00Z">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ins>
      <w:del w:id="4101" w:author="arkat" w:date="2017-10-02T21:37:00Z">
        <w:r w:rsidDel="006B14FD">
          <w:del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delInstrText>
        </w:r>
      </w:del>
      <w:r>
        <w:fldChar w:fldCharType="separate"/>
      </w:r>
      <w:del w:id="4102" w:author="arkat" w:date="2017-10-02T21:37:00Z">
        <w:r w:rsidRPr="006B14FD" w:rsidDel="006B14FD">
          <w:rPr>
            <w:noProof/>
          </w:rPr>
          <w:delText>(</w:delText>
        </w:r>
      </w:del>
      <w:r w:rsidRPr="006B14FD">
        <w:rPr>
          <w:noProof/>
        </w:rPr>
        <w:t>OMG</w:t>
      </w:r>
      <w:ins w:id="4103" w:author="arkat" w:date="2017-10-02T21:37:00Z">
        <w:r>
          <w:rPr>
            <w:noProof/>
          </w:rPr>
          <w:t xml:space="preserve"> (</w:t>
        </w:r>
      </w:ins>
      <w:del w:id="4104" w:author="arkat" w:date="2017-10-02T21:37:00Z">
        <w:r w:rsidRPr="006B14FD" w:rsidDel="006B14FD">
          <w:rPr>
            <w:noProof/>
          </w:rPr>
          <w:delText xml:space="preserve">, </w:delText>
        </w:r>
      </w:del>
      <w:r w:rsidRPr="006B14FD">
        <w:rPr>
          <w:noProof/>
        </w:rPr>
        <w:t>2011)</w:t>
      </w:r>
      <w:bookmarkEnd w:id="4098"/>
      <w:ins w:id="4105" w:author="arkat" w:date="2017-10-02T21:36:00Z">
        <w:r>
          <w:fldChar w:fldCharType="end"/>
        </w:r>
      </w:ins>
    </w:p>
    <w:p w14:paraId="523B9BCC" w14:textId="298F97A8" w:rsidR="005B2456" w:rsidRPr="005B2456" w:rsidRDefault="009E4B01">
      <w:pPr>
        <w:pStyle w:val="BodyText"/>
        <w:numPr>
          <w:ilvl w:val="6"/>
          <w:numId w:val="127"/>
        </w:numPr>
        <w:spacing w:after="0"/>
        <w:ind w:left="270" w:hanging="270"/>
        <w:rPr>
          <w:ins w:id="4106" w:author="arkat" w:date="2017-10-02T22:43:00Z"/>
          <w:i/>
          <w:lang w:val="en-US"/>
          <w:rPrChange w:id="4107" w:author="arkat" w:date="2017-10-02T22:43:00Z">
            <w:rPr>
              <w:ins w:id="4108" w:author="arkat" w:date="2017-10-02T22:43:00Z"/>
              <w:lang w:val="en-US"/>
            </w:rPr>
          </w:rPrChange>
        </w:rPr>
        <w:pPrChange w:id="4109" w:author="arkat" w:date="2017-10-02T22:41:00Z">
          <w:pPr>
            <w:pStyle w:val="BodyText"/>
            <w:spacing w:after="0"/>
            <w:ind w:firstLine="284"/>
          </w:pPr>
        </w:pPrChange>
      </w:pPr>
      <w:ins w:id="4110" w:author="arkat" w:date="2017-10-01T08:57:00Z">
        <w:r w:rsidRPr="005B2456">
          <w:rPr>
            <w:b/>
            <w:i/>
            <w:lang w:val="en-US"/>
            <w:rPrChange w:id="4111" w:author="arkat" w:date="2017-10-02T22:36:00Z">
              <w:rPr>
                <w:i/>
                <w:lang w:val="en-US"/>
              </w:rPr>
            </w:rPrChange>
          </w:rPr>
          <w:t>Activity</w:t>
        </w:r>
        <w:r w:rsidRPr="00C36A8C">
          <w:rPr>
            <w:i/>
            <w:lang w:val="en-US"/>
          </w:rPr>
          <w:t xml:space="preserve">, </w:t>
        </w:r>
      </w:ins>
      <w:ins w:id="4112" w:author="arkat" w:date="2017-10-01T09:24:00Z">
        <w:r w:rsidR="00316686" w:rsidRPr="00AA7B15">
          <w:rPr>
            <w:lang w:val="en-US"/>
          </w:rPr>
          <w:t xml:space="preserve">terdiri dari </w:t>
        </w:r>
        <w:r w:rsidR="005B2456">
          <w:rPr>
            <w:i/>
            <w:lang w:val="en-US"/>
          </w:rPr>
          <w:t>A</w:t>
        </w:r>
        <w:r w:rsidR="00316686" w:rsidRPr="00AA7B15">
          <w:rPr>
            <w:i/>
            <w:lang w:val="en-US"/>
            <w:rPrChange w:id="4113" w:author="arkat" w:date="2017-10-01T10:14:00Z">
              <w:rPr>
                <w:lang w:val="en-US"/>
              </w:rPr>
            </w:rPrChange>
          </w:rPr>
          <w:t xml:space="preserve">tomic </w:t>
        </w:r>
      </w:ins>
      <w:ins w:id="4114" w:author="arkat" w:date="2017-10-01T09:43:00Z">
        <w:r w:rsidR="005B2456">
          <w:rPr>
            <w:i/>
            <w:lang w:val="en-US"/>
          </w:rPr>
          <w:t>A</w:t>
        </w:r>
        <w:r w:rsidR="00316686" w:rsidRPr="00AA7B15">
          <w:rPr>
            <w:i/>
            <w:lang w:val="en-US"/>
            <w:rPrChange w:id="4115" w:author="arkat" w:date="2017-10-01T10:14:00Z">
              <w:rPr>
                <w:lang w:val="en-US"/>
              </w:rPr>
            </w:rPrChange>
          </w:rPr>
          <w:t>ctivity</w:t>
        </w:r>
        <w:r w:rsidR="00316686" w:rsidRPr="00C36A8C">
          <w:rPr>
            <w:lang w:val="en-US"/>
          </w:rPr>
          <w:t xml:space="preserve"> </w:t>
        </w:r>
      </w:ins>
      <w:ins w:id="4116" w:author="arkat" w:date="2017-10-01T09:24:00Z">
        <w:r w:rsidR="00316686" w:rsidRPr="00AA7B15">
          <w:rPr>
            <w:lang w:val="en-US"/>
          </w:rPr>
          <w:t xml:space="preserve">dan </w:t>
        </w:r>
        <w:r w:rsidR="005B2456">
          <w:rPr>
            <w:i/>
            <w:lang w:val="en-US"/>
          </w:rPr>
          <w:t>Compound A</w:t>
        </w:r>
        <w:r w:rsidR="00316686" w:rsidRPr="00AA7B15">
          <w:rPr>
            <w:i/>
            <w:lang w:val="en-US"/>
            <w:rPrChange w:id="4117" w:author="arkat" w:date="2017-10-01T10:14:00Z">
              <w:rPr>
                <w:lang w:val="en-US"/>
              </w:rPr>
            </w:rPrChange>
          </w:rPr>
          <w:t>ctivity</w:t>
        </w:r>
      </w:ins>
      <w:ins w:id="4118" w:author="arkat" w:date="2017-10-01T09:43:00Z">
        <w:r w:rsidR="006B14FD">
          <w:rPr>
            <w:lang w:val="en-US"/>
          </w:rPr>
          <w:t xml:space="preserve">. </w:t>
        </w:r>
      </w:ins>
    </w:p>
    <w:p w14:paraId="79CF96B8" w14:textId="53D4B64D" w:rsidR="00DA3B1E" w:rsidRPr="00191547" w:rsidRDefault="006B14FD">
      <w:pPr>
        <w:pStyle w:val="BodyText"/>
        <w:spacing w:after="0"/>
        <w:ind w:left="270" w:firstLine="450"/>
        <w:rPr>
          <w:ins w:id="4119" w:author="arkat" w:date="2017-10-01T09:29:00Z"/>
          <w:i/>
          <w:lang w:val="en-US"/>
          <w:rPrChange w:id="4120" w:author="arkat" w:date="2017-10-01T09:29:00Z">
            <w:rPr>
              <w:ins w:id="4121" w:author="arkat" w:date="2017-10-01T09:29:00Z"/>
              <w:lang w:val="en-US"/>
            </w:rPr>
          </w:rPrChange>
        </w:rPr>
        <w:pPrChange w:id="4122" w:author="arkat" w:date="2017-10-02T22:43:00Z">
          <w:pPr>
            <w:pStyle w:val="BodyText"/>
            <w:spacing w:after="0"/>
            <w:ind w:firstLine="284"/>
          </w:pPr>
        </w:pPrChange>
      </w:pPr>
      <w:ins w:id="4123" w:author="arkat" w:date="2017-10-01T09:43:00Z">
        <w:r>
          <w:rPr>
            <w:i/>
            <w:lang w:val="en-US"/>
          </w:rPr>
          <w:t>A</w:t>
        </w:r>
        <w:r w:rsidR="00316686" w:rsidRPr="00AA7B15">
          <w:rPr>
            <w:i/>
            <w:lang w:val="en-US"/>
            <w:rPrChange w:id="4124" w:author="arkat" w:date="2017-10-01T10:14:00Z">
              <w:rPr>
                <w:lang w:val="en-US"/>
              </w:rPr>
            </w:rPrChange>
          </w:rPr>
          <w:t>tomic activity</w:t>
        </w:r>
        <w:r w:rsidR="00316686" w:rsidRPr="00C36A8C">
          <w:rPr>
            <w:lang w:val="en-US"/>
          </w:rPr>
          <w:t xml:space="preserve"> terdiri dari 2 elemen, yakni </w:t>
        </w:r>
        <w:r w:rsidR="00316686" w:rsidRPr="00AA7B15">
          <w:rPr>
            <w:i/>
            <w:lang w:val="en-US"/>
            <w:rPrChange w:id="4125" w:author="arkat" w:date="2017-10-01T10:14:00Z">
              <w:rPr>
                <w:lang w:val="en-US"/>
              </w:rPr>
            </w:rPrChange>
          </w:rPr>
          <w:t>Task</w:t>
        </w:r>
        <w:r w:rsidR="00316686" w:rsidRPr="00C36A8C">
          <w:rPr>
            <w:lang w:val="en-US"/>
          </w:rPr>
          <w:t xml:space="preserve"> dan </w:t>
        </w:r>
      </w:ins>
      <w:ins w:id="4126" w:author="arkat" w:date="2017-10-01T09:44:00Z">
        <w:r w:rsidR="00316686" w:rsidRPr="00AA7B15">
          <w:rPr>
            <w:i/>
            <w:lang w:val="en-US"/>
            <w:rPrChange w:id="4127" w:author="arkat" w:date="2017-10-01T10:14:00Z">
              <w:rPr>
                <w:lang w:val="en-US"/>
              </w:rPr>
            </w:rPrChange>
          </w:rPr>
          <w:t>Choreography</w:t>
        </w:r>
        <w:r w:rsidR="00316686" w:rsidRPr="00AA7B15">
          <w:rPr>
            <w:lang w:val="en-US"/>
            <w:rPrChange w:id="4128" w:author="arkat" w:date="2017-10-01T10:13:00Z">
              <w:rPr>
                <w:i/>
                <w:lang w:val="en-US"/>
              </w:rPr>
            </w:rPrChange>
          </w:rPr>
          <w:t>.</w:t>
        </w:r>
      </w:ins>
      <w:ins w:id="4129" w:author="arkat" w:date="2017-10-02T21:33:00Z">
        <w:r>
          <w:rPr>
            <w:lang w:val="en-US"/>
          </w:rPr>
          <w:t xml:space="preserve"> Disimbolkan sebagaimana Gambar 2.9.</w:t>
        </w:r>
      </w:ins>
    </w:p>
    <w:p w14:paraId="77FAEBDA" w14:textId="77777777" w:rsidR="00191547" w:rsidRPr="00191547" w:rsidRDefault="00191547">
      <w:pPr>
        <w:pStyle w:val="GambarBAB2"/>
        <w:numPr>
          <w:ilvl w:val="0"/>
          <w:numId w:val="0"/>
        </w:numPr>
        <w:jc w:val="both"/>
        <w:rPr>
          <w:ins w:id="4130" w:author="arkat" w:date="2017-10-01T09:28:00Z"/>
          <w:i/>
          <w:rPrChange w:id="4131" w:author="arkat" w:date="2017-10-01T09:28:00Z">
            <w:rPr>
              <w:ins w:id="4132" w:author="arkat" w:date="2017-10-01T09:28:00Z"/>
              <w:lang w:val="en-US"/>
            </w:rPr>
          </w:rPrChange>
        </w:rPr>
        <w:pPrChange w:id="4133" w:author="arkat" w:date="2017-10-01T10:13:00Z">
          <w:pPr>
            <w:pStyle w:val="BodyText"/>
            <w:spacing w:after="0"/>
            <w:ind w:firstLine="284"/>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2088"/>
        <w:tblGridChange w:id="4134">
          <w:tblGrid>
            <w:gridCol w:w="108"/>
            <w:gridCol w:w="1341"/>
            <w:gridCol w:w="108"/>
            <w:gridCol w:w="1980"/>
            <w:gridCol w:w="108"/>
          </w:tblGrid>
        </w:tblGridChange>
      </w:tblGrid>
      <w:tr w:rsidR="00AA7B15" w:rsidRPr="00B61FBE" w14:paraId="5E3AD6B4" w14:textId="77777777" w:rsidTr="00191547">
        <w:trPr>
          <w:jc w:val="center"/>
          <w:ins w:id="4135" w:author="arkat" w:date="2017-10-01T09:28:00Z"/>
        </w:trPr>
        <w:tc>
          <w:tcPr>
            <w:tcW w:w="0" w:type="auto"/>
            <w:vAlign w:val="center"/>
          </w:tcPr>
          <w:p w14:paraId="5C99AE44" w14:textId="77777777" w:rsidR="00191547" w:rsidRPr="00B61FBE" w:rsidRDefault="00191547">
            <w:pPr>
              <w:rPr>
                <w:ins w:id="4136" w:author="arkat" w:date="2017-10-01T09:28:00Z"/>
                <w:rPrChange w:id="4137" w:author="arkat" w:date="2017-10-02T08:56:00Z">
                  <w:rPr>
                    <w:ins w:id="4138" w:author="arkat" w:date="2017-10-01T09:28:00Z"/>
                    <w:i/>
                    <w:lang w:val="en-US"/>
                  </w:rPr>
                </w:rPrChange>
              </w:rPr>
              <w:pPrChange w:id="4139" w:author="arkat" w:date="2017-10-02T08:56:00Z">
                <w:pPr>
                  <w:pStyle w:val="BodyText"/>
                  <w:spacing w:after="0"/>
                </w:pPr>
              </w:pPrChange>
            </w:pPr>
            <w:ins w:id="4140" w:author="arkat" w:date="2017-10-01T09:28:00Z">
              <w:r w:rsidRPr="00161C34">
                <w:rPr>
                  <w:noProof/>
                  <w:lang w:val="en-US"/>
                </w:rPr>
                <w:drawing>
                  <wp:inline distT="0" distB="0" distL="0" distR="0" wp14:anchorId="6BE4B480" wp14:editId="3902E1D1">
                    <wp:extent cx="699156" cy="536637"/>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1583" t="46899" r="25313" b="35213"/>
                            <a:stretch/>
                          </pic:blipFill>
                          <pic:spPr bwMode="auto">
                            <a:xfrm>
                              <a:off x="0" y="0"/>
                              <a:ext cx="711902" cy="54642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
          <w:p w14:paraId="0EBF5C0B" w14:textId="77777777" w:rsidR="00191547" w:rsidRPr="00B61FBE" w:rsidRDefault="00191547">
            <w:pPr>
              <w:rPr>
                <w:ins w:id="4141" w:author="arkat" w:date="2017-10-01T09:28:00Z"/>
                <w:rPrChange w:id="4142" w:author="arkat" w:date="2017-10-02T08:56:00Z">
                  <w:rPr>
                    <w:ins w:id="4143" w:author="arkat" w:date="2017-10-01T09:28:00Z"/>
                    <w:i/>
                    <w:lang w:val="en-US"/>
                  </w:rPr>
                </w:rPrChange>
              </w:rPr>
              <w:pPrChange w:id="4144" w:author="arkat" w:date="2017-10-02T08:56:00Z">
                <w:pPr>
                  <w:pStyle w:val="BodyText"/>
                  <w:spacing w:after="0"/>
                </w:pPr>
              </w:pPrChange>
            </w:pPr>
            <w:ins w:id="4145" w:author="arkat" w:date="2017-10-01T09:28:00Z">
              <w:r w:rsidRPr="00B61FBE">
                <w:t>Task (Atomic)</w:t>
              </w:r>
            </w:ins>
          </w:p>
        </w:tc>
      </w:tr>
      <w:tr w:rsidR="00191547" w:rsidRPr="00B61FBE" w14:paraId="7CE4AD99" w14:textId="77777777" w:rsidTr="00191547">
        <w:tblPrEx>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4146" w:author="arkat" w:date="2017-10-01T09:30:00Z">
            <w:tblPrEx>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4147" w:author="arkat" w:date="2017-10-01T09:28:00Z"/>
          <w:trPrChange w:id="4148" w:author="arkat" w:date="2017-10-01T09:30:00Z">
            <w:trPr>
              <w:gridAfter w:val="0"/>
              <w:jc w:val="center"/>
            </w:trPr>
          </w:trPrChange>
        </w:trPr>
        <w:tc>
          <w:tcPr>
            <w:tcW w:w="0" w:type="auto"/>
            <w:vAlign w:val="center"/>
            <w:tcPrChange w:id="4149" w:author="arkat" w:date="2017-10-01T09:30:00Z">
              <w:tcPr>
                <w:tcW w:w="0" w:type="auto"/>
                <w:gridSpan w:val="2"/>
              </w:tcPr>
            </w:tcPrChange>
          </w:tcPr>
          <w:p w14:paraId="124BA6E3" w14:textId="77777777" w:rsidR="00191547" w:rsidRPr="00B61FBE" w:rsidRDefault="00191547">
            <w:pPr>
              <w:rPr>
                <w:ins w:id="4150" w:author="arkat" w:date="2017-10-01T09:28:00Z"/>
                <w:rPrChange w:id="4151" w:author="arkat" w:date="2017-10-02T08:56:00Z">
                  <w:rPr>
                    <w:ins w:id="4152" w:author="arkat" w:date="2017-10-01T09:28:00Z"/>
                    <w:lang w:val="en-US"/>
                  </w:rPr>
                </w:rPrChange>
              </w:rPr>
              <w:pPrChange w:id="4153" w:author="arkat" w:date="2017-10-02T08:56:00Z">
                <w:pPr>
                  <w:pStyle w:val="BodyText"/>
                  <w:spacing w:after="0"/>
                </w:pPr>
              </w:pPrChange>
            </w:pPr>
            <w:ins w:id="4154" w:author="arkat" w:date="2017-10-01T09:28:00Z">
              <w:r w:rsidRPr="00161C34">
                <w:rPr>
                  <w:noProof/>
                  <w:lang w:val="en-US"/>
                </w:rPr>
                <w:drawing>
                  <wp:inline distT="0" distB="0" distL="0" distR="0" wp14:anchorId="1513F851" wp14:editId="3E9DDEE0">
                    <wp:extent cx="783506" cy="61454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0364" t="67773" r="24093" b="10545"/>
                            <a:stretch/>
                          </pic:blipFill>
                          <pic:spPr bwMode="auto">
                            <a:xfrm>
                              <a:off x="0" y="0"/>
                              <a:ext cx="783560" cy="61458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4155" w:author="arkat" w:date="2017-10-01T09:30:00Z">
              <w:tcPr>
                <w:tcW w:w="0" w:type="auto"/>
                <w:gridSpan w:val="2"/>
              </w:tcPr>
            </w:tcPrChange>
          </w:tcPr>
          <w:p w14:paraId="7B4E10BA" w14:textId="77777777" w:rsidR="00191547" w:rsidRPr="00B61FBE" w:rsidRDefault="00191547">
            <w:pPr>
              <w:rPr>
                <w:ins w:id="4156" w:author="arkat" w:date="2017-10-01T09:28:00Z"/>
                <w:rPrChange w:id="4157" w:author="arkat" w:date="2017-10-02T08:56:00Z">
                  <w:rPr>
                    <w:ins w:id="4158" w:author="arkat" w:date="2017-10-01T09:28:00Z"/>
                    <w:lang w:val="en-US"/>
                  </w:rPr>
                </w:rPrChange>
              </w:rPr>
              <w:pPrChange w:id="4159" w:author="arkat" w:date="2017-10-02T08:56:00Z">
                <w:pPr>
                  <w:pStyle w:val="BodyText"/>
                  <w:spacing w:after="0"/>
                </w:pPr>
              </w:pPrChange>
            </w:pPr>
            <w:ins w:id="4160" w:author="arkat" w:date="2017-10-01T09:28:00Z">
              <w:r w:rsidRPr="00B61FBE">
                <w:rPr>
                  <w:rPrChange w:id="4161" w:author="arkat" w:date="2017-10-02T08:56:00Z">
                    <w:rPr>
                      <w:lang w:val="en-US"/>
                    </w:rPr>
                  </w:rPrChange>
                </w:rPr>
                <w:t>Choreography Task</w:t>
              </w:r>
            </w:ins>
          </w:p>
        </w:tc>
      </w:tr>
    </w:tbl>
    <w:p w14:paraId="3BF261AB" w14:textId="03BC25A2" w:rsidR="00191547" w:rsidRPr="006B14FD" w:rsidRDefault="00191547">
      <w:pPr>
        <w:pStyle w:val="GambarBAB2"/>
        <w:numPr>
          <w:ilvl w:val="0"/>
          <w:numId w:val="45"/>
        </w:numPr>
        <w:ind w:left="0" w:firstLine="0"/>
        <w:rPr>
          <w:ins w:id="4162" w:author="arkat" w:date="2017-10-01T09:25:00Z"/>
          <w:b/>
          <w:rPrChange w:id="4163" w:author="arkat" w:date="2017-10-02T21:33:00Z">
            <w:rPr>
              <w:ins w:id="4164" w:author="arkat" w:date="2017-10-01T09:25:00Z"/>
            </w:rPr>
          </w:rPrChange>
        </w:rPr>
        <w:pPrChange w:id="4165" w:author="arkat" w:date="2017-10-01T09:29:00Z">
          <w:pPr>
            <w:pStyle w:val="BodyText"/>
            <w:spacing w:after="0"/>
            <w:ind w:firstLine="284"/>
          </w:pPr>
        </w:pPrChange>
      </w:pPr>
      <w:bookmarkStart w:id="4166" w:name="_Toc495046368"/>
      <w:ins w:id="4167" w:author="arkat" w:date="2017-10-01T09:29:00Z">
        <w:r w:rsidRPr="006B14FD">
          <w:rPr>
            <w:b/>
            <w:rPrChange w:id="4168" w:author="arkat" w:date="2017-10-02T21:33:00Z">
              <w:rPr>
                <w:i/>
              </w:rPr>
            </w:rPrChange>
          </w:rPr>
          <w:t xml:space="preserve">Notasi </w:t>
        </w:r>
        <w:r w:rsidR="006B14FD" w:rsidRPr="006B14FD">
          <w:rPr>
            <w:b/>
            <w:i/>
            <w:rPrChange w:id="4169" w:author="arkat" w:date="2017-10-02T21:34:00Z">
              <w:rPr>
                <w:b/>
              </w:rPr>
            </w:rPrChange>
          </w:rPr>
          <w:t>Task</w:t>
        </w:r>
        <w:r w:rsidR="006B14FD" w:rsidRPr="00E6554F">
          <w:rPr>
            <w:b/>
          </w:rPr>
          <w:t xml:space="preserve"> </w:t>
        </w:r>
      </w:ins>
      <w:ins w:id="4170" w:author="arkat" w:date="2017-10-02T21:34:00Z">
        <w:r w:rsidR="006B14FD">
          <w:rPr>
            <w:b/>
          </w:rPr>
          <w:t xml:space="preserve">dan </w:t>
        </w:r>
        <w:r w:rsidR="006B14FD" w:rsidRPr="006B14FD">
          <w:rPr>
            <w:b/>
            <w:i/>
            <w:rPrChange w:id="4171" w:author="arkat" w:date="2017-10-02T21:34:00Z">
              <w:rPr>
                <w:b/>
              </w:rPr>
            </w:rPrChange>
          </w:rPr>
          <w:t>Choreography</w:t>
        </w:r>
      </w:ins>
      <w:bookmarkEnd w:id="4166"/>
    </w:p>
    <w:p w14:paraId="3BA4BFD9" w14:textId="4D0A8D5F" w:rsidR="009E4B01" w:rsidRPr="00C36A8C" w:rsidRDefault="009E4B01">
      <w:pPr>
        <w:pStyle w:val="BodyText"/>
        <w:numPr>
          <w:ilvl w:val="0"/>
          <w:numId w:val="129"/>
        </w:numPr>
        <w:tabs>
          <w:tab w:val="left" w:pos="450"/>
        </w:tabs>
        <w:spacing w:after="0"/>
        <w:ind w:left="630"/>
        <w:rPr>
          <w:ins w:id="4172" w:author="arkat" w:date="2017-10-01T09:25:00Z"/>
          <w:i/>
          <w:lang w:val="en-US"/>
        </w:rPr>
        <w:pPrChange w:id="4173" w:author="arkat" w:date="2017-10-02T22:42:00Z">
          <w:pPr>
            <w:pStyle w:val="BodyText"/>
            <w:spacing w:after="0"/>
            <w:ind w:firstLine="284"/>
          </w:pPr>
        </w:pPrChange>
      </w:pPr>
      <w:ins w:id="4174" w:author="arkat" w:date="2017-10-01T09:25:00Z">
        <w:r>
          <w:rPr>
            <w:i/>
            <w:lang w:val="en-US"/>
          </w:rPr>
          <w:t xml:space="preserve">Task (Atomic), </w:t>
        </w:r>
        <w:r w:rsidRPr="009E4B01">
          <w:rPr>
            <w:lang w:val="en-US"/>
            <w:rPrChange w:id="4175" w:author="arkat" w:date="2017-10-01T09:26:00Z">
              <w:rPr>
                <w:color w:val="2B2B2B"/>
                <w:szCs w:val="24"/>
                <w:shd w:val="clear" w:color="auto" w:fill="FFFFFF"/>
                <w:lang w:val="en-US"/>
              </w:rPr>
            </w:rPrChange>
          </w:rPr>
          <w:t xml:space="preserve">Aktivitas atomik yang ada di dalam Proses. </w:t>
        </w:r>
        <w:r w:rsidRPr="009E4B01">
          <w:rPr>
            <w:i/>
            <w:lang w:val="en-US"/>
            <w:rPrChange w:id="4176" w:author="arkat" w:date="2017-10-01T09:26:00Z">
              <w:rPr>
                <w:color w:val="2B2B2B"/>
                <w:szCs w:val="24"/>
                <w:shd w:val="clear" w:color="auto" w:fill="FFFFFF"/>
                <w:lang w:val="en-US"/>
              </w:rPr>
            </w:rPrChange>
          </w:rPr>
          <w:t>Task</w:t>
        </w:r>
        <w:r w:rsidRPr="009E4B01">
          <w:rPr>
            <w:lang w:val="en-US"/>
            <w:rPrChange w:id="4177" w:author="arkat" w:date="2017-10-01T09:26:00Z">
              <w:rPr>
                <w:color w:val="2B2B2B"/>
                <w:szCs w:val="24"/>
                <w:shd w:val="clear" w:color="auto" w:fill="FFFFFF"/>
                <w:lang w:val="en-US"/>
              </w:rPr>
            </w:rPrChange>
          </w:rPr>
          <w:t xml:space="preserve"> digun</w:t>
        </w:r>
      </w:ins>
      <w:ins w:id="4178" w:author="arkat" w:date="2017-10-06T08:01:00Z">
        <w:r w:rsidR="008D650E">
          <w:rPr>
            <w:lang w:val="en-US"/>
          </w:rPr>
          <w:t>akan</w:t>
        </w:r>
      </w:ins>
      <w:ins w:id="4179" w:author="arkat" w:date="2017-10-01T09:25:00Z">
        <w:r w:rsidRPr="009E4B01">
          <w:rPr>
            <w:lang w:val="en-US"/>
            <w:rPrChange w:id="4180" w:author="arkat" w:date="2017-10-01T09:26:00Z">
              <w:rPr>
                <w:color w:val="2B2B2B"/>
                <w:szCs w:val="24"/>
                <w:shd w:val="clear" w:color="auto" w:fill="FFFFFF"/>
                <w:lang w:val="en-US"/>
              </w:rPr>
            </w:rPrChange>
          </w:rPr>
          <w:t xml:space="preserve"> saat pekerjaan dalam Proses tidak dipecah ke tingkat Proses yang lebih detail.</w:t>
        </w:r>
      </w:ins>
    </w:p>
    <w:p w14:paraId="2E178536" w14:textId="1DB7970B" w:rsidR="009E4B01" w:rsidRPr="00316686" w:rsidRDefault="009E4B01">
      <w:pPr>
        <w:pStyle w:val="BodyText"/>
        <w:numPr>
          <w:ilvl w:val="0"/>
          <w:numId w:val="129"/>
        </w:numPr>
        <w:tabs>
          <w:tab w:val="left" w:pos="450"/>
        </w:tabs>
        <w:spacing w:after="0"/>
        <w:ind w:left="630"/>
        <w:rPr>
          <w:ins w:id="4181" w:author="arkat" w:date="2017-10-01T09:49:00Z"/>
          <w:i/>
          <w:lang w:val="en-US"/>
          <w:rPrChange w:id="4182" w:author="arkat" w:date="2017-10-01T09:49:00Z">
            <w:rPr>
              <w:ins w:id="4183" w:author="arkat" w:date="2017-10-01T09:49:00Z"/>
              <w:lang w:val="en-US"/>
            </w:rPr>
          </w:rPrChange>
        </w:rPr>
        <w:pPrChange w:id="4184" w:author="arkat" w:date="2017-10-02T22:42:00Z">
          <w:pPr>
            <w:pStyle w:val="BodyText"/>
            <w:spacing w:after="0"/>
            <w:ind w:firstLine="284"/>
          </w:pPr>
        </w:pPrChange>
      </w:pPr>
      <w:ins w:id="4185" w:author="arkat" w:date="2017-10-01T09:25:00Z">
        <w:r w:rsidRPr="009E4B01">
          <w:rPr>
            <w:i/>
            <w:lang w:val="en-US"/>
          </w:rPr>
          <w:t>Choreography Task</w:t>
        </w:r>
      </w:ins>
      <w:ins w:id="4186" w:author="arkat" w:date="2017-10-01T09:26:00Z">
        <w:r>
          <w:rPr>
            <w:i/>
            <w:lang w:val="en-US"/>
          </w:rPr>
          <w:t xml:space="preserve">, </w:t>
        </w:r>
        <w:r w:rsidRPr="00832701">
          <w:rPr>
            <w:i/>
            <w:lang w:val="en-US"/>
          </w:rPr>
          <w:t>activity</w:t>
        </w:r>
        <w:r>
          <w:rPr>
            <w:lang w:val="en-US"/>
          </w:rPr>
          <w:t xml:space="preserve"> yang </w:t>
        </w:r>
        <w:r w:rsidRPr="009E4B01">
          <w:rPr>
            <w:i/>
            <w:lang w:val="en-US"/>
            <w:rPrChange w:id="4187" w:author="arkat" w:date="2017-10-01T09:26:00Z">
              <w:rPr>
                <w:lang w:val="en-US"/>
              </w:rPr>
            </w:rPrChange>
          </w:rPr>
          <w:t>atomic</w:t>
        </w:r>
        <w:r>
          <w:rPr>
            <w:lang w:val="en-US"/>
          </w:rPr>
          <w:t xml:space="preserve"> di dalam </w:t>
        </w:r>
        <w:r w:rsidRPr="00832701">
          <w:rPr>
            <w:i/>
            <w:lang w:val="en-US"/>
          </w:rPr>
          <w:t>Choreography</w:t>
        </w:r>
        <w:r>
          <w:rPr>
            <w:i/>
            <w:lang w:val="en-US"/>
          </w:rPr>
          <w:t xml:space="preserve">. </w:t>
        </w:r>
        <w:r>
          <w:rPr>
            <w:lang w:val="en-US"/>
          </w:rPr>
          <w:t xml:space="preserve">Elemen ini mewakili kumpulan satu atau lebih pertukan pesan. </w:t>
        </w:r>
        <w:r w:rsidRPr="00832701">
          <w:rPr>
            <w:i/>
            <w:lang w:val="en-US"/>
          </w:rPr>
          <w:t xml:space="preserve"> Choreography Task</w:t>
        </w:r>
        <w:r>
          <w:rPr>
            <w:i/>
            <w:lang w:val="en-US"/>
          </w:rPr>
          <w:t xml:space="preserve"> </w:t>
        </w:r>
        <w:r>
          <w:rPr>
            <w:lang w:val="en-US"/>
          </w:rPr>
          <w:t>melibatkan 2 partisipan</w:t>
        </w:r>
      </w:ins>
      <w:ins w:id="4188" w:author="arkat" w:date="2017-10-01T09:27:00Z">
        <w:r>
          <w:rPr>
            <w:lang w:val="en-US"/>
          </w:rPr>
          <w:t>.</w:t>
        </w:r>
      </w:ins>
    </w:p>
    <w:p w14:paraId="7CC8B6F8" w14:textId="04B9C9BF" w:rsidR="00A70FC1" w:rsidRDefault="00316686">
      <w:pPr>
        <w:pStyle w:val="BodyText"/>
        <w:spacing w:after="0"/>
        <w:ind w:firstLine="284"/>
        <w:rPr>
          <w:ins w:id="4189" w:author="arkat" w:date="2017-10-01T09:50:00Z"/>
        </w:rPr>
      </w:pPr>
      <w:ins w:id="4190" w:author="arkat" w:date="2017-10-01T09:49:00Z">
        <w:r w:rsidRPr="00832701">
          <w:t xml:space="preserve">Sedangkan untuk </w:t>
        </w:r>
        <w:r w:rsidR="006B14FD">
          <w:rPr>
            <w:i/>
          </w:rPr>
          <w:t>C</w:t>
        </w:r>
        <w:r w:rsidRPr="00C36A8C">
          <w:rPr>
            <w:i/>
          </w:rPr>
          <w:t>ompound activity</w:t>
        </w:r>
        <w:r w:rsidRPr="00832701">
          <w:t xml:space="preserve"> terdiri dari 4 elemen yakni : </w:t>
        </w:r>
        <w:r w:rsidRPr="00C36A8C">
          <w:rPr>
            <w:i/>
          </w:rPr>
          <w:t>Collapsed Sub-Process</w:t>
        </w:r>
        <w:r w:rsidRPr="00316686">
          <w:rPr>
            <w:i/>
            <w:rPrChange w:id="4191" w:author="arkat" w:date="2017-10-01T09:50:00Z">
              <w:rPr>
                <w:i/>
                <w:lang w:val="en-US"/>
              </w:rPr>
            </w:rPrChange>
          </w:rPr>
          <w:t xml:space="preserve">, Expanded Sub-Process, </w:t>
        </w:r>
        <w:r w:rsidRPr="00C36A8C">
          <w:rPr>
            <w:i/>
          </w:rPr>
          <w:t xml:space="preserve">Collapsed </w:t>
        </w:r>
        <w:r w:rsidRPr="00316686">
          <w:rPr>
            <w:i/>
            <w:rPrChange w:id="4192" w:author="arkat" w:date="2017-10-01T09:50:00Z">
              <w:rPr>
                <w:i/>
                <w:lang w:val="en-US"/>
              </w:rPr>
            </w:rPrChange>
          </w:rPr>
          <w:t>Choreography</w:t>
        </w:r>
        <w:r w:rsidRPr="00316686">
          <w:rPr>
            <w:rPrChange w:id="4193" w:author="arkat" w:date="2017-10-01T09:49:00Z">
              <w:rPr>
                <w:i/>
                <w:lang w:val="en-US"/>
              </w:rPr>
            </w:rPrChange>
          </w:rPr>
          <w:t xml:space="preserve">, dan </w:t>
        </w:r>
        <w:r w:rsidRPr="00316686">
          <w:rPr>
            <w:i/>
            <w:rPrChange w:id="4194" w:author="arkat" w:date="2017-10-01T09:50:00Z">
              <w:rPr>
                <w:i/>
                <w:lang w:val="en-US"/>
              </w:rPr>
            </w:rPrChange>
          </w:rPr>
          <w:t>Expanded Choreography</w:t>
        </w:r>
        <w:r w:rsidRPr="00316686">
          <w:rPr>
            <w:rPrChange w:id="4195" w:author="arkat" w:date="2017-10-01T09:49:00Z">
              <w:rPr>
                <w:lang w:val="en-US"/>
              </w:rPr>
            </w:rPrChange>
          </w:rPr>
          <w:t xml:space="preserve"> sebagaimana </w:t>
        </w:r>
      </w:ins>
      <w:ins w:id="4196" w:author="arkat" w:date="2017-10-02T21:38:00Z">
        <w:r w:rsidR="006B14FD">
          <w:rPr>
            <w:lang w:val="en-US"/>
          </w:rPr>
          <w:t xml:space="preserve">dijelaskan </w:t>
        </w:r>
      </w:ins>
      <w:ins w:id="4197" w:author="arkat" w:date="2017-10-01T09:49:00Z">
        <w:r w:rsidRPr="00316686">
          <w:rPr>
            <w:rPrChange w:id="4198" w:author="arkat" w:date="2017-10-01T09:49:00Z">
              <w:rPr>
                <w:lang w:val="en-US"/>
              </w:rPr>
            </w:rPrChange>
          </w:rPr>
          <w:t>pada tabel 2.4</w:t>
        </w:r>
      </w:ins>
    </w:p>
    <w:p w14:paraId="72F6D3D6" w14:textId="57FE2475" w:rsidR="00316686" w:rsidRPr="00E6554F" w:rsidRDefault="00316686">
      <w:pPr>
        <w:pStyle w:val="TabelBAB2"/>
        <w:rPr>
          <w:ins w:id="4199" w:author="arkat" w:date="2017-09-28T20:00:00Z"/>
        </w:rPr>
        <w:pPrChange w:id="4200" w:author="arkat" w:date="2017-10-01T10:24:00Z">
          <w:pPr>
            <w:pStyle w:val="BodyText"/>
            <w:spacing w:after="0"/>
            <w:ind w:firstLine="284"/>
          </w:pPr>
        </w:pPrChange>
      </w:pPr>
      <w:bookmarkStart w:id="4201" w:name="_Toc495046396"/>
      <w:ins w:id="4202" w:author="arkat" w:date="2017-10-01T09:50:00Z">
        <w:r w:rsidRPr="00E6554F">
          <w:t xml:space="preserve">Elemen Perluasan </w:t>
        </w:r>
        <w:r w:rsidRPr="00E6554F">
          <w:rPr>
            <w:i/>
          </w:rPr>
          <w:t>Compound Activity</w:t>
        </w:r>
      </w:ins>
      <w:bookmarkEnd w:id="4201"/>
    </w:p>
    <w:tbl>
      <w:tblPr>
        <w:tblStyle w:val="TableGrid"/>
        <w:tblpPr w:leftFromText="180" w:rightFromText="180" w:vertAnchor="text" w:tblpXSpec="center" w:tblpY="1"/>
        <w:tblOverlap w:val="never"/>
        <w:tblW w:w="5000" w:type="pct"/>
        <w:jc w:val="center"/>
        <w:tblLayout w:type="fixed"/>
        <w:tblLook w:val="04A0" w:firstRow="1" w:lastRow="0" w:firstColumn="1" w:lastColumn="0" w:noHBand="0" w:noVBand="1"/>
        <w:tblPrChange w:id="4203" w:author="arkat" w:date="2017-10-01T10:11:00Z">
          <w:tblPr>
            <w:tblStyle w:val="TableGrid"/>
            <w:tblW w:w="8365" w:type="dxa"/>
            <w:tblLayout w:type="fixed"/>
            <w:tblLook w:val="04A0" w:firstRow="1" w:lastRow="0" w:firstColumn="1" w:lastColumn="0" w:noHBand="0" w:noVBand="1"/>
          </w:tblPr>
        </w:tblPrChange>
      </w:tblPr>
      <w:tblGrid>
        <w:gridCol w:w="1616"/>
        <w:gridCol w:w="1792"/>
        <w:gridCol w:w="4521"/>
        <w:tblGridChange w:id="4204">
          <w:tblGrid>
            <w:gridCol w:w="1345"/>
            <w:gridCol w:w="1620"/>
            <w:gridCol w:w="5400"/>
          </w:tblGrid>
        </w:tblGridChange>
      </w:tblGrid>
      <w:tr w:rsidR="00CB04F0" w:rsidRPr="00A0737A" w14:paraId="5B1E4E70" w14:textId="77777777" w:rsidTr="00AA7B15">
        <w:trPr>
          <w:jc w:val="center"/>
          <w:ins w:id="4205" w:author="arkat" w:date="2017-09-28T20:00:00Z"/>
        </w:trPr>
        <w:tc>
          <w:tcPr>
            <w:tcW w:w="2149" w:type="pct"/>
            <w:gridSpan w:val="2"/>
            <w:tcPrChange w:id="4206" w:author="arkat" w:date="2017-10-01T10:11:00Z">
              <w:tcPr>
                <w:tcW w:w="2965" w:type="dxa"/>
                <w:gridSpan w:val="2"/>
              </w:tcPr>
            </w:tcPrChange>
          </w:tcPr>
          <w:p w14:paraId="2C6C091E" w14:textId="16171E63" w:rsidR="00CB04F0" w:rsidRPr="00A0737A" w:rsidRDefault="00F76467" w:rsidP="00A0737A">
            <w:pPr>
              <w:pStyle w:val="BodyText"/>
              <w:spacing w:after="0"/>
              <w:rPr>
                <w:ins w:id="4207" w:author="arkat" w:date="2017-09-28T20:00:00Z"/>
                <w:b/>
                <w:rPrChange w:id="4208" w:author="arkat" w:date="2017-09-29T11:00:00Z">
                  <w:rPr>
                    <w:ins w:id="4209" w:author="arkat" w:date="2017-09-28T20:00:00Z"/>
                  </w:rPr>
                </w:rPrChange>
              </w:rPr>
            </w:pPr>
            <w:ins w:id="4210" w:author="arkat" w:date="2017-09-28T20:00:00Z">
              <w:r w:rsidRPr="00C36A8C">
                <w:rPr>
                  <w:b/>
                  <w:lang w:val="en-US"/>
                </w:rPr>
                <w:t>Elemen</w:t>
              </w:r>
            </w:ins>
          </w:p>
        </w:tc>
        <w:tc>
          <w:tcPr>
            <w:tcW w:w="2851" w:type="pct"/>
            <w:tcPrChange w:id="4211" w:author="arkat" w:date="2017-10-01T10:11:00Z">
              <w:tcPr>
                <w:tcW w:w="5400" w:type="dxa"/>
              </w:tcPr>
            </w:tcPrChange>
          </w:tcPr>
          <w:p w14:paraId="47A68A8E" w14:textId="77777777" w:rsidR="00CB04F0" w:rsidRPr="00A0737A" w:rsidRDefault="00CB04F0" w:rsidP="00A0737A">
            <w:pPr>
              <w:pStyle w:val="BodyText"/>
              <w:spacing w:after="0"/>
              <w:rPr>
                <w:ins w:id="4212" w:author="arkat" w:date="2017-09-28T20:00:00Z"/>
                <w:b/>
                <w:lang w:val="en-US"/>
                <w:rPrChange w:id="4213" w:author="arkat" w:date="2017-09-29T11:00:00Z">
                  <w:rPr>
                    <w:ins w:id="4214" w:author="arkat" w:date="2017-09-28T20:00:00Z"/>
                    <w:lang w:val="en-US"/>
                  </w:rPr>
                </w:rPrChange>
              </w:rPr>
            </w:pPr>
            <w:ins w:id="4215" w:author="arkat" w:date="2017-09-28T20:00:00Z">
              <w:r w:rsidRPr="00A0737A">
                <w:rPr>
                  <w:b/>
                  <w:lang w:val="en-US"/>
                  <w:rPrChange w:id="4216" w:author="arkat" w:date="2017-09-29T11:00:00Z">
                    <w:rPr>
                      <w:lang w:val="en-US"/>
                    </w:rPr>
                  </w:rPrChange>
                </w:rPr>
                <w:t>Deskripsi</w:t>
              </w:r>
            </w:ins>
          </w:p>
        </w:tc>
      </w:tr>
      <w:tr w:rsidR="004616F6" w14:paraId="1197E751" w14:textId="77777777" w:rsidTr="00AA7B15">
        <w:trPr>
          <w:jc w:val="center"/>
          <w:ins w:id="4217" w:author="arkat" w:date="2017-09-28T20:37:00Z"/>
        </w:trPr>
        <w:tc>
          <w:tcPr>
            <w:tcW w:w="1019" w:type="pct"/>
            <w:vAlign w:val="center"/>
            <w:tcPrChange w:id="4218" w:author="arkat" w:date="2017-10-01T10:11:00Z">
              <w:tcPr>
                <w:tcW w:w="1345" w:type="dxa"/>
              </w:tcPr>
            </w:tcPrChange>
          </w:tcPr>
          <w:p w14:paraId="23CA9BF5" w14:textId="44A88267" w:rsidR="004616F6" w:rsidRDefault="00FA783C" w:rsidP="00A0737A">
            <w:pPr>
              <w:pStyle w:val="BodyText"/>
              <w:spacing w:after="0"/>
              <w:rPr>
                <w:ins w:id="4219" w:author="arkat" w:date="2017-09-28T20:37:00Z"/>
                <w:noProof/>
                <w:szCs w:val="24"/>
                <w:lang w:val="en-US"/>
              </w:rPr>
            </w:pPr>
            <w:ins w:id="4220" w:author="arkat" w:date="2017-09-29T11:08:00Z">
              <w:r>
                <w:rPr>
                  <w:noProof/>
                  <w:lang w:val="en-US"/>
                </w:rPr>
                <w:drawing>
                  <wp:inline distT="0" distB="0" distL="0" distR="0" wp14:anchorId="0F9F8AE7" wp14:editId="497C09F2">
                    <wp:extent cx="751741" cy="59787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1376" t="21690" r="36745" b="61507"/>
                            <a:stretch/>
                          </pic:blipFill>
                          <pic:spPr bwMode="auto">
                            <a:xfrm>
                              <a:off x="0" y="0"/>
                              <a:ext cx="762359" cy="60632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4221" w:author="arkat" w:date="2017-10-01T10:11:00Z">
              <w:tcPr>
                <w:tcW w:w="1620" w:type="dxa"/>
              </w:tcPr>
            </w:tcPrChange>
          </w:tcPr>
          <w:p w14:paraId="251891A6" w14:textId="77777777" w:rsidR="00A0737A" w:rsidRDefault="004616F6" w:rsidP="00A0737A">
            <w:pPr>
              <w:pStyle w:val="BodyText"/>
              <w:spacing w:after="0"/>
              <w:rPr>
                <w:ins w:id="4222" w:author="arkat" w:date="2017-09-29T11:03:00Z"/>
                <w:lang w:val="en-US"/>
              </w:rPr>
            </w:pPr>
            <w:ins w:id="4223" w:author="arkat" w:date="2017-09-28T20:37:00Z">
              <w:r w:rsidRPr="004616F6">
                <w:rPr>
                  <w:lang w:val="en-US"/>
                </w:rPr>
                <w:t xml:space="preserve">Collapsed </w:t>
              </w:r>
            </w:ins>
          </w:p>
          <w:p w14:paraId="2ECDC1CC" w14:textId="3A985B4E" w:rsidR="004616F6" w:rsidRPr="004616F6" w:rsidRDefault="004616F6" w:rsidP="00A0737A">
            <w:pPr>
              <w:pStyle w:val="BodyText"/>
              <w:spacing w:after="0"/>
              <w:rPr>
                <w:ins w:id="4224" w:author="arkat" w:date="2017-09-28T20:37:00Z"/>
                <w:lang w:val="en-US"/>
              </w:rPr>
            </w:pPr>
            <w:ins w:id="4225" w:author="arkat" w:date="2017-09-28T20:37:00Z">
              <w:r w:rsidRPr="004616F6">
                <w:rPr>
                  <w:lang w:val="en-US"/>
                </w:rPr>
                <w:t>S</w:t>
              </w:r>
              <w:r w:rsidR="00A0737A">
                <w:rPr>
                  <w:lang w:val="en-US"/>
                </w:rPr>
                <w:t xml:space="preserve">ub-Process </w:t>
              </w:r>
            </w:ins>
          </w:p>
        </w:tc>
        <w:tc>
          <w:tcPr>
            <w:tcW w:w="2851" w:type="pct"/>
            <w:tcPrChange w:id="4226" w:author="arkat" w:date="2017-10-01T10:11:00Z">
              <w:tcPr>
                <w:tcW w:w="5400" w:type="dxa"/>
              </w:tcPr>
            </w:tcPrChange>
          </w:tcPr>
          <w:p w14:paraId="26908701" w14:textId="2690A484" w:rsidR="004616F6" w:rsidRPr="000550DA" w:rsidRDefault="000550DA" w:rsidP="00A0737A">
            <w:pPr>
              <w:pStyle w:val="BodyText"/>
              <w:spacing w:after="0"/>
              <w:rPr>
                <w:ins w:id="4227" w:author="arkat" w:date="2017-09-28T20:37:00Z"/>
                <w:lang w:val="en-US"/>
                <w:rPrChange w:id="4228" w:author="arkat" w:date="2017-09-30T06:30:00Z">
                  <w:rPr>
                    <w:ins w:id="4229" w:author="arkat" w:date="2017-09-28T20:37:00Z"/>
                  </w:rPr>
                </w:rPrChange>
              </w:rPr>
            </w:pPr>
            <w:ins w:id="4230" w:author="arkat" w:date="2017-09-30T06:29:00Z">
              <w:r>
                <w:rPr>
                  <w:lang w:val="en-US"/>
                </w:rPr>
                <w:t xml:space="preserve">Detail sub proses tidak tergambar dengan jelas pada diagram. </w:t>
              </w:r>
            </w:ins>
            <w:ins w:id="4231" w:author="arkat" w:date="2017-09-30T06:30:00Z">
              <w:r>
                <w:rPr>
                  <w:lang w:val="en-US"/>
                </w:rPr>
                <w:t xml:space="preserve">Tanda “+” pada bagian bawah diagram menunjukkan </w:t>
              </w:r>
              <w:r>
                <w:rPr>
                  <w:i/>
                  <w:lang w:val="en-US"/>
                </w:rPr>
                <w:t xml:space="preserve">activity </w:t>
              </w:r>
              <w:r>
                <w:rPr>
                  <w:lang w:val="en-US"/>
                </w:rPr>
                <w:t xml:space="preserve">adalah sub </w:t>
              </w:r>
            </w:ins>
            <w:ins w:id="4232" w:author="arkat" w:date="2017-09-30T06:31:00Z">
              <w:r>
                <w:rPr>
                  <w:lang w:val="en-US"/>
                </w:rPr>
                <w:t>proses dan memiliki level detail yang lebih rendah</w:t>
              </w:r>
            </w:ins>
            <w:ins w:id="4233" w:author="arkat" w:date="2017-09-30T06:32:00Z">
              <w:r>
                <w:rPr>
                  <w:lang w:val="en-US"/>
                </w:rPr>
                <w:t>.</w:t>
              </w:r>
            </w:ins>
          </w:p>
        </w:tc>
      </w:tr>
      <w:tr w:rsidR="004616F6" w14:paraId="23E9B85C" w14:textId="77777777" w:rsidTr="00AA7B15">
        <w:trPr>
          <w:jc w:val="center"/>
          <w:ins w:id="4234" w:author="arkat" w:date="2017-09-28T20:37:00Z"/>
        </w:trPr>
        <w:tc>
          <w:tcPr>
            <w:tcW w:w="1019" w:type="pct"/>
            <w:vAlign w:val="center"/>
            <w:tcPrChange w:id="4235" w:author="arkat" w:date="2017-10-01T10:11:00Z">
              <w:tcPr>
                <w:tcW w:w="1345" w:type="dxa"/>
              </w:tcPr>
            </w:tcPrChange>
          </w:tcPr>
          <w:p w14:paraId="241C509A" w14:textId="7D69ED36" w:rsidR="004616F6" w:rsidRDefault="00FA783C" w:rsidP="00A0737A">
            <w:pPr>
              <w:pStyle w:val="BodyText"/>
              <w:spacing w:after="0"/>
              <w:rPr>
                <w:ins w:id="4236" w:author="arkat" w:date="2017-09-28T20:37:00Z"/>
                <w:noProof/>
                <w:szCs w:val="24"/>
                <w:lang w:val="en-US"/>
              </w:rPr>
            </w:pPr>
            <w:ins w:id="4237" w:author="arkat" w:date="2017-09-29T11:08:00Z">
              <w:r>
                <w:rPr>
                  <w:noProof/>
                  <w:lang w:val="en-US"/>
                </w:rPr>
                <w:drawing>
                  <wp:inline distT="0" distB="0" distL="0" distR="0" wp14:anchorId="63BE3D1B" wp14:editId="36966933">
                    <wp:extent cx="751205" cy="57958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9245" t="40672" r="33970" b="36297"/>
                            <a:stretch/>
                          </pic:blipFill>
                          <pic:spPr bwMode="auto">
                            <a:xfrm>
                              <a:off x="0" y="0"/>
                              <a:ext cx="759378" cy="5858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4238" w:author="arkat" w:date="2017-10-01T10:11:00Z">
              <w:tcPr>
                <w:tcW w:w="1620" w:type="dxa"/>
              </w:tcPr>
            </w:tcPrChange>
          </w:tcPr>
          <w:p w14:paraId="01F39C8D" w14:textId="77777777" w:rsidR="00A0737A" w:rsidRDefault="004616F6" w:rsidP="00A0737A">
            <w:pPr>
              <w:pStyle w:val="BodyText"/>
              <w:spacing w:after="0"/>
              <w:rPr>
                <w:ins w:id="4239" w:author="arkat" w:date="2017-09-29T11:03:00Z"/>
                <w:lang w:val="en-US"/>
              </w:rPr>
            </w:pPr>
            <w:ins w:id="4240" w:author="arkat" w:date="2017-09-28T20:37:00Z">
              <w:r w:rsidRPr="004616F6">
                <w:rPr>
                  <w:lang w:val="en-US"/>
                </w:rPr>
                <w:t xml:space="preserve">Expanded </w:t>
              </w:r>
            </w:ins>
          </w:p>
          <w:p w14:paraId="6D4CDE89" w14:textId="79C97F32" w:rsidR="004616F6" w:rsidRPr="004616F6" w:rsidRDefault="004616F6" w:rsidP="00A0737A">
            <w:pPr>
              <w:pStyle w:val="BodyText"/>
              <w:spacing w:after="0"/>
              <w:rPr>
                <w:ins w:id="4241" w:author="arkat" w:date="2017-09-28T20:37:00Z"/>
                <w:lang w:val="en-US"/>
              </w:rPr>
            </w:pPr>
            <w:ins w:id="4242" w:author="arkat" w:date="2017-09-28T20:37:00Z">
              <w:r w:rsidRPr="004616F6">
                <w:rPr>
                  <w:lang w:val="en-US"/>
                </w:rPr>
                <w:t>Sub-Process</w:t>
              </w:r>
            </w:ins>
          </w:p>
        </w:tc>
        <w:tc>
          <w:tcPr>
            <w:tcW w:w="2851" w:type="pct"/>
            <w:tcPrChange w:id="4243" w:author="arkat" w:date="2017-10-01T10:11:00Z">
              <w:tcPr>
                <w:tcW w:w="5400" w:type="dxa"/>
              </w:tcPr>
            </w:tcPrChange>
          </w:tcPr>
          <w:p w14:paraId="39022F9F" w14:textId="121743D8" w:rsidR="004616F6" w:rsidRPr="002C3960" w:rsidRDefault="002C3960" w:rsidP="00C36A8C">
            <w:pPr>
              <w:pStyle w:val="BodyText"/>
              <w:spacing w:after="0"/>
              <w:rPr>
                <w:ins w:id="4244" w:author="arkat" w:date="2017-09-28T20:37:00Z"/>
                <w:lang w:val="en-US"/>
                <w:rPrChange w:id="4245" w:author="arkat" w:date="2017-09-30T07:11:00Z">
                  <w:rPr>
                    <w:ins w:id="4246" w:author="arkat" w:date="2017-09-28T20:37:00Z"/>
                  </w:rPr>
                </w:rPrChange>
              </w:rPr>
            </w:pPr>
            <w:ins w:id="4247" w:author="arkat" w:date="2017-09-30T06:32:00Z">
              <w:r>
                <w:rPr>
                  <w:lang w:val="en-US"/>
                </w:rPr>
                <w:t xml:space="preserve">Batasan </w:t>
              </w:r>
            </w:ins>
            <w:ins w:id="4248" w:author="arkat" w:date="2017-09-30T07:06:00Z">
              <w:r>
                <w:rPr>
                  <w:lang w:val="en-US"/>
                </w:rPr>
                <w:t xml:space="preserve">dari sub proses diperluas dan detail sebuah </w:t>
              </w:r>
            </w:ins>
            <w:ins w:id="4249" w:author="arkat" w:date="2017-09-30T07:09:00Z">
              <w:r>
                <w:rPr>
                  <w:lang w:val="en-US"/>
                </w:rPr>
                <w:t xml:space="preserve">proses </w:t>
              </w:r>
            </w:ins>
            <w:ins w:id="4250" w:author="arkat" w:date="2017-09-30T07:10:00Z">
              <w:r>
                <w:rPr>
                  <w:lang w:val="en-US"/>
                </w:rPr>
                <w:t>terlihat batasanya</w:t>
              </w:r>
            </w:ins>
            <w:ins w:id="4251" w:author="arkat" w:date="2017-09-30T06:32:00Z">
              <w:r>
                <w:rPr>
                  <w:lang w:val="en-US"/>
                </w:rPr>
                <w:t>. Perhatikan</w:t>
              </w:r>
            </w:ins>
            <w:ins w:id="4252" w:author="arkat" w:date="2017-09-30T07:10:00Z">
              <w:r>
                <w:rPr>
                  <w:lang w:val="en-US"/>
                </w:rPr>
                <w:t xml:space="preserve"> bahwa </w:t>
              </w:r>
            </w:ins>
            <w:ins w:id="4253" w:author="arkat" w:date="2017-09-30T07:11:00Z">
              <w:r>
                <w:rPr>
                  <w:i/>
                  <w:lang w:val="en-US"/>
                </w:rPr>
                <w:t xml:space="preserve">sequence flow </w:t>
              </w:r>
            </w:ins>
            <w:ins w:id="4254" w:author="arkat" w:date="2017-09-30T07:16:00Z">
              <w:r>
                <w:rPr>
                  <w:lang w:val="en-US"/>
                </w:rPr>
                <w:t>tidak dapat melewati batasan sub proses.</w:t>
              </w:r>
            </w:ins>
          </w:p>
        </w:tc>
      </w:tr>
      <w:tr w:rsidR="004616F6" w14:paraId="16206860" w14:textId="77777777" w:rsidTr="00AA7B15">
        <w:trPr>
          <w:jc w:val="center"/>
          <w:ins w:id="4255" w:author="arkat" w:date="2017-09-28T20:37:00Z"/>
        </w:trPr>
        <w:tc>
          <w:tcPr>
            <w:tcW w:w="1019" w:type="pct"/>
            <w:vAlign w:val="center"/>
            <w:tcPrChange w:id="4256" w:author="arkat" w:date="2017-10-01T10:11:00Z">
              <w:tcPr>
                <w:tcW w:w="1345" w:type="dxa"/>
              </w:tcPr>
            </w:tcPrChange>
          </w:tcPr>
          <w:p w14:paraId="2B6E92A5" w14:textId="1ED35291" w:rsidR="004616F6" w:rsidRDefault="002C3960" w:rsidP="00A0737A">
            <w:pPr>
              <w:pStyle w:val="BodyText"/>
              <w:spacing w:after="0"/>
              <w:rPr>
                <w:ins w:id="4257" w:author="arkat" w:date="2017-09-28T20:37:00Z"/>
                <w:noProof/>
                <w:szCs w:val="24"/>
                <w:lang w:val="en-US"/>
              </w:rPr>
            </w:pPr>
            <w:ins w:id="4258" w:author="arkat" w:date="2017-09-30T07:17:00Z">
              <w:r>
                <w:rPr>
                  <w:noProof/>
                  <w:lang w:val="en-US"/>
                </w:rPr>
                <w:drawing>
                  <wp:inline distT="0" distB="0" distL="0" distR="0" wp14:anchorId="2C1339CD" wp14:editId="434E8CAA">
                    <wp:extent cx="829818" cy="676195"/>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1376" t="67239" r="36287" b="14882"/>
                            <a:stretch/>
                          </pic:blipFill>
                          <pic:spPr bwMode="auto">
                            <a:xfrm>
                              <a:off x="0" y="0"/>
                              <a:ext cx="838358" cy="68315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4259" w:author="arkat" w:date="2017-10-01T10:11:00Z">
              <w:tcPr>
                <w:tcW w:w="1620" w:type="dxa"/>
              </w:tcPr>
            </w:tcPrChange>
          </w:tcPr>
          <w:p w14:paraId="4221A74A" w14:textId="77777777" w:rsidR="00A0737A" w:rsidRDefault="004616F6" w:rsidP="00A0737A">
            <w:pPr>
              <w:pStyle w:val="BodyText"/>
              <w:spacing w:after="0"/>
              <w:rPr>
                <w:ins w:id="4260" w:author="arkat" w:date="2017-09-29T11:03:00Z"/>
                <w:lang w:val="en-US"/>
              </w:rPr>
            </w:pPr>
            <w:ins w:id="4261" w:author="arkat" w:date="2017-09-28T20:37:00Z">
              <w:r w:rsidRPr="004616F6">
                <w:rPr>
                  <w:lang w:val="en-US"/>
                </w:rPr>
                <w:t xml:space="preserve">Collapsed </w:t>
              </w:r>
            </w:ins>
          </w:p>
          <w:p w14:paraId="4BFC9A09" w14:textId="31DC2A94" w:rsidR="004616F6" w:rsidRPr="004616F6" w:rsidRDefault="00A0737A" w:rsidP="00A0737A">
            <w:pPr>
              <w:pStyle w:val="BodyText"/>
              <w:spacing w:after="0"/>
              <w:rPr>
                <w:ins w:id="4262" w:author="arkat" w:date="2017-09-28T20:37:00Z"/>
                <w:lang w:val="en-US"/>
              </w:rPr>
            </w:pPr>
            <w:ins w:id="4263" w:author="arkat" w:date="2017-09-28T20:37:00Z">
              <w:r>
                <w:rPr>
                  <w:lang w:val="en-US"/>
                </w:rPr>
                <w:t>Sub-</w:t>
              </w:r>
              <w:r w:rsidR="004616F6" w:rsidRPr="004616F6">
                <w:rPr>
                  <w:lang w:val="en-US"/>
                </w:rPr>
                <w:t>Choreography</w:t>
              </w:r>
            </w:ins>
          </w:p>
        </w:tc>
        <w:tc>
          <w:tcPr>
            <w:tcW w:w="2851" w:type="pct"/>
            <w:tcPrChange w:id="4264" w:author="arkat" w:date="2017-10-01T10:11:00Z">
              <w:tcPr>
                <w:tcW w:w="5400" w:type="dxa"/>
              </w:tcPr>
            </w:tcPrChange>
          </w:tcPr>
          <w:p w14:paraId="34AE19CC" w14:textId="3A3523BF" w:rsidR="004616F6" w:rsidRPr="00B974E5" w:rsidRDefault="00B974E5" w:rsidP="00A0737A">
            <w:pPr>
              <w:pStyle w:val="BodyText"/>
              <w:spacing w:after="0"/>
              <w:rPr>
                <w:ins w:id="4265" w:author="arkat" w:date="2017-09-28T20:37:00Z"/>
                <w:lang w:val="en-US"/>
                <w:rPrChange w:id="4266" w:author="arkat" w:date="2017-09-30T07:17:00Z">
                  <w:rPr>
                    <w:ins w:id="4267" w:author="arkat" w:date="2017-09-28T20:37:00Z"/>
                  </w:rPr>
                </w:rPrChange>
              </w:rPr>
            </w:pPr>
            <w:ins w:id="4268" w:author="arkat" w:date="2017-09-30T07:17:00Z">
              <w:r>
                <w:rPr>
                  <w:lang w:val="en-US"/>
                </w:rPr>
                <w:t xml:space="preserve">Detail </w:t>
              </w:r>
            </w:ins>
            <w:ins w:id="4269" w:author="arkat" w:date="2017-09-30T07:18:00Z">
              <w:r>
                <w:rPr>
                  <w:lang w:val="en-US"/>
                </w:rPr>
                <w:t xml:space="preserve">dari </w:t>
              </w:r>
              <w:r w:rsidRPr="00B974E5">
                <w:rPr>
                  <w:i/>
                  <w:lang w:val="en-US"/>
                  <w:rPrChange w:id="4270" w:author="arkat" w:date="2017-09-30T07:18:00Z">
                    <w:rPr>
                      <w:lang w:val="en-US"/>
                    </w:rPr>
                  </w:rPrChange>
                </w:rPr>
                <w:t>Sub</w:t>
              </w:r>
            </w:ins>
            <w:ins w:id="4271" w:author="arkat" w:date="2017-09-30T07:17:00Z">
              <w:r w:rsidRPr="00B974E5">
                <w:rPr>
                  <w:i/>
                  <w:lang w:val="en-US"/>
                  <w:rPrChange w:id="4272" w:author="arkat" w:date="2017-09-30T07:17:00Z">
                    <w:rPr>
                      <w:lang w:val="en-US"/>
                    </w:rPr>
                  </w:rPrChange>
                </w:rPr>
                <w:t>-Choreography</w:t>
              </w:r>
              <w:r>
                <w:rPr>
                  <w:i/>
                  <w:lang w:val="en-US"/>
                </w:rPr>
                <w:t xml:space="preserve"> </w:t>
              </w:r>
              <w:r>
                <w:rPr>
                  <w:lang w:val="en-US"/>
                </w:rPr>
                <w:t xml:space="preserve">tidak tergambar dengan jelas pada diagram. Tanda “+” pada bagian bawah menunjukkan </w:t>
              </w:r>
            </w:ins>
            <w:ins w:id="4273" w:author="arkat" w:date="2017-09-30T07:18:00Z">
              <w:r>
                <w:rPr>
                  <w:lang w:val="en-US"/>
                </w:rPr>
                <w:t xml:space="preserve">bahwa </w:t>
              </w:r>
              <w:r>
                <w:rPr>
                  <w:i/>
                  <w:lang w:val="en-US"/>
                </w:rPr>
                <w:t xml:space="preserve">activity </w:t>
              </w:r>
              <w:r>
                <w:rPr>
                  <w:lang w:val="en-US"/>
                </w:rPr>
                <w:t>adalah sub proses dan memiliki level detail yang lebih rendah.</w:t>
              </w:r>
            </w:ins>
          </w:p>
        </w:tc>
      </w:tr>
      <w:tr w:rsidR="004616F6" w14:paraId="20EC7A6A" w14:textId="77777777" w:rsidTr="00AA7B15">
        <w:trPr>
          <w:jc w:val="center"/>
          <w:ins w:id="4274" w:author="arkat" w:date="2017-09-28T20:37:00Z"/>
        </w:trPr>
        <w:tc>
          <w:tcPr>
            <w:tcW w:w="1019" w:type="pct"/>
            <w:vAlign w:val="center"/>
            <w:tcPrChange w:id="4275" w:author="arkat" w:date="2017-10-01T10:11:00Z">
              <w:tcPr>
                <w:tcW w:w="1345" w:type="dxa"/>
              </w:tcPr>
            </w:tcPrChange>
          </w:tcPr>
          <w:p w14:paraId="717106EE" w14:textId="49102695" w:rsidR="004616F6" w:rsidRDefault="00B974E5" w:rsidP="00A0737A">
            <w:pPr>
              <w:pStyle w:val="BodyText"/>
              <w:spacing w:after="0"/>
              <w:rPr>
                <w:ins w:id="4276" w:author="arkat" w:date="2017-09-28T20:37:00Z"/>
                <w:noProof/>
                <w:szCs w:val="24"/>
                <w:lang w:val="en-US"/>
              </w:rPr>
            </w:pPr>
            <w:ins w:id="4277" w:author="arkat" w:date="2017-09-30T07:19:00Z">
              <w:r>
                <w:rPr>
                  <w:noProof/>
                  <w:lang w:val="en-US"/>
                </w:rPr>
                <w:lastRenderedPageBreak/>
                <w:drawing>
                  <wp:inline distT="0" distB="0" distL="0" distR="0" wp14:anchorId="0BA50D5B" wp14:editId="37772602">
                    <wp:extent cx="782955" cy="61495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1014" t="31187" r="32020" b="31146"/>
                            <a:stretch/>
                          </pic:blipFill>
                          <pic:spPr bwMode="auto">
                            <a:xfrm>
                              <a:off x="0" y="0"/>
                              <a:ext cx="797505" cy="6263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4278" w:author="arkat" w:date="2017-10-01T10:11:00Z">
              <w:tcPr>
                <w:tcW w:w="1620" w:type="dxa"/>
              </w:tcPr>
            </w:tcPrChange>
          </w:tcPr>
          <w:p w14:paraId="74E9B37F" w14:textId="77777777" w:rsidR="00A0737A" w:rsidRDefault="004616F6" w:rsidP="00A0737A">
            <w:pPr>
              <w:pStyle w:val="BodyText"/>
              <w:spacing w:after="0"/>
              <w:rPr>
                <w:ins w:id="4279" w:author="arkat" w:date="2017-09-29T11:03:00Z"/>
                <w:lang w:val="en-US"/>
              </w:rPr>
            </w:pPr>
            <w:ins w:id="4280" w:author="arkat" w:date="2017-09-28T20:37:00Z">
              <w:r w:rsidRPr="004616F6">
                <w:rPr>
                  <w:lang w:val="en-US"/>
                </w:rPr>
                <w:t xml:space="preserve">Expanded </w:t>
              </w:r>
            </w:ins>
          </w:p>
          <w:p w14:paraId="1823BA78" w14:textId="4497FE8E" w:rsidR="004616F6" w:rsidRPr="004616F6" w:rsidRDefault="004616F6" w:rsidP="00A0737A">
            <w:pPr>
              <w:pStyle w:val="BodyText"/>
              <w:spacing w:after="0"/>
              <w:rPr>
                <w:ins w:id="4281" w:author="arkat" w:date="2017-09-28T20:37:00Z"/>
                <w:lang w:val="en-US"/>
              </w:rPr>
            </w:pPr>
            <w:ins w:id="4282" w:author="arkat" w:date="2017-09-28T20:37:00Z">
              <w:r w:rsidRPr="004616F6">
                <w:rPr>
                  <w:lang w:val="en-US"/>
                </w:rPr>
                <w:t>Sub- Choreography</w:t>
              </w:r>
            </w:ins>
          </w:p>
        </w:tc>
        <w:tc>
          <w:tcPr>
            <w:tcW w:w="2851" w:type="pct"/>
            <w:tcPrChange w:id="4283" w:author="arkat" w:date="2017-10-01T10:11:00Z">
              <w:tcPr>
                <w:tcW w:w="5400" w:type="dxa"/>
              </w:tcPr>
            </w:tcPrChange>
          </w:tcPr>
          <w:p w14:paraId="2DB5578D" w14:textId="4C9E730E" w:rsidR="004616F6" w:rsidRDefault="00B974E5" w:rsidP="00C36A8C">
            <w:pPr>
              <w:pStyle w:val="BodyText"/>
              <w:spacing w:after="0"/>
              <w:rPr>
                <w:ins w:id="4284" w:author="arkat" w:date="2017-09-28T20:37:00Z"/>
              </w:rPr>
            </w:pPr>
            <w:ins w:id="4285" w:author="arkat" w:date="2017-09-30T07:20:00Z">
              <w:r>
                <w:rPr>
                  <w:lang w:val="en-US"/>
                </w:rPr>
                <w:t xml:space="preserve">Batasan </w:t>
              </w:r>
            </w:ins>
            <w:ins w:id="4286" w:author="arkat" w:date="2017-09-30T07:21:00Z">
              <w:r>
                <w:rPr>
                  <w:lang w:val="en-US"/>
                </w:rPr>
                <w:t xml:space="preserve">dari </w:t>
              </w:r>
              <w:r w:rsidRPr="00832701">
                <w:rPr>
                  <w:i/>
                  <w:lang w:val="en-US"/>
                </w:rPr>
                <w:t>Sub</w:t>
              </w:r>
            </w:ins>
            <w:ins w:id="4287" w:author="arkat" w:date="2017-09-30T07:20:00Z">
              <w:r w:rsidRPr="00832701">
                <w:rPr>
                  <w:i/>
                  <w:lang w:val="en-US"/>
                </w:rPr>
                <w:t>-Choreography</w:t>
              </w:r>
              <w:r>
                <w:rPr>
                  <w:i/>
                  <w:lang w:val="en-US"/>
                </w:rPr>
                <w:t xml:space="preserve"> </w:t>
              </w:r>
              <w:r>
                <w:rPr>
                  <w:lang w:val="en-US"/>
                </w:rPr>
                <w:t xml:space="preserve">diperluas dan detail </w:t>
              </w:r>
            </w:ins>
            <w:ins w:id="4288" w:author="arkat" w:date="2017-09-30T07:21:00Z">
              <w:r>
                <w:rPr>
                  <w:lang w:val="en-US"/>
                </w:rPr>
                <w:t xml:space="preserve">sebuah </w:t>
              </w:r>
              <w:r w:rsidRPr="00832701">
                <w:rPr>
                  <w:i/>
                  <w:lang w:val="en-US"/>
                </w:rPr>
                <w:t>Choreography</w:t>
              </w:r>
            </w:ins>
            <w:ins w:id="4289" w:author="arkat" w:date="2017-09-30T07:20:00Z">
              <w:r>
                <w:rPr>
                  <w:lang w:val="en-US"/>
                </w:rPr>
                <w:t xml:space="preserve"> terlihat batasanya. Perhatikan bahwa </w:t>
              </w:r>
              <w:r>
                <w:rPr>
                  <w:i/>
                  <w:lang w:val="en-US"/>
                </w:rPr>
                <w:t xml:space="preserve">sequence flow </w:t>
              </w:r>
              <w:r>
                <w:rPr>
                  <w:lang w:val="en-US"/>
                </w:rPr>
                <w:t xml:space="preserve">tidak dapat melewati </w:t>
              </w:r>
            </w:ins>
            <w:ins w:id="4290" w:author="arkat" w:date="2017-09-30T07:21:00Z">
              <w:r>
                <w:rPr>
                  <w:lang w:val="en-US"/>
                </w:rPr>
                <w:t xml:space="preserve">batasan </w:t>
              </w:r>
              <w:r w:rsidRPr="00832701">
                <w:rPr>
                  <w:i/>
                  <w:lang w:val="en-US"/>
                </w:rPr>
                <w:t>Sub-Choreography</w:t>
              </w:r>
              <w:r>
                <w:rPr>
                  <w:i/>
                  <w:lang w:val="en-US"/>
                </w:rPr>
                <w:t>.</w:t>
              </w:r>
            </w:ins>
          </w:p>
        </w:tc>
      </w:tr>
    </w:tbl>
    <w:p w14:paraId="0272D6D7" w14:textId="389DB6CF" w:rsidR="006B14FD" w:rsidRPr="00E6554F" w:rsidRDefault="00DF5AE0">
      <w:pPr>
        <w:pStyle w:val="GambarBAB2"/>
        <w:numPr>
          <w:ilvl w:val="0"/>
          <w:numId w:val="0"/>
        </w:numPr>
        <w:rPr>
          <w:ins w:id="4291" w:author="arkat" w:date="2017-10-01T09:55:00Z"/>
        </w:rPr>
        <w:pPrChange w:id="4292" w:author="arkat" w:date="2017-10-02T21:41:00Z">
          <w:pPr>
            <w:pStyle w:val="BodyText"/>
            <w:spacing w:after="0"/>
          </w:pPr>
        </w:pPrChange>
      </w:pPr>
      <w:bookmarkStart w:id="4293" w:name="_Toc494749993"/>
      <w:bookmarkStart w:id="4294" w:name="_Toc494920102"/>
      <w:bookmarkStart w:id="4295" w:name="_Toc495046369"/>
      <w:ins w:id="4296" w:author="arkat" w:date="2017-10-02T21:39:00Z">
        <w:r>
          <w:lastRenderedPageBreak/>
          <w:t xml:space="preserve">Diadopsi dari: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6B14FD">
          <w:rPr>
            <w:noProof/>
          </w:rPr>
          <w:t>OMG</w:t>
        </w:r>
        <w:r>
          <w:rPr>
            <w:noProof/>
          </w:rPr>
          <w:t xml:space="preserve"> (</w:t>
        </w:r>
        <w:r w:rsidRPr="006B14FD">
          <w:rPr>
            <w:noProof/>
          </w:rPr>
          <w:t>2011)</w:t>
        </w:r>
        <w:bookmarkEnd w:id="4293"/>
        <w:bookmarkEnd w:id="4294"/>
        <w:bookmarkEnd w:id="4295"/>
        <w:r>
          <w:fldChar w:fldCharType="end"/>
        </w:r>
      </w:ins>
    </w:p>
    <w:p w14:paraId="03B07DA5" w14:textId="21932B76" w:rsidR="000F4275" w:rsidRPr="00F76467" w:rsidRDefault="000F4275">
      <w:pPr>
        <w:pStyle w:val="BodyText"/>
        <w:numPr>
          <w:ilvl w:val="6"/>
          <w:numId w:val="127"/>
        </w:numPr>
        <w:spacing w:after="0"/>
        <w:ind w:left="270" w:hanging="270"/>
        <w:rPr>
          <w:ins w:id="4297" w:author="arkat" w:date="2017-10-01T09:55:00Z"/>
          <w:i/>
          <w:lang w:val="en-US"/>
          <w:rPrChange w:id="4298" w:author="arkat" w:date="2017-10-01T10:25:00Z">
            <w:rPr>
              <w:ins w:id="4299" w:author="arkat" w:date="2017-10-01T09:55:00Z"/>
              <w:szCs w:val="24"/>
              <w:lang w:val="en-US"/>
            </w:rPr>
          </w:rPrChange>
        </w:rPr>
        <w:pPrChange w:id="4300" w:author="arkat" w:date="2017-10-02T22:41:00Z">
          <w:pPr>
            <w:pStyle w:val="BodyText"/>
            <w:spacing w:after="0"/>
          </w:pPr>
        </w:pPrChange>
      </w:pPr>
      <w:ins w:id="4301" w:author="arkat" w:date="2017-10-01T09:55:00Z">
        <w:r w:rsidRPr="005B2456">
          <w:rPr>
            <w:b/>
            <w:i/>
            <w:lang w:val="en-US"/>
            <w:rPrChange w:id="4302" w:author="arkat" w:date="2017-10-02T22:36:00Z">
              <w:rPr>
                <w:szCs w:val="24"/>
                <w:lang w:val="en-US"/>
              </w:rPr>
            </w:rPrChange>
          </w:rPr>
          <w:lastRenderedPageBreak/>
          <w:t>Sequence Flow</w:t>
        </w:r>
      </w:ins>
      <w:ins w:id="4303" w:author="arkat" w:date="2017-10-01T10:23:00Z">
        <w:r w:rsidR="00F76467">
          <w:rPr>
            <w:i/>
            <w:lang w:val="en-US"/>
          </w:rPr>
          <w:t xml:space="preserve">, </w:t>
        </w:r>
        <w:r w:rsidR="00F76467">
          <w:rPr>
            <w:lang w:val="en-US"/>
          </w:rPr>
          <w:t xml:space="preserve">Ada 7 jenis </w:t>
        </w:r>
        <w:r w:rsidR="00F76467">
          <w:rPr>
            <w:i/>
            <w:lang w:val="en-US"/>
          </w:rPr>
          <w:t>Sequence Flow</w:t>
        </w:r>
      </w:ins>
      <w:ins w:id="4304" w:author="arkat" w:date="2017-10-01T10:25:00Z">
        <w:r w:rsidR="00F76467">
          <w:rPr>
            <w:i/>
            <w:lang w:val="en-US"/>
          </w:rPr>
          <w:t xml:space="preserve"> </w:t>
        </w:r>
        <w:r w:rsidR="00F76467">
          <w:rPr>
            <w:lang w:val="en-US"/>
          </w:rPr>
          <w:t>sebagaimana pada tabel 2.5.</w:t>
        </w:r>
      </w:ins>
    </w:p>
    <w:p w14:paraId="25F717C0" w14:textId="3F715087" w:rsidR="00F76467" w:rsidRPr="00E6554F" w:rsidRDefault="00F76467">
      <w:pPr>
        <w:pStyle w:val="TabelBAB2"/>
        <w:rPr>
          <w:ins w:id="4305" w:author="arkat" w:date="2017-10-01T09:55:00Z"/>
        </w:rPr>
        <w:pPrChange w:id="4306" w:author="arkat" w:date="2017-10-01T10:49:00Z">
          <w:pPr>
            <w:pStyle w:val="BodyText"/>
            <w:spacing w:after="0"/>
          </w:pPr>
        </w:pPrChange>
      </w:pPr>
      <w:bookmarkStart w:id="4307" w:name="_Toc495046397"/>
      <w:ins w:id="4308" w:author="arkat" w:date="2017-10-01T10:25:00Z">
        <w:r w:rsidRPr="00E6554F">
          <w:t xml:space="preserve">Elemen Perluasan </w:t>
        </w:r>
        <w:r w:rsidRPr="00DD5090">
          <w:rPr>
            <w:i/>
            <w:rPrChange w:id="4309" w:author="arkat" w:date="2017-10-02T23:26:00Z">
              <w:rPr/>
            </w:rPrChange>
          </w:rPr>
          <w:t>Sequence Flow</w:t>
        </w:r>
      </w:ins>
      <w:bookmarkEnd w:id="4307"/>
    </w:p>
    <w:tbl>
      <w:tblPr>
        <w:tblStyle w:val="TableGrid"/>
        <w:tblW w:w="5000" w:type="pct"/>
        <w:tblLook w:val="04A0" w:firstRow="1" w:lastRow="0" w:firstColumn="1" w:lastColumn="0" w:noHBand="0" w:noVBand="1"/>
        <w:tblPrChange w:id="4310" w:author="arkat" w:date="2017-10-01T10:49:00Z">
          <w:tblPr>
            <w:tblStyle w:val="TableGrid"/>
            <w:tblW w:w="0" w:type="auto"/>
            <w:tblLook w:val="04A0" w:firstRow="1" w:lastRow="0" w:firstColumn="1" w:lastColumn="0" w:noHBand="0" w:noVBand="1"/>
          </w:tblPr>
        </w:tblPrChange>
      </w:tblPr>
      <w:tblGrid>
        <w:gridCol w:w="1806"/>
        <w:gridCol w:w="1746"/>
        <w:gridCol w:w="4377"/>
        <w:tblGridChange w:id="4311">
          <w:tblGrid>
            <w:gridCol w:w="1806"/>
            <w:gridCol w:w="1631"/>
            <w:gridCol w:w="4492"/>
          </w:tblGrid>
        </w:tblGridChange>
      </w:tblGrid>
      <w:tr w:rsidR="00F76467" w:rsidRPr="00F76467" w14:paraId="1FEC69A2" w14:textId="77777777" w:rsidTr="000672E6">
        <w:trPr>
          <w:ins w:id="4312" w:author="arkat" w:date="2017-10-01T10:26:00Z"/>
        </w:trPr>
        <w:tc>
          <w:tcPr>
            <w:tcW w:w="2240" w:type="pct"/>
            <w:gridSpan w:val="2"/>
            <w:tcPrChange w:id="4313" w:author="arkat" w:date="2017-10-01T10:49:00Z">
              <w:tcPr>
                <w:tcW w:w="3437" w:type="dxa"/>
                <w:gridSpan w:val="2"/>
              </w:tcPr>
            </w:tcPrChange>
          </w:tcPr>
          <w:p w14:paraId="3944F880" w14:textId="1F1E8F99" w:rsidR="00F76467" w:rsidRPr="00F76467" w:rsidRDefault="00F76467" w:rsidP="00190E7E">
            <w:pPr>
              <w:pStyle w:val="BodyText"/>
              <w:spacing w:after="0"/>
              <w:rPr>
                <w:ins w:id="4314" w:author="arkat" w:date="2017-10-01T10:26:00Z"/>
                <w:b/>
                <w:lang w:val="en-US"/>
                <w:rPrChange w:id="4315" w:author="arkat" w:date="2017-10-01T10:26:00Z">
                  <w:rPr>
                    <w:ins w:id="4316" w:author="arkat" w:date="2017-10-01T10:26:00Z"/>
                    <w:lang w:val="en-US"/>
                  </w:rPr>
                </w:rPrChange>
              </w:rPr>
            </w:pPr>
            <w:ins w:id="4317" w:author="arkat" w:date="2017-10-01T10:26:00Z">
              <w:r w:rsidRPr="00F76467">
                <w:rPr>
                  <w:b/>
                  <w:lang w:val="en-US"/>
                  <w:rPrChange w:id="4318" w:author="arkat" w:date="2017-10-01T10:26:00Z">
                    <w:rPr>
                      <w:lang w:val="en-US"/>
                    </w:rPr>
                  </w:rPrChange>
                </w:rPr>
                <w:t>Elemen</w:t>
              </w:r>
            </w:ins>
          </w:p>
        </w:tc>
        <w:tc>
          <w:tcPr>
            <w:tcW w:w="2760" w:type="pct"/>
            <w:tcPrChange w:id="4319" w:author="arkat" w:date="2017-10-01T10:49:00Z">
              <w:tcPr>
                <w:tcW w:w="4492" w:type="dxa"/>
              </w:tcPr>
            </w:tcPrChange>
          </w:tcPr>
          <w:p w14:paraId="25FE1806" w14:textId="7277B313" w:rsidR="00F76467" w:rsidRPr="00F76467" w:rsidRDefault="00F76467" w:rsidP="00190E7E">
            <w:pPr>
              <w:pStyle w:val="BodyText"/>
              <w:spacing w:after="0"/>
              <w:rPr>
                <w:ins w:id="4320" w:author="arkat" w:date="2017-10-01T10:26:00Z"/>
                <w:b/>
                <w:lang w:val="en-US"/>
                <w:rPrChange w:id="4321" w:author="arkat" w:date="2017-10-01T10:26:00Z">
                  <w:rPr>
                    <w:ins w:id="4322" w:author="arkat" w:date="2017-10-01T10:26:00Z"/>
                    <w:i/>
                    <w:lang w:val="en-US"/>
                  </w:rPr>
                </w:rPrChange>
              </w:rPr>
            </w:pPr>
            <w:ins w:id="4323" w:author="arkat" w:date="2017-10-01T10:26:00Z">
              <w:r w:rsidRPr="00F76467">
                <w:rPr>
                  <w:b/>
                  <w:lang w:val="en-US"/>
                  <w:rPrChange w:id="4324" w:author="arkat" w:date="2017-10-01T10:26:00Z">
                    <w:rPr>
                      <w:i/>
                      <w:lang w:val="en-US"/>
                    </w:rPr>
                  </w:rPrChange>
                </w:rPr>
                <w:t>Deskripsi</w:t>
              </w:r>
            </w:ins>
          </w:p>
        </w:tc>
      </w:tr>
      <w:tr w:rsidR="00F76467" w14:paraId="3E30DF2E" w14:textId="77777777" w:rsidTr="000672E6">
        <w:trPr>
          <w:ins w:id="4325" w:author="arkat" w:date="2017-10-01T09:55:00Z"/>
        </w:trPr>
        <w:tc>
          <w:tcPr>
            <w:tcW w:w="1139" w:type="pct"/>
            <w:vAlign w:val="center"/>
            <w:tcPrChange w:id="4326" w:author="arkat" w:date="2017-10-01T10:49:00Z">
              <w:tcPr>
                <w:tcW w:w="1806" w:type="dxa"/>
              </w:tcPr>
            </w:tcPrChange>
          </w:tcPr>
          <w:p w14:paraId="0838604B" w14:textId="77777777" w:rsidR="000F4275" w:rsidRDefault="000F4275" w:rsidP="00190E7E">
            <w:pPr>
              <w:pStyle w:val="BodyText"/>
              <w:spacing w:after="0"/>
              <w:rPr>
                <w:ins w:id="4327" w:author="arkat" w:date="2017-10-01T09:55:00Z"/>
              </w:rPr>
            </w:pPr>
            <w:ins w:id="4328" w:author="arkat" w:date="2017-10-01T09:55:00Z">
              <w:r>
                <w:rPr>
                  <w:noProof/>
                  <w:lang w:val="en-US"/>
                </w:rPr>
                <w:drawing>
                  <wp:inline distT="0" distB="0" distL="0" distR="0" wp14:anchorId="7E01AE24" wp14:editId="70F9E2CE">
                    <wp:extent cx="968188" cy="175895"/>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4832" t="27934" r="35911" b="65844"/>
                            <a:stretch/>
                          </pic:blipFill>
                          <pic:spPr bwMode="auto">
                            <a:xfrm>
                              <a:off x="0" y="0"/>
                              <a:ext cx="970786" cy="17636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4329" w:author="arkat" w:date="2017-10-01T10:49:00Z">
              <w:tcPr>
                <w:tcW w:w="1631" w:type="dxa"/>
                <w:vAlign w:val="center"/>
              </w:tcPr>
            </w:tcPrChange>
          </w:tcPr>
          <w:p w14:paraId="75D2C1A9" w14:textId="77777777" w:rsidR="000F4275" w:rsidRDefault="000F4275" w:rsidP="00190E7E">
            <w:pPr>
              <w:pStyle w:val="BodyText"/>
              <w:spacing w:after="0"/>
              <w:rPr>
                <w:ins w:id="4330" w:author="arkat" w:date="2017-10-01T09:55:00Z"/>
              </w:rPr>
            </w:pPr>
            <w:ins w:id="4331" w:author="arkat" w:date="2017-10-01T09:55:00Z">
              <w:r w:rsidRPr="004616F6">
                <w:rPr>
                  <w:lang w:val="en-US"/>
                </w:rPr>
                <w:t xml:space="preserve">Normal Flow </w:t>
              </w:r>
            </w:ins>
          </w:p>
        </w:tc>
        <w:tc>
          <w:tcPr>
            <w:tcW w:w="2760" w:type="pct"/>
            <w:tcPrChange w:id="4332" w:author="arkat" w:date="2017-10-01T10:49:00Z">
              <w:tcPr>
                <w:tcW w:w="4492" w:type="dxa"/>
              </w:tcPr>
            </w:tcPrChange>
          </w:tcPr>
          <w:p w14:paraId="315C54E0" w14:textId="77777777" w:rsidR="000F4275" w:rsidRDefault="000F4275" w:rsidP="00190E7E">
            <w:pPr>
              <w:pStyle w:val="BodyText"/>
              <w:spacing w:after="0"/>
              <w:rPr>
                <w:ins w:id="4333" w:author="arkat" w:date="2017-10-01T09:55:00Z"/>
              </w:rPr>
            </w:pPr>
            <w:ins w:id="4334" w:author="arkat" w:date="2017-10-01T09:55:00Z">
              <w:r>
                <w:rPr>
                  <w:i/>
                  <w:lang w:val="en-US"/>
                </w:rPr>
                <w:t xml:space="preserve">Normal Flow </w:t>
              </w:r>
              <w:r>
                <w:rPr>
                  <w:lang w:val="en-US"/>
                </w:rPr>
                <w:t xml:space="preserve">mengacu pada jalur dari </w:t>
              </w:r>
              <w:r>
                <w:rPr>
                  <w:i/>
                  <w:lang w:val="en-US"/>
                </w:rPr>
                <w:t xml:space="preserve">sequence flow </w:t>
              </w:r>
              <w:r>
                <w:rPr>
                  <w:lang w:val="en-US"/>
                </w:rPr>
                <w:t xml:space="preserve">yang tidak dimulai dari </w:t>
              </w:r>
              <w:r>
                <w:rPr>
                  <w:i/>
                  <w:lang w:val="en-US"/>
                </w:rPr>
                <w:t xml:space="preserve">intermediate event </w:t>
              </w:r>
              <w:r>
                <w:rPr>
                  <w:lang w:val="en-US"/>
                </w:rPr>
                <w:t xml:space="preserve">yang dihubungkan dengan batas sebuah </w:t>
              </w:r>
              <w:r>
                <w:rPr>
                  <w:i/>
                  <w:lang w:val="en-US"/>
                </w:rPr>
                <w:t>activity.</w:t>
              </w:r>
            </w:ins>
          </w:p>
        </w:tc>
      </w:tr>
      <w:tr w:rsidR="00F76467" w14:paraId="36759282" w14:textId="77777777" w:rsidTr="000672E6">
        <w:trPr>
          <w:ins w:id="4335" w:author="arkat" w:date="2017-10-01T09:55:00Z"/>
        </w:trPr>
        <w:tc>
          <w:tcPr>
            <w:tcW w:w="1139" w:type="pct"/>
            <w:vAlign w:val="center"/>
            <w:tcPrChange w:id="4336" w:author="arkat" w:date="2017-10-01T10:49:00Z">
              <w:tcPr>
                <w:tcW w:w="1806" w:type="dxa"/>
              </w:tcPr>
            </w:tcPrChange>
          </w:tcPr>
          <w:p w14:paraId="73EEBE53" w14:textId="77777777" w:rsidR="000F4275" w:rsidRDefault="000F4275" w:rsidP="00190E7E">
            <w:pPr>
              <w:pStyle w:val="BodyText"/>
              <w:spacing w:after="0"/>
              <w:rPr>
                <w:ins w:id="4337" w:author="arkat" w:date="2017-10-01T09:55:00Z"/>
              </w:rPr>
            </w:pPr>
            <w:ins w:id="4338" w:author="arkat" w:date="2017-10-01T09:55:00Z">
              <w:r>
                <w:rPr>
                  <w:noProof/>
                  <w:lang w:val="en-US"/>
                </w:rPr>
                <w:drawing>
                  <wp:inline distT="0" distB="0" distL="0" distR="0" wp14:anchorId="2A18F014" wp14:editId="3D7EEF00">
                    <wp:extent cx="968188" cy="175895"/>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4832" t="27934" r="35911" b="65844"/>
                            <a:stretch/>
                          </pic:blipFill>
                          <pic:spPr bwMode="auto">
                            <a:xfrm>
                              <a:off x="0" y="0"/>
                              <a:ext cx="970786" cy="17636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4339" w:author="arkat" w:date="2017-10-01T10:49:00Z">
              <w:tcPr>
                <w:tcW w:w="1631" w:type="dxa"/>
                <w:vAlign w:val="center"/>
              </w:tcPr>
            </w:tcPrChange>
          </w:tcPr>
          <w:p w14:paraId="29087575" w14:textId="77777777" w:rsidR="000F4275" w:rsidRDefault="000F4275" w:rsidP="00190E7E">
            <w:pPr>
              <w:pStyle w:val="BodyText"/>
              <w:spacing w:after="0"/>
              <w:rPr>
                <w:ins w:id="4340" w:author="arkat" w:date="2017-10-01T09:55:00Z"/>
              </w:rPr>
            </w:pPr>
            <w:ins w:id="4341" w:author="arkat" w:date="2017-10-01T09:55:00Z">
              <w:r w:rsidRPr="004616F6">
                <w:rPr>
                  <w:lang w:val="en-US"/>
                </w:rPr>
                <w:t>Uncontrolled</w:t>
              </w:r>
              <w:r>
                <w:rPr>
                  <w:lang w:val="en-US"/>
                </w:rPr>
                <w:t xml:space="preserve"> Flow</w:t>
              </w:r>
            </w:ins>
          </w:p>
        </w:tc>
        <w:tc>
          <w:tcPr>
            <w:tcW w:w="2760" w:type="pct"/>
            <w:tcPrChange w:id="4342" w:author="arkat" w:date="2017-10-01T10:49:00Z">
              <w:tcPr>
                <w:tcW w:w="4492" w:type="dxa"/>
              </w:tcPr>
            </w:tcPrChange>
          </w:tcPr>
          <w:p w14:paraId="448ED45B" w14:textId="77777777" w:rsidR="000F4275" w:rsidRDefault="000F4275" w:rsidP="00190E7E">
            <w:pPr>
              <w:pStyle w:val="BodyText"/>
              <w:spacing w:after="0"/>
              <w:rPr>
                <w:ins w:id="4343" w:author="arkat" w:date="2017-10-01T09:55:00Z"/>
              </w:rPr>
            </w:pPr>
            <w:ins w:id="4344" w:author="arkat" w:date="2017-10-01T09:55:00Z">
              <w:r>
                <w:rPr>
                  <w:i/>
                  <w:lang w:val="en-US"/>
                </w:rPr>
                <w:t xml:space="preserve">Uncontrolled flow </w:t>
              </w:r>
              <w:r>
                <w:rPr>
                  <w:lang w:val="en-US"/>
                </w:rPr>
                <w:t xml:space="preserve">berkaitan dengan </w:t>
              </w:r>
              <w:r>
                <w:rPr>
                  <w:i/>
                  <w:lang w:val="en-US"/>
                </w:rPr>
                <w:t xml:space="preserve">flow </w:t>
              </w:r>
              <w:r>
                <w:rPr>
                  <w:lang w:val="en-US"/>
                </w:rPr>
                <w:t xml:space="preserve">yang tidak dipengaruhi oleh kondisi apapun dan tidak melewati </w:t>
              </w:r>
              <w:r>
                <w:rPr>
                  <w:i/>
                  <w:lang w:val="en-US"/>
                </w:rPr>
                <w:t xml:space="preserve">Gateway. </w:t>
              </w:r>
              <w:r>
                <w:rPr>
                  <w:lang w:val="en-US"/>
                </w:rPr>
                <w:t xml:space="preserve">Contoh yang paling sederhana adalah </w:t>
              </w:r>
              <w:r>
                <w:rPr>
                  <w:i/>
                  <w:lang w:val="en-US"/>
                </w:rPr>
                <w:t xml:space="preserve">sequence flow </w:t>
              </w:r>
              <w:r>
                <w:rPr>
                  <w:lang w:val="en-US"/>
                </w:rPr>
                <w:t xml:space="preserve">yang menghubungkan 2 </w:t>
              </w:r>
              <w:r>
                <w:rPr>
                  <w:i/>
                  <w:lang w:val="en-US"/>
                </w:rPr>
                <w:t xml:space="preserve">activity. </w:t>
              </w:r>
            </w:ins>
          </w:p>
        </w:tc>
      </w:tr>
      <w:tr w:rsidR="00F76467" w14:paraId="1284C830" w14:textId="77777777" w:rsidTr="000672E6">
        <w:trPr>
          <w:ins w:id="4345" w:author="arkat" w:date="2017-10-01T09:55:00Z"/>
        </w:trPr>
        <w:tc>
          <w:tcPr>
            <w:tcW w:w="1139" w:type="pct"/>
            <w:vAlign w:val="center"/>
            <w:tcPrChange w:id="4346" w:author="arkat" w:date="2017-10-01T10:49:00Z">
              <w:tcPr>
                <w:tcW w:w="1806" w:type="dxa"/>
              </w:tcPr>
            </w:tcPrChange>
          </w:tcPr>
          <w:p w14:paraId="57824AD5" w14:textId="77777777" w:rsidR="000F4275" w:rsidRDefault="000F4275" w:rsidP="00190E7E">
            <w:pPr>
              <w:pStyle w:val="BodyText"/>
              <w:spacing w:after="0"/>
              <w:rPr>
                <w:ins w:id="4347" w:author="arkat" w:date="2017-10-01T09:55:00Z"/>
              </w:rPr>
            </w:pPr>
            <w:ins w:id="4348" w:author="arkat" w:date="2017-10-01T09:55:00Z">
              <w:r>
                <w:rPr>
                  <w:noProof/>
                  <w:lang w:val="en-US"/>
                </w:rPr>
                <w:drawing>
                  <wp:inline distT="0" distB="0" distL="0" distR="0" wp14:anchorId="4DBC65C9" wp14:editId="49A397B5">
                    <wp:extent cx="989849" cy="207090"/>
                    <wp:effectExtent l="0" t="0" r="127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4679" t="23865" r="35677" b="68826"/>
                            <a:stretch/>
                          </pic:blipFill>
                          <pic:spPr bwMode="auto">
                            <a:xfrm>
                              <a:off x="0" y="0"/>
                              <a:ext cx="990274" cy="20717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4349" w:author="arkat" w:date="2017-10-01T10:49:00Z">
              <w:tcPr>
                <w:tcW w:w="1631" w:type="dxa"/>
                <w:vAlign w:val="center"/>
              </w:tcPr>
            </w:tcPrChange>
          </w:tcPr>
          <w:p w14:paraId="3C7DC3C4" w14:textId="77777777" w:rsidR="000F4275" w:rsidRDefault="000F4275" w:rsidP="00190E7E">
            <w:pPr>
              <w:pStyle w:val="BodyText"/>
              <w:spacing w:after="0"/>
              <w:rPr>
                <w:ins w:id="4350" w:author="arkat" w:date="2017-10-01T09:55:00Z"/>
              </w:rPr>
            </w:pPr>
            <w:ins w:id="4351" w:author="arkat" w:date="2017-10-01T09:55:00Z">
              <w:r w:rsidRPr="004616F6">
                <w:rPr>
                  <w:lang w:val="en-US"/>
                </w:rPr>
                <w:t>Conditional flow</w:t>
              </w:r>
            </w:ins>
          </w:p>
        </w:tc>
        <w:tc>
          <w:tcPr>
            <w:tcW w:w="2760" w:type="pct"/>
            <w:tcPrChange w:id="4352" w:author="arkat" w:date="2017-10-01T10:49:00Z">
              <w:tcPr>
                <w:tcW w:w="4492" w:type="dxa"/>
              </w:tcPr>
            </w:tcPrChange>
          </w:tcPr>
          <w:p w14:paraId="3FCC0FBE" w14:textId="7A61799C" w:rsidR="000F4275" w:rsidRDefault="000F4275" w:rsidP="00190E7E">
            <w:pPr>
              <w:pStyle w:val="BodyText"/>
              <w:spacing w:after="0"/>
              <w:rPr>
                <w:ins w:id="4353" w:author="arkat" w:date="2017-10-01T09:55:00Z"/>
              </w:rPr>
            </w:pPr>
            <w:ins w:id="4354" w:author="arkat" w:date="2017-10-01T09:55:00Z">
              <w:r>
                <w:rPr>
                  <w:lang w:val="en-US"/>
                </w:rPr>
                <w:t xml:space="preserve">Sebuah </w:t>
              </w:r>
              <w:r>
                <w:rPr>
                  <w:i/>
                  <w:lang w:val="en-US"/>
                </w:rPr>
                <w:t xml:space="preserve">sequence flow </w:t>
              </w:r>
              <w:r>
                <w:rPr>
                  <w:lang w:val="en-US"/>
                </w:rPr>
                <w:t xml:space="preserve">dapat memiliki sebuah </w:t>
              </w:r>
              <w:r>
                <w:rPr>
                  <w:i/>
                  <w:lang w:val="en-US"/>
                </w:rPr>
                <w:t xml:space="preserve">expression condition </w:t>
              </w:r>
              <w:r>
                <w:rPr>
                  <w:lang w:val="en-US"/>
                </w:rPr>
                <w:t xml:space="preserve">yang di evaluasi pada saat </w:t>
              </w:r>
              <w:r>
                <w:rPr>
                  <w:i/>
                  <w:lang w:val="en-US"/>
                </w:rPr>
                <w:t>runtime</w:t>
              </w:r>
              <w:r>
                <w:rPr>
                  <w:lang w:val="en-US"/>
                </w:rPr>
                <w:t xml:space="preserve"> untuk menentukan apakah </w:t>
              </w:r>
              <w:r>
                <w:rPr>
                  <w:i/>
                  <w:lang w:val="en-US"/>
                </w:rPr>
                <w:t xml:space="preserve">sequence flow </w:t>
              </w:r>
              <w:r>
                <w:rPr>
                  <w:lang w:val="en-US"/>
                </w:rPr>
                <w:t>digun</w:t>
              </w:r>
            </w:ins>
            <w:ins w:id="4355" w:author="arkat" w:date="2017-10-06T08:01:00Z">
              <w:r w:rsidR="008D650E">
                <w:rPr>
                  <w:lang w:val="en-US"/>
                </w:rPr>
                <w:t>akan</w:t>
              </w:r>
            </w:ins>
            <w:ins w:id="4356" w:author="arkat" w:date="2017-10-01T09:55:00Z">
              <w:r>
                <w:rPr>
                  <w:lang w:val="en-US"/>
                </w:rPr>
                <w:t xml:space="preserve"> atau tidak.  Jika </w:t>
              </w:r>
              <w:r>
                <w:rPr>
                  <w:i/>
                  <w:lang w:val="en-US"/>
                </w:rPr>
                <w:t xml:space="preserve">conditional flow </w:t>
              </w:r>
              <w:r>
                <w:rPr>
                  <w:lang w:val="en-US"/>
                </w:rPr>
                <w:t xml:space="preserve">keluar dari sebuah </w:t>
              </w:r>
              <w:r>
                <w:rPr>
                  <w:i/>
                  <w:lang w:val="en-US"/>
                </w:rPr>
                <w:t xml:space="preserve">activity, </w:t>
              </w:r>
              <w:r>
                <w:rPr>
                  <w:lang w:val="en-US"/>
                </w:rPr>
                <w:t xml:space="preserve">maka notasi </w:t>
              </w:r>
              <w:r>
                <w:rPr>
                  <w:i/>
                  <w:lang w:val="en-US"/>
                </w:rPr>
                <w:t xml:space="preserve">sequence </w:t>
              </w:r>
            </w:ins>
            <w:ins w:id="4357" w:author="arkat" w:date="2017-10-01T10:50:00Z">
              <w:r w:rsidR="000672E6">
                <w:rPr>
                  <w:i/>
                  <w:lang w:val="en-US"/>
                </w:rPr>
                <w:t xml:space="preserve">flow </w:t>
              </w:r>
            </w:ins>
            <w:ins w:id="4358" w:author="arkat" w:date="2017-10-06T08:01:00Z">
              <w:r w:rsidR="008D650E">
                <w:rPr>
                  <w:lang w:val="en-US"/>
                </w:rPr>
                <w:t>akan</w:t>
              </w:r>
            </w:ins>
            <w:ins w:id="4359" w:author="arkat" w:date="2017-10-01T09:55:00Z">
              <w:r>
                <w:rPr>
                  <w:lang w:val="en-US"/>
                </w:rPr>
                <w:t xml:space="preserve"> memiliki symbol belah ketupat.</w:t>
              </w:r>
            </w:ins>
          </w:p>
        </w:tc>
      </w:tr>
      <w:tr w:rsidR="00F76467" w14:paraId="59EFD790" w14:textId="77777777" w:rsidTr="000672E6">
        <w:trPr>
          <w:ins w:id="4360" w:author="arkat" w:date="2017-10-01T09:55:00Z"/>
        </w:trPr>
        <w:tc>
          <w:tcPr>
            <w:tcW w:w="1139" w:type="pct"/>
            <w:vAlign w:val="center"/>
            <w:tcPrChange w:id="4361" w:author="arkat" w:date="2017-10-01T10:49:00Z">
              <w:tcPr>
                <w:tcW w:w="1806" w:type="dxa"/>
              </w:tcPr>
            </w:tcPrChange>
          </w:tcPr>
          <w:p w14:paraId="0B009CF4" w14:textId="77777777" w:rsidR="000F4275" w:rsidRDefault="000F4275" w:rsidP="00190E7E">
            <w:pPr>
              <w:pStyle w:val="BodyText"/>
              <w:spacing w:after="0"/>
              <w:rPr>
                <w:ins w:id="4362" w:author="arkat" w:date="2017-10-01T09:55:00Z"/>
              </w:rPr>
            </w:pPr>
            <w:ins w:id="4363" w:author="arkat" w:date="2017-10-01T09:55:00Z">
              <w:r>
                <w:rPr>
                  <w:noProof/>
                  <w:lang w:val="en-US"/>
                </w:rPr>
                <w:drawing>
                  <wp:inline distT="0" distB="0" distL="0" distR="0" wp14:anchorId="56E4F9C5" wp14:editId="23FFEA40">
                    <wp:extent cx="982052" cy="1220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4524" t="59665" r="35983" b="36026"/>
                            <a:stretch/>
                          </pic:blipFill>
                          <pic:spPr bwMode="auto">
                            <a:xfrm>
                              <a:off x="0" y="0"/>
                              <a:ext cx="982702" cy="12212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4364" w:author="arkat" w:date="2017-10-01T10:49:00Z">
              <w:tcPr>
                <w:tcW w:w="1631" w:type="dxa"/>
                <w:vAlign w:val="center"/>
              </w:tcPr>
            </w:tcPrChange>
          </w:tcPr>
          <w:p w14:paraId="3191E301" w14:textId="77777777" w:rsidR="000F4275" w:rsidRDefault="000F4275" w:rsidP="00190E7E">
            <w:pPr>
              <w:pStyle w:val="BodyText"/>
              <w:spacing w:after="0"/>
              <w:rPr>
                <w:ins w:id="4365" w:author="arkat" w:date="2017-10-01T09:55:00Z"/>
              </w:rPr>
            </w:pPr>
            <w:ins w:id="4366" w:author="arkat" w:date="2017-10-01T09:55:00Z">
              <w:r w:rsidRPr="004616F6">
                <w:rPr>
                  <w:lang w:val="en-US"/>
                </w:rPr>
                <w:t xml:space="preserve">Default flow </w:t>
              </w:r>
            </w:ins>
          </w:p>
        </w:tc>
        <w:tc>
          <w:tcPr>
            <w:tcW w:w="2760" w:type="pct"/>
            <w:tcPrChange w:id="4367" w:author="arkat" w:date="2017-10-01T10:49:00Z">
              <w:tcPr>
                <w:tcW w:w="4492" w:type="dxa"/>
              </w:tcPr>
            </w:tcPrChange>
          </w:tcPr>
          <w:p w14:paraId="44BE7734" w14:textId="5AFBA0D8" w:rsidR="000F4275" w:rsidRDefault="000F4275" w:rsidP="00190E7E">
            <w:pPr>
              <w:pStyle w:val="BodyText"/>
              <w:spacing w:after="0"/>
              <w:rPr>
                <w:ins w:id="4368" w:author="arkat" w:date="2017-10-01T09:55:00Z"/>
              </w:rPr>
            </w:pPr>
            <w:ins w:id="4369" w:author="arkat" w:date="2017-10-01T09:55:00Z">
              <w:r>
                <w:t xml:space="preserve">Untuk </w:t>
              </w:r>
              <w:r w:rsidRPr="00832701">
                <w:rPr>
                  <w:i/>
                </w:rPr>
                <w:t>Data-Based Exclusive Gateways</w:t>
              </w:r>
              <w:r>
                <w:t xml:space="preserve"> atau</w:t>
              </w:r>
              <w:r w:rsidRPr="00B52BFB">
                <w:t xml:space="preserve"> </w:t>
              </w:r>
              <w:r w:rsidRPr="00832701">
                <w:rPr>
                  <w:i/>
                </w:rPr>
                <w:t>Inclusive Gateways</w:t>
              </w:r>
              <w:r w:rsidRPr="00B52BFB">
                <w:t xml:space="preserve">, </w:t>
              </w:r>
              <w:r>
                <w:rPr>
                  <w:lang w:val="en-US"/>
                </w:rPr>
                <w:t>satu jenis aliran adalah aliran kondisi default. Aliran ini hanya digun</w:t>
              </w:r>
            </w:ins>
            <w:ins w:id="4370" w:author="arkat" w:date="2017-10-06T08:01:00Z">
              <w:r w:rsidR="008D650E">
                <w:rPr>
                  <w:lang w:val="en-US"/>
                </w:rPr>
                <w:t>akan</w:t>
              </w:r>
            </w:ins>
            <w:ins w:id="4371" w:author="arkat" w:date="2017-10-01T09:55:00Z">
              <w:r>
                <w:rPr>
                  <w:lang w:val="en-US"/>
                </w:rPr>
                <w:t xml:space="preserve"> jiak semua kondisi alira keluar tidak benar pada saat runtime. Maka, notasinya </w:t>
              </w:r>
            </w:ins>
            <w:ins w:id="4372" w:author="arkat" w:date="2017-10-06T08:01:00Z">
              <w:r w:rsidR="008D650E">
                <w:rPr>
                  <w:lang w:val="en-US"/>
                </w:rPr>
                <w:t>akan</w:t>
              </w:r>
            </w:ins>
            <w:ins w:id="4373" w:author="arkat" w:date="2017-10-01T09:55:00Z">
              <w:r>
                <w:rPr>
                  <w:lang w:val="en-US"/>
                </w:rPr>
                <w:t xml:space="preserve"> ditambahkan garis miring pada awal garis. </w:t>
              </w:r>
            </w:ins>
          </w:p>
        </w:tc>
      </w:tr>
      <w:tr w:rsidR="00F76467" w14:paraId="1A928026" w14:textId="77777777" w:rsidTr="000672E6">
        <w:trPr>
          <w:ins w:id="4374" w:author="arkat" w:date="2017-10-01T09:55:00Z"/>
        </w:trPr>
        <w:tc>
          <w:tcPr>
            <w:tcW w:w="1139" w:type="pct"/>
            <w:vAlign w:val="center"/>
            <w:tcPrChange w:id="4375" w:author="arkat" w:date="2017-10-01T10:49:00Z">
              <w:tcPr>
                <w:tcW w:w="1806" w:type="dxa"/>
              </w:tcPr>
            </w:tcPrChange>
          </w:tcPr>
          <w:p w14:paraId="612D88B3" w14:textId="77777777" w:rsidR="000F4275" w:rsidRDefault="000F4275" w:rsidP="00190E7E">
            <w:pPr>
              <w:pStyle w:val="BodyText"/>
              <w:spacing w:after="0"/>
              <w:rPr>
                <w:ins w:id="4376" w:author="arkat" w:date="2017-10-01T09:55:00Z"/>
              </w:rPr>
            </w:pPr>
            <w:ins w:id="4377" w:author="arkat" w:date="2017-10-01T09:55:00Z">
              <w:r>
                <w:rPr>
                  <w:noProof/>
                  <w:lang w:val="en-US"/>
                </w:rPr>
                <w:drawing>
                  <wp:inline distT="0" distB="0" distL="0" distR="0" wp14:anchorId="5433DD8B" wp14:editId="2BCA5784">
                    <wp:extent cx="1006011" cy="737353"/>
                    <wp:effectExtent l="0" t="0" r="381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1924" t="31721" r="38117" b="42261"/>
                            <a:stretch/>
                          </pic:blipFill>
                          <pic:spPr bwMode="auto">
                            <a:xfrm>
                              <a:off x="0" y="0"/>
                              <a:ext cx="1006204" cy="73749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4378" w:author="arkat" w:date="2017-10-01T10:49:00Z">
              <w:tcPr>
                <w:tcW w:w="1631" w:type="dxa"/>
                <w:vAlign w:val="center"/>
              </w:tcPr>
            </w:tcPrChange>
          </w:tcPr>
          <w:p w14:paraId="2AE22F9E" w14:textId="77777777" w:rsidR="000F4275" w:rsidRDefault="000F4275" w:rsidP="00190E7E">
            <w:pPr>
              <w:pStyle w:val="BodyText"/>
              <w:spacing w:after="0"/>
              <w:rPr>
                <w:ins w:id="4379" w:author="arkat" w:date="2017-10-01T09:55:00Z"/>
              </w:rPr>
            </w:pPr>
            <w:ins w:id="4380" w:author="arkat" w:date="2017-10-01T09:55:00Z">
              <w:r w:rsidRPr="004616F6">
                <w:rPr>
                  <w:lang w:val="en-US"/>
                </w:rPr>
                <w:t>Exception</w:t>
              </w:r>
              <w:r>
                <w:rPr>
                  <w:lang w:val="en-US"/>
                </w:rPr>
                <w:t xml:space="preserve"> Flow</w:t>
              </w:r>
            </w:ins>
          </w:p>
        </w:tc>
        <w:tc>
          <w:tcPr>
            <w:tcW w:w="2760" w:type="pct"/>
            <w:tcPrChange w:id="4381" w:author="arkat" w:date="2017-10-01T10:49:00Z">
              <w:tcPr>
                <w:tcW w:w="4492" w:type="dxa"/>
              </w:tcPr>
            </w:tcPrChange>
          </w:tcPr>
          <w:p w14:paraId="42498C27" w14:textId="77777777" w:rsidR="000F4275" w:rsidRDefault="000F4275" w:rsidP="00190E7E">
            <w:pPr>
              <w:pStyle w:val="BodyText"/>
              <w:spacing w:after="0"/>
              <w:rPr>
                <w:ins w:id="4382" w:author="arkat" w:date="2017-10-01T09:55:00Z"/>
              </w:rPr>
            </w:pPr>
            <w:ins w:id="4383" w:author="arkat" w:date="2017-10-01T09:55:00Z">
              <w:r w:rsidRPr="00832701">
                <w:rPr>
                  <w:i/>
                </w:rPr>
                <w:t>Exception flow</w:t>
              </w:r>
              <w:r w:rsidRPr="00B52BFB">
                <w:t xml:space="preserve"> </w:t>
              </w:r>
              <w:r>
                <w:rPr>
                  <w:lang w:val="en-US"/>
                </w:rPr>
                <w:t xml:space="preserve">terjadi diluar aliran proses normal dan berdasarkan pada sebuah </w:t>
              </w:r>
              <w:r>
                <w:rPr>
                  <w:i/>
                  <w:lang w:val="en-US"/>
                </w:rPr>
                <w:t>intermediate event</w:t>
              </w:r>
              <w:r>
                <w:rPr>
                  <w:lang w:val="en-US"/>
                </w:rPr>
                <w:t xml:space="preserve"> yang dilekatkan pada sebuah </w:t>
              </w:r>
              <w:r>
                <w:rPr>
                  <w:i/>
                  <w:lang w:val="en-US"/>
                </w:rPr>
                <w:t xml:space="preserve">activity </w:t>
              </w:r>
              <w:r>
                <w:rPr>
                  <w:lang w:val="en-US"/>
                </w:rPr>
                <w:t xml:space="preserve">yang terjadi selama kinerja proses. </w:t>
              </w:r>
            </w:ins>
          </w:p>
        </w:tc>
      </w:tr>
      <w:tr w:rsidR="00F76467" w14:paraId="70217491" w14:textId="77777777" w:rsidTr="000672E6">
        <w:trPr>
          <w:ins w:id="4384" w:author="arkat" w:date="2017-10-01T09:55:00Z"/>
        </w:trPr>
        <w:tc>
          <w:tcPr>
            <w:tcW w:w="1139" w:type="pct"/>
            <w:vAlign w:val="center"/>
            <w:tcPrChange w:id="4385" w:author="arkat" w:date="2017-10-01T10:49:00Z">
              <w:tcPr>
                <w:tcW w:w="1806" w:type="dxa"/>
              </w:tcPr>
            </w:tcPrChange>
          </w:tcPr>
          <w:p w14:paraId="014AEC54" w14:textId="77777777" w:rsidR="000F4275" w:rsidRDefault="000F4275" w:rsidP="00190E7E">
            <w:pPr>
              <w:pStyle w:val="BodyText"/>
              <w:spacing w:after="0"/>
              <w:rPr>
                <w:ins w:id="4386" w:author="arkat" w:date="2017-10-01T09:55:00Z"/>
              </w:rPr>
            </w:pPr>
            <w:ins w:id="4387" w:author="arkat" w:date="2017-10-01T09:55:00Z">
              <w:r>
                <w:rPr>
                  <w:noProof/>
                  <w:lang w:val="en-US"/>
                </w:rPr>
                <w:drawing>
                  <wp:inline distT="0" distB="0" distL="0" distR="0" wp14:anchorId="3F33D99D" wp14:editId="0C8C3A9F">
                    <wp:extent cx="960159" cy="722129"/>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3456" t="29016" r="37491" b="45500"/>
                            <a:stretch/>
                          </pic:blipFill>
                          <pic:spPr bwMode="auto">
                            <a:xfrm>
                              <a:off x="0" y="0"/>
                              <a:ext cx="960493" cy="72238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4388" w:author="arkat" w:date="2017-10-01T10:49:00Z">
              <w:tcPr>
                <w:tcW w:w="1631" w:type="dxa"/>
                <w:vAlign w:val="center"/>
              </w:tcPr>
            </w:tcPrChange>
          </w:tcPr>
          <w:p w14:paraId="325900AC" w14:textId="77777777" w:rsidR="000F4275" w:rsidRDefault="000F4275" w:rsidP="00190E7E">
            <w:pPr>
              <w:pStyle w:val="BodyText"/>
              <w:spacing w:after="0"/>
              <w:rPr>
                <w:ins w:id="4389" w:author="arkat" w:date="2017-10-01T09:55:00Z"/>
              </w:rPr>
            </w:pPr>
            <w:ins w:id="4390" w:author="arkat" w:date="2017-10-01T09:55:00Z">
              <w:r w:rsidRPr="004616F6">
                <w:rPr>
                  <w:lang w:val="en-US"/>
                </w:rPr>
                <w:t>Compensation Association</w:t>
              </w:r>
            </w:ins>
          </w:p>
        </w:tc>
        <w:tc>
          <w:tcPr>
            <w:tcW w:w="2760" w:type="pct"/>
            <w:tcPrChange w:id="4391" w:author="arkat" w:date="2017-10-01T10:49:00Z">
              <w:tcPr>
                <w:tcW w:w="4492" w:type="dxa"/>
              </w:tcPr>
            </w:tcPrChange>
          </w:tcPr>
          <w:p w14:paraId="1B7B9C22" w14:textId="77777777" w:rsidR="000F4275" w:rsidRDefault="000F4275" w:rsidP="00190E7E">
            <w:pPr>
              <w:pStyle w:val="BodyText"/>
              <w:spacing w:after="0"/>
              <w:rPr>
                <w:ins w:id="4392" w:author="arkat" w:date="2017-10-01T09:55:00Z"/>
              </w:rPr>
            </w:pPr>
            <w:ins w:id="4393" w:author="arkat" w:date="2017-10-01T09:55:00Z">
              <w:r w:rsidRPr="00311608">
                <w:t>Compensation Association</w:t>
              </w:r>
              <w:r>
                <w:rPr>
                  <w:lang w:val="en-US"/>
                </w:rPr>
                <w:t xml:space="preserve"> terjadi diluar aliran normal proses dan didasarkan pada </w:t>
              </w:r>
              <w:r w:rsidRPr="00311608">
                <w:t xml:space="preserve"> </w:t>
              </w:r>
              <w:r w:rsidRPr="00832701">
                <w:rPr>
                  <w:i/>
                </w:rPr>
                <w:t>Compensation Intermediate Event</w:t>
              </w:r>
              <w:r>
                <w:rPr>
                  <w:i/>
                  <w:lang w:val="en-US"/>
                </w:rPr>
                <w:t xml:space="preserve"> </w:t>
              </w:r>
              <w:r>
                <w:rPr>
                  <w:lang w:val="en-US"/>
                </w:rPr>
                <w:t xml:space="preserve">yang dipicu melalui kegagalan transaksi atau melalui </w:t>
              </w:r>
              <w:r w:rsidRPr="00311608">
                <w:t xml:space="preserve"> Compensation Event</w:t>
              </w:r>
              <w:r>
                <w:rPr>
                  <w:lang w:val="en-US"/>
                </w:rPr>
                <w:t xml:space="preserve">. Target Asosiasi harus ditandai sebagai </w:t>
              </w:r>
              <w:r w:rsidRPr="00832701">
                <w:rPr>
                  <w:i/>
                </w:rPr>
                <w:t>Compensation Activity</w:t>
              </w:r>
              <w:r w:rsidRPr="00311608">
                <w:t>.</w:t>
              </w:r>
            </w:ins>
          </w:p>
        </w:tc>
      </w:tr>
    </w:tbl>
    <w:p w14:paraId="157AE98F" w14:textId="0B1DE507" w:rsidR="00A7698E" w:rsidRDefault="00DF5AE0" w:rsidP="0058751D">
      <w:pPr>
        <w:pStyle w:val="BodyText"/>
        <w:spacing w:after="0"/>
        <w:rPr>
          <w:ins w:id="4394" w:author="arkat" w:date="2017-10-02T21:41:00Z"/>
        </w:rPr>
      </w:pPr>
      <w:ins w:id="4395" w:author="arkat" w:date="2017-10-02T21:39:00Z">
        <w:r>
          <w:rPr>
            <w:szCs w:val="24"/>
          </w:rPr>
          <w:tab/>
        </w:r>
        <w:r>
          <w:rPr>
            <w:szCs w:val="24"/>
          </w:rPr>
          <w:tab/>
        </w:r>
        <w:r>
          <w:rPr>
            <w:szCs w:val="24"/>
          </w:rPr>
          <w:tab/>
        </w:r>
      </w:ins>
      <w:ins w:id="4396" w:author="arkat" w:date="2017-10-02T21:40:00Z">
        <w:r>
          <w:t xml:space="preserve">Diadopsi dari: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6B14FD">
          <w:rPr>
            <w:noProof/>
          </w:rPr>
          <w:t>OMG</w:t>
        </w:r>
        <w:r>
          <w:rPr>
            <w:noProof/>
          </w:rPr>
          <w:t xml:space="preserve"> (</w:t>
        </w:r>
        <w:r w:rsidRPr="006B14FD">
          <w:rPr>
            <w:noProof/>
          </w:rPr>
          <w:t>2011)</w:t>
        </w:r>
        <w:r>
          <w:fldChar w:fldCharType="end"/>
        </w:r>
      </w:ins>
    </w:p>
    <w:p w14:paraId="275EDBEE" w14:textId="77777777" w:rsidR="00A7698E" w:rsidRDefault="00A7698E" w:rsidP="0058751D">
      <w:pPr>
        <w:pStyle w:val="BodyText"/>
        <w:spacing w:after="0"/>
        <w:rPr>
          <w:ins w:id="4397" w:author="arkat" w:date="2017-10-02T21:41:00Z"/>
        </w:rPr>
      </w:pPr>
    </w:p>
    <w:p w14:paraId="05008815" w14:textId="7FED0DEE" w:rsidR="00A7698E" w:rsidRPr="0070111E" w:rsidRDefault="00A7698E">
      <w:pPr>
        <w:pStyle w:val="BodyText"/>
        <w:numPr>
          <w:ilvl w:val="6"/>
          <w:numId w:val="127"/>
        </w:numPr>
        <w:spacing w:after="0"/>
        <w:ind w:left="270" w:hanging="270"/>
        <w:rPr>
          <w:ins w:id="4398" w:author="arkat" w:date="2017-10-02T21:41:00Z"/>
          <w:i/>
          <w:lang w:val="en-US"/>
        </w:rPr>
        <w:pPrChange w:id="4399" w:author="arkat" w:date="2017-10-02T22:41:00Z">
          <w:pPr>
            <w:pStyle w:val="BodyText"/>
            <w:numPr>
              <w:ilvl w:val="6"/>
              <w:numId w:val="89"/>
            </w:numPr>
            <w:spacing w:after="0"/>
            <w:ind w:left="270" w:hanging="270"/>
          </w:pPr>
        </w:pPrChange>
      </w:pPr>
      <w:ins w:id="4400" w:author="arkat" w:date="2017-10-02T21:41:00Z">
        <w:r w:rsidRPr="005B2456">
          <w:rPr>
            <w:b/>
            <w:i/>
            <w:lang w:val="en-US"/>
            <w:rPrChange w:id="4401" w:author="arkat" w:date="2017-10-02T22:36:00Z">
              <w:rPr>
                <w:i/>
                <w:lang w:val="en-US"/>
              </w:rPr>
            </w:rPrChange>
          </w:rPr>
          <w:t>Gateway</w:t>
        </w:r>
        <w:r w:rsidRPr="00AA7B15">
          <w:rPr>
            <w:i/>
            <w:lang w:val="en-US"/>
          </w:rPr>
          <w:t>,</w:t>
        </w:r>
        <w:r>
          <w:rPr>
            <w:i/>
            <w:lang w:val="en-US"/>
          </w:rPr>
          <w:t xml:space="preserve"> </w:t>
        </w:r>
        <w:r>
          <w:rPr>
            <w:lang w:val="en-US"/>
          </w:rPr>
          <w:t>ada 5 jenis G</w:t>
        </w:r>
        <w:r>
          <w:rPr>
            <w:i/>
            <w:lang w:val="en-US"/>
          </w:rPr>
          <w:t xml:space="preserve">ateway. </w:t>
        </w:r>
        <w:r>
          <w:rPr>
            <w:lang w:val="en-US"/>
          </w:rPr>
          <w:t>Icon di dalam belah ketupat membed</w:t>
        </w:r>
      </w:ins>
      <w:ins w:id="4402" w:author="arkat" w:date="2017-10-06T08:01:00Z">
        <w:r w:rsidR="008D650E">
          <w:rPr>
            <w:lang w:val="en-US"/>
          </w:rPr>
          <w:t>akan</w:t>
        </w:r>
      </w:ins>
      <w:ins w:id="4403" w:author="arkat" w:date="2017-10-02T21:41:00Z">
        <w:r>
          <w:rPr>
            <w:lang w:val="en-US"/>
          </w:rPr>
          <w:t xml:space="preserve"> jenis dan </w:t>
        </w:r>
        <w:r w:rsidRPr="0070111E">
          <w:rPr>
            <w:i/>
            <w:lang w:val="en-US"/>
          </w:rPr>
          <w:t>behavior</w:t>
        </w:r>
        <w:r>
          <w:rPr>
            <w:lang w:val="en-US"/>
          </w:rPr>
          <w:t xml:space="preserve"> dari </w:t>
        </w:r>
        <w:r>
          <w:rPr>
            <w:i/>
            <w:lang w:val="en-US"/>
          </w:rPr>
          <w:t xml:space="preserve">Gateway </w:t>
        </w:r>
        <w:r>
          <w:rPr>
            <w:lang w:val="en-US"/>
          </w:rPr>
          <w:t xml:space="preserve">tersebut. Masing-masing </w:t>
        </w:r>
        <w:r>
          <w:rPr>
            <w:i/>
            <w:lang w:val="en-US"/>
          </w:rPr>
          <w:t xml:space="preserve">Gateway </w:t>
        </w:r>
        <w:r>
          <w:rPr>
            <w:lang w:val="en-US"/>
          </w:rPr>
          <w:t>mempengaruhi aliran yang masuk dan keluar.</w:t>
        </w:r>
      </w:ins>
      <w:ins w:id="4404" w:author="arkat" w:date="2017-10-02T22:34:00Z">
        <w:r w:rsidR="00722D14">
          <w:rPr>
            <w:lang w:val="en-US"/>
          </w:rPr>
          <w:t xml:space="preserve"> </w:t>
        </w:r>
        <w:r w:rsidR="00722D14">
          <w:rPr>
            <w:i/>
          </w:rPr>
          <w:t>G</w:t>
        </w:r>
        <w:r w:rsidR="00722D14" w:rsidRPr="0070111E">
          <w:rPr>
            <w:i/>
          </w:rPr>
          <w:t>ateway</w:t>
        </w:r>
        <w:r w:rsidR="00722D14">
          <w:t xml:space="preserve"> menentukan keputusan</w:t>
        </w:r>
        <w:r w:rsidR="00722D14">
          <w:rPr>
            <w:lang w:val="en-US"/>
          </w:rPr>
          <w:t xml:space="preserve"> percabangan</w:t>
        </w:r>
        <w:r w:rsidR="00722D14">
          <w:t>,</w:t>
        </w:r>
        <w:r w:rsidR="00722D14">
          <w:rPr>
            <w:lang w:val="en-US"/>
          </w:rPr>
          <w:t xml:space="preserve"> </w:t>
        </w:r>
        <w:r w:rsidR="00722D14" w:rsidRPr="0070111E">
          <w:rPr>
            <w:i/>
            <w:lang w:val="en-US"/>
          </w:rPr>
          <w:t>forking</w:t>
        </w:r>
        <w:r w:rsidR="00722D14">
          <w:t xml:space="preserve">, </w:t>
        </w:r>
      </w:ins>
      <w:ins w:id="4405" w:author="arkat" w:date="2017-10-02T22:35:00Z">
        <w:r w:rsidR="00722D14">
          <w:rPr>
            <w:i/>
            <w:lang w:val="en-US"/>
          </w:rPr>
          <w:t>join</w:t>
        </w:r>
      </w:ins>
      <w:ins w:id="4406" w:author="arkat" w:date="2017-10-02T22:34:00Z">
        <w:r w:rsidR="00722D14">
          <w:t xml:space="preserve">, dan </w:t>
        </w:r>
      </w:ins>
      <w:ins w:id="4407" w:author="arkat" w:date="2017-10-02T22:35:00Z">
        <w:r w:rsidR="00722D14">
          <w:rPr>
            <w:lang w:val="en-US"/>
          </w:rPr>
          <w:t>merge</w:t>
        </w:r>
      </w:ins>
      <w:ins w:id="4408" w:author="arkat" w:date="2017-10-02T22:34:00Z">
        <w:r w:rsidR="00722D14">
          <w:t xml:space="preserve">. </w:t>
        </w:r>
        <w:r w:rsidR="00722D14">
          <w:rPr>
            <w:lang w:val="en-US"/>
          </w:rPr>
          <w:t xml:space="preserve">Icon didalam belah ketupat </w:t>
        </w:r>
      </w:ins>
      <w:ins w:id="4409" w:author="arkat" w:date="2017-10-06T08:01:00Z">
        <w:r w:rsidR="008D650E">
          <w:t>akan</w:t>
        </w:r>
      </w:ins>
      <w:ins w:id="4410" w:author="arkat" w:date="2017-10-02T22:34:00Z">
        <w:r w:rsidR="00722D14">
          <w:t xml:space="preserve"> mengindikasikan</w:t>
        </w:r>
        <w:r w:rsidR="00722D14">
          <w:rPr>
            <w:lang w:val="en-US"/>
          </w:rPr>
          <w:t xml:space="preserve"> jenis </w:t>
        </w:r>
        <w:r w:rsidR="00722D14" w:rsidRPr="00611E55">
          <w:rPr>
            <w:i/>
            <w:lang w:val="en-US"/>
            <w:rPrChange w:id="4411" w:author="arkat" w:date="2017-10-04T23:20:00Z">
              <w:rPr>
                <w:lang w:val="en-US"/>
              </w:rPr>
            </w:rPrChange>
          </w:rPr>
          <w:t>gateway</w:t>
        </w:r>
        <w:r w:rsidR="00722D14">
          <w:rPr>
            <w:lang w:val="en-US"/>
          </w:rPr>
          <w:t>.</w:t>
        </w:r>
      </w:ins>
      <w:ins w:id="4412" w:author="arkat" w:date="2017-10-04T23:20:00Z">
        <w:r w:rsidR="00611E55">
          <w:rPr>
            <w:lang w:val="en-US"/>
          </w:rPr>
          <w:t xml:space="preserve"> Notasi masing-masing </w:t>
        </w:r>
        <w:r w:rsidR="00611E55" w:rsidRPr="00FA28F2">
          <w:rPr>
            <w:i/>
            <w:lang w:val="en-US"/>
          </w:rPr>
          <w:t>gateway</w:t>
        </w:r>
        <w:r w:rsidR="00611E55">
          <w:rPr>
            <w:i/>
            <w:lang w:val="en-US"/>
          </w:rPr>
          <w:t xml:space="preserve"> </w:t>
        </w:r>
        <w:r w:rsidR="00611E55">
          <w:rPr>
            <w:lang w:val="en-US"/>
          </w:rPr>
          <w:t>sebagaimana gambar 2.10.</w:t>
        </w:r>
      </w:ins>
    </w:p>
    <w:p w14:paraId="00712DED" w14:textId="77777777" w:rsidR="00A7698E" w:rsidRDefault="00A7698E" w:rsidP="00A7698E">
      <w:pPr>
        <w:pStyle w:val="BodyText"/>
        <w:spacing w:after="0"/>
        <w:rPr>
          <w:ins w:id="4413" w:author="arkat" w:date="2017-10-02T21:41:00Z"/>
          <w:b/>
          <w:lang w:val="en-US"/>
        </w:rPr>
      </w:pPr>
    </w:p>
    <w:p w14:paraId="10FB9B97" w14:textId="77777777" w:rsidR="00A7698E" w:rsidRDefault="00A7698E" w:rsidP="00A7698E">
      <w:pPr>
        <w:pStyle w:val="BodyText"/>
        <w:spacing w:after="0"/>
        <w:rPr>
          <w:ins w:id="4414" w:author="arkat" w:date="2017-10-02T21:41:00Z"/>
          <w:b/>
          <w:lang w:val="en-US"/>
        </w:rPr>
      </w:pPr>
    </w:p>
    <w:tbl>
      <w:tblPr>
        <w:tblW w:w="0" w:type="auto"/>
        <w:jc w:val="center"/>
        <w:tblLook w:val="04A0" w:firstRow="1" w:lastRow="0" w:firstColumn="1" w:lastColumn="0" w:noHBand="0" w:noVBand="1"/>
      </w:tblPr>
      <w:tblGrid>
        <w:gridCol w:w="876"/>
        <w:gridCol w:w="653"/>
        <w:gridCol w:w="876"/>
        <w:gridCol w:w="2145"/>
        <w:gridCol w:w="270"/>
        <w:gridCol w:w="1353"/>
        <w:gridCol w:w="1437"/>
      </w:tblGrid>
      <w:tr w:rsidR="00A7698E" w14:paraId="429227EB" w14:textId="77777777" w:rsidTr="0050462A">
        <w:trPr>
          <w:jc w:val="center"/>
          <w:ins w:id="4415" w:author="arkat" w:date="2017-10-02T21:41:00Z"/>
        </w:trPr>
        <w:tc>
          <w:tcPr>
            <w:tcW w:w="821" w:type="dxa"/>
            <w:shd w:val="clear" w:color="auto" w:fill="auto"/>
          </w:tcPr>
          <w:p w14:paraId="1F8CB611" w14:textId="77777777" w:rsidR="00A7698E" w:rsidRPr="00925455" w:rsidRDefault="00A7698E" w:rsidP="0050462A">
            <w:pPr>
              <w:pStyle w:val="BodyText"/>
              <w:spacing w:after="0"/>
              <w:rPr>
                <w:ins w:id="4416" w:author="arkat" w:date="2017-10-02T21:41:00Z"/>
                <w:b/>
                <w:lang w:val="en-US"/>
              </w:rPr>
            </w:pPr>
            <w:ins w:id="4417" w:author="arkat" w:date="2017-10-02T21:41:00Z">
              <w:r w:rsidRPr="0021262F">
                <w:rPr>
                  <w:noProof/>
                  <w:szCs w:val="24"/>
                  <w:lang w:val="en-US"/>
                  <w:rPrChange w:id="4418" w:author="Unknown">
                    <w:rPr>
                      <w:noProof/>
                      <w:lang w:val="en-US"/>
                    </w:rPr>
                  </w:rPrChange>
                </w:rPr>
                <w:drawing>
                  <wp:inline distT="0" distB="0" distL="0" distR="0" wp14:anchorId="6A2F0CD3" wp14:editId="7AB1AD2A">
                    <wp:extent cx="414938" cy="414938"/>
                    <wp:effectExtent l="0" t="0" r="444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6641" cy="416641"/>
                            </a:xfrm>
                            <a:prstGeom prst="rect">
                              <a:avLst/>
                            </a:prstGeom>
                            <a:noFill/>
                            <a:ln>
                              <a:noFill/>
                            </a:ln>
                          </pic:spPr>
                        </pic:pic>
                      </a:graphicData>
                    </a:graphic>
                  </wp:inline>
                </w:drawing>
              </w:r>
            </w:ins>
          </w:p>
        </w:tc>
        <w:tc>
          <w:tcPr>
            <w:tcW w:w="653" w:type="dxa"/>
          </w:tcPr>
          <w:p w14:paraId="743170B8" w14:textId="77777777" w:rsidR="00A7698E" w:rsidRPr="0080155A" w:rsidRDefault="00A7698E" w:rsidP="0050462A">
            <w:pPr>
              <w:pStyle w:val="BodyText"/>
              <w:spacing w:after="0"/>
              <w:rPr>
                <w:ins w:id="4419" w:author="arkat" w:date="2017-10-02T21:41:00Z"/>
                <w:noProof/>
                <w:szCs w:val="24"/>
                <w:lang w:val="en-US"/>
              </w:rPr>
            </w:pPr>
          </w:p>
        </w:tc>
        <w:tc>
          <w:tcPr>
            <w:tcW w:w="876" w:type="dxa"/>
            <w:shd w:val="clear" w:color="auto" w:fill="auto"/>
          </w:tcPr>
          <w:p w14:paraId="27BE306E" w14:textId="77777777" w:rsidR="00A7698E" w:rsidRPr="0080155A" w:rsidRDefault="00A7698E" w:rsidP="0050462A">
            <w:pPr>
              <w:pStyle w:val="BodyText"/>
              <w:spacing w:after="0"/>
              <w:rPr>
                <w:ins w:id="4420" w:author="arkat" w:date="2017-10-02T21:41:00Z"/>
                <w:noProof/>
                <w:szCs w:val="24"/>
                <w:lang w:val="en-US"/>
              </w:rPr>
            </w:pPr>
          </w:p>
        </w:tc>
        <w:tc>
          <w:tcPr>
            <w:tcW w:w="2145" w:type="dxa"/>
            <w:shd w:val="clear" w:color="auto" w:fill="auto"/>
          </w:tcPr>
          <w:p w14:paraId="4654A548" w14:textId="77777777" w:rsidR="00A7698E" w:rsidRPr="00271067" w:rsidRDefault="00A7698E" w:rsidP="0050462A">
            <w:pPr>
              <w:pStyle w:val="BodyText"/>
              <w:spacing w:after="0"/>
              <w:rPr>
                <w:ins w:id="4421" w:author="arkat" w:date="2017-10-02T21:41:00Z"/>
                <w:noProof/>
                <w:szCs w:val="24"/>
                <w:lang w:val="en-US"/>
              </w:rPr>
            </w:pPr>
            <w:ins w:id="4422" w:author="arkat" w:date="2017-10-02T21:41:00Z">
              <w:r w:rsidRPr="0070111E">
                <w:rPr>
                  <w:lang w:val="en-US"/>
                </w:rPr>
                <w:t>Exclusive</w:t>
              </w:r>
            </w:ins>
          </w:p>
        </w:tc>
        <w:tc>
          <w:tcPr>
            <w:tcW w:w="270" w:type="dxa"/>
            <w:shd w:val="clear" w:color="auto" w:fill="auto"/>
          </w:tcPr>
          <w:p w14:paraId="38559346" w14:textId="77777777" w:rsidR="00A7698E" w:rsidRPr="0080155A" w:rsidRDefault="00A7698E" w:rsidP="0050462A">
            <w:pPr>
              <w:pStyle w:val="BodyText"/>
              <w:spacing w:after="0"/>
              <w:rPr>
                <w:ins w:id="4423" w:author="arkat" w:date="2017-10-02T21:41:00Z"/>
                <w:noProof/>
                <w:szCs w:val="24"/>
                <w:lang w:val="en-US"/>
              </w:rPr>
            </w:pPr>
          </w:p>
        </w:tc>
        <w:tc>
          <w:tcPr>
            <w:tcW w:w="1353" w:type="dxa"/>
            <w:shd w:val="clear" w:color="auto" w:fill="auto"/>
          </w:tcPr>
          <w:p w14:paraId="45FFAF48" w14:textId="77777777" w:rsidR="00A7698E" w:rsidRPr="0080155A" w:rsidRDefault="00A7698E" w:rsidP="0050462A">
            <w:pPr>
              <w:pStyle w:val="BodyText"/>
              <w:spacing w:after="0"/>
              <w:rPr>
                <w:ins w:id="4424" w:author="arkat" w:date="2017-10-02T21:41:00Z"/>
                <w:noProof/>
                <w:szCs w:val="24"/>
                <w:lang w:val="en-US"/>
              </w:rPr>
            </w:pPr>
            <w:ins w:id="4425" w:author="arkat" w:date="2017-10-02T21:41:00Z">
              <w:r w:rsidRPr="00A42612">
                <w:rPr>
                  <w:noProof/>
                  <w:szCs w:val="24"/>
                  <w:lang w:val="en-US"/>
                  <w:rPrChange w:id="4426" w:author="Unknown">
                    <w:rPr>
                      <w:noProof/>
                      <w:lang w:val="en-US"/>
                    </w:rPr>
                  </w:rPrChange>
                </w:rPr>
                <w:drawing>
                  <wp:inline distT="0" distB="0" distL="0" distR="0" wp14:anchorId="26534FE0" wp14:editId="0D4D286F">
                    <wp:extent cx="414655" cy="414655"/>
                    <wp:effectExtent l="0" t="0" r="444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1437" w:type="dxa"/>
            <w:shd w:val="clear" w:color="auto" w:fill="auto"/>
          </w:tcPr>
          <w:p w14:paraId="7CF4489A" w14:textId="77777777" w:rsidR="00A7698E" w:rsidRPr="0080155A" w:rsidRDefault="00A7698E" w:rsidP="0050462A">
            <w:pPr>
              <w:pStyle w:val="BodyText"/>
              <w:spacing w:after="0"/>
              <w:rPr>
                <w:ins w:id="4427" w:author="arkat" w:date="2017-10-02T21:41:00Z"/>
                <w:noProof/>
                <w:szCs w:val="24"/>
                <w:lang w:val="en-US"/>
              </w:rPr>
            </w:pPr>
            <w:ins w:id="4428" w:author="arkat" w:date="2017-10-02T21:41:00Z">
              <w:r>
                <w:rPr>
                  <w:noProof/>
                  <w:szCs w:val="24"/>
                  <w:lang w:val="en-US"/>
                </w:rPr>
                <w:t>Inclusive</w:t>
              </w:r>
            </w:ins>
          </w:p>
        </w:tc>
      </w:tr>
      <w:tr w:rsidR="00A7698E" w14:paraId="395461B9" w14:textId="77777777" w:rsidTr="0050462A">
        <w:trPr>
          <w:jc w:val="center"/>
          <w:ins w:id="4429" w:author="arkat" w:date="2017-10-02T21:41:00Z"/>
        </w:trPr>
        <w:tc>
          <w:tcPr>
            <w:tcW w:w="821" w:type="dxa"/>
            <w:shd w:val="clear" w:color="auto" w:fill="auto"/>
          </w:tcPr>
          <w:p w14:paraId="7C123277" w14:textId="77777777" w:rsidR="00A7698E" w:rsidRPr="00925455" w:rsidRDefault="00A7698E" w:rsidP="0050462A">
            <w:pPr>
              <w:pStyle w:val="BodyText"/>
              <w:spacing w:after="0"/>
              <w:rPr>
                <w:ins w:id="4430" w:author="arkat" w:date="2017-10-02T21:41:00Z"/>
                <w:b/>
                <w:lang w:val="en-US"/>
              </w:rPr>
            </w:pPr>
            <w:ins w:id="4431" w:author="arkat" w:date="2017-10-02T21:41:00Z">
              <w:r w:rsidRPr="00A42612">
                <w:rPr>
                  <w:noProof/>
                  <w:szCs w:val="24"/>
                  <w:lang w:val="en-US"/>
                  <w:rPrChange w:id="4432" w:author="Unknown">
                    <w:rPr>
                      <w:noProof/>
                      <w:lang w:val="en-US"/>
                    </w:rPr>
                  </w:rPrChange>
                </w:rPr>
                <w:drawing>
                  <wp:inline distT="0" distB="0" distL="0" distR="0" wp14:anchorId="637CB01B" wp14:editId="6414EDAF">
                    <wp:extent cx="384202" cy="38420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6278" cy="386278"/>
                            </a:xfrm>
                            <a:prstGeom prst="rect">
                              <a:avLst/>
                            </a:prstGeom>
                            <a:noFill/>
                            <a:ln>
                              <a:noFill/>
                            </a:ln>
                          </pic:spPr>
                        </pic:pic>
                      </a:graphicData>
                    </a:graphic>
                  </wp:inline>
                </w:drawing>
              </w:r>
            </w:ins>
          </w:p>
        </w:tc>
        <w:tc>
          <w:tcPr>
            <w:tcW w:w="653" w:type="dxa"/>
          </w:tcPr>
          <w:p w14:paraId="6127061A" w14:textId="77777777" w:rsidR="00A7698E" w:rsidRPr="0080155A" w:rsidRDefault="00A7698E" w:rsidP="0050462A">
            <w:pPr>
              <w:pStyle w:val="BodyText"/>
              <w:spacing w:after="0"/>
              <w:rPr>
                <w:ins w:id="4433" w:author="arkat" w:date="2017-10-02T21:41:00Z"/>
                <w:noProof/>
                <w:szCs w:val="24"/>
                <w:lang w:val="en-US"/>
              </w:rPr>
            </w:pPr>
            <w:ins w:id="4434" w:author="arkat" w:date="2017-10-02T21:41:00Z">
              <w:r>
                <w:rPr>
                  <w:noProof/>
                  <w:szCs w:val="24"/>
                  <w:lang w:val="en-US"/>
                </w:rPr>
                <w:t>atau</w:t>
              </w:r>
            </w:ins>
          </w:p>
        </w:tc>
        <w:tc>
          <w:tcPr>
            <w:tcW w:w="876" w:type="dxa"/>
            <w:shd w:val="clear" w:color="auto" w:fill="auto"/>
          </w:tcPr>
          <w:p w14:paraId="3121EB7D" w14:textId="77777777" w:rsidR="00A7698E" w:rsidRPr="0080155A" w:rsidRDefault="00A7698E" w:rsidP="0050462A">
            <w:pPr>
              <w:pStyle w:val="BodyText"/>
              <w:spacing w:after="0"/>
              <w:rPr>
                <w:ins w:id="4435" w:author="arkat" w:date="2017-10-02T21:41:00Z"/>
                <w:noProof/>
                <w:szCs w:val="24"/>
                <w:lang w:val="en-US"/>
              </w:rPr>
            </w:pPr>
            <w:ins w:id="4436" w:author="arkat" w:date="2017-10-02T21:41:00Z">
              <w:r w:rsidRPr="00A42612">
                <w:rPr>
                  <w:noProof/>
                  <w:szCs w:val="24"/>
                  <w:lang w:val="en-US"/>
                  <w:rPrChange w:id="4437" w:author="Unknown">
                    <w:rPr>
                      <w:noProof/>
                      <w:lang w:val="en-US"/>
                    </w:rPr>
                  </w:rPrChange>
                </w:rPr>
                <w:drawing>
                  <wp:inline distT="0" distB="0" distL="0" distR="0" wp14:anchorId="703C2F05" wp14:editId="11EF37BB">
                    <wp:extent cx="414655" cy="414655"/>
                    <wp:effectExtent l="0" t="0" r="4445"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2145" w:type="dxa"/>
            <w:shd w:val="clear" w:color="auto" w:fill="auto"/>
          </w:tcPr>
          <w:p w14:paraId="7D53DE4B" w14:textId="77777777" w:rsidR="00A7698E" w:rsidRPr="00271067" w:rsidRDefault="00A7698E" w:rsidP="0050462A">
            <w:pPr>
              <w:pStyle w:val="BodyText"/>
              <w:spacing w:after="0"/>
              <w:rPr>
                <w:ins w:id="4438" w:author="arkat" w:date="2017-10-02T21:41:00Z"/>
                <w:noProof/>
                <w:szCs w:val="24"/>
                <w:lang w:val="en-US"/>
              </w:rPr>
            </w:pPr>
            <w:ins w:id="4439" w:author="arkat" w:date="2017-10-02T21:41:00Z">
              <w:r w:rsidRPr="0070111E">
                <w:rPr>
                  <w:lang w:val="en-US"/>
                </w:rPr>
                <w:t>Event-Based</w:t>
              </w:r>
            </w:ins>
          </w:p>
        </w:tc>
        <w:tc>
          <w:tcPr>
            <w:tcW w:w="270" w:type="dxa"/>
            <w:shd w:val="clear" w:color="auto" w:fill="auto"/>
          </w:tcPr>
          <w:p w14:paraId="1583D2D1" w14:textId="77777777" w:rsidR="00A7698E" w:rsidRPr="0080155A" w:rsidRDefault="00A7698E" w:rsidP="0050462A">
            <w:pPr>
              <w:pStyle w:val="BodyText"/>
              <w:spacing w:after="0"/>
              <w:rPr>
                <w:ins w:id="4440" w:author="arkat" w:date="2017-10-02T21:41:00Z"/>
                <w:noProof/>
                <w:szCs w:val="24"/>
                <w:lang w:val="en-US"/>
              </w:rPr>
            </w:pPr>
          </w:p>
        </w:tc>
        <w:tc>
          <w:tcPr>
            <w:tcW w:w="1353" w:type="dxa"/>
            <w:shd w:val="clear" w:color="auto" w:fill="auto"/>
          </w:tcPr>
          <w:p w14:paraId="7D3B613B" w14:textId="77777777" w:rsidR="00A7698E" w:rsidRPr="0080155A" w:rsidRDefault="00A7698E" w:rsidP="0050462A">
            <w:pPr>
              <w:pStyle w:val="BodyText"/>
              <w:spacing w:after="0"/>
              <w:rPr>
                <w:ins w:id="4441" w:author="arkat" w:date="2017-10-02T21:41:00Z"/>
                <w:noProof/>
                <w:szCs w:val="24"/>
                <w:lang w:val="en-US"/>
              </w:rPr>
            </w:pPr>
            <w:ins w:id="4442" w:author="arkat" w:date="2017-10-02T21:41:00Z">
              <w:r w:rsidRPr="00A42612">
                <w:rPr>
                  <w:noProof/>
                  <w:szCs w:val="24"/>
                  <w:lang w:val="en-US"/>
                  <w:rPrChange w:id="4443" w:author="Unknown">
                    <w:rPr>
                      <w:noProof/>
                      <w:lang w:val="en-US"/>
                    </w:rPr>
                  </w:rPrChange>
                </w:rPr>
                <w:drawing>
                  <wp:inline distT="0" distB="0" distL="0" distR="0" wp14:anchorId="1938304A" wp14:editId="2139BCA7">
                    <wp:extent cx="414655" cy="4146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6409" cy="416409"/>
                            </a:xfrm>
                            <a:prstGeom prst="rect">
                              <a:avLst/>
                            </a:prstGeom>
                            <a:noFill/>
                            <a:ln>
                              <a:noFill/>
                            </a:ln>
                          </pic:spPr>
                        </pic:pic>
                      </a:graphicData>
                    </a:graphic>
                  </wp:inline>
                </w:drawing>
              </w:r>
            </w:ins>
          </w:p>
        </w:tc>
        <w:tc>
          <w:tcPr>
            <w:tcW w:w="1437" w:type="dxa"/>
            <w:shd w:val="clear" w:color="auto" w:fill="auto"/>
          </w:tcPr>
          <w:p w14:paraId="6A0E154F" w14:textId="77777777" w:rsidR="00A7698E" w:rsidRPr="0080155A" w:rsidRDefault="00A7698E" w:rsidP="0050462A">
            <w:pPr>
              <w:pStyle w:val="BodyText"/>
              <w:spacing w:after="0"/>
              <w:rPr>
                <w:ins w:id="4444" w:author="arkat" w:date="2017-10-02T21:41:00Z"/>
                <w:noProof/>
                <w:szCs w:val="24"/>
                <w:lang w:val="en-US"/>
              </w:rPr>
            </w:pPr>
            <w:ins w:id="4445" w:author="arkat" w:date="2017-10-02T21:41:00Z">
              <w:r>
                <w:rPr>
                  <w:noProof/>
                  <w:szCs w:val="24"/>
                  <w:lang w:val="en-US"/>
                </w:rPr>
                <w:t>Complex</w:t>
              </w:r>
            </w:ins>
          </w:p>
        </w:tc>
      </w:tr>
      <w:tr w:rsidR="00A7698E" w14:paraId="5BAE3BC5" w14:textId="77777777" w:rsidTr="0050462A">
        <w:trPr>
          <w:jc w:val="center"/>
          <w:ins w:id="4446" w:author="arkat" w:date="2017-10-02T21:41:00Z"/>
        </w:trPr>
        <w:tc>
          <w:tcPr>
            <w:tcW w:w="821" w:type="dxa"/>
            <w:shd w:val="clear" w:color="auto" w:fill="auto"/>
          </w:tcPr>
          <w:p w14:paraId="7535D0DE" w14:textId="77777777" w:rsidR="00A7698E" w:rsidRPr="00925455" w:rsidRDefault="00A7698E" w:rsidP="0050462A">
            <w:pPr>
              <w:pStyle w:val="BodyText"/>
              <w:spacing w:after="0"/>
              <w:rPr>
                <w:ins w:id="4447" w:author="arkat" w:date="2017-10-02T21:41:00Z"/>
                <w:b/>
                <w:lang w:val="en-US"/>
              </w:rPr>
            </w:pPr>
            <w:ins w:id="4448" w:author="arkat" w:date="2017-10-02T21:41:00Z">
              <w:r w:rsidRPr="00A42612">
                <w:rPr>
                  <w:noProof/>
                  <w:szCs w:val="24"/>
                  <w:lang w:val="en-US"/>
                  <w:rPrChange w:id="4449" w:author="Unknown">
                    <w:rPr>
                      <w:noProof/>
                      <w:lang w:val="en-US"/>
                    </w:rPr>
                  </w:rPrChange>
                </w:rPr>
                <w:drawing>
                  <wp:inline distT="0" distB="0" distL="0" distR="0" wp14:anchorId="14FAB992" wp14:editId="3F072397">
                    <wp:extent cx="414655" cy="414655"/>
                    <wp:effectExtent l="0" t="0" r="444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653" w:type="dxa"/>
          </w:tcPr>
          <w:p w14:paraId="2C9ACC9C" w14:textId="77777777" w:rsidR="00A7698E" w:rsidRPr="0080155A" w:rsidRDefault="00A7698E" w:rsidP="0050462A">
            <w:pPr>
              <w:pStyle w:val="BodyText"/>
              <w:spacing w:after="0"/>
              <w:rPr>
                <w:ins w:id="4450" w:author="arkat" w:date="2017-10-02T21:41:00Z"/>
                <w:noProof/>
                <w:szCs w:val="24"/>
                <w:lang w:val="en-US"/>
              </w:rPr>
            </w:pPr>
          </w:p>
        </w:tc>
        <w:tc>
          <w:tcPr>
            <w:tcW w:w="876" w:type="dxa"/>
            <w:shd w:val="clear" w:color="auto" w:fill="auto"/>
          </w:tcPr>
          <w:p w14:paraId="49A84F2B" w14:textId="77777777" w:rsidR="00A7698E" w:rsidRPr="0080155A" w:rsidRDefault="00A7698E" w:rsidP="0050462A">
            <w:pPr>
              <w:pStyle w:val="BodyText"/>
              <w:spacing w:after="0"/>
              <w:rPr>
                <w:ins w:id="4451" w:author="arkat" w:date="2017-10-02T21:41:00Z"/>
                <w:noProof/>
                <w:szCs w:val="24"/>
                <w:lang w:val="en-US"/>
              </w:rPr>
            </w:pPr>
          </w:p>
        </w:tc>
        <w:tc>
          <w:tcPr>
            <w:tcW w:w="2145" w:type="dxa"/>
            <w:shd w:val="clear" w:color="auto" w:fill="auto"/>
          </w:tcPr>
          <w:p w14:paraId="58F1FDEF" w14:textId="77777777" w:rsidR="00A7698E" w:rsidRPr="0070111E" w:rsidRDefault="00A7698E" w:rsidP="0050462A">
            <w:pPr>
              <w:pStyle w:val="BodyText"/>
              <w:spacing w:after="0"/>
              <w:rPr>
                <w:ins w:id="4452" w:author="arkat" w:date="2017-10-02T21:41:00Z"/>
                <w:lang w:val="en-US"/>
              </w:rPr>
            </w:pPr>
            <w:ins w:id="4453" w:author="arkat" w:date="2017-10-02T21:41:00Z">
              <w:r w:rsidRPr="0070111E">
                <w:rPr>
                  <w:lang w:val="en-US"/>
                </w:rPr>
                <w:t xml:space="preserve">Parallel </w:t>
              </w:r>
            </w:ins>
          </w:p>
          <w:p w14:paraId="56A7A771" w14:textId="77777777" w:rsidR="00A7698E" w:rsidRPr="00271067" w:rsidRDefault="00A7698E" w:rsidP="0050462A">
            <w:pPr>
              <w:pStyle w:val="BodyText"/>
              <w:spacing w:after="0"/>
              <w:rPr>
                <w:ins w:id="4454" w:author="arkat" w:date="2017-10-02T21:41:00Z"/>
                <w:noProof/>
                <w:szCs w:val="24"/>
                <w:lang w:val="en-US"/>
              </w:rPr>
            </w:pPr>
            <w:ins w:id="4455" w:author="arkat" w:date="2017-10-02T21:41:00Z">
              <w:r w:rsidRPr="0070111E">
                <w:rPr>
                  <w:lang w:val="en-US"/>
                </w:rPr>
                <w:t>Event-Based</w:t>
              </w:r>
            </w:ins>
          </w:p>
        </w:tc>
        <w:tc>
          <w:tcPr>
            <w:tcW w:w="270" w:type="dxa"/>
            <w:shd w:val="clear" w:color="auto" w:fill="auto"/>
          </w:tcPr>
          <w:p w14:paraId="78CF9049" w14:textId="77777777" w:rsidR="00A7698E" w:rsidRPr="0080155A" w:rsidRDefault="00A7698E" w:rsidP="0050462A">
            <w:pPr>
              <w:pStyle w:val="BodyText"/>
              <w:spacing w:after="0"/>
              <w:rPr>
                <w:ins w:id="4456" w:author="arkat" w:date="2017-10-02T21:41:00Z"/>
                <w:noProof/>
                <w:szCs w:val="24"/>
                <w:lang w:val="en-US"/>
              </w:rPr>
            </w:pPr>
          </w:p>
        </w:tc>
        <w:tc>
          <w:tcPr>
            <w:tcW w:w="1353" w:type="dxa"/>
            <w:shd w:val="clear" w:color="auto" w:fill="auto"/>
          </w:tcPr>
          <w:p w14:paraId="4DDF327C" w14:textId="77777777" w:rsidR="00A7698E" w:rsidRPr="0080155A" w:rsidRDefault="00A7698E" w:rsidP="0050462A">
            <w:pPr>
              <w:pStyle w:val="BodyText"/>
              <w:spacing w:after="0"/>
              <w:rPr>
                <w:ins w:id="4457" w:author="arkat" w:date="2017-10-02T21:41:00Z"/>
                <w:noProof/>
                <w:szCs w:val="24"/>
                <w:lang w:val="en-US"/>
              </w:rPr>
            </w:pPr>
            <w:ins w:id="4458" w:author="arkat" w:date="2017-10-02T21:41:00Z">
              <w:r w:rsidRPr="00A42612">
                <w:rPr>
                  <w:noProof/>
                  <w:szCs w:val="24"/>
                  <w:lang w:val="en-US"/>
                  <w:rPrChange w:id="4459" w:author="Unknown">
                    <w:rPr>
                      <w:noProof/>
                      <w:lang w:val="en-US"/>
                    </w:rPr>
                  </w:rPrChange>
                </w:rPr>
                <w:drawing>
                  <wp:inline distT="0" distB="0" distL="0" distR="0" wp14:anchorId="31C28E04" wp14:editId="0FED384B">
                    <wp:extent cx="368834" cy="3688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9905" cy="369905"/>
                            </a:xfrm>
                            <a:prstGeom prst="rect">
                              <a:avLst/>
                            </a:prstGeom>
                            <a:noFill/>
                            <a:ln>
                              <a:noFill/>
                            </a:ln>
                          </pic:spPr>
                        </pic:pic>
                      </a:graphicData>
                    </a:graphic>
                  </wp:inline>
                </w:drawing>
              </w:r>
            </w:ins>
          </w:p>
        </w:tc>
        <w:tc>
          <w:tcPr>
            <w:tcW w:w="1437" w:type="dxa"/>
            <w:shd w:val="clear" w:color="auto" w:fill="auto"/>
          </w:tcPr>
          <w:p w14:paraId="06A0A388" w14:textId="77777777" w:rsidR="00A7698E" w:rsidRPr="0080155A" w:rsidRDefault="00A7698E" w:rsidP="0050462A">
            <w:pPr>
              <w:pStyle w:val="BodyText"/>
              <w:spacing w:after="0"/>
              <w:rPr>
                <w:ins w:id="4460" w:author="arkat" w:date="2017-10-02T21:41:00Z"/>
                <w:noProof/>
                <w:szCs w:val="24"/>
                <w:lang w:val="en-US"/>
              </w:rPr>
            </w:pPr>
            <w:ins w:id="4461" w:author="arkat" w:date="2017-10-02T21:41:00Z">
              <w:r>
                <w:rPr>
                  <w:noProof/>
                  <w:szCs w:val="24"/>
                  <w:lang w:val="en-US"/>
                </w:rPr>
                <w:t>Paralel</w:t>
              </w:r>
            </w:ins>
          </w:p>
        </w:tc>
      </w:tr>
    </w:tbl>
    <w:p w14:paraId="4637EA94" w14:textId="77777777" w:rsidR="00A7698E" w:rsidRPr="0070111E" w:rsidRDefault="00A7698E" w:rsidP="00A7698E">
      <w:pPr>
        <w:pStyle w:val="GambarBAB2"/>
        <w:ind w:left="0" w:firstLine="0"/>
        <w:rPr>
          <w:ins w:id="4462" w:author="arkat" w:date="2017-10-02T21:41:00Z"/>
          <w:b/>
          <w:i/>
        </w:rPr>
      </w:pPr>
      <w:bookmarkStart w:id="4463" w:name="_Toc495046370"/>
      <w:ins w:id="4464" w:author="arkat" w:date="2017-10-02T21:41:00Z">
        <w:r w:rsidRPr="0070111E">
          <w:rPr>
            <w:b/>
            <w:i/>
          </w:rPr>
          <w:t>Extended Gateway</w:t>
        </w:r>
        <w:bookmarkEnd w:id="4463"/>
      </w:ins>
    </w:p>
    <w:p w14:paraId="17366F32" w14:textId="05006BD2" w:rsidR="00BB7A97" w:rsidRPr="00B14709" w:rsidRDefault="00BB7A97">
      <w:pPr>
        <w:pStyle w:val="BodyText"/>
        <w:numPr>
          <w:ilvl w:val="0"/>
          <w:numId w:val="130"/>
        </w:numPr>
        <w:spacing w:after="0"/>
        <w:ind w:left="540" w:hanging="270"/>
        <w:rPr>
          <w:ins w:id="4465" w:author="arkat" w:date="2017-09-30T08:21:00Z"/>
          <w:i/>
          <w:lang w:val="en-US"/>
          <w:rPrChange w:id="4466" w:author="arkat" w:date="2017-10-01T10:52:00Z">
            <w:rPr>
              <w:ins w:id="4467" w:author="arkat" w:date="2017-09-30T08:21:00Z"/>
              <w:szCs w:val="24"/>
              <w:lang w:val="en-US"/>
            </w:rPr>
          </w:rPrChange>
        </w:rPr>
        <w:pPrChange w:id="4468" w:author="arkat" w:date="2017-10-02T22:46:00Z">
          <w:pPr>
            <w:pStyle w:val="BodyText"/>
            <w:spacing w:after="0"/>
          </w:pPr>
        </w:pPrChange>
      </w:pPr>
      <w:ins w:id="4469" w:author="arkat" w:date="2017-09-30T08:01:00Z">
        <w:r w:rsidRPr="00B14709">
          <w:rPr>
            <w:i/>
            <w:lang w:val="en-US"/>
            <w:rPrChange w:id="4470" w:author="arkat" w:date="2017-10-01T10:52:00Z">
              <w:rPr>
                <w:szCs w:val="24"/>
                <w:lang w:val="en-US"/>
              </w:rPr>
            </w:rPrChange>
          </w:rPr>
          <w:t>Fork</w:t>
        </w:r>
      </w:ins>
      <w:ins w:id="4471" w:author="arkat" w:date="2017-10-01T10:52:00Z">
        <w:r w:rsidR="00B14709">
          <w:rPr>
            <w:i/>
            <w:lang w:val="en-US"/>
          </w:rPr>
          <w:t xml:space="preserve">, </w:t>
        </w:r>
      </w:ins>
      <w:ins w:id="4472" w:author="arkat" w:date="2017-09-30T08:01:00Z">
        <w:r w:rsidRPr="00C36A8C">
          <w:rPr>
            <w:szCs w:val="24"/>
            <w:lang w:val="en-US"/>
          </w:rPr>
          <w:t>BPMN menggun</w:t>
        </w:r>
      </w:ins>
      <w:ins w:id="4473" w:author="arkat" w:date="2017-10-06T08:01:00Z">
        <w:r w:rsidR="008D650E">
          <w:rPr>
            <w:szCs w:val="24"/>
            <w:lang w:val="en-US"/>
          </w:rPr>
          <w:t>akan</w:t>
        </w:r>
      </w:ins>
      <w:ins w:id="4474" w:author="arkat" w:date="2017-09-30T08:01:00Z">
        <w:r w:rsidRPr="00C36A8C">
          <w:rPr>
            <w:szCs w:val="24"/>
            <w:lang w:val="en-US"/>
          </w:rPr>
          <w:t xml:space="preserve"> istilah </w:t>
        </w:r>
        <w:r w:rsidRPr="00A7698E">
          <w:rPr>
            <w:i/>
            <w:szCs w:val="24"/>
            <w:lang w:val="en-US"/>
            <w:rPrChange w:id="4475" w:author="arkat" w:date="2017-10-02T21:41:00Z">
              <w:rPr>
                <w:szCs w:val="24"/>
                <w:lang w:val="en-US"/>
              </w:rPr>
            </w:rPrChange>
          </w:rPr>
          <w:t>fork</w:t>
        </w:r>
        <w:r w:rsidR="005B2456">
          <w:rPr>
            <w:szCs w:val="24"/>
            <w:lang w:val="en-US"/>
          </w:rPr>
          <w:t xml:space="preserve"> untuk membagi sebuah jalur kedua</w:t>
        </w:r>
        <w:r w:rsidRPr="00C36A8C">
          <w:rPr>
            <w:szCs w:val="24"/>
            <w:lang w:val="en-US"/>
          </w:rPr>
          <w:t xml:space="preserve"> atau lebih jalur </w:t>
        </w:r>
      </w:ins>
      <w:ins w:id="4476" w:author="arkat" w:date="2017-09-30T08:02:00Z">
        <w:r w:rsidRPr="00B14709">
          <w:rPr>
            <w:szCs w:val="24"/>
            <w:lang w:val="en-US"/>
          </w:rPr>
          <w:t>paralel</w:t>
        </w:r>
      </w:ins>
      <w:ins w:id="4477" w:author="arkat" w:date="2017-09-30T08:03:00Z">
        <w:r w:rsidRPr="00B14709">
          <w:rPr>
            <w:szCs w:val="24"/>
            <w:lang w:val="en-US"/>
          </w:rPr>
          <w:t xml:space="preserve"> (disebut juga sebagai </w:t>
        </w:r>
        <w:r w:rsidRPr="00124EBE">
          <w:rPr>
            <w:i/>
            <w:szCs w:val="24"/>
            <w:lang w:val="en-US"/>
            <w:rPrChange w:id="4478" w:author="arkat" w:date="2017-10-02T22:49:00Z">
              <w:rPr>
                <w:szCs w:val="24"/>
                <w:lang w:val="en-US"/>
              </w:rPr>
            </w:rPrChange>
          </w:rPr>
          <w:t>AND-split</w:t>
        </w:r>
        <w:r w:rsidRPr="00B14709">
          <w:rPr>
            <w:szCs w:val="24"/>
            <w:lang w:val="en-US"/>
          </w:rPr>
          <w:t xml:space="preserve">). Dengan </w:t>
        </w:r>
      </w:ins>
      <w:ins w:id="4479" w:author="arkat" w:date="2017-09-30T08:08:00Z">
        <w:r w:rsidRPr="00B14709">
          <w:rPr>
            <w:szCs w:val="24"/>
            <w:lang w:val="en-US"/>
          </w:rPr>
          <w:t>menggun</w:t>
        </w:r>
      </w:ins>
      <w:ins w:id="4480" w:author="arkat" w:date="2017-10-06T08:01:00Z">
        <w:r w:rsidR="008D650E">
          <w:rPr>
            <w:szCs w:val="24"/>
            <w:lang w:val="en-US"/>
          </w:rPr>
          <w:t>akan</w:t>
        </w:r>
      </w:ins>
      <w:ins w:id="4481" w:author="arkat" w:date="2017-09-30T08:08:00Z">
        <w:r w:rsidRPr="00B14709">
          <w:rPr>
            <w:szCs w:val="24"/>
            <w:lang w:val="en-US"/>
          </w:rPr>
          <w:t xml:space="preserve"> fork aktivitas dilakukan se</w:t>
        </w:r>
      </w:ins>
      <w:ins w:id="4482" w:author="arkat" w:date="2017-10-06T08:01:00Z">
        <w:r w:rsidR="008D650E">
          <w:rPr>
            <w:szCs w:val="24"/>
            <w:lang w:val="en-US"/>
          </w:rPr>
          <w:t>cara</w:t>
        </w:r>
      </w:ins>
      <w:ins w:id="4483" w:author="arkat" w:date="2017-09-30T08:08:00Z">
        <w:r w:rsidR="00124EBE">
          <w:rPr>
            <w:szCs w:val="24"/>
            <w:lang w:val="en-US"/>
          </w:rPr>
          <w:t xml:space="preserve"> bersamaan bukan berurutan. </w:t>
        </w:r>
      </w:ins>
      <w:ins w:id="4484" w:author="arkat" w:date="2017-09-30T08:09:00Z">
        <w:r w:rsidRPr="00B14709">
          <w:rPr>
            <w:szCs w:val="24"/>
            <w:lang w:val="en-US"/>
          </w:rPr>
          <w:t xml:space="preserve">Ada 2 pilihan </w:t>
        </w:r>
      </w:ins>
      <w:ins w:id="4485" w:author="arkat" w:date="2017-10-02T22:46:00Z">
        <w:r w:rsidR="00124EBE">
          <w:rPr>
            <w:szCs w:val="24"/>
            <w:lang w:val="en-US"/>
          </w:rPr>
          <w:t xml:space="preserve">teknik penggambaran, </w:t>
        </w:r>
      </w:ins>
      <w:ins w:id="4486" w:author="arkat" w:date="2017-09-30T08:09:00Z">
        <w:r w:rsidR="00124EBE">
          <w:rPr>
            <w:szCs w:val="24"/>
            <w:lang w:val="en-US"/>
          </w:rPr>
          <w:t xml:space="preserve">yaitu </w:t>
        </w:r>
        <w:r w:rsidRPr="00B14709">
          <w:rPr>
            <w:szCs w:val="24"/>
            <w:lang w:val="en-US"/>
          </w:rPr>
          <w:t>:</w:t>
        </w:r>
      </w:ins>
    </w:p>
    <w:p w14:paraId="650CA4D3" w14:textId="6FFBCB18" w:rsidR="00516AA1" w:rsidRDefault="00124EBE">
      <w:pPr>
        <w:pStyle w:val="BodyText"/>
        <w:numPr>
          <w:ilvl w:val="0"/>
          <w:numId w:val="79"/>
        </w:numPr>
        <w:spacing w:after="0"/>
        <w:ind w:left="810"/>
        <w:rPr>
          <w:ins w:id="4487" w:author="arkat" w:date="2017-09-30T08:09:00Z"/>
          <w:szCs w:val="24"/>
          <w:lang w:val="en-US"/>
        </w:rPr>
        <w:pPrChange w:id="4488" w:author="arkat" w:date="2017-09-30T08:21:00Z">
          <w:pPr>
            <w:pStyle w:val="BodyText"/>
            <w:spacing w:after="0"/>
          </w:pPr>
        </w:pPrChange>
      </w:pPr>
      <w:ins w:id="4489" w:author="arkat" w:date="2017-09-30T08:22:00Z">
        <w:r>
          <w:rPr>
            <w:szCs w:val="24"/>
            <w:lang w:val="en-US"/>
          </w:rPr>
          <w:t>Beberapa</w:t>
        </w:r>
        <w:r w:rsidR="00516AA1">
          <w:rPr>
            <w:szCs w:val="24"/>
            <w:lang w:val="en-US"/>
          </w:rPr>
          <w:t xml:space="preserve"> </w:t>
        </w:r>
        <w:r w:rsidR="00516AA1" w:rsidRPr="00124EBE">
          <w:rPr>
            <w:i/>
            <w:szCs w:val="24"/>
            <w:lang w:val="en-US"/>
            <w:rPrChange w:id="4490" w:author="arkat" w:date="2017-10-02T22:47:00Z">
              <w:rPr>
                <w:szCs w:val="24"/>
                <w:lang w:val="en-US"/>
              </w:rPr>
            </w:rPrChange>
          </w:rPr>
          <w:t xml:space="preserve">outgoing </w:t>
        </w:r>
      </w:ins>
      <w:ins w:id="4491" w:author="arkat" w:date="2017-09-30T08:23:00Z">
        <w:r w:rsidR="00516AA1" w:rsidRPr="00124EBE">
          <w:rPr>
            <w:i/>
            <w:szCs w:val="24"/>
            <w:lang w:val="en-US"/>
            <w:rPrChange w:id="4492" w:author="arkat" w:date="2017-10-02T22:47:00Z">
              <w:rPr>
                <w:szCs w:val="24"/>
                <w:lang w:val="en-US"/>
              </w:rPr>
            </w:rPrChange>
          </w:rPr>
          <w:t>sequence flow</w:t>
        </w:r>
        <w:r>
          <w:rPr>
            <w:szCs w:val="24"/>
            <w:lang w:val="en-US"/>
          </w:rPr>
          <w:t xml:space="preserve"> dapat digambarkan</w:t>
        </w:r>
        <w:r w:rsidR="00516AA1">
          <w:rPr>
            <w:szCs w:val="24"/>
            <w:lang w:val="en-US"/>
          </w:rPr>
          <w:t xml:space="preserve"> </w:t>
        </w:r>
      </w:ins>
      <w:ins w:id="4493" w:author="arkat" w:date="2017-09-30T08:24:00Z">
        <w:r w:rsidR="00516AA1">
          <w:rPr>
            <w:szCs w:val="24"/>
            <w:lang w:val="en-US"/>
          </w:rPr>
          <w:t xml:space="preserve">sebagaimana gambar </w:t>
        </w:r>
      </w:ins>
      <w:ins w:id="4494" w:author="arkat" w:date="2017-09-30T08:25:00Z">
        <w:r>
          <w:rPr>
            <w:szCs w:val="24"/>
            <w:lang w:val="en-US"/>
          </w:rPr>
          <w:t>2.1</w:t>
        </w:r>
      </w:ins>
      <w:ins w:id="4495" w:author="arkat" w:date="2017-10-02T22:50:00Z">
        <w:r>
          <w:rPr>
            <w:szCs w:val="24"/>
            <w:lang w:val="en-US"/>
          </w:rPr>
          <w:t>1</w:t>
        </w:r>
      </w:ins>
      <w:ins w:id="4496" w:author="arkat" w:date="2017-09-30T08:25:00Z">
        <w:r>
          <w:rPr>
            <w:szCs w:val="24"/>
            <w:lang w:val="en-US"/>
          </w:rPr>
          <w:t xml:space="preserve"> yang</w:t>
        </w:r>
        <w:r w:rsidR="00516AA1">
          <w:rPr>
            <w:szCs w:val="24"/>
            <w:lang w:val="en-US"/>
          </w:rPr>
          <w:t xml:space="preserve"> mewakili </w:t>
        </w:r>
      </w:ins>
      <w:ins w:id="4497" w:author="arkat" w:date="2017-09-30T08:32:00Z">
        <w:r w:rsidR="006869CB" w:rsidRPr="006869CB">
          <w:rPr>
            <w:i/>
            <w:szCs w:val="24"/>
            <w:lang w:val="en-US"/>
            <w:rPrChange w:id="4498" w:author="arkat" w:date="2017-09-30T08:32:00Z">
              <w:rPr>
                <w:szCs w:val="24"/>
                <w:lang w:val="en-US"/>
              </w:rPr>
            </w:rPrChange>
          </w:rPr>
          <w:t>“uncontrolled” flow</w:t>
        </w:r>
      </w:ins>
      <w:ins w:id="4499" w:author="arkat" w:date="2017-09-30T08:35:00Z">
        <w:r w:rsidR="006869CB">
          <w:rPr>
            <w:i/>
            <w:szCs w:val="24"/>
            <w:lang w:val="en-US"/>
          </w:rPr>
          <w:t xml:space="preserve">, </w:t>
        </w:r>
        <w:r w:rsidR="006869CB">
          <w:rPr>
            <w:szCs w:val="24"/>
            <w:lang w:val="en-US"/>
          </w:rPr>
          <w:t>yakni metode yang lebih banyak disukai untuk berbagai situasi.</w:t>
        </w:r>
      </w:ins>
    </w:p>
    <w:p w14:paraId="2BC4B580" w14:textId="77777777" w:rsidR="00BB7A97" w:rsidRDefault="00BB7A97">
      <w:pPr>
        <w:pStyle w:val="BodyText"/>
        <w:spacing w:after="0"/>
        <w:ind w:left="720"/>
        <w:rPr>
          <w:ins w:id="4500" w:author="arkat" w:date="2017-09-30T08:09:00Z"/>
          <w:szCs w:val="24"/>
          <w:lang w:val="en-US"/>
        </w:rPr>
        <w:pPrChange w:id="4501" w:author="arkat" w:date="2017-09-30T08:09:00Z">
          <w:pPr>
            <w:pStyle w:val="BodyText"/>
            <w:spacing w:after="0"/>
          </w:pPr>
        </w:pPrChange>
      </w:pPr>
    </w:p>
    <w:p w14:paraId="28E89DC8" w14:textId="14A79BD7" w:rsidR="00BB7A97" w:rsidRDefault="0016778F">
      <w:pPr>
        <w:pStyle w:val="BodyText"/>
        <w:spacing w:after="0"/>
        <w:ind w:left="720"/>
        <w:jc w:val="center"/>
        <w:rPr>
          <w:ins w:id="4502" w:author="arkat" w:date="2017-09-30T08:43:00Z"/>
          <w:szCs w:val="24"/>
          <w:lang w:val="en-US"/>
        </w:rPr>
        <w:pPrChange w:id="4503" w:author="arkat" w:date="2017-09-30T08:43:00Z">
          <w:pPr>
            <w:pStyle w:val="BodyText"/>
            <w:spacing w:after="0"/>
          </w:pPr>
        </w:pPrChange>
      </w:pPr>
      <w:ins w:id="4504" w:author="arkat" w:date="2017-09-30T08:11:00Z">
        <w:r>
          <w:rPr>
            <w:noProof/>
            <w:lang w:val="en-US"/>
          </w:rPr>
          <w:drawing>
            <wp:inline distT="0" distB="0" distL="0" distR="0" wp14:anchorId="4583A5ED" wp14:editId="1A953FF5">
              <wp:extent cx="2096540" cy="1313970"/>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6924" t="32800" r="41470" b="14868"/>
                      <a:stretch/>
                    </pic:blipFill>
                    <pic:spPr bwMode="auto">
                      <a:xfrm>
                        <a:off x="0" y="0"/>
                        <a:ext cx="2104668" cy="1319064"/>
                      </a:xfrm>
                      <a:prstGeom prst="rect">
                        <a:avLst/>
                      </a:prstGeom>
                      <a:ln>
                        <a:noFill/>
                      </a:ln>
                      <a:extLst>
                        <a:ext uri="{53640926-AAD7-44D8-BBD7-CCE9431645EC}">
                          <a14:shadowObscured xmlns:a14="http://schemas.microsoft.com/office/drawing/2010/main"/>
                        </a:ext>
                      </a:extLst>
                    </pic:spPr>
                  </pic:pic>
                </a:graphicData>
              </a:graphic>
            </wp:inline>
          </w:drawing>
        </w:r>
      </w:ins>
    </w:p>
    <w:p w14:paraId="3134A0A5" w14:textId="59C38980" w:rsidR="005E2D6F" w:rsidRPr="00124EBE" w:rsidRDefault="00B14709">
      <w:pPr>
        <w:pStyle w:val="GambarBAB2"/>
        <w:ind w:left="0" w:firstLine="0"/>
        <w:rPr>
          <w:ins w:id="4505" w:author="arkat" w:date="2017-09-30T08:24:00Z"/>
          <w:b/>
          <w:i/>
          <w:rPrChange w:id="4506" w:author="arkat" w:date="2017-10-02T22:48:00Z">
            <w:rPr>
              <w:ins w:id="4507" w:author="arkat" w:date="2017-09-30T08:24:00Z"/>
              <w:szCs w:val="24"/>
              <w:lang w:val="en-US"/>
            </w:rPr>
          </w:rPrChange>
        </w:rPr>
        <w:pPrChange w:id="4508" w:author="arkat" w:date="2017-10-01T10:53:00Z">
          <w:pPr>
            <w:pStyle w:val="BodyText"/>
            <w:spacing w:after="0"/>
          </w:pPr>
        </w:pPrChange>
      </w:pPr>
      <w:bookmarkStart w:id="4509" w:name="_Toc495046371"/>
      <w:ins w:id="4510" w:author="arkat" w:date="2017-10-01T10:53:00Z">
        <w:r w:rsidRPr="00E6554F">
          <w:rPr>
            <w:b/>
            <w:i/>
          </w:rPr>
          <w:t xml:space="preserve">Fork </w:t>
        </w:r>
        <w:r w:rsidRPr="00124EBE">
          <w:rPr>
            <w:b/>
            <w:rPrChange w:id="4511" w:author="arkat" w:date="2017-10-02T22:48:00Z">
              <w:rPr>
                <w:b/>
                <w:i/>
              </w:rPr>
            </w:rPrChange>
          </w:rPr>
          <w:t>dengan</w:t>
        </w:r>
        <w:r w:rsidR="00124EBE" w:rsidRPr="00E6554F">
          <w:rPr>
            <w:b/>
            <w:i/>
          </w:rPr>
          <w:t xml:space="preserve"> </w:t>
        </w:r>
      </w:ins>
      <w:ins w:id="4512" w:author="arkat" w:date="2017-10-02T22:50:00Z">
        <w:r w:rsidR="00124EBE">
          <w:rPr>
            <w:b/>
          </w:rPr>
          <w:t>beberapa</w:t>
        </w:r>
      </w:ins>
      <w:ins w:id="4513" w:author="arkat" w:date="2017-10-01T10:53:00Z">
        <w:r w:rsidRPr="00E6554F">
          <w:rPr>
            <w:b/>
            <w:i/>
          </w:rPr>
          <w:t xml:space="preserve"> outgoing sequence flow</w:t>
        </w:r>
      </w:ins>
      <w:bookmarkEnd w:id="4509"/>
    </w:p>
    <w:p w14:paraId="7D124DE9" w14:textId="4F167F26" w:rsidR="00516AA1" w:rsidRDefault="006869CB">
      <w:pPr>
        <w:pStyle w:val="BodyText"/>
        <w:numPr>
          <w:ilvl w:val="0"/>
          <w:numId w:val="79"/>
        </w:numPr>
        <w:spacing w:after="0"/>
        <w:ind w:left="810"/>
        <w:rPr>
          <w:ins w:id="4514" w:author="arkat" w:date="2017-09-30T08:38:00Z"/>
          <w:szCs w:val="24"/>
          <w:lang w:val="en-US"/>
        </w:rPr>
        <w:pPrChange w:id="4515" w:author="arkat" w:date="2017-10-02T22:48:00Z">
          <w:pPr>
            <w:pStyle w:val="BodyText"/>
            <w:spacing w:after="0"/>
          </w:pPr>
        </w:pPrChange>
      </w:pPr>
      <w:ins w:id="4516" w:author="arkat" w:date="2017-09-30T08:36:00Z">
        <w:r w:rsidRPr="00124EBE">
          <w:rPr>
            <w:i/>
            <w:szCs w:val="24"/>
            <w:lang w:val="en-US"/>
            <w:rPrChange w:id="4517" w:author="arkat" w:date="2017-10-02T22:48:00Z">
              <w:rPr>
                <w:szCs w:val="24"/>
                <w:lang w:val="en-US"/>
              </w:rPr>
            </w:rPrChange>
          </w:rPr>
          <w:t>Paralellel gateway</w:t>
        </w:r>
        <w:r w:rsidR="00124EBE">
          <w:rPr>
            <w:szCs w:val="24"/>
            <w:lang w:val="en-US"/>
          </w:rPr>
          <w:t xml:space="preserve"> dapat digambarkan sebagaimana gambar 2.1</w:t>
        </w:r>
      </w:ins>
      <w:ins w:id="4518" w:author="arkat" w:date="2017-10-02T22:50:00Z">
        <w:r w:rsidR="00611E55">
          <w:rPr>
            <w:szCs w:val="24"/>
            <w:lang w:val="en-US"/>
          </w:rPr>
          <w:t>2</w:t>
        </w:r>
      </w:ins>
      <w:ins w:id="4519" w:author="arkat" w:date="2017-09-30T08:36:00Z">
        <w:r>
          <w:rPr>
            <w:szCs w:val="24"/>
            <w:lang w:val="en-US"/>
          </w:rPr>
          <w:t xml:space="preserve">, </w:t>
        </w:r>
      </w:ins>
      <w:ins w:id="4520" w:author="arkat" w:date="2017-10-06T08:01:00Z">
        <w:r w:rsidR="008D650E">
          <w:rPr>
            <w:szCs w:val="24"/>
            <w:lang w:val="en-US"/>
          </w:rPr>
          <w:t>Akan</w:t>
        </w:r>
      </w:ins>
      <w:ins w:id="4521" w:author="arkat" w:date="2017-09-30T08:36:00Z">
        <w:r>
          <w:rPr>
            <w:szCs w:val="24"/>
            <w:lang w:val="en-US"/>
          </w:rPr>
          <w:t xml:space="preserve"> tetapi </w:t>
        </w:r>
      </w:ins>
      <w:ins w:id="4522" w:author="arkat" w:date="2017-10-02T22:50:00Z">
        <w:r w:rsidR="00124EBE">
          <w:rPr>
            <w:szCs w:val="24"/>
            <w:lang w:val="en-US"/>
          </w:rPr>
          <w:t xml:space="preserve">penggambaran seperti ini </w:t>
        </w:r>
      </w:ins>
      <w:ins w:id="4523" w:author="arkat" w:date="2017-09-30T08:36:00Z">
        <w:r>
          <w:rPr>
            <w:szCs w:val="24"/>
            <w:lang w:val="en-US"/>
          </w:rPr>
          <w:t>jarang digun</w:t>
        </w:r>
      </w:ins>
      <w:ins w:id="4524" w:author="arkat" w:date="2017-10-06T08:01:00Z">
        <w:r w:rsidR="008D650E">
          <w:rPr>
            <w:szCs w:val="24"/>
            <w:lang w:val="en-US"/>
          </w:rPr>
          <w:t>akan</w:t>
        </w:r>
      </w:ins>
      <w:ins w:id="4525" w:author="arkat" w:date="2017-09-30T08:36:00Z">
        <w:r>
          <w:rPr>
            <w:szCs w:val="24"/>
            <w:lang w:val="en-US"/>
          </w:rPr>
          <w:t xml:space="preserve"> </w:t>
        </w:r>
      </w:ins>
      <w:ins w:id="4526" w:author="arkat" w:date="2017-09-30T08:37:00Z">
        <w:r>
          <w:rPr>
            <w:szCs w:val="24"/>
            <w:lang w:val="en-US"/>
          </w:rPr>
          <w:t xml:space="preserve">biasanya dikombinasikan dengan </w:t>
        </w:r>
        <w:r w:rsidRPr="00124EBE">
          <w:rPr>
            <w:i/>
            <w:szCs w:val="24"/>
            <w:lang w:val="en-US"/>
            <w:rPrChange w:id="4527" w:author="arkat" w:date="2017-10-02T22:50:00Z">
              <w:rPr>
                <w:szCs w:val="24"/>
                <w:lang w:val="en-US"/>
              </w:rPr>
            </w:rPrChange>
          </w:rPr>
          <w:t>gateway</w:t>
        </w:r>
        <w:r>
          <w:rPr>
            <w:szCs w:val="24"/>
            <w:lang w:val="en-US"/>
          </w:rPr>
          <w:t xml:space="preserve"> yang lain.</w:t>
        </w:r>
      </w:ins>
    </w:p>
    <w:p w14:paraId="73AB0539" w14:textId="77777777" w:rsidR="006869CB" w:rsidRDefault="006869CB">
      <w:pPr>
        <w:pStyle w:val="BodyText"/>
        <w:spacing w:after="0"/>
        <w:ind w:left="720"/>
        <w:rPr>
          <w:ins w:id="4528" w:author="arkat" w:date="2017-09-30T08:38:00Z"/>
          <w:szCs w:val="24"/>
          <w:lang w:val="en-US"/>
        </w:rPr>
        <w:pPrChange w:id="4529" w:author="arkat" w:date="2017-09-30T08:36:00Z">
          <w:pPr>
            <w:pStyle w:val="BodyText"/>
            <w:spacing w:after="0"/>
          </w:pPr>
        </w:pPrChange>
      </w:pPr>
    </w:p>
    <w:p w14:paraId="02D03258" w14:textId="08281E62" w:rsidR="006869CB" w:rsidRDefault="006869CB">
      <w:pPr>
        <w:pStyle w:val="BodyText"/>
        <w:spacing w:after="0"/>
        <w:ind w:left="720"/>
        <w:jc w:val="center"/>
        <w:rPr>
          <w:ins w:id="4530" w:author="arkat" w:date="2017-10-01T10:54:00Z"/>
          <w:szCs w:val="24"/>
          <w:lang w:val="en-US"/>
        </w:rPr>
        <w:pPrChange w:id="4531" w:author="arkat" w:date="2017-09-30T08:44:00Z">
          <w:pPr>
            <w:pStyle w:val="BodyText"/>
            <w:spacing w:after="0"/>
          </w:pPr>
        </w:pPrChange>
      </w:pPr>
      <w:ins w:id="4532" w:author="arkat" w:date="2017-09-30T08:38:00Z">
        <w:r>
          <w:rPr>
            <w:noProof/>
            <w:lang w:val="en-US"/>
          </w:rPr>
          <w:drawing>
            <wp:inline distT="0" distB="0" distL="0" distR="0" wp14:anchorId="062242DD" wp14:editId="6AC36202">
              <wp:extent cx="1839894" cy="1219388"/>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41315" t="57481" r="32477" b="11630"/>
                      <a:stretch/>
                    </pic:blipFill>
                    <pic:spPr bwMode="auto">
                      <a:xfrm>
                        <a:off x="0" y="0"/>
                        <a:ext cx="1863479" cy="1235019"/>
                      </a:xfrm>
                      <a:prstGeom prst="rect">
                        <a:avLst/>
                      </a:prstGeom>
                      <a:ln>
                        <a:noFill/>
                      </a:ln>
                      <a:extLst>
                        <a:ext uri="{53640926-AAD7-44D8-BBD7-CCE9431645EC}">
                          <a14:shadowObscured xmlns:a14="http://schemas.microsoft.com/office/drawing/2010/main"/>
                        </a:ext>
                      </a:extLst>
                    </pic:spPr>
                  </pic:pic>
                </a:graphicData>
              </a:graphic>
            </wp:inline>
          </w:drawing>
        </w:r>
      </w:ins>
    </w:p>
    <w:p w14:paraId="14536F99" w14:textId="222A804D" w:rsidR="00B14709" w:rsidRPr="00124EBE" w:rsidRDefault="00B14709">
      <w:pPr>
        <w:pStyle w:val="GambarBAB2"/>
        <w:ind w:left="0" w:firstLine="0"/>
        <w:rPr>
          <w:ins w:id="4533" w:author="arkat" w:date="2017-09-30T08:01:00Z"/>
          <w:b/>
          <w:szCs w:val="24"/>
          <w:rPrChange w:id="4534" w:author="arkat" w:date="2017-10-02T22:50:00Z">
            <w:rPr>
              <w:ins w:id="4535" w:author="arkat" w:date="2017-09-30T08:01:00Z"/>
              <w:szCs w:val="24"/>
            </w:rPr>
          </w:rPrChange>
        </w:rPr>
        <w:pPrChange w:id="4536" w:author="arkat" w:date="2017-10-01T10:54:00Z">
          <w:pPr>
            <w:pStyle w:val="BodyText"/>
            <w:spacing w:after="0"/>
          </w:pPr>
        </w:pPrChange>
      </w:pPr>
      <w:bookmarkStart w:id="4537" w:name="_Toc495046372"/>
      <w:ins w:id="4538" w:author="arkat" w:date="2017-10-01T10:54:00Z">
        <w:r w:rsidRPr="00124EBE">
          <w:rPr>
            <w:b/>
            <w:i/>
            <w:rPrChange w:id="4539" w:author="arkat" w:date="2017-10-02T22:50:00Z">
              <w:rPr>
                <w:szCs w:val="24"/>
              </w:rPr>
            </w:rPrChange>
          </w:rPr>
          <w:t xml:space="preserve">Fork </w:t>
        </w:r>
        <w:r w:rsidRPr="00124EBE">
          <w:rPr>
            <w:b/>
            <w:rPrChange w:id="4540" w:author="arkat" w:date="2017-10-02T22:50:00Z">
              <w:rPr/>
            </w:rPrChange>
          </w:rPr>
          <w:t>dengan</w:t>
        </w:r>
        <w:r w:rsidRPr="00124EBE">
          <w:rPr>
            <w:b/>
            <w:i/>
            <w:rPrChange w:id="4541" w:author="arkat" w:date="2017-10-02T22:50:00Z">
              <w:rPr>
                <w:szCs w:val="24"/>
              </w:rPr>
            </w:rPrChange>
          </w:rPr>
          <w:t xml:space="preserve"> Parallel Gateway</w:t>
        </w:r>
      </w:ins>
      <w:bookmarkEnd w:id="4537"/>
    </w:p>
    <w:p w14:paraId="2A3DD504" w14:textId="1109F2E9" w:rsidR="00BB7A97" w:rsidRPr="00B14709" w:rsidRDefault="006869CB">
      <w:pPr>
        <w:pStyle w:val="BodyText"/>
        <w:numPr>
          <w:ilvl w:val="0"/>
          <w:numId w:val="130"/>
        </w:numPr>
        <w:spacing w:after="0"/>
        <w:ind w:left="540" w:hanging="270"/>
        <w:rPr>
          <w:ins w:id="4542" w:author="arkat" w:date="2017-09-30T08:01:00Z"/>
          <w:i/>
          <w:lang w:val="en-US"/>
          <w:rPrChange w:id="4543" w:author="arkat" w:date="2017-10-01T10:54:00Z">
            <w:rPr>
              <w:ins w:id="4544" w:author="arkat" w:date="2017-09-30T08:01:00Z"/>
              <w:szCs w:val="24"/>
              <w:lang w:val="en-US"/>
            </w:rPr>
          </w:rPrChange>
        </w:rPr>
        <w:pPrChange w:id="4545" w:author="arkat" w:date="2017-10-02T22:51:00Z">
          <w:pPr>
            <w:pStyle w:val="BodyText"/>
            <w:spacing w:after="0"/>
          </w:pPr>
        </w:pPrChange>
      </w:pPr>
      <w:ins w:id="4546" w:author="arkat" w:date="2017-09-30T08:01:00Z">
        <w:r w:rsidRPr="00B14709">
          <w:rPr>
            <w:i/>
            <w:lang w:val="en-US"/>
            <w:rPrChange w:id="4547" w:author="arkat" w:date="2017-10-01T10:54:00Z">
              <w:rPr>
                <w:szCs w:val="24"/>
                <w:lang w:val="en-US"/>
              </w:rPr>
            </w:rPrChange>
          </w:rPr>
          <w:t xml:space="preserve"> Join</w:t>
        </w:r>
      </w:ins>
      <w:ins w:id="4548" w:author="arkat" w:date="2017-09-30T08:40:00Z">
        <w:r w:rsidRPr="00B14709">
          <w:rPr>
            <w:i/>
            <w:lang w:val="en-US"/>
            <w:rPrChange w:id="4549" w:author="arkat" w:date="2017-10-01T10:54:00Z">
              <w:rPr>
                <w:szCs w:val="24"/>
                <w:lang w:val="en-US"/>
              </w:rPr>
            </w:rPrChange>
          </w:rPr>
          <w:t xml:space="preserve">, </w:t>
        </w:r>
        <w:r w:rsidRPr="00124EBE">
          <w:rPr>
            <w:lang w:val="en-US"/>
          </w:rPr>
          <w:t xml:space="preserve">BPMN </w:t>
        </w:r>
      </w:ins>
      <w:ins w:id="4550" w:author="arkat" w:date="2017-09-30T08:41:00Z">
        <w:r w:rsidRPr="00124EBE">
          <w:rPr>
            <w:lang w:val="en-US"/>
          </w:rPr>
          <w:t>menggun</w:t>
        </w:r>
      </w:ins>
      <w:ins w:id="4551" w:author="arkat" w:date="2017-10-06T08:01:00Z">
        <w:r w:rsidR="008D650E">
          <w:rPr>
            <w:lang w:val="en-US"/>
          </w:rPr>
          <w:t>akan</w:t>
        </w:r>
      </w:ins>
      <w:ins w:id="4552" w:author="arkat" w:date="2017-09-30T08:41:00Z">
        <w:r w:rsidRPr="00124EBE">
          <w:rPr>
            <w:lang w:val="en-US"/>
          </w:rPr>
          <w:t xml:space="preserve"> istilah</w:t>
        </w:r>
        <w:r w:rsidRPr="00B14709">
          <w:rPr>
            <w:i/>
            <w:lang w:val="en-US"/>
            <w:rPrChange w:id="4553" w:author="arkat" w:date="2017-10-01T10:54:00Z">
              <w:rPr>
                <w:szCs w:val="24"/>
                <w:lang w:val="en-US"/>
              </w:rPr>
            </w:rPrChange>
          </w:rPr>
          <w:t xml:space="preserve"> “join” </w:t>
        </w:r>
        <w:r w:rsidRPr="00124EBE">
          <w:rPr>
            <w:lang w:val="en-US"/>
          </w:rPr>
          <w:t>untuk mengkombinasikan 2 atau lebih</w:t>
        </w:r>
        <w:r w:rsidRPr="00B14709">
          <w:rPr>
            <w:i/>
            <w:lang w:val="en-US"/>
            <w:rPrChange w:id="4554" w:author="arkat" w:date="2017-10-01T10:54:00Z">
              <w:rPr>
                <w:szCs w:val="24"/>
                <w:lang w:val="en-US"/>
              </w:rPr>
            </w:rPrChange>
          </w:rPr>
          <w:t xml:space="preserve"> </w:t>
        </w:r>
      </w:ins>
      <w:ins w:id="4555" w:author="arkat" w:date="2017-09-30T08:42:00Z">
        <w:r w:rsidRPr="00B14709">
          <w:rPr>
            <w:i/>
            <w:lang w:val="en-US"/>
            <w:rPrChange w:id="4556" w:author="arkat" w:date="2017-10-01T10:54:00Z">
              <w:rPr>
                <w:szCs w:val="24"/>
                <w:lang w:val="en-US"/>
              </w:rPr>
            </w:rPrChange>
          </w:rPr>
          <w:t xml:space="preserve">path </w:t>
        </w:r>
        <w:r w:rsidRPr="00124EBE">
          <w:rPr>
            <w:lang w:val="en-US"/>
          </w:rPr>
          <w:t>ke dalam satu</w:t>
        </w:r>
        <w:r w:rsidRPr="00B14709">
          <w:rPr>
            <w:i/>
            <w:lang w:val="en-US"/>
            <w:rPrChange w:id="4557" w:author="arkat" w:date="2017-10-01T10:54:00Z">
              <w:rPr>
                <w:szCs w:val="24"/>
                <w:lang w:val="en-US"/>
              </w:rPr>
            </w:rPrChange>
          </w:rPr>
          <w:t xml:space="preserve"> path (</w:t>
        </w:r>
        <w:r w:rsidRPr="00124EBE">
          <w:rPr>
            <w:lang w:val="en-US"/>
          </w:rPr>
          <w:t>sering disebut dengan</w:t>
        </w:r>
        <w:r w:rsidRPr="00B14709">
          <w:rPr>
            <w:i/>
            <w:lang w:val="en-US"/>
            <w:rPrChange w:id="4558" w:author="arkat" w:date="2017-10-01T10:54:00Z">
              <w:rPr>
                <w:szCs w:val="24"/>
                <w:lang w:val="en-US"/>
              </w:rPr>
            </w:rPrChange>
          </w:rPr>
          <w:t xml:space="preserve"> AND-join).</w:t>
        </w:r>
        <w:r w:rsidR="005E2D6F" w:rsidRPr="00B14709">
          <w:rPr>
            <w:i/>
            <w:lang w:val="en-US"/>
            <w:rPrChange w:id="4559" w:author="arkat" w:date="2017-10-01T10:54:00Z">
              <w:rPr>
                <w:szCs w:val="24"/>
                <w:lang w:val="en-US"/>
              </w:rPr>
            </w:rPrChange>
          </w:rPr>
          <w:t xml:space="preserve"> </w:t>
        </w:r>
        <w:r w:rsidR="005E2D6F" w:rsidRPr="00124EBE">
          <w:rPr>
            <w:lang w:val="en-US"/>
          </w:rPr>
          <w:t xml:space="preserve">Sebuah </w:t>
        </w:r>
      </w:ins>
      <w:ins w:id="4560" w:author="arkat" w:date="2017-09-30T08:43:00Z">
        <w:r w:rsidR="005E2D6F" w:rsidRPr="00124EBE">
          <w:rPr>
            <w:i/>
            <w:lang w:val="en-US"/>
            <w:rPrChange w:id="4561" w:author="arkat" w:date="2017-10-02T22:51:00Z">
              <w:rPr>
                <w:szCs w:val="24"/>
                <w:lang w:val="en-US"/>
              </w:rPr>
            </w:rPrChange>
          </w:rPr>
          <w:lastRenderedPageBreak/>
          <w:t>parallel gateway</w:t>
        </w:r>
        <w:r w:rsidR="005E2D6F" w:rsidRPr="00B14709">
          <w:rPr>
            <w:i/>
            <w:lang w:val="en-US"/>
            <w:rPrChange w:id="4562" w:author="arkat" w:date="2017-10-01T10:54:00Z">
              <w:rPr>
                <w:szCs w:val="24"/>
                <w:lang w:val="en-US"/>
              </w:rPr>
            </w:rPrChange>
          </w:rPr>
          <w:t xml:space="preserve"> </w:t>
        </w:r>
        <w:r w:rsidR="005E2D6F" w:rsidRPr="00124EBE">
          <w:rPr>
            <w:lang w:val="en-US"/>
          </w:rPr>
          <w:t>digun</w:t>
        </w:r>
      </w:ins>
      <w:ins w:id="4563" w:author="arkat" w:date="2017-10-06T08:01:00Z">
        <w:r w:rsidR="008D650E">
          <w:rPr>
            <w:lang w:val="en-US"/>
          </w:rPr>
          <w:t>akan</w:t>
        </w:r>
      </w:ins>
      <w:ins w:id="4564" w:author="arkat" w:date="2017-09-30T08:43:00Z">
        <w:r w:rsidR="005E2D6F" w:rsidRPr="00124EBE">
          <w:rPr>
            <w:lang w:val="en-US"/>
          </w:rPr>
          <w:t xml:space="preserve"> untuk menunjukkan penggabungan dari banyak</w:t>
        </w:r>
        <w:r w:rsidR="005E2D6F" w:rsidRPr="00B14709">
          <w:rPr>
            <w:i/>
            <w:lang w:val="en-US"/>
            <w:rPrChange w:id="4565" w:author="arkat" w:date="2017-10-01T10:54:00Z">
              <w:rPr>
                <w:szCs w:val="24"/>
                <w:lang w:val="en-US"/>
              </w:rPr>
            </w:rPrChange>
          </w:rPr>
          <w:t xml:space="preserve"> </w:t>
        </w:r>
        <w:r w:rsidR="00B14709" w:rsidRPr="00C36A8C">
          <w:rPr>
            <w:i/>
            <w:lang w:val="en-US"/>
          </w:rPr>
          <w:t>Sequence Flow</w:t>
        </w:r>
        <w:r w:rsidR="005E2D6F" w:rsidRPr="00B14709">
          <w:rPr>
            <w:i/>
            <w:lang w:val="en-US"/>
            <w:rPrChange w:id="4566" w:author="arkat" w:date="2017-10-01T10:54:00Z">
              <w:rPr>
                <w:szCs w:val="24"/>
                <w:lang w:val="en-US"/>
              </w:rPr>
            </w:rPrChange>
          </w:rPr>
          <w:t>.</w:t>
        </w:r>
      </w:ins>
      <w:ins w:id="4567" w:author="arkat" w:date="2017-10-04T23:21:00Z">
        <w:r w:rsidR="00611E55">
          <w:rPr>
            <w:i/>
            <w:lang w:val="en-US"/>
          </w:rPr>
          <w:t xml:space="preserve"> </w:t>
        </w:r>
        <w:r w:rsidR="00611E55">
          <w:rPr>
            <w:lang w:val="en-US"/>
          </w:rPr>
          <w:t xml:space="preserve">Contoh penggunaan </w:t>
        </w:r>
        <w:r w:rsidR="00611E55">
          <w:rPr>
            <w:i/>
            <w:lang w:val="en-US"/>
          </w:rPr>
          <w:t xml:space="preserve">join </w:t>
        </w:r>
      </w:ins>
      <w:ins w:id="4568" w:author="arkat" w:date="2017-10-04T23:22:00Z">
        <w:r w:rsidR="00611E55">
          <w:rPr>
            <w:lang w:val="en-US"/>
          </w:rPr>
          <w:t>sebagaimana gambar 2.13.</w:t>
        </w:r>
      </w:ins>
    </w:p>
    <w:p w14:paraId="0856775F" w14:textId="0063503C" w:rsidR="006869CB" w:rsidRDefault="006869CB">
      <w:pPr>
        <w:pStyle w:val="BodyText"/>
        <w:spacing w:after="0"/>
        <w:ind w:left="720"/>
        <w:jc w:val="center"/>
        <w:rPr>
          <w:ins w:id="4569" w:author="arkat" w:date="2017-10-01T10:55:00Z"/>
          <w:szCs w:val="24"/>
          <w:lang w:val="en-US"/>
        </w:rPr>
        <w:pPrChange w:id="4570" w:author="arkat" w:date="2017-09-30T08:44:00Z">
          <w:pPr>
            <w:pStyle w:val="BodyText"/>
            <w:spacing w:after="0"/>
          </w:pPr>
        </w:pPrChange>
      </w:pPr>
      <w:ins w:id="4571" w:author="arkat" w:date="2017-09-30T08:39:00Z">
        <w:r>
          <w:rPr>
            <w:noProof/>
            <w:lang w:val="en-US"/>
          </w:rPr>
          <w:drawing>
            <wp:inline distT="0" distB="0" distL="0" distR="0" wp14:anchorId="7D09C936" wp14:editId="6493D5EB">
              <wp:extent cx="1863969" cy="1148119"/>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4905" t="51778" r="33385" b="13485"/>
                      <a:stretch/>
                    </pic:blipFill>
                    <pic:spPr bwMode="auto">
                      <a:xfrm>
                        <a:off x="0" y="0"/>
                        <a:ext cx="1882378" cy="1159458"/>
                      </a:xfrm>
                      <a:prstGeom prst="rect">
                        <a:avLst/>
                      </a:prstGeom>
                      <a:ln>
                        <a:noFill/>
                      </a:ln>
                      <a:extLst>
                        <a:ext uri="{53640926-AAD7-44D8-BBD7-CCE9431645EC}">
                          <a14:shadowObscured xmlns:a14="http://schemas.microsoft.com/office/drawing/2010/main"/>
                        </a:ext>
                      </a:extLst>
                    </pic:spPr>
                  </pic:pic>
                </a:graphicData>
              </a:graphic>
            </wp:inline>
          </w:drawing>
        </w:r>
      </w:ins>
    </w:p>
    <w:p w14:paraId="7909952E" w14:textId="7FAD1199" w:rsidR="00B14709" w:rsidRPr="00124EBE" w:rsidRDefault="00B14709">
      <w:pPr>
        <w:pStyle w:val="GambarBAB2"/>
        <w:ind w:left="0" w:firstLine="0"/>
        <w:rPr>
          <w:ins w:id="4572" w:author="arkat" w:date="2017-09-30T08:01:00Z"/>
          <w:b/>
          <w:i/>
          <w:rPrChange w:id="4573" w:author="arkat" w:date="2017-10-02T22:52:00Z">
            <w:rPr>
              <w:ins w:id="4574" w:author="arkat" w:date="2017-09-30T08:01:00Z"/>
              <w:szCs w:val="24"/>
              <w:lang w:val="en-US"/>
            </w:rPr>
          </w:rPrChange>
        </w:rPr>
        <w:pPrChange w:id="4575" w:author="arkat" w:date="2017-10-01T10:56:00Z">
          <w:pPr>
            <w:pStyle w:val="BodyText"/>
            <w:spacing w:after="0"/>
          </w:pPr>
        </w:pPrChange>
      </w:pPr>
      <w:bookmarkStart w:id="4576" w:name="_Toc495046373"/>
      <w:ins w:id="4577" w:author="arkat" w:date="2017-10-01T10:55:00Z">
        <w:r w:rsidRPr="00124EBE">
          <w:rPr>
            <w:b/>
            <w:i/>
            <w:rPrChange w:id="4578" w:author="arkat" w:date="2017-10-02T22:52:00Z">
              <w:rPr>
                <w:szCs w:val="24"/>
              </w:rPr>
            </w:rPrChange>
          </w:rPr>
          <w:t>Contoh Penggunaan Join</w:t>
        </w:r>
      </w:ins>
      <w:bookmarkEnd w:id="4576"/>
    </w:p>
    <w:p w14:paraId="6FC6D577" w14:textId="61210C4E" w:rsidR="00BB7A97" w:rsidRPr="00124EBE" w:rsidRDefault="006E35C8">
      <w:pPr>
        <w:pStyle w:val="BodyText"/>
        <w:numPr>
          <w:ilvl w:val="0"/>
          <w:numId w:val="130"/>
        </w:numPr>
        <w:spacing w:after="0"/>
        <w:ind w:left="540" w:hanging="270"/>
        <w:rPr>
          <w:ins w:id="4579" w:author="arkat" w:date="2017-09-30T07:56:00Z"/>
          <w:lang w:val="en-US"/>
          <w:rPrChange w:id="4580" w:author="arkat" w:date="2017-10-02T22:52:00Z">
            <w:rPr>
              <w:ins w:id="4581" w:author="arkat" w:date="2017-09-30T07:56:00Z"/>
              <w:szCs w:val="24"/>
            </w:rPr>
          </w:rPrChange>
        </w:rPr>
        <w:pPrChange w:id="4582" w:author="arkat" w:date="2017-10-02T22:52:00Z">
          <w:pPr>
            <w:pStyle w:val="BodyText"/>
            <w:spacing w:after="0"/>
          </w:pPr>
        </w:pPrChange>
      </w:pPr>
      <w:ins w:id="4583" w:author="arkat" w:date="2017-09-30T08:45:00Z">
        <w:r w:rsidRPr="00843C67">
          <w:rPr>
            <w:i/>
            <w:lang w:val="en-US"/>
          </w:rPr>
          <w:t>Decision</w:t>
        </w:r>
        <w:r w:rsidR="00B14709" w:rsidRPr="00843C67">
          <w:rPr>
            <w:i/>
            <w:lang w:val="en-US"/>
          </w:rPr>
          <w:t>/</w:t>
        </w:r>
        <w:r w:rsidR="00843C67" w:rsidRPr="00843C67">
          <w:rPr>
            <w:i/>
            <w:lang w:val="en-US"/>
          </w:rPr>
          <w:t xml:space="preserve">Branching </w:t>
        </w:r>
        <w:r w:rsidR="005E2D6F" w:rsidRPr="00843C67">
          <w:rPr>
            <w:i/>
            <w:lang w:val="en-US"/>
            <w:rPrChange w:id="4584" w:author="arkat" w:date="2017-10-02T23:13:00Z">
              <w:rPr>
                <w:szCs w:val="24"/>
                <w:lang w:val="en-US"/>
              </w:rPr>
            </w:rPrChange>
          </w:rPr>
          <w:t>Point</w:t>
        </w:r>
      </w:ins>
      <w:ins w:id="4585" w:author="arkat" w:date="2017-10-01T10:56:00Z">
        <w:r w:rsidR="00B14709">
          <w:rPr>
            <w:i/>
            <w:lang w:val="en-US"/>
          </w:rPr>
          <w:t xml:space="preserve">, </w:t>
        </w:r>
        <w:r w:rsidR="00B14709" w:rsidRPr="00124EBE">
          <w:rPr>
            <w:lang w:val="en-US"/>
          </w:rPr>
          <w:t>di BPMN ada 4 jenis</w:t>
        </w:r>
        <w:r w:rsidR="00B14709" w:rsidRPr="00124EBE">
          <w:rPr>
            <w:i/>
            <w:lang w:val="en-US"/>
            <w:rPrChange w:id="4586" w:author="arkat" w:date="2017-10-02T22:52:00Z">
              <w:rPr>
                <w:lang w:val="en-US"/>
              </w:rPr>
            </w:rPrChange>
          </w:rPr>
          <w:t xml:space="preserve"> </w:t>
        </w:r>
      </w:ins>
      <w:ins w:id="4587" w:author="arkat" w:date="2017-10-01T10:57:00Z">
        <w:r w:rsidR="00B14709">
          <w:rPr>
            <w:i/>
            <w:lang w:val="en-US"/>
          </w:rPr>
          <w:t xml:space="preserve">decision </w:t>
        </w:r>
        <w:r w:rsidR="00B14709" w:rsidRPr="00124EBE">
          <w:rPr>
            <w:lang w:val="en-US"/>
          </w:rPr>
          <w:t>atau titik percabangan, yaitu:</w:t>
        </w:r>
      </w:ins>
    </w:p>
    <w:p w14:paraId="24FEECC6" w14:textId="5298A6F3" w:rsidR="00B94480" w:rsidRDefault="005E2D6F">
      <w:pPr>
        <w:pStyle w:val="BodyText"/>
        <w:numPr>
          <w:ilvl w:val="7"/>
          <w:numId w:val="100"/>
        </w:numPr>
        <w:spacing w:after="0"/>
        <w:ind w:left="810" w:hanging="270"/>
        <w:rPr>
          <w:ins w:id="4588" w:author="arkat" w:date="2017-10-01T12:09:00Z"/>
          <w:szCs w:val="24"/>
          <w:lang w:val="en-US"/>
        </w:rPr>
        <w:pPrChange w:id="4589" w:author="arkat" w:date="2017-10-02T22:53:00Z">
          <w:pPr>
            <w:pStyle w:val="BodyText"/>
            <w:spacing w:after="0"/>
          </w:pPr>
        </w:pPrChange>
      </w:pPr>
      <w:ins w:id="4590" w:author="arkat" w:date="2017-09-30T08:46:00Z">
        <w:r w:rsidRPr="00124EBE">
          <w:rPr>
            <w:i/>
            <w:szCs w:val="24"/>
            <w:lang w:val="en-US"/>
            <w:rPrChange w:id="4591" w:author="arkat" w:date="2017-10-02T22:53:00Z">
              <w:rPr>
                <w:szCs w:val="24"/>
                <w:lang w:val="en-US"/>
              </w:rPr>
            </w:rPrChange>
          </w:rPr>
          <w:t>Exclusive</w:t>
        </w:r>
      </w:ins>
      <w:ins w:id="4592" w:author="arkat" w:date="2017-10-01T12:09:00Z">
        <w:r w:rsidR="00B94480">
          <w:rPr>
            <w:szCs w:val="24"/>
            <w:lang w:val="en-US"/>
          </w:rPr>
          <w:t>, Jenis</w:t>
        </w:r>
      </w:ins>
      <w:ins w:id="4593" w:author="arkat" w:date="2017-10-01T12:06:00Z">
        <w:r w:rsidR="00B94480">
          <w:rPr>
            <w:szCs w:val="24"/>
            <w:lang w:val="en-US"/>
          </w:rPr>
          <w:t xml:space="preserve"> </w:t>
        </w:r>
        <w:r w:rsidR="00B94480">
          <w:rPr>
            <w:i/>
            <w:szCs w:val="24"/>
            <w:lang w:val="en-US"/>
          </w:rPr>
          <w:t xml:space="preserve">Decision </w:t>
        </w:r>
        <w:r w:rsidR="00B94480">
          <w:rPr>
            <w:szCs w:val="24"/>
            <w:lang w:val="en-US"/>
          </w:rPr>
          <w:t xml:space="preserve">ini mewakili titik percabangan dimana </w:t>
        </w:r>
      </w:ins>
      <w:ins w:id="4594" w:author="arkat" w:date="2017-10-02T22:53:00Z">
        <w:r w:rsidR="00124EBE">
          <w:rPr>
            <w:szCs w:val="24"/>
            <w:lang w:val="en-US"/>
          </w:rPr>
          <w:t>alternatif</w:t>
        </w:r>
      </w:ins>
      <w:ins w:id="4595" w:author="arkat" w:date="2017-10-01T12:07:00Z">
        <w:r w:rsidR="00124EBE">
          <w:rPr>
            <w:szCs w:val="24"/>
            <w:lang w:val="en-US"/>
          </w:rPr>
          <w:t xml:space="preserve"> </w:t>
        </w:r>
        <w:r w:rsidR="00B94480">
          <w:rPr>
            <w:szCs w:val="24"/>
            <w:lang w:val="en-US"/>
          </w:rPr>
          <w:t xml:space="preserve">didasarkan pada ekspresi kondisi yang terdapat pada </w:t>
        </w:r>
        <w:r w:rsidR="00B94480" w:rsidRPr="00B94480">
          <w:rPr>
            <w:i/>
            <w:szCs w:val="24"/>
            <w:lang w:val="en-US"/>
            <w:rPrChange w:id="4596" w:author="arkat" w:date="2017-10-01T12:09:00Z">
              <w:rPr>
                <w:szCs w:val="24"/>
                <w:lang w:val="en-US"/>
              </w:rPr>
            </w:rPrChange>
          </w:rPr>
          <w:t>Outgoing Sequence Flow</w:t>
        </w:r>
        <w:r w:rsidR="00B94480">
          <w:rPr>
            <w:szCs w:val="24"/>
            <w:lang w:val="en-US"/>
          </w:rPr>
          <w:t xml:space="preserve">. Hanya satu </w:t>
        </w:r>
      </w:ins>
      <w:ins w:id="4597" w:author="arkat" w:date="2017-10-01T12:08:00Z">
        <w:r w:rsidR="00124EBE">
          <w:rPr>
            <w:szCs w:val="24"/>
            <w:lang w:val="en-US"/>
          </w:rPr>
          <w:t>alternatif</w:t>
        </w:r>
      </w:ins>
      <w:ins w:id="4598" w:author="arkat" w:date="2017-10-01T12:07:00Z">
        <w:r w:rsidR="00B94480">
          <w:rPr>
            <w:szCs w:val="24"/>
            <w:lang w:val="en-US"/>
          </w:rPr>
          <w:t xml:space="preserve"> </w:t>
        </w:r>
      </w:ins>
      <w:ins w:id="4599" w:author="arkat" w:date="2017-10-01T12:08:00Z">
        <w:r w:rsidR="00B94480">
          <w:rPr>
            <w:szCs w:val="24"/>
            <w:lang w:val="en-US"/>
          </w:rPr>
          <w:t xml:space="preserve">yang </w:t>
        </w:r>
      </w:ins>
      <w:ins w:id="4600" w:author="arkat" w:date="2017-10-06T08:01:00Z">
        <w:r w:rsidR="008D650E">
          <w:rPr>
            <w:szCs w:val="24"/>
            <w:lang w:val="en-US"/>
          </w:rPr>
          <w:t>akan</w:t>
        </w:r>
      </w:ins>
      <w:ins w:id="4601" w:author="arkat" w:date="2017-10-01T12:08:00Z">
        <w:r w:rsidR="00B94480">
          <w:rPr>
            <w:szCs w:val="24"/>
            <w:lang w:val="en-US"/>
          </w:rPr>
          <w:t xml:space="preserve"> dipilih.</w:t>
        </w:r>
      </w:ins>
      <w:ins w:id="4602" w:author="arkat" w:date="2017-10-01T10:59:00Z">
        <w:r w:rsidR="00B14709">
          <w:rPr>
            <w:szCs w:val="24"/>
            <w:lang w:val="en-US"/>
          </w:rPr>
          <w:t xml:space="preserve"> </w:t>
        </w:r>
      </w:ins>
      <w:ins w:id="4603" w:author="arkat" w:date="2017-10-04T23:22:00Z">
        <w:r w:rsidR="00611E55">
          <w:rPr>
            <w:szCs w:val="24"/>
            <w:lang w:val="en-US"/>
          </w:rPr>
          <w:t xml:space="preserve">Contoh penggunaan </w:t>
        </w:r>
        <w:r w:rsidR="00611E55">
          <w:rPr>
            <w:i/>
            <w:szCs w:val="24"/>
            <w:lang w:val="en-US"/>
          </w:rPr>
          <w:t xml:space="preserve">Exclusive Gateway </w:t>
        </w:r>
        <w:r w:rsidR="00611E55">
          <w:rPr>
            <w:szCs w:val="24"/>
            <w:lang w:val="en-US"/>
          </w:rPr>
          <w:t>sebagaimana gambar 2.14.</w:t>
        </w:r>
      </w:ins>
    </w:p>
    <w:p w14:paraId="1A9ED832" w14:textId="77777777" w:rsidR="00B94480" w:rsidRDefault="00B94480">
      <w:pPr>
        <w:pStyle w:val="BodyText"/>
        <w:spacing w:after="0"/>
        <w:ind w:left="450"/>
        <w:jc w:val="left"/>
        <w:rPr>
          <w:ins w:id="4604" w:author="arkat" w:date="2017-10-01T12:09:00Z"/>
          <w:szCs w:val="24"/>
          <w:lang w:val="en-US"/>
        </w:rPr>
        <w:pPrChange w:id="4605" w:author="arkat" w:date="2017-10-01T12:09:00Z">
          <w:pPr>
            <w:pStyle w:val="BodyText"/>
            <w:spacing w:after="0"/>
          </w:pPr>
        </w:pPrChange>
      </w:pPr>
    </w:p>
    <w:p w14:paraId="561AB19B" w14:textId="62CE2CF0" w:rsidR="005E2D6F" w:rsidRDefault="005E2D6F">
      <w:pPr>
        <w:pStyle w:val="BodyText"/>
        <w:spacing w:after="0"/>
        <w:ind w:left="450"/>
        <w:jc w:val="center"/>
        <w:rPr>
          <w:ins w:id="4606" w:author="arkat" w:date="2017-10-01T12:10:00Z"/>
          <w:szCs w:val="24"/>
          <w:lang w:val="en-US"/>
        </w:rPr>
        <w:pPrChange w:id="4607" w:author="arkat" w:date="2017-10-01T12:09:00Z">
          <w:pPr>
            <w:pStyle w:val="BodyText"/>
            <w:spacing w:after="0"/>
          </w:pPr>
        </w:pPrChange>
      </w:pPr>
      <w:ins w:id="4608" w:author="arkat" w:date="2017-09-30T08:50:00Z">
        <w:r>
          <w:rPr>
            <w:noProof/>
            <w:lang w:val="en-US"/>
          </w:rPr>
          <w:drawing>
            <wp:inline distT="0" distB="0" distL="0" distR="0" wp14:anchorId="1B82CA67" wp14:editId="1682877E">
              <wp:extent cx="1959629" cy="1198068"/>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3990" t="43644" r="33839" b="21377"/>
                      <a:stretch/>
                    </pic:blipFill>
                    <pic:spPr bwMode="auto">
                      <a:xfrm>
                        <a:off x="0" y="0"/>
                        <a:ext cx="1970662" cy="1204814"/>
                      </a:xfrm>
                      <a:prstGeom prst="rect">
                        <a:avLst/>
                      </a:prstGeom>
                      <a:ln>
                        <a:noFill/>
                      </a:ln>
                      <a:extLst>
                        <a:ext uri="{53640926-AAD7-44D8-BBD7-CCE9431645EC}">
                          <a14:shadowObscured xmlns:a14="http://schemas.microsoft.com/office/drawing/2010/main"/>
                        </a:ext>
                      </a:extLst>
                    </pic:spPr>
                  </pic:pic>
                </a:graphicData>
              </a:graphic>
            </wp:inline>
          </w:drawing>
        </w:r>
      </w:ins>
    </w:p>
    <w:p w14:paraId="1AABFE95" w14:textId="62D6160C" w:rsidR="00B94480" w:rsidRPr="00AA585C" w:rsidRDefault="00B94480">
      <w:pPr>
        <w:pStyle w:val="GambarBAB2"/>
        <w:ind w:left="0" w:firstLine="0"/>
        <w:rPr>
          <w:ins w:id="4609" w:author="arkat" w:date="2017-10-01T12:09:00Z"/>
          <w:b/>
          <w:i/>
          <w:rPrChange w:id="4610" w:author="arkat" w:date="2017-10-02T21:55:00Z">
            <w:rPr>
              <w:ins w:id="4611" w:author="arkat" w:date="2017-10-01T12:09:00Z"/>
              <w:szCs w:val="24"/>
              <w:lang w:val="en-US"/>
            </w:rPr>
          </w:rPrChange>
        </w:rPr>
        <w:pPrChange w:id="4612" w:author="arkat" w:date="2017-10-01T12:10:00Z">
          <w:pPr>
            <w:pStyle w:val="BodyText"/>
            <w:spacing w:after="0"/>
          </w:pPr>
        </w:pPrChange>
      </w:pPr>
      <w:bookmarkStart w:id="4613" w:name="_Toc495046374"/>
      <w:ins w:id="4614" w:author="arkat" w:date="2017-10-01T12:10:00Z">
        <w:r w:rsidRPr="00AA585C">
          <w:rPr>
            <w:b/>
            <w:rPrChange w:id="4615" w:author="arkat" w:date="2017-10-02T21:55:00Z">
              <w:rPr>
                <w:szCs w:val="24"/>
              </w:rPr>
            </w:rPrChange>
          </w:rPr>
          <w:t>Contoh Pengguna</w:t>
        </w:r>
      </w:ins>
      <w:ins w:id="4616" w:author="arkat" w:date="2017-10-02T21:55:00Z">
        <w:r w:rsidR="00AA585C" w:rsidRPr="00AA585C">
          <w:rPr>
            <w:b/>
            <w:rPrChange w:id="4617" w:author="arkat" w:date="2017-10-02T21:55:00Z">
              <w:rPr>
                <w:i/>
              </w:rPr>
            </w:rPrChange>
          </w:rPr>
          <w:t>a</w:t>
        </w:r>
      </w:ins>
      <w:ins w:id="4618" w:author="arkat" w:date="2017-10-01T12:10:00Z">
        <w:r w:rsidR="00AA585C" w:rsidRPr="00AA585C">
          <w:rPr>
            <w:b/>
            <w:rPrChange w:id="4619" w:author="arkat" w:date="2017-10-02T21:55:00Z">
              <w:rPr>
                <w:i/>
              </w:rPr>
            </w:rPrChange>
          </w:rPr>
          <w:t>n</w:t>
        </w:r>
        <w:r w:rsidRPr="00AA585C">
          <w:rPr>
            <w:b/>
            <w:i/>
            <w:rPrChange w:id="4620" w:author="arkat" w:date="2017-10-02T21:55:00Z">
              <w:rPr>
                <w:szCs w:val="24"/>
              </w:rPr>
            </w:rPrChange>
          </w:rPr>
          <w:t xml:space="preserve"> Exclusive Gateway</w:t>
        </w:r>
      </w:ins>
      <w:bookmarkEnd w:id="4613"/>
    </w:p>
    <w:p w14:paraId="5AD8A3F2" w14:textId="1C35E869" w:rsidR="00B94480" w:rsidRDefault="00AA585C">
      <w:pPr>
        <w:pStyle w:val="BodyText"/>
        <w:spacing w:after="0"/>
        <w:jc w:val="center"/>
        <w:rPr>
          <w:ins w:id="4621" w:author="arkat" w:date="2017-09-30T08:46:00Z"/>
          <w:szCs w:val="24"/>
          <w:lang w:val="en-US"/>
        </w:rPr>
        <w:pPrChange w:id="4622" w:author="arkat" w:date="2017-10-02T21:55:00Z">
          <w:pPr>
            <w:pStyle w:val="BodyText"/>
            <w:spacing w:after="0"/>
          </w:pPr>
        </w:pPrChange>
      </w:pPr>
      <w:ins w:id="4623" w:author="arkat" w:date="2017-10-02T21:54:00Z">
        <w:r>
          <w:rPr>
            <w:szCs w:val="24"/>
            <w:lang w:val="en-US"/>
          </w:rPr>
          <w:t xml:space="preserve">Sumber : </w:t>
        </w:r>
        <w:r>
          <w:rPr>
            <w:szCs w:val="24"/>
            <w:lang w:val="en-US"/>
          </w:rPr>
          <w:fldChar w:fldCharType="begin" w:fldLock="1"/>
        </w:r>
      </w:ins>
      <w:r>
        <w:rPr>
          <w:szCs w:val="24"/>
          <w:lang w:val="en-US"/>
        </w:rP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Pr>
          <w:szCs w:val="24"/>
          <w:lang w:val="en-US"/>
        </w:rPr>
        <w:fldChar w:fldCharType="separate"/>
      </w:r>
      <w:del w:id="4624" w:author="arkat" w:date="2017-10-02T21:55:00Z">
        <w:r w:rsidRPr="00AA585C" w:rsidDel="00AA585C">
          <w:rPr>
            <w:noProof/>
            <w:szCs w:val="24"/>
            <w:lang w:val="en-US"/>
          </w:rPr>
          <w:delText>(</w:delText>
        </w:r>
      </w:del>
      <w:r w:rsidRPr="00AA585C">
        <w:rPr>
          <w:noProof/>
          <w:szCs w:val="24"/>
          <w:lang w:val="en-US"/>
        </w:rPr>
        <w:t>OMG</w:t>
      </w:r>
      <w:del w:id="4625" w:author="arkat" w:date="2017-10-02T21:55:00Z">
        <w:r w:rsidRPr="00AA585C" w:rsidDel="00AA585C">
          <w:rPr>
            <w:noProof/>
            <w:szCs w:val="24"/>
            <w:lang w:val="en-US"/>
          </w:rPr>
          <w:delText>,</w:delText>
        </w:r>
      </w:del>
      <w:r w:rsidRPr="00AA585C">
        <w:rPr>
          <w:noProof/>
          <w:szCs w:val="24"/>
          <w:lang w:val="en-US"/>
        </w:rPr>
        <w:t xml:space="preserve"> </w:t>
      </w:r>
      <w:ins w:id="4626" w:author="arkat" w:date="2017-10-02T21:55:00Z">
        <w:r>
          <w:rPr>
            <w:noProof/>
            <w:szCs w:val="24"/>
            <w:lang w:val="en-US"/>
          </w:rPr>
          <w:t>(</w:t>
        </w:r>
      </w:ins>
      <w:r w:rsidRPr="00AA585C">
        <w:rPr>
          <w:noProof/>
          <w:szCs w:val="24"/>
          <w:lang w:val="en-US"/>
        </w:rPr>
        <w:t>2011)</w:t>
      </w:r>
      <w:ins w:id="4627" w:author="arkat" w:date="2017-10-02T21:54:00Z">
        <w:r>
          <w:rPr>
            <w:szCs w:val="24"/>
            <w:lang w:val="en-US"/>
          </w:rPr>
          <w:fldChar w:fldCharType="end"/>
        </w:r>
      </w:ins>
    </w:p>
    <w:p w14:paraId="3D1D7032" w14:textId="48768981" w:rsidR="00B94480" w:rsidRDefault="005E2D6F">
      <w:pPr>
        <w:pStyle w:val="BodyText"/>
        <w:numPr>
          <w:ilvl w:val="7"/>
          <w:numId w:val="100"/>
        </w:numPr>
        <w:spacing w:after="0"/>
        <w:ind w:left="810" w:hanging="270"/>
        <w:rPr>
          <w:ins w:id="4628" w:author="arkat" w:date="2017-10-02T23:21:00Z"/>
          <w:szCs w:val="24"/>
          <w:lang w:val="en-US"/>
        </w:rPr>
        <w:pPrChange w:id="4629" w:author="arkat" w:date="2017-10-01T10:58:00Z">
          <w:pPr>
            <w:pStyle w:val="BodyText"/>
            <w:spacing w:after="0"/>
          </w:pPr>
        </w:pPrChange>
      </w:pPr>
      <w:ins w:id="4630" w:author="arkat" w:date="2017-09-30T08:46:00Z">
        <w:r w:rsidRPr="00124EBE">
          <w:rPr>
            <w:i/>
            <w:szCs w:val="24"/>
            <w:lang w:val="en-US"/>
            <w:rPrChange w:id="4631" w:author="arkat" w:date="2017-10-02T22:54:00Z">
              <w:rPr>
                <w:szCs w:val="24"/>
                <w:lang w:val="en-US"/>
              </w:rPr>
            </w:rPrChange>
          </w:rPr>
          <w:t>Event-Based</w:t>
        </w:r>
      </w:ins>
      <w:ins w:id="4632" w:author="arkat" w:date="2017-10-01T10:58:00Z">
        <w:r w:rsidR="00B14709">
          <w:rPr>
            <w:szCs w:val="24"/>
            <w:lang w:val="en-US"/>
          </w:rPr>
          <w:t xml:space="preserve">, </w:t>
        </w:r>
      </w:ins>
      <w:ins w:id="4633" w:author="arkat" w:date="2017-10-01T12:10:00Z">
        <w:r w:rsidR="00B94480">
          <w:rPr>
            <w:szCs w:val="24"/>
            <w:lang w:val="en-US"/>
          </w:rPr>
          <w:t xml:space="preserve">Jenis </w:t>
        </w:r>
        <w:r w:rsidR="00B94480">
          <w:rPr>
            <w:i/>
            <w:szCs w:val="24"/>
            <w:lang w:val="en-US"/>
          </w:rPr>
          <w:t xml:space="preserve">Decision </w:t>
        </w:r>
        <w:r w:rsidR="00B94480">
          <w:rPr>
            <w:szCs w:val="24"/>
            <w:lang w:val="en-US"/>
          </w:rPr>
          <w:t>ini mewakili titi</w:t>
        </w:r>
        <w:r w:rsidR="00124EBE">
          <w:rPr>
            <w:szCs w:val="24"/>
            <w:lang w:val="en-US"/>
          </w:rPr>
          <w:t>k percabangan dimana alternatif</w:t>
        </w:r>
        <w:r w:rsidR="00B94480">
          <w:rPr>
            <w:szCs w:val="24"/>
            <w:lang w:val="en-US"/>
          </w:rPr>
          <w:t xml:space="preserve"> didasarkan pada ekspresi </w:t>
        </w:r>
      </w:ins>
      <w:ins w:id="4634" w:author="arkat" w:date="2017-10-01T12:11:00Z">
        <w:r w:rsidR="00B94480">
          <w:rPr>
            <w:i/>
            <w:szCs w:val="24"/>
            <w:lang w:val="en-US"/>
          </w:rPr>
          <w:t xml:space="preserve">Event </w:t>
        </w:r>
        <w:r w:rsidR="00B94480">
          <w:rPr>
            <w:szCs w:val="24"/>
            <w:lang w:val="en-US"/>
          </w:rPr>
          <w:t xml:space="preserve">yang terjadi di dalam Proses atau </w:t>
        </w:r>
        <w:r w:rsidR="00B94480" w:rsidRPr="00B94480">
          <w:rPr>
            <w:i/>
            <w:szCs w:val="24"/>
            <w:lang w:val="en-US"/>
            <w:rPrChange w:id="4635" w:author="arkat" w:date="2017-10-01T12:12:00Z">
              <w:rPr>
                <w:szCs w:val="24"/>
                <w:lang w:val="en-US"/>
              </w:rPr>
            </w:rPrChange>
          </w:rPr>
          <w:t>Choreography</w:t>
        </w:r>
      </w:ins>
      <w:ins w:id="4636" w:author="arkat" w:date="2017-10-01T12:12:00Z">
        <w:r w:rsidR="00B94480">
          <w:rPr>
            <w:i/>
            <w:szCs w:val="24"/>
            <w:lang w:val="en-US"/>
          </w:rPr>
          <w:t xml:space="preserve">. Event </w:t>
        </w:r>
        <w:r w:rsidR="00B94480">
          <w:rPr>
            <w:szCs w:val="24"/>
            <w:lang w:val="en-US"/>
          </w:rPr>
          <w:t xml:space="preserve">Khusus, biasanya penerimaan </w:t>
        </w:r>
      </w:ins>
      <w:ins w:id="4637" w:author="arkat" w:date="2017-10-01T12:13:00Z">
        <w:r w:rsidR="00B94480">
          <w:rPr>
            <w:i/>
            <w:szCs w:val="24"/>
            <w:lang w:val="en-US"/>
          </w:rPr>
          <w:t xml:space="preserve">Message, </w:t>
        </w:r>
        <w:r w:rsidR="00B94480">
          <w:rPr>
            <w:szCs w:val="24"/>
            <w:lang w:val="en-US"/>
          </w:rPr>
          <w:t xml:space="preserve">menentukan jalur </w:t>
        </w:r>
      </w:ins>
      <w:ins w:id="4638" w:author="arkat" w:date="2017-10-01T12:14:00Z">
        <w:r w:rsidR="002E4FFA">
          <w:rPr>
            <w:szCs w:val="24"/>
            <w:lang w:val="en-US"/>
          </w:rPr>
          <w:t>mana yang</w:t>
        </w:r>
      </w:ins>
      <w:ins w:id="4639" w:author="arkat" w:date="2017-10-01T12:13:00Z">
        <w:r w:rsidR="00B94480">
          <w:rPr>
            <w:szCs w:val="24"/>
            <w:lang w:val="en-US"/>
          </w:rPr>
          <w:t xml:space="preserve"> </w:t>
        </w:r>
      </w:ins>
      <w:ins w:id="4640" w:author="arkat" w:date="2017-10-06T08:01:00Z">
        <w:r w:rsidR="008D650E">
          <w:rPr>
            <w:szCs w:val="24"/>
            <w:lang w:val="en-US"/>
          </w:rPr>
          <w:t>Akan</w:t>
        </w:r>
      </w:ins>
      <w:ins w:id="4641" w:author="arkat" w:date="2017-10-01T12:13:00Z">
        <w:r w:rsidR="00B94480">
          <w:rPr>
            <w:szCs w:val="24"/>
            <w:lang w:val="en-US"/>
          </w:rPr>
          <w:t xml:space="preserve"> dieksekusi</w:t>
        </w:r>
      </w:ins>
      <w:ins w:id="4642" w:author="arkat" w:date="2017-10-02T22:58:00Z">
        <w:r w:rsidR="0050462A">
          <w:rPr>
            <w:szCs w:val="24"/>
            <w:lang w:val="en-US"/>
          </w:rPr>
          <w:t xml:space="preserve"> digambarkan sebagaimana pada gambar 2.</w:t>
        </w:r>
      </w:ins>
      <w:ins w:id="4643" w:author="arkat" w:date="2017-10-04T23:23:00Z">
        <w:r w:rsidR="00611E55">
          <w:rPr>
            <w:szCs w:val="24"/>
            <w:lang w:val="en-US"/>
          </w:rPr>
          <w:t>1</w:t>
        </w:r>
      </w:ins>
      <w:ins w:id="4644" w:author="arkat" w:date="2017-10-02T22:58:00Z">
        <w:r w:rsidR="0050462A">
          <w:rPr>
            <w:szCs w:val="24"/>
            <w:lang w:val="en-US"/>
          </w:rPr>
          <w:t>5 bagian atas</w:t>
        </w:r>
      </w:ins>
      <w:ins w:id="4645" w:author="arkat" w:date="2017-10-01T12:13:00Z">
        <w:r w:rsidR="00B94480">
          <w:rPr>
            <w:szCs w:val="24"/>
            <w:lang w:val="en-US"/>
          </w:rPr>
          <w:t xml:space="preserve">. Jenis </w:t>
        </w:r>
        <w:r w:rsidR="00B94480">
          <w:rPr>
            <w:i/>
            <w:szCs w:val="24"/>
            <w:lang w:val="en-US"/>
          </w:rPr>
          <w:t xml:space="preserve">Event </w:t>
        </w:r>
        <w:r w:rsidR="00B94480">
          <w:rPr>
            <w:szCs w:val="24"/>
            <w:lang w:val="en-US"/>
          </w:rPr>
          <w:t>lain yang bisa digun</w:t>
        </w:r>
      </w:ins>
      <w:ins w:id="4646" w:author="arkat" w:date="2017-10-06T08:01:00Z">
        <w:r w:rsidR="008D650E">
          <w:rPr>
            <w:szCs w:val="24"/>
            <w:lang w:val="en-US"/>
          </w:rPr>
          <w:t>akan</w:t>
        </w:r>
      </w:ins>
      <w:ins w:id="4647" w:author="arkat" w:date="2017-10-01T12:13:00Z">
        <w:r w:rsidR="00B94480">
          <w:rPr>
            <w:szCs w:val="24"/>
            <w:lang w:val="en-US"/>
          </w:rPr>
          <w:t xml:space="preserve"> adalah </w:t>
        </w:r>
      </w:ins>
      <w:ins w:id="4648" w:author="arkat" w:date="2017-10-01T12:14:00Z">
        <w:r w:rsidR="002E4FFA">
          <w:rPr>
            <w:i/>
            <w:szCs w:val="24"/>
            <w:lang w:val="en-US"/>
          </w:rPr>
          <w:t xml:space="preserve">Timer, </w:t>
        </w:r>
        <w:r w:rsidR="00124EBE">
          <w:rPr>
            <w:szCs w:val="24"/>
            <w:lang w:val="en-US"/>
          </w:rPr>
          <w:t>Hanya satu alternatif</w:t>
        </w:r>
        <w:r w:rsidR="002E4FFA">
          <w:rPr>
            <w:szCs w:val="24"/>
            <w:lang w:val="en-US"/>
          </w:rPr>
          <w:t xml:space="preserve"> yang dapat dipilih</w:t>
        </w:r>
      </w:ins>
      <w:ins w:id="4649" w:author="arkat" w:date="2017-10-02T22:58:00Z">
        <w:r w:rsidR="0050462A">
          <w:rPr>
            <w:szCs w:val="24"/>
            <w:lang w:val="en-US"/>
          </w:rPr>
          <w:t xml:space="preserve"> sebagaimana pada gambar 2.</w:t>
        </w:r>
      </w:ins>
      <w:ins w:id="4650" w:author="arkat" w:date="2017-10-04T23:23:00Z">
        <w:r w:rsidR="00611E55">
          <w:rPr>
            <w:szCs w:val="24"/>
            <w:lang w:val="en-US"/>
          </w:rPr>
          <w:t>1</w:t>
        </w:r>
      </w:ins>
      <w:ins w:id="4651" w:author="arkat" w:date="2017-10-02T22:58:00Z">
        <w:r w:rsidR="0050462A">
          <w:rPr>
            <w:szCs w:val="24"/>
            <w:lang w:val="en-US"/>
          </w:rPr>
          <w:t>5 bagian bawah</w:t>
        </w:r>
      </w:ins>
      <w:ins w:id="4652" w:author="arkat" w:date="2017-10-01T12:14:00Z">
        <w:r w:rsidR="002E4FFA">
          <w:rPr>
            <w:szCs w:val="24"/>
            <w:lang w:val="en-US"/>
          </w:rPr>
          <w:t>.</w:t>
        </w:r>
      </w:ins>
      <w:ins w:id="4653" w:author="arkat" w:date="2017-10-01T12:24:00Z">
        <w:r w:rsidR="002F6977">
          <w:rPr>
            <w:szCs w:val="24"/>
            <w:lang w:val="en-US"/>
          </w:rPr>
          <w:t xml:space="preserve"> </w:t>
        </w:r>
      </w:ins>
    </w:p>
    <w:p w14:paraId="0C4E313A" w14:textId="77777777" w:rsidR="007454BF" w:rsidRDefault="007454BF">
      <w:pPr>
        <w:pStyle w:val="BodyText"/>
        <w:spacing w:after="0"/>
        <w:ind w:left="2160"/>
        <w:rPr>
          <w:ins w:id="4654" w:author="arkat" w:date="2017-10-02T23:21:00Z"/>
          <w:szCs w:val="24"/>
          <w:lang w:val="en-US"/>
        </w:rPr>
        <w:pPrChange w:id="4655" w:author="arkat" w:date="2017-10-02T23:21:00Z">
          <w:pPr>
            <w:pStyle w:val="BodyText"/>
            <w:spacing w:after="0"/>
          </w:pPr>
        </w:pPrChange>
      </w:pPr>
    </w:p>
    <w:p w14:paraId="2EC32E67" w14:textId="77777777" w:rsidR="007454BF" w:rsidRDefault="007454BF">
      <w:pPr>
        <w:pStyle w:val="BodyText"/>
        <w:spacing w:after="0"/>
        <w:ind w:left="2160"/>
        <w:rPr>
          <w:ins w:id="4656" w:author="arkat" w:date="2017-10-02T23:21:00Z"/>
          <w:szCs w:val="24"/>
          <w:lang w:val="en-US"/>
        </w:rPr>
        <w:pPrChange w:id="4657" w:author="arkat" w:date="2017-10-02T23:21:00Z">
          <w:pPr>
            <w:pStyle w:val="BodyText"/>
            <w:spacing w:after="0"/>
          </w:pPr>
        </w:pPrChange>
      </w:pPr>
    </w:p>
    <w:p w14:paraId="10D7DEF7" w14:textId="77777777" w:rsidR="007454BF" w:rsidRDefault="007454BF">
      <w:pPr>
        <w:pStyle w:val="BodyText"/>
        <w:spacing w:after="0"/>
        <w:ind w:left="2160"/>
        <w:rPr>
          <w:ins w:id="4658" w:author="arkat" w:date="2017-10-02T23:21:00Z"/>
          <w:szCs w:val="24"/>
          <w:lang w:val="en-US"/>
        </w:rPr>
        <w:pPrChange w:id="4659" w:author="arkat" w:date="2017-10-02T23:21:00Z">
          <w:pPr>
            <w:pStyle w:val="BodyText"/>
            <w:spacing w:after="0"/>
          </w:pPr>
        </w:pPrChange>
      </w:pPr>
    </w:p>
    <w:p w14:paraId="44917063" w14:textId="77777777" w:rsidR="007454BF" w:rsidRDefault="007454BF">
      <w:pPr>
        <w:pStyle w:val="BodyText"/>
        <w:spacing w:after="0"/>
        <w:ind w:left="2160"/>
        <w:rPr>
          <w:ins w:id="4660" w:author="arkat" w:date="2017-10-02T23:21:00Z"/>
          <w:szCs w:val="24"/>
          <w:lang w:val="en-US"/>
        </w:rPr>
        <w:pPrChange w:id="4661" w:author="arkat" w:date="2017-10-02T23:21:00Z">
          <w:pPr>
            <w:pStyle w:val="BodyText"/>
            <w:spacing w:after="0"/>
          </w:pPr>
        </w:pPrChange>
      </w:pPr>
    </w:p>
    <w:p w14:paraId="1A916AD2" w14:textId="77777777" w:rsidR="007454BF" w:rsidRDefault="007454BF">
      <w:pPr>
        <w:pStyle w:val="BodyText"/>
        <w:spacing w:after="0"/>
        <w:ind w:left="2160"/>
        <w:rPr>
          <w:ins w:id="4662" w:author="arkat" w:date="2017-10-02T23:21:00Z"/>
          <w:szCs w:val="24"/>
          <w:lang w:val="en-US"/>
        </w:rPr>
        <w:pPrChange w:id="4663" w:author="arkat" w:date="2017-10-02T23:21:00Z">
          <w:pPr>
            <w:pStyle w:val="BodyText"/>
            <w:spacing w:after="0"/>
          </w:pPr>
        </w:pPrChange>
      </w:pPr>
    </w:p>
    <w:p w14:paraId="57BBC07F" w14:textId="77777777" w:rsidR="007454BF" w:rsidRDefault="007454BF">
      <w:pPr>
        <w:pStyle w:val="BodyText"/>
        <w:spacing w:after="0"/>
        <w:ind w:left="2160"/>
        <w:rPr>
          <w:ins w:id="4664" w:author="arkat" w:date="2017-10-02T23:21:00Z"/>
          <w:szCs w:val="24"/>
          <w:lang w:val="en-US"/>
        </w:rPr>
        <w:pPrChange w:id="4665" w:author="arkat" w:date="2017-10-02T23:21:00Z">
          <w:pPr>
            <w:pStyle w:val="BodyText"/>
            <w:spacing w:after="0"/>
          </w:pPr>
        </w:pPrChange>
      </w:pPr>
    </w:p>
    <w:p w14:paraId="58D4A98B" w14:textId="77777777" w:rsidR="007454BF" w:rsidRDefault="007454BF">
      <w:pPr>
        <w:pStyle w:val="BodyText"/>
        <w:spacing w:after="0"/>
        <w:ind w:left="2160"/>
        <w:rPr>
          <w:ins w:id="4666" w:author="arkat" w:date="2017-10-02T23:21:00Z"/>
          <w:szCs w:val="24"/>
          <w:lang w:val="en-US"/>
        </w:rPr>
        <w:pPrChange w:id="4667" w:author="arkat" w:date="2017-10-02T23:21:00Z">
          <w:pPr>
            <w:pStyle w:val="BodyText"/>
            <w:spacing w:after="0"/>
          </w:pPr>
        </w:pPrChange>
      </w:pPr>
    </w:p>
    <w:p w14:paraId="7179186D" w14:textId="77777777" w:rsidR="007454BF" w:rsidRDefault="007454BF">
      <w:pPr>
        <w:pStyle w:val="BodyText"/>
        <w:spacing w:after="0"/>
        <w:ind w:left="2160"/>
        <w:rPr>
          <w:ins w:id="4668" w:author="arkat" w:date="2017-10-01T12:14:00Z"/>
          <w:szCs w:val="24"/>
          <w:lang w:val="en-US"/>
        </w:rPr>
        <w:pPrChange w:id="4669" w:author="arkat" w:date="2017-10-02T23:21:00Z">
          <w:pPr>
            <w:pStyle w:val="BodyText"/>
            <w:spacing w:after="0"/>
          </w:pPr>
        </w:pPrChange>
      </w:pP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670" w:author="arkat" w:date="2017-10-02T22:58:00Z">
          <w:tblPr>
            <w:tblStyle w:val="TableGrid"/>
            <w:tblW w:w="0" w:type="auto"/>
            <w:tblInd w:w="1440" w:type="dxa"/>
            <w:tblLook w:val="04A0" w:firstRow="1" w:lastRow="0" w:firstColumn="1" w:lastColumn="0" w:noHBand="0" w:noVBand="1"/>
          </w:tblPr>
        </w:tblPrChange>
      </w:tblPr>
      <w:tblGrid>
        <w:gridCol w:w="3642"/>
        <w:gridCol w:w="2857"/>
        <w:tblGridChange w:id="4671">
          <w:tblGrid>
            <w:gridCol w:w="3909"/>
            <w:gridCol w:w="2580"/>
          </w:tblGrid>
        </w:tblGridChange>
      </w:tblGrid>
      <w:tr w:rsidR="00124EBE" w14:paraId="50482984" w14:textId="77777777" w:rsidTr="0050462A">
        <w:trPr>
          <w:ins w:id="4672" w:author="arkat" w:date="2017-10-02T22:55:00Z"/>
        </w:trPr>
        <w:tc>
          <w:tcPr>
            <w:tcW w:w="3964" w:type="dxa"/>
            <w:vAlign w:val="center"/>
            <w:tcPrChange w:id="4673" w:author="arkat" w:date="2017-10-02T22:58:00Z">
              <w:tcPr>
                <w:tcW w:w="3964" w:type="dxa"/>
              </w:tcPr>
            </w:tcPrChange>
          </w:tcPr>
          <w:p w14:paraId="0D4F9A54" w14:textId="496E5107" w:rsidR="00124EBE" w:rsidRDefault="00124EBE" w:rsidP="00124EBE">
            <w:pPr>
              <w:pStyle w:val="BodyText"/>
              <w:spacing w:after="0"/>
              <w:rPr>
                <w:ins w:id="4674" w:author="arkat" w:date="2017-10-02T22:55:00Z"/>
                <w:szCs w:val="24"/>
                <w:lang w:val="en-US"/>
              </w:rPr>
            </w:pPr>
            <w:ins w:id="4675" w:author="arkat" w:date="2017-10-02T22:55:00Z">
              <w:r>
                <w:rPr>
                  <w:noProof/>
                  <w:lang w:val="en-US"/>
                </w:rPr>
                <w:lastRenderedPageBreak/>
                <w:drawing>
                  <wp:inline distT="0" distB="0" distL="0" distR="0" wp14:anchorId="28276285" wp14:editId="55DC19E8">
                    <wp:extent cx="1916430" cy="1513708"/>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46491" t="24400" r="31105" b="44128"/>
                            <a:stretch/>
                          </pic:blipFill>
                          <pic:spPr bwMode="auto">
                            <a:xfrm>
                              <a:off x="0" y="0"/>
                              <a:ext cx="1960178" cy="154826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4676" w:author="arkat" w:date="2017-10-02T22:58:00Z">
              <w:tcPr>
                <w:tcW w:w="3965" w:type="dxa"/>
              </w:tcPr>
            </w:tcPrChange>
          </w:tcPr>
          <w:p w14:paraId="41E02DC1" w14:textId="0A56BABE" w:rsidR="00124EBE" w:rsidRDefault="0050462A" w:rsidP="00124EBE">
            <w:pPr>
              <w:pStyle w:val="BodyText"/>
              <w:spacing w:after="0"/>
              <w:rPr>
                <w:ins w:id="4677" w:author="arkat" w:date="2017-10-02T22:55:00Z"/>
                <w:szCs w:val="24"/>
                <w:lang w:val="en-US"/>
              </w:rPr>
            </w:pPr>
            <w:ins w:id="4678" w:author="arkat" w:date="2017-10-02T22:57:00Z">
              <w:r>
                <w:rPr>
                  <w:szCs w:val="24"/>
                  <w:lang w:val="en-US"/>
                </w:rPr>
                <w:t>Tasks of Type Receive</w:t>
              </w:r>
            </w:ins>
          </w:p>
        </w:tc>
      </w:tr>
      <w:tr w:rsidR="00124EBE" w14:paraId="03E8A31C" w14:textId="77777777" w:rsidTr="0050462A">
        <w:trPr>
          <w:ins w:id="4679" w:author="arkat" w:date="2017-10-02T22:55:00Z"/>
        </w:trPr>
        <w:tc>
          <w:tcPr>
            <w:tcW w:w="3964" w:type="dxa"/>
            <w:vAlign w:val="center"/>
            <w:tcPrChange w:id="4680" w:author="arkat" w:date="2017-10-02T22:58:00Z">
              <w:tcPr>
                <w:tcW w:w="3964" w:type="dxa"/>
              </w:tcPr>
            </w:tcPrChange>
          </w:tcPr>
          <w:p w14:paraId="7B6D9613" w14:textId="6543B4E9" w:rsidR="00124EBE" w:rsidRDefault="00124EBE" w:rsidP="00124EBE">
            <w:pPr>
              <w:pStyle w:val="BodyText"/>
              <w:spacing w:after="0"/>
              <w:rPr>
                <w:ins w:id="4681" w:author="arkat" w:date="2017-10-02T22:55:00Z"/>
                <w:szCs w:val="24"/>
                <w:lang w:val="en-US"/>
              </w:rPr>
            </w:pPr>
            <w:ins w:id="4682" w:author="arkat" w:date="2017-10-02T22:55:00Z">
              <w:r>
                <w:rPr>
                  <w:noProof/>
                  <w:lang w:val="en-US"/>
                </w:rPr>
                <w:drawing>
                  <wp:inline distT="0" distB="0" distL="0" distR="0" wp14:anchorId="71803837" wp14:editId="09DDE01F">
                    <wp:extent cx="1828800" cy="1517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5362" t="34698" r="35979" b="23010"/>
                            <a:stretch/>
                          </pic:blipFill>
                          <pic:spPr bwMode="auto">
                            <a:xfrm>
                              <a:off x="0" y="0"/>
                              <a:ext cx="1866259" cy="154859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4683" w:author="arkat" w:date="2017-10-02T22:58:00Z">
              <w:tcPr>
                <w:tcW w:w="3965" w:type="dxa"/>
              </w:tcPr>
            </w:tcPrChange>
          </w:tcPr>
          <w:p w14:paraId="36235109" w14:textId="362DAE05" w:rsidR="00124EBE" w:rsidRDefault="0050462A" w:rsidP="00124EBE">
            <w:pPr>
              <w:pStyle w:val="BodyText"/>
              <w:spacing w:after="0"/>
              <w:rPr>
                <w:ins w:id="4684" w:author="arkat" w:date="2017-10-02T22:55:00Z"/>
                <w:szCs w:val="24"/>
                <w:lang w:val="en-US"/>
              </w:rPr>
            </w:pPr>
            <w:ins w:id="4685" w:author="arkat" w:date="2017-10-02T22:57:00Z">
              <w:r w:rsidRPr="0050462A">
                <w:rPr>
                  <w:szCs w:val="24"/>
                  <w:lang w:val="en-US"/>
                </w:rPr>
                <w:t>Intermediate Events of Type Message</w:t>
              </w:r>
            </w:ins>
          </w:p>
        </w:tc>
      </w:tr>
    </w:tbl>
    <w:p w14:paraId="796711EA" w14:textId="3FD66080" w:rsidR="002F6977" w:rsidRPr="0050462A" w:rsidRDefault="002F6977">
      <w:pPr>
        <w:pStyle w:val="GambarBAB2"/>
        <w:ind w:left="0" w:firstLine="0"/>
        <w:rPr>
          <w:ins w:id="4686" w:author="arkat" w:date="2017-09-30T08:58:00Z"/>
          <w:b/>
          <w:i/>
          <w:rPrChange w:id="4687" w:author="arkat" w:date="2017-10-02T22:59:00Z">
            <w:rPr>
              <w:ins w:id="4688" w:author="arkat" w:date="2017-09-30T08:58:00Z"/>
              <w:szCs w:val="24"/>
              <w:lang w:val="en-US"/>
            </w:rPr>
          </w:rPrChange>
        </w:rPr>
        <w:pPrChange w:id="4689" w:author="arkat" w:date="2017-10-01T12:26:00Z">
          <w:pPr>
            <w:pStyle w:val="BodyText"/>
            <w:spacing w:after="0"/>
          </w:pPr>
        </w:pPrChange>
      </w:pPr>
      <w:bookmarkStart w:id="4690" w:name="_Toc495046375"/>
      <w:ins w:id="4691" w:author="arkat" w:date="2017-10-01T12:27:00Z">
        <w:r w:rsidRPr="00E6554F">
          <w:rPr>
            <w:b/>
          </w:rPr>
          <w:t xml:space="preserve">Contoh </w:t>
        </w:r>
      </w:ins>
      <w:ins w:id="4692" w:author="arkat" w:date="2017-10-01T12:25:00Z">
        <w:r w:rsidR="00D2688E" w:rsidRPr="0050462A">
          <w:rPr>
            <w:b/>
            <w:rPrChange w:id="4693" w:author="arkat" w:date="2017-10-02T22:59:00Z">
              <w:rPr/>
            </w:rPrChange>
          </w:rPr>
          <w:t xml:space="preserve">penggunaan </w:t>
        </w:r>
        <w:r w:rsidR="00D2688E" w:rsidRPr="0050462A">
          <w:rPr>
            <w:b/>
            <w:i/>
            <w:rPrChange w:id="4694" w:author="arkat" w:date="2017-10-02T22:59:00Z">
              <w:rPr/>
            </w:rPrChange>
          </w:rPr>
          <w:t>Event-Based Gateway</w:t>
        </w:r>
      </w:ins>
      <w:bookmarkEnd w:id="4690"/>
    </w:p>
    <w:p w14:paraId="3E78EF09" w14:textId="256F7D33" w:rsidR="00E1779A" w:rsidRPr="0050462A" w:rsidRDefault="0050462A">
      <w:pPr>
        <w:jc w:val="center"/>
        <w:rPr>
          <w:ins w:id="4695" w:author="arkat" w:date="2017-10-01T12:26:00Z"/>
          <w:rPrChange w:id="4696" w:author="arkat" w:date="2017-10-02T22:59:00Z">
            <w:rPr>
              <w:ins w:id="4697" w:author="arkat" w:date="2017-10-01T12:26:00Z"/>
              <w:szCs w:val="24"/>
              <w:lang w:val="en-US"/>
            </w:rPr>
          </w:rPrChange>
        </w:rPr>
        <w:pPrChange w:id="4698" w:author="arkat" w:date="2017-10-02T22:59:00Z">
          <w:pPr>
            <w:pStyle w:val="BodyText"/>
            <w:spacing w:after="0"/>
          </w:pPr>
        </w:pPrChange>
      </w:pPr>
      <w:ins w:id="4699" w:author="arkat" w:date="2017-10-02T22:59:00Z">
        <w:r>
          <w:t xml:space="preserve">Sumber :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AA585C">
          <w:rPr>
            <w:noProof/>
          </w:rPr>
          <w:t xml:space="preserve">OMG </w:t>
        </w:r>
        <w:r>
          <w:rPr>
            <w:noProof/>
          </w:rPr>
          <w:t>(</w:t>
        </w:r>
        <w:r w:rsidRPr="00AA585C">
          <w:rPr>
            <w:noProof/>
          </w:rPr>
          <w:t>2011)</w:t>
        </w:r>
        <w:r>
          <w:fldChar w:fldCharType="end"/>
        </w:r>
      </w:ins>
    </w:p>
    <w:p w14:paraId="70376001" w14:textId="4A4E2AE9" w:rsidR="0076064B" w:rsidRDefault="005E2D6F">
      <w:pPr>
        <w:pStyle w:val="BodyText"/>
        <w:numPr>
          <w:ilvl w:val="7"/>
          <w:numId w:val="100"/>
        </w:numPr>
        <w:spacing w:after="0"/>
        <w:ind w:left="450" w:hanging="270"/>
        <w:rPr>
          <w:ins w:id="4700" w:author="arkat" w:date="2017-10-02T23:01:00Z"/>
          <w:szCs w:val="24"/>
          <w:lang w:val="en-US"/>
        </w:rPr>
        <w:pPrChange w:id="4701" w:author="arkat" w:date="2017-10-02T23:00:00Z">
          <w:pPr>
            <w:pStyle w:val="BodyText"/>
            <w:spacing w:after="0"/>
          </w:pPr>
        </w:pPrChange>
      </w:pPr>
      <w:ins w:id="4702" w:author="arkat" w:date="2017-09-30T08:47:00Z">
        <w:r w:rsidRPr="005E2D6F">
          <w:rPr>
            <w:szCs w:val="24"/>
            <w:lang w:val="en-US"/>
          </w:rPr>
          <w:t>Inclusive</w:t>
        </w:r>
      </w:ins>
      <w:ins w:id="4703" w:author="arkat" w:date="2017-10-01T12:32:00Z">
        <w:r w:rsidR="0019292B">
          <w:rPr>
            <w:szCs w:val="24"/>
            <w:lang w:val="en-US"/>
          </w:rPr>
          <w:t xml:space="preserve">, </w:t>
        </w:r>
      </w:ins>
      <w:ins w:id="4704" w:author="arkat" w:date="2017-10-01T13:18:00Z">
        <w:r w:rsidR="0076064B">
          <w:rPr>
            <w:szCs w:val="24"/>
            <w:lang w:val="en-US"/>
          </w:rPr>
          <w:t xml:space="preserve">Jenis </w:t>
        </w:r>
        <w:r w:rsidR="0076064B">
          <w:rPr>
            <w:i/>
            <w:szCs w:val="24"/>
            <w:lang w:val="en-US"/>
          </w:rPr>
          <w:t xml:space="preserve">Decision </w:t>
        </w:r>
        <w:r w:rsidR="0076064B">
          <w:rPr>
            <w:szCs w:val="24"/>
            <w:lang w:val="en-US"/>
          </w:rPr>
          <w:t>ini mewakili titi</w:t>
        </w:r>
        <w:r w:rsidR="0050462A">
          <w:rPr>
            <w:szCs w:val="24"/>
            <w:lang w:val="en-US"/>
          </w:rPr>
          <w:t>k percabangan dimana alternatif</w:t>
        </w:r>
        <w:r w:rsidR="0076064B">
          <w:rPr>
            <w:szCs w:val="24"/>
            <w:lang w:val="en-US"/>
          </w:rPr>
          <w:t xml:space="preserve"> didasarkan ekspresi kondisi didalam </w:t>
        </w:r>
      </w:ins>
      <w:ins w:id="4705" w:author="arkat" w:date="2017-09-30T08:59:00Z">
        <w:r w:rsidR="0076064B" w:rsidRPr="00C36A8C">
          <w:rPr>
            <w:i/>
            <w:szCs w:val="24"/>
            <w:lang w:val="en-US"/>
          </w:rPr>
          <w:t>O</w:t>
        </w:r>
        <w:r w:rsidR="00E1779A" w:rsidRPr="0076064B">
          <w:rPr>
            <w:i/>
            <w:szCs w:val="24"/>
            <w:lang w:val="en-US"/>
            <w:rPrChange w:id="4706" w:author="arkat" w:date="2017-10-01T13:18:00Z">
              <w:rPr>
                <w:szCs w:val="24"/>
                <w:lang w:val="en-US"/>
              </w:rPr>
            </w:rPrChange>
          </w:rPr>
          <w:t>utgoing Sequence Flows</w:t>
        </w:r>
        <w:r w:rsidR="00E1779A" w:rsidRPr="00C36A8C">
          <w:rPr>
            <w:szCs w:val="24"/>
            <w:lang w:val="en-US"/>
          </w:rPr>
          <w:t xml:space="preserve">. </w:t>
        </w:r>
      </w:ins>
      <w:ins w:id="4707" w:author="arkat" w:date="2017-10-01T14:06:00Z">
        <w:r w:rsidR="00B852D2">
          <w:rPr>
            <w:szCs w:val="24"/>
            <w:lang w:val="en-US"/>
          </w:rPr>
          <w:t xml:space="preserve">Dalam beberapa hal, notasi ini adalah </w:t>
        </w:r>
      </w:ins>
      <w:ins w:id="4708" w:author="arkat" w:date="2017-10-01T14:07:00Z">
        <w:r w:rsidR="00B852D2">
          <w:rPr>
            <w:szCs w:val="24"/>
            <w:lang w:val="en-US"/>
          </w:rPr>
          <w:t>keputusan biner (Ya/Tidak).</w:t>
        </w:r>
      </w:ins>
      <w:ins w:id="4709" w:author="arkat" w:date="2017-10-02T23:00:00Z">
        <w:r w:rsidR="0050462A">
          <w:rPr>
            <w:szCs w:val="24"/>
            <w:lang w:val="en-US"/>
          </w:rPr>
          <w:t xml:space="preserve"> </w:t>
        </w:r>
      </w:ins>
      <w:ins w:id="4710" w:author="arkat" w:date="2017-10-01T13:20:00Z">
        <w:r w:rsidR="0076064B" w:rsidRPr="0050462A">
          <w:rPr>
            <w:szCs w:val="24"/>
            <w:lang w:val="en-US"/>
          </w:rPr>
          <w:t xml:space="preserve">Kondisi </w:t>
        </w:r>
      </w:ins>
      <w:ins w:id="4711" w:author="arkat" w:date="2017-10-01T13:21:00Z">
        <w:r w:rsidR="0076064B" w:rsidRPr="0050462A">
          <w:rPr>
            <w:i/>
            <w:szCs w:val="24"/>
            <w:lang w:val="en-US"/>
          </w:rPr>
          <w:t xml:space="preserve">default </w:t>
        </w:r>
        <w:r w:rsidR="0076064B" w:rsidRPr="0050462A">
          <w:rPr>
            <w:szCs w:val="24"/>
            <w:lang w:val="en-US"/>
          </w:rPr>
          <w:t>dapat digun</w:t>
        </w:r>
      </w:ins>
      <w:ins w:id="4712" w:author="arkat" w:date="2017-10-06T08:01:00Z">
        <w:r w:rsidR="008D650E">
          <w:rPr>
            <w:szCs w:val="24"/>
            <w:lang w:val="en-US"/>
          </w:rPr>
          <w:t>akan</w:t>
        </w:r>
      </w:ins>
      <w:ins w:id="4713" w:author="arkat" w:date="2017-10-01T13:21:00Z">
        <w:r w:rsidR="0076064B" w:rsidRPr="0050462A">
          <w:rPr>
            <w:szCs w:val="24"/>
            <w:lang w:val="en-US"/>
          </w:rPr>
          <w:t xml:space="preserve"> untuk memastikan hanya satu jalur yang digun</w:t>
        </w:r>
      </w:ins>
      <w:ins w:id="4714" w:author="arkat" w:date="2017-10-06T08:01:00Z">
        <w:r w:rsidR="008D650E">
          <w:rPr>
            <w:szCs w:val="24"/>
            <w:lang w:val="en-US"/>
          </w:rPr>
          <w:t>akan</w:t>
        </w:r>
      </w:ins>
      <w:ins w:id="4715" w:author="arkat" w:date="2017-10-01T13:21:00Z">
        <w:r w:rsidR="0076064B" w:rsidRPr="0050462A">
          <w:rPr>
            <w:szCs w:val="24"/>
            <w:lang w:val="en-US"/>
          </w:rPr>
          <w:t>.</w:t>
        </w:r>
      </w:ins>
      <w:ins w:id="4716" w:author="arkat" w:date="2017-10-01T13:22:00Z">
        <w:r w:rsidR="0076064B" w:rsidRPr="0050462A">
          <w:rPr>
            <w:szCs w:val="24"/>
            <w:lang w:val="en-US"/>
          </w:rPr>
          <w:t xml:space="preserve"> Ada 2 jenis </w:t>
        </w:r>
        <w:r w:rsidR="0076064B" w:rsidRPr="0050462A">
          <w:rPr>
            <w:i/>
            <w:szCs w:val="24"/>
            <w:lang w:val="en-US"/>
          </w:rPr>
          <w:t xml:space="preserve">Decision. Pertama </w:t>
        </w:r>
      </w:ins>
      <w:ins w:id="4717" w:author="arkat" w:date="2017-10-01T13:23:00Z">
        <w:r w:rsidR="0076064B" w:rsidRPr="0050462A">
          <w:rPr>
            <w:szCs w:val="24"/>
            <w:lang w:val="en-US"/>
          </w:rPr>
          <w:t>menggun</w:t>
        </w:r>
      </w:ins>
      <w:ins w:id="4718" w:author="arkat" w:date="2017-10-06T08:01:00Z">
        <w:r w:rsidR="008D650E">
          <w:rPr>
            <w:szCs w:val="24"/>
            <w:lang w:val="en-US"/>
          </w:rPr>
          <w:t>akan</w:t>
        </w:r>
      </w:ins>
      <w:ins w:id="4719" w:author="arkat" w:date="2017-10-01T13:23:00Z">
        <w:r w:rsidR="0076064B" w:rsidRPr="0050462A">
          <w:rPr>
            <w:szCs w:val="24"/>
            <w:lang w:val="en-US"/>
          </w:rPr>
          <w:t xml:space="preserve"> sekumpulan dari kondisi </w:t>
        </w:r>
        <w:r w:rsidR="0076064B" w:rsidRPr="0050462A">
          <w:rPr>
            <w:i/>
            <w:szCs w:val="24"/>
            <w:lang w:val="en-US"/>
          </w:rPr>
          <w:t xml:space="preserve">Sequence Flow, </w:t>
        </w:r>
        <w:r w:rsidR="0076064B" w:rsidRPr="0050462A">
          <w:rPr>
            <w:szCs w:val="24"/>
            <w:lang w:val="en-US"/>
          </w:rPr>
          <w:t xml:space="preserve">ditandai dengan belah ketupat, sebagaimana pada gambar </w:t>
        </w:r>
      </w:ins>
      <w:ins w:id="4720" w:author="arkat" w:date="2017-10-01T13:24:00Z">
        <w:r w:rsidR="0050462A">
          <w:rPr>
            <w:szCs w:val="24"/>
            <w:lang w:val="en-US"/>
          </w:rPr>
          <w:t>2.16 bagian atas</w:t>
        </w:r>
        <w:r w:rsidR="0076064B" w:rsidRPr="0050462A">
          <w:rPr>
            <w:szCs w:val="24"/>
            <w:lang w:val="en-US"/>
          </w:rPr>
          <w:t>. Kedua, menggun</w:t>
        </w:r>
      </w:ins>
      <w:ins w:id="4721" w:author="arkat" w:date="2017-10-06T08:01:00Z">
        <w:r w:rsidR="008D650E">
          <w:rPr>
            <w:szCs w:val="24"/>
            <w:lang w:val="en-US"/>
          </w:rPr>
          <w:t>akan</w:t>
        </w:r>
      </w:ins>
      <w:ins w:id="4722" w:author="arkat" w:date="2017-10-01T13:24:00Z">
        <w:r w:rsidR="0076064B" w:rsidRPr="0050462A">
          <w:rPr>
            <w:szCs w:val="24"/>
            <w:lang w:val="en-US"/>
          </w:rPr>
          <w:t xml:space="preserve"> </w:t>
        </w:r>
        <w:r w:rsidR="0076064B" w:rsidRPr="0050462A">
          <w:rPr>
            <w:i/>
            <w:szCs w:val="24"/>
            <w:lang w:val="en-US"/>
          </w:rPr>
          <w:t xml:space="preserve">Inclusive Gateway </w:t>
        </w:r>
        <w:r w:rsidR="0050462A">
          <w:rPr>
            <w:szCs w:val="24"/>
            <w:lang w:val="en-US"/>
          </w:rPr>
          <w:t>sebagaimana pada gambar 2.16 bagian bawah</w:t>
        </w:r>
        <w:r w:rsidR="0076064B" w:rsidRPr="0050462A">
          <w:rPr>
            <w:szCs w:val="24"/>
            <w:lang w:val="en-US"/>
          </w:rPr>
          <w:t>.</w:t>
        </w:r>
      </w:ins>
    </w:p>
    <w:p w14:paraId="19C0F5A7" w14:textId="77777777" w:rsidR="0050462A" w:rsidRDefault="0050462A">
      <w:pPr>
        <w:pStyle w:val="BodyText"/>
        <w:spacing w:after="0"/>
        <w:ind w:left="450"/>
        <w:rPr>
          <w:ins w:id="4723" w:author="arkat" w:date="2017-10-02T23:00:00Z"/>
          <w:szCs w:val="24"/>
          <w:lang w:val="en-US"/>
        </w:rPr>
        <w:pPrChange w:id="4724" w:author="arkat" w:date="2017-10-02T23:02:00Z">
          <w:pPr>
            <w:pStyle w:val="BodyText"/>
            <w:spacing w:after="0"/>
          </w:pPr>
        </w:pPrChange>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725" w:author="arkat" w:date="2017-10-02T23:03:00Z">
          <w:tblPr>
            <w:tblStyle w:val="TableGrid"/>
            <w:tblW w:w="0" w:type="auto"/>
            <w:tblInd w:w="450" w:type="dxa"/>
            <w:tblLook w:val="04A0" w:firstRow="1" w:lastRow="0" w:firstColumn="1" w:lastColumn="0" w:noHBand="0" w:noVBand="1"/>
          </w:tblPr>
        </w:tblPrChange>
      </w:tblPr>
      <w:tblGrid>
        <w:gridCol w:w="3884"/>
        <w:gridCol w:w="3605"/>
        <w:tblGridChange w:id="4726">
          <w:tblGrid>
            <w:gridCol w:w="3867"/>
            <w:gridCol w:w="3612"/>
          </w:tblGrid>
        </w:tblGridChange>
      </w:tblGrid>
      <w:tr w:rsidR="0050462A" w14:paraId="70E62F0F" w14:textId="77777777" w:rsidTr="0050462A">
        <w:trPr>
          <w:ins w:id="4727" w:author="arkat" w:date="2017-10-02T23:01:00Z"/>
        </w:trPr>
        <w:tc>
          <w:tcPr>
            <w:tcW w:w="3964" w:type="dxa"/>
            <w:vAlign w:val="center"/>
            <w:tcPrChange w:id="4728" w:author="arkat" w:date="2017-10-02T23:03:00Z">
              <w:tcPr>
                <w:tcW w:w="3964" w:type="dxa"/>
              </w:tcPr>
            </w:tcPrChange>
          </w:tcPr>
          <w:p w14:paraId="1AAAFA13" w14:textId="04FCDBAD" w:rsidR="0050462A" w:rsidRDefault="0050462A">
            <w:pPr>
              <w:pStyle w:val="BodyText"/>
              <w:spacing w:after="0"/>
              <w:jc w:val="center"/>
              <w:rPr>
                <w:ins w:id="4729" w:author="arkat" w:date="2017-10-02T23:01:00Z"/>
                <w:szCs w:val="24"/>
                <w:lang w:val="en-US"/>
              </w:rPr>
              <w:pPrChange w:id="4730" w:author="arkat" w:date="2017-10-02T23:04:00Z">
                <w:pPr>
                  <w:pStyle w:val="BodyText"/>
                  <w:spacing w:after="0"/>
                </w:pPr>
              </w:pPrChange>
            </w:pPr>
            <w:ins w:id="4731" w:author="arkat" w:date="2017-10-02T23:01:00Z">
              <w:r>
                <w:rPr>
                  <w:noProof/>
                  <w:lang w:val="en-US"/>
                </w:rPr>
                <w:drawing>
                  <wp:inline distT="0" distB="0" distL="0" distR="0" wp14:anchorId="73842548" wp14:editId="031EA03F">
                    <wp:extent cx="1620773" cy="11906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7649" t="25481" r="30185" b="32496"/>
                            <a:stretch/>
                          </pic:blipFill>
                          <pic:spPr bwMode="auto">
                            <a:xfrm>
                              <a:off x="0" y="0"/>
                              <a:ext cx="1621572" cy="119121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4732" w:author="arkat" w:date="2017-10-02T23:03:00Z">
              <w:tcPr>
                <w:tcW w:w="3965" w:type="dxa"/>
              </w:tcPr>
            </w:tcPrChange>
          </w:tcPr>
          <w:p w14:paraId="2C4868B8" w14:textId="3DB31323" w:rsidR="0050462A" w:rsidRPr="0050462A" w:rsidRDefault="0050462A" w:rsidP="0050462A">
            <w:pPr>
              <w:pStyle w:val="BodyText"/>
              <w:spacing w:after="0"/>
              <w:rPr>
                <w:ins w:id="4733" w:author="arkat" w:date="2017-10-02T23:01:00Z"/>
                <w:szCs w:val="24"/>
                <w:lang w:val="en-US"/>
              </w:rPr>
            </w:pPr>
            <w:ins w:id="4734" w:author="arkat" w:date="2017-10-02T23:01:00Z">
              <w:r w:rsidRPr="0050462A">
                <w:rPr>
                  <w:rPrChange w:id="4735" w:author="arkat" w:date="2017-10-02T23:01:00Z">
                    <w:rPr>
                      <w:b/>
                      <w:i/>
                    </w:rPr>
                  </w:rPrChange>
                </w:rPr>
                <w:t>Conditional Sequence Flow</w:t>
              </w:r>
            </w:ins>
          </w:p>
        </w:tc>
      </w:tr>
      <w:tr w:rsidR="0050462A" w14:paraId="0CB95BAF" w14:textId="77777777" w:rsidTr="0050462A">
        <w:trPr>
          <w:ins w:id="4736" w:author="arkat" w:date="2017-10-02T23:01:00Z"/>
        </w:trPr>
        <w:tc>
          <w:tcPr>
            <w:tcW w:w="3964" w:type="dxa"/>
            <w:vAlign w:val="center"/>
            <w:tcPrChange w:id="4737" w:author="arkat" w:date="2017-10-02T23:03:00Z">
              <w:tcPr>
                <w:tcW w:w="3964" w:type="dxa"/>
              </w:tcPr>
            </w:tcPrChange>
          </w:tcPr>
          <w:p w14:paraId="49A858F2" w14:textId="672D19C3" w:rsidR="0050462A" w:rsidRDefault="0050462A">
            <w:pPr>
              <w:pStyle w:val="BodyText"/>
              <w:spacing w:after="0"/>
              <w:jc w:val="center"/>
              <w:rPr>
                <w:ins w:id="4738" w:author="arkat" w:date="2017-10-02T23:01:00Z"/>
                <w:szCs w:val="24"/>
                <w:lang w:val="en-US"/>
              </w:rPr>
              <w:pPrChange w:id="4739" w:author="arkat" w:date="2017-10-02T23:04:00Z">
                <w:pPr>
                  <w:pStyle w:val="BodyText"/>
                  <w:spacing w:after="0"/>
                </w:pPr>
              </w:pPrChange>
            </w:pPr>
            <w:ins w:id="4740" w:author="arkat" w:date="2017-10-02T23:01:00Z">
              <w:r>
                <w:rPr>
                  <w:noProof/>
                  <w:lang w:val="en-US"/>
                </w:rPr>
                <w:drawing>
                  <wp:inline distT="0" distB="0" distL="0" distR="0" wp14:anchorId="48423DB5" wp14:editId="48F63394">
                    <wp:extent cx="2008796" cy="9988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5607" t="40661" r="36275" b="24087"/>
                            <a:stretch/>
                          </pic:blipFill>
                          <pic:spPr bwMode="auto">
                            <a:xfrm>
                              <a:off x="0" y="0"/>
                              <a:ext cx="2011484" cy="100019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4741" w:author="arkat" w:date="2017-10-02T23:03:00Z">
              <w:tcPr>
                <w:tcW w:w="3965" w:type="dxa"/>
              </w:tcPr>
            </w:tcPrChange>
          </w:tcPr>
          <w:p w14:paraId="5A69178D" w14:textId="23734F96" w:rsidR="0050462A" w:rsidRPr="0050462A" w:rsidRDefault="0050462A" w:rsidP="0050462A">
            <w:pPr>
              <w:pStyle w:val="BodyText"/>
              <w:spacing w:after="0"/>
              <w:rPr>
                <w:ins w:id="4742" w:author="arkat" w:date="2017-10-02T23:01:00Z"/>
                <w:szCs w:val="24"/>
                <w:lang w:val="en-US"/>
              </w:rPr>
            </w:pPr>
            <w:ins w:id="4743" w:author="arkat" w:date="2017-10-02T23:01:00Z">
              <w:r w:rsidRPr="0050462A">
                <w:rPr>
                  <w:rPrChange w:id="4744" w:author="arkat" w:date="2017-10-02T23:01:00Z">
                    <w:rPr>
                      <w:i/>
                    </w:rPr>
                  </w:rPrChange>
                </w:rPr>
                <w:t>Inclusive Gateway</w:t>
              </w:r>
            </w:ins>
          </w:p>
        </w:tc>
      </w:tr>
    </w:tbl>
    <w:p w14:paraId="4FB9F72C" w14:textId="77777777" w:rsidR="0050462A" w:rsidRPr="0050462A" w:rsidRDefault="0050462A">
      <w:pPr>
        <w:pStyle w:val="BodyText"/>
        <w:spacing w:after="0"/>
        <w:ind w:left="450"/>
        <w:rPr>
          <w:ins w:id="4745" w:author="arkat" w:date="2017-10-01T13:19:00Z"/>
          <w:szCs w:val="24"/>
          <w:lang w:val="en-US"/>
        </w:rPr>
        <w:pPrChange w:id="4746" w:author="arkat" w:date="2017-10-02T23:00:00Z">
          <w:pPr>
            <w:pStyle w:val="BodyText"/>
            <w:spacing w:after="0"/>
          </w:pPr>
        </w:pPrChange>
      </w:pPr>
    </w:p>
    <w:p w14:paraId="51C190C6" w14:textId="19A9AB19" w:rsidR="0076064B" w:rsidRPr="0050462A" w:rsidRDefault="0050462A">
      <w:pPr>
        <w:pStyle w:val="GambarBAB2"/>
        <w:ind w:left="0" w:firstLine="0"/>
        <w:rPr>
          <w:ins w:id="4747" w:author="arkat" w:date="2017-09-30T08:59:00Z"/>
          <w:b/>
          <w:rPrChange w:id="4748" w:author="arkat" w:date="2017-10-02T23:02:00Z">
            <w:rPr>
              <w:ins w:id="4749" w:author="arkat" w:date="2017-09-30T08:59:00Z"/>
              <w:szCs w:val="24"/>
              <w:lang w:val="en-US"/>
            </w:rPr>
          </w:rPrChange>
        </w:rPr>
        <w:pPrChange w:id="4750" w:author="arkat" w:date="2017-10-02T23:02:00Z">
          <w:pPr>
            <w:pStyle w:val="BodyText"/>
            <w:spacing w:after="0"/>
          </w:pPr>
        </w:pPrChange>
      </w:pPr>
      <w:bookmarkStart w:id="4751" w:name="_Toc495046376"/>
      <w:ins w:id="4752" w:author="arkat" w:date="2017-10-02T23:02:00Z">
        <w:r w:rsidRPr="0050462A">
          <w:rPr>
            <w:b/>
            <w:rPrChange w:id="4753" w:author="arkat" w:date="2017-10-02T23:02:00Z">
              <w:rPr>
                <w:szCs w:val="24"/>
              </w:rPr>
            </w:rPrChange>
          </w:rPr>
          <w:t xml:space="preserve">Contoh Penggunaan </w:t>
        </w:r>
        <w:r w:rsidRPr="0050462A">
          <w:rPr>
            <w:b/>
            <w:i/>
            <w:rPrChange w:id="4754" w:author="arkat" w:date="2017-10-02T23:02:00Z">
              <w:rPr>
                <w:szCs w:val="24"/>
              </w:rPr>
            </w:rPrChange>
          </w:rPr>
          <w:t>Inclusive Gateway</w:t>
        </w:r>
      </w:ins>
      <w:bookmarkEnd w:id="4751"/>
    </w:p>
    <w:p w14:paraId="7CA722E5" w14:textId="5D2F3C77" w:rsidR="00E1779A" w:rsidRPr="00611E55" w:rsidRDefault="0050462A">
      <w:pPr>
        <w:jc w:val="center"/>
        <w:rPr>
          <w:ins w:id="4755" w:author="arkat" w:date="2017-09-30T09:00:00Z"/>
        </w:rPr>
        <w:pPrChange w:id="4756" w:author="arkat" w:date="2017-10-04T23:24:00Z">
          <w:pPr>
            <w:pStyle w:val="BodyText"/>
            <w:spacing w:after="0"/>
          </w:pPr>
        </w:pPrChange>
      </w:pPr>
      <w:ins w:id="4757" w:author="arkat" w:date="2017-10-02T23:03:00Z">
        <w:r w:rsidRPr="00E6554F">
          <w:t xml:space="preserve">Sumber : </w:t>
        </w:r>
        <w:r w:rsidRPr="00A42612">
          <w:fldChar w:fldCharType="begin" w:fldLock="1"/>
        </w:r>
        <w:r w:rsidRPr="0050462A">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A42612">
          <w:rPr>
            <w:rPrChange w:id="4758" w:author="arkat" w:date="2017-10-02T23:03:00Z">
              <w:rPr/>
            </w:rPrChange>
          </w:rPr>
          <w:fldChar w:fldCharType="separate"/>
        </w:r>
        <w:r w:rsidRPr="0050462A">
          <w:rPr>
            <w:noProof/>
          </w:rPr>
          <w:t>OMG (2011)</w:t>
        </w:r>
        <w:r w:rsidRPr="00A42612">
          <w:fldChar w:fldCharType="end"/>
        </w:r>
      </w:ins>
    </w:p>
    <w:p w14:paraId="17FD31B5" w14:textId="1C6EB5E9" w:rsidR="00E1779A" w:rsidRDefault="005E2D6F">
      <w:pPr>
        <w:pStyle w:val="BodyText"/>
        <w:numPr>
          <w:ilvl w:val="7"/>
          <w:numId w:val="100"/>
        </w:numPr>
        <w:spacing w:after="0"/>
        <w:ind w:left="720" w:hanging="270"/>
        <w:rPr>
          <w:ins w:id="4759" w:author="arkat" w:date="2017-10-02T23:05:00Z"/>
          <w:szCs w:val="24"/>
          <w:lang w:val="en-US"/>
        </w:rPr>
        <w:pPrChange w:id="4760" w:author="arkat" w:date="2017-09-30T09:02:00Z">
          <w:pPr>
            <w:pStyle w:val="BodyText"/>
            <w:numPr>
              <w:ilvl w:val="7"/>
              <w:numId w:val="26"/>
            </w:numPr>
            <w:spacing w:after="0"/>
            <w:ind w:left="270" w:hanging="270"/>
          </w:pPr>
        </w:pPrChange>
      </w:pPr>
      <w:ins w:id="4761" w:author="arkat" w:date="2017-09-30T08:47:00Z">
        <w:r w:rsidRPr="00B852D2">
          <w:rPr>
            <w:i/>
            <w:szCs w:val="24"/>
            <w:lang w:val="en-US"/>
            <w:rPrChange w:id="4762" w:author="arkat" w:date="2017-10-01T14:06:00Z">
              <w:rPr>
                <w:szCs w:val="24"/>
                <w:lang w:val="en-US"/>
              </w:rPr>
            </w:rPrChange>
          </w:rPr>
          <w:t>Merging</w:t>
        </w:r>
      </w:ins>
      <w:ins w:id="4763" w:author="arkat" w:date="2017-10-01T14:06:00Z">
        <w:r w:rsidR="00B852D2">
          <w:rPr>
            <w:szCs w:val="24"/>
            <w:lang w:val="en-US"/>
          </w:rPr>
          <w:t>, BPMN</w:t>
        </w:r>
      </w:ins>
      <w:ins w:id="4764" w:author="arkat" w:date="2017-10-01T13:36:00Z">
        <w:r w:rsidR="00EB4D0A">
          <w:rPr>
            <w:szCs w:val="24"/>
            <w:lang w:val="en-US"/>
          </w:rPr>
          <w:t xml:space="preserve"> menggun</w:t>
        </w:r>
      </w:ins>
      <w:ins w:id="4765" w:author="arkat" w:date="2017-10-06T08:01:00Z">
        <w:r w:rsidR="008D650E">
          <w:rPr>
            <w:szCs w:val="24"/>
            <w:lang w:val="en-US"/>
          </w:rPr>
          <w:t>akan</w:t>
        </w:r>
      </w:ins>
      <w:ins w:id="4766" w:author="arkat" w:date="2017-10-01T13:36:00Z">
        <w:r w:rsidR="00EB4D0A">
          <w:rPr>
            <w:szCs w:val="24"/>
            <w:lang w:val="en-US"/>
          </w:rPr>
          <w:t xml:space="preserve"> istilah “</w:t>
        </w:r>
      </w:ins>
      <w:ins w:id="4767" w:author="arkat" w:date="2017-10-01T13:37:00Z">
        <w:r w:rsidR="00EB4D0A">
          <w:rPr>
            <w:szCs w:val="24"/>
            <w:lang w:val="en-US"/>
          </w:rPr>
          <w:t>merge</w:t>
        </w:r>
      </w:ins>
      <w:ins w:id="4768" w:author="arkat" w:date="2017-10-01T13:36:00Z">
        <w:r w:rsidR="00EB4D0A">
          <w:rPr>
            <w:szCs w:val="24"/>
            <w:lang w:val="en-US"/>
          </w:rPr>
          <w:t>”</w:t>
        </w:r>
      </w:ins>
      <w:ins w:id="4769" w:author="arkat" w:date="2017-10-01T13:37:00Z">
        <w:r w:rsidR="00EB4D0A">
          <w:rPr>
            <w:szCs w:val="24"/>
            <w:lang w:val="en-US"/>
          </w:rPr>
          <w:t xml:space="preserve"> untuk melakukan penggabungan 2 atau lebih jalur ke satu jalur. </w:t>
        </w:r>
      </w:ins>
      <w:ins w:id="4770" w:author="arkat" w:date="2017-10-01T13:38:00Z">
        <w:r w:rsidR="00EB4D0A" w:rsidRPr="00EB4D0A">
          <w:rPr>
            <w:i/>
            <w:szCs w:val="24"/>
            <w:lang w:val="en-US"/>
            <w:rPrChange w:id="4771" w:author="arkat" w:date="2017-10-01T13:38:00Z">
              <w:rPr>
                <w:szCs w:val="24"/>
                <w:lang w:val="en-US"/>
              </w:rPr>
            </w:rPrChange>
          </w:rPr>
          <w:t>Merging Exclusive Gateway</w:t>
        </w:r>
        <w:r w:rsidR="00EB4D0A">
          <w:rPr>
            <w:i/>
            <w:szCs w:val="24"/>
            <w:lang w:val="en-US"/>
          </w:rPr>
          <w:t xml:space="preserve"> </w:t>
        </w:r>
        <w:r w:rsidR="00EB4D0A">
          <w:rPr>
            <w:szCs w:val="24"/>
            <w:lang w:val="en-US"/>
          </w:rPr>
          <w:t>digun</w:t>
        </w:r>
      </w:ins>
      <w:ins w:id="4772" w:author="arkat" w:date="2017-10-06T08:01:00Z">
        <w:r w:rsidR="008D650E">
          <w:rPr>
            <w:szCs w:val="24"/>
            <w:lang w:val="en-US"/>
          </w:rPr>
          <w:t>akan</w:t>
        </w:r>
      </w:ins>
      <w:ins w:id="4773" w:author="arkat" w:date="2017-10-01T13:38:00Z">
        <w:r w:rsidR="00EB4D0A">
          <w:rPr>
            <w:szCs w:val="24"/>
            <w:lang w:val="en-US"/>
          </w:rPr>
          <w:t xml:space="preserve"> </w:t>
        </w:r>
      </w:ins>
      <w:ins w:id="4774" w:author="arkat" w:date="2017-10-01T14:03:00Z">
        <w:r w:rsidR="00B852D2">
          <w:rPr>
            <w:szCs w:val="24"/>
            <w:lang w:val="en-US"/>
          </w:rPr>
          <w:t xml:space="preserve">untuk menggambarkan penggabungan dari beberapa </w:t>
        </w:r>
      </w:ins>
      <w:ins w:id="4775" w:author="arkat" w:date="2017-10-01T14:04:00Z">
        <w:r w:rsidR="00B852D2">
          <w:rPr>
            <w:i/>
            <w:szCs w:val="24"/>
            <w:lang w:val="en-US"/>
          </w:rPr>
          <w:t xml:space="preserve">Sequence </w:t>
        </w:r>
        <w:r w:rsidR="00B852D2">
          <w:rPr>
            <w:i/>
            <w:szCs w:val="24"/>
            <w:lang w:val="en-US"/>
          </w:rPr>
          <w:lastRenderedPageBreak/>
          <w:t xml:space="preserve">Flow. </w:t>
        </w:r>
        <w:r w:rsidR="00B852D2">
          <w:rPr>
            <w:szCs w:val="24"/>
            <w:lang w:val="en-US"/>
          </w:rPr>
          <w:t xml:space="preserve">Jika semua </w:t>
        </w:r>
        <w:r w:rsidR="00B852D2">
          <w:rPr>
            <w:i/>
            <w:szCs w:val="24"/>
            <w:lang w:val="en-US"/>
          </w:rPr>
          <w:t>Incoming Flow</w:t>
        </w:r>
        <w:r w:rsidR="0050462A">
          <w:rPr>
            <w:szCs w:val="24"/>
            <w:lang w:val="en-US"/>
          </w:rPr>
          <w:t xml:space="preserve"> adalah alternatif</w:t>
        </w:r>
        <w:r w:rsidR="00B852D2">
          <w:rPr>
            <w:szCs w:val="24"/>
            <w:lang w:val="en-US"/>
          </w:rPr>
          <w:t xml:space="preserve">, maka </w:t>
        </w:r>
        <w:r w:rsidR="00B852D2" w:rsidRPr="0050462A">
          <w:rPr>
            <w:i/>
            <w:szCs w:val="24"/>
            <w:lang w:val="en-US"/>
            <w:rPrChange w:id="4776" w:author="arkat" w:date="2017-10-02T23:05:00Z">
              <w:rPr>
                <w:szCs w:val="24"/>
                <w:lang w:val="en-US"/>
              </w:rPr>
            </w:rPrChange>
          </w:rPr>
          <w:t>Gateway</w:t>
        </w:r>
        <w:r w:rsidR="00B852D2">
          <w:rPr>
            <w:szCs w:val="24"/>
            <w:lang w:val="en-US"/>
          </w:rPr>
          <w:t xml:space="preserve"> tidak diperlukan</w:t>
        </w:r>
      </w:ins>
      <w:ins w:id="4777" w:author="arkat" w:date="2017-10-01T14:05:00Z">
        <w:r w:rsidR="00B852D2">
          <w:rPr>
            <w:szCs w:val="24"/>
            <w:lang w:val="en-US"/>
          </w:rPr>
          <w:t xml:space="preserve">. Hal ini berarti aliran yang tidak terkontrol memiliki </w:t>
        </w:r>
        <w:r w:rsidR="00B852D2">
          <w:rPr>
            <w:i/>
            <w:szCs w:val="24"/>
            <w:lang w:val="en-US"/>
          </w:rPr>
          <w:t xml:space="preserve">behavior </w:t>
        </w:r>
        <w:r w:rsidR="00B852D2">
          <w:rPr>
            <w:szCs w:val="24"/>
            <w:lang w:val="en-US"/>
          </w:rPr>
          <w:t>memberikan perilaku yang sama.</w:t>
        </w:r>
      </w:ins>
      <w:ins w:id="4778" w:author="arkat" w:date="2017-10-02T23:05:00Z">
        <w:r w:rsidR="0050462A">
          <w:rPr>
            <w:szCs w:val="24"/>
            <w:lang w:val="en-US"/>
          </w:rPr>
          <w:t xml:space="preserve"> Ada 2 </w:t>
        </w:r>
      </w:ins>
      <w:ins w:id="4779" w:author="arkat" w:date="2017-10-06T08:01:00Z">
        <w:r w:rsidR="008D650E">
          <w:rPr>
            <w:szCs w:val="24"/>
            <w:lang w:val="en-US"/>
          </w:rPr>
          <w:t>cara</w:t>
        </w:r>
      </w:ins>
      <w:ins w:id="4780" w:author="arkat" w:date="2017-10-02T23:05:00Z">
        <w:r w:rsidR="0050462A">
          <w:rPr>
            <w:szCs w:val="24"/>
            <w:lang w:val="en-US"/>
          </w:rPr>
          <w:t xml:space="preserve"> penggambaran </w:t>
        </w:r>
        <w:r w:rsidR="0050462A" w:rsidRPr="0050462A">
          <w:rPr>
            <w:i/>
            <w:szCs w:val="24"/>
            <w:lang w:val="en-US"/>
            <w:rPrChange w:id="4781" w:author="arkat" w:date="2017-10-02T23:06:00Z">
              <w:rPr>
                <w:szCs w:val="24"/>
                <w:lang w:val="en-US"/>
              </w:rPr>
            </w:rPrChange>
          </w:rPr>
          <w:t>merge</w:t>
        </w:r>
        <w:r w:rsidR="0050462A">
          <w:rPr>
            <w:szCs w:val="24"/>
            <w:lang w:val="en-US"/>
          </w:rPr>
          <w:t xml:space="preserve"> di BPMN sebagaimana pada gambar </w:t>
        </w:r>
      </w:ins>
      <w:ins w:id="4782" w:author="arkat" w:date="2017-10-02T23:06:00Z">
        <w:r w:rsidR="0050462A">
          <w:rPr>
            <w:szCs w:val="24"/>
            <w:lang w:val="en-US"/>
          </w:rPr>
          <w:t>2.17</w:t>
        </w:r>
      </w:ins>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783" w:author="arkat" w:date="2017-10-02T23:06:00Z">
          <w:tblPr>
            <w:tblStyle w:val="TableGrid"/>
            <w:tblW w:w="0" w:type="auto"/>
            <w:tblInd w:w="720" w:type="dxa"/>
            <w:tblLook w:val="04A0" w:firstRow="1" w:lastRow="0" w:firstColumn="1" w:lastColumn="0" w:noHBand="0" w:noVBand="1"/>
          </w:tblPr>
        </w:tblPrChange>
      </w:tblPr>
      <w:tblGrid>
        <w:gridCol w:w="3560"/>
        <w:gridCol w:w="3649"/>
        <w:tblGridChange w:id="4784">
          <w:tblGrid>
            <w:gridCol w:w="3560"/>
            <w:gridCol w:w="3649"/>
          </w:tblGrid>
        </w:tblGridChange>
      </w:tblGrid>
      <w:tr w:rsidR="0050462A" w14:paraId="2D0DBB47" w14:textId="77777777" w:rsidTr="0050462A">
        <w:trPr>
          <w:ins w:id="4785" w:author="arkat" w:date="2017-10-02T23:05:00Z"/>
        </w:trPr>
        <w:tc>
          <w:tcPr>
            <w:tcW w:w="3560" w:type="dxa"/>
            <w:tcPrChange w:id="4786" w:author="arkat" w:date="2017-10-02T23:06:00Z">
              <w:tcPr>
                <w:tcW w:w="3964" w:type="dxa"/>
              </w:tcPr>
            </w:tcPrChange>
          </w:tcPr>
          <w:p w14:paraId="0CB5FEF5" w14:textId="3436D7E1" w:rsidR="0050462A" w:rsidRDefault="0050462A" w:rsidP="0050462A">
            <w:pPr>
              <w:pStyle w:val="BodyText"/>
              <w:spacing w:after="0"/>
              <w:rPr>
                <w:ins w:id="4787" w:author="arkat" w:date="2017-10-02T23:05:00Z"/>
                <w:szCs w:val="24"/>
                <w:lang w:val="en-US"/>
              </w:rPr>
            </w:pPr>
            <w:ins w:id="4788" w:author="arkat" w:date="2017-10-02T23:05:00Z">
              <w:r>
                <w:rPr>
                  <w:noProof/>
                  <w:lang w:val="en-US"/>
                </w:rPr>
                <w:drawing>
                  <wp:inline distT="0" distB="0" distL="0" distR="0" wp14:anchorId="37049979" wp14:editId="2825926E">
                    <wp:extent cx="1943100" cy="122431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33380" t="35782" r="29114" b="22191"/>
                            <a:stretch/>
                          </pic:blipFill>
                          <pic:spPr bwMode="auto">
                            <a:xfrm>
                              <a:off x="0" y="0"/>
                              <a:ext cx="1944397" cy="122512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649" w:type="dxa"/>
            <w:tcPrChange w:id="4789" w:author="arkat" w:date="2017-10-02T23:06:00Z">
              <w:tcPr>
                <w:tcW w:w="3965" w:type="dxa"/>
              </w:tcPr>
            </w:tcPrChange>
          </w:tcPr>
          <w:p w14:paraId="3D02BCB2" w14:textId="589B5296" w:rsidR="0050462A" w:rsidRDefault="0050462A" w:rsidP="0050462A">
            <w:pPr>
              <w:pStyle w:val="BodyText"/>
              <w:spacing w:after="0"/>
              <w:rPr>
                <w:ins w:id="4790" w:author="arkat" w:date="2017-10-02T23:05:00Z"/>
                <w:szCs w:val="24"/>
                <w:lang w:val="en-US"/>
              </w:rPr>
            </w:pPr>
            <w:ins w:id="4791" w:author="arkat" w:date="2017-10-02T23:06:00Z">
              <w:r>
                <w:rPr>
                  <w:noProof/>
                  <w:lang w:val="en-US"/>
                </w:rPr>
                <w:drawing>
                  <wp:inline distT="0" distB="0" distL="0" distR="0" wp14:anchorId="59BC2586" wp14:editId="446F5263">
                    <wp:extent cx="2039443" cy="136007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3081" t="23316" r="29438" b="32231"/>
                            <a:stretch/>
                          </pic:blipFill>
                          <pic:spPr bwMode="auto">
                            <a:xfrm>
                              <a:off x="0" y="0"/>
                              <a:ext cx="2047238" cy="1365272"/>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10DDEC1F" w14:textId="2CB81AF5" w:rsidR="00190E7E" w:rsidRDefault="00190E7E">
      <w:pPr>
        <w:pStyle w:val="GambarBAB2"/>
        <w:ind w:left="0" w:firstLine="0"/>
        <w:rPr>
          <w:ins w:id="4792" w:author="arkat" w:date="2017-10-02T23:06:00Z"/>
          <w:b/>
        </w:rPr>
        <w:pPrChange w:id="4793" w:author="arkat" w:date="2017-10-01T12:59:00Z">
          <w:pPr>
            <w:pStyle w:val="BodyText"/>
            <w:numPr>
              <w:ilvl w:val="7"/>
              <w:numId w:val="26"/>
            </w:numPr>
            <w:spacing w:after="0"/>
            <w:ind w:left="2880" w:hanging="360"/>
          </w:pPr>
        </w:pPrChange>
      </w:pPr>
      <w:bookmarkStart w:id="4794" w:name="_Toc495046377"/>
      <w:ins w:id="4795" w:author="arkat" w:date="2017-10-01T12:59:00Z">
        <w:r w:rsidRPr="0050462A">
          <w:rPr>
            <w:b/>
            <w:rPrChange w:id="4796" w:author="arkat" w:date="2017-10-02T23:06:00Z">
              <w:rPr/>
            </w:rPrChange>
          </w:rPr>
          <w:t xml:space="preserve">Contoh Penggambaran </w:t>
        </w:r>
        <w:r w:rsidRPr="0050462A">
          <w:rPr>
            <w:b/>
            <w:i/>
            <w:rPrChange w:id="4797" w:author="arkat" w:date="2017-10-02T23:06:00Z">
              <w:rPr>
                <w:szCs w:val="24"/>
              </w:rPr>
            </w:rPrChange>
          </w:rPr>
          <w:t>Merging</w:t>
        </w:r>
        <w:r w:rsidRPr="0050462A">
          <w:rPr>
            <w:b/>
            <w:rPrChange w:id="4798" w:author="arkat" w:date="2017-10-02T23:06:00Z">
              <w:rPr/>
            </w:rPrChange>
          </w:rPr>
          <w:t xml:space="preserve"> di BPMN</w:t>
        </w:r>
      </w:ins>
      <w:bookmarkEnd w:id="4794"/>
    </w:p>
    <w:p w14:paraId="3DD25D60" w14:textId="2005EE11" w:rsidR="0050462A" w:rsidRPr="0050462A" w:rsidRDefault="0050462A">
      <w:pPr>
        <w:jc w:val="center"/>
        <w:rPr>
          <w:ins w:id="4799" w:author="arkat" w:date="2017-09-30T08:47:00Z"/>
        </w:rPr>
        <w:pPrChange w:id="4800" w:author="arkat" w:date="2017-10-02T23:07:00Z">
          <w:pPr>
            <w:pStyle w:val="BodyText"/>
            <w:numPr>
              <w:ilvl w:val="7"/>
              <w:numId w:val="26"/>
            </w:numPr>
            <w:spacing w:after="0"/>
            <w:ind w:left="2880" w:hanging="360"/>
          </w:pPr>
        </w:pPrChange>
      </w:pPr>
      <w:ins w:id="4801" w:author="arkat" w:date="2017-10-02T23:07: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4802" w:author="arkat" w:date="2017-10-02T23:07:00Z">
              <w:rPr/>
            </w:rPrChange>
          </w:rPr>
          <w:fldChar w:fldCharType="separate"/>
        </w:r>
        <w:r w:rsidRPr="006E35C8">
          <w:rPr>
            <w:noProof/>
            <w:rPrChange w:id="4803" w:author="arkat" w:date="2017-10-02T23:07:00Z">
              <w:rPr/>
            </w:rPrChange>
          </w:rPr>
          <w:t>OMG (2011)</w:t>
        </w:r>
        <w:r w:rsidRPr="006E35C8">
          <w:rPr>
            <w:rPrChange w:id="4804" w:author="arkat" w:date="2017-10-02T23:07:00Z">
              <w:rPr/>
            </w:rPrChange>
          </w:rPr>
          <w:fldChar w:fldCharType="end"/>
        </w:r>
      </w:ins>
    </w:p>
    <w:p w14:paraId="72BF631C" w14:textId="3F9BA027" w:rsidR="005E2D6F" w:rsidRPr="006E35C8" w:rsidRDefault="005E2D6F">
      <w:pPr>
        <w:pStyle w:val="BodyText"/>
        <w:numPr>
          <w:ilvl w:val="6"/>
          <w:numId w:val="127"/>
        </w:numPr>
        <w:spacing w:after="0"/>
        <w:ind w:left="270" w:hanging="270"/>
        <w:rPr>
          <w:ins w:id="4805" w:author="arkat" w:date="2017-09-30T08:47:00Z"/>
          <w:i/>
          <w:lang w:val="en-US"/>
          <w:rPrChange w:id="4806" w:author="arkat" w:date="2017-10-02T23:07:00Z">
            <w:rPr>
              <w:ins w:id="4807" w:author="arkat" w:date="2017-09-30T08:47:00Z"/>
              <w:szCs w:val="24"/>
              <w:lang w:val="en-US"/>
            </w:rPr>
          </w:rPrChange>
        </w:rPr>
        <w:pPrChange w:id="4808" w:author="arkat" w:date="2017-10-02T22:41:00Z">
          <w:pPr>
            <w:pStyle w:val="BodyText"/>
            <w:numPr>
              <w:ilvl w:val="7"/>
              <w:numId w:val="26"/>
            </w:numPr>
            <w:spacing w:after="0"/>
            <w:ind w:left="2880" w:hanging="360"/>
          </w:pPr>
        </w:pPrChange>
      </w:pPr>
      <w:ins w:id="4809" w:author="arkat" w:date="2017-09-30T08:47:00Z">
        <w:r w:rsidRPr="00843C67">
          <w:rPr>
            <w:b/>
            <w:i/>
            <w:lang w:val="en-US"/>
            <w:rPrChange w:id="4810" w:author="arkat" w:date="2017-10-02T23:14:00Z">
              <w:rPr>
                <w:szCs w:val="24"/>
                <w:lang w:val="en-US"/>
              </w:rPr>
            </w:rPrChange>
          </w:rPr>
          <w:t>Looping</w:t>
        </w:r>
      </w:ins>
      <w:ins w:id="4811" w:author="arkat" w:date="2017-10-01T12:39:00Z">
        <w:r w:rsidR="003531AE" w:rsidRPr="006E35C8">
          <w:rPr>
            <w:i/>
            <w:lang w:val="en-US"/>
          </w:rPr>
          <w:t>, di BPMN ada 2 elemen untuk menggambarkan perulangan, yakni Activity Looping dan Sequence Flow Looping</w:t>
        </w:r>
      </w:ins>
      <w:ins w:id="4812" w:author="arkat" w:date="2017-10-01T12:40:00Z">
        <w:r w:rsidR="003531AE" w:rsidRPr="006E35C8">
          <w:rPr>
            <w:i/>
            <w:lang w:val="en-US"/>
          </w:rPr>
          <w:t>.</w:t>
        </w:r>
      </w:ins>
    </w:p>
    <w:p w14:paraId="334A270D" w14:textId="4B0C6DDF" w:rsidR="005E2D6F" w:rsidRDefault="005E2D6F">
      <w:pPr>
        <w:pStyle w:val="BodyText"/>
        <w:numPr>
          <w:ilvl w:val="0"/>
          <w:numId w:val="132"/>
        </w:numPr>
        <w:spacing w:after="0"/>
        <w:rPr>
          <w:ins w:id="4813" w:author="arkat" w:date="2017-09-30T09:05:00Z"/>
          <w:lang w:val="en-US"/>
        </w:rPr>
        <w:pPrChange w:id="4814" w:author="arkat" w:date="2017-10-02T23:08:00Z">
          <w:pPr>
            <w:pStyle w:val="BodyText"/>
            <w:numPr>
              <w:ilvl w:val="7"/>
              <w:numId w:val="26"/>
            </w:numPr>
            <w:spacing w:after="0"/>
            <w:ind w:left="2880" w:hanging="360"/>
          </w:pPr>
        </w:pPrChange>
      </w:pPr>
      <w:ins w:id="4815" w:author="arkat" w:date="2017-09-30T08:48:00Z">
        <w:r w:rsidRPr="006E35C8">
          <w:rPr>
            <w:i/>
            <w:lang w:val="en-US"/>
            <w:rPrChange w:id="4816" w:author="arkat" w:date="2017-10-02T23:09:00Z">
              <w:rPr>
                <w:lang w:val="en-US"/>
              </w:rPr>
            </w:rPrChange>
          </w:rPr>
          <w:t>Activity Looping</w:t>
        </w:r>
      </w:ins>
      <w:ins w:id="4817" w:author="arkat" w:date="2017-10-01T12:40:00Z">
        <w:r w:rsidR="003531AE">
          <w:rPr>
            <w:lang w:val="en-US"/>
          </w:rPr>
          <w:t xml:space="preserve">, atribut dari </w:t>
        </w:r>
        <w:r w:rsidR="003531AE" w:rsidRPr="006E35C8">
          <w:rPr>
            <w:i/>
            <w:lang w:val="en-US"/>
            <w:rPrChange w:id="4818" w:author="arkat" w:date="2017-10-02T23:09:00Z">
              <w:rPr>
                <w:lang w:val="en-US"/>
              </w:rPr>
            </w:rPrChange>
          </w:rPr>
          <w:t>Tasks</w:t>
        </w:r>
        <w:r w:rsidR="003531AE">
          <w:rPr>
            <w:lang w:val="en-US"/>
          </w:rPr>
          <w:t xml:space="preserve"> dan </w:t>
        </w:r>
        <w:r w:rsidR="003531AE" w:rsidRPr="006E35C8">
          <w:rPr>
            <w:i/>
            <w:lang w:val="en-US"/>
            <w:rPrChange w:id="4819" w:author="arkat" w:date="2017-10-02T23:09:00Z">
              <w:rPr>
                <w:lang w:val="en-US"/>
              </w:rPr>
            </w:rPrChange>
          </w:rPr>
          <w:t>Sub-Process</w:t>
        </w:r>
        <w:r w:rsidR="003531AE">
          <w:rPr>
            <w:lang w:val="en-US"/>
          </w:rPr>
          <w:t xml:space="preserve"> </w:t>
        </w:r>
      </w:ins>
      <w:ins w:id="4820" w:author="arkat" w:date="2017-10-06T08:01:00Z">
        <w:r w:rsidR="008D650E">
          <w:rPr>
            <w:lang w:val="en-US"/>
          </w:rPr>
          <w:t>akan</w:t>
        </w:r>
      </w:ins>
      <w:ins w:id="4821" w:author="arkat" w:date="2017-10-01T12:41:00Z">
        <w:r w:rsidR="003531AE">
          <w:rPr>
            <w:lang w:val="en-US"/>
          </w:rPr>
          <w:t xml:space="preserve"> menentukan jika dilakukan perulangan. Ada 2 jenis tipe perulangan, Yakni: </w:t>
        </w:r>
        <w:r w:rsidR="003531AE" w:rsidRPr="00192F6E">
          <w:rPr>
            <w:i/>
            <w:lang w:val="en-US"/>
            <w:rPrChange w:id="4822" w:author="arkat" w:date="2017-10-01T13:07:00Z">
              <w:rPr>
                <w:lang w:val="en-US"/>
              </w:rPr>
            </w:rPrChange>
          </w:rPr>
          <w:t>Standard</w:t>
        </w:r>
        <w:r w:rsidR="003531AE">
          <w:rPr>
            <w:lang w:val="en-US"/>
          </w:rPr>
          <w:t xml:space="preserve"> dan Multi-</w:t>
        </w:r>
        <w:r w:rsidR="003531AE" w:rsidRPr="00192F6E">
          <w:rPr>
            <w:i/>
            <w:lang w:val="en-US"/>
            <w:rPrChange w:id="4823" w:author="arkat" w:date="2017-10-01T13:07:00Z">
              <w:rPr>
                <w:lang w:val="en-US"/>
              </w:rPr>
            </w:rPrChange>
          </w:rPr>
          <w:t>In</w:t>
        </w:r>
      </w:ins>
      <w:ins w:id="4824" w:author="arkat" w:date="2017-10-02T23:09:00Z">
        <w:r w:rsidR="006E35C8">
          <w:rPr>
            <w:i/>
            <w:lang w:val="en-US"/>
          </w:rPr>
          <w:t>s</w:t>
        </w:r>
      </w:ins>
      <w:ins w:id="4825" w:author="arkat" w:date="2017-10-01T12:41:00Z">
        <w:r w:rsidR="003531AE" w:rsidRPr="00192F6E">
          <w:rPr>
            <w:i/>
            <w:lang w:val="en-US"/>
            <w:rPrChange w:id="4826" w:author="arkat" w:date="2017-10-01T13:07:00Z">
              <w:rPr>
                <w:lang w:val="en-US"/>
              </w:rPr>
            </w:rPrChange>
          </w:rPr>
          <w:t>tance</w:t>
        </w:r>
        <w:r w:rsidR="003531AE">
          <w:rPr>
            <w:lang w:val="en-US"/>
          </w:rPr>
          <w:t>.</w:t>
        </w:r>
      </w:ins>
      <w:ins w:id="4827" w:author="arkat" w:date="2017-10-01T12:42:00Z">
        <w:r w:rsidR="003531AE">
          <w:rPr>
            <w:lang w:val="en-US"/>
          </w:rPr>
          <w:t xml:space="preserve"> Ikon “</w:t>
        </w:r>
        <w:r w:rsidR="003531AE" w:rsidRPr="00192F6E">
          <w:rPr>
            <w:i/>
            <w:lang w:val="en-US"/>
            <w:rPrChange w:id="4828" w:author="arkat" w:date="2017-10-01T13:07:00Z">
              <w:rPr>
                <w:lang w:val="en-US"/>
              </w:rPr>
            </w:rPrChange>
          </w:rPr>
          <w:t>looping</w:t>
        </w:r>
        <w:r w:rsidR="003531AE">
          <w:rPr>
            <w:lang w:val="en-US"/>
          </w:rPr>
          <w:t xml:space="preserve">” kecil pada sebuah </w:t>
        </w:r>
        <w:r w:rsidR="003531AE" w:rsidRPr="003531AE">
          <w:rPr>
            <w:i/>
            <w:lang w:val="en-US"/>
            <w:rPrChange w:id="4829" w:author="arkat" w:date="2017-10-01T12:43:00Z">
              <w:rPr>
                <w:lang w:val="en-US"/>
              </w:rPr>
            </w:rPrChange>
          </w:rPr>
          <w:t>activity</w:t>
        </w:r>
      </w:ins>
      <w:ins w:id="4830" w:author="arkat" w:date="2017-10-01T12:43:00Z">
        <w:r w:rsidR="003531AE">
          <w:rPr>
            <w:i/>
            <w:lang w:val="en-US"/>
          </w:rPr>
          <w:t xml:space="preserve"> </w:t>
        </w:r>
        <w:r w:rsidR="003531AE">
          <w:rPr>
            <w:lang w:val="en-US"/>
          </w:rPr>
          <w:t xml:space="preserve">menunjukkan bahwa </w:t>
        </w:r>
        <w:r w:rsidR="003531AE">
          <w:rPr>
            <w:i/>
            <w:lang w:val="en-US"/>
          </w:rPr>
          <w:t xml:space="preserve">activity </w:t>
        </w:r>
        <w:r w:rsidR="00192F6E">
          <w:rPr>
            <w:lang w:val="en-US"/>
          </w:rPr>
          <w:t>tersebut membutuhkan perulan</w:t>
        </w:r>
        <w:r w:rsidR="00611E55">
          <w:rPr>
            <w:lang w:val="en-US"/>
          </w:rPr>
          <w:t xml:space="preserve">gan, </w:t>
        </w:r>
      </w:ins>
      <w:ins w:id="4831" w:author="arkat" w:date="2017-10-04T23:24:00Z">
        <w:r w:rsidR="00611E55">
          <w:rPr>
            <w:lang w:val="en-US"/>
          </w:rPr>
          <w:t>dinotasikan sebagaimana gambar 2.18.</w:t>
        </w:r>
      </w:ins>
    </w:p>
    <w:p w14:paraId="1D9A498E" w14:textId="40DDB746" w:rsidR="006428D7" w:rsidRDefault="006428D7">
      <w:pPr>
        <w:pStyle w:val="BodyText"/>
        <w:spacing w:after="0"/>
        <w:ind w:left="720"/>
        <w:jc w:val="center"/>
        <w:rPr>
          <w:ins w:id="4832" w:author="arkat" w:date="2017-10-01T12:59:00Z"/>
          <w:lang w:val="en-US"/>
        </w:rPr>
        <w:pPrChange w:id="4833" w:author="arkat" w:date="2017-10-02T23:08:00Z">
          <w:pPr>
            <w:pStyle w:val="BodyText"/>
            <w:numPr>
              <w:ilvl w:val="7"/>
              <w:numId w:val="26"/>
            </w:numPr>
            <w:spacing w:after="0"/>
            <w:ind w:left="2880" w:hanging="360"/>
          </w:pPr>
        </w:pPrChange>
      </w:pPr>
      <w:ins w:id="4834" w:author="arkat" w:date="2017-09-30T09:05:00Z">
        <w:r>
          <w:rPr>
            <w:noProof/>
            <w:lang w:val="en-US"/>
          </w:rPr>
          <w:drawing>
            <wp:inline distT="0" distB="0" distL="0" distR="0" wp14:anchorId="14CCC349" wp14:editId="7DB8844A">
              <wp:extent cx="1037345" cy="737667"/>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9935" t="32800" r="39482" b="41169"/>
                      <a:stretch/>
                    </pic:blipFill>
                    <pic:spPr bwMode="auto">
                      <a:xfrm>
                        <a:off x="0" y="0"/>
                        <a:ext cx="1037621" cy="737863"/>
                      </a:xfrm>
                      <a:prstGeom prst="rect">
                        <a:avLst/>
                      </a:prstGeom>
                      <a:ln>
                        <a:noFill/>
                      </a:ln>
                      <a:extLst>
                        <a:ext uri="{53640926-AAD7-44D8-BBD7-CCE9431645EC}">
                          <a14:shadowObscured xmlns:a14="http://schemas.microsoft.com/office/drawing/2010/main"/>
                        </a:ext>
                      </a:extLst>
                    </pic:spPr>
                  </pic:pic>
                </a:graphicData>
              </a:graphic>
            </wp:inline>
          </w:drawing>
        </w:r>
      </w:ins>
    </w:p>
    <w:p w14:paraId="0B7E4C20" w14:textId="019FA537" w:rsidR="00190E7E" w:rsidRPr="006E35C8" w:rsidRDefault="00190E7E">
      <w:pPr>
        <w:pStyle w:val="GambarBAB2"/>
        <w:ind w:left="0" w:firstLine="0"/>
        <w:rPr>
          <w:ins w:id="4835" w:author="arkat" w:date="2017-09-30T08:48:00Z"/>
          <w:b/>
          <w:rPrChange w:id="4836" w:author="arkat" w:date="2017-10-02T23:08:00Z">
            <w:rPr>
              <w:ins w:id="4837" w:author="arkat" w:date="2017-09-30T08:48:00Z"/>
            </w:rPr>
          </w:rPrChange>
        </w:rPr>
        <w:pPrChange w:id="4838" w:author="arkat" w:date="2017-10-02T23:08:00Z">
          <w:pPr>
            <w:pStyle w:val="BodyText"/>
            <w:numPr>
              <w:ilvl w:val="7"/>
              <w:numId w:val="26"/>
            </w:numPr>
            <w:spacing w:after="0"/>
            <w:ind w:left="2880" w:hanging="360"/>
          </w:pPr>
        </w:pPrChange>
      </w:pPr>
      <w:bookmarkStart w:id="4839" w:name="_Toc495046378"/>
      <w:ins w:id="4840" w:author="arkat" w:date="2017-10-01T12:59:00Z">
        <w:r w:rsidRPr="006E35C8">
          <w:rPr>
            <w:b/>
            <w:rPrChange w:id="4841" w:author="arkat" w:date="2017-10-02T23:08:00Z">
              <w:rPr/>
            </w:rPrChange>
          </w:rPr>
          <w:t xml:space="preserve">Notasi </w:t>
        </w:r>
        <w:r w:rsidRPr="006E35C8">
          <w:rPr>
            <w:b/>
            <w:i/>
            <w:rPrChange w:id="4842" w:author="arkat" w:date="2017-10-02T23:09:00Z">
              <w:rPr/>
            </w:rPrChange>
          </w:rPr>
          <w:t>Activity Looping</w:t>
        </w:r>
      </w:ins>
      <w:bookmarkEnd w:id="4839"/>
    </w:p>
    <w:p w14:paraId="0C6C7EE0" w14:textId="2D5107DD" w:rsidR="006428D7" w:rsidRPr="00C36A8C" w:rsidRDefault="005E2D6F">
      <w:pPr>
        <w:pStyle w:val="BodyText"/>
        <w:numPr>
          <w:ilvl w:val="0"/>
          <w:numId w:val="132"/>
        </w:numPr>
        <w:spacing w:after="0"/>
        <w:rPr>
          <w:ins w:id="4843" w:author="arkat" w:date="2017-09-30T09:06:00Z"/>
          <w:lang w:val="en-US"/>
        </w:rPr>
        <w:pPrChange w:id="4844" w:author="arkat" w:date="2017-10-02T23:08:00Z">
          <w:pPr>
            <w:pStyle w:val="BodyText"/>
            <w:numPr>
              <w:ilvl w:val="7"/>
              <w:numId w:val="26"/>
            </w:numPr>
            <w:spacing w:after="0"/>
            <w:ind w:left="2880" w:hanging="360"/>
          </w:pPr>
        </w:pPrChange>
      </w:pPr>
      <w:ins w:id="4845" w:author="arkat" w:date="2017-09-30T08:48:00Z">
        <w:r w:rsidRPr="00192F6E">
          <w:rPr>
            <w:i/>
            <w:lang w:val="en-US"/>
            <w:rPrChange w:id="4846" w:author="arkat" w:date="2017-10-01T13:07:00Z">
              <w:rPr>
                <w:szCs w:val="24"/>
                <w:lang w:val="en-US"/>
              </w:rPr>
            </w:rPrChange>
          </w:rPr>
          <w:t>Sequence Flow Looping</w:t>
        </w:r>
      </w:ins>
      <w:ins w:id="4847" w:author="arkat" w:date="2017-10-01T12:43:00Z">
        <w:r w:rsidR="003531AE">
          <w:rPr>
            <w:lang w:val="en-US"/>
          </w:rPr>
          <w:t xml:space="preserve">, </w:t>
        </w:r>
      </w:ins>
      <w:ins w:id="4848" w:author="arkat" w:date="2017-10-01T13:07:00Z">
        <w:r w:rsidR="00192F6E">
          <w:rPr>
            <w:lang w:val="en-US"/>
          </w:rPr>
          <w:t xml:space="preserve">Perulangan dapat dibuat dengan menghubungkan sebuah </w:t>
        </w:r>
      </w:ins>
      <w:ins w:id="4849" w:author="arkat" w:date="2017-10-01T13:08:00Z">
        <w:r w:rsidR="00192F6E">
          <w:rPr>
            <w:i/>
            <w:lang w:val="en-US"/>
          </w:rPr>
          <w:t xml:space="preserve">Sequence Flow </w:t>
        </w:r>
        <w:r w:rsidR="00192F6E">
          <w:rPr>
            <w:lang w:val="en-US"/>
          </w:rPr>
          <w:t xml:space="preserve">ke elemen sebeleumnya. Elemen sebelumnya harus mempunya </w:t>
        </w:r>
      </w:ins>
      <w:ins w:id="4850" w:author="arkat" w:date="2017-10-01T13:09:00Z">
        <w:r w:rsidR="00611E55">
          <w:rPr>
            <w:i/>
            <w:lang w:val="en-US"/>
          </w:rPr>
          <w:t xml:space="preserve">Outgoing Sequence Flow, </w:t>
        </w:r>
      </w:ins>
      <w:ins w:id="4851" w:author="arkat" w:date="2017-10-04T23:25:00Z">
        <w:r w:rsidR="00611E55">
          <w:rPr>
            <w:lang w:val="en-US"/>
          </w:rPr>
          <w:t>dinotasikan sebagaimana gambar 2.19.</w:t>
        </w:r>
      </w:ins>
    </w:p>
    <w:p w14:paraId="59E8B74D" w14:textId="1A81278E" w:rsidR="006428D7" w:rsidRDefault="006428D7">
      <w:pPr>
        <w:pStyle w:val="BodyText"/>
        <w:spacing w:after="0"/>
        <w:ind w:left="360"/>
        <w:jc w:val="center"/>
        <w:rPr>
          <w:ins w:id="4852" w:author="arkat" w:date="2017-09-30T08:48:00Z"/>
          <w:szCs w:val="24"/>
          <w:lang w:val="en-US"/>
        </w:rPr>
        <w:pPrChange w:id="4853" w:author="arkat" w:date="2017-10-01T13:07:00Z">
          <w:pPr>
            <w:pStyle w:val="BodyText"/>
            <w:numPr>
              <w:ilvl w:val="7"/>
              <w:numId w:val="26"/>
            </w:numPr>
            <w:spacing w:after="0"/>
            <w:ind w:left="2880" w:hanging="360"/>
          </w:pPr>
        </w:pPrChange>
      </w:pPr>
      <w:ins w:id="4854" w:author="arkat" w:date="2017-09-30T09:06:00Z">
        <w:r>
          <w:rPr>
            <w:noProof/>
            <w:lang w:val="en-US"/>
          </w:rPr>
          <w:drawing>
            <wp:inline distT="0" distB="0" distL="0" distR="0" wp14:anchorId="67D739FE" wp14:editId="2AB81367">
              <wp:extent cx="3344417" cy="95282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7593" t="35246" r="33849" b="45217"/>
                      <a:stretch/>
                    </pic:blipFill>
                    <pic:spPr bwMode="auto">
                      <a:xfrm>
                        <a:off x="0" y="0"/>
                        <a:ext cx="3353472" cy="955400"/>
                      </a:xfrm>
                      <a:prstGeom prst="rect">
                        <a:avLst/>
                      </a:prstGeom>
                      <a:ln>
                        <a:noFill/>
                      </a:ln>
                      <a:extLst>
                        <a:ext uri="{53640926-AAD7-44D8-BBD7-CCE9431645EC}">
                          <a14:shadowObscured xmlns:a14="http://schemas.microsoft.com/office/drawing/2010/main"/>
                        </a:ext>
                      </a:extLst>
                    </pic:spPr>
                  </pic:pic>
                </a:graphicData>
              </a:graphic>
            </wp:inline>
          </w:drawing>
        </w:r>
      </w:ins>
    </w:p>
    <w:p w14:paraId="1B7D603C" w14:textId="0E232661" w:rsidR="005E2D6F" w:rsidRDefault="005E2D6F" w:rsidP="00C36A8C">
      <w:pPr>
        <w:pStyle w:val="BodyText"/>
        <w:spacing w:after="0"/>
        <w:rPr>
          <w:ins w:id="4855" w:author="arkat" w:date="2017-10-01T12:59:00Z"/>
          <w:szCs w:val="24"/>
          <w:lang w:val="en-US"/>
        </w:rPr>
      </w:pPr>
    </w:p>
    <w:p w14:paraId="5E22D3F8" w14:textId="43211EF5" w:rsidR="00190E7E" w:rsidRPr="006E35C8" w:rsidRDefault="00190E7E">
      <w:pPr>
        <w:pStyle w:val="GambarBAB2"/>
        <w:ind w:left="0" w:firstLine="0"/>
        <w:rPr>
          <w:ins w:id="4856" w:author="arkat" w:date="2017-10-02T21:54:00Z"/>
          <w:b/>
          <w:rPrChange w:id="4857" w:author="arkat" w:date="2017-10-02T23:09:00Z">
            <w:rPr>
              <w:ins w:id="4858" w:author="arkat" w:date="2017-10-02T21:54:00Z"/>
              <w:i/>
            </w:rPr>
          </w:rPrChange>
        </w:rPr>
        <w:pPrChange w:id="4859" w:author="arkat" w:date="2017-10-01T13:07:00Z">
          <w:pPr>
            <w:pStyle w:val="BodyText"/>
            <w:spacing w:after="0"/>
          </w:pPr>
        </w:pPrChange>
      </w:pPr>
      <w:bookmarkStart w:id="4860" w:name="_Toc495046379"/>
      <w:ins w:id="4861" w:author="arkat" w:date="2017-10-01T12:59:00Z">
        <w:r w:rsidRPr="006E35C8">
          <w:rPr>
            <w:b/>
            <w:rPrChange w:id="4862" w:author="arkat" w:date="2017-10-02T23:09:00Z">
              <w:rPr/>
            </w:rPrChange>
          </w:rPr>
          <w:t xml:space="preserve">Contoh </w:t>
        </w:r>
      </w:ins>
      <w:ins w:id="4863" w:author="arkat" w:date="2017-10-02T21:53:00Z">
        <w:r w:rsidR="00AA585C" w:rsidRPr="006E35C8">
          <w:rPr>
            <w:b/>
            <w:i/>
            <w:rPrChange w:id="4864" w:author="arkat" w:date="2017-10-02T23:09:00Z">
              <w:rPr>
                <w:i/>
              </w:rPr>
            </w:rPrChange>
          </w:rPr>
          <w:t xml:space="preserve">Looping </w:t>
        </w:r>
        <w:r w:rsidR="00AA585C" w:rsidRPr="006E35C8">
          <w:rPr>
            <w:b/>
            <w:rPrChange w:id="4865" w:author="arkat" w:date="2017-10-02T23:09:00Z">
              <w:rPr/>
            </w:rPrChange>
          </w:rPr>
          <w:t>menggun</w:t>
        </w:r>
      </w:ins>
      <w:ins w:id="4866" w:author="arkat" w:date="2017-10-06T08:01:00Z">
        <w:r w:rsidR="008D650E">
          <w:rPr>
            <w:b/>
          </w:rPr>
          <w:t>akan</w:t>
        </w:r>
      </w:ins>
      <w:ins w:id="4867" w:author="arkat" w:date="2017-10-02T21:53:00Z">
        <w:r w:rsidR="00AA585C" w:rsidRPr="006E35C8">
          <w:rPr>
            <w:b/>
            <w:rPrChange w:id="4868" w:author="arkat" w:date="2017-10-02T23:09:00Z">
              <w:rPr/>
            </w:rPrChange>
          </w:rPr>
          <w:t xml:space="preserve"> </w:t>
        </w:r>
      </w:ins>
      <w:ins w:id="4869" w:author="arkat" w:date="2017-10-01T12:59:00Z">
        <w:r w:rsidRPr="006E35C8">
          <w:rPr>
            <w:b/>
            <w:i/>
            <w:rPrChange w:id="4870" w:author="arkat" w:date="2017-10-02T23:09:00Z">
              <w:rPr>
                <w:szCs w:val="24"/>
              </w:rPr>
            </w:rPrChange>
          </w:rPr>
          <w:t xml:space="preserve">Sequence </w:t>
        </w:r>
      </w:ins>
      <w:ins w:id="4871" w:author="arkat" w:date="2017-10-01T13:07:00Z">
        <w:r w:rsidRPr="006E35C8">
          <w:rPr>
            <w:b/>
            <w:i/>
            <w:rPrChange w:id="4872" w:author="arkat" w:date="2017-10-02T23:09:00Z">
              <w:rPr>
                <w:szCs w:val="24"/>
              </w:rPr>
            </w:rPrChange>
          </w:rPr>
          <w:t>Flow</w:t>
        </w:r>
        <w:bookmarkEnd w:id="4860"/>
        <w:r w:rsidRPr="006E35C8">
          <w:rPr>
            <w:b/>
            <w:i/>
            <w:rPrChange w:id="4873" w:author="arkat" w:date="2017-10-02T23:09:00Z">
              <w:rPr>
                <w:szCs w:val="24"/>
              </w:rPr>
            </w:rPrChange>
          </w:rPr>
          <w:t xml:space="preserve"> </w:t>
        </w:r>
      </w:ins>
    </w:p>
    <w:p w14:paraId="4B5467B8" w14:textId="5DFDF923" w:rsidR="00AA585C" w:rsidRPr="00AA585C" w:rsidRDefault="006E35C8">
      <w:pPr>
        <w:jc w:val="center"/>
        <w:rPr>
          <w:ins w:id="4874" w:author="arkat" w:date="2017-09-30T09:12:00Z"/>
        </w:rPr>
        <w:pPrChange w:id="4875" w:author="arkat" w:date="2017-10-02T23:10:00Z">
          <w:pPr>
            <w:pStyle w:val="BodyText"/>
            <w:spacing w:after="0"/>
          </w:pPr>
        </w:pPrChange>
      </w:pPr>
      <w:ins w:id="4876" w:author="arkat" w:date="2017-10-02T23:10: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4877" w:author="arkat" w:date="2017-10-02T23:10:00Z">
              <w:rPr/>
            </w:rPrChange>
          </w:rPr>
          <w:fldChar w:fldCharType="separate"/>
        </w:r>
        <w:r w:rsidRPr="006E35C8">
          <w:rPr>
            <w:noProof/>
            <w:rPrChange w:id="4878" w:author="arkat" w:date="2017-10-02T23:10:00Z">
              <w:rPr/>
            </w:rPrChange>
          </w:rPr>
          <w:t>OMG (2011)</w:t>
        </w:r>
        <w:r w:rsidRPr="006E35C8">
          <w:rPr>
            <w:rPrChange w:id="4879" w:author="arkat" w:date="2017-10-02T23:10:00Z">
              <w:rPr/>
            </w:rPrChange>
          </w:rPr>
          <w:fldChar w:fldCharType="end"/>
        </w:r>
      </w:ins>
    </w:p>
    <w:p w14:paraId="64635348" w14:textId="20793492" w:rsidR="00663AA2" w:rsidRPr="00F83EA2" w:rsidRDefault="00663AA2">
      <w:pPr>
        <w:pStyle w:val="BodyText"/>
        <w:numPr>
          <w:ilvl w:val="6"/>
          <w:numId w:val="127"/>
        </w:numPr>
        <w:spacing w:after="0"/>
        <w:ind w:left="270" w:hanging="270"/>
        <w:rPr>
          <w:ins w:id="4880" w:author="arkat" w:date="2017-09-30T09:14:00Z"/>
          <w:i/>
          <w:lang w:val="en-US"/>
          <w:rPrChange w:id="4881" w:author="arkat" w:date="2017-10-01T12:44:00Z">
            <w:rPr>
              <w:ins w:id="4882" w:author="arkat" w:date="2017-09-30T09:14:00Z"/>
              <w:szCs w:val="24"/>
              <w:lang w:val="en-US"/>
            </w:rPr>
          </w:rPrChange>
        </w:rPr>
        <w:pPrChange w:id="4883" w:author="arkat" w:date="2017-10-02T22:41:00Z">
          <w:pPr>
            <w:pStyle w:val="BodyText"/>
            <w:spacing w:after="0"/>
          </w:pPr>
        </w:pPrChange>
      </w:pPr>
      <w:ins w:id="4884" w:author="arkat" w:date="2017-09-30T09:12:00Z">
        <w:r w:rsidRPr="00843C67">
          <w:rPr>
            <w:b/>
            <w:i/>
            <w:lang w:val="en-US"/>
            <w:rPrChange w:id="4885" w:author="arkat" w:date="2017-10-02T23:14:00Z">
              <w:rPr>
                <w:szCs w:val="24"/>
                <w:lang w:val="en-US"/>
              </w:rPr>
            </w:rPrChange>
          </w:rPr>
          <w:t>Multiple Instances</w:t>
        </w:r>
      </w:ins>
      <w:ins w:id="4886" w:author="arkat" w:date="2017-10-01T12:44:00Z">
        <w:r w:rsidR="00192F6E">
          <w:rPr>
            <w:i/>
            <w:lang w:val="en-US"/>
          </w:rPr>
          <w:t xml:space="preserve">, </w:t>
        </w:r>
      </w:ins>
      <w:ins w:id="4887" w:author="arkat" w:date="2017-10-01T13:09:00Z">
        <w:r w:rsidR="00192F6E">
          <w:rPr>
            <w:lang w:val="en-US"/>
          </w:rPr>
          <w:t>Elemen</w:t>
        </w:r>
      </w:ins>
      <w:ins w:id="4888" w:author="arkat" w:date="2017-10-01T12:56:00Z">
        <w:r w:rsidR="00AD27BD">
          <w:rPr>
            <w:i/>
            <w:lang w:val="en-US"/>
          </w:rPr>
          <w:t xml:space="preserve"> </w:t>
        </w:r>
      </w:ins>
      <w:ins w:id="4889" w:author="arkat" w:date="2017-09-30T09:12:00Z">
        <w:r w:rsidRPr="00192F6E">
          <w:rPr>
            <w:i/>
            <w:szCs w:val="24"/>
            <w:lang w:val="en-US"/>
            <w:rPrChange w:id="4890" w:author="arkat" w:date="2017-10-01T13:10:00Z">
              <w:rPr>
                <w:b/>
                <w:szCs w:val="24"/>
                <w:lang w:val="en-US"/>
              </w:rPr>
            </w:rPrChange>
          </w:rPr>
          <w:t>Tasks</w:t>
        </w:r>
        <w:r w:rsidRPr="00F83EA2">
          <w:rPr>
            <w:szCs w:val="24"/>
            <w:lang w:val="en-US"/>
            <w:rPrChange w:id="4891" w:author="arkat" w:date="2017-10-01T12:44:00Z">
              <w:rPr>
                <w:b/>
                <w:szCs w:val="24"/>
                <w:lang w:val="en-US"/>
              </w:rPr>
            </w:rPrChange>
          </w:rPr>
          <w:t xml:space="preserve"> and </w:t>
        </w:r>
        <w:r w:rsidRPr="00192F6E">
          <w:rPr>
            <w:i/>
            <w:szCs w:val="24"/>
            <w:lang w:val="en-US"/>
            <w:rPrChange w:id="4892" w:author="arkat" w:date="2017-10-01T13:10:00Z">
              <w:rPr>
                <w:b/>
                <w:szCs w:val="24"/>
                <w:lang w:val="en-US"/>
              </w:rPr>
            </w:rPrChange>
          </w:rPr>
          <w:t>Sub-Processes</w:t>
        </w:r>
        <w:r w:rsidRPr="00F83EA2">
          <w:rPr>
            <w:szCs w:val="24"/>
            <w:lang w:val="en-US"/>
            <w:rPrChange w:id="4893" w:author="arkat" w:date="2017-10-01T12:44:00Z">
              <w:rPr>
                <w:b/>
                <w:szCs w:val="24"/>
                <w:lang w:val="en-US"/>
              </w:rPr>
            </w:rPrChange>
          </w:rPr>
          <w:t xml:space="preserve"> </w:t>
        </w:r>
      </w:ins>
      <w:ins w:id="4894" w:author="arkat" w:date="2017-10-06T08:01:00Z">
        <w:r w:rsidR="008D650E">
          <w:rPr>
            <w:szCs w:val="24"/>
            <w:lang w:val="en-US"/>
          </w:rPr>
          <w:t>akan</w:t>
        </w:r>
      </w:ins>
      <w:ins w:id="4895" w:author="arkat" w:date="2017-10-01T13:10:00Z">
        <w:r w:rsidR="00192F6E">
          <w:rPr>
            <w:szCs w:val="24"/>
            <w:lang w:val="en-US"/>
          </w:rPr>
          <w:t xml:space="preserve"> menentukan apakah perulangan dilakukan atau tidak. Tiga garis horizontal </w:t>
        </w:r>
      </w:ins>
      <w:ins w:id="4896" w:author="arkat" w:date="2017-10-06T08:01:00Z">
        <w:r w:rsidR="008D650E">
          <w:rPr>
            <w:szCs w:val="24"/>
            <w:lang w:val="en-US"/>
          </w:rPr>
          <w:t>Akan</w:t>
        </w:r>
      </w:ins>
      <w:ins w:id="4897" w:author="arkat" w:date="2017-10-01T13:10:00Z">
        <w:r w:rsidR="00192F6E">
          <w:rPr>
            <w:szCs w:val="24"/>
            <w:lang w:val="en-US"/>
          </w:rPr>
          <w:t xml:space="preserve"> ditampilkan dibagian bawah </w:t>
        </w:r>
      </w:ins>
      <w:ins w:id="4898" w:author="arkat" w:date="2017-10-01T13:11:00Z">
        <w:r w:rsidR="00192F6E">
          <w:rPr>
            <w:i/>
            <w:szCs w:val="24"/>
            <w:lang w:val="en-US"/>
          </w:rPr>
          <w:t xml:space="preserve">Activity </w:t>
        </w:r>
        <w:r w:rsidR="00192F6E">
          <w:rPr>
            <w:szCs w:val="24"/>
            <w:lang w:val="en-US"/>
          </w:rPr>
          <w:t xml:space="preserve">untuk </w:t>
        </w:r>
      </w:ins>
      <w:ins w:id="4899" w:author="arkat" w:date="2017-09-30T09:12:00Z">
        <w:r w:rsidR="00192F6E" w:rsidRPr="00C36A8C">
          <w:rPr>
            <w:i/>
            <w:szCs w:val="24"/>
            <w:lang w:val="en-US"/>
          </w:rPr>
          <w:t>S</w:t>
        </w:r>
        <w:r w:rsidRPr="00192F6E">
          <w:rPr>
            <w:i/>
            <w:szCs w:val="24"/>
            <w:lang w:val="en-US"/>
            <w:rPrChange w:id="4900" w:author="arkat" w:date="2017-10-01T13:13:00Z">
              <w:rPr>
                <w:b/>
                <w:szCs w:val="24"/>
                <w:lang w:val="en-US"/>
              </w:rPr>
            </w:rPrChange>
          </w:rPr>
          <w:t>equential Multi-Instances</w:t>
        </w:r>
        <w:r w:rsidRPr="00F83EA2">
          <w:rPr>
            <w:szCs w:val="24"/>
            <w:lang w:val="en-US"/>
            <w:rPrChange w:id="4901" w:author="arkat" w:date="2017-10-01T12:44:00Z">
              <w:rPr>
                <w:b/>
                <w:szCs w:val="24"/>
                <w:lang w:val="en-US"/>
              </w:rPr>
            </w:rPrChange>
          </w:rPr>
          <w:t xml:space="preserve"> </w:t>
        </w:r>
      </w:ins>
      <w:ins w:id="4902" w:author="arkat" w:date="2017-10-01T13:11:00Z">
        <w:r w:rsidR="00192F6E">
          <w:rPr>
            <w:szCs w:val="24"/>
            <w:lang w:val="en-US"/>
          </w:rPr>
          <w:t xml:space="preserve">dan tiga garis </w:t>
        </w:r>
      </w:ins>
      <w:ins w:id="4903" w:author="arkat" w:date="2017-10-01T13:12:00Z">
        <w:r w:rsidR="00192F6E">
          <w:rPr>
            <w:szCs w:val="24"/>
            <w:lang w:val="en-US"/>
          </w:rPr>
          <w:t>vertical</w:t>
        </w:r>
      </w:ins>
      <w:ins w:id="4904" w:author="arkat" w:date="2017-10-01T13:11:00Z">
        <w:r w:rsidR="00192F6E">
          <w:rPr>
            <w:szCs w:val="24"/>
            <w:lang w:val="en-US"/>
          </w:rPr>
          <w:t xml:space="preserve"> </w:t>
        </w:r>
      </w:ins>
      <w:ins w:id="4905" w:author="arkat" w:date="2017-10-01T13:12:00Z">
        <w:r w:rsidR="00192F6E">
          <w:rPr>
            <w:szCs w:val="24"/>
            <w:lang w:val="en-US"/>
          </w:rPr>
          <w:t>untuk meunjukkan</w:t>
        </w:r>
      </w:ins>
      <w:ins w:id="4906" w:author="arkat" w:date="2017-09-30T09:12:00Z">
        <w:r w:rsidR="00192F6E" w:rsidRPr="00C36A8C">
          <w:rPr>
            <w:szCs w:val="24"/>
            <w:lang w:val="en-US"/>
          </w:rPr>
          <w:t xml:space="preserve"> </w:t>
        </w:r>
        <w:r w:rsidR="00192F6E" w:rsidRPr="00192F6E">
          <w:rPr>
            <w:i/>
            <w:szCs w:val="24"/>
            <w:lang w:val="en-US"/>
            <w:rPrChange w:id="4907" w:author="arkat" w:date="2017-10-01T13:13:00Z">
              <w:rPr>
                <w:szCs w:val="24"/>
                <w:lang w:val="en-US"/>
              </w:rPr>
            </w:rPrChange>
          </w:rPr>
          <w:t>Parallel Multi-Instances</w:t>
        </w:r>
        <w:r w:rsidR="00611E55">
          <w:rPr>
            <w:szCs w:val="24"/>
            <w:lang w:val="en-US"/>
          </w:rPr>
          <w:t xml:space="preserve">, masing-masing dinotasikan sebagaimana </w:t>
        </w:r>
      </w:ins>
      <w:ins w:id="4908" w:author="arkat" w:date="2017-10-04T23:26:00Z">
        <w:r w:rsidR="00611E55">
          <w:rPr>
            <w:szCs w:val="24"/>
            <w:lang w:val="en-US"/>
          </w:rPr>
          <w:t>gambar 2.20.</w:t>
        </w:r>
      </w:ins>
    </w:p>
    <w:p w14:paraId="78D52A09" w14:textId="77777777" w:rsidR="00663AA2" w:rsidRDefault="00663AA2" w:rsidP="00C36A8C">
      <w:pPr>
        <w:pStyle w:val="BodyText"/>
        <w:spacing w:after="0"/>
        <w:rPr>
          <w:ins w:id="4909" w:author="arkat" w:date="2017-09-30T09:14:00Z"/>
          <w:szCs w:val="24"/>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910" w:author="arkat" w:date="2017-10-01T13:15:00Z">
          <w:tblPr>
            <w:tblStyle w:val="TableGrid"/>
            <w:tblW w:w="0" w:type="auto"/>
            <w:tblLook w:val="04A0" w:firstRow="1" w:lastRow="0" w:firstColumn="1" w:lastColumn="0" w:noHBand="0" w:noVBand="1"/>
          </w:tblPr>
        </w:tblPrChange>
      </w:tblPr>
      <w:tblGrid>
        <w:gridCol w:w="1716"/>
        <w:gridCol w:w="2816"/>
        <w:tblGridChange w:id="4911">
          <w:tblGrid>
            <w:gridCol w:w="3964"/>
            <w:gridCol w:w="3965"/>
          </w:tblGrid>
        </w:tblGridChange>
      </w:tblGrid>
      <w:tr w:rsidR="00B52BFB" w14:paraId="6850689D" w14:textId="77777777" w:rsidTr="008E6B31">
        <w:trPr>
          <w:jc w:val="center"/>
          <w:ins w:id="4912" w:author="arkat" w:date="2017-09-30T09:15:00Z"/>
        </w:trPr>
        <w:tc>
          <w:tcPr>
            <w:tcW w:w="0" w:type="auto"/>
            <w:vAlign w:val="center"/>
            <w:tcPrChange w:id="4913" w:author="arkat" w:date="2017-10-01T13:15:00Z">
              <w:tcPr>
                <w:tcW w:w="3964" w:type="dxa"/>
              </w:tcPr>
            </w:tcPrChange>
          </w:tcPr>
          <w:p w14:paraId="2030BFED" w14:textId="479F9567" w:rsidR="00B52BFB" w:rsidRDefault="00B52BFB">
            <w:pPr>
              <w:pStyle w:val="BodyText"/>
              <w:spacing w:after="0"/>
              <w:jc w:val="center"/>
              <w:rPr>
                <w:ins w:id="4914" w:author="arkat" w:date="2017-09-30T09:15:00Z"/>
                <w:szCs w:val="24"/>
                <w:lang w:val="en-US"/>
              </w:rPr>
              <w:pPrChange w:id="4915" w:author="arkat" w:date="2017-09-30T09:15:00Z">
                <w:pPr>
                  <w:pStyle w:val="BodyText"/>
                  <w:spacing w:after="0"/>
                </w:pPr>
              </w:pPrChange>
            </w:pPr>
            <w:ins w:id="4916" w:author="arkat" w:date="2017-09-30T09:15:00Z">
              <w:r>
                <w:rPr>
                  <w:noProof/>
                  <w:lang w:val="en-US"/>
                </w:rPr>
                <w:lastRenderedPageBreak/>
                <w:drawing>
                  <wp:inline distT="0" distB="0" distL="0" distR="0" wp14:anchorId="5033598C" wp14:editId="72CD2E75">
                    <wp:extent cx="945136" cy="745351"/>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45270" t="22500" r="35979" b="51201"/>
                            <a:stretch/>
                          </pic:blipFill>
                          <pic:spPr bwMode="auto">
                            <a:xfrm>
                              <a:off x="0" y="0"/>
                              <a:ext cx="945308" cy="74548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4917" w:author="arkat" w:date="2017-10-01T13:15:00Z">
              <w:tcPr>
                <w:tcW w:w="3965" w:type="dxa"/>
              </w:tcPr>
            </w:tcPrChange>
          </w:tcPr>
          <w:p w14:paraId="093F9C00" w14:textId="661CB02F" w:rsidR="00B52BFB" w:rsidRPr="00C36A8C" w:rsidRDefault="00B52BFB">
            <w:pPr>
              <w:pStyle w:val="BodyText"/>
              <w:spacing w:after="0"/>
              <w:jc w:val="left"/>
              <w:rPr>
                <w:ins w:id="4918" w:author="arkat" w:date="2017-09-30T09:15:00Z"/>
                <w:szCs w:val="24"/>
                <w:lang w:val="en-US"/>
              </w:rPr>
              <w:pPrChange w:id="4919" w:author="arkat" w:date="2017-10-01T13:14:00Z">
                <w:pPr>
                  <w:pStyle w:val="BodyText"/>
                  <w:spacing w:after="0"/>
                </w:pPr>
              </w:pPrChange>
            </w:pPr>
            <w:ins w:id="4920" w:author="arkat" w:date="2017-09-30T09:16:00Z">
              <w:r w:rsidRPr="00C36A8C">
                <w:rPr>
                  <w:szCs w:val="24"/>
                  <w:lang w:val="en-US"/>
                </w:rPr>
                <w:t>Sequential</w:t>
              </w:r>
            </w:ins>
            <w:ins w:id="4921" w:author="arkat" w:date="2017-10-01T13:13:00Z">
              <w:r w:rsidR="00192F6E" w:rsidRPr="00192F6E">
                <w:rPr>
                  <w:szCs w:val="24"/>
                  <w:lang w:val="en-US"/>
                </w:rPr>
                <w:t xml:space="preserve"> Multi-Instances</w:t>
              </w:r>
            </w:ins>
          </w:p>
        </w:tc>
      </w:tr>
      <w:tr w:rsidR="00B52BFB" w14:paraId="358A5B27" w14:textId="77777777" w:rsidTr="008E6B31">
        <w:trPr>
          <w:trHeight w:val="1135"/>
          <w:jc w:val="center"/>
          <w:ins w:id="4922" w:author="arkat" w:date="2017-09-30T09:16:00Z"/>
        </w:trPr>
        <w:tc>
          <w:tcPr>
            <w:tcW w:w="0" w:type="auto"/>
            <w:vAlign w:val="center"/>
            <w:tcPrChange w:id="4923" w:author="arkat" w:date="2017-10-01T13:15:00Z">
              <w:tcPr>
                <w:tcW w:w="3964" w:type="dxa"/>
              </w:tcPr>
            </w:tcPrChange>
          </w:tcPr>
          <w:p w14:paraId="1F901F72" w14:textId="627685F8" w:rsidR="00B52BFB" w:rsidRDefault="00B52BFB" w:rsidP="00C36A8C">
            <w:pPr>
              <w:pStyle w:val="BodyText"/>
              <w:spacing w:after="0"/>
              <w:jc w:val="center"/>
              <w:rPr>
                <w:ins w:id="4924" w:author="arkat" w:date="2017-09-30T09:16:00Z"/>
                <w:noProof/>
                <w:lang w:val="en-US"/>
              </w:rPr>
            </w:pPr>
            <w:ins w:id="4925" w:author="arkat" w:date="2017-09-30T09:16:00Z">
              <w:r>
                <w:rPr>
                  <w:noProof/>
                  <w:lang w:val="en-US"/>
                </w:rPr>
                <w:drawing>
                  <wp:inline distT="0" distB="0" distL="0" distR="0" wp14:anchorId="5B82EFD5" wp14:editId="447C28C1">
                    <wp:extent cx="944245" cy="699247"/>
                    <wp:effectExtent l="0" t="0" r="8255"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45422" t="58281" r="35831" b="15961"/>
                            <a:stretch/>
                          </pic:blipFill>
                          <pic:spPr bwMode="auto">
                            <a:xfrm>
                              <a:off x="0" y="0"/>
                              <a:ext cx="950116" cy="7035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4926" w:author="arkat" w:date="2017-10-01T13:15:00Z">
              <w:tcPr>
                <w:tcW w:w="3965" w:type="dxa"/>
              </w:tcPr>
            </w:tcPrChange>
          </w:tcPr>
          <w:p w14:paraId="77132BF5" w14:textId="13B458C6" w:rsidR="00B52BFB" w:rsidRPr="00C36A8C" w:rsidRDefault="00B52BFB">
            <w:pPr>
              <w:pStyle w:val="BodyText"/>
              <w:spacing w:after="0"/>
              <w:jc w:val="left"/>
              <w:rPr>
                <w:ins w:id="4927" w:author="arkat" w:date="2017-09-30T09:16:00Z"/>
                <w:noProof/>
                <w:lang w:val="en-US"/>
              </w:rPr>
              <w:pPrChange w:id="4928" w:author="arkat" w:date="2017-10-01T13:14:00Z">
                <w:pPr>
                  <w:pStyle w:val="BodyText"/>
                  <w:spacing w:after="0"/>
                  <w:jc w:val="center"/>
                </w:pPr>
              </w:pPrChange>
            </w:pPr>
            <w:ins w:id="4929" w:author="arkat" w:date="2017-09-30T09:16:00Z">
              <w:r w:rsidRPr="00C36A8C">
                <w:rPr>
                  <w:szCs w:val="24"/>
                  <w:lang w:val="en-US"/>
                </w:rPr>
                <w:t>Parallel</w:t>
              </w:r>
            </w:ins>
            <w:ins w:id="4930" w:author="arkat" w:date="2017-10-01T13:13:00Z">
              <w:r w:rsidR="00192F6E" w:rsidRPr="00192F6E">
                <w:rPr>
                  <w:szCs w:val="24"/>
                  <w:lang w:val="en-US"/>
                </w:rPr>
                <w:t xml:space="preserve"> Multi-Instances</w:t>
              </w:r>
            </w:ins>
          </w:p>
        </w:tc>
      </w:tr>
    </w:tbl>
    <w:p w14:paraId="1C4F6E65" w14:textId="77777777" w:rsidR="00B52BFB" w:rsidRDefault="00B52BFB" w:rsidP="00C36A8C">
      <w:pPr>
        <w:pStyle w:val="BodyText"/>
        <w:spacing w:after="0"/>
        <w:rPr>
          <w:ins w:id="4931" w:author="arkat" w:date="2017-10-01T13:14:00Z"/>
          <w:szCs w:val="24"/>
          <w:lang w:val="en-US"/>
        </w:rPr>
      </w:pPr>
    </w:p>
    <w:p w14:paraId="77FE74A0" w14:textId="7342C1AD" w:rsidR="00192F6E" w:rsidRPr="006E35C8" w:rsidRDefault="00192F6E">
      <w:pPr>
        <w:pStyle w:val="GambarBAB2"/>
        <w:ind w:left="0" w:firstLine="0"/>
        <w:rPr>
          <w:ins w:id="4932" w:author="arkat" w:date="2017-09-30T09:14:00Z"/>
          <w:b/>
          <w:szCs w:val="24"/>
          <w:rPrChange w:id="4933" w:author="arkat" w:date="2017-10-02T23:10:00Z">
            <w:rPr>
              <w:ins w:id="4934" w:author="arkat" w:date="2017-09-30T09:14:00Z"/>
              <w:szCs w:val="24"/>
            </w:rPr>
          </w:rPrChange>
        </w:rPr>
        <w:pPrChange w:id="4935" w:author="arkat" w:date="2017-10-01T13:14:00Z">
          <w:pPr>
            <w:pStyle w:val="BodyText"/>
            <w:spacing w:after="0"/>
          </w:pPr>
        </w:pPrChange>
      </w:pPr>
      <w:bookmarkStart w:id="4936" w:name="_Toc495046380"/>
      <w:ins w:id="4937" w:author="arkat" w:date="2017-10-01T13:14:00Z">
        <w:r w:rsidRPr="006E35C8">
          <w:rPr>
            <w:b/>
            <w:rPrChange w:id="4938" w:author="arkat" w:date="2017-10-02T23:10:00Z">
              <w:rPr/>
            </w:rPrChange>
          </w:rPr>
          <w:t xml:space="preserve">Notasi </w:t>
        </w:r>
        <w:r w:rsidRPr="006E35C8">
          <w:rPr>
            <w:b/>
            <w:i/>
            <w:rPrChange w:id="4939" w:author="arkat" w:date="2017-10-02T23:10:00Z">
              <w:rPr>
                <w:b/>
              </w:rPr>
            </w:rPrChange>
          </w:rPr>
          <w:t>Multiple Intances</w:t>
        </w:r>
      </w:ins>
      <w:bookmarkEnd w:id="4936"/>
    </w:p>
    <w:p w14:paraId="0A471FB9" w14:textId="723178E3" w:rsidR="00B52BFB" w:rsidRPr="003531AE" w:rsidRDefault="00B52BFB">
      <w:pPr>
        <w:pStyle w:val="BodyText"/>
        <w:numPr>
          <w:ilvl w:val="6"/>
          <w:numId w:val="127"/>
        </w:numPr>
        <w:spacing w:after="0"/>
        <w:ind w:left="360"/>
        <w:rPr>
          <w:ins w:id="4940" w:author="arkat" w:date="2017-09-30T09:17:00Z"/>
          <w:i/>
          <w:lang w:val="en-US"/>
          <w:rPrChange w:id="4941" w:author="arkat" w:date="2017-10-01T12:34:00Z">
            <w:rPr>
              <w:ins w:id="4942" w:author="arkat" w:date="2017-09-30T09:17:00Z"/>
              <w:szCs w:val="24"/>
              <w:lang w:val="en-US"/>
            </w:rPr>
          </w:rPrChange>
        </w:rPr>
        <w:pPrChange w:id="4943" w:author="arkat" w:date="2017-10-02T22:41:00Z">
          <w:pPr>
            <w:pStyle w:val="BodyText"/>
            <w:spacing w:after="0"/>
          </w:pPr>
        </w:pPrChange>
      </w:pPr>
      <w:ins w:id="4944" w:author="arkat" w:date="2017-09-30T09:17:00Z">
        <w:r w:rsidRPr="00843C67">
          <w:rPr>
            <w:b/>
            <w:i/>
            <w:lang w:val="en-US"/>
            <w:rPrChange w:id="4945" w:author="arkat" w:date="2017-10-02T23:14:00Z">
              <w:rPr>
                <w:szCs w:val="24"/>
                <w:lang w:val="en-US"/>
              </w:rPr>
            </w:rPrChange>
          </w:rPr>
          <w:t xml:space="preserve">Process </w:t>
        </w:r>
      </w:ins>
      <w:ins w:id="4946" w:author="arkat" w:date="2017-10-01T13:14:00Z">
        <w:r w:rsidR="00192F6E" w:rsidRPr="00843C67">
          <w:rPr>
            <w:b/>
            <w:i/>
            <w:lang w:val="en-US"/>
            <w:rPrChange w:id="4947" w:author="arkat" w:date="2017-10-02T23:14:00Z">
              <w:rPr>
                <w:i/>
                <w:lang w:val="en-US"/>
              </w:rPr>
            </w:rPrChange>
          </w:rPr>
          <w:t>Break</w:t>
        </w:r>
        <w:r w:rsidR="00192F6E" w:rsidRPr="00C36A8C">
          <w:rPr>
            <w:i/>
            <w:lang w:val="en-US"/>
          </w:rPr>
          <w:t>,</w:t>
        </w:r>
      </w:ins>
      <w:ins w:id="4948" w:author="arkat" w:date="2017-10-01T12:34:00Z">
        <w:r w:rsidR="003531AE">
          <w:rPr>
            <w:i/>
            <w:lang w:val="en-US"/>
          </w:rPr>
          <w:t xml:space="preserve"> </w:t>
        </w:r>
      </w:ins>
      <w:ins w:id="4949" w:author="arkat" w:date="2017-10-01T12:35:00Z">
        <w:r w:rsidR="003531AE">
          <w:rPr>
            <w:lang w:val="en-US"/>
          </w:rPr>
          <w:t>lokasi di sebuah proses yang menunjukkan dimana jeda yang diingin</w:t>
        </w:r>
      </w:ins>
      <w:ins w:id="4950" w:author="arkat" w:date="2017-10-06T08:01:00Z">
        <w:r w:rsidR="008D650E">
          <w:rPr>
            <w:lang w:val="en-US"/>
          </w:rPr>
          <w:t>akan</w:t>
        </w:r>
      </w:ins>
      <w:ins w:id="4951" w:author="arkat" w:date="2017-10-01T12:35:00Z">
        <w:r w:rsidR="003531AE">
          <w:rPr>
            <w:lang w:val="en-US"/>
          </w:rPr>
          <w:t xml:space="preserve"> </w:t>
        </w:r>
      </w:ins>
      <w:ins w:id="4952" w:author="arkat" w:date="2017-10-06T08:01:00Z">
        <w:r w:rsidR="008D650E">
          <w:rPr>
            <w:lang w:val="en-US"/>
          </w:rPr>
          <w:t>Akan</w:t>
        </w:r>
      </w:ins>
      <w:ins w:id="4953" w:author="arkat" w:date="2017-10-01T12:35:00Z">
        <w:r w:rsidR="003531AE">
          <w:rPr>
            <w:lang w:val="en-US"/>
          </w:rPr>
          <w:t xml:space="preserve"> terjadi di dalam pr</w:t>
        </w:r>
      </w:ins>
      <w:ins w:id="4954" w:author="arkat" w:date="2017-10-01T12:36:00Z">
        <w:r w:rsidR="003531AE">
          <w:rPr>
            <w:lang w:val="en-US"/>
          </w:rPr>
          <w:t xml:space="preserve">oses.  Sebuah </w:t>
        </w:r>
        <w:r w:rsidR="003531AE" w:rsidRPr="003531AE">
          <w:rPr>
            <w:i/>
            <w:lang w:val="en-US"/>
            <w:rPrChange w:id="4955" w:author="arkat" w:date="2017-10-01T12:36:00Z">
              <w:rPr>
                <w:lang w:val="en-US"/>
              </w:rPr>
            </w:rPrChange>
          </w:rPr>
          <w:t>Intermediate Event</w:t>
        </w:r>
      </w:ins>
      <w:ins w:id="4956" w:author="arkat" w:date="2017-09-30T09:17:00Z">
        <w:r w:rsidR="003531AE" w:rsidRPr="00C36A8C">
          <w:rPr>
            <w:i/>
            <w:lang w:val="en-US"/>
          </w:rPr>
          <w:t xml:space="preserve"> </w:t>
        </w:r>
      </w:ins>
      <w:ins w:id="4957" w:author="arkat" w:date="2017-10-01T12:36:00Z">
        <w:r w:rsidR="003531AE">
          <w:rPr>
            <w:szCs w:val="24"/>
            <w:lang w:val="en-US"/>
          </w:rPr>
          <w:t>diigun</w:t>
        </w:r>
      </w:ins>
      <w:ins w:id="4958" w:author="arkat" w:date="2017-10-06T08:01:00Z">
        <w:r w:rsidR="008D650E">
          <w:rPr>
            <w:szCs w:val="24"/>
            <w:lang w:val="en-US"/>
          </w:rPr>
          <w:t>akan</w:t>
        </w:r>
      </w:ins>
      <w:ins w:id="4959" w:author="arkat" w:date="2017-10-01T12:36:00Z">
        <w:r w:rsidR="003531AE">
          <w:rPr>
            <w:szCs w:val="24"/>
            <w:lang w:val="en-US"/>
          </w:rPr>
          <w:t xml:space="preserve"> untuk menunjukkan behavior yang sedang terjadi. </w:t>
        </w:r>
      </w:ins>
      <w:ins w:id="4960" w:author="arkat" w:date="2017-10-01T12:37:00Z">
        <w:r w:rsidR="003531AE">
          <w:rPr>
            <w:szCs w:val="24"/>
            <w:lang w:val="en-US"/>
          </w:rPr>
          <w:t xml:space="preserve">Elemen </w:t>
        </w:r>
        <w:r w:rsidR="003531AE">
          <w:rPr>
            <w:i/>
            <w:szCs w:val="24"/>
            <w:lang w:val="en-US"/>
          </w:rPr>
          <w:t xml:space="preserve">Process Break </w:t>
        </w:r>
        <w:r w:rsidR="003531AE">
          <w:rPr>
            <w:szCs w:val="24"/>
            <w:lang w:val="en-US"/>
          </w:rPr>
          <w:t>dapat dimodelkan sebagaimana gambar</w:t>
        </w:r>
      </w:ins>
      <w:ins w:id="4961" w:author="arkat" w:date="2017-10-01T12:38:00Z">
        <w:r w:rsidR="00611E55">
          <w:rPr>
            <w:szCs w:val="24"/>
            <w:lang w:val="en-US"/>
          </w:rPr>
          <w:t xml:space="preserve"> 2.21</w:t>
        </w:r>
      </w:ins>
      <w:ins w:id="4962" w:author="arkat" w:date="2017-10-01T12:37:00Z">
        <w:r w:rsidR="003531AE">
          <w:rPr>
            <w:szCs w:val="24"/>
            <w:lang w:val="en-US"/>
          </w:rPr>
          <w:t xml:space="preserve">. </w:t>
        </w:r>
      </w:ins>
    </w:p>
    <w:p w14:paraId="08F7A432" w14:textId="390F6294" w:rsidR="00B52BFB" w:rsidRDefault="00B52BFB">
      <w:pPr>
        <w:pStyle w:val="BodyText"/>
        <w:spacing w:after="0"/>
        <w:jc w:val="center"/>
        <w:rPr>
          <w:ins w:id="4963" w:author="arkat" w:date="2017-10-01T12:38:00Z"/>
          <w:szCs w:val="24"/>
          <w:lang w:val="en-US"/>
        </w:rPr>
        <w:pPrChange w:id="4964" w:author="arkat" w:date="2017-10-01T12:34:00Z">
          <w:pPr>
            <w:pStyle w:val="BodyText"/>
            <w:spacing w:after="0"/>
          </w:pPr>
        </w:pPrChange>
      </w:pPr>
      <w:ins w:id="4965" w:author="arkat" w:date="2017-09-30T09:17:00Z">
        <w:r>
          <w:rPr>
            <w:noProof/>
            <w:lang w:val="en-US"/>
          </w:rPr>
          <w:drawing>
            <wp:inline distT="0" distB="0" distL="0" distR="0" wp14:anchorId="1E458941" wp14:editId="6A343D77">
              <wp:extent cx="3865069" cy="1260182"/>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5149" t="49878" r="35831" b="27497"/>
                      <a:stretch/>
                    </pic:blipFill>
                    <pic:spPr bwMode="auto">
                      <a:xfrm>
                        <a:off x="0" y="0"/>
                        <a:ext cx="3884612" cy="1266554"/>
                      </a:xfrm>
                      <a:prstGeom prst="rect">
                        <a:avLst/>
                      </a:prstGeom>
                      <a:ln>
                        <a:noFill/>
                      </a:ln>
                      <a:extLst>
                        <a:ext uri="{53640926-AAD7-44D8-BBD7-CCE9431645EC}">
                          <a14:shadowObscured xmlns:a14="http://schemas.microsoft.com/office/drawing/2010/main"/>
                        </a:ext>
                      </a:extLst>
                    </pic:spPr>
                  </pic:pic>
                </a:graphicData>
              </a:graphic>
            </wp:inline>
          </w:drawing>
        </w:r>
      </w:ins>
    </w:p>
    <w:p w14:paraId="4DABA7F8" w14:textId="4D57C39D" w:rsidR="003531AE" w:rsidRPr="006E35C8" w:rsidRDefault="003531AE">
      <w:pPr>
        <w:pStyle w:val="GambarBAB2"/>
        <w:ind w:left="0" w:firstLine="0"/>
        <w:rPr>
          <w:ins w:id="4966" w:author="arkat" w:date="2017-09-30T09:14:00Z"/>
          <w:b/>
          <w:i/>
          <w:rPrChange w:id="4967" w:author="arkat" w:date="2017-10-02T23:10:00Z">
            <w:rPr>
              <w:ins w:id="4968" w:author="arkat" w:date="2017-09-30T09:14:00Z"/>
              <w:szCs w:val="24"/>
              <w:lang w:val="en-US"/>
            </w:rPr>
          </w:rPrChange>
        </w:rPr>
        <w:pPrChange w:id="4969" w:author="arkat" w:date="2017-10-01T12:38:00Z">
          <w:pPr>
            <w:pStyle w:val="BodyText"/>
            <w:spacing w:after="0"/>
          </w:pPr>
        </w:pPrChange>
      </w:pPr>
      <w:bookmarkStart w:id="4970" w:name="_Toc495046381"/>
      <w:ins w:id="4971" w:author="arkat" w:date="2017-10-01T12:38:00Z">
        <w:r w:rsidRPr="006E35C8">
          <w:rPr>
            <w:b/>
            <w:rPrChange w:id="4972" w:author="arkat" w:date="2017-10-02T23:10:00Z">
              <w:rPr/>
            </w:rPrChange>
          </w:rPr>
          <w:t xml:space="preserve">Contoh Penggunaan </w:t>
        </w:r>
        <w:r w:rsidRPr="006E35C8">
          <w:rPr>
            <w:b/>
            <w:i/>
            <w:rPrChange w:id="4973" w:author="arkat" w:date="2017-10-02T23:10:00Z">
              <w:rPr>
                <w:szCs w:val="24"/>
              </w:rPr>
            </w:rPrChange>
          </w:rPr>
          <w:t>Process Break</w:t>
        </w:r>
      </w:ins>
      <w:bookmarkEnd w:id="4970"/>
    </w:p>
    <w:p w14:paraId="264A1E5D" w14:textId="1F6CD034" w:rsidR="00663AA2" w:rsidRPr="006E35C8" w:rsidRDefault="006E35C8">
      <w:pPr>
        <w:jc w:val="center"/>
        <w:rPr>
          <w:ins w:id="4974" w:author="arkat" w:date="2017-09-30T09:14:00Z"/>
          <w:rPrChange w:id="4975" w:author="arkat" w:date="2017-10-02T23:10:00Z">
            <w:rPr>
              <w:ins w:id="4976" w:author="arkat" w:date="2017-09-30T09:14:00Z"/>
              <w:szCs w:val="24"/>
              <w:lang w:val="en-US"/>
            </w:rPr>
          </w:rPrChange>
        </w:rPr>
        <w:pPrChange w:id="4977" w:author="arkat" w:date="2017-10-02T23:10:00Z">
          <w:pPr>
            <w:pStyle w:val="BodyText"/>
            <w:spacing w:after="0"/>
          </w:pPr>
        </w:pPrChange>
      </w:pPr>
      <w:ins w:id="4978" w:author="arkat" w:date="2017-10-02T23:10:00Z">
        <w:r w:rsidRPr="006E35C8">
          <w:t xml:space="preserve">Sumber : </w:t>
        </w:r>
        <w:r w:rsidRPr="006E35C8">
          <w:fldChar w:fldCharType="begin" w:fldLock="1"/>
        </w:r>
        <w:r w:rsidRPr="006E35C8">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4979" w:author="arkat" w:date="2017-10-02T23:10:00Z">
              <w:rPr/>
            </w:rPrChange>
          </w:rPr>
          <w:fldChar w:fldCharType="separate"/>
        </w:r>
        <w:r w:rsidRPr="006E35C8">
          <w:rPr>
            <w:noProof/>
            <w:rPrChange w:id="4980" w:author="arkat" w:date="2017-10-02T23:10:00Z">
              <w:rPr/>
            </w:rPrChange>
          </w:rPr>
          <w:t>OMG (2011)</w:t>
        </w:r>
        <w:r w:rsidRPr="006E35C8">
          <w:rPr>
            <w:rPrChange w:id="4981" w:author="arkat" w:date="2017-10-02T23:10:00Z">
              <w:rPr/>
            </w:rPrChange>
          </w:rPr>
          <w:fldChar w:fldCharType="end"/>
        </w:r>
      </w:ins>
    </w:p>
    <w:p w14:paraId="014B3A1E" w14:textId="37773D1E" w:rsidR="00B52BFB" w:rsidRPr="0019292B" w:rsidRDefault="00B52BFB">
      <w:pPr>
        <w:pStyle w:val="BodyText"/>
        <w:numPr>
          <w:ilvl w:val="6"/>
          <w:numId w:val="127"/>
        </w:numPr>
        <w:spacing w:after="0"/>
        <w:ind w:left="360"/>
        <w:rPr>
          <w:ins w:id="4982" w:author="arkat" w:date="2017-09-30T09:18:00Z"/>
          <w:i/>
          <w:lang w:val="en-US"/>
          <w:rPrChange w:id="4983" w:author="arkat" w:date="2017-10-01T12:33:00Z">
            <w:rPr>
              <w:ins w:id="4984" w:author="arkat" w:date="2017-09-30T09:18:00Z"/>
              <w:szCs w:val="24"/>
              <w:lang w:val="en-US"/>
            </w:rPr>
          </w:rPrChange>
        </w:rPr>
        <w:pPrChange w:id="4985" w:author="arkat" w:date="2017-10-02T22:41:00Z">
          <w:pPr>
            <w:pStyle w:val="BodyText"/>
            <w:spacing w:after="0"/>
          </w:pPr>
        </w:pPrChange>
      </w:pPr>
      <w:ins w:id="4986" w:author="arkat" w:date="2017-09-30T09:18:00Z">
        <w:r w:rsidRPr="00843C67">
          <w:rPr>
            <w:b/>
            <w:i/>
            <w:lang w:val="en-US"/>
            <w:rPrChange w:id="4987" w:author="arkat" w:date="2017-10-02T23:14:00Z">
              <w:rPr>
                <w:szCs w:val="24"/>
                <w:lang w:val="en-US"/>
              </w:rPr>
            </w:rPrChange>
          </w:rPr>
          <w:t>Transaction</w:t>
        </w:r>
      </w:ins>
      <w:ins w:id="4988" w:author="arkat" w:date="2017-10-01T12:33:00Z">
        <w:r w:rsidR="0019292B">
          <w:rPr>
            <w:i/>
            <w:lang w:val="en-US"/>
          </w:rPr>
          <w:t xml:space="preserve">, </w:t>
        </w:r>
      </w:ins>
      <w:ins w:id="4989" w:author="arkat" w:date="2017-10-01T12:29:00Z">
        <w:r w:rsidR="002F6977" w:rsidRPr="00C36A8C">
          <w:rPr>
            <w:szCs w:val="24"/>
            <w:lang w:val="en-US"/>
          </w:rPr>
          <w:t>adalah Su</w:t>
        </w:r>
        <w:r w:rsidR="002F6977" w:rsidRPr="0019292B">
          <w:rPr>
            <w:szCs w:val="24"/>
            <w:lang w:val="en-US"/>
          </w:rPr>
          <w:t xml:space="preserve">b-Proses yang didukung oleh protokol khusus yang memastikan bahwa semua pihak yang terlibat memiliki kesepakatan bahwa </w:t>
        </w:r>
        <w:r w:rsidR="002F6977" w:rsidRPr="0019292B">
          <w:rPr>
            <w:i/>
            <w:szCs w:val="24"/>
            <w:lang w:val="en-US"/>
          </w:rPr>
          <w:t>a</w:t>
        </w:r>
      </w:ins>
      <w:ins w:id="4990" w:author="arkat" w:date="2017-10-01T12:30:00Z">
        <w:r w:rsidR="002F6977" w:rsidRPr="0019292B">
          <w:rPr>
            <w:i/>
            <w:szCs w:val="24"/>
            <w:lang w:val="en-US"/>
          </w:rPr>
          <w:t xml:space="preserve">ctivity </w:t>
        </w:r>
      </w:ins>
      <w:ins w:id="4991" w:author="arkat" w:date="2017-10-01T12:29:00Z">
        <w:r w:rsidR="002F6977" w:rsidRPr="0019292B">
          <w:rPr>
            <w:szCs w:val="24"/>
            <w:lang w:val="en-US"/>
          </w:rPr>
          <w:t xml:space="preserve">tersebut harus diselesaikan atau dibatalkan. Atribut </w:t>
        </w:r>
      </w:ins>
      <w:ins w:id="4992" w:author="arkat" w:date="2017-10-01T12:30:00Z">
        <w:r w:rsidR="00AD32B0" w:rsidRPr="0019292B">
          <w:rPr>
            <w:i/>
            <w:szCs w:val="24"/>
            <w:lang w:val="en-US"/>
          </w:rPr>
          <w:t xml:space="preserve">activity </w:t>
        </w:r>
      </w:ins>
      <w:ins w:id="4993" w:author="arkat" w:date="2017-10-06T08:01:00Z">
        <w:r w:rsidR="008D650E">
          <w:rPr>
            <w:szCs w:val="24"/>
            <w:lang w:val="en-US"/>
          </w:rPr>
          <w:t>akan</w:t>
        </w:r>
      </w:ins>
      <w:ins w:id="4994" w:author="arkat" w:date="2017-10-01T12:29:00Z">
        <w:r w:rsidR="002F6977" w:rsidRPr="0019292B">
          <w:rPr>
            <w:szCs w:val="24"/>
            <w:lang w:val="en-US"/>
          </w:rPr>
          <w:t xml:space="preserve"> menentukan apakah aktivitas tersebut merup</w:t>
        </w:r>
      </w:ins>
      <w:ins w:id="4995" w:author="arkat" w:date="2017-10-06T08:01:00Z">
        <w:r w:rsidR="008D650E">
          <w:rPr>
            <w:szCs w:val="24"/>
            <w:lang w:val="en-US"/>
          </w:rPr>
          <w:t>akan</w:t>
        </w:r>
      </w:ins>
      <w:ins w:id="4996" w:author="arkat" w:date="2017-10-01T12:29:00Z">
        <w:r w:rsidR="002F6977" w:rsidRPr="0019292B">
          <w:rPr>
            <w:szCs w:val="24"/>
            <w:lang w:val="en-US"/>
          </w:rPr>
          <w:t xml:space="preserve"> transaksi. </w:t>
        </w:r>
      </w:ins>
      <w:ins w:id="4997" w:author="arkat" w:date="2017-10-01T12:30:00Z">
        <w:r w:rsidR="00AD32B0" w:rsidRPr="0019292B">
          <w:rPr>
            <w:szCs w:val="24"/>
            <w:lang w:val="en-US"/>
          </w:rPr>
          <w:t xml:space="preserve"> Garis rangkap </w:t>
        </w:r>
      </w:ins>
      <w:ins w:id="4998" w:author="arkat" w:date="2017-10-01T12:29:00Z">
        <w:r w:rsidR="002F6977" w:rsidRPr="0019292B">
          <w:rPr>
            <w:szCs w:val="24"/>
            <w:lang w:val="en-US"/>
          </w:rPr>
          <w:t>menunjukkan bahwa Sub-Process</w:t>
        </w:r>
      </w:ins>
      <w:ins w:id="4999" w:author="arkat" w:date="2017-10-01T12:31:00Z">
        <w:r w:rsidR="00AD32B0" w:rsidRPr="0019292B">
          <w:rPr>
            <w:szCs w:val="24"/>
            <w:lang w:val="en-US"/>
          </w:rPr>
          <w:t xml:space="preserve"> tersebut</w:t>
        </w:r>
      </w:ins>
      <w:ins w:id="5000" w:author="arkat" w:date="2017-10-01T12:29:00Z">
        <w:r w:rsidR="002F6977" w:rsidRPr="0019292B">
          <w:rPr>
            <w:szCs w:val="24"/>
            <w:lang w:val="en-US"/>
          </w:rPr>
          <w:t xml:space="preserve"> adalah </w:t>
        </w:r>
      </w:ins>
      <w:ins w:id="5001" w:author="arkat" w:date="2017-10-01T12:31:00Z">
        <w:r w:rsidR="00AD32B0" w:rsidRPr="0019292B">
          <w:rPr>
            <w:i/>
            <w:szCs w:val="24"/>
            <w:lang w:val="en-US"/>
          </w:rPr>
          <w:t>Transaction</w:t>
        </w:r>
      </w:ins>
      <w:ins w:id="5002" w:author="arkat" w:date="2017-10-04T23:26:00Z">
        <w:r w:rsidR="00611E55">
          <w:rPr>
            <w:i/>
            <w:szCs w:val="24"/>
            <w:lang w:val="en-US"/>
          </w:rPr>
          <w:t xml:space="preserve">, </w:t>
        </w:r>
        <w:r w:rsidR="00611E55">
          <w:rPr>
            <w:szCs w:val="24"/>
            <w:lang w:val="en-US"/>
          </w:rPr>
          <w:t>sebagaimana gambar 2.22</w:t>
        </w:r>
      </w:ins>
      <w:ins w:id="5003" w:author="arkat" w:date="2017-10-01T12:31:00Z">
        <w:r w:rsidR="00AD32B0" w:rsidRPr="0019292B">
          <w:rPr>
            <w:i/>
            <w:szCs w:val="24"/>
            <w:lang w:val="en-US"/>
          </w:rPr>
          <w:t>.</w:t>
        </w:r>
      </w:ins>
    </w:p>
    <w:p w14:paraId="3E014DD1" w14:textId="5002B4B0" w:rsidR="00B52BFB" w:rsidRDefault="00B52BFB">
      <w:pPr>
        <w:pStyle w:val="BodyText"/>
        <w:spacing w:after="0"/>
        <w:jc w:val="center"/>
        <w:rPr>
          <w:ins w:id="5004" w:author="arkat" w:date="2017-09-30T09:14:00Z"/>
          <w:szCs w:val="24"/>
          <w:lang w:val="en-US"/>
        </w:rPr>
        <w:pPrChange w:id="5005" w:author="arkat" w:date="2017-09-30T09:19:00Z">
          <w:pPr>
            <w:pStyle w:val="BodyText"/>
            <w:spacing w:after="0"/>
          </w:pPr>
        </w:pPrChange>
      </w:pPr>
      <w:ins w:id="5006" w:author="arkat" w:date="2017-09-30T09:18:00Z">
        <w:r>
          <w:rPr>
            <w:noProof/>
            <w:lang w:val="en-US"/>
          </w:rPr>
          <w:drawing>
            <wp:inline distT="0" distB="0" distL="0" distR="0" wp14:anchorId="12DA9C22" wp14:editId="7126F7C3">
              <wp:extent cx="1483018" cy="960875"/>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0798" t="29556" r="36745" b="33044"/>
                      <a:stretch/>
                    </pic:blipFill>
                    <pic:spPr bwMode="auto">
                      <a:xfrm>
                        <a:off x="0" y="0"/>
                        <a:ext cx="1489992" cy="965394"/>
                      </a:xfrm>
                      <a:prstGeom prst="rect">
                        <a:avLst/>
                      </a:prstGeom>
                      <a:ln>
                        <a:noFill/>
                      </a:ln>
                      <a:extLst>
                        <a:ext uri="{53640926-AAD7-44D8-BBD7-CCE9431645EC}">
                          <a14:shadowObscured xmlns:a14="http://schemas.microsoft.com/office/drawing/2010/main"/>
                        </a:ext>
                      </a:extLst>
                    </pic:spPr>
                  </pic:pic>
                </a:graphicData>
              </a:graphic>
            </wp:inline>
          </w:drawing>
        </w:r>
      </w:ins>
    </w:p>
    <w:p w14:paraId="44A09FB0" w14:textId="1363BDF9" w:rsidR="00663AA2" w:rsidRPr="006E35C8" w:rsidRDefault="0019292B">
      <w:pPr>
        <w:pStyle w:val="GambarBAB2"/>
        <w:ind w:left="0" w:firstLine="0"/>
        <w:rPr>
          <w:ins w:id="5007" w:author="arkat" w:date="2017-09-30T09:14:00Z"/>
          <w:b/>
          <w:i/>
          <w:rPrChange w:id="5008" w:author="arkat" w:date="2017-10-02T23:11:00Z">
            <w:rPr>
              <w:ins w:id="5009" w:author="arkat" w:date="2017-09-30T09:14:00Z"/>
              <w:szCs w:val="24"/>
              <w:lang w:val="en-US"/>
            </w:rPr>
          </w:rPrChange>
        </w:rPr>
        <w:pPrChange w:id="5010" w:author="arkat" w:date="2017-10-01T12:34:00Z">
          <w:pPr>
            <w:pStyle w:val="BodyText"/>
            <w:spacing w:after="0"/>
          </w:pPr>
        </w:pPrChange>
      </w:pPr>
      <w:bookmarkStart w:id="5011" w:name="_Toc495046382"/>
      <w:ins w:id="5012" w:author="arkat" w:date="2017-10-01T12:33:00Z">
        <w:r w:rsidRPr="006E35C8">
          <w:rPr>
            <w:b/>
            <w:rPrChange w:id="5013" w:author="arkat" w:date="2017-10-02T23:11:00Z">
              <w:rPr/>
            </w:rPrChange>
          </w:rPr>
          <w:t xml:space="preserve">Notasi </w:t>
        </w:r>
        <w:r w:rsidRPr="006E35C8">
          <w:rPr>
            <w:b/>
            <w:i/>
            <w:rPrChange w:id="5014" w:author="arkat" w:date="2017-10-02T23:11:00Z">
              <w:rPr>
                <w:szCs w:val="24"/>
              </w:rPr>
            </w:rPrChange>
          </w:rPr>
          <w:t>Transaction</w:t>
        </w:r>
      </w:ins>
      <w:bookmarkEnd w:id="5011"/>
    </w:p>
    <w:p w14:paraId="5100D21E" w14:textId="77777777" w:rsidR="00663AA2" w:rsidRPr="005E2D6F" w:rsidRDefault="00663AA2">
      <w:pPr>
        <w:pStyle w:val="BodyText"/>
        <w:spacing w:after="0"/>
        <w:rPr>
          <w:ins w:id="5015" w:author="arkat" w:date="2017-09-25T14:48:00Z"/>
          <w:szCs w:val="24"/>
          <w:lang w:val="en-US"/>
          <w:rPrChange w:id="5016" w:author="arkat" w:date="2017-09-30T08:45:00Z">
            <w:rPr>
              <w:ins w:id="5017" w:author="arkat" w:date="2017-09-25T14:48:00Z"/>
              <w:szCs w:val="24"/>
            </w:rPr>
          </w:rPrChange>
        </w:rPr>
      </w:pPr>
    </w:p>
    <w:p w14:paraId="65449571" w14:textId="132609AA" w:rsidR="00200BEB" w:rsidRDefault="00200BEB">
      <w:pPr>
        <w:pStyle w:val="Heading3"/>
        <w:ind w:left="630" w:hanging="630"/>
        <w:rPr>
          <w:ins w:id="5018" w:author="arkat" w:date="2017-10-04T13:48:00Z"/>
          <w:lang w:val="en-US"/>
        </w:rPr>
        <w:pPrChange w:id="5019" w:author="arkat" w:date="2017-10-04T13:49:00Z">
          <w:pPr>
            <w:pStyle w:val="BodyText"/>
            <w:spacing w:after="0"/>
            <w:ind w:firstLine="450"/>
          </w:pPr>
        </w:pPrChange>
      </w:pPr>
      <w:bookmarkStart w:id="5020" w:name="_Toc495046348"/>
      <w:ins w:id="5021" w:author="arkat" w:date="2017-10-04T13:48:00Z">
        <w:r>
          <w:rPr>
            <w:lang w:val="en-US"/>
          </w:rPr>
          <w:t>Transformasi Model</w:t>
        </w:r>
        <w:bookmarkEnd w:id="5020"/>
        <w:r>
          <w:rPr>
            <w:lang w:val="en-US"/>
          </w:rPr>
          <w:t xml:space="preserve"> </w:t>
        </w:r>
      </w:ins>
    </w:p>
    <w:p w14:paraId="03BFA87E" w14:textId="5B58C27E" w:rsidR="00200BEB" w:rsidRPr="00C45405" w:rsidRDefault="00200BEB" w:rsidP="00200BEB">
      <w:pPr>
        <w:pStyle w:val="BodyText"/>
        <w:spacing w:after="0"/>
        <w:ind w:firstLine="450"/>
        <w:rPr>
          <w:ins w:id="5022" w:author="arkat" w:date="2017-10-04T13:48:00Z"/>
          <w:lang w:val="en-US"/>
        </w:rPr>
      </w:pPr>
      <w:ins w:id="5023" w:author="arkat" w:date="2017-10-04T13:48:00Z">
        <w:r w:rsidRPr="00C45405">
          <w:rPr>
            <w:lang w:val="en-US"/>
          </w:rPr>
          <w:t>Model t</w:t>
        </w:r>
        <w:r>
          <w:rPr>
            <w:lang w:val="en-US"/>
          </w:rPr>
          <w:t>ransformasi adalah teknik penting untuk otomasi</w:t>
        </w:r>
        <w:r w:rsidRPr="00C45405">
          <w:rPr>
            <w:lang w:val="en-US"/>
          </w:rPr>
          <w:t xml:space="preserve"> artefak pemodelan</w:t>
        </w:r>
        <w:r>
          <w:rPr>
            <w:lang w:val="en-US"/>
          </w:rPr>
          <w:t xml:space="preserve"> proses bisnis</w:t>
        </w:r>
        <w:r w:rsidRPr="00C45405">
          <w:rPr>
            <w:lang w:val="en-US"/>
          </w:rPr>
          <w:t>.</w:t>
        </w:r>
      </w:ins>
      <w:ins w:id="5024" w:author="arkat" w:date="2017-10-04T19:32:00Z">
        <w:r w:rsidR="003C2109">
          <w:rPr>
            <w:lang w:val="en-US"/>
          </w:rPr>
          <w:t xml:space="preserve"> Transformasi model digun</w:t>
        </w:r>
      </w:ins>
      <w:ins w:id="5025" w:author="arkat" w:date="2017-10-06T08:01:00Z">
        <w:r w:rsidR="008D650E">
          <w:rPr>
            <w:lang w:val="en-US"/>
          </w:rPr>
          <w:t>akan</w:t>
        </w:r>
      </w:ins>
      <w:ins w:id="5026" w:author="arkat" w:date="2017-10-04T19:32:00Z">
        <w:r w:rsidR="003C2109">
          <w:rPr>
            <w:lang w:val="en-US"/>
          </w:rPr>
          <w:t xml:space="preserve"> untuk melakukan perubahan dari satu model ke model lainya dengan syarat memenuhi pendekatan model transformasi.</w:t>
        </w:r>
      </w:ins>
      <w:ins w:id="5027" w:author="arkat" w:date="2017-10-04T19:26:00Z">
        <w:r w:rsidR="007B6A76">
          <w:rPr>
            <w:lang w:val="en-US"/>
          </w:rPr>
          <w:t>Beberapa tahun terakhir, beberapa pendekatan</w:t>
        </w:r>
      </w:ins>
      <w:ins w:id="5028" w:author="arkat" w:date="2017-10-04T19:27:00Z">
        <w:r w:rsidR="003C2109">
          <w:rPr>
            <w:lang w:val="en-US"/>
          </w:rPr>
          <w:t xml:space="preserve"> dan bahasa transformasi telah</w:t>
        </w:r>
      </w:ins>
      <w:ins w:id="5029" w:author="arkat" w:date="2017-10-04T19:26:00Z">
        <w:r w:rsidR="003C2109">
          <w:rPr>
            <w:lang w:val="en-US"/>
          </w:rPr>
          <w:t xml:space="preserve"> dilakukan eksplorasi.</w:t>
        </w:r>
      </w:ins>
      <w:ins w:id="5030" w:author="arkat" w:date="2017-10-04T19:28:00Z">
        <w:r w:rsidR="003C2109">
          <w:rPr>
            <w:lang w:val="en-US"/>
          </w:rPr>
          <w:t xml:space="preserve"> </w:t>
        </w:r>
        <w:r w:rsidR="003C2109">
          <w:rPr>
            <w:lang w:val="en-US"/>
          </w:rPr>
          <w:fldChar w:fldCharType="begin" w:fldLock="1"/>
        </w:r>
        <w:r w:rsidR="003C2109">
          <w:rPr>
            <w:lang w:val="en-US"/>
          </w:rPr>
          <w:instrText>ADDIN CSL_CITATION { "citationItems" : [ { "id" : "ITEM-1", "itemData" : { "abstract" : "Not least due to the widespread use of meta modeling concepts, model transformation techniques have reached a certain level of maturity (Czarnecki and Helsen, 2006). Nevertheless, defining transformations in some application areas in our case business process modeling is still a challenge because current transformation languages provide general solutions but do not support issues specific to a distinct area. We aim at providing generic solutions for model transformation problems distinct to the area of horizontal business process model transformations. As a first step in this endeavor, this work reports on the most pressing problems encountered at defining business process model transformations.", "author" : [ { "dropping-particle" : "", "family" : "Murzek", "given" : "Marion", "non-dropping-particle" : "", "parse-names" : false, "suffix" : "" }, { "dropping-particle" : "", "family" : "Kramler", "given" : "Gerhard", "non-dropping-particle" : "", "parse-names" : false, "suffix" : "" } ], "container-title" : "Proceedings of the 9th International Conference on Enterprise Information Systems, Madeira, Portugal", "id" : "ITEM-1", "issued" : { "date-parts" : [ [ "2007" ] ] }, "page" : "144-151", "title" : "Business process model transformation issues", "type" : "article-journal", "volume" : "3" }, "uris" : [ "http://www.mendeley.com/documents/?uuid=a46929f0-6822-4214-9fca-3e38fe191a20" ] } ], "mendeley" : { "formattedCitation" : "(Murzek &amp; Kramler, 2007)", "manualFormatting" : "Murzek &amp; Kramler (2007)", "plainTextFormattedCitation" : "(Murzek &amp; Kramler, 2007)", "previouslyFormattedCitation" : "(Murzek &amp; Kramler, 2007)" }, "properties" : { "noteIndex" : 0 }, "schema" : "https://github.com/citation-style-language/schema/raw/master/csl-citation.json" }</w:instrText>
        </w:r>
      </w:ins>
      <w:del w:id="5031" w:author="arkat" w:date="2017-10-04T19:28:00Z">
        <w:r w:rsidR="003C2109" w:rsidDel="003C2109">
          <w:rPr>
            <w:lang w:val="en-US"/>
          </w:rPr>
          <w:delInstrText>ADDIN CSL_CITATION { "citationItems" : [ { "id" : "ITEM-1", "itemData" : { "abstract" : "Not least due to the widespread use of meta modeling concepts, model transformation techniques have reached a certain level of maturity (Czarnecki and Helsen, 2006). Nevertheless, defining transformations in some application areas in our case business process modeling is still a challenge because current transformation languages provide general solutions but do not support issues specific to a distinct area. We aim at providing generic solutions for model transformation problems distinct to the area of horizontal business process model transformations. As a first step in this endeavor, this work reports on the most pressing problems encountered at defining business process model transformations.", "author" : [ { "dropping-particle" : "", "family" : "Murzek", "given" : "Marion", "non-dropping-particle" : "", "parse-names" : false, "suffix" : "" }, { "dropping-particle" : "", "family" : "Kramler", "given" : "Gerhard", "non-dropping-particle" : "", "parse-names" : false, "suffix" : "" } ], "container-title" : "Proceedings of the 9th International Conference on Enterprise Information Systems, Madeira, Portugal", "id" : "ITEM-1", "issued" : { "date-parts" : [ [ "2007" ] ] }, "page" : "144-151", "title" : "Business process model transformation issues", "type" : "article-journal", "volume" : "3" }, "uris" : [ "http://www.mendeley.com/documents/?uuid=a46929f0-6822-4214-9fca-3e38fe191a20" ] } ], "mendeley" : { "formattedCitation" : "(Murzek &amp; Kramler, 2007)", "manualFormatting" : "(Murzek &amp; Kramler (2007)", "plainTextFormattedCitation" : "(Murzek &amp; Kramler, 2007)", "previouslyFormattedCitation" : "(Murzek &amp; Kramler, 2007)" }, "properties" : { "noteIndex" : 0 }, "schema" : "https://github.com/citation-style-language/schema/raw/master/csl-citation.json" }</w:delInstrText>
        </w:r>
      </w:del>
      <w:r w:rsidR="003C2109">
        <w:rPr>
          <w:lang w:val="en-US"/>
        </w:rPr>
        <w:fldChar w:fldCharType="separate"/>
      </w:r>
      <w:del w:id="5032" w:author="arkat" w:date="2017-10-04T19:28:00Z">
        <w:r w:rsidR="003C2109" w:rsidRPr="003C2109" w:rsidDel="003C2109">
          <w:rPr>
            <w:noProof/>
            <w:lang w:val="en-US"/>
          </w:rPr>
          <w:delText>(</w:delText>
        </w:r>
      </w:del>
      <w:r w:rsidR="003C2109" w:rsidRPr="003C2109">
        <w:rPr>
          <w:noProof/>
          <w:lang w:val="en-US"/>
        </w:rPr>
        <w:t>Murzek &amp; Kramler</w:t>
      </w:r>
      <w:del w:id="5033" w:author="arkat" w:date="2017-10-04T19:28:00Z">
        <w:r w:rsidR="003C2109" w:rsidRPr="003C2109" w:rsidDel="003C2109">
          <w:rPr>
            <w:noProof/>
            <w:lang w:val="en-US"/>
          </w:rPr>
          <w:delText>,</w:delText>
        </w:r>
      </w:del>
      <w:r w:rsidR="003C2109" w:rsidRPr="003C2109">
        <w:rPr>
          <w:noProof/>
          <w:lang w:val="en-US"/>
        </w:rPr>
        <w:t xml:space="preserve"> </w:t>
      </w:r>
      <w:ins w:id="5034" w:author="arkat" w:date="2017-10-04T19:28:00Z">
        <w:r w:rsidR="003C2109">
          <w:rPr>
            <w:noProof/>
            <w:lang w:val="en-US"/>
          </w:rPr>
          <w:t>(</w:t>
        </w:r>
      </w:ins>
      <w:r w:rsidR="003C2109" w:rsidRPr="003C2109">
        <w:rPr>
          <w:noProof/>
          <w:lang w:val="en-US"/>
        </w:rPr>
        <w:t>2007)</w:t>
      </w:r>
      <w:ins w:id="5035" w:author="arkat" w:date="2017-10-04T19:28:00Z">
        <w:r w:rsidR="003C2109">
          <w:rPr>
            <w:lang w:val="en-US"/>
          </w:rPr>
          <w:fldChar w:fldCharType="end"/>
        </w:r>
      </w:ins>
      <w:ins w:id="5036" w:author="arkat" w:date="2017-10-04T19:26:00Z">
        <w:r w:rsidR="003C2109">
          <w:rPr>
            <w:lang w:val="en-US"/>
          </w:rPr>
          <w:t xml:space="preserve"> </w:t>
        </w:r>
      </w:ins>
      <w:ins w:id="5037" w:author="arkat" w:date="2017-10-04T19:29:00Z">
        <w:r w:rsidR="003C2109">
          <w:rPr>
            <w:lang w:val="en-US"/>
          </w:rPr>
          <w:t xml:space="preserve">menyebutkan bahwa </w:t>
        </w:r>
      </w:ins>
      <w:ins w:id="5038" w:author="arkat" w:date="2017-10-04T19:30:00Z">
        <w:r w:rsidR="003C2109">
          <w:rPr>
            <w:lang w:val="en-US"/>
          </w:rPr>
          <w:t xml:space="preserve">pembuatan </w:t>
        </w:r>
        <w:r w:rsidR="003C2109">
          <w:rPr>
            <w:i/>
            <w:lang w:val="en-US"/>
          </w:rPr>
          <w:t xml:space="preserve">tool </w:t>
        </w:r>
        <w:r w:rsidR="003C2109">
          <w:rPr>
            <w:lang w:val="en-US"/>
          </w:rPr>
          <w:t xml:space="preserve">untuk melakukan </w:t>
        </w:r>
      </w:ins>
      <w:ins w:id="5039" w:author="arkat" w:date="2017-10-04T19:29:00Z">
        <w:r w:rsidR="003C2109">
          <w:rPr>
            <w:lang w:val="en-US"/>
          </w:rPr>
          <w:t xml:space="preserve">transformasi model proses bisnis </w:t>
        </w:r>
      </w:ins>
      <w:ins w:id="5040" w:author="arkat" w:date="2017-10-04T19:30:00Z">
        <w:r w:rsidR="003C2109">
          <w:rPr>
            <w:lang w:val="en-US"/>
          </w:rPr>
          <w:t>adalah sebuah tantangan. Hal ini dikaren</w:t>
        </w:r>
      </w:ins>
      <w:ins w:id="5041" w:author="arkat" w:date="2017-10-06T08:01:00Z">
        <w:r w:rsidR="008D650E">
          <w:rPr>
            <w:lang w:val="en-US"/>
          </w:rPr>
          <w:t>akan</w:t>
        </w:r>
      </w:ins>
      <w:ins w:id="5042" w:author="arkat" w:date="2017-10-04T19:30:00Z">
        <w:r w:rsidR="003C2109">
          <w:rPr>
            <w:lang w:val="en-US"/>
          </w:rPr>
          <w:t>, pendekatan yang ada menggun</w:t>
        </w:r>
      </w:ins>
      <w:ins w:id="5043" w:author="arkat" w:date="2017-10-06T08:01:00Z">
        <w:r w:rsidR="008D650E">
          <w:rPr>
            <w:lang w:val="en-US"/>
          </w:rPr>
          <w:t>akan</w:t>
        </w:r>
      </w:ins>
      <w:ins w:id="5044" w:author="arkat" w:date="2017-10-04T19:30:00Z">
        <w:r w:rsidR="003C2109">
          <w:rPr>
            <w:lang w:val="en-US"/>
          </w:rPr>
          <w:t xml:space="preserve"> </w:t>
        </w:r>
      </w:ins>
      <w:ins w:id="5045" w:author="arkat" w:date="2017-10-04T19:31:00Z">
        <w:r w:rsidR="003C2109">
          <w:rPr>
            <w:lang w:val="en-US"/>
          </w:rPr>
          <w:t>solusi umum yang tidak mencakup isu spesifik.</w:t>
        </w:r>
      </w:ins>
      <w:ins w:id="5046" w:author="arkat" w:date="2017-10-04T13:48:00Z">
        <w:r w:rsidR="003C2109">
          <w:rPr>
            <w:lang w:val="en-US"/>
          </w:rPr>
          <w:t xml:space="preserve"> </w:t>
        </w:r>
      </w:ins>
      <w:ins w:id="5047" w:author="arkat" w:date="2017-10-04T19:33:00Z">
        <w:r w:rsidR="003C2109">
          <w:rPr>
            <w:lang w:val="en-US"/>
          </w:rPr>
          <w:t xml:space="preserve">Namun, perlu untuk menganalisi </w:t>
        </w:r>
        <w:r w:rsidR="003C2109">
          <w:rPr>
            <w:lang w:val="en-US"/>
          </w:rPr>
          <w:lastRenderedPageBreak/>
          <w:t>pendekatan atau teknik yang dapat digun</w:t>
        </w:r>
      </w:ins>
      <w:ins w:id="5048" w:author="arkat" w:date="2017-10-06T08:01:00Z">
        <w:r w:rsidR="008D650E">
          <w:rPr>
            <w:lang w:val="en-US"/>
          </w:rPr>
          <w:t>akan</w:t>
        </w:r>
      </w:ins>
      <w:ins w:id="5049" w:author="arkat" w:date="2017-10-04T19:33:00Z">
        <w:r w:rsidR="003C2109">
          <w:rPr>
            <w:lang w:val="en-US"/>
          </w:rPr>
          <w:t xml:space="preserve"> untuk melakukan transformai model proses bisnis. </w:t>
        </w:r>
      </w:ins>
      <w:ins w:id="5050" w:author="arkat" w:date="2017-10-04T13:48:00Z">
        <w:r w:rsidRPr="00B02684">
          <w:rPr>
            <w:lang w:val="en-US"/>
          </w:rPr>
          <w:t>Czarnecki and Helsen</w:t>
        </w:r>
        <w:r w:rsidRPr="00C45405">
          <w:rPr>
            <w:lang w:val="en-US"/>
          </w:rPr>
          <w:t xml:space="preserve"> </w:t>
        </w:r>
        <w:r>
          <w:rPr>
            <w:lang w:val="en-US"/>
          </w:rPr>
          <w:t xml:space="preserve">(2003) </w:t>
        </w:r>
        <w:r w:rsidRPr="00C45405">
          <w:rPr>
            <w:lang w:val="en-US"/>
          </w:rPr>
          <w:t xml:space="preserve">mendefinisikan </w:t>
        </w:r>
        <w:r>
          <w:rPr>
            <w:lang w:val="en-US"/>
          </w:rPr>
          <w:t xml:space="preserve">konsep dasar model </w:t>
        </w:r>
        <w:r w:rsidRPr="00C45405">
          <w:rPr>
            <w:lang w:val="en-US"/>
          </w:rPr>
          <w:t>transformasi sebagai berikut:</w:t>
        </w:r>
      </w:ins>
    </w:p>
    <w:p w14:paraId="6AAF8C8A" w14:textId="77777777" w:rsidR="00200BEB" w:rsidRPr="00C45405" w:rsidRDefault="00200BEB" w:rsidP="00200BEB">
      <w:pPr>
        <w:pStyle w:val="BodyText"/>
        <w:numPr>
          <w:ilvl w:val="0"/>
          <w:numId w:val="123"/>
        </w:numPr>
        <w:spacing w:after="0"/>
        <w:ind w:left="270" w:hanging="270"/>
        <w:rPr>
          <w:ins w:id="5051" w:author="arkat" w:date="2017-10-04T13:48:00Z"/>
          <w:lang w:val="en-US"/>
        </w:rPr>
      </w:pPr>
      <w:ins w:id="5052" w:author="arkat" w:date="2017-10-04T13:48:00Z">
        <w:r>
          <w:rPr>
            <w:lang w:val="en-US"/>
          </w:rPr>
          <w:t>Model sumber (</w:t>
        </w:r>
        <w:r w:rsidRPr="00FE33F1">
          <w:rPr>
            <w:i/>
            <w:lang w:val="en-US"/>
          </w:rPr>
          <w:t>source model</w:t>
        </w:r>
        <w:r>
          <w:rPr>
            <w:lang w:val="en-US"/>
          </w:rPr>
          <w:t>).</w:t>
        </w:r>
      </w:ins>
    </w:p>
    <w:p w14:paraId="6BAF6EC2" w14:textId="77777777" w:rsidR="00200BEB" w:rsidRPr="00C45405" w:rsidRDefault="00200BEB" w:rsidP="00200BEB">
      <w:pPr>
        <w:pStyle w:val="BodyText"/>
        <w:numPr>
          <w:ilvl w:val="0"/>
          <w:numId w:val="123"/>
        </w:numPr>
        <w:spacing w:after="0"/>
        <w:ind w:left="270" w:hanging="270"/>
        <w:rPr>
          <w:ins w:id="5053" w:author="arkat" w:date="2017-10-04T13:48:00Z"/>
          <w:lang w:val="en-US"/>
        </w:rPr>
      </w:pPr>
      <w:ins w:id="5054" w:author="arkat" w:date="2017-10-04T13:48:00Z">
        <w:r>
          <w:rPr>
            <w:lang w:val="en-US"/>
          </w:rPr>
          <w:t>Model target (</w:t>
        </w:r>
        <w:r w:rsidRPr="00FE33F1">
          <w:rPr>
            <w:i/>
            <w:lang w:val="en-US"/>
          </w:rPr>
          <w:t>source target</w:t>
        </w:r>
        <w:r>
          <w:rPr>
            <w:lang w:val="en-US"/>
          </w:rPr>
          <w:t>).</w:t>
        </w:r>
      </w:ins>
    </w:p>
    <w:p w14:paraId="44390682" w14:textId="77777777" w:rsidR="00200BEB" w:rsidRPr="00C45405" w:rsidRDefault="00200BEB" w:rsidP="00200BEB">
      <w:pPr>
        <w:pStyle w:val="BodyText"/>
        <w:numPr>
          <w:ilvl w:val="0"/>
          <w:numId w:val="123"/>
        </w:numPr>
        <w:spacing w:after="0"/>
        <w:ind w:left="270" w:hanging="270"/>
        <w:rPr>
          <w:ins w:id="5055" w:author="arkat" w:date="2017-10-04T13:48:00Z"/>
          <w:lang w:val="en-US"/>
        </w:rPr>
      </w:pPr>
      <w:ins w:id="5056" w:author="arkat" w:date="2017-10-04T13:48:00Z">
        <w:r>
          <w:rPr>
            <w:lang w:val="en-US"/>
          </w:rPr>
          <w:t>Aturan t</w:t>
        </w:r>
        <w:r w:rsidRPr="00C45405">
          <w:rPr>
            <w:lang w:val="en-US"/>
          </w:rPr>
          <w:t>ransformasi</w:t>
        </w:r>
        <w:r>
          <w:rPr>
            <w:lang w:val="en-US"/>
          </w:rPr>
          <w:t xml:space="preserve"> (</w:t>
        </w:r>
        <w:r w:rsidRPr="00FE33F1">
          <w:rPr>
            <w:i/>
            <w:lang w:val="en-US"/>
          </w:rPr>
          <w:t>transformation rules</w:t>
        </w:r>
        <w:r>
          <w:rPr>
            <w:lang w:val="en-US"/>
          </w:rPr>
          <w:t xml:space="preserve">) yang mendefinisikan antara </w:t>
        </w:r>
        <w:r w:rsidRPr="00FE33F1">
          <w:rPr>
            <w:i/>
            <w:lang w:val="en-US"/>
          </w:rPr>
          <w:t>source model</w:t>
        </w:r>
        <w:r>
          <w:rPr>
            <w:lang w:val="en-US"/>
          </w:rPr>
          <w:t xml:space="preserve"> dan </w:t>
        </w:r>
        <w:r w:rsidRPr="00FE33F1">
          <w:rPr>
            <w:i/>
            <w:lang w:val="en-US"/>
          </w:rPr>
          <w:t>target model</w:t>
        </w:r>
        <w:r>
          <w:rPr>
            <w:lang w:val="en-US"/>
          </w:rPr>
          <w:t>.</w:t>
        </w:r>
      </w:ins>
    </w:p>
    <w:p w14:paraId="5ABB70C8" w14:textId="77777777" w:rsidR="00200BEB" w:rsidRPr="00944AF6" w:rsidRDefault="00200BEB" w:rsidP="00200BEB">
      <w:pPr>
        <w:pStyle w:val="BodyText"/>
        <w:numPr>
          <w:ilvl w:val="0"/>
          <w:numId w:val="123"/>
        </w:numPr>
        <w:spacing w:after="0"/>
        <w:ind w:left="270" w:hanging="270"/>
        <w:rPr>
          <w:ins w:id="5057" w:author="arkat" w:date="2017-10-04T13:48:00Z"/>
          <w:lang w:val="en-US"/>
        </w:rPr>
      </w:pPr>
      <w:ins w:id="5058" w:author="arkat" w:date="2017-10-04T13:48:00Z">
        <w:r>
          <w:rPr>
            <w:lang w:val="en-US"/>
          </w:rPr>
          <w:t>Alat</w:t>
        </w:r>
        <w:r w:rsidRPr="00C45405">
          <w:rPr>
            <w:lang w:val="en-US"/>
          </w:rPr>
          <w:t xml:space="preserve"> Transformasi</w:t>
        </w:r>
        <w:r>
          <w:rPr>
            <w:lang w:val="en-US"/>
          </w:rPr>
          <w:t xml:space="preserve"> (</w:t>
        </w:r>
        <w:r w:rsidRPr="00FE33F1">
          <w:rPr>
            <w:i/>
            <w:lang w:val="en-US"/>
          </w:rPr>
          <w:t>transformation engine</w:t>
        </w:r>
        <w:r>
          <w:rPr>
            <w:lang w:val="en-US"/>
          </w:rPr>
          <w:t xml:space="preserve">), yakni engine untuk melakukan transformasi dari </w:t>
        </w:r>
        <w:r w:rsidRPr="00B16137">
          <w:rPr>
            <w:i/>
            <w:lang w:val="en-US"/>
          </w:rPr>
          <w:t>source model</w:t>
        </w:r>
        <w:r>
          <w:rPr>
            <w:lang w:val="en-US"/>
          </w:rPr>
          <w:t xml:space="preserve"> ke </w:t>
        </w:r>
        <w:r w:rsidRPr="00B16137">
          <w:rPr>
            <w:i/>
            <w:lang w:val="en-US"/>
          </w:rPr>
          <w:t>target model</w:t>
        </w:r>
        <w:r>
          <w:rPr>
            <w:lang w:val="en-US"/>
          </w:rPr>
          <w:t>.</w:t>
        </w:r>
      </w:ins>
    </w:p>
    <w:p w14:paraId="63E29467" w14:textId="77777777" w:rsidR="00200BEB" w:rsidRDefault="00200BEB" w:rsidP="00200BEB">
      <w:pPr>
        <w:pStyle w:val="BodyText"/>
        <w:spacing w:after="0"/>
        <w:rPr>
          <w:ins w:id="5059" w:author="arkat" w:date="2017-10-04T13:48:00Z"/>
          <w:lang w:val="en-US"/>
        </w:rPr>
      </w:pPr>
    </w:p>
    <w:p w14:paraId="066414E7" w14:textId="77777777" w:rsidR="00200BEB" w:rsidRDefault="00200BEB" w:rsidP="00200BEB">
      <w:pPr>
        <w:pStyle w:val="BodyText"/>
        <w:spacing w:after="0"/>
        <w:jc w:val="center"/>
        <w:rPr>
          <w:ins w:id="5060" w:author="arkat" w:date="2017-10-04T13:48:00Z"/>
          <w:lang w:val="en-US"/>
        </w:rPr>
      </w:pPr>
      <w:ins w:id="5061" w:author="arkat" w:date="2017-10-04T13:48:00Z">
        <w:r>
          <w:rPr>
            <w:noProof/>
            <w:lang w:val="en-US"/>
          </w:rPr>
          <w:drawing>
            <wp:inline distT="0" distB="0" distL="0" distR="0" wp14:anchorId="3A624DC4" wp14:editId="7EFBE581">
              <wp:extent cx="4370057" cy="31828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1797" t="16265" r="25452" b="15407"/>
                      <a:stretch/>
                    </pic:blipFill>
                    <pic:spPr bwMode="auto">
                      <a:xfrm>
                        <a:off x="0" y="0"/>
                        <a:ext cx="4469610" cy="3255322"/>
                      </a:xfrm>
                      <a:prstGeom prst="rect">
                        <a:avLst/>
                      </a:prstGeom>
                      <a:ln>
                        <a:noFill/>
                      </a:ln>
                      <a:extLst>
                        <a:ext uri="{53640926-AAD7-44D8-BBD7-CCE9431645EC}">
                          <a14:shadowObscured xmlns:a14="http://schemas.microsoft.com/office/drawing/2010/main"/>
                        </a:ext>
                      </a:extLst>
                    </pic:spPr>
                  </pic:pic>
                </a:graphicData>
              </a:graphic>
            </wp:inline>
          </w:drawing>
        </w:r>
      </w:ins>
    </w:p>
    <w:p w14:paraId="4882A175" w14:textId="77777777" w:rsidR="00200BEB" w:rsidRPr="00FE33F1" w:rsidRDefault="00200BEB" w:rsidP="00200BEB">
      <w:pPr>
        <w:pStyle w:val="GambarBAB2"/>
        <w:ind w:left="0" w:firstLine="0"/>
        <w:rPr>
          <w:ins w:id="5062" w:author="arkat" w:date="2017-10-04T13:48:00Z"/>
          <w:b/>
        </w:rPr>
      </w:pPr>
      <w:bookmarkStart w:id="5063" w:name="_Toc495046383"/>
      <w:ins w:id="5064" w:author="arkat" w:date="2017-10-04T13:48:00Z">
        <w:r w:rsidRPr="00FE33F1">
          <w:rPr>
            <w:b/>
          </w:rPr>
          <w:t>Skema Model Transformasi</w:t>
        </w:r>
        <w:bookmarkEnd w:id="5063"/>
      </w:ins>
    </w:p>
    <w:p w14:paraId="5678E08A" w14:textId="77777777" w:rsidR="00200BEB" w:rsidRPr="00FE33F1" w:rsidRDefault="00200BEB" w:rsidP="00200BEB">
      <w:pPr>
        <w:jc w:val="center"/>
        <w:rPr>
          <w:ins w:id="5065" w:author="arkat" w:date="2017-10-04T13:48:00Z"/>
        </w:rPr>
      </w:pPr>
      <w:ins w:id="5066" w:author="arkat" w:date="2017-10-04T13:48:00Z">
        <w:r>
          <w:rPr>
            <w:lang w:val="en-US"/>
          </w:rPr>
          <w:t xml:space="preserve">Sumber : </w:t>
        </w:r>
        <w:r>
          <w:rPr>
            <w:lang w:val="en-US"/>
          </w:rPr>
          <w:fldChar w:fldCharType="begin" w:fldLock="1"/>
        </w:r>
        <w:r>
          <w:rPr>
            <w:lang w:val="en-US"/>
          </w:rPr>
          <w:instrText>ADDIN CSL_CITATION { "citationItems" : [ { "id" : "ITEM-1", "itemData" : { "author" : [ { "dropping-particle" : "", "family" : "Jouault", "given" : "F", "non-dropping-particle" : "", "parse-names" : false, "suffix" : "" }, { "dropping-particle" : "", "family" : "Allilaire", "given" : "F", "non-dropping-particle" : "", "parse-names" : false, "suffix" : "" }, { "dropping-particle" : "", "family" : "B\u00e9zivin", "given" : "J", "non-dropping-particle" : "", "parse-names" : false, "suffix" : "" }, { "dropping-particle" : "", "family" : "Kurtev", "given" : "I", "non-dropping-particle" : "", "parse-names" : false, "suffix" : "" } ], "container-title" : "Science of computer programming", "id" : "ITEM-1", "issued" : { "date-parts" : [ [ "2008" ] ] }, "title" : "ATL: A model transformation tool", "type" : "article-journal" }, "uris" : [ "http://www.mendeley.com/documents/?uuid=5800372f-d846-4e53-a7a1-5aec62cf27e4" ] } ], "mendeley" : { "formattedCitation" : "(Jouault &lt;i&gt;et al.&lt;/i&gt;, 2008)", "plainTextFormattedCitation" : "(Jouault et al., 2008)", "previouslyFormattedCitation" : "(Jouault &lt;i&gt;et al.&lt;/i&gt;, 2008)" }, "properties" : { "noteIndex" : 0 }, "schema" : "https://github.com/citation-style-language/schema/raw/master/csl-citation.json" }</w:instrText>
        </w:r>
        <w:r>
          <w:rPr>
            <w:lang w:val="en-US"/>
          </w:rPr>
          <w:fldChar w:fldCharType="separate"/>
        </w:r>
        <w:r w:rsidRPr="00B31F86">
          <w:rPr>
            <w:noProof/>
            <w:lang w:val="en-US"/>
          </w:rPr>
          <w:t xml:space="preserve">(Jouault </w:t>
        </w:r>
        <w:r w:rsidRPr="00B31F86">
          <w:rPr>
            <w:i/>
            <w:noProof/>
            <w:lang w:val="en-US"/>
          </w:rPr>
          <w:t>et al.</w:t>
        </w:r>
        <w:r w:rsidRPr="00B31F86">
          <w:rPr>
            <w:noProof/>
            <w:lang w:val="en-US"/>
          </w:rPr>
          <w:t>, 2008)</w:t>
        </w:r>
        <w:r>
          <w:rPr>
            <w:lang w:val="en-US"/>
          </w:rPr>
          <w:fldChar w:fldCharType="end"/>
        </w:r>
      </w:ins>
    </w:p>
    <w:p w14:paraId="4ACF5B99" w14:textId="77777777" w:rsidR="00827927" w:rsidRDefault="00200BEB" w:rsidP="009F2FD2">
      <w:pPr>
        <w:pStyle w:val="BodyText"/>
        <w:spacing w:after="0"/>
        <w:ind w:firstLine="450"/>
        <w:rPr>
          <w:ins w:id="5067" w:author="arkat" w:date="2017-10-04T19:51:00Z"/>
          <w:noProof/>
          <w:lang w:val="en-US"/>
        </w:rPr>
      </w:pPr>
      <w:ins w:id="5068" w:author="arkat" w:date="2017-10-04T13:48:00Z">
        <w:r>
          <w:rPr>
            <w:lang w:val="en-US"/>
          </w:rPr>
          <w:t xml:space="preserve">Pendekatan model transformasi yang baik dijelaskan </w:t>
        </w:r>
        <w:r w:rsidRPr="00AC7830">
          <w:rPr>
            <w:noProof/>
          </w:rPr>
          <w:t xml:space="preserve">Jouault </w:t>
        </w:r>
        <w:r w:rsidRPr="00AC7830">
          <w:rPr>
            <w:i/>
            <w:noProof/>
          </w:rPr>
          <w:t>et al.</w:t>
        </w:r>
        <w:r>
          <w:rPr>
            <w:i/>
            <w:noProof/>
            <w:lang w:val="en-US"/>
          </w:rPr>
          <w:t xml:space="preserve"> </w:t>
        </w:r>
        <w:r>
          <w:rPr>
            <w:noProof/>
            <w:lang w:val="en-US"/>
          </w:rPr>
          <w:t>(20</w:t>
        </w:r>
        <w:r w:rsidR="00CB5CE5">
          <w:rPr>
            <w:noProof/>
            <w:lang w:val="en-US"/>
          </w:rPr>
          <w:t>08) sebagaimana pada gambar 2.23</w:t>
        </w:r>
        <w:r>
          <w:rPr>
            <w:noProof/>
            <w:lang w:val="en-US"/>
          </w:rPr>
          <w:t xml:space="preserve">. </w:t>
        </w:r>
      </w:ins>
      <w:ins w:id="5069" w:author="arkat" w:date="2017-10-04T19:49:00Z">
        <w:r w:rsidR="00827927">
          <w:rPr>
            <w:noProof/>
            <w:lang w:val="en-US"/>
          </w:rPr>
          <w:t xml:space="preserve"> , kita memisahkan antara layer M1 dan layer M2 yang diperkenalkan oleh </w:t>
        </w:r>
        <w:r w:rsidR="00827927">
          <w:rPr>
            <w:noProof/>
            <w:lang w:val="en-US"/>
          </w:rPr>
          <w:fldChar w:fldCharType="begin" w:fldLock="1"/>
        </w:r>
        <w:r w:rsidR="00827927">
          <w:rPr>
            <w:noProof/>
            <w:lang w:val="en-US"/>
          </w:rPr>
          <w:instrText>ADDIN CSL_CITATION { "citationItems" : [ { "id" : "ITEM-1", "itemData" : { "DOI" : "citeulike-article-id:1557124", "ISBN" : "ptc/04-10-15", "abstract" : "This MOF 2.0 Core specification is in response to the Object Management Group Request For Proposals ad/01-11-14 (MOF 2.0 Core RFP). This MOF 2.0 specification is based on the following OMG Specifications: MOF 1.4 Specification - MOF 2.0 is a major revision of the MOF 1.4 Specification. MOF 2.0 addresses issues deferred to MOF 2.0 by the MOF 1.4 RTF. For information on migration from MOF 1.4 to MOF 2.0 please refer to the Migration from MOF 1.4 chapter. UML 2.0 Infrastructure Convenience Document: ptc/04-10-14 - MOF 2.0 reuses a subset of the UML 2.0 Infrastructure Library packages. MOF 2.0 XMI Convenience document: ptc/04-06-11 - Defines the XML mapping requirements for MOF 2.0 and UML 2.0.", "author" : [ { "dropping-particle" : "", "family" : "Omg", "given" : "", "non-dropping-particle" : "", "parse-names" : false, "suffix" : "" } ], "container-title" : "Management", "id" : "ITEM-1", "issue" : "January", "issued" : { "date-parts" : [ [ "2006" ] ] }, "page" : "1-76", "title" : "Meta Object Facility ( MOF ) Core Specification", "type" : "article-journal", "volume" : "080907" }, "uris" : [ "http://www.mendeley.com/documents/?uuid=fee18d2d-b032-4afd-824d-3876808efa55" ] } ], "mendeley" : { "formattedCitation" : "(Omg, 2006)", "manualFormatting" : "OMG (2006)", "plainTextFormattedCitation" : "(Omg, 2006)", "previouslyFormattedCitation" : "(Omg, 2006)" }, "properties" : { "noteIndex" : 0 }, "schema" : "https://github.com/citation-style-language/schema/raw/master/csl-citation.json" }</w:instrText>
        </w:r>
        <w:r w:rsidR="00827927">
          <w:rPr>
            <w:noProof/>
            <w:lang w:val="en-US"/>
          </w:rPr>
          <w:fldChar w:fldCharType="separate"/>
        </w:r>
        <w:r w:rsidR="00827927">
          <w:rPr>
            <w:noProof/>
            <w:lang w:val="en-US"/>
          </w:rPr>
          <w:t>OMG</w:t>
        </w:r>
        <w:r w:rsidR="00827927" w:rsidRPr="00C32963">
          <w:rPr>
            <w:noProof/>
            <w:lang w:val="en-US"/>
          </w:rPr>
          <w:t xml:space="preserve"> </w:t>
        </w:r>
        <w:r w:rsidR="00827927">
          <w:rPr>
            <w:noProof/>
            <w:lang w:val="en-US"/>
          </w:rPr>
          <w:t>(</w:t>
        </w:r>
        <w:r w:rsidR="00827927" w:rsidRPr="00C32963">
          <w:rPr>
            <w:noProof/>
            <w:lang w:val="en-US"/>
          </w:rPr>
          <w:t>2006)</w:t>
        </w:r>
        <w:r w:rsidR="00827927">
          <w:rPr>
            <w:noProof/>
            <w:lang w:val="en-US"/>
          </w:rPr>
          <w:fldChar w:fldCharType="end"/>
        </w:r>
        <w:r w:rsidR="00827927">
          <w:rPr>
            <w:noProof/>
            <w:lang w:val="en-US"/>
          </w:rPr>
          <w:t>.</w:t>
        </w:r>
      </w:ins>
      <w:ins w:id="5070" w:author="arkat" w:date="2017-10-04T19:50:00Z">
        <w:r w:rsidR="00827927">
          <w:rPr>
            <w:noProof/>
            <w:lang w:val="en-US"/>
          </w:rPr>
          <w:t xml:space="preserve"> </w:t>
        </w:r>
      </w:ins>
      <w:ins w:id="5071" w:author="arkat" w:date="2017-10-04T19:51:00Z">
        <w:r w:rsidR="00827927">
          <w:rPr>
            <w:noProof/>
            <w:lang w:val="en-US"/>
          </w:rPr>
          <w:t>Sehingga,</w:t>
        </w:r>
      </w:ins>
      <w:ins w:id="5072" w:author="arkat" w:date="2017-10-04T19:49:00Z">
        <w:r w:rsidR="00827927">
          <w:rPr>
            <w:noProof/>
            <w:lang w:val="en-US"/>
          </w:rPr>
          <w:t xml:space="preserve"> </w:t>
        </w:r>
      </w:ins>
      <w:ins w:id="5073" w:author="arkat" w:date="2017-10-04T19:42:00Z">
        <w:r w:rsidR="00827927">
          <w:rPr>
            <w:noProof/>
            <w:lang w:val="en-US"/>
          </w:rPr>
          <w:t xml:space="preserve">Transformasi model terdiri dari 2 level abstraksi. </w:t>
        </w:r>
      </w:ins>
      <w:ins w:id="5074" w:author="arkat" w:date="2017-10-04T19:43:00Z">
        <w:r w:rsidR="00827927">
          <w:rPr>
            <w:i/>
            <w:noProof/>
            <w:lang w:val="en-US"/>
          </w:rPr>
          <w:t>Higher level abstraction</w:t>
        </w:r>
      </w:ins>
      <w:ins w:id="5075" w:author="arkat" w:date="2017-10-04T19:51:00Z">
        <w:r w:rsidR="00827927">
          <w:rPr>
            <w:i/>
            <w:noProof/>
            <w:lang w:val="en-US"/>
          </w:rPr>
          <w:t xml:space="preserve"> </w:t>
        </w:r>
        <w:r w:rsidR="00827927">
          <w:rPr>
            <w:noProof/>
            <w:lang w:val="en-US"/>
          </w:rPr>
          <w:t>(M2)</w:t>
        </w:r>
      </w:ins>
      <w:ins w:id="5076" w:author="arkat" w:date="2017-10-04T19:43:00Z">
        <w:r w:rsidR="00827927">
          <w:rPr>
            <w:i/>
            <w:noProof/>
            <w:lang w:val="en-US"/>
          </w:rPr>
          <w:t xml:space="preserve">, </w:t>
        </w:r>
        <w:r w:rsidR="00827927">
          <w:rPr>
            <w:noProof/>
            <w:lang w:val="en-US"/>
          </w:rPr>
          <w:t>yang mendefinisikan struktur model (metamodel) dan</w:t>
        </w:r>
      </w:ins>
      <w:ins w:id="5077" w:author="arkat" w:date="2017-10-04T19:44:00Z">
        <w:r w:rsidR="00827927">
          <w:rPr>
            <w:noProof/>
            <w:lang w:val="en-US"/>
          </w:rPr>
          <w:t xml:space="preserve"> aturan transformasi</w:t>
        </w:r>
      </w:ins>
      <w:ins w:id="5078" w:author="arkat" w:date="2017-10-04T19:43:00Z">
        <w:r w:rsidR="00827927">
          <w:rPr>
            <w:i/>
            <w:noProof/>
            <w:lang w:val="en-US"/>
          </w:rPr>
          <w:t xml:space="preserve"> </w:t>
        </w:r>
      </w:ins>
      <w:ins w:id="5079" w:author="arkat" w:date="2017-10-04T19:44:00Z">
        <w:r w:rsidR="00827927">
          <w:rPr>
            <w:noProof/>
            <w:lang w:val="en-US"/>
          </w:rPr>
          <w:t xml:space="preserve">yang mendeskripsikan pemetaan antar model. Dan </w:t>
        </w:r>
      </w:ins>
      <w:ins w:id="5080" w:author="arkat" w:date="2017-10-04T19:45:00Z">
        <w:r w:rsidR="00827927">
          <w:rPr>
            <w:i/>
            <w:noProof/>
            <w:lang w:val="en-US"/>
          </w:rPr>
          <w:t xml:space="preserve">lower level abstraction </w:t>
        </w:r>
      </w:ins>
      <w:ins w:id="5081" w:author="arkat" w:date="2017-10-04T19:46:00Z">
        <w:r w:rsidR="00827927">
          <w:rPr>
            <w:noProof/>
            <w:lang w:val="en-US"/>
          </w:rPr>
          <w:t xml:space="preserve">yang mana mengintansiasi sumber, target model dan </w:t>
        </w:r>
        <w:r w:rsidR="00827927">
          <w:rPr>
            <w:i/>
            <w:noProof/>
            <w:lang w:val="en-US"/>
          </w:rPr>
          <w:t xml:space="preserve">transformation engine </w:t>
        </w:r>
      </w:ins>
      <w:ins w:id="5082" w:author="arkat" w:date="2017-10-04T19:47:00Z">
        <w:r w:rsidR="00827927">
          <w:rPr>
            <w:noProof/>
            <w:lang w:val="en-US"/>
          </w:rPr>
          <w:t xml:space="preserve">yang mengeksekusi aturan untuk melakukan transformasi model. </w:t>
        </w:r>
      </w:ins>
    </w:p>
    <w:p w14:paraId="764B0292" w14:textId="0FF9D932" w:rsidR="00200BEB" w:rsidRDefault="00200BEB">
      <w:pPr>
        <w:pStyle w:val="BodyText"/>
        <w:spacing w:after="0"/>
        <w:ind w:firstLine="450"/>
        <w:rPr>
          <w:ins w:id="5083" w:author="arkat" w:date="2017-10-04T13:48:00Z"/>
          <w:noProof/>
          <w:lang w:val="en-US"/>
        </w:rPr>
      </w:pPr>
      <w:ins w:id="5084" w:author="arkat" w:date="2017-10-04T13:48:00Z">
        <w:r>
          <w:rPr>
            <w:noProof/>
            <w:lang w:val="en-US"/>
          </w:rPr>
          <w:t xml:space="preserve">Konsep tersebut dapat diperluas, sebagai contoh terdapat lebih dari satu </w:t>
        </w:r>
        <w:r w:rsidRPr="00B16137">
          <w:rPr>
            <w:i/>
            <w:noProof/>
            <w:lang w:val="en-US"/>
          </w:rPr>
          <w:t>source model</w:t>
        </w:r>
        <w:r>
          <w:rPr>
            <w:noProof/>
            <w:lang w:val="en-US"/>
          </w:rPr>
          <w:t xml:space="preserve"> yang ditransformasikan ke </w:t>
        </w:r>
        <w:r w:rsidRPr="00B16137">
          <w:rPr>
            <w:i/>
            <w:noProof/>
            <w:lang w:val="en-US"/>
          </w:rPr>
          <w:t>target model</w:t>
        </w:r>
        <w:r>
          <w:rPr>
            <w:i/>
            <w:noProof/>
            <w:lang w:val="en-US"/>
          </w:rPr>
          <w:t>.</w:t>
        </w:r>
        <w:r>
          <w:rPr>
            <w:noProof/>
            <w:lang w:val="en-US"/>
          </w:rPr>
          <w:t xml:space="preserve"> Sebuah model dapat ditransformasikan di level abstrasksi yang sama (</w:t>
        </w:r>
        <w:r w:rsidRPr="00FE33F1">
          <w:rPr>
            <w:i/>
            <w:noProof/>
            <w:lang w:val="en-US"/>
          </w:rPr>
          <w:t>horizontal transformation</w:t>
        </w:r>
        <w:r>
          <w:rPr>
            <w:noProof/>
            <w:lang w:val="en-US"/>
          </w:rPr>
          <w:t>), misalnya mentransformasikan dari model EPC ke model BPMN atau level abstrasksi yang berbeda (</w:t>
        </w:r>
        <w:r w:rsidRPr="00FE33F1">
          <w:rPr>
            <w:i/>
            <w:noProof/>
            <w:lang w:val="en-US"/>
          </w:rPr>
          <w:t>vertical transformation</w:t>
        </w:r>
        <w:r>
          <w:rPr>
            <w:noProof/>
            <w:lang w:val="en-US"/>
          </w:rPr>
          <w:t xml:space="preserve">), misalnya dari model UML AD ke kode program.  Pada thesis ini fokus pada </w:t>
        </w:r>
        <w:r w:rsidRPr="00FE33F1">
          <w:rPr>
            <w:i/>
            <w:noProof/>
            <w:lang w:val="en-US"/>
          </w:rPr>
          <w:t>horizontal transformation</w:t>
        </w:r>
        <w:r>
          <w:rPr>
            <w:noProof/>
            <w:lang w:val="en-US"/>
          </w:rPr>
          <w:t>.</w:t>
        </w:r>
      </w:ins>
    </w:p>
    <w:p w14:paraId="349FBB08" w14:textId="77777777" w:rsidR="001079D7" w:rsidRDefault="001079D7">
      <w:pPr>
        <w:pStyle w:val="BodyText"/>
        <w:spacing w:after="0"/>
        <w:rPr>
          <w:ins w:id="5085" w:author="arkat" w:date="2017-09-29T22:53:00Z"/>
          <w:noProof/>
          <w:lang w:val="en-US"/>
        </w:rPr>
        <w:pPrChange w:id="5086" w:author="arkat" w:date="2017-09-29T22:53:00Z">
          <w:pPr>
            <w:pStyle w:val="BodyTextFirstIndent"/>
          </w:pPr>
        </w:pPrChange>
      </w:pPr>
    </w:p>
    <w:p w14:paraId="6ED6FBBE" w14:textId="77777777" w:rsidR="001079D7" w:rsidRDefault="001079D7">
      <w:pPr>
        <w:pStyle w:val="BodyText"/>
        <w:spacing w:after="0"/>
        <w:rPr>
          <w:ins w:id="5087" w:author="arkat" w:date="2017-09-29T22:53:00Z"/>
          <w:noProof/>
          <w:lang w:val="en-US"/>
        </w:rPr>
        <w:pPrChange w:id="5088" w:author="arkat" w:date="2017-09-29T22:53:00Z">
          <w:pPr>
            <w:pStyle w:val="BodyTextFirstIndent"/>
          </w:pPr>
        </w:pPrChange>
      </w:pPr>
    </w:p>
    <w:p w14:paraId="699B0F79" w14:textId="2D512BED" w:rsidR="00050EA5" w:rsidRDefault="00351E08">
      <w:pPr>
        <w:pStyle w:val="BodyText"/>
        <w:spacing w:after="0"/>
        <w:ind w:firstLine="360"/>
        <w:rPr>
          <w:ins w:id="5089" w:author="arkat" w:date="2017-10-04T14:08:00Z"/>
          <w:noProof/>
          <w:lang w:val="en-US"/>
        </w:rPr>
        <w:pPrChange w:id="5090" w:author="arkat" w:date="2017-10-04T20:07:00Z">
          <w:pPr>
            <w:pStyle w:val="BodyTextFirstIndent"/>
          </w:pPr>
        </w:pPrChange>
      </w:pPr>
      <w:ins w:id="5091" w:author="arkat" w:date="2017-10-04T20:06:00Z">
        <w:r>
          <w:rPr>
            <w:noProof/>
            <w:lang w:val="en-US"/>
          </w:rPr>
          <w:lastRenderedPageBreak/>
          <w:t xml:space="preserve">Berdasarkan hasil literatur study yang dilakukan oleh </w:t>
        </w:r>
        <w:r>
          <w:rPr>
            <w:noProof/>
            <w:lang w:val="en-US"/>
          </w:rPr>
          <w:fldChar w:fldCharType="begin" w:fldLock="1"/>
        </w:r>
      </w:ins>
      <w:r>
        <w:rPr>
          <w:noProof/>
          <w:lang w:val="en-US"/>
        </w:rPr>
        <w:instrText>ADDIN CSL_CITATION { "citationItems" : [ { "id" : "ITEM-1", "itemData" : { "ISSN" : "1400-1179", "abstract" : "Model transformation is a central concept in model-driven development ap- proaches, as it provides a mechanism for automating the manipulation of mod- els. In this document we survey and classify existing model transformation technology. The classification differentiates between the problem space, i.e. characteristics of the problem to be solved by model transformation technology, and the mechanism, i.e. characteristics of the model transformation language. We show typical usage scenarios for model transformations and identify charac- teristics of the problems that can be solved with the help of model transforma- tions. We synthesize a unifying classification scheme for model transformation languages based on several existing classification schemes. We introduce a se- lection of model transformation tools available today and compare them using our classification scheme.", "author" : [ { "dropping-particle" : "", "family" : "Biehl", "given" : "Matthias", "non-dropping-particle" : "", "parse-names" : false, "suffix" : "" } ], "container-title" : "Royal Institute of Technology, Tech. Rep. ISRN/KTH/MMK", "id" : "ITEM-1", "issue" : "July", "issued" : { "date-parts" : [ [ "2010" ] ] }, "page" : "1-28", "title" : "Literature study on model transformations", "type" : "article-journal" }, "uris" : [ "http://www.mendeley.com/documents/?uuid=c75cb900-ee3e-41a9-91ec-6a34572a64b2" ] } ], "mendeley" : { "formattedCitation" : "(Biehl, 2010)", "manualFormatting" : "Biehl (2010)", "plainTextFormattedCitation" : "(Biehl, 2010)", "previouslyFormattedCitation" : "(Biehl, 2010)" }, "properties" : { "noteIndex" : 0 }, "schema" : "https://github.com/citation-style-language/schema/raw/master/csl-citation.json" }</w:instrText>
      </w:r>
      <w:r>
        <w:rPr>
          <w:noProof/>
          <w:lang w:val="en-US"/>
        </w:rPr>
        <w:fldChar w:fldCharType="separate"/>
      </w:r>
      <w:del w:id="5092" w:author="arkat" w:date="2017-10-04T20:06:00Z">
        <w:r w:rsidRPr="00351E08" w:rsidDel="00351E08">
          <w:rPr>
            <w:noProof/>
            <w:lang w:val="en-US"/>
          </w:rPr>
          <w:delText>(</w:delText>
        </w:r>
      </w:del>
      <w:r w:rsidRPr="00351E08">
        <w:rPr>
          <w:noProof/>
          <w:lang w:val="en-US"/>
        </w:rPr>
        <w:t>Biehl</w:t>
      </w:r>
      <w:del w:id="5093" w:author="arkat" w:date="2017-10-04T20:06:00Z">
        <w:r w:rsidRPr="00351E08" w:rsidDel="00351E08">
          <w:rPr>
            <w:noProof/>
            <w:lang w:val="en-US"/>
          </w:rPr>
          <w:delText>,</w:delText>
        </w:r>
      </w:del>
      <w:r w:rsidRPr="00351E08">
        <w:rPr>
          <w:noProof/>
          <w:lang w:val="en-US"/>
        </w:rPr>
        <w:t xml:space="preserve"> </w:t>
      </w:r>
      <w:ins w:id="5094" w:author="arkat" w:date="2017-10-04T20:06:00Z">
        <w:r>
          <w:rPr>
            <w:noProof/>
            <w:lang w:val="en-US"/>
          </w:rPr>
          <w:t>(</w:t>
        </w:r>
      </w:ins>
      <w:r w:rsidRPr="00351E08">
        <w:rPr>
          <w:noProof/>
          <w:lang w:val="en-US"/>
        </w:rPr>
        <w:t>2010)</w:t>
      </w:r>
      <w:ins w:id="5095" w:author="arkat" w:date="2017-10-04T20:06:00Z">
        <w:r>
          <w:rPr>
            <w:noProof/>
            <w:lang w:val="en-US"/>
          </w:rPr>
          <w:fldChar w:fldCharType="end"/>
        </w:r>
      </w:ins>
      <w:ins w:id="5096" w:author="arkat" w:date="2017-10-04T20:07:00Z">
        <w:r>
          <w:rPr>
            <w:noProof/>
            <w:lang w:val="en-US"/>
          </w:rPr>
          <w:t xml:space="preserve">, </w:t>
        </w:r>
      </w:ins>
      <w:ins w:id="5097" w:author="arkat" w:date="2017-10-04T14:08:00Z">
        <w:r>
          <w:rPr>
            <w:noProof/>
            <w:lang w:val="en-US"/>
          </w:rPr>
          <w:t>a</w:t>
        </w:r>
        <w:r w:rsidR="00050EA5">
          <w:rPr>
            <w:noProof/>
            <w:lang w:val="en-US"/>
          </w:rPr>
          <w:t>da beberapa pendekatan yang bisa digun</w:t>
        </w:r>
      </w:ins>
      <w:ins w:id="5098" w:author="arkat" w:date="2017-10-06T08:01:00Z">
        <w:r w:rsidR="008D650E">
          <w:rPr>
            <w:noProof/>
            <w:lang w:val="en-US"/>
          </w:rPr>
          <w:t>akan</w:t>
        </w:r>
      </w:ins>
      <w:ins w:id="5099" w:author="arkat" w:date="2017-10-04T14:08:00Z">
        <w:r w:rsidR="00050EA5">
          <w:rPr>
            <w:noProof/>
            <w:lang w:val="en-US"/>
          </w:rPr>
          <w:t xml:space="preserve"> untuk mel</w:t>
        </w:r>
        <w:r>
          <w:rPr>
            <w:noProof/>
            <w:lang w:val="en-US"/>
          </w:rPr>
          <w:t xml:space="preserve">akukan tranformasi model, </w:t>
        </w:r>
      </w:ins>
      <w:ins w:id="5100" w:author="arkat" w:date="2017-10-04T20:07:00Z">
        <w:r>
          <w:rPr>
            <w:noProof/>
            <w:lang w:val="en-US"/>
          </w:rPr>
          <w:t>yaitu:</w:t>
        </w:r>
      </w:ins>
    </w:p>
    <w:p w14:paraId="79FAEA56" w14:textId="1ADB51D7" w:rsidR="00050EA5" w:rsidRDefault="00351E08">
      <w:pPr>
        <w:pStyle w:val="Heading4"/>
        <w:ind w:left="360" w:hanging="360"/>
        <w:rPr>
          <w:ins w:id="5101" w:author="arkat" w:date="2017-10-04T14:14:00Z"/>
          <w:noProof/>
          <w:lang w:val="en-US"/>
        </w:rPr>
        <w:pPrChange w:id="5102" w:author="arkat" w:date="2017-10-04T14:09:00Z">
          <w:pPr>
            <w:pStyle w:val="BodyTextFirstIndent"/>
          </w:pPr>
        </w:pPrChange>
      </w:pPr>
      <w:ins w:id="5103" w:author="arkat" w:date="2017-10-04T14:09:00Z">
        <w:r>
          <w:rPr>
            <w:noProof/>
            <w:lang w:val="en-US"/>
          </w:rPr>
          <w:t xml:space="preserve">Direct Manipulation </w:t>
        </w:r>
      </w:ins>
    </w:p>
    <w:p w14:paraId="3AF3342C" w14:textId="76C25C6D" w:rsidR="00637074" w:rsidRDefault="00351E08">
      <w:pPr>
        <w:pStyle w:val="BodyText"/>
        <w:spacing w:after="0"/>
        <w:ind w:firstLine="450"/>
        <w:rPr>
          <w:ins w:id="5104" w:author="arkat" w:date="2017-10-04T14:22:00Z"/>
          <w:lang w:val="en-US"/>
        </w:rPr>
        <w:pPrChange w:id="5105" w:author="arkat" w:date="2017-10-04T14:22:00Z">
          <w:pPr/>
        </w:pPrChange>
      </w:pPr>
      <w:ins w:id="5106" w:author="arkat" w:date="2017-10-04T14:18:00Z">
        <w:r>
          <w:rPr>
            <w:lang w:val="en-US"/>
          </w:rPr>
          <w:t>T</w:t>
        </w:r>
        <w:r w:rsidR="00637074">
          <w:rPr>
            <w:lang w:val="en-US"/>
          </w:rPr>
          <w:t>ransformasi</w:t>
        </w:r>
      </w:ins>
      <w:ins w:id="5107" w:author="arkat" w:date="2017-10-04T20:12:00Z">
        <w:r>
          <w:rPr>
            <w:lang w:val="en-US"/>
          </w:rPr>
          <w:t xml:space="preserve"> model</w:t>
        </w:r>
      </w:ins>
      <w:ins w:id="5108" w:author="arkat" w:date="2017-10-04T14:18:00Z">
        <w:r w:rsidR="00637074">
          <w:rPr>
            <w:lang w:val="en-US"/>
          </w:rPr>
          <w:t xml:space="preserve"> dengan menggun</w:t>
        </w:r>
      </w:ins>
      <w:ins w:id="5109" w:author="arkat" w:date="2017-10-06T08:01:00Z">
        <w:r w:rsidR="008D650E">
          <w:rPr>
            <w:lang w:val="en-US"/>
          </w:rPr>
          <w:t>akan</w:t>
        </w:r>
      </w:ins>
      <w:ins w:id="5110" w:author="arkat" w:date="2017-10-04T14:18:00Z">
        <w:r w:rsidR="00637074">
          <w:rPr>
            <w:lang w:val="en-US"/>
          </w:rPr>
          <w:t xml:space="preserve"> </w:t>
        </w:r>
      </w:ins>
      <w:ins w:id="5111" w:author="arkat" w:date="2017-10-04T14:17:00Z">
        <w:r w:rsidR="00637074">
          <w:rPr>
            <w:lang w:val="en-US"/>
          </w:rPr>
          <w:t>p</w:t>
        </w:r>
        <w:r w:rsidR="00050EA5">
          <w:rPr>
            <w:lang w:val="en-US"/>
          </w:rPr>
          <w:t xml:space="preserve">endekatan </w:t>
        </w:r>
        <w:r>
          <w:rPr>
            <w:i/>
            <w:lang w:val="en-US"/>
          </w:rPr>
          <w:t>direct m</w:t>
        </w:r>
        <w:r w:rsidR="00050EA5">
          <w:rPr>
            <w:i/>
            <w:lang w:val="en-US"/>
          </w:rPr>
          <w:t>anipulation</w:t>
        </w:r>
      </w:ins>
      <w:ins w:id="5112" w:author="arkat" w:date="2017-10-04T14:18:00Z">
        <w:r w:rsidR="00637074">
          <w:rPr>
            <w:i/>
            <w:lang w:val="en-US"/>
          </w:rPr>
          <w:t xml:space="preserve"> </w:t>
        </w:r>
        <w:r>
          <w:rPr>
            <w:lang w:val="en-US"/>
          </w:rPr>
          <w:t>terdiri dari bahasa pemrograman</w:t>
        </w:r>
        <w:r w:rsidR="00637074">
          <w:rPr>
            <w:lang w:val="en-US"/>
          </w:rPr>
          <w:t xml:space="preserve"> umum </w:t>
        </w:r>
      </w:ins>
      <w:ins w:id="5113" w:author="arkat" w:date="2017-10-04T20:13:00Z">
        <w:r>
          <w:rPr>
            <w:lang w:val="en-US"/>
          </w:rPr>
          <w:t>yang biasa digun</w:t>
        </w:r>
      </w:ins>
      <w:ins w:id="5114" w:author="arkat" w:date="2017-10-06T08:01:00Z">
        <w:r w:rsidR="008D650E">
          <w:rPr>
            <w:lang w:val="en-US"/>
          </w:rPr>
          <w:t>akan</w:t>
        </w:r>
      </w:ins>
      <w:ins w:id="5115" w:author="arkat" w:date="2017-10-04T20:13:00Z">
        <w:r>
          <w:rPr>
            <w:lang w:val="en-US"/>
          </w:rPr>
          <w:t xml:space="preserve"> </w:t>
        </w:r>
      </w:ins>
      <w:ins w:id="5116" w:author="arkat" w:date="2017-10-04T14:18:00Z">
        <w:r w:rsidR="00637074">
          <w:rPr>
            <w:lang w:val="en-US"/>
          </w:rPr>
          <w:t>dan sebuah API yang menyedi</w:t>
        </w:r>
      </w:ins>
      <w:ins w:id="5117" w:author="arkat" w:date="2017-10-06T08:01:00Z">
        <w:r w:rsidR="008D650E">
          <w:rPr>
            <w:lang w:val="en-US"/>
          </w:rPr>
          <w:t>akan</w:t>
        </w:r>
      </w:ins>
      <w:ins w:id="5118" w:author="arkat" w:date="2017-10-04T14:18:00Z">
        <w:r>
          <w:rPr>
            <w:lang w:val="en-US"/>
          </w:rPr>
          <w:t xml:space="preserve"> akses ke model dan meta</w:t>
        </w:r>
        <w:r w:rsidR="00637074">
          <w:rPr>
            <w:lang w:val="en-US"/>
          </w:rPr>
          <w:t xml:space="preserve">model. Contoh yang paling terkenal adalah </w:t>
        </w:r>
      </w:ins>
      <w:ins w:id="5119" w:author="arkat" w:date="2017-10-04T20:13:00Z">
        <w:r>
          <w:rPr>
            <w:lang w:val="en-US"/>
          </w:rPr>
          <w:t xml:space="preserve">bahasa pemrogaman </w:t>
        </w:r>
      </w:ins>
      <w:ins w:id="5120" w:author="arkat" w:date="2017-10-04T14:18:00Z">
        <w:r w:rsidR="00637074">
          <w:rPr>
            <w:lang w:val="en-US"/>
          </w:rPr>
          <w:t xml:space="preserve">Java yang berhubungan dengan </w:t>
        </w:r>
      </w:ins>
      <w:ins w:id="5121" w:author="arkat" w:date="2017-10-04T14:19:00Z">
        <w:r w:rsidR="00637074">
          <w:rPr>
            <w:i/>
            <w:lang w:val="en-US"/>
          </w:rPr>
          <w:t xml:space="preserve">Java Metadata Interface </w:t>
        </w:r>
        <w:r w:rsidR="00637074">
          <w:rPr>
            <w:lang w:val="en-US"/>
          </w:rPr>
          <w:t>(JMI), JMI menyedi</w:t>
        </w:r>
      </w:ins>
      <w:ins w:id="5122" w:author="arkat" w:date="2017-10-06T08:01:00Z">
        <w:r w:rsidR="008D650E">
          <w:rPr>
            <w:lang w:val="en-US"/>
          </w:rPr>
          <w:t>akan</w:t>
        </w:r>
      </w:ins>
      <w:ins w:id="5123" w:author="arkat" w:date="2017-10-04T14:19:00Z">
        <w:r w:rsidR="00637074">
          <w:rPr>
            <w:lang w:val="en-US"/>
          </w:rPr>
          <w:t xml:space="preserve"> sebuah insfrastruktur berbasis MOT untuk membuat, menyimpan, mengakses, menemukan dan </w:t>
        </w:r>
      </w:ins>
      <w:ins w:id="5124" w:author="arkat" w:date="2017-10-04T14:20:00Z">
        <w:r w:rsidR="00637074">
          <w:rPr>
            <w:lang w:val="en-US"/>
          </w:rPr>
          <w:t xml:space="preserve">melakukan pertukaran metadata </w:t>
        </w:r>
      </w:ins>
      <w:ins w:id="5125" w:author="arkat" w:date="2017-10-04T14:21:00Z">
        <w:r w:rsidR="00637074">
          <w:rPr>
            <w:lang w:val="en-US"/>
          </w:rPr>
          <w:fldChar w:fldCharType="begin" w:fldLock="1"/>
        </w:r>
      </w:ins>
      <w:r w:rsidR="008936A1">
        <w:rPr>
          <w:lang w:val="en-US"/>
        </w:rPr>
        <w:instrText>ADDIN CSL_CITATION { "citationItems" : [ { "id" : "ITEM-1", "itemData" : { "author" : [ { "dropping-particle" : "", "family" : "JMI", "given" : "", "non-dropping-particle" : "", "parse-names" : false, "suffix" : "" } ], "container-title" : "Sun Microsystems, Inc.", "id" : "ITEM-1", "issued" : { "date-parts" : [ [ "2002" ] ] }, "title" : "Java Metadata Interface (JMI)", "type" : "article-journal" }, "uris" : [ "http://www.mendeley.com/documents/?uuid=a2e79f67-e2d1-46c7-96a2-9737c541ef36" ] } ], "mendeley" : { "formattedCitation" : "(JMI, 2002)", "plainTextFormattedCitation" : "(JMI, 2002)", "previouslyFormattedCitation" : "(JMI, 2002)" }, "properties" : { "noteIndex" : 0 }, "schema" : "https://github.com/citation-style-language/schema/raw/master/csl-citation.json" }</w:instrText>
      </w:r>
      <w:r w:rsidR="00637074">
        <w:rPr>
          <w:lang w:val="en-US"/>
        </w:rPr>
        <w:fldChar w:fldCharType="separate"/>
      </w:r>
      <w:r w:rsidR="00637074" w:rsidRPr="00637074">
        <w:rPr>
          <w:noProof/>
          <w:lang w:val="en-US"/>
        </w:rPr>
        <w:t>(JMI, 2002)</w:t>
      </w:r>
      <w:ins w:id="5126" w:author="arkat" w:date="2017-10-04T14:21:00Z">
        <w:r w:rsidR="00637074">
          <w:rPr>
            <w:lang w:val="en-US"/>
          </w:rPr>
          <w:fldChar w:fldCharType="end"/>
        </w:r>
      </w:ins>
      <w:ins w:id="5127" w:author="arkat" w:date="2017-10-04T14:20:00Z">
        <w:r w:rsidR="00637074">
          <w:rPr>
            <w:lang w:val="en-US"/>
          </w:rPr>
          <w:t xml:space="preserve">. </w:t>
        </w:r>
      </w:ins>
    </w:p>
    <w:p w14:paraId="0E197259" w14:textId="6706D781" w:rsidR="00637074" w:rsidRPr="009F2FD2" w:rsidRDefault="00050EA5">
      <w:pPr>
        <w:pStyle w:val="BodyText"/>
        <w:spacing w:after="0"/>
        <w:ind w:firstLine="450"/>
        <w:rPr>
          <w:ins w:id="5128" w:author="arkat" w:date="2017-10-04T14:22:00Z"/>
          <w:lang w:val="en-US"/>
        </w:rPr>
        <w:pPrChange w:id="5129" w:author="arkat" w:date="2017-10-04T14:22:00Z">
          <w:pPr/>
        </w:pPrChange>
      </w:pPr>
      <w:ins w:id="5130" w:author="arkat" w:date="2017-10-04T14:17:00Z">
        <w:r>
          <w:rPr>
            <w:i/>
            <w:lang w:val="en-US"/>
          </w:rPr>
          <w:t xml:space="preserve"> </w:t>
        </w:r>
      </w:ins>
      <w:ins w:id="5131" w:author="arkat" w:date="2017-10-04T14:22:00Z">
        <w:r w:rsidR="00351E08">
          <w:rPr>
            <w:lang w:val="en-US"/>
          </w:rPr>
          <w:t>Keunt</w:t>
        </w:r>
      </w:ins>
      <w:ins w:id="5132" w:author="arkat" w:date="2017-10-04T20:09:00Z">
        <w:r w:rsidR="00351E08">
          <w:rPr>
            <w:lang w:val="en-US"/>
          </w:rPr>
          <w:t>u</w:t>
        </w:r>
      </w:ins>
      <w:ins w:id="5133" w:author="arkat" w:date="2017-10-04T14:22:00Z">
        <w:r w:rsidR="00351E08">
          <w:rPr>
            <w:lang w:val="en-US"/>
          </w:rPr>
          <w:t xml:space="preserve">ngan </w:t>
        </w:r>
        <w:r w:rsidR="00637074" w:rsidRPr="00637074">
          <w:rPr>
            <w:lang w:val="en-US"/>
          </w:rPr>
          <w:t>menggun</w:t>
        </w:r>
      </w:ins>
      <w:ins w:id="5134" w:author="arkat" w:date="2017-10-06T08:01:00Z">
        <w:r w:rsidR="008D650E">
          <w:rPr>
            <w:lang w:val="en-US"/>
          </w:rPr>
          <w:t>akan</w:t>
        </w:r>
      </w:ins>
      <w:ins w:id="5135" w:author="arkat" w:date="2017-10-04T14:22:00Z">
        <w:r w:rsidR="00637074" w:rsidRPr="00637074">
          <w:rPr>
            <w:lang w:val="en-US"/>
          </w:rPr>
          <w:t xml:space="preserve"> pendekatan </w:t>
        </w:r>
        <w:r w:rsidR="00637074">
          <w:rPr>
            <w:i/>
            <w:lang w:val="en-US"/>
          </w:rPr>
          <w:t>Direct Manipulation</w:t>
        </w:r>
        <w:r w:rsidR="00A1764B">
          <w:rPr>
            <w:lang w:val="en-US"/>
          </w:rPr>
          <w:t>,</w:t>
        </w:r>
      </w:ins>
      <w:ins w:id="5136" w:author="arkat" w:date="2017-10-04T20:09:00Z">
        <w:r w:rsidR="00351E08">
          <w:rPr>
            <w:lang w:val="en-US"/>
          </w:rPr>
          <w:t xml:space="preserve"> </w:t>
        </w:r>
        <w:r w:rsidR="00351E08">
          <w:rPr>
            <w:i/>
            <w:lang w:val="en-US"/>
          </w:rPr>
          <w:t>Programmer</w:t>
        </w:r>
      </w:ins>
      <w:ins w:id="5137" w:author="arkat" w:date="2017-10-04T20:10:00Z">
        <w:r w:rsidR="00351E08">
          <w:rPr>
            <w:i/>
            <w:lang w:val="en-US"/>
          </w:rPr>
          <w:t xml:space="preserve"> </w:t>
        </w:r>
        <w:r w:rsidR="00351E08">
          <w:rPr>
            <w:lang w:val="en-US"/>
          </w:rPr>
          <w:t>tidak perlu mempelajari bahasa pemrogaman baru</w:t>
        </w:r>
      </w:ins>
      <w:ins w:id="5138" w:author="arkat" w:date="2017-10-04T14:38:00Z">
        <w:r w:rsidR="00A1764B">
          <w:rPr>
            <w:lang w:val="en-US"/>
          </w:rPr>
          <w:t xml:space="preserve">. </w:t>
        </w:r>
      </w:ins>
      <w:ins w:id="5139" w:author="arkat" w:date="2017-10-06T08:01:00Z">
        <w:r w:rsidR="008D650E">
          <w:rPr>
            <w:lang w:val="en-US"/>
          </w:rPr>
          <w:t>Akan</w:t>
        </w:r>
      </w:ins>
      <w:ins w:id="5140" w:author="arkat" w:date="2017-10-04T20:11:00Z">
        <w:r w:rsidR="00351E08">
          <w:rPr>
            <w:lang w:val="en-US"/>
          </w:rPr>
          <w:t xml:space="preserve"> tetapi, jika diimplemantasikan maka </w:t>
        </w:r>
      </w:ins>
      <w:ins w:id="5141" w:author="arkat" w:date="2017-10-06T08:01:00Z">
        <w:r w:rsidR="008D650E">
          <w:rPr>
            <w:lang w:val="en-US"/>
          </w:rPr>
          <w:t>akan</w:t>
        </w:r>
      </w:ins>
      <w:ins w:id="5142" w:author="arkat" w:date="2017-10-04T20:11:00Z">
        <w:r w:rsidR="00351E08">
          <w:rPr>
            <w:lang w:val="en-US"/>
          </w:rPr>
          <w:t xml:space="preserve"> menghasilkan sebuah </w:t>
        </w:r>
        <w:r w:rsidR="00351E08">
          <w:rPr>
            <w:i/>
            <w:lang w:val="en-US"/>
          </w:rPr>
          <w:t xml:space="preserve">tool </w:t>
        </w:r>
        <w:r w:rsidR="00351E08">
          <w:rPr>
            <w:lang w:val="en-US"/>
          </w:rPr>
          <w:t>yang komplek dan susah untuk dilakukan perbaikan.</w:t>
        </w:r>
      </w:ins>
    </w:p>
    <w:p w14:paraId="34A70A59" w14:textId="2AB53517" w:rsidR="00050EA5" w:rsidRPr="0021262F" w:rsidRDefault="00050EA5">
      <w:pPr>
        <w:pStyle w:val="BodyText"/>
        <w:spacing w:after="0"/>
        <w:ind w:firstLine="450"/>
        <w:rPr>
          <w:ins w:id="5143" w:author="arkat" w:date="2017-10-04T14:16:00Z"/>
          <w:lang w:val="en-US"/>
        </w:rPr>
        <w:pPrChange w:id="5144" w:author="arkat" w:date="2017-10-04T14:15:00Z">
          <w:pPr>
            <w:pStyle w:val="Paragraph"/>
            <w:jc w:val="both"/>
          </w:pPr>
        </w:pPrChange>
      </w:pPr>
    </w:p>
    <w:p w14:paraId="63BAB778" w14:textId="44CB91F0" w:rsidR="00050EA5" w:rsidRDefault="00050EA5">
      <w:pPr>
        <w:pStyle w:val="Heading4"/>
        <w:ind w:left="360" w:hanging="360"/>
        <w:rPr>
          <w:ins w:id="5145" w:author="arkat" w:date="2017-10-04T14:15:00Z"/>
          <w:noProof/>
          <w:lang w:val="en-US"/>
        </w:rPr>
        <w:pPrChange w:id="5146" w:author="arkat" w:date="2017-10-04T14:13:00Z">
          <w:pPr>
            <w:pStyle w:val="Heading3"/>
            <w:numPr>
              <w:numId w:val="138"/>
            </w:numPr>
            <w:jc w:val="both"/>
          </w:pPr>
        </w:pPrChange>
      </w:pPr>
      <w:ins w:id="5147" w:author="arkat" w:date="2017-10-04T14:11:00Z">
        <w:r w:rsidRPr="00050EA5">
          <w:rPr>
            <w:noProof/>
            <w:lang w:val="en-US"/>
            <w:rPrChange w:id="5148" w:author="arkat" w:date="2017-10-04T14:13:00Z">
              <w:rPr/>
            </w:rPrChange>
          </w:rPr>
          <w:t>Imper</w:t>
        </w:r>
        <w:r w:rsidR="00452EF7" w:rsidRPr="009F2FD2">
          <w:rPr>
            <w:noProof/>
            <w:lang w:val="en-US"/>
          </w:rPr>
          <w:t>ative</w:t>
        </w:r>
      </w:ins>
    </w:p>
    <w:p w14:paraId="16AEED7D" w14:textId="25F77E97" w:rsidR="00050EA5" w:rsidRPr="00050EA5" w:rsidRDefault="00351E08">
      <w:pPr>
        <w:pStyle w:val="BodyText"/>
        <w:spacing w:after="0"/>
        <w:ind w:firstLine="450"/>
        <w:rPr>
          <w:ins w:id="5149" w:author="arkat" w:date="2017-10-04T14:11:00Z"/>
          <w:lang w:val="en-US"/>
          <w:rPrChange w:id="5150" w:author="arkat" w:date="2017-10-04T14:15:00Z">
            <w:rPr>
              <w:ins w:id="5151" w:author="arkat" w:date="2017-10-04T14:11:00Z"/>
            </w:rPr>
          </w:rPrChange>
        </w:rPr>
        <w:pPrChange w:id="5152" w:author="arkat" w:date="2017-10-04T20:21:00Z">
          <w:pPr>
            <w:pStyle w:val="Heading3"/>
            <w:numPr>
              <w:numId w:val="138"/>
            </w:numPr>
            <w:jc w:val="both"/>
          </w:pPr>
        </w:pPrChange>
      </w:pPr>
      <w:ins w:id="5153" w:author="arkat" w:date="2017-10-04T14:40:00Z">
        <w:r>
          <w:rPr>
            <w:lang w:val="en-US"/>
          </w:rPr>
          <w:t>T</w:t>
        </w:r>
        <w:r w:rsidR="00A1764B">
          <w:rPr>
            <w:lang w:val="en-US"/>
          </w:rPr>
          <w:t xml:space="preserve">ransformasi </w:t>
        </w:r>
      </w:ins>
      <w:ins w:id="5154" w:author="arkat" w:date="2017-10-04T20:22:00Z">
        <w:r w:rsidR="00452EF7">
          <w:rPr>
            <w:lang w:val="en-US"/>
          </w:rPr>
          <w:t xml:space="preserve">model </w:t>
        </w:r>
      </w:ins>
      <w:ins w:id="5155" w:author="arkat" w:date="2017-10-04T14:40:00Z">
        <w:r w:rsidR="00A1764B">
          <w:rPr>
            <w:lang w:val="en-US"/>
          </w:rPr>
          <w:t xml:space="preserve">dengan pendekatan </w:t>
        </w:r>
      </w:ins>
      <w:ins w:id="5156" w:author="arkat" w:date="2017-10-04T14:15:00Z">
        <w:r w:rsidR="00A1764B" w:rsidRPr="0021262F">
          <w:rPr>
            <w:i/>
            <w:lang w:val="en-US"/>
          </w:rPr>
          <w:t>i</w:t>
        </w:r>
        <w:r w:rsidR="00A1764B" w:rsidRPr="00A1764B">
          <w:rPr>
            <w:i/>
            <w:lang w:val="en-US"/>
            <w:rPrChange w:id="5157" w:author="arkat" w:date="2017-10-04T14:40:00Z">
              <w:rPr>
                <w:b w:val="0"/>
                <w:bCs w:val="0"/>
                <w:lang w:val="en-US"/>
              </w:rPr>
            </w:rPrChange>
          </w:rPr>
          <w:t>mperative</w:t>
        </w:r>
        <w:r w:rsidR="00A1764B" w:rsidRPr="0021262F">
          <w:rPr>
            <w:lang w:val="en-US"/>
          </w:rPr>
          <w:t xml:space="preserve"> (juga disebut dengan pendekatan</w:t>
        </w:r>
        <w:r w:rsidR="00050EA5" w:rsidRPr="00050EA5">
          <w:rPr>
            <w:lang w:val="en-US"/>
            <w:rPrChange w:id="5158" w:author="arkat" w:date="2017-10-04T14:15:00Z">
              <w:rPr>
                <w:b w:val="0"/>
                <w:bCs w:val="0"/>
              </w:rPr>
            </w:rPrChange>
          </w:rPr>
          <w:t xml:space="preserve"> </w:t>
        </w:r>
        <w:r w:rsidR="00050EA5" w:rsidRPr="00A1764B">
          <w:rPr>
            <w:i/>
            <w:lang w:val="en-US"/>
            <w:rPrChange w:id="5159" w:author="arkat" w:date="2017-10-04T14:40:00Z">
              <w:rPr>
                <w:b w:val="0"/>
                <w:bCs w:val="0"/>
              </w:rPr>
            </w:rPrChange>
          </w:rPr>
          <w:t>operational</w:t>
        </w:r>
      </w:ins>
      <w:ins w:id="5160" w:author="arkat" w:date="2017-10-04T14:40:00Z">
        <w:r w:rsidR="00A1764B" w:rsidRPr="00A1764B">
          <w:rPr>
            <w:i/>
            <w:lang w:val="en-US"/>
            <w:rPrChange w:id="5161" w:author="arkat" w:date="2017-10-04T14:40:00Z">
              <w:rPr>
                <w:b w:val="0"/>
                <w:bCs w:val="0"/>
                <w:lang w:val="en-US"/>
              </w:rPr>
            </w:rPrChange>
          </w:rPr>
          <w:t xml:space="preserve"> </w:t>
        </w:r>
      </w:ins>
      <w:ins w:id="5162" w:author="arkat" w:date="2017-10-04T20:15:00Z">
        <w:r w:rsidR="00452EF7">
          <w:rPr>
            <w:lang w:val="en-US"/>
          </w:rPr>
          <w:t xml:space="preserve">atau </w:t>
        </w:r>
        <w:r w:rsidR="00452EF7">
          <w:rPr>
            <w:i/>
            <w:lang w:val="en-US"/>
          </w:rPr>
          <w:t xml:space="preserve">constructive </w:t>
        </w:r>
      </w:ins>
      <w:ins w:id="5163" w:author="arkat" w:date="2017-10-04T14:15:00Z">
        <w:r w:rsidR="00050EA5" w:rsidRPr="00050EA5">
          <w:rPr>
            <w:lang w:val="en-US"/>
            <w:rPrChange w:id="5164" w:author="arkat" w:date="2017-10-04T14:15:00Z">
              <w:rPr>
                <w:b w:val="0"/>
                <w:bCs w:val="0"/>
              </w:rPr>
            </w:rPrChange>
          </w:rPr>
          <w:fldChar w:fldCharType="begin" w:fldLock="1"/>
        </w:r>
      </w:ins>
      <w:r w:rsidR="008936A1">
        <w:rPr>
          <w:lang w:val="en-US"/>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5165" w:author="arkat" w:date="2017-10-04T14:15:00Z">
        <w:r w:rsidR="00050EA5" w:rsidRPr="00050EA5">
          <w:rPr>
            <w:lang w:val="en-US"/>
            <w:rPrChange w:id="5166" w:author="arkat" w:date="2017-10-04T14:15:00Z">
              <w:rPr>
                <w:b w:val="0"/>
                <w:bCs w:val="0"/>
              </w:rPr>
            </w:rPrChange>
          </w:rPr>
          <w:fldChar w:fldCharType="separate"/>
        </w:r>
      </w:ins>
      <w:r w:rsidR="00637074" w:rsidRPr="00637074">
        <w:rPr>
          <w:noProof/>
          <w:lang w:val="en-US"/>
        </w:rPr>
        <w:t>(Czarnecki &amp; Helsen, 2006)</w:t>
      </w:r>
      <w:ins w:id="5167" w:author="arkat" w:date="2017-10-04T14:15:00Z">
        <w:r w:rsidR="00050EA5" w:rsidRPr="00050EA5">
          <w:rPr>
            <w:lang w:val="en-US"/>
            <w:rPrChange w:id="5168" w:author="arkat" w:date="2017-10-04T14:15:00Z">
              <w:rPr>
                <w:b w:val="0"/>
                <w:bCs w:val="0"/>
              </w:rPr>
            </w:rPrChange>
          </w:rPr>
          <w:fldChar w:fldCharType="end"/>
        </w:r>
        <w:r w:rsidR="00050EA5" w:rsidRPr="00050EA5">
          <w:rPr>
            <w:lang w:val="en-US"/>
            <w:rPrChange w:id="5169" w:author="arkat" w:date="2017-10-04T14:15:00Z">
              <w:rPr>
                <w:b w:val="0"/>
                <w:bCs w:val="0"/>
              </w:rPr>
            </w:rPrChange>
          </w:rPr>
          <w:t xml:space="preserve">) </w:t>
        </w:r>
      </w:ins>
      <w:ins w:id="5170" w:author="arkat" w:date="2017-10-04T14:41:00Z">
        <w:r w:rsidR="00A1764B">
          <w:rPr>
            <w:lang w:val="en-US"/>
          </w:rPr>
          <w:t>memilik</w:t>
        </w:r>
      </w:ins>
      <w:ins w:id="5171" w:author="arkat" w:date="2017-10-04T20:14:00Z">
        <w:r>
          <w:rPr>
            <w:lang w:val="en-US"/>
          </w:rPr>
          <w:t>i</w:t>
        </w:r>
      </w:ins>
      <w:ins w:id="5172" w:author="arkat" w:date="2017-10-04T14:41:00Z">
        <w:r>
          <w:rPr>
            <w:lang w:val="en-US"/>
          </w:rPr>
          <w:t xml:space="preserve"> paradigma yang sama dengan </w:t>
        </w:r>
      </w:ins>
      <w:ins w:id="5173" w:author="arkat" w:date="2017-10-04T20:14:00Z">
        <w:r>
          <w:rPr>
            <w:lang w:val="en-US"/>
          </w:rPr>
          <w:t xml:space="preserve">paradigma </w:t>
        </w:r>
      </w:ins>
      <w:ins w:id="5174" w:author="arkat" w:date="2017-10-04T14:41:00Z">
        <w:r w:rsidR="00A1764B">
          <w:rPr>
            <w:lang w:val="en-US"/>
          </w:rPr>
          <w:t>bahasa pemrogaman</w:t>
        </w:r>
      </w:ins>
      <w:ins w:id="5175" w:author="arkat" w:date="2017-10-04T20:14:00Z">
        <w:r w:rsidR="00452EF7">
          <w:rPr>
            <w:lang w:val="en-US"/>
          </w:rPr>
          <w:t xml:space="preserve"> umum seperti Java/C++</w:t>
        </w:r>
      </w:ins>
      <w:ins w:id="5176" w:author="arkat" w:date="2017-10-04T14:41:00Z">
        <w:r w:rsidR="00A1764B">
          <w:rPr>
            <w:lang w:val="en-US"/>
          </w:rPr>
          <w:t xml:space="preserve">. Dari sudut pandang transformasi, pendekatan </w:t>
        </w:r>
        <w:r w:rsidR="00A1764B" w:rsidRPr="00452EF7">
          <w:rPr>
            <w:i/>
            <w:lang w:val="en-US"/>
            <w:rPrChange w:id="5177" w:author="arkat" w:date="2017-10-04T20:20:00Z">
              <w:rPr>
                <w:b w:val="0"/>
                <w:bCs w:val="0"/>
                <w:lang w:val="en-US"/>
              </w:rPr>
            </w:rPrChange>
          </w:rPr>
          <w:t>imperative</w:t>
        </w:r>
        <w:r w:rsidR="00A1764B">
          <w:rPr>
            <w:lang w:val="en-US"/>
          </w:rPr>
          <w:t xml:space="preserve"> </w:t>
        </w:r>
      </w:ins>
      <w:ins w:id="5178" w:author="arkat" w:date="2017-10-04T20:20:00Z">
        <w:r w:rsidR="00452EF7">
          <w:rPr>
            <w:lang w:val="en-US"/>
          </w:rPr>
          <w:t xml:space="preserve">hamper </w:t>
        </w:r>
      </w:ins>
      <w:ins w:id="5179" w:author="arkat" w:date="2017-10-04T14:41:00Z">
        <w:r w:rsidR="00A1764B">
          <w:rPr>
            <w:lang w:val="en-US"/>
          </w:rPr>
          <w:t xml:space="preserve">sama dengan pendekatan </w:t>
        </w:r>
      </w:ins>
      <w:ins w:id="5180" w:author="arkat" w:date="2017-10-04T14:42:00Z">
        <w:r w:rsidR="00A1764B">
          <w:rPr>
            <w:i/>
            <w:lang w:val="en-US"/>
          </w:rPr>
          <w:t xml:space="preserve">direct manipulation. </w:t>
        </w:r>
      </w:ins>
      <w:ins w:id="5181" w:author="arkat" w:date="2017-10-04T14:43:00Z">
        <w:r w:rsidR="00A1764B">
          <w:rPr>
            <w:lang w:val="en-US"/>
          </w:rPr>
          <w:t>Namun pendekatan ini</w:t>
        </w:r>
      </w:ins>
      <w:ins w:id="5182" w:author="arkat" w:date="2017-10-04T20:20:00Z">
        <w:r w:rsidR="00452EF7">
          <w:rPr>
            <w:lang w:val="en-US"/>
          </w:rPr>
          <w:t xml:space="preserve"> </w:t>
        </w:r>
      </w:ins>
      <w:ins w:id="5183" w:author="arkat" w:date="2017-10-04T14:43:00Z">
        <w:r w:rsidR="00452EF7">
          <w:rPr>
            <w:lang w:val="en-US"/>
          </w:rPr>
          <w:t>menduku</w:t>
        </w:r>
        <w:r w:rsidR="00A1764B">
          <w:rPr>
            <w:lang w:val="en-US"/>
          </w:rPr>
          <w:t>n</w:t>
        </w:r>
      </w:ins>
      <w:ins w:id="5184" w:author="arkat" w:date="2017-10-04T20:20:00Z">
        <w:r w:rsidR="00452EF7">
          <w:rPr>
            <w:lang w:val="en-US"/>
          </w:rPr>
          <w:t>g</w:t>
        </w:r>
      </w:ins>
      <w:ins w:id="5185" w:author="arkat" w:date="2017-10-04T14:43:00Z">
        <w:r w:rsidR="00A1764B">
          <w:rPr>
            <w:lang w:val="en-US"/>
          </w:rPr>
          <w:t xml:space="preserve"> transformasi model tanpa harus memanfaatkan API eksternal. Aliran </w:t>
        </w:r>
      </w:ins>
      <w:ins w:id="5186" w:author="arkat" w:date="2017-10-04T14:44:00Z">
        <w:r w:rsidR="00A1764B">
          <w:rPr>
            <w:lang w:val="en-US"/>
          </w:rPr>
          <w:t>control</w:t>
        </w:r>
      </w:ins>
      <w:ins w:id="5187" w:author="arkat" w:date="2017-10-04T14:43:00Z">
        <w:r w:rsidR="00A1764B">
          <w:rPr>
            <w:lang w:val="en-US"/>
          </w:rPr>
          <w:t xml:space="preserve"> </w:t>
        </w:r>
      </w:ins>
      <w:ins w:id="5188" w:author="arkat" w:date="2017-10-04T14:44:00Z">
        <w:r w:rsidR="00A1764B">
          <w:rPr>
            <w:lang w:val="en-US"/>
          </w:rPr>
          <w:t>yang terdefinisi dengan baik, yang berarti bahwa semua statement di kode transformasi di eksekusi se</w:t>
        </w:r>
      </w:ins>
      <w:ins w:id="5189" w:author="arkat" w:date="2017-10-06T08:01:00Z">
        <w:r w:rsidR="008D650E">
          <w:rPr>
            <w:lang w:val="en-US"/>
          </w:rPr>
          <w:t>cara</w:t>
        </w:r>
      </w:ins>
      <w:ins w:id="5190" w:author="arkat" w:date="2017-10-04T14:44:00Z">
        <w:r w:rsidR="00A1764B">
          <w:rPr>
            <w:lang w:val="en-US"/>
          </w:rPr>
          <w:t xml:space="preserve"> berurutan. Teknik model transformasi dengan pendekatan </w:t>
        </w:r>
      </w:ins>
      <w:ins w:id="5191" w:author="arkat" w:date="2017-10-04T14:45:00Z">
        <w:r w:rsidR="00A1764B">
          <w:rPr>
            <w:i/>
            <w:lang w:val="en-US"/>
          </w:rPr>
          <w:t xml:space="preserve">imperative </w:t>
        </w:r>
        <w:r w:rsidR="00A1764B">
          <w:rPr>
            <w:lang w:val="en-US"/>
          </w:rPr>
          <w:t xml:space="preserve">berfokus pada bagaimana transformasi </w:t>
        </w:r>
      </w:ins>
      <w:ins w:id="5192" w:author="arkat" w:date="2017-10-04T20:21:00Z">
        <w:r w:rsidR="00452EF7">
          <w:rPr>
            <w:lang w:val="en-US"/>
          </w:rPr>
          <w:t xml:space="preserve">seharusnya </w:t>
        </w:r>
      </w:ins>
      <w:ins w:id="5193" w:author="arkat" w:date="2017-10-04T14:45:00Z">
        <w:r w:rsidR="00452EF7">
          <w:rPr>
            <w:lang w:val="en-US"/>
          </w:rPr>
          <w:t>di ekseskusi</w:t>
        </w:r>
        <w:r w:rsidR="00A1764B">
          <w:rPr>
            <w:lang w:val="en-US"/>
          </w:rPr>
          <w:t xml:space="preserve"> </w:t>
        </w:r>
      </w:ins>
      <w:ins w:id="5194" w:author="arkat" w:date="2017-10-04T14:15:00Z">
        <w:r w:rsidR="00050EA5" w:rsidRPr="00050EA5">
          <w:rPr>
            <w:lang w:val="en-US"/>
            <w:rPrChange w:id="5195" w:author="arkat" w:date="2017-10-04T14:15:00Z">
              <w:rPr>
                <w:b w:val="0"/>
                <w:bCs w:val="0"/>
              </w:rPr>
            </w:rPrChange>
          </w:rPr>
          <w:fldChar w:fldCharType="begin" w:fldLock="1"/>
        </w:r>
      </w:ins>
      <w:r w:rsidR="008936A1">
        <w:rPr>
          <w:lang w:val="en-US"/>
        </w:rPr>
        <w:instrText>ADDIN CSL_CITATION { "citationItems" : [ { "id" : "ITEM-1", "itemData" : { "author" : [ { "dropping-particle" : "", "family" : "Mens", "given" : "T", "non-dropping-particle" : "", "parse-names" : false, "suffix" : "" }, { "dropping-particle" : "Van", "family" : "Gorp", "given" : "P", "non-dropping-particle" : "", "parse-names" : false, "suffix" : "" } ], "container-title" : "Electronic Notes in Theoretical Computer Science", "id" : "ITEM-1", "issued" : { "date-parts" : [ [ "2006" ] ] }, "title" : "A taxonomy of model transformation", "type" : "article-journal" }, "uris" : [ "http://www.mendeley.com/documents/?uuid=1fe17891-b2c4-4e94-a48b-d245bba71ac2" ] } ], "mendeley" : { "formattedCitation" : "(Mens &amp; Gorp, 2006)", "plainTextFormattedCitation" : "(Mens &amp; Gorp, 2006)", "previouslyFormattedCitation" : "(Mens &amp; Gorp, 2006)" }, "properties" : { "noteIndex" : 0 }, "schema" : "https://github.com/citation-style-language/schema/raw/master/csl-citation.json" }</w:instrText>
      </w:r>
      <w:ins w:id="5196" w:author="arkat" w:date="2017-10-04T14:15:00Z">
        <w:r w:rsidR="00050EA5" w:rsidRPr="00050EA5">
          <w:rPr>
            <w:lang w:val="en-US"/>
            <w:rPrChange w:id="5197" w:author="arkat" w:date="2017-10-04T14:15:00Z">
              <w:rPr>
                <w:b w:val="0"/>
                <w:bCs w:val="0"/>
              </w:rPr>
            </w:rPrChange>
          </w:rPr>
          <w:fldChar w:fldCharType="separate"/>
        </w:r>
      </w:ins>
      <w:r w:rsidR="00637074" w:rsidRPr="00637074">
        <w:rPr>
          <w:noProof/>
          <w:lang w:val="en-US"/>
        </w:rPr>
        <w:t>(Mens &amp; Gorp, 2006)</w:t>
      </w:r>
      <w:ins w:id="5198" w:author="arkat" w:date="2017-10-04T14:15:00Z">
        <w:r w:rsidR="00050EA5" w:rsidRPr="00050EA5">
          <w:rPr>
            <w:lang w:val="en-US"/>
            <w:rPrChange w:id="5199" w:author="arkat" w:date="2017-10-04T14:15:00Z">
              <w:rPr>
                <w:b w:val="0"/>
                <w:bCs w:val="0"/>
              </w:rPr>
            </w:rPrChange>
          </w:rPr>
          <w:fldChar w:fldCharType="end"/>
        </w:r>
        <w:r w:rsidR="00452EF7" w:rsidRPr="009F2FD2">
          <w:rPr>
            <w:lang w:val="en-US"/>
          </w:rPr>
          <w:t>.</w:t>
        </w:r>
      </w:ins>
    </w:p>
    <w:p w14:paraId="440191C2" w14:textId="0093F4C7" w:rsidR="00050EA5" w:rsidRDefault="00050EA5">
      <w:pPr>
        <w:pStyle w:val="Heading4"/>
        <w:ind w:left="360" w:hanging="360"/>
        <w:rPr>
          <w:ins w:id="5200" w:author="arkat" w:date="2017-10-04T14:15:00Z"/>
          <w:noProof/>
          <w:lang w:val="en-US"/>
        </w:rPr>
        <w:pPrChange w:id="5201" w:author="arkat" w:date="2017-10-04T14:14:00Z">
          <w:pPr>
            <w:pStyle w:val="Heading3"/>
            <w:jc w:val="both"/>
          </w:pPr>
        </w:pPrChange>
      </w:pPr>
      <w:ins w:id="5202" w:author="arkat" w:date="2017-10-04T14:12:00Z">
        <w:r w:rsidRPr="00050EA5">
          <w:rPr>
            <w:noProof/>
            <w:lang w:val="en-US"/>
            <w:rPrChange w:id="5203" w:author="arkat" w:date="2017-10-04T14:14:00Z">
              <w:rPr/>
            </w:rPrChange>
          </w:rPr>
          <w:t>Declarative</w:t>
        </w:r>
      </w:ins>
    </w:p>
    <w:p w14:paraId="40E15383" w14:textId="43AA07E8" w:rsidR="00050EA5" w:rsidRPr="00452EF7" w:rsidRDefault="00DC3D0E">
      <w:pPr>
        <w:pStyle w:val="BodyText"/>
        <w:spacing w:after="0"/>
        <w:ind w:firstLine="450"/>
        <w:rPr>
          <w:ins w:id="5204" w:author="arkat" w:date="2017-10-04T14:15:00Z"/>
          <w:lang w:val="en-US"/>
          <w:rPrChange w:id="5205" w:author="arkat" w:date="2017-10-04T20:22:00Z">
            <w:rPr>
              <w:ins w:id="5206" w:author="arkat" w:date="2017-10-04T14:15:00Z"/>
            </w:rPr>
          </w:rPrChange>
        </w:rPr>
        <w:pPrChange w:id="5207" w:author="arkat" w:date="2017-10-04T20:22:00Z">
          <w:pPr>
            <w:pStyle w:val="Paragraph"/>
            <w:jc w:val="both"/>
          </w:pPr>
        </w:pPrChange>
      </w:pPr>
      <w:ins w:id="5208" w:author="arkat" w:date="2017-10-04T14:54:00Z">
        <w:r w:rsidRPr="009F2FD2">
          <w:rPr>
            <w:lang w:val="en-US"/>
          </w:rPr>
          <w:t>T</w:t>
        </w:r>
        <w:r w:rsidR="009F5709" w:rsidRPr="00452EF7">
          <w:rPr>
            <w:lang w:val="en-US"/>
            <w:rPrChange w:id="5209" w:author="arkat" w:date="2017-10-04T20:22:00Z">
              <w:rPr/>
            </w:rPrChange>
          </w:rPr>
          <w:t>ransformasi</w:t>
        </w:r>
      </w:ins>
      <w:ins w:id="5210" w:author="arkat" w:date="2017-10-04T20:57:00Z">
        <w:r>
          <w:rPr>
            <w:lang w:val="en-US"/>
          </w:rPr>
          <w:t xml:space="preserve"> model</w:t>
        </w:r>
      </w:ins>
      <w:ins w:id="5211" w:author="arkat" w:date="2017-10-04T14:54:00Z">
        <w:r w:rsidR="009F5709" w:rsidRPr="00452EF7">
          <w:rPr>
            <w:lang w:val="en-US"/>
            <w:rPrChange w:id="5212" w:author="arkat" w:date="2017-10-04T20:22:00Z">
              <w:rPr/>
            </w:rPrChange>
          </w:rPr>
          <w:t xml:space="preserve"> dengan pendekatan </w:t>
        </w:r>
      </w:ins>
      <w:ins w:id="5213" w:author="arkat" w:date="2017-10-04T14:15:00Z">
        <w:r w:rsidR="00452EF7" w:rsidRPr="00452EF7">
          <w:rPr>
            <w:i/>
            <w:lang w:val="en-US"/>
            <w:rPrChange w:id="5214" w:author="arkat" w:date="2017-10-04T20:22:00Z">
              <w:rPr>
                <w:lang w:val="en-US"/>
              </w:rPr>
            </w:rPrChange>
          </w:rPr>
          <w:t>d</w:t>
        </w:r>
        <w:r w:rsidR="00050EA5" w:rsidRPr="00452EF7">
          <w:rPr>
            <w:i/>
            <w:lang w:val="en-US"/>
            <w:rPrChange w:id="5215" w:author="arkat" w:date="2017-10-04T20:22:00Z">
              <w:rPr/>
            </w:rPrChange>
          </w:rPr>
          <w:t>eclarative</w:t>
        </w:r>
        <w:r w:rsidR="00050EA5" w:rsidRPr="00452EF7">
          <w:rPr>
            <w:lang w:val="en-US"/>
            <w:rPrChange w:id="5216" w:author="arkat" w:date="2017-10-04T20:22:00Z">
              <w:rPr/>
            </w:rPrChange>
          </w:rPr>
          <w:t xml:space="preserve"> (</w:t>
        </w:r>
      </w:ins>
      <w:ins w:id="5217" w:author="arkat" w:date="2017-10-04T14:54:00Z">
        <w:r w:rsidR="009F5709" w:rsidRPr="00452EF7">
          <w:rPr>
            <w:lang w:val="en-US"/>
            <w:rPrChange w:id="5218" w:author="arkat" w:date="2017-10-04T20:22:00Z">
              <w:rPr/>
            </w:rPrChange>
          </w:rPr>
          <w:t xml:space="preserve">juga disebut dengan pendekatan </w:t>
        </w:r>
      </w:ins>
      <w:ins w:id="5219" w:author="arkat" w:date="2017-10-04T14:15:00Z">
        <w:r w:rsidR="00050EA5" w:rsidRPr="00452EF7">
          <w:rPr>
            <w:i/>
            <w:lang w:val="en-US"/>
            <w:rPrChange w:id="5220" w:author="arkat" w:date="2017-10-04T20:22:00Z">
              <w:rPr/>
            </w:rPrChange>
          </w:rPr>
          <w:t>relational</w:t>
        </w:r>
        <w:r w:rsidR="00050EA5" w:rsidRPr="00452EF7">
          <w:rPr>
            <w:lang w:val="en-US"/>
            <w:rPrChange w:id="5221" w:author="arkat" w:date="2017-10-04T20:22:00Z">
              <w:rPr/>
            </w:rPrChange>
          </w:rPr>
          <w:t xml:space="preserve"> </w:t>
        </w:r>
        <w:r w:rsidR="00050EA5" w:rsidRPr="00452EF7">
          <w:rPr>
            <w:lang w:val="en-US"/>
            <w:rPrChange w:id="5222" w:author="arkat" w:date="2017-10-04T20:22:00Z">
              <w:rPr/>
            </w:rPrChange>
          </w:rPr>
          <w:fldChar w:fldCharType="begin" w:fldLock="1"/>
        </w:r>
      </w:ins>
      <w:r w:rsidR="008936A1" w:rsidRPr="00452EF7">
        <w:rPr>
          <w:lang w:val="en-US"/>
          <w:rPrChange w:id="5223" w:author="arkat" w:date="2017-10-04T20:22:00Z">
            <w:rPr/>
          </w:rPrChange>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5224" w:author="arkat" w:date="2017-10-04T14:15:00Z">
        <w:r w:rsidR="00050EA5" w:rsidRPr="00452EF7">
          <w:rPr>
            <w:lang w:val="en-US"/>
            <w:rPrChange w:id="5225" w:author="arkat" w:date="2017-10-04T20:22:00Z">
              <w:rPr/>
            </w:rPrChange>
          </w:rPr>
          <w:fldChar w:fldCharType="separate"/>
        </w:r>
      </w:ins>
      <w:r w:rsidR="00637074" w:rsidRPr="00452EF7">
        <w:rPr>
          <w:noProof/>
          <w:lang w:val="en-US"/>
          <w:rPrChange w:id="5226" w:author="arkat" w:date="2017-10-04T20:22:00Z">
            <w:rPr>
              <w:noProof/>
            </w:rPr>
          </w:rPrChange>
        </w:rPr>
        <w:t>(Czarnecki &amp; Helsen, 2006)</w:t>
      </w:r>
      <w:ins w:id="5227" w:author="arkat" w:date="2017-10-04T14:15:00Z">
        <w:r w:rsidR="00050EA5" w:rsidRPr="00452EF7">
          <w:rPr>
            <w:lang w:val="en-US"/>
            <w:rPrChange w:id="5228" w:author="arkat" w:date="2017-10-04T20:22:00Z">
              <w:rPr/>
            </w:rPrChange>
          </w:rPr>
          <w:fldChar w:fldCharType="end"/>
        </w:r>
        <w:r w:rsidR="00050EA5" w:rsidRPr="00452EF7">
          <w:rPr>
            <w:lang w:val="en-US"/>
            <w:rPrChange w:id="5229" w:author="arkat" w:date="2017-10-04T20:22:00Z">
              <w:rPr/>
            </w:rPrChange>
          </w:rPr>
          <w:t>)</w:t>
        </w:r>
      </w:ins>
      <w:ins w:id="5230" w:author="arkat" w:date="2017-10-04T14:55:00Z">
        <w:r w:rsidR="009F5709" w:rsidRPr="00452EF7">
          <w:rPr>
            <w:lang w:val="en-US"/>
            <w:rPrChange w:id="5231" w:author="arkat" w:date="2017-10-04T20:22:00Z">
              <w:rPr/>
            </w:rPrChange>
          </w:rPr>
          <w:t xml:space="preserve"> berfokus pada tran</w:t>
        </w:r>
        <w:r w:rsidR="00452EF7" w:rsidRPr="009F2FD2">
          <w:rPr>
            <w:lang w:val="en-US"/>
          </w:rPr>
          <w:t xml:space="preserve">sformasi yang </w:t>
        </w:r>
      </w:ins>
      <w:ins w:id="5232" w:author="arkat" w:date="2017-10-06T08:01:00Z">
        <w:r w:rsidR="008D650E">
          <w:rPr>
            <w:lang w:val="en-US"/>
          </w:rPr>
          <w:t>akan</w:t>
        </w:r>
      </w:ins>
      <w:ins w:id="5233" w:author="arkat" w:date="2017-10-04T14:55:00Z">
        <w:r w:rsidR="00452EF7" w:rsidRPr="009F2FD2">
          <w:rPr>
            <w:lang w:val="en-US"/>
          </w:rPr>
          <w:t xml:space="preserve"> diselesaikan</w:t>
        </w:r>
      </w:ins>
      <w:ins w:id="5234" w:author="arkat" w:date="2017-10-04T14:15:00Z">
        <w:r w:rsidR="00050EA5" w:rsidRPr="00452EF7">
          <w:rPr>
            <w:lang w:val="en-US"/>
            <w:rPrChange w:id="5235" w:author="arkat" w:date="2017-10-04T20:22:00Z">
              <w:rPr/>
            </w:rPrChange>
          </w:rPr>
          <w:fldChar w:fldCharType="begin" w:fldLock="1"/>
        </w:r>
      </w:ins>
      <w:r w:rsidR="008936A1" w:rsidRPr="00452EF7">
        <w:rPr>
          <w:lang w:val="en-US"/>
          <w:rPrChange w:id="5236" w:author="arkat" w:date="2017-10-04T20:22:00Z">
            <w:rPr/>
          </w:rPrChange>
        </w:rPr>
        <w:instrText>ADDIN CSL_CITATION { "citationItems" : [ { "id" : "ITEM-1", "itemData" : { "author" : [ { "dropping-particle" : "", "family" : "Mens", "given" : "T", "non-dropping-particle" : "", "parse-names" : false, "suffix" : "" }, { "dropping-particle" : "Van", "family" : "Gorp", "given" : "P", "non-dropping-particle" : "", "parse-names" : false, "suffix" : "" } ], "container-title" : "Electronic Notes in Theoretical Computer Science", "id" : "ITEM-1", "issued" : { "date-parts" : [ [ "2006" ] ] }, "title" : "A taxonomy of model transformation", "type" : "article-journal" }, "uris" : [ "http://www.mendeley.com/documents/?uuid=1fe17891-b2c4-4e94-a48b-d245bba71ac2" ] } ], "mendeley" : { "formattedCitation" : "(Mens &amp; Gorp, 2006)", "plainTextFormattedCitation" : "(Mens &amp; Gorp, 2006)", "previouslyFormattedCitation" : "(Mens &amp; Gorp, 2006)" }, "properties" : { "noteIndex" : 0 }, "schema" : "https://github.com/citation-style-language/schema/raw/master/csl-citation.json" }</w:instrText>
      </w:r>
      <w:ins w:id="5237" w:author="arkat" w:date="2017-10-04T14:15:00Z">
        <w:r w:rsidR="00050EA5" w:rsidRPr="00452EF7">
          <w:rPr>
            <w:lang w:val="en-US"/>
            <w:rPrChange w:id="5238" w:author="arkat" w:date="2017-10-04T20:22:00Z">
              <w:rPr/>
            </w:rPrChange>
          </w:rPr>
          <w:fldChar w:fldCharType="separate"/>
        </w:r>
      </w:ins>
      <w:r w:rsidR="00637074" w:rsidRPr="00452EF7">
        <w:rPr>
          <w:noProof/>
          <w:lang w:val="en-US"/>
          <w:rPrChange w:id="5239" w:author="arkat" w:date="2017-10-04T20:22:00Z">
            <w:rPr>
              <w:noProof/>
            </w:rPr>
          </w:rPrChange>
        </w:rPr>
        <w:t>(Mens &amp; Gorp, 2006)</w:t>
      </w:r>
      <w:ins w:id="5240" w:author="arkat" w:date="2017-10-04T14:15:00Z">
        <w:r w:rsidR="00050EA5" w:rsidRPr="00452EF7">
          <w:rPr>
            <w:lang w:val="en-US"/>
            <w:rPrChange w:id="5241" w:author="arkat" w:date="2017-10-04T20:22:00Z">
              <w:rPr/>
            </w:rPrChange>
          </w:rPr>
          <w:fldChar w:fldCharType="end"/>
        </w:r>
        <w:r w:rsidR="00050EA5" w:rsidRPr="00452EF7">
          <w:rPr>
            <w:lang w:val="en-US"/>
            <w:rPrChange w:id="5242" w:author="arkat" w:date="2017-10-04T20:22:00Z">
              <w:rPr/>
            </w:rPrChange>
          </w:rPr>
          <w:t xml:space="preserve">. </w:t>
        </w:r>
      </w:ins>
      <w:ins w:id="5243" w:author="arkat" w:date="2017-10-04T20:23:00Z">
        <w:r w:rsidR="00452EF7">
          <w:rPr>
            <w:lang w:val="en-US"/>
          </w:rPr>
          <w:t xml:space="preserve">Pengembang menentukan bagaimana elemen di model sumber dan </w:t>
        </w:r>
      </w:ins>
      <w:ins w:id="5244" w:author="arkat" w:date="2017-10-04T20:24:00Z">
        <w:r w:rsidR="00452EF7">
          <w:rPr>
            <w:lang w:val="en-US"/>
          </w:rPr>
          <w:t xml:space="preserve">model </w:t>
        </w:r>
      </w:ins>
      <w:ins w:id="5245" w:author="arkat" w:date="2017-10-04T20:23:00Z">
        <w:r w:rsidR="00452EF7">
          <w:rPr>
            <w:lang w:val="en-US"/>
          </w:rPr>
          <w:t>target</w:t>
        </w:r>
      </w:ins>
      <w:ins w:id="5246" w:author="arkat" w:date="2017-10-04T20:24:00Z">
        <w:r w:rsidR="00452EF7">
          <w:rPr>
            <w:lang w:val="en-US"/>
          </w:rPr>
          <w:t xml:space="preserve"> berhubungan satu dengan yang lainya. </w:t>
        </w:r>
      </w:ins>
      <w:ins w:id="5247" w:author="arkat" w:date="2017-10-04T20:23:00Z">
        <w:r w:rsidR="00452EF7">
          <w:rPr>
            <w:lang w:val="en-US"/>
          </w:rPr>
          <w:t xml:space="preserve"> </w:t>
        </w:r>
      </w:ins>
      <w:ins w:id="5248" w:author="arkat" w:date="2017-10-04T20:24:00Z">
        <w:r w:rsidR="00452EF7">
          <w:rPr>
            <w:lang w:val="en-US"/>
          </w:rPr>
          <w:t>Untuk tujuan ini, konstrain</w:t>
        </w:r>
      </w:ins>
      <w:ins w:id="5249" w:author="arkat" w:date="2017-10-04T20:25:00Z">
        <w:r w:rsidR="00452EF7">
          <w:rPr>
            <w:lang w:val="en-US"/>
          </w:rPr>
          <w:t>, misalnya di OCL dapat dispesifikasikan</w:t>
        </w:r>
      </w:ins>
      <w:ins w:id="5250" w:author="arkat" w:date="2017-10-04T20:24:00Z">
        <w:r w:rsidR="00452EF7">
          <w:rPr>
            <w:lang w:val="en-US"/>
          </w:rPr>
          <w:t xml:space="preserve"> </w:t>
        </w:r>
      </w:ins>
      <w:ins w:id="5251" w:author="arkat" w:date="2017-10-04T14:15:00Z">
        <w:r w:rsidR="00050EA5" w:rsidRPr="00452EF7">
          <w:rPr>
            <w:lang w:val="en-US"/>
            <w:rPrChange w:id="5252" w:author="arkat" w:date="2017-10-04T20:22:00Z">
              <w:rPr/>
            </w:rPrChange>
          </w:rPr>
          <w:fldChar w:fldCharType="begin" w:fldLock="1"/>
        </w:r>
      </w:ins>
      <w:r w:rsidR="008936A1" w:rsidRPr="00452EF7">
        <w:rPr>
          <w:lang w:val="en-US"/>
          <w:rPrChange w:id="5253" w:author="arkat" w:date="2017-10-04T20:22:00Z">
            <w:rPr/>
          </w:rPrChange>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5254" w:author="arkat" w:date="2017-10-04T14:15:00Z">
        <w:r w:rsidR="00050EA5" w:rsidRPr="00452EF7">
          <w:rPr>
            <w:lang w:val="en-US"/>
            <w:rPrChange w:id="5255" w:author="arkat" w:date="2017-10-04T20:22:00Z">
              <w:rPr/>
            </w:rPrChange>
          </w:rPr>
          <w:fldChar w:fldCharType="separate"/>
        </w:r>
      </w:ins>
      <w:r w:rsidR="00637074" w:rsidRPr="00452EF7">
        <w:rPr>
          <w:noProof/>
          <w:lang w:val="en-US"/>
          <w:rPrChange w:id="5256" w:author="arkat" w:date="2017-10-04T20:22:00Z">
            <w:rPr>
              <w:noProof/>
            </w:rPr>
          </w:rPrChange>
        </w:rPr>
        <w:t>(Czarnecki &amp; Helsen, 2006)</w:t>
      </w:r>
      <w:ins w:id="5257" w:author="arkat" w:date="2017-10-04T14:15:00Z">
        <w:r w:rsidR="00050EA5" w:rsidRPr="00452EF7">
          <w:rPr>
            <w:lang w:val="en-US"/>
            <w:rPrChange w:id="5258" w:author="arkat" w:date="2017-10-04T20:22:00Z">
              <w:rPr/>
            </w:rPrChange>
          </w:rPr>
          <w:fldChar w:fldCharType="end"/>
        </w:r>
        <w:r w:rsidR="00050EA5" w:rsidRPr="00452EF7">
          <w:rPr>
            <w:lang w:val="en-US"/>
            <w:rPrChange w:id="5259" w:author="arkat" w:date="2017-10-04T20:22:00Z">
              <w:rPr/>
            </w:rPrChange>
          </w:rPr>
          <w:t xml:space="preserve">. </w:t>
        </w:r>
      </w:ins>
      <w:ins w:id="5260" w:author="arkat" w:date="2017-10-04T20:25:00Z">
        <w:r w:rsidR="00452EF7">
          <w:rPr>
            <w:lang w:val="en-US"/>
          </w:rPr>
          <w:t xml:space="preserve">Berbeda dengan pendekatan </w:t>
        </w:r>
        <w:r w:rsidR="00452EF7">
          <w:rPr>
            <w:i/>
            <w:lang w:val="en-US"/>
          </w:rPr>
          <w:t>imperative</w:t>
        </w:r>
        <w:r w:rsidR="004E1C85">
          <w:rPr>
            <w:i/>
            <w:lang w:val="en-US"/>
          </w:rPr>
          <w:t xml:space="preserve">, </w:t>
        </w:r>
      </w:ins>
      <w:ins w:id="5261" w:author="arkat" w:date="2017-10-04T20:26:00Z">
        <w:r w:rsidR="004E1C85">
          <w:rPr>
            <w:i/>
            <w:lang w:val="en-US"/>
          </w:rPr>
          <w:t xml:space="preserve">control floe </w:t>
        </w:r>
        <w:r w:rsidR="004E1C85">
          <w:rPr>
            <w:lang w:val="en-US"/>
          </w:rPr>
          <w:t>dan aturan tidak ekplisit</w:t>
        </w:r>
      </w:ins>
      <w:ins w:id="5262" w:author="arkat" w:date="2017-10-04T14:15:00Z">
        <w:r w:rsidR="00050EA5" w:rsidRPr="00452EF7">
          <w:rPr>
            <w:lang w:val="en-US"/>
            <w:rPrChange w:id="5263" w:author="arkat" w:date="2017-10-04T20:22:00Z">
              <w:rPr/>
            </w:rPrChange>
          </w:rPr>
          <w:t xml:space="preserve">. </w:t>
        </w:r>
      </w:ins>
      <w:ins w:id="5264" w:author="arkat" w:date="2017-10-04T20:47:00Z">
        <w:r>
          <w:rPr>
            <w:lang w:val="en-US"/>
          </w:rPr>
          <w:t>Oleh karena itu, detail prosedur transformasi disembunyikan yang mana menghasilkan jumlah baris kode yang lebih sedikit</w:t>
        </w:r>
      </w:ins>
      <w:ins w:id="5265" w:author="arkat" w:date="2017-10-04T14:15:00Z">
        <w:r w:rsidR="00050EA5" w:rsidRPr="00452EF7">
          <w:rPr>
            <w:lang w:val="en-US"/>
            <w:rPrChange w:id="5266" w:author="arkat" w:date="2017-10-04T20:22:00Z">
              <w:rPr/>
            </w:rPrChange>
          </w:rPr>
          <w:t>.</w:t>
        </w:r>
      </w:ins>
      <w:ins w:id="5267" w:author="arkat" w:date="2017-10-04T20:50:00Z">
        <w:r>
          <w:rPr>
            <w:lang w:val="en-US"/>
          </w:rPr>
          <w:t xml:space="preserve"> Teknik ini se</w:t>
        </w:r>
      </w:ins>
      <w:ins w:id="5268" w:author="arkat" w:date="2017-10-06T08:01:00Z">
        <w:r w:rsidR="008D650E">
          <w:rPr>
            <w:lang w:val="en-US"/>
          </w:rPr>
          <w:t>cara</w:t>
        </w:r>
      </w:ins>
      <w:ins w:id="5269" w:author="arkat" w:date="2017-10-04T20:50:00Z">
        <w:r>
          <w:rPr>
            <w:lang w:val="en-US"/>
          </w:rPr>
          <w:t xml:space="preserve"> khusus bisa digun</w:t>
        </w:r>
      </w:ins>
      <w:ins w:id="5270" w:author="arkat" w:date="2017-10-06T08:01:00Z">
        <w:r w:rsidR="008D650E">
          <w:rPr>
            <w:lang w:val="en-US"/>
          </w:rPr>
          <w:t>akan</w:t>
        </w:r>
      </w:ins>
      <w:ins w:id="5271" w:author="arkat" w:date="2017-10-04T20:50:00Z">
        <w:r>
          <w:rPr>
            <w:lang w:val="en-US"/>
          </w:rPr>
          <w:t xml:space="preserve"> untuk masalah transformasi yang sederhana yang mana lebih cepat dan mudah untuk mengimplementasikanya jika dibandingkan dengan pendekatan </w:t>
        </w:r>
      </w:ins>
      <w:ins w:id="5272" w:author="arkat" w:date="2017-10-04T20:51:00Z">
        <w:r>
          <w:rPr>
            <w:i/>
            <w:lang w:val="en-US"/>
          </w:rPr>
          <w:t>imperative.</w:t>
        </w:r>
      </w:ins>
      <w:ins w:id="5273" w:author="arkat" w:date="2017-10-04T14:15:00Z">
        <w:r w:rsidR="00050EA5" w:rsidRPr="00452EF7">
          <w:rPr>
            <w:lang w:val="en-US"/>
            <w:rPrChange w:id="5274" w:author="arkat" w:date="2017-10-04T20:22:00Z">
              <w:rPr/>
            </w:rPrChange>
          </w:rPr>
          <w:t xml:space="preserve"> </w:t>
        </w:r>
      </w:ins>
    </w:p>
    <w:p w14:paraId="31DFE6C2" w14:textId="77777777" w:rsidR="00050EA5" w:rsidRPr="00050EA5" w:rsidRDefault="00050EA5">
      <w:pPr>
        <w:rPr>
          <w:ins w:id="5275" w:author="arkat" w:date="2017-10-04T14:12:00Z"/>
          <w:lang w:val="en-US"/>
          <w:rPrChange w:id="5276" w:author="arkat" w:date="2017-10-04T14:15:00Z">
            <w:rPr>
              <w:ins w:id="5277" w:author="arkat" w:date="2017-10-04T14:12:00Z"/>
            </w:rPr>
          </w:rPrChange>
        </w:rPr>
        <w:pPrChange w:id="5278" w:author="arkat" w:date="2017-10-04T14:15:00Z">
          <w:pPr>
            <w:pStyle w:val="Heading3"/>
            <w:jc w:val="both"/>
          </w:pPr>
        </w:pPrChange>
      </w:pPr>
    </w:p>
    <w:p w14:paraId="6F921F5C" w14:textId="07706791" w:rsidR="00050EA5" w:rsidRDefault="00050EA5">
      <w:pPr>
        <w:pStyle w:val="Heading4"/>
        <w:ind w:left="360" w:hanging="360"/>
        <w:rPr>
          <w:ins w:id="5279" w:author="arkat" w:date="2017-10-04T14:15:00Z"/>
          <w:noProof/>
          <w:lang w:val="en-US"/>
        </w:rPr>
        <w:pPrChange w:id="5280" w:author="arkat" w:date="2017-10-04T14:14:00Z">
          <w:pPr>
            <w:pStyle w:val="Heading3"/>
            <w:jc w:val="both"/>
          </w:pPr>
        </w:pPrChange>
      </w:pPr>
      <w:ins w:id="5281" w:author="arkat" w:date="2017-10-04T14:12:00Z">
        <w:r w:rsidRPr="00050EA5">
          <w:rPr>
            <w:noProof/>
            <w:lang w:val="en-US"/>
            <w:rPrChange w:id="5282" w:author="arkat" w:date="2017-10-04T14:14:00Z">
              <w:rPr/>
            </w:rPrChange>
          </w:rPr>
          <w:lastRenderedPageBreak/>
          <w:t xml:space="preserve">Hybrid </w:t>
        </w:r>
      </w:ins>
      <w:ins w:id="5283" w:author="arkat" w:date="2017-10-04T14:14:00Z">
        <w:r>
          <w:rPr>
            <w:noProof/>
            <w:lang w:val="en-US"/>
          </w:rPr>
          <w:t xml:space="preserve">Transformation </w:t>
        </w:r>
      </w:ins>
    </w:p>
    <w:p w14:paraId="021D9376" w14:textId="5F400BF1" w:rsidR="00050EA5" w:rsidRPr="00DC3D0E" w:rsidRDefault="00DC3D0E">
      <w:pPr>
        <w:pStyle w:val="Paragraph"/>
        <w:spacing w:line="240" w:lineRule="auto"/>
        <w:ind w:firstLine="360"/>
        <w:jc w:val="both"/>
        <w:rPr>
          <w:ins w:id="5284" w:author="arkat" w:date="2017-10-04T14:12:00Z"/>
          <w:rFonts w:asciiTheme="majorHAnsi" w:hAnsiTheme="majorHAnsi" w:cstheme="majorHAnsi"/>
          <w:rPrChange w:id="5285" w:author="arkat" w:date="2017-10-04T20:57:00Z">
            <w:rPr>
              <w:ins w:id="5286" w:author="arkat" w:date="2017-10-04T14:12:00Z"/>
            </w:rPr>
          </w:rPrChange>
        </w:rPr>
        <w:pPrChange w:id="5287" w:author="arkat" w:date="2017-10-04T20:57:00Z">
          <w:pPr>
            <w:pStyle w:val="Heading3"/>
            <w:jc w:val="both"/>
          </w:pPr>
        </w:pPrChange>
      </w:pPr>
      <w:ins w:id="5288" w:author="arkat" w:date="2017-10-04T20:52:00Z">
        <w:r w:rsidRPr="00DC3D0E">
          <w:rPr>
            <w:rFonts w:asciiTheme="majorHAnsi" w:hAnsiTheme="majorHAnsi" w:cstheme="majorHAnsi"/>
            <w:rPrChange w:id="5289" w:author="arkat" w:date="2017-10-04T20:57:00Z">
              <w:rPr>
                <w:b w:val="0"/>
                <w:bCs w:val="0"/>
              </w:rPr>
            </w:rPrChange>
          </w:rPr>
          <w:t xml:space="preserve">Pendekatan </w:t>
        </w:r>
        <w:r w:rsidRPr="00DC3D0E">
          <w:rPr>
            <w:rFonts w:asciiTheme="majorHAnsi" w:hAnsiTheme="majorHAnsi" w:cstheme="majorHAnsi"/>
            <w:i/>
            <w:rPrChange w:id="5290" w:author="arkat" w:date="2017-10-04T20:57:00Z">
              <w:rPr>
                <w:b w:val="0"/>
                <w:bCs w:val="0"/>
                <w:i/>
              </w:rPr>
            </w:rPrChange>
          </w:rPr>
          <w:t xml:space="preserve">hyvrid </w:t>
        </w:r>
        <w:r w:rsidRPr="00DC3D0E">
          <w:rPr>
            <w:rFonts w:asciiTheme="majorHAnsi" w:hAnsiTheme="majorHAnsi" w:cstheme="majorHAnsi"/>
            <w:rPrChange w:id="5291" w:author="arkat" w:date="2017-10-04T20:57:00Z">
              <w:rPr>
                <w:b w:val="0"/>
                <w:bCs w:val="0"/>
              </w:rPr>
            </w:rPrChange>
          </w:rPr>
          <w:t xml:space="preserve">adalah gabungan dari konsep pendekatan </w:t>
        </w:r>
        <w:r w:rsidRPr="00DC3D0E">
          <w:rPr>
            <w:rFonts w:asciiTheme="majorHAnsi" w:hAnsiTheme="majorHAnsi" w:cstheme="majorHAnsi"/>
            <w:i/>
            <w:rPrChange w:id="5292" w:author="arkat" w:date="2017-10-04T20:57:00Z">
              <w:rPr>
                <w:b w:val="0"/>
                <w:bCs w:val="0"/>
                <w:i/>
              </w:rPr>
            </w:rPrChange>
          </w:rPr>
          <w:t xml:space="preserve">imperative </w:t>
        </w:r>
        <w:r w:rsidRPr="00DC3D0E">
          <w:rPr>
            <w:rFonts w:asciiTheme="majorHAnsi" w:hAnsiTheme="majorHAnsi" w:cstheme="majorHAnsi"/>
            <w:rPrChange w:id="5293" w:author="arkat" w:date="2017-10-04T20:57:00Z">
              <w:rPr>
                <w:b w:val="0"/>
                <w:bCs w:val="0"/>
              </w:rPr>
            </w:rPrChange>
          </w:rPr>
          <w:t xml:space="preserve">dan </w:t>
        </w:r>
        <w:r w:rsidRPr="00DC3D0E">
          <w:rPr>
            <w:rFonts w:asciiTheme="majorHAnsi" w:hAnsiTheme="majorHAnsi" w:cstheme="majorHAnsi"/>
            <w:i/>
            <w:rPrChange w:id="5294" w:author="arkat" w:date="2017-10-04T20:57:00Z">
              <w:rPr>
                <w:b w:val="0"/>
                <w:bCs w:val="0"/>
                <w:i/>
              </w:rPr>
            </w:rPrChange>
          </w:rPr>
          <w:t xml:space="preserve">declarative. </w:t>
        </w:r>
      </w:ins>
      <w:ins w:id="5295" w:author="arkat" w:date="2017-10-04T20:53:00Z">
        <w:r w:rsidRPr="00DC3D0E">
          <w:rPr>
            <w:rFonts w:asciiTheme="majorHAnsi" w:hAnsiTheme="majorHAnsi" w:cstheme="majorHAnsi"/>
            <w:rPrChange w:id="5296" w:author="arkat" w:date="2017-10-04T20:57:00Z">
              <w:rPr>
                <w:b w:val="0"/>
                <w:bCs w:val="0"/>
              </w:rPr>
            </w:rPrChange>
          </w:rPr>
          <w:t xml:space="preserve">Pendekatan </w:t>
        </w:r>
        <w:r w:rsidRPr="00DC3D0E">
          <w:rPr>
            <w:rFonts w:asciiTheme="majorHAnsi" w:hAnsiTheme="majorHAnsi" w:cstheme="majorHAnsi"/>
            <w:i/>
            <w:rPrChange w:id="5297" w:author="arkat" w:date="2017-10-04T20:57:00Z">
              <w:rPr>
                <w:b w:val="0"/>
                <w:bCs w:val="0"/>
                <w:i/>
              </w:rPr>
            </w:rPrChange>
          </w:rPr>
          <w:t xml:space="preserve">imperative </w:t>
        </w:r>
        <w:r w:rsidRPr="00DC3D0E">
          <w:rPr>
            <w:rFonts w:asciiTheme="majorHAnsi" w:hAnsiTheme="majorHAnsi" w:cstheme="majorHAnsi"/>
            <w:rPrChange w:id="5298" w:author="arkat" w:date="2017-10-04T20:57:00Z">
              <w:rPr>
                <w:b w:val="0"/>
                <w:bCs w:val="0"/>
              </w:rPr>
            </w:rPrChange>
          </w:rPr>
          <w:t xml:space="preserve">sangat handal </w:t>
        </w:r>
      </w:ins>
      <w:ins w:id="5299" w:author="arkat" w:date="2017-10-06T08:01:00Z">
        <w:r w:rsidR="008D650E">
          <w:rPr>
            <w:rFonts w:asciiTheme="majorHAnsi" w:hAnsiTheme="majorHAnsi" w:cstheme="majorHAnsi"/>
          </w:rPr>
          <w:t>akan</w:t>
        </w:r>
      </w:ins>
      <w:ins w:id="5300" w:author="arkat" w:date="2017-10-04T20:53:00Z">
        <w:r w:rsidRPr="00DC3D0E">
          <w:rPr>
            <w:rFonts w:asciiTheme="majorHAnsi" w:hAnsiTheme="majorHAnsi" w:cstheme="majorHAnsi"/>
            <w:rPrChange w:id="5301" w:author="arkat" w:date="2017-10-04T20:57:00Z">
              <w:rPr>
                <w:b w:val="0"/>
                <w:bCs w:val="0"/>
              </w:rPr>
            </w:rPrChange>
          </w:rPr>
          <w:t xml:space="preserve"> tetapi sangat boros dan susah untuk dipahami. </w:t>
        </w:r>
      </w:ins>
      <w:ins w:id="5302" w:author="arkat" w:date="2017-10-04T20:54:00Z">
        <w:r w:rsidRPr="00DC3D0E">
          <w:rPr>
            <w:rFonts w:asciiTheme="majorHAnsi" w:hAnsiTheme="majorHAnsi" w:cstheme="majorHAnsi"/>
            <w:rPrChange w:id="5303" w:author="arkat" w:date="2017-10-04T20:57:00Z">
              <w:rPr>
                <w:b w:val="0"/>
                <w:bCs w:val="0"/>
              </w:rPr>
            </w:rPrChange>
          </w:rPr>
          <w:t xml:space="preserve">Dilain sisi, </w:t>
        </w:r>
      </w:ins>
      <w:ins w:id="5304" w:author="arkat" w:date="2017-10-04T20:53:00Z">
        <w:r w:rsidRPr="00DC3D0E">
          <w:rPr>
            <w:rFonts w:asciiTheme="majorHAnsi" w:hAnsiTheme="majorHAnsi" w:cstheme="majorHAnsi"/>
            <w:rPrChange w:id="5305" w:author="arkat" w:date="2017-10-04T20:57:00Z">
              <w:rPr>
                <w:b w:val="0"/>
                <w:bCs w:val="0"/>
              </w:rPr>
            </w:rPrChange>
          </w:rPr>
          <w:t xml:space="preserve">Pendekatan </w:t>
        </w:r>
      </w:ins>
      <w:ins w:id="5306" w:author="arkat" w:date="2017-10-04T20:54:00Z">
        <w:r w:rsidRPr="00DC3D0E">
          <w:rPr>
            <w:rFonts w:asciiTheme="majorHAnsi" w:hAnsiTheme="majorHAnsi" w:cstheme="majorHAnsi"/>
            <w:i/>
            <w:rPrChange w:id="5307" w:author="arkat" w:date="2017-10-04T20:57:00Z">
              <w:rPr>
                <w:b w:val="0"/>
                <w:bCs w:val="0"/>
                <w:i/>
              </w:rPr>
            </w:rPrChange>
          </w:rPr>
          <w:t xml:space="preserve">declarative </w:t>
        </w:r>
        <w:r w:rsidRPr="00DC3D0E">
          <w:rPr>
            <w:rFonts w:asciiTheme="majorHAnsi" w:hAnsiTheme="majorHAnsi" w:cstheme="majorHAnsi"/>
            <w:rPrChange w:id="5308" w:author="arkat" w:date="2017-10-04T20:57:00Z">
              <w:rPr>
                <w:b w:val="0"/>
                <w:bCs w:val="0"/>
              </w:rPr>
            </w:rPrChange>
          </w:rPr>
          <w:t>tidak cocok digun</w:t>
        </w:r>
      </w:ins>
      <w:ins w:id="5309" w:author="arkat" w:date="2017-10-06T08:01:00Z">
        <w:r w:rsidR="008D650E">
          <w:rPr>
            <w:rFonts w:asciiTheme="majorHAnsi" w:hAnsiTheme="majorHAnsi" w:cstheme="majorHAnsi"/>
          </w:rPr>
          <w:t>akan</w:t>
        </w:r>
      </w:ins>
      <w:ins w:id="5310" w:author="arkat" w:date="2017-10-04T20:54:00Z">
        <w:r w:rsidRPr="00DC3D0E">
          <w:rPr>
            <w:rFonts w:asciiTheme="majorHAnsi" w:hAnsiTheme="majorHAnsi" w:cstheme="majorHAnsi"/>
            <w:rPrChange w:id="5311" w:author="arkat" w:date="2017-10-04T20:57:00Z">
              <w:rPr>
                <w:b w:val="0"/>
                <w:bCs w:val="0"/>
              </w:rPr>
            </w:rPrChange>
          </w:rPr>
          <w:t xml:space="preserve"> untuk masalah transformasi yang komplek. </w:t>
        </w:r>
      </w:ins>
      <w:ins w:id="5312" w:author="arkat" w:date="2017-10-04T20:55:00Z">
        <w:r w:rsidRPr="00DC3D0E">
          <w:rPr>
            <w:rFonts w:asciiTheme="majorHAnsi" w:hAnsiTheme="majorHAnsi" w:cstheme="majorHAnsi"/>
            <w:rPrChange w:id="5313" w:author="arkat" w:date="2017-10-04T20:57:00Z">
              <w:rPr>
                <w:b w:val="0"/>
                <w:bCs w:val="0"/>
              </w:rPr>
            </w:rPrChange>
          </w:rPr>
          <w:t xml:space="preserve"> Oleh karena itu ada penggabungan konsep pendekatan </w:t>
        </w:r>
      </w:ins>
      <w:ins w:id="5314" w:author="arkat" w:date="2017-10-04T20:56:00Z">
        <w:r w:rsidRPr="00DC3D0E">
          <w:rPr>
            <w:rFonts w:asciiTheme="majorHAnsi" w:hAnsiTheme="majorHAnsi" w:cstheme="majorHAnsi"/>
            <w:i/>
            <w:rPrChange w:id="5315" w:author="arkat" w:date="2017-10-04T20:57:00Z">
              <w:rPr>
                <w:b w:val="0"/>
                <w:bCs w:val="0"/>
                <w:i/>
              </w:rPr>
            </w:rPrChange>
          </w:rPr>
          <w:t xml:space="preserve">declarative </w:t>
        </w:r>
        <w:r w:rsidRPr="00DC3D0E">
          <w:rPr>
            <w:rFonts w:asciiTheme="majorHAnsi" w:hAnsiTheme="majorHAnsi" w:cstheme="majorHAnsi"/>
            <w:rPrChange w:id="5316" w:author="arkat" w:date="2017-10-04T20:57:00Z">
              <w:rPr>
                <w:b w:val="0"/>
                <w:bCs w:val="0"/>
              </w:rPr>
            </w:rPrChange>
          </w:rPr>
          <w:t xml:space="preserve">dan </w:t>
        </w:r>
        <w:r w:rsidRPr="00DC3D0E">
          <w:rPr>
            <w:rFonts w:asciiTheme="majorHAnsi" w:hAnsiTheme="majorHAnsi" w:cstheme="majorHAnsi"/>
            <w:i/>
            <w:rPrChange w:id="5317" w:author="arkat" w:date="2017-10-04T20:57:00Z">
              <w:rPr>
                <w:b w:val="0"/>
                <w:bCs w:val="0"/>
                <w:i/>
              </w:rPr>
            </w:rPrChange>
          </w:rPr>
          <w:t xml:space="preserve">imperative </w:t>
        </w:r>
        <w:r w:rsidRPr="00DC3D0E">
          <w:rPr>
            <w:rFonts w:asciiTheme="majorHAnsi" w:hAnsiTheme="majorHAnsi" w:cstheme="majorHAnsi"/>
            <w:rPrChange w:id="5318" w:author="arkat" w:date="2017-10-04T20:57:00Z">
              <w:rPr>
                <w:b w:val="0"/>
                <w:bCs w:val="0"/>
              </w:rPr>
            </w:rPrChange>
          </w:rPr>
          <w:t>dengan mengambil keuntungan dari pendekatan tersebut dan mengurangi kelemahanya.</w:t>
        </w:r>
      </w:ins>
    </w:p>
    <w:p w14:paraId="29B2BF4C" w14:textId="1C39887E" w:rsidR="00AA2AD5" w:rsidRPr="00AA2AD5" w:rsidRDefault="00050EA5">
      <w:pPr>
        <w:pStyle w:val="Heading4"/>
        <w:ind w:left="360" w:hanging="360"/>
        <w:rPr>
          <w:ins w:id="5319" w:author="arkat" w:date="2017-10-04T20:58:00Z"/>
          <w:noProof/>
          <w:lang w:val="en-US"/>
          <w:rPrChange w:id="5320" w:author="arkat" w:date="2017-10-04T20:58:00Z">
            <w:rPr>
              <w:ins w:id="5321" w:author="arkat" w:date="2017-10-04T20:58:00Z"/>
            </w:rPr>
          </w:rPrChange>
        </w:rPr>
        <w:pPrChange w:id="5322" w:author="arkat" w:date="2017-10-04T20:58:00Z">
          <w:pPr>
            <w:pStyle w:val="Paragraph"/>
            <w:jc w:val="both"/>
          </w:pPr>
        </w:pPrChange>
      </w:pPr>
      <w:ins w:id="5323" w:author="arkat" w:date="2017-10-04T14:12:00Z">
        <w:r w:rsidRPr="00050EA5">
          <w:rPr>
            <w:noProof/>
            <w:lang w:val="en-US"/>
            <w:rPrChange w:id="5324" w:author="arkat" w:date="2017-10-04T14:14:00Z">
              <w:rPr>
                <w:b/>
                <w:bCs/>
              </w:rPr>
            </w:rPrChange>
          </w:rPr>
          <w:t xml:space="preserve">Graph </w:t>
        </w:r>
      </w:ins>
      <w:ins w:id="5325" w:author="arkat" w:date="2017-10-04T14:14:00Z">
        <w:r>
          <w:rPr>
            <w:noProof/>
            <w:lang w:val="en-US"/>
          </w:rPr>
          <w:t>Transformation</w:t>
        </w:r>
      </w:ins>
    </w:p>
    <w:p w14:paraId="189D5985" w14:textId="0A0DA870" w:rsidR="00050EA5" w:rsidRPr="00AA2AD5" w:rsidRDefault="00AA2AD5">
      <w:pPr>
        <w:pStyle w:val="Paragraph"/>
        <w:spacing w:line="240" w:lineRule="auto"/>
        <w:ind w:firstLine="360"/>
        <w:jc w:val="both"/>
        <w:rPr>
          <w:ins w:id="5326" w:author="arkat" w:date="2017-10-04T14:16:00Z"/>
          <w:rFonts w:asciiTheme="majorHAnsi" w:hAnsiTheme="majorHAnsi" w:cstheme="majorHAnsi"/>
          <w:rPrChange w:id="5327" w:author="arkat" w:date="2017-10-04T20:58:00Z">
            <w:rPr>
              <w:ins w:id="5328" w:author="arkat" w:date="2017-10-04T14:16:00Z"/>
            </w:rPr>
          </w:rPrChange>
        </w:rPr>
        <w:pPrChange w:id="5329" w:author="arkat" w:date="2017-10-04T20:58:00Z">
          <w:pPr>
            <w:pStyle w:val="Paragraph"/>
            <w:jc w:val="both"/>
          </w:pPr>
        </w:pPrChange>
      </w:pPr>
      <w:ins w:id="5330" w:author="arkat" w:date="2017-10-04T20:58:00Z">
        <w:r>
          <w:rPr>
            <w:rFonts w:asciiTheme="majorHAnsi" w:hAnsiTheme="majorHAnsi" w:cstheme="majorHAnsi"/>
          </w:rPr>
          <w:t>Transformasi model dengan menggun</w:t>
        </w:r>
      </w:ins>
      <w:ins w:id="5331" w:author="arkat" w:date="2017-10-06T08:01:00Z">
        <w:r w:rsidR="008D650E">
          <w:rPr>
            <w:rFonts w:asciiTheme="majorHAnsi" w:hAnsiTheme="majorHAnsi" w:cstheme="majorHAnsi"/>
          </w:rPr>
          <w:t>akan</w:t>
        </w:r>
      </w:ins>
      <w:ins w:id="5332" w:author="arkat" w:date="2017-10-04T20:58:00Z">
        <w:r>
          <w:rPr>
            <w:rFonts w:asciiTheme="majorHAnsi" w:hAnsiTheme="majorHAnsi" w:cstheme="majorHAnsi"/>
          </w:rPr>
          <w:t xml:space="preserve"> pendekatan </w:t>
        </w:r>
        <w:r>
          <w:rPr>
            <w:rFonts w:asciiTheme="majorHAnsi" w:hAnsiTheme="majorHAnsi" w:cstheme="majorHAnsi"/>
            <w:i/>
          </w:rPr>
          <w:t xml:space="preserve">graph </w:t>
        </w:r>
      </w:ins>
      <w:ins w:id="5333" w:author="arkat" w:date="2017-10-04T20:59:00Z">
        <w:r>
          <w:rPr>
            <w:rFonts w:asciiTheme="majorHAnsi" w:hAnsiTheme="majorHAnsi" w:cstheme="majorHAnsi"/>
          </w:rPr>
          <w:t xml:space="preserve">menginterpretasikan model dari sudut pandang teori graph. Elemen model dan hubunganya dianggap </w:t>
        </w:r>
      </w:ins>
      <w:ins w:id="5334" w:author="arkat" w:date="2017-10-04T21:00:00Z">
        <w:r>
          <w:rPr>
            <w:rFonts w:asciiTheme="majorHAnsi" w:hAnsiTheme="majorHAnsi" w:cstheme="majorHAnsi"/>
          </w:rPr>
          <w:t xml:space="preserve">sebagai </w:t>
        </w:r>
        <w:r>
          <w:rPr>
            <w:rFonts w:asciiTheme="majorHAnsi" w:hAnsiTheme="majorHAnsi" w:cstheme="majorHAnsi"/>
            <w:i/>
          </w:rPr>
          <w:t xml:space="preserve">vertex </w:t>
        </w:r>
        <w:r>
          <w:rPr>
            <w:rFonts w:asciiTheme="majorHAnsi" w:hAnsiTheme="majorHAnsi" w:cstheme="majorHAnsi"/>
          </w:rPr>
          <w:t xml:space="preserve">dan </w:t>
        </w:r>
        <w:r w:rsidRPr="00AA2AD5">
          <w:rPr>
            <w:rFonts w:asciiTheme="majorHAnsi" w:hAnsiTheme="majorHAnsi" w:cstheme="majorHAnsi"/>
            <w:i/>
            <w:rPrChange w:id="5335" w:author="arkat" w:date="2017-10-04T21:00:00Z">
              <w:rPr>
                <w:rFonts w:asciiTheme="majorHAnsi" w:hAnsiTheme="majorHAnsi" w:cstheme="majorHAnsi"/>
              </w:rPr>
            </w:rPrChange>
          </w:rPr>
          <w:t>edge</w:t>
        </w:r>
        <w:r>
          <w:rPr>
            <w:rFonts w:asciiTheme="majorHAnsi" w:hAnsiTheme="majorHAnsi" w:cstheme="majorHAnsi"/>
            <w:i/>
          </w:rPr>
          <w:t xml:space="preserve">. </w:t>
        </w:r>
        <w:r>
          <w:rPr>
            <w:rFonts w:asciiTheme="majorHAnsi" w:hAnsiTheme="majorHAnsi" w:cstheme="majorHAnsi"/>
          </w:rPr>
          <w:t xml:space="preserve">Aturan transformasi </w:t>
        </w:r>
      </w:ins>
      <w:ins w:id="5336" w:author="arkat" w:date="2017-10-04T14:16:00Z">
        <w:r w:rsidRPr="009F2FD2">
          <w:rPr>
            <w:rFonts w:asciiTheme="majorHAnsi" w:hAnsiTheme="majorHAnsi" w:cstheme="majorHAnsi"/>
            <w:i/>
          </w:rPr>
          <w:t>g</w:t>
        </w:r>
        <w:r w:rsidR="00050EA5" w:rsidRPr="00AA2AD5">
          <w:rPr>
            <w:rFonts w:asciiTheme="majorHAnsi" w:hAnsiTheme="majorHAnsi" w:cstheme="majorHAnsi"/>
            <w:i/>
            <w:rPrChange w:id="5337" w:author="arkat" w:date="2017-10-04T21:00:00Z">
              <w:rPr/>
            </w:rPrChange>
          </w:rPr>
          <w:t>raph</w:t>
        </w:r>
        <w:r w:rsidR="00050EA5" w:rsidRPr="00AA2AD5">
          <w:rPr>
            <w:rFonts w:asciiTheme="majorHAnsi" w:hAnsiTheme="majorHAnsi" w:cstheme="majorHAnsi"/>
            <w:rPrChange w:id="5338" w:author="arkat" w:date="2017-10-04T20:58:00Z">
              <w:rPr/>
            </w:rPrChange>
          </w:rPr>
          <w:t xml:space="preserve"> </w:t>
        </w:r>
        <w:r w:rsidRPr="009F2FD2">
          <w:rPr>
            <w:rFonts w:asciiTheme="majorHAnsi" w:hAnsiTheme="majorHAnsi" w:cstheme="majorHAnsi"/>
          </w:rPr>
          <w:t>memiliki</w:t>
        </w:r>
        <w:r w:rsidR="00050EA5" w:rsidRPr="00AA2AD5">
          <w:rPr>
            <w:rFonts w:asciiTheme="majorHAnsi" w:hAnsiTheme="majorHAnsi" w:cstheme="majorHAnsi"/>
            <w:rPrChange w:id="5339" w:author="arkat" w:date="2017-10-04T20:58:00Z">
              <w:rPr/>
            </w:rPrChange>
          </w:rPr>
          <w:t xml:space="preserve"> </w:t>
        </w:r>
        <w:r w:rsidR="00050EA5" w:rsidRPr="00AA2AD5">
          <w:rPr>
            <w:rFonts w:asciiTheme="majorHAnsi" w:hAnsiTheme="majorHAnsi" w:cstheme="majorHAnsi"/>
            <w:i/>
            <w:rPrChange w:id="5340" w:author="arkat" w:date="2017-10-04T21:01:00Z">
              <w:rPr/>
            </w:rPrChange>
          </w:rPr>
          <w:t>left hand side</w:t>
        </w:r>
        <w:r w:rsidRPr="009F2FD2">
          <w:rPr>
            <w:rFonts w:asciiTheme="majorHAnsi" w:hAnsiTheme="majorHAnsi" w:cstheme="majorHAnsi"/>
          </w:rPr>
          <w:t xml:space="preserve"> dan </w:t>
        </w:r>
        <w:r w:rsidR="00050EA5" w:rsidRPr="00AA2AD5">
          <w:rPr>
            <w:rFonts w:asciiTheme="majorHAnsi" w:hAnsiTheme="majorHAnsi" w:cstheme="majorHAnsi"/>
            <w:i/>
            <w:rPrChange w:id="5341" w:author="arkat" w:date="2017-10-04T21:01:00Z">
              <w:rPr/>
            </w:rPrChange>
          </w:rPr>
          <w:t>right hand side</w:t>
        </w:r>
        <w:r w:rsidR="00050EA5" w:rsidRPr="00AA2AD5">
          <w:rPr>
            <w:rFonts w:asciiTheme="majorHAnsi" w:hAnsiTheme="majorHAnsi" w:cstheme="majorHAnsi"/>
            <w:rPrChange w:id="5342" w:author="arkat" w:date="2017-10-04T20:58:00Z">
              <w:rPr/>
            </w:rPrChange>
          </w:rPr>
          <w:t xml:space="preserve">, </w:t>
        </w:r>
      </w:ins>
      <w:ins w:id="5343" w:author="arkat" w:date="2017-10-04T21:01:00Z">
        <w:r>
          <w:rPr>
            <w:rFonts w:asciiTheme="majorHAnsi" w:hAnsiTheme="majorHAnsi" w:cstheme="majorHAnsi"/>
          </w:rPr>
          <w:t xml:space="preserve">yang mana menghubungkan antara </w:t>
        </w:r>
      </w:ins>
      <w:ins w:id="5344" w:author="arkat" w:date="2017-10-04T21:02:00Z">
        <w:r w:rsidRPr="00AA2AD5">
          <w:rPr>
            <w:rFonts w:asciiTheme="majorHAnsi" w:hAnsiTheme="majorHAnsi" w:cstheme="majorHAnsi"/>
            <w:rPrChange w:id="5345" w:author="arkat" w:date="2017-10-04T21:02:00Z">
              <w:rPr>
                <w:lang w:val="en-US"/>
              </w:rPr>
            </w:rPrChange>
          </w:rPr>
          <w:t>model</w:t>
        </w:r>
        <w:r>
          <w:rPr>
            <w:lang w:val="en-US"/>
          </w:rPr>
          <w:t xml:space="preserve"> </w:t>
        </w:r>
        <w:r w:rsidRPr="00AA2AD5">
          <w:rPr>
            <w:rFonts w:asciiTheme="majorHAnsi" w:hAnsiTheme="majorHAnsi" w:cstheme="majorHAnsi"/>
            <w:lang w:val="en-US"/>
            <w:rPrChange w:id="5346" w:author="arkat" w:date="2017-10-04T21:02:00Z">
              <w:rPr>
                <w:lang w:val="en-US"/>
              </w:rPr>
            </w:rPrChange>
          </w:rPr>
          <w:t>sumber dan model target</w:t>
        </w:r>
        <w:r>
          <w:rPr>
            <w:lang w:val="en-US"/>
          </w:rPr>
          <w:t xml:space="preserve"> </w:t>
        </w:r>
      </w:ins>
      <w:ins w:id="5347" w:author="arkat" w:date="2017-10-04T14:16:00Z">
        <w:r w:rsidR="00050EA5" w:rsidRPr="00AA2AD5">
          <w:rPr>
            <w:rFonts w:asciiTheme="majorHAnsi" w:hAnsiTheme="majorHAnsi" w:cstheme="majorHAnsi"/>
            <w:rPrChange w:id="5348" w:author="arkat" w:date="2017-10-04T20:58:00Z">
              <w:rPr/>
            </w:rPrChange>
          </w:rPr>
          <w:fldChar w:fldCharType="begin" w:fldLock="1"/>
        </w:r>
      </w:ins>
      <w:r w:rsidR="008936A1" w:rsidRPr="00AA2AD5">
        <w:rPr>
          <w:rFonts w:asciiTheme="majorHAnsi" w:hAnsiTheme="majorHAnsi" w:cstheme="majorHAnsi"/>
          <w:rPrChange w:id="5349" w:author="arkat" w:date="2017-10-04T20:58:00Z">
            <w:rPr/>
          </w:rPrChange>
        </w:rPr>
        <w:instrText>ADDIN CSL_CITATION { "citationItems" : [ { "id" : "ITEM-1", "itemData" : { "DOI" : "10.1147/sj.453.0621", "ISBN" : "0018-8670 VO - 45", "ISSN" : "0018-8670", "PMID" : "15866344", "abstract" : "Model transformations are touted to play a key role in Model Driven Development&amp;#x2122;. Although well-established standards for creating metamodels such as the Meta-Object Facility exist, there is currently no mature foundation for specifying transformations among models. We propose a framework for the classification of several existing and proposed model transformation approaches. The classification framework is given as a feature model that makes explicit the different design choices for model transformations. Based on our analysis of model transformation approaches, we propose a few major categories in which most approaches fit.", "author" : [ { "dropping-particle" : "", "family" : "Czarnecki", "given" : "K.", "non-dropping-particle" : "", "parse-names" : false, "suffix" : "" }, { "dropping-particle" : "", "family" : "Helsen", "given" : "S.", "non-dropping-particle" : "", "parse-names" : false, "suffix" : "" } ], "container-title" : "IBM Systems Journal", "id" : "ITEM-1", "issue" : "3", "issued" : { "date-parts" : [ [ "2006" ] ] }, "page" : "621-645", "title" : "Feature-based survey of model transformation approaches", "type" : "article-journal", "volume" : "45" }, "uris" : [ "http://www.mendeley.com/documents/?uuid=ce88eb3d-2e49-4929-a72d-8314ab6d6947" ] } ], "mendeley" : { "formattedCitation" : "(Czarnecki &amp; Helsen, 2006)", "plainTextFormattedCitation" : "(Czarnecki &amp; Helsen, 2006)", "previouslyFormattedCitation" : "(Czarnecki &amp; Helsen, 2006)" }, "properties" : { "noteIndex" : 0 }, "schema" : "https://github.com/citation-style-language/schema/raw/master/csl-citation.json" }</w:instrText>
      </w:r>
      <w:ins w:id="5350" w:author="arkat" w:date="2017-10-04T14:16:00Z">
        <w:r w:rsidR="00050EA5" w:rsidRPr="00AA2AD5">
          <w:rPr>
            <w:rFonts w:asciiTheme="majorHAnsi" w:hAnsiTheme="majorHAnsi" w:cstheme="majorHAnsi"/>
            <w:rPrChange w:id="5351" w:author="arkat" w:date="2017-10-04T20:58:00Z">
              <w:rPr/>
            </w:rPrChange>
          </w:rPr>
          <w:fldChar w:fldCharType="separate"/>
        </w:r>
      </w:ins>
      <w:r w:rsidR="00637074" w:rsidRPr="00AA2AD5">
        <w:rPr>
          <w:rFonts w:asciiTheme="majorHAnsi" w:hAnsiTheme="majorHAnsi" w:cstheme="majorHAnsi"/>
          <w:noProof/>
          <w:rPrChange w:id="5352" w:author="arkat" w:date="2017-10-04T20:58:00Z">
            <w:rPr>
              <w:noProof/>
            </w:rPr>
          </w:rPrChange>
        </w:rPr>
        <w:t>(Czarnecki &amp; Helsen, 2006)</w:t>
      </w:r>
      <w:ins w:id="5353" w:author="arkat" w:date="2017-10-04T14:16:00Z">
        <w:r w:rsidR="00050EA5" w:rsidRPr="00AA2AD5">
          <w:rPr>
            <w:rFonts w:asciiTheme="majorHAnsi" w:hAnsiTheme="majorHAnsi" w:cstheme="majorHAnsi"/>
            <w:rPrChange w:id="5354" w:author="arkat" w:date="2017-10-04T20:58:00Z">
              <w:rPr/>
            </w:rPrChange>
          </w:rPr>
          <w:fldChar w:fldCharType="end"/>
        </w:r>
        <w:r w:rsidR="00050EA5" w:rsidRPr="00AA2AD5">
          <w:rPr>
            <w:rFonts w:asciiTheme="majorHAnsi" w:hAnsiTheme="majorHAnsi" w:cstheme="majorHAnsi"/>
            <w:rPrChange w:id="5355" w:author="arkat" w:date="2017-10-04T20:58:00Z">
              <w:rPr/>
            </w:rPrChange>
          </w:rPr>
          <w:t>.</w:t>
        </w:r>
      </w:ins>
      <w:ins w:id="5356" w:author="arkat" w:date="2017-10-04T21:02:00Z">
        <w:r>
          <w:rPr>
            <w:rFonts w:asciiTheme="majorHAnsi" w:hAnsiTheme="majorHAnsi" w:cstheme="majorHAnsi"/>
          </w:rPr>
          <w:t xml:space="preserve"> Konsep ini sama dengan </w:t>
        </w:r>
      </w:ins>
      <w:ins w:id="5357" w:author="arkat" w:date="2017-10-04T21:03:00Z">
        <w:r>
          <w:rPr>
            <w:rFonts w:asciiTheme="majorHAnsi" w:hAnsiTheme="majorHAnsi" w:cstheme="majorHAnsi"/>
          </w:rPr>
          <w:t xml:space="preserve">relasi pada pendekatan </w:t>
        </w:r>
      </w:ins>
      <w:ins w:id="5358" w:author="arkat" w:date="2017-10-04T14:16:00Z">
        <w:r w:rsidR="00050EA5" w:rsidRPr="00AA2AD5">
          <w:rPr>
            <w:rFonts w:asciiTheme="majorHAnsi" w:hAnsiTheme="majorHAnsi" w:cstheme="majorHAnsi"/>
            <w:i/>
            <w:rPrChange w:id="5359" w:author="arkat" w:date="2017-10-04T21:03:00Z">
              <w:rPr/>
            </w:rPrChange>
          </w:rPr>
          <w:t>declarative</w:t>
        </w:r>
        <w:r w:rsidRPr="009F2FD2">
          <w:rPr>
            <w:rFonts w:asciiTheme="majorHAnsi" w:hAnsiTheme="majorHAnsi" w:cstheme="majorHAnsi"/>
          </w:rPr>
          <w:t xml:space="preserve">. Oleh karena itu, </w:t>
        </w:r>
      </w:ins>
      <w:ins w:id="5360" w:author="arkat" w:date="2017-10-04T21:03:00Z">
        <w:r>
          <w:rPr>
            <w:rFonts w:asciiTheme="majorHAnsi" w:hAnsiTheme="majorHAnsi" w:cstheme="majorHAnsi"/>
          </w:rPr>
          <w:t xml:space="preserve">pendekatan </w:t>
        </w:r>
      </w:ins>
      <w:ins w:id="5361" w:author="arkat" w:date="2017-10-04T21:04:00Z">
        <w:r>
          <w:rPr>
            <w:rFonts w:asciiTheme="majorHAnsi" w:hAnsiTheme="majorHAnsi" w:cstheme="majorHAnsi"/>
            <w:i/>
          </w:rPr>
          <w:t xml:space="preserve">graph </w:t>
        </w:r>
        <w:r>
          <w:rPr>
            <w:rFonts w:asciiTheme="majorHAnsi" w:hAnsiTheme="majorHAnsi" w:cstheme="majorHAnsi"/>
          </w:rPr>
          <w:t xml:space="preserve">kadang dianggap sebagai sub kategori dari pendekatan </w:t>
        </w:r>
        <w:r w:rsidRPr="00AA2AD5">
          <w:rPr>
            <w:rFonts w:asciiTheme="majorHAnsi" w:hAnsiTheme="majorHAnsi" w:cstheme="majorHAnsi"/>
            <w:i/>
            <w:rPrChange w:id="5362" w:author="arkat" w:date="2017-10-04T21:04:00Z">
              <w:rPr>
                <w:rFonts w:asciiTheme="majorHAnsi" w:hAnsiTheme="majorHAnsi" w:cstheme="majorHAnsi"/>
              </w:rPr>
            </w:rPrChange>
          </w:rPr>
          <w:t>declarative</w:t>
        </w:r>
        <w:r>
          <w:rPr>
            <w:rFonts w:asciiTheme="majorHAnsi" w:hAnsiTheme="majorHAnsi" w:cstheme="majorHAnsi"/>
          </w:rPr>
          <w:t xml:space="preserve"> </w:t>
        </w:r>
      </w:ins>
      <w:ins w:id="5363" w:author="arkat" w:date="2017-10-04T14:16:00Z">
        <w:r w:rsidR="00050EA5" w:rsidRPr="00AA2AD5">
          <w:rPr>
            <w:rFonts w:asciiTheme="majorHAnsi" w:hAnsiTheme="majorHAnsi" w:cstheme="majorHAnsi"/>
            <w:rPrChange w:id="5364" w:author="arkat" w:date="2017-10-04T20:58:00Z">
              <w:rPr/>
            </w:rPrChange>
          </w:rPr>
          <w:fldChar w:fldCharType="begin" w:fldLock="1"/>
        </w:r>
      </w:ins>
      <w:r w:rsidR="008936A1" w:rsidRPr="00AA2AD5">
        <w:rPr>
          <w:rFonts w:asciiTheme="majorHAnsi" w:hAnsiTheme="majorHAnsi" w:cstheme="majorHAnsi"/>
          <w:rPrChange w:id="5365" w:author="arkat" w:date="2017-10-04T20:58:00Z">
            <w:rPr/>
          </w:rPrChange>
        </w:rPr>
        <w:instrText>ADDIN CSL_CITATION { "citationItems" : [ { "id" : "ITEM-1", "itemData" : { "author" : [ { "dropping-particle" : "", "family" : "Mens", "given" : "T", "non-dropping-particle" : "", "parse-names" : false, "suffix" : "" }, { "dropping-particle" : "Van", "family" : "Gorp", "given" : "P", "non-dropping-particle" : "", "parse-names" : false, "suffix" : "" } ], "container-title" : "Electronic Notes in Theoretical Computer Science", "id" : "ITEM-1", "issued" : { "date-parts" : [ [ "2006" ] ] }, "title" : "A taxonomy of model transformation", "type" : "article-journal" }, "uris" : [ "http://www.mendeley.com/documents/?uuid=1fe17891-b2c4-4e94-a48b-d245bba71ac2" ] } ], "mendeley" : { "formattedCitation" : "(Mens &amp; Gorp, 2006)", "plainTextFormattedCitation" : "(Mens &amp; Gorp, 2006)", "previouslyFormattedCitation" : "(Mens &amp; Gorp, 2006)" }, "properties" : { "noteIndex" : 0 }, "schema" : "https://github.com/citation-style-language/schema/raw/master/csl-citation.json" }</w:instrText>
      </w:r>
      <w:ins w:id="5366" w:author="arkat" w:date="2017-10-04T14:16:00Z">
        <w:r w:rsidR="00050EA5" w:rsidRPr="00AA2AD5">
          <w:rPr>
            <w:rFonts w:asciiTheme="majorHAnsi" w:hAnsiTheme="majorHAnsi" w:cstheme="majorHAnsi"/>
            <w:rPrChange w:id="5367" w:author="arkat" w:date="2017-10-04T20:58:00Z">
              <w:rPr/>
            </w:rPrChange>
          </w:rPr>
          <w:fldChar w:fldCharType="separate"/>
        </w:r>
      </w:ins>
      <w:r w:rsidR="00637074" w:rsidRPr="00AA2AD5">
        <w:rPr>
          <w:rFonts w:asciiTheme="majorHAnsi" w:hAnsiTheme="majorHAnsi" w:cstheme="majorHAnsi"/>
          <w:noProof/>
          <w:rPrChange w:id="5368" w:author="arkat" w:date="2017-10-04T20:58:00Z">
            <w:rPr>
              <w:noProof/>
            </w:rPr>
          </w:rPrChange>
        </w:rPr>
        <w:t>(Mens &amp; Gorp, 2006)</w:t>
      </w:r>
      <w:ins w:id="5369" w:author="arkat" w:date="2017-10-04T14:16:00Z">
        <w:r w:rsidR="00050EA5" w:rsidRPr="00AA2AD5">
          <w:rPr>
            <w:rFonts w:asciiTheme="majorHAnsi" w:hAnsiTheme="majorHAnsi" w:cstheme="majorHAnsi"/>
            <w:rPrChange w:id="5370" w:author="arkat" w:date="2017-10-04T20:58:00Z">
              <w:rPr/>
            </w:rPrChange>
          </w:rPr>
          <w:fldChar w:fldCharType="end"/>
        </w:r>
        <w:r w:rsidR="00050EA5" w:rsidRPr="00AA2AD5">
          <w:rPr>
            <w:rFonts w:asciiTheme="majorHAnsi" w:hAnsiTheme="majorHAnsi" w:cstheme="majorHAnsi"/>
            <w:rPrChange w:id="5371" w:author="arkat" w:date="2017-10-04T20:58:00Z">
              <w:rPr/>
            </w:rPrChange>
          </w:rPr>
          <w:t>.</w:t>
        </w:r>
      </w:ins>
    </w:p>
    <w:p w14:paraId="15567805" w14:textId="77777777" w:rsidR="00050EA5" w:rsidRDefault="00050EA5">
      <w:pPr>
        <w:pStyle w:val="BodyText"/>
        <w:spacing w:after="0"/>
        <w:rPr>
          <w:ins w:id="5372" w:author="arkat" w:date="2017-09-29T22:53:00Z"/>
          <w:noProof/>
          <w:lang w:val="en-US"/>
        </w:rPr>
        <w:pPrChange w:id="5373" w:author="arkat" w:date="2017-09-29T22:53:00Z">
          <w:pPr>
            <w:pStyle w:val="BodyTextFirstIndent"/>
          </w:pPr>
        </w:pPrChange>
      </w:pPr>
    </w:p>
    <w:p w14:paraId="7E07D6D7" w14:textId="006AC6FB" w:rsidR="003E7F09" w:rsidRPr="00C67580" w:rsidDel="0058751D" w:rsidRDefault="00383FE8" w:rsidP="00C67580">
      <w:pPr>
        <w:pStyle w:val="BodyTextFirstIndent"/>
        <w:rPr>
          <w:del w:id="5374" w:author="arkat" w:date="2017-09-25T14:49:00Z"/>
        </w:rPr>
      </w:pPr>
      <w:del w:id="5375" w:author="arkat" w:date="2017-09-25T14:49:00Z">
        <w:r w:rsidRPr="002C4614" w:rsidDel="0058751D">
          <w:delText xml:space="preserve">Landasan kepustakaan berisi uraian dan pembahasan tentang </w:delText>
        </w:r>
        <w:r w:rsidDel="0058751D">
          <w:rPr>
            <w:lang w:val="en-US"/>
          </w:rPr>
          <w:delText>penelitian terkait yang menjelaskan model pendekatan transforma</w:delText>
        </w:r>
        <w:r w:rsidR="00C67580" w:rsidDel="0058751D">
          <w:rPr>
            <w:lang w:val="en-US"/>
          </w:rPr>
          <w:delText xml:space="preserve">si model proses bisnis ke model proses bisnis lainya. </w:delText>
        </w:r>
        <w:r w:rsidDel="0058751D">
          <w:rPr>
            <w:lang w:val="en-US"/>
          </w:rPr>
          <w:delText xml:space="preserve">Pada bab ini juga membahas mengenai </w:delText>
        </w:r>
        <w:r w:rsidR="00C67580" w:rsidDel="0058751D">
          <w:rPr>
            <w:lang w:val="en-US"/>
          </w:rPr>
          <w:delText xml:space="preserve">konsep pemodelan </w:delText>
        </w:r>
        <w:r w:rsidDel="0058751D">
          <w:rPr>
            <w:lang w:val="en-US"/>
          </w:rPr>
          <w:delText xml:space="preserve">proses bisnis, </w:delText>
        </w:r>
        <w:r w:rsidR="00C67580" w:rsidDel="0058751D">
          <w:rPr>
            <w:lang w:val="en-US"/>
          </w:rPr>
          <w:delText xml:space="preserve">konsep EPC, konsep BPMN dan konsep transformasi model proses bisnis. </w:delText>
        </w:r>
        <w:r w:rsidR="005C762C" w:rsidDel="0058751D">
          <w:rPr>
            <w:lang w:val="en-US"/>
          </w:rPr>
          <w:delText>Penjelasan</w:delText>
        </w:r>
        <w:r w:rsidR="00C67580" w:rsidDel="0058751D">
          <w:rPr>
            <w:lang w:val="en-US"/>
          </w:rPr>
          <w:delText xml:space="preserve"> yang disajikan </w:delText>
        </w:r>
        <w:r w:rsidDel="0058751D">
          <w:rPr>
            <w:lang w:val="en-US"/>
          </w:rPr>
          <w:delText xml:space="preserve">mengacu pada beberapa </w:delText>
        </w:r>
        <w:r w:rsidRPr="002C4614" w:rsidDel="0058751D">
          <w:delText>literatur ilmiah</w:delText>
        </w:r>
        <w:r w:rsidDel="0058751D">
          <w:rPr>
            <w:lang w:val="en-US"/>
          </w:rPr>
          <w:delText>,</w:delText>
        </w:r>
        <w:r w:rsidR="00C67580" w:rsidDel="0058751D">
          <w:rPr>
            <w:lang w:val="en-US"/>
          </w:rPr>
          <w:delText xml:space="preserve"> seperti buku dan jurnal ilmiah</w:delText>
        </w:r>
        <w:r w:rsidRPr="002C4614" w:rsidDel="0058751D">
          <w:delText xml:space="preserve"> </w:delText>
        </w:r>
        <w:r w:rsidDel="0058751D">
          <w:rPr>
            <w:lang w:val="en-US"/>
          </w:rPr>
          <w:delText>yang</w:delText>
        </w:r>
        <w:r w:rsidRPr="002C4614" w:rsidDel="0058751D">
          <w:delText xml:space="preserve"> berkaitan dengan </w:delText>
        </w:r>
        <w:r w:rsidR="00C67580" w:rsidDel="0058751D">
          <w:rPr>
            <w:lang w:val="en-US"/>
          </w:rPr>
          <w:delText>topik penelitian ini.</w:delText>
        </w:r>
      </w:del>
    </w:p>
    <w:p w14:paraId="0DC9E920" w14:textId="56FD234F" w:rsidR="004239BF" w:rsidDel="0058751D" w:rsidRDefault="004239BF" w:rsidP="00750C2A">
      <w:pPr>
        <w:pStyle w:val="Heading2"/>
        <w:spacing w:before="0" w:after="0"/>
        <w:rPr>
          <w:del w:id="5376" w:author="arkat" w:date="2017-09-25T14:49:00Z"/>
          <w:lang w:val="en-US"/>
        </w:rPr>
      </w:pPr>
      <w:del w:id="5377" w:author="arkat" w:date="2017-09-25T14:49:00Z">
        <w:r w:rsidDel="0058751D">
          <w:rPr>
            <w:lang w:val="en-US"/>
          </w:rPr>
          <w:delText>Penelitian Terkait</w:delText>
        </w:r>
      </w:del>
    </w:p>
    <w:p w14:paraId="1DF5BE1B" w14:textId="39C69D34" w:rsidR="00BE6DCA" w:rsidDel="0058751D" w:rsidRDefault="00B22874" w:rsidP="00B22874">
      <w:pPr>
        <w:pStyle w:val="BodyTextFirstIndent"/>
        <w:rPr>
          <w:del w:id="5378" w:author="arkat" w:date="2017-09-25T14:49:00Z"/>
          <w:lang w:val="en-US"/>
        </w:rPr>
      </w:pPr>
      <w:del w:id="5379" w:author="arkat" w:date="2017-09-25T14:49:00Z">
        <w:r w:rsidDel="0058751D">
          <w:delText xml:space="preserve"> </w:delText>
        </w:r>
        <w:r w:rsidDel="0058751D">
          <w:rPr>
            <w:lang w:val="en-US"/>
          </w:rPr>
          <w:delText xml:space="preserve">Penelitian terkait menjelaskan penelitian terkait yang telah ada yang berhubungan dengan transformasi model proses bisnis. Sub-bab ini menjelaskan model transformasi menggunakan pendekatan </w:delText>
        </w:r>
        <w:r w:rsidRPr="00B22874" w:rsidDel="0058751D">
          <w:rPr>
            <w:i/>
            <w:lang w:val="en-US"/>
          </w:rPr>
          <w:delText>indirect mapping</w:delText>
        </w:r>
        <w:r w:rsidDel="0058751D">
          <w:rPr>
            <w:lang w:val="en-US"/>
          </w:rPr>
          <w:delText xml:space="preserve"> dan </w:delText>
        </w:r>
        <w:r w:rsidRPr="00B22874" w:rsidDel="0058751D">
          <w:rPr>
            <w:i/>
            <w:lang w:val="en-US"/>
          </w:rPr>
          <w:delText>direct mapping</w:delText>
        </w:r>
        <w:r w:rsidDel="0058751D">
          <w:rPr>
            <w:lang w:val="en-US"/>
          </w:rPr>
          <w:delText xml:space="preserve"> yang telah dipublikasikan oleh beberapa peneliti di jurnal internasional maupun </w:delText>
        </w:r>
        <w:r w:rsidRPr="00D92988" w:rsidDel="0058751D">
          <w:rPr>
            <w:lang w:val="en-US"/>
          </w:rPr>
          <w:delText>konferensi internasional</w:delText>
        </w:r>
        <w:r w:rsidDel="0058751D">
          <w:rPr>
            <w:lang w:val="en-US"/>
          </w:rPr>
          <w:delText>.</w:delText>
        </w:r>
      </w:del>
    </w:p>
    <w:p w14:paraId="4F17D607" w14:textId="56DC43A4" w:rsidR="000008DA" w:rsidDel="005B708C" w:rsidRDefault="000008DA" w:rsidP="00B22874">
      <w:pPr>
        <w:pStyle w:val="BodyTextFirstIndent"/>
        <w:rPr>
          <w:del w:id="5380" w:author="arkat" w:date="2017-09-18T19:54:00Z"/>
          <w:lang w:val="en-US"/>
        </w:rPr>
      </w:pPr>
    </w:p>
    <w:p w14:paraId="7859899D" w14:textId="5B1BD799" w:rsidR="003633A2" w:rsidDel="005B708C" w:rsidRDefault="003633A2">
      <w:pPr>
        <w:spacing w:after="0" w:line="0" w:lineRule="atLeast"/>
        <w:jc w:val="center"/>
        <w:rPr>
          <w:del w:id="5381" w:author="arkat" w:date="2017-09-18T19:54:00Z"/>
          <w:b/>
          <w:color w:val="000000"/>
          <w:sz w:val="22"/>
        </w:rPr>
        <w:sectPr w:rsidR="003633A2" w:rsidDel="005B708C" w:rsidSect="00231404">
          <w:pgSz w:w="11906" w:h="16838"/>
          <w:pgMar w:top="1555" w:right="1699" w:bottom="1699" w:left="2268" w:header="706" w:footer="706" w:gutter="0"/>
          <w:pgNumType w:start="1"/>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1601"/>
        <w:gridCol w:w="2940"/>
        <w:gridCol w:w="1664"/>
        <w:gridCol w:w="2229"/>
        <w:gridCol w:w="3502"/>
      </w:tblGrid>
      <w:tr w:rsidR="000008DA" w:rsidRPr="00FE792C" w:rsidDel="005B708C" w14:paraId="3E94EAE1" w14:textId="03ACDD9A" w:rsidTr="000008DA">
        <w:trPr>
          <w:del w:id="5382" w:author="arkat" w:date="2017-09-18T19:54:00Z"/>
        </w:trPr>
        <w:tc>
          <w:tcPr>
            <w:tcW w:w="2233" w:type="pct"/>
            <w:gridSpan w:val="3"/>
            <w:shd w:val="clear" w:color="auto" w:fill="auto"/>
          </w:tcPr>
          <w:p w14:paraId="5E4B7AE4" w14:textId="562AED6F" w:rsidR="000008DA" w:rsidRPr="00FE792C" w:rsidDel="005B708C" w:rsidRDefault="000008DA">
            <w:pPr>
              <w:spacing w:after="0" w:line="0" w:lineRule="atLeast"/>
              <w:rPr>
                <w:del w:id="5383" w:author="arkat" w:date="2017-09-18T19:54:00Z"/>
                <w:b/>
                <w:color w:val="000000"/>
                <w:sz w:val="22"/>
              </w:rPr>
              <w:pPrChange w:id="5384" w:author="arkat" w:date="2017-09-29T22:49:00Z">
                <w:pPr>
                  <w:spacing w:after="0" w:line="0" w:lineRule="atLeast"/>
                  <w:jc w:val="center"/>
                </w:pPr>
              </w:pPrChange>
            </w:pPr>
            <w:del w:id="5385" w:author="arkat" w:date="2017-09-18T19:54:00Z">
              <w:r w:rsidRPr="00FE792C" w:rsidDel="005B708C">
                <w:rPr>
                  <w:b/>
                  <w:color w:val="000000"/>
                  <w:sz w:val="22"/>
                </w:rPr>
                <w:delText>Transformation in one direction</w:delText>
              </w:r>
            </w:del>
          </w:p>
        </w:tc>
        <w:tc>
          <w:tcPr>
            <w:tcW w:w="2767" w:type="pct"/>
            <w:gridSpan w:val="3"/>
            <w:shd w:val="clear" w:color="auto" w:fill="auto"/>
          </w:tcPr>
          <w:p w14:paraId="10B65985" w14:textId="47E3A7E5" w:rsidR="000008DA" w:rsidRPr="00FE792C" w:rsidDel="005B708C" w:rsidRDefault="000008DA">
            <w:pPr>
              <w:spacing w:after="0" w:line="0" w:lineRule="atLeast"/>
              <w:rPr>
                <w:del w:id="5386" w:author="arkat" w:date="2017-09-18T19:54:00Z"/>
                <w:b/>
                <w:color w:val="000000"/>
                <w:sz w:val="22"/>
              </w:rPr>
              <w:pPrChange w:id="5387" w:author="arkat" w:date="2017-09-29T22:49:00Z">
                <w:pPr>
                  <w:spacing w:after="0" w:line="0" w:lineRule="atLeast"/>
                  <w:jc w:val="center"/>
                </w:pPr>
              </w:pPrChange>
            </w:pPr>
            <w:del w:id="5388" w:author="arkat" w:date="2017-09-18T19:54:00Z">
              <w:r w:rsidRPr="00FE792C" w:rsidDel="005B708C">
                <w:rPr>
                  <w:b/>
                  <w:color w:val="000000"/>
                  <w:sz w:val="22"/>
                </w:rPr>
                <w:delText>Transformation in the opposite direction</w:delText>
              </w:r>
            </w:del>
          </w:p>
        </w:tc>
      </w:tr>
      <w:tr w:rsidR="000008DA" w:rsidRPr="00FE792C" w:rsidDel="005B708C" w14:paraId="4B565906" w14:textId="66596D4B" w:rsidTr="000008DA">
        <w:trPr>
          <w:del w:id="5389" w:author="arkat" w:date="2017-09-18T19:54:00Z"/>
        </w:trPr>
        <w:tc>
          <w:tcPr>
            <w:tcW w:w="533" w:type="pct"/>
            <w:shd w:val="clear" w:color="auto" w:fill="auto"/>
          </w:tcPr>
          <w:p w14:paraId="72038FFA" w14:textId="19BE1585" w:rsidR="000008DA" w:rsidRPr="00FE792C" w:rsidDel="005B708C" w:rsidRDefault="000008DA">
            <w:pPr>
              <w:spacing w:after="0" w:line="0" w:lineRule="atLeast"/>
              <w:rPr>
                <w:del w:id="5390" w:author="arkat" w:date="2017-09-18T19:54:00Z"/>
                <w:b/>
                <w:color w:val="000000"/>
                <w:sz w:val="22"/>
              </w:rPr>
              <w:pPrChange w:id="5391" w:author="arkat" w:date="2017-09-29T22:49:00Z">
                <w:pPr>
                  <w:spacing w:after="0" w:line="0" w:lineRule="atLeast"/>
                  <w:jc w:val="center"/>
                </w:pPr>
              </w:pPrChange>
            </w:pPr>
            <w:del w:id="5392" w:author="arkat" w:date="2017-09-18T19:54:00Z">
              <w:r w:rsidRPr="00FE792C" w:rsidDel="005B708C">
                <w:rPr>
                  <w:b/>
                  <w:color w:val="000000"/>
                  <w:sz w:val="22"/>
                </w:rPr>
                <w:delText>Transformation direction</w:delText>
              </w:r>
            </w:del>
          </w:p>
        </w:tc>
        <w:tc>
          <w:tcPr>
            <w:tcW w:w="604" w:type="pct"/>
            <w:shd w:val="clear" w:color="auto" w:fill="auto"/>
          </w:tcPr>
          <w:p w14:paraId="0DB76CA6" w14:textId="2C4C481D" w:rsidR="000008DA" w:rsidRPr="00FE792C" w:rsidDel="005B708C" w:rsidRDefault="000008DA">
            <w:pPr>
              <w:spacing w:after="0" w:line="0" w:lineRule="atLeast"/>
              <w:rPr>
                <w:del w:id="5393" w:author="arkat" w:date="2017-09-18T19:54:00Z"/>
                <w:b/>
                <w:color w:val="000000"/>
                <w:sz w:val="22"/>
              </w:rPr>
              <w:pPrChange w:id="5394" w:author="arkat" w:date="2017-09-29T22:49:00Z">
                <w:pPr>
                  <w:spacing w:after="0" w:line="0" w:lineRule="atLeast"/>
                  <w:jc w:val="center"/>
                </w:pPr>
              </w:pPrChange>
            </w:pPr>
            <w:del w:id="5395" w:author="arkat" w:date="2017-09-18T19:54:00Z">
              <w:r w:rsidRPr="00FE792C" w:rsidDel="005B708C">
                <w:rPr>
                  <w:b/>
                  <w:color w:val="000000"/>
                  <w:sz w:val="22"/>
                </w:rPr>
                <w:delText>Study</w:delText>
              </w:r>
            </w:del>
          </w:p>
        </w:tc>
        <w:tc>
          <w:tcPr>
            <w:tcW w:w="1097" w:type="pct"/>
            <w:shd w:val="clear" w:color="auto" w:fill="auto"/>
          </w:tcPr>
          <w:p w14:paraId="50CFD579" w14:textId="05774E3D" w:rsidR="000008DA" w:rsidRPr="00FE792C" w:rsidDel="005B708C" w:rsidRDefault="000008DA">
            <w:pPr>
              <w:spacing w:after="0" w:line="0" w:lineRule="atLeast"/>
              <w:rPr>
                <w:del w:id="5396" w:author="arkat" w:date="2017-09-18T19:54:00Z"/>
                <w:b/>
                <w:color w:val="000000"/>
                <w:sz w:val="22"/>
              </w:rPr>
              <w:pPrChange w:id="5397" w:author="arkat" w:date="2017-09-29T22:49:00Z">
                <w:pPr>
                  <w:spacing w:after="0" w:line="0" w:lineRule="atLeast"/>
                  <w:jc w:val="center"/>
                </w:pPr>
              </w:pPrChange>
            </w:pPr>
            <w:del w:id="5398" w:author="arkat" w:date="2017-09-18T19:54:00Z">
              <w:r w:rsidRPr="00FE792C" w:rsidDel="005B708C">
                <w:rPr>
                  <w:b/>
                  <w:color w:val="000000"/>
                  <w:sz w:val="22"/>
                </w:rPr>
                <w:delText>Approach/ Tool</w:delText>
              </w:r>
            </w:del>
          </w:p>
        </w:tc>
        <w:tc>
          <w:tcPr>
            <w:tcW w:w="627" w:type="pct"/>
            <w:shd w:val="clear" w:color="auto" w:fill="auto"/>
          </w:tcPr>
          <w:p w14:paraId="503D7380" w14:textId="4D013B7F" w:rsidR="000008DA" w:rsidRPr="00FE792C" w:rsidDel="005B708C" w:rsidRDefault="000008DA">
            <w:pPr>
              <w:spacing w:after="0" w:line="0" w:lineRule="atLeast"/>
              <w:rPr>
                <w:del w:id="5399" w:author="arkat" w:date="2017-09-18T19:54:00Z"/>
                <w:b/>
                <w:color w:val="000000"/>
                <w:sz w:val="22"/>
              </w:rPr>
              <w:pPrChange w:id="5400" w:author="arkat" w:date="2017-09-29T22:49:00Z">
                <w:pPr>
                  <w:spacing w:after="0" w:line="0" w:lineRule="atLeast"/>
                  <w:jc w:val="center"/>
                </w:pPr>
              </w:pPrChange>
            </w:pPr>
            <w:del w:id="5401" w:author="arkat" w:date="2017-09-18T19:54:00Z">
              <w:r w:rsidRPr="00FE792C" w:rsidDel="005B708C">
                <w:rPr>
                  <w:b/>
                  <w:color w:val="000000"/>
                  <w:sz w:val="22"/>
                </w:rPr>
                <w:delText>Transformation direction</w:delText>
              </w:r>
            </w:del>
          </w:p>
        </w:tc>
        <w:tc>
          <w:tcPr>
            <w:tcW w:w="835" w:type="pct"/>
            <w:shd w:val="clear" w:color="auto" w:fill="auto"/>
          </w:tcPr>
          <w:p w14:paraId="6084C898" w14:textId="43545FF6" w:rsidR="000008DA" w:rsidRPr="00FE792C" w:rsidDel="005B708C" w:rsidRDefault="000008DA">
            <w:pPr>
              <w:spacing w:after="0" w:line="0" w:lineRule="atLeast"/>
              <w:rPr>
                <w:del w:id="5402" w:author="arkat" w:date="2017-09-18T19:54:00Z"/>
                <w:b/>
                <w:color w:val="000000"/>
                <w:sz w:val="22"/>
              </w:rPr>
              <w:pPrChange w:id="5403" w:author="arkat" w:date="2017-09-29T22:49:00Z">
                <w:pPr>
                  <w:spacing w:after="0" w:line="0" w:lineRule="atLeast"/>
                  <w:jc w:val="center"/>
                </w:pPr>
              </w:pPrChange>
            </w:pPr>
            <w:del w:id="5404" w:author="arkat" w:date="2017-09-18T19:54:00Z">
              <w:r w:rsidRPr="00FE792C" w:rsidDel="005B708C">
                <w:rPr>
                  <w:b/>
                  <w:color w:val="000000"/>
                  <w:sz w:val="22"/>
                </w:rPr>
                <w:delText>Study</w:delText>
              </w:r>
            </w:del>
          </w:p>
        </w:tc>
        <w:tc>
          <w:tcPr>
            <w:tcW w:w="1305" w:type="pct"/>
            <w:shd w:val="clear" w:color="auto" w:fill="auto"/>
          </w:tcPr>
          <w:p w14:paraId="611059EA" w14:textId="16F23EA1" w:rsidR="000008DA" w:rsidRPr="00FE792C" w:rsidDel="005B708C" w:rsidRDefault="000008DA">
            <w:pPr>
              <w:spacing w:after="0" w:line="0" w:lineRule="atLeast"/>
              <w:rPr>
                <w:del w:id="5405" w:author="arkat" w:date="2017-09-18T19:54:00Z"/>
                <w:b/>
                <w:color w:val="000000"/>
                <w:sz w:val="22"/>
              </w:rPr>
              <w:pPrChange w:id="5406" w:author="arkat" w:date="2017-09-29T22:49:00Z">
                <w:pPr>
                  <w:spacing w:after="0" w:line="0" w:lineRule="atLeast"/>
                  <w:jc w:val="center"/>
                </w:pPr>
              </w:pPrChange>
            </w:pPr>
            <w:del w:id="5407" w:author="arkat" w:date="2017-09-18T19:54:00Z">
              <w:r w:rsidRPr="00FE792C" w:rsidDel="005B708C">
                <w:rPr>
                  <w:b/>
                  <w:color w:val="000000"/>
                  <w:sz w:val="22"/>
                </w:rPr>
                <w:delText>Approach/ Tool</w:delText>
              </w:r>
            </w:del>
          </w:p>
        </w:tc>
      </w:tr>
      <w:tr w:rsidR="000008DA" w:rsidRPr="00FE792C" w:rsidDel="005B708C" w14:paraId="57CA5771" w14:textId="02540DD5" w:rsidTr="000008DA">
        <w:trPr>
          <w:del w:id="5408" w:author="arkat" w:date="2017-09-18T19:54:00Z"/>
        </w:trPr>
        <w:tc>
          <w:tcPr>
            <w:tcW w:w="533" w:type="pct"/>
            <w:vMerge w:val="restart"/>
            <w:shd w:val="clear" w:color="auto" w:fill="auto"/>
          </w:tcPr>
          <w:p w14:paraId="4AA20E0D" w14:textId="0FC2C90A" w:rsidR="000008DA" w:rsidRPr="003633A2" w:rsidDel="005B708C" w:rsidRDefault="000008DA">
            <w:pPr>
              <w:spacing w:after="0" w:line="0" w:lineRule="atLeast"/>
              <w:rPr>
                <w:del w:id="5409" w:author="arkat" w:date="2017-09-18T19:54:00Z"/>
                <w:color w:val="000000"/>
                <w:sz w:val="22"/>
                <w:lang w:val="en-US"/>
              </w:rPr>
            </w:pPr>
            <w:del w:id="5410" w:author="arkat" w:date="2017-09-18T19:54:00Z">
              <w:r w:rsidRPr="00FE792C" w:rsidDel="005B708C">
                <w:rPr>
                  <w:color w:val="000000"/>
                  <w:sz w:val="22"/>
                </w:rPr>
                <w:delText>EPC to BPMN</w:delText>
              </w:r>
            </w:del>
          </w:p>
        </w:tc>
        <w:tc>
          <w:tcPr>
            <w:tcW w:w="604" w:type="pct"/>
            <w:shd w:val="clear" w:color="auto" w:fill="auto"/>
          </w:tcPr>
          <w:p w14:paraId="4601DE84" w14:textId="3EA74299" w:rsidR="000008DA" w:rsidRPr="00FE792C" w:rsidDel="005B708C" w:rsidRDefault="000008DA">
            <w:pPr>
              <w:spacing w:after="0" w:line="0" w:lineRule="atLeast"/>
              <w:rPr>
                <w:del w:id="5411" w:author="arkat" w:date="2017-09-18T19:54:00Z"/>
                <w:color w:val="000000"/>
                <w:sz w:val="22"/>
              </w:rPr>
            </w:pPr>
            <w:del w:id="5412" w:author="arkat" w:date="2017-09-18T19:54:00Z">
              <w:r w:rsidRPr="00FE792C" w:rsidDel="005B708C">
                <w:rPr>
                  <w:color w:val="000000"/>
                  <w:sz w:val="22"/>
                </w:rPr>
                <w:fldChar w:fldCharType="begin" w:fldLock="1"/>
              </w:r>
              <w:r w:rsidR="003633A2" w:rsidDel="005B708C">
                <w:rPr>
                  <w:color w:val="000000"/>
                  <w:sz w:val="22"/>
                </w:rPr>
                <w:del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"plainTextFormattedCitation" : "(Kotsev et al., 2011)", "previouslyFormattedCitation" : "[1]"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(Kotsev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097" w:type="pct"/>
            <w:shd w:val="clear" w:color="auto" w:fill="auto"/>
          </w:tcPr>
          <w:p w14:paraId="50C246F8" w14:textId="31B2C9BD" w:rsidR="000008DA" w:rsidRPr="00FE792C" w:rsidDel="005B708C" w:rsidRDefault="000008DA">
            <w:pPr>
              <w:spacing w:after="0" w:line="0" w:lineRule="atLeast"/>
              <w:rPr>
                <w:del w:id="5413" w:author="arkat" w:date="2017-09-18T19:54:00Z"/>
                <w:color w:val="000000"/>
                <w:sz w:val="22"/>
              </w:rPr>
            </w:pPr>
            <w:del w:id="5414" w:author="arkat" w:date="2017-09-18T19:54:00Z">
              <w:r w:rsidRPr="00FE792C" w:rsidDel="005B708C">
                <w:rPr>
                  <w:color w:val="000000"/>
                  <w:sz w:val="22"/>
                </w:rPr>
                <w:delText xml:space="preserve">Direct Mapping Rule/ BPGen </w:delText>
              </w:r>
            </w:del>
          </w:p>
        </w:tc>
        <w:tc>
          <w:tcPr>
            <w:tcW w:w="627" w:type="pct"/>
            <w:vMerge w:val="restart"/>
            <w:shd w:val="clear" w:color="auto" w:fill="auto"/>
          </w:tcPr>
          <w:p w14:paraId="482969D7" w14:textId="32F22F8D" w:rsidR="000008DA" w:rsidRPr="00FE792C" w:rsidDel="005B708C" w:rsidRDefault="000008DA">
            <w:pPr>
              <w:spacing w:after="0" w:line="0" w:lineRule="atLeast"/>
              <w:rPr>
                <w:del w:id="5415" w:author="arkat" w:date="2017-09-18T19:54:00Z"/>
                <w:color w:val="000000"/>
                <w:sz w:val="22"/>
              </w:rPr>
            </w:pPr>
            <w:del w:id="5416" w:author="arkat" w:date="2017-09-18T19:54:00Z">
              <w:r w:rsidRPr="00FE792C" w:rsidDel="005B708C">
                <w:rPr>
                  <w:color w:val="000000"/>
                  <w:sz w:val="22"/>
                </w:rPr>
                <w:delText>BPMN to EPC</w:delText>
              </w:r>
            </w:del>
          </w:p>
        </w:tc>
        <w:tc>
          <w:tcPr>
            <w:tcW w:w="835" w:type="pct"/>
            <w:vMerge w:val="restart"/>
            <w:shd w:val="clear" w:color="auto" w:fill="auto"/>
          </w:tcPr>
          <w:p w14:paraId="77CE3D76" w14:textId="1017108A" w:rsidR="000008DA" w:rsidRPr="00FE792C" w:rsidDel="005B708C" w:rsidRDefault="000008DA">
            <w:pPr>
              <w:spacing w:after="0" w:line="0" w:lineRule="atLeast"/>
              <w:rPr>
                <w:del w:id="5417" w:author="arkat" w:date="2017-09-18T19:54:00Z"/>
                <w:color w:val="000000"/>
                <w:sz w:val="22"/>
              </w:rPr>
            </w:pPr>
            <w:del w:id="5418" w:author="arkat" w:date="2017-09-18T19:54:00Z">
              <w:r w:rsidRPr="00FE792C" w:rsidDel="005B708C">
                <w:rPr>
                  <w:color w:val="000000"/>
                  <w:sz w:val="22"/>
                </w:rPr>
                <w:delText xml:space="preserve">Kotsev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"plainTextFormattedCitation" : "(Kotsev et al., 2011)", "previouslyFormattedCitation" : "[1]"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(Kotsev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305" w:type="pct"/>
            <w:vMerge w:val="restart"/>
            <w:shd w:val="clear" w:color="auto" w:fill="auto"/>
          </w:tcPr>
          <w:p w14:paraId="3E18C856" w14:textId="5FE22937" w:rsidR="000008DA" w:rsidRPr="00FE792C" w:rsidDel="005B708C" w:rsidRDefault="000008DA">
            <w:pPr>
              <w:spacing w:after="0" w:line="0" w:lineRule="atLeast"/>
              <w:rPr>
                <w:del w:id="5419" w:author="arkat" w:date="2017-09-18T19:54:00Z"/>
                <w:sz w:val="22"/>
              </w:rPr>
            </w:pPr>
            <w:del w:id="5420" w:author="arkat" w:date="2017-09-18T19:54:00Z">
              <w:r w:rsidRPr="00FE792C" w:rsidDel="005B708C">
                <w:rPr>
                  <w:color w:val="000000"/>
                  <w:sz w:val="22"/>
                </w:rPr>
                <w:delText>Conversion Rule/ BPGen</w:delText>
              </w:r>
            </w:del>
          </w:p>
        </w:tc>
      </w:tr>
      <w:tr w:rsidR="000008DA" w:rsidRPr="00FE792C" w:rsidDel="005B708C" w14:paraId="0D170321" w14:textId="09422BD5" w:rsidTr="000008DA">
        <w:trPr>
          <w:trHeight w:val="228"/>
          <w:del w:id="5421" w:author="arkat" w:date="2017-09-18T19:54:00Z"/>
        </w:trPr>
        <w:tc>
          <w:tcPr>
            <w:tcW w:w="533" w:type="pct"/>
            <w:vMerge/>
            <w:shd w:val="clear" w:color="auto" w:fill="auto"/>
          </w:tcPr>
          <w:p w14:paraId="08897FD7" w14:textId="6DA3589A" w:rsidR="000008DA" w:rsidRPr="00FE792C" w:rsidDel="005B708C" w:rsidRDefault="000008DA">
            <w:pPr>
              <w:spacing w:after="0" w:line="0" w:lineRule="atLeast"/>
              <w:rPr>
                <w:del w:id="5422" w:author="arkat" w:date="2017-09-18T19:54:00Z"/>
                <w:color w:val="000000"/>
                <w:sz w:val="22"/>
              </w:rPr>
            </w:pPr>
          </w:p>
        </w:tc>
        <w:tc>
          <w:tcPr>
            <w:tcW w:w="604" w:type="pct"/>
            <w:shd w:val="clear" w:color="auto" w:fill="auto"/>
          </w:tcPr>
          <w:p w14:paraId="1DFA2344" w14:textId="2E8AFCF1" w:rsidR="000008DA" w:rsidRPr="00FE792C" w:rsidDel="005B708C" w:rsidRDefault="000008DA">
            <w:pPr>
              <w:spacing w:after="0" w:line="0" w:lineRule="atLeast"/>
              <w:rPr>
                <w:del w:id="5423" w:author="arkat" w:date="2017-09-18T19:54:00Z"/>
                <w:color w:val="000000"/>
                <w:sz w:val="22"/>
              </w:rPr>
            </w:pPr>
            <w:del w:id="5424" w:author="arkat" w:date="2017-09-18T19:54:00Z">
              <w:r w:rsidRPr="00FE792C" w:rsidDel="005B708C">
                <w:rPr>
                  <w:color w:val="000000"/>
                  <w:sz w:val="22"/>
                </w:rPr>
                <w:delText xml:space="preserve">Tscheschner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"Tscheschner", "given" : "W", "non-dropping-particle" : "", "parse-names" : false, "suffix" : "" } ], "container-title" : "Business Process Technology", "id" : "ITEM-1", "issued" : { "date-parts" : [ [ "2006" ] ] }, "title" : "Transformation from EPC to BPMN", "type" : "article-journal" }, "uris" : [ "http://www.mendeley.com/documents/?uuid=5ce6bb14-39af-39f8-8591-97b676f74ea8" ] } ], "mendeley" : { "formattedCitation" : "(Tscheschner, 2006)", "plainTextFormattedCitation" : "(Tscheschner, 2006)", "previouslyFormattedCitation" : "[25]"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(Tscheschner, 2006)</w:delText>
              </w:r>
              <w:r w:rsidRPr="00FE792C" w:rsidDel="005B708C">
                <w:rPr>
                  <w:color w:val="000000"/>
                  <w:sz w:val="22"/>
                </w:rPr>
                <w:fldChar w:fldCharType="end"/>
              </w:r>
            </w:del>
          </w:p>
        </w:tc>
        <w:tc>
          <w:tcPr>
            <w:tcW w:w="1097" w:type="pct"/>
            <w:shd w:val="clear" w:color="auto" w:fill="auto"/>
          </w:tcPr>
          <w:p w14:paraId="2027981C" w14:textId="251670CF" w:rsidR="000008DA" w:rsidRPr="00FE792C" w:rsidDel="005B708C" w:rsidRDefault="000008DA">
            <w:pPr>
              <w:spacing w:after="0" w:line="0" w:lineRule="atLeast"/>
              <w:rPr>
                <w:del w:id="5425" w:author="arkat" w:date="2017-09-18T19:54:00Z"/>
                <w:color w:val="000000"/>
                <w:sz w:val="22"/>
              </w:rPr>
            </w:pPr>
            <w:del w:id="5426" w:author="arkat" w:date="2017-09-18T19:54:00Z">
              <w:r w:rsidRPr="00FE792C" w:rsidDel="005B708C">
                <w:rPr>
                  <w:color w:val="000000"/>
                  <w:sz w:val="22"/>
                </w:rPr>
                <w:delText>Direct Mapping Rule and Semantic Rules/ Plugin in the Oryx-Editor</w:delText>
              </w:r>
            </w:del>
          </w:p>
        </w:tc>
        <w:tc>
          <w:tcPr>
            <w:tcW w:w="627" w:type="pct"/>
            <w:vMerge/>
            <w:shd w:val="clear" w:color="auto" w:fill="auto"/>
          </w:tcPr>
          <w:p w14:paraId="2A032AB0" w14:textId="68F28512" w:rsidR="000008DA" w:rsidRPr="00FE792C" w:rsidDel="005B708C" w:rsidRDefault="000008DA">
            <w:pPr>
              <w:spacing w:after="0" w:line="0" w:lineRule="atLeast"/>
              <w:rPr>
                <w:del w:id="5427" w:author="arkat" w:date="2017-09-18T19:54:00Z"/>
                <w:color w:val="000000"/>
                <w:sz w:val="22"/>
              </w:rPr>
            </w:pPr>
          </w:p>
        </w:tc>
        <w:tc>
          <w:tcPr>
            <w:tcW w:w="835" w:type="pct"/>
            <w:vMerge/>
            <w:shd w:val="clear" w:color="auto" w:fill="auto"/>
          </w:tcPr>
          <w:p w14:paraId="56896479" w14:textId="3AE7F581" w:rsidR="000008DA" w:rsidRPr="00FE792C" w:rsidDel="005B708C" w:rsidRDefault="000008DA">
            <w:pPr>
              <w:spacing w:after="0" w:line="0" w:lineRule="atLeast"/>
              <w:rPr>
                <w:del w:id="5428" w:author="arkat" w:date="2017-09-18T19:54:00Z"/>
                <w:color w:val="000000"/>
                <w:sz w:val="22"/>
              </w:rPr>
            </w:pPr>
          </w:p>
        </w:tc>
        <w:tc>
          <w:tcPr>
            <w:tcW w:w="1305" w:type="pct"/>
            <w:vMerge/>
            <w:shd w:val="clear" w:color="auto" w:fill="auto"/>
          </w:tcPr>
          <w:p w14:paraId="6FE05B2F" w14:textId="6FC23A44" w:rsidR="000008DA" w:rsidRPr="00FE792C" w:rsidDel="005B708C" w:rsidRDefault="000008DA">
            <w:pPr>
              <w:spacing w:after="0" w:line="0" w:lineRule="atLeast"/>
              <w:rPr>
                <w:del w:id="5429" w:author="arkat" w:date="2017-09-18T19:54:00Z"/>
                <w:color w:val="000000"/>
                <w:sz w:val="22"/>
              </w:rPr>
            </w:pPr>
          </w:p>
        </w:tc>
      </w:tr>
      <w:tr w:rsidR="000008DA" w:rsidRPr="00FE792C" w:rsidDel="005B708C" w14:paraId="70217D99" w14:textId="5740D625" w:rsidTr="000008DA">
        <w:trPr>
          <w:del w:id="5430" w:author="arkat" w:date="2017-09-18T19:54:00Z"/>
        </w:trPr>
        <w:tc>
          <w:tcPr>
            <w:tcW w:w="533" w:type="pct"/>
            <w:vMerge w:val="restart"/>
            <w:shd w:val="clear" w:color="auto" w:fill="auto"/>
          </w:tcPr>
          <w:p w14:paraId="46DFAF94" w14:textId="4A9837DC" w:rsidR="000008DA" w:rsidRPr="00FE792C" w:rsidDel="005B708C" w:rsidRDefault="000008DA">
            <w:pPr>
              <w:spacing w:after="0" w:line="0" w:lineRule="atLeast"/>
              <w:rPr>
                <w:del w:id="5431" w:author="arkat" w:date="2017-09-18T19:54:00Z"/>
                <w:color w:val="000000"/>
                <w:sz w:val="22"/>
              </w:rPr>
            </w:pPr>
            <w:del w:id="5432" w:author="arkat" w:date="2017-09-18T19:54:00Z">
              <w:r w:rsidRPr="00FE792C" w:rsidDel="005B708C">
                <w:rPr>
                  <w:color w:val="000000"/>
                  <w:sz w:val="22"/>
                </w:rPr>
                <w:delText>Petri Net to BPMN</w:delText>
              </w:r>
            </w:del>
          </w:p>
        </w:tc>
        <w:tc>
          <w:tcPr>
            <w:tcW w:w="604" w:type="pct"/>
            <w:vMerge w:val="restart"/>
            <w:shd w:val="clear" w:color="auto" w:fill="auto"/>
          </w:tcPr>
          <w:p w14:paraId="0E5F8926" w14:textId="4CA3D693" w:rsidR="000008DA" w:rsidRPr="00FE792C" w:rsidDel="005B708C" w:rsidRDefault="000008DA">
            <w:pPr>
              <w:spacing w:after="0" w:line="0" w:lineRule="atLeast"/>
              <w:rPr>
                <w:del w:id="5433" w:author="arkat" w:date="2017-09-18T19:54:00Z"/>
                <w:color w:val="000000"/>
                <w:sz w:val="22"/>
              </w:rPr>
              <w:pPrChange w:id="5434" w:author="arkat" w:date="2017-09-29T22:49:00Z">
                <w:pPr>
                  <w:spacing w:after="0" w:line="0" w:lineRule="atLeast"/>
                  <w:jc w:val="center"/>
                </w:pPr>
              </w:pPrChange>
            </w:pPr>
            <w:del w:id="5435" w:author="arkat" w:date="2017-09-18T19:54:00Z">
              <w:r w:rsidRPr="00FE792C" w:rsidDel="005B708C">
                <w:rPr>
                  <w:color w:val="000000"/>
                  <w:sz w:val="22"/>
                </w:rPr>
                <w:delText>-</w:delText>
              </w:r>
            </w:del>
          </w:p>
        </w:tc>
        <w:tc>
          <w:tcPr>
            <w:tcW w:w="1097" w:type="pct"/>
            <w:vMerge w:val="restart"/>
            <w:shd w:val="clear" w:color="auto" w:fill="auto"/>
          </w:tcPr>
          <w:p w14:paraId="021D3C1E" w14:textId="446BB592" w:rsidR="000008DA" w:rsidRPr="00FE792C" w:rsidDel="005B708C" w:rsidRDefault="000008DA">
            <w:pPr>
              <w:spacing w:after="0" w:line="0" w:lineRule="atLeast"/>
              <w:rPr>
                <w:del w:id="5436" w:author="arkat" w:date="2017-09-18T19:54:00Z"/>
                <w:color w:val="000000"/>
                <w:sz w:val="22"/>
              </w:rPr>
            </w:pPr>
          </w:p>
        </w:tc>
        <w:tc>
          <w:tcPr>
            <w:tcW w:w="627" w:type="pct"/>
            <w:vMerge w:val="restart"/>
            <w:shd w:val="clear" w:color="auto" w:fill="auto"/>
          </w:tcPr>
          <w:p w14:paraId="3697FF0D" w14:textId="732178A7" w:rsidR="000008DA" w:rsidRPr="00FE792C" w:rsidDel="005B708C" w:rsidRDefault="000008DA">
            <w:pPr>
              <w:spacing w:after="0" w:line="0" w:lineRule="atLeast"/>
              <w:rPr>
                <w:del w:id="5437" w:author="arkat" w:date="2017-09-18T19:54:00Z"/>
                <w:color w:val="000000"/>
                <w:sz w:val="22"/>
              </w:rPr>
            </w:pPr>
            <w:del w:id="5438" w:author="arkat" w:date="2017-09-18T19:54:00Z">
              <w:r w:rsidRPr="00FE792C" w:rsidDel="005B708C">
                <w:rPr>
                  <w:color w:val="000000"/>
                  <w:sz w:val="22"/>
                </w:rPr>
                <w:delText>BPMN to Petri Nets</w:delText>
              </w:r>
            </w:del>
          </w:p>
        </w:tc>
        <w:tc>
          <w:tcPr>
            <w:tcW w:w="835" w:type="pct"/>
            <w:shd w:val="clear" w:color="auto" w:fill="auto"/>
          </w:tcPr>
          <w:p w14:paraId="00205964" w14:textId="661E9DF8" w:rsidR="000008DA" w:rsidRPr="00FE792C" w:rsidDel="005B708C" w:rsidRDefault="000008DA">
            <w:pPr>
              <w:spacing w:after="0" w:line="0" w:lineRule="atLeast"/>
              <w:rPr>
                <w:del w:id="5439" w:author="arkat" w:date="2017-09-18T19:54:00Z"/>
                <w:color w:val="000000"/>
                <w:sz w:val="22"/>
              </w:rPr>
            </w:pPr>
            <w:del w:id="5440" w:author="arkat" w:date="2017-09-18T19:54:00Z">
              <w:r w:rsidRPr="00FE792C" w:rsidDel="005B708C">
                <w:rPr>
                  <w:color w:val="000000"/>
                  <w:sz w:val="22"/>
                </w:rPr>
                <w:delText xml:space="preserve">Raedts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"9789728865955", "abstract" : "In industry, many business processes are modelled and stored in Enterprise Information Systems (EIS). Tools supporting the verification and validation of business processes can help to improve the quality of these business processes. However, existing tools can not directly be applied to models used in industry. In this paper, we present our approach for model verification and validation: translating industrial models to Petri nets and mCRL2, and subsequently applying existing tools on the models derived from the initial industrial models. The following translations are described: BPMN models to Petri nets and Petri nets to mCRL2. It is shown what the analysis on the derived models can reveal about the original models.", "author" : [ { "dropping-particle" : "", "family" : "Raedts", "given" : "Ivo", "non-dropping-particle" : "", "parse-names" : false, "suffix" : "" }, { "dropping-particle" : "", "family" : "Petkovic", "given" : "Marija", "non-dropping-particle" : "", "parse-names" : false, "suffix" : "" }, { "dropping-particle" : "", "family" : "Usenko", "given" : "YS Yaroslav S", "non-dropping-particle" : "", "parse-names" : false, "suffix" : "" }, { "dropping-particle" : "", "family" : "Werf", "given" : "Jan Martijn E M", "non-dropping-particle" : "van der", "parse-names" : false, "suffix" : "" }, { "dropping-particle" : "", "family" : "Groote", "given" : "Jan Friso", "non-dropping-particle" : "", "parse-names" : false, "suffix" : "" }, { "dropping-particle" : "", "family" : "Somers", "given" : "Lou J", "non-dropping-particle" : "", "parse-names" : false, "suffix" : "" } ], "container-title" : "Msvveis", "id" : "ITEM-1", "issued" : { "date-parts" : [ [ "2007" ] ] }, "page" : "126-137", "title" : "Transformation of BPMN Models for Behaviour Analysis.", "type" : "article-journal" }, "uris" : [ "http://www.mendeley.com/documents/?uuid=8b5ff545-0af3-4087-b6b8-c573ac7827f3" ] } ], "mendeley" : { "formattedCitation" : "(Raedts &lt;i&gt;et al.&lt;/i&gt;, 2007)", "plainTextFormattedCitation" : "(Raedts et al., 2007)", "previouslyFormattedCitation" : "[8]"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(Raedts </w:delText>
              </w:r>
              <w:r w:rsidR="003633A2" w:rsidRPr="003633A2" w:rsidDel="005B708C">
                <w:rPr>
                  <w:i/>
                  <w:noProof/>
                  <w:color w:val="000000"/>
                  <w:sz w:val="22"/>
                </w:rPr>
                <w:delText>et al.</w:delText>
              </w:r>
              <w:r w:rsidR="003633A2" w:rsidRPr="003633A2" w:rsidDel="005B708C">
                <w:rPr>
                  <w:noProof/>
                  <w:color w:val="000000"/>
                  <w:sz w:val="22"/>
                </w:rPr>
                <w:delText>, 2007)</w:delText>
              </w:r>
              <w:r w:rsidRPr="00FE792C" w:rsidDel="005B708C">
                <w:rPr>
                  <w:color w:val="000000"/>
                  <w:sz w:val="22"/>
                </w:rPr>
                <w:fldChar w:fldCharType="end"/>
              </w:r>
            </w:del>
          </w:p>
        </w:tc>
        <w:tc>
          <w:tcPr>
            <w:tcW w:w="1305" w:type="pct"/>
            <w:shd w:val="clear" w:color="auto" w:fill="auto"/>
          </w:tcPr>
          <w:p w14:paraId="7411F644" w14:textId="3F9F2450" w:rsidR="000008DA" w:rsidRPr="00FE792C" w:rsidDel="005B708C" w:rsidRDefault="000008DA">
            <w:pPr>
              <w:spacing w:after="0" w:line="0" w:lineRule="atLeast"/>
              <w:rPr>
                <w:del w:id="5441" w:author="arkat" w:date="2017-09-18T19:54:00Z"/>
                <w:color w:val="000000"/>
                <w:sz w:val="22"/>
              </w:rPr>
            </w:pPr>
            <w:del w:id="5442" w:author="arkat" w:date="2017-09-18T19:54:00Z">
              <w:r w:rsidRPr="00FE792C" w:rsidDel="005B708C">
                <w:rPr>
                  <w:color w:val="000000"/>
                  <w:sz w:val="22"/>
                </w:rPr>
                <w:delText>Mapping Rule/ NA</w:delText>
              </w:r>
            </w:del>
          </w:p>
        </w:tc>
      </w:tr>
      <w:tr w:rsidR="000008DA" w:rsidRPr="00FE792C" w:rsidDel="005B708C" w14:paraId="609BD5C3" w14:textId="454A9FA8" w:rsidTr="000008DA">
        <w:trPr>
          <w:del w:id="5443" w:author="arkat" w:date="2017-09-18T19:54:00Z"/>
        </w:trPr>
        <w:tc>
          <w:tcPr>
            <w:tcW w:w="533" w:type="pct"/>
            <w:vMerge/>
            <w:shd w:val="clear" w:color="auto" w:fill="auto"/>
          </w:tcPr>
          <w:p w14:paraId="4FDC3837" w14:textId="6D643569" w:rsidR="000008DA" w:rsidRPr="00FE792C" w:rsidDel="005B708C" w:rsidRDefault="000008DA">
            <w:pPr>
              <w:spacing w:after="0" w:line="0" w:lineRule="atLeast"/>
              <w:rPr>
                <w:del w:id="5444" w:author="arkat" w:date="2017-09-18T19:54:00Z"/>
                <w:color w:val="000000"/>
                <w:sz w:val="22"/>
              </w:rPr>
            </w:pPr>
          </w:p>
        </w:tc>
        <w:tc>
          <w:tcPr>
            <w:tcW w:w="604" w:type="pct"/>
            <w:vMerge/>
            <w:shd w:val="clear" w:color="auto" w:fill="auto"/>
          </w:tcPr>
          <w:p w14:paraId="4E656388" w14:textId="3861F388" w:rsidR="000008DA" w:rsidRPr="00FE792C" w:rsidDel="005B708C" w:rsidRDefault="000008DA">
            <w:pPr>
              <w:spacing w:after="0" w:line="0" w:lineRule="atLeast"/>
              <w:rPr>
                <w:del w:id="5445" w:author="arkat" w:date="2017-09-18T19:54:00Z"/>
                <w:color w:val="000000"/>
                <w:sz w:val="22"/>
              </w:rPr>
            </w:pPr>
          </w:p>
        </w:tc>
        <w:tc>
          <w:tcPr>
            <w:tcW w:w="1097" w:type="pct"/>
            <w:vMerge/>
            <w:shd w:val="clear" w:color="auto" w:fill="auto"/>
          </w:tcPr>
          <w:p w14:paraId="22A8322C" w14:textId="20C881F3" w:rsidR="000008DA" w:rsidRPr="00FE792C" w:rsidDel="005B708C" w:rsidRDefault="000008DA">
            <w:pPr>
              <w:spacing w:after="0" w:line="0" w:lineRule="atLeast"/>
              <w:rPr>
                <w:del w:id="5446" w:author="arkat" w:date="2017-09-18T19:54:00Z"/>
                <w:color w:val="000000"/>
                <w:sz w:val="22"/>
              </w:rPr>
            </w:pPr>
          </w:p>
        </w:tc>
        <w:tc>
          <w:tcPr>
            <w:tcW w:w="627" w:type="pct"/>
            <w:vMerge/>
            <w:shd w:val="clear" w:color="auto" w:fill="auto"/>
          </w:tcPr>
          <w:p w14:paraId="29998CB1" w14:textId="472DFD13" w:rsidR="000008DA" w:rsidRPr="00FE792C" w:rsidDel="005B708C" w:rsidRDefault="000008DA">
            <w:pPr>
              <w:spacing w:after="0" w:line="0" w:lineRule="atLeast"/>
              <w:rPr>
                <w:del w:id="5447" w:author="arkat" w:date="2017-09-18T19:54:00Z"/>
                <w:color w:val="000000"/>
                <w:sz w:val="22"/>
              </w:rPr>
            </w:pPr>
          </w:p>
        </w:tc>
        <w:tc>
          <w:tcPr>
            <w:tcW w:w="835" w:type="pct"/>
            <w:shd w:val="clear" w:color="auto" w:fill="auto"/>
          </w:tcPr>
          <w:p w14:paraId="02B71974" w14:textId="4A52ABC7" w:rsidR="000008DA" w:rsidRPr="00FE792C" w:rsidDel="005B708C" w:rsidRDefault="000008DA">
            <w:pPr>
              <w:spacing w:after="0" w:line="0" w:lineRule="atLeast"/>
              <w:rPr>
                <w:del w:id="5448" w:author="arkat" w:date="2017-09-18T19:54:00Z"/>
                <w:color w:val="000000"/>
                <w:sz w:val="22"/>
              </w:rPr>
            </w:pPr>
            <w:del w:id="5449" w:author="arkat" w:date="2017-09-18T19:54:00Z">
              <w:r w:rsidRPr="00FE792C" w:rsidDel="005B708C">
                <w:rPr>
                  <w:color w:val="000000"/>
                  <w:sz w:val="22"/>
                </w:rPr>
                <w:delText xml:space="preserve">Ramadan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"abstract" : "Business process modeling is an increasingly popular method for improving organizational efficiency and quality. The ability to automatically validate the process model became a significant feature of modeling tools with the increasing complexity of enterprise business processes and richness of modeling languages. This paper proposes formal semantics for process modeling by mapping Business Process Modeling Notations (BPMN) to Coloured Petri Nets (CPN). We automate the transformation process to allow for automatically validating the business process model. Formalizing BPMN using CPN enables simulating business process behavior to facilitate the early detection of flaws.", "author" : [ { "dropping-particle" : "", "family" : "Ramadan", "given" : "Mohamed;", "non-dropping-particle" : "", "parse-names" : false, "suffix" : "" }, { "dropping-particle" : "", "family" : "Elmongui;", "given" : "Hicham ;", "non-dropping-particle" : "", "parse-names" : false, "suffix" : "" }, { "dropping-particle" : "", "family" : "Hassan", "given" : "Riham", "non-dropping-particle" : "", "parse-names" : false, "suffix" : "" } ], "container-title" : "Proceedings of the 2nd GSTF Annual International Conference on Software Engineering &amp; Applications", "id" : "ITEM-1", "issued" : { "date-parts" : [ [ "2011" ] ] }, "title" : "BPMN Formalisation using Coloured Petri Nets", "type" : "article-journal" }, "uris" : [ "http://www.mendeley.com/documents/?uuid=28fd29d2-4401-4c17-9ed3-50c862273b37" ] } ], "mendeley" : { "formattedCitation" : "(Ramadan &lt;i&gt;et al.&lt;/i&gt;, 2011)", "plainTextFormattedCitation" : "(Ramadan et al., 2011)", "previouslyFormattedCitation" : "[12]"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(Ramadan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305" w:type="pct"/>
            <w:shd w:val="clear" w:color="auto" w:fill="auto"/>
          </w:tcPr>
          <w:p w14:paraId="45581EA1" w14:textId="6094BE05" w:rsidR="000008DA" w:rsidRPr="00FE792C" w:rsidDel="005B708C" w:rsidRDefault="000008DA">
            <w:pPr>
              <w:spacing w:after="0" w:line="0" w:lineRule="atLeast"/>
              <w:rPr>
                <w:del w:id="5450" w:author="arkat" w:date="2017-09-18T19:54:00Z"/>
                <w:color w:val="000000"/>
                <w:sz w:val="22"/>
              </w:rPr>
            </w:pPr>
            <w:del w:id="5451" w:author="arkat" w:date="2017-09-18T19:54:00Z">
              <w:r w:rsidRPr="00FE792C" w:rsidDel="005B708C">
                <w:rPr>
                  <w:color w:val="000000"/>
                  <w:sz w:val="22"/>
                </w:rPr>
                <w:delText>Mapping Rule (Theoritic) / NA</w:delText>
              </w:r>
            </w:del>
          </w:p>
        </w:tc>
      </w:tr>
      <w:tr w:rsidR="000008DA" w:rsidRPr="00FE792C" w:rsidDel="005B708C" w14:paraId="4133B18F" w14:textId="3A9A883A" w:rsidTr="000008DA">
        <w:trPr>
          <w:del w:id="5452" w:author="arkat" w:date="2017-09-18T19:54:00Z"/>
        </w:trPr>
        <w:tc>
          <w:tcPr>
            <w:tcW w:w="533" w:type="pct"/>
            <w:vMerge/>
            <w:shd w:val="clear" w:color="auto" w:fill="auto"/>
          </w:tcPr>
          <w:p w14:paraId="5564916D" w14:textId="5ADBC1B4" w:rsidR="000008DA" w:rsidRPr="00FE792C" w:rsidDel="005B708C" w:rsidRDefault="000008DA">
            <w:pPr>
              <w:spacing w:after="0" w:line="0" w:lineRule="atLeast"/>
              <w:rPr>
                <w:del w:id="5453" w:author="arkat" w:date="2017-09-18T19:54:00Z"/>
                <w:color w:val="000000"/>
                <w:sz w:val="22"/>
              </w:rPr>
            </w:pPr>
          </w:p>
        </w:tc>
        <w:tc>
          <w:tcPr>
            <w:tcW w:w="604" w:type="pct"/>
            <w:vMerge/>
            <w:shd w:val="clear" w:color="auto" w:fill="auto"/>
          </w:tcPr>
          <w:p w14:paraId="0E2BD88B" w14:textId="3BA2EFC8" w:rsidR="000008DA" w:rsidRPr="00FE792C" w:rsidDel="005B708C" w:rsidRDefault="000008DA">
            <w:pPr>
              <w:spacing w:after="0" w:line="0" w:lineRule="atLeast"/>
              <w:rPr>
                <w:del w:id="5454" w:author="arkat" w:date="2017-09-18T19:54:00Z"/>
                <w:color w:val="000000"/>
                <w:sz w:val="22"/>
              </w:rPr>
            </w:pPr>
          </w:p>
        </w:tc>
        <w:tc>
          <w:tcPr>
            <w:tcW w:w="1097" w:type="pct"/>
            <w:vMerge/>
            <w:shd w:val="clear" w:color="auto" w:fill="auto"/>
          </w:tcPr>
          <w:p w14:paraId="431F0D16" w14:textId="74D599E1" w:rsidR="000008DA" w:rsidRPr="00FE792C" w:rsidDel="005B708C" w:rsidRDefault="000008DA">
            <w:pPr>
              <w:spacing w:after="0" w:line="0" w:lineRule="atLeast"/>
              <w:rPr>
                <w:del w:id="5455" w:author="arkat" w:date="2017-09-18T19:54:00Z"/>
                <w:color w:val="000000"/>
                <w:sz w:val="22"/>
              </w:rPr>
            </w:pPr>
          </w:p>
        </w:tc>
        <w:tc>
          <w:tcPr>
            <w:tcW w:w="627" w:type="pct"/>
            <w:vMerge/>
            <w:shd w:val="clear" w:color="auto" w:fill="auto"/>
          </w:tcPr>
          <w:p w14:paraId="1945CE80" w14:textId="417D3EDB" w:rsidR="000008DA" w:rsidRPr="00FE792C" w:rsidDel="005B708C" w:rsidRDefault="000008DA">
            <w:pPr>
              <w:spacing w:after="0" w:line="0" w:lineRule="atLeast"/>
              <w:rPr>
                <w:del w:id="5456" w:author="arkat" w:date="2017-09-18T19:54:00Z"/>
                <w:color w:val="000000"/>
                <w:sz w:val="22"/>
              </w:rPr>
            </w:pPr>
          </w:p>
        </w:tc>
        <w:tc>
          <w:tcPr>
            <w:tcW w:w="835" w:type="pct"/>
            <w:shd w:val="clear" w:color="auto" w:fill="auto"/>
          </w:tcPr>
          <w:p w14:paraId="260FBF3F" w14:textId="7CE1239B" w:rsidR="000008DA" w:rsidRPr="00FE792C" w:rsidDel="005B708C" w:rsidRDefault="000008DA">
            <w:pPr>
              <w:spacing w:after="0" w:line="0" w:lineRule="atLeast"/>
              <w:rPr>
                <w:del w:id="5457" w:author="arkat" w:date="2017-09-18T19:54:00Z"/>
                <w:color w:val="000000"/>
                <w:sz w:val="22"/>
              </w:rPr>
            </w:pPr>
            <w:del w:id="5458" w:author="arkat" w:date="2017-09-18T19:54:00Z">
              <w:r w:rsidRPr="00FE792C" w:rsidDel="005B708C">
                <w:rPr>
                  <w:color w:val="000000"/>
                  <w:sz w:val="22"/>
                </w:rPr>
                <w:delText xml:space="preserve">Kasar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"Kasar", "given" : "Pankaj", "non-dropping-particle" : "", "parse-names" : false, "suffix" : "" } ], "id" : "ITEM-1", "issued" : { "date-parts" : [ [ "2014" ] ] }, "page" : "14-17", "title" : "Business Process Verification using Formal Language Petri Net : An Approach", "type" : "article-journal" }, "uris" : [ "http://www.mendeley.com/documents/?uuid=aed12c5b-f088-4484-9a17-ef1b716ee344" ] } ], "mendeley" : { "formattedCitation" : "(Kasar, 2014)", "plainTextFormattedCitation" : "(Kasar, 2014)", "previouslyFormattedCitation" : "[11]"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(Kasar, 2014)</w:delText>
              </w:r>
              <w:r w:rsidRPr="00FE792C" w:rsidDel="005B708C">
                <w:rPr>
                  <w:color w:val="000000"/>
                  <w:sz w:val="22"/>
                </w:rPr>
                <w:fldChar w:fldCharType="end"/>
              </w:r>
            </w:del>
          </w:p>
        </w:tc>
        <w:tc>
          <w:tcPr>
            <w:tcW w:w="1305" w:type="pct"/>
            <w:shd w:val="clear" w:color="auto" w:fill="auto"/>
          </w:tcPr>
          <w:p w14:paraId="452896F3" w14:textId="641FFF85" w:rsidR="000008DA" w:rsidRPr="00FE792C" w:rsidDel="005B708C" w:rsidRDefault="000008DA">
            <w:pPr>
              <w:spacing w:after="0" w:line="0" w:lineRule="atLeast"/>
              <w:rPr>
                <w:del w:id="5459" w:author="arkat" w:date="2017-09-18T19:54:00Z"/>
                <w:color w:val="000000"/>
                <w:sz w:val="22"/>
              </w:rPr>
            </w:pPr>
            <w:del w:id="5460" w:author="arkat" w:date="2017-09-18T19:54:00Z">
              <w:r w:rsidRPr="00FE792C" w:rsidDel="005B708C">
                <w:rPr>
                  <w:color w:val="000000"/>
                  <w:sz w:val="22"/>
                </w:rPr>
                <w:delText>Atlas Transformation Language (ATL)/ NA</w:delText>
              </w:r>
            </w:del>
          </w:p>
        </w:tc>
      </w:tr>
      <w:tr w:rsidR="000008DA" w:rsidRPr="00FE792C" w:rsidDel="005B708C" w14:paraId="2F16AB2B" w14:textId="0F6E65DB" w:rsidTr="000008DA">
        <w:trPr>
          <w:del w:id="5461" w:author="arkat" w:date="2017-09-18T19:54:00Z"/>
        </w:trPr>
        <w:tc>
          <w:tcPr>
            <w:tcW w:w="533" w:type="pct"/>
            <w:vMerge/>
            <w:shd w:val="clear" w:color="auto" w:fill="auto"/>
          </w:tcPr>
          <w:p w14:paraId="772F8726" w14:textId="5568FD06" w:rsidR="000008DA" w:rsidRPr="00FE792C" w:rsidDel="005B708C" w:rsidRDefault="000008DA">
            <w:pPr>
              <w:spacing w:after="0" w:line="0" w:lineRule="atLeast"/>
              <w:rPr>
                <w:del w:id="5462" w:author="arkat" w:date="2017-09-18T19:54:00Z"/>
                <w:color w:val="000000"/>
                <w:sz w:val="22"/>
              </w:rPr>
            </w:pPr>
          </w:p>
        </w:tc>
        <w:tc>
          <w:tcPr>
            <w:tcW w:w="604" w:type="pct"/>
            <w:vMerge/>
            <w:shd w:val="clear" w:color="auto" w:fill="auto"/>
          </w:tcPr>
          <w:p w14:paraId="7560B297" w14:textId="37BFB4DC" w:rsidR="000008DA" w:rsidRPr="00FE792C" w:rsidDel="005B708C" w:rsidRDefault="000008DA">
            <w:pPr>
              <w:spacing w:after="0" w:line="0" w:lineRule="atLeast"/>
              <w:rPr>
                <w:del w:id="5463" w:author="arkat" w:date="2017-09-18T19:54:00Z"/>
                <w:color w:val="000000"/>
                <w:sz w:val="22"/>
              </w:rPr>
            </w:pPr>
          </w:p>
        </w:tc>
        <w:tc>
          <w:tcPr>
            <w:tcW w:w="1097" w:type="pct"/>
            <w:vMerge/>
            <w:shd w:val="clear" w:color="auto" w:fill="auto"/>
          </w:tcPr>
          <w:p w14:paraId="19B03961" w14:textId="508A220E" w:rsidR="000008DA" w:rsidRPr="00FE792C" w:rsidDel="005B708C" w:rsidRDefault="000008DA">
            <w:pPr>
              <w:spacing w:after="0" w:line="0" w:lineRule="atLeast"/>
              <w:rPr>
                <w:del w:id="5464" w:author="arkat" w:date="2017-09-18T19:54:00Z"/>
                <w:color w:val="000000"/>
                <w:sz w:val="22"/>
              </w:rPr>
            </w:pPr>
          </w:p>
        </w:tc>
        <w:tc>
          <w:tcPr>
            <w:tcW w:w="627" w:type="pct"/>
            <w:vMerge/>
            <w:shd w:val="clear" w:color="auto" w:fill="auto"/>
          </w:tcPr>
          <w:p w14:paraId="1895EEB8" w14:textId="5E494D86" w:rsidR="000008DA" w:rsidRPr="00FE792C" w:rsidDel="005B708C" w:rsidRDefault="000008DA">
            <w:pPr>
              <w:spacing w:after="0" w:line="0" w:lineRule="atLeast"/>
              <w:rPr>
                <w:del w:id="5465" w:author="arkat" w:date="2017-09-18T19:54:00Z"/>
                <w:color w:val="000000"/>
                <w:sz w:val="22"/>
              </w:rPr>
            </w:pPr>
          </w:p>
        </w:tc>
        <w:tc>
          <w:tcPr>
            <w:tcW w:w="835" w:type="pct"/>
            <w:shd w:val="clear" w:color="auto" w:fill="auto"/>
          </w:tcPr>
          <w:p w14:paraId="4AF3D053" w14:textId="3D2FF0BC" w:rsidR="000008DA" w:rsidRPr="00FE792C" w:rsidDel="005B708C" w:rsidRDefault="000008DA">
            <w:pPr>
              <w:spacing w:after="0" w:line="0" w:lineRule="atLeast"/>
              <w:rPr>
                <w:del w:id="5466" w:author="arkat" w:date="2017-09-18T19:54:00Z"/>
                <w:color w:val="000000"/>
                <w:sz w:val="22"/>
              </w:rPr>
            </w:pPr>
            <w:del w:id="5467" w:author="arkat" w:date="2017-09-18T19:54:00Z">
              <w:r w:rsidRPr="00FE792C" w:rsidDel="005B708C">
                <w:rPr>
                  <w:color w:val="000000"/>
                  <w:sz w:val="22"/>
                </w:rPr>
                <w:delText xml:space="preserve">Dijkman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"10.1016/j.infsof.2008.02.006", "ISBN" : "0950-5849", "ISSN" : "09505849",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"Technical Report", "id" : "ITEM-1", "issue" : "12", "issued" : { "date-parts" : [ [ "2007" ] ] }, "page" : "1-30", "title" : "Formal semantics and analysis of BPMN process models using Petri nets", "type" : "article-journal", "volume" : "50" }, "uris" : [ "http://www.mendeley.com/documents/?uuid=1661e65d-a209-4f22-8447-f620b1c542f8" ] } ], "mendeley" : { "formattedCitation" : "(Dijkman &lt;i&gt;et al.&lt;/i&gt;, 2007)", "plainTextFormattedCitation" : "(Dijkman et al., 2007)", "previouslyFormattedCitation" : "[10]"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(Dijkman </w:delText>
              </w:r>
              <w:r w:rsidR="003633A2" w:rsidRPr="003633A2" w:rsidDel="005B708C">
                <w:rPr>
                  <w:i/>
                  <w:noProof/>
                  <w:color w:val="000000"/>
                  <w:sz w:val="22"/>
                </w:rPr>
                <w:delText>et al.</w:delText>
              </w:r>
              <w:r w:rsidR="003633A2" w:rsidRPr="003633A2" w:rsidDel="005B708C">
                <w:rPr>
                  <w:noProof/>
                  <w:color w:val="000000"/>
                  <w:sz w:val="22"/>
                </w:rPr>
                <w:delText>, 2007)</w:delText>
              </w:r>
              <w:r w:rsidRPr="00FE792C" w:rsidDel="005B708C">
                <w:rPr>
                  <w:color w:val="000000"/>
                  <w:sz w:val="22"/>
                </w:rPr>
                <w:fldChar w:fldCharType="end"/>
              </w:r>
            </w:del>
          </w:p>
        </w:tc>
        <w:tc>
          <w:tcPr>
            <w:tcW w:w="1305" w:type="pct"/>
            <w:shd w:val="clear" w:color="auto" w:fill="auto"/>
          </w:tcPr>
          <w:p w14:paraId="068BE4EF" w14:textId="4097BB26" w:rsidR="000008DA" w:rsidRPr="00FE792C" w:rsidDel="005B708C" w:rsidRDefault="000008DA">
            <w:pPr>
              <w:spacing w:after="0" w:line="0" w:lineRule="atLeast"/>
              <w:rPr>
                <w:del w:id="5468" w:author="arkat" w:date="2017-09-18T19:54:00Z"/>
                <w:color w:val="000000"/>
                <w:sz w:val="22"/>
              </w:rPr>
            </w:pPr>
            <w:del w:id="5469" w:author="arkat" w:date="2017-09-18T19:54:00Z">
              <w:r w:rsidRPr="00FE792C" w:rsidDel="005B708C">
                <w:rPr>
                  <w:color w:val="000000"/>
                  <w:sz w:val="22"/>
                </w:rPr>
                <w:delText>Mapping Rule/ http://is.tm.tue.nl/staff</w:delText>
              </w:r>
            </w:del>
          </w:p>
          <w:p w14:paraId="3FDA6410" w14:textId="17F37C12" w:rsidR="000008DA" w:rsidRPr="00FE792C" w:rsidDel="005B708C" w:rsidRDefault="000008DA">
            <w:pPr>
              <w:spacing w:after="0" w:line="0" w:lineRule="atLeast"/>
              <w:rPr>
                <w:del w:id="5470" w:author="arkat" w:date="2017-09-18T19:54:00Z"/>
                <w:color w:val="000000"/>
                <w:sz w:val="22"/>
              </w:rPr>
            </w:pPr>
            <w:del w:id="5471" w:author="arkat" w:date="2017-09-18T19:54:00Z">
              <w:r w:rsidRPr="00FE792C" w:rsidDel="005B708C">
                <w:rPr>
                  <w:color w:val="000000"/>
                  <w:sz w:val="22"/>
                </w:rPr>
                <w:delText>rdijkman/cbd.html</w:delText>
              </w:r>
            </w:del>
          </w:p>
          <w:p w14:paraId="383D9F57" w14:textId="73333B14" w:rsidR="000008DA" w:rsidRPr="00FE792C" w:rsidDel="005B708C" w:rsidRDefault="000008DA">
            <w:pPr>
              <w:spacing w:after="0" w:line="0" w:lineRule="atLeast"/>
              <w:rPr>
                <w:del w:id="5472" w:author="arkat" w:date="2017-09-18T19:54:00Z"/>
                <w:color w:val="000000"/>
                <w:sz w:val="22"/>
              </w:rPr>
            </w:pPr>
            <w:del w:id="5473" w:author="arkat" w:date="2017-09-18T19:54:00Z">
              <w:r w:rsidRPr="00FE792C" w:rsidDel="005B708C">
                <w:rPr>
                  <w:color w:val="000000"/>
                  <w:sz w:val="22"/>
                </w:rPr>
                <w:delText>#transformer (NA)</w:delText>
              </w:r>
            </w:del>
          </w:p>
        </w:tc>
      </w:tr>
      <w:tr w:rsidR="000008DA" w:rsidRPr="00FE792C" w:rsidDel="005B708C" w14:paraId="280490EA" w14:textId="6E0E76F6" w:rsidTr="000008DA">
        <w:trPr>
          <w:del w:id="5474" w:author="arkat" w:date="2017-09-18T19:54:00Z"/>
        </w:trPr>
        <w:tc>
          <w:tcPr>
            <w:tcW w:w="533" w:type="pct"/>
            <w:vMerge/>
            <w:shd w:val="clear" w:color="auto" w:fill="auto"/>
          </w:tcPr>
          <w:p w14:paraId="13B14CF1" w14:textId="19463224" w:rsidR="000008DA" w:rsidRPr="00FE792C" w:rsidDel="005B708C" w:rsidRDefault="000008DA">
            <w:pPr>
              <w:spacing w:after="0" w:line="0" w:lineRule="atLeast"/>
              <w:rPr>
                <w:del w:id="5475" w:author="arkat" w:date="2017-09-18T19:54:00Z"/>
                <w:color w:val="000000"/>
                <w:sz w:val="22"/>
              </w:rPr>
            </w:pPr>
          </w:p>
        </w:tc>
        <w:tc>
          <w:tcPr>
            <w:tcW w:w="604" w:type="pct"/>
            <w:vMerge/>
            <w:shd w:val="clear" w:color="auto" w:fill="auto"/>
          </w:tcPr>
          <w:p w14:paraId="13E1757F" w14:textId="34FE4FAB" w:rsidR="000008DA" w:rsidRPr="00FE792C" w:rsidDel="005B708C" w:rsidRDefault="000008DA">
            <w:pPr>
              <w:spacing w:after="0" w:line="0" w:lineRule="atLeast"/>
              <w:rPr>
                <w:del w:id="5476" w:author="arkat" w:date="2017-09-18T19:54:00Z"/>
                <w:color w:val="000000"/>
                <w:sz w:val="22"/>
              </w:rPr>
            </w:pPr>
          </w:p>
        </w:tc>
        <w:tc>
          <w:tcPr>
            <w:tcW w:w="1097" w:type="pct"/>
            <w:vMerge/>
            <w:shd w:val="clear" w:color="auto" w:fill="auto"/>
          </w:tcPr>
          <w:p w14:paraId="4B65489A" w14:textId="1B431CA1" w:rsidR="000008DA" w:rsidRPr="00FE792C" w:rsidDel="005B708C" w:rsidRDefault="000008DA">
            <w:pPr>
              <w:spacing w:after="0" w:line="0" w:lineRule="atLeast"/>
              <w:rPr>
                <w:del w:id="5477" w:author="arkat" w:date="2017-09-18T19:54:00Z"/>
                <w:color w:val="000000"/>
                <w:sz w:val="22"/>
              </w:rPr>
            </w:pPr>
          </w:p>
        </w:tc>
        <w:tc>
          <w:tcPr>
            <w:tcW w:w="627" w:type="pct"/>
            <w:vMerge/>
            <w:shd w:val="clear" w:color="auto" w:fill="auto"/>
          </w:tcPr>
          <w:p w14:paraId="079F1005" w14:textId="78AE073B" w:rsidR="000008DA" w:rsidRPr="00FE792C" w:rsidDel="005B708C" w:rsidRDefault="000008DA">
            <w:pPr>
              <w:spacing w:after="0" w:line="0" w:lineRule="atLeast"/>
              <w:rPr>
                <w:del w:id="5478" w:author="arkat" w:date="2017-09-18T19:54:00Z"/>
                <w:color w:val="000000"/>
                <w:sz w:val="22"/>
              </w:rPr>
            </w:pPr>
          </w:p>
        </w:tc>
        <w:tc>
          <w:tcPr>
            <w:tcW w:w="835" w:type="pct"/>
            <w:shd w:val="clear" w:color="auto" w:fill="auto"/>
          </w:tcPr>
          <w:p w14:paraId="7C363BA5" w14:textId="47584BDC" w:rsidR="000008DA" w:rsidRPr="00FE792C" w:rsidDel="005B708C" w:rsidRDefault="000008DA">
            <w:pPr>
              <w:spacing w:after="0" w:line="0" w:lineRule="atLeast"/>
              <w:rPr>
                <w:del w:id="5479" w:author="arkat" w:date="2017-09-18T19:54:00Z"/>
                <w:color w:val="000000"/>
                <w:sz w:val="22"/>
              </w:rPr>
            </w:pPr>
            <w:del w:id="5480" w:author="arkat" w:date="2017-09-18T19:54:00Z">
              <w:r w:rsidRPr="00FE792C" w:rsidDel="005B708C">
                <w:rPr>
                  <w:color w:val="000000"/>
                  <w:sz w:val="22"/>
                </w:rPr>
                <w:delText xml:space="preserve">Lyazidi and Mouline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"Mouline", "given" : "Salma", "non-dropping-particle" : "", "parse-names" : false, "suffix" : "" }, { "dropping-particle" : "", "family" : "Lyazidi", "given" : "Achraf", "non-dropping-particle" : "", "parse-names" : false, "suffix" : "" } ], "container-title" : "Maroc 2013, The 1st International Workshop on Models and Algorithms for Reliable and Open Computing", "id" : "ITEM-1", "issue" : "April", "issued" : { "date-parts" : [ [ "2013" ] ] }, "page" : "0-4", "title" : "Formal Verification of BPMN Models using Petri Nets", "type" : "article-journal" }, "uris" : [ "http://www.mendeley.com/documents/?uuid=988c467a-95a0-48be-a7ec-38cfe1df93f3" ] } ], "mendeley" : { "formattedCitation" : "(Mouline &amp; Lyazidi, 2013)", "plainTextFormattedCitation" : "(Mouline &amp; Lyazidi, 2013)", "previouslyFormattedCitation" : "[43]"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(Mouline &amp; Lyazidi, 2013)</w:delText>
              </w:r>
              <w:r w:rsidRPr="00FE792C" w:rsidDel="005B708C">
                <w:rPr>
                  <w:color w:val="000000"/>
                  <w:sz w:val="22"/>
                </w:rPr>
                <w:fldChar w:fldCharType="end"/>
              </w:r>
            </w:del>
          </w:p>
        </w:tc>
        <w:tc>
          <w:tcPr>
            <w:tcW w:w="1305" w:type="pct"/>
            <w:shd w:val="clear" w:color="auto" w:fill="auto"/>
          </w:tcPr>
          <w:p w14:paraId="479B331C" w14:textId="21630047" w:rsidR="000008DA" w:rsidRPr="00FE792C" w:rsidDel="005B708C" w:rsidRDefault="000008DA">
            <w:pPr>
              <w:spacing w:after="0" w:line="0" w:lineRule="atLeast"/>
              <w:rPr>
                <w:del w:id="5481" w:author="arkat" w:date="2017-09-18T19:54:00Z"/>
                <w:color w:val="000000"/>
                <w:sz w:val="22"/>
              </w:rPr>
            </w:pPr>
            <w:del w:id="5482" w:author="arkat" w:date="2017-09-18T19:54:00Z">
              <w:r w:rsidRPr="00FE792C" w:rsidDel="005B708C">
                <w:rPr>
                  <w:color w:val="000000"/>
                  <w:sz w:val="22"/>
                </w:rPr>
                <w:delText>ATL/ Time Petri Net Analyzer (TINA)</w:delText>
              </w:r>
            </w:del>
          </w:p>
        </w:tc>
      </w:tr>
      <w:tr w:rsidR="000008DA" w:rsidRPr="00FE792C" w:rsidDel="005B708C" w14:paraId="52773FCE" w14:textId="34EDE7B8" w:rsidTr="000008DA">
        <w:trPr>
          <w:del w:id="5483" w:author="arkat" w:date="2017-09-18T19:54:00Z"/>
        </w:trPr>
        <w:tc>
          <w:tcPr>
            <w:tcW w:w="533" w:type="pct"/>
            <w:vMerge w:val="restart"/>
            <w:shd w:val="clear" w:color="auto" w:fill="auto"/>
          </w:tcPr>
          <w:p w14:paraId="52382F62" w14:textId="3BF6AD09" w:rsidR="000008DA" w:rsidRPr="00FE792C" w:rsidDel="005B708C" w:rsidRDefault="000008DA">
            <w:pPr>
              <w:spacing w:after="0" w:line="0" w:lineRule="atLeast"/>
              <w:rPr>
                <w:del w:id="5484" w:author="arkat" w:date="2017-09-18T19:54:00Z"/>
                <w:color w:val="000000"/>
                <w:sz w:val="22"/>
              </w:rPr>
            </w:pPr>
            <w:del w:id="5485" w:author="arkat" w:date="2017-09-18T19:54:00Z">
              <w:r w:rsidRPr="00FE792C" w:rsidDel="005B708C">
                <w:rPr>
                  <w:color w:val="000000"/>
                  <w:sz w:val="22"/>
                </w:rPr>
                <w:delText>BPMN to YAWL</w:delText>
              </w:r>
            </w:del>
          </w:p>
        </w:tc>
        <w:tc>
          <w:tcPr>
            <w:tcW w:w="604" w:type="pct"/>
            <w:shd w:val="clear" w:color="auto" w:fill="auto"/>
          </w:tcPr>
          <w:p w14:paraId="507E9C4A" w14:textId="0158FAE1" w:rsidR="000008DA" w:rsidRPr="00FE792C" w:rsidDel="005B708C" w:rsidRDefault="000008DA">
            <w:pPr>
              <w:spacing w:after="0" w:line="0" w:lineRule="atLeast"/>
              <w:rPr>
                <w:del w:id="5486" w:author="arkat" w:date="2017-09-18T19:54:00Z"/>
                <w:color w:val="000000"/>
                <w:sz w:val="22"/>
              </w:rPr>
            </w:pPr>
            <w:del w:id="5487" w:author="arkat" w:date="2017-09-18T19:54:00Z">
              <w:r w:rsidRPr="00FE792C" w:rsidDel="005B708C">
                <w:rPr>
                  <w:color w:val="000000"/>
                  <w:sz w:val="22"/>
                </w:rPr>
                <w:delText xml:space="preserve">Decker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"10.1007/978-3-540-85758-7-30", "ISBN" : "3540857575", "ISSN" : "03029743", "abstract" : "While the Business Process Modeling Notation (BPMN) is the de facto standard for modeling business processes on a conceptual level, YAWL allows the specification of executable workflow models. A transformation between these two languages enables the integration of different levels of abstraction in process modeling. This paper discusses the transformation of BPMN diagrams to YAWL nets and presents a tool that carries out this transformation.", "author" : [ { "dropping-particle" : "", "family" : "Decker", "given" : "Gero", "non-dropping-particle" : "", "parse-names" : false, "suffix" : "" }, { "dropping-particle" : "", "family" : "Dijkman", "given" : "Remco", "non-dropping-particle" : "", "parse-names" : false, "suffix" : "" }, { "dropping-particle" : "", "family" : "Dumas", "given" : "Marlon", "non-dropping-particle" : "", "parse-names" : false, "suffix" : "" }, { "dropping-particle" : "", "family" : "Garc\u00eda-Ba\u00f1uelos", "given" : "Luciano", "non-dropping-particle" : "", "parse-names" : false, "suffix" : "" } ], "container-title" : "Lecture Notes in Computer Science (including subseries Lecture Notes in Artificial Intelligence and Lecture Notes in Bioinformatics)", "id" : "ITEM-1", "issued" : { "date-parts" : [ [ "2008" ] ] }, "page" : "386-389", "title" : "Transforming BPMN diagrams into YAWL nets", "type" : "paper-conference", "volume" : "5240 LNCS" }, "uris" : [ "http://www.mendeley.com/documents/?uuid=ea6d04c1-b003-49f9-af53-76d66102238b" ] } ], "mendeley" : { "formattedCitation" : "(Decker &lt;i&gt;et al.&lt;/i&gt;, 2008)", "plainTextFormattedCitation" : "(Decker et al., 2008)", "previouslyFormattedCitation" : "[13]"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(Decker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097" w:type="pct"/>
            <w:shd w:val="clear" w:color="auto" w:fill="auto"/>
          </w:tcPr>
          <w:p w14:paraId="243EACFC" w14:textId="4D9D3D97" w:rsidR="000008DA" w:rsidRPr="00FE792C" w:rsidDel="005B708C" w:rsidRDefault="000008DA">
            <w:pPr>
              <w:spacing w:after="0" w:line="0" w:lineRule="atLeast"/>
              <w:rPr>
                <w:del w:id="5488" w:author="arkat" w:date="2017-09-18T19:54:00Z"/>
                <w:color w:val="000000"/>
                <w:sz w:val="22"/>
              </w:rPr>
            </w:pPr>
            <w:del w:id="5489" w:author="arkat" w:date="2017-09-18T19:54:00Z">
              <w:r w:rsidRPr="00FE792C" w:rsidDel="005B708C">
                <w:rPr>
                  <w:color w:val="000000"/>
                  <w:sz w:val="22"/>
                </w:rPr>
                <w:delText>Mapping Rule/ Eclipse Plugin</w:delText>
              </w:r>
            </w:del>
          </w:p>
        </w:tc>
        <w:tc>
          <w:tcPr>
            <w:tcW w:w="627" w:type="pct"/>
            <w:vMerge w:val="restart"/>
            <w:shd w:val="clear" w:color="auto" w:fill="auto"/>
          </w:tcPr>
          <w:p w14:paraId="137EFAD1" w14:textId="24509802" w:rsidR="000008DA" w:rsidRPr="00FE792C" w:rsidDel="005B708C" w:rsidRDefault="000008DA">
            <w:pPr>
              <w:spacing w:after="0" w:line="0" w:lineRule="atLeast"/>
              <w:rPr>
                <w:del w:id="5490" w:author="arkat" w:date="2017-09-18T19:54:00Z"/>
                <w:color w:val="000000"/>
                <w:sz w:val="22"/>
              </w:rPr>
            </w:pPr>
            <w:del w:id="5491" w:author="arkat" w:date="2017-09-18T19:54:00Z">
              <w:r w:rsidRPr="00FE792C" w:rsidDel="005B708C">
                <w:rPr>
                  <w:color w:val="000000"/>
                  <w:sz w:val="22"/>
                </w:rPr>
                <w:delText>YAWL to BPMN</w:delText>
              </w:r>
            </w:del>
          </w:p>
        </w:tc>
        <w:tc>
          <w:tcPr>
            <w:tcW w:w="835" w:type="pct"/>
            <w:vMerge w:val="restart"/>
            <w:shd w:val="clear" w:color="auto" w:fill="auto"/>
          </w:tcPr>
          <w:p w14:paraId="0968F168" w14:textId="42E454FA" w:rsidR="000008DA" w:rsidRPr="00FE792C" w:rsidDel="005B708C" w:rsidRDefault="000008DA">
            <w:pPr>
              <w:spacing w:after="0" w:line="0" w:lineRule="atLeast"/>
              <w:rPr>
                <w:del w:id="5492" w:author="arkat" w:date="2017-09-18T19:54:00Z"/>
                <w:color w:val="000000"/>
                <w:sz w:val="22"/>
              </w:rPr>
            </w:pPr>
            <w:del w:id="5493" w:author="arkat" w:date="2017-09-18T19:54:00Z">
              <w:r w:rsidRPr="00FE792C" w:rsidDel="005B708C">
                <w:rPr>
                  <w:color w:val="000000"/>
                  <w:sz w:val="22"/>
                </w:rPr>
                <w:delText xml:space="preserve">Ye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"plainTextFormattedCitation" : "(Jian et al., 2008)", "previouslyFormattedCitation" : "[41]"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305" w:type="pct"/>
            <w:vMerge w:val="restart"/>
            <w:shd w:val="clear" w:color="auto" w:fill="auto"/>
          </w:tcPr>
          <w:p w14:paraId="1A01CF37" w14:textId="4C9CC2E7" w:rsidR="000008DA" w:rsidRPr="00FE792C" w:rsidDel="005B708C" w:rsidRDefault="000008DA">
            <w:pPr>
              <w:spacing w:after="0" w:line="0" w:lineRule="atLeast"/>
              <w:rPr>
                <w:del w:id="5494" w:author="arkat" w:date="2017-09-18T19:54:00Z"/>
                <w:color w:val="000000"/>
                <w:sz w:val="22"/>
              </w:rPr>
            </w:pPr>
            <w:del w:id="5495" w:author="arkat" w:date="2017-09-18T19:54:00Z">
              <w:r w:rsidRPr="00FE792C" w:rsidDel="005B708C">
                <w:rPr>
                  <w:color w:val="000000"/>
                  <w:sz w:val="22"/>
                </w:rPr>
                <w:delText>Mapping Rule/ BPMN2YAWL Plugin in ProM 5.0</w:delText>
              </w:r>
            </w:del>
          </w:p>
        </w:tc>
      </w:tr>
      <w:tr w:rsidR="000008DA" w:rsidRPr="00FE792C" w:rsidDel="005B708C" w14:paraId="65DC0E36" w14:textId="2FF0A5E6" w:rsidTr="000008DA">
        <w:trPr>
          <w:del w:id="5496" w:author="arkat" w:date="2017-09-18T19:54:00Z"/>
        </w:trPr>
        <w:tc>
          <w:tcPr>
            <w:tcW w:w="533" w:type="pct"/>
            <w:vMerge/>
            <w:shd w:val="clear" w:color="auto" w:fill="auto"/>
          </w:tcPr>
          <w:p w14:paraId="43D79EF9" w14:textId="25DF427B" w:rsidR="000008DA" w:rsidRPr="00FE792C" w:rsidDel="005B708C" w:rsidRDefault="000008DA">
            <w:pPr>
              <w:spacing w:after="0" w:line="0" w:lineRule="atLeast"/>
              <w:rPr>
                <w:del w:id="5497" w:author="arkat" w:date="2017-09-18T19:54:00Z"/>
                <w:color w:val="000000"/>
                <w:sz w:val="22"/>
              </w:rPr>
            </w:pPr>
          </w:p>
        </w:tc>
        <w:tc>
          <w:tcPr>
            <w:tcW w:w="604" w:type="pct"/>
            <w:shd w:val="clear" w:color="auto" w:fill="auto"/>
          </w:tcPr>
          <w:p w14:paraId="41FA87D4" w14:textId="7A3A54E3" w:rsidR="000008DA" w:rsidRPr="00FE792C" w:rsidDel="005B708C" w:rsidRDefault="000008DA">
            <w:pPr>
              <w:spacing w:after="0" w:line="0" w:lineRule="atLeast"/>
              <w:rPr>
                <w:del w:id="5498" w:author="arkat" w:date="2017-09-18T19:54:00Z"/>
                <w:color w:val="000000"/>
                <w:sz w:val="22"/>
              </w:rPr>
            </w:pPr>
            <w:del w:id="5499" w:author="arkat" w:date="2017-09-18T19:54:00Z">
              <w:r w:rsidRPr="00FE792C" w:rsidDel="005B708C">
                <w:rPr>
                  <w:color w:val="000000"/>
                  <w:sz w:val="22"/>
                </w:rPr>
                <w:delText xml:space="preserve">Ye et all </w:delText>
              </w:r>
            </w:del>
          </w:p>
          <w:p w14:paraId="4339B3E5" w14:textId="01062AD9" w:rsidR="000008DA" w:rsidRPr="00FE792C" w:rsidDel="005B708C" w:rsidRDefault="000008DA">
            <w:pPr>
              <w:spacing w:after="0" w:line="0" w:lineRule="atLeast"/>
              <w:rPr>
                <w:del w:id="5500" w:author="arkat" w:date="2017-09-18T19:54:00Z"/>
                <w:color w:val="000000"/>
                <w:sz w:val="22"/>
              </w:rPr>
            </w:pPr>
            <w:del w:id="5501" w:author="arkat" w:date="2017-09-18T19:54:00Z">
              <w:r w:rsidRPr="00FE792C" w:rsidDel="005B708C">
                <w:rPr>
                  <w:color w:val="000000"/>
                  <w:sz w:val="22"/>
                </w:rPr>
                <w:fldChar w:fldCharType="begin" w:fldLock="1"/>
              </w:r>
              <w:r w:rsidR="003633A2" w:rsidDel="005B708C">
                <w:rPr>
                  <w:color w:val="000000"/>
                  <w:sz w:val="22"/>
                </w:rPr>
                <w:del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"plainTextFormattedCitation" : "(Jian et al., 2008)", "previouslyFormattedCitation" : "[41]"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"10.4304/jsw.5.4.396-404", "ISBN" : "978-0-7695-3336-0", "ISSN" : "1796217X", "abstract" : "Business Process Modeling Notation (BPMN) is the de facto standard for modeling business processes on a conceptual level. However, BPMN lacks a formal semantics and many of its features need to be further interpret, Consequently that hinders BPMN as a standard to statically check the semantic correctness of models. YAWL (Yet Another Workflow Language) allows the specification of executable workflow models. A transformation between these two languages enables the integration of different levels of abstraction in process modeling. This paper discusses how to transform BPMN diagrams to YAWL nets. The benefits of the transformation are threefold. Firstly, it clarifies the semantics of BPMN via a mapping to YAWL. Secondly, the deployment of BPMN business process models is simplified. Thirdly, BPMN models can be analyzed with YAWL verification tools.", "author" : [ { "dropping-particle" : "", "family" : "Ye", "given" : "Jian Hong", "non-dropping-particle" : "", "parse-names" : false, "suffix" : "" }, { "dropping-particle" : "", "family" : "Song", "given" : "Wen", "non-dropping-particle" : "", "parse-names" : false, "suffix" : "" } ], "container-title" : "Journal of Software", "id" : "ITEM-1", "issue" : "4", "issued" : { "date-parts" : [ [ "2010" ] ] }, "page" : "396-404", "title" : "Transformation of BPMN diagrams to YAWL nets", "type" : "article-journal", "volume" : "5" }, "uris" : [ "http://www.mendeley.com/documents/?uuid=f926cb56-af44-471c-9b3f-652156c66c19" ] } ], "mendeley" : { "formattedCitation" : "(Ye &amp; Song, 2010)", "plainTextFormattedCitation" : "(Ye &amp; Song, 2010)", "previouslyFormattedCitation" : "[42]"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(Ye &amp; Song, 2010)</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"10.1109/CSSE.2008.980", "ISBN" : "9780769533360", "ISSN" : "1796217X", "abstract" : "Model transformations are frequently applied in business process modeling to bridge between languages on a different level of abstraction and formality. In this paper, we define a transformation between BPMN which is developed to enable business user to develop readily understandable graphical representations of business processes and YAWL, a formal workflow language that is able to capture all of the 20 workflow patterns reported in [1]. We illustrate the transformation challenges and present a suitable transformation algorithm. The benefit of the transformation is threefold. Firstly, it clarifies the semantics of BPMN via a mapping to YAWL. Secondly, the deployment of BPMN business process models is simplified. Thirdly, BPMN models can be analyzed with YAWL verification tools. \u00c2\u00a9 2008 IEEE.", "author" : [ { "dropping-particle" : "", "family" : "JianHong", "given" : "Ye", "non-dropping-particle" : "", "parse-names" : false, "suffix" : "" }, { "dropping-particle" : "", "family" : "ShiXin", "given" : "Sun", "non-dropping-particle" : "", "parse-names" : false, "suffix" : "" }, { "dropping-particle" : "", "family" : "Wen", "given" : "Lijie", "non-dropping-particle" : "", "parse-names" : false, "suffix" : "" }, { "dropping-particle" : "", "family" : "Wen", "given" : "Song", "non-dropping-particle" : "", "parse-names" : false, "suffix" : "" } ], "container-title" : "Proceedings - International Conference on Computer Science and Software Engineering, CSSE 2008", "id" : "ITEM-1", "issued" : { "date-parts" : [ [ "2008" ] ] }, "page" : "354-359", "title" : "Transformation of BPMN to YAWL", "type" : "article-journal", "volume" : "2" }, "uris" : [ "http://www.mendeley.com/documents/?uuid=679eb014-5a5b-4c78-bdfd-a02cb4b67a8d" ] } ], "mendeley" : { "formattedCitation" : "(JianHong &lt;i&gt;et al.&lt;/i&gt;, 2008)", "plainTextFormattedCitation" : "(JianHong et al., 2008)", "previouslyFormattedCitation" : "[14]"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(JianHong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097" w:type="pct"/>
            <w:shd w:val="clear" w:color="auto" w:fill="auto"/>
          </w:tcPr>
          <w:p w14:paraId="17B736E7" w14:textId="64A68937" w:rsidR="000008DA" w:rsidRPr="00FE792C" w:rsidDel="005B708C" w:rsidRDefault="000008DA">
            <w:pPr>
              <w:spacing w:after="0" w:line="0" w:lineRule="atLeast"/>
              <w:rPr>
                <w:del w:id="5502" w:author="arkat" w:date="2017-09-18T19:54:00Z"/>
                <w:color w:val="000000"/>
                <w:sz w:val="22"/>
              </w:rPr>
            </w:pPr>
            <w:del w:id="5503" w:author="arkat" w:date="2017-09-18T19:54:00Z">
              <w:r w:rsidRPr="00FE792C" w:rsidDel="005B708C">
                <w:rPr>
                  <w:color w:val="000000"/>
                  <w:sz w:val="22"/>
                </w:rPr>
                <w:delText>Mapping Rule/ BPMN2YAWL Plugin in ProM 5.0</w:delText>
              </w:r>
            </w:del>
          </w:p>
        </w:tc>
        <w:tc>
          <w:tcPr>
            <w:tcW w:w="627" w:type="pct"/>
            <w:vMerge/>
            <w:shd w:val="clear" w:color="auto" w:fill="auto"/>
          </w:tcPr>
          <w:p w14:paraId="6AC2062B" w14:textId="63EB00A2" w:rsidR="000008DA" w:rsidRPr="00FE792C" w:rsidDel="005B708C" w:rsidRDefault="000008DA">
            <w:pPr>
              <w:spacing w:after="0" w:line="0" w:lineRule="atLeast"/>
              <w:rPr>
                <w:del w:id="5504" w:author="arkat" w:date="2017-09-18T19:54:00Z"/>
                <w:color w:val="000000"/>
                <w:sz w:val="22"/>
              </w:rPr>
            </w:pPr>
          </w:p>
        </w:tc>
        <w:tc>
          <w:tcPr>
            <w:tcW w:w="835" w:type="pct"/>
            <w:vMerge/>
            <w:shd w:val="clear" w:color="auto" w:fill="auto"/>
          </w:tcPr>
          <w:p w14:paraId="3073A00D" w14:textId="4984439B" w:rsidR="000008DA" w:rsidRPr="00FE792C" w:rsidDel="005B708C" w:rsidRDefault="000008DA">
            <w:pPr>
              <w:spacing w:after="0" w:line="0" w:lineRule="atLeast"/>
              <w:rPr>
                <w:del w:id="5505" w:author="arkat" w:date="2017-09-18T19:54:00Z"/>
                <w:color w:val="000000"/>
                <w:sz w:val="22"/>
              </w:rPr>
            </w:pPr>
          </w:p>
        </w:tc>
        <w:tc>
          <w:tcPr>
            <w:tcW w:w="1305" w:type="pct"/>
            <w:vMerge/>
            <w:shd w:val="clear" w:color="auto" w:fill="auto"/>
          </w:tcPr>
          <w:p w14:paraId="5ECFD2EF" w14:textId="72227BB4" w:rsidR="000008DA" w:rsidRPr="00FE792C" w:rsidDel="005B708C" w:rsidRDefault="000008DA">
            <w:pPr>
              <w:spacing w:after="0" w:line="0" w:lineRule="atLeast"/>
              <w:rPr>
                <w:del w:id="5506" w:author="arkat" w:date="2017-09-18T19:54:00Z"/>
                <w:color w:val="000000"/>
                <w:sz w:val="22"/>
              </w:rPr>
            </w:pPr>
          </w:p>
        </w:tc>
      </w:tr>
      <w:tr w:rsidR="000008DA" w:rsidRPr="00FE792C" w:rsidDel="005B708C" w14:paraId="23A95C56" w14:textId="1D9558CD" w:rsidTr="000008DA">
        <w:trPr>
          <w:trHeight w:val="526"/>
          <w:del w:id="5507" w:author="arkat" w:date="2017-09-18T19:54:00Z"/>
        </w:trPr>
        <w:tc>
          <w:tcPr>
            <w:tcW w:w="533" w:type="pct"/>
            <w:shd w:val="clear" w:color="auto" w:fill="auto"/>
          </w:tcPr>
          <w:p w14:paraId="461A2354" w14:textId="3E19259F" w:rsidR="000008DA" w:rsidRPr="00FE792C" w:rsidDel="005B708C" w:rsidRDefault="000008DA">
            <w:pPr>
              <w:spacing w:after="0" w:line="0" w:lineRule="atLeast"/>
              <w:rPr>
                <w:del w:id="5508" w:author="arkat" w:date="2017-09-18T19:54:00Z"/>
                <w:color w:val="000000"/>
                <w:sz w:val="22"/>
              </w:rPr>
            </w:pPr>
            <w:del w:id="5509" w:author="arkat" w:date="2017-09-18T19:54:00Z">
              <w:r w:rsidRPr="00FE792C" w:rsidDel="005B708C">
                <w:rPr>
                  <w:color w:val="000000"/>
                  <w:sz w:val="22"/>
                </w:rPr>
                <w:delText>BPMN to UML AD</w:delText>
              </w:r>
            </w:del>
          </w:p>
        </w:tc>
        <w:tc>
          <w:tcPr>
            <w:tcW w:w="604" w:type="pct"/>
            <w:shd w:val="clear" w:color="auto" w:fill="auto"/>
          </w:tcPr>
          <w:p w14:paraId="73CA3510" w14:textId="65C52006" w:rsidR="000008DA" w:rsidRPr="00FE792C" w:rsidDel="005B708C" w:rsidRDefault="000008DA">
            <w:pPr>
              <w:spacing w:after="0" w:line="0" w:lineRule="atLeast"/>
              <w:rPr>
                <w:del w:id="5510" w:author="arkat" w:date="2017-09-18T19:54:00Z"/>
                <w:color w:val="000000"/>
                <w:sz w:val="22"/>
              </w:rPr>
            </w:pPr>
            <w:del w:id="5511" w:author="arkat" w:date="2017-09-18T19:54:00Z">
              <w:r w:rsidRPr="00FE792C" w:rsidDel="005B708C">
                <w:rPr>
                  <w:color w:val="000000"/>
                  <w:sz w:val="22"/>
                </w:rPr>
                <w:delText xml:space="preserve">Macek and Richta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"9788001043233", "ISSN" : "16130073", "abstract" : "The Business Process Model represented as a diagram in Business Process Modeling Notation (BPMN) is a commonly used way how to describe business processes of an organization. Problems con- nected with a complexity of notation and missing support in tools for the software development can be solved by a transformation to a Unified Modeling Language activity diagram. Another reason for creating such a kind of transformation is that it can solve problems of time, cost and quality associated with software creation in the scope of Model Driven Development. This article describes common problems with the transformation of a BPMN diagram to a Unified Modeling Language activity diagram. One of the key features of the described transformation is that it is tool independent. This feature was achieved by using an XML metadata in- terchange representation of both models as an input and output and by using XSLT transformation for the model transformation itself.", "author" : [ { "dropping-particle" : "", "family" : "Macek", "given" : "Ond\u0159ej", "non-dropping-particle" : "", "parse-names" : false, "suffix" : "" }, { "dropping-particle" : "", "family" : "Richta", "given" : "Karel", "non-dropping-particle" : "", "parse-names" : false, "suffix" : "" } ], "container-title" : "CEUR Workshop Proceedings", "id" : "ITEM-1", "issued" : { "date-parts" : [ [ "2009" ] ] }, "page" : "119-129", "title" : "The BPM to UML activity diagram transformation using XSLT", "type" : "article-journal", "volume" : "471" }, "uris" : [ "http://www.mendeley.com/documents/?uuid=82470ca0-d6fc-40c6-b585-2173602785a2" ] } ], "mendeley" : { "formattedCitation" : "(Macek &amp; Richta, 2009)", "plainTextFormattedCitation" : "(Macek &amp; Richta, 2009)", "previouslyFormattedCitation" : "[19]"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(Macek &amp; Richta, 2009)</w:delText>
              </w:r>
              <w:r w:rsidRPr="00FE792C" w:rsidDel="005B708C">
                <w:rPr>
                  <w:color w:val="000000"/>
                  <w:sz w:val="22"/>
                </w:rPr>
                <w:fldChar w:fldCharType="end"/>
              </w:r>
            </w:del>
          </w:p>
        </w:tc>
        <w:tc>
          <w:tcPr>
            <w:tcW w:w="1097" w:type="pct"/>
            <w:shd w:val="clear" w:color="auto" w:fill="auto"/>
          </w:tcPr>
          <w:p w14:paraId="2F62A811" w14:textId="566A6929" w:rsidR="000008DA" w:rsidRPr="00FE792C" w:rsidDel="005B708C" w:rsidRDefault="000008DA">
            <w:pPr>
              <w:spacing w:after="0" w:line="0" w:lineRule="atLeast"/>
              <w:rPr>
                <w:del w:id="5512" w:author="arkat" w:date="2017-09-18T19:54:00Z"/>
                <w:color w:val="000000"/>
                <w:sz w:val="22"/>
              </w:rPr>
            </w:pPr>
            <w:del w:id="5513" w:author="arkat" w:date="2017-09-18T19:54:00Z">
              <w:r w:rsidRPr="00FE792C" w:rsidDel="005B708C">
                <w:rPr>
                  <w:color w:val="000000"/>
                  <w:sz w:val="22"/>
                </w:rPr>
                <w:delText>XSLT/ NA</w:delText>
              </w:r>
            </w:del>
          </w:p>
        </w:tc>
        <w:tc>
          <w:tcPr>
            <w:tcW w:w="627" w:type="pct"/>
            <w:shd w:val="clear" w:color="auto" w:fill="auto"/>
          </w:tcPr>
          <w:p w14:paraId="76D65463" w14:textId="4B5121B6" w:rsidR="000008DA" w:rsidRPr="00FE792C" w:rsidDel="005B708C" w:rsidRDefault="000008DA">
            <w:pPr>
              <w:spacing w:after="0" w:line="0" w:lineRule="atLeast"/>
              <w:rPr>
                <w:del w:id="5514" w:author="arkat" w:date="2017-09-18T19:54:00Z"/>
                <w:color w:val="000000"/>
                <w:sz w:val="22"/>
              </w:rPr>
            </w:pPr>
            <w:del w:id="5515" w:author="arkat" w:date="2017-09-18T19:54:00Z">
              <w:r w:rsidRPr="00FE792C" w:rsidDel="005B708C">
                <w:rPr>
                  <w:color w:val="000000"/>
                  <w:sz w:val="22"/>
                </w:rPr>
                <w:delText>UML AD to BPMN</w:delText>
              </w:r>
            </w:del>
          </w:p>
        </w:tc>
        <w:tc>
          <w:tcPr>
            <w:tcW w:w="835" w:type="pct"/>
            <w:shd w:val="clear" w:color="auto" w:fill="auto"/>
          </w:tcPr>
          <w:p w14:paraId="17704D5B" w14:textId="02871877" w:rsidR="000008DA" w:rsidRPr="00FE792C" w:rsidDel="005B708C" w:rsidRDefault="000008DA">
            <w:pPr>
              <w:spacing w:after="0" w:line="0" w:lineRule="atLeast"/>
              <w:rPr>
                <w:del w:id="5516" w:author="arkat" w:date="2017-09-18T19:54:00Z"/>
                <w:color w:val="000000"/>
                <w:sz w:val="22"/>
              </w:rPr>
              <w:pPrChange w:id="5517" w:author="arkat" w:date="2017-09-29T22:49:00Z">
                <w:pPr>
                  <w:spacing w:after="0" w:line="0" w:lineRule="atLeast"/>
                  <w:jc w:val="center"/>
                </w:pPr>
              </w:pPrChange>
            </w:pPr>
            <w:del w:id="5518" w:author="arkat" w:date="2017-09-18T19:54:00Z">
              <w:r w:rsidRPr="00FE792C" w:rsidDel="005B708C">
                <w:rPr>
                  <w:color w:val="000000"/>
                  <w:sz w:val="22"/>
                </w:rPr>
                <w:delText>-</w:delText>
              </w:r>
            </w:del>
          </w:p>
        </w:tc>
        <w:tc>
          <w:tcPr>
            <w:tcW w:w="1305" w:type="pct"/>
            <w:shd w:val="clear" w:color="auto" w:fill="auto"/>
          </w:tcPr>
          <w:p w14:paraId="4A546B68" w14:textId="13C23C70" w:rsidR="000008DA" w:rsidRPr="00FE792C" w:rsidDel="005B708C" w:rsidRDefault="000008DA">
            <w:pPr>
              <w:spacing w:after="0" w:line="0" w:lineRule="atLeast"/>
              <w:rPr>
                <w:del w:id="5519" w:author="arkat" w:date="2017-09-18T19:54:00Z"/>
                <w:color w:val="000000"/>
                <w:sz w:val="22"/>
              </w:rPr>
              <w:pPrChange w:id="5520" w:author="arkat" w:date="2017-09-29T22:49:00Z">
                <w:pPr>
                  <w:spacing w:after="0" w:line="0" w:lineRule="atLeast"/>
                  <w:jc w:val="center"/>
                </w:pPr>
              </w:pPrChange>
            </w:pPr>
          </w:p>
        </w:tc>
      </w:tr>
      <w:tr w:rsidR="000008DA" w:rsidRPr="00FE792C" w:rsidDel="005B708C" w14:paraId="78179E94" w14:textId="58EE7332" w:rsidTr="000008DA">
        <w:trPr>
          <w:trHeight w:val="665"/>
          <w:del w:id="5521" w:author="arkat" w:date="2017-09-18T19:54:00Z"/>
        </w:trPr>
        <w:tc>
          <w:tcPr>
            <w:tcW w:w="533" w:type="pct"/>
            <w:shd w:val="clear" w:color="auto" w:fill="auto"/>
          </w:tcPr>
          <w:p w14:paraId="334803C5" w14:textId="057C7F3A" w:rsidR="000008DA" w:rsidRPr="00FE792C" w:rsidDel="005B708C" w:rsidRDefault="000008DA">
            <w:pPr>
              <w:spacing w:after="0" w:line="0" w:lineRule="atLeast"/>
              <w:rPr>
                <w:del w:id="5522" w:author="arkat" w:date="2017-09-18T19:54:00Z"/>
                <w:color w:val="000000"/>
                <w:sz w:val="22"/>
              </w:rPr>
            </w:pPr>
            <w:del w:id="5523" w:author="arkat" w:date="2017-09-18T19:54:00Z">
              <w:r w:rsidRPr="00FE792C" w:rsidDel="005B708C">
                <w:rPr>
                  <w:color w:val="000000"/>
                  <w:sz w:val="22"/>
                </w:rPr>
                <w:delText>Petri Nets to EPCs</w:delText>
              </w:r>
            </w:del>
          </w:p>
        </w:tc>
        <w:tc>
          <w:tcPr>
            <w:tcW w:w="604" w:type="pct"/>
            <w:shd w:val="clear" w:color="auto" w:fill="auto"/>
          </w:tcPr>
          <w:p w14:paraId="6CC55CB4" w14:textId="142983E1" w:rsidR="000008DA" w:rsidRPr="00FE792C" w:rsidDel="005B708C" w:rsidRDefault="000008DA">
            <w:pPr>
              <w:spacing w:after="0" w:line="0" w:lineRule="atLeast"/>
              <w:rPr>
                <w:del w:id="5524" w:author="arkat" w:date="2017-09-18T19:54:00Z"/>
                <w:color w:val="000000"/>
                <w:sz w:val="22"/>
              </w:rPr>
            </w:pPr>
            <w:del w:id="5525" w:author="arkat" w:date="2017-09-18T19:54:00Z">
              <w:r w:rsidRPr="00FE792C" w:rsidDel="005B708C">
                <w:rPr>
                  <w:color w:val="000000"/>
                  <w:sz w:val="22"/>
                </w:rPr>
                <w:delText xml:space="preserve">Verbeek and Dongen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"978-90-386-0886-0", "author" : [ { "dropping-particle" : "", "family" : "Verbeek", "given" : "HMW", "non-dropping-particle" : "", "parse-names" : false, "suffix" : "" }, { "dropping-particle" : "van", "family" : "Dongen", "given" : "BF", "non-dropping-particle" : "", "parse-names" : false, "suffix" : "" } ], "id" : "ITEM-1", "issued" : { "date-parts" : [ [ "2007" ] ] }, "title" : "Translating labelled P/T nets into EPCs for sake of communication", "type" : "article-journal" }, "uris" : [ "http://www.mendeley.com/documents/?uuid=4a6b4489-a560-49d6-beaa-b8e05dc1065c" ] } ], "mendeley" : { "formattedCitation" : "(Verbeek &amp; Dongen, 2007)", "plainTextFormattedCitation" : "(Verbeek &amp; Dongen, 2007)", "previouslyFormattedCitation" : "[73]"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(Verbeek &amp; Dongen, 2007)</w:delText>
              </w:r>
              <w:r w:rsidRPr="00FE792C" w:rsidDel="005B708C">
                <w:rPr>
                  <w:color w:val="000000"/>
                  <w:sz w:val="22"/>
                </w:rPr>
                <w:fldChar w:fldCharType="end"/>
              </w:r>
            </w:del>
          </w:p>
        </w:tc>
        <w:tc>
          <w:tcPr>
            <w:tcW w:w="1097" w:type="pct"/>
            <w:shd w:val="clear" w:color="auto" w:fill="auto"/>
          </w:tcPr>
          <w:p w14:paraId="6A8251CF" w14:textId="17B4FDDF" w:rsidR="000008DA" w:rsidRPr="00FE792C" w:rsidDel="005B708C" w:rsidRDefault="000008DA">
            <w:pPr>
              <w:spacing w:after="0" w:line="0" w:lineRule="atLeast"/>
              <w:rPr>
                <w:del w:id="5526" w:author="arkat" w:date="2017-09-18T19:54:00Z"/>
                <w:color w:val="000000"/>
                <w:sz w:val="22"/>
              </w:rPr>
            </w:pPr>
            <w:del w:id="5527" w:author="arkat" w:date="2017-09-18T19:54:00Z">
              <w:r w:rsidRPr="00FE792C" w:rsidDel="005B708C">
                <w:rPr>
                  <w:color w:val="000000"/>
                  <w:sz w:val="22"/>
                </w:rPr>
                <w:delText>Verbeek Translation Rule/ WF-Net Plugin in ProM</w:delText>
              </w:r>
            </w:del>
          </w:p>
        </w:tc>
        <w:tc>
          <w:tcPr>
            <w:tcW w:w="627" w:type="pct"/>
            <w:shd w:val="clear" w:color="auto" w:fill="auto"/>
          </w:tcPr>
          <w:p w14:paraId="24896C1C" w14:textId="157C1128" w:rsidR="000008DA" w:rsidRPr="00FE792C" w:rsidDel="005B708C" w:rsidRDefault="000008DA">
            <w:pPr>
              <w:spacing w:after="0" w:line="0" w:lineRule="atLeast"/>
              <w:rPr>
                <w:del w:id="5528" w:author="arkat" w:date="2017-09-18T19:54:00Z"/>
                <w:color w:val="000000"/>
                <w:sz w:val="22"/>
              </w:rPr>
            </w:pPr>
            <w:del w:id="5529" w:author="arkat" w:date="2017-09-18T19:54:00Z">
              <w:r w:rsidRPr="00FE792C" w:rsidDel="005B708C">
                <w:rPr>
                  <w:color w:val="000000"/>
                  <w:sz w:val="22"/>
                </w:rPr>
                <w:delText>EPC to Petri Net</w:delText>
              </w:r>
            </w:del>
          </w:p>
        </w:tc>
        <w:tc>
          <w:tcPr>
            <w:tcW w:w="835" w:type="pct"/>
            <w:shd w:val="clear" w:color="auto" w:fill="auto"/>
          </w:tcPr>
          <w:p w14:paraId="470535F4" w14:textId="53AAE766" w:rsidR="000008DA" w:rsidRPr="00FE792C" w:rsidDel="005B708C" w:rsidRDefault="000008DA">
            <w:pPr>
              <w:spacing w:after="0" w:line="0" w:lineRule="atLeast"/>
              <w:rPr>
                <w:del w:id="5530" w:author="arkat" w:date="2017-09-18T19:54:00Z"/>
                <w:color w:val="000000"/>
                <w:sz w:val="22"/>
              </w:rPr>
              <w:pPrChange w:id="5531" w:author="arkat" w:date="2017-09-29T22:49:00Z">
                <w:pPr>
                  <w:spacing w:after="0" w:line="0" w:lineRule="atLeast"/>
                  <w:jc w:val="center"/>
                </w:pPr>
              </w:pPrChange>
            </w:pPr>
            <w:del w:id="5532" w:author="arkat" w:date="2017-09-18T19:54:00Z">
              <w:r w:rsidRPr="00FE792C" w:rsidDel="005B708C">
                <w:rPr>
                  <w:color w:val="000000"/>
                  <w:sz w:val="22"/>
                </w:rPr>
                <w:delText>-</w:delText>
              </w:r>
            </w:del>
          </w:p>
        </w:tc>
        <w:tc>
          <w:tcPr>
            <w:tcW w:w="1305" w:type="pct"/>
            <w:shd w:val="clear" w:color="auto" w:fill="auto"/>
          </w:tcPr>
          <w:p w14:paraId="2DF3ABEE" w14:textId="5E7C12EA" w:rsidR="000008DA" w:rsidRPr="00FE792C" w:rsidDel="005B708C" w:rsidRDefault="000008DA">
            <w:pPr>
              <w:spacing w:after="0" w:line="0" w:lineRule="atLeast"/>
              <w:rPr>
                <w:del w:id="5533" w:author="arkat" w:date="2017-09-18T19:54:00Z"/>
                <w:color w:val="000000"/>
                <w:sz w:val="22"/>
              </w:rPr>
              <w:pPrChange w:id="5534" w:author="arkat" w:date="2017-09-29T22:49:00Z">
                <w:pPr>
                  <w:spacing w:after="0" w:line="0" w:lineRule="atLeast"/>
                  <w:jc w:val="center"/>
                </w:pPr>
              </w:pPrChange>
            </w:pPr>
          </w:p>
        </w:tc>
      </w:tr>
      <w:tr w:rsidR="000008DA" w:rsidRPr="00FE792C" w:rsidDel="005B708C" w14:paraId="4A500A79" w14:textId="75B5DDE5" w:rsidTr="000008DA">
        <w:trPr>
          <w:trHeight w:val="526"/>
          <w:del w:id="5535" w:author="arkat" w:date="2017-09-18T19:54:00Z"/>
        </w:trPr>
        <w:tc>
          <w:tcPr>
            <w:tcW w:w="533" w:type="pct"/>
            <w:vMerge w:val="restart"/>
            <w:shd w:val="clear" w:color="auto" w:fill="auto"/>
          </w:tcPr>
          <w:p w14:paraId="3D2B7ACB" w14:textId="4EC63D59" w:rsidR="000008DA" w:rsidRPr="00FE792C" w:rsidDel="005B708C" w:rsidRDefault="000008DA">
            <w:pPr>
              <w:spacing w:after="0" w:line="0" w:lineRule="atLeast"/>
              <w:rPr>
                <w:del w:id="5536" w:author="arkat" w:date="2017-09-18T19:54:00Z"/>
                <w:color w:val="000000"/>
                <w:sz w:val="22"/>
              </w:rPr>
            </w:pPr>
            <w:del w:id="5537" w:author="arkat" w:date="2017-09-18T19:54:00Z">
              <w:r w:rsidRPr="00FE792C" w:rsidDel="005B708C">
                <w:rPr>
                  <w:color w:val="000000"/>
                  <w:sz w:val="22"/>
                </w:rPr>
                <w:delText>Petri Nets to UML AD</w:delText>
              </w:r>
            </w:del>
          </w:p>
        </w:tc>
        <w:tc>
          <w:tcPr>
            <w:tcW w:w="604" w:type="pct"/>
            <w:shd w:val="clear" w:color="auto" w:fill="auto"/>
          </w:tcPr>
          <w:p w14:paraId="48128E4B" w14:textId="262C66A9" w:rsidR="000008DA" w:rsidRPr="00FE792C" w:rsidDel="005B708C" w:rsidRDefault="000008DA">
            <w:pPr>
              <w:spacing w:after="0" w:line="0" w:lineRule="atLeast"/>
              <w:rPr>
                <w:del w:id="5538" w:author="arkat" w:date="2017-09-18T19:54:00Z"/>
                <w:color w:val="000000"/>
                <w:sz w:val="22"/>
              </w:rPr>
            </w:pPr>
            <w:del w:id="5539" w:author="arkat" w:date="2017-09-18T19:54:00Z">
              <w:r w:rsidRPr="00FE792C" w:rsidDel="005B708C">
                <w:rPr>
                  <w:color w:val="000000"/>
                  <w:sz w:val="22"/>
                </w:rPr>
                <w:delText xml:space="preserve">Maneerat and </w:delText>
              </w:r>
              <w:r w:rsidR="003633A2" w:rsidDel="005B708C">
                <w:fldChar w:fldCharType="begin"/>
              </w:r>
              <w:r w:rsidR="003633A2" w:rsidDel="005B708C">
                <w:delInstrText xml:space="preserve"> HYPERLINK "https://scholar.google.co.id/citations?user=s5tLL4oAAAAJ&amp;hl=id&amp;oi=sra" </w:delInstrText>
              </w:r>
              <w:r w:rsidR="003633A2" w:rsidDel="005B708C">
                <w:fldChar w:fldCharType="separate"/>
              </w:r>
              <w:r w:rsidRPr="00FE792C" w:rsidDel="005B708C">
                <w:rPr>
                  <w:color w:val="000000"/>
                  <w:sz w:val="22"/>
                </w:rPr>
                <w:delText>Vatanawood</w:delText>
              </w:r>
              <w:r w:rsidR="003633A2"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"9781509020331", "author" : [ { "dropping-particle" : "", "family" : "Maneerat", "given" : "Nattira", "non-dropping-particle" : "", "parse-names" : false, "suffix" : "" } ], "id" : "ITEM-1", "issued" : { "date-parts" : [ [ "2016" ] ] }, "title" : "Translation UML Activity Diagram into Colored Petri Net with Inscription", "type" : "article-journal" }, "uris" : [ "http://www.mendeley.com/documents/?uuid=b02d6602-ecd7-4d06-b1f8-68d35d5fd2b2" ] } ], "mendeley" : { "formattedCitation" : "(Maneerat, 2016)", "plainTextFormattedCitation" : "(Maneerat, 2016)", "previouslyFormattedCitation" : "[63]"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(Maneerat, 2016)</w:delText>
              </w:r>
              <w:r w:rsidRPr="00FE792C" w:rsidDel="005B708C">
                <w:rPr>
                  <w:color w:val="000000"/>
                  <w:sz w:val="22"/>
                </w:rPr>
                <w:fldChar w:fldCharType="end"/>
              </w:r>
            </w:del>
          </w:p>
        </w:tc>
        <w:tc>
          <w:tcPr>
            <w:tcW w:w="1097" w:type="pct"/>
            <w:shd w:val="clear" w:color="auto" w:fill="auto"/>
          </w:tcPr>
          <w:p w14:paraId="0AE9B734" w14:textId="106B2761" w:rsidR="000008DA" w:rsidRPr="00FE792C" w:rsidDel="005B708C" w:rsidRDefault="000008DA">
            <w:pPr>
              <w:spacing w:after="0" w:line="0" w:lineRule="atLeast"/>
              <w:rPr>
                <w:del w:id="5540" w:author="arkat" w:date="2017-09-18T19:54:00Z"/>
                <w:color w:val="000000"/>
                <w:sz w:val="22"/>
              </w:rPr>
            </w:pPr>
            <w:del w:id="5541" w:author="arkat" w:date="2017-09-18T19:54:00Z">
              <w:r w:rsidRPr="00FE792C" w:rsidDel="005B708C">
                <w:rPr>
                  <w:color w:val="000000"/>
                  <w:sz w:val="22"/>
                </w:rPr>
                <w:delText>AD-CPNI Translation Rule/ NA</w:delText>
              </w:r>
            </w:del>
          </w:p>
        </w:tc>
        <w:tc>
          <w:tcPr>
            <w:tcW w:w="627" w:type="pct"/>
            <w:vMerge w:val="restart"/>
            <w:shd w:val="clear" w:color="auto" w:fill="auto"/>
          </w:tcPr>
          <w:p w14:paraId="43260535" w14:textId="79D280BD" w:rsidR="000008DA" w:rsidRPr="00FE792C" w:rsidDel="005B708C" w:rsidRDefault="000008DA">
            <w:pPr>
              <w:spacing w:after="0" w:line="0" w:lineRule="atLeast"/>
              <w:rPr>
                <w:del w:id="5542" w:author="arkat" w:date="2017-09-18T19:54:00Z"/>
                <w:color w:val="000000"/>
                <w:sz w:val="22"/>
              </w:rPr>
            </w:pPr>
            <w:del w:id="5543" w:author="arkat" w:date="2017-09-18T19:54:00Z">
              <w:r w:rsidRPr="00FE792C" w:rsidDel="005B708C">
                <w:rPr>
                  <w:color w:val="000000"/>
                  <w:sz w:val="22"/>
                </w:rPr>
                <w:delText>UML AD to Petri Nets</w:delText>
              </w:r>
            </w:del>
          </w:p>
        </w:tc>
        <w:tc>
          <w:tcPr>
            <w:tcW w:w="835" w:type="pct"/>
            <w:vMerge w:val="restart"/>
            <w:shd w:val="clear" w:color="auto" w:fill="auto"/>
          </w:tcPr>
          <w:p w14:paraId="24A28864" w14:textId="1BA1BDF6" w:rsidR="000008DA" w:rsidRPr="00FE792C" w:rsidDel="005B708C" w:rsidRDefault="000008DA">
            <w:pPr>
              <w:spacing w:after="0" w:line="0" w:lineRule="atLeast"/>
              <w:rPr>
                <w:del w:id="5544" w:author="arkat" w:date="2017-09-18T19:54:00Z"/>
                <w:color w:val="000000"/>
                <w:sz w:val="22"/>
              </w:rPr>
              <w:pPrChange w:id="5545" w:author="arkat" w:date="2017-09-29T22:49:00Z">
                <w:pPr>
                  <w:spacing w:after="0" w:line="0" w:lineRule="atLeast"/>
                  <w:jc w:val="center"/>
                </w:pPr>
              </w:pPrChange>
            </w:pPr>
            <w:del w:id="5546" w:author="arkat" w:date="2017-09-18T19:54:00Z">
              <w:r w:rsidRPr="00FE792C" w:rsidDel="005B708C">
                <w:rPr>
                  <w:color w:val="000000"/>
                  <w:sz w:val="22"/>
                </w:rPr>
                <w:delText>-</w:delText>
              </w:r>
            </w:del>
          </w:p>
        </w:tc>
        <w:tc>
          <w:tcPr>
            <w:tcW w:w="1305" w:type="pct"/>
            <w:vMerge w:val="restart"/>
            <w:shd w:val="clear" w:color="auto" w:fill="auto"/>
          </w:tcPr>
          <w:p w14:paraId="0A571868" w14:textId="27013E0A" w:rsidR="000008DA" w:rsidRPr="00FE792C" w:rsidDel="005B708C" w:rsidRDefault="000008DA">
            <w:pPr>
              <w:spacing w:after="0" w:line="0" w:lineRule="atLeast"/>
              <w:rPr>
                <w:del w:id="5547" w:author="arkat" w:date="2017-09-18T19:54:00Z"/>
                <w:color w:val="000000"/>
                <w:sz w:val="22"/>
              </w:rPr>
              <w:pPrChange w:id="5548" w:author="arkat" w:date="2017-09-29T22:49:00Z">
                <w:pPr>
                  <w:spacing w:after="0" w:line="0" w:lineRule="atLeast"/>
                  <w:jc w:val="center"/>
                </w:pPr>
              </w:pPrChange>
            </w:pPr>
          </w:p>
        </w:tc>
      </w:tr>
      <w:tr w:rsidR="000008DA" w:rsidRPr="00FE792C" w:rsidDel="005B708C" w14:paraId="6D2A83DC" w14:textId="5F6EECDA" w:rsidTr="000008DA">
        <w:trPr>
          <w:trHeight w:val="181"/>
          <w:del w:id="5549" w:author="arkat" w:date="2017-09-18T19:54:00Z"/>
        </w:trPr>
        <w:tc>
          <w:tcPr>
            <w:tcW w:w="533" w:type="pct"/>
            <w:vMerge/>
            <w:shd w:val="clear" w:color="auto" w:fill="auto"/>
          </w:tcPr>
          <w:p w14:paraId="7BAEA2BD" w14:textId="5D0E9958" w:rsidR="000008DA" w:rsidRPr="00FE792C" w:rsidDel="005B708C" w:rsidRDefault="000008DA">
            <w:pPr>
              <w:spacing w:after="0" w:line="0" w:lineRule="atLeast"/>
              <w:rPr>
                <w:del w:id="5550" w:author="arkat" w:date="2017-09-18T19:54:00Z"/>
                <w:color w:val="000000"/>
                <w:sz w:val="22"/>
              </w:rPr>
            </w:pPr>
          </w:p>
        </w:tc>
        <w:tc>
          <w:tcPr>
            <w:tcW w:w="604" w:type="pct"/>
            <w:shd w:val="clear" w:color="auto" w:fill="auto"/>
          </w:tcPr>
          <w:p w14:paraId="75A6243E" w14:textId="141DA840" w:rsidR="000008DA" w:rsidRPr="00FE792C" w:rsidDel="005B708C" w:rsidRDefault="003633A2">
            <w:pPr>
              <w:spacing w:after="0" w:line="0" w:lineRule="atLeast"/>
              <w:rPr>
                <w:del w:id="5551" w:author="arkat" w:date="2017-09-18T19:54:00Z"/>
                <w:color w:val="000000"/>
                <w:sz w:val="22"/>
              </w:rPr>
            </w:pPr>
            <w:del w:id="5552" w:author="arkat" w:date="2017-09-18T19:54:00Z">
              <w:r w:rsidDel="005B708C">
                <w:fldChar w:fldCharType="begin"/>
              </w:r>
              <w:r w:rsidDel="005B708C">
                <w:delInstrText xml:space="preserve"> HYPERLINK "https://scholar.google.co.id/citations?user=8Xg5sQkAAAAJ&amp;hl=id&amp;oi=sra" </w:delInstrText>
              </w:r>
              <w:r w:rsidDel="005B708C">
                <w:fldChar w:fldCharType="separate"/>
              </w:r>
              <w:r w:rsidR="000008DA" w:rsidRPr="00FE792C" w:rsidDel="005B708C">
                <w:rPr>
                  <w:color w:val="000000"/>
                  <w:sz w:val="22"/>
                </w:rPr>
                <w:delText>Staines</w:delText>
              </w:r>
              <w:r w:rsidDel="005B708C">
                <w:rPr>
                  <w:color w:val="000000"/>
                  <w:sz w:val="22"/>
                </w:rPr>
                <w:fldChar w:fldCharType="end"/>
              </w:r>
              <w:r w:rsidR="000008DA" w:rsidRPr="00FE792C" w:rsidDel="005B708C">
                <w:rPr>
                  <w:color w:val="000000"/>
                  <w:sz w:val="22"/>
                </w:rPr>
                <w:delText xml:space="preserve"> </w:delText>
              </w:r>
              <w:r w:rsidR="000008DA" w:rsidRPr="00FE792C" w:rsidDel="005B708C">
                <w:rPr>
                  <w:color w:val="000000"/>
                  <w:sz w:val="22"/>
                </w:rPr>
                <w:fldChar w:fldCharType="begin" w:fldLock="1"/>
              </w:r>
              <w:r w:rsidDel="005B708C">
                <w:rPr>
                  <w:color w:val="000000"/>
                  <w:sz w:val="22"/>
                </w:rPr>
                <w:delInstrText>ADDIN CSL_CITATION { "citationItems" : [ { "id" : "ITEM-1", "itemData" : { "DOI" : "10.1109/ECBS.2008.12", "ISBN" : "0769531415", "abstract" : "This paper describes how UML 2 Activity diagrams can be intuitively translated into Petri net notations. The UML2 specification states that activities are based on Petri net semantics. The transformation of UML 2 Activity diagrams into Petri net semantics have been researched for various reasons. Translating UML activities into Petri nets creates new problems. The Petri net diagrams are (i) more complex (ii) contain more nodes and edges, (iii) unsuitable for visualization by stakeholders. A solution to this problem is to translate the UML activity diagram into a Fundamental Modeling Concepts Petri net diagram compact notation. This can be converted to a colored Petri net (CPN) for execution and validation. A case study taken from a web ordering system activity is used for explaining and illustrating this concept.", "author" : [ { "dropping-particle" : "", "family" : "Staines", "given" : "Tony Spiteri", "non-dropping-particle" : "", "parse-names" : false, "suffix" : "" } ], "container-title" : "Proceedings - Fifteenth IEEE International Conference and Workshops on the Engineering of Computer-Based Systems, ECBS 2008", "id" : "ITEM-1", "issued" : { "date-parts" : [ [ "2008" ] ] }, "page" : "191-200", "title" : "Intuitive mapping of UML 2 activity diagrams into fundamental modeling concept Petri net diagrams and colored Petri nets", "type" : "article-journal" }, "uris" : [ "http://www.mendeley.com/documents/?uuid=fe21d04f-d1de-4539-b9ab-0c8e8336d2d7" ] } ], "mendeley" : { "formattedCitation" : "(Staines, 2008)", "plainTextFormattedCitation" : "(Staines, 2008)", "previouslyFormattedCitation" : "[64]" }, "properties" : { "noteIndex" : 0 }, "schema" : "https://github.com/citation-style-language/schema/raw/master/csl-citation.json" }</w:delInstrText>
              </w:r>
              <w:r w:rsidR="000008DA" w:rsidRPr="00FE792C" w:rsidDel="005B708C">
                <w:rPr>
                  <w:color w:val="000000"/>
                  <w:sz w:val="22"/>
                </w:rPr>
                <w:fldChar w:fldCharType="separate"/>
              </w:r>
              <w:r w:rsidRPr="003633A2" w:rsidDel="005B708C">
                <w:rPr>
                  <w:noProof/>
                  <w:color w:val="000000"/>
                  <w:sz w:val="22"/>
                </w:rPr>
                <w:delText>(Staines, 2008)</w:delText>
              </w:r>
              <w:r w:rsidR="000008DA" w:rsidRPr="00FE792C" w:rsidDel="005B708C">
                <w:rPr>
                  <w:color w:val="000000"/>
                  <w:sz w:val="22"/>
                </w:rPr>
                <w:fldChar w:fldCharType="end"/>
              </w:r>
            </w:del>
          </w:p>
        </w:tc>
        <w:tc>
          <w:tcPr>
            <w:tcW w:w="1097" w:type="pct"/>
            <w:shd w:val="clear" w:color="auto" w:fill="auto"/>
          </w:tcPr>
          <w:p w14:paraId="01C95AD5" w14:textId="50CC6C93" w:rsidR="000008DA" w:rsidRPr="00FE792C" w:rsidDel="005B708C" w:rsidRDefault="000008DA">
            <w:pPr>
              <w:spacing w:after="0" w:line="0" w:lineRule="atLeast"/>
              <w:rPr>
                <w:del w:id="5553" w:author="arkat" w:date="2017-09-18T19:54:00Z"/>
                <w:color w:val="000000"/>
                <w:sz w:val="22"/>
              </w:rPr>
            </w:pPr>
            <w:del w:id="5554" w:author="arkat" w:date="2017-09-18T19:54:00Z">
              <w:r w:rsidRPr="00FE792C" w:rsidDel="005B708C">
                <w:rPr>
                  <w:color w:val="000000"/>
                  <w:sz w:val="22"/>
                </w:rPr>
                <w:delText>Intuitive Mapping Rule/ NA</w:delText>
              </w:r>
            </w:del>
          </w:p>
        </w:tc>
        <w:tc>
          <w:tcPr>
            <w:tcW w:w="627" w:type="pct"/>
            <w:vMerge/>
            <w:shd w:val="clear" w:color="auto" w:fill="auto"/>
          </w:tcPr>
          <w:p w14:paraId="24AE5E0B" w14:textId="4D6E2EA0" w:rsidR="000008DA" w:rsidRPr="00FE792C" w:rsidDel="005B708C" w:rsidRDefault="000008DA">
            <w:pPr>
              <w:spacing w:after="0" w:line="0" w:lineRule="atLeast"/>
              <w:rPr>
                <w:del w:id="5555" w:author="arkat" w:date="2017-09-18T19:54:00Z"/>
                <w:color w:val="000000"/>
                <w:sz w:val="22"/>
              </w:rPr>
            </w:pPr>
          </w:p>
        </w:tc>
        <w:tc>
          <w:tcPr>
            <w:tcW w:w="835" w:type="pct"/>
            <w:vMerge/>
            <w:shd w:val="clear" w:color="auto" w:fill="auto"/>
          </w:tcPr>
          <w:p w14:paraId="505A9C79" w14:textId="16FF8732" w:rsidR="000008DA" w:rsidRPr="00FE792C" w:rsidDel="005B708C" w:rsidRDefault="000008DA">
            <w:pPr>
              <w:spacing w:after="0" w:line="0" w:lineRule="atLeast"/>
              <w:rPr>
                <w:del w:id="5556" w:author="arkat" w:date="2017-09-18T19:54:00Z"/>
                <w:color w:val="000000"/>
                <w:sz w:val="22"/>
              </w:rPr>
              <w:pPrChange w:id="5557" w:author="arkat" w:date="2017-09-29T22:49:00Z">
                <w:pPr>
                  <w:spacing w:after="0" w:line="0" w:lineRule="atLeast"/>
                  <w:jc w:val="center"/>
                </w:pPr>
              </w:pPrChange>
            </w:pPr>
          </w:p>
        </w:tc>
        <w:tc>
          <w:tcPr>
            <w:tcW w:w="1305" w:type="pct"/>
            <w:vMerge/>
            <w:shd w:val="clear" w:color="auto" w:fill="auto"/>
          </w:tcPr>
          <w:p w14:paraId="3F319B95" w14:textId="63F23F2F" w:rsidR="000008DA" w:rsidRPr="00FE792C" w:rsidDel="005B708C" w:rsidRDefault="000008DA">
            <w:pPr>
              <w:spacing w:after="0" w:line="0" w:lineRule="atLeast"/>
              <w:rPr>
                <w:del w:id="5558" w:author="arkat" w:date="2017-09-18T19:54:00Z"/>
                <w:color w:val="000000"/>
                <w:sz w:val="22"/>
              </w:rPr>
              <w:pPrChange w:id="5559" w:author="arkat" w:date="2017-09-29T22:49:00Z">
                <w:pPr>
                  <w:spacing w:after="0" w:line="0" w:lineRule="atLeast"/>
                  <w:jc w:val="center"/>
                </w:pPr>
              </w:pPrChange>
            </w:pPr>
          </w:p>
        </w:tc>
      </w:tr>
      <w:tr w:rsidR="000008DA" w:rsidRPr="00FE792C" w:rsidDel="005B708C" w14:paraId="17B4EA41" w14:textId="59E7CCB1" w:rsidTr="000008DA">
        <w:trPr>
          <w:trHeight w:val="260"/>
          <w:del w:id="5560" w:author="arkat" w:date="2017-09-18T19:54:00Z"/>
        </w:trPr>
        <w:tc>
          <w:tcPr>
            <w:tcW w:w="533" w:type="pct"/>
            <w:vMerge/>
            <w:shd w:val="clear" w:color="auto" w:fill="auto"/>
          </w:tcPr>
          <w:p w14:paraId="13117BDF" w14:textId="3D814DEC" w:rsidR="000008DA" w:rsidRPr="00FE792C" w:rsidDel="005B708C" w:rsidRDefault="000008DA">
            <w:pPr>
              <w:spacing w:after="0" w:line="0" w:lineRule="atLeast"/>
              <w:rPr>
                <w:del w:id="5561" w:author="arkat" w:date="2017-09-18T19:54:00Z"/>
                <w:color w:val="000000"/>
                <w:sz w:val="22"/>
              </w:rPr>
            </w:pPr>
          </w:p>
        </w:tc>
        <w:tc>
          <w:tcPr>
            <w:tcW w:w="604" w:type="pct"/>
            <w:shd w:val="clear" w:color="auto" w:fill="auto"/>
          </w:tcPr>
          <w:p w14:paraId="20C9D1B0" w14:textId="249731B3" w:rsidR="000008DA" w:rsidRPr="00FE792C" w:rsidDel="005B708C" w:rsidRDefault="000008DA">
            <w:pPr>
              <w:spacing w:after="0" w:line="0" w:lineRule="atLeast"/>
              <w:rPr>
                <w:del w:id="5562" w:author="arkat" w:date="2017-09-18T19:54:00Z"/>
                <w:color w:val="000000"/>
                <w:sz w:val="22"/>
              </w:rPr>
            </w:pPr>
            <w:del w:id="5563" w:author="arkat" w:date="2017-09-18T19:54:00Z">
              <w:r w:rsidRPr="00FE792C" w:rsidDel="005B708C">
                <w:rPr>
                  <w:color w:val="000000"/>
                  <w:sz w:val="22"/>
                </w:rPr>
                <w:delText xml:space="preserve">Trickovic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"Trickovi\u00e9", "given" : "I", "non-dropping-particle" : "", "parse-names" : false, "suffix" : "" } ], "container-title" : "Emisamsorg", "id" : "ITEM-1", "issue" : "3", "issued" : { "date-parts" : [ [ "2000" ] ] }, "page" : "161-171", "title" : "Formalizing Activity Diagram of Uml By Petri Nets", "type" : "article", "volume" : "30" }, "uris" : [ "http://www.mendeley.com/documents/?uuid=b1743237-bc6c-4ae9-ab6d-2071008427a2" ] } ], "mendeley" : { "formattedCitation" : "(Trickovi\u00e9, 2000)", "plainTextFormattedCitation" : "(Trickovi\u00e9, 2000)", "previouslyFormattedCitation" : "[66]"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(Trickovié, 2000)</w:delText>
              </w:r>
              <w:r w:rsidRPr="00FE792C" w:rsidDel="005B708C">
                <w:rPr>
                  <w:color w:val="000000"/>
                  <w:sz w:val="22"/>
                </w:rPr>
                <w:fldChar w:fldCharType="end"/>
              </w:r>
            </w:del>
          </w:p>
        </w:tc>
        <w:tc>
          <w:tcPr>
            <w:tcW w:w="1097" w:type="pct"/>
            <w:shd w:val="clear" w:color="auto" w:fill="auto"/>
          </w:tcPr>
          <w:p w14:paraId="797DFED6" w14:textId="575A6722" w:rsidR="000008DA" w:rsidRPr="00FE792C" w:rsidDel="005B708C" w:rsidRDefault="000008DA">
            <w:pPr>
              <w:spacing w:after="0" w:line="0" w:lineRule="atLeast"/>
              <w:rPr>
                <w:del w:id="5564" w:author="arkat" w:date="2017-09-18T19:54:00Z"/>
                <w:color w:val="000000"/>
                <w:sz w:val="22"/>
              </w:rPr>
            </w:pPr>
            <w:del w:id="5565" w:author="arkat" w:date="2017-09-18T19:54:00Z">
              <w:r w:rsidRPr="00FE792C" w:rsidDel="005B708C">
                <w:rPr>
                  <w:color w:val="000000"/>
                  <w:sz w:val="22"/>
                </w:rPr>
                <w:delText>Transformation Rule/ NA</w:delText>
              </w:r>
            </w:del>
          </w:p>
        </w:tc>
        <w:tc>
          <w:tcPr>
            <w:tcW w:w="627" w:type="pct"/>
            <w:vMerge/>
            <w:shd w:val="clear" w:color="auto" w:fill="auto"/>
          </w:tcPr>
          <w:p w14:paraId="71A656E5" w14:textId="42336BA7" w:rsidR="000008DA" w:rsidRPr="00FE792C" w:rsidDel="005B708C" w:rsidRDefault="000008DA">
            <w:pPr>
              <w:spacing w:after="0" w:line="0" w:lineRule="atLeast"/>
              <w:rPr>
                <w:del w:id="5566" w:author="arkat" w:date="2017-09-18T19:54:00Z"/>
                <w:color w:val="000000"/>
                <w:sz w:val="22"/>
              </w:rPr>
            </w:pPr>
          </w:p>
        </w:tc>
        <w:tc>
          <w:tcPr>
            <w:tcW w:w="835" w:type="pct"/>
            <w:vMerge/>
            <w:shd w:val="clear" w:color="auto" w:fill="auto"/>
          </w:tcPr>
          <w:p w14:paraId="15607279" w14:textId="49B5B983" w:rsidR="000008DA" w:rsidRPr="00FE792C" w:rsidDel="005B708C" w:rsidRDefault="000008DA">
            <w:pPr>
              <w:spacing w:after="0" w:line="0" w:lineRule="atLeast"/>
              <w:rPr>
                <w:del w:id="5567" w:author="arkat" w:date="2017-09-18T19:54:00Z"/>
                <w:color w:val="000000"/>
                <w:sz w:val="22"/>
              </w:rPr>
              <w:pPrChange w:id="5568" w:author="arkat" w:date="2017-09-29T22:49:00Z">
                <w:pPr>
                  <w:spacing w:after="0" w:line="0" w:lineRule="atLeast"/>
                  <w:jc w:val="center"/>
                </w:pPr>
              </w:pPrChange>
            </w:pPr>
          </w:p>
        </w:tc>
        <w:tc>
          <w:tcPr>
            <w:tcW w:w="1305" w:type="pct"/>
            <w:vMerge/>
            <w:shd w:val="clear" w:color="auto" w:fill="auto"/>
          </w:tcPr>
          <w:p w14:paraId="3014595C" w14:textId="5B9ABA3E" w:rsidR="000008DA" w:rsidRPr="00FE792C" w:rsidDel="005B708C" w:rsidRDefault="000008DA">
            <w:pPr>
              <w:spacing w:after="0" w:line="0" w:lineRule="atLeast"/>
              <w:rPr>
                <w:del w:id="5569" w:author="arkat" w:date="2017-09-18T19:54:00Z"/>
                <w:color w:val="000000"/>
                <w:sz w:val="22"/>
              </w:rPr>
              <w:pPrChange w:id="5570" w:author="arkat" w:date="2017-09-29T22:49:00Z">
                <w:pPr>
                  <w:spacing w:after="0" w:line="0" w:lineRule="atLeast"/>
                  <w:jc w:val="center"/>
                </w:pPr>
              </w:pPrChange>
            </w:pPr>
          </w:p>
        </w:tc>
      </w:tr>
      <w:tr w:rsidR="000008DA" w:rsidRPr="00FE792C" w:rsidDel="005B708C" w14:paraId="2C71E748" w14:textId="2EF8211F" w:rsidTr="000008DA">
        <w:trPr>
          <w:trHeight w:val="260"/>
          <w:del w:id="5571" w:author="arkat" w:date="2017-09-18T19:54:00Z"/>
        </w:trPr>
        <w:tc>
          <w:tcPr>
            <w:tcW w:w="533" w:type="pct"/>
            <w:vMerge/>
            <w:shd w:val="clear" w:color="auto" w:fill="auto"/>
          </w:tcPr>
          <w:p w14:paraId="128B6C33" w14:textId="2CA478EB" w:rsidR="000008DA" w:rsidRPr="00FE792C" w:rsidDel="005B708C" w:rsidRDefault="000008DA">
            <w:pPr>
              <w:spacing w:after="0" w:line="0" w:lineRule="atLeast"/>
              <w:rPr>
                <w:del w:id="5572" w:author="arkat" w:date="2017-09-18T19:54:00Z"/>
                <w:color w:val="000000"/>
                <w:sz w:val="22"/>
              </w:rPr>
            </w:pPr>
          </w:p>
        </w:tc>
        <w:tc>
          <w:tcPr>
            <w:tcW w:w="604" w:type="pct"/>
            <w:shd w:val="clear" w:color="auto" w:fill="auto"/>
          </w:tcPr>
          <w:p w14:paraId="09C296EE" w14:textId="3CBFA850" w:rsidR="000008DA" w:rsidRPr="00FE792C" w:rsidDel="005B708C" w:rsidRDefault="000008DA">
            <w:pPr>
              <w:spacing w:after="0" w:line="0" w:lineRule="atLeast"/>
              <w:rPr>
                <w:del w:id="5573" w:author="arkat" w:date="2017-09-18T19:54:00Z"/>
                <w:color w:val="000000"/>
                <w:sz w:val="22"/>
              </w:rPr>
            </w:pPr>
            <w:del w:id="5574" w:author="arkat" w:date="2017-09-18T19:54:00Z">
              <w:r w:rsidRPr="00FE792C" w:rsidDel="005B708C">
                <w:rPr>
                  <w:color w:val="000000"/>
                  <w:sz w:val="22"/>
                </w:rPr>
                <w:delText xml:space="preserve">Hu and Shat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"Hu", "given" : "Zhaoxia", "non-dropping-particle" : "", "parse-names" : false, "suffix" : "" }, { "dropping-particle" : "", "family" : "Shatz", "given" : "Sol M", "non-dropping-particle" : "", "parse-names" : false, "suffix" : "" } ], "container-title" : "Seke", "id" : "ITEM-1", "issued" : { "date-parts" : [ [ "2004" ] ] }, "page" : "213-219", "title" : "Mapping UML Diagrams to a Petri Net Notation for System Simulation", "type" : "article-journal" }, "uris" : [ "http://www.mendeley.com/documents/?uuid=ff18d442-061f-4b5d-a2ce-275a0602cdc6" ] } ], "mendeley" : { "formattedCitation" : "(Hu &amp; Shatz, 2004)", "plainTextFormattedCitation" : "(Hu &amp; Shatz, 2004)", "previouslyFormattedCitation" : "[67]"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(Hu &amp; Shatz, 2004)</w:delText>
              </w:r>
              <w:r w:rsidRPr="00FE792C" w:rsidDel="005B708C">
                <w:rPr>
                  <w:color w:val="000000"/>
                  <w:sz w:val="22"/>
                </w:rPr>
                <w:fldChar w:fldCharType="end"/>
              </w:r>
            </w:del>
          </w:p>
        </w:tc>
        <w:tc>
          <w:tcPr>
            <w:tcW w:w="1097" w:type="pct"/>
            <w:shd w:val="clear" w:color="auto" w:fill="auto"/>
          </w:tcPr>
          <w:p w14:paraId="0924D6FF" w14:textId="1FA8CFD8" w:rsidR="000008DA" w:rsidRPr="00FE792C" w:rsidDel="005B708C" w:rsidRDefault="000008DA">
            <w:pPr>
              <w:spacing w:after="0" w:line="0" w:lineRule="atLeast"/>
              <w:rPr>
                <w:del w:id="5575" w:author="arkat" w:date="2017-09-18T19:54:00Z"/>
                <w:color w:val="000000"/>
                <w:sz w:val="22"/>
              </w:rPr>
            </w:pPr>
            <w:del w:id="5576" w:author="arkat" w:date="2017-09-18T19:54:00Z">
              <w:r w:rsidRPr="00FE792C" w:rsidDel="005B708C">
                <w:rPr>
                  <w:color w:val="000000"/>
                  <w:sz w:val="22"/>
                </w:rPr>
                <w:delText>Mapping Rule/ Prototype Tool</w:delText>
              </w:r>
            </w:del>
          </w:p>
        </w:tc>
        <w:tc>
          <w:tcPr>
            <w:tcW w:w="627" w:type="pct"/>
            <w:vMerge/>
            <w:shd w:val="clear" w:color="auto" w:fill="auto"/>
          </w:tcPr>
          <w:p w14:paraId="6558A065" w14:textId="2A3A4F96" w:rsidR="000008DA" w:rsidRPr="00FE792C" w:rsidDel="005B708C" w:rsidRDefault="000008DA">
            <w:pPr>
              <w:spacing w:after="0" w:line="0" w:lineRule="atLeast"/>
              <w:rPr>
                <w:del w:id="5577" w:author="arkat" w:date="2017-09-18T19:54:00Z"/>
                <w:color w:val="000000"/>
                <w:sz w:val="22"/>
              </w:rPr>
            </w:pPr>
          </w:p>
        </w:tc>
        <w:tc>
          <w:tcPr>
            <w:tcW w:w="835" w:type="pct"/>
            <w:vMerge/>
            <w:shd w:val="clear" w:color="auto" w:fill="auto"/>
          </w:tcPr>
          <w:p w14:paraId="140E1F88" w14:textId="1A0BF739" w:rsidR="000008DA" w:rsidRPr="00FE792C" w:rsidDel="005B708C" w:rsidRDefault="000008DA">
            <w:pPr>
              <w:spacing w:after="0" w:line="0" w:lineRule="atLeast"/>
              <w:rPr>
                <w:del w:id="5578" w:author="arkat" w:date="2017-09-18T19:54:00Z"/>
                <w:color w:val="000000"/>
                <w:sz w:val="22"/>
              </w:rPr>
              <w:pPrChange w:id="5579" w:author="arkat" w:date="2017-09-29T22:49:00Z">
                <w:pPr>
                  <w:spacing w:after="0" w:line="0" w:lineRule="atLeast"/>
                  <w:jc w:val="center"/>
                </w:pPr>
              </w:pPrChange>
            </w:pPr>
          </w:p>
        </w:tc>
        <w:tc>
          <w:tcPr>
            <w:tcW w:w="1305" w:type="pct"/>
            <w:vMerge/>
            <w:shd w:val="clear" w:color="auto" w:fill="auto"/>
          </w:tcPr>
          <w:p w14:paraId="7CDC59E7" w14:textId="5818155B" w:rsidR="000008DA" w:rsidRPr="00FE792C" w:rsidDel="005B708C" w:rsidRDefault="000008DA">
            <w:pPr>
              <w:spacing w:after="0" w:line="0" w:lineRule="atLeast"/>
              <w:rPr>
                <w:del w:id="5580" w:author="arkat" w:date="2017-09-18T19:54:00Z"/>
                <w:color w:val="000000"/>
                <w:sz w:val="22"/>
              </w:rPr>
              <w:pPrChange w:id="5581" w:author="arkat" w:date="2017-09-29T22:49:00Z">
                <w:pPr>
                  <w:spacing w:after="0" w:line="0" w:lineRule="atLeast"/>
                  <w:jc w:val="center"/>
                </w:pPr>
              </w:pPrChange>
            </w:pPr>
          </w:p>
        </w:tc>
      </w:tr>
      <w:tr w:rsidR="000008DA" w:rsidRPr="00FE792C" w:rsidDel="005B708C" w14:paraId="33C48A09" w14:textId="2362CDE6" w:rsidTr="000008DA">
        <w:trPr>
          <w:del w:id="5582" w:author="arkat" w:date="2017-09-18T19:54:00Z"/>
        </w:trPr>
        <w:tc>
          <w:tcPr>
            <w:tcW w:w="533" w:type="pct"/>
            <w:shd w:val="clear" w:color="auto" w:fill="auto"/>
          </w:tcPr>
          <w:p w14:paraId="28C29272" w14:textId="001B6CAB" w:rsidR="000008DA" w:rsidRPr="00FE792C" w:rsidDel="005B708C" w:rsidRDefault="000008DA">
            <w:pPr>
              <w:spacing w:after="0" w:line="0" w:lineRule="atLeast"/>
              <w:rPr>
                <w:del w:id="5583" w:author="arkat" w:date="2017-09-18T19:54:00Z"/>
                <w:color w:val="000000"/>
                <w:sz w:val="22"/>
              </w:rPr>
            </w:pPr>
            <w:del w:id="5584" w:author="arkat" w:date="2017-09-18T19:54:00Z">
              <w:r w:rsidRPr="00FE792C" w:rsidDel="005B708C">
                <w:rPr>
                  <w:color w:val="000000"/>
                  <w:sz w:val="22"/>
                </w:rPr>
                <w:delText>UML AD to YAWL</w:delText>
              </w:r>
            </w:del>
          </w:p>
        </w:tc>
        <w:tc>
          <w:tcPr>
            <w:tcW w:w="604" w:type="pct"/>
            <w:shd w:val="clear" w:color="auto" w:fill="auto"/>
          </w:tcPr>
          <w:p w14:paraId="4B78D85C" w14:textId="37249DC2" w:rsidR="000008DA" w:rsidRPr="00FE792C" w:rsidDel="005B708C" w:rsidRDefault="000008DA">
            <w:pPr>
              <w:spacing w:after="0" w:line="0" w:lineRule="atLeast"/>
              <w:rPr>
                <w:del w:id="5585" w:author="arkat" w:date="2017-09-18T19:54:00Z"/>
                <w:color w:val="000000"/>
                <w:sz w:val="22"/>
              </w:rPr>
            </w:pPr>
            <w:del w:id="5586" w:author="arkat" w:date="2017-09-18T19:54:00Z">
              <w:r w:rsidRPr="00FE792C" w:rsidDel="005B708C">
                <w:rPr>
                  <w:color w:val="000000"/>
                  <w:sz w:val="22"/>
                </w:rPr>
                <w:delText xml:space="preserve">Han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"10.1007/978-3-642-33068-1_13", "ISBN" : "9783642330674", "ISSN" : "18651348", "abstract" : "Business process verification is an important topic in business process management (BPM). The verification of standard UML Activity Diagram is not easy due to lack of mature tools. YAWL (yet another workflow language) has a formal semantics based on Petri net; verification of YAWL model seems easier than other modeling languages such as UML-AD. A series of mature verification tools has been released (Woflan, WofYAWL, ProM) based on YAWL to find structural errors, such as deadlocks in the model. These tools can be used for verifying UML-AD models if they can be transformed to YAWL models. The most challenging problem is that some control-flow patterns in UML-AD can't be transformed via an element-to-element mapping. To solve this problem we provide a control-flow pattern based method for transforming a UML-AD model to YAWL. We regard these patterns that need to be transformed as whole model segments, pick them out from the UML-AD model and transform the left part using an element-to-element mapping as well as an object flow transforming method. We subsequently transform the picked-out patterns via patterns-based transformation and combine all the transformed YAWL segments to a new YAWL net. \u00a9 2012 Springer-Verlag.", "author" : [ { "dropping-particle" : "", "family" : "Han", "given" : "Zhaogang", "non-dropping-particle" : "", "parse-names" : false, "suffix" : "" }, { "dropping-particle" : "", "family" : "Zhang", "given" : "Li", "non-dropping-particle" : "", "parse-names" : false, "suffix" : "" }, { "dropping-particle" : "", "family" : "Ling", "given" : "Jiming", "non-dropping-particle" : "", "parse-names" : false, "suffix" : "" }, { "dropping-particle" : "", "family" : "Huang", "given" : "Shihong", "non-dropping-particle" : "", "parse-names" : false, "suffix" : "" } ], "container-title" : "Lecture Notes in Business Information Processing", "id" : "ITEM-1", "issue" : "July 2005", "issued" : { "date-parts" : [ [ "2012" ] ] }, "page" : "129-145", "title" : "Control-flow pattern based transformation from UML activity diagram to YAWL", "type" : "article-journal", "volume" : "122 LNBIP" }, "uris" : [ "http://www.mendeley.com/documents/?uuid=c189ee40-4dbc-47ef-bc77-7f6a7f2d32c5" ] } ], "mendeley" : { "formattedCitation" : "(Han &lt;i&gt;et al.&lt;/i&gt;, 2012)", "plainTextFormattedCitation" : "(Han et al., 2012)", "previouslyFormattedCitation" : "[61]"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(Han </w:delText>
              </w:r>
              <w:r w:rsidR="003633A2" w:rsidRPr="003633A2" w:rsidDel="005B708C">
                <w:rPr>
                  <w:i/>
                  <w:noProof/>
                  <w:color w:val="000000"/>
                  <w:sz w:val="22"/>
                </w:rPr>
                <w:delText>et al.</w:delText>
              </w:r>
              <w:r w:rsidR="003633A2" w:rsidRPr="003633A2" w:rsidDel="005B708C">
                <w:rPr>
                  <w:noProof/>
                  <w:color w:val="000000"/>
                  <w:sz w:val="22"/>
                </w:rPr>
                <w:delText>, 2012)</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"10.1007/978-1-84996-257-5_27", "ISBN" : "978-1-84996-257-5", "abstract" : "Model transformations are frequently applied in business process modeling to bridge between languages on a different level of abstraction and formality. In this paper, we define a transformation from UML 2.0 Activity diagram (UML-AD for short) to YAWL, a formal workflow language that is able to capture all of the 20 workflow patterns reported in [1]. We illustrate the transformation challenges and present a suitable transformation algorithm. The benefit of the transformation is threefold. First, it clarifies the semantics of UML-AD via a mapping to YAWL. Second, the deployment of UML-AD business process models as workflows is simplified. Third, UML-AD models can be analyzed with YAWL verification tools.", "author" : [ { "dropping-particle" : "", "family" : "Han", "given" : "Zhaogang", "non-dropping-particle" : "", "parse-names" : false, "suffix" : "" }, { "dropping-particle" : "", "family" : "Zhang", "given" : "Li", "non-dropping-particle" : "", "parse-names" : false, "suffix" : "" }, { "dropping-particle" : "", "family" : "Ling", "given" : "Jimin", "non-dropping-particle" : "", "parse-names" : false, "suffix" : "" } ], "container-title" : "Enterprise Interoperability IV, Making the Internet of the Future for the Future of Enterprise", "id" : "ITEM-1", "issue" : "2007", "issued" : { "date-parts" : [ [ "2010" ] ] }, "page" : "289-299", "title" : "Transformation of UML Activity Diagram to YAWL", "type" : "article-journal" }, "uris" : [ "http://www.mendeley.com/documents/?uuid=00419301-7766-444e-83e8-f377984c8e37" ] } ], "mendeley" : { "formattedCitation" : "(Han &lt;i&gt;et al.&lt;/i&gt;, 2010)", "plainTextFormattedCitation" : "(Han et al., 2010)", "previouslyFormattedCitation" : "[62]"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(Han </w:delText>
              </w:r>
              <w:r w:rsidR="003633A2" w:rsidRPr="003633A2" w:rsidDel="005B708C">
                <w:rPr>
                  <w:i/>
                  <w:noProof/>
                  <w:color w:val="000000"/>
                  <w:sz w:val="22"/>
                </w:rPr>
                <w:delText>et al.</w:delText>
              </w:r>
              <w:r w:rsidR="003633A2" w:rsidRPr="003633A2" w:rsidDel="005B708C">
                <w:rPr>
                  <w:noProof/>
                  <w:color w:val="000000"/>
                  <w:sz w:val="22"/>
                </w:rPr>
                <w:delText>, 2010)</w:delText>
              </w:r>
              <w:r w:rsidRPr="00FE792C" w:rsidDel="005B708C">
                <w:rPr>
                  <w:color w:val="000000"/>
                  <w:sz w:val="22"/>
                </w:rPr>
                <w:fldChar w:fldCharType="end"/>
              </w:r>
            </w:del>
          </w:p>
        </w:tc>
        <w:tc>
          <w:tcPr>
            <w:tcW w:w="1097" w:type="pct"/>
            <w:shd w:val="clear" w:color="auto" w:fill="auto"/>
          </w:tcPr>
          <w:p w14:paraId="76111D0E" w14:textId="12C4F9D1" w:rsidR="000008DA" w:rsidRPr="00FE792C" w:rsidDel="005B708C" w:rsidRDefault="000008DA">
            <w:pPr>
              <w:spacing w:after="0" w:line="0" w:lineRule="atLeast"/>
              <w:rPr>
                <w:del w:id="5587" w:author="arkat" w:date="2017-09-18T19:54:00Z"/>
                <w:color w:val="000000"/>
                <w:sz w:val="22"/>
              </w:rPr>
            </w:pPr>
            <w:del w:id="5588" w:author="arkat" w:date="2017-09-18T19:54:00Z">
              <w:r w:rsidRPr="00FE792C" w:rsidDel="005B708C">
                <w:rPr>
                  <w:color w:val="000000"/>
                  <w:sz w:val="22"/>
                </w:rPr>
                <w:delText>Mapping Rule/ NA</w:delText>
              </w:r>
            </w:del>
          </w:p>
        </w:tc>
        <w:tc>
          <w:tcPr>
            <w:tcW w:w="627" w:type="pct"/>
            <w:shd w:val="clear" w:color="auto" w:fill="auto"/>
          </w:tcPr>
          <w:p w14:paraId="0994A7E9" w14:textId="29B07CBA" w:rsidR="000008DA" w:rsidRPr="00FE792C" w:rsidDel="005B708C" w:rsidRDefault="000008DA">
            <w:pPr>
              <w:spacing w:after="0" w:line="0" w:lineRule="atLeast"/>
              <w:rPr>
                <w:del w:id="5589" w:author="arkat" w:date="2017-09-18T19:54:00Z"/>
                <w:color w:val="000000"/>
                <w:sz w:val="22"/>
              </w:rPr>
            </w:pPr>
            <w:del w:id="5590" w:author="arkat" w:date="2017-09-18T19:54:00Z">
              <w:r w:rsidRPr="00FE792C" w:rsidDel="005B708C">
                <w:rPr>
                  <w:color w:val="000000"/>
                  <w:sz w:val="22"/>
                </w:rPr>
                <w:delText>YAWL to UML AD</w:delText>
              </w:r>
            </w:del>
          </w:p>
        </w:tc>
        <w:tc>
          <w:tcPr>
            <w:tcW w:w="835" w:type="pct"/>
            <w:shd w:val="clear" w:color="auto" w:fill="auto"/>
          </w:tcPr>
          <w:p w14:paraId="26FA5902" w14:textId="72ADAF14" w:rsidR="000008DA" w:rsidRPr="00FE792C" w:rsidDel="005B708C" w:rsidRDefault="000008DA">
            <w:pPr>
              <w:spacing w:after="0" w:line="0" w:lineRule="atLeast"/>
              <w:rPr>
                <w:del w:id="5591" w:author="arkat" w:date="2017-09-18T19:54:00Z"/>
                <w:color w:val="000000"/>
                <w:sz w:val="22"/>
              </w:rPr>
              <w:pPrChange w:id="5592" w:author="arkat" w:date="2017-09-29T22:49:00Z">
                <w:pPr>
                  <w:spacing w:after="0" w:line="0" w:lineRule="atLeast"/>
                  <w:jc w:val="center"/>
                </w:pPr>
              </w:pPrChange>
            </w:pPr>
            <w:del w:id="5593" w:author="arkat" w:date="2017-09-18T19:54:00Z">
              <w:r w:rsidRPr="00FE792C" w:rsidDel="005B708C">
                <w:rPr>
                  <w:color w:val="000000"/>
                  <w:sz w:val="22"/>
                </w:rPr>
                <w:delText>-</w:delText>
              </w:r>
            </w:del>
          </w:p>
        </w:tc>
        <w:tc>
          <w:tcPr>
            <w:tcW w:w="1305" w:type="pct"/>
            <w:shd w:val="clear" w:color="auto" w:fill="auto"/>
          </w:tcPr>
          <w:p w14:paraId="6D356084" w14:textId="0C22855C" w:rsidR="000008DA" w:rsidRPr="00FE792C" w:rsidDel="005B708C" w:rsidRDefault="000008DA">
            <w:pPr>
              <w:spacing w:after="0" w:line="0" w:lineRule="atLeast"/>
              <w:rPr>
                <w:del w:id="5594" w:author="arkat" w:date="2017-09-18T19:54:00Z"/>
                <w:color w:val="000000"/>
                <w:sz w:val="22"/>
              </w:rPr>
              <w:pPrChange w:id="5595" w:author="arkat" w:date="2017-09-29T22:49:00Z">
                <w:pPr>
                  <w:spacing w:after="0" w:line="0" w:lineRule="atLeast"/>
                  <w:jc w:val="center"/>
                </w:pPr>
              </w:pPrChange>
            </w:pPr>
          </w:p>
        </w:tc>
      </w:tr>
    </w:tbl>
    <w:p w14:paraId="2F83B830" w14:textId="2081C23B" w:rsidR="003633A2" w:rsidDel="005B708C" w:rsidRDefault="003633A2">
      <w:pPr>
        <w:pStyle w:val="BodyTextFirstIndent"/>
        <w:ind w:firstLine="0"/>
        <w:rPr>
          <w:del w:id="5596" w:author="arkat" w:date="2017-09-18T19:54:00Z"/>
          <w:lang w:val="en-US"/>
        </w:rPr>
        <w:sectPr w:rsidR="003633A2" w:rsidDel="005B708C" w:rsidSect="003633A2">
          <w:pgSz w:w="16838" w:h="11906" w:orient="landscape"/>
          <w:pgMar w:top="1699" w:right="1699" w:bottom="2275" w:left="1555" w:header="706" w:footer="706" w:gutter="0"/>
          <w:pgNumType w:start="1"/>
          <w:cols w:space="708"/>
          <w:docGrid w:linePitch="360"/>
        </w:sectPr>
        <w:pPrChange w:id="5597" w:author="arkat" w:date="2017-09-29T22:49:00Z">
          <w:pPr>
            <w:pStyle w:val="BodyTextFirstIndent"/>
          </w:pPr>
        </w:pPrChange>
      </w:pPr>
    </w:p>
    <w:p w14:paraId="607AB3AA" w14:textId="1389AEB5" w:rsidR="000008DA" w:rsidRPr="00B22874" w:rsidDel="0058751D" w:rsidRDefault="000008DA">
      <w:pPr>
        <w:pStyle w:val="BodyTextFirstIndent"/>
        <w:ind w:firstLine="0"/>
        <w:rPr>
          <w:del w:id="5598" w:author="arkat" w:date="2017-09-25T14:49:00Z"/>
          <w:lang w:val="en-US"/>
        </w:rPr>
        <w:pPrChange w:id="5599" w:author="arkat" w:date="2017-09-29T22:49:00Z">
          <w:pPr>
            <w:pStyle w:val="BodyTextFirstIndent"/>
          </w:pPr>
        </w:pPrChange>
      </w:pPr>
    </w:p>
    <w:p w14:paraId="16011D36" w14:textId="522848A5" w:rsidR="00512B53" w:rsidDel="00BE6DCA" w:rsidRDefault="00512B53">
      <w:pPr>
        <w:pStyle w:val="Heading3"/>
        <w:numPr>
          <w:ilvl w:val="0"/>
          <w:numId w:val="0"/>
        </w:numPr>
        <w:jc w:val="both"/>
        <w:rPr>
          <w:del w:id="5600" w:author="arkat" w:date="2017-09-18T19:56:00Z"/>
          <w:i/>
        </w:rPr>
        <w:pPrChange w:id="5601" w:author="arkat" w:date="2017-09-29T22:49:00Z">
          <w:pPr>
            <w:pStyle w:val="Heading3"/>
          </w:pPr>
        </w:pPrChange>
      </w:pPr>
      <w:del w:id="5602" w:author="arkat" w:date="2017-09-18T19:56:00Z">
        <w:r w:rsidDel="00BE6DCA">
          <w:delText xml:space="preserve">Transformasi dengan pendekatan </w:delText>
        </w:r>
        <w:r w:rsidRPr="00383FE8" w:rsidDel="00BE6DCA">
          <w:rPr>
            <w:i/>
          </w:rPr>
          <w:delText>indirect mapping</w:delText>
        </w:r>
      </w:del>
    </w:p>
    <w:p w14:paraId="0B550AC1" w14:textId="163198BA" w:rsidR="00210C61" w:rsidDel="00BE6DCA" w:rsidRDefault="00210C61">
      <w:pPr>
        <w:pStyle w:val="BodyText"/>
        <w:rPr>
          <w:del w:id="5603" w:author="arkat" w:date="2017-09-18T19:56:00Z"/>
          <w:rFonts w:eastAsia="Times New Roman" w:cs="Times New Roman"/>
          <w:bCs/>
          <w:szCs w:val="24"/>
        </w:rPr>
      </w:pPr>
      <w:del w:id="5604" w:author="arkat" w:date="2017-09-18T19:56:00Z">
        <w:r w:rsidDel="00BE6DCA">
          <w:rPr>
            <w:rFonts w:eastAsia="Times New Roman" w:cs="Times New Roman"/>
            <w:b/>
            <w:bCs/>
            <w:sz w:val="26"/>
          </w:rPr>
          <w:delText xml:space="preserve"> </w:delText>
        </w:r>
        <w:r w:rsidR="00B22874" w:rsidDel="00BE6DCA">
          <w:rPr>
            <w:rFonts w:eastAsia="Times New Roman" w:cs="Times New Roman"/>
            <w:bCs/>
            <w:szCs w:val="24"/>
          </w:rPr>
          <w:delText xml:space="preserve"> </w:delText>
        </w:r>
        <w:r w:rsidR="00523105" w:rsidDel="00BE6DCA">
          <w:rPr>
            <w:rFonts w:eastAsia="Times New Roman" w:cs="Times New Roman"/>
            <w:bCs/>
            <w:szCs w:val="24"/>
          </w:rPr>
          <w:delText xml:space="preserve">Ada beberapa teknik transformasi yang menggunakan pendekatan </w:delText>
        </w:r>
        <w:r w:rsidR="00523105" w:rsidRPr="00523105" w:rsidDel="00BE6DCA">
          <w:rPr>
            <w:rFonts w:eastAsia="Times New Roman" w:cs="Times New Roman"/>
            <w:bCs/>
            <w:i/>
            <w:szCs w:val="24"/>
          </w:rPr>
          <w:delText>indirect mapping</w:delText>
        </w:r>
        <w:r w:rsidR="00523105" w:rsidDel="00BE6DCA">
          <w:rPr>
            <w:rFonts w:eastAsia="Times New Roman" w:cs="Times New Roman"/>
            <w:bCs/>
            <w:i/>
            <w:szCs w:val="24"/>
          </w:rPr>
          <w:delText xml:space="preserve"> </w:delText>
        </w:r>
        <w:r w:rsidR="00523105" w:rsidDel="00BE6DCA">
          <w:rPr>
            <w:rFonts w:eastAsia="Times New Roman" w:cs="Times New Roman"/>
            <w:bCs/>
            <w:szCs w:val="24"/>
          </w:rPr>
          <w:delText xml:space="preserve">yang telah dilakukan peneliti dan diterbitkan di jurnal internasional, </w:delText>
        </w:r>
        <w:r w:rsidR="00D17B1C" w:rsidDel="00BE6DCA">
          <w:rPr>
            <w:rFonts w:eastAsia="Times New Roman" w:cs="Times New Roman"/>
            <w:bCs/>
            <w:szCs w:val="24"/>
          </w:rPr>
          <w:delText xml:space="preserve">pendekatan </w:delText>
        </w:r>
        <w:r w:rsidR="00D17B1C" w:rsidRPr="00D17B1C" w:rsidDel="00BE6DCA">
          <w:rPr>
            <w:rFonts w:eastAsia="Times New Roman" w:cs="Times New Roman"/>
            <w:bCs/>
            <w:i/>
            <w:szCs w:val="24"/>
          </w:rPr>
          <w:delText>indirect mapping</w:delText>
        </w:r>
        <w:r w:rsidR="00D17B1C" w:rsidDel="00BE6DCA">
          <w:rPr>
            <w:rFonts w:eastAsia="Times New Roman" w:cs="Times New Roman"/>
            <w:bCs/>
            <w:szCs w:val="24"/>
          </w:rPr>
          <w:delText xml:space="preserve"> lebih karena menggunakan ulang pemetaan yang telah ada,</w:delText>
        </w:r>
        <w:r w:rsidR="00AF62C2" w:rsidDel="00BE6DCA">
          <w:rPr>
            <w:rFonts w:eastAsia="Times New Roman" w:cs="Times New Roman"/>
            <w:bCs/>
            <w:szCs w:val="24"/>
          </w:rPr>
          <w:delText xml:space="preserve"> akan tetapi tidak akan efektif.</w:delText>
        </w:r>
        <w:r w:rsidR="00D17B1C" w:rsidDel="00BE6DCA">
          <w:rPr>
            <w:rFonts w:eastAsia="Times New Roman" w:cs="Times New Roman"/>
            <w:bCs/>
            <w:szCs w:val="24"/>
          </w:rPr>
          <w:delText xml:space="preserve"> ada beberapa penelitian </w:delText>
        </w:r>
        <w:r w:rsidR="00523105" w:rsidDel="00BE6DCA">
          <w:rPr>
            <w:rFonts w:eastAsia="Times New Roman" w:cs="Times New Roman"/>
            <w:bCs/>
            <w:szCs w:val="24"/>
          </w:rPr>
          <w:delText>diantaranya adalah:</w:delText>
        </w:r>
      </w:del>
    </w:p>
    <w:p w14:paraId="7A730A22" w14:textId="701704EB" w:rsidR="00523105" w:rsidRPr="00523105" w:rsidDel="00BE6DCA" w:rsidRDefault="00C15C92">
      <w:pPr>
        <w:pStyle w:val="BodyText"/>
        <w:rPr>
          <w:del w:id="5605" w:author="arkat" w:date="2017-09-18T19:56:00Z"/>
          <w:szCs w:val="24"/>
        </w:rPr>
      </w:pPr>
      <w:del w:id="5606" w:author="arkat" w:date="2017-09-18T19:56:00Z">
        <w:r w:rsidDel="00BE6DCA">
          <w:rPr>
            <w:rFonts w:eastAsia="Times New Roman" w:cs="Times New Roman"/>
            <w:bCs/>
            <w:szCs w:val="24"/>
          </w:rPr>
          <w:delText xml:space="preserve"> - W.M.P Van der aalst transformasi dari BPMN ke Petri Nets</w:delText>
        </w:r>
      </w:del>
    </w:p>
    <w:p w14:paraId="43CA5704" w14:textId="0B86D300" w:rsidR="00512B53" w:rsidDel="00BE6DCA" w:rsidRDefault="00512B53">
      <w:pPr>
        <w:pStyle w:val="Heading3"/>
        <w:numPr>
          <w:ilvl w:val="0"/>
          <w:numId w:val="0"/>
        </w:numPr>
        <w:jc w:val="both"/>
        <w:rPr>
          <w:del w:id="5607" w:author="arkat" w:date="2017-09-18T19:56:00Z"/>
        </w:rPr>
        <w:pPrChange w:id="5608" w:author="arkat" w:date="2017-09-29T22:49:00Z">
          <w:pPr>
            <w:pStyle w:val="Heading3"/>
          </w:pPr>
        </w:pPrChange>
      </w:pPr>
      <w:del w:id="5609" w:author="arkat" w:date="2017-09-18T19:56:00Z">
        <w:r w:rsidDel="00BE6DCA">
          <w:delText>T</w:delText>
        </w:r>
        <w:r w:rsidR="00383FE8" w:rsidDel="00BE6DCA">
          <w:delText xml:space="preserve">ransformasi dengan pendekatan </w:delText>
        </w:r>
        <w:r w:rsidRPr="00383FE8" w:rsidDel="00BE6DCA">
          <w:rPr>
            <w:i/>
          </w:rPr>
          <w:delText>direct mapping</w:delText>
        </w:r>
      </w:del>
    </w:p>
    <w:p w14:paraId="44790959" w14:textId="09B2C163" w:rsidR="00512B53" w:rsidDel="00BE6DCA" w:rsidRDefault="00AF62C2">
      <w:pPr>
        <w:pStyle w:val="BodyText"/>
        <w:rPr>
          <w:del w:id="5610" w:author="arkat" w:date="2017-09-18T19:56:00Z"/>
        </w:rPr>
      </w:pPr>
      <w:del w:id="5611" w:author="arkat" w:date="2017-09-18T19:56:00Z">
        <w:r w:rsidDel="00BE6DCA">
          <w:delText xml:space="preserve"> Sedangkan beberapa pendekatan transformasi yang menggunakan pendekatan </w:delText>
        </w:r>
        <w:r w:rsidRPr="00AF62C2" w:rsidDel="00BE6DCA">
          <w:rPr>
            <w:i/>
          </w:rPr>
          <w:delText>direct mapping</w:delText>
        </w:r>
        <w:r w:rsidDel="00BE6DCA">
          <w:delText xml:space="preserve"> adalah:</w:delText>
        </w:r>
      </w:del>
    </w:p>
    <w:p w14:paraId="11D43748" w14:textId="29B1AFBC" w:rsidR="00AF62C2" w:rsidDel="00BE6DCA" w:rsidRDefault="00AF62C2">
      <w:pPr>
        <w:pStyle w:val="BodyText"/>
        <w:rPr>
          <w:del w:id="5612" w:author="arkat" w:date="2017-09-18T19:56:00Z"/>
        </w:rPr>
        <w:pPrChange w:id="5613" w:author="arkat" w:date="2017-09-29T22:49:00Z">
          <w:pPr>
            <w:pStyle w:val="BodyText"/>
            <w:numPr>
              <w:numId w:val="32"/>
            </w:numPr>
            <w:ind w:left="460" w:hanging="360"/>
          </w:pPr>
        </w:pPrChange>
      </w:pPr>
      <w:del w:id="5614" w:author="arkat" w:date="2017-09-18T19:56:00Z">
        <w:r w:rsidDel="00BE6DCA">
          <w:delText xml:space="preserve">Mendling dan Nuttgens (1992) </w:delText>
        </w:r>
      </w:del>
    </w:p>
    <w:p w14:paraId="2F8DAED6" w14:textId="079BF30B" w:rsidR="00A4057C" w:rsidDel="00BE6DCA" w:rsidRDefault="00AF62C2">
      <w:pPr>
        <w:pStyle w:val="BodyText"/>
        <w:rPr>
          <w:del w:id="5615" w:author="arkat" w:date="2017-09-18T19:56:00Z"/>
        </w:rPr>
        <w:pPrChange w:id="5616" w:author="arkat" w:date="2017-09-29T22:49:00Z">
          <w:pPr>
            <w:pStyle w:val="BodyText"/>
            <w:numPr>
              <w:numId w:val="32"/>
            </w:numPr>
            <w:ind w:left="460" w:hanging="360"/>
          </w:pPr>
        </w:pPrChange>
      </w:pPr>
      <w:del w:id="5617" w:author="arkat" w:date="2017-09-18T19:56:00Z">
        <w:r w:rsidDel="00BE6DCA">
          <w:delText>A Arkin et all</w:delText>
        </w:r>
      </w:del>
    </w:p>
    <w:p w14:paraId="08DCD4F0" w14:textId="50647004" w:rsidR="00A4057C" w:rsidRPr="00A4057C" w:rsidDel="00BE6DCA" w:rsidRDefault="00A4057C">
      <w:pPr>
        <w:pStyle w:val="BodyText"/>
        <w:rPr>
          <w:del w:id="5618" w:author="arkat" w:date="2017-09-18T19:56:00Z"/>
        </w:rPr>
        <w:pPrChange w:id="5619" w:author="arkat" w:date="2017-09-29T22:49:00Z">
          <w:pPr>
            <w:pStyle w:val="BodyText"/>
            <w:numPr>
              <w:numId w:val="32"/>
            </w:numPr>
            <w:ind w:left="460" w:hanging="360"/>
          </w:pPr>
        </w:pPrChange>
      </w:pPr>
      <w:del w:id="5620" w:author="arkat" w:date="2017-09-18T19:56:00Z">
        <w:r w:rsidRPr="00A4057C" w:rsidDel="00BE6DCA">
          <w:rPr>
            <w:rFonts w:ascii="Times New Roman" w:hAnsi="Times New Roman" w:cs="Times New Roman"/>
            <w:color w:val="000000"/>
            <w:sz w:val="21"/>
            <w:szCs w:val="21"/>
            <w:lang w:val="en-US"/>
          </w:rPr>
          <w:delText xml:space="preserve">O. Macek and K. Richta, “The BPM to UML activity diagram transformation using XSLT,” CEUR Workshop Proc., vol. 471, pp. 119–129, 2009 </w:delText>
        </w:r>
      </w:del>
    </w:p>
    <w:p w14:paraId="6C6C6C7A" w14:textId="0E5A5D36" w:rsidR="00A4057C" w:rsidRPr="00005266" w:rsidDel="00BE6DCA" w:rsidRDefault="00A4057C">
      <w:pPr>
        <w:pStyle w:val="ListParagraph"/>
        <w:widowControl w:val="0"/>
        <w:autoSpaceDE w:val="0"/>
        <w:autoSpaceDN w:val="0"/>
        <w:adjustRightInd w:val="0"/>
        <w:spacing w:after="240" w:line="240" w:lineRule="atLeast"/>
        <w:ind w:left="0"/>
        <w:rPr>
          <w:del w:id="5621" w:author="arkat" w:date="2017-09-18T19:56:00Z"/>
          <w:rFonts w:ascii="Times" w:hAnsi="Times" w:cs="Times"/>
          <w:color w:val="000000"/>
          <w:szCs w:val="24"/>
          <w:lang w:val="en-US"/>
        </w:rPr>
        <w:pPrChange w:id="5622"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5623" w:author="arkat" w:date="2017-09-18T19:56:00Z">
        <w:r w:rsidRPr="00A4057C" w:rsidDel="00BE6DCA">
          <w:rPr>
            <w:rFonts w:ascii="Times New Roman" w:hAnsi="Times New Roman" w:cs="Times New Roman"/>
            <w:color w:val="000000"/>
            <w:sz w:val="21"/>
            <w:szCs w:val="21"/>
            <w:lang w:val="en-US"/>
          </w:rPr>
          <w:delText xml:space="preserve">P. Kasar, “Business Process Verification using Formal Language Petri </w:delText>
        </w:r>
        <w:r w:rsidRPr="00005266" w:rsidDel="00BE6DCA">
          <w:rPr>
            <w:rFonts w:ascii="Times New Roman" w:hAnsi="Times New Roman" w:cs="Times New Roman"/>
            <w:color w:val="000000"/>
            <w:sz w:val="21"/>
            <w:szCs w:val="21"/>
            <w:lang w:val="en-US"/>
          </w:rPr>
          <w:delText>Net :</w:delText>
        </w:r>
        <w:r w:rsidR="00005266" w:rsidRPr="00005266" w:rsidDel="00BE6DCA">
          <w:rPr>
            <w:rFonts w:ascii="Times New Roman" w:hAnsi="Times New Roman" w:cs="Times New Roman"/>
            <w:color w:val="000000"/>
            <w:sz w:val="21"/>
            <w:szCs w:val="21"/>
            <w:lang w:val="en-US"/>
          </w:rPr>
          <w:delText xml:space="preserve"> An Approach,” pp. 14–17, 2014.</w:delText>
        </w:r>
      </w:del>
    </w:p>
    <w:p w14:paraId="7C75A647" w14:textId="1CA17DBA" w:rsidR="00A4057C" w:rsidRPr="00A4057C" w:rsidDel="00BE6DCA" w:rsidRDefault="00A4057C">
      <w:pPr>
        <w:pStyle w:val="ListParagraph"/>
        <w:widowControl w:val="0"/>
        <w:autoSpaceDE w:val="0"/>
        <w:autoSpaceDN w:val="0"/>
        <w:adjustRightInd w:val="0"/>
        <w:spacing w:after="240" w:line="240" w:lineRule="atLeast"/>
        <w:ind w:left="0"/>
        <w:rPr>
          <w:del w:id="5624" w:author="arkat" w:date="2017-09-18T19:56:00Z"/>
          <w:rFonts w:ascii="Times" w:hAnsi="Times" w:cs="Times"/>
          <w:color w:val="000000"/>
          <w:szCs w:val="24"/>
          <w:lang w:val="en-US"/>
        </w:rPr>
        <w:pPrChange w:id="5625"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5626" w:author="arkat" w:date="2017-09-18T19:56:00Z">
        <w:r w:rsidRPr="00A4057C" w:rsidDel="00BE6DCA">
          <w:rPr>
            <w:rFonts w:ascii="Times New Roman" w:hAnsi="Times New Roman" w:cs="Times New Roman"/>
            <w:color w:val="000000"/>
            <w:sz w:val="21"/>
            <w:szCs w:val="21"/>
            <w:lang w:val="en-US"/>
          </w:rPr>
          <w:delText xml:space="preserve">Mouline and A. Lyazidi, “Formal Verification of BPMN Models using PN,” Maroc 2013, 1st Int. Work. Model. Algorithms Reliab. Open Comput., no. April, pp. 0–4, 2013. </w:delText>
        </w:r>
      </w:del>
    </w:p>
    <w:p w14:paraId="21B786E6" w14:textId="2D962353" w:rsidR="009B1C70" w:rsidDel="00BE6DCA" w:rsidRDefault="009B1C70">
      <w:pPr>
        <w:widowControl w:val="0"/>
        <w:tabs>
          <w:tab w:val="left" w:pos="220"/>
          <w:tab w:val="left" w:pos="720"/>
        </w:tabs>
        <w:autoSpaceDE w:val="0"/>
        <w:autoSpaceDN w:val="0"/>
        <w:adjustRightInd w:val="0"/>
        <w:spacing w:after="240" w:line="240" w:lineRule="atLeast"/>
        <w:rPr>
          <w:del w:id="5627" w:author="arkat" w:date="2017-09-18T19:56:00Z"/>
          <w:rFonts w:ascii="Times" w:hAnsi="Times" w:cs="Times"/>
          <w:color w:val="000000"/>
          <w:szCs w:val="24"/>
          <w:lang w:val="en-US"/>
        </w:rPr>
        <w:pPrChange w:id="5628" w:author="arkat" w:date="2017-09-29T22:49:00Z">
          <w:pPr>
            <w:widowControl w:val="0"/>
            <w:numPr>
              <w:numId w:val="32"/>
            </w:numPr>
            <w:tabs>
              <w:tab w:val="left" w:pos="220"/>
              <w:tab w:val="left" w:pos="720"/>
            </w:tabs>
            <w:autoSpaceDE w:val="0"/>
            <w:autoSpaceDN w:val="0"/>
            <w:adjustRightInd w:val="0"/>
            <w:spacing w:after="240" w:line="240" w:lineRule="atLeast"/>
            <w:ind w:left="460" w:hanging="360"/>
            <w:jc w:val="left"/>
          </w:pPr>
        </w:pPrChange>
      </w:pPr>
      <w:del w:id="5629" w:author="arkat" w:date="2017-09-18T19:56:00Z">
        <w:r w:rsidDel="00BE6DCA">
          <w:rPr>
            <w:rFonts w:ascii="Times New Roman" w:hAnsi="Times New Roman" w:cs="Times New Roman"/>
            <w:color w:val="000000"/>
            <w:sz w:val="21"/>
            <w:szCs w:val="21"/>
            <w:lang w:val="en-US"/>
          </w:rPr>
          <w:delText xml:space="preserve">V. Kotsev, I. Stanev, and K. Grigorova, “BPMN-EPC-BPMN Converter (PDF Download Available),” 2011. [Online]. Available: https://www.researchgate.net/publication/265401318_BPMN-EPC- BPMN_Converter. [Accessed: 01-Feb-2017]. </w:delText>
        </w:r>
      </w:del>
    </w:p>
    <w:p w14:paraId="3B21C85E" w14:textId="71BD7B4A" w:rsidR="009B1C70" w:rsidRPr="009B1C70" w:rsidDel="00BE6DCA" w:rsidRDefault="009B1C70">
      <w:pPr>
        <w:pStyle w:val="ListParagraph"/>
        <w:widowControl w:val="0"/>
        <w:autoSpaceDE w:val="0"/>
        <w:autoSpaceDN w:val="0"/>
        <w:adjustRightInd w:val="0"/>
        <w:spacing w:after="240" w:line="240" w:lineRule="atLeast"/>
        <w:ind w:left="0"/>
        <w:rPr>
          <w:del w:id="5630" w:author="arkat" w:date="2017-09-18T19:56:00Z"/>
          <w:rFonts w:ascii="Times" w:hAnsi="Times" w:cs="Times"/>
          <w:color w:val="000000"/>
          <w:szCs w:val="24"/>
          <w:lang w:val="en-US"/>
        </w:rPr>
        <w:pPrChange w:id="5631"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5632" w:author="arkat" w:date="2017-09-18T19:56:00Z">
        <w:r w:rsidRPr="009B1C70" w:rsidDel="00BE6DCA">
          <w:rPr>
            <w:rFonts w:ascii="Times New Roman" w:hAnsi="Times New Roman" w:cs="Times New Roman"/>
            <w:color w:val="000000"/>
            <w:sz w:val="21"/>
            <w:szCs w:val="21"/>
            <w:lang w:val="en-US"/>
          </w:rPr>
          <w:delText xml:space="preserve">W. Tscheschner, “Transformation from EPC to BPMN,” Bus. Process Technol., 2006. </w:delText>
        </w:r>
      </w:del>
    </w:p>
    <w:p w14:paraId="60724A4A" w14:textId="31496447" w:rsidR="00AF62C2" w:rsidRPr="00512B53" w:rsidDel="0058751D" w:rsidRDefault="00AF62C2">
      <w:pPr>
        <w:pStyle w:val="BodyText"/>
        <w:rPr>
          <w:del w:id="5633" w:author="arkat" w:date="2017-09-25T14:49:00Z"/>
        </w:rPr>
        <w:pPrChange w:id="5634" w:author="arkat" w:date="2017-09-29T22:49:00Z">
          <w:pPr>
            <w:pStyle w:val="BodyText"/>
            <w:numPr>
              <w:numId w:val="32"/>
            </w:numPr>
            <w:ind w:left="460" w:hanging="360"/>
          </w:pPr>
        </w:pPrChange>
      </w:pPr>
    </w:p>
    <w:p w14:paraId="72686D73" w14:textId="6BAC5129" w:rsidR="004239BF" w:rsidDel="0058751D" w:rsidRDefault="004239BF">
      <w:pPr>
        <w:pStyle w:val="Heading2"/>
        <w:numPr>
          <w:ilvl w:val="0"/>
          <w:numId w:val="0"/>
        </w:numPr>
        <w:spacing w:before="0" w:after="0"/>
        <w:jc w:val="both"/>
        <w:rPr>
          <w:del w:id="5635" w:author="arkat" w:date="2017-09-25T14:49:00Z"/>
          <w:lang w:val="en-US"/>
        </w:rPr>
        <w:pPrChange w:id="5636" w:author="arkat" w:date="2017-09-29T22:49:00Z">
          <w:pPr>
            <w:pStyle w:val="Heading2"/>
            <w:spacing w:before="0" w:after="0"/>
          </w:pPr>
        </w:pPrChange>
      </w:pPr>
      <w:del w:id="5637" w:author="arkat" w:date="2017-09-25T14:49:00Z">
        <w:r w:rsidDel="0058751D">
          <w:rPr>
            <w:lang w:val="en-US"/>
          </w:rPr>
          <w:delText>Pemodelan Proses Bisnis</w:delText>
        </w:r>
      </w:del>
    </w:p>
    <w:p w14:paraId="2B3BD7FA" w14:textId="4FA620AE" w:rsidR="004239BF" w:rsidDel="0058751D" w:rsidRDefault="004239BF">
      <w:pPr>
        <w:pStyle w:val="BodyText"/>
        <w:spacing w:after="0"/>
        <w:rPr>
          <w:del w:id="5638" w:author="arkat" w:date="2017-09-25T14:49:00Z"/>
          <w:lang w:val="en-US"/>
        </w:rPr>
        <w:pPrChange w:id="5639" w:author="arkat" w:date="2017-09-29T22:49:00Z">
          <w:pPr>
            <w:pStyle w:val="BodyText"/>
            <w:spacing w:after="0"/>
            <w:ind w:firstLine="270"/>
          </w:pPr>
        </w:pPrChange>
      </w:pPr>
      <w:del w:id="5640" w:author="arkat" w:date="2017-09-25T14:49:00Z">
        <w:r w:rsidDel="0058751D">
          <w:rPr>
            <w:lang w:val="en-US"/>
          </w:rPr>
          <w:delText>Proses bisnis adalah</w:delText>
        </w:r>
        <w:r w:rsidRPr="003B592A" w:rsidDel="0058751D">
          <w:rPr>
            <w:lang w:val="en-US"/>
          </w:rPr>
          <w:delText xml:space="preserve"> serangkaian inst</w:delText>
        </w:r>
        <w:r w:rsidDel="0058751D">
          <w:rPr>
            <w:lang w:val="en-US"/>
          </w:rPr>
          <w:delText xml:space="preserve">rumen untuk mengorganisir suatu </w:delText>
        </w:r>
        <w:r w:rsidRPr="003B592A" w:rsidDel="0058751D">
          <w:rPr>
            <w:lang w:val="en-US"/>
          </w:rPr>
          <w:delText xml:space="preserve">kegiatan dan untuk meningkatkan pemahaman </w:delText>
        </w:r>
        <w:r w:rsidDel="0058751D">
          <w:rPr>
            <w:lang w:val="en-US"/>
          </w:rPr>
          <w:delText xml:space="preserve">atas keterkaitan suatu kegiatan </w:delText>
        </w:r>
        <w:r w:rsidRPr="003B592A" w:rsidDel="0058751D">
          <w:rPr>
            <w:lang w:val="en-US"/>
          </w:rPr>
          <w:delText>(Weske, 2007). Adapaun pengertian lain dari proses bisnis</w:delText>
        </w:r>
        <w:r w:rsidDel="0058751D">
          <w:rPr>
            <w:lang w:val="en-US"/>
          </w:rPr>
          <w:delText xml:space="preserve"> (Sparx Sytem, 2004) </w:delText>
        </w:r>
        <w:r w:rsidRPr="003B592A" w:rsidDel="0058751D">
          <w:rPr>
            <w:lang w:val="en-US"/>
          </w:rPr>
          <w:delText>adalah sekumpulan kegiatan atau aktifitas ya</w:delText>
        </w:r>
        <w:r w:rsidDel="0058751D">
          <w:rPr>
            <w:lang w:val="en-US"/>
          </w:rPr>
          <w:delText xml:space="preserve">ng dirancang untuk menghasilkan </w:delText>
        </w:r>
        <w:r w:rsidRPr="003B592A" w:rsidDel="0058751D">
          <w:rPr>
            <w:lang w:val="en-US"/>
          </w:rPr>
          <w:delText>suatu keluaran tertentu bagi pelanggan tert</w:delText>
        </w:r>
        <w:r w:rsidDel="0058751D">
          <w:rPr>
            <w:lang w:val="en-US"/>
          </w:rPr>
          <w:delText xml:space="preserve">entu. Menurut Hammer dan Champy </w:delText>
        </w:r>
        <w:r w:rsidRPr="003B592A" w:rsidDel="0058751D">
          <w:rPr>
            <w:lang w:val="en-US"/>
          </w:rPr>
          <w:delText>dalam Weske (2007) proses bisnis adalah sek</w:delText>
        </w:r>
        <w:r w:rsidDel="0058751D">
          <w:rPr>
            <w:lang w:val="en-US"/>
          </w:rPr>
          <w:delText xml:space="preserve">umpulan kegiatan yang mengambil </w:delText>
        </w:r>
        <w:r w:rsidRPr="003B592A" w:rsidDel="0058751D">
          <w:rPr>
            <w:lang w:val="en-US"/>
          </w:rPr>
          <w:delText>salah satu atau banyak masukan dan menciptak</w:delText>
        </w:r>
        <w:r w:rsidDel="0058751D">
          <w:rPr>
            <w:lang w:val="en-US"/>
          </w:rPr>
          <w:delText xml:space="preserve">an sebuah keluaran yang berguna bagi pelanggan. </w:delText>
        </w:r>
      </w:del>
    </w:p>
    <w:p w14:paraId="31D96DC2" w14:textId="14017A97" w:rsidR="004239BF" w:rsidDel="0058751D" w:rsidRDefault="004239BF">
      <w:pPr>
        <w:pStyle w:val="BodyText"/>
        <w:spacing w:after="0"/>
        <w:rPr>
          <w:del w:id="5641" w:author="arkat" w:date="2017-09-25T14:49:00Z"/>
          <w:lang w:val="en-US"/>
        </w:rPr>
        <w:pPrChange w:id="5642" w:author="arkat" w:date="2017-09-29T22:49:00Z">
          <w:pPr>
            <w:pStyle w:val="BodyText"/>
            <w:spacing w:after="0"/>
            <w:ind w:firstLine="270"/>
          </w:pPr>
        </w:pPrChange>
      </w:pPr>
      <w:del w:id="5643" w:author="arkat" w:date="2017-09-25T14:49:00Z">
        <w:r w:rsidRPr="003B592A" w:rsidDel="0058751D">
          <w:rPr>
            <w:lang w:val="en-US"/>
          </w:rPr>
          <w:delText>Menurut Rummler dan Brache dalam Sie</w:delText>
        </w:r>
        <w:r w:rsidDel="0058751D">
          <w:rPr>
            <w:lang w:val="en-US"/>
          </w:rPr>
          <w:delText xml:space="preserve">gel (2008) proses bisnis adalah </w:delText>
        </w:r>
        <w:r w:rsidRPr="003B592A" w:rsidDel="0058751D">
          <w:rPr>
            <w:lang w:val="en-US"/>
          </w:rPr>
          <w:delText>sekumpulan kegiatan dalam bisnis untuk menghas</w:delText>
        </w:r>
        <w:r w:rsidDel="0058751D">
          <w:rPr>
            <w:lang w:val="en-US"/>
          </w:rPr>
          <w:delText>ilkan produk dan jasa. Kegiata</w:delText>
        </w:r>
        <w:r w:rsidR="00933F25" w:rsidDel="0058751D">
          <w:rPr>
            <w:lang w:val="en-US"/>
          </w:rPr>
          <w:delText>n</w:delText>
        </w:r>
        <w:r w:rsidDel="0058751D">
          <w:rPr>
            <w:lang w:val="en-US"/>
          </w:rPr>
          <w:delText xml:space="preserve"> </w:delText>
        </w:r>
        <w:r w:rsidRPr="003B592A" w:rsidDel="0058751D">
          <w:rPr>
            <w:lang w:val="en-US"/>
          </w:rPr>
          <w:delText>proses bisnis ini dapat dilakukan baik seca</w:delText>
        </w:r>
        <w:r w:rsidDel="0058751D">
          <w:rPr>
            <w:lang w:val="en-US"/>
          </w:rPr>
          <w:delText xml:space="preserve">ra manual maupun dengan bantuan </w:delText>
        </w:r>
        <w:r w:rsidRPr="003B592A" w:rsidDel="0058751D">
          <w:rPr>
            <w:lang w:val="en-US"/>
          </w:rPr>
          <w:delText>sistem informasi (Weske, 2007). Dalam sebuah</w:delText>
        </w:r>
        <w:r w:rsidDel="0058751D">
          <w:rPr>
            <w:lang w:val="en-US"/>
          </w:rPr>
          <w:delText xml:space="preserve"> proses bisnis, harus mempunyai </w:delText>
        </w:r>
        <w:r w:rsidRPr="003B592A" w:rsidDel="0058751D">
          <w:rPr>
            <w:lang w:val="en-US"/>
          </w:rPr>
          <w:delText>(1) tujuan yang jelas, (2) adanya masukan, (3) a</w:delText>
        </w:r>
        <w:r w:rsidDel="0058751D">
          <w:rPr>
            <w:lang w:val="en-US"/>
          </w:rPr>
          <w:delText xml:space="preserve">danya keluaran, (4) menggunakan </w:delText>
        </w:r>
        <w:r w:rsidRPr="003B592A" w:rsidDel="0058751D">
          <w:rPr>
            <w:lang w:val="en-US"/>
          </w:rPr>
          <w:delText>resource, (5) mempunyai sejumlah kegiatan y</w:delText>
        </w:r>
        <w:r w:rsidDel="0058751D">
          <w:rPr>
            <w:lang w:val="en-US"/>
          </w:rPr>
          <w:delText xml:space="preserve">ang dalam beberapa tahapan, (6) </w:delText>
        </w:r>
        <w:r w:rsidRPr="003B592A" w:rsidDel="0058751D">
          <w:rPr>
            <w:lang w:val="en-US"/>
          </w:rPr>
          <w:delText>dapat mempengaruhi lebih dari satu unit d</w:delText>
        </w:r>
        <w:r w:rsidDel="0058751D">
          <w:rPr>
            <w:lang w:val="en-US"/>
          </w:rPr>
          <w:delText xml:space="preserve">alam oraganisasi, dan (7) dapat </w:delText>
        </w:r>
        <w:r w:rsidRPr="003B592A" w:rsidDel="0058751D">
          <w:rPr>
            <w:lang w:val="en-US"/>
          </w:rPr>
          <w:delText xml:space="preserve">menciptakan nilai atau value bagi konsumen (Sparx System, 2004).  </w:delText>
        </w:r>
      </w:del>
    </w:p>
    <w:p w14:paraId="7D548071" w14:textId="0F36BBD2" w:rsidR="004239BF" w:rsidDel="0058751D" w:rsidRDefault="004239BF">
      <w:pPr>
        <w:pStyle w:val="BodyText"/>
        <w:spacing w:after="0"/>
        <w:rPr>
          <w:del w:id="5644" w:author="arkat" w:date="2017-09-25T14:49:00Z"/>
          <w:lang w:val="en-US"/>
        </w:rPr>
        <w:pPrChange w:id="5645" w:author="arkat" w:date="2017-09-29T22:49:00Z">
          <w:pPr>
            <w:pStyle w:val="BodyText"/>
            <w:spacing w:after="0"/>
            <w:ind w:firstLine="270"/>
          </w:pPr>
        </w:pPrChange>
      </w:pPr>
      <w:del w:id="5646" w:author="arkat" w:date="2017-09-25T14:49:00Z">
        <w:r w:rsidRPr="003B592A" w:rsidDel="0058751D">
          <w:rPr>
            <w:lang w:val="en-US"/>
          </w:rPr>
          <w:delText>Menurut Weske (2007) sebuah proses bisnis terdiri dari serang</w:delText>
        </w:r>
        <w:r w:rsidDel="0058751D">
          <w:rPr>
            <w:lang w:val="en-US"/>
          </w:rPr>
          <w:delText xml:space="preserve">kaian </w:delText>
        </w:r>
        <w:r w:rsidRPr="003B592A" w:rsidDel="0058751D">
          <w:rPr>
            <w:lang w:val="en-US"/>
          </w:rPr>
          <w:delText>kegiatan yang dilakukan dalam koordinasi d</w:delText>
        </w:r>
        <w:r w:rsidDel="0058751D">
          <w:rPr>
            <w:lang w:val="en-US"/>
          </w:rPr>
          <w:delText xml:space="preserve">i lingkungan bisnis dan teknis. </w:delText>
        </w:r>
        <w:r w:rsidRPr="003B592A" w:rsidDel="0058751D">
          <w:rPr>
            <w:lang w:val="en-US"/>
          </w:rPr>
          <w:delText>Serangkaian kegiatan ini bersama-sama mewujudkan strategi bisnis. Suatu proses</w:delText>
        </w:r>
        <w:r w:rsidDel="0058751D">
          <w:rPr>
            <w:lang w:val="en-US"/>
          </w:rPr>
          <w:delText xml:space="preserve"> </w:delText>
        </w:r>
        <w:r w:rsidRPr="003B592A" w:rsidDel="0058751D">
          <w:rPr>
            <w:lang w:val="en-US"/>
          </w:rPr>
          <w:delText>bisnis biasanya diberlakukan dalam suatu organisasi, tapi dapat juga saling berinteraksi dengan proses bisnis yang dilakukan oleh organisasi lain</w:delText>
        </w:r>
        <w:r w:rsidDel="0058751D">
          <w:rPr>
            <w:lang w:val="en-US"/>
          </w:rPr>
          <w:delText>.</w:delText>
        </w:r>
      </w:del>
    </w:p>
    <w:p w14:paraId="2DD06E81" w14:textId="41D029FA" w:rsidR="004239BF" w:rsidRPr="003B592A" w:rsidDel="0058751D" w:rsidRDefault="004239BF">
      <w:pPr>
        <w:pStyle w:val="BodyText"/>
        <w:spacing w:after="0"/>
        <w:rPr>
          <w:del w:id="5647" w:author="arkat" w:date="2017-09-25T14:49:00Z"/>
          <w:lang w:val="en-US"/>
        </w:rPr>
        <w:pPrChange w:id="5648" w:author="arkat" w:date="2017-09-29T22:49:00Z">
          <w:pPr>
            <w:pStyle w:val="BodyText"/>
            <w:spacing w:after="0"/>
            <w:ind w:firstLine="270"/>
          </w:pPr>
        </w:pPrChange>
      </w:pPr>
    </w:p>
    <w:p w14:paraId="302C23A8" w14:textId="1EE9A4FC" w:rsidR="004239BF" w:rsidDel="0058751D" w:rsidRDefault="004239BF">
      <w:pPr>
        <w:pStyle w:val="BodyText"/>
        <w:spacing w:after="0"/>
        <w:rPr>
          <w:del w:id="5649" w:author="arkat" w:date="2017-09-25T14:49:00Z"/>
          <w:lang w:val="en-US"/>
        </w:rPr>
        <w:pPrChange w:id="5650" w:author="arkat" w:date="2017-09-29T22:49:00Z">
          <w:pPr>
            <w:pStyle w:val="BodyText"/>
            <w:spacing w:after="0"/>
            <w:ind w:firstLine="284"/>
          </w:pPr>
        </w:pPrChange>
      </w:pPr>
      <w:del w:id="5651" w:author="arkat" w:date="2017-09-25T14:49:00Z">
        <w:r w:rsidRPr="00492557" w:rsidDel="0058751D">
          <w:delText>Proses bisnis merupakan prosedur kerja perusahaan untuk menangani permintaan bisnis. Proses bisnis merupakan serangkaian aktifitas yang saling terkait untuk mencapai tujuan bisnis tertentu yang diselesaikan secara berurutan ataupun paralel, oleh manusia atau sistem, baik di dalam maupun di luar organisasi. Kompleksitas proses bisnis yang terjadi membuat perusahaan mencari cara untuk menggambarkan proses bisnis. Pemodelan proses bisnis digunakan untuk mengevaluasi dan melakukan perbaikan proses bisnis di masa mendatang. Suatu proses bisnis dapat dipecah menjadi beberapa sub  proses yang masing-masing memiliki atribut sendiri dan berkontribusi untuk mencapai tujuan dari super prosesnya. Analisa proses bisnis umumnya melibatkan pemetaan proses dan subproses di dalamnya hingga tingkatan aktivitas atau kegiatan. Analisa tersebut dapat dilakukan melalui pemodelan proses bisnis yang menggambark</w:delText>
        </w:r>
        <w:r w:rsidDel="0058751D">
          <w:delText>an cara orang-orang atau pihak</w:delText>
        </w:r>
        <w:r w:rsidRPr="00492557" w:rsidDel="0058751D">
          <w:delText>-pihak saling  berinteraksi di dalam sistem, dan dijelaskan dengan cara atau standar tertentu</w:delText>
        </w:r>
        <w:r w:rsidDel="0058751D">
          <w:rPr>
            <w:lang w:val="en-US"/>
          </w:rPr>
          <w:delText>.</w:delText>
        </w:r>
      </w:del>
    </w:p>
    <w:p w14:paraId="648FE9A4" w14:textId="046B0D0D" w:rsidR="000008DA" w:rsidDel="0058751D" w:rsidRDefault="000008DA">
      <w:pPr>
        <w:pStyle w:val="BodyText"/>
        <w:spacing w:after="0"/>
        <w:rPr>
          <w:del w:id="5652" w:author="arkat" w:date="2017-09-25T14:49:00Z"/>
          <w:lang w:val="en-US"/>
        </w:rPr>
        <w:pPrChange w:id="5653" w:author="arkat" w:date="2017-09-29T22:49:00Z">
          <w:pPr>
            <w:pStyle w:val="BodyText"/>
            <w:spacing w:after="0"/>
            <w:ind w:firstLine="284"/>
          </w:pPr>
        </w:pPrChange>
      </w:pPr>
    </w:p>
    <w:p w14:paraId="674FC1D1" w14:textId="6BCA5E40" w:rsidR="000008DA" w:rsidDel="0058751D" w:rsidRDefault="000008DA">
      <w:pPr>
        <w:pStyle w:val="BodyText"/>
        <w:spacing w:after="0"/>
        <w:rPr>
          <w:del w:id="5654" w:author="arkat" w:date="2017-09-25T14:49:00Z"/>
          <w:lang w:val="en-US"/>
        </w:rPr>
        <w:pPrChange w:id="5655" w:author="arkat" w:date="2017-09-29T22:49:00Z">
          <w:pPr>
            <w:pStyle w:val="BodyText"/>
            <w:spacing w:after="0"/>
            <w:ind w:firstLine="270"/>
          </w:pPr>
        </w:pPrChange>
      </w:pPr>
      <w:del w:id="5656" w:author="arkat" w:date="2017-09-25T14:49:00Z">
        <w:r w:rsidRPr="00492557" w:rsidDel="0058751D">
          <w:delText>Kompleksitas proses bisnis membuat perus</w:delText>
        </w:r>
        <w:r w:rsidDel="0058751D">
          <w:delText xml:space="preserve">ahaan mencari cara untuk memodelkan </w:delText>
        </w:r>
        <w:r w:rsidRPr="00492557" w:rsidDel="0058751D">
          <w:delText>proses bisnis. Pemodelan proses bisnis digunakan untuk mengevaluasi dan melakukan perbaikan proses bisnis di masa mendatang. Analisa proses bisnis umumnya melibatkan pemetaan proses dan subproses di dalamnya hingga tingkatan aktivitas. Analisa tersebut dapat dilakukan melalui pemodelan proses bisnis yang menggambark</w:delText>
        </w:r>
        <w:r w:rsidDel="0058751D">
          <w:delText>an cara orang-orang atau pihak</w:delText>
        </w:r>
        <w:r w:rsidRPr="00492557" w:rsidDel="0058751D">
          <w:delText>-pihak saling  berinteraksi di dalam sistem, dan dijelaskan dengan cara atau standar tertentu</w:delText>
        </w:r>
        <w:r w:rsidDel="0058751D">
          <w:rPr>
            <w:lang w:val="en-US"/>
          </w:rPr>
          <w:delText xml:space="preserve">. Maka pemodelan proses bisnis </w:delText>
        </w:r>
        <w:r w:rsidRPr="00E634FF" w:rsidDel="0058751D">
          <w:rPr>
            <w:lang w:val="en-US"/>
          </w:rPr>
          <w:delText xml:space="preserve">menjadi bagian penting dalam menangani </w:delText>
        </w:r>
        <w:r w:rsidDel="0058751D">
          <w:rPr>
            <w:lang w:val="en-US"/>
          </w:rPr>
          <w:delText xml:space="preserve">manajemen bisnis proses </w:delText>
        </w:r>
        <w:r w:rsidRPr="00DF2B07" w:rsidDel="0058751D">
          <w:rPr>
            <w:lang w:val="en-US"/>
          </w:rPr>
          <w:delText xml:space="preserve">untuk memudahkan para </w:delText>
        </w:r>
        <w:r w:rsidRPr="00941187" w:rsidDel="0058751D">
          <w:rPr>
            <w:i/>
            <w:lang w:val="en-US"/>
          </w:rPr>
          <w:delText>stakeholders</w:delText>
        </w:r>
        <w:r w:rsidRPr="00DF2B07" w:rsidDel="0058751D">
          <w:rPr>
            <w:lang w:val="en-US"/>
          </w:rPr>
          <w:delText xml:space="preserve"> proses bisnis untuk berkomunikasi, berdiskusi mengenai struktur dari proses tersebut dengan cara yang lebih efektif dan </w:delText>
        </w:r>
        <w:r w:rsidDel="0058751D">
          <w:rPr>
            <w:lang w:val="en-US"/>
          </w:rPr>
          <w:delText xml:space="preserve">efisien </w:delText>
        </w:r>
        <w:r w:rsidDel="0058751D">
          <w:rPr>
            <w:lang w:val="en-US"/>
          </w:rPr>
          <w:fldChar w:fldCharType="begin" w:fldLock="1"/>
        </w:r>
        <w:r w:rsidR="003633A2" w:rsidDel="0058751D">
          <w:rPr>
            <w:lang w:val="en-US"/>
          </w:rPr>
          <w:delInstrText>ADDIN CSL_CITATION { "citationItems" : [ { "id" : "ITEM-1", "itemData" : { "author" : [ { "dropping-particle" : "", "family" : "Kurniawan", "given" : "Tri A", "non-dropping-particle" : "", "parse-names" : false, "suffix" : "" } ], "id" : "ITEM-1", "issued" : { "date-parts" : [ [ "2013" ] ] }, "number-of-pages" : "158", "title" : "Process ecosystem views to managing changes in business process repositories", "type" : "book" }, "uris" : [ "http://www.mendeley.com/documents/?uuid=1287830e-c5a2-4da5-a563-f68696572372", "http://www.mendeley.com/documents/?uuid=6627478a-bbc0-413b-8808-b461d5f85154" ] } ], "mendeley" : { "formattedCitation" : "(Kurniawan, 2013)", "manualFormatting" : "(Kurniawan, 2013)", "plainTextFormattedCitation" : "(Kurniawan, 2013)", "previouslyFormattedCitation" : "(Kurniawan 2013)" }, "properties" : { "noteIndex" : 0 }, "schema" : "https://github.com/citation-style-language/schema/raw/master/csl-citation.json" }</w:delInstrText>
        </w:r>
        <w:r w:rsidDel="0058751D">
          <w:rPr>
            <w:lang w:val="en-US"/>
          </w:rPr>
          <w:fldChar w:fldCharType="separate"/>
        </w:r>
        <w:r w:rsidRPr="00817260" w:rsidDel="0058751D">
          <w:rPr>
            <w:noProof/>
            <w:lang w:val="en-US"/>
          </w:rPr>
          <w:delText>(Kurniawan</w:delText>
        </w:r>
        <w:r w:rsidDel="0058751D">
          <w:rPr>
            <w:noProof/>
            <w:lang w:val="en-US"/>
          </w:rPr>
          <w:delText>,</w:delText>
        </w:r>
        <w:r w:rsidRPr="00817260" w:rsidDel="0058751D">
          <w:rPr>
            <w:noProof/>
            <w:lang w:val="en-US"/>
          </w:rPr>
          <w:delText xml:space="preserve"> 2013)</w:delText>
        </w:r>
        <w:r w:rsidDel="0058751D">
          <w:rPr>
            <w:lang w:val="en-US"/>
          </w:rPr>
          <w:fldChar w:fldCharType="end"/>
        </w:r>
        <w:r w:rsidRPr="00E634FF" w:rsidDel="0058751D">
          <w:rPr>
            <w:lang w:val="en-US"/>
          </w:rPr>
          <w:delText>.</w:delText>
        </w:r>
        <w:r w:rsidDel="0058751D">
          <w:rPr>
            <w:lang w:val="en-US"/>
          </w:rPr>
          <w:delText xml:space="preserve"> </w:delText>
        </w:r>
        <w:r w:rsidRPr="00DF2B07" w:rsidDel="0058751D">
          <w:rPr>
            <w:lang w:val="en-US"/>
          </w:rPr>
          <w:delText>Selain itu, model proses dapat menjadi artefak bi</w:delText>
        </w:r>
        <w:r w:rsidDel="0058751D">
          <w:rPr>
            <w:lang w:val="en-US"/>
          </w:rPr>
          <w:delText>snis atau sebagai sarana yang dapat dianalisis</w:delText>
        </w:r>
        <w:r w:rsidRPr="00DF2B07" w:rsidDel="0058751D">
          <w:rPr>
            <w:lang w:val="en-US"/>
          </w:rPr>
          <w:delText xml:space="preserve"> lebih lanjut dalam rangka </w:delText>
        </w:r>
        <w:r w:rsidDel="0058751D">
          <w:rPr>
            <w:lang w:val="en-US"/>
          </w:rPr>
          <w:delText xml:space="preserve">meningkatkan dan </w:delText>
        </w:r>
        <w:r w:rsidRPr="00DF2B07" w:rsidDel="0058751D">
          <w:rPr>
            <w:lang w:val="en-US"/>
          </w:rPr>
          <w:delText>mempertahankan daya saing organisasi.</w:delText>
        </w:r>
        <w:r w:rsidDel="0058751D">
          <w:rPr>
            <w:lang w:val="en-US"/>
          </w:rPr>
          <w:delText xml:space="preserve"> </w:delText>
        </w:r>
      </w:del>
    </w:p>
    <w:p w14:paraId="79CB6546" w14:textId="7651F08B" w:rsidR="000008DA" w:rsidDel="0058751D" w:rsidRDefault="000008DA">
      <w:pPr>
        <w:pStyle w:val="BodyText"/>
        <w:spacing w:after="0"/>
        <w:rPr>
          <w:del w:id="5657" w:author="arkat" w:date="2017-09-25T14:49:00Z"/>
          <w:lang w:val="en-US"/>
        </w:rPr>
        <w:pPrChange w:id="5658" w:author="arkat" w:date="2017-09-29T22:49:00Z">
          <w:pPr>
            <w:pStyle w:val="BodyText"/>
            <w:spacing w:after="0"/>
            <w:ind w:firstLine="270"/>
          </w:pPr>
        </w:pPrChange>
      </w:pPr>
      <w:del w:id="5659" w:author="arkat" w:date="2017-09-25T14:49:00Z">
        <w:r w:rsidDel="0058751D">
          <w:rPr>
            <w:lang w:val="en-US"/>
          </w:rPr>
          <w:delText>Ko dkk (2009) membagi pemodelan proses bisnis menjadi 3 kategori yakni.</w:delText>
        </w:r>
      </w:del>
    </w:p>
    <w:p w14:paraId="0AF917A2" w14:textId="0B9D1D5B" w:rsidR="000008DA" w:rsidRPr="001234B8" w:rsidDel="0058751D" w:rsidRDefault="000008DA">
      <w:pPr>
        <w:pStyle w:val="BodyText"/>
        <w:spacing w:after="0"/>
        <w:rPr>
          <w:del w:id="5660" w:author="arkat" w:date="2017-09-25T14:49:00Z"/>
          <w:i/>
          <w:lang w:val="en-US"/>
        </w:rPr>
        <w:pPrChange w:id="5661" w:author="arkat" w:date="2017-09-29T22:49:00Z">
          <w:pPr>
            <w:pStyle w:val="BodyText"/>
            <w:numPr>
              <w:ilvl w:val="7"/>
              <w:numId w:val="26"/>
            </w:numPr>
            <w:spacing w:after="0"/>
            <w:ind w:left="567" w:hanging="283"/>
          </w:pPr>
        </w:pPrChange>
      </w:pPr>
      <w:del w:id="5662" w:author="arkat" w:date="2017-09-25T14:49:00Z">
        <w:r w:rsidRPr="001234B8" w:rsidDel="0058751D">
          <w:rPr>
            <w:i/>
            <w:lang w:val="en-US"/>
          </w:rPr>
          <w:delText>Graphical model</w:delText>
        </w:r>
        <w:r w:rsidDel="0058751D">
          <w:rPr>
            <w:i/>
            <w:lang w:val="en-US"/>
          </w:rPr>
          <w:delText xml:space="preserve">, </w:delText>
        </w:r>
        <w:r w:rsidDel="0058751D">
          <w:rPr>
            <w:lang w:val="en-US"/>
          </w:rPr>
          <w:delText xml:space="preserve">proses bisnis yang dispesifikasikan menggunakan model grafis, seperti </w:delText>
        </w:r>
        <w:r w:rsidRPr="001234B8" w:rsidDel="0058751D">
          <w:rPr>
            <w:i/>
            <w:lang w:val="en-US"/>
          </w:rPr>
          <w:delText>node, control flow</w:delText>
        </w:r>
        <w:r w:rsidDel="0058751D">
          <w:rPr>
            <w:lang w:val="en-US"/>
          </w:rPr>
          <w:delText xml:space="preserve"> dan data. </w:delText>
        </w:r>
        <w:r w:rsidRPr="002F3ED8" w:rsidDel="0058751D">
          <w:rPr>
            <w:i/>
            <w:color w:val="000000"/>
            <w:lang w:val="en-US"/>
          </w:rPr>
          <w:delText>Graphical models</w:delText>
        </w:r>
        <w:r w:rsidRPr="002F3ED8" w:rsidDel="0058751D">
          <w:rPr>
            <w:color w:val="000000"/>
            <w:lang w:val="en-US"/>
          </w:rPr>
          <w:delText xml:space="preserve"> memiliki sintak</w:delText>
        </w:r>
        <w:r w:rsidRPr="002F3ED8" w:rsidDel="0058751D">
          <w:rPr>
            <w:color w:val="365F91"/>
            <w:lang w:val="en-US"/>
          </w:rPr>
          <w:delText>sis</w:delText>
        </w:r>
        <w:r w:rsidRPr="002F3ED8" w:rsidDel="0058751D">
          <w:rPr>
            <w:color w:val="000000"/>
            <w:lang w:val="en-US"/>
          </w:rPr>
          <w:delText xml:space="preserve"> sederhana, mudah dimengerti, dan dapat mencakup metode semantic, sehingga </w:delText>
        </w:r>
        <w:r w:rsidRPr="002F3ED8" w:rsidDel="0058751D">
          <w:rPr>
            <w:i/>
            <w:color w:val="000000"/>
            <w:lang w:val="en-US"/>
          </w:rPr>
          <w:delText xml:space="preserve">graphical models </w:delText>
        </w:r>
        <w:r w:rsidRPr="002F3ED8" w:rsidDel="0058751D">
          <w:rPr>
            <w:color w:val="000000"/>
            <w:lang w:val="en-US"/>
          </w:rPr>
          <w:delText xml:space="preserve">memiliki daya tarik visual yang intuitif dibandingkan </w:delText>
        </w:r>
        <w:r w:rsidDel="0058751D">
          <w:rPr>
            <w:color w:val="000000"/>
            <w:lang w:val="en-US"/>
          </w:rPr>
          <w:delText>dengan bahasa pemodelan lainya</w:delText>
        </w:r>
        <w:r w:rsidRPr="002F3ED8" w:rsidDel="0058751D">
          <w:rPr>
            <w:i/>
            <w:color w:val="000000"/>
            <w:lang w:val="en-US"/>
          </w:rPr>
          <w:delText xml:space="preserve"> </w:delText>
        </w:r>
        <w:r w:rsidRPr="002F3ED8" w:rsidDel="0058751D">
          <w:rPr>
            <w:i/>
            <w:color w:val="000000"/>
            <w:lang w:val="en-US"/>
          </w:rPr>
          <w:fldChar w:fldCharType="begin" w:fldLock="1"/>
        </w:r>
        <w:r w:rsidR="003633A2" w:rsidDel="0058751D">
          <w:rPr>
            <w:i/>
            <w:color w:val="000000"/>
            <w:lang w:val="en-US"/>
          </w:rPr>
          <w:delInstrText>ADDIN CSL_CITATION { "citationItems" : [ { "id" : "ITEM-1", "itemData" : { "DOI" : "10.1007/978-3-540-72035-5", "ISBN" : "978-3-540-72034-8", "author" : [ { "dropping-particle" : "", "family" : "Lu", "given" : "Ruopeng", "non-dropping-particle" : "", "parse-names" : false, "suffix" : "" }, { "dropping-particle" : "", "family" : "Sadiq", "given" : "Shazia", "non-dropping-particle" : "", "parse-names" : false, "suffix" : "" } ], "container-title" : "International Conference on Business Information Systems. Springer Berlin Heidelberg", "id" : "ITEM-1", "issued" : { "date-parts" : [ [ "2007" ] ] }, "page" : "82-94", "title" : "A Survey of Comparative Business Process Modeling Approaches", "type" : "article-journal", "volume" : "4439" }, "uris" : [ "http://www.mendeley.com/documents/?uuid=fe5bbe13-b699-41af-80d5-1f5f6394a5e7", "http://www.mendeley.com/documents/?uuid=3a19698d-2e80-42da-bc6a-d50e6a5ee498" ] } ], "mendeley" : { "formattedCitation" : "(Lu &amp; Sadiq, 2007)", "manualFormatting" : "(Lu &amp; Sadiq, 2007)", "plainTextFormattedCitation" : "(Lu &amp; Sadiq, 2007)", "previouslyFormattedCitation" : "(Lu &amp; Sadiq 2007)" }, "properties" : { "noteIndex" : 0 }, "schema" : "https://github.com/citation-style-language/schema/raw/master/csl-citation.json" }</w:delInstrText>
        </w:r>
        <w:r w:rsidRPr="002F3ED8" w:rsidDel="0058751D">
          <w:rPr>
            <w:i/>
            <w:color w:val="000000"/>
            <w:lang w:val="en-US"/>
          </w:rPr>
          <w:fldChar w:fldCharType="separate"/>
        </w:r>
        <w:r w:rsidRPr="002F3ED8" w:rsidDel="0058751D">
          <w:rPr>
            <w:noProof/>
            <w:color w:val="000000"/>
            <w:lang w:val="en-US"/>
          </w:rPr>
          <w:delText>(Lu &amp; Sadiq, 2007)</w:delText>
        </w:r>
        <w:r w:rsidRPr="002F3ED8" w:rsidDel="0058751D">
          <w:rPr>
            <w:i/>
            <w:color w:val="000000"/>
            <w:lang w:val="en-US"/>
          </w:rPr>
          <w:fldChar w:fldCharType="end"/>
        </w:r>
      </w:del>
    </w:p>
    <w:p w14:paraId="110C563B" w14:textId="38574D00" w:rsidR="000008DA" w:rsidRPr="001234B8" w:rsidDel="0058751D" w:rsidRDefault="000008DA">
      <w:pPr>
        <w:pStyle w:val="BodyText"/>
        <w:spacing w:after="0"/>
        <w:rPr>
          <w:del w:id="5663" w:author="arkat" w:date="2017-09-25T14:49:00Z"/>
          <w:i/>
          <w:lang w:val="en-US"/>
        </w:rPr>
        <w:pPrChange w:id="5664" w:author="arkat" w:date="2017-09-29T22:49:00Z">
          <w:pPr>
            <w:pStyle w:val="BodyText"/>
            <w:numPr>
              <w:ilvl w:val="7"/>
              <w:numId w:val="26"/>
            </w:numPr>
            <w:spacing w:after="0"/>
            <w:ind w:left="567" w:hanging="283"/>
          </w:pPr>
        </w:pPrChange>
      </w:pPr>
      <w:del w:id="5665" w:author="arkat" w:date="2017-09-25T14:49:00Z">
        <w:r w:rsidRPr="001234B8" w:rsidDel="0058751D">
          <w:rPr>
            <w:i/>
            <w:lang w:val="en-US"/>
          </w:rPr>
          <w:delText>Execution Language</w:delText>
        </w:r>
        <w:r w:rsidDel="0058751D">
          <w:rPr>
            <w:i/>
            <w:lang w:val="en-US"/>
          </w:rPr>
          <w:delText xml:space="preserve">, </w:delText>
        </w:r>
        <w:r w:rsidDel="0058751D">
          <w:rPr>
            <w:lang w:val="en-US"/>
          </w:rPr>
          <w:delText>digunakan untuk melakukan komputerisasi dan automasi bisnis proses.</w:delText>
        </w:r>
      </w:del>
    </w:p>
    <w:p w14:paraId="2154C7A3" w14:textId="0A753E6A" w:rsidR="000008DA" w:rsidRPr="00350D5E" w:rsidDel="0058751D" w:rsidRDefault="000008DA">
      <w:pPr>
        <w:pStyle w:val="BodyText"/>
        <w:spacing w:after="0"/>
        <w:rPr>
          <w:del w:id="5666" w:author="arkat" w:date="2017-09-25T14:49:00Z"/>
          <w:i/>
          <w:lang w:val="en-US"/>
        </w:rPr>
        <w:pPrChange w:id="5667" w:author="arkat" w:date="2017-09-29T22:49:00Z">
          <w:pPr>
            <w:pStyle w:val="BodyText"/>
            <w:numPr>
              <w:ilvl w:val="7"/>
              <w:numId w:val="26"/>
            </w:numPr>
            <w:spacing w:after="0"/>
            <w:ind w:left="567" w:hanging="283"/>
          </w:pPr>
        </w:pPrChange>
      </w:pPr>
      <w:del w:id="5668" w:author="arkat" w:date="2017-09-25T14:49:00Z">
        <w:r w:rsidRPr="001234B8" w:rsidDel="0058751D">
          <w:rPr>
            <w:i/>
            <w:lang w:val="en-US"/>
          </w:rPr>
          <w:delText>Interchange Standard Language</w:delText>
        </w:r>
        <w:r w:rsidDel="0058751D">
          <w:rPr>
            <w:i/>
            <w:lang w:val="en-US"/>
          </w:rPr>
          <w:delText xml:space="preserve">, </w:delText>
        </w:r>
        <w:r w:rsidDel="0058751D">
          <w:rPr>
            <w:lang w:val="en-US"/>
          </w:rPr>
          <w:delText>digunakan untuk tujuan probabilitas data.</w:delText>
        </w:r>
      </w:del>
    </w:p>
    <w:p w14:paraId="4C7B8684" w14:textId="4EE80DAC" w:rsidR="000008DA" w:rsidDel="0058751D" w:rsidRDefault="000008DA">
      <w:pPr>
        <w:pStyle w:val="BodyText"/>
        <w:spacing w:after="0"/>
        <w:rPr>
          <w:del w:id="5669" w:author="arkat" w:date="2017-09-25T14:49:00Z"/>
          <w:i/>
          <w:lang w:val="en-US"/>
        </w:rPr>
        <w:pPrChange w:id="5670" w:author="arkat" w:date="2017-09-29T22:49:00Z">
          <w:pPr>
            <w:pStyle w:val="BodyText"/>
            <w:spacing w:after="0"/>
            <w:ind w:left="567"/>
          </w:pPr>
        </w:pPrChange>
      </w:pPr>
    </w:p>
    <w:tbl>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701"/>
        <w:gridCol w:w="3118"/>
        <w:gridCol w:w="1418"/>
        <w:gridCol w:w="1417"/>
      </w:tblGrid>
      <w:tr w:rsidR="000008DA" w:rsidRPr="00F51EA7" w:rsidDel="0058751D" w14:paraId="31043473" w14:textId="7CFDFAE9" w:rsidTr="003633A2">
        <w:trPr>
          <w:trHeight w:val="521"/>
          <w:jc w:val="center"/>
          <w:del w:id="5671" w:author="arkat" w:date="2017-09-25T14:49:00Z"/>
        </w:trPr>
        <w:tc>
          <w:tcPr>
            <w:tcW w:w="1701" w:type="dxa"/>
            <w:shd w:val="clear" w:color="auto" w:fill="D9D9D9"/>
            <w:vAlign w:val="center"/>
            <w:hideMark/>
          </w:tcPr>
          <w:p w14:paraId="39E448AD" w14:textId="2D36909E" w:rsidR="000008DA" w:rsidRPr="00F51EA7" w:rsidDel="0058751D" w:rsidRDefault="000008DA">
            <w:pPr>
              <w:spacing w:after="0"/>
              <w:rPr>
                <w:del w:id="5672" w:author="arkat" w:date="2017-09-25T14:49:00Z"/>
                <w:szCs w:val="24"/>
              </w:rPr>
            </w:pPr>
            <w:del w:id="5673" w:author="arkat" w:date="2017-09-25T14:49:00Z">
              <w:r w:rsidRPr="00F51EA7" w:rsidDel="0058751D">
                <w:rPr>
                  <w:szCs w:val="24"/>
                </w:rPr>
                <w:delText>BPM Standard</w:delText>
              </w:r>
            </w:del>
          </w:p>
        </w:tc>
        <w:tc>
          <w:tcPr>
            <w:tcW w:w="3118" w:type="dxa"/>
            <w:shd w:val="clear" w:color="auto" w:fill="D9D9D9"/>
            <w:vAlign w:val="center"/>
            <w:hideMark/>
          </w:tcPr>
          <w:p w14:paraId="05C4DCB5" w14:textId="5BC7022C" w:rsidR="000008DA" w:rsidRPr="00F51EA7" w:rsidDel="0058751D" w:rsidRDefault="000008DA">
            <w:pPr>
              <w:spacing w:after="0"/>
              <w:rPr>
                <w:del w:id="5674" w:author="arkat" w:date="2017-09-25T14:49:00Z"/>
                <w:szCs w:val="24"/>
              </w:rPr>
              <w:pPrChange w:id="5675" w:author="arkat" w:date="2017-09-29T22:49:00Z">
                <w:pPr>
                  <w:spacing w:after="0"/>
                  <w:ind w:hanging="92"/>
                  <w:jc w:val="center"/>
                </w:pPr>
              </w:pPrChange>
            </w:pPr>
            <w:del w:id="5676" w:author="arkat" w:date="2017-09-25T14:49:00Z">
              <w:r w:rsidRPr="00F51EA7" w:rsidDel="0058751D">
                <w:rPr>
                  <w:szCs w:val="24"/>
                </w:rPr>
                <w:delText>Theory/ graphical/ interchange/ execution</w:delText>
              </w:r>
            </w:del>
          </w:p>
        </w:tc>
        <w:tc>
          <w:tcPr>
            <w:tcW w:w="1418" w:type="dxa"/>
            <w:shd w:val="clear" w:color="auto" w:fill="D9D9D9"/>
            <w:vAlign w:val="center"/>
            <w:hideMark/>
          </w:tcPr>
          <w:p w14:paraId="6C53C6A5" w14:textId="4CEB38C4" w:rsidR="000008DA" w:rsidRPr="00F51EA7" w:rsidDel="0058751D" w:rsidRDefault="000008DA">
            <w:pPr>
              <w:spacing w:after="0"/>
              <w:rPr>
                <w:del w:id="5677" w:author="arkat" w:date="2017-09-25T14:49:00Z"/>
                <w:szCs w:val="24"/>
              </w:rPr>
              <w:pPrChange w:id="5678" w:author="arkat" w:date="2017-09-29T22:49:00Z">
                <w:pPr>
                  <w:spacing w:after="0"/>
                  <w:jc w:val="center"/>
                </w:pPr>
              </w:pPrChange>
            </w:pPr>
            <w:del w:id="5679" w:author="arkat" w:date="2017-09-25T14:49:00Z">
              <w:r w:rsidRPr="00F51EA7" w:rsidDel="0058751D">
                <w:rPr>
                  <w:szCs w:val="24"/>
                </w:rPr>
                <w:delText>Standardized</w:delText>
              </w:r>
            </w:del>
          </w:p>
        </w:tc>
        <w:tc>
          <w:tcPr>
            <w:tcW w:w="1417" w:type="dxa"/>
            <w:shd w:val="clear" w:color="auto" w:fill="D9D9D9"/>
            <w:vAlign w:val="center"/>
            <w:hideMark/>
          </w:tcPr>
          <w:p w14:paraId="64F89F4D" w14:textId="11EAEFCB" w:rsidR="000008DA" w:rsidRPr="00F51EA7" w:rsidDel="0058751D" w:rsidRDefault="000008DA">
            <w:pPr>
              <w:spacing w:after="0"/>
              <w:rPr>
                <w:del w:id="5680" w:author="arkat" w:date="2017-09-25T14:49:00Z"/>
                <w:szCs w:val="24"/>
              </w:rPr>
              <w:pPrChange w:id="5681" w:author="arkat" w:date="2017-09-29T22:49:00Z">
                <w:pPr>
                  <w:spacing w:after="0"/>
                  <w:jc w:val="center"/>
                </w:pPr>
              </w:pPrChange>
            </w:pPr>
            <w:del w:id="5682" w:author="arkat" w:date="2017-09-25T14:49:00Z">
              <w:r w:rsidRPr="00F51EA7" w:rsidDel="0058751D">
                <w:rPr>
                  <w:szCs w:val="24"/>
                </w:rPr>
                <w:delText>Status</w:delText>
              </w:r>
            </w:del>
          </w:p>
        </w:tc>
      </w:tr>
      <w:tr w:rsidR="000008DA" w:rsidRPr="00F51EA7" w:rsidDel="0058751D" w14:paraId="74C83489" w14:textId="253A135F" w:rsidTr="003633A2">
        <w:trPr>
          <w:trHeight w:val="195"/>
          <w:jc w:val="center"/>
          <w:del w:id="5683" w:author="arkat" w:date="2017-09-25T14:49:00Z"/>
        </w:trPr>
        <w:tc>
          <w:tcPr>
            <w:tcW w:w="1701" w:type="dxa"/>
            <w:shd w:val="clear" w:color="auto" w:fill="FFFFFF"/>
            <w:hideMark/>
          </w:tcPr>
          <w:p w14:paraId="095CF3B3" w14:textId="427ACC18" w:rsidR="000008DA" w:rsidRPr="00F51EA7" w:rsidDel="0058751D" w:rsidRDefault="000008DA">
            <w:pPr>
              <w:spacing w:after="0"/>
              <w:rPr>
                <w:del w:id="5684" w:author="arkat" w:date="2017-09-25T14:49:00Z"/>
                <w:color w:val="000000"/>
                <w:szCs w:val="24"/>
                <w:lang w:eastAsia="en-GB"/>
              </w:rPr>
            </w:pPr>
            <w:del w:id="5685" w:author="arkat" w:date="2017-09-25T14:49:00Z">
              <w:r w:rsidRPr="00F51EA7" w:rsidDel="0058751D">
                <w:rPr>
                  <w:color w:val="000000"/>
                  <w:szCs w:val="24"/>
                  <w:lang w:eastAsia="en-GB"/>
                </w:rPr>
                <w:delText>EPC</w:delText>
              </w:r>
            </w:del>
          </w:p>
        </w:tc>
        <w:tc>
          <w:tcPr>
            <w:tcW w:w="3118" w:type="dxa"/>
            <w:shd w:val="clear" w:color="auto" w:fill="FFFFFF"/>
            <w:hideMark/>
          </w:tcPr>
          <w:p w14:paraId="4DFDDE49" w14:textId="712A68D1" w:rsidR="000008DA" w:rsidRPr="00F51EA7" w:rsidDel="0058751D" w:rsidRDefault="000008DA">
            <w:pPr>
              <w:spacing w:after="0"/>
              <w:rPr>
                <w:del w:id="5686" w:author="arkat" w:date="2017-09-25T14:49:00Z"/>
                <w:color w:val="000000"/>
                <w:szCs w:val="24"/>
                <w:lang w:eastAsia="en-GB"/>
              </w:rPr>
              <w:pPrChange w:id="5687" w:author="arkat" w:date="2017-09-29T22:49:00Z">
                <w:pPr>
                  <w:spacing w:after="0"/>
                  <w:jc w:val="center"/>
                </w:pPr>
              </w:pPrChange>
            </w:pPr>
            <w:del w:id="5688" w:author="arkat" w:date="2017-09-25T14:49:00Z">
              <w:r w:rsidRPr="00F51EA7" w:rsidDel="0058751D">
                <w:rPr>
                  <w:color w:val="000000"/>
                  <w:szCs w:val="24"/>
                  <w:lang w:eastAsia="en-GB"/>
                </w:rPr>
                <w:delText>Graphical</w:delText>
              </w:r>
            </w:del>
          </w:p>
        </w:tc>
        <w:tc>
          <w:tcPr>
            <w:tcW w:w="1418" w:type="dxa"/>
            <w:shd w:val="clear" w:color="auto" w:fill="FFFFFF"/>
            <w:hideMark/>
          </w:tcPr>
          <w:p w14:paraId="1F458292" w14:textId="4BB6A06A" w:rsidR="000008DA" w:rsidRPr="00F51EA7" w:rsidDel="0058751D" w:rsidRDefault="000008DA">
            <w:pPr>
              <w:spacing w:after="0"/>
              <w:rPr>
                <w:del w:id="5689" w:author="arkat" w:date="2017-09-25T14:49:00Z"/>
                <w:color w:val="000000"/>
                <w:szCs w:val="24"/>
                <w:lang w:eastAsia="en-GB"/>
              </w:rPr>
              <w:pPrChange w:id="5690" w:author="arkat" w:date="2017-09-29T22:49:00Z">
                <w:pPr>
                  <w:spacing w:after="0"/>
                  <w:jc w:val="center"/>
                </w:pPr>
              </w:pPrChange>
            </w:pPr>
            <w:del w:id="5691" w:author="arkat" w:date="2017-09-25T14:49:00Z">
              <w:r w:rsidRPr="00F51EA7" w:rsidDel="0058751D">
                <w:rPr>
                  <w:color w:val="000000"/>
                  <w:szCs w:val="24"/>
                  <w:lang w:eastAsia="en-GB"/>
                </w:rPr>
                <w:delText>Yes</w:delText>
              </w:r>
            </w:del>
          </w:p>
        </w:tc>
        <w:tc>
          <w:tcPr>
            <w:tcW w:w="1417" w:type="dxa"/>
            <w:shd w:val="clear" w:color="auto" w:fill="FFFFFF"/>
            <w:hideMark/>
          </w:tcPr>
          <w:p w14:paraId="48AECBAB" w14:textId="5CC5A439" w:rsidR="000008DA" w:rsidRPr="00F51EA7" w:rsidDel="0058751D" w:rsidRDefault="000008DA">
            <w:pPr>
              <w:spacing w:after="0"/>
              <w:rPr>
                <w:del w:id="5692" w:author="arkat" w:date="2017-09-25T14:49:00Z"/>
                <w:color w:val="000000"/>
                <w:szCs w:val="24"/>
                <w:lang w:eastAsia="en-GB"/>
              </w:rPr>
              <w:pPrChange w:id="5693" w:author="arkat" w:date="2017-09-29T22:49:00Z">
                <w:pPr>
                  <w:spacing w:after="0"/>
                  <w:jc w:val="center"/>
                </w:pPr>
              </w:pPrChange>
            </w:pPr>
            <w:del w:id="5694" w:author="arkat" w:date="2017-09-25T14:49:00Z">
              <w:r w:rsidRPr="00F51EA7" w:rsidDel="0058751D">
                <w:rPr>
                  <w:color w:val="000000"/>
                  <w:szCs w:val="24"/>
                  <w:lang w:eastAsia="en-GB"/>
                </w:rPr>
                <w:delText>Stable</w:delText>
              </w:r>
            </w:del>
          </w:p>
        </w:tc>
      </w:tr>
      <w:tr w:rsidR="000008DA" w:rsidRPr="00F51EA7" w:rsidDel="0058751D" w14:paraId="057C3D79" w14:textId="2F63C34F" w:rsidTr="003633A2">
        <w:trPr>
          <w:trHeight w:val="225"/>
          <w:jc w:val="center"/>
          <w:del w:id="5695" w:author="arkat" w:date="2017-09-25T14:49:00Z"/>
        </w:trPr>
        <w:tc>
          <w:tcPr>
            <w:tcW w:w="1701" w:type="dxa"/>
            <w:shd w:val="clear" w:color="auto" w:fill="FFFFFF"/>
            <w:hideMark/>
          </w:tcPr>
          <w:p w14:paraId="3F946EAB" w14:textId="3FC423A7" w:rsidR="000008DA" w:rsidRPr="00F51EA7" w:rsidDel="0058751D" w:rsidRDefault="000008DA">
            <w:pPr>
              <w:spacing w:after="0"/>
              <w:rPr>
                <w:del w:id="5696" w:author="arkat" w:date="2017-09-25T14:49:00Z"/>
                <w:color w:val="000000"/>
                <w:szCs w:val="24"/>
                <w:lang w:eastAsia="en-GB"/>
              </w:rPr>
              <w:pPrChange w:id="5697" w:author="arkat" w:date="2017-09-29T22:49:00Z">
                <w:pPr>
                  <w:spacing w:after="0"/>
                  <w:ind w:left="-392" w:firstLine="392"/>
                </w:pPr>
              </w:pPrChange>
            </w:pPr>
            <w:del w:id="5698" w:author="arkat" w:date="2017-09-25T14:49:00Z">
              <w:r w:rsidRPr="00F51EA7" w:rsidDel="0058751D">
                <w:rPr>
                  <w:color w:val="000000"/>
                  <w:szCs w:val="24"/>
                  <w:lang w:eastAsia="en-GB"/>
                </w:rPr>
                <w:delText>BPMN</w:delText>
              </w:r>
            </w:del>
          </w:p>
        </w:tc>
        <w:tc>
          <w:tcPr>
            <w:tcW w:w="3118" w:type="dxa"/>
            <w:shd w:val="clear" w:color="auto" w:fill="FFFFFF"/>
            <w:hideMark/>
          </w:tcPr>
          <w:p w14:paraId="3C667C8C" w14:textId="1415BB19" w:rsidR="000008DA" w:rsidRPr="00F51EA7" w:rsidDel="0058751D" w:rsidRDefault="000008DA">
            <w:pPr>
              <w:spacing w:after="0"/>
              <w:rPr>
                <w:del w:id="5699" w:author="arkat" w:date="2017-09-25T14:49:00Z"/>
                <w:color w:val="000000"/>
                <w:szCs w:val="24"/>
                <w:lang w:eastAsia="en-GB"/>
              </w:rPr>
              <w:pPrChange w:id="5700" w:author="arkat" w:date="2017-09-29T22:49:00Z">
                <w:pPr>
                  <w:spacing w:after="0"/>
                  <w:jc w:val="center"/>
                </w:pPr>
              </w:pPrChange>
            </w:pPr>
            <w:del w:id="5701" w:author="arkat" w:date="2017-09-25T14:49:00Z">
              <w:r w:rsidRPr="00F51EA7" w:rsidDel="0058751D">
                <w:rPr>
                  <w:color w:val="000000"/>
                  <w:szCs w:val="24"/>
                  <w:lang w:eastAsia="en-GB"/>
                </w:rPr>
                <w:delText>Graphical</w:delText>
              </w:r>
            </w:del>
          </w:p>
        </w:tc>
        <w:tc>
          <w:tcPr>
            <w:tcW w:w="1418" w:type="dxa"/>
            <w:shd w:val="clear" w:color="auto" w:fill="FFFFFF"/>
            <w:hideMark/>
          </w:tcPr>
          <w:p w14:paraId="42C4EC50" w14:textId="382EC537" w:rsidR="000008DA" w:rsidRPr="00F51EA7" w:rsidDel="0058751D" w:rsidRDefault="000008DA">
            <w:pPr>
              <w:spacing w:after="0"/>
              <w:rPr>
                <w:del w:id="5702" w:author="arkat" w:date="2017-09-25T14:49:00Z"/>
                <w:color w:val="000000"/>
                <w:szCs w:val="24"/>
                <w:lang w:eastAsia="en-GB"/>
              </w:rPr>
              <w:pPrChange w:id="5703" w:author="arkat" w:date="2017-09-29T22:49:00Z">
                <w:pPr>
                  <w:spacing w:after="0"/>
                  <w:jc w:val="center"/>
                </w:pPr>
              </w:pPrChange>
            </w:pPr>
            <w:del w:id="5704" w:author="arkat" w:date="2017-09-25T14:49:00Z">
              <w:r w:rsidRPr="00F51EA7" w:rsidDel="0058751D">
                <w:rPr>
                  <w:color w:val="000000"/>
                  <w:szCs w:val="24"/>
                  <w:lang w:eastAsia="en-GB"/>
                </w:rPr>
                <w:delText>Yes</w:delText>
              </w:r>
            </w:del>
          </w:p>
        </w:tc>
        <w:tc>
          <w:tcPr>
            <w:tcW w:w="1417" w:type="dxa"/>
            <w:shd w:val="clear" w:color="auto" w:fill="FFFFFF"/>
            <w:hideMark/>
          </w:tcPr>
          <w:p w14:paraId="17AA90A8" w14:textId="2FCB9018" w:rsidR="000008DA" w:rsidRPr="00F51EA7" w:rsidDel="0058751D" w:rsidRDefault="000008DA">
            <w:pPr>
              <w:spacing w:after="0"/>
              <w:rPr>
                <w:del w:id="5705" w:author="arkat" w:date="2017-09-25T14:49:00Z"/>
                <w:color w:val="000000"/>
                <w:szCs w:val="24"/>
                <w:lang w:eastAsia="en-GB"/>
              </w:rPr>
              <w:pPrChange w:id="5706" w:author="arkat" w:date="2017-09-29T22:49:00Z">
                <w:pPr>
                  <w:spacing w:after="0"/>
                  <w:jc w:val="center"/>
                </w:pPr>
              </w:pPrChange>
            </w:pPr>
            <w:del w:id="5707" w:author="arkat" w:date="2017-09-25T14:49:00Z">
              <w:r w:rsidRPr="00F51EA7" w:rsidDel="0058751D">
                <w:rPr>
                  <w:color w:val="000000"/>
                  <w:szCs w:val="24"/>
                  <w:lang w:eastAsia="en-GB"/>
                </w:rPr>
                <w:delText>Popular</w:delText>
              </w:r>
            </w:del>
          </w:p>
        </w:tc>
      </w:tr>
      <w:tr w:rsidR="000008DA" w:rsidRPr="00F51EA7" w:rsidDel="0058751D" w14:paraId="0C6B8C2D" w14:textId="2320BF12" w:rsidTr="003633A2">
        <w:trPr>
          <w:trHeight w:val="210"/>
          <w:jc w:val="center"/>
          <w:del w:id="5708" w:author="arkat" w:date="2017-09-25T14:49:00Z"/>
        </w:trPr>
        <w:tc>
          <w:tcPr>
            <w:tcW w:w="1701" w:type="dxa"/>
            <w:shd w:val="clear" w:color="auto" w:fill="FFFFFF"/>
            <w:hideMark/>
          </w:tcPr>
          <w:p w14:paraId="0A4F0687" w14:textId="743D050E" w:rsidR="000008DA" w:rsidRPr="00F51EA7" w:rsidDel="0058751D" w:rsidRDefault="000008DA">
            <w:pPr>
              <w:spacing w:after="0"/>
              <w:rPr>
                <w:del w:id="5709" w:author="arkat" w:date="2017-09-25T14:49:00Z"/>
                <w:color w:val="000000"/>
                <w:szCs w:val="24"/>
                <w:lang w:eastAsia="en-GB"/>
              </w:rPr>
            </w:pPr>
            <w:del w:id="5710" w:author="arkat" w:date="2017-09-25T14:49:00Z">
              <w:r w:rsidRPr="00F51EA7" w:rsidDel="0058751D">
                <w:rPr>
                  <w:color w:val="000000"/>
                  <w:szCs w:val="24"/>
                  <w:lang w:eastAsia="en-GB"/>
                </w:rPr>
                <w:delText>Flowchart</w:delText>
              </w:r>
            </w:del>
          </w:p>
        </w:tc>
        <w:tc>
          <w:tcPr>
            <w:tcW w:w="3118" w:type="dxa"/>
            <w:shd w:val="clear" w:color="auto" w:fill="FFFFFF"/>
            <w:hideMark/>
          </w:tcPr>
          <w:p w14:paraId="14BA2C08" w14:textId="37B61849" w:rsidR="000008DA" w:rsidRPr="00F51EA7" w:rsidDel="0058751D" w:rsidRDefault="000008DA">
            <w:pPr>
              <w:spacing w:after="0"/>
              <w:rPr>
                <w:del w:id="5711" w:author="arkat" w:date="2017-09-25T14:49:00Z"/>
                <w:color w:val="000000"/>
                <w:szCs w:val="24"/>
                <w:lang w:eastAsia="en-GB"/>
              </w:rPr>
              <w:pPrChange w:id="5712" w:author="arkat" w:date="2017-09-29T22:49:00Z">
                <w:pPr>
                  <w:spacing w:after="0"/>
                  <w:jc w:val="center"/>
                </w:pPr>
              </w:pPrChange>
            </w:pPr>
            <w:del w:id="5713" w:author="arkat" w:date="2017-09-25T14:49:00Z">
              <w:r w:rsidRPr="00F51EA7" w:rsidDel="0058751D">
                <w:rPr>
                  <w:color w:val="000000"/>
                  <w:szCs w:val="24"/>
                  <w:lang w:eastAsia="en-GB"/>
                </w:rPr>
                <w:delText>Graphical</w:delText>
              </w:r>
            </w:del>
          </w:p>
        </w:tc>
        <w:tc>
          <w:tcPr>
            <w:tcW w:w="1418" w:type="dxa"/>
            <w:shd w:val="clear" w:color="auto" w:fill="FFFFFF"/>
            <w:hideMark/>
          </w:tcPr>
          <w:p w14:paraId="4537F138" w14:textId="0E4C8D8A" w:rsidR="000008DA" w:rsidRPr="00F51EA7" w:rsidDel="0058751D" w:rsidRDefault="000008DA">
            <w:pPr>
              <w:spacing w:after="0"/>
              <w:rPr>
                <w:del w:id="5714" w:author="arkat" w:date="2017-09-25T14:49:00Z"/>
                <w:color w:val="000000"/>
                <w:szCs w:val="24"/>
                <w:lang w:eastAsia="en-GB"/>
              </w:rPr>
              <w:pPrChange w:id="5715" w:author="arkat" w:date="2017-09-29T22:49:00Z">
                <w:pPr>
                  <w:spacing w:after="0"/>
                  <w:jc w:val="center"/>
                </w:pPr>
              </w:pPrChange>
            </w:pPr>
            <w:del w:id="5716" w:author="arkat" w:date="2017-09-25T14:49:00Z">
              <w:r w:rsidRPr="00F51EA7" w:rsidDel="0058751D">
                <w:rPr>
                  <w:color w:val="000000"/>
                  <w:szCs w:val="24"/>
                  <w:lang w:eastAsia="en-GB"/>
                </w:rPr>
                <w:delText>NA</w:delText>
              </w:r>
            </w:del>
          </w:p>
        </w:tc>
        <w:tc>
          <w:tcPr>
            <w:tcW w:w="1417" w:type="dxa"/>
            <w:shd w:val="clear" w:color="auto" w:fill="FFFFFF"/>
            <w:hideMark/>
          </w:tcPr>
          <w:p w14:paraId="0E2DC1AC" w14:textId="5D8A7113" w:rsidR="000008DA" w:rsidRPr="00F51EA7" w:rsidDel="0058751D" w:rsidRDefault="000008DA">
            <w:pPr>
              <w:spacing w:after="0"/>
              <w:rPr>
                <w:del w:id="5717" w:author="arkat" w:date="2017-09-25T14:49:00Z"/>
                <w:color w:val="000000"/>
                <w:szCs w:val="24"/>
                <w:lang w:eastAsia="en-GB"/>
              </w:rPr>
              <w:pPrChange w:id="5718" w:author="arkat" w:date="2017-09-29T22:49:00Z">
                <w:pPr>
                  <w:spacing w:after="0"/>
                  <w:jc w:val="center"/>
                </w:pPr>
              </w:pPrChange>
            </w:pPr>
            <w:del w:id="5719" w:author="arkat" w:date="2017-09-25T14:49:00Z">
              <w:r w:rsidRPr="00F51EA7" w:rsidDel="0058751D">
                <w:rPr>
                  <w:color w:val="000000"/>
                  <w:szCs w:val="24"/>
                  <w:lang w:eastAsia="en-GB"/>
                </w:rPr>
                <w:delText>Popular</w:delText>
              </w:r>
            </w:del>
          </w:p>
        </w:tc>
      </w:tr>
      <w:tr w:rsidR="000008DA" w:rsidRPr="00F51EA7" w:rsidDel="0058751D" w14:paraId="3781BC38" w14:textId="09788261" w:rsidTr="003633A2">
        <w:trPr>
          <w:trHeight w:val="225"/>
          <w:jc w:val="center"/>
          <w:del w:id="5720" w:author="arkat" w:date="2017-09-25T14:49:00Z"/>
        </w:trPr>
        <w:tc>
          <w:tcPr>
            <w:tcW w:w="1701" w:type="dxa"/>
            <w:shd w:val="clear" w:color="auto" w:fill="FFFFFF"/>
            <w:hideMark/>
          </w:tcPr>
          <w:p w14:paraId="14ED3FAA" w14:textId="7C62A609" w:rsidR="000008DA" w:rsidRPr="00F51EA7" w:rsidDel="0058751D" w:rsidRDefault="000008DA">
            <w:pPr>
              <w:spacing w:after="0"/>
              <w:rPr>
                <w:del w:id="5721" w:author="arkat" w:date="2017-09-25T14:49:00Z"/>
                <w:color w:val="000000"/>
                <w:szCs w:val="24"/>
                <w:lang w:eastAsia="en-GB"/>
              </w:rPr>
            </w:pPr>
            <w:del w:id="5722" w:author="arkat" w:date="2017-09-25T14:49:00Z">
              <w:r w:rsidRPr="00F51EA7" w:rsidDel="0058751D">
                <w:rPr>
                  <w:color w:val="000000"/>
                  <w:szCs w:val="24"/>
                  <w:lang w:eastAsia="en-GB"/>
                </w:rPr>
                <w:delText>UML-AD</w:delText>
              </w:r>
            </w:del>
          </w:p>
        </w:tc>
        <w:tc>
          <w:tcPr>
            <w:tcW w:w="3118" w:type="dxa"/>
            <w:shd w:val="clear" w:color="auto" w:fill="FFFFFF"/>
            <w:hideMark/>
          </w:tcPr>
          <w:p w14:paraId="6CB021C4" w14:textId="664EB891" w:rsidR="000008DA" w:rsidRPr="00F51EA7" w:rsidDel="0058751D" w:rsidRDefault="000008DA">
            <w:pPr>
              <w:spacing w:after="0"/>
              <w:rPr>
                <w:del w:id="5723" w:author="arkat" w:date="2017-09-25T14:49:00Z"/>
                <w:color w:val="000000"/>
                <w:szCs w:val="24"/>
                <w:lang w:eastAsia="en-GB"/>
              </w:rPr>
              <w:pPrChange w:id="5724" w:author="arkat" w:date="2017-09-29T22:49:00Z">
                <w:pPr>
                  <w:spacing w:after="0"/>
                  <w:jc w:val="center"/>
                </w:pPr>
              </w:pPrChange>
            </w:pPr>
            <w:del w:id="5725" w:author="arkat" w:date="2017-09-25T14:49:00Z">
              <w:r w:rsidRPr="00F51EA7" w:rsidDel="0058751D">
                <w:rPr>
                  <w:color w:val="000000"/>
                  <w:szCs w:val="24"/>
                  <w:lang w:eastAsia="en-GB"/>
                </w:rPr>
                <w:delText>Graphical</w:delText>
              </w:r>
            </w:del>
          </w:p>
        </w:tc>
        <w:tc>
          <w:tcPr>
            <w:tcW w:w="1418" w:type="dxa"/>
            <w:shd w:val="clear" w:color="auto" w:fill="FFFFFF"/>
            <w:hideMark/>
          </w:tcPr>
          <w:p w14:paraId="3C0C4135" w14:textId="5614AA2C" w:rsidR="000008DA" w:rsidRPr="00F51EA7" w:rsidDel="0058751D" w:rsidRDefault="000008DA">
            <w:pPr>
              <w:spacing w:after="0"/>
              <w:rPr>
                <w:del w:id="5726" w:author="arkat" w:date="2017-09-25T14:49:00Z"/>
                <w:color w:val="000000"/>
                <w:szCs w:val="24"/>
                <w:lang w:eastAsia="en-GB"/>
              </w:rPr>
              <w:pPrChange w:id="5727" w:author="arkat" w:date="2017-09-29T22:49:00Z">
                <w:pPr>
                  <w:spacing w:after="0"/>
                  <w:jc w:val="center"/>
                </w:pPr>
              </w:pPrChange>
            </w:pPr>
            <w:del w:id="5728" w:author="arkat" w:date="2017-09-25T14:49:00Z">
              <w:r w:rsidRPr="00F51EA7" w:rsidDel="0058751D">
                <w:rPr>
                  <w:color w:val="000000"/>
                  <w:szCs w:val="24"/>
                  <w:lang w:eastAsia="en-GB"/>
                </w:rPr>
                <w:delText>Yes</w:delText>
              </w:r>
            </w:del>
          </w:p>
        </w:tc>
        <w:tc>
          <w:tcPr>
            <w:tcW w:w="1417" w:type="dxa"/>
            <w:shd w:val="clear" w:color="auto" w:fill="FFFFFF"/>
            <w:hideMark/>
          </w:tcPr>
          <w:p w14:paraId="3D2E6266" w14:textId="01287E0E" w:rsidR="000008DA" w:rsidRPr="00F51EA7" w:rsidDel="0058751D" w:rsidRDefault="000008DA">
            <w:pPr>
              <w:spacing w:after="0"/>
              <w:rPr>
                <w:del w:id="5729" w:author="arkat" w:date="2017-09-25T14:49:00Z"/>
                <w:color w:val="000000"/>
                <w:szCs w:val="24"/>
                <w:lang w:eastAsia="en-GB"/>
              </w:rPr>
              <w:pPrChange w:id="5730" w:author="arkat" w:date="2017-09-29T22:49:00Z">
                <w:pPr>
                  <w:spacing w:after="0"/>
                  <w:jc w:val="center"/>
                </w:pPr>
              </w:pPrChange>
            </w:pPr>
            <w:del w:id="5731" w:author="arkat" w:date="2017-09-25T14:49:00Z">
              <w:r w:rsidRPr="00F51EA7" w:rsidDel="0058751D">
                <w:rPr>
                  <w:color w:val="000000"/>
                  <w:szCs w:val="24"/>
                  <w:lang w:eastAsia="en-GB"/>
                </w:rPr>
                <w:delText>Popular</w:delText>
              </w:r>
            </w:del>
          </w:p>
        </w:tc>
      </w:tr>
      <w:tr w:rsidR="000008DA" w:rsidRPr="00F51EA7" w:rsidDel="0058751D" w14:paraId="043DA6DB" w14:textId="1B13993D" w:rsidTr="003633A2">
        <w:trPr>
          <w:trHeight w:val="210"/>
          <w:jc w:val="center"/>
          <w:del w:id="5732" w:author="arkat" w:date="2017-09-25T14:49:00Z"/>
        </w:trPr>
        <w:tc>
          <w:tcPr>
            <w:tcW w:w="1701" w:type="dxa"/>
            <w:shd w:val="clear" w:color="auto" w:fill="FFFFFF"/>
            <w:hideMark/>
          </w:tcPr>
          <w:p w14:paraId="071E9008" w14:textId="67BAA30D" w:rsidR="000008DA" w:rsidRPr="00F51EA7" w:rsidDel="0058751D" w:rsidRDefault="000008DA">
            <w:pPr>
              <w:spacing w:after="0"/>
              <w:rPr>
                <w:del w:id="5733" w:author="arkat" w:date="2017-09-25T14:49:00Z"/>
                <w:color w:val="000000"/>
                <w:szCs w:val="24"/>
                <w:lang w:eastAsia="en-GB"/>
              </w:rPr>
            </w:pPr>
            <w:del w:id="5734" w:author="arkat" w:date="2017-09-25T14:49:00Z">
              <w:r w:rsidRPr="00F51EA7" w:rsidDel="0058751D">
                <w:rPr>
                  <w:color w:val="000000"/>
                  <w:szCs w:val="24"/>
                  <w:lang w:eastAsia="en-GB"/>
                </w:rPr>
                <w:delText>RAD</w:delText>
              </w:r>
            </w:del>
          </w:p>
        </w:tc>
        <w:tc>
          <w:tcPr>
            <w:tcW w:w="3118" w:type="dxa"/>
            <w:shd w:val="clear" w:color="auto" w:fill="FFFFFF"/>
            <w:hideMark/>
          </w:tcPr>
          <w:p w14:paraId="3A8834A9" w14:textId="0042FC96" w:rsidR="000008DA" w:rsidRPr="00F51EA7" w:rsidDel="0058751D" w:rsidRDefault="000008DA">
            <w:pPr>
              <w:spacing w:after="0"/>
              <w:rPr>
                <w:del w:id="5735" w:author="arkat" w:date="2017-09-25T14:49:00Z"/>
                <w:color w:val="000000"/>
                <w:szCs w:val="24"/>
                <w:lang w:eastAsia="en-GB"/>
              </w:rPr>
              <w:pPrChange w:id="5736" w:author="arkat" w:date="2017-09-29T22:49:00Z">
                <w:pPr>
                  <w:spacing w:after="0"/>
                  <w:jc w:val="center"/>
                </w:pPr>
              </w:pPrChange>
            </w:pPr>
            <w:del w:id="5737" w:author="arkat" w:date="2017-09-25T14:49:00Z">
              <w:r w:rsidRPr="00F51EA7" w:rsidDel="0058751D">
                <w:rPr>
                  <w:color w:val="000000"/>
                  <w:szCs w:val="24"/>
                  <w:lang w:eastAsia="en-GB"/>
                </w:rPr>
                <w:delText>Graphical</w:delText>
              </w:r>
            </w:del>
          </w:p>
        </w:tc>
        <w:tc>
          <w:tcPr>
            <w:tcW w:w="1418" w:type="dxa"/>
            <w:shd w:val="clear" w:color="auto" w:fill="FFFFFF"/>
            <w:hideMark/>
          </w:tcPr>
          <w:p w14:paraId="16590240" w14:textId="595FD264" w:rsidR="000008DA" w:rsidRPr="00F51EA7" w:rsidDel="0058751D" w:rsidRDefault="000008DA">
            <w:pPr>
              <w:spacing w:after="0"/>
              <w:rPr>
                <w:del w:id="5738" w:author="arkat" w:date="2017-09-25T14:49:00Z"/>
                <w:color w:val="000000"/>
                <w:szCs w:val="24"/>
                <w:lang w:eastAsia="en-GB"/>
              </w:rPr>
              <w:pPrChange w:id="5739" w:author="arkat" w:date="2017-09-29T22:49:00Z">
                <w:pPr>
                  <w:spacing w:after="0"/>
                  <w:jc w:val="center"/>
                </w:pPr>
              </w:pPrChange>
            </w:pPr>
            <w:del w:id="5740" w:author="arkat" w:date="2017-09-25T14:49:00Z">
              <w:r w:rsidRPr="00F51EA7" w:rsidDel="0058751D">
                <w:rPr>
                  <w:color w:val="000000"/>
                  <w:szCs w:val="24"/>
                  <w:lang w:eastAsia="en-GB"/>
                </w:rPr>
                <w:delText>Yes</w:delText>
              </w:r>
            </w:del>
          </w:p>
        </w:tc>
        <w:tc>
          <w:tcPr>
            <w:tcW w:w="1417" w:type="dxa"/>
            <w:shd w:val="clear" w:color="auto" w:fill="FFFFFF"/>
            <w:hideMark/>
          </w:tcPr>
          <w:p w14:paraId="6FB81655" w14:textId="2FE90FE5" w:rsidR="000008DA" w:rsidRPr="00F51EA7" w:rsidDel="0058751D" w:rsidRDefault="000008DA">
            <w:pPr>
              <w:spacing w:after="0"/>
              <w:rPr>
                <w:del w:id="5741" w:author="arkat" w:date="2017-09-25T14:49:00Z"/>
                <w:color w:val="000000"/>
                <w:szCs w:val="24"/>
                <w:lang w:eastAsia="en-GB"/>
              </w:rPr>
              <w:pPrChange w:id="5742" w:author="arkat" w:date="2017-09-29T22:49:00Z">
                <w:pPr>
                  <w:spacing w:after="0"/>
                  <w:jc w:val="center"/>
                </w:pPr>
              </w:pPrChange>
            </w:pPr>
            <w:del w:id="5743" w:author="arkat" w:date="2017-09-25T14:49:00Z">
              <w:r w:rsidRPr="00F51EA7" w:rsidDel="0058751D">
                <w:rPr>
                  <w:color w:val="000000"/>
                  <w:szCs w:val="24"/>
                  <w:lang w:eastAsia="en-GB"/>
                </w:rPr>
                <w:delText>NA</w:delText>
              </w:r>
            </w:del>
          </w:p>
        </w:tc>
      </w:tr>
      <w:tr w:rsidR="000008DA" w:rsidRPr="00F51EA7" w:rsidDel="0058751D" w14:paraId="47F4B9F2" w14:textId="37DF0778" w:rsidTr="003633A2">
        <w:trPr>
          <w:trHeight w:val="222"/>
          <w:jc w:val="center"/>
          <w:del w:id="5744" w:author="arkat" w:date="2017-09-25T14:49:00Z"/>
        </w:trPr>
        <w:tc>
          <w:tcPr>
            <w:tcW w:w="1701" w:type="dxa"/>
            <w:shd w:val="clear" w:color="auto" w:fill="FFFFFF"/>
            <w:hideMark/>
          </w:tcPr>
          <w:p w14:paraId="4C36C94B" w14:textId="12451028" w:rsidR="000008DA" w:rsidRPr="00F51EA7" w:rsidDel="0058751D" w:rsidRDefault="000008DA">
            <w:pPr>
              <w:spacing w:after="0"/>
              <w:rPr>
                <w:del w:id="5745" w:author="arkat" w:date="2017-09-25T14:49:00Z"/>
                <w:color w:val="000000"/>
                <w:szCs w:val="24"/>
                <w:lang w:eastAsia="en-GB"/>
              </w:rPr>
            </w:pPr>
            <w:del w:id="5746" w:author="arkat" w:date="2017-09-25T14:49:00Z">
              <w:r w:rsidRPr="00F51EA7" w:rsidDel="0058751D">
                <w:rPr>
                  <w:color w:val="000000"/>
                  <w:szCs w:val="24"/>
                  <w:lang w:eastAsia="en-GB"/>
                </w:rPr>
                <w:delText>YAWL</w:delText>
              </w:r>
            </w:del>
          </w:p>
        </w:tc>
        <w:tc>
          <w:tcPr>
            <w:tcW w:w="3118" w:type="dxa"/>
            <w:shd w:val="clear" w:color="auto" w:fill="FFFFFF"/>
            <w:hideMark/>
          </w:tcPr>
          <w:p w14:paraId="6CD522C0" w14:textId="7CB7B39C" w:rsidR="000008DA" w:rsidRPr="00F51EA7" w:rsidDel="0058751D" w:rsidRDefault="000008DA">
            <w:pPr>
              <w:spacing w:after="0"/>
              <w:rPr>
                <w:del w:id="5747" w:author="arkat" w:date="2017-09-25T14:49:00Z"/>
                <w:color w:val="000000"/>
                <w:szCs w:val="24"/>
                <w:lang w:eastAsia="en-GB"/>
              </w:rPr>
              <w:pPrChange w:id="5748" w:author="arkat" w:date="2017-09-29T22:49:00Z">
                <w:pPr>
                  <w:spacing w:after="0"/>
                  <w:jc w:val="center"/>
                </w:pPr>
              </w:pPrChange>
            </w:pPr>
            <w:del w:id="5749" w:author="arkat" w:date="2017-09-25T14:49:00Z">
              <w:r w:rsidRPr="00F51EA7" w:rsidDel="0058751D">
                <w:rPr>
                  <w:color w:val="000000"/>
                  <w:szCs w:val="24"/>
                  <w:lang w:eastAsia="en-GB"/>
                </w:rPr>
                <w:delText>Graphical/ Execution</w:delText>
              </w:r>
            </w:del>
          </w:p>
        </w:tc>
        <w:tc>
          <w:tcPr>
            <w:tcW w:w="1418" w:type="dxa"/>
            <w:shd w:val="clear" w:color="auto" w:fill="FFFFFF"/>
            <w:hideMark/>
          </w:tcPr>
          <w:p w14:paraId="47A31E27" w14:textId="761ECD16" w:rsidR="000008DA" w:rsidRPr="00F51EA7" w:rsidDel="0058751D" w:rsidRDefault="000008DA">
            <w:pPr>
              <w:spacing w:after="0"/>
              <w:rPr>
                <w:del w:id="5750" w:author="arkat" w:date="2017-09-25T14:49:00Z"/>
                <w:color w:val="000000"/>
                <w:szCs w:val="24"/>
                <w:lang w:eastAsia="en-GB"/>
              </w:rPr>
              <w:pPrChange w:id="5751" w:author="arkat" w:date="2017-09-29T22:49:00Z">
                <w:pPr>
                  <w:spacing w:after="0"/>
                  <w:jc w:val="center"/>
                </w:pPr>
              </w:pPrChange>
            </w:pPr>
            <w:del w:id="5752" w:author="arkat" w:date="2017-09-25T14:49:00Z">
              <w:r w:rsidRPr="00F51EA7" w:rsidDel="0058751D">
                <w:rPr>
                  <w:color w:val="000000"/>
                  <w:szCs w:val="24"/>
                  <w:lang w:eastAsia="en-GB"/>
                </w:rPr>
                <w:delText>No</w:delText>
              </w:r>
            </w:del>
          </w:p>
        </w:tc>
        <w:tc>
          <w:tcPr>
            <w:tcW w:w="1417" w:type="dxa"/>
            <w:shd w:val="clear" w:color="auto" w:fill="FFFFFF"/>
            <w:hideMark/>
          </w:tcPr>
          <w:p w14:paraId="57C8A87D" w14:textId="45D92EA3" w:rsidR="000008DA" w:rsidRPr="00F51EA7" w:rsidDel="0058751D" w:rsidRDefault="000008DA">
            <w:pPr>
              <w:spacing w:after="0"/>
              <w:rPr>
                <w:del w:id="5753" w:author="arkat" w:date="2017-09-25T14:49:00Z"/>
                <w:color w:val="000000"/>
                <w:szCs w:val="24"/>
                <w:lang w:eastAsia="en-GB"/>
              </w:rPr>
              <w:pPrChange w:id="5754" w:author="arkat" w:date="2017-09-29T22:49:00Z">
                <w:pPr>
                  <w:spacing w:after="0"/>
                  <w:jc w:val="center"/>
                </w:pPr>
              </w:pPrChange>
            </w:pPr>
            <w:del w:id="5755" w:author="arkat" w:date="2017-09-25T14:49:00Z">
              <w:r w:rsidRPr="00F51EA7" w:rsidDel="0058751D">
                <w:rPr>
                  <w:color w:val="000000"/>
                  <w:szCs w:val="24"/>
                  <w:lang w:eastAsia="en-GB"/>
                </w:rPr>
                <w:delText>Stable</w:delText>
              </w:r>
            </w:del>
          </w:p>
        </w:tc>
      </w:tr>
      <w:tr w:rsidR="000008DA" w:rsidRPr="00F51EA7" w:rsidDel="0058751D" w14:paraId="10CD824C" w14:textId="6F548255" w:rsidTr="003633A2">
        <w:trPr>
          <w:trHeight w:val="186"/>
          <w:jc w:val="center"/>
          <w:del w:id="5756" w:author="arkat" w:date="2017-09-25T14:49:00Z"/>
        </w:trPr>
        <w:tc>
          <w:tcPr>
            <w:tcW w:w="1701" w:type="dxa"/>
            <w:shd w:val="clear" w:color="auto" w:fill="FFFFFF"/>
            <w:hideMark/>
          </w:tcPr>
          <w:p w14:paraId="128E6065" w14:textId="486A11AB" w:rsidR="000008DA" w:rsidRPr="00F51EA7" w:rsidDel="0058751D" w:rsidRDefault="000008DA">
            <w:pPr>
              <w:spacing w:after="0"/>
              <w:rPr>
                <w:del w:id="5757" w:author="arkat" w:date="2017-09-25T14:49:00Z"/>
                <w:color w:val="000000"/>
                <w:szCs w:val="24"/>
                <w:lang w:eastAsia="en-GB"/>
              </w:rPr>
            </w:pPr>
            <w:del w:id="5758" w:author="arkat" w:date="2017-09-25T14:49:00Z">
              <w:r w:rsidRPr="00F51EA7" w:rsidDel="0058751D">
                <w:rPr>
                  <w:color w:val="000000"/>
                  <w:szCs w:val="24"/>
                  <w:lang w:eastAsia="en-GB"/>
                </w:rPr>
                <w:delText>Petri-nets</w:delText>
              </w:r>
            </w:del>
          </w:p>
        </w:tc>
        <w:tc>
          <w:tcPr>
            <w:tcW w:w="3118" w:type="dxa"/>
            <w:shd w:val="clear" w:color="auto" w:fill="FFFFFF"/>
            <w:hideMark/>
          </w:tcPr>
          <w:p w14:paraId="7B14B03F" w14:textId="0746906D" w:rsidR="000008DA" w:rsidRPr="00F51EA7" w:rsidDel="0058751D" w:rsidRDefault="000008DA">
            <w:pPr>
              <w:spacing w:after="0"/>
              <w:rPr>
                <w:del w:id="5759" w:author="arkat" w:date="2017-09-25T14:49:00Z"/>
                <w:color w:val="000000"/>
                <w:szCs w:val="24"/>
                <w:lang w:eastAsia="en-GB"/>
              </w:rPr>
              <w:pPrChange w:id="5760" w:author="arkat" w:date="2017-09-29T22:49:00Z">
                <w:pPr>
                  <w:spacing w:after="0"/>
                  <w:jc w:val="center"/>
                </w:pPr>
              </w:pPrChange>
            </w:pPr>
            <w:del w:id="5761" w:author="arkat" w:date="2017-09-25T14:49:00Z">
              <w:r w:rsidRPr="00F51EA7" w:rsidDel="0058751D">
                <w:rPr>
                  <w:color w:val="000000"/>
                  <w:szCs w:val="24"/>
                  <w:lang w:eastAsia="en-GB"/>
                </w:rPr>
                <w:delText>Theory/ Graphical</w:delText>
              </w:r>
            </w:del>
          </w:p>
        </w:tc>
        <w:tc>
          <w:tcPr>
            <w:tcW w:w="1418" w:type="dxa"/>
            <w:shd w:val="clear" w:color="auto" w:fill="FFFFFF"/>
            <w:hideMark/>
          </w:tcPr>
          <w:p w14:paraId="63BA4B82" w14:textId="01307085" w:rsidR="000008DA" w:rsidRPr="00F51EA7" w:rsidDel="0058751D" w:rsidRDefault="000008DA">
            <w:pPr>
              <w:spacing w:after="0"/>
              <w:rPr>
                <w:del w:id="5762" w:author="arkat" w:date="2017-09-25T14:49:00Z"/>
                <w:color w:val="000000"/>
                <w:szCs w:val="24"/>
                <w:lang w:eastAsia="en-GB"/>
              </w:rPr>
              <w:pPrChange w:id="5763" w:author="arkat" w:date="2017-09-29T22:49:00Z">
                <w:pPr>
                  <w:spacing w:after="0"/>
                  <w:jc w:val="center"/>
                </w:pPr>
              </w:pPrChange>
            </w:pPr>
            <w:del w:id="5764" w:author="arkat" w:date="2017-09-25T14:49:00Z">
              <w:r w:rsidRPr="00F51EA7" w:rsidDel="0058751D">
                <w:rPr>
                  <w:color w:val="000000"/>
                  <w:szCs w:val="24"/>
                  <w:lang w:eastAsia="en-GB"/>
                </w:rPr>
                <w:delText>NA</w:delText>
              </w:r>
            </w:del>
          </w:p>
        </w:tc>
        <w:tc>
          <w:tcPr>
            <w:tcW w:w="1417" w:type="dxa"/>
            <w:shd w:val="clear" w:color="auto" w:fill="FFFFFF"/>
            <w:hideMark/>
          </w:tcPr>
          <w:p w14:paraId="7CEFA658" w14:textId="0FFCC66A" w:rsidR="000008DA" w:rsidRPr="00F51EA7" w:rsidDel="0058751D" w:rsidRDefault="000008DA">
            <w:pPr>
              <w:spacing w:after="0"/>
              <w:rPr>
                <w:del w:id="5765" w:author="arkat" w:date="2017-09-25T14:49:00Z"/>
                <w:color w:val="000000"/>
                <w:szCs w:val="24"/>
                <w:lang w:eastAsia="en-GB"/>
              </w:rPr>
              <w:pPrChange w:id="5766" w:author="arkat" w:date="2017-09-29T22:49:00Z">
                <w:pPr>
                  <w:spacing w:after="0"/>
                  <w:jc w:val="center"/>
                </w:pPr>
              </w:pPrChange>
            </w:pPr>
            <w:del w:id="5767" w:author="arkat" w:date="2017-09-25T14:49:00Z">
              <w:r w:rsidRPr="00F51EA7" w:rsidDel="0058751D">
                <w:rPr>
                  <w:color w:val="000000"/>
                  <w:szCs w:val="24"/>
                  <w:lang w:eastAsia="en-GB"/>
                </w:rPr>
                <w:delText>Popular</w:delText>
              </w:r>
            </w:del>
          </w:p>
        </w:tc>
      </w:tr>
      <w:tr w:rsidR="000008DA" w:rsidRPr="00F51EA7" w:rsidDel="0058751D" w14:paraId="5D670233" w14:textId="56F73E4E" w:rsidTr="003633A2">
        <w:trPr>
          <w:trHeight w:val="195"/>
          <w:jc w:val="center"/>
          <w:del w:id="5768" w:author="arkat" w:date="2017-09-25T14:49:00Z"/>
        </w:trPr>
        <w:tc>
          <w:tcPr>
            <w:tcW w:w="1701" w:type="dxa"/>
            <w:shd w:val="clear" w:color="auto" w:fill="FFFFFF"/>
            <w:hideMark/>
          </w:tcPr>
          <w:p w14:paraId="370C48B2" w14:textId="0F982024" w:rsidR="000008DA" w:rsidRPr="00F51EA7" w:rsidDel="0058751D" w:rsidRDefault="000008DA">
            <w:pPr>
              <w:spacing w:after="0"/>
              <w:rPr>
                <w:del w:id="5769" w:author="arkat" w:date="2017-09-25T14:49:00Z"/>
                <w:color w:val="000000"/>
                <w:szCs w:val="24"/>
                <w:lang w:eastAsia="en-GB"/>
              </w:rPr>
              <w:pPrChange w:id="5770" w:author="arkat" w:date="2017-09-29T22:49:00Z">
                <w:pPr>
                  <w:spacing w:after="0"/>
                  <w:ind w:left="-250" w:firstLine="250"/>
                </w:pPr>
              </w:pPrChange>
            </w:pPr>
            <w:del w:id="5771" w:author="arkat" w:date="2017-09-25T14:49:00Z">
              <w:r w:rsidRPr="00F51EA7" w:rsidDel="0058751D">
                <w:rPr>
                  <w:color w:val="000000"/>
                  <w:szCs w:val="24"/>
                  <w:lang w:eastAsia="en-GB"/>
                </w:rPr>
                <w:delText>BPML</w:delText>
              </w:r>
            </w:del>
          </w:p>
        </w:tc>
        <w:tc>
          <w:tcPr>
            <w:tcW w:w="3118" w:type="dxa"/>
            <w:shd w:val="clear" w:color="auto" w:fill="FFFFFF"/>
            <w:hideMark/>
          </w:tcPr>
          <w:p w14:paraId="6D4D9925" w14:textId="111BF151" w:rsidR="000008DA" w:rsidRPr="00F51EA7" w:rsidDel="0058751D" w:rsidRDefault="000008DA">
            <w:pPr>
              <w:spacing w:after="0"/>
              <w:rPr>
                <w:del w:id="5772" w:author="arkat" w:date="2017-09-25T14:49:00Z"/>
                <w:color w:val="000000"/>
                <w:szCs w:val="24"/>
                <w:lang w:eastAsia="en-GB"/>
              </w:rPr>
              <w:pPrChange w:id="5773" w:author="arkat" w:date="2017-09-29T22:49:00Z">
                <w:pPr>
                  <w:spacing w:after="0"/>
                  <w:jc w:val="center"/>
                </w:pPr>
              </w:pPrChange>
            </w:pPr>
            <w:del w:id="5774" w:author="arkat" w:date="2017-09-25T14:49:00Z">
              <w:r w:rsidRPr="00F51EA7" w:rsidDel="0058751D">
                <w:rPr>
                  <w:color w:val="000000"/>
                  <w:szCs w:val="24"/>
                  <w:lang w:eastAsia="en-GB"/>
                </w:rPr>
                <w:delText>Execution</w:delText>
              </w:r>
            </w:del>
          </w:p>
        </w:tc>
        <w:tc>
          <w:tcPr>
            <w:tcW w:w="1418" w:type="dxa"/>
            <w:shd w:val="clear" w:color="auto" w:fill="FFFFFF"/>
            <w:hideMark/>
          </w:tcPr>
          <w:p w14:paraId="54F92164" w14:textId="04742876" w:rsidR="000008DA" w:rsidRPr="00F51EA7" w:rsidDel="0058751D" w:rsidRDefault="000008DA">
            <w:pPr>
              <w:spacing w:after="0"/>
              <w:rPr>
                <w:del w:id="5775" w:author="arkat" w:date="2017-09-25T14:49:00Z"/>
                <w:color w:val="000000"/>
                <w:szCs w:val="24"/>
                <w:lang w:eastAsia="en-GB"/>
              </w:rPr>
              <w:pPrChange w:id="5776" w:author="arkat" w:date="2017-09-29T22:49:00Z">
                <w:pPr>
                  <w:spacing w:after="0"/>
                  <w:jc w:val="center"/>
                </w:pPr>
              </w:pPrChange>
            </w:pPr>
            <w:del w:id="5777" w:author="arkat" w:date="2017-09-25T14:49:00Z">
              <w:r w:rsidRPr="00F51EA7" w:rsidDel="0058751D">
                <w:rPr>
                  <w:color w:val="000000"/>
                  <w:szCs w:val="24"/>
                  <w:lang w:eastAsia="en-GB"/>
                </w:rPr>
                <w:delText>Yes</w:delText>
              </w:r>
            </w:del>
          </w:p>
        </w:tc>
        <w:tc>
          <w:tcPr>
            <w:tcW w:w="1417" w:type="dxa"/>
            <w:shd w:val="clear" w:color="auto" w:fill="FFFFFF"/>
            <w:hideMark/>
          </w:tcPr>
          <w:p w14:paraId="7482EA64" w14:textId="1031863B" w:rsidR="000008DA" w:rsidRPr="00F51EA7" w:rsidDel="0058751D" w:rsidRDefault="000008DA">
            <w:pPr>
              <w:spacing w:after="0"/>
              <w:rPr>
                <w:del w:id="5778" w:author="arkat" w:date="2017-09-25T14:49:00Z"/>
                <w:color w:val="000000"/>
                <w:szCs w:val="24"/>
                <w:lang w:eastAsia="en-GB"/>
              </w:rPr>
              <w:pPrChange w:id="5779" w:author="arkat" w:date="2017-09-29T22:49:00Z">
                <w:pPr>
                  <w:spacing w:after="0"/>
                  <w:jc w:val="center"/>
                </w:pPr>
              </w:pPrChange>
            </w:pPr>
            <w:del w:id="5780" w:author="arkat" w:date="2017-09-25T14:49:00Z">
              <w:r w:rsidRPr="00F51EA7" w:rsidDel="0058751D">
                <w:rPr>
                  <w:color w:val="000000"/>
                  <w:szCs w:val="24"/>
                  <w:lang w:eastAsia="en-GB"/>
                </w:rPr>
                <w:delText>Obsolete</w:delText>
              </w:r>
            </w:del>
          </w:p>
        </w:tc>
      </w:tr>
      <w:tr w:rsidR="000008DA" w:rsidRPr="00F51EA7" w:rsidDel="0058751D" w14:paraId="5CA44753" w14:textId="0CD4D00C" w:rsidTr="003633A2">
        <w:trPr>
          <w:trHeight w:val="225"/>
          <w:jc w:val="center"/>
          <w:del w:id="5781" w:author="arkat" w:date="2017-09-25T14:49:00Z"/>
        </w:trPr>
        <w:tc>
          <w:tcPr>
            <w:tcW w:w="1701" w:type="dxa"/>
            <w:shd w:val="clear" w:color="auto" w:fill="FFFFFF"/>
            <w:hideMark/>
          </w:tcPr>
          <w:p w14:paraId="53CC52BE" w14:textId="299908F2" w:rsidR="000008DA" w:rsidRPr="00F51EA7" w:rsidDel="0058751D" w:rsidRDefault="000008DA">
            <w:pPr>
              <w:spacing w:after="0"/>
              <w:rPr>
                <w:del w:id="5782" w:author="arkat" w:date="2017-09-25T14:49:00Z"/>
                <w:color w:val="000000"/>
                <w:szCs w:val="24"/>
                <w:lang w:eastAsia="en-GB"/>
              </w:rPr>
            </w:pPr>
            <w:del w:id="5783" w:author="arkat" w:date="2017-09-25T14:49:00Z">
              <w:r w:rsidRPr="00F51EA7" w:rsidDel="0058751D">
                <w:rPr>
                  <w:color w:val="000000"/>
                  <w:szCs w:val="24"/>
                  <w:lang w:eastAsia="en-GB"/>
                </w:rPr>
                <w:delText>BPEL</w:delText>
              </w:r>
            </w:del>
          </w:p>
        </w:tc>
        <w:tc>
          <w:tcPr>
            <w:tcW w:w="3118" w:type="dxa"/>
            <w:shd w:val="clear" w:color="auto" w:fill="FFFFFF"/>
            <w:hideMark/>
          </w:tcPr>
          <w:p w14:paraId="608F124C" w14:textId="5EEC167D" w:rsidR="000008DA" w:rsidRPr="00F51EA7" w:rsidDel="0058751D" w:rsidRDefault="000008DA">
            <w:pPr>
              <w:spacing w:after="0"/>
              <w:rPr>
                <w:del w:id="5784" w:author="arkat" w:date="2017-09-25T14:49:00Z"/>
                <w:color w:val="000000"/>
                <w:szCs w:val="24"/>
                <w:lang w:eastAsia="en-GB"/>
              </w:rPr>
              <w:pPrChange w:id="5785" w:author="arkat" w:date="2017-09-29T22:49:00Z">
                <w:pPr>
                  <w:spacing w:after="0"/>
                  <w:jc w:val="center"/>
                </w:pPr>
              </w:pPrChange>
            </w:pPr>
            <w:del w:id="5786" w:author="arkat" w:date="2017-09-25T14:49:00Z">
              <w:r w:rsidRPr="00F51EA7" w:rsidDel="0058751D">
                <w:rPr>
                  <w:color w:val="000000"/>
                  <w:szCs w:val="24"/>
                  <w:lang w:eastAsia="en-GB"/>
                </w:rPr>
                <w:delText>Execution</w:delText>
              </w:r>
            </w:del>
          </w:p>
        </w:tc>
        <w:tc>
          <w:tcPr>
            <w:tcW w:w="1418" w:type="dxa"/>
            <w:shd w:val="clear" w:color="auto" w:fill="FFFFFF"/>
            <w:hideMark/>
          </w:tcPr>
          <w:p w14:paraId="6BBDCE31" w14:textId="631AD1FD" w:rsidR="000008DA" w:rsidRPr="00F51EA7" w:rsidDel="0058751D" w:rsidRDefault="000008DA">
            <w:pPr>
              <w:spacing w:after="0"/>
              <w:rPr>
                <w:del w:id="5787" w:author="arkat" w:date="2017-09-25T14:49:00Z"/>
                <w:color w:val="000000"/>
                <w:szCs w:val="24"/>
                <w:lang w:eastAsia="en-GB"/>
              </w:rPr>
              <w:pPrChange w:id="5788" w:author="arkat" w:date="2017-09-29T22:49:00Z">
                <w:pPr>
                  <w:spacing w:after="0"/>
                  <w:jc w:val="center"/>
                </w:pPr>
              </w:pPrChange>
            </w:pPr>
            <w:del w:id="5789" w:author="arkat" w:date="2017-09-25T14:49:00Z">
              <w:r w:rsidRPr="00F51EA7" w:rsidDel="0058751D">
                <w:rPr>
                  <w:color w:val="000000"/>
                  <w:szCs w:val="24"/>
                  <w:lang w:eastAsia="en-GB"/>
                </w:rPr>
                <w:delText>Yes</w:delText>
              </w:r>
            </w:del>
          </w:p>
        </w:tc>
        <w:tc>
          <w:tcPr>
            <w:tcW w:w="1417" w:type="dxa"/>
            <w:shd w:val="clear" w:color="auto" w:fill="FFFFFF"/>
            <w:hideMark/>
          </w:tcPr>
          <w:p w14:paraId="6B9C0CCF" w14:textId="14F8189C" w:rsidR="000008DA" w:rsidRPr="00F51EA7" w:rsidDel="0058751D" w:rsidRDefault="000008DA">
            <w:pPr>
              <w:spacing w:after="0"/>
              <w:rPr>
                <w:del w:id="5790" w:author="arkat" w:date="2017-09-25T14:49:00Z"/>
                <w:color w:val="000000"/>
                <w:szCs w:val="24"/>
                <w:lang w:eastAsia="en-GB"/>
              </w:rPr>
              <w:pPrChange w:id="5791" w:author="arkat" w:date="2017-09-29T22:49:00Z">
                <w:pPr>
                  <w:spacing w:after="0"/>
                  <w:jc w:val="center"/>
                </w:pPr>
              </w:pPrChange>
            </w:pPr>
            <w:del w:id="5792" w:author="arkat" w:date="2017-09-25T14:49:00Z">
              <w:r w:rsidRPr="00F51EA7" w:rsidDel="0058751D">
                <w:rPr>
                  <w:color w:val="000000"/>
                  <w:szCs w:val="24"/>
                  <w:lang w:eastAsia="en-GB"/>
                </w:rPr>
                <w:delText>Popular</w:delText>
              </w:r>
            </w:del>
          </w:p>
        </w:tc>
      </w:tr>
      <w:tr w:rsidR="000008DA" w:rsidRPr="00F51EA7" w:rsidDel="0058751D" w14:paraId="4FB1A949" w14:textId="6C041C06" w:rsidTr="003633A2">
        <w:trPr>
          <w:trHeight w:val="210"/>
          <w:jc w:val="center"/>
          <w:del w:id="5793" w:author="arkat" w:date="2017-09-25T14:49:00Z"/>
        </w:trPr>
        <w:tc>
          <w:tcPr>
            <w:tcW w:w="1701" w:type="dxa"/>
            <w:shd w:val="clear" w:color="auto" w:fill="FFFFFF"/>
            <w:hideMark/>
          </w:tcPr>
          <w:p w14:paraId="25512B2C" w14:textId="78486705" w:rsidR="000008DA" w:rsidRPr="00F51EA7" w:rsidDel="0058751D" w:rsidRDefault="000008DA">
            <w:pPr>
              <w:spacing w:after="0"/>
              <w:rPr>
                <w:del w:id="5794" w:author="arkat" w:date="2017-09-25T14:49:00Z"/>
                <w:color w:val="000000"/>
                <w:szCs w:val="24"/>
                <w:lang w:eastAsia="en-GB"/>
              </w:rPr>
            </w:pPr>
            <w:del w:id="5795" w:author="arkat" w:date="2017-09-25T14:49:00Z">
              <w:r w:rsidRPr="00F51EA7" w:rsidDel="0058751D">
                <w:rPr>
                  <w:color w:val="000000"/>
                  <w:szCs w:val="24"/>
                  <w:lang w:eastAsia="en-GB"/>
                </w:rPr>
                <w:delText>XLANG</w:delText>
              </w:r>
            </w:del>
          </w:p>
        </w:tc>
        <w:tc>
          <w:tcPr>
            <w:tcW w:w="3118" w:type="dxa"/>
            <w:shd w:val="clear" w:color="auto" w:fill="FFFFFF"/>
            <w:hideMark/>
          </w:tcPr>
          <w:p w14:paraId="35F1FFAA" w14:textId="389E02E9" w:rsidR="000008DA" w:rsidRPr="00F51EA7" w:rsidDel="0058751D" w:rsidRDefault="000008DA">
            <w:pPr>
              <w:spacing w:after="0"/>
              <w:rPr>
                <w:del w:id="5796" w:author="arkat" w:date="2017-09-25T14:49:00Z"/>
                <w:color w:val="000000"/>
                <w:szCs w:val="24"/>
                <w:lang w:eastAsia="en-GB"/>
              </w:rPr>
              <w:pPrChange w:id="5797" w:author="arkat" w:date="2017-09-29T22:49:00Z">
                <w:pPr>
                  <w:spacing w:after="0"/>
                  <w:jc w:val="center"/>
                </w:pPr>
              </w:pPrChange>
            </w:pPr>
            <w:del w:id="5798" w:author="arkat" w:date="2017-09-25T14:49:00Z">
              <w:r w:rsidRPr="00F51EA7" w:rsidDel="0058751D">
                <w:rPr>
                  <w:color w:val="000000"/>
                  <w:szCs w:val="24"/>
                  <w:lang w:eastAsia="en-GB"/>
                </w:rPr>
                <w:delText>Execution</w:delText>
              </w:r>
            </w:del>
          </w:p>
        </w:tc>
        <w:tc>
          <w:tcPr>
            <w:tcW w:w="1418" w:type="dxa"/>
            <w:shd w:val="clear" w:color="auto" w:fill="FFFFFF"/>
            <w:hideMark/>
          </w:tcPr>
          <w:p w14:paraId="1FE9FDF1" w14:textId="2A6EDFFD" w:rsidR="000008DA" w:rsidRPr="00F51EA7" w:rsidDel="0058751D" w:rsidRDefault="000008DA">
            <w:pPr>
              <w:spacing w:after="0"/>
              <w:rPr>
                <w:del w:id="5799" w:author="arkat" w:date="2017-09-25T14:49:00Z"/>
                <w:color w:val="000000"/>
                <w:szCs w:val="24"/>
                <w:lang w:eastAsia="en-GB"/>
              </w:rPr>
              <w:pPrChange w:id="5800" w:author="arkat" w:date="2017-09-29T22:49:00Z">
                <w:pPr>
                  <w:spacing w:after="0"/>
                  <w:jc w:val="center"/>
                </w:pPr>
              </w:pPrChange>
            </w:pPr>
            <w:del w:id="5801" w:author="arkat" w:date="2017-09-25T14:49:00Z">
              <w:r w:rsidRPr="00F51EA7" w:rsidDel="0058751D">
                <w:rPr>
                  <w:color w:val="000000"/>
                  <w:szCs w:val="24"/>
                  <w:lang w:eastAsia="en-GB"/>
                </w:rPr>
                <w:delText>NA</w:delText>
              </w:r>
            </w:del>
          </w:p>
        </w:tc>
        <w:tc>
          <w:tcPr>
            <w:tcW w:w="1417" w:type="dxa"/>
            <w:shd w:val="clear" w:color="auto" w:fill="FFFFFF"/>
            <w:hideMark/>
          </w:tcPr>
          <w:p w14:paraId="6EBFD094" w14:textId="1233E5D0" w:rsidR="000008DA" w:rsidRPr="00F51EA7" w:rsidDel="0058751D" w:rsidRDefault="000008DA">
            <w:pPr>
              <w:spacing w:after="0"/>
              <w:rPr>
                <w:del w:id="5802" w:author="arkat" w:date="2017-09-25T14:49:00Z"/>
                <w:color w:val="000000"/>
                <w:szCs w:val="24"/>
                <w:lang w:eastAsia="en-GB"/>
              </w:rPr>
              <w:pPrChange w:id="5803" w:author="arkat" w:date="2017-09-29T22:49:00Z">
                <w:pPr>
                  <w:spacing w:after="0"/>
                  <w:jc w:val="center"/>
                </w:pPr>
              </w:pPrChange>
            </w:pPr>
            <w:del w:id="5804" w:author="arkat" w:date="2017-09-25T14:49:00Z">
              <w:r w:rsidRPr="00F51EA7" w:rsidDel="0058751D">
                <w:rPr>
                  <w:color w:val="000000"/>
                  <w:szCs w:val="24"/>
                  <w:lang w:eastAsia="en-GB"/>
                </w:rPr>
                <w:delText>-</w:delText>
              </w:r>
            </w:del>
          </w:p>
        </w:tc>
      </w:tr>
      <w:tr w:rsidR="000008DA" w:rsidRPr="00F51EA7" w:rsidDel="0058751D" w14:paraId="17E87C93" w14:textId="4221FFA0" w:rsidTr="003633A2">
        <w:trPr>
          <w:trHeight w:val="225"/>
          <w:jc w:val="center"/>
          <w:del w:id="5805" w:author="arkat" w:date="2017-09-25T14:49:00Z"/>
        </w:trPr>
        <w:tc>
          <w:tcPr>
            <w:tcW w:w="1701" w:type="dxa"/>
            <w:shd w:val="clear" w:color="auto" w:fill="FFFFFF"/>
            <w:hideMark/>
          </w:tcPr>
          <w:p w14:paraId="6DB84888" w14:textId="3A54B562" w:rsidR="000008DA" w:rsidRPr="00F51EA7" w:rsidDel="0058751D" w:rsidRDefault="000008DA">
            <w:pPr>
              <w:spacing w:after="0"/>
              <w:rPr>
                <w:del w:id="5806" w:author="arkat" w:date="2017-09-25T14:49:00Z"/>
                <w:color w:val="000000"/>
                <w:szCs w:val="24"/>
                <w:lang w:eastAsia="en-GB"/>
              </w:rPr>
            </w:pPr>
            <w:del w:id="5807" w:author="arkat" w:date="2017-09-25T14:49:00Z">
              <w:r w:rsidRPr="00F51EA7" w:rsidDel="0058751D">
                <w:rPr>
                  <w:color w:val="000000"/>
                  <w:szCs w:val="24"/>
                  <w:lang w:eastAsia="en-GB"/>
                </w:rPr>
                <w:delText>WSFL</w:delText>
              </w:r>
            </w:del>
          </w:p>
        </w:tc>
        <w:tc>
          <w:tcPr>
            <w:tcW w:w="3118" w:type="dxa"/>
            <w:shd w:val="clear" w:color="auto" w:fill="FFFFFF"/>
            <w:hideMark/>
          </w:tcPr>
          <w:p w14:paraId="51C382A4" w14:textId="696FBB8D" w:rsidR="000008DA" w:rsidRPr="00F51EA7" w:rsidDel="0058751D" w:rsidRDefault="000008DA">
            <w:pPr>
              <w:spacing w:after="0"/>
              <w:rPr>
                <w:del w:id="5808" w:author="arkat" w:date="2017-09-25T14:49:00Z"/>
                <w:color w:val="000000"/>
                <w:szCs w:val="24"/>
                <w:lang w:eastAsia="en-GB"/>
              </w:rPr>
              <w:pPrChange w:id="5809" w:author="arkat" w:date="2017-09-29T22:49:00Z">
                <w:pPr>
                  <w:spacing w:after="0"/>
                  <w:jc w:val="center"/>
                </w:pPr>
              </w:pPrChange>
            </w:pPr>
            <w:del w:id="5810" w:author="arkat" w:date="2017-09-25T14:49:00Z">
              <w:r w:rsidRPr="00F51EA7" w:rsidDel="0058751D">
                <w:rPr>
                  <w:color w:val="000000"/>
                  <w:szCs w:val="24"/>
                  <w:lang w:eastAsia="en-GB"/>
                </w:rPr>
                <w:delText>Execution</w:delText>
              </w:r>
            </w:del>
          </w:p>
        </w:tc>
        <w:tc>
          <w:tcPr>
            <w:tcW w:w="1418" w:type="dxa"/>
            <w:shd w:val="clear" w:color="auto" w:fill="FFFFFF"/>
            <w:hideMark/>
          </w:tcPr>
          <w:p w14:paraId="5477A385" w14:textId="4FF8D0E0" w:rsidR="000008DA" w:rsidRPr="00F51EA7" w:rsidDel="0058751D" w:rsidRDefault="000008DA">
            <w:pPr>
              <w:spacing w:after="0"/>
              <w:rPr>
                <w:del w:id="5811" w:author="arkat" w:date="2017-09-25T14:49:00Z"/>
                <w:color w:val="000000"/>
                <w:szCs w:val="24"/>
                <w:lang w:eastAsia="en-GB"/>
              </w:rPr>
              <w:pPrChange w:id="5812" w:author="arkat" w:date="2017-09-29T22:49:00Z">
                <w:pPr>
                  <w:spacing w:after="0"/>
                  <w:jc w:val="center"/>
                </w:pPr>
              </w:pPrChange>
            </w:pPr>
            <w:del w:id="5813" w:author="arkat" w:date="2017-09-25T14:49:00Z">
              <w:r w:rsidRPr="00F51EA7" w:rsidDel="0058751D">
                <w:rPr>
                  <w:color w:val="000000"/>
                  <w:szCs w:val="24"/>
                  <w:lang w:eastAsia="en-GB"/>
                </w:rPr>
                <w:delText>No</w:delText>
              </w:r>
            </w:del>
          </w:p>
        </w:tc>
        <w:tc>
          <w:tcPr>
            <w:tcW w:w="1417" w:type="dxa"/>
            <w:shd w:val="clear" w:color="auto" w:fill="FFFFFF"/>
            <w:hideMark/>
          </w:tcPr>
          <w:p w14:paraId="0CC90C45" w14:textId="0C3AAD96" w:rsidR="000008DA" w:rsidRPr="00F51EA7" w:rsidDel="0058751D" w:rsidRDefault="000008DA">
            <w:pPr>
              <w:spacing w:after="0"/>
              <w:rPr>
                <w:del w:id="5814" w:author="arkat" w:date="2017-09-25T14:49:00Z"/>
                <w:color w:val="000000"/>
                <w:szCs w:val="24"/>
                <w:lang w:eastAsia="en-GB"/>
              </w:rPr>
              <w:pPrChange w:id="5815" w:author="arkat" w:date="2017-09-29T22:49:00Z">
                <w:pPr>
                  <w:spacing w:after="0"/>
                  <w:jc w:val="center"/>
                </w:pPr>
              </w:pPrChange>
            </w:pPr>
            <w:del w:id="5816" w:author="arkat" w:date="2017-09-25T14:49:00Z">
              <w:r w:rsidRPr="00F51EA7" w:rsidDel="0058751D">
                <w:rPr>
                  <w:color w:val="000000"/>
                  <w:szCs w:val="24"/>
                  <w:lang w:eastAsia="en-GB"/>
                </w:rPr>
                <w:delText>Obsolete</w:delText>
              </w:r>
            </w:del>
          </w:p>
        </w:tc>
      </w:tr>
      <w:tr w:rsidR="000008DA" w:rsidRPr="00F51EA7" w:rsidDel="0058751D" w14:paraId="4DBBCE2E" w14:textId="3162B52E" w:rsidTr="003633A2">
        <w:trPr>
          <w:trHeight w:val="210"/>
          <w:jc w:val="center"/>
          <w:del w:id="5817" w:author="arkat" w:date="2017-09-25T14:49:00Z"/>
        </w:trPr>
        <w:tc>
          <w:tcPr>
            <w:tcW w:w="1701" w:type="dxa"/>
            <w:shd w:val="clear" w:color="auto" w:fill="FFFFFF"/>
            <w:hideMark/>
          </w:tcPr>
          <w:p w14:paraId="4CFFCE25" w14:textId="35C4944F" w:rsidR="000008DA" w:rsidRPr="00F51EA7" w:rsidDel="0058751D" w:rsidRDefault="000008DA">
            <w:pPr>
              <w:spacing w:after="0"/>
              <w:rPr>
                <w:del w:id="5818" w:author="arkat" w:date="2017-09-25T14:49:00Z"/>
                <w:color w:val="000000"/>
                <w:szCs w:val="24"/>
                <w:lang w:eastAsia="en-GB"/>
              </w:rPr>
            </w:pPr>
            <w:del w:id="5819" w:author="arkat" w:date="2017-09-25T14:49:00Z">
              <w:r w:rsidRPr="00F51EA7" w:rsidDel="0058751D">
                <w:rPr>
                  <w:color w:val="000000"/>
                  <w:szCs w:val="24"/>
                  <w:lang w:eastAsia="en-GB"/>
                </w:rPr>
                <w:delText>Pi-Calculus</w:delText>
              </w:r>
            </w:del>
          </w:p>
        </w:tc>
        <w:tc>
          <w:tcPr>
            <w:tcW w:w="3118" w:type="dxa"/>
            <w:shd w:val="clear" w:color="auto" w:fill="FFFFFF"/>
            <w:hideMark/>
          </w:tcPr>
          <w:p w14:paraId="0C944ADE" w14:textId="60575501" w:rsidR="000008DA" w:rsidRPr="00F51EA7" w:rsidDel="0058751D" w:rsidRDefault="000008DA">
            <w:pPr>
              <w:spacing w:after="0"/>
              <w:rPr>
                <w:del w:id="5820" w:author="arkat" w:date="2017-09-25T14:49:00Z"/>
                <w:color w:val="000000"/>
                <w:szCs w:val="24"/>
                <w:lang w:eastAsia="en-GB"/>
              </w:rPr>
              <w:pPrChange w:id="5821" w:author="arkat" w:date="2017-09-29T22:49:00Z">
                <w:pPr>
                  <w:spacing w:after="0"/>
                  <w:jc w:val="center"/>
                </w:pPr>
              </w:pPrChange>
            </w:pPr>
            <w:del w:id="5822" w:author="arkat" w:date="2017-09-25T14:49:00Z">
              <w:r w:rsidRPr="00F51EA7" w:rsidDel="0058751D">
                <w:rPr>
                  <w:color w:val="000000"/>
                  <w:szCs w:val="24"/>
                  <w:lang w:eastAsia="en-GB"/>
                </w:rPr>
                <w:delText>Execution</w:delText>
              </w:r>
            </w:del>
          </w:p>
        </w:tc>
        <w:tc>
          <w:tcPr>
            <w:tcW w:w="1418" w:type="dxa"/>
            <w:shd w:val="clear" w:color="auto" w:fill="FFFFFF"/>
            <w:hideMark/>
          </w:tcPr>
          <w:p w14:paraId="3008EFEE" w14:textId="67B5A753" w:rsidR="000008DA" w:rsidRPr="00F51EA7" w:rsidDel="0058751D" w:rsidRDefault="000008DA">
            <w:pPr>
              <w:spacing w:after="0"/>
              <w:rPr>
                <w:del w:id="5823" w:author="arkat" w:date="2017-09-25T14:49:00Z"/>
                <w:color w:val="000000"/>
                <w:szCs w:val="24"/>
                <w:lang w:eastAsia="en-GB"/>
              </w:rPr>
              <w:pPrChange w:id="5824" w:author="arkat" w:date="2017-09-29T22:49:00Z">
                <w:pPr>
                  <w:spacing w:after="0"/>
                  <w:jc w:val="center"/>
                </w:pPr>
              </w:pPrChange>
            </w:pPr>
            <w:del w:id="5825" w:author="arkat" w:date="2017-09-25T14:49:00Z">
              <w:r w:rsidRPr="00F51EA7" w:rsidDel="0058751D">
                <w:rPr>
                  <w:color w:val="000000"/>
                  <w:szCs w:val="24"/>
                  <w:lang w:eastAsia="en-GB"/>
                </w:rPr>
                <w:delText>NA</w:delText>
              </w:r>
            </w:del>
          </w:p>
        </w:tc>
        <w:tc>
          <w:tcPr>
            <w:tcW w:w="1417" w:type="dxa"/>
            <w:shd w:val="clear" w:color="auto" w:fill="FFFFFF"/>
            <w:hideMark/>
          </w:tcPr>
          <w:p w14:paraId="61E949A9" w14:textId="5BFA6E34" w:rsidR="000008DA" w:rsidRPr="00F51EA7" w:rsidDel="0058751D" w:rsidRDefault="000008DA">
            <w:pPr>
              <w:spacing w:after="0"/>
              <w:rPr>
                <w:del w:id="5826" w:author="arkat" w:date="2017-09-25T14:49:00Z"/>
                <w:color w:val="000000"/>
                <w:szCs w:val="24"/>
                <w:lang w:eastAsia="en-GB"/>
              </w:rPr>
              <w:pPrChange w:id="5827" w:author="arkat" w:date="2017-09-29T22:49:00Z">
                <w:pPr>
                  <w:spacing w:after="0"/>
                  <w:jc w:val="center"/>
                </w:pPr>
              </w:pPrChange>
            </w:pPr>
            <w:del w:id="5828" w:author="arkat" w:date="2017-09-25T14:49:00Z">
              <w:r w:rsidRPr="00F51EA7" w:rsidDel="0058751D">
                <w:rPr>
                  <w:color w:val="000000"/>
                  <w:szCs w:val="24"/>
                  <w:lang w:eastAsia="en-GB"/>
                </w:rPr>
                <w:delText>Popular</w:delText>
              </w:r>
            </w:del>
          </w:p>
        </w:tc>
      </w:tr>
      <w:tr w:rsidR="000008DA" w:rsidRPr="00F51EA7" w:rsidDel="0058751D" w14:paraId="08CB82A8" w14:textId="101397E7" w:rsidTr="003633A2">
        <w:trPr>
          <w:trHeight w:val="406"/>
          <w:jc w:val="center"/>
          <w:del w:id="5829" w:author="arkat" w:date="2017-09-25T14:49:00Z"/>
        </w:trPr>
        <w:tc>
          <w:tcPr>
            <w:tcW w:w="1701" w:type="dxa"/>
            <w:shd w:val="clear" w:color="auto" w:fill="FFFFFF"/>
            <w:hideMark/>
          </w:tcPr>
          <w:p w14:paraId="38E1A93B" w14:textId="10191C1B" w:rsidR="000008DA" w:rsidRPr="00F51EA7" w:rsidDel="0058751D" w:rsidRDefault="000008DA">
            <w:pPr>
              <w:spacing w:after="0"/>
              <w:rPr>
                <w:del w:id="5830" w:author="arkat" w:date="2017-09-25T14:49:00Z"/>
                <w:color w:val="000000"/>
                <w:szCs w:val="24"/>
                <w:lang w:eastAsia="en-GB"/>
              </w:rPr>
            </w:pPr>
            <w:del w:id="5831" w:author="arkat" w:date="2017-09-25T14:49:00Z">
              <w:r w:rsidRPr="00F51EA7" w:rsidDel="0058751D">
                <w:rPr>
                  <w:color w:val="000000"/>
                  <w:szCs w:val="24"/>
                  <w:lang w:eastAsia="en-GB"/>
                </w:rPr>
                <w:delText>BPEL4WS/ WS-BPEL</w:delText>
              </w:r>
            </w:del>
          </w:p>
        </w:tc>
        <w:tc>
          <w:tcPr>
            <w:tcW w:w="3118" w:type="dxa"/>
            <w:shd w:val="clear" w:color="auto" w:fill="FFFFFF"/>
            <w:hideMark/>
          </w:tcPr>
          <w:p w14:paraId="44261333" w14:textId="7EBED79E" w:rsidR="000008DA" w:rsidRPr="00F51EA7" w:rsidDel="0058751D" w:rsidRDefault="000008DA">
            <w:pPr>
              <w:spacing w:after="0"/>
              <w:rPr>
                <w:del w:id="5832" w:author="arkat" w:date="2017-09-25T14:49:00Z"/>
                <w:color w:val="000000"/>
                <w:szCs w:val="24"/>
                <w:lang w:eastAsia="en-GB"/>
              </w:rPr>
              <w:pPrChange w:id="5833" w:author="arkat" w:date="2017-09-29T22:49:00Z">
                <w:pPr>
                  <w:spacing w:after="0"/>
                  <w:jc w:val="center"/>
                </w:pPr>
              </w:pPrChange>
            </w:pPr>
            <w:del w:id="5834" w:author="arkat" w:date="2017-09-25T14:49:00Z">
              <w:r w:rsidRPr="00F51EA7" w:rsidDel="0058751D">
                <w:rPr>
                  <w:color w:val="000000"/>
                  <w:szCs w:val="24"/>
                  <w:lang w:eastAsia="en-GB"/>
                </w:rPr>
                <w:delText>Execution</w:delText>
              </w:r>
            </w:del>
          </w:p>
        </w:tc>
        <w:tc>
          <w:tcPr>
            <w:tcW w:w="1418" w:type="dxa"/>
            <w:shd w:val="clear" w:color="auto" w:fill="FFFFFF"/>
            <w:hideMark/>
          </w:tcPr>
          <w:p w14:paraId="03BB7268" w14:textId="3AF00B1B" w:rsidR="000008DA" w:rsidRPr="00F51EA7" w:rsidDel="0058751D" w:rsidRDefault="000008DA">
            <w:pPr>
              <w:spacing w:after="0"/>
              <w:rPr>
                <w:del w:id="5835" w:author="arkat" w:date="2017-09-25T14:49:00Z"/>
                <w:color w:val="000000"/>
                <w:szCs w:val="24"/>
                <w:lang w:eastAsia="en-GB"/>
              </w:rPr>
              <w:pPrChange w:id="5836" w:author="arkat" w:date="2017-09-29T22:49:00Z">
                <w:pPr>
                  <w:spacing w:after="0"/>
                  <w:jc w:val="center"/>
                </w:pPr>
              </w:pPrChange>
            </w:pPr>
            <w:del w:id="5837" w:author="arkat" w:date="2017-09-25T14:49:00Z">
              <w:r w:rsidRPr="00F51EA7" w:rsidDel="0058751D">
                <w:rPr>
                  <w:color w:val="000000"/>
                  <w:szCs w:val="24"/>
                  <w:lang w:eastAsia="en-GB"/>
                </w:rPr>
                <w:delText>Yes</w:delText>
              </w:r>
            </w:del>
          </w:p>
        </w:tc>
        <w:tc>
          <w:tcPr>
            <w:tcW w:w="1417" w:type="dxa"/>
            <w:shd w:val="clear" w:color="auto" w:fill="FFFFFF"/>
            <w:hideMark/>
          </w:tcPr>
          <w:p w14:paraId="4920C251" w14:textId="2601046D" w:rsidR="000008DA" w:rsidRPr="00F51EA7" w:rsidDel="0058751D" w:rsidRDefault="000008DA">
            <w:pPr>
              <w:spacing w:after="0"/>
              <w:rPr>
                <w:del w:id="5838" w:author="arkat" w:date="2017-09-25T14:49:00Z"/>
                <w:color w:val="000000"/>
                <w:szCs w:val="24"/>
                <w:lang w:eastAsia="en-GB"/>
              </w:rPr>
              <w:pPrChange w:id="5839" w:author="arkat" w:date="2017-09-29T22:49:00Z">
                <w:pPr>
                  <w:spacing w:after="0"/>
                  <w:jc w:val="center"/>
                </w:pPr>
              </w:pPrChange>
            </w:pPr>
            <w:del w:id="5840" w:author="arkat" w:date="2017-09-25T14:49:00Z">
              <w:r w:rsidRPr="00F51EA7" w:rsidDel="0058751D">
                <w:rPr>
                  <w:color w:val="000000"/>
                  <w:szCs w:val="24"/>
                  <w:lang w:eastAsia="en-GB"/>
                </w:rPr>
                <w:delText>Popular</w:delText>
              </w:r>
            </w:del>
          </w:p>
        </w:tc>
      </w:tr>
      <w:tr w:rsidR="000008DA" w:rsidRPr="00F51EA7" w:rsidDel="0058751D" w14:paraId="41B18109" w14:textId="59A52133" w:rsidTr="003633A2">
        <w:trPr>
          <w:trHeight w:val="225"/>
          <w:jc w:val="center"/>
          <w:del w:id="5841" w:author="arkat" w:date="2017-09-25T14:49:00Z"/>
        </w:trPr>
        <w:tc>
          <w:tcPr>
            <w:tcW w:w="1701" w:type="dxa"/>
            <w:shd w:val="clear" w:color="auto" w:fill="FFFFFF"/>
            <w:hideMark/>
          </w:tcPr>
          <w:p w14:paraId="026029B9" w14:textId="3F1DDCA6" w:rsidR="000008DA" w:rsidRPr="00F51EA7" w:rsidDel="0058751D" w:rsidRDefault="000008DA">
            <w:pPr>
              <w:spacing w:after="0"/>
              <w:rPr>
                <w:del w:id="5842" w:author="arkat" w:date="2017-09-25T14:49:00Z"/>
                <w:color w:val="000000"/>
                <w:szCs w:val="24"/>
                <w:lang w:eastAsia="en-GB"/>
              </w:rPr>
            </w:pPr>
            <w:del w:id="5843" w:author="arkat" w:date="2017-09-25T14:49:00Z">
              <w:r w:rsidRPr="00F51EA7" w:rsidDel="0058751D">
                <w:rPr>
                  <w:color w:val="000000"/>
                  <w:szCs w:val="24"/>
                  <w:lang w:eastAsia="en-GB"/>
                </w:rPr>
                <w:delText>BPDM</w:delText>
              </w:r>
            </w:del>
          </w:p>
        </w:tc>
        <w:tc>
          <w:tcPr>
            <w:tcW w:w="3118" w:type="dxa"/>
            <w:shd w:val="clear" w:color="auto" w:fill="FFFFFF"/>
            <w:hideMark/>
          </w:tcPr>
          <w:p w14:paraId="3E2D44A5" w14:textId="505D3E4F" w:rsidR="000008DA" w:rsidRPr="00F51EA7" w:rsidDel="0058751D" w:rsidRDefault="000008DA">
            <w:pPr>
              <w:spacing w:after="0"/>
              <w:rPr>
                <w:del w:id="5844" w:author="arkat" w:date="2017-09-25T14:49:00Z"/>
                <w:color w:val="000000"/>
                <w:szCs w:val="24"/>
                <w:lang w:eastAsia="en-GB"/>
              </w:rPr>
              <w:pPrChange w:id="5845" w:author="arkat" w:date="2017-09-29T22:49:00Z">
                <w:pPr>
                  <w:spacing w:after="0"/>
                  <w:jc w:val="center"/>
                </w:pPr>
              </w:pPrChange>
            </w:pPr>
            <w:del w:id="5846" w:author="arkat" w:date="2017-09-25T14:49:00Z">
              <w:r w:rsidRPr="00F51EA7" w:rsidDel="0058751D">
                <w:rPr>
                  <w:color w:val="000000"/>
                  <w:szCs w:val="24"/>
                  <w:lang w:eastAsia="en-GB"/>
                </w:rPr>
                <w:delText>Interchange</w:delText>
              </w:r>
            </w:del>
          </w:p>
        </w:tc>
        <w:tc>
          <w:tcPr>
            <w:tcW w:w="1418" w:type="dxa"/>
            <w:shd w:val="clear" w:color="auto" w:fill="FFFFFF"/>
          </w:tcPr>
          <w:p w14:paraId="69AF4EC0" w14:textId="242C442D" w:rsidR="000008DA" w:rsidRPr="00F51EA7" w:rsidDel="0058751D" w:rsidRDefault="000008DA">
            <w:pPr>
              <w:spacing w:after="0"/>
              <w:rPr>
                <w:del w:id="5847" w:author="arkat" w:date="2017-09-25T14:49:00Z"/>
                <w:color w:val="000000"/>
                <w:szCs w:val="24"/>
                <w:lang w:eastAsia="en-GB"/>
              </w:rPr>
              <w:pPrChange w:id="5848" w:author="arkat" w:date="2017-09-29T22:49:00Z">
                <w:pPr>
                  <w:spacing w:after="0"/>
                  <w:jc w:val="center"/>
                </w:pPr>
              </w:pPrChange>
            </w:pPr>
          </w:p>
        </w:tc>
        <w:tc>
          <w:tcPr>
            <w:tcW w:w="1417" w:type="dxa"/>
            <w:shd w:val="clear" w:color="auto" w:fill="FFFFFF"/>
            <w:hideMark/>
          </w:tcPr>
          <w:p w14:paraId="056D004F" w14:textId="29D48954" w:rsidR="000008DA" w:rsidRPr="00F51EA7" w:rsidDel="0058751D" w:rsidRDefault="000008DA">
            <w:pPr>
              <w:spacing w:after="0"/>
              <w:rPr>
                <w:del w:id="5849" w:author="arkat" w:date="2017-09-25T14:49:00Z"/>
                <w:color w:val="000000"/>
                <w:szCs w:val="24"/>
                <w:lang w:eastAsia="en-GB"/>
              </w:rPr>
              <w:pPrChange w:id="5850" w:author="arkat" w:date="2017-09-29T22:49:00Z">
                <w:pPr>
                  <w:spacing w:after="0"/>
                  <w:jc w:val="center"/>
                </w:pPr>
              </w:pPrChange>
            </w:pPr>
            <w:del w:id="5851" w:author="arkat" w:date="2017-09-25T14:49:00Z">
              <w:r w:rsidRPr="00F51EA7" w:rsidDel="0058751D">
                <w:rPr>
                  <w:color w:val="000000"/>
                  <w:szCs w:val="24"/>
                  <w:lang w:eastAsia="en-GB"/>
                </w:rPr>
                <w:delText>NA</w:delText>
              </w:r>
            </w:del>
          </w:p>
        </w:tc>
      </w:tr>
      <w:tr w:rsidR="000008DA" w:rsidRPr="00F51EA7" w:rsidDel="0058751D" w14:paraId="670C0A14" w14:textId="597910E4" w:rsidTr="003633A2">
        <w:trPr>
          <w:trHeight w:val="421"/>
          <w:jc w:val="center"/>
          <w:del w:id="5852" w:author="arkat" w:date="2017-09-25T14:49:00Z"/>
        </w:trPr>
        <w:tc>
          <w:tcPr>
            <w:tcW w:w="1701" w:type="dxa"/>
            <w:shd w:val="clear" w:color="auto" w:fill="FFFFFF"/>
            <w:hideMark/>
          </w:tcPr>
          <w:p w14:paraId="51B001CC" w14:textId="66D75BBC" w:rsidR="000008DA" w:rsidRPr="00F51EA7" w:rsidDel="0058751D" w:rsidRDefault="000008DA">
            <w:pPr>
              <w:spacing w:after="0"/>
              <w:rPr>
                <w:del w:id="5853" w:author="arkat" w:date="2017-09-25T14:49:00Z"/>
                <w:color w:val="000000"/>
                <w:szCs w:val="24"/>
                <w:lang w:eastAsia="en-GB"/>
              </w:rPr>
            </w:pPr>
            <w:del w:id="5854" w:author="arkat" w:date="2017-09-25T14:49:00Z">
              <w:r w:rsidRPr="00F51EA7" w:rsidDel="0058751D">
                <w:rPr>
                  <w:color w:val="000000"/>
                  <w:szCs w:val="24"/>
                  <w:lang w:eastAsia="en-GB"/>
                </w:rPr>
                <w:delText>XPDL</w:delText>
              </w:r>
            </w:del>
          </w:p>
        </w:tc>
        <w:tc>
          <w:tcPr>
            <w:tcW w:w="3118" w:type="dxa"/>
            <w:shd w:val="clear" w:color="auto" w:fill="FFFFFF"/>
            <w:hideMark/>
          </w:tcPr>
          <w:p w14:paraId="6841CC8B" w14:textId="328A2CBB" w:rsidR="000008DA" w:rsidRPr="00F51EA7" w:rsidDel="0058751D" w:rsidRDefault="000008DA">
            <w:pPr>
              <w:spacing w:after="0"/>
              <w:rPr>
                <w:del w:id="5855" w:author="arkat" w:date="2017-09-25T14:49:00Z"/>
                <w:color w:val="000000"/>
                <w:szCs w:val="24"/>
                <w:lang w:eastAsia="en-GB"/>
              </w:rPr>
              <w:pPrChange w:id="5856" w:author="arkat" w:date="2017-09-29T22:49:00Z">
                <w:pPr>
                  <w:spacing w:after="0"/>
                  <w:jc w:val="center"/>
                </w:pPr>
              </w:pPrChange>
            </w:pPr>
            <w:del w:id="5857" w:author="arkat" w:date="2017-09-25T14:49:00Z">
              <w:r w:rsidRPr="00F51EA7" w:rsidDel="0058751D">
                <w:rPr>
                  <w:color w:val="000000"/>
                  <w:szCs w:val="24"/>
                  <w:lang w:eastAsia="en-GB"/>
                </w:rPr>
                <w:delText>Execution/ Interchange</w:delText>
              </w:r>
            </w:del>
          </w:p>
        </w:tc>
        <w:tc>
          <w:tcPr>
            <w:tcW w:w="1418" w:type="dxa"/>
            <w:shd w:val="clear" w:color="auto" w:fill="FFFFFF"/>
            <w:hideMark/>
          </w:tcPr>
          <w:p w14:paraId="3F50DDBE" w14:textId="0FCE0454" w:rsidR="000008DA" w:rsidRPr="00F51EA7" w:rsidDel="0058751D" w:rsidRDefault="000008DA">
            <w:pPr>
              <w:spacing w:after="0"/>
              <w:rPr>
                <w:del w:id="5858" w:author="arkat" w:date="2017-09-25T14:49:00Z"/>
                <w:color w:val="000000"/>
                <w:szCs w:val="24"/>
                <w:lang w:eastAsia="en-GB"/>
              </w:rPr>
              <w:pPrChange w:id="5859" w:author="arkat" w:date="2017-09-29T22:49:00Z">
                <w:pPr>
                  <w:spacing w:after="0"/>
                  <w:jc w:val="center"/>
                </w:pPr>
              </w:pPrChange>
            </w:pPr>
            <w:del w:id="5860" w:author="arkat" w:date="2017-09-25T14:49:00Z">
              <w:r w:rsidRPr="00F51EA7" w:rsidDel="0058751D">
                <w:rPr>
                  <w:color w:val="000000"/>
                  <w:szCs w:val="24"/>
                  <w:lang w:eastAsia="en-GB"/>
                </w:rPr>
                <w:delText>Yes</w:delText>
              </w:r>
            </w:del>
          </w:p>
        </w:tc>
        <w:tc>
          <w:tcPr>
            <w:tcW w:w="1417" w:type="dxa"/>
            <w:shd w:val="clear" w:color="auto" w:fill="FFFFFF"/>
            <w:hideMark/>
          </w:tcPr>
          <w:p w14:paraId="1C57956C" w14:textId="329A0330" w:rsidR="000008DA" w:rsidRPr="00F51EA7" w:rsidDel="0058751D" w:rsidRDefault="000008DA">
            <w:pPr>
              <w:spacing w:after="0"/>
              <w:rPr>
                <w:del w:id="5861" w:author="arkat" w:date="2017-09-25T14:49:00Z"/>
                <w:color w:val="000000"/>
                <w:szCs w:val="24"/>
                <w:lang w:eastAsia="en-GB"/>
              </w:rPr>
              <w:pPrChange w:id="5862" w:author="arkat" w:date="2017-09-29T22:49:00Z">
                <w:pPr>
                  <w:spacing w:after="0"/>
                  <w:jc w:val="center"/>
                </w:pPr>
              </w:pPrChange>
            </w:pPr>
            <w:del w:id="5863" w:author="arkat" w:date="2017-09-25T14:49:00Z">
              <w:r w:rsidRPr="00F51EA7" w:rsidDel="0058751D">
                <w:rPr>
                  <w:color w:val="000000"/>
                  <w:szCs w:val="24"/>
                  <w:lang w:eastAsia="en-GB"/>
                </w:rPr>
                <w:delText>Stable</w:delText>
              </w:r>
            </w:del>
          </w:p>
        </w:tc>
      </w:tr>
      <w:tr w:rsidR="000008DA" w:rsidRPr="00F51EA7" w:rsidDel="0058751D" w14:paraId="5BDD438B" w14:textId="4F528B74" w:rsidTr="003633A2">
        <w:trPr>
          <w:trHeight w:val="210"/>
          <w:jc w:val="center"/>
          <w:del w:id="5864" w:author="arkat" w:date="2017-09-25T14:49:00Z"/>
        </w:trPr>
        <w:tc>
          <w:tcPr>
            <w:tcW w:w="1701" w:type="dxa"/>
            <w:shd w:val="clear" w:color="auto" w:fill="FFFFFF"/>
            <w:hideMark/>
          </w:tcPr>
          <w:p w14:paraId="53EB83CC" w14:textId="0A67EAFD" w:rsidR="000008DA" w:rsidRPr="00F51EA7" w:rsidDel="0058751D" w:rsidRDefault="000008DA">
            <w:pPr>
              <w:spacing w:after="0"/>
              <w:rPr>
                <w:del w:id="5865" w:author="arkat" w:date="2017-09-25T14:49:00Z"/>
                <w:color w:val="000000"/>
                <w:szCs w:val="24"/>
                <w:lang w:eastAsia="en-GB"/>
              </w:rPr>
            </w:pPr>
            <w:del w:id="5866" w:author="arkat" w:date="2017-09-25T14:49:00Z">
              <w:r w:rsidRPr="00F51EA7" w:rsidDel="0058751D">
                <w:rPr>
                  <w:color w:val="000000"/>
                  <w:szCs w:val="24"/>
                  <w:lang w:eastAsia="en-GB"/>
                </w:rPr>
                <w:delText>BPMD</w:delText>
              </w:r>
            </w:del>
          </w:p>
        </w:tc>
        <w:tc>
          <w:tcPr>
            <w:tcW w:w="3118" w:type="dxa"/>
            <w:shd w:val="clear" w:color="auto" w:fill="FFFFFF"/>
            <w:hideMark/>
          </w:tcPr>
          <w:p w14:paraId="0D2BFD7B" w14:textId="7BA0AE0D" w:rsidR="000008DA" w:rsidRPr="00F51EA7" w:rsidDel="0058751D" w:rsidRDefault="000008DA">
            <w:pPr>
              <w:spacing w:after="0"/>
              <w:rPr>
                <w:del w:id="5867" w:author="arkat" w:date="2017-09-25T14:49:00Z"/>
                <w:color w:val="000000"/>
                <w:szCs w:val="24"/>
                <w:lang w:eastAsia="en-GB"/>
              </w:rPr>
              <w:pPrChange w:id="5868" w:author="arkat" w:date="2017-09-29T22:49:00Z">
                <w:pPr>
                  <w:spacing w:after="0"/>
                  <w:jc w:val="center"/>
                </w:pPr>
              </w:pPrChange>
            </w:pPr>
            <w:del w:id="5869" w:author="arkat" w:date="2017-09-25T14:49:00Z">
              <w:r w:rsidRPr="00F51EA7" w:rsidDel="0058751D">
                <w:rPr>
                  <w:color w:val="000000"/>
                  <w:szCs w:val="24"/>
                  <w:lang w:eastAsia="en-GB"/>
                </w:rPr>
                <w:delText>Interchange</w:delText>
              </w:r>
            </w:del>
          </w:p>
        </w:tc>
        <w:tc>
          <w:tcPr>
            <w:tcW w:w="1418" w:type="dxa"/>
            <w:shd w:val="clear" w:color="auto" w:fill="FFFFFF"/>
            <w:hideMark/>
          </w:tcPr>
          <w:p w14:paraId="6BA81F63" w14:textId="2C95ED7F" w:rsidR="000008DA" w:rsidRPr="00F51EA7" w:rsidDel="0058751D" w:rsidRDefault="000008DA">
            <w:pPr>
              <w:spacing w:after="0"/>
              <w:rPr>
                <w:del w:id="5870" w:author="arkat" w:date="2017-09-25T14:49:00Z"/>
                <w:color w:val="000000"/>
                <w:szCs w:val="24"/>
                <w:lang w:eastAsia="en-GB"/>
              </w:rPr>
              <w:pPrChange w:id="5871" w:author="arkat" w:date="2017-09-29T22:49:00Z">
                <w:pPr>
                  <w:spacing w:after="0"/>
                  <w:jc w:val="center"/>
                </w:pPr>
              </w:pPrChange>
            </w:pPr>
            <w:del w:id="5872" w:author="arkat" w:date="2017-09-25T14:49:00Z">
              <w:r w:rsidRPr="00F51EA7" w:rsidDel="0058751D">
                <w:rPr>
                  <w:color w:val="000000"/>
                  <w:szCs w:val="24"/>
                  <w:lang w:eastAsia="en-GB"/>
                </w:rPr>
                <w:delText>Yes</w:delText>
              </w:r>
            </w:del>
          </w:p>
        </w:tc>
        <w:tc>
          <w:tcPr>
            <w:tcW w:w="1417" w:type="dxa"/>
            <w:shd w:val="clear" w:color="auto" w:fill="FFFFFF"/>
            <w:hideMark/>
          </w:tcPr>
          <w:p w14:paraId="2BC912A6" w14:textId="3430CDC3" w:rsidR="000008DA" w:rsidRPr="00F51EA7" w:rsidDel="0058751D" w:rsidRDefault="000008DA">
            <w:pPr>
              <w:spacing w:after="0"/>
              <w:rPr>
                <w:del w:id="5873" w:author="arkat" w:date="2017-09-25T14:49:00Z"/>
                <w:color w:val="000000"/>
                <w:szCs w:val="24"/>
                <w:lang w:eastAsia="en-GB"/>
              </w:rPr>
              <w:pPrChange w:id="5874" w:author="arkat" w:date="2017-09-29T22:49:00Z">
                <w:pPr>
                  <w:spacing w:after="0"/>
                  <w:jc w:val="center"/>
                </w:pPr>
              </w:pPrChange>
            </w:pPr>
            <w:del w:id="5875" w:author="arkat" w:date="2017-09-25T14:49:00Z">
              <w:r w:rsidRPr="00F51EA7" w:rsidDel="0058751D">
                <w:rPr>
                  <w:color w:val="000000"/>
                  <w:szCs w:val="24"/>
                  <w:lang w:eastAsia="en-GB"/>
                </w:rPr>
                <w:delText>NA</w:delText>
              </w:r>
            </w:del>
          </w:p>
        </w:tc>
      </w:tr>
    </w:tbl>
    <w:p w14:paraId="52751226" w14:textId="2CBCC446" w:rsidR="000008DA" w:rsidRPr="001234B8" w:rsidDel="0058751D" w:rsidRDefault="000008DA">
      <w:pPr>
        <w:pStyle w:val="BodyText"/>
        <w:spacing w:after="0"/>
        <w:rPr>
          <w:del w:id="5876" w:author="arkat" w:date="2017-09-25T14:49:00Z"/>
          <w:i/>
          <w:lang w:val="en-US"/>
        </w:rPr>
        <w:pPrChange w:id="5877" w:author="arkat" w:date="2017-09-29T22:49:00Z">
          <w:pPr>
            <w:pStyle w:val="BodyText"/>
            <w:spacing w:after="0"/>
            <w:ind w:left="567"/>
          </w:pPr>
        </w:pPrChange>
      </w:pPr>
    </w:p>
    <w:p w14:paraId="70460FCC" w14:textId="7742B619" w:rsidR="000008DA" w:rsidDel="0058751D" w:rsidRDefault="000008DA">
      <w:pPr>
        <w:pStyle w:val="BodyTextIndent"/>
        <w:spacing w:before="240"/>
        <w:ind w:left="0"/>
        <w:rPr>
          <w:del w:id="5878" w:author="arkat" w:date="2017-09-25T14:49:00Z"/>
          <w:lang w:val="en-US"/>
        </w:rPr>
        <w:pPrChange w:id="5879" w:author="arkat" w:date="2017-09-29T22:49:00Z">
          <w:pPr>
            <w:pStyle w:val="BodyTextIndent"/>
            <w:spacing w:before="240"/>
            <w:ind w:left="0" w:firstLine="426"/>
          </w:pPr>
        </w:pPrChange>
      </w:pPr>
      <w:del w:id="5880" w:author="arkat" w:date="2017-09-25T14:49:00Z">
        <w:r w:rsidDel="0058751D">
          <w:rPr>
            <w:lang w:val="en-US"/>
          </w:rPr>
          <w:delText xml:space="preserve">Pada penelitian </w:delText>
        </w:r>
        <w:r w:rsidDel="0058751D">
          <w:rPr>
            <w:lang w:val="en-US"/>
          </w:rPr>
          <w:fldChar w:fldCharType="begin" w:fldLock="1"/>
        </w:r>
        <w:r w:rsidR="003633A2" w:rsidDel="0058751D">
          <w:rPr>
            <w:lang w:val="en-US"/>
          </w:rPr>
          <w:del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"http://www.mendeley.com/documents/?uuid=181a29ab-b9b9-4e16-884d-91f7622ac986", "http://www.mendeley.com/documents/?uuid=975580a6-733c-427b-847e-28e17e6bd7a0" ] } ], "mendeley" : { "formattedCitation" : "(Harmon &amp; Wolf, 2011)", "manualFormatting" : "(Harmon &amp; Wolf, 2011)", "plainTextFormattedCitation" : "(Harmon &amp; Wolf, 2011)", "previouslyFormattedCitation" : "(Harmon &amp; Wolf 2011)" }, "properties" : { "noteIndex" : 0 }, "schema" : "https://github.com/citation-style-language/schema/raw/master/csl-citation.json" }</w:delInstrText>
        </w:r>
        <w:r w:rsidDel="0058751D">
          <w:rPr>
            <w:lang w:val="en-US"/>
          </w:rPr>
          <w:fldChar w:fldCharType="separate"/>
        </w:r>
        <w:r w:rsidRPr="00817260" w:rsidDel="0058751D">
          <w:rPr>
            <w:noProof/>
            <w:lang w:val="en-US"/>
          </w:rPr>
          <w:delText>(Harmon &amp; Wolf</w:delText>
        </w:r>
        <w:r w:rsidDel="0058751D">
          <w:rPr>
            <w:noProof/>
            <w:lang w:val="en-US"/>
          </w:rPr>
          <w:delText>,</w:delText>
        </w:r>
        <w:r w:rsidRPr="00817260" w:rsidDel="0058751D">
          <w:rPr>
            <w:noProof/>
            <w:lang w:val="en-US"/>
          </w:rPr>
          <w:delText xml:space="preserve"> 2011)</w:delText>
        </w:r>
        <w:r w:rsidDel="0058751D">
          <w:rPr>
            <w:lang w:val="en-US"/>
          </w:rPr>
          <w:fldChar w:fldCharType="end"/>
        </w:r>
        <w:r w:rsidDel="0058751D">
          <w:rPr>
            <w:lang w:val="en-US"/>
          </w:rPr>
          <w:delText xml:space="preserve"> memberikan hasil penelitian mengenai pemodelan proses bisnis, dimana salah satu hasil penelitiannya menyatakan pemodelan proses bisnis yang paling banyak digunakan di jaman sekarang adalah BPMN yang disajikan pada gambar 2.3. Berdasarkan hal tersebut</w:delText>
        </w:r>
        <w:r w:rsidRPr="000043B9" w:rsidDel="0058751D">
          <w:rPr>
            <w:lang w:val="en-US"/>
          </w:rPr>
          <w:delText>, penulis mendeskripsikan pemodelan BPMN lebih rinci pada sub-bab selanjutnya. Selain itu penjelasan mengenai BPMN menjadi sangat penting karena penelitian yang diusulkan oleh penulis bergantung pada model proses bisnis yang dimodelkan dalam pemodelan BPMN.</w:delText>
        </w:r>
      </w:del>
    </w:p>
    <w:p w14:paraId="4AD8F6B3" w14:textId="168BB635" w:rsidR="000008DA" w:rsidDel="0058751D" w:rsidRDefault="000008DA">
      <w:pPr>
        <w:pStyle w:val="BodyTextIndent"/>
        <w:ind w:left="0"/>
        <w:rPr>
          <w:del w:id="5881" w:author="arkat" w:date="2017-09-25T14:49:00Z"/>
          <w:lang w:val="en-US"/>
        </w:rPr>
      </w:pPr>
      <w:del w:id="5882" w:author="arkat" w:date="2017-09-25T14:49:00Z">
        <w:r w:rsidRPr="002F3ED8" w:rsidDel="0058751D">
          <w:rPr>
            <w:noProof/>
            <w:lang w:val="en-US"/>
          </w:rPr>
          <w:drawing>
            <wp:inline distT="0" distB="0" distL="0" distR="0" wp14:anchorId="13FCE0FB" wp14:editId="20A074D6">
              <wp:extent cx="4663440" cy="2926080"/>
              <wp:effectExtent l="0" t="0" r="381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63440" cy="2926080"/>
                      </a:xfrm>
                      <a:prstGeom prst="rect">
                        <a:avLst/>
                      </a:prstGeom>
                      <a:noFill/>
                      <a:ln>
                        <a:noFill/>
                      </a:ln>
                    </pic:spPr>
                  </pic:pic>
                </a:graphicData>
              </a:graphic>
            </wp:inline>
          </w:drawing>
        </w:r>
      </w:del>
    </w:p>
    <w:p w14:paraId="007D18F5" w14:textId="2F2915EB" w:rsidR="000008DA" w:rsidDel="0058751D" w:rsidRDefault="000008DA">
      <w:pPr>
        <w:pStyle w:val="BodyText"/>
        <w:spacing w:after="0"/>
        <w:rPr>
          <w:del w:id="5883" w:author="arkat" w:date="2017-09-25T14:49:00Z"/>
          <w:lang w:val="en-US"/>
        </w:rPr>
        <w:pPrChange w:id="5884" w:author="arkat" w:date="2017-09-29T22:49:00Z">
          <w:pPr>
            <w:pStyle w:val="BodyText"/>
            <w:spacing w:after="0"/>
            <w:ind w:firstLine="284"/>
          </w:pPr>
        </w:pPrChange>
      </w:pPr>
      <w:del w:id="5885" w:author="arkat" w:date="2017-09-25T14:49:00Z">
        <w:r w:rsidDel="0058751D">
          <w:rPr>
            <w:lang w:val="en-US"/>
          </w:rPr>
          <w:delText xml:space="preserve">Gambar 2.3. </w:delText>
        </w:r>
        <w:r w:rsidRPr="00F31F1D" w:rsidDel="0058751D">
          <w:rPr>
            <w:lang w:val="en-US"/>
          </w:rPr>
          <w:delText>Hasil Survei pemodelan proses bisnis</w:delText>
        </w:r>
        <w:r w:rsidDel="0058751D">
          <w:rPr>
            <w:lang w:val="en-US"/>
          </w:rPr>
          <w:delText xml:space="preserve">, diadopsi dari </w:delText>
        </w:r>
        <w:r w:rsidDel="0058751D">
          <w:rPr>
            <w:lang w:val="en-US"/>
          </w:rPr>
          <w:fldChar w:fldCharType="begin" w:fldLock="1"/>
        </w:r>
        <w:r w:rsidR="003633A2" w:rsidDel="0058751D">
          <w:rPr>
            <w:lang w:val="en-US"/>
          </w:rPr>
          <w:del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"http://www.mendeley.com/documents/?uuid=975580a6-733c-427b-847e-28e17e6bd7a0", "http://www.mendeley.com/documents/?uuid=181a29ab-b9b9-4e16-884d-91f7622ac986" ] } ], "mendeley" : { "formattedCitation" : "(Harmon &amp; Wolf, 2011)", "plainTextFormattedCitation" : "(Harmon &amp; Wolf, 2011)", "previouslyFormattedCitation" : "(Harmon &amp; Wolf 2011)" }, "properties" : { "noteIndex" : 0 }, "schema" : "https://github.com/citation-style-language/schema/raw/master/csl-citation.json" }</w:delInstrText>
        </w:r>
        <w:r w:rsidDel="0058751D">
          <w:rPr>
            <w:lang w:val="en-US"/>
          </w:rPr>
          <w:fldChar w:fldCharType="separate"/>
        </w:r>
        <w:r w:rsidR="003633A2" w:rsidRPr="003633A2" w:rsidDel="0058751D">
          <w:rPr>
            <w:noProof/>
            <w:lang w:val="en-US"/>
          </w:rPr>
          <w:delText>(Harmon &amp; Wolf, 2011)</w:delText>
        </w:r>
        <w:r w:rsidDel="0058751D">
          <w:rPr>
            <w:lang w:val="en-US"/>
          </w:rPr>
          <w:fldChar w:fldCharType="end"/>
        </w:r>
      </w:del>
    </w:p>
    <w:p w14:paraId="5A332001" w14:textId="563A9FA0" w:rsidR="000008DA" w:rsidRPr="004239BF" w:rsidDel="0058751D" w:rsidRDefault="000008DA">
      <w:pPr>
        <w:pStyle w:val="BodyText"/>
        <w:rPr>
          <w:del w:id="5886" w:author="arkat" w:date="2017-09-25T14:49:00Z"/>
        </w:rPr>
        <w:pPrChange w:id="5887" w:author="arkat" w:date="2017-09-29T22:49:00Z">
          <w:pPr>
            <w:pStyle w:val="BodyText"/>
            <w:ind w:left="720"/>
          </w:pPr>
        </w:pPrChange>
      </w:pPr>
    </w:p>
    <w:p w14:paraId="00032707" w14:textId="220AB35D" w:rsidR="000008DA" w:rsidDel="0058751D" w:rsidRDefault="000008DA">
      <w:pPr>
        <w:pStyle w:val="BodyText"/>
        <w:spacing w:after="0"/>
        <w:rPr>
          <w:del w:id="5888" w:author="arkat" w:date="2017-09-25T14:49:00Z"/>
          <w:lang w:val="en-US"/>
        </w:rPr>
        <w:pPrChange w:id="5889" w:author="arkat" w:date="2017-09-29T22:49:00Z">
          <w:pPr>
            <w:pStyle w:val="BodyText"/>
            <w:spacing w:after="0"/>
            <w:ind w:firstLine="284"/>
          </w:pPr>
        </w:pPrChange>
      </w:pPr>
    </w:p>
    <w:p w14:paraId="2860A0E0" w14:textId="0F8FC264" w:rsidR="004239BF" w:rsidRPr="004239BF" w:rsidDel="0058751D" w:rsidRDefault="004239BF">
      <w:pPr>
        <w:pStyle w:val="BodyText"/>
        <w:rPr>
          <w:del w:id="5890" w:author="arkat" w:date="2017-09-25T14:49:00Z"/>
        </w:rPr>
        <w:pPrChange w:id="5891" w:author="arkat" w:date="2017-09-29T22:49:00Z">
          <w:pPr>
            <w:pStyle w:val="BodyText"/>
            <w:ind w:left="720"/>
          </w:pPr>
        </w:pPrChange>
      </w:pPr>
    </w:p>
    <w:p w14:paraId="1E0877BC" w14:textId="29E2E346" w:rsidR="004239BF" w:rsidDel="0058751D" w:rsidRDefault="004239BF">
      <w:pPr>
        <w:pStyle w:val="Heading2"/>
        <w:numPr>
          <w:ilvl w:val="0"/>
          <w:numId w:val="0"/>
        </w:numPr>
        <w:spacing w:before="0" w:after="0"/>
        <w:jc w:val="both"/>
        <w:rPr>
          <w:del w:id="5892" w:author="arkat" w:date="2017-09-25T14:49:00Z"/>
          <w:lang w:val="en-US"/>
        </w:rPr>
        <w:pPrChange w:id="5893" w:author="arkat" w:date="2017-09-29T22:49:00Z">
          <w:pPr>
            <w:pStyle w:val="Heading2"/>
            <w:spacing w:before="0" w:after="0"/>
          </w:pPr>
        </w:pPrChange>
      </w:pPr>
      <w:del w:id="5894" w:author="arkat" w:date="2017-09-25T14:49:00Z">
        <w:r w:rsidDel="0058751D">
          <w:rPr>
            <w:lang w:val="en-US"/>
          </w:rPr>
          <w:delText>EPC</w:delText>
        </w:r>
      </w:del>
    </w:p>
    <w:p w14:paraId="45E63047" w14:textId="3EA33A50" w:rsidR="004239BF" w:rsidDel="0058751D" w:rsidRDefault="004239BF">
      <w:pPr>
        <w:pStyle w:val="BodyText"/>
        <w:spacing w:after="0"/>
        <w:rPr>
          <w:del w:id="5895" w:author="arkat" w:date="2017-09-25T14:49:00Z"/>
          <w:lang w:val="en-US"/>
        </w:rPr>
        <w:pPrChange w:id="5896" w:author="arkat" w:date="2017-09-29T22:49:00Z">
          <w:pPr>
            <w:pStyle w:val="BodyText"/>
            <w:spacing w:after="0"/>
            <w:ind w:firstLine="270"/>
          </w:pPr>
        </w:pPrChange>
      </w:pPr>
      <w:del w:id="5897" w:author="arkat" w:date="2017-09-25T14:49:00Z">
        <w:r w:rsidRPr="00492557" w:rsidDel="0058751D">
          <w:rPr>
            <w:lang w:val="en-US"/>
          </w:rPr>
          <w:delText>Event-driven Process Chain (EPC) merupakan jenis flowchart yang digunakan untuk pemodelan proses bisnis. EPC dapat digunakan untuk mengkonfigurasi atau melakukan evaluasi dan analisis terhadap pelaksanaan proses bisnis dan untuk perbaikan proses bisnis</w:delText>
        </w:r>
        <w:r w:rsidDel="0058751D">
          <w:rPr>
            <w:lang w:val="en-US"/>
          </w:rPr>
          <w:delText xml:space="preserve">. </w:delText>
        </w:r>
        <w:r w:rsidRPr="00492557" w:rsidDel="0058751D">
          <w:rPr>
            <w:lang w:val="en-US"/>
          </w:rPr>
          <w:delText>Tujuan EPC adalah memetakan proses bisnis secara luas dengan cara yang lebih sederhana serta cocok digunakan untuk penelitian yang memerlukan beberapa alternatif perbaikan didalam proses bisnis supaya dapat meningkatkan efisiensi dan efektivitas.</w:delText>
        </w:r>
      </w:del>
    </w:p>
    <w:p w14:paraId="0238EDEF" w14:textId="612D3424" w:rsidR="00486946" w:rsidDel="0058751D" w:rsidRDefault="00486946">
      <w:pPr>
        <w:pStyle w:val="Heading1"/>
        <w:numPr>
          <w:ilvl w:val="0"/>
          <w:numId w:val="0"/>
        </w:numPr>
        <w:spacing w:after="0"/>
        <w:jc w:val="both"/>
        <w:rPr>
          <w:del w:id="5898" w:author="arkat" w:date="2017-09-25T14:49:00Z"/>
          <w:lang w:val="en-US"/>
        </w:rPr>
        <w:pPrChange w:id="5899" w:author="arkat" w:date="2017-09-29T22:49:00Z">
          <w:pPr>
            <w:pStyle w:val="BodyText"/>
            <w:spacing w:after="0"/>
            <w:ind w:firstLine="270"/>
          </w:pPr>
        </w:pPrChange>
      </w:pPr>
      <w:del w:id="5900" w:author="arkat" w:date="2017-09-18T19:57:00Z">
        <w:r w:rsidDel="00BE6DCA">
          <w:rPr>
            <w:lang w:val="en-US"/>
          </w:rPr>
          <w:delText>Event :</w:delText>
        </w:r>
      </w:del>
    </w:p>
    <w:tbl>
      <w:tblPr>
        <w:tblStyle w:val="TableGrid"/>
        <w:tblW w:w="0" w:type="auto"/>
        <w:jc w:val="center"/>
        <w:tblLook w:val="04A0" w:firstRow="1" w:lastRow="0" w:firstColumn="1" w:lastColumn="0" w:noHBand="0" w:noVBand="1"/>
      </w:tblPr>
      <w:tblGrid>
        <w:gridCol w:w="1002"/>
      </w:tblGrid>
      <w:tr w:rsidR="00486946" w:rsidDel="0058751D" w14:paraId="701C231C" w14:textId="447362DA" w:rsidTr="00486946">
        <w:trPr>
          <w:jc w:val="center"/>
          <w:del w:id="5901" w:author="arkat" w:date="2017-09-25T14:49:00Z"/>
        </w:trPr>
        <w:tc>
          <w:tcPr>
            <w:tcW w:w="0" w:type="auto"/>
          </w:tcPr>
          <w:p w14:paraId="698D6302" w14:textId="1F986F84" w:rsidR="00486946" w:rsidDel="0058751D" w:rsidRDefault="00486946">
            <w:pPr>
              <w:pStyle w:val="Heading1"/>
              <w:numPr>
                <w:ilvl w:val="0"/>
                <w:numId w:val="0"/>
              </w:numPr>
              <w:spacing w:after="0"/>
              <w:jc w:val="both"/>
              <w:rPr>
                <w:del w:id="5902" w:author="arkat" w:date="2017-09-25T14:49:00Z"/>
                <w:lang w:val="en-US"/>
              </w:rPr>
              <w:pPrChange w:id="5903" w:author="arkat" w:date="2017-09-29T22:49:00Z">
                <w:pPr>
                  <w:pStyle w:val="BodyText"/>
                  <w:spacing w:after="0"/>
                </w:pPr>
              </w:pPrChange>
            </w:pPr>
            <w:del w:id="5904" w:author="arkat" w:date="2017-09-25T14:49:00Z">
              <w:r w:rsidRPr="00833C4A" w:rsidDel="0058751D">
                <w:rPr>
                  <w:rFonts w:asciiTheme="majorHAnsi" w:hAnsiTheme="majorHAnsi" w:cstheme="majorHAnsi"/>
                  <w:noProof/>
                  <w:szCs w:val="24"/>
                  <w:lang w:val="en-US"/>
                  <w:rPrChange w:id="5905" w:author="Unknown">
                    <w:rPr>
                      <w:noProof/>
                      <w:lang w:val="en-US"/>
                    </w:rPr>
                  </w:rPrChange>
                </w:rPr>
                <w:drawing>
                  <wp:inline distT="0" distB="0" distL="0" distR="0" wp14:anchorId="62456CA1" wp14:editId="46AEE9AB">
                    <wp:extent cx="499462" cy="3266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445" cy="337782"/>
                            </a:xfrm>
                            <a:prstGeom prst="rect">
                              <a:avLst/>
                            </a:prstGeom>
                            <a:noFill/>
                            <a:ln>
                              <a:noFill/>
                            </a:ln>
                          </pic:spPr>
                        </pic:pic>
                      </a:graphicData>
                    </a:graphic>
                  </wp:inline>
                </w:drawing>
              </w:r>
            </w:del>
          </w:p>
        </w:tc>
      </w:tr>
    </w:tbl>
    <w:p w14:paraId="3A05407B" w14:textId="4A8933F2" w:rsidR="00486946" w:rsidDel="0058751D" w:rsidRDefault="00486946">
      <w:pPr>
        <w:pStyle w:val="Heading1"/>
        <w:numPr>
          <w:ilvl w:val="0"/>
          <w:numId w:val="0"/>
        </w:numPr>
        <w:spacing w:after="0"/>
        <w:jc w:val="both"/>
        <w:rPr>
          <w:del w:id="5906" w:author="arkat" w:date="2017-09-25T14:49:00Z"/>
        </w:rPr>
        <w:pPrChange w:id="5907" w:author="arkat" w:date="2017-09-29T22:49:00Z">
          <w:pPr>
            <w:pStyle w:val="GambarBAB2"/>
            <w:ind w:left="1080"/>
          </w:pPr>
        </w:pPrChange>
      </w:pPr>
      <w:del w:id="5908" w:author="arkat" w:date="2017-09-25T14:49:00Z">
        <w:r w:rsidDel="0058751D">
          <w:delText>Event</w:delText>
        </w:r>
      </w:del>
    </w:p>
    <w:p w14:paraId="68E7BCAF" w14:textId="25F6D789" w:rsidR="00486946" w:rsidDel="0058751D" w:rsidRDefault="00486946">
      <w:pPr>
        <w:pStyle w:val="Heading1"/>
        <w:numPr>
          <w:ilvl w:val="0"/>
          <w:numId w:val="0"/>
        </w:numPr>
        <w:spacing w:after="0"/>
        <w:jc w:val="both"/>
        <w:rPr>
          <w:del w:id="5909" w:author="arkat" w:date="2017-09-25T14:49:00Z"/>
          <w:lang w:val="en-US"/>
        </w:rPr>
        <w:pPrChange w:id="5910" w:author="arkat" w:date="2017-09-29T22:49:00Z">
          <w:pPr>
            <w:pStyle w:val="BodyText"/>
            <w:spacing w:after="0"/>
            <w:ind w:firstLine="270"/>
          </w:pPr>
        </w:pPrChange>
      </w:pPr>
      <w:del w:id="5911" w:author="arkat" w:date="2017-09-25T14:49:00Z">
        <w:r w:rsidDel="0058751D">
          <w:rPr>
            <w:lang w:val="en-US"/>
          </w:rPr>
          <w:delText xml:space="preserve">     </w:delText>
        </w:r>
      </w:del>
    </w:p>
    <w:p w14:paraId="5D0C8B51" w14:textId="5A7FD488" w:rsidR="00486946" w:rsidDel="0058751D" w:rsidRDefault="00486946">
      <w:pPr>
        <w:pStyle w:val="Heading1"/>
        <w:numPr>
          <w:ilvl w:val="0"/>
          <w:numId w:val="0"/>
        </w:numPr>
        <w:spacing w:after="0"/>
        <w:jc w:val="both"/>
        <w:rPr>
          <w:del w:id="5912" w:author="arkat" w:date="2017-09-25T14:49:00Z"/>
          <w:lang w:val="en-US"/>
        </w:rPr>
        <w:pPrChange w:id="5913" w:author="arkat" w:date="2017-09-29T22:49:00Z">
          <w:pPr>
            <w:pStyle w:val="BodyText"/>
            <w:spacing w:after="0"/>
            <w:ind w:firstLine="270"/>
          </w:pPr>
        </w:pPrChange>
      </w:pPr>
      <w:del w:id="5914" w:author="arkat" w:date="2017-09-25T14:49:00Z">
        <w:r w:rsidDel="0058751D">
          <w:rPr>
            <w:lang w:val="en-US"/>
          </w:rPr>
          <w:delText>Connector   :</w:delText>
        </w:r>
      </w:del>
    </w:p>
    <w:p w14:paraId="2CFBFBA3" w14:textId="75093F2B" w:rsidR="00486946" w:rsidDel="0058751D" w:rsidRDefault="00486946">
      <w:pPr>
        <w:pStyle w:val="Heading1"/>
        <w:numPr>
          <w:ilvl w:val="0"/>
          <w:numId w:val="0"/>
        </w:numPr>
        <w:spacing w:after="0"/>
        <w:jc w:val="both"/>
        <w:rPr>
          <w:del w:id="5915" w:author="arkat" w:date="2017-09-25T14:49:00Z"/>
          <w:lang w:val="en-US"/>
        </w:rPr>
        <w:pPrChange w:id="5916" w:author="arkat" w:date="2017-09-29T22:49:00Z">
          <w:pPr>
            <w:pStyle w:val="BodyText"/>
            <w:spacing w:after="0"/>
            <w:ind w:firstLine="270"/>
          </w:pPr>
        </w:pPrChange>
      </w:pPr>
    </w:p>
    <w:tbl>
      <w:tblPr>
        <w:tblStyle w:val="TableGrid"/>
        <w:tblW w:w="0" w:type="auto"/>
        <w:jc w:val="center"/>
        <w:tblLook w:val="04A0" w:firstRow="1" w:lastRow="0" w:firstColumn="1" w:lastColumn="0" w:noHBand="0" w:noVBand="1"/>
      </w:tblPr>
      <w:tblGrid>
        <w:gridCol w:w="772"/>
        <w:gridCol w:w="772"/>
        <w:gridCol w:w="772"/>
      </w:tblGrid>
      <w:tr w:rsidR="00486946" w:rsidDel="0058751D" w14:paraId="7ACEBB5C" w14:textId="290D0C00" w:rsidTr="00486946">
        <w:trPr>
          <w:jc w:val="center"/>
          <w:del w:id="5917" w:author="arkat" w:date="2017-09-25T14:49:00Z"/>
        </w:trPr>
        <w:tc>
          <w:tcPr>
            <w:tcW w:w="0" w:type="auto"/>
          </w:tcPr>
          <w:p w14:paraId="00DAC6A6" w14:textId="0A834E87" w:rsidR="00486946" w:rsidDel="0058751D" w:rsidRDefault="00486946">
            <w:pPr>
              <w:pStyle w:val="Heading1"/>
              <w:numPr>
                <w:ilvl w:val="0"/>
                <w:numId w:val="0"/>
              </w:numPr>
              <w:spacing w:after="0"/>
              <w:jc w:val="both"/>
              <w:rPr>
                <w:del w:id="5918" w:author="arkat" w:date="2017-09-25T14:49:00Z"/>
                <w:lang w:val="en-US"/>
              </w:rPr>
              <w:pPrChange w:id="5919" w:author="arkat" w:date="2017-09-29T22:49:00Z">
                <w:pPr>
                  <w:pStyle w:val="BodyText"/>
                  <w:spacing w:after="0"/>
                </w:pPr>
              </w:pPrChange>
            </w:pPr>
            <w:del w:id="5920" w:author="arkat" w:date="2017-09-25T14:49:00Z">
              <w:r w:rsidRPr="00833C4A" w:rsidDel="0058751D">
                <w:rPr>
                  <w:rFonts w:asciiTheme="majorHAnsi" w:hAnsiTheme="majorHAnsi" w:cstheme="majorHAnsi"/>
                  <w:noProof/>
                  <w:szCs w:val="24"/>
                  <w:lang w:val="en-US"/>
                  <w:rPrChange w:id="5921" w:author="Unknown">
                    <w:rPr>
                      <w:noProof/>
                      <w:lang w:val="en-US"/>
                    </w:rPr>
                  </w:rPrChange>
                </w:rPr>
                <w:drawing>
                  <wp:inline distT="0" distB="0" distL="0" distR="0" wp14:anchorId="4728D4E9" wp14:editId="3F471A3D">
                    <wp:extent cx="353247" cy="35324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363" cy="365363"/>
                            </a:xfrm>
                            <a:prstGeom prst="rect">
                              <a:avLst/>
                            </a:prstGeom>
                            <a:noFill/>
                            <a:ln>
                              <a:noFill/>
                            </a:ln>
                          </pic:spPr>
                        </pic:pic>
                      </a:graphicData>
                    </a:graphic>
                  </wp:inline>
                </w:drawing>
              </w:r>
            </w:del>
          </w:p>
        </w:tc>
        <w:tc>
          <w:tcPr>
            <w:tcW w:w="0" w:type="auto"/>
          </w:tcPr>
          <w:p w14:paraId="64037364" w14:textId="216D3F0B" w:rsidR="00486946" w:rsidDel="0058751D" w:rsidRDefault="00486946">
            <w:pPr>
              <w:pStyle w:val="Heading1"/>
              <w:numPr>
                <w:ilvl w:val="0"/>
                <w:numId w:val="0"/>
              </w:numPr>
              <w:spacing w:after="0"/>
              <w:jc w:val="both"/>
              <w:rPr>
                <w:del w:id="5922" w:author="arkat" w:date="2017-09-25T14:49:00Z"/>
                <w:lang w:val="en-US"/>
              </w:rPr>
              <w:pPrChange w:id="5923" w:author="arkat" w:date="2017-09-29T22:49:00Z">
                <w:pPr>
                  <w:pStyle w:val="BodyText"/>
                  <w:spacing w:after="0"/>
                </w:pPr>
              </w:pPrChange>
            </w:pPr>
            <w:del w:id="5924" w:author="arkat" w:date="2017-09-25T14:49:00Z">
              <w:r w:rsidRPr="00833C4A" w:rsidDel="0058751D">
                <w:rPr>
                  <w:rFonts w:asciiTheme="majorHAnsi" w:hAnsiTheme="majorHAnsi" w:cstheme="majorHAnsi"/>
                  <w:noProof/>
                  <w:szCs w:val="24"/>
                  <w:lang w:val="en-US"/>
                  <w:rPrChange w:id="5925" w:author="Unknown">
                    <w:rPr>
                      <w:noProof/>
                      <w:lang w:val="en-US"/>
                    </w:rPr>
                  </w:rPrChange>
                </w:rPr>
                <w:drawing>
                  <wp:inline distT="0" distB="0" distL="0" distR="0" wp14:anchorId="6A3ECFE1" wp14:editId="25C67D30">
                    <wp:extent cx="353060" cy="3530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612" cy="366612"/>
                            </a:xfrm>
                            <a:prstGeom prst="rect">
                              <a:avLst/>
                            </a:prstGeom>
                            <a:noFill/>
                            <a:ln>
                              <a:noFill/>
                            </a:ln>
                          </pic:spPr>
                        </pic:pic>
                      </a:graphicData>
                    </a:graphic>
                  </wp:inline>
                </w:drawing>
              </w:r>
            </w:del>
          </w:p>
        </w:tc>
        <w:tc>
          <w:tcPr>
            <w:tcW w:w="0" w:type="auto"/>
          </w:tcPr>
          <w:p w14:paraId="736EC028" w14:textId="5A84B3D6" w:rsidR="00486946" w:rsidDel="0058751D" w:rsidRDefault="00486946">
            <w:pPr>
              <w:pStyle w:val="Heading1"/>
              <w:numPr>
                <w:ilvl w:val="0"/>
                <w:numId w:val="0"/>
              </w:numPr>
              <w:spacing w:after="0"/>
              <w:jc w:val="both"/>
              <w:rPr>
                <w:del w:id="5926" w:author="arkat" w:date="2017-09-25T14:49:00Z"/>
                <w:lang w:val="en-US"/>
              </w:rPr>
              <w:pPrChange w:id="5927" w:author="arkat" w:date="2017-09-29T22:49:00Z">
                <w:pPr>
                  <w:pStyle w:val="BodyText"/>
                  <w:spacing w:after="0"/>
                </w:pPr>
              </w:pPrChange>
            </w:pPr>
            <w:del w:id="5928" w:author="arkat" w:date="2017-09-25T14:49:00Z">
              <w:r w:rsidRPr="00833C4A" w:rsidDel="0058751D">
                <w:rPr>
                  <w:rFonts w:asciiTheme="majorHAnsi" w:hAnsiTheme="majorHAnsi" w:cstheme="majorHAnsi"/>
                  <w:noProof/>
                  <w:szCs w:val="24"/>
                  <w:lang w:val="en-US"/>
                  <w:rPrChange w:id="5929" w:author="Unknown">
                    <w:rPr>
                      <w:noProof/>
                      <w:lang w:val="en-US"/>
                    </w:rPr>
                  </w:rPrChange>
                </w:rPr>
                <w:drawing>
                  <wp:inline distT="0" distB="0" distL="0" distR="0" wp14:anchorId="02F6EACA" wp14:editId="4ABD6AE9">
                    <wp:extent cx="353060" cy="3530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422" cy="359422"/>
                            </a:xfrm>
                            <a:prstGeom prst="rect">
                              <a:avLst/>
                            </a:prstGeom>
                            <a:noFill/>
                            <a:ln>
                              <a:noFill/>
                            </a:ln>
                          </pic:spPr>
                        </pic:pic>
                      </a:graphicData>
                    </a:graphic>
                  </wp:inline>
                </w:drawing>
              </w:r>
            </w:del>
          </w:p>
        </w:tc>
      </w:tr>
    </w:tbl>
    <w:p w14:paraId="59F16259" w14:textId="74921A6A" w:rsidR="00486946" w:rsidDel="0058751D" w:rsidRDefault="00486946">
      <w:pPr>
        <w:pStyle w:val="Heading1"/>
        <w:numPr>
          <w:ilvl w:val="0"/>
          <w:numId w:val="0"/>
        </w:numPr>
        <w:spacing w:after="0"/>
        <w:jc w:val="both"/>
        <w:rPr>
          <w:del w:id="5930" w:author="arkat" w:date="2017-09-25T14:49:00Z"/>
          <w:lang w:val="en-US"/>
        </w:rPr>
        <w:pPrChange w:id="5931" w:author="arkat" w:date="2017-09-29T22:49:00Z">
          <w:pPr>
            <w:pStyle w:val="BodyText"/>
            <w:spacing w:after="0"/>
          </w:pPr>
        </w:pPrChange>
      </w:pPr>
    </w:p>
    <w:p w14:paraId="0F0B9DAB" w14:textId="041E29B4" w:rsidR="00486946" w:rsidDel="0058751D" w:rsidRDefault="00486946">
      <w:pPr>
        <w:pStyle w:val="Heading1"/>
        <w:numPr>
          <w:ilvl w:val="0"/>
          <w:numId w:val="0"/>
        </w:numPr>
        <w:spacing w:after="0"/>
        <w:jc w:val="both"/>
        <w:rPr>
          <w:del w:id="5932" w:author="arkat" w:date="2017-09-25T14:49:00Z"/>
        </w:rPr>
        <w:pPrChange w:id="5933" w:author="arkat" w:date="2017-09-29T22:49:00Z">
          <w:pPr>
            <w:pStyle w:val="GambarBAB2"/>
          </w:pPr>
        </w:pPrChange>
      </w:pPr>
      <w:del w:id="5934" w:author="arkat" w:date="2017-09-25T14:49:00Z">
        <w:r w:rsidDel="0058751D">
          <w:delText>OR-Connector, AND-Connector dan XOR-Connector</w:delText>
        </w:r>
      </w:del>
    </w:p>
    <w:p w14:paraId="304DB893" w14:textId="73C7DB2B" w:rsidR="00486946" w:rsidDel="0058751D" w:rsidRDefault="00486946">
      <w:pPr>
        <w:pStyle w:val="Heading1"/>
        <w:numPr>
          <w:ilvl w:val="0"/>
          <w:numId w:val="0"/>
        </w:numPr>
        <w:spacing w:after="0"/>
        <w:jc w:val="both"/>
        <w:rPr>
          <w:del w:id="5935" w:author="arkat" w:date="2017-09-25T14:49:00Z"/>
          <w:lang w:val="en-US"/>
        </w:rPr>
        <w:pPrChange w:id="5936" w:author="arkat" w:date="2017-09-29T22:49:00Z">
          <w:pPr>
            <w:pStyle w:val="BodyText"/>
            <w:spacing w:after="0"/>
            <w:ind w:firstLine="270"/>
          </w:pPr>
        </w:pPrChange>
      </w:pPr>
      <w:del w:id="5937" w:author="arkat" w:date="2017-09-18T19:57:00Z">
        <w:r w:rsidDel="00BE6DCA">
          <w:rPr>
            <w:lang w:val="en-US"/>
          </w:rPr>
          <w:delText>Connection :</w:delText>
        </w:r>
      </w:del>
    </w:p>
    <w:tbl>
      <w:tblPr>
        <w:tblStyle w:val="TableGrid"/>
        <w:tblW w:w="0" w:type="auto"/>
        <w:jc w:val="center"/>
        <w:tblLook w:val="04A0" w:firstRow="1" w:lastRow="0" w:firstColumn="1" w:lastColumn="0" w:noHBand="0" w:noVBand="1"/>
      </w:tblPr>
      <w:tblGrid>
        <w:gridCol w:w="821"/>
      </w:tblGrid>
      <w:tr w:rsidR="00486946" w:rsidDel="0058751D" w14:paraId="00F47017" w14:textId="7D8CB006" w:rsidTr="00486946">
        <w:trPr>
          <w:jc w:val="center"/>
          <w:del w:id="5938" w:author="arkat" w:date="2017-09-25T14:49:00Z"/>
        </w:trPr>
        <w:tc>
          <w:tcPr>
            <w:tcW w:w="0" w:type="auto"/>
          </w:tcPr>
          <w:p w14:paraId="32AF0F8D" w14:textId="2EE141B6" w:rsidR="00486946" w:rsidDel="0058751D" w:rsidRDefault="00486946">
            <w:pPr>
              <w:pStyle w:val="Heading1"/>
              <w:numPr>
                <w:ilvl w:val="0"/>
                <w:numId w:val="0"/>
              </w:numPr>
              <w:spacing w:after="0"/>
              <w:jc w:val="both"/>
              <w:rPr>
                <w:del w:id="5939" w:author="arkat" w:date="2017-09-25T14:49:00Z"/>
                <w:lang w:val="en-US"/>
              </w:rPr>
              <w:pPrChange w:id="5940" w:author="arkat" w:date="2017-09-29T22:49:00Z">
                <w:pPr>
                  <w:pStyle w:val="BodyText"/>
                  <w:spacing w:after="0"/>
                </w:pPr>
              </w:pPrChange>
            </w:pPr>
            <w:del w:id="5941" w:author="arkat" w:date="2017-09-25T14:49:00Z">
              <w:r w:rsidRPr="00833C4A" w:rsidDel="0058751D">
                <w:rPr>
                  <w:rFonts w:asciiTheme="majorHAnsi" w:hAnsiTheme="majorHAnsi" w:cstheme="majorHAnsi"/>
                  <w:noProof/>
                  <w:szCs w:val="24"/>
                  <w:lang w:val="en-US"/>
                  <w:rPrChange w:id="5942" w:author="Unknown">
                    <w:rPr>
                      <w:noProof/>
                      <w:lang w:val="en-US"/>
                    </w:rPr>
                  </w:rPrChange>
                </w:rPr>
                <w:drawing>
                  <wp:inline distT="0" distB="0" distL="0" distR="0" wp14:anchorId="54BC1919" wp14:editId="5FBB49A1">
                    <wp:extent cx="384201" cy="203031"/>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4668" cy="213847"/>
                            </a:xfrm>
                            <a:prstGeom prst="rect">
                              <a:avLst/>
                            </a:prstGeom>
                            <a:noFill/>
                            <a:ln>
                              <a:noFill/>
                            </a:ln>
                          </pic:spPr>
                        </pic:pic>
                      </a:graphicData>
                    </a:graphic>
                  </wp:inline>
                </w:drawing>
              </w:r>
            </w:del>
          </w:p>
        </w:tc>
      </w:tr>
    </w:tbl>
    <w:p w14:paraId="744C2162" w14:textId="1949C048" w:rsidR="00486946" w:rsidDel="0058751D" w:rsidRDefault="00486946">
      <w:pPr>
        <w:pStyle w:val="Heading1"/>
        <w:numPr>
          <w:ilvl w:val="0"/>
          <w:numId w:val="0"/>
        </w:numPr>
        <w:spacing w:after="0"/>
        <w:jc w:val="both"/>
        <w:rPr>
          <w:del w:id="5943" w:author="arkat" w:date="2017-09-25T14:49:00Z"/>
          <w:lang w:val="en-US"/>
        </w:rPr>
        <w:pPrChange w:id="5944" w:author="arkat" w:date="2017-09-29T22:49:00Z">
          <w:pPr>
            <w:pStyle w:val="BodyText"/>
            <w:spacing w:after="0"/>
            <w:ind w:firstLine="270"/>
          </w:pPr>
        </w:pPrChange>
      </w:pPr>
    </w:p>
    <w:p w14:paraId="6AD0D77D" w14:textId="7E0E3412" w:rsidR="00486946" w:rsidDel="0058751D" w:rsidRDefault="00790FDA">
      <w:pPr>
        <w:pStyle w:val="Heading1"/>
        <w:numPr>
          <w:ilvl w:val="0"/>
          <w:numId w:val="0"/>
        </w:numPr>
        <w:spacing w:after="0"/>
        <w:jc w:val="both"/>
        <w:rPr>
          <w:del w:id="5945" w:author="arkat" w:date="2017-09-25T14:49:00Z"/>
        </w:rPr>
        <w:pPrChange w:id="5946" w:author="arkat" w:date="2017-09-29T22:49:00Z">
          <w:pPr>
            <w:pStyle w:val="GambarBAB2"/>
            <w:ind w:left="1080"/>
          </w:pPr>
        </w:pPrChange>
      </w:pPr>
      <w:del w:id="5947" w:author="arkat" w:date="2017-09-25T14:49:00Z">
        <w:r w:rsidDel="0058751D">
          <w:delText xml:space="preserve">Connection </w:delText>
        </w:r>
      </w:del>
    </w:p>
    <w:p w14:paraId="48F03022" w14:textId="04C594EE" w:rsidR="00376989" w:rsidDel="0058751D" w:rsidRDefault="00486946">
      <w:pPr>
        <w:pStyle w:val="Heading1"/>
        <w:numPr>
          <w:ilvl w:val="0"/>
          <w:numId w:val="0"/>
        </w:numPr>
        <w:spacing w:after="0"/>
        <w:jc w:val="both"/>
        <w:rPr>
          <w:del w:id="5948" w:author="arkat" w:date="2017-09-25T14:49:00Z"/>
          <w:lang w:val="en-US"/>
        </w:rPr>
        <w:pPrChange w:id="5949" w:author="arkat" w:date="2017-09-29T22:49:00Z">
          <w:pPr>
            <w:pStyle w:val="BodyText"/>
            <w:spacing w:after="0"/>
            <w:ind w:firstLine="270"/>
          </w:pPr>
        </w:pPrChange>
      </w:pPr>
      <w:del w:id="5950" w:author="arkat" w:date="2017-09-25T14:49:00Z">
        <w:r w:rsidDel="0058751D">
          <w:rPr>
            <w:lang w:val="en-US"/>
          </w:rPr>
          <w:delText>Function</w:delText>
        </w:r>
      </w:del>
    </w:p>
    <w:tbl>
      <w:tblPr>
        <w:tblStyle w:val="TableGrid"/>
        <w:tblW w:w="0" w:type="auto"/>
        <w:jc w:val="center"/>
        <w:tblLook w:val="04A0" w:firstRow="1" w:lastRow="0" w:firstColumn="1" w:lastColumn="0" w:noHBand="0" w:noVBand="1"/>
      </w:tblPr>
      <w:tblGrid>
        <w:gridCol w:w="1099"/>
        <w:gridCol w:w="1099"/>
        <w:gridCol w:w="1086"/>
        <w:gridCol w:w="1116"/>
        <w:gridCol w:w="1099"/>
        <w:gridCol w:w="1184"/>
      </w:tblGrid>
      <w:tr w:rsidR="00790FDA" w:rsidDel="0058751D" w14:paraId="5A58D14F" w14:textId="3B587BE3" w:rsidTr="00790FDA">
        <w:trPr>
          <w:jc w:val="center"/>
          <w:del w:id="5951" w:author="arkat" w:date="2017-09-25T14:49:00Z"/>
        </w:trPr>
        <w:tc>
          <w:tcPr>
            <w:tcW w:w="0" w:type="auto"/>
          </w:tcPr>
          <w:p w14:paraId="7853366E" w14:textId="347FAB23" w:rsidR="00790FDA" w:rsidDel="0058751D" w:rsidRDefault="00790FDA">
            <w:pPr>
              <w:pStyle w:val="Heading1"/>
              <w:numPr>
                <w:ilvl w:val="0"/>
                <w:numId w:val="0"/>
              </w:numPr>
              <w:spacing w:after="0"/>
              <w:jc w:val="both"/>
              <w:rPr>
                <w:del w:id="5952" w:author="arkat" w:date="2017-09-25T14:49:00Z"/>
                <w:lang w:val="en-US"/>
              </w:rPr>
              <w:pPrChange w:id="5953" w:author="arkat" w:date="2017-09-29T22:49:00Z">
                <w:pPr>
                  <w:pStyle w:val="BodyText"/>
                  <w:spacing w:after="0"/>
                </w:pPr>
              </w:pPrChange>
            </w:pPr>
            <w:del w:id="5954" w:author="arkat" w:date="2017-09-25T14:49:00Z">
              <w:r w:rsidRPr="00833C4A" w:rsidDel="0058751D">
                <w:rPr>
                  <w:rFonts w:asciiTheme="majorHAnsi" w:hAnsiTheme="majorHAnsi" w:cstheme="majorHAnsi"/>
                  <w:noProof/>
                  <w:szCs w:val="24"/>
                  <w:lang w:val="en-US"/>
                  <w:rPrChange w:id="5955" w:author="Unknown">
                    <w:rPr>
                      <w:noProof/>
                      <w:lang w:val="en-US"/>
                    </w:rPr>
                  </w:rPrChange>
                </w:rPr>
                <w:drawing>
                  <wp:inline distT="0" distB="0" distL="0" distR="0" wp14:anchorId="5AF56AB1" wp14:editId="2F048F4A">
                    <wp:extent cx="560934" cy="35969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9" cy="366476"/>
                            </a:xfrm>
                            <a:prstGeom prst="rect">
                              <a:avLst/>
                            </a:prstGeom>
                            <a:noFill/>
                            <a:ln>
                              <a:noFill/>
                            </a:ln>
                          </pic:spPr>
                        </pic:pic>
                      </a:graphicData>
                    </a:graphic>
                  </wp:inline>
                </w:drawing>
              </w:r>
            </w:del>
          </w:p>
        </w:tc>
        <w:tc>
          <w:tcPr>
            <w:tcW w:w="0" w:type="auto"/>
          </w:tcPr>
          <w:p w14:paraId="2B5C1FDC" w14:textId="2A28CD7C" w:rsidR="00790FDA" w:rsidDel="0058751D" w:rsidRDefault="00790FDA">
            <w:pPr>
              <w:pStyle w:val="Heading1"/>
              <w:numPr>
                <w:ilvl w:val="0"/>
                <w:numId w:val="0"/>
              </w:numPr>
              <w:spacing w:after="0"/>
              <w:jc w:val="both"/>
              <w:rPr>
                <w:del w:id="5956" w:author="arkat" w:date="2017-09-25T14:49:00Z"/>
                <w:lang w:val="en-US"/>
              </w:rPr>
              <w:pPrChange w:id="5957" w:author="arkat" w:date="2017-09-29T22:49:00Z">
                <w:pPr>
                  <w:pStyle w:val="BodyText"/>
                  <w:spacing w:after="0"/>
                </w:pPr>
              </w:pPrChange>
            </w:pPr>
            <w:del w:id="5958" w:author="arkat" w:date="2017-09-25T14:49:00Z">
              <w:r w:rsidRPr="00833C4A" w:rsidDel="0058751D">
                <w:rPr>
                  <w:rFonts w:asciiTheme="majorHAnsi" w:hAnsiTheme="majorHAnsi" w:cstheme="majorHAnsi"/>
                  <w:noProof/>
                  <w:szCs w:val="24"/>
                  <w:lang w:val="en-US"/>
                  <w:rPrChange w:id="5959" w:author="Unknown">
                    <w:rPr>
                      <w:noProof/>
                      <w:lang w:val="en-US"/>
                    </w:rPr>
                  </w:rPrChange>
                </w:rPr>
                <w:drawing>
                  <wp:inline distT="0" distB="0" distL="0" distR="0" wp14:anchorId="25444114" wp14:editId="5CF9CFA4">
                    <wp:extent cx="560934" cy="3644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31" cy="372568"/>
                            </a:xfrm>
                            <a:prstGeom prst="rect">
                              <a:avLst/>
                            </a:prstGeom>
                            <a:noFill/>
                            <a:ln>
                              <a:noFill/>
                            </a:ln>
                          </pic:spPr>
                        </pic:pic>
                      </a:graphicData>
                    </a:graphic>
                  </wp:inline>
                </w:drawing>
              </w:r>
            </w:del>
          </w:p>
        </w:tc>
        <w:tc>
          <w:tcPr>
            <w:tcW w:w="0" w:type="auto"/>
          </w:tcPr>
          <w:p w14:paraId="083F052E" w14:textId="688574AE" w:rsidR="00790FDA" w:rsidDel="0058751D" w:rsidRDefault="00790FDA">
            <w:pPr>
              <w:pStyle w:val="Heading1"/>
              <w:numPr>
                <w:ilvl w:val="0"/>
                <w:numId w:val="0"/>
              </w:numPr>
              <w:spacing w:after="0"/>
              <w:jc w:val="both"/>
              <w:rPr>
                <w:del w:id="5960" w:author="arkat" w:date="2017-09-25T14:49:00Z"/>
                <w:lang w:val="en-US"/>
              </w:rPr>
              <w:pPrChange w:id="5961" w:author="arkat" w:date="2017-09-29T22:49:00Z">
                <w:pPr>
                  <w:pStyle w:val="BodyText"/>
                  <w:spacing w:after="0"/>
                </w:pPr>
              </w:pPrChange>
            </w:pPr>
            <w:del w:id="5962" w:author="arkat" w:date="2017-09-25T14:49:00Z">
              <w:r w:rsidRPr="00833C4A" w:rsidDel="0058751D">
                <w:rPr>
                  <w:rFonts w:asciiTheme="majorHAnsi" w:hAnsiTheme="majorHAnsi" w:cstheme="majorHAnsi"/>
                  <w:noProof/>
                  <w:szCs w:val="24"/>
                  <w:lang w:val="en-US"/>
                  <w:rPrChange w:id="5963" w:author="Unknown">
                    <w:rPr>
                      <w:noProof/>
                      <w:lang w:val="en-US"/>
                    </w:rPr>
                  </w:rPrChange>
                </w:rPr>
                <w:drawing>
                  <wp:inline distT="0" distB="0" distL="0" distR="0" wp14:anchorId="19C863D4" wp14:editId="769FA489">
                    <wp:extent cx="545566" cy="354464"/>
                    <wp:effectExtent l="0" t="0" r="698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4886" cy="360519"/>
                            </a:xfrm>
                            <a:prstGeom prst="rect">
                              <a:avLst/>
                            </a:prstGeom>
                            <a:noFill/>
                            <a:ln>
                              <a:noFill/>
                            </a:ln>
                          </pic:spPr>
                        </pic:pic>
                      </a:graphicData>
                    </a:graphic>
                  </wp:inline>
                </w:drawing>
              </w:r>
            </w:del>
          </w:p>
        </w:tc>
        <w:tc>
          <w:tcPr>
            <w:tcW w:w="0" w:type="auto"/>
          </w:tcPr>
          <w:p w14:paraId="74B66969" w14:textId="4E1F8227" w:rsidR="00790FDA" w:rsidDel="0058751D" w:rsidRDefault="00790FDA">
            <w:pPr>
              <w:pStyle w:val="Heading1"/>
              <w:numPr>
                <w:ilvl w:val="0"/>
                <w:numId w:val="0"/>
              </w:numPr>
              <w:spacing w:after="0"/>
              <w:jc w:val="both"/>
              <w:rPr>
                <w:del w:id="5964" w:author="arkat" w:date="2017-09-25T14:49:00Z"/>
                <w:lang w:val="en-US"/>
              </w:rPr>
              <w:pPrChange w:id="5965" w:author="arkat" w:date="2017-09-29T22:49:00Z">
                <w:pPr>
                  <w:pStyle w:val="BodyText"/>
                  <w:spacing w:after="0"/>
                </w:pPr>
              </w:pPrChange>
            </w:pPr>
            <w:del w:id="5966" w:author="arkat" w:date="2017-09-25T14:49:00Z">
              <w:r w:rsidRPr="00833C4A" w:rsidDel="0058751D">
                <w:rPr>
                  <w:rFonts w:asciiTheme="majorHAnsi" w:hAnsiTheme="majorHAnsi" w:cstheme="majorHAnsi"/>
                  <w:noProof/>
                  <w:szCs w:val="24"/>
                  <w:lang w:val="en-US"/>
                  <w:rPrChange w:id="5967" w:author="Unknown">
                    <w:rPr>
                      <w:noProof/>
                      <w:lang w:val="en-US"/>
                    </w:rPr>
                  </w:rPrChange>
                </w:rPr>
                <w:drawing>
                  <wp:inline distT="0" distB="0" distL="0" distR="0" wp14:anchorId="6439B34B" wp14:editId="6578136E">
                    <wp:extent cx="568618" cy="364622"/>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950" cy="368683"/>
                            </a:xfrm>
                            <a:prstGeom prst="rect">
                              <a:avLst/>
                            </a:prstGeom>
                            <a:noFill/>
                            <a:ln>
                              <a:noFill/>
                            </a:ln>
                          </pic:spPr>
                        </pic:pic>
                      </a:graphicData>
                    </a:graphic>
                  </wp:inline>
                </w:drawing>
              </w:r>
            </w:del>
          </w:p>
        </w:tc>
        <w:tc>
          <w:tcPr>
            <w:tcW w:w="0" w:type="auto"/>
          </w:tcPr>
          <w:p w14:paraId="14F6C7B9" w14:textId="6AB1D53F" w:rsidR="00790FDA" w:rsidDel="0058751D" w:rsidRDefault="00790FDA">
            <w:pPr>
              <w:pStyle w:val="Heading1"/>
              <w:numPr>
                <w:ilvl w:val="0"/>
                <w:numId w:val="0"/>
              </w:numPr>
              <w:spacing w:after="0"/>
              <w:jc w:val="both"/>
              <w:rPr>
                <w:del w:id="5968" w:author="arkat" w:date="2017-09-25T14:49:00Z"/>
                <w:lang w:val="en-US"/>
              </w:rPr>
              <w:pPrChange w:id="5969" w:author="arkat" w:date="2017-09-29T22:49:00Z">
                <w:pPr>
                  <w:pStyle w:val="BodyText"/>
                  <w:spacing w:after="0"/>
                </w:pPr>
              </w:pPrChange>
            </w:pPr>
            <w:del w:id="5970" w:author="arkat" w:date="2017-09-25T14:49:00Z">
              <w:r w:rsidRPr="00833C4A" w:rsidDel="0058751D">
                <w:rPr>
                  <w:rFonts w:asciiTheme="majorHAnsi" w:hAnsiTheme="majorHAnsi" w:cstheme="majorHAnsi"/>
                  <w:noProof/>
                  <w:szCs w:val="24"/>
                  <w:lang w:val="en-US"/>
                  <w:rPrChange w:id="5971" w:author="Unknown">
                    <w:rPr>
                      <w:noProof/>
                      <w:lang w:val="en-US"/>
                    </w:rPr>
                  </w:rPrChange>
                </w:rPr>
                <w:drawing>
                  <wp:inline distT="0" distB="0" distL="0" distR="0" wp14:anchorId="7AF37D5E" wp14:editId="4A8E3FF2">
                    <wp:extent cx="514830" cy="33885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129" cy="344977"/>
                            </a:xfrm>
                            <a:prstGeom prst="rect">
                              <a:avLst/>
                            </a:prstGeom>
                            <a:noFill/>
                            <a:ln>
                              <a:noFill/>
                            </a:ln>
                          </pic:spPr>
                        </pic:pic>
                      </a:graphicData>
                    </a:graphic>
                  </wp:inline>
                </w:drawing>
              </w:r>
            </w:del>
          </w:p>
        </w:tc>
        <w:tc>
          <w:tcPr>
            <w:tcW w:w="0" w:type="auto"/>
          </w:tcPr>
          <w:p w14:paraId="4365DAF7" w14:textId="7DC70A71" w:rsidR="00790FDA" w:rsidRPr="00833C4A" w:rsidDel="0058751D" w:rsidRDefault="00790FDA">
            <w:pPr>
              <w:pStyle w:val="Heading1"/>
              <w:numPr>
                <w:ilvl w:val="0"/>
                <w:numId w:val="0"/>
              </w:numPr>
              <w:spacing w:after="0"/>
              <w:jc w:val="both"/>
              <w:rPr>
                <w:del w:id="5972" w:author="arkat" w:date="2017-09-25T14:49:00Z"/>
                <w:rFonts w:asciiTheme="majorHAnsi" w:hAnsiTheme="majorHAnsi" w:cstheme="majorHAnsi"/>
                <w:noProof/>
                <w:szCs w:val="24"/>
                <w:lang w:val="en-US"/>
              </w:rPr>
              <w:pPrChange w:id="5973" w:author="arkat" w:date="2017-09-29T22:49:00Z">
                <w:pPr>
                  <w:pStyle w:val="BodyText"/>
                  <w:spacing w:after="0"/>
                </w:pPr>
              </w:pPrChange>
            </w:pPr>
            <w:del w:id="5974" w:author="arkat" w:date="2017-09-25T14:49:00Z">
              <w:r w:rsidRPr="00833C4A" w:rsidDel="0058751D">
                <w:rPr>
                  <w:rFonts w:asciiTheme="majorHAnsi" w:hAnsiTheme="majorHAnsi" w:cstheme="majorHAnsi"/>
                  <w:noProof/>
                  <w:szCs w:val="24"/>
                  <w:lang w:val="en-US"/>
                  <w:rPrChange w:id="5975" w:author="Unknown">
                    <w:rPr>
                      <w:noProof/>
                      <w:lang w:val="en-US"/>
                    </w:rPr>
                  </w:rPrChange>
                </w:rPr>
                <w:drawing>
                  <wp:inline distT="0" distB="0" distL="0" distR="0" wp14:anchorId="09DFA192" wp14:editId="4E3810B6">
                    <wp:extent cx="614722" cy="39987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3558" cy="405620"/>
                            </a:xfrm>
                            <a:prstGeom prst="rect">
                              <a:avLst/>
                            </a:prstGeom>
                            <a:noFill/>
                            <a:ln>
                              <a:noFill/>
                            </a:ln>
                          </pic:spPr>
                        </pic:pic>
                      </a:graphicData>
                    </a:graphic>
                  </wp:inline>
                </w:drawing>
              </w:r>
            </w:del>
          </w:p>
        </w:tc>
      </w:tr>
      <w:tr w:rsidR="00790FDA" w:rsidDel="0058751D" w14:paraId="635EDD28" w14:textId="7C2972DC" w:rsidTr="00790FDA">
        <w:trPr>
          <w:jc w:val="center"/>
          <w:del w:id="5976" w:author="arkat" w:date="2017-09-25T14:49:00Z"/>
        </w:trPr>
        <w:tc>
          <w:tcPr>
            <w:tcW w:w="0" w:type="auto"/>
          </w:tcPr>
          <w:p w14:paraId="1C629A05" w14:textId="1FD960D4" w:rsidR="00790FDA" w:rsidDel="0058751D" w:rsidRDefault="00790FDA">
            <w:pPr>
              <w:pStyle w:val="Heading1"/>
              <w:numPr>
                <w:ilvl w:val="0"/>
                <w:numId w:val="0"/>
              </w:numPr>
              <w:spacing w:after="0"/>
              <w:jc w:val="both"/>
              <w:rPr>
                <w:del w:id="5977" w:author="arkat" w:date="2017-09-25T14:49:00Z"/>
                <w:lang w:val="en-US"/>
              </w:rPr>
              <w:pPrChange w:id="5978" w:author="arkat" w:date="2017-09-29T22:49:00Z">
                <w:pPr>
                  <w:pStyle w:val="BodyText"/>
                  <w:spacing w:after="0"/>
                </w:pPr>
              </w:pPrChange>
            </w:pPr>
            <w:del w:id="5979" w:author="arkat" w:date="2017-09-25T14:49:00Z">
              <w:r w:rsidRPr="00833C4A" w:rsidDel="0058751D">
                <w:rPr>
                  <w:rFonts w:asciiTheme="majorHAnsi" w:hAnsiTheme="majorHAnsi" w:cstheme="majorHAnsi"/>
                  <w:noProof/>
                  <w:szCs w:val="24"/>
                  <w:lang w:val="en-US"/>
                  <w:rPrChange w:id="5980" w:author="Unknown">
                    <w:rPr>
                      <w:noProof/>
                      <w:lang w:val="en-US"/>
                    </w:rPr>
                  </w:rPrChange>
                </w:rPr>
                <w:drawing>
                  <wp:inline distT="0" distB="0" distL="0" distR="0" wp14:anchorId="56300CDE" wp14:editId="57E6023D">
                    <wp:extent cx="530198" cy="34897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4563" cy="351845"/>
                            </a:xfrm>
                            <a:prstGeom prst="rect">
                              <a:avLst/>
                            </a:prstGeom>
                            <a:noFill/>
                            <a:ln>
                              <a:noFill/>
                            </a:ln>
                          </pic:spPr>
                        </pic:pic>
                      </a:graphicData>
                    </a:graphic>
                  </wp:inline>
                </w:drawing>
              </w:r>
            </w:del>
          </w:p>
        </w:tc>
        <w:tc>
          <w:tcPr>
            <w:tcW w:w="0" w:type="auto"/>
          </w:tcPr>
          <w:p w14:paraId="0DBB6EE3" w14:textId="17BCE4F3" w:rsidR="00790FDA" w:rsidDel="0058751D" w:rsidRDefault="00790FDA">
            <w:pPr>
              <w:pStyle w:val="Heading1"/>
              <w:numPr>
                <w:ilvl w:val="0"/>
                <w:numId w:val="0"/>
              </w:numPr>
              <w:spacing w:after="0"/>
              <w:jc w:val="both"/>
              <w:rPr>
                <w:del w:id="5981" w:author="arkat" w:date="2017-09-25T14:49:00Z"/>
                <w:lang w:val="en-US"/>
              </w:rPr>
              <w:pPrChange w:id="5982" w:author="arkat" w:date="2017-09-29T22:49:00Z">
                <w:pPr>
                  <w:pStyle w:val="BodyText"/>
                  <w:spacing w:after="0"/>
                </w:pPr>
              </w:pPrChange>
            </w:pPr>
            <w:del w:id="5983" w:author="arkat" w:date="2017-09-25T14:49:00Z">
              <w:r w:rsidRPr="00833C4A" w:rsidDel="0058751D">
                <w:rPr>
                  <w:rFonts w:asciiTheme="majorHAnsi" w:hAnsiTheme="majorHAnsi" w:cstheme="majorHAnsi"/>
                  <w:noProof/>
                  <w:szCs w:val="24"/>
                  <w:lang w:val="en-US"/>
                  <w:rPrChange w:id="5984" w:author="Unknown">
                    <w:rPr>
                      <w:noProof/>
                      <w:lang w:val="en-US"/>
                    </w:rPr>
                  </w:rPrChange>
                </w:rPr>
                <w:drawing>
                  <wp:inline distT="0" distB="0" distL="0" distR="0" wp14:anchorId="36A0E5BC" wp14:editId="2DF0BC1F">
                    <wp:extent cx="545465" cy="359021"/>
                    <wp:effectExtent l="0" t="0" r="698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5303" cy="365496"/>
                            </a:xfrm>
                            <a:prstGeom prst="rect">
                              <a:avLst/>
                            </a:prstGeom>
                            <a:noFill/>
                            <a:ln>
                              <a:noFill/>
                            </a:ln>
                          </pic:spPr>
                        </pic:pic>
                      </a:graphicData>
                    </a:graphic>
                  </wp:inline>
                </w:drawing>
              </w:r>
            </w:del>
          </w:p>
        </w:tc>
        <w:tc>
          <w:tcPr>
            <w:tcW w:w="0" w:type="auto"/>
          </w:tcPr>
          <w:p w14:paraId="6A99AF5D" w14:textId="52BABB5A" w:rsidR="00790FDA" w:rsidDel="0058751D" w:rsidRDefault="00790FDA">
            <w:pPr>
              <w:pStyle w:val="Heading1"/>
              <w:numPr>
                <w:ilvl w:val="0"/>
                <w:numId w:val="0"/>
              </w:numPr>
              <w:spacing w:after="0"/>
              <w:jc w:val="both"/>
              <w:rPr>
                <w:del w:id="5985" w:author="arkat" w:date="2017-09-25T14:49:00Z"/>
                <w:lang w:val="en-US"/>
              </w:rPr>
              <w:pPrChange w:id="5986" w:author="arkat" w:date="2017-09-29T22:49:00Z">
                <w:pPr>
                  <w:pStyle w:val="BodyText"/>
                  <w:spacing w:after="0"/>
                </w:pPr>
              </w:pPrChange>
            </w:pPr>
            <w:del w:id="5987" w:author="arkat" w:date="2017-09-25T14:49:00Z">
              <w:r w:rsidRPr="00833C4A" w:rsidDel="0058751D">
                <w:rPr>
                  <w:rFonts w:asciiTheme="majorHAnsi" w:hAnsiTheme="majorHAnsi" w:cstheme="majorHAnsi"/>
                  <w:noProof/>
                  <w:szCs w:val="24"/>
                  <w:lang w:val="en-US"/>
                  <w:rPrChange w:id="5988" w:author="Unknown">
                    <w:rPr>
                      <w:noProof/>
                      <w:lang w:val="en-US"/>
                    </w:rPr>
                  </w:rPrChange>
                </w:rPr>
                <w:drawing>
                  <wp:inline distT="0" distB="0" distL="0" distR="0" wp14:anchorId="787D9815" wp14:editId="076DC290">
                    <wp:extent cx="545465" cy="363643"/>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2077" cy="368051"/>
                            </a:xfrm>
                            <a:prstGeom prst="rect">
                              <a:avLst/>
                            </a:prstGeom>
                            <a:noFill/>
                            <a:ln>
                              <a:noFill/>
                            </a:ln>
                          </pic:spPr>
                        </pic:pic>
                      </a:graphicData>
                    </a:graphic>
                  </wp:inline>
                </w:drawing>
              </w:r>
            </w:del>
          </w:p>
        </w:tc>
        <w:tc>
          <w:tcPr>
            <w:tcW w:w="0" w:type="auto"/>
          </w:tcPr>
          <w:p w14:paraId="24E965C4" w14:textId="69E739A2" w:rsidR="00790FDA" w:rsidDel="0058751D" w:rsidRDefault="00790FDA">
            <w:pPr>
              <w:pStyle w:val="Heading1"/>
              <w:numPr>
                <w:ilvl w:val="0"/>
                <w:numId w:val="0"/>
              </w:numPr>
              <w:spacing w:after="0"/>
              <w:jc w:val="both"/>
              <w:rPr>
                <w:del w:id="5989" w:author="arkat" w:date="2017-09-25T14:49:00Z"/>
                <w:lang w:val="en-US"/>
              </w:rPr>
              <w:pPrChange w:id="5990" w:author="arkat" w:date="2017-09-29T22:49:00Z">
                <w:pPr>
                  <w:pStyle w:val="BodyText"/>
                  <w:spacing w:after="0"/>
                </w:pPr>
              </w:pPrChange>
            </w:pPr>
            <w:del w:id="5991" w:author="arkat" w:date="2017-09-25T14:49:00Z">
              <w:r w:rsidRPr="00833C4A" w:rsidDel="0058751D">
                <w:rPr>
                  <w:rFonts w:asciiTheme="majorHAnsi" w:hAnsiTheme="majorHAnsi" w:cstheme="majorHAnsi"/>
                  <w:noProof/>
                  <w:szCs w:val="24"/>
                  <w:lang w:val="en-US"/>
                  <w:rPrChange w:id="5992" w:author="Unknown">
                    <w:rPr>
                      <w:noProof/>
                      <w:lang w:val="en-US"/>
                    </w:rPr>
                  </w:rPrChange>
                </w:rPr>
                <w:drawing>
                  <wp:inline distT="0" distB="0" distL="0" distR="0" wp14:anchorId="72339619" wp14:editId="18CDC4DD">
                    <wp:extent cx="545465" cy="356309"/>
                    <wp:effectExtent l="0" t="0" r="698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4207" cy="362019"/>
                            </a:xfrm>
                            <a:prstGeom prst="rect">
                              <a:avLst/>
                            </a:prstGeom>
                            <a:noFill/>
                            <a:ln>
                              <a:noFill/>
                            </a:ln>
                          </pic:spPr>
                        </pic:pic>
                      </a:graphicData>
                    </a:graphic>
                  </wp:inline>
                </w:drawing>
              </w:r>
            </w:del>
          </w:p>
        </w:tc>
        <w:tc>
          <w:tcPr>
            <w:tcW w:w="0" w:type="auto"/>
          </w:tcPr>
          <w:p w14:paraId="28F1E805" w14:textId="28C40DDB" w:rsidR="00790FDA" w:rsidDel="0058751D" w:rsidRDefault="00790FDA">
            <w:pPr>
              <w:pStyle w:val="Heading1"/>
              <w:numPr>
                <w:ilvl w:val="0"/>
                <w:numId w:val="0"/>
              </w:numPr>
              <w:spacing w:after="0"/>
              <w:jc w:val="both"/>
              <w:rPr>
                <w:del w:id="5993" w:author="arkat" w:date="2017-09-25T14:49:00Z"/>
                <w:lang w:val="en-US"/>
              </w:rPr>
              <w:pPrChange w:id="5994" w:author="arkat" w:date="2017-09-29T22:49:00Z">
                <w:pPr>
                  <w:pStyle w:val="BodyText"/>
                  <w:spacing w:after="0"/>
                </w:pPr>
              </w:pPrChange>
            </w:pPr>
            <w:del w:id="5995" w:author="arkat" w:date="2017-09-25T14:49:00Z">
              <w:r w:rsidRPr="00833C4A" w:rsidDel="0058751D">
                <w:rPr>
                  <w:rFonts w:asciiTheme="majorHAnsi" w:hAnsiTheme="majorHAnsi" w:cstheme="majorHAnsi"/>
                  <w:noProof/>
                  <w:szCs w:val="24"/>
                  <w:lang w:val="en-US"/>
                  <w:rPrChange w:id="5996" w:author="Unknown">
                    <w:rPr>
                      <w:noProof/>
                      <w:lang w:val="en-US"/>
                    </w:rPr>
                  </w:rPrChange>
                </w:rPr>
                <w:drawing>
                  <wp:inline distT="0" distB="0" distL="0" distR="0" wp14:anchorId="3DCD4DE9" wp14:editId="29060EC1">
                    <wp:extent cx="560705" cy="3662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554" cy="374658"/>
                            </a:xfrm>
                            <a:prstGeom prst="rect">
                              <a:avLst/>
                            </a:prstGeom>
                            <a:noFill/>
                            <a:ln>
                              <a:noFill/>
                            </a:ln>
                          </pic:spPr>
                        </pic:pic>
                      </a:graphicData>
                    </a:graphic>
                  </wp:inline>
                </w:drawing>
              </w:r>
            </w:del>
          </w:p>
        </w:tc>
        <w:tc>
          <w:tcPr>
            <w:tcW w:w="0" w:type="auto"/>
          </w:tcPr>
          <w:p w14:paraId="234EE45D" w14:textId="017838D8" w:rsidR="00790FDA" w:rsidRPr="00833C4A" w:rsidDel="0058751D" w:rsidRDefault="00790FDA">
            <w:pPr>
              <w:pStyle w:val="Heading1"/>
              <w:numPr>
                <w:ilvl w:val="0"/>
                <w:numId w:val="0"/>
              </w:numPr>
              <w:spacing w:after="0"/>
              <w:jc w:val="both"/>
              <w:rPr>
                <w:del w:id="5997" w:author="arkat" w:date="2017-09-25T14:49:00Z"/>
                <w:rFonts w:asciiTheme="majorHAnsi" w:hAnsiTheme="majorHAnsi" w:cstheme="majorHAnsi"/>
                <w:noProof/>
                <w:szCs w:val="24"/>
                <w:lang w:val="en-US"/>
              </w:rPr>
              <w:pPrChange w:id="5998" w:author="arkat" w:date="2017-09-29T22:49:00Z">
                <w:pPr>
                  <w:pStyle w:val="BodyText"/>
                  <w:spacing w:after="0"/>
                </w:pPr>
              </w:pPrChange>
            </w:pPr>
          </w:p>
        </w:tc>
      </w:tr>
    </w:tbl>
    <w:p w14:paraId="60CB2B37" w14:textId="6DD9AA7B" w:rsidR="00790FDA" w:rsidDel="0058751D" w:rsidRDefault="00790FDA">
      <w:pPr>
        <w:pStyle w:val="Heading1"/>
        <w:numPr>
          <w:ilvl w:val="0"/>
          <w:numId w:val="0"/>
        </w:numPr>
        <w:spacing w:after="0"/>
        <w:jc w:val="both"/>
        <w:rPr>
          <w:del w:id="5999" w:author="arkat" w:date="2017-09-25T14:49:00Z"/>
        </w:rPr>
        <w:pPrChange w:id="6000" w:author="arkat" w:date="2017-09-29T22:49:00Z">
          <w:pPr>
            <w:pStyle w:val="GambarBAB2"/>
          </w:pPr>
        </w:pPrChange>
      </w:pPr>
      <w:del w:id="6001" w:author="arkat" w:date="2017-09-25T14:49:00Z">
        <w:r w:rsidDel="0058751D">
          <w:delText>Function</w:delText>
        </w:r>
      </w:del>
    </w:p>
    <w:p w14:paraId="1EFEAB5B" w14:textId="686A6561" w:rsidR="00486946" w:rsidDel="0058751D" w:rsidRDefault="00790FDA">
      <w:pPr>
        <w:pStyle w:val="Heading1"/>
        <w:numPr>
          <w:ilvl w:val="0"/>
          <w:numId w:val="0"/>
        </w:numPr>
        <w:spacing w:after="0"/>
        <w:jc w:val="both"/>
        <w:rPr>
          <w:del w:id="6002" w:author="arkat" w:date="2017-09-25T14:49:00Z"/>
          <w:lang w:val="en-US"/>
        </w:rPr>
        <w:pPrChange w:id="6003" w:author="arkat" w:date="2017-09-29T22:49:00Z">
          <w:pPr>
            <w:pStyle w:val="BodyText"/>
            <w:spacing w:after="0"/>
            <w:ind w:firstLine="270"/>
          </w:pPr>
        </w:pPrChange>
      </w:pPr>
      <w:del w:id="6004" w:author="arkat" w:date="2017-09-25T14:49:00Z">
        <w:r w:rsidDel="0058751D">
          <w:rPr>
            <w:lang w:val="en-US"/>
          </w:rPr>
          <w:delText>Organizational Unit :</w:delText>
        </w:r>
      </w:del>
    </w:p>
    <w:p w14:paraId="735FAA25" w14:textId="6B418D3B" w:rsidR="00790FDA" w:rsidDel="0058751D" w:rsidRDefault="00790FDA">
      <w:pPr>
        <w:pStyle w:val="Heading1"/>
        <w:numPr>
          <w:ilvl w:val="0"/>
          <w:numId w:val="0"/>
        </w:numPr>
        <w:spacing w:after="0"/>
        <w:jc w:val="both"/>
        <w:rPr>
          <w:del w:id="6005" w:author="arkat" w:date="2017-09-25T14:49:00Z"/>
          <w:lang w:val="en-US"/>
        </w:rPr>
        <w:pPrChange w:id="6006" w:author="arkat" w:date="2017-09-29T22:49:00Z">
          <w:pPr>
            <w:pStyle w:val="BodyText"/>
            <w:spacing w:after="0"/>
            <w:ind w:firstLine="270"/>
          </w:pPr>
        </w:pPrChange>
      </w:pPr>
      <w:del w:id="6007" w:author="arkat" w:date="2017-09-25T14:49:00Z">
        <w:r w:rsidDel="0058751D">
          <w:rPr>
            <w:lang w:val="en-US"/>
          </w:rPr>
          <w:delText xml:space="preserve"> </w:delText>
        </w:r>
      </w:del>
    </w:p>
    <w:tbl>
      <w:tblPr>
        <w:tblStyle w:val="TableGrid"/>
        <w:tblW w:w="0" w:type="auto"/>
        <w:jc w:val="center"/>
        <w:tblLook w:val="04A0" w:firstRow="1" w:lastRow="0" w:firstColumn="1" w:lastColumn="0" w:noHBand="0" w:noVBand="1"/>
      </w:tblPr>
      <w:tblGrid>
        <w:gridCol w:w="1159"/>
      </w:tblGrid>
      <w:tr w:rsidR="00790FDA" w:rsidDel="0058751D" w14:paraId="4191A6F4" w14:textId="7B1D8117" w:rsidTr="00790FDA">
        <w:trPr>
          <w:jc w:val="center"/>
          <w:del w:id="6008" w:author="arkat" w:date="2017-09-25T14:49:00Z"/>
        </w:trPr>
        <w:tc>
          <w:tcPr>
            <w:tcW w:w="0" w:type="auto"/>
          </w:tcPr>
          <w:p w14:paraId="3C090856" w14:textId="7E9D6E3D" w:rsidR="00790FDA" w:rsidDel="0058751D" w:rsidRDefault="00790FDA">
            <w:pPr>
              <w:pStyle w:val="Heading1"/>
              <w:numPr>
                <w:ilvl w:val="0"/>
                <w:numId w:val="0"/>
              </w:numPr>
              <w:spacing w:after="0"/>
              <w:jc w:val="both"/>
              <w:rPr>
                <w:del w:id="6009" w:author="arkat" w:date="2017-09-25T14:49:00Z"/>
                <w:lang w:val="en-US"/>
              </w:rPr>
              <w:pPrChange w:id="6010" w:author="arkat" w:date="2017-09-29T22:49:00Z">
                <w:pPr>
                  <w:pStyle w:val="BodyText"/>
                  <w:spacing w:after="0"/>
                </w:pPr>
              </w:pPrChange>
            </w:pPr>
            <w:del w:id="6011" w:author="arkat" w:date="2017-09-25T14:49:00Z">
              <w:r w:rsidRPr="00833C4A" w:rsidDel="0058751D">
                <w:rPr>
                  <w:rFonts w:asciiTheme="majorHAnsi" w:hAnsiTheme="majorHAnsi" w:cstheme="majorHAnsi"/>
                  <w:noProof/>
                  <w:szCs w:val="24"/>
                  <w:lang w:val="en-US"/>
                  <w:rPrChange w:id="6012" w:author="Unknown">
                    <w:rPr>
                      <w:noProof/>
                      <w:lang w:val="en-US"/>
                    </w:rPr>
                  </w:rPrChange>
                </w:rPr>
                <w:drawing>
                  <wp:inline distT="0" distB="0" distL="0" distR="0" wp14:anchorId="309B02A1" wp14:editId="6870CBFE">
                    <wp:extent cx="599355" cy="3908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872" cy="399652"/>
                            </a:xfrm>
                            <a:prstGeom prst="rect">
                              <a:avLst/>
                            </a:prstGeom>
                            <a:noFill/>
                            <a:ln>
                              <a:noFill/>
                            </a:ln>
                          </pic:spPr>
                        </pic:pic>
                      </a:graphicData>
                    </a:graphic>
                  </wp:inline>
                </w:drawing>
              </w:r>
            </w:del>
          </w:p>
        </w:tc>
      </w:tr>
    </w:tbl>
    <w:p w14:paraId="282A0CD3" w14:textId="13942582" w:rsidR="00790FDA" w:rsidDel="0058751D" w:rsidRDefault="00842ED7">
      <w:pPr>
        <w:pStyle w:val="Heading1"/>
        <w:numPr>
          <w:ilvl w:val="0"/>
          <w:numId w:val="0"/>
        </w:numPr>
        <w:spacing w:after="0"/>
        <w:jc w:val="both"/>
        <w:rPr>
          <w:del w:id="6013" w:author="arkat" w:date="2017-09-25T14:49:00Z"/>
          <w:lang w:val="en-US"/>
        </w:rPr>
        <w:pPrChange w:id="6014" w:author="arkat" w:date="2017-09-29T22:49:00Z">
          <w:pPr>
            <w:pStyle w:val="BodyText"/>
            <w:spacing w:after="0"/>
            <w:ind w:firstLine="270"/>
          </w:pPr>
        </w:pPrChange>
      </w:pPr>
      <w:del w:id="6015" w:author="arkat" w:date="2017-09-25T14:49:00Z">
        <w:r w:rsidDel="0058751D">
          <w:rPr>
            <w:lang w:val="en-US"/>
          </w:rPr>
          <w:delText>Position:</w:delText>
        </w:r>
      </w:del>
    </w:p>
    <w:p w14:paraId="0C7C9012" w14:textId="1787DFF8" w:rsidR="00790FDA" w:rsidDel="0058751D" w:rsidRDefault="00842ED7">
      <w:pPr>
        <w:pStyle w:val="Heading1"/>
        <w:numPr>
          <w:ilvl w:val="0"/>
          <w:numId w:val="0"/>
        </w:numPr>
        <w:spacing w:after="0"/>
        <w:jc w:val="both"/>
        <w:rPr>
          <w:del w:id="6016" w:author="arkat" w:date="2017-09-25T14:49:00Z"/>
          <w:lang w:val="en-US"/>
        </w:rPr>
        <w:pPrChange w:id="6017" w:author="arkat" w:date="2017-09-29T22:49:00Z">
          <w:pPr>
            <w:pStyle w:val="BodyText"/>
            <w:spacing w:after="0"/>
            <w:ind w:firstLine="270"/>
          </w:pPr>
        </w:pPrChange>
      </w:pPr>
      <w:del w:id="6018" w:author="arkat" w:date="2017-09-25T14:49:00Z">
        <w:r w:rsidDel="0058751D">
          <w:rPr>
            <w:lang w:val="en-US"/>
          </w:rPr>
          <w:delText>System:</w:delText>
        </w:r>
      </w:del>
    </w:p>
    <w:p w14:paraId="6E1CFB28" w14:textId="0EFA2038" w:rsidR="00790FDA" w:rsidDel="0058751D" w:rsidRDefault="00790FDA">
      <w:pPr>
        <w:pStyle w:val="Heading1"/>
        <w:numPr>
          <w:ilvl w:val="0"/>
          <w:numId w:val="0"/>
        </w:numPr>
        <w:spacing w:after="0"/>
        <w:jc w:val="both"/>
        <w:rPr>
          <w:del w:id="6019" w:author="arkat" w:date="2017-09-25T14:49:00Z"/>
          <w:lang w:val="en-US"/>
        </w:rPr>
        <w:pPrChange w:id="6020" w:author="arkat" w:date="2017-09-29T22:49:00Z">
          <w:pPr>
            <w:pStyle w:val="BodyText"/>
            <w:spacing w:after="0"/>
            <w:ind w:firstLine="270"/>
          </w:pPr>
        </w:pPrChange>
      </w:pPr>
      <w:del w:id="6021" w:author="arkat" w:date="2017-09-25T14:49:00Z">
        <w:r w:rsidDel="0058751D">
          <w:rPr>
            <w:lang w:val="en-US"/>
          </w:rPr>
          <w:delText>Data      :</w:delText>
        </w:r>
      </w:del>
    </w:p>
    <w:p w14:paraId="5E4CBFA7" w14:textId="62DD7B72" w:rsidR="00790FDA" w:rsidDel="0058751D" w:rsidRDefault="00842ED7">
      <w:pPr>
        <w:pStyle w:val="Heading1"/>
        <w:numPr>
          <w:ilvl w:val="0"/>
          <w:numId w:val="0"/>
        </w:numPr>
        <w:spacing w:after="0"/>
        <w:jc w:val="both"/>
        <w:rPr>
          <w:del w:id="6022" w:author="arkat" w:date="2017-09-25T14:49:00Z"/>
          <w:lang w:val="en-US"/>
        </w:rPr>
        <w:pPrChange w:id="6023" w:author="arkat" w:date="2017-09-29T22:49:00Z">
          <w:pPr>
            <w:pStyle w:val="BodyText"/>
            <w:spacing w:after="0"/>
            <w:ind w:firstLine="270"/>
          </w:pPr>
        </w:pPrChange>
      </w:pPr>
      <w:del w:id="6024" w:author="arkat" w:date="2017-09-25T14:49:00Z">
        <w:r w:rsidDel="0058751D">
          <w:rPr>
            <w:lang w:val="en-US"/>
          </w:rPr>
          <w:delText>Relation:</w:delText>
        </w:r>
      </w:del>
    </w:p>
    <w:p w14:paraId="2DC322CD" w14:textId="65D5B1A8" w:rsidR="00790FDA" w:rsidDel="0058751D" w:rsidRDefault="00790FDA">
      <w:pPr>
        <w:pStyle w:val="Heading1"/>
        <w:numPr>
          <w:ilvl w:val="0"/>
          <w:numId w:val="0"/>
        </w:numPr>
        <w:spacing w:after="0"/>
        <w:jc w:val="both"/>
        <w:rPr>
          <w:del w:id="6025" w:author="arkat" w:date="2017-09-25T14:49:00Z"/>
          <w:lang w:val="en-US"/>
        </w:rPr>
        <w:pPrChange w:id="6026" w:author="arkat" w:date="2017-09-29T22:49:00Z">
          <w:pPr>
            <w:pStyle w:val="BodyText"/>
            <w:spacing w:after="0"/>
            <w:ind w:firstLine="270"/>
          </w:pPr>
        </w:pPrChange>
      </w:pPr>
    </w:p>
    <w:p w14:paraId="2AD6EA7D" w14:textId="520D73CA" w:rsidR="004239BF" w:rsidRPr="004239BF" w:rsidDel="0058751D" w:rsidRDefault="004239BF">
      <w:pPr>
        <w:pStyle w:val="Heading1"/>
        <w:numPr>
          <w:ilvl w:val="0"/>
          <w:numId w:val="0"/>
        </w:numPr>
        <w:spacing w:after="0"/>
        <w:jc w:val="both"/>
        <w:rPr>
          <w:del w:id="6027" w:author="arkat" w:date="2017-09-25T14:49:00Z"/>
        </w:rPr>
        <w:pPrChange w:id="6028" w:author="arkat" w:date="2017-09-29T22:49:00Z">
          <w:pPr>
            <w:pStyle w:val="BodyText"/>
          </w:pPr>
        </w:pPrChange>
      </w:pPr>
    </w:p>
    <w:p w14:paraId="11EE76F5" w14:textId="08C43F64" w:rsidR="004239BF" w:rsidDel="0058751D" w:rsidRDefault="004239BF">
      <w:pPr>
        <w:pStyle w:val="Heading1"/>
        <w:numPr>
          <w:ilvl w:val="0"/>
          <w:numId w:val="0"/>
        </w:numPr>
        <w:spacing w:after="0"/>
        <w:jc w:val="both"/>
        <w:rPr>
          <w:del w:id="6029" w:author="arkat" w:date="2017-09-25T14:49:00Z"/>
          <w:lang w:val="en-US"/>
        </w:rPr>
        <w:pPrChange w:id="6030" w:author="arkat" w:date="2017-09-29T22:49:00Z">
          <w:pPr>
            <w:pStyle w:val="Heading2"/>
            <w:spacing w:before="0" w:after="0"/>
          </w:pPr>
        </w:pPrChange>
      </w:pPr>
      <w:del w:id="6031" w:author="arkat" w:date="2017-09-25T14:49:00Z">
        <w:r w:rsidDel="0058751D">
          <w:rPr>
            <w:lang w:val="en-US"/>
          </w:rPr>
          <w:delText>BPMN</w:delText>
        </w:r>
      </w:del>
    </w:p>
    <w:p w14:paraId="04565BAA" w14:textId="7E9A61BF" w:rsidR="004239BF" w:rsidDel="0058751D" w:rsidRDefault="004239BF">
      <w:pPr>
        <w:pStyle w:val="Heading1"/>
        <w:numPr>
          <w:ilvl w:val="0"/>
          <w:numId w:val="0"/>
        </w:numPr>
        <w:spacing w:after="0"/>
        <w:jc w:val="both"/>
        <w:rPr>
          <w:del w:id="6032" w:author="arkat" w:date="2017-09-25T14:49:00Z"/>
        </w:rPr>
        <w:pPrChange w:id="6033" w:author="arkat" w:date="2017-09-29T22:49:00Z">
          <w:pPr>
            <w:pStyle w:val="BodyText"/>
            <w:spacing w:after="0"/>
            <w:ind w:firstLine="284"/>
          </w:pPr>
        </w:pPrChange>
      </w:pPr>
      <w:del w:id="6034" w:author="arkat" w:date="2017-09-25T14:49:00Z">
        <w:r w:rsidDel="0058751D">
          <w:delText>Sebuah model proses bisnis terdiri dari serangkaian model kegiatan dan constraint antara model-model kegiatan (Weske, 2007). BPMN merupakan singkatan dari Business Process Modelling Notation, yaitu suatu metodologi yang dikembangkan Business Process Modelling Initiative (BPMI) dalam memodelkan proses bisnis (Object Management Group, 2008). Tujuan dari BPMN adalah menyediakan notasi yang mudah dipahami oleh semua pengguna bisnis dan yang tidak kalah pentingnya adalah untuk memastikan bahwa bahasa XML yang dirancang untuk pelaksanaan proses bisnis dapat dinyatakan secara visual dengan notasi yang umum (Owen and Raj, 2003). Tidak seperti jenis diagram proses bisnis yang sebelumnya, BPMN telah ditambahkan notasi khusus untuk menggambarkan peristiwa berbasis pesan dan pesan lewat diantara organisasi.</w:delText>
        </w:r>
      </w:del>
    </w:p>
    <w:p w14:paraId="00074741" w14:textId="69531B5E" w:rsidR="004239BF" w:rsidDel="0058751D" w:rsidRDefault="004239BF">
      <w:pPr>
        <w:pStyle w:val="Heading1"/>
        <w:numPr>
          <w:ilvl w:val="0"/>
          <w:numId w:val="0"/>
        </w:numPr>
        <w:spacing w:after="0"/>
        <w:jc w:val="both"/>
        <w:rPr>
          <w:del w:id="6035" w:author="arkat" w:date="2017-09-25T14:49:00Z"/>
        </w:rPr>
        <w:pPrChange w:id="6036" w:author="arkat" w:date="2017-09-29T22:49:00Z">
          <w:pPr>
            <w:pStyle w:val="BodyText"/>
            <w:spacing w:after="0"/>
            <w:ind w:firstLine="284"/>
          </w:pPr>
        </w:pPrChange>
      </w:pPr>
      <w:del w:id="6037" w:author="arkat" w:date="2017-09-25T14:49:00Z">
        <w:r w:rsidDel="0058751D">
          <w:delText>BPMN adalah standar untuk memodelkan proses bisnis dan proses-proses web services. Diusulkan oleh BPMI – Business Process Management Initiative pada tahun 2004. BPMN dirancang bukan hanya mudah digunakan dan dipahami, tetapi juga memiliki kemampuan untuk memodelkan proses bisnis yang kompleks dan secara spesifik dirancang dengan mempertimbangkan web services. BPMN menyediakan notasi yang dapat dengan mudah dipahami oleh semua pengguna bisnis, termasuk juga  analis bisnis yang menciptakan draf awal dari proses sampai pengembang teknis yang bertanggung jawab untuk mengimplementasikan teknologi yang digunakan untuk menjalankan proses-proses tersebut.</w:delText>
        </w:r>
      </w:del>
    </w:p>
    <w:p w14:paraId="32452875" w14:textId="5762E085" w:rsidR="004239BF" w:rsidDel="0058751D" w:rsidRDefault="004239BF">
      <w:pPr>
        <w:pStyle w:val="Heading1"/>
        <w:numPr>
          <w:ilvl w:val="0"/>
          <w:numId w:val="0"/>
        </w:numPr>
        <w:spacing w:after="0"/>
        <w:jc w:val="both"/>
        <w:rPr>
          <w:del w:id="6038" w:author="arkat" w:date="2017-09-25T14:49:00Z"/>
        </w:rPr>
        <w:pPrChange w:id="6039" w:author="arkat" w:date="2017-09-29T22:49:00Z">
          <w:pPr>
            <w:pStyle w:val="BodyText"/>
            <w:spacing w:after="0"/>
            <w:ind w:firstLine="284"/>
          </w:pPr>
        </w:pPrChange>
      </w:pPr>
      <w:del w:id="6040" w:author="arkat" w:date="2017-09-25T14:49:00Z">
        <w:r w:rsidDel="0058751D">
          <w:delText xml:space="preserve">Definisi BPMN (Business Process Modelling Notation) menurut Rosmala dkk (2007) dalam jurnal yang berjudul Pemodelan Proses Bisnis B2B denngan BPMN “suatu metodologi yang relatif baru tetapi saat ini mulai banyak diterima oleh kalangan luas sebagai suatu model standar untuk menggambarkan proses bisnis suatu organisasi”. </w:delText>
        </w:r>
      </w:del>
    </w:p>
    <w:p w14:paraId="222DF1EA" w14:textId="5DA27467" w:rsidR="004239BF" w:rsidDel="0058751D" w:rsidRDefault="004239BF">
      <w:pPr>
        <w:pStyle w:val="Heading1"/>
        <w:numPr>
          <w:ilvl w:val="0"/>
          <w:numId w:val="0"/>
        </w:numPr>
        <w:spacing w:after="0"/>
        <w:jc w:val="both"/>
        <w:rPr>
          <w:del w:id="6041" w:author="arkat" w:date="2017-09-25T14:49:00Z"/>
        </w:rPr>
        <w:pPrChange w:id="6042" w:author="arkat" w:date="2017-09-29T22:49:00Z">
          <w:pPr>
            <w:pStyle w:val="BodyText"/>
            <w:spacing w:after="0"/>
            <w:ind w:firstLine="284"/>
          </w:pPr>
        </w:pPrChange>
      </w:pPr>
      <w:del w:id="6043" w:author="arkat" w:date="2017-09-25T14:49:00Z">
        <w:r w:rsidDel="0058751D">
          <w:delText xml:space="preserve">BPMN adalah standar untuk memodelkan proses bisnis dan proses-proses web services. Diusulkan oleh BPMI – Business Process Management Initiative pada tahun 2004. BPMN dirancang bukan hanya mudah digunakan dan dipahami, tetapi juga memiliki kemampuan untuk memodelkan proses bisnis yang kompleks dan secara spesifik dirancang dengan mempertimbangkan web services. BPMN menyediakan notasi yang dapat dengan mudah dipahami oleh semua pengguna bisnis, termasuk juga  analis bisnis yang menciptakan draf awal dari proses sampai pengembang teknis yang bertanggung jawab untuk mengimplementasikan teknologi yang digunakan untuk menjalankan proses-proses tersebut.  Dan berikut aturan dalam memodelkan suatu proses bisnis : </w:delText>
        </w:r>
      </w:del>
    </w:p>
    <w:p w14:paraId="57A66437" w14:textId="1716694E" w:rsidR="004239BF" w:rsidDel="0058751D" w:rsidRDefault="004239BF">
      <w:pPr>
        <w:pStyle w:val="Heading1"/>
        <w:numPr>
          <w:ilvl w:val="0"/>
          <w:numId w:val="0"/>
        </w:numPr>
        <w:spacing w:after="0"/>
        <w:jc w:val="both"/>
        <w:rPr>
          <w:del w:id="6044" w:author="arkat" w:date="2017-09-25T14:49:00Z"/>
        </w:rPr>
        <w:pPrChange w:id="6045" w:author="arkat" w:date="2017-09-29T22:49:00Z">
          <w:pPr>
            <w:pStyle w:val="BodyText"/>
            <w:numPr>
              <w:numId w:val="27"/>
            </w:numPr>
            <w:spacing w:after="0"/>
            <w:ind w:left="360" w:hanging="360"/>
          </w:pPr>
        </w:pPrChange>
      </w:pPr>
      <w:del w:id="6046" w:author="arkat" w:date="2017-09-25T14:49:00Z">
        <w:r w:rsidDel="0058751D">
          <w:delText>Memodelkan kejadian-kejadian yang memulai proses, proses yang dilakukan dan hasil akhir dari aliran proses.</w:delText>
        </w:r>
      </w:del>
    </w:p>
    <w:p w14:paraId="255F7364" w14:textId="16FF4C68" w:rsidR="004239BF" w:rsidDel="0058751D" w:rsidRDefault="004239BF">
      <w:pPr>
        <w:pStyle w:val="Heading1"/>
        <w:numPr>
          <w:ilvl w:val="0"/>
          <w:numId w:val="0"/>
        </w:numPr>
        <w:spacing w:after="0"/>
        <w:jc w:val="both"/>
        <w:rPr>
          <w:del w:id="6047" w:author="arkat" w:date="2017-09-25T14:49:00Z"/>
        </w:rPr>
        <w:pPrChange w:id="6048" w:author="arkat" w:date="2017-09-29T22:49:00Z">
          <w:pPr>
            <w:pStyle w:val="BodyText"/>
            <w:numPr>
              <w:numId w:val="27"/>
            </w:numPr>
            <w:spacing w:after="0"/>
            <w:ind w:left="360" w:hanging="360"/>
          </w:pPr>
        </w:pPrChange>
      </w:pPr>
      <w:del w:id="6049" w:author="arkat" w:date="2017-09-25T14:49:00Z">
        <w:r w:rsidDel="0058751D">
          <w:delText xml:space="preserve">Keputusan bisnis atau percabangan aliran dimodelkan dengan gateways. Sebuah gateway mirip dengan simbol keputusan dalam flowchart.  </w:delText>
        </w:r>
      </w:del>
    </w:p>
    <w:p w14:paraId="59DA7BE6" w14:textId="1CE3375C" w:rsidR="004239BF" w:rsidDel="0058751D" w:rsidRDefault="004239BF">
      <w:pPr>
        <w:pStyle w:val="Heading1"/>
        <w:numPr>
          <w:ilvl w:val="0"/>
          <w:numId w:val="0"/>
        </w:numPr>
        <w:spacing w:after="0"/>
        <w:jc w:val="both"/>
        <w:rPr>
          <w:del w:id="6050" w:author="arkat" w:date="2017-09-25T14:49:00Z"/>
        </w:rPr>
        <w:pPrChange w:id="6051" w:author="arkat" w:date="2017-09-29T22:49:00Z">
          <w:pPr>
            <w:pStyle w:val="BodyText"/>
            <w:numPr>
              <w:numId w:val="27"/>
            </w:numPr>
            <w:spacing w:after="0"/>
            <w:ind w:left="360" w:hanging="360"/>
          </w:pPr>
        </w:pPrChange>
      </w:pPr>
      <w:del w:id="6052" w:author="arkat" w:date="2017-09-25T14:49:00Z">
        <w:r w:rsidDel="0058751D">
          <w:delText xml:space="preserve">Sebuah proses dalam aliran dapat mengandung sub-proses, yang secara grafis dapat ditunjukkan dengan BPD  (Business Process Diagram) lain yang tersambung melalui sebuah hyperlink ke simbol proses. </w:delText>
        </w:r>
      </w:del>
    </w:p>
    <w:p w14:paraId="2DD005B7" w14:textId="5C2B8236" w:rsidR="004239BF" w:rsidDel="0058751D" w:rsidRDefault="004239BF">
      <w:pPr>
        <w:pStyle w:val="Heading1"/>
        <w:numPr>
          <w:ilvl w:val="0"/>
          <w:numId w:val="0"/>
        </w:numPr>
        <w:spacing w:after="0"/>
        <w:jc w:val="both"/>
        <w:rPr>
          <w:del w:id="6053" w:author="arkat" w:date="2017-09-25T14:49:00Z"/>
        </w:rPr>
        <w:pPrChange w:id="6054" w:author="arkat" w:date="2017-09-29T22:49:00Z">
          <w:pPr>
            <w:pStyle w:val="BodyText"/>
            <w:numPr>
              <w:numId w:val="27"/>
            </w:numPr>
            <w:spacing w:after="0"/>
            <w:ind w:left="360" w:hanging="360"/>
          </w:pPr>
        </w:pPrChange>
      </w:pPr>
      <w:del w:id="6055" w:author="arkat" w:date="2017-09-25T14:49:00Z">
        <w:r w:rsidDel="0058751D">
          <w:delText xml:space="preserve">Jika sebuah proses tidak didetilkan ke dalam sub proses, maka dianggap sebagai sebuah task – yaitu level proses paling rendah.  </w:delText>
        </w:r>
      </w:del>
    </w:p>
    <w:p w14:paraId="20780B2F" w14:textId="54EFFD84" w:rsidR="004239BF" w:rsidDel="0058751D" w:rsidRDefault="004239BF">
      <w:pPr>
        <w:pStyle w:val="Heading1"/>
        <w:numPr>
          <w:ilvl w:val="0"/>
          <w:numId w:val="0"/>
        </w:numPr>
        <w:spacing w:after="0"/>
        <w:jc w:val="both"/>
        <w:rPr>
          <w:del w:id="6056" w:author="arkat" w:date="2017-09-25T14:49:00Z"/>
        </w:rPr>
        <w:pPrChange w:id="6057" w:author="arkat" w:date="2017-09-29T22:49:00Z">
          <w:pPr>
            <w:pStyle w:val="BodyText"/>
            <w:numPr>
              <w:numId w:val="27"/>
            </w:numPr>
            <w:spacing w:after="0"/>
            <w:ind w:left="360" w:hanging="360"/>
          </w:pPr>
        </w:pPrChange>
      </w:pPr>
      <w:del w:id="6058" w:author="arkat" w:date="2017-09-25T14:49:00Z">
        <w:r w:rsidDel="0058751D">
          <w:delText xml:space="preserve">Sebuah tanda ‘+’ pada simbol proses menunjukkan bahwa proses ini didekomposisi, jika tidak ada tanda ‘+’, maka proses ini disebut sebuah task.  </w:delText>
        </w:r>
      </w:del>
    </w:p>
    <w:p w14:paraId="78AF6D12" w14:textId="71500653" w:rsidR="004239BF" w:rsidDel="0058751D" w:rsidRDefault="004239BF">
      <w:pPr>
        <w:pStyle w:val="Heading1"/>
        <w:numPr>
          <w:ilvl w:val="0"/>
          <w:numId w:val="0"/>
        </w:numPr>
        <w:spacing w:after="0"/>
        <w:jc w:val="both"/>
        <w:rPr>
          <w:del w:id="6059" w:author="arkat" w:date="2017-09-25T14:49:00Z"/>
        </w:rPr>
        <w:pPrChange w:id="6060" w:author="arkat" w:date="2017-09-29T22:49:00Z">
          <w:pPr>
            <w:pStyle w:val="BodyText"/>
            <w:spacing w:after="0"/>
            <w:ind w:firstLine="284"/>
          </w:pPr>
        </w:pPrChange>
      </w:pPr>
      <w:del w:id="6061" w:author="arkat" w:date="2017-09-25T14:49:00Z">
        <w:r w:rsidDel="0058751D">
          <w:delText xml:space="preserve"> </w:delText>
        </w:r>
      </w:del>
    </w:p>
    <w:p w14:paraId="7F2A8102" w14:textId="260FA40D" w:rsidR="00842ED7" w:rsidDel="0058751D" w:rsidRDefault="00842ED7">
      <w:pPr>
        <w:pStyle w:val="Heading1"/>
        <w:numPr>
          <w:ilvl w:val="0"/>
          <w:numId w:val="0"/>
        </w:numPr>
        <w:spacing w:after="0"/>
        <w:jc w:val="both"/>
        <w:rPr>
          <w:del w:id="6062" w:author="arkat" w:date="2017-09-25T14:49:00Z"/>
        </w:rPr>
        <w:pPrChange w:id="6063" w:author="arkat" w:date="2017-09-29T22:49:00Z">
          <w:pPr>
            <w:pStyle w:val="BodyText"/>
            <w:spacing w:after="0"/>
          </w:pPr>
        </w:pPrChange>
      </w:pPr>
    </w:p>
    <w:p w14:paraId="1CA41A32" w14:textId="69D060E2" w:rsidR="00842ED7" w:rsidRPr="00842ED7" w:rsidDel="0058751D" w:rsidRDefault="00842ED7">
      <w:pPr>
        <w:pStyle w:val="Heading1"/>
        <w:numPr>
          <w:ilvl w:val="0"/>
          <w:numId w:val="0"/>
        </w:numPr>
        <w:spacing w:after="0"/>
        <w:jc w:val="both"/>
        <w:rPr>
          <w:del w:id="6064" w:author="arkat" w:date="2017-09-25T14:49:00Z"/>
          <w:lang w:val="en-US"/>
        </w:rPr>
        <w:pPrChange w:id="6065" w:author="arkat" w:date="2017-09-29T22:49:00Z">
          <w:pPr>
            <w:pStyle w:val="BodyText"/>
            <w:spacing w:after="0"/>
          </w:pPr>
        </w:pPrChange>
      </w:pPr>
      <w:del w:id="6066" w:author="arkat" w:date="2017-09-25T14:49:00Z">
        <w:r w:rsidRPr="00842ED7" w:rsidDel="0058751D">
          <w:rPr>
            <w:b w:val="0"/>
            <w:lang w:val="en-US"/>
          </w:rPr>
          <w:delText>Event</w:delText>
        </w:r>
      </w:del>
    </w:p>
    <w:p w14:paraId="1B550B73" w14:textId="2FD9BDDB" w:rsidR="00842ED7" w:rsidDel="0058751D" w:rsidRDefault="00842ED7">
      <w:pPr>
        <w:pStyle w:val="Heading1"/>
        <w:numPr>
          <w:ilvl w:val="0"/>
          <w:numId w:val="0"/>
        </w:numPr>
        <w:spacing w:after="0"/>
        <w:jc w:val="both"/>
        <w:rPr>
          <w:del w:id="6067" w:author="arkat" w:date="2017-09-25T14:49:00Z"/>
        </w:rPr>
        <w:pPrChange w:id="6068" w:author="arkat" w:date="2017-09-29T22:49:00Z">
          <w:pPr>
            <w:pStyle w:val="BodyText"/>
            <w:spacing w:after="0"/>
            <w:ind w:firstLine="284"/>
          </w:pPr>
        </w:pPrChange>
      </w:pPr>
      <w:del w:id="6069" w:author="arkat" w:date="2017-09-25T14:49:00Z">
        <w:r w:rsidDel="0058751D">
          <w:delText xml:space="preserve">Event digambarkan dengan sebuah lingkaran dan merupakan sesuatu yang “terjadi” selama berlangsungnya proses bisnis. Event-event  ini mempengaruhi aliran proses dan biasanya memiliki penyebab (trigger) atau hasil (result). Event  adalah lingkaran dengan pusat terbuka untuk memungkinkan pembedaan trigger dan result yang berbeda. Terdapat 3 tipe event berdasarkan kapan mereka mempengaruhi aliran yaitu Start, Intermediate, dan End. </w:delText>
        </w:r>
      </w:del>
    </w:p>
    <w:p w14:paraId="1C2D925F" w14:textId="4F55360D" w:rsidR="00842ED7" w:rsidDel="0058751D" w:rsidRDefault="00842ED7">
      <w:pPr>
        <w:pStyle w:val="Heading1"/>
        <w:numPr>
          <w:ilvl w:val="0"/>
          <w:numId w:val="0"/>
        </w:numPr>
        <w:spacing w:after="0"/>
        <w:jc w:val="both"/>
        <w:rPr>
          <w:del w:id="6070" w:author="arkat" w:date="2017-09-25T14:49:00Z"/>
        </w:rPr>
        <w:pPrChange w:id="6071" w:author="arkat" w:date="2017-09-29T22:49:00Z">
          <w:pPr>
            <w:pStyle w:val="BodyText"/>
            <w:spacing w:after="0"/>
          </w:pPr>
        </w:pPrChange>
      </w:pPr>
    </w:p>
    <w:p w14:paraId="3F89C018" w14:textId="1FD7993E" w:rsidR="00376989" w:rsidRPr="00E14583" w:rsidDel="0058751D" w:rsidRDefault="00CC5356">
      <w:pPr>
        <w:pStyle w:val="Heading1"/>
        <w:numPr>
          <w:ilvl w:val="0"/>
          <w:numId w:val="0"/>
        </w:numPr>
        <w:spacing w:after="0"/>
        <w:jc w:val="both"/>
        <w:rPr>
          <w:del w:id="6072" w:author="arkat" w:date="2017-09-25T14:49:00Z"/>
          <w:lang w:val="en-US"/>
        </w:rPr>
        <w:pPrChange w:id="6073" w:author="arkat" w:date="2017-09-29T22:49:00Z">
          <w:pPr>
            <w:pStyle w:val="BodyText"/>
            <w:spacing w:after="0"/>
          </w:pPr>
        </w:pPrChange>
      </w:pPr>
      <w:del w:id="6074" w:author="arkat" w:date="2017-09-25T14:49:00Z">
        <w:r w:rsidRPr="00E14583" w:rsidDel="0058751D">
          <w:rPr>
            <w:b w:val="0"/>
            <w:lang w:val="en-US"/>
          </w:rPr>
          <w:delText>Start Event</w:delText>
        </w:r>
      </w:del>
    </w:p>
    <w:p w14:paraId="528805DA" w14:textId="2D1EAF79" w:rsidR="00CC5356" w:rsidDel="0058751D" w:rsidRDefault="00CC5356">
      <w:pPr>
        <w:pStyle w:val="Heading1"/>
        <w:numPr>
          <w:ilvl w:val="0"/>
          <w:numId w:val="0"/>
        </w:numPr>
        <w:spacing w:after="0"/>
        <w:jc w:val="both"/>
        <w:rPr>
          <w:del w:id="6075" w:author="arkat" w:date="2017-09-25T14:49:00Z"/>
          <w:lang w:val="en-US"/>
        </w:rPr>
        <w:pPrChange w:id="6076" w:author="arkat" w:date="2017-09-29T22:49:00Z">
          <w:pPr>
            <w:pStyle w:val="BodyText"/>
            <w:spacing w:after="0"/>
          </w:pPr>
        </w:pPrChange>
      </w:pPr>
    </w:p>
    <w:tbl>
      <w:tblPr>
        <w:tblStyle w:val="TableGrid"/>
        <w:tblW w:w="0" w:type="auto"/>
        <w:jc w:val="center"/>
        <w:tblLook w:val="04A0" w:firstRow="1" w:lastRow="0" w:firstColumn="1" w:lastColumn="0" w:noHBand="0" w:noVBand="1"/>
      </w:tblPr>
      <w:tblGrid>
        <w:gridCol w:w="821"/>
        <w:gridCol w:w="815"/>
        <w:gridCol w:w="815"/>
        <w:gridCol w:w="815"/>
        <w:gridCol w:w="815"/>
        <w:gridCol w:w="816"/>
        <w:gridCol w:w="816"/>
      </w:tblGrid>
      <w:tr w:rsidR="00CC5356" w:rsidDel="0058751D" w14:paraId="5E62B7B2" w14:textId="7F9C24D7" w:rsidTr="00CC5356">
        <w:trPr>
          <w:jc w:val="center"/>
          <w:del w:id="6077" w:author="arkat" w:date="2017-09-25T14:49:00Z"/>
        </w:trPr>
        <w:tc>
          <w:tcPr>
            <w:tcW w:w="821" w:type="dxa"/>
          </w:tcPr>
          <w:p w14:paraId="64D17DE8" w14:textId="32E22654" w:rsidR="00CC5356" w:rsidDel="0058751D" w:rsidRDefault="00CC5356">
            <w:pPr>
              <w:pStyle w:val="Heading1"/>
              <w:numPr>
                <w:ilvl w:val="0"/>
                <w:numId w:val="0"/>
              </w:numPr>
              <w:spacing w:after="0"/>
              <w:jc w:val="both"/>
              <w:rPr>
                <w:del w:id="6078" w:author="arkat" w:date="2017-09-25T14:49:00Z"/>
                <w:lang w:val="en-US"/>
              </w:rPr>
              <w:pPrChange w:id="6079" w:author="arkat" w:date="2017-09-29T22:49:00Z">
                <w:pPr>
                  <w:pStyle w:val="BodyText"/>
                  <w:spacing w:after="0"/>
                </w:pPr>
              </w:pPrChange>
            </w:pPr>
            <w:del w:id="6080" w:author="arkat" w:date="2017-09-25T14:49:00Z">
              <w:r w:rsidRPr="00A42612" w:rsidDel="0058751D">
                <w:rPr>
                  <w:noProof/>
                  <w:szCs w:val="24"/>
                  <w:lang w:val="en-US"/>
                  <w:rPrChange w:id="6081" w:author="Unknown">
                    <w:rPr>
                      <w:noProof/>
                      <w:lang w:val="en-US"/>
                    </w:rPr>
                  </w:rPrChange>
                </w:rPr>
                <w:drawing>
                  <wp:inline distT="0" distB="0" distL="0" distR="0" wp14:anchorId="63E0E2E4" wp14:editId="4A4EACDC">
                    <wp:extent cx="384201" cy="38420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6845" cy="386845"/>
                            </a:xfrm>
                            <a:prstGeom prst="rect">
                              <a:avLst/>
                            </a:prstGeom>
                            <a:noFill/>
                            <a:ln>
                              <a:noFill/>
                            </a:ln>
                          </pic:spPr>
                        </pic:pic>
                      </a:graphicData>
                    </a:graphic>
                  </wp:inline>
                </w:drawing>
              </w:r>
            </w:del>
          </w:p>
        </w:tc>
        <w:tc>
          <w:tcPr>
            <w:tcW w:w="815" w:type="dxa"/>
          </w:tcPr>
          <w:p w14:paraId="53D81D86" w14:textId="1D798A80" w:rsidR="00CC5356" w:rsidDel="0058751D" w:rsidRDefault="00CC5356">
            <w:pPr>
              <w:pStyle w:val="Heading1"/>
              <w:numPr>
                <w:ilvl w:val="0"/>
                <w:numId w:val="0"/>
              </w:numPr>
              <w:spacing w:after="0"/>
              <w:jc w:val="both"/>
              <w:rPr>
                <w:del w:id="6082" w:author="arkat" w:date="2017-09-25T14:49:00Z"/>
                <w:lang w:val="en-US"/>
              </w:rPr>
              <w:pPrChange w:id="6083" w:author="arkat" w:date="2017-09-29T22:49:00Z">
                <w:pPr>
                  <w:pStyle w:val="BodyText"/>
                  <w:spacing w:after="0"/>
                </w:pPr>
              </w:pPrChange>
            </w:pPr>
            <w:del w:id="6084" w:author="arkat" w:date="2017-09-25T14:49:00Z">
              <w:r w:rsidRPr="00A42612" w:rsidDel="0058751D">
                <w:rPr>
                  <w:noProof/>
                  <w:szCs w:val="24"/>
                  <w:lang w:val="en-US"/>
                  <w:rPrChange w:id="6085" w:author="Unknown">
                    <w:rPr>
                      <w:noProof/>
                      <w:lang w:val="en-US"/>
                    </w:rPr>
                  </w:rPrChange>
                </w:rPr>
                <w:drawing>
                  <wp:inline distT="0" distB="0" distL="0" distR="0" wp14:anchorId="76600826" wp14:editId="474A48BE">
                    <wp:extent cx="368833" cy="36883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0531" cy="370531"/>
                            </a:xfrm>
                            <a:prstGeom prst="rect">
                              <a:avLst/>
                            </a:prstGeom>
                            <a:noFill/>
                            <a:ln>
                              <a:noFill/>
                            </a:ln>
                          </pic:spPr>
                        </pic:pic>
                      </a:graphicData>
                    </a:graphic>
                  </wp:inline>
                </w:drawing>
              </w:r>
            </w:del>
          </w:p>
        </w:tc>
        <w:tc>
          <w:tcPr>
            <w:tcW w:w="815" w:type="dxa"/>
          </w:tcPr>
          <w:p w14:paraId="24F17B44" w14:textId="5A0E3F3F" w:rsidR="00CC5356" w:rsidDel="0058751D" w:rsidRDefault="00CC5356">
            <w:pPr>
              <w:pStyle w:val="Heading1"/>
              <w:numPr>
                <w:ilvl w:val="0"/>
                <w:numId w:val="0"/>
              </w:numPr>
              <w:spacing w:after="0"/>
              <w:jc w:val="both"/>
              <w:rPr>
                <w:del w:id="6086" w:author="arkat" w:date="2017-09-25T14:49:00Z"/>
                <w:lang w:val="en-US"/>
              </w:rPr>
              <w:pPrChange w:id="6087" w:author="arkat" w:date="2017-09-29T22:49:00Z">
                <w:pPr>
                  <w:pStyle w:val="BodyText"/>
                  <w:spacing w:after="0"/>
                </w:pPr>
              </w:pPrChange>
            </w:pPr>
            <w:del w:id="6088" w:author="arkat" w:date="2017-09-25T14:49:00Z">
              <w:r w:rsidRPr="00A42612" w:rsidDel="0058751D">
                <w:rPr>
                  <w:noProof/>
                  <w:szCs w:val="24"/>
                  <w:lang w:val="en-US"/>
                  <w:rPrChange w:id="6089" w:author="Unknown">
                    <w:rPr>
                      <w:noProof/>
                      <w:lang w:val="en-US"/>
                    </w:rPr>
                  </w:rPrChange>
                </w:rPr>
                <w:drawing>
                  <wp:inline distT="0" distB="0" distL="0" distR="0" wp14:anchorId="3A79EC6F" wp14:editId="07D56C2E">
                    <wp:extent cx="338097" cy="338097"/>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0637" cy="340637"/>
                            </a:xfrm>
                            <a:prstGeom prst="rect">
                              <a:avLst/>
                            </a:prstGeom>
                            <a:noFill/>
                            <a:ln>
                              <a:noFill/>
                            </a:ln>
                          </pic:spPr>
                        </pic:pic>
                      </a:graphicData>
                    </a:graphic>
                  </wp:inline>
                </w:drawing>
              </w:r>
            </w:del>
          </w:p>
        </w:tc>
        <w:tc>
          <w:tcPr>
            <w:tcW w:w="815" w:type="dxa"/>
          </w:tcPr>
          <w:p w14:paraId="5F12B485" w14:textId="4726334F" w:rsidR="00CC5356" w:rsidDel="0058751D" w:rsidRDefault="00CC5356">
            <w:pPr>
              <w:pStyle w:val="Heading1"/>
              <w:numPr>
                <w:ilvl w:val="0"/>
                <w:numId w:val="0"/>
              </w:numPr>
              <w:spacing w:after="0"/>
              <w:jc w:val="both"/>
              <w:rPr>
                <w:del w:id="6090" w:author="arkat" w:date="2017-09-25T14:49:00Z"/>
                <w:lang w:val="en-US"/>
              </w:rPr>
              <w:pPrChange w:id="6091" w:author="arkat" w:date="2017-09-29T22:49:00Z">
                <w:pPr>
                  <w:pStyle w:val="BodyText"/>
                  <w:spacing w:after="0"/>
                </w:pPr>
              </w:pPrChange>
            </w:pPr>
            <w:del w:id="6092" w:author="arkat" w:date="2017-09-25T14:49:00Z">
              <w:r w:rsidRPr="00A42612" w:rsidDel="0058751D">
                <w:rPr>
                  <w:noProof/>
                  <w:szCs w:val="24"/>
                  <w:lang w:val="en-US"/>
                  <w:rPrChange w:id="6093" w:author="Unknown">
                    <w:rPr>
                      <w:noProof/>
                      <w:lang w:val="en-US"/>
                    </w:rPr>
                  </w:rPrChange>
                </w:rPr>
                <w:drawing>
                  <wp:inline distT="0" distB="0" distL="0" distR="0" wp14:anchorId="7E7D0EC2" wp14:editId="21A3DB4F">
                    <wp:extent cx="353465" cy="353465"/>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6197" cy="356197"/>
                            </a:xfrm>
                            <a:prstGeom prst="rect">
                              <a:avLst/>
                            </a:prstGeom>
                            <a:noFill/>
                            <a:ln>
                              <a:noFill/>
                            </a:ln>
                          </pic:spPr>
                        </pic:pic>
                      </a:graphicData>
                    </a:graphic>
                  </wp:inline>
                </w:drawing>
              </w:r>
            </w:del>
          </w:p>
        </w:tc>
        <w:tc>
          <w:tcPr>
            <w:tcW w:w="815" w:type="dxa"/>
          </w:tcPr>
          <w:p w14:paraId="6BA443D5" w14:textId="3B273C93" w:rsidR="00CC5356" w:rsidDel="0058751D" w:rsidRDefault="00CC5356">
            <w:pPr>
              <w:pStyle w:val="Heading1"/>
              <w:numPr>
                <w:ilvl w:val="0"/>
                <w:numId w:val="0"/>
              </w:numPr>
              <w:spacing w:after="0"/>
              <w:jc w:val="both"/>
              <w:rPr>
                <w:del w:id="6094" w:author="arkat" w:date="2017-09-25T14:49:00Z"/>
                <w:lang w:val="en-US"/>
              </w:rPr>
              <w:pPrChange w:id="6095" w:author="arkat" w:date="2017-09-29T22:49:00Z">
                <w:pPr>
                  <w:pStyle w:val="BodyText"/>
                  <w:spacing w:after="0"/>
                </w:pPr>
              </w:pPrChange>
            </w:pPr>
            <w:del w:id="6096" w:author="arkat" w:date="2017-09-25T14:49:00Z">
              <w:r w:rsidRPr="00A42612" w:rsidDel="0058751D">
                <w:rPr>
                  <w:noProof/>
                  <w:szCs w:val="24"/>
                  <w:lang w:val="en-US"/>
                  <w:rPrChange w:id="6097" w:author="Unknown">
                    <w:rPr>
                      <w:noProof/>
                      <w:lang w:val="en-US"/>
                    </w:rPr>
                  </w:rPrChange>
                </w:rPr>
                <w:drawing>
                  <wp:inline distT="0" distB="0" distL="0" distR="0" wp14:anchorId="22CE48EE" wp14:editId="26211AD3">
                    <wp:extent cx="353060" cy="35306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9397" cy="359397"/>
                            </a:xfrm>
                            <a:prstGeom prst="rect">
                              <a:avLst/>
                            </a:prstGeom>
                            <a:noFill/>
                            <a:ln>
                              <a:noFill/>
                            </a:ln>
                          </pic:spPr>
                        </pic:pic>
                      </a:graphicData>
                    </a:graphic>
                  </wp:inline>
                </w:drawing>
              </w:r>
            </w:del>
          </w:p>
        </w:tc>
        <w:tc>
          <w:tcPr>
            <w:tcW w:w="816" w:type="dxa"/>
          </w:tcPr>
          <w:p w14:paraId="17CB2357" w14:textId="0CB63EA7" w:rsidR="00CC5356" w:rsidDel="0058751D" w:rsidRDefault="00CC5356">
            <w:pPr>
              <w:pStyle w:val="Heading1"/>
              <w:numPr>
                <w:ilvl w:val="0"/>
                <w:numId w:val="0"/>
              </w:numPr>
              <w:spacing w:after="0"/>
              <w:jc w:val="both"/>
              <w:rPr>
                <w:del w:id="6098" w:author="arkat" w:date="2017-09-25T14:49:00Z"/>
                <w:lang w:val="en-US"/>
              </w:rPr>
              <w:pPrChange w:id="6099" w:author="arkat" w:date="2017-09-29T22:49:00Z">
                <w:pPr>
                  <w:pStyle w:val="BodyText"/>
                  <w:spacing w:after="0"/>
                </w:pPr>
              </w:pPrChange>
            </w:pPr>
            <w:del w:id="6100" w:author="arkat" w:date="2017-09-25T14:49:00Z">
              <w:r w:rsidRPr="00A42612" w:rsidDel="0058751D">
                <w:rPr>
                  <w:noProof/>
                  <w:szCs w:val="24"/>
                  <w:lang w:val="en-US"/>
                  <w:rPrChange w:id="6101" w:author="Unknown">
                    <w:rPr>
                      <w:noProof/>
                      <w:lang w:val="en-US"/>
                    </w:rPr>
                  </w:rPrChange>
                </w:rPr>
                <w:drawing>
                  <wp:inline distT="0" distB="0" distL="0" distR="0" wp14:anchorId="5B82E2C3" wp14:editId="5F0EE22C">
                    <wp:extent cx="353060" cy="3530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4996" cy="354996"/>
                            </a:xfrm>
                            <a:prstGeom prst="rect">
                              <a:avLst/>
                            </a:prstGeom>
                            <a:noFill/>
                            <a:ln>
                              <a:noFill/>
                            </a:ln>
                          </pic:spPr>
                        </pic:pic>
                      </a:graphicData>
                    </a:graphic>
                  </wp:inline>
                </w:drawing>
              </w:r>
            </w:del>
          </w:p>
        </w:tc>
        <w:tc>
          <w:tcPr>
            <w:tcW w:w="816" w:type="dxa"/>
          </w:tcPr>
          <w:p w14:paraId="671775E1" w14:textId="1FA62685" w:rsidR="00CC5356" w:rsidDel="0058751D" w:rsidRDefault="00CC5356">
            <w:pPr>
              <w:pStyle w:val="Heading1"/>
              <w:numPr>
                <w:ilvl w:val="0"/>
                <w:numId w:val="0"/>
              </w:numPr>
              <w:spacing w:after="0"/>
              <w:jc w:val="both"/>
              <w:rPr>
                <w:del w:id="6102" w:author="arkat" w:date="2017-09-25T14:49:00Z"/>
                <w:lang w:val="en-US"/>
              </w:rPr>
              <w:pPrChange w:id="6103" w:author="arkat" w:date="2017-09-29T22:49:00Z">
                <w:pPr>
                  <w:pStyle w:val="BodyText"/>
                  <w:spacing w:after="0"/>
                </w:pPr>
              </w:pPrChange>
            </w:pPr>
            <w:del w:id="6104" w:author="arkat" w:date="2017-09-25T14:49:00Z">
              <w:r w:rsidRPr="00A42612" w:rsidDel="0058751D">
                <w:rPr>
                  <w:noProof/>
                  <w:szCs w:val="24"/>
                  <w:lang w:val="en-US"/>
                  <w:rPrChange w:id="6105" w:author="Unknown">
                    <w:rPr>
                      <w:noProof/>
                      <w:lang w:val="en-US"/>
                    </w:rPr>
                  </w:rPrChange>
                </w:rPr>
                <w:drawing>
                  <wp:inline distT="0" distB="0" distL="0" distR="0" wp14:anchorId="25F91A4E" wp14:editId="5907A3CD">
                    <wp:extent cx="345781" cy="34578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8829" cy="348829"/>
                            </a:xfrm>
                            <a:prstGeom prst="rect">
                              <a:avLst/>
                            </a:prstGeom>
                            <a:noFill/>
                            <a:ln>
                              <a:noFill/>
                            </a:ln>
                          </pic:spPr>
                        </pic:pic>
                      </a:graphicData>
                    </a:graphic>
                  </wp:inline>
                </w:drawing>
              </w:r>
            </w:del>
          </w:p>
        </w:tc>
      </w:tr>
    </w:tbl>
    <w:p w14:paraId="2F458F48" w14:textId="243E5214" w:rsidR="00CC5356" w:rsidDel="0058751D" w:rsidRDefault="00CC5356">
      <w:pPr>
        <w:pStyle w:val="Heading1"/>
        <w:numPr>
          <w:ilvl w:val="0"/>
          <w:numId w:val="0"/>
        </w:numPr>
        <w:spacing w:after="0"/>
        <w:jc w:val="both"/>
        <w:rPr>
          <w:del w:id="6106" w:author="arkat" w:date="2017-09-25T14:49:00Z"/>
          <w:lang w:val="en-US"/>
        </w:rPr>
        <w:pPrChange w:id="6107" w:author="arkat" w:date="2017-09-29T22:49:00Z">
          <w:pPr>
            <w:pStyle w:val="BodyText"/>
            <w:spacing w:after="0"/>
          </w:pPr>
        </w:pPrChange>
      </w:pPr>
    </w:p>
    <w:p w14:paraId="69D79B04" w14:textId="4E1390C1" w:rsidR="00CC5356" w:rsidDel="0058751D" w:rsidRDefault="00CC5356">
      <w:pPr>
        <w:pStyle w:val="Heading1"/>
        <w:numPr>
          <w:ilvl w:val="0"/>
          <w:numId w:val="0"/>
        </w:numPr>
        <w:spacing w:after="0"/>
        <w:jc w:val="both"/>
        <w:rPr>
          <w:del w:id="6108" w:author="arkat" w:date="2017-09-25T14:49:00Z"/>
        </w:rPr>
        <w:pPrChange w:id="6109" w:author="arkat" w:date="2017-09-29T22:49:00Z">
          <w:pPr>
            <w:pStyle w:val="GambarBAB2"/>
          </w:pPr>
        </w:pPrChange>
      </w:pPr>
      <w:del w:id="6110" w:author="arkat" w:date="2017-09-25T14:49:00Z">
        <w:r w:rsidDel="0058751D">
          <w:delText xml:space="preserve">None, Conditional Event, Message Event, Multiple Event, </w:delText>
        </w:r>
        <w:r w:rsidRPr="00E14583" w:rsidDel="0058751D">
          <w:delText>Parallel Multiple Event, Signal Event, Timer Event, Compensation Event</w:delText>
        </w:r>
      </w:del>
    </w:p>
    <w:p w14:paraId="4124D953" w14:textId="3CA45FE9" w:rsidR="00E14583" w:rsidDel="0058751D" w:rsidRDefault="00E14583">
      <w:pPr>
        <w:pStyle w:val="Heading1"/>
        <w:numPr>
          <w:ilvl w:val="0"/>
          <w:numId w:val="0"/>
        </w:numPr>
        <w:spacing w:after="0"/>
        <w:jc w:val="both"/>
        <w:rPr>
          <w:del w:id="6111" w:author="arkat" w:date="2017-09-25T14:49:00Z"/>
          <w:color w:val="2B2B2B"/>
          <w:szCs w:val="24"/>
          <w:shd w:val="clear" w:color="auto" w:fill="FFFFFF"/>
        </w:rPr>
        <w:pPrChange w:id="6112" w:author="arkat" w:date="2017-09-29T22:49:00Z">
          <w:pPr>
            <w:pStyle w:val="GambarBAB2"/>
            <w:numPr>
              <w:numId w:val="0"/>
            </w:numPr>
            <w:ind w:left="0" w:firstLine="0"/>
            <w:jc w:val="both"/>
          </w:pPr>
        </w:pPrChange>
      </w:pPr>
      <w:del w:id="6113" w:author="arkat" w:date="2017-09-25T14:49:00Z">
        <w:r w:rsidDel="0058751D">
          <w:delText xml:space="preserve"> Start Event (None) : </w:delText>
        </w:r>
        <w:r w:rsidRPr="00216B55" w:rsidDel="0058751D">
          <w:rPr>
            <w:rStyle w:val="apple-converted-space"/>
            <w:szCs w:val="24"/>
          </w:rPr>
          <w:delText>E</w:delText>
        </w:r>
        <w:r w:rsidRPr="00216B55" w:rsidDel="0058751D">
          <w:rPr>
            <w:color w:val="2B2B2B"/>
            <w:szCs w:val="24"/>
            <w:shd w:val="clear" w:color="auto" w:fill="FFFFFF"/>
          </w:rPr>
          <w:delText>vent yang menunjukkan awal dari proses bisnis</w:delText>
        </w:r>
      </w:del>
    </w:p>
    <w:p w14:paraId="1FE7638A" w14:textId="28499404" w:rsidR="00E14583" w:rsidDel="0058751D" w:rsidRDefault="00E14583">
      <w:pPr>
        <w:pStyle w:val="Heading1"/>
        <w:numPr>
          <w:ilvl w:val="0"/>
          <w:numId w:val="0"/>
        </w:numPr>
        <w:spacing w:after="0"/>
        <w:jc w:val="both"/>
        <w:rPr>
          <w:del w:id="6114" w:author="arkat" w:date="2017-09-25T14:49:00Z"/>
          <w:szCs w:val="24"/>
        </w:rPr>
        <w:pPrChange w:id="6115" w:author="arkat" w:date="2017-09-29T22:49:00Z">
          <w:pPr>
            <w:pStyle w:val="GambarBAB2"/>
            <w:numPr>
              <w:numId w:val="0"/>
            </w:numPr>
            <w:ind w:left="0" w:firstLine="0"/>
            <w:jc w:val="both"/>
          </w:pPr>
        </w:pPrChange>
      </w:pPr>
      <w:del w:id="6116" w:author="arkat" w:date="2017-09-25T14:49:00Z">
        <w:r w:rsidRPr="00216B55" w:rsidDel="0058751D">
          <w:rPr>
            <w:szCs w:val="24"/>
          </w:rPr>
          <w:delText>Start Event (Conditional Event)</w:delText>
        </w:r>
        <w:r w:rsidDel="0058751D">
          <w:rPr>
            <w:szCs w:val="24"/>
          </w:rPr>
          <w:delText xml:space="preserve"> : </w:delText>
        </w:r>
      </w:del>
    </w:p>
    <w:p w14:paraId="057E7B7C" w14:textId="70A0FE99" w:rsidR="00E14583" w:rsidDel="0058751D" w:rsidRDefault="00E14583">
      <w:pPr>
        <w:pStyle w:val="Heading1"/>
        <w:numPr>
          <w:ilvl w:val="0"/>
          <w:numId w:val="0"/>
        </w:numPr>
        <w:spacing w:after="0"/>
        <w:jc w:val="both"/>
        <w:rPr>
          <w:del w:id="6117" w:author="arkat" w:date="2017-09-25T14:49:00Z"/>
          <w:szCs w:val="24"/>
        </w:rPr>
        <w:pPrChange w:id="6118" w:author="arkat" w:date="2017-09-29T22:49:00Z">
          <w:pPr>
            <w:pStyle w:val="GambarBAB2"/>
            <w:numPr>
              <w:numId w:val="0"/>
            </w:numPr>
            <w:ind w:left="0" w:firstLine="0"/>
            <w:jc w:val="both"/>
          </w:pPr>
        </w:pPrChange>
      </w:pPr>
      <w:del w:id="6119" w:author="arkat" w:date="2017-09-25T14:49:00Z">
        <w:r w:rsidRPr="00216B55" w:rsidDel="0058751D">
          <w:rPr>
            <w:szCs w:val="24"/>
          </w:rPr>
          <w:delText>Start Event (Message Event)</w:delText>
        </w:r>
        <w:r w:rsidDel="0058751D">
          <w:rPr>
            <w:szCs w:val="24"/>
          </w:rPr>
          <w:delText xml:space="preserve"> :</w:delText>
        </w:r>
      </w:del>
    </w:p>
    <w:p w14:paraId="5B88610A" w14:textId="4B2791E3" w:rsidR="00E14583" w:rsidDel="0058751D" w:rsidRDefault="00E14583">
      <w:pPr>
        <w:pStyle w:val="Heading1"/>
        <w:numPr>
          <w:ilvl w:val="0"/>
          <w:numId w:val="0"/>
        </w:numPr>
        <w:spacing w:after="0"/>
        <w:jc w:val="both"/>
        <w:rPr>
          <w:del w:id="6120" w:author="arkat" w:date="2017-09-25T14:49:00Z"/>
          <w:szCs w:val="24"/>
        </w:rPr>
        <w:pPrChange w:id="6121" w:author="arkat" w:date="2017-09-29T22:49:00Z">
          <w:pPr>
            <w:pStyle w:val="GambarBAB2"/>
            <w:numPr>
              <w:numId w:val="0"/>
            </w:numPr>
            <w:ind w:left="0" w:firstLine="0"/>
            <w:jc w:val="both"/>
          </w:pPr>
        </w:pPrChange>
      </w:pPr>
      <w:del w:id="6122" w:author="arkat" w:date="2017-09-25T14:49:00Z">
        <w:r w:rsidRPr="00216B55" w:rsidDel="0058751D">
          <w:rPr>
            <w:szCs w:val="24"/>
          </w:rPr>
          <w:delText>Start Event (Multiple Event)</w:delText>
        </w:r>
        <w:r w:rsidDel="0058751D">
          <w:rPr>
            <w:szCs w:val="24"/>
          </w:rPr>
          <w:delText xml:space="preserve"> :</w:delText>
        </w:r>
      </w:del>
    </w:p>
    <w:p w14:paraId="0FAFBCC3" w14:textId="75D7922C" w:rsidR="00E14583" w:rsidDel="0058751D" w:rsidRDefault="00E14583">
      <w:pPr>
        <w:pStyle w:val="Heading1"/>
        <w:numPr>
          <w:ilvl w:val="0"/>
          <w:numId w:val="0"/>
        </w:numPr>
        <w:spacing w:after="0"/>
        <w:jc w:val="both"/>
        <w:rPr>
          <w:del w:id="6123" w:author="arkat" w:date="2017-09-25T14:49:00Z"/>
          <w:szCs w:val="24"/>
        </w:rPr>
        <w:pPrChange w:id="6124" w:author="arkat" w:date="2017-09-29T22:49:00Z">
          <w:pPr>
            <w:pStyle w:val="GambarBAB2"/>
            <w:numPr>
              <w:numId w:val="0"/>
            </w:numPr>
            <w:ind w:left="0" w:firstLine="0"/>
            <w:jc w:val="both"/>
          </w:pPr>
        </w:pPrChange>
      </w:pPr>
      <w:del w:id="6125" w:author="arkat" w:date="2017-09-25T14:49:00Z">
        <w:r w:rsidRPr="00216B55" w:rsidDel="0058751D">
          <w:rPr>
            <w:szCs w:val="24"/>
          </w:rPr>
          <w:delText>Start Event (Parallel Multiple Event)</w:delText>
        </w:r>
        <w:r w:rsidDel="0058751D">
          <w:rPr>
            <w:szCs w:val="24"/>
          </w:rPr>
          <w:delText xml:space="preserve"> : </w:delText>
        </w:r>
      </w:del>
    </w:p>
    <w:p w14:paraId="2F5C6BA7" w14:textId="34C10A9C" w:rsidR="00E14583" w:rsidDel="0058751D" w:rsidRDefault="00E14583">
      <w:pPr>
        <w:pStyle w:val="Heading1"/>
        <w:numPr>
          <w:ilvl w:val="0"/>
          <w:numId w:val="0"/>
        </w:numPr>
        <w:spacing w:after="0"/>
        <w:jc w:val="both"/>
        <w:rPr>
          <w:del w:id="6126" w:author="arkat" w:date="2017-09-25T14:49:00Z"/>
          <w:szCs w:val="24"/>
        </w:rPr>
        <w:pPrChange w:id="6127" w:author="arkat" w:date="2017-09-29T22:49:00Z">
          <w:pPr>
            <w:pStyle w:val="GambarBAB2"/>
            <w:numPr>
              <w:numId w:val="0"/>
            </w:numPr>
            <w:ind w:left="0" w:firstLine="0"/>
            <w:jc w:val="both"/>
          </w:pPr>
        </w:pPrChange>
      </w:pPr>
      <w:del w:id="6128" w:author="arkat" w:date="2017-09-25T14:49:00Z">
        <w:r w:rsidRPr="00216B55" w:rsidDel="0058751D">
          <w:rPr>
            <w:szCs w:val="24"/>
          </w:rPr>
          <w:delText>Start Event (Signal Event)</w:delText>
        </w:r>
        <w:r w:rsidDel="0058751D">
          <w:rPr>
            <w:szCs w:val="24"/>
          </w:rPr>
          <w:delText xml:space="preserve"> :</w:delText>
        </w:r>
      </w:del>
    </w:p>
    <w:p w14:paraId="338F842A" w14:textId="4A7DE490" w:rsidR="00E14583" w:rsidDel="0058751D" w:rsidRDefault="00E14583">
      <w:pPr>
        <w:pStyle w:val="Heading1"/>
        <w:numPr>
          <w:ilvl w:val="0"/>
          <w:numId w:val="0"/>
        </w:numPr>
        <w:spacing w:after="0"/>
        <w:jc w:val="both"/>
        <w:rPr>
          <w:del w:id="6129" w:author="arkat" w:date="2017-09-25T14:49:00Z"/>
          <w:szCs w:val="24"/>
        </w:rPr>
        <w:pPrChange w:id="6130" w:author="arkat" w:date="2017-09-29T22:49:00Z">
          <w:pPr>
            <w:pStyle w:val="GambarBAB2"/>
            <w:numPr>
              <w:numId w:val="0"/>
            </w:numPr>
            <w:ind w:left="0" w:firstLine="0"/>
            <w:jc w:val="both"/>
          </w:pPr>
        </w:pPrChange>
      </w:pPr>
      <w:del w:id="6131" w:author="arkat" w:date="2017-09-25T14:49:00Z">
        <w:r w:rsidRPr="00216B55" w:rsidDel="0058751D">
          <w:rPr>
            <w:szCs w:val="24"/>
          </w:rPr>
          <w:delText>Start Event (Timer Event)</w:delText>
        </w:r>
        <w:r w:rsidDel="0058751D">
          <w:rPr>
            <w:szCs w:val="24"/>
          </w:rPr>
          <w:delText xml:space="preserve"> :</w:delText>
        </w:r>
      </w:del>
    </w:p>
    <w:p w14:paraId="05B6EC07" w14:textId="7EECA7BE" w:rsidR="00E14583" w:rsidDel="0058751D" w:rsidRDefault="00E14583">
      <w:pPr>
        <w:pStyle w:val="Heading1"/>
        <w:numPr>
          <w:ilvl w:val="0"/>
          <w:numId w:val="0"/>
        </w:numPr>
        <w:spacing w:after="0"/>
        <w:jc w:val="both"/>
        <w:rPr>
          <w:del w:id="6132" w:author="arkat" w:date="2017-09-25T14:49:00Z"/>
          <w:szCs w:val="24"/>
        </w:rPr>
        <w:pPrChange w:id="6133" w:author="arkat" w:date="2017-09-29T22:49:00Z">
          <w:pPr>
            <w:pStyle w:val="GambarBAB2"/>
            <w:numPr>
              <w:numId w:val="0"/>
            </w:numPr>
            <w:ind w:left="0" w:firstLine="0"/>
            <w:jc w:val="both"/>
          </w:pPr>
        </w:pPrChange>
      </w:pPr>
      <w:del w:id="6134" w:author="arkat" w:date="2017-09-25T14:49:00Z">
        <w:r w:rsidRPr="00216B55" w:rsidDel="0058751D">
          <w:rPr>
            <w:szCs w:val="24"/>
          </w:rPr>
          <w:delText>Start Event (Compensation Event)</w:delText>
        </w:r>
        <w:r w:rsidDel="0058751D">
          <w:rPr>
            <w:szCs w:val="24"/>
          </w:rPr>
          <w:delText xml:space="preserve"> :</w:delText>
        </w:r>
      </w:del>
    </w:p>
    <w:p w14:paraId="2B1208A9" w14:textId="1F985982" w:rsidR="00E14583" w:rsidDel="0058751D" w:rsidRDefault="00E14583">
      <w:pPr>
        <w:pStyle w:val="Heading1"/>
        <w:numPr>
          <w:ilvl w:val="0"/>
          <w:numId w:val="0"/>
        </w:numPr>
        <w:spacing w:after="0"/>
        <w:jc w:val="both"/>
        <w:rPr>
          <w:del w:id="6135" w:author="arkat" w:date="2017-09-25T14:49:00Z"/>
          <w:szCs w:val="24"/>
        </w:rPr>
        <w:pPrChange w:id="6136" w:author="arkat" w:date="2017-09-29T22:49:00Z">
          <w:pPr>
            <w:pStyle w:val="GambarBAB2"/>
            <w:numPr>
              <w:numId w:val="0"/>
            </w:numPr>
            <w:ind w:left="0" w:firstLine="0"/>
            <w:jc w:val="both"/>
          </w:pPr>
        </w:pPrChange>
      </w:pPr>
      <w:del w:id="6137" w:author="arkat" w:date="2017-09-25T14:49:00Z">
        <w:r w:rsidRPr="00216B55" w:rsidDel="0058751D">
          <w:rPr>
            <w:szCs w:val="24"/>
          </w:rPr>
          <w:delText>Start Event (Error Event)</w:delText>
        </w:r>
        <w:r w:rsidDel="0058751D">
          <w:rPr>
            <w:szCs w:val="24"/>
          </w:rPr>
          <w:delText xml:space="preserve"> :</w:delText>
        </w:r>
      </w:del>
    </w:p>
    <w:p w14:paraId="7DEE08FF" w14:textId="058D8300" w:rsidR="00E14583" w:rsidDel="0058751D" w:rsidRDefault="00E14583">
      <w:pPr>
        <w:pStyle w:val="Heading1"/>
        <w:numPr>
          <w:ilvl w:val="0"/>
          <w:numId w:val="0"/>
        </w:numPr>
        <w:spacing w:after="0"/>
        <w:jc w:val="both"/>
        <w:rPr>
          <w:del w:id="6138" w:author="arkat" w:date="2017-09-25T14:49:00Z"/>
          <w:szCs w:val="24"/>
        </w:rPr>
        <w:pPrChange w:id="6139" w:author="arkat" w:date="2017-09-29T22:49:00Z">
          <w:pPr>
            <w:pStyle w:val="GambarBAB2"/>
            <w:numPr>
              <w:numId w:val="0"/>
            </w:numPr>
            <w:ind w:left="0" w:firstLine="0"/>
            <w:jc w:val="both"/>
          </w:pPr>
        </w:pPrChange>
      </w:pPr>
      <w:del w:id="6140" w:author="arkat" w:date="2017-09-25T14:49:00Z">
        <w:r w:rsidRPr="00216B55" w:rsidDel="0058751D">
          <w:rPr>
            <w:szCs w:val="24"/>
          </w:rPr>
          <w:delText>Start Event (Escalation Event)</w:delText>
        </w:r>
        <w:r w:rsidDel="0058751D">
          <w:rPr>
            <w:szCs w:val="24"/>
          </w:rPr>
          <w:delText xml:space="preserve"> :</w:delText>
        </w:r>
      </w:del>
    </w:p>
    <w:p w14:paraId="17DA6CCF" w14:textId="20E75C76" w:rsidR="00E14583" w:rsidDel="0058751D" w:rsidRDefault="00E14583">
      <w:pPr>
        <w:pStyle w:val="Heading1"/>
        <w:numPr>
          <w:ilvl w:val="0"/>
          <w:numId w:val="0"/>
        </w:numPr>
        <w:spacing w:after="0"/>
        <w:jc w:val="both"/>
        <w:rPr>
          <w:del w:id="6141" w:author="arkat" w:date="2017-09-25T14:49:00Z"/>
          <w:color w:val="2B2B2B"/>
          <w:szCs w:val="24"/>
          <w:shd w:val="clear" w:color="auto" w:fill="FFFFFF"/>
        </w:rPr>
        <w:pPrChange w:id="6142" w:author="arkat" w:date="2017-09-29T22:49:00Z">
          <w:pPr>
            <w:pStyle w:val="GambarBAB2"/>
            <w:numPr>
              <w:numId w:val="0"/>
            </w:numPr>
            <w:ind w:left="0" w:firstLine="0"/>
            <w:jc w:val="both"/>
          </w:pPr>
        </w:pPrChange>
      </w:pPr>
    </w:p>
    <w:p w14:paraId="5A8D891F" w14:textId="66D2DCF4" w:rsidR="00E14583" w:rsidDel="0058751D" w:rsidRDefault="00E14583">
      <w:pPr>
        <w:pStyle w:val="Heading1"/>
        <w:numPr>
          <w:ilvl w:val="0"/>
          <w:numId w:val="0"/>
        </w:numPr>
        <w:spacing w:after="0"/>
        <w:jc w:val="both"/>
        <w:rPr>
          <w:del w:id="6143" w:author="arkat" w:date="2017-09-25T14:49:00Z"/>
        </w:rPr>
        <w:pPrChange w:id="6144" w:author="arkat" w:date="2017-09-29T22:49:00Z">
          <w:pPr>
            <w:pStyle w:val="GambarBAB2"/>
            <w:numPr>
              <w:numId w:val="0"/>
            </w:numPr>
            <w:ind w:left="0" w:firstLine="0"/>
            <w:jc w:val="both"/>
          </w:pPr>
        </w:pPrChange>
      </w:pPr>
    </w:p>
    <w:p w14:paraId="5909F725" w14:textId="42735E6C" w:rsidR="00E14583" w:rsidDel="0058751D" w:rsidRDefault="00E14583">
      <w:pPr>
        <w:pStyle w:val="Heading1"/>
        <w:numPr>
          <w:ilvl w:val="0"/>
          <w:numId w:val="0"/>
        </w:numPr>
        <w:spacing w:after="0"/>
        <w:jc w:val="both"/>
        <w:rPr>
          <w:del w:id="6145" w:author="arkat" w:date="2017-09-25T14:49:00Z"/>
        </w:rPr>
        <w:pPrChange w:id="6146" w:author="arkat" w:date="2017-09-29T22:49:00Z">
          <w:pPr>
            <w:pStyle w:val="GambarBAB2"/>
            <w:numPr>
              <w:numId w:val="0"/>
            </w:numPr>
            <w:ind w:left="0" w:firstLine="0"/>
            <w:jc w:val="both"/>
          </w:pPr>
        </w:pPrChange>
      </w:pPr>
    </w:p>
    <w:p w14:paraId="6FFF08BC" w14:textId="3F291ADC" w:rsidR="00E14583" w:rsidDel="0058751D" w:rsidRDefault="00E14583">
      <w:pPr>
        <w:pStyle w:val="Heading1"/>
        <w:numPr>
          <w:ilvl w:val="0"/>
          <w:numId w:val="0"/>
        </w:numPr>
        <w:spacing w:after="0"/>
        <w:jc w:val="both"/>
        <w:rPr>
          <w:del w:id="6147" w:author="arkat" w:date="2017-09-25T14:49:00Z"/>
        </w:rPr>
        <w:pPrChange w:id="6148" w:author="arkat" w:date="2017-09-29T22:49:00Z">
          <w:pPr>
            <w:pStyle w:val="GambarBAB2"/>
            <w:numPr>
              <w:numId w:val="0"/>
            </w:numPr>
            <w:ind w:left="0" w:firstLine="0"/>
            <w:jc w:val="both"/>
          </w:pPr>
        </w:pPrChange>
      </w:pPr>
      <w:del w:id="6149" w:author="arkat" w:date="2017-09-25T14:49:00Z">
        <w:r w:rsidRPr="00E14583" w:rsidDel="0058751D">
          <w:rPr>
            <w:b w:val="0"/>
          </w:rPr>
          <w:delText>Intermediate Event</w:delText>
        </w:r>
      </w:del>
    </w:p>
    <w:tbl>
      <w:tblPr>
        <w:tblStyle w:val="TableGrid"/>
        <w:tblW w:w="0" w:type="auto"/>
        <w:jc w:val="center"/>
        <w:tblLook w:val="04A0" w:firstRow="1" w:lastRow="0" w:firstColumn="1" w:lastColumn="0" w:noHBand="0" w:noVBand="1"/>
      </w:tblPr>
      <w:tblGrid>
        <w:gridCol w:w="821"/>
        <w:gridCol w:w="747"/>
        <w:gridCol w:w="772"/>
        <w:gridCol w:w="796"/>
        <w:gridCol w:w="784"/>
        <w:gridCol w:w="820"/>
        <w:gridCol w:w="846"/>
      </w:tblGrid>
      <w:tr w:rsidR="00BD1F00" w:rsidDel="0058751D" w14:paraId="68307FF5" w14:textId="57CAD95C" w:rsidTr="00BD1F00">
        <w:trPr>
          <w:jc w:val="center"/>
          <w:del w:id="6150" w:author="arkat" w:date="2017-09-25T14:49:00Z"/>
        </w:trPr>
        <w:tc>
          <w:tcPr>
            <w:tcW w:w="0" w:type="auto"/>
          </w:tcPr>
          <w:p w14:paraId="65807E2B" w14:textId="1BC2933B" w:rsidR="00BD1F00" w:rsidDel="0058751D" w:rsidRDefault="00BD1F00">
            <w:pPr>
              <w:pStyle w:val="Heading1"/>
              <w:numPr>
                <w:ilvl w:val="0"/>
                <w:numId w:val="0"/>
              </w:numPr>
              <w:spacing w:after="0"/>
              <w:jc w:val="both"/>
              <w:rPr>
                <w:del w:id="6151" w:author="arkat" w:date="2017-09-25T14:49:00Z"/>
              </w:rPr>
              <w:pPrChange w:id="6152" w:author="arkat" w:date="2017-09-29T22:49:00Z">
                <w:pPr>
                  <w:pStyle w:val="GambarBAB2"/>
                  <w:numPr>
                    <w:numId w:val="0"/>
                  </w:numPr>
                  <w:ind w:left="0" w:firstLine="0"/>
                  <w:jc w:val="both"/>
                </w:pPr>
              </w:pPrChange>
            </w:pPr>
            <w:del w:id="6153" w:author="arkat" w:date="2017-09-25T14:49:00Z">
              <w:r w:rsidRPr="0080155A" w:rsidDel="0058751D">
                <w:rPr>
                  <w:noProof/>
                  <w:szCs w:val="24"/>
                  <w:lang w:val="en-US"/>
                  <w:rPrChange w:id="6154" w:author="Unknown">
                    <w:rPr>
                      <w:noProof/>
                    </w:rPr>
                  </w:rPrChange>
                </w:rPr>
                <w:drawing>
                  <wp:inline distT="0" distB="0" distL="0" distR="0" wp14:anchorId="337DEEBD" wp14:editId="1523C5F1">
                    <wp:extent cx="384175" cy="384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420" cy="386420"/>
                            </a:xfrm>
                            <a:prstGeom prst="rect">
                              <a:avLst/>
                            </a:prstGeom>
                            <a:noFill/>
                            <a:ln>
                              <a:noFill/>
                            </a:ln>
                          </pic:spPr>
                        </pic:pic>
                      </a:graphicData>
                    </a:graphic>
                  </wp:inline>
                </w:drawing>
              </w:r>
            </w:del>
          </w:p>
        </w:tc>
        <w:tc>
          <w:tcPr>
            <w:tcW w:w="0" w:type="auto"/>
          </w:tcPr>
          <w:p w14:paraId="0D752D90" w14:textId="1A535EF0" w:rsidR="00BD1F00" w:rsidDel="0058751D" w:rsidRDefault="00BD1F00">
            <w:pPr>
              <w:pStyle w:val="Heading1"/>
              <w:numPr>
                <w:ilvl w:val="0"/>
                <w:numId w:val="0"/>
              </w:numPr>
              <w:spacing w:after="0"/>
              <w:jc w:val="both"/>
              <w:rPr>
                <w:del w:id="6155" w:author="arkat" w:date="2017-09-25T14:49:00Z"/>
              </w:rPr>
              <w:pPrChange w:id="6156" w:author="arkat" w:date="2017-09-29T22:49:00Z">
                <w:pPr>
                  <w:pStyle w:val="GambarBAB2"/>
                  <w:numPr>
                    <w:numId w:val="0"/>
                  </w:numPr>
                  <w:ind w:left="0" w:firstLine="0"/>
                  <w:jc w:val="both"/>
                </w:pPr>
              </w:pPrChange>
            </w:pPr>
          </w:p>
        </w:tc>
        <w:tc>
          <w:tcPr>
            <w:tcW w:w="0" w:type="auto"/>
          </w:tcPr>
          <w:p w14:paraId="63619D0A" w14:textId="1396A5A2" w:rsidR="00BD1F00" w:rsidDel="0058751D" w:rsidRDefault="00BD1F00">
            <w:pPr>
              <w:pStyle w:val="Heading1"/>
              <w:numPr>
                <w:ilvl w:val="0"/>
                <w:numId w:val="0"/>
              </w:numPr>
              <w:spacing w:after="0"/>
              <w:jc w:val="both"/>
              <w:rPr>
                <w:del w:id="6157" w:author="arkat" w:date="2017-09-25T14:49:00Z"/>
              </w:rPr>
              <w:pPrChange w:id="6158" w:author="arkat" w:date="2017-09-29T22:49:00Z">
                <w:pPr>
                  <w:pStyle w:val="GambarBAB2"/>
                  <w:numPr>
                    <w:numId w:val="0"/>
                  </w:numPr>
                  <w:ind w:left="0" w:firstLine="0"/>
                  <w:jc w:val="both"/>
                </w:pPr>
              </w:pPrChange>
            </w:pPr>
            <w:del w:id="6159" w:author="arkat" w:date="2017-09-25T14:49:00Z">
              <w:r w:rsidRPr="0080155A" w:rsidDel="0058751D">
                <w:rPr>
                  <w:noProof/>
                  <w:szCs w:val="24"/>
                  <w:lang w:val="en-US"/>
                  <w:rPrChange w:id="6160" w:author="Unknown">
                    <w:rPr>
                      <w:noProof/>
                    </w:rPr>
                  </w:rPrChange>
                </w:rPr>
                <w:drawing>
                  <wp:inline distT="0" distB="0" distL="0" distR="0" wp14:anchorId="4209545B" wp14:editId="186D798F">
                    <wp:extent cx="353060" cy="3530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4399" cy="354399"/>
                            </a:xfrm>
                            <a:prstGeom prst="rect">
                              <a:avLst/>
                            </a:prstGeom>
                            <a:noFill/>
                            <a:ln>
                              <a:noFill/>
                            </a:ln>
                          </pic:spPr>
                        </pic:pic>
                      </a:graphicData>
                    </a:graphic>
                  </wp:inline>
                </w:drawing>
              </w:r>
            </w:del>
          </w:p>
        </w:tc>
        <w:tc>
          <w:tcPr>
            <w:tcW w:w="0" w:type="auto"/>
          </w:tcPr>
          <w:p w14:paraId="32D27D86" w14:textId="54EC2521" w:rsidR="00BD1F00" w:rsidDel="0058751D" w:rsidRDefault="00BD1F00">
            <w:pPr>
              <w:pStyle w:val="Heading1"/>
              <w:numPr>
                <w:ilvl w:val="0"/>
                <w:numId w:val="0"/>
              </w:numPr>
              <w:spacing w:after="0"/>
              <w:jc w:val="both"/>
              <w:rPr>
                <w:del w:id="6161" w:author="arkat" w:date="2017-09-25T14:49:00Z"/>
              </w:rPr>
              <w:pPrChange w:id="6162" w:author="arkat" w:date="2017-09-29T22:49:00Z">
                <w:pPr>
                  <w:pStyle w:val="GambarBAB2"/>
                  <w:numPr>
                    <w:numId w:val="0"/>
                  </w:numPr>
                  <w:ind w:left="0" w:firstLine="0"/>
                  <w:jc w:val="both"/>
                </w:pPr>
              </w:pPrChange>
            </w:pPr>
            <w:del w:id="6163" w:author="arkat" w:date="2017-09-25T14:49:00Z">
              <w:r w:rsidRPr="0080155A" w:rsidDel="0058751D">
                <w:rPr>
                  <w:noProof/>
                  <w:szCs w:val="24"/>
                  <w:lang w:val="en-US"/>
                  <w:rPrChange w:id="6164" w:author="Unknown">
                    <w:rPr>
                      <w:noProof/>
                    </w:rPr>
                  </w:rPrChange>
                </w:rPr>
                <w:drawing>
                  <wp:inline distT="0" distB="0" distL="0" distR="0" wp14:anchorId="41FFC602" wp14:editId="3ADD0F9B">
                    <wp:extent cx="337820" cy="3378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7973" cy="337973"/>
                            </a:xfrm>
                            <a:prstGeom prst="rect">
                              <a:avLst/>
                            </a:prstGeom>
                            <a:noFill/>
                            <a:ln>
                              <a:noFill/>
                            </a:ln>
                          </pic:spPr>
                        </pic:pic>
                      </a:graphicData>
                    </a:graphic>
                  </wp:inline>
                </w:drawing>
              </w:r>
              <w:r w:rsidRPr="00216B55" w:rsidDel="0058751D">
                <w:rPr>
                  <w:noProof/>
                  <w:szCs w:val="24"/>
                </w:rPr>
                <w:delText xml:space="preserve"> </w:delText>
              </w:r>
            </w:del>
          </w:p>
        </w:tc>
        <w:tc>
          <w:tcPr>
            <w:tcW w:w="0" w:type="auto"/>
          </w:tcPr>
          <w:p w14:paraId="50263EF1" w14:textId="02595209" w:rsidR="00BD1F00" w:rsidDel="0058751D" w:rsidRDefault="00BD1F00">
            <w:pPr>
              <w:pStyle w:val="Heading1"/>
              <w:numPr>
                <w:ilvl w:val="0"/>
                <w:numId w:val="0"/>
              </w:numPr>
              <w:spacing w:after="0"/>
              <w:jc w:val="both"/>
              <w:rPr>
                <w:del w:id="6165" w:author="arkat" w:date="2017-09-25T14:49:00Z"/>
              </w:rPr>
              <w:pPrChange w:id="6166" w:author="arkat" w:date="2017-09-29T22:49:00Z">
                <w:pPr>
                  <w:pStyle w:val="GambarBAB2"/>
                  <w:numPr>
                    <w:numId w:val="0"/>
                  </w:numPr>
                  <w:ind w:left="0" w:firstLine="0"/>
                  <w:jc w:val="both"/>
                </w:pPr>
              </w:pPrChange>
            </w:pPr>
          </w:p>
        </w:tc>
        <w:tc>
          <w:tcPr>
            <w:tcW w:w="0" w:type="auto"/>
          </w:tcPr>
          <w:p w14:paraId="66498568" w14:textId="7DD0E262" w:rsidR="00BD1F00" w:rsidDel="0058751D" w:rsidRDefault="00BD1F00">
            <w:pPr>
              <w:pStyle w:val="Heading1"/>
              <w:numPr>
                <w:ilvl w:val="0"/>
                <w:numId w:val="0"/>
              </w:numPr>
              <w:spacing w:after="0"/>
              <w:jc w:val="both"/>
              <w:rPr>
                <w:del w:id="6167" w:author="arkat" w:date="2017-09-25T14:49:00Z"/>
              </w:rPr>
              <w:pPrChange w:id="6168" w:author="arkat" w:date="2017-09-29T22:49:00Z">
                <w:pPr>
                  <w:pStyle w:val="GambarBAB2"/>
                  <w:numPr>
                    <w:numId w:val="0"/>
                  </w:numPr>
                  <w:ind w:left="0" w:firstLine="0"/>
                  <w:jc w:val="both"/>
                </w:pPr>
              </w:pPrChange>
            </w:pPr>
            <w:del w:id="6169" w:author="arkat" w:date="2017-09-25T14:49:00Z">
              <w:r w:rsidRPr="0080155A" w:rsidDel="0058751D">
                <w:rPr>
                  <w:noProof/>
                  <w:szCs w:val="24"/>
                  <w:lang w:val="en-US"/>
                  <w:rPrChange w:id="6170" w:author="Unknown">
                    <w:rPr>
                      <w:noProof/>
                    </w:rPr>
                  </w:rPrChange>
                </w:rPr>
                <w:drawing>
                  <wp:inline distT="0" distB="0" distL="0" distR="0" wp14:anchorId="7C7C2BD9" wp14:editId="4DAC910A">
                    <wp:extent cx="383540" cy="3835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9113" cy="389113"/>
                            </a:xfrm>
                            <a:prstGeom prst="rect">
                              <a:avLst/>
                            </a:prstGeom>
                            <a:noFill/>
                            <a:ln>
                              <a:noFill/>
                            </a:ln>
                          </pic:spPr>
                        </pic:pic>
                      </a:graphicData>
                    </a:graphic>
                  </wp:inline>
                </w:drawing>
              </w:r>
            </w:del>
          </w:p>
        </w:tc>
        <w:tc>
          <w:tcPr>
            <w:tcW w:w="0" w:type="auto"/>
          </w:tcPr>
          <w:p w14:paraId="2D8FC92A" w14:textId="0E94E7F8" w:rsidR="00BD1F00" w:rsidDel="0058751D" w:rsidRDefault="00BD1F00">
            <w:pPr>
              <w:pStyle w:val="Heading1"/>
              <w:numPr>
                <w:ilvl w:val="0"/>
                <w:numId w:val="0"/>
              </w:numPr>
              <w:spacing w:after="0"/>
              <w:jc w:val="both"/>
              <w:rPr>
                <w:del w:id="6171" w:author="arkat" w:date="2017-09-25T14:49:00Z"/>
              </w:rPr>
              <w:pPrChange w:id="6172" w:author="arkat" w:date="2017-09-29T22:49:00Z">
                <w:pPr>
                  <w:pStyle w:val="GambarBAB2"/>
                  <w:numPr>
                    <w:numId w:val="0"/>
                  </w:numPr>
                  <w:ind w:left="0" w:firstLine="0"/>
                  <w:jc w:val="both"/>
                </w:pPr>
              </w:pPrChange>
            </w:pPr>
            <w:del w:id="6173" w:author="arkat" w:date="2017-09-25T14:49:00Z">
              <w:r w:rsidRPr="0080155A" w:rsidDel="0058751D">
                <w:rPr>
                  <w:noProof/>
                  <w:szCs w:val="24"/>
                  <w:lang w:val="en-US"/>
                  <w:rPrChange w:id="6174" w:author="Unknown">
                    <w:rPr>
                      <w:noProof/>
                    </w:rPr>
                  </w:rPrChange>
                </w:rPr>
                <w:drawing>
                  <wp:inline distT="0" distB="0" distL="0" distR="0" wp14:anchorId="698950AF" wp14:editId="7044FD67">
                    <wp:extent cx="391795" cy="39179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9167" cy="399167"/>
                            </a:xfrm>
                            <a:prstGeom prst="rect">
                              <a:avLst/>
                            </a:prstGeom>
                            <a:noFill/>
                            <a:ln>
                              <a:noFill/>
                            </a:ln>
                          </pic:spPr>
                        </pic:pic>
                      </a:graphicData>
                    </a:graphic>
                  </wp:inline>
                </w:drawing>
              </w:r>
            </w:del>
          </w:p>
        </w:tc>
      </w:tr>
      <w:tr w:rsidR="00BD1F00" w:rsidDel="0058751D" w14:paraId="7F702ECD" w14:textId="757EA3CA" w:rsidTr="00BD1F00">
        <w:trPr>
          <w:jc w:val="center"/>
          <w:del w:id="6175" w:author="arkat" w:date="2017-09-25T14:49:00Z"/>
        </w:trPr>
        <w:tc>
          <w:tcPr>
            <w:tcW w:w="0" w:type="auto"/>
          </w:tcPr>
          <w:p w14:paraId="3DCD0857" w14:textId="024C730A" w:rsidR="00BD1F00" w:rsidRPr="00216B55" w:rsidDel="0058751D" w:rsidRDefault="00BD1F00">
            <w:pPr>
              <w:pStyle w:val="Heading1"/>
              <w:numPr>
                <w:ilvl w:val="0"/>
                <w:numId w:val="0"/>
              </w:numPr>
              <w:spacing w:after="0"/>
              <w:jc w:val="both"/>
              <w:rPr>
                <w:del w:id="6176" w:author="arkat" w:date="2017-09-25T14:49:00Z"/>
                <w:noProof/>
                <w:szCs w:val="24"/>
              </w:rPr>
              <w:pPrChange w:id="6177" w:author="arkat" w:date="2017-09-29T22:49:00Z">
                <w:pPr>
                  <w:pStyle w:val="GambarBAB2"/>
                  <w:numPr>
                    <w:numId w:val="0"/>
                  </w:numPr>
                  <w:ind w:left="0" w:firstLine="0"/>
                  <w:jc w:val="both"/>
                </w:pPr>
              </w:pPrChange>
            </w:pPr>
            <w:del w:id="6178" w:author="arkat" w:date="2017-09-25T14:49:00Z">
              <w:r w:rsidRPr="0080155A" w:rsidDel="0058751D">
                <w:rPr>
                  <w:noProof/>
                  <w:szCs w:val="24"/>
                  <w:lang w:val="en-US"/>
                  <w:rPrChange w:id="6179" w:author="Unknown">
                    <w:rPr>
                      <w:noProof/>
                    </w:rPr>
                  </w:rPrChange>
                </w:rPr>
                <w:drawing>
                  <wp:inline distT="0" distB="0" distL="0" distR="0" wp14:anchorId="4B2E4CD3" wp14:editId="21BA5148">
                    <wp:extent cx="353178" cy="353178"/>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6610" cy="356610"/>
                            </a:xfrm>
                            <a:prstGeom prst="rect">
                              <a:avLst/>
                            </a:prstGeom>
                            <a:noFill/>
                            <a:ln>
                              <a:noFill/>
                            </a:ln>
                          </pic:spPr>
                        </pic:pic>
                      </a:graphicData>
                    </a:graphic>
                  </wp:inline>
                </w:drawing>
              </w:r>
            </w:del>
          </w:p>
        </w:tc>
        <w:tc>
          <w:tcPr>
            <w:tcW w:w="0" w:type="auto"/>
          </w:tcPr>
          <w:p w14:paraId="7DC5CE5D" w14:textId="6C261B49" w:rsidR="00BD1F00" w:rsidDel="0058751D" w:rsidRDefault="00BD1F00">
            <w:pPr>
              <w:pStyle w:val="Heading1"/>
              <w:numPr>
                <w:ilvl w:val="0"/>
                <w:numId w:val="0"/>
              </w:numPr>
              <w:spacing w:after="0"/>
              <w:jc w:val="both"/>
              <w:rPr>
                <w:del w:id="6180" w:author="arkat" w:date="2017-09-25T14:49:00Z"/>
              </w:rPr>
              <w:pPrChange w:id="6181" w:author="arkat" w:date="2017-09-29T22:49:00Z">
                <w:pPr>
                  <w:pStyle w:val="GambarBAB2"/>
                  <w:numPr>
                    <w:numId w:val="0"/>
                  </w:numPr>
                  <w:ind w:left="0" w:firstLine="0"/>
                  <w:jc w:val="both"/>
                </w:pPr>
              </w:pPrChange>
            </w:pPr>
            <w:del w:id="6182" w:author="arkat" w:date="2017-09-25T14:49:00Z">
              <w:r w:rsidRPr="0080155A" w:rsidDel="0058751D">
                <w:rPr>
                  <w:noProof/>
                  <w:szCs w:val="24"/>
                  <w:lang w:val="en-US"/>
                  <w:rPrChange w:id="6183" w:author="Unknown">
                    <w:rPr>
                      <w:noProof/>
                    </w:rPr>
                  </w:rPrChange>
                </w:rPr>
                <w:drawing>
                  <wp:inline distT="0" distB="0" distL="0" distR="0" wp14:anchorId="4A726CB2" wp14:editId="03CCEA30">
                    <wp:extent cx="337809" cy="33780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1454" cy="341454"/>
                            </a:xfrm>
                            <a:prstGeom prst="rect">
                              <a:avLst/>
                            </a:prstGeom>
                            <a:noFill/>
                            <a:ln>
                              <a:noFill/>
                            </a:ln>
                          </pic:spPr>
                        </pic:pic>
                      </a:graphicData>
                    </a:graphic>
                  </wp:inline>
                </w:drawing>
              </w:r>
            </w:del>
          </w:p>
        </w:tc>
        <w:tc>
          <w:tcPr>
            <w:tcW w:w="0" w:type="auto"/>
          </w:tcPr>
          <w:p w14:paraId="288AC10B" w14:textId="186DE69E" w:rsidR="00BD1F00" w:rsidRPr="00216B55" w:rsidDel="0058751D" w:rsidRDefault="00BD1F00">
            <w:pPr>
              <w:pStyle w:val="Heading1"/>
              <w:numPr>
                <w:ilvl w:val="0"/>
                <w:numId w:val="0"/>
              </w:numPr>
              <w:spacing w:after="0"/>
              <w:jc w:val="both"/>
              <w:rPr>
                <w:del w:id="6184" w:author="arkat" w:date="2017-09-25T14:49:00Z"/>
                <w:noProof/>
                <w:szCs w:val="24"/>
              </w:rPr>
              <w:pPrChange w:id="6185" w:author="arkat" w:date="2017-09-29T22:49:00Z">
                <w:pPr>
                  <w:pStyle w:val="GambarBAB2"/>
                  <w:numPr>
                    <w:numId w:val="0"/>
                  </w:numPr>
                  <w:ind w:left="0" w:firstLine="0"/>
                  <w:jc w:val="both"/>
                </w:pPr>
              </w:pPrChange>
            </w:pPr>
            <w:del w:id="6186" w:author="arkat" w:date="2017-09-25T14:49:00Z">
              <w:r w:rsidRPr="0080155A" w:rsidDel="0058751D">
                <w:rPr>
                  <w:noProof/>
                  <w:szCs w:val="24"/>
                  <w:lang w:val="en-US"/>
                  <w:rPrChange w:id="6187" w:author="Unknown">
                    <w:rPr>
                      <w:noProof/>
                    </w:rPr>
                  </w:rPrChange>
                </w:rPr>
                <w:drawing>
                  <wp:inline distT="0" distB="0" distL="0" distR="0" wp14:anchorId="13DAB179" wp14:editId="6740DB4C">
                    <wp:extent cx="345493" cy="34549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48186" cy="348186"/>
                            </a:xfrm>
                            <a:prstGeom prst="rect">
                              <a:avLst/>
                            </a:prstGeom>
                            <a:noFill/>
                            <a:ln>
                              <a:noFill/>
                            </a:ln>
                          </pic:spPr>
                        </pic:pic>
                      </a:graphicData>
                    </a:graphic>
                  </wp:inline>
                </w:drawing>
              </w:r>
            </w:del>
          </w:p>
        </w:tc>
        <w:tc>
          <w:tcPr>
            <w:tcW w:w="0" w:type="auto"/>
          </w:tcPr>
          <w:p w14:paraId="6E1C9531" w14:textId="7F6B5168" w:rsidR="00BD1F00" w:rsidRPr="00216B55" w:rsidDel="0058751D" w:rsidRDefault="00BD1F00">
            <w:pPr>
              <w:pStyle w:val="Heading1"/>
              <w:numPr>
                <w:ilvl w:val="0"/>
                <w:numId w:val="0"/>
              </w:numPr>
              <w:spacing w:after="0"/>
              <w:jc w:val="both"/>
              <w:rPr>
                <w:del w:id="6188" w:author="arkat" w:date="2017-09-25T14:49:00Z"/>
                <w:noProof/>
                <w:szCs w:val="24"/>
              </w:rPr>
              <w:pPrChange w:id="6189" w:author="arkat" w:date="2017-09-29T22:49:00Z">
                <w:pPr>
                  <w:pStyle w:val="GambarBAB2"/>
                  <w:numPr>
                    <w:numId w:val="0"/>
                  </w:numPr>
                  <w:ind w:left="0" w:firstLine="0"/>
                  <w:jc w:val="both"/>
                </w:pPr>
              </w:pPrChange>
            </w:pPr>
            <w:del w:id="6190" w:author="arkat" w:date="2017-09-25T14:49:00Z">
              <w:r w:rsidRPr="0080155A" w:rsidDel="0058751D">
                <w:rPr>
                  <w:noProof/>
                  <w:szCs w:val="24"/>
                  <w:lang w:val="en-US"/>
                  <w:rPrChange w:id="6191" w:author="Unknown">
                    <w:rPr>
                      <w:noProof/>
                    </w:rPr>
                  </w:rPrChange>
                </w:rPr>
                <w:drawing>
                  <wp:inline distT="0" distB="0" distL="0" distR="0" wp14:anchorId="173E0B5C" wp14:editId="3E29E4BA">
                    <wp:extent cx="368546" cy="3685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3140" cy="373140"/>
                            </a:xfrm>
                            <a:prstGeom prst="rect">
                              <a:avLst/>
                            </a:prstGeom>
                            <a:noFill/>
                            <a:ln>
                              <a:noFill/>
                            </a:ln>
                          </pic:spPr>
                        </pic:pic>
                      </a:graphicData>
                    </a:graphic>
                  </wp:inline>
                </w:drawing>
              </w:r>
            </w:del>
          </w:p>
        </w:tc>
        <w:tc>
          <w:tcPr>
            <w:tcW w:w="0" w:type="auto"/>
          </w:tcPr>
          <w:p w14:paraId="59945C9B" w14:textId="5D9C1930" w:rsidR="00BD1F00" w:rsidDel="0058751D" w:rsidRDefault="00BD1F00">
            <w:pPr>
              <w:pStyle w:val="Heading1"/>
              <w:numPr>
                <w:ilvl w:val="0"/>
                <w:numId w:val="0"/>
              </w:numPr>
              <w:spacing w:after="0"/>
              <w:jc w:val="both"/>
              <w:rPr>
                <w:del w:id="6192" w:author="arkat" w:date="2017-09-25T14:49:00Z"/>
              </w:rPr>
              <w:pPrChange w:id="6193" w:author="arkat" w:date="2017-09-29T22:49:00Z">
                <w:pPr>
                  <w:pStyle w:val="GambarBAB2"/>
                  <w:numPr>
                    <w:numId w:val="0"/>
                  </w:numPr>
                  <w:ind w:left="0" w:firstLine="0"/>
                  <w:jc w:val="both"/>
                </w:pPr>
              </w:pPrChange>
            </w:pPr>
            <w:del w:id="6194" w:author="arkat" w:date="2017-09-25T14:49:00Z">
              <w:r w:rsidRPr="0080155A" w:rsidDel="0058751D">
                <w:rPr>
                  <w:noProof/>
                  <w:szCs w:val="24"/>
                  <w:lang w:val="en-US"/>
                  <w:rPrChange w:id="6195" w:author="Unknown">
                    <w:rPr>
                      <w:noProof/>
                    </w:rPr>
                  </w:rPrChange>
                </w:rPr>
                <w:drawing>
                  <wp:inline distT="0" distB="0" distL="0" distR="0" wp14:anchorId="6DBB33BD" wp14:editId="68387F8C">
                    <wp:extent cx="360861" cy="36086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3258" cy="363258"/>
                            </a:xfrm>
                            <a:prstGeom prst="rect">
                              <a:avLst/>
                            </a:prstGeom>
                            <a:noFill/>
                            <a:ln>
                              <a:noFill/>
                            </a:ln>
                          </pic:spPr>
                        </pic:pic>
                      </a:graphicData>
                    </a:graphic>
                  </wp:inline>
                </w:drawing>
              </w:r>
            </w:del>
          </w:p>
        </w:tc>
        <w:tc>
          <w:tcPr>
            <w:tcW w:w="0" w:type="auto"/>
          </w:tcPr>
          <w:p w14:paraId="2BB17E0D" w14:textId="14A5E1A7" w:rsidR="00BD1F00" w:rsidRPr="00216B55" w:rsidDel="0058751D" w:rsidRDefault="00BD1F00">
            <w:pPr>
              <w:pStyle w:val="Heading1"/>
              <w:numPr>
                <w:ilvl w:val="0"/>
                <w:numId w:val="0"/>
              </w:numPr>
              <w:spacing w:after="0"/>
              <w:jc w:val="both"/>
              <w:rPr>
                <w:del w:id="6196" w:author="arkat" w:date="2017-09-25T14:49:00Z"/>
                <w:noProof/>
                <w:szCs w:val="24"/>
              </w:rPr>
              <w:pPrChange w:id="6197" w:author="arkat" w:date="2017-09-29T22:49:00Z">
                <w:pPr>
                  <w:pStyle w:val="GambarBAB2"/>
                  <w:numPr>
                    <w:numId w:val="0"/>
                  </w:numPr>
                  <w:ind w:left="0" w:firstLine="0"/>
                  <w:jc w:val="both"/>
                </w:pPr>
              </w:pPrChange>
            </w:pPr>
            <w:del w:id="6198" w:author="arkat" w:date="2017-09-25T14:49:00Z">
              <w:r w:rsidRPr="0080155A" w:rsidDel="0058751D">
                <w:rPr>
                  <w:noProof/>
                  <w:szCs w:val="24"/>
                  <w:lang w:val="en-US"/>
                  <w:rPrChange w:id="6199" w:author="Unknown">
                    <w:rPr>
                      <w:noProof/>
                    </w:rPr>
                  </w:rPrChange>
                </w:rPr>
                <w:drawing>
                  <wp:inline distT="0" distB="0" distL="0" distR="0" wp14:anchorId="4B1F8EBF" wp14:editId="5A81FEBE">
                    <wp:extent cx="353178" cy="353178"/>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57403" cy="357403"/>
                            </a:xfrm>
                            <a:prstGeom prst="rect">
                              <a:avLst/>
                            </a:prstGeom>
                            <a:noFill/>
                            <a:ln>
                              <a:noFill/>
                            </a:ln>
                          </pic:spPr>
                        </pic:pic>
                      </a:graphicData>
                    </a:graphic>
                  </wp:inline>
                </w:drawing>
              </w:r>
            </w:del>
          </w:p>
        </w:tc>
        <w:tc>
          <w:tcPr>
            <w:tcW w:w="0" w:type="auto"/>
          </w:tcPr>
          <w:p w14:paraId="533D8719" w14:textId="4000B077" w:rsidR="00BD1F00" w:rsidRPr="00216B55" w:rsidDel="0058751D" w:rsidRDefault="00BD1F00">
            <w:pPr>
              <w:pStyle w:val="Heading1"/>
              <w:numPr>
                <w:ilvl w:val="0"/>
                <w:numId w:val="0"/>
              </w:numPr>
              <w:spacing w:after="0"/>
              <w:jc w:val="both"/>
              <w:rPr>
                <w:del w:id="6200" w:author="arkat" w:date="2017-09-25T14:49:00Z"/>
                <w:noProof/>
                <w:szCs w:val="24"/>
              </w:rPr>
              <w:pPrChange w:id="6201" w:author="arkat" w:date="2017-09-29T22:49:00Z">
                <w:pPr>
                  <w:pStyle w:val="GambarBAB2"/>
                  <w:numPr>
                    <w:numId w:val="0"/>
                  </w:numPr>
                  <w:ind w:left="0" w:firstLine="0"/>
                  <w:jc w:val="both"/>
                </w:pPr>
              </w:pPrChange>
            </w:pPr>
          </w:p>
        </w:tc>
      </w:tr>
    </w:tbl>
    <w:p w14:paraId="127BF871" w14:textId="1E863FA4" w:rsidR="00E14583" w:rsidDel="0058751D" w:rsidRDefault="00BD1F00">
      <w:pPr>
        <w:pStyle w:val="Heading1"/>
        <w:numPr>
          <w:ilvl w:val="0"/>
          <w:numId w:val="0"/>
        </w:numPr>
        <w:spacing w:after="0"/>
        <w:jc w:val="both"/>
        <w:rPr>
          <w:del w:id="6202" w:author="arkat" w:date="2017-09-25T14:49:00Z"/>
        </w:rPr>
        <w:pPrChange w:id="6203" w:author="arkat" w:date="2017-09-29T22:49:00Z">
          <w:pPr>
            <w:pStyle w:val="GambarBAB2"/>
          </w:pPr>
        </w:pPrChange>
      </w:pPr>
      <w:del w:id="6204" w:author="arkat" w:date="2017-09-25T14:49:00Z">
        <w:r w:rsidDel="0058751D">
          <w:delText xml:space="preserve">None, Cancel Event, Conditional Event, </w:delText>
        </w:r>
        <w:r w:rsidRPr="008E33B2" w:rsidDel="0058751D">
          <w:delText xml:space="preserve">Compensation Event, Error Event, Escalation Event, Link Event, Message Event, Multiple Event, Parallel Multiple Event, </w:delText>
        </w:r>
        <w:r w:rsidR="008E33B2" w:rsidRPr="008E33B2" w:rsidDel="0058751D">
          <w:delText>Parallel Multiple Event, Signal Event: Catch, Signal Event: Throw and Timer Event</w:delText>
        </w:r>
      </w:del>
    </w:p>
    <w:p w14:paraId="2427AEE6" w14:textId="7952D28D" w:rsidR="00CA7D34" w:rsidDel="0058751D" w:rsidRDefault="00CA7D34">
      <w:pPr>
        <w:pStyle w:val="Heading1"/>
        <w:numPr>
          <w:ilvl w:val="0"/>
          <w:numId w:val="0"/>
        </w:numPr>
        <w:spacing w:after="0"/>
        <w:jc w:val="both"/>
        <w:rPr>
          <w:del w:id="6205" w:author="arkat" w:date="2017-09-25T14:49:00Z"/>
          <w:color w:val="2B2B2B"/>
          <w:szCs w:val="24"/>
          <w:shd w:val="clear" w:color="auto" w:fill="FFFFFF"/>
        </w:rPr>
        <w:pPrChange w:id="6206" w:author="arkat" w:date="2017-09-29T22:49:00Z">
          <w:pPr>
            <w:pStyle w:val="GambarBAB2"/>
            <w:numPr>
              <w:numId w:val="0"/>
            </w:numPr>
            <w:ind w:left="0" w:firstLine="0"/>
            <w:jc w:val="both"/>
          </w:pPr>
        </w:pPrChange>
      </w:pPr>
      <w:del w:id="6207" w:author="arkat" w:date="2017-09-25T14:49:00Z">
        <w:r w:rsidRPr="00216B55" w:rsidDel="0058751D">
          <w:rPr>
            <w:szCs w:val="24"/>
          </w:rPr>
          <w:delText>Intermediate Event (None)</w:delText>
        </w:r>
        <w:r w:rsidDel="0058751D">
          <w:rPr>
            <w:szCs w:val="24"/>
          </w:rPr>
          <w:delText xml:space="preserve"> : </w:delText>
        </w:r>
        <w:r w:rsidRPr="00216B55" w:rsidDel="0058751D">
          <w:rPr>
            <w:color w:val="2B2B2B"/>
            <w:szCs w:val="24"/>
            <w:shd w:val="clear" w:color="auto" w:fill="FFFFFF"/>
          </w:rPr>
          <w:delText>Event yang menunjukkan Infografis dibawah ini menggambarkan set lengkap Ev</w:delText>
        </w:r>
        <w:r w:rsidDel="0058751D">
          <w:rPr>
            <w:color w:val="2B2B2B"/>
            <w:szCs w:val="24"/>
            <w:shd w:val="clear" w:color="auto" w:fill="FFFFFF"/>
          </w:rPr>
          <w:delText>ents yang digunakan dalam BPMN.</w:delText>
        </w:r>
        <w:r w:rsidRPr="00216B55" w:rsidDel="0058751D">
          <w:rPr>
            <w:color w:val="2B2B2B"/>
            <w:szCs w:val="24"/>
            <w:shd w:val="clear" w:color="auto" w:fill="FFFFFF"/>
          </w:rPr>
          <w:delText xml:space="preserve"> Biasanya digunakan untuk merepresentasikan perubahan status dalam proses bisnis</w:delText>
        </w:r>
        <w:r w:rsidDel="0058751D">
          <w:rPr>
            <w:color w:val="2B2B2B"/>
            <w:szCs w:val="24"/>
            <w:shd w:val="clear" w:color="auto" w:fill="FFFFFF"/>
          </w:rPr>
          <w:delText>.</w:delText>
        </w:r>
      </w:del>
    </w:p>
    <w:p w14:paraId="5300BFA3" w14:textId="33D6D6A3" w:rsidR="00CA7D34" w:rsidDel="0058751D" w:rsidRDefault="00CA7D34">
      <w:pPr>
        <w:pStyle w:val="Heading1"/>
        <w:numPr>
          <w:ilvl w:val="0"/>
          <w:numId w:val="0"/>
        </w:numPr>
        <w:spacing w:after="0"/>
        <w:jc w:val="both"/>
        <w:rPr>
          <w:del w:id="6208" w:author="arkat" w:date="2017-09-25T14:49:00Z"/>
          <w:color w:val="2B2B2B"/>
          <w:szCs w:val="24"/>
          <w:shd w:val="clear" w:color="auto" w:fill="FFFFFF"/>
        </w:rPr>
        <w:pPrChange w:id="6209" w:author="arkat" w:date="2017-09-29T22:49:00Z">
          <w:pPr>
            <w:pStyle w:val="GambarBAB2"/>
            <w:numPr>
              <w:numId w:val="0"/>
            </w:numPr>
            <w:ind w:left="0" w:firstLine="0"/>
            <w:jc w:val="both"/>
          </w:pPr>
        </w:pPrChange>
      </w:pPr>
      <w:del w:id="6210" w:author="arkat" w:date="2017-09-25T14:49:00Z">
        <w:r w:rsidRPr="00216B55" w:rsidDel="0058751D">
          <w:rPr>
            <w:szCs w:val="24"/>
          </w:rPr>
          <w:delText>Intermediate Event (Cancel Event)</w:delText>
        </w:r>
        <w:r w:rsidDel="0058751D">
          <w:rPr>
            <w:szCs w:val="24"/>
          </w:rPr>
          <w:delText xml:space="preserve"> : </w:delText>
        </w:r>
        <w:r w:rsidRPr="00216B55" w:rsidDel="0058751D">
          <w:rPr>
            <w:color w:val="2B2B2B"/>
            <w:szCs w:val="24"/>
            <w:shd w:val="clear" w:color="auto" w:fill="FFFFFF"/>
          </w:rPr>
          <w:delText>Digunakan untuk membatalkan transaksi pada sebuah sub-proses.</w:delText>
        </w:r>
      </w:del>
    </w:p>
    <w:p w14:paraId="179962F1" w14:textId="21710BB7" w:rsidR="00CA7D34" w:rsidDel="0058751D" w:rsidRDefault="00CA7D34">
      <w:pPr>
        <w:pStyle w:val="Heading1"/>
        <w:numPr>
          <w:ilvl w:val="0"/>
          <w:numId w:val="0"/>
        </w:numPr>
        <w:spacing w:after="0"/>
        <w:jc w:val="both"/>
        <w:rPr>
          <w:del w:id="6211" w:author="arkat" w:date="2017-09-25T14:49:00Z"/>
          <w:szCs w:val="24"/>
        </w:rPr>
        <w:pPrChange w:id="6212" w:author="arkat" w:date="2017-09-29T22:49:00Z">
          <w:pPr>
            <w:pStyle w:val="GambarBAB2"/>
            <w:numPr>
              <w:numId w:val="0"/>
            </w:numPr>
            <w:ind w:left="0" w:firstLine="0"/>
            <w:jc w:val="both"/>
          </w:pPr>
        </w:pPrChange>
      </w:pPr>
      <w:del w:id="6213" w:author="arkat" w:date="2017-09-25T14:49:00Z">
        <w:r w:rsidRPr="00216B55" w:rsidDel="0058751D">
          <w:rPr>
            <w:szCs w:val="24"/>
          </w:rPr>
          <w:delText>Intermediate Event (Conditional Event)</w:delText>
        </w:r>
        <w:r w:rsidDel="0058751D">
          <w:rPr>
            <w:szCs w:val="24"/>
          </w:rPr>
          <w:delText xml:space="preserve"> :</w:delText>
        </w:r>
      </w:del>
    </w:p>
    <w:p w14:paraId="6CB87382" w14:textId="48B2C692" w:rsidR="00CA7D34" w:rsidDel="0058751D" w:rsidRDefault="00CA7D34">
      <w:pPr>
        <w:pStyle w:val="Heading1"/>
        <w:numPr>
          <w:ilvl w:val="0"/>
          <w:numId w:val="0"/>
        </w:numPr>
        <w:spacing w:after="0"/>
        <w:jc w:val="both"/>
        <w:rPr>
          <w:del w:id="6214" w:author="arkat" w:date="2017-09-25T14:49:00Z"/>
          <w:color w:val="2B2B2B"/>
          <w:szCs w:val="24"/>
          <w:shd w:val="clear" w:color="auto" w:fill="FFFFFF"/>
        </w:rPr>
        <w:pPrChange w:id="6215" w:author="arkat" w:date="2017-09-29T22:49:00Z">
          <w:pPr>
            <w:pStyle w:val="GambarBAB2"/>
            <w:numPr>
              <w:numId w:val="0"/>
            </w:numPr>
            <w:ind w:left="0" w:firstLine="0"/>
            <w:jc w:val="both"/>
          </w:pPr>
        </w:pPrChange>
      </w:pPr>
      <w:del w:id="6216" w:author="arkat" w:date="2017-09-25T14:49:00Z">
        <w:r w:rsidRPr="00216B55" w:rsidDel="0058751D">
          <w:rPr>
            <w:szCs w:val="24"/>
          </w:rPr>
          <w:delText>Intermediate Event (Compensation Event)</w:delText>
        </w:r>
        <w:r w:rsidDel="0058751D">
          <w:rPr>
            <w:szCs w:val="24"/>
          </w:rPr>
          <w:delText xml:space="preserve"> : </w:delText>
        </w:r>
        <w:r w:rsidRPr="00216B55" w:rsidDel="0058751D">
          <w:rPr>
            <w:color w:val="2B2B2B"/>
            <w:szCs w:val="24"/>
            <w:shd w:val="clear" w:color="auto" w:fill="FFFFFF"/>
          </w:rPr>
          <w:delText>Digunakan untuk menginisiasi atau menghandle kompensasi pada sebuah proses. Kompensasi dapat diartikan sebagai suatu alternatif proses yang dijalankan ketika terjadi suatu kegagalan proses tanpa harus memunculkan error.</w:delText>
        </w:r>
      </w:del>
    </w:p>
    <w:p w14:paraId="7B202421" w14:textId="31548489" w:rsidR="00CA7D34" w:rsidDel="0058751D" w:rsidRDefault="00CA7D34">
      <w:pPr>
        <w:pStyle w:val="Heading1"/>
        <w:numPr>
          <w:ilvl w:val="0"/>
          <w:numId w:val="0"/>
        </w:numPr>
        <w:spacing w:after="0"/>
        <w:jc w:val="both"/>
        <w:rPr>
          <w:del w:id="6217" w:author="arkat" w:date="2017-09-25T14:49:00Z"/>
          <w:color w:val="2B2B2B"/>
          <w:szCs w:val="24"/>
          <w:shd w:val="clear" w:color="auto" w:fill="FFFFFF"/>
        </w:rPr>
        <w:pPrChange w:id="6218" w:author="arkat" w:date="2017-09-29T22:49:00Z">
          <w:pPr>
            <w:pStyle w:val="GambarBAB2"/>
            <w:numPr>
              <w:numId w:val="0"/>
            </w:numPr>
            <w:ind w:left="0" w:firstLine="0"/>
            <w:jc w:val="both"/>
          </w:pPr>
        </w:pPrChange>
      </w:pPr>
      <w:del w:id="6219" w:author="arkat" w:date="2017-09-25T14:49:00Z">
        <w:r w:rsidRPr="00216B55" w:rsidDel="0058751D">
          <w:rPr>
            <w:szCs w:val="24"/>
          </w:rPr>
          <w:delText>Intermediate Event (Error Event)</w:delText>
        </w:r>
        <w:r w:rsidDel="0058751D">
          <w:rPr>
            <w:szCs w:val="24"/>
          </w:rPr>
          <w:delText xml:space="preserve"> : </w:delText>
        </w:r>
        <w:r w:rsidRPr="00216B55" w:rsidDel="0058751D">
          <w:rPr>
            <w:color w:val="2B2B2B"/>
            <w:szCs w:val="24"/>
            <w:shd w:val="clear" w:color="auto" w:fill="FFFFFF"/>
          </w:rPr>
          <w:delText>Digunakan untuk melempar atau menerima sebuah error pada proses bisnis.</w:delText>
        </w:r>
      </w:del>
    </w:p>
    <w:p w14:paraId="6BC9115E" w14:textId="20FB40B6" w:rsidR="00CA7D34" w:rsidDel="0058751D" w:rsidRDefault="00CA7D34">
      <w:pPr>
        <w:pStyle w:val="Heading1"/>
        <w:numPr>
          <w:ilvl w:val="0"/>
          <w:numId w:val="0"/>
        </w:numPr>
        <w:spacing w:after="0"/>
        <w:jc w:val="both"/>
        <w:rPr>
          <w:del w:id="6220" w:author="arkat" w:date="2017-09-25T14:49:00Z"/>
          <w:szCs w:val="24"/>
        </w:rPr>
        <w:pPrChange w:id="6221" w:author="arkat" w:date="2017-09-29T22:49:00Z">
          <w:pPr>
            <w:pStyle w:val="GambarBAB2"/>
            <w:numPr>
              <w:numId w:val="0"/>
            </w:numPr>
            <w:ind w:left="0" w:firstLine="0"/>
            <w:jc w:val="both"/>
          </w:pPr>
        </w:pPrChange>
      </w:pPr>
      <w:del w:id="6222" w:author="arkat" w:date="2017-09-25T14:49:00Z">
        <w:r w:rsidRPr="00216B55" w:rsidDel="0058751D">
          <w:rPr>
            <w:szCs w:val="24"/>
          </w:rPr>
          <w:delText>Intermediate Event (Escalation Event)</w:delText>
        </w:r>
        <w:r w:rsidDel="0058751D">
          <w:rPr>
            <w:szCs w:val="24"/>
          </w:rPr>
          <w:delText xml:space="preserve"> : </w:delText>
        </w:r>
      </w:del>
    </w:p>
    <w:p w14:paraId="4CF0FB01" w14:textId="5B35C9F9" w:rsidR="00CA7D34" w:rsidDel="0058751D" w:rsidRDefault="00CA7D34">
      <w:pPr>
        <w:pStyle w:val="Heading1"/>
        <w:numPr>
          <w:ilvl w:val="0"/>
          <w:numId w:val="0"/>
        </w:numPr>
        <w:spacing w:after="0"/>
        <w:jc w:val="both"/>
        <w:rPr>
          <w:del w:id="6223" w:author="arkat" w:date="2017-09-25T14:49:00Z"/>
          <w:szCs w:val="24"/>
        </w:rPr>
        <w:pPrChange w:id="6224" w:author="arkat" w:date="2017-09-29T22:49:00Z">
          <w:pPr>
            <w:pStyle w:val="GambarBAB2"/>
            <w:numPr>
              <w:numId w:val="0"/>
            </w:numPr>
            <w:ind w:left="0" w:firstLine="0"/>
            <w:jc w:val="both"/>
          </w:pPr>
        </w:pPrChange>
      </w:pPr>
      <w:del w:id="6225" w:author="arkat" w:date="2017-09-25T14:49:00Z">
        <w:r w:rsidRPr="00216B55" w:rsidDel="0058751D">
          <w:rPr>
            <w:szCs w:val="24"/>
          </w:rPr>
          <w:delText>Intermediate Event (Link Event)</w:delText>
        </w:r>
        <w:r w:rsidDel="0058751D">
          <w:rPr>
            <w:szCs w:val="24"/>
          </w:rPr>
          <w:delText xml:space="preserve"> :</w:delText>
        </w:r>
      </w:del>
    </w:p>
    <w:p w14:paraId="4A1FACF3" w14:textId="2507B16B" w:rsidR="00CA7D34" w:rsidDel="0058751D" w:rsidRDefault="00CA7D34">
      <w:pPr>
        <w:pStyle w:val="Heading1"/>
        <w:numPr>
          <w:ilvl w:val="0"/>
          <w:numId w:val="0"/>
        </w:numPr>
        <w:spacing w:after="0"/>
        <w:jc w:val="both"/>
        <w:rPr>
          <w:del w:id="6226" w:author="arkat" w:date="2017-09-25T14:49:00Z"/>
          <w:color w:val="2B2B2B"/>
          <w:szCs w:val="24"/>
          <w:shd w:val="clear" w:color="auto" w:fill="FFFFFF"/>
        </w:rPr>
        <w:pPrChange w:id="6227" w:author="arkat" w:date="2017-09-29T22:49:00Z">
          <w:pPr>
            <w:pStyle w:val="GambarBAB2"/>
            <w:numPr>
              <w:numId w:val="0"/>
            </w:numPr>
            <w:ind w:left="0" w:firstLine="0"/>
            <w:jc w:val="both"/>
          </w:pPr>
        </w:pPrChange>
      </w:pPr>
      <w:del w:id="6228" w:author="arkat" w:date="2017-09-25T14:49:00Z">
        <w:r w:rsidRPr="00216B55" w:rsidDel="0058751D">
          <w:rPr>
            <w:szCs w:val="24"/>
          </w:rPr>
          <w:delText>Intermediate Event (Message Event)</w:delText>
        </w:r>
        <w:r w:rsidDel="0058751D">
          <w:rPr>
            <w:szCs w:val="24"/>
          </w:rPr>
          <w:delText xml:space="preserve"> :</w:delText>
        </w:r>
        <w:r w:rsidRPr="00CA7D34" w:rsidDel="0058751D">
          <w:rPr>
            <w:color w:val="2B2B2B"/>
            <w:szCs w:val="24"/>
            <w:shd w:val="clear" w:color="auto" w:fill="FFFFFF"/>
          </w:rPr>
          <w:delText xml:space="preserve"> </w:delText>
        </w:r>
        <w:r w:rsidRPr="00216B55" w:rsidDel="0058751D">
          <w:rPr>
            <w:color w:val="2B2B2B"/>
            <w:szCs w:val="24"/>
            <w:shd w:val="clear" w:color="auto" w:fill="FFFFFF"/>
          </w:rPr>
          <w:delText>Digunakan untuk merespon jika ada pesan masuk atau mengirim pesan keluar</w:delText>
        </w:r>
      </w:del>
    </w:p>
    <w:p w14:paraId="4DC74CF2" w14:textId="28C0C853" w:rsidR="00CA7D34" w:rsidDel="0058751D" w:rsidRDefault="00CA7D34">
      <w:pPr>
        <w:pStyle w:val="Heading1"/>
        <w:numPr>
          <w:ilvl w:val="0"/>
          <w:numId w:val="0"/>
        </w:numPr>
        <w:spacing w:after="0"/>
        <w:jc w:val="both"/>
        <w:rPr>
          <w:del w:id="6229" w:author="arkat" w:date="2017-09-25T14:49:00Z"/>
          <w:color w:val="2B2B2B"/>
          <w:szCs w:val="24"/>
          <w:shd w:val="clear" w:color="auto" w:fill="FFFFFF"/>
        </w:rPr>
        <w:pPrChange w:id="6230" w:author="arkat" w:date="2017-09-29T22:49:00Z">
          <w:pPr>
            <w:pStyle w:val="GambarBAB2"/>
            <w:numPr>
              <w:numId w:val="0"/>
            </w:numPr>
            <w:ind w:left="0" w:firstLine="0"/>
            <w:jc w:val="both"/>
          </w:pPr>
        </w:pPrChange>
      </w:pPr>
      <w:del w:id="6231" w:author="arkat" w:date="2017-09-25T14:49:00Z">
        <w:r w:rsidRPr="00216B55" w:rsidDel="0058751D">
          <w:rPr>
            <w:szCs w:val="24"/>
          </w:rPr>
          <w:delText>Intermediate Event (Multiple Event)</w:delText>
        </w:r>
        <w:r w:rsidDel="0058751D">
          <w:rPr>
            <w:szCs w:val="24"/>
          </w:rPr>
          <w:delText xml:space="preserve"> : </w:delText>
        </w:r>
        <w:r w:rsidRPr="00216B55" w:rsidDel="0058751D">
          <w:rPr>
            <w:color w:val="2B2B2B"/>
            <w:szCs w:val="24"/>
            <w:shd w:val="clear" w:color="auto" w:fill="FFFFFF"/>
          </w:rPr>
          <w:delText>Event yang bisa di-trigger dengan lebih dari satu cara</w:delText>
        </w:r>
        <w:r w:rsidDel="0058751D">
          <w:rPr>
            <w:color w:val="2B2B2B"/>
            <w:szCs w:val="24"/>
            <w:shd w:val="clear" w:color="auto" w:fill="FFFFFF"/>
          </w:rPr>
          <w:delText>.</w:delText>
        </w:r>
      </w:del>
    </w:p>
    <w:p w14:paraId="0E01FAAA" w14:textId="5C7A6024" w:rsidR="00CA7D34" w:rsidDel="0058751D" w:rsidRDefault="00CA7D34">
      <w:pPr>
        <w:pStyle w:val="Heading1"/>
        <w:numPr>
          <w:ilvl w:val="0"/>
          <w:numId w:val="0"/>
        </w:numPr>
        <w:spacing w:after="0"/>
        <w:jc w:val="both"/>
        <w:rPr>
          <w:del w:id="6232" w:author="arkat" w:date="2017-09-25T14:49:00Z"/>
          <w:szCs w:val="24"/>
        </w:rPr>
        <w:pPrChange w:id="6233" w:author="arkat" w:date="2017-09-29T22:49:00Z">
          <w:pPr>
            <w:pStyle w:val="GambarBAB2"/>
            <w:numPr>
              <w:numId w:val="0"/>
            </w:numPr>
            <w:ind w:left="0" w:firstLine="0"/>
            <w:jc w:val="both"/>
          </w:pPr>
        </w:pPrChange>
      </w:pPr>
      <w:del w:id="6234" w:author="arkat" w:date="2017-09-25T14:49:00Z">
        <w:r w:rsidRPr="00216B55" w:rsidDel="0058751D">
          <w:rPr>
            <w:szCs w:val="24"/>
          </w:rPr>
          <w:delText>Intermediate Event (Parallel Multiple Event)</w:delText>
        </w:r>
        <w:r w:rsidDel="0058751D">
          <w:rPr>
            <w:szCs w:val="24"/>
          </w:rPr>
          <w:delText xml:space="preserve"> :</w:delText>
        </w:r>
      </w:del>
    </w:p>
    <w:p w14:paraId="00584F75" w14:textId="468F4590" w:rsidR="00CA7D34" w:rsidDel="0058751D" w:rsidRDefault="00CA7D34">
      <w:pPr>
        <w:pStyle w:val="Heading1"/>
        <w:numPr>
          <w:ilvl w:val="0"/>
          <w:numId w:val="0"/>
        </w:numPr>
        <w:spacing w:after="0"/>
        <w:jc w:val="both"/>
        <w:rPr>
          <w:del w:id="6235" w:author="arkat" w:date="2017-09-25T14:49:00Z"/>
          <w:szCs w:val="24"/>
        </w:rPr>
        <w:pPrChange w:id="6236" w:author="arkat" w:date="2017-09-29T22:49:00Z">
          <w:pPr>
            <w:pStyle w:val="GambarBAB2"/>
            <w:numPr>
              <w:numId w:val="0"/>
            </w:numPr>
            <w:ind w:left="0" w:firstLine="0"/>
            <w:jc w:val="both"/>
          </w:pPr>
        </w:pPrChange>
      </w:pPr>
      <w:del w:id="6237" w:author="arkat" w:date="2017-09-25T14:49:00Z">
        <w:r w:rsidRPr="00216B55" w:rsidDel="0058751D">
          <w:rPr>
            <w:szCs w:val="24"/>
          </w:rPr>
          <w:delText>Intermediate Event (Signal Event: Catch)</w:delText>
        </w:r>
        <w:r w:rsidDel="0058751D">
          <w:rPr>
            <w:szCs w:val="24"/>
          </w:rPr>
          <w:delText xml:space="preserve"> :</w:delText>
        </w:r>
      </w:del>
    </w:p>
    <w:p w14:paraId="12EC9D26" w14:textId="17AE084E" w:rsidR="00CA7D34" w:rsidDel="0058751D" w:rsidRDefault="00CA7D34">
      <w:pPr>
        <w:pStyle w:val="Heading1"/>
        <w:numPr>
          <w:ilvl w:val="0"/>
          <w:numId w:val="0"/>
        </w:numPr>
        <w:spacing w:after="0"/>
        <w:jc w:val="both"/>
        <w:rPr>
          <w:del w:id="6238" w:author="arkat" w:date="2017-09-25T14:49:00Z"/>
          <w:szCs w:val="24"/>
        </w:rPr>
        <w:pPrChange w:id="6239" w:author="arkat" w:date="2017-09-29T22:49:00Z">
          <w:pPr>
            <w:pStyle w:val="GambarBAB2"/>
            <w:numPr>
              <w:numId w:val="0"/>
            </w:numPr>
            <w:ind w:left="0" w:firstLine="0"/>
            <w:jc w:val="both"/>
          </w:pPr>
        </w:pPrChange>
      </w:pPr>
      <w:del w:id="6240" w:author="arkat" w:date="2017-09-25T14:49:00Z">
        <w:r w:rsidRPr="00216B55" w:rsidDel="0058751D">
          <w:rPr>
            <w:szCs w:val="24"/>
          </w:rPr>
          <w:delText>Intermediate Event (Signal Event: Throw)</w:delText>
        </w:r>
        <w:r w:rsidDel="0058751D">
          <w:rPr>
            <w:szCs w:val="24"/>
          </w:rPr>
          <w:delText xml:space="preserve"> :</w:delText>
        </w:r>
      </w:del>
    </w:p>
    <w:p w14:paraId="33738455" w14:textId="32D7FB27" w:rsidR="00CA7D34" w:rsidDel="0058751D" w:rsidRDefault="00CA7D34">
      <w:pPr>
        <w:pStyle w:val="Heading1"/>
        <w:numPr>
          <w:ilvl w:val="0"/>
          <w:numId w:val="0"/>
        </w:numPr>
        <w:spacing w:after="0"/>
        <w:jc w:val="both"/>
        <w:rPr>
          <w:del w:id="6241" w:author="arkat" w:date="2017-09-25T14:49:00Z"/>
          <w:szCs w:val="24"/>
        </w:rPr>
        <w:pPrChange w:id="6242" w:author="arkat" w:date="2017-09-29T22:49:00Z">
          <w:pPr>
            <w:pStyle w:val="GambarBAB2"/>
            <w:numPr>
              <w:numId w:val="0"/>
            </w:numPr>
            <w:ind w:left="0" w:firstLine="0"/>
            <w:jc w:val="both"/>
          </w:pPr>
        </w:pPrChange>
      </w:pPr>
      <w:del w:id="6243" w:author="arkat" w:date="2017-09-25T14:49:00Z">
        <w:r w:rsidRPr="00216B55" w:rsidDel="0058751D">
          <w:rPr>
            <w:szCs w:val="24"/>
          </w:rPr>
          <w:delText>Intermediate Event (Timer Event)</w:delText>
        </w:r>
        <w:r w:rsidDel="0058751D">
          <w:rPr>
            <w:szCs w:val="24"/>
          </w:rPr>
          <w:delText>:</w:delText>
        </w:r>
        <w:r w:rsidRPr="00CA7D34" w:rsidDel="0058751D">
          <w:rPr>
            <w:color w:val="2B2B2B"/>
            <w:szCs w:val="24"/>
            <w:shd w:val="clear" w:color="auto" w:fill="FFFFFF"/>
          </w:rPr>
          <w:delText xml:space="preserve"> </w:delText>
        </w:r>
        <w:r w:rsidRPr="00216B55" w:rsidDel="0058751D">
          <w:rPr>
            <w:color w:val="2B2B2B"/>
            <w:szCs w:val="24"/>
            <w:shd w:val="clear" w:color="auto" w:fill="FFFFFF"/>
          </w:rPr>
          <w:delText>Digunakan untuk menunjukkan adanya delay dalam proses, atau menjalankan aktivitas dalam rentang waktu tertentu.</w:delText>
        </w:r>
      </w:del>
    </w:p>
    <w:p w14:paraId="5CBDEC27" w14:textId="22CADC5D" w:rsidR="00CA7D34" w:rsidDel="0058751D" w:rsidRDefault="00CA7D34">
      <w:pPr>
        <w:pStyle w:val="Heading1"/>
        <w:numPr>
          <w:ilvl w:val="0"/>
          <w:numId w:val="0"/>
        </w:numPr>
        <w:spacing w:after="0"/>
        <w:jc w:val="both"/>
        <w:rPr>
          <w:del w:id="6244" w:author="arkat" w:date="2017-09-25T14:49:00Z"/>
          <w:szCs w:val="24"/>
        </w:rPr>
        <w:pPrChange w:id="6245" w:author="arkat" w:date="2017-09-29T22:49:00Z">
          <w:pPr>
            <w:pStyle w:val="GambarBAB2"/>
            <w:numPr>
              <w:numId w:val="0"/>
            </w:numPr>
            <w:ind w:left="0" w:firstLine="0"/>
            <w:jc w:val="both"/>
          </w:pPr>
        </w:pPrChange>
      </w:pPr>
    </w:p>
    <w:p w14:paraId="2D75F8F5" w14:textId="5B74A36A" w:rsidR="00CA7D34" w:rsidRPr="00BD1F00" w:rsidDel="0058751D" w:rsidRDefault="00CA7D34">
      <w:pPr>
        <w:pStyle w:val="Heading1"/>
        <w:numPr>
          <w:ilvl w:val="0"/>
          <w:numId w:val="0"/>
        </w:numPr>
        <w:spacing w:after="0"/>
        <w:jc w:val="both"/>
        <w:rPr>
          <w:del w:id="6246" w:author="arkat" w:date="2017-09-25T14:49:00Z"/>
        </w:rPr>
        <w:pPrChange w:id="6247" w:author="arkat" w:date="2017-09-29T22:49:00Z">
          <w:pPr>
            <w:pStyle w:val="GambarBAB2"/>
            <w:numPr>
              <w:numId w:val="0"/>
            </w:numPr>
            <w:ind w:left="0" w:firstLine="0"/>
            <w:jc w:val="both"/>
          </w:pPr>
        </w:pPrChange>
      </w:pPr>
    </w:p>
    <w:p w14:paraId="6E5B266C" w14:textId="4417C411" w:rsidR="00E14583" w:rsidRPr="00E14583" w:rsidDel="0058751D" w:rsidRDefault="00E14583">
      <w:pPr>
        <w:pStyle w:val="Heading1"/>
        <w:numPr>
          <w:ilvl w:val="0"/>
          <w:numId w:val="0"/>
        </w:numPr>
        <w:spacing w:after="0"/>
        <w:jc w:val="both"/>
        <w:rPr>
          <w:del w:id="6248" w:author="arkat" w:date="2017-09-25T14:49:00Z"/>
        </w:rPr>
        <w:pPrChange w:id="6249" w:author="arkat" w:date="2017-09-29T22:49:00Z">
          <w:pPr>
            <w:pStyle w:val="GambarBAB2"/>
            <w:numPr>
              <w:numId w:val="0"/>
            </w:numPr>
            <w:ind w:left="0" w:firstLine="0"/>
            <w:jc w:val="both"/>
          </w:pPr>
        </w:pPrChange>
      </w:pPr>
      <w:del w:id="6250" w:author="arkat" w:date="2017-09-25T14:49:00Z">
        <w:r w:rsidDel="0058751D">
          <w:rPr>
            <w:b w:val="0"/>
          </w:rPr>
          <w:delText>End Event</w:delText>
        </w:r>
      </w:del>
    </w:p>
    <w:p w14:paraId="229B3D46" w14:textId="5EC9A674" w:rsidR="00376989" w:rsidDel="0058751D" w:rsidRDefault="00376989">
      <w:pPr>
        <w:pStyle w:val="Heading1"/>
        <w:numPr>
          <w:ilvl w:val="0"/>
          <w:numId w:val="0"/>
        </w:numPr>
        <w:spacing w:after="0"/>
        <w:jc w:val="both"/>
        <w:rPr>
          <w:del w:id="6251" w:author="arkat" w:date="2017-09-25T14:49:00Z"/>
        </w:rPr>
        <w:pPrChange w:id="6252" w:author="arkat" w:date="2017-09-29T22:49:00Z">
          <w:pPr>
            <w:pStyle w:val="BodyText"/>
            <w:spacing w:after="0"/>
          </w:pPr>
        </w:pPrChange>
      </w:pPr>
    </w:p>
    <w:tbl>
      <w:tblPr>
        <w:tblStyle w:val="TableGrid"/>
        <w:tblW w:w="0" w:type="auto"/>
        <w:tblLook w:val="04A0" w:firstRow="1" w:lastRow="0" w:firstColumn="1" w:lastColumn="0" w:noHBand="0" w:noVBand="1"/>
      </w:tblPr>
      <w:tblGrid>
        <w:gridCol w:w="964"/>
        <w:gridCol w:w="223"/>
        <w:gridCol w:w="964"/>
        <w:gridCol w:w="963"/>
        <w:gridCol w:w="963"/>
        <w:gridCol w:w="963"/>
        <w:gridCol w:w="963"/>
        <w:gridCol w:w="963"/>
        <w:gridCol w:w="963"/>
      </w:tblGrid>
      <w:tr w:rsidR="006D247B" w:rsidDel="0058751D" w14:paraId="4E8E8224" w14:textId="0CB50A4F" w:rsidTr="006D247B">
        <w:trPr>
          <w:del w:id="6253" w:author="arkat" w:date="2017-09-25T14:49:00Z"/>
        </w:trPr>
        <w:tc>
          <w:tcPr>
            <w:tcW w:w="906" w:type="dxa"/>
          </w:tcPr>
          <w:p w14:paraId="501E4B9E" w14:textId="177817DE" w:rsidR="006D247B" w:rsidDel="0058751D" w:rsidRDefault="006D247B">
            <w:pPr>
              <w:pStyle w:val="Heading1"/>
              <w:numPr>
                <w:ilvl w:val="0"/>
                <w:numId w:val="0"/>
              </w:numPr>
              <w:spacing w:after="0"/>
              <w:jc w:val="both"/>
              <w:rPr>
                <w:del w:id="6254" w:author="arkat" w:date="2017-09-25T14:49:00Z"/>
              </w:rPr>
              <w:pPrChange w:id="6255" w:author="arkat" w:date="2017-09-29T22:49:00Z">
                <w:pPr>
                  <w:pStyle w:val="BodyText"/>
                  <w:spacing w:after="0"/>
                </w:pPr>
              </w:pPrChange>
            </w:pPr>
            <w:del w:id="6256" w:author="arkat" w:date="2017-09-25T14:49:00Z">
              <w:r w:rsidRPr="00A42612" w:rsidDel="0058751D">
                <w:rPr>
                  <w:noProof/>
                  <w:szCs w:val="24"/>
                  <w:lang w:val="en-US"/>
                  <w:rPrChange w:id="6257" w:author="Unknown">
                    <w:rPr>
                      <w:noProof/>
                      <w:lang w:val="en-US"/>
                    </w:rPr>
                  </w:rPrChange>
                </w:rPr>
                <w:drawing>
                  <wp:inline distT="0" distB="0" distL="0" distR="0" wp14:anchorId="760CB3D4" wp14:editId="4816938B">
                    <wp:extent cx="491490" cy="491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3547C723" w14:textId="4767E6B1" w:rsidR="006D247B" w:rsidDel="0058751D" w:rsidRDefault="006D247B">
            <w:pPr>
              <w:pStyle w:val="Heading1"/>
              <w:numPr>
                <w:ilvl w:val="0"/>
                <w:numId w:val="0"/>
              </w:numPr>
              <w:spacing w:after="0"/>
              <w:jc w:val="both"/>
              <w:rPr>
                <w:del w:id="6258" w:author="arkat" w:date="2017-09-25T14:49:00Z"/>
              </w:rPr>
              <w:pPrChange w:id="6259" w:author="arkat" w:date="2017-09-29T22:49:00Z">
                <w:pPr>
                  <w:pStyle w:val="BodyText"/>
                  <w:spacing w:after="0"/>
                </w:pPr>
              </w:pPrChange>
            </w:pPr>
          </w:p>
        </w:tc>
        <w:tc>
          <w:tcPr>
            <w:tcW w:w="906" w:type="dxa"/>
          </w:tcPr>
          <w:p w14:paraId="1DAF6248" w14:textId="300D2C3C" w:rsidR="006D247B" w:rsidDel="0058751D" w:rsidRDefault="006D247B">
            <w:pPr>
              <w:pStyle w:val="Heading1"/>
              <w:numPr>
                <w:ilvl w:val="0"/>
                <w:numId w:val="0"/>
              </w:numPr>
              <w:spacing w:after="0"/>
              <w:jc w:val="both"/>
              <w:rPr>
                <w:del w:id="6260" w:author="arkat" w:date="2017-09-25T14:49:00Z"/>
              </w:rPr>
              <w:pPrChange w:id="6261" w:author="arkat" w:date="2017-09-29T22:49:00Z">
                <w:pPr>
                  <w:pStyle w:val="BodyText"/>
                  <w:spacing w:after="0"/>
                </w:pPr>
              </w:pPrChange>
            </w:pPr>
            <w:del w:id="6262" w:author="arkat" w:date="2017-09-25T14:49:00Z">
              <w:r w:rsidRPr="00A42612" w:rsidDel="0058751D">
                <w:rPr>
                  <w:noProof/>
                  <w:szCs w:val="24"/>
                  <w:lang w:val="en-US"/>
                  <w:rPrChange w:id="6263" w:author="Unknown">
                    <w:rPr>
                      <w:noProof/>
                      <w:lang w:val="en-US"/>
                    </w:rPr>
                  </w:rPrChange>
                </w:rPr>
                <w:drawing>
                  <wp:inline distT="0" distB="0" distL="0" distR="0" wp14:anchorId="705A66C6" wp14:editId="25271124">
                    <wp:extent cx="491490" cy="4914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6C5A3274" w14:textId="4EA550C4" w:rsidR="006D247B" w:rsidDel="0058751D" w:rsidRDefault="006D247B">
            <w:pPr>
              <w:pStyle w:val="Heading1"/>
              <w:numPr>
                <w:ilvl w:val="0"/>
                <w:numId w:val="0"/>
              </w:numPr>
              <w:spacing w:after="0"/>
              <w:jc w:val="both"/>
              <w:rPr>
                <w:del w:id="6264" w:author="arkat" w:date="2017-09-25T14:49:00Z"/>
              </w:rPr>
              <w:pPrChange w:id="6265" w:author="arkat" w:date="2017-09-29T22:49:00Z">
                <w:pPr>
                  <w:pStyle w:val="BodyText"/>
                  <w:spacing w:after="0"/>
                </w:pPr>
              </w:pPrChange>
            </w:pPr>
            <w:del w:id="6266" w:author="arkat" w:date="2017-09-25T14:49:00Z">
              <w:r w:rsidRPr="00A42612" w:rsidDel="0058751D">
                <w:rPr>
                  <w:noProof/>
                  <w:szCs w:val="24"/>
                  <w:lang w:val="en-US"/>
                  <w:rPrChange w:id="6267" w:author="Unknown">
                    <w:rPr>
                      <w:noProof/>
                      <w:lang w:val="en-US"/>
                    </w:rPr>
                  </w:rPrChange>
                </w:rPr>
                <w:drawing>
                  <wp:inline distT="0" distB="0" distL="0" distR="0" wp14:anchorId="6D43762D" wp14:editId="66C95D27">
                    <wp:extent cx="491490" cy="4914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5B4E8539" w14:textId="456CA838" w:rsidR="006D247B" w:rsidDel="0058751D" w:rsidRDefault="006D247B">
            <w:pPr>
              <w:pStyle w:val="Heading1"/>
              <w:numPr>
                <w:ilvl w:val="0"/>
                <w:numId w:val="0"/>
              </w:numPr>
              <w:spacing w:after="0"/>
              <w:jc w:val="both"/>
              <w:rPr>
                <w:del w:id="6268" w:author="arkat" w:date="2017-09-25T14:49:00Z"/>
              </w:rPr>
              <w:pPrChange w:id="6269" w:author="arkat" w:date="2017-09-29T22:49:00Z">
                <w:pPr>
                  <w:pStyle w:val="BodyText"/>
                  <w:spacing w:after="0"/>
                </w:pPr>
              </w:pPrChange>
            </w:pPr>
            <w:del w:id="6270" w:author="arkat" w:date="2017-09-25T14:49:00Z">
              <w:r w:rsidRPr="00A42612" w:rsidDel="0058751D">
                <w:rPr>
                  <w:noProof/>
                  <w:szCs w:val="24"/>
                  <w:lang w:val="en-US"/>
                  <w:rPrChange w:id="6271" w:author="Unknown">
                    <w:rPr>
                      <w:noProof/>
                      <w:lang w:val="en-US"/>
                    </w:rPr>
                  </w:rPrChange>
                </w:rPr>
                <w:drawing>
                  <wp:inline distT="0" distB="0" distL="0" distR="0" wp14:anchorId="271A74A1" wp14:editId="5607A185">
                    <wp:extent cx="491490" cy="4914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6E59C9ED" w14:textId="57E1BFB8" w:rsidR="006D247B" w:rsidDel="0058751D" w:rsidRDefault="006D247B">
            <w:pPr>
              <w:pStyle w:val="Heading1"/>
              <w:numPr>
                <w:ilvl w:val="0"/>
                <w:numId w:val="0"/>
              </w:numPr>
              <w:spacing w:after="0"/>
              <w:jc w:val="both"/>
              <w:rPr>
                <w:del w:id="6272" w:author="arkat" w:date="2017-09-25T14:49:00Z"/>
              </w:rPr>
              <w:pPrChange w:id="6273" w:author="arkat" w:date="2017-09-29T22:49:00Z">
                <w:pPr>
                  <w:pStyle w:val="BodyText"/>
                  <w:spacing w:after="0"/>
                </w:pPr>
              </w:pPrChange>
            </w:pPr>
            <w:del w:id="6274" w:author="arkat" w:date="2017-09-25T14:49:00Z">
              <w:r w:rsidRPr="00A42612" w:rsidDel="0058751D">
                <w:rPr>
                  <w:noProof/>
                  <w:szCs w:val="24"/>
                  <w:lang w:val="en-US"/>
                  <w:rPrChange w:id="6275" w:author="Unknown">
                    <w:rPr>
                      <w:noProof/>
                      <w:lang w:val="en-US"/>
                    </w:rPr>
                  </w:rPrChange>
                </w:rPr>
                <w:drawing>
                  <wp:inline distT="0" distB="0" distL="0" distR="0" wp14:anchorId="019E2A08" wp14:editId="7DCC4AEC">
                    <wp:extent cx="491490" cy="491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05A46A5C" w14:textId="0EB1D7A9" w:rsidR="006D247B" w:rsidDel="0058751D" w:rsidRDefault="006D247B">
            <w:pPr>
              <w:pStyle w:val="Heading1"/>
              <w:numPr>
                <w:ilvl w:val="0"/>
                <w:numId w:val="0"/>
              </w:numPr>
              <w:spacing w:after="0"/>
              <w:jc w:val="both"/>
              <w:rPr>
                <w:del w:id="6276" w:author="arkat" w:date="2017-09-25T14:49:00Z"/>
              </w:rPr>
              <w:pPrChange w:id="6277" w:author="arkat" w:date="2017-09-29T22:49:00Z">
                <w:pPr>
                  <w:pStyle w:val="BodyText"/>
                  <w:spacing w:after="0"/>
                </w:pPr>
              </w:pPrChange>
            </w:pPr>
            <w:del w:id="6278" w:author="arkat" w:date="2017-09-25T14:49:00Z">
              <w:r w:rsidRPr="00A42612" w:rsidDel="0058751D">
                <w:rPr>
                  <w:noProof/>
                  <w:szCs w:val="24"/>
                  <w:lang w:val="en-US"/>
                  <w:rPrChange w:id="6279" w:author="Unknown">
                    <w:rPr>
                      <w:noProof/>
                      <w:lang w:val="en-US"/>
                    </w:rPr>
                  </w:rPrChange>
                </w:rPr>
                <w:drawing>
                  <wp:inline distT="0" distB="0" distL="0" distR="0" wp14:anchorId="056E5A90" wp14:editId="2163373F">
                    <wp:extent cx="491490" cy="4914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0F90F636" w14:textId="1EEEB30A" w:rsidR="006D247B" w:rsidDel="0058751D" w:rsidRDefault="006D247B">
            <w:pPr>
              <w:pStyle w:val="Heading1"/>
              <w:numPr>
                <w:ilvl w:val="0"/>
                <w:numId w:val="0"/>
              </w:numPr>
              <w:spacing w:after="0"/>
              <w:jc w:val="both"/>
              <w:rPr>
                <w:del w:id="6280" w:author="arkat" w:date="2017-09-25T14:49:00Z"/>
              </w:rPr>
              <w:pPrChange w:id="6281" w:author="arkat" w:date="2017-09-29T22:49:00Z">
                <w:pPr>
                  <w:pStyle w:val="BodyText"/>
                  <w:spacing w:after="0"/>
                </w:pPr>
              </w:pPrChange>
            </w:pPr>
            <w:del w:id="6282" w:author="arkat" w:date="2017-09-25T14:49:00Z">
              <w:r w:rsidRPr="00A42612" w:rsidDel="0058751D">
                <w:rPr>
                  <w:noProof/>
                  <w:szCs w:val="24"/>
                  <w:lang w:val="en-US"/>
                  <w:rPrChange w:id="6283" w:author="Unknown">
                    <w:rPr>
                      <w:noProof/>
                      <w:lang w:val="en-US"/>
                    </w:rPr>
                  </w:rPrChange>
                </w:rPr>
                <w:drawing>
                  <wp:inline distT="0" distB="0" distL="0" distR="0" wp14:anchorId="5F182857" wp14:editId="764B3AEF">
                    <wp:extent cx="491490" cy="4914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7" w:type="dxa"/>
          </w:tcPr>
          <w:p w14:paraId="47421E3A" w14:textId="5355FA05" w:rsidR="006D247B" w:rsidDel="0058751D" w:rsidRDefault="006D247B">
            <w:pPr>
              <w:pStyle w:val="Heading1"/>
              <w:numPr>
                <w:ilvl w:val="0"/>
                <w:numId w:val="0"/>
              </w:numPr>
              <w:spacing w:after="0"/>
              <w:jc w:val="both"/>
              <w:rPr>
                <w:del w:id="6284" w:author="arkat" w:date="2017-09-25T14:49:00Z"/>
              </w:rPr>
              <w:pPrChange w:id="6285" w:author="arkat" w:date="2017-09-29T22:49:00Z">
                <w:pPr>
                  <w:pStyle w:val="BodyText"/>
                  <w:spacing w:after="0"/>
                </w:pPr>
              </w:pPrChange>
            </w:pPr>
            <w:del w:id="6286" w:author="arkat" w:date="2017-09-25T14:49:00Z">
              <w:r w:rsidRPr="00A42612" w:rsidDel="0058751D">
                <w:rPr>
                  <w:noProof/>
                  <w:szCs w:val="24"/>
                  <w:lang w:val="en-US"/>
                  <w:rPrChange w:id="6287" w:author="Unknown">
                    <w:rPr>
                      <w:noProof/>
                      <w:lang w:val="en-US"/>
                    </w:rPr>
                  </w:rPrChange>
                </w:rPr>
                <w:drawing>
                  <wp:inline distT="0" distB="0" distL="0" distR="0" wp14:anchorId="752D52E4" wp14:editId="3F20D4DE">
                    <wp:extent cx="491490" cy="491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r>
    </w:tbl>
    <w:p w14:paraId="4B6BCA6E" w14:textId="2E8DBCB4" w:rsidR="006D247B" w:rsidRPr="006D247B" w:rsidDel="0058751D" w:rsidRDefault="006D247B">
      <w:pPr>
        <w:pStyle w:val="Heading1"/>
        <w:numPr>
          <w:ilvl w:val="0"/>
          <w:numId w:val="0"/>
        </w:numPr>
        <w:spacing w:after="0"/>
        <w:jc w:val="both"/>
        <w:rPr>
          <w:del w:id="6288" w:author="arkat" w:date="2017-09-25T14:49:00Z"/>
          <w:lang w:val="en-US"/>
        </w:rPr>
        <w:pPrChange w:id="6289" w:author="arkat" w:date="2017-09-29T22:49:00Z">
          <w:pPr>
            <w:pStyle w:val="BodyText"/>
            <w:spacing w:after="0"/>
          </w:pPr>
        </w:pPrChange>
      </w:pPr>
      <w:del w:id="6290" w:author="arkat" w:date="2017-09-25T14:49:00Z">
        <w:r w:rsidDel="0058751D">
          <w:rPr>
            <w:lang w:val="en-US"/>
          </w:rPr>
          <w:delText xml:space="preserve">None, </w:delText>
        </w:r>
      </w:del>
    </w:p>
    <w:p w14:paraId="721A4E41" w14:textId="0E8D1950" w:rsidR="006D247B" w:rsidDel="0058751D" w:rsidRDefault="006D247B">
      <w:pPr>
        <w:pStyle w:val="Heading1"/>
        <w:numPr>
          <w:ilvl w:val="0"/>
          <w:numId w:val="0"/>
        </w:numPr>
        <w:spacing w:after="0"/>
        <w:jc w:val="both"/>
        <w:rPr>
          <w:del w:id="6291" w:author="arkat" w:date="2017-09-25T14:49:00Z"/>
        </w:rPr>
        <w:pPrChange w:id="6292" w:author="arkat" w:date="2017-09-29T22:49:00Z">
          <w:pPr>
            <w:pStyle w:val="BodyText"/>
            <w:spacing w:after="0"/>
          </w:pPr>
        </w:pPrChange>
      </w:pPr>
    </w:p>
    <w:p w14:paraId="0E233FE9" w14:textId="4A5914B7" w:rsidR="006D247B" w:rsidDel="0058751D" w:rsidRDefault="006D247B">
      <w:pPr>
        <w:pStyle w:val="Heading1"/>
        <w:numPr>
          <w:ilvl w:val="0"/>
          <w:numId w:val="0"/>
        </w:numPr>
        <w:spacing w:after="0"/>
        <w:jc w:val="both"/>
        <w:rPr>
          <w:del w:id="6293" w:author="arkat" w:date="2017-09-25T14:49:00Z"/>
          <w:color w:val="2B2B2B"/>
          <w:szCs w:val="24"/>
          <w:shd w:val="clear" w:color="auto" w:fill="FFFFFF"/>
        </w:rPr>
        <w:pPrChange w:id="6294" w:author="arkat" w:date="2017-09-29T22:49:00Z">
          <w:pPr>
            <w:pStyle w:val="BodyText"/>
            <w:spacing w:after="0"/>
          </w:pPr>
        </w:pPrChange>
      </w:pPr>
      <w:del w:id="6295" w:author="arkat" w:date="2017-09-25T14:49:00Z">
        <w:r w:rsidRPr="00216B55" w:rsidDel="0058751D">
          <w:rPr>
            <w:szCs w:val="24"/>
          </w:rPr>
          <w:delText>End Event (None)</w:delText>
        </w:r>
        <w:r w:rsidDel="0058751D">
          <w:rPr>
            <w:szCs w:val="24"/>
            <w:lang w:val="en-US"/>
          </w:rPr>
          <w:delText xml:space="preserve"> : </w:delText>
        </w:r>
        <w:r w:rsidRPr="00216B55" w:rsidDel="0058751D">
          <w:rPr>
            <w:color w:val="2B2B2B"/>
            <w:szCs w:val="24"/>
            <w:shd w:val="clear" w:color="auto" w:fill="FFFFFF"/>
          </w:rPr>
          <w:delText>Event yang menunjukkan berakhirnya suatu proses bisnis, dan Intermediate x.</w:delText>
        </w:r>
      </w:del>
    </w:p>
    <w:p w14:paraId="79793F80" w14:textId="22FD4681" w:rsidR="006D247B" w:rsidRPr="006D247B" w:rsidDel="0058751D" w:rsidRDefault="006D247B">
      <w:pPr>
        <w:pStyle w:val="Heading1"/>
        <w:numPr>
          <w:ilvl w:val="0"/>
          <w:numId w:val="0"/>
        </w:numPr>
        <w:spacing w:after="0"/>
        <w:jc w:val="both"/>
        <w:rPr>
          <w:del w:id="6296" w:author="arkat" w:date="2017-09-25T14:49:00Z"/>
          <w:szCs w:val="24"/>
          <w:lang w:val="en-US"/>
        </w:rPr>
        <w:pPrChange w:id="6297" w:author="arkat" w:date="2017-09-29T22:49:00Z">
          <w:pPr>
            <w:pStyle w:val="BodyText"/>
            <w:spacing w:after="0"/>
          </w:pPr>
        </w:pPrChange>
      </w:pPr>
      <w:del w:id="6298" w:author="arkat" w:date="2017-09-25T14:49:00Z">
        <w:r w:rsidRPr="00216B55" w:rsidDel="0058751D">
          <w:rPr>
            <w:szCs w:val="24"/>
          </w:rPr>
          <w:delText>End Event (Cancel Event)</w:delText>
        </w:r>
        <w:r w:rsidDel="0058751D">
          <w:rPr>
            <w:szCs w:val="24"/>
            <w:lang w:val="en-US"/>
          </w:rPr>
          <w:delText xml:space="preserve"> :</w:delText>
        </w:r>
      </w:del>
    </w:p>
    <w:p w14:paraId="3B9799E9" w14:textId="7E9B9622" w:rsidR="006D247B" w:rsidRPr="006D247B" w:rsidDel="0058751D" w:rsidRDefault="006D247B">
      <w:pPr>
        <w:pStyle w:val="Heading1"/>
        <w:numPr>
          <w:ilvl w:val="0"/>
          <w:numId w:val="0"/>
        </w:numPr>
        <w:spacing w:after="0"/>
        <w:jc w:val="both"/>
        <w:rPr>
          <w:del w:id="6299" w:author="arkat" w:date="2017-09-25T14:49:00Z"/>
          <w:szCs w:val="24"/>
          <w:lang w:val="en-US"/>
        </w:rPr>
        <w:pPrChange w:id="6300" w:author="arkat" w:date="2017-09-29T22:49:00Z">
          <w:pPr>
            <w:pStyle w:val="BodyText"/>
            <w:spacing w:after="0"/>
          </w:pPr>
        </w:pPrChange>
      </w:pPr>
      <w:del w:id="6301" w:author="arkat" w:date="2017-09-25T14:49:00Z">
        <w:r w:rsidRPr="00216B55" w:rsidDel="0058751D">
          <w:rPr>
            <w:szCs w:val="24"/>
          </w:rPr>
          <w:delText>End Event (Compensation Event)</w:delText>
        </w:r>
        <w:r w:rsidDel="0058751D">
          <w:rPr>
            <w:szCs w:val="24"/>
            <w:lang w:val="en-US"/>
          </w:rPr>
          <w:delText xml:space="preserve"> :</w:delText>
        </w:r>
      </w:del>
    </w:p>
    <w:p w14:paraId="65D3C2CE" w14:textId="604F18C6" w:rsidR="006D247B" w:rsidRPr="006D247B" w:rsidDel="0058751D" w:rsidRDefault="006D247B">
      <w:pPr>
        <w:pStyle w:val="Heading1"/>
        <w:numPr>
          <w:ilvl w:val="0"/>
          <w:numId w:val="0"/>
        </w:numPr>
        <w:spacing w:after="0"/>
        <w:jc w:val="both"/>
        <w:rPr>
          <w:del w:id="6302" w:author="arkat" w:date="2017-09-25T14:49:00Z"/>
          <w:szCs w:val="24"/>
          <w:lang w:val="en-US"/>
        </w:rPr>
        <w:pPrChange w:id="6303" w:author="arkat" w:date="2017-09-29T22:49:00Z">
          <w:pPr>
            <w:pStyle w:val="BodyText"/>
            <w:spacing w:after="0"/>
          </w:pPr>
        </w:pPrChange>
      </w:pPr>
      <w:del w:id="6304" w:author="arkat" w:date="2017-09-25T14:49:00Z">
        <w:r w:rsidRPr="00216B55" w:rsidDel="0058751D">
          <w:rPr>
            <w:szCs w:val="24"/>
          </w:rPr>
          <w:delText>End Event (Error Event)</w:delText>
        </w:r>
        <w:r w:rsidDel="0058751D">
          <w:rPr>
            <w:szCs w:val="24"/>
            <w:lang w:val="en-US"/>
          </w:rPr>
          <w:delText>:</w:delText>
        </w:r>
      </w:del>
    </w:p>
    <w:p w14:paraId="1F863B67" w14:textId="0875FB2F" w:rsidR="006D247B" w:rsidRPr="006D247B" w:rsidDel="0058751D" w:rsidRDefault="006D247B">
      <w:pPr>
        <w:pStyle w:val="Heading1"/>
        <w:numPr>
          <w:ilvl w:val="0"/>
          <w:numId w:val="0"/>
        </w:numPr>
        <w:spacing w:after="0"/>
        <w:jc w:val="both"/>
        <w:rPr>
          <w:del w:id="6305" w:author="arkat" w:date="2017-09-25T14:49:00Z"/>
          <w:szCs w:val="24"/>
          <w:lang w:val="en-US"/>
        </w:rPr>
        <w:pPrChange w:id="6306" w:author="arkat" w:date="2017-09-29T22:49:00Z">
          <w:pPr>
            <w:pStyle w:val="BodyText"/>
            <w:spacing w:after="0"/>
          </w:pPr>
        </w:pPrChange>
      </w:pPr>
      <w:del w:id="6307" w:author="arkat" w:date="2017-09-25T14:49:00Z">
        <w:r w:rsidRPr="00216B55" w:rsidDel="0058751D">
          <w:rPr>
            <w:szCs w:val="24"/>
          </w:rPr>
          <w:delText>End Event (Escalation Event)</w:delText>
        </w:r>
        <w:r w:rsidDel="0058751D">
          <w:rPr>
            <w:szCs w:val="24"/>
            <w:lang w:val="en-US"/>
          </w:rPr>
          <w:delText xml:space="preserve"> :</w:delText>
        </w:r>
      </w:del>
    </w:p>
    <w:p w14:paraId="1DBE13AA" w14:textId="5531B8AA" w:rsidR="006D247B" w:rsidRPr="006D247B" w:rsidDel="0058751D" w:rsidRDefault="006D247B">
      <w:pPr>
        <w:pStyle w:val="Heading1"/>
        <w:numPr>
          <w:ilvl w:val="0"/>
          <w:numId w:val="0"/>
        </w:numPr>
        <w:spacing w:after="0"/>
        <w:jc w:val="both"/>
        <w:rPr>
          <w:del w:id="6308" w:author="arkat" w:date="2017-09-25T14:49:00Z"/>
          <w:szCs w:val="24"/>
          <w:lang w:val="en-US"/>
        </w:rPr>
        <w:pPrChange w:id="6309" w:author="arkat" w:date="2017-09-29T22:49:00Z">
          <w:pPr>
            <w:pStyle w:val="BodyText"/>
            <w:spacing w:after="0"/>
          </w:pPr>
        </w:pPrChange>
      </w:pPr>
      <w:del w:id="6310" w:author="arkat" w:date="2017-09-25T14:49:00Z">
        <w:r w:rsidRPr="00216B55" w:rsidDel="0058751D">
          <w:rPr>
            <w:szCs w:val="24"/>
          </w:rPr>
          <w:delText>End Event (Message Event)</w:delText>
        </w:r>
        <w:r w:rsidDel="0058751D">
          <w:rPr>
            <w:szCs w:val="24"/>
            <w:lang w:val="en-US"/>
          </w:rPr>
          <w:delText xml:space="preserve"> :</w:delText>
        </w:r>
      </w:del>
    </w:p>
    <w:p w14:paraId="2B1361A7" w14:textId="42F9A35B" w:rsidR="006D247B" w:rsidRPr="006D247B" w:rsidDel="0058751D" w:rsidRDefault="006D247B">
      <w:pPr>
        <w:pStyle w:val="Heading1"/>
        <w:numPr>
          <w:ilvl w:val="0"/>
          <w:numId w:val="0"/>
        </w:numPr>
        <w:spacing w:after="0"/>
        <w:jc w:val="both"/>
        <w:rPr>
          <w:del w:id="6311" w:author="arkat" w:date="2017-09-25T14:49:00Z"/>
          <w:szCs w:val="24"/>
          <w:lang w:val="en-US"/>
        </w:rPr>
        <w:pPrChange w:id="6312" w:author="arkat" w:date="2017-09-29T22:49:00Z">
          <w:pPr>
            <w:pStyle w:val="BodyText"/>
            <w:spacing w:after="0"/>
          </w:pPr>
        </w:pPrChange>
      </w:pPr>
      <w:del w:id="6313" w:author="arkat" w:date="2017-09-25T14:49:00Z">
        <w:r w:rsidRPr="00216B55" w:rsidDel="0058751D">
          <w:rPr>
            <w:szCs w:val="24"/>
          </w:rPr>
          <w:delText>End Event (Multiple Event)</w:delText>
        </w:r>
        <w:r w:rsidDel="0058751D">
          <w:rPr>
            <w:szCs w:val="24"/>
            <w:lang w:val="en-US"/>
          </w:rPr>
          <w:delText xml:space="preserve"> :</w:delText>
        </w:r>
      </w:del>
    </w:p>
    <w:p w14:paraId="7988CE84" w14:textId="1EAC6D34" w:rsidR="006D247B" w:rsidRPr="006D247B" w:rsidDel="0058751D" w:rsidRDefault="006D247B">
      <w:pPr>
        <w:pStyle w:val="Heading1"/>
        <w:numPr>
          <w:ilvl w:val="0"/>
          <w:numId w:val="0"/>
        </w:numPr>
        <w:spacing w:after="0"/>
        <w:jc w:val="both"/>
        <w:rPr>
          <w:del w:id="6314" w:author="arkat" w:date="2017-09-25T14:49:00Z"/>
          <w:szCs w:val="24"/>
          <w:lang w:val="en-US"/>
        </w:rPr>
        <w:pPrChange w:id="6315" w:author="arkat" w:date="2017-09-29T22:49:00Z">
          <w:pPr>
            <w:pStyle w:val="BodyText"/>
            <w:spacing w:after="0"/>
          </w:pPr>
        </w:pPrChange>
      </w:pPr>
      <w:del w:id="6316" w:author="arkat" w:date="2017-09-25T14:49:00Z">
        <w:r w:rsidRPr="00216B55" w:rsidDel="0058751D">
          <w:rPr>
            <w:szCs w:val="24"/>
          </w:rPr>
          <w:delText>End Event (Signal Event)</w:delText>
        </w:r>
        <w:r w:rsidDel="0058751D">
          <w:rPr>
            <w:szCs w:val="24"/>
            <w:lang w:val="en-US"/>
          </w:rPr>
          <w:delText xml:space="preserve"> :</w:delText>
        </w:r>
      </w:del>
    </w:p>
    <w:p w14:paraId="53FE7851" w14:textId="508C53D2" w:rsidR="006D247B" w:rsidRPr="006D247B" w:rsidDel="0058751D" w:rsidRDefault="006D247B">
      <w:pPr>
        <w:pStyle w:val="Heading1"/>
        <w:numPr>
          <w:ilvl w:val="0"/>
          <w:numId w:val="0"/>
        </w:numPr>
        <w:spacing w:after="0"/>
        <w:jc w:val="both"/>
        <w:rPr>
          <w:del w:id="6317" w:author="arkat" w:date="2017-09-25T14:49:00Z"/>
          <w:szCs w:val="24"/>
          <w:lang w:val="en-US"/>
        </w:rPr>
        <w:pPrChange w:id="6318" w:author="arkat" w:date="2017-09-29T22:49:00Z">
          <w:pPr>
            <w:pStyle w:val="BodyText"/>
            <w:spacing w:after="0"/>
          </w:pPr>
        </w:pPrChange>
      </w:pPr>
      <w:del w:id="6319" w:author="arkat" w:date="2017-09-25T14:49:00Z">
        <w:r w:rsidRPr="00216B55" w:rsidDel="0058751D">
          <w:rPr>
            <w:szCs w:val="24"/>
          </w:rPr>
          <w:delText>End Event (Terminate Event)</w:delText>
        </w:r>
        <w:r w:rsidDel="0058751D">
          <w:rPr>
            <w:szCs w:val="24"/>
            <w:lang w:val="en-US"/>
          </w:rPr>
          <w:delText>:</w:delText>
        </w:r>
      </w:del>
    </w:p>
    <w:p w14:paraId="092DA286" w14:textId="327873E2" w:rsidR="006D247B" w:rsidDel="0058751D" w:rsidRDefault="006D247B">
      <w:pPr>
        <w:pStyle w:val="Heading1"/>
        <w:numPr>
          <w:ilvl w:val="0"/>
          <w:numId w:val="0"/>
        </w:numPr>
        <w:spacing w:after="0"/>
        <w:jc w:val="both"/>
        <w:rPr>
          <w:del w:id="6320" w:author="arkat" w:date="2017-09-25T14:49:00Z"/>
          <w:color w:val="2B2B2B"/>
          <w:szCs w:val="24"/>
          <w:shd w:val="clear" w:color="auto" w:fill="FFFFFF"/>
        </w:rPr>
        <w:pPrChange w:id="6321" w:author="arkat" w:date="2017-09-29T22:49:00Z">
          <w:pPr>
            <w:pStyle w:val="BodyText"/>
            <w:spacing w:after="0"/>
          </w:pPr>
        </w:pPrChange>
      </w:pPr>
    </w:p>
    <w:p w14:paraId="54721466" w14:textId="45371070" w:rsidR="006D247B" w:rsidRPr="006D247B" w:rsidDel="0058751D" w:rsidRDefault="006D247B">
      <w:pPr>
        <w:pStyle w:val="Heading1"/>
        <w:numPr>
          <w:ilvl w:val="0"/>
          <w:numId w:val="0"/>
        </w:numPr>
        <w:spacing w:after="0"/>
        <w:jc w:val="both"/>
        <w:rPr>
          <w:del w:id="6322" w:author="arkat" w:date="2017-09-25T14:49:00Z"/>
          <w:color w:val="2B2B2B"/>
          <w:szCs w:val="24"/>
          <w:shd w:val="clear" w:color="auto" w:fill="FFFFFF"/>
          <w:lang w:val="en-US"/>
        </w:rPr>
        <w:pPrChange w:id="6323" w:author="arkat" w:date="2017-09-29T22:49:00Z">
          <w:pPr>
            <w:pStyle w:val="BodyText"/>
            <w:spacing w:after="0"/>
          </w:pPr>
        </w:pPrChange>
      </w:pPr>
      <w:del w:id="6324" w:author="arkat" w:date="2017-09-25T14:49:00Z">
        <w:r w:rsidRPr="006D247B" w:rsidDel="0058751D">
          <w:rPr>
            <w:b w:val="0"/>
            <w:color w:val="2B2B2B"/>
            <w:szCs w:val="24"/>
            <w:shd w:val="clear" w:color="auto" w:fill="FFFFFF"/>
            <w:lang w:val="en-US"/>
          </w:rPr>
          <w:delText>Task</w:delText>
        </w:r>
      </w:del>
    </w:p>
    <w:p w14:paraId="37856E8A" w14:textId="6C7E730C" w:rsidR="006D247B" w:rsidDel="0058751D" w:rsidRDefault="006D247B">
      <w:pPr>
        <w:pStyle w:val="Heading1"/>
        <w:numPr>
          <w:ilvl w:val="0"/>
          <w:numId w:val="0"/>
        </w:numPr>
        <w:spacing w:after="0"/>
        <w:jc w:val="both"/>
        <w:rPr>
          <w:del w:id="6325" w:author="arkat" w:date="2017-09-25T14:49:00Z"/>
          <w:lang w:val="en-US"/>
        </w:rPr>
        <w:pPrChange w:id="6326" w:author="arkat" w:date="2017-09-29T22:49:00Z">
          <w:pPr>
            <w:pStyle w:val="BodyText"/>
            <w:spacing w:after="0"/>
          </w:pPr>
        </w:pPrChange>
      </w:pPr>
    </w:p>
    <w:tbl>
      <w:tblPr>
        <w:tblStyle w:val="TableGrid"/>
        <w:tblW w:w="0" w:type="auto"/>
        <w:tblLook w:val="04A0" w:firstRow="1" w:lastRow="0" w:firstColumn="1" w:lastColumn="0" w:noHBand="0" w:noVBand="1"/>
      </w:tblPr>
      <w:tblGrid>
        <w:gridCol w:w="937"/>
        <w:gridCol w:w="868"/>
        <w:gridCol w:w="838"/>
        <w:gridCol w:w="887"/>
        <w:gridCol w:w="863"/>
        <w:gridCol w:w="868"/>
        <w:gridCol w:w="863"/>
        <w:gridCol w:w="887"/>
        <w:gridCol w:w="918"/>
      </w:tblGrid>
      <w:tr w:rsidR="006D247B" w:rsidDel="0058751D" w14:paraId="3B8F3EFE" w14:textId="5830630E" w:rsidTr="006D247B">
        <w:trPr>
          <w:del w:id="6327" w:author="arkat" w:date="2017-09-25T14:49:00Z"/>
        </w:trPr>
        <w:tc>
          <w:tcPr>
            <w:tcW w:w="1065" w:type="dxa"/>
          </w:tcPr>
          <w:p w14:paraId="36DFAF7F" w14:textId="7950092D" w:rsidR="006D247B" w:rsidDel="0058751D" w:rsidRDefault="006D247B">
            <w:pPr>
              <w:pStyle w:val="Heading1"/>
              <w:numPr>
                <w:ilvl w:val="0"/>
                <w:numId w:val="0"/>
              </w:numPr>
              <w:spacing w:after="0"/>
              <w:jc w:val="both"/>
              <w:rPr>
                <w:del w:id="6328" w:author="arkat" w:date="2017-09-25T14:49:00Z"/>
                <w:lang w:val="en-US"/>
              </w:rPr>
              <w:pPrChange w:id="6329" w:author="arkat" w:date="2017-09-29T22:49:00Z">
                <w:pPr>
                  <w:pStyle w:val="BodyText"/>
                  <w:spacing w:after="0"/>
                </w:pPr>
              </w:pPrChange>
            </w:pPr>
            <w:del w:id="6330" w:author="arkat" w:date="2017-09-25T14:49:00Z">
              <w:r w:rsidRPr="00A42612" w:rsidDel="0058751D">
                <w:rPr>
                  <w:noProof/>
                  <w:szCs w:val="24"/>
                  <w:lang w:val="en-US"/>
                  <w:rPrChange w:id="6331" w:author="Unknown">
                    <w:rPr>
                      <w:noProof/>
                      <w:lang w:val="en-US"/>
                    </w:rPr>
                  </w:rPrChange>
                </w:rPr>
                <w:drawing>
                  <wp:inline distT="0" distB="0" distL="0" distR="0" wp14:anchorId="29FB9896" wp14:editId="69930DCE">
                    <wp:extent cx="553512" cy="358411"/>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2278" cy="364087"/>
                            </a:xfrm>
                            <a:prstGeom prst="rect">
                              <a:avLst/>
                            </a:prstGeom>
                            <a:noFill/>
                            <a:ln>
                              <a:noFill/>
                            </a:ln>
                          </pic:spPr>
                        </pic:pic>
                      </a:graphicData>
                    </a:graphic>
                  </wp:inline>
                </w:drawing>
              </w:r>
            </w:del>
          </w:p>
        </w:tc>
        <w:tc>
          <w:tcPr>
            <w:tcW w:w="981" w:type="dxa"/>
          </w:tcPr>
          <w:p w14:paraId="3E5C74E7" w14:textId="689A0D10" w:rsidR="006D247B" w:rsidDel="0058751D" w:rsidRDefault="006D247B">
            <w:pPr>
              <w:pStyle w:val="Heading1"/>
              <w:numPr>
                <w:ilvl w:val="0"/>
                <w:numId w:val="0"/>
              </w:numPr>
              <w:spacing w:after="0"/>
              <w:jc w:val="both"/>
              <w:rPr>
                <w:del w:id="6332" w:author="arkat" w:date="2017-09-25T14:49:00Z"/>
                <w:lang w:val="en-US"/>
              </w:rPr>
              <w:pPrChange w:id="6333" w:author="arkat" w:date="2017-09-29T22:49:00Z">
                <w:pPr>
                  <w:pStyle w:val="BodyText"/>
                  <w:spacing w:after="0"/>
                </w:pPr>
              </w:pPrChange>
            </w:pPr>
            <w:del w:id="6334" w:author="arkat" w:date="2017-09-25T14:49:00Z">
              <w:r w:rsidRPr="00A42612" w:rsidDel="0058751D">
                <w:rPr>
                  <w:noProof/>
                  <w:szCs w:val="24"/>
                  <w:lang w:val="en-US"/>
                  <w:rPrChange w:id="6335" w:author="Unknown">
                    <w:rPr>
                      <w:noProof/>
                      <w:lang w:val="en-US"/>
                    </w:rPr>
                  </w:rPrChange>
                </w:rPr>
                <w:drawing>
                  <wp:inline distT="0" distB="0" distL="0" distR="0" wp14:anchorId="47D193DD" wp14:editId="49858AC7">
                    <wp:extent cx="499462" cy="32341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2071" cy="331578"/>
                            </a:xfrm>
                            <a:prstGeom prst="rect">
                              <a:avLst/>
                            </a:prstGeom>
                            <a:noFill/>
                            <a:ln>
                              <a:noFill/>
                            </a:ln>
                          </pic:spPr>
                        </pic:pic>
                      </a:graphicData>
                    </a:graphic>
                  </wp:inline>
                </w:drawing>
              </w:r>
            </w:del>
          </w:p>
        </w:tc>
        <w:tc>
          <w:tcPr>
            <w:tcW w:w="946" w:type="dxa"/>
          </w:tcPr>
          <w:p w14:paraId="7BFD8C9E" w14:textId="4B1C69F1" w:rsidR="006D247B" w:rsidDel="0058751D" w:rsidRDefault="006D247B">
            <w:pPr>
              <w:pStyle w:val="Heading1"/>
              <w:numPr>
                <w:ilvl w:val="0"/>
                <w:numId w:val="0"/>
              </w:numPr>
              <w:spacing w:after="0"/>
              <w:jc w:val="both"/>
              <w:rPr>
                <w:del w:id="6336" w:author="arkat" w:date="2017-09-25T14:49:00Z"/>
                <w:lang w:val="en-US"/>
              </w:rPr>
              <w:pPrChange w:id="6337" w:author="arkat" w:date="2017-09-29T22:49:00Z">
                <w:pPr>
                  <w:pStyle w:val="BodyText"/>
                  <w:spacing w:after="0"/>
                </w:pPr>
              </w:pPrChange>
            </w:pPr>
            <w:del w:id="6338" w:author="arkat" w:date="2017-09-25T14:49:00Z">
              <w:r w:rsidRPr="00A42612" w:rsidDel="0058751D">
                <w:rPr>
                  <w:noProof/>
                  <w:szCs w:val="24"/>
                  <w:lang w:val="en-US"/>
                  <w:rPrChange w:id="6339" w:author="Unknown">
                    <w:rPr>
                      <w:noProof/>
                      <w:lang w:val="en-US"/>
                    </w:rPr>
                  </w:rPrChange>
                </w:rPr>
                <w:drawing>
                  <wp:inline distT="0" distB="0" distL="0" distR="0" wp14:anchorId="0175B76B" wp14:editId="2329C033">
                    <wp:extent cx="468726" cy="299453"/>
                    <wp:effectExtent l="0" t="0" r="762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1373" cy="307533"/>
                            </a:xfrm>
                            <a:prstGeom prst="rect">
                              <a:avLst/>
                            </a:prstGeom>
                            <a:noFill/>
                            <a:ln>
                              <a:noFill/>
                            </a:ln>
                          </pic:spPr>
                        </pic:pic>
                      </a:graphicData>
                    </a:graphic>
                  </wp:inline>
                </w:drawing>
              </w:r>
            </w:del>
          </w:p>
        </w:tc>
        <w:tc>
          <w:tcPr>
            <w:tcW w:w="1005" w:type="dxa"/>
          </w:tcPr>
          <w:p w14:paraId="49088D46" w14:textId="27D7AEA8" w:rsidR="006D247B" w:rsidDel="0058751D" w:rsidRDefault="006D247B">
            <w:pPr>
              <w:pStyle w:val="Heading1"/>
              <w:numPr>
                <w:ilvl w:val="0"/>
                <w:numId w:val="0"/>
              </w:numPr>
              <w:spacing w:after="0"/>
              <w:jc w:val="both"/>
              <w:rPr>
                <w:del w:id="6340" w:author="arkat" w:date="2017-09-25T14:49:00Z"/>
                <w:lang w:val="en-US"/>
              </w:rPr>
              <w:pPrChange w:id="6341" w:author="arkat" w:date="2017-09-29T22:49:00Z">
                <w:pPr>
                  <w:pStyle w:val="BodyText"/>
                  <w:spacing w:after="0"/>
                </w:pPr>
              </w:pPrChange>
            </w:pPr>
            <w:del w:id="6342" w:author="arkat" w:date="2017-09-25T14:49:00Z">
              <w:r w:rsidRPr="00A42612" w:rsidDel="0058751D">
                <w:rPr>
                  <w:noProof/>
                  <w:szCs w:val="24"/>
                  <w:lang w:val="en-US"/>
                  <w:rPrChange w:id="6343" w:author="Unknown">
                    <w:rPr>
                      <w:noProof/>
                      <w:lang w:val="en-US"/>
                    </w:rPr>
                  </w:rPrChange>
                </w:rPr>
                <w:drawing>
                  <wp:inline distT="0" distB="0" distL="0" distR="0" wp14:anchorId="2A0D808C" wp14:editId="13BF1815">
                    <wp:extent cx="507146" cy="3256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2400" cy="335460"/>
                            </a:xfrm>
                            <a:prstGeom prst="rect">
                              <a:avLst/>
                            </a:prstGeom>
                            <a:noFill/>
                            <a:ln>
                              <a:noFill/>
                            </a:ln>
                          </pic:spPr>
                        </pic:pic>
                      </a:graphicData>
                    </a:graphic>
                  </wp:inline>
                </w:drawing>
              </w:r>
            </w:del>
          </w:p>
        </w:tc>
        <w:tc>
          <w:tcPr>
            <w:tcW w:w="975" w:type="dxa"/>
          </w:tcPr>
          <w:p w14:paraId="68208447" w14:textId="7C24BCBE" w:rsidR="006D247B" w:rsidDel="0058751D" w:rsidRDefault="006D247B">
            <w:pPr>
              <w:pStyle w:val="Heading1"/>
              <w:numPr>
                <w:ilvl w:val="0"/>
                <w:numId w:val="0"/>
              </w:numPr>
              <w:spacing w:after="0"/>
              <w:jc w:val="both"/>
              <w:rPr>
                <w:del w:id="6344" w:author="arkat" w:date="2017-09-25T14:49:00Z"/>
                <w:lang w:val="en-US"/>
              </w:rPr>
              <w:pPrChange w:id="6345" w:author="arkat" w:date="2017-09-29T22:49:00Z">
                <w:pPr>
                  <w:pStyle w:val="BodyText"/>
                  <w:spacing w:after="0"/>
                </w:pPr>
              </w:pPrChange>
            </w:pPr>
            <w:del w:id="6346" w:author="arkat" w:date="2017-09-25T14:49:00Z">
              <w:r w:rsidRPr="00A42612" w:rsidDel="0058751D">
                <w:rPr>
                  <w:noProof/>
                  <w:szCs w:val="24"/>
                  <w:lang w:val="en-US"/>
                  <w:rPrChange w:id="6347" w:author="Unknown">
                    <w:rPr>
                      <w:noProof/>
                      <w:lang w:val="en-US"/>
                    </w:rPr>
                  </w:rPrChange>
                </w:rPr>
                <w:drawing>
                  <wp:inline distT="0" distB="0" distL="0" distR="0" wp14:anchorId="2BE1C355" wp14:editId="250B8FE8">
                    <wp:extent cx="491490" cy="313996"/>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6271" cy="323439"/>
                            </a:xfrm>
                            <a:prstGeom prst="rect">
                              <a:avLst/>
                            </a:prstGeom>
                            <a:noFill/>
                            <a:ln>
                              <a:noFill/>
                            </a:ln>
                          </pic:spPr>
                        </pic:pic>
                      </a:graphicData>
                    </a:graphic>
                  </wp:inline>
                </w:drawing>
              </w:r>
            </w:del>
          </w:p>
        </w:tc>
        <w:tc>
          <w:tcPr>
            <w:tcW w:w="981" w:type="dxa"/>
          </w:tcPr>
          <w:p w14:paraId="427F8D6E" w14:textId="241744FD" w:rsidR="006D247B" w:rsidDel="0058751D" w:rsidRDefault="006D247B">
            <w:pPr>
              <w:pStyle w:val="Heading1"/>
              <w:numPr>
                <w:ilvl w:val="0"/>
                <w:numId w:val="0"/>
              </w:numPr>
              <w:spacing w:after="0"/>
              <w:jc w:val="both"/>
              <w:rPr>
                <w:del w:id="6348" w:author="arkat" w:date="2017-09-25T14:49:00Z"/>
                <w:lang w:val="en-US"/>
              </w:rPr>
              <w:pPrChange w:id="6349" w:author="arkat" w:date="2017-09-29T22:49:00Z">
                <w:pPr>
                  <w:pStyle w:val="BodyText"/>
                  <w:spacing w:after="0"/>
                </w:pPr>
              </w:pPrChange>
            </w:pPr>
            <w:del w:id="6350" w:author="arkat" w:date="2017-09-25T14:49:00Z">
              <w:r w:rsidRPr="00A42612" w:rsidDel="0058751D">
                <w:rPr>
                  <w:noProof/>
                  <w:szCs w:val="24"/>
                  <w:lang w:val="en-US"/>
                  <w:rPrChange w:id="6351" w:author="Unknown">
                    <w:rPr>
                      <w:noProof/>
                      <w:lang w:val="en-US"/>
                    </w:rPr>
                  </w:rPrChange>
                </w:rPr>
                <w:drawing>
                  <wp:inline distT="0" distB="0" distL="0" distR="0" wp14:anchorId="196D84E1" wp14:editId="479C8C8D">
                    <wp:extent cx="499110" cy="318865"/>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9065" cy="331614"/>
                            </a:xfrm>
                            <a:prstGeom prst="rect">
                              <a:avLst/>
                            </a:prstGeom>
                            <a:noFill/>
                            <a:ln>
                              <a:noFill/>
                            </a:ln>
                          </pic:spPr>
                        </pic:pic>
                      </a:graphicData>
                    </a:graphic>
                  </wp:inline>
                </w:drawing>
              </w:r>
            </w:del>
          </w:p>
        </w:tc>
        <w:tc>
          <w:tcPr>
            <w:tcW w:w="975" w:type="dxa"/>
          </w:tcPr>
          <w:p w14:paraId="3261958B" w14:textId="229086DC" w:rsidR="006D247B" w:rsidDel="0058751D" w:rsidRDefault="006D247B">
            <w:pPr>
              <w:pStyle w:val="Heading1"/>
              <w:numPr>
                <w:ilvl w:val="0"/>
                <w:numId w:val="0"/>
              </w:numPr>
              <w:spacing w:after="0"/>
              <w:jc w:val="both"/>
              <w:rPr>
                <w:del w:id="6352" w:author="arkat" w:date="2017-09-25T14:49:00Z"/>
                <w:lang w:val="en-US"/>
              </w:rPr>
              <w:pPrChange w:id="6353" w:author="arkat" w:date="2017-09-29T22:49:00Z">
                <w:pPr>
                  <w:pStyle w:val="BodyText"/>
                  <w:spacing w:after="0"/>
                </w:pPr>
              </w:pPrChange>
            </w:pPr>
            <w:del w:id="6354" w:author="arkat" w:date="2017-09-25T14:49:00Z">
              <w:r w:rsidRPr="00A42612" w:rsidDel="0058751D">
                <w:rPr>
                  <w:noProof/>
                  <w:szCs w:val="24"/>
                  <w:lang w:val="en-US"/>
                  <w:rPrChange w:id="6355" w:author="Unknown">
                    <w:rPr>
                      <w:noProof/>
                      <w:lang w:val="en-US"/>
                    </w:rPr>
                  </w:rPrChange>
                </w:rPr>
                <w:drawing>
                  <wp:inline distT="0" distB="0" distL="0" distR="0" wp14:anchorId="25AA9DEE" wp14:editId="5BC8CBD2">
                    <wp:extent cx="491490" cy="31399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3996" cy="321987"/>
                            </a:xfrm>
                            <a:prstGeom prst="rect">
                              <a:avLst/>
                            </a:prstGeom>
                            <a:noFill/>
                            <a:ln>
                              <a:noFill/>
                            </a:ln>
                          </pic:spPr>
                        </pic:pic>
                      </a:graphicData>
                    </a:graphic>
                  </wp:inline>
                </w:drawing>
              </w:r>
            </w:del>
          </w:p>
        </w:tc>
        <w:tc>
          <w:tcPr>
            <w:tcW w:w="1005" w:type="dxa"/>
          </w:tcPr>
          <w:p w14:paraId="64B2D481" w14:textId="78A6ED58" w:rsidR="006D247B" w:rsidDel="0058751D" w:rsidRDefault="006D247B">
            <w:pPr>
              <w:pStyle w:val="Heading1"/>
              <w:numPr>
                <w:ilvl w:val="0"/>
                <w:numId w:val="0"/>
              </w:numPr>
              <w:spacing w:after="0"/>
              <w:jc w:val="both"/>
              <w:rPr>
                <w:del w:id="6356" w:author="arkat" w:date="2017-09-25T14:49:00Z"/>
                <w:lang w:val="en-US"/>
              </w:rPr>
              <w:pPrChange w:id="6357" w:author="arkat" w:date="2017-09-29T22:49:00Z">
                <w:pPr>
                  <w:pStyle w:val="BodyText"/>
                  <w:spacing w:after="0"/>
                </w:pPr>
              </w:pPrChange>
            </w:pPr>
            <w:del w:id="6358" w:author="arkat" w:date="2017-09-25T14:49:00Z">
              <w:r w:rsidRPr="00A42612" w:rsidDel="0058751D">
                <w:rPr>
                  <w:noProof/>
                  <w:szCs w:val="24"/>
                  <w:lang w:val="en-US"/>
                  <w:rPrChange w:id="6359" w:author="Unknown">
                    <w:rPr>
                      <w:noProof/>
                      <w:lang w:val="en-US"/>
                    </w:rPr>
                  </w:rPrChange>
                </w:rPr>
                <w:drawing>
                  <wp:inline distT="0" distB="0" distL="0" distR="0" wp14:anchorId="1C70AACB" wp14:editId="414025E2">
                    <wp:extent cx="507216" cy="333358"/>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5914" cy="339075"/>
                            </a:xfrm>
                            <a:prstGeom prst="rect">
                              <a:avLst/>
                            </a:prstGeom>
                            <a:noFill/>
                            <a:ln>
                              <a:noFill/>
                            </a:ln>
                          </pic:spPr>
                        </pic:pic>
                      </a:graphicData>
                    </a:graphic>
                  </wp:inline>
                </w:drawing>
              </w:r>
            </w:del>
          </w:p>
        </w:tc>
        <w:tc>
          <w:tcPr>
            <w:tcW w:w="222" w:type="dxa"/>
          </w:tcPr>
          <w:p w14:paraId="486349A1" w14:textId="087C89DE" w:rsidR="006D247B" w:rsidRPr="00216B55" w:rsidDel="0058751D" w:rsidRDefault="006D247B">
            <w:pPr>
              <w:pStyle w:val="Heading1"/>
              <w:numPr>
                <w:ilvl w:val="0"/>
                <w:numId w:val="0"/>
              </w:numPr>
              <w:spacing w:after="0"/>
              <w:jc w:val="both"/>
              <w:rPr>
                <w:del w:id="6360" w:author="arkat" w:date="2017-09-25T14:49:00Z"/>
                <w:noProof/>
                <w:szCs w:val="24"/>
                <w:lang w:val="en-US"/>
              </w:rPr>
              <w:pPrChange w:id="6361" w:author="arkat" w:date="2017-09-29T22:49:00Z">
                <w:pPr>
                  <w:pStyle w:val="BodyText"/>
                  <w:spacing w:after="0"/>
                </w:pPr>
              </w:pPrChange>
            </w:pPr>
            <w:del w:id="6362" w:author="arkat" w:date="2017-09-25T14:49:00Z">
              <w:r w:rsidRPr="00A42612" w:rsidDel="0058751D">
                <w:rPr>
                  <w:noProof/>
                  <w:szCs w:val="24"/>
                  <w:lang w:val="en-US"/>
                  <w:rPrChange w:id="6363" w:author="Unknown">
                    <w:rPr>
                      <w:noProof/>
                      <w:lang w:val="en-US"/>
                    </w:rPr>
                  </w:rPrChange>
                </w:rPr>
                <w:drawing>
                  <wp:inline distT="0" distB="0" distL="0" distR="0" wp14:anchorId="5B242C04" wp14:editId="54FA2CD6">
                    <wp:extent cx="537952" cy="35355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3421" cy="357152"/>
                            </a:xfrm>
                            <a:prstGeom prst="rect">
                              <a:avLst/>
                            </a:prstGeom>
                            <a:noFill/>
                            <a:ln>
                              <a:noFill/>
                            </a:ln>
                          </pic:spPr>
                        </pic:pic>
                      </a:graphicData>
                    </a:graphic>
                  </wp:inline>
                </w:drawing>
              </w:r>
            </w:del>
          </w:p>
        </w:tc>
      </w:tr>
    </w:tbl>
    <w:p w14:paraId="18729886" w14:textId="5354F769" w:rsidR="006D247B" w:rsidDel="0058751D" w:rsidRDefault="006D247B">
      <w:pPr>
        <w:pStyle w:val="Heading1"/>
        <w:numPr>
          <w:ilvl w:val="0"/>
          <w:numId w:val="0"/>
        </w:numPr>
        <w:spacing w:after="0"/>
        <w:jc w:val="both"/>
        <w:rPr>
          <w:del w:id="6364" w:author="arkat" w:date="2017-09-25T14:49:00Z"/>
          <w:lang w:val="en-US"/>
        </w:rPr>
        <w:pPrChange w:id="6365" w:author="arkat" w:date="2017-09-29T22:49:00Z">
          <w:pPr>
            <w:pStyle w:val="BodyText"/>
            <w:spacing w:after="0"/>
          </w:pPr>
        </w:pPrChange>
      </w:pPr>
    </w:p>
    <w:p w14:paraId="78B5B5DD" w14:textId="2689A547" w:rsidR="006D247B" w:rsidDel="0058751D" w:rsidRDefault="006D247B">
      <w:pPr>
        <w:pStyle w:val="Heading1"/>
        <w:numPr>
          <w:ilvl w:val="0"/>
          <w:numId w:val="0"/>
        </w:numPr>
        <w:spacing w:after="0"/>
        <w:jc w:val="both"/>
        <w:rPr>
          <w:del w:id="6366" w:author="arkat" w:date="2017-09-25T14:49:00Z"/>
          <w:szCs w:val="24"/>
        </w:rPr>
        <w:pPrChange w:id="6367" w:author="arkat" w:date="2017-09-29T22:49:00Z">
          <w:pPr>
            <w:pStyle w:val="BodyText"/>
            <w:spacing w:after="0"/>
          </w:pPr>
        </w:pPrChange>
      </w:pPr>
      <w:del w:id="6368" w:author="arkat" w:date="2017-09-25T14:49:00Z">
        <w:r w:rsidRPr="00216B55" w:rsidDel="0058751D">
          <w:rPr>
            <w:szCs w:val="24"/>
          </w:rPr>
          <w:delText>Abstrak Task</w:delText>
        </w:r>
      </w:del>
    </w:p>
    <w:p w14:paraId="15E7ED4D" w14:textId="67FFF279" w:rsidR="006D247B" w:rsidDel="0058751D" w:rsidRDefault="006D247B">
      <w:pPr>
        <w:pStyle w:val="Heading1"/>
        <w:numPr>
          <w:ilvl w:val="0"/>
          <w:numId w:val="0"/>
        </w:numPr>
        <w:spacing w:after="0"/>
        <w:jc w:val="both"/>
        <w:rPr>
          <w:del w:id="6369" w:author="arkat" w:date="2017-09-25T14:49:00Z"/>
          <w:szCs w:val="24"/>
        </w:rPr>
        <w:pPrChange w:id="6370" w:author="arkat" w:date="2017-09-29T22:49:00Z">
          <w:pPr>
            <w:pStyle w:val="BodyText"/>
            <w:spacing w:after="0"/>
          </w:pPr>
        </w:pPrChange>
      </w:pPr>
      <w:del w:id="6371" w:author="arkat" w:date="2017-09-25T14:49:00Z">
        <w:r w:rsidRPr="00216B55" w:rsidDel="0058751D">
          <w:rPr>
            <w:szCs w:val="24"/>
          </w:rPr>
          <w:delText>Business Rule Task</w:delText>
        </w:r>
      </w:del>
    </w:p>
    <w:p w14:paraId="71EF4D45" w14:textId="3F32DC65" w:rsidR="006D247B" w:rsidDel="0058751D" w:rsidRDefault="006D247B">
      <w:pPr>
        <w:pStyle w:val="Heading1"/>
        <w:numPr>
          <w:ilvl w:val="0"/>
          <w:numId w:val="0"/>
        </w:numPr>
        <w:spacing w:after="0"/>
        <w:jc w:val="both"/>
        <w:rPr>
          <w:del w:id="6372" w:author="arkat" w:date="2017-09-25T14:49:00Z"/>
          <w:szCs w:val="24"/>
        </w:rPr>
        <w:pPrChange w:id="6373" w:author="arkat" w:date="2017-09-29T22:49:00Z">
          <w:pPr>
            <w:pStyle w:val="BodyText"/>
            <w:spacing w:after="0"/>
          </w:pPr>
        </w:pPrChange>
      </w:pPr>
      <w:del w:id="6374" w:author="arkat" w:date="2017-09-25T14:49:00Z">
        <w:r w:rsidRPr="00216B55" w:rsidDel="0058751D">
          <w:rPr>
            <w:szCs w:val="24"/>
          </w:rPr>
          <w:delText>Manual Task</w:delText>
        </w:r>
      </w:del>
    </w:p>
    <w:p w14:paraId="08BA1D97" w14:textId="6BEEB0FD" w:rsidR="006D247B" w:rsidDel="0058751D" w:rsidRDefault="006D247B">
      <w:pPr>
        <w:pStyle w:val="Heading1"/>
        <w:numPr>
          <w:ilvl w:val="0"/>
          <w:numId w:val="0"/>
        </w:numPr>
        <w:spacing w:after="0"/>
        <w:jc w:val="both"/>
        <w:rPr>
          <w:del w:id="6375" w:author="arkat" w:date="2017-09-25T14:49:00Z"/>
          <w:szCs w:val="24"/>
        </w:rPr>
        <w:pPrChange w:id="6376" w:author="arkat" w:date="2017-09-29T22:49:00Z">
          <w:pPr>
            <w:pStyle w:val="BodyText"/>
            <w:spacing w:after="0"/>
          </w:pPr>
        </w:pPrChange>
      </w:pPr>
      <w:del w:id="6377" w:author="arkat" w:date="2017-09-25T14:49:00Z">
        <w:r w:rsidRPr="00216B55" w:rsidDel="0058751D">
          <w:rPr>
            <w:szCs w:val="24"/>
          </w:rPr>
          <w:delText>Receive Task</w:delText>
        </w:r>
      </w:del>
    </w:p>
    <w:p w14:paraId="714D4887" w14:textId="4F657625" w:rsidR="006D247B" w:rsidDel="0058751D" w:rsidRDefault="006D247B">
      <w:pPr>
        <w:pStyle w:val="Heading1"/>
        <w:numPr>
          <w:ilvl w:val="0"/>
          <w:numId w:val="0"/>
        </w:numPr>
        <w:spacing w:after="0"/>
        <w:jc w:val="both"/>
        <w:rPr>
          <w:del w:id="6378" w:author="arkat" w:date="2017-09-25T14:49:00Z"/>
          <w:szCs w:val="24"/>
        </w:rPr>
        <w:pPrChange w:id="6379" w:author="arkat" w:date="2017-09-29T22:49:00Z">
          <w:pPr>
            <w:pStyle w:val="BodyText"/>
            <w:spacing w:after="0"/>
          </w:pPr>
        </w:pPrChange>
      </w:pPr>
      <w:del w:id="6380" w:author="arkat" w:date="2017-09-25T14:49:00Z">
        <w:r w:rsidRPr="00216B55" w:rsidDel="0058751D">
          <w:rPr>
            <w:szCs w:val="24"/>
          </w:rPr>
          <w:delText>Script Task</w:delText>
        </w:r>
      </w:del>
    </w:p>
    <w:p w14:paraId="12E0A0DC" w14:textId="784EE780" w:rsidR="006D247B" w:rsidDel="0058751D" w:rsidRDefault="006D247B">
      <w:pPr>
        <w:pStyle w:val="Heading1"/>
        <w:numPr>
          <w:ilvl w:val="0"/>
          <w:numId w:val="0"/>
        </w:numPr>
        <w:spacing w:after="0"/>
        <w:jc w:val="both"/>
        <w:rPr>
          <w:del w:id="6381" w:author="arkat" w:date="2017-09-25T14:49:00Z"/>
          <w:szCs w:val="24"/>
        </w:rPr>
        <w:pPrChange w:id="6382" w:author="arkat" w:date="2017-09-29T22:49:00Z">
          <w:pPr>
            <w:pStyle w:val="BodyText"/>
            <w:spacing w:after="0"/>
          </w:pPr>
        </w:pPrChange>
      </w:pPr>
      <w:del w:id="6383" w:author="arkat" w:date="2017-09-25T14:49:00Z">
        <w:r w:rsidRPr="00216B55" w:rsidDel="0058751D">
          <w:rPr>
            <w:szCs w:val="24"/>
          </w:rPr>
          <w:delText>Send Task</w:delText>
        </w:r>
      </w:del>
    </w:p>
    <w:p w14:paraId="4772E655" w14:textId="4C2DD703" w:rsidR="006D247B" w:rsidDel="0058751D" w:rsidRDefault="006D247B">
      <w:pPr>
        <w:pStyle w:val="Heading1"/>
        <w:numPr>
          <w:ilvl w:val="0"/>
          <w:numId w:val="0"/>
        </w:numPr>
        <w:spacing w:after="0"/>
        <w:jc w:val="both"/>
        <w:rPr>
          <w:del w:id="6384" w:author="arkat" w:date="2017-09-25T14:49:00Z"/>
          <w:szCs w:val="24"/>
        </w:rPr>
        <w:pPrChange w:id="6385" w:author="arkat" w:date="2017-09-29T22:49:00Z">
          <w:pPr>
            <w:pStyle w:val="BodyText"/>
            <w:spacing w:after="0"/>
          </w:pPr>
        </w:pPrChange>
      </w:pPr>
      <w:del w:id="6386" w:author="arkat" w:date="2017-09-25T14:49:00Z">
        <w:r w:rsidRPr="00216B55" w:rsidDel="0058751D">
          <w:rPr>
            <w:szCs w:val="24"/>
          </w:rPr>
          <w:delText>Service Task</w:delText>
        </w:r>
      </w:del>
    </w:p>
    <w:p w14:paraId="0B5C6619" w14:textId="780612A4" w:rsidR="006D247B" w:rsidDel="0058751D" w:rsidRDefault="006D247B">
      <w:pPr>
        <w:pStyle w:val="Heading1"/>
        <w:numPr>
          <w:ilvl w:val="0"/>
          <w:numId w:val="0"/>
        </w:numPr>
        <w:spacing w:after="0"/>
        <w:jc w:val="both"/>
        <w:rPr>
          <w:del w:id="6387" w:author="arkat" w:date="2017-09-25T14:49:00Z"/>
          <w:szCs w:val="24"/>
        </w:rPr>
        <w:pPrChange w:id="6388" w:author="arkat" w:date="2017-09-29T22:49:00Z">
          <w:pPr>
            <w:pStyle w:val="BodyText"/>
            <w:spacing w:after="0"/>
          </w:pPr>
        </w:pPrChange>
      </w:pPr>
      <w:del w:id="6389" w:author="arkat" w:date="2017-09-25T14:49:00Z">
        <w:r w:rsidRPr="00216B55" w:rsidDel="0058751D">
          <w:rPr>
            <w:szCs w:val="24"/>
          </w:rPr>
          <w:delText>User Task</w:delText>
        </w:r>
      </w:del>
    </w:p>
    <w:p w14:paraId="449EA500" w14:textId="2F195134" w:rsidR="006D247B" w:rsidDel="0058751D" w:rsidRDefault="006D247B">
      <w:pPr>
        <w:pStyle w:val="Heading1"/>
        <w:numPr>
          <w:ilvl w:val="0"/>
          <w:numId w:val="0"/>
        </w:numPr>
        <w:spacing w:after="0"/>
        <w:jc w:val="both"/>
        <w:rPr>
          <w:del w:id="6390" w:author="arkat" w:date="2017-09-25T14:49:00Z"/>
          <w:szCs w:val="24"/>
        </w:rPr>
        <w:pPrChange w:id="6391" w:author="arkat" w:date="2017-09-29T22:49:00Z">
          <w:pPr>
            <w:pStyle w:val="BodyText"/>
            <w:spacing w:after="0"/>
          </w:pPr>
        </w:pPrChange>
      </w:pPr>
      <w:del w:id="6392" w:author="arkat" w:date="2017-09-25T14:49:00Z">
        <w:r w:rsidRPr="00216B55" w:rsidDel="0058751D">
          <w:rPr>
            <w:szCs w:val="24"/>
          </w:rPr>
          <w:delText>Call Activity</w:delText>
        </w:r>
      </w:del>
    </w:p>
    <w:p w14:paraId="49564178" w14:textId="794D0A29" w:rsidR="006D247B" w:rsidDel="0058751D" w:rsidRDefault="006D247B">
      <w:pPr>
        <w:pStyle w:val="Heading1"/>
        <w:numPr>
          <w:ilvl w:val="0"/>
          <w:numId w:val="0"/>
        </w:numPr>
        <w:spacing w:after="0"/>
        <w:jc w:val="both"/>
        <w:rPr>
          <w:del w:id="6393" w:author="arkat" w:date="2017-09-25T14:49:00Z"/>
          <w:lang w:val="en-US"/>
        </w:rPr>
        <w:pPrChange w:id="6394" w:author="arkat" w:date="2017-09-29T22:49:00Z">
          <w:pPr>
            <w:pStyle w:val="BodyText"/>
            <w:spacing w:after="0"/>
          </w:pPr>
        </w:pPrChange>
      </w:pPr>
    </w:p>
    <w:p w14:paraId="732F031C" w14:textId="592BC0D1" w:rsidR="006D247B" w:rsidDel="0058751D" w:rsidRDefault="006D247B">
      <w:pPr>
        <w:pStyle w:val="Heading1"/>
        <w:numPr>
          <w:ilvl w:val="0"/>
          <w:numId w:val="0"/>
        </w:numPr>
        <w:spacing w:after="0"/>
        <w:jc w:val="both"/>
        <w:rPr>
          <w:del w:id="6395" w:author="arkat" w:date="2017-09-25T14:49:00Z"/>
          <w:color w:val="2B2B2B"/>
          <w:szCs w:val="24"/>
          <w:shd w:val="clear" w:color="auto" w:fill="FFFFFF"/>
          <w:lang w:val="en-US"/>
        </w:rPr>
        <w:pPrChange w:id="6396" w:author="arkat" w:date="2017-09-29T22:49:00Z">
          <w:pPr>
            <w:pStyle w:val="BodyText"/>
            <w:spacing w:after="0"/>
          </w:pPr>
        </w:pPrChange>
      </w:pPr>
      <w:del w:id="6397" w:author="arkat" w:date="2017-09-25T14:49:00Z">
        <w:r w:rsidRPr="006D247B" w:rsidDel="0058751D">
          <w:rPr>
            <w:b w:val="0"/>
            <w:color w:val="2B2B2B"/>
            <w:szCs w:val="24"/>
            <w:shd w:val="clear" w:color="auto" w:fill="FFFFFF"/>
            <w:lang w:val="en-US"/>
          </w:rPr>
          <w:delText>Data Object</w:delText>
        </w:r>
      </w:del>
    </w:p>
    <w:tbl>
      <w:tblPr>
        <w:tblStyle w:val="TableGrid"/>
        <w:tblW w:w="0" w:type="auto"/>
        <w:jc w:val="center"/>
        <w:tblLook w:val="04A0" w:firstRow="1" w:lastRow="0" w:firstColumn="1" w:lastColumn="0" w:noHBand="0" w:noVBand="1"/>
      </w:tblPr>
      <w:tblGrid>
        <w:gridCol w:w="821"/>
      </w:tblGrid>
      <w:tr w:rsidR="006D247B" w:rsidDel="0058751D" w14:paraId="42E98E07" w14:textId="629D1CB1" w:rsidTr="006D247B">
        <w:trPr>
          <w:jc w:val="center"/>
          <w:del w:id="6398" w:author="arkat" w:date="2017-09-25T14:49:00Z"/>
        </w:trPr>
        <w:tc>
          <w:tcPr>
            <w:tcW w:w="0" w:type="auto"/>
          </w:tcPr>
          <w:p w14:paraId="6A6BC175" w14:textId="181376FE" w:rsidR="006D247B" w:rsidDel="0058751D" w:rsidRDefault="006D247B">
            <w:pPr>
              <w:pStyle w:val="Heading1"/>
              <w:numPr>
                <w:ilvl w:val="0"/>
                <w:numId w:val="0"/>
              </w:numPr>
              <w:spacing w:after="0"/>
              <w:jc w:val="both"/>
              <w:rPr>
                <w:del w:id="6399" w:author="arkat" w:date="2017-09-25T14:49:00Z"/>
                <w:color w:val="2B2B2B"/>
                <w:szCs w:val="24"/>
                <w:shd w:val="clear" w:color="auto" w:fill="FFFFFF"/>
                <w:lang w:val="en-US"/>
              </w:rPr>
              <w:pPrChange w:id="6400" w:author="arkat" w:date="2017-09-29T22:49:00Z">
                <w:pPr>
                  <w:pStyle w:val="BodyText"/>
                  <w:spacing w:after="0"/>
                </w:pPr>
              </w:pPrChange>
            </w:pPr>
            <w:del w:id="6401" w:author="arkat" w:date="2017-09-25T14:49:00Z">
              <w:r w:rsidRPr="00A42612" w:rsidDel="0058751D">
                <w:rPr>
                  <w:noProof/>
                  <w:szCs w:val="24"/>
                  <w:lang w:val="en-US"/>
                  <w:rPrChange w:id="6402" w:author="Unknown">
                    <w:rPr>
                      <w:noProof/>
                      <w:lang w:val="en-US"/>
                    </w:rPr>
                  </w:rPrChange>
                </w:rPr>
                <w:drawing>
                  <wp:inline distT="0" distB="0" distL="0" distR="0" wp14:anchorId="21642C8E" wp14:editId="1C96F080">
                    <wp:extent cx="384201" cy="481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064" cy="487802"/>
                            </a:xfrm>
                            <a:prstGeom prst="rect">
                              <a:avLst/>
                            </a:prstGeom>
                            <a:noFill/>
                            <a:ln>
                              <a:noFill/>
                            </a:ln>
                          </pic:spPr>
                        </pic:pic>
                      </a:graphicData>
                    </a:graphic>
                  </wp:inline>
                </w:drawing>
              </w:r>
            </w:del>
          </w:p>
        </w:tc>
      </w:tr>
    </w:tbl>
    <w:p w14:paraId="44B204A6" w14:textId="2466FC0C" w:rsidR="006D247B" w:rsidDel="0058751D" w:rsidRDefault="006D247B">
      <w:pPr>
        <w:pStyle w:val="Heading1"/>
        <w:numPr>
          <w:ilvl w:val="0"/>
          <w:numId w:val="0"/>
        </w:numPr>
        <w:spacing w:after="0"/>
        <w:jc w:val="both"/>
        <w:rPr>
          <w:del w:id="6403" w:author="arkat" w:date="2017-09-25T14:49:00Z"/>
          <w:szCs w:val="24"/>
        </w:rPr>
        <w:pPrChange w:id="6404" w:author="arkat" w:date="2017-09-29T22:49:00Z">
          <w:pPr>
            <w:pStyle w:val="BodyText"/>
            <w:spacing w:after="0"/>
          </w:pPr>
        </w:pPrChange>
      </w:pPr>
      <w:del w:id="6405" w:author="arkat" w:date="2017-09-25T14:49:00Z">
        <w:r w:rsidRPr="00216B55" w:rsidDel="0058751D">
          <w:rPr>
            <w:szCs w:val="24"/>
          </w:rPr>
          <w:delText>Data Object</w:delText>
        </w:r>
      </w:del>
    </w:p>
    <w:p w14:paraId="101C172E" w14:textId="3A5A9E13" w:rsidR="006D247B" w:rsidDel="0058751D" w:rsidRDefault="006D247B">
      <w:pPr>
        <w:pStyle w:val="Heading1"/>
        <w:numPr>
          <w:ilvl w:val="0"/>
          <w:numId w:val="0"/>
        </w:numPr>
        <w:spacing w:after="0"/>
        <w:jc w:val="both"/>
        <w:rPr>
          <w:del w:id="6406" w:author="arkat" w:date="2017-09-25T14:49:00Z"/>
          <w:szCs w:val="24"/>
        </w:rPr>
        <w:pPrChange w:id="6407" w:author="arkat" w:date="2017-09-29T22:49:00Z">
          <w:pPr>
            <w:pStyle w:val="BodyText"/>
            <w:spacing w:after="0"/>
          </w:pPr>
        </w:pPrChange>
      </w:pPr>
      <w:del w:id="6408" w:author="arkat" w:date="2017-09-25T14:49:00Z">
        <w:r w:rsidRPr="00216B55" w:rsidDel="0058751D">
          <w:rPr>
            <w:szCs w:val="24"/>
          </w:rPr>
          <w:delText>Data Object (Data Input)</w:delText>
        </w:r>
      </w:del>
    </w:p>
    <w:p w14:paraId="14593D15" w14:textId="5CF2AFC1" w:rsidR="006D247B" w:rsidDel="0058751D" w:rsidRDefault="006D247B">
      <w:pPr>
        <w:pStyle w:val="Heading1"/>
        <w:numPr>
          <w:ilvl w:val="0"/>
          <w:numId w:val="0"/>
        </w:numPr>
        <w:spacing w:after="0"/>
        <w:jc w:val="both"/>
        <w:rPr>
          <w:del w:id="6409" w:author="arkat" w:date="2017-09-25T14:49:00Z"/>
          <w:szCs w:val="24"/>
        </w:rPr>
        <w:pPrChange w:id="6410" w:author="arkat" w:date="2017-09-29T22:49:00Z">
          <w:pPr>
            <w:pStyle w:val="BodyText"/>
            <w:spacing w:after="0"/>
          </w:pPr>
        </w:pPrChange>
      </w:pPr>
      <w:del w:id="6411" w:author="arkat" w:date="2017-09-25T14:49:00Z">
        <w:r w:rsidRPr="00216B55" w:rsidDel="0058751D">
          <w:rPr>
            <w:szCs w:val="24"/>
          </w:rPr>
          <w:delText>Data Object (Data Output)</w:delText>
        </w:r>
      </w:del>
    </w:p>
    <w:p w14:paraId="2822C2FE" w14:textId="654D7918" w:rsidR="006D247B" w:rsidDel="0058751D" w:rsidRDefault="006D247B">
      <w:pPr>
        <w:pStyle w:val="Heading1"/>
        <w:numPr>
          <w:ilvl w:val="0"/>
          <w:numId w:val="0"/>
        </w:numPr>
        <w:spacing w:after="0"/>
        <w:jc w:val="both"/>
        <w:rPr>
          <w:del w:id="6412" w:author="arkat" w:date="2017-09-25T14:49:00Z"/>
          <w:szCs w:val="24"/>
        </w:rPr>
        <w:pPrChange w:id="6413" w:author="arkat" w:date="2017-09-29T22:49:00Z">
          <w:pPr>
            <w:pStyle w:val="BodyText"/>
            <w:spacing w:after="0"/>
          </w:pPr>
        </w:pPrChange>
      </w:pPr>
    </w:p>
    <w:p w14:paraId="589F52CE" w14:textId="6846FB8B" w:rsidR="006D247B" w:rsidRPr="006D247B" w:rsidDel="0058751D" w:rsidRDefault="006D247B">
      <w:pPr>
        <w:pStyle w:val="Heading1"/>
        <w:numPr>
          <w:ilvl w:val="0"/>
          <w:numId w:val="0"/>
        </w:numPr>
        <w:spacing w:after="0"/>
        <w:jc w:val="both"/>
        <w:rPr>
          <w:del w:id="6414" w:author="arkat" w:date="2017-09-25T14:49:00Z"/>
          <w:szCs w:val="24"/>
          <w:lang w:val="en-US"/>
        </w:rPr>
        <w:pPrChange w:id="6415" w:author="arkat" w:date="2017-09-29T22:49:00Z">
          <w:pPr>
            <w:pStyle w:val="BodyText"/>
            <w:spacing w:after="0"/>
          </w:pPr>
        </w:pPrChange>
      </w:pPr>
      <w:del w:id="6416" w:author="arkat" w:date="2017-09-25T14:49:00Z">
        <w:r w:rsidDel="0058751D">
          <w:rPr>
            <w:b w:val="0"/>
            <w:szCs w:val="24"/>
            <w:lang w:val="en-US"/>
          </w:rPr>
          <w:delText xml:space="preserve">Message </w:delText>
        </w:r>
      </w:del>
    </w:p>
    <w:tbl>
      <w:tblPr>
        <w:tblStyle w:val="TableGrid"/>
        <w:tblW w:w="0" w:type="auto"/>
        <w:jc w:val="center"/>
        <w:tblLook w:val="04A0" w:firstRow="1" w:lastRow="0" w:firstColumn="1" w:lastColumn="0" w:noHBand="0" w:noVBand="1"/>
      </w:tblPr>
      <w:tblGrid>
        <w:gridCol w:w="1147"/>
      </w:tblGrid>
      <w:tr w:rsidR="006D247B" w:rsidDel="0058751D" w14:paraId="06678822" w14:textId="42B88A8D" w:rsidTr="006D247B">
        <w:trPr>
          <w:jc w:val="center"/>
          <w:del w:id="6417" w:author="arkat" w:date="2017-09-25T14:49:00Z"/>
        </w:trPr>
        <w:tc>
          <w:tcPr>
            <w:tcW w:w="0" w:type="auto"/>
          </w:tcPr>
          <w:p w14:paraId="7858EC20" w14:textId="074D0334" w:rsidR="006D247B" w:rsidDel="0058751D" w:rsidRDefault="006D247B">
            <w:pPr>
              <w:pStyle w:val="Heading1"/>
              <w:numPr>
                <w:ilvl w:val="0"/>
                <w:numId w:val="0"/>
              </w:numPr>
              <w:spacing w:after="0"/>
              <w:jc w:val="both"/>
              <w:rPr>
                <w:del w:id="6418" w:author="arkat" w:date="2017-09-25T14:49:00Z"/>
                <w:color w:val="2B2B2B"/>
                <w:szCs w:val="24"/>
                <w:shd w:val="clear" w:color="auto" w:fill="FFFFFF"/>
                <w:lang w:val="en-US"/>
              </w:rPr>
              <w:pPrChange w:id="6419" w:author="arkat" w:date="2017-09-29T22:49:00Z">
                <w:pPr>
                  <w:pStyle w:val="BodyText"/>
                  <w:spacing w:after="0"/>
                </w:pPr>
              </w:pPrChange>
            </w:pPr>
            <w:del w:id="6420" w:author="arkat" w:date="2017-09-25T14:49:00Z">
              <w:r w:rsidRPr="00A42612" w:rsidDel="0058751D">
                <w:rPr>
                  <w:noProof/>
                  <w:szCs w:val="24"/>
                  <w:lang w:val="en-US"/>
                  <w:rPrChange w:id="6421" w:author="Unknown">
                    <w:rPr>
                      <w:noProof/>
                      <w:lang w:val="en-US"/>
                    </w:rPr>
                  </w:rPrChange>
                </w:rPr>
                <w:drawing>
                  <wp:inline distT="0" distB="0" distL="0" distR="0" wp14:anchorId="00AE3DC4" wp14:editId="65952169">
                    <wp:extent cx="591670" cy="20097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2825" cy="204761"/>
                            </a:xfrm>
                            <a:prstGeom prst="rect">
                              <a:avLst/>
                            </a:prstGeom>
                            <a:noFill/>
                            <a:ln>
                              <a:noFill/>
                            </a:ln>
                          </pic:spPr>
                        </pic:pic>
                      </a:graphicData>
                    </a:graphic>
                  </wp:inline>
                </w:drawing>
              </w:r>
            </w:del>
          </w:p>
        </w:tc>
      </w:tr>
    </w:tbl>
    <w:p w14:paraId="3111D012" w14:textId="3CA80FBA" w:rsidR="006D247B" w:rsidRPr="006D247B" w:rsidDel="0058751D" w:rsidRDefault="006D247B">
      <w:pPr>
        <w:pStyle w:val="Heading1"/>
        <w:numPr>
          <w:ilvl w:val="0"/>
          <w:numId w:val="0"/>
        </w:numPr>
        <w:spacing w:after="0"/>
        <w:jc w:val="both"/>
        <w:rPr>
          <w:del w:id="6422" w:author="arkat" w:date="2017-09-25T14:49:00Z"/>
          <w:color w:val="2B2B2B"/>
          <w:szCs w:val="24"/>
          <w:shd w:val="clear" w:color="auto" w:fill="FFFFFF"/>
          <w:lang w:val="en-US"/>
        </w:rPr>
        <w:pPrChange w:id="6423" w:author="arkat" w:date="2017-09-29T22:49:00Z">
          <w:pPr>
            <w:pStyle w:val="BodyText"/>
            <w:spacing w:after="0"/>
          </w:pPr>
        </w:pPrChange>
      </w:pPr>
    </w:p>
    <w:p w14:paraId="0AAF4B37" w14:textId="16701782" w:rsidR="006D247B" w:rsidDel="0058751D" w:rsidRDefault="006D247B">
      <w:pPr>
        <w:pStyle w:val="Heading1"/>
        <w:numPr>
          <w:ilvl w:val="0"/>
          <w:numId w:val="0"/>
        </w:numPr>
        <w:spacing w:after="0"/>
        <w:jc w:val="both"/>
        <w:rPr>
          <w:del w:id="6424" w:author="arkat" w:date="2017-09-25T14:49:00Z"/>
          <w:lang w:val="en-US"/>
        </w:rPr>
        <w:pPrChange w:id="6425" w:author="arkat" w:date="2017-09-29T22:49:00Z">
          <w:pPr>
            <w:pStyle w:val="BodyText"/>
            <w:spacing w:after="0"/>
          </w:pPr>
        </w:pPrChange>
      </w:pPr>
    </w:p>
    <w:p w14:paraId="6CBF7BB7" w14:textId="454A88D2" w:rsidR="00FF23E3" w:rsidDel="0058751D" w:rsidRDefault="00FF23E3">
      <w:pPr>
        <w:pStyle w:val="Heading1"/>
        <w:numPr>
          <w:ilvl w:val="0"/>
          <w:numId w:val="0"/>
        </w:numPr>
        <w:spacing w:after="0"/>
        <w:jc w:val="both"/>
        <w:rPr>
          <w:del w:id="6426" w:author="arkat" w:date="2017-09-25T14:49:00Z"/>
          <w:lang w:val="en-US"/>
        </w:rPr>
        <w:pPrChange w:id="6427" w:author="arkat" w:date="2017-09-29T22:49:00Z">
          <w:pPr>
            <w:pStyle w:val="BodyText"/>
            <w:spacing w:after="0"/>
          </w:pPr>
        </w:pPrChange>
      </w:pPr>
      <w:del w:id="6428" w:author="arkat" w:date="2017-09-25T14:49:00Z">
        <w:r w:rsidRPr="00FF23E3" w:rsidDel="0058751D">
          <w:rPr>
            <w:b w:val="0"/>
            <w:lang w:val="en-US"/>
          </w:rPr>
          <w:delText>Sub Process</w:delText>
        </w:r>
      </w:del>
    </w:p>
    <w:tbl>
      <w:tblPr>
        <w:tblStyle w:val="TableGrid"/>
        <w:tblW w:w="0" w:type="auto"/>
        <w:jc w:val="center"/>
        <w:tblLook w:val="04A0" w:firstRow="1" w:lastRow="0" w:firstColumn="1" w:lastColumn="0" w:noHBand="0" w:noVBand="1"/>
      </w:tblPr>
      <w:tblGrid>
        <w:gridCol w:w="1038"/>
        <w:gridCol w:w="1018"/>
        <w:gridCol w:w="1018"/>
        <w:gridCol w:w="1038"/>
      </w:tblGrid>
      <w:tr w:rsidR="00FF23E3" w:rsidDel="0058751D" w14:paraId="15D062F9" w14:textId="25A9B3BB" w:rsidTr="00FF23E3">
        <w:trPr>
          <w:jc w:val="center"/>
          <w:del w:id="6429" w:author="arkat" w:date="2017-09-25T14:49:00Z"/>
        </w:trPr>
        <w:tc>
          <w:tcPr>
            <w:tcW w:w="1038" w:type="dxa"/>
          </w:tcPr>
          <w:p w14:paraId="6981CC52" w14:textId="741C1778" w:rsidR="00FF23E3" w:rsidDel="0058751D" w:rsidRDefault="00FF23E3">
            <w:pPr>
              <w:pStyle w:val="Heading1"/>
              <w:numPr>
                <w:ilvl w:val="0"/>
                <w:numId w:val="0"/>
              </w:numPr>
              <w:spacing w:after="0"/>
              <w:jc w:val="both"/>
              <w:rPr>
                <w:del w:id="6430" w:author="arkat" w:date="2017-09-25T14:49:00Z"/>
                <w:lang w:val="en-US"/>
              </w:rPr>
              <w:pPrChange w:id="6431" w:author="arkat" w:date="2017-09-29T22:49:00Z">
                <w:pPr>
                  <w:pStyle w:val="BodyText"/>
                  <w:spacing w:after="0"/>
                </w:pPr>
              </w:pPrChange>
            </w:pPr>
            <w:del w:id="6432" w:author="arkat" w:date="2017-09-25T14:49:00Z">
              <w:r w:rsidRPr="00A42612" w:rsidDel="0058751D">
                <w:rPr>
                  <w:noProof/>
                  <w:szCs w:val="24"/>
                  <w:lang w:val="en-US"/>
                  <w:rPrChange w:id="6433" w:author="Unknown">
                    <w:rPr>
                      <w:noProof/>
                      <w:lang w:val="en-US"/>
                    </w:rPr>
                  </w:rPrChange>
                </w:rPr>
                <w:drawing>
                  <wp:inline distT="0" distB="0" distL="0" distR="0" wp14:anchorId="0C43725C" wp14:editId="252F9ADA">
                    <wp:extent cx="522514" cy="336827"/>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658" cy="339499"/>
                            </a:xfrm>
                            <a:prstGeom prst="rect">
                              <a:avLst/>
                            </a:prstGeom>
                            <a:noFill/>
                            <a:ln>
                              <a:noFill/>
                            </a:ln>
                          </pic:spPr>
                        </pic:pic>
                      </a:graphicData>
                    </a:graphic>
                  </wp:inline>
                </w:drawing>
              </w:r>
            </w:del>
          </w:p>
        </w:tc>
        <w:tc>
          <w:tcPr>
            <w:tcW w:w="1018" w:type="dxa"/>
          </w:tcPr>
          <w:p w14:paraId="33884267" w14:textId="5EC63448" w:rsidR="00FF23E3" w:rsidDel="0058751D" w:rsidRDefault="00FF23E3">
            <w:pPr>
              <w:pStyle w:val="Heading1"/>
              <w:numPr>
                <w:ilvl w:val="0"/>
                <w:numId w:val="0"/>
              </w:numPr>
              <w:spacing w:after="0"/>
              <w:jc w:val="both"/>
              <w:rPr>
                <w:del w:id="6434" w:author="arkat" w:date="2017-09-25T14:49:00Z"/>
                <w:lang w:val="en-US"/>
              </w:rPr>
              <w:pPrChange w:id="6435" w:author="arkat" w:date="2017-09-29T22:49:00Z">
                <w:pPr>
                  <w:pStyle w:val="BodyText"/>
                  <w:spacing w:after="0"/>
                </w:pPr>
              </w:pPrChange>
            </w:pPr>
            <w:del w:id="6436" w:author="arkat" w:date="2017-09-25T14:49:00Z">
              <w:r w:rsidRPr="00A42612" w:rsidDel="0058751D">
                <w:rPr>
                  <w:noProof/>
                  <w:szCs w:val="24"/>
                  <w:lang w:val="en-US"/>
                  <w:rPrChange w:id="6437" w:author="Unknown">
                    <w:rPr>
                      <w:noProof/>
                      <w:lang w:val="en-US"/>
                    </w:rPr>
                  </w:rPrChange>
                </w:rPr>
                <w:drawing>
                  <wp:inline distT="0" distB="0" distL="0" distR="0" wp14:anchorId="1F490E89" wp14:editId="2E5471A4">
                    <wp:extent cx="491490" cy="316828"/>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6547" cy="320088"/>
                            </a:xfrm>
                            <a:prstGeom prst="rect">
                              <a:avLst/>
                            </a:prstGeom>
                            <a:noFill/>
                            <a:ln>
                              <a:noFill/>
                            </a:ln>
                          </pic:spPr>
                        </pic:pic>
                      </a:graphicData>
                    </a:graphic>
                  </wp:inline>
                </w:drawing>
              </w:r>
            </w:del>
          </w:p>
        </w:tc>
        <w:tc>
          <w:tcPr>
            <w:tcW w:w="1018" w:type="dxa"/>
          </w:tcPr>
          <w:p w14:paraId="0D683061" w14:textId="29A8CC05" w:rsidR="00FF23E3" w:rsidDel="0058751D" w:rsidRDefault="00FF23E3">
            <w:pPr>
              <w:pStyle w:val="Heading1"/>
              <w:numPr>
                <w:ilvl w:val="0"/>
                <w:numId w:val="0"/>
              </w:numPr>
              <w:spacing w:after="0"/>
              <w:jc w:val="both"/>
              <w:rPr>
                <w:del w:id="6438" w:author="arkat" w:date="2017-09-25T14:49:00Z"/>
                <w:lang w:val="en-US"/>
              </w:rPr>
              <w:pPrChange w:id="6439" w:author="arkat" w:date="2017-09-29T22:49:00Z">
                <w:pPr>
                  <w:pStyle w:val="BodyText"/>
                  <w:spacing w:after="0"/>
                </w:pPr>
              </w:pPrChange>
            </w:pPr>
            <w:del w:id="6440" w:author="arkat" w:date="2017-09-25T14:49:00Z">
              <w:r w:rsidRPr="00A42612" w:rsidDel="0058751D">
                <w:rPr>
                  <w:noProof/>
                  <w:szCs w:val="24"/>
                  <w:lang w:val="en-US"/>
                  <w:rPrChange w:id="6441" w:author="Unknown">
                    <w:rPr>
                      <w:noProof/>
                      <w:lang w:val="en-US"/>
                    </w:rPr>
                  </w:rPrChange>
                </w:rPr>
                <w:drawing>
                  <wp:inline distT="0" distB="0" distL="0" distR="0" wp14:anchorId="6FF0F229" wp14:editId="78986F40">
                    <wp:extent cx="491490" cy="316828"/>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6953" cy="320350"/>
                            </a:xfrm>
                            <a:prstGeom prst="rect">
                              <a:avLst/>
                            </a:prstGeom>
                            <a:noFill/>
                            <a:ln>
                              <a:noFill/>
                            </a:ln>
                          </pic:spPr>
                        </pic:pic>
                      </a:graphicData>
                    </a:graphic>
                  </wp:inline>
                </w:drawing>
              </w:r>
            </w:del>
          </w:p>
        </w:tc>
        <w:tc>
          <w:tcPr>
            <w:tcW w:w="1038" w:type="dxa"/>
          </w:tcPr>
          <w:p w14:paraId="7114AD3C" w14:textId="6E617EFE" w:rsidR="00FF23E3" w:rsidDel="0058751D" w:rsidRDefault="00FF23E3">
            <w:pPr>
              <w:pStyle w:val="Heading1"/>
              <w:numPr>
                <w:ilvl w:val="0"/>
                <w:numId w:val="0"/>
              </w:numPr>
              <w:spacing w:after="0"/>
              <w:jc w:val="both"/>
              <w:rPr>
                <w:del w:id="6442" w:author="arkat" w:date="2017-09-25T14:49:00Z"/>
                <w:lang w:val="en-US"/>
              </w:rPr>
              <w:pPrChange w:id="6443" w:author="arkat" w:date="2017-09-29T22:49:00Z">
                <w:pPr>
                  <w:pStyle w:val="BodyText"/>
                  <w:spacing w:after="0"/>
                </w:pPr>
              </w:pPrChange>
            </w:pPr>
            <w:del w:id="6444" w:author="arkat" w:date="2017-09-25T14:49:00Z">
              <w:r w:rsidRPr="00A42612" w:rsidDel="0058751D">
                <w:rPr>
                  <w:noProof/>
                  <w:szCs w:val="24"/>
                  <w:lang w:val="en-US"/>
                  <w:rPrChange w:id="6445" w:author="Unknown">
                    <w:rPr>
                      <w:noProof/>
                      <w:lang w:val="en-US"/>
                    </w:rPr>
                  </w:rPrChange>
                </w:rPr>
                <w:drawing>
                  <wp:inline distT="0" distB="0" distL="0" distR="0" wp14:anchorId="59F83410" wp14:editId="0AF0DFD1">
                    <wp:extent cx="521970" cy="336477"/>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279" cy="339255"/>
                            </a:xfrm>
                            <a:prstGeom prst="rect">
                              <a:avLst/>
                            </a:prstGeom>
                            <a:noFill/>
                            <a:ln>
                              <a:noFill/>
                            </a:ln>
                          </pic:spPr>
                        </pic:pic>
                      </a:graphicData>
                    </a:graphic>
                  </wp:inline>
                </w:drawing>
              </w:r>
            </w:del>
          </w:p>
        </w:tc>
      </w:tr>
    </w:tbl>
    <w:p w14:paraId="3CCFA72D" w14:textId="7A60C547" w:rsidR="00FF23E3" w:rsidRPr="00FF23E3" w:rsidDel="0058751D" w:rsidRDefault="00FF23E3">
      <w:pPr>
        <w:pStyle w:val="Heading1"/>
        <w:numPr>
          <w:ilvl w:val="0"/>
          <w:numId w:val="0"/>
        </w:numPr>
        <w:spacing w:after="0"/>
        <w:jc w:val="both"/>
        <w:rPr>
          <w:del w:id="6446" w:author="arkat" w:date="2017-09-25T14:49:00Z"/>
          <w:lang w:val="en-US"/>
        </w:rPr>
        <w:pPrChange w:id="6447" w:author="arkat" w:date="2017-09-29T22:49:00Z">
          <w:pPr>
            <w:pStyle w:val="BodyText"/>
            <w:spacing w:after="0"/>
          </w:pPr>
        </w:pPrChange>
      </w:pPr>
    </w:p>
    <w:p w14:paraId="08FA03B6" w14:textId="75110748" w:rsidR="00FF23E3" w:rsidDel="0058751D" w:rsidRDefault="00FF23E3">
      <w:pPr>
        <w:pStyle w:val="Heading1"/>
        <w:numPr>
          <w:ilvl w:val="0"/>
          <w:numId w:val="0"/>
        </w:numPr>
        <w:spacing w:after="0"/>
        <w:jc w:val="both"/>
        <w:rPr>
          <w:del w:id="6448" w:author="arkat" w:date="2017-09-25T14:49:00Z"/>
          <w:szCs w:val="24"/>
        </w:rPr>
        <w:pPrChange w:id="6449" w:author="arkat" w:date="2017-09-29T22:49:00Z">
          <w:pPr>
            <w:pStyle w:val="BodyText"/>
            <w:spacing w:after="0"/>
          </w:pPr>
        </w:pPrChange>
      </w:pPr>
      <w:del w:id="6450" w:author="arkat" w:date="2017-09-25T14:49:00Z">
        <w:r w:rsidRPr="00216B55" w:rsidDel="0058751D">
          <w:rPr>
            <w:szCs w:val="24"/>
          </w:rPr>
          <w:delText>Subprocess (None)</w:delText>
        </w:r>
      </w:del>
    </w:p>
    <w:p w14:paraId="1389D179" w14:textId="2D7B9C3E" w:rsidR="00FF23E3" w:rsidDel="0058751D" w:rsidRDefault="00FF23E3">
      <w:pPr>
        <w:pStyle w:val="Heading1"/>
        <w:numPr>
          <w:ilvl w:val="0"/>
          <w:numId w:val="0"/>
        </w:numPr>
        <w:spacing w:after="0"/>
        <w:jc w:val="both"/>
        <w:rPr>
          <w:del w:id="6451" w:author="arkat" w:date="2017-09-25T14:49:00Z"/>
          <w:szCs w:val="24"/>
        </w:rPr>
        <w:pPrChange w:id="6452" w:author="arkat" w:date="2017-09-29T22:49:00Z">
          <w:pPr>
            <w:pStyle w:val="BodyText"/>
            <w:spacing w:after="0"/>
          </w:pPr>
        </w:pPrChange>
      </w:pPr>
      <w:del w:id="6453" w:author="arkat" w:date="2017-09-25T14:49:00Z">
        <w:r w:rsidRPr="00216B55" w:rsidDel="0058751D">
          <w:rPr>
            <w:szCs w:val="24"/>
          </w:rPr>
          <w:delText>Subprocess (Ad Hoc Subprocess)</w:delText>
        </w:r>
      </w:del>
    </w:p>
    <w:p w14:paraId="02D5A1E1" w14:textId="16A07E01" w:rsidR="00FF23E3" w:rsidDel="0058751D" w:rsidRDefault="00FF23E3">
      <w:pPr>
        <w:pStyle w:val="Heading1"/>
        <w:numPr>
          <w:ilvl w:val="0"/>
          <w:numId w:val="0"/>
        </w:numPr>
        <w:spacing w:after="0"/>
        <w:jc w:val="both"/>
        <w:rPr>
          <w:del w:id="6454" w:author="arkat" w:date="2017-09-25T14:49:00Z"/>
          <w:szCs w:val="24"/>
        </w:rPr>
        <w:pPrChange w:id="6455" w:author="arkat" w:date="2017-09-29T22:49:00Z">
          <w:pPr>
            <w:pStyle w:val="BodyText"/>
            <w:spacing w:after="0"/>
          </w:pPr>
        </w:pPrChange>
      </w:pPr>
      <w:del w:id="6456" w:author="arkat" w:date="2017-09-25T14:49:00Z">
        <w:r w:rsidRPr="00216B55" w:rsidDel="0058751D">
          <w:rPr>
            <w:szCs w:val="24"/>
          </w:rPr>
          <w:delText>Subprocess (Event Subprocess)</w:delText>
        </w:r>
      </w:del>
    </w:p>
    <w:p w14:paraId="2987BF3C" w14:textId="1C72719F" w:rsidR="00FF23E3" w:rsidDel="0058751D" w:rsidRDefault="00FF23E3">
      <w:pPr>
        <w:pStyle w:val="Heading1"/>
        <w:numPr>
          <w:ilvl w:val="0"/>
          <w:numId w:val="0"/>
        </w:numPr>
        <w:spacing w:after="0"/>
        <w:jc w:val="both"/>
        <w:rPr>
          <w:del w:id="6457" w:author="arkat" w:date="2017-09-25T14:49:00Z"/>
          <w:szCs w:val="24"/>
        </w:rPr>
        <w:pPrChange w:id="6458" w:author="arkat" w:date="2017-09-29T22:49:00Z">
          <w:pPr>
            <w:pStyle w:val="BodyText"/>
            <w:spacing w:after="0"/>
          </w:pPr>
        </w:pPrChange>
      </w:pPr>
      <w:del w:id="6459" w:author="arkat" w:date="2017-09-25T14:49:00Z">
        <w:r w:rsidRPr="00216B55" w:rsidDel="0058751D">
          <w:rPr>
            <w:szCs w:val="24"/>
          </w:rPr>
          <w:delText>Subprocess (Transaction)</w:delText>
        </w:r>
      </w:del>
    </w:p>
    <w:p w14:paraId="11118FBD" w14:textId="6D7DA4B8" w:rsidR="00FF23E3" w:rsidDel="0058751D" w:rsidRDefault="00FF23E3">
      <w:pPr>
        <w:pStyle w:val="Heading1"/>
        <w:numPr>
          <w:ilvl w:val="0"/>
          <w:numId w:val="0"/>
        </w:numPr>
        <w:spacing w:after="0"/>
        <w:jc w:val="both"/>
        <w:rPr>
          <w:del w:id="6460" w:author="arkat" w:date="2017-09-25T14:49:00Z"/>
          <w:szCs w:val="24"/>
        </w:rPr>
        <w:pPrChange w:id="6461" w:author="arkat" w:date="2017-09-29T22:49:00Z">
          <w:pPr>
            <w:pStyle w:val="BodyText"/>
            <w:spacing w:after="0"/>
          </w:pPr>
        </w:pPrChange>
      </w:pPr>
    </w:p>
    <w:p w14:paraId="009930D1" w14:textId="12E4F9DE" w:rsidR="00FF23E3" w:rsidDel="0058751D" w:rsidRDefault="00FF23E3">
      <w:pPr>
        <w:pStyle w:val="Heading1"/>
        <w:numPr>
          <w:ilvl w:val="0"/>
          <w:numId w:val="0"/>
        </w:numPr>
        <w:spacing w:after="0"/>
        <w:jc w:val="both"/>
        <w:rPr>
          <w:del w:id="6462" w:author="arkat" w:date="2017-09-25T14:49:00Z"/>
          <w:lang w:val="en-US"/>
        </w:rPr>
        <w:pPrChange w:id="6463" w:author="arkat" w:date="2017-09-29T22:49:00Z">
          <w:pPr>
            <w:pStyle w:val="BodyText"/>
            <w:spacing w:after="0"/>
          </w:pPr>
        </w:pPrChange>
      </w:pPr>
      <w:del w:id="6464" w:author="arkat" w:date="2017-09-25T14:49:00Z">
        <w:r w:rsidDel="0058751D">
          <w:rPr>
            <w:b w:val="0"/>
            <w:lang w:val="en-US"/>
          </w:rPr>
          <w:delText xml:space="preserve">Gateway </w:delText>
        </w:r>
      </w:del>
    </w:p>
    <w:p w14:paraId="48D227C1" w14:textId="706B1D5F" w:rsidR="00842ED7" w:rsidDel="0058751D" w:rsidRDefault="00842ED7">
      <w:pPr>
        <w:pStyle w:val="Heading1"/>
        <w:numPr>
          <w:ilvl w:val="0"/>
          <w:numId w:val="0"/>
        </w:numPr>
        <w:spacing w:after="0"/>
        <w:jc w:val="both"/>
        <w:rPr>
          <w:del w:id="6465" w:author="arkat" w:date="2017-09-25T14:49:00Z"/>
        </w:rPr>
        <w:pPrChange w:id="6466" w:author="arkat" w:date="2017-09-29T22:49:00Z">
          <w:pPr>
            <w:pStyle w:val="BodyText"/>
            <w:spacing w:after="0"/>
          </w:pPr>
        </w:pPrChange>
      </w:pPr>
      <w:del w:id="6467" w:author="arkat" w:date="2017-09-25T14:49:00Z">
        <w:r w:rsidDel="0058751D">
          <w:delText xml:space="preserve">Gateway digambarkan dengan bentuk seperti belah ketupat dan digunakan untuk mengontrol percabangan dan penggabungan Sequence Flow. Jadi, gateway menentukan keputusan tradisional, penggabungan, dan penggabungan aliran. Internal Markers akan menentukan perilaku dari kontrol.  </w:delText>
        </w:r>
      </w:del>
    </w:p>
    <w:p w14:paraId="61139F46" w14:textId="5852C2DE" w:rsidR="00842ED7" w:rsidDel="0058751D" w:rsidRDefault="00842ED7">
      <w:pPr>
        <w:pStyle w:val="Heading1"/>
        <w:numPr>
          <w:ilvl w:val="0"/>
          <w:numId w:val="0"/>
        </w:numPr>
        <w:spacing w:after="0"/>
        <w:jc w:val="both"/>
        <w:rPr>
          <w:del w:id="6468" w:author="arkat" w:date="2017-09-25T14:49:00Z"/>
          <w:lang w:val="en-US"/>
        </w:rPr>
        <w:pPrChange w:id="6469" w:author="arkat" w:date="2017-09-29T22:49:00Z">
          <w:pPr>
            <w:pStyle w:val="BodyText"/>
            <w:spacing w:after="0"/>
          </w:pPr>
        </w:pPrChange>
      </w:pPr>
    </w:p>
    <w:tbl>
      <w:tblPr>
        <w:tblStyle w:val="TableGrid"/>
        <w:tblW w:w="0" w:type="auto"/>
        <w:tblLook w:val="04A0" w:firstRow="1" w:lastRow="0" w:firstColumn="1" w:lastColumn="0" w:noHBand="0" w:noVBand="1"/>
      </w:tblPr>
      <w:tblGrid>
        <w:gridCol w:w="974"/>
        <w:gridCol w:w="1035"/>
        <w:gridCol w:w="998"/>
        <w:gridCol w:w="962"/>
        <w:gridCol w:w="993"/>
        <w:gridCol w:w="999"/>
        <w:gridCol w:w="993"/>
        <w:gridCol w:w="975"/>
      </w:tblGrid>
      <w:tr w:rsidR="00BC6715" w:rsidDel="0058751D" w14:paraId="135D0243" w14:textId="2BA2E791" w:rsidTr="00BC6715">
        <w:trPr>
          <w:del w:id="6470" w:author="arkat" w:date="2017-09-25T14:49:00Z"/>
        </w:trPr>
        <w:tc>
          <w:tcPr>
            <w:tcW w:w="1019" w:type="dxa"/>
          </w:tcPr>
          <w:p w14:paraId="63C6FBE0" w14:textId="02E20C96" w:rsidR="00BC6715" w:rsidDel="0058751D" w:rsidRDefault="00BC6715">
            <w:pPr>
              <w:pStyle w:val="Heading1"/>
              <w:numPr>
                <w:ilvl w:val="0"/>
                <w:numId w:val="0"/>
              </w:numPr>
              <w:spacing w:after="0"/>
              <w:jc w:val="both"/>
              <w:rPr>
                <w:del w:id="6471" w:author="arkat" w:date="2017-09-25T14:49:00Z"/>
                <w:lang w:val="en-US"/>
              </w:rPr>
              <w:pPrChange w:id="6472" w:author="arkat" w:date="2017-09-29T22:49:00Z">
                <w:pPr>
                  <w:pStyle w:val="BodyText"/>
                  <w:spacing w:after="0"/>
                </w:pPr>
              </w:pPrChange>
            </w:pPr>
            <w:del w:id="6473" w:author="arkat" w:date="2017-09-25T14:49:00Z">
              <w:r w:rsidRPr="00A42612" w:rsidDel="0058751D">
                <w:rPr>
                  <w:noProof/>
                  <w:szCs w:val="24"/>
                  <w:lang w:val="en-US"/>
                  <w:rPrChange w:id="6474" w:author="Unknown">
                    <w:rPr>
                      <w:noProof/>
                      <w:lang w:val="en-US"/>
                    </w:rPr>
                  </w:rPrChange>
                </w:rPr>
                <w:drawing>
                  <wp:inline distT="0" distB="0" distL="0" distR="0" wp14:anchorId="74D413F6" wp14:editId="55C70840">
                    <wp:extent cx="483918" cy="4839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341" cy="490341"/>
                            </a:xfrm>
                            <a:prstGeom prst="rect">
                              <a:avLst/>
                            </a:prstGeom>
                            <a:noFill/>
                            <a:ln>
                              <a:noFill/>
                            </a:ln>
                          </pic:spPr>
                        </pic:pic>
                      </a:graphicData>
                    </a:graphic>
                  </wp:inline>
                </w:drawing>
              </w:r>
            </w:del>
          </w:p>
        </w:tc>
        <w:tc>
          <w:tcPr>
            <w:tcW w:w="1019" w:type="dxa"/>
          </w:tcPr>
          <w:p w14:paraId="63B9BE54" w14:textId="33A9590C" w:rsidR="00BC6715" w:rsidDel="0058751D" w:rsidRDefault="00BC6715">
            <w:pPr>
              <w:pStyle w:val="Heading1"/>
              <w:numPr>
                <w:ilvl w:val="0"/>
                <w:numId w:val="0"/>
              </w:numPr>
              <w:spacing w:after="0"/>
              <w:jc w:val="both"/>
              <w:rPr>
                <w:del w:id="6475" w:author="arkat" w:date="2017-09-25T14:49:00Z"/>
                <w:lang w:val="en-US"/>
              </w:rPr>
              <w:pPrChange w:id="6476" w:author="arkat" w:date="2017-09-29T22:49:00Z">
                <w:pPr>
                  <w:pStyle w:val="BodyText"/>
                  <w:spacing w:after="0"/>
                </w:pPr>
              </w:pPrChange>
            </w:pPr>
            <w:del w:id="6477" w:author="arkat" w:date="2017-09-25T14:49:00Z">
              <w:r w:rsidRPr="00A42612" w:rsidDel="0058751D">
                <w:rPr>
                  <w:noProof/>
                  <w:szCs w:val="24"/>
                  <w:lang w:val="en-US"/>
                  <w:rPrChange w:id="6478" w:author="Unknown">
                    <w:rPr>
                      <w:noProof/>
                      <w:lang w:val="en-US"/>
                    </w:rPr>
                  </w:rPrChange>
                </w:rPr>
                <w:drawing>
                  <wp:inline distT="0" distB="0" distL="0" distR="0" wp14:anchorId="2627A9EB" wp14:editId="4F946959">
                    <wp:extent cx="522339" cy="5223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1308" cy="531308"/>
                            </a:xfrm>
                            <a:prstGeom prst="rect">
                              <a:avLst/>
                            </a:prstGeom>
                            <a:noFill/>
                            <a:ln>
                              <a:noFill/>
                            </a:ln>
                          </pic:spPr>
                        </pic:pic>
                      </a:graphicData>
                    </a:graphic>
                  </wp:inline>
                </w:drawing>
              </w:r>
            </w:del>
          </w:p>
        </w:tc>
        <w:tc>
          <w:tcPr>
            <w:tcW w:w="1019" w:type="dxa"/>
          </w:tcPr>
          <w:p w14:paraId="67C78351" w14:textId="75810BE0" w:rsidR="00BC6715" w:rsidDel="0058751D" w:rsidRDefault="00BC6715">
            <w:pPr>
              <w:pStyle w:val="Heading1"/>
              <w:numPr>
                <w:ilvl w:val="0"/>
                <w:numId w:val="0"/>
              </w:numPr>
              <w:spacing w:after="0"/>
              <w:jc w:val="both"/>
              <w:rPr>
                <w:del w:id="6479" w:author="arkat" w:date="2017-09-25T14:49:00Z"/>
                <w:lang w:val="en-US"/>
              </w:rPr>
              <w:pPrChange w:id="6480" w:author="arkat" w:date="2017-09-29T22:49:00Z">
                <w:pPr>
                  <w:pStyle w:val="BodyText"/>
                  <w:spacing w:after="0"/>
                </w:pPr>
              </w:pPrChange>
            </w:pPr>
            <w:del w:id="6481" w:author="arkat" w:date="2017-09-25T14:49:00Z">
              <w:r w:rsidRPr="00A42612" w:rsidDel="0058751D">
                <w:rPr>
                  <w:noProof/>
                  <w:szCs w:val="24"/>
                  <w:lang w:val="en-US"/>
                  <w:rPrChange w:id="6482" w:author="Unknown">
                    <w:rPr>
                      <w:noProof/>
                      <w:lang w:val="en-US"/>
                    </w:rPr>
                  </w:rPrChange>
                </w:rPr>
                <w:drawing>
                  <wp:inline distT="0" distB="0" distL="0" distR="0" wp14:anchorId="7ADFA570" wp14:editId="0B9A5CF8">
                    <wp:extent cx="498854" cy="4988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1381" cy="511381"/>
                            </a:xfrm>
                            <a:prstGeom prst="rect">
                              <a:avLst/>
                            </a:prstGeom>
                            <a:noFill/>
                            <a:ln>
                              <a:noFill/>
                            </a:ln>
                          </pic:spPr>
                        </pic:pic>
                      </a:graphicData>
                    </a:graphic>
                  </wp:inline>
                </w:drawing>
              </w:r>
            </w:del>
          </w:p>
        </w:tc>
        <w:tc>
          <w:tcPr>
            <w:tcW w:w="1019" w:type="dxa"/>
          </w:tcPr>
          <w:p w14:paraId="6C059C5B" w14:textId="7F7D38AF" w:rsidR="00BC6715" w:rsidDel="0058751D" w:rsidRDefault="00BC6715">
            <w:pPr>
              <w:pStyle w:val="Heading1"/>
              <w:numPr>
                <w:ilvl w:val="0"/>
                <w:numId w:val="0"/>
              </w:numPr>
              <w:spacing w:after="0"/>
              <w:jc w:val="both"/>
              <w:rPr>
                <w:del w:id="6483" w:author="arkat" w:date="2017-09-25T14:49:00Z"/>
                <w:lang w:val="en-US"/>
              </w:rPr>
              <w:pPrChange w:id="6484" w:author="arkat" w:date="2017-09-29T22:49:00Z">
                <w:pPr>
                  <w:pStyle w:val="BodyText"/>
                  <w:spacing w:after="0"/>
                </w:pPr>
              </w:pPrChange>
            </w:pPr>
            <w:del w:id="6485" w:author="arkat" w:date="2017-09-25T14:49:00Z">
              <w:r w:rsidRPr="00A42612" w:rsidDel="0058751D">
                <w:rPr>
                  <w:noProof/>
                  <w:szCs w:val="24"/>
                  <w:lang w:val="en-US"/>
                  <w:rPrChange w:id="6486" w:author="Unknown">
                    <w:rPr>
                      <w:noProof/>
                      <w:lang w:val="en-US"/>
                    </w:rPr>
                  </w:rPrChange>
                </w:rPr>
                <w:drawing>
                  <wp:inline distT="0" distB="0" distL="0" distR="0" wp14:anchorId="5C0D62C9" wp14:editId="3BED3D35">
                    <wp:extent cx="476234" cy="476234"/>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5764" cy="485764"/>
                            </a:xfrm>
                            <a:prstGeom prst="rect">
                              <a:avLst/>
                            </a:prstGeom>
                            <a:noFill/>
                            <a:ln>
                              <a:noFill/>
                            </a:ln>
                          </pic:spPr>
                        </pic:pic>
                      </a:graphicData>
                    </a:graphic>
                  </wp:inline>
                </w:drawing>
              </w:r>
            </w:del>
          </w:p>
        </w:tc>
        <w:tc>
          <w:tcPr>
            <w:tcW w:w="1019" w:type="dxa"/>
          </w:tcPr>
          <w:p w14:paraId="2E4C3869" w14:textId="0BEB4654" w:rsidR="00BC6715" w:rsidDel="0058751D" w:rsidRDefault="00BC6715">
            <w:pPr>
              <w:pStyle w:val="Heading1"/>
              <w:numPr>
                <w:ilvl w:val="0"/>
                <w:numId w:val="0"/>
              </w:numPr>
              <w:spacing w:after="0"/>
              <w:jc w:val="both"/>
              <w:rPr>
                <w:del w:id="6487" w:author="arkat" w:date="2017-09-25T14:49:00Z"/>
                <w:lang w:val="en-US"/>
              </w:rPr>
              <w:pPrChange w:id="6488" w:author="arkat" w:date="2017-09-29T22:49:00Z">
                <w:pPr>
                  <w:pStyle w:val="BodyText"/>
                  <w:spacing w:after="0"/>
                </w:pPr>
              </w:pPrChange>
            </w:pPr>
            <w:del w:id="6489" w:author="arkat" w:date="2017-09-25T14:49:00Z">
              <w:r w:rsidRPr="00A42612" w:rsidDel="0058751D">
                <w:rPr>
                  <w:noProof/>
                  <w:szCs w:val="24"/>
                  <w:lang w:val="en-US"/>
                  <w:rPrChange w:id="6490" w:author="Unknown">
                    <w:rPr>
                      <w:noProof/>
                      <w:lang w:val="en-US"/>
                    </w:rPr>
                  </w:rPrChange>
                </w:rPr>
                <w:drawing>
                  <wp:inline distT="0" distB="0" distL="0" distR="0" wp14:anchorId="0740E46E" wp14:editId="1751ED0D">
                    <wp:extent cx="491602" cy="491602"/>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7676" cy="497676"/>
                            </a:xfrm>
                            <a:prstGeom prst="rect">
                              <a:avLst/>
                            </a:prstGeom>
                            <a:noFill/>
                            <a:ln>
                              <a:noFill/>
                            </a:ln>
                          </pic:spPr>
                        </pic:pic>
                      </a:graphicData>
                    </a:graphic>
                  </wp:inline>
                </w:drawing>
              </w:r>
            </w:del>
          </w:p>
        </w:tc>
        <w:tc>
          <w:tcPr>
            <w:tcW w:w="1020" w:type="dxa"/>
          </w:tcPr>
          <w:p w14:paraId="3D1CD69B" w14:textId="3BA64CFC" w:rsidR="00BC6715" w:rsidDel="0058751D" w:rsidRDefault="00BC6715">
            <w:pPr>
              <w:pStyle w:val="Heading1"/>
              <w:numPr>
                <w:ilvl w:val="0"/>
                <w:numId w:val="0"/>
              </w:numPr>
              <w:spacing w:after="0"/>
              <w:jc w:val="both"/>
              <w:rPr>
                <w:del w:id="6491" w:author="arkat" w:date="2017-09-25T14:49:00Z"/>
                <w:lang w:val="en-US"/>
              </w:rPr>
              <w:pPrChange w:id="6492" w:author="arkat" w:date="2017-09-29T22:49:00Z">
                <w:pPr>
                  <w:pStyle w:val="BodyText"/>
                  <w:spacing w:after="0"/>
                </w:pPr>
              </w:pPrChange>
            </w:pPr>
            <w:del w:id="6493" w:author="arkat" w:date="2017-09-25T14:49:00Z">
              <w:r w:rsidRPr="00A42612" w:rsidDel="0058751D">
                <w:rPr>
                  <w:noProof/>
                  <w:szCs w:val="24"/>
                  <w:lang w:val="en-US"/>
                  <w:rPrChange w:id="6494" w:author="Unknown">
                    <w:rPr>
                      <w:noProof/>
                      <w:lang w:val="en-US"/>
                    </w:rPr>
                  </w:rPrChange>
                </w:rPr>
                <w:drawing>
                  <wp:inline distT="0" distB="0" distL="0" distR="0" wp14:anchorId="4030E809" wp14:editId="3CFFDA8C">
                    <wp:extent cx="499286" cy="499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893" cy="503893"/>
                            </a:xfrm>
                            <a:prstGeom prst="rect">
                              <a:avLst/>
                            </a:prstGeom>
                            <a:noFill/>
                            <a:ln>
                              <a:noFill/>
                            </a:ln>
                          </pic:spPr>
                        </pic:pic>
                      </a:graphicData>
                    </a:graphic>
                  </wp:inline>
                </w:drawing>
              </w:r>
            </w:del>
          </w:p>
        </w:tc>
        <w:tc>
          <w:tcPr>
            <w:tcW w:w="1020" w:type="dxa"/>
          </w:tcPr>
          <w:p w14:paraId="1661D692" w14:textId="270365DD" w:rsidR="00BC6715" w:rsidDel="0058751D" w:rsidRDefault="00BC6715">
            <w:pPr>
              <w:pStyle w:val="Heading1"/>
              <w:numPr>
                <w:ilvl w:val="0"/>
                <w:numId w:val="0"/>
              </w:numPr>
              <w:spacing w:after="0"/>
              <w:jc w:val="both"/>
              <w:rPr>
                <w:del w:id="6495" w:author="arkat" w:date="2017-09-25T14:49:00Z"/>
                <w:lang w:val="en-US"/>
              </w:rPr>
              <w:pPrChange w:id="6496" w:author="arkat" w:date="2017-09-29T22:49:00Z">
                <w:pPr>
                  <w:pStyle w:val="BodyText"/>
                  <w:spacing w:after="0"/>
                </w:pPr>
              </w:pPrChange>
            </w:pPr>
            <w:del w:id="6497" w:author="arkat" w:date="2017-09-25T14:49:00Z">
              <w:r w:rsidRPr="00A42612" w:rsidDel="0058751D">
                <w:rPr>
                  <w:noProof/>
                  <w:szCs w:val="24"/>
                  <w:lang w:val="en-US"/>
                  <w:rPrChange w:id="6498" w:author="Unknown">
                    <w:rPr>
                      <w:noProof/>
                      <w:lang w:val="en-US"/>
                    </w:rPr>
                  </w:rPrChange>
                </w:rPr>
                <w:drawing>
                  <wp:inline distT="0" distB="0" distL="0" distR="0" wp14:anchorId="53AD3B45" wp14:editId="3E7009FF">
                    <wp:extent cx="491602" cy="491602"/>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256" cy="499256"/>
                            </a:xfrm>
                            <a:prstGeom prst="rect">
                              <a:avLst/>
                            </a:prstGeom>
                            <a:noFill/>
                            <a:ln>
                              <a:noFill/>
                            </a:ln>
                          </pic:spPr>
                        </pic:pic>
                      </a:graphicData>
                    </a:graphic>
                  </wp:inline>
                </w:drawing>
              </w:r>
            </w:del>
          </w:p>
        </w:tc>
        <w:tc>
          <w:tcPr>
            <w:tcW w:w="1020" w:type="dxa"/>
          </w:tcPr>
          <w:p w14:paraId="427165D9" w14:textId="75B30B08" w:rsidR="00BC6715" w:rsidDel="0058751D" w:rsidRDefault="00BC6715">
            <w:pPr>
              <w:pStyle w:val="Heading1"/>
              <w:numPr>
                <w:ilvl w:val="0"/>
                <w:numId w:val="0"/>
              </w:numPr>
              <w:spacing w:after="0"/>
              <w:jc w:val="both"/>
              <w:rPr>
                <w:del w:id="6499" w:author="arkat" w:date="2017-09-25T14:49:00Z"/>
                <w:lang w:val="en-US"/>
              </w:rPr>
              <w:pPrChange w:id="6500" w:author="arkat" w:date="2017-09-29T22:49:00Z">
                <w:pPr>
                  <w:pStyle w:val="BodyText"/>
                  <w:spacing w:after="0"/>
                </w:pPr>
              </w:pPrChange>
            </w:pPr>
            <w:del w:id="6501" w:author="arkat" w:date="2017-09-25T14:49:00Z">
              <w:r w:rsidRPr="00A42612" w:rsidDel="0058751D">
                <w:rPr>
                  <w:noProof/>
                  <w:szCs w:val="24"/>
                  <w:lang w:val="en-US"/>
                  <w:rPrChange w:id="6502" w:author="Unknown">
                    <w:rPr>
                      <w:noProof/>
                      <w:lang w:val="en-US"/>
                    </w:rPr>
                  </w:rPrChange>
                </w:rPr>
                <w:drawing>
                  <wp:inline distT="0" distB="0" distL="0" distR="0" wp14:anchorId="7A6FF85D" wp14:editId="6B3C4D02">
                    <wp:extent cx="484052" cy="4840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0046" cy="490046"/>
                            </a:xfrm>
                            <a:prstGeom prst="rect">
                              <a:avLst/>
                            </a:prstGeom>
                            <a:noFill/>
                            <a:ln>
                              <a:noFill/>
                            </a:ln>
                          </pic:spPr>
                        </pic:pic>
                      </a:graphicData>
                    </a:graphic>
                  </wp:inline>
                </w:drawing>
              </w:r>
            </w:del>
          </w:p>
        </w:tc>
      </w:tr>
    </w:tbl>
    <w:p w14:paraId="3398AAF4" w14:textId="239A7C25" w:rsidR="00FF23E3" w:rsidRPr="00FF23E3" w:rsidDel="0058751D" w:rsidRDefault="00FF23E3">
      <w:pPr>
        <w:pStyle w:val="Heading1"/>
        <w:numPr>
          <w:ilvl w:val="0"/>
          <w:numId w:val="0"/>
        </w:numPr>
        <w:spacing w:after="0"/>
        <w:jc w:val="both"/>
        <w:rPr>
          <w:del w:id="6503" w:author="arkat" w:date="2017-09-25T14:49:00Z"/>
          <w:lang w:val="en-US"/>
        </w:rPr>
        <w:pPrChange w:id="6504" w:author="arkat" w:date="2017-09-29T22:49:00Z">
          <w:pPr>
            <w:pStyle w:val="BodyText"/>
            <w:spacing w:after="0"/>
          </w:pPr>
        </w:pPrChange>
      </w:pPr>
    </w:p>
    <w:p w14:paraId="7A6D03B4" w14:textId="2F628270" w:rsidR="00FF23E3" w:rsidDel="0058751D" w:rsidRDefault="00FF23E3">
      <w:pPr>
        <w:pStyle w:val="Heading1"/>
        <w:numPr>
          <w:ilvl w:val="0"/>
          <w:numId w:val="0"/>
        </w:numPr>
        <w:spacing w:after="0"/>
        <w:jc w:val="both"/>
        <w:rPr>
          <w:del w:id="6505" w:author="arkat" w:date="2017-09-25T14:49:00Z"/>
          <w:szCs w:val="24"/>
        </w:rPr>
        <w:pPrChange w:id="6506" w:author="arkat" w:date="2017-09-29T22:49:00Z">
          <w:pPr>
            <w:pStyle w:val="BodyText"/>
            <w:spacing w:after="0"/>
          </w:pPr>
        </w:pPrChange>
      </w:pPr>
      <w:del w:id="6507" w:author="arkat" w:date="2017-09-25T14:49:00Z">
        <w:r w:rsidRPr="00216B55" w:rsidDel="0058751D">
          <w:rPr>
            <w:szCs w:val="24"/>
          </w:rPr>
          <w:delText>Gateway</w:delText>
        </w:r>
      </w:del>
    </w:p>
    <w:p w14:paraId="4DD96019" w14:textId="42FEA9DC" w:rsidR="00FF23E3" w:rsidDel="0058751D" w:rsidRDefault="00FF23E3">
      <w:pPr>
        <w:pStyle w:val="Heading1"/>
        <w:numPr>
          <w:ilvl w:val="0"/>
          <w:numId w:val="0"/>
        </w:numPr>
        <w:spacing w:after="0"/>
        <w:jc w:val="both"/>
        <w:rPr>
          <w:del w:id="6508" w:author="arkat" w:date="2017-09-25T14:49:00Z"/>
          <w:szCs w:val="24"/>
        </w:rPr>
        <w:pPrChange w:id="6509" w:author="arkat" w:date="2017-09-29T22:49:00Z">
          <w:pPr>
            <w:pStyle w:val="BodyText"/>
            <w:spacing w:after="0"/>
          </w:pPr>
        </w:pPrChange>
      </w:pPr>
      <w:del w:id="6510" w:author="arkat" w:date="2017-09-25T14:49:00Z">
        <w:r w:rsidRPr="00216B55" w:rsidDel="0058751D">
          <w:rPr>
            <w:szCs w:val="24"/>
          </w:rPr>
          <w:delText>Complex Gateway</w:delText>
        </w:r>
      </w:del>
    </w:p>
    <w:p w14:paraId="0E5924FE" w14:textId="7A78B4EC" w:rsidR="00FF23E3" w:rsidDel="0058751D" w:rsidRDefault="00FF23E3">
      <w:pPr>
        <w:pStyle w:val="Heading1"/>
        <w:numPr>
          <w:ilvl w:val="0"/>
          <w:numId w:val="0"/>
        </w:numPr>
        <w:spacing w:after="0"/>
        <w:jc w:val="both"/>
        <w:rPr>
          <w:del w:id="6511" w:author="arkat" w:date="2017-09-25T14:49:00Z"/>
          <w:szCs w:val="24"/>
        </w:rPr>
        <w:pPrChange w:id="6512" w:author="arkat" w:date="2017-09-29T22:49:00Z">
          <w:pPr>
            <w:pStyle w:val="BodyText"/>
            <w:spacing w:after="0"/>
          </w:pPr>
        </w:pPrChange>
      </w:pPr>
      <w:del w:id="6513" w:author="arkat" w:date="2017-09-25T14:49:00Z">
        <w:r w:rsidRPr="00216B55" w:rsidDel="0058751D">
          <w:rPr>
            <w:szCs w:val="24"/>
          </w:rPr>
          <w:delText>Event-Based Gateway</w:delText>
        </w:r>
      </w:del>
    </w:p>
    <w:p w14:paraId="7BF5DB1B" w14:textId="3CF49205" w:rsidR="00FF23E3" w:rsidDel="0058751D" w:rsidRDefault="00FF23E3">
      <w:pPr>
        <w:pStyle w:val="Heading1"/>
        <w:numPr>
          <w:ilvl w:val="0"/>
          <w:numId w:val="0"/>
        </w:numPr>
        <w:spacing w:after="0"/>
        <w:jc w:val="both"/>
        <w:rPr>
          <w:del w:id="6514" w:author="arkat" w:date="2017-09-25T14:49:00Z"/>
          <w:szCs w:val="24"/>
        </w:rPr>
        <w:pPrChange w:id="6515" w:author="arkat" w:date="2017-09-29T22:49:00Z">
          <w:pPr>
            <w:pStyle w:val="BodyText"/>
            <w:spacing w:after="0"/>
          </w:pPr>
        </w:pPrChange>
      </w:pPr>
      <w:del w:id="6516" w:author="arkat" w:date="2017-09-25T14:49:00Z">
        <w:r w:rsidRPr="00216B55" w:rsidDel="0058751D">
          <w:rPr>
            <w:szCs w:val="24"/>
          </w:rPr>
          <w:delText>Exclusive Gateway</w:delText>
        </w:r>
      </w:del>
    </w:p>
    <w:p w14:paraId="5638DAFF" w14:textId="4B782E67" w:rsidR="00FF23E3" w:rsidDel="0058751D" w:rsidRDefault="00FF23E3">
      <w:pPr>
        <w:pStyle w:val="Heading1"/>
        <w:numPr>
          <w:ilvl w:val="0"/>
          <w:numId w:val="0"/>
        </w:numPr>
        <w:spacing w:after="0"/>
        <w:jc w:val="both"/>
        <w:rPr>
          <w:del w:id="6517" w:author="arkat" w:date="2017-09-25T14:49:00Z"/>
          <w:szCs w:val="24"/>
        </w:rPr>
        <w:pPrChange w:id="6518" w:author="arkat" w:date="2017-09-29T22:49:00Z">
          <w:pPr>
            <w:pStyle w:val="BodyText"/>
            <w:spacing w:after="0"/>
          </w:pPr>
        </w:pPrChange>
      </w:pPr>
      <w:del w:id="6519" w:author="arkat" w:date="2017-09-25T14:49:00Z">
        <w:r w:rsidRPr="00216B55" w:rsidDel="0058751D">
          <w:rPr>
            <w:szCs w:val="24"/>
          </w:rPr>
          <w:delText>Inclusive Gateway</w:delText>
        </w:r>
      </w:del>
    </w:p>
    <w:p w14:paraId="4E5DFBB6" w14:textId="776DD726" w:rsidR="00FF23E3" w:rsidDel="0058751D" w:rsidRDefault="00FF23E3">
      <w:pPr>
        <w:pStyle w:val="Heading1"/>
        <w:numPr>
          <w:ilvl w:val="0"/>
          <w:numId w:val="0"/>
        </w:numPr>
        <w:spacing w:after="0"/>
        <w:jc w:val="both"/>
        <w:rPr>
          <w:del w:id="6520" w:author="arkat" w:date="2017-09-25T14:49:00Z"/>
          <w:szCs w:val="24"/>
        </w:rPr>
        <w:pPrChange w:id="6521" w:author="arkat" w:date="2017-09-29T22:49:00Z">
          <w:pPr>
            <w:pStyle w:val="BodyText"/>
            <w:spacing w:after="0"/>
          </w:pPr>
        </w:pPrChange>
      </w:pPr>
      <w:del w:id="6522" w:author="arkat" w:date="2017-09-25T14:49:00Z">
        <w:r w:rsidRPr="00216B55" w:rsidDel="0058751D">
          <w:rPr>
            <w:szCs w:val="24"/>
          </w:rPr>
          <w:delText>Instantiating Event-Based Gateway</w:delText>
        </w:r>
      </w:del>
    </w:p>
    <w:p w14:paraId="58312B2C" w14:textId="7E30EC67" w:rsidR="00FF23E3" w:rsidDel="0058751D" w:rsidRDefault="00FF23E3">
      <w:pPr>
        <w:pStyle w:val="Heading1"/>
        <w:numPr>
          <w:ilvl w:val="0"/>
          <w:numId w:val="0"/>
        </w:numPr>
        <w:spacing w:after="0"/>
        <w:jc w:val="both"/>
        <w:rPr>
          <w:del w:id="6523" w:author="arkat" w:date="2017-09-25T14:49:00Z"/>
          <w:szCs w:val="24"/>
        </w:rPr>
        <w:pPrChange w:id="6524" w:author="arkat" w:date="2017-09-29T22:49:00Z">
          <w:pPr>
            <w:pStyle w:val="BodyText"/>
            <w:spacing w:after="0"/>
          </w:pPr>
        </w:pPrChange>
      </w:pPr>
      <w:del w:id="6525" w:author="arkat" w:date="2017-09-25T14:49:00Z">
        <w:r w:rsidRPr="00216B55" w:rsidDel="0058751D">
          <w:rPr>
            <w:szCs w:val="24"/>
          </w:rPr>
          <w:delText>Instantiating Parallel Event-Based Gateway</w:delText>
        </w:r>
      </w:del>
    </w:p>
    <w:p w14:paraId="38A9D91A" w14:textId="72C66E05" w:rsidR="00FF23E3" w:rsidDel="0058751D" w:rsidRDefault="00FF23E3">
      <w:pPr>
        <w:pStyle w:val="Heading1"/>
        <w:numPr>
          <w:ilvl w:val="0"/>
          <w:numId w:val="0"/>
        </w:numPr>
        <w:spacing w:after="0"/>
        <w:jc w:val="both"/>
        <w:rPr>
          <w:del w:id="6526" w:author="arkat" w:date="2017-09-25T14:49:00Z"/>
          <w:szCs w:val="24"/>
        </w:rPr>
        <w:pPrChange w:id="6527" w:author="arkat" w:date="2017-09-29T22:49:00Z">
          <w:pPr>
            <w:pStyle w:val="BodyText"/>
            <w:spacing w:after="0"/>
          </w:pPr>
        </w:pPrChange>
      </w:pPr>
      <w:del w:id="6528" w:author="arkat" w:date="2017-09-25T14:49:00Z">
        <w:r w:rsidRPr="00216B55" w:rsidDel="0058751D">
          <w:rPr>
            <w:szCs w:val="24"/>
          </w:rPr>
          <w:delText>Parallel Gateway</w:delText>
        </w:r>
      </w:del>
    </w:p>
    <w:p w14:paraId="55921054" w14:textId="4177BD70" w:rsidR="00BC6715" w:rsidDel="0058751D" w:rsidRDefault="00BC6715">
      <w:pPr>
        <w:pStyle w:val="Heading1"/>
        <w:numPr>
          <w:ilvl w:val="0"/>
          <w:numId w:val="0"/>
        </w:numPr>
        <w:spacing w:after="0"/>
        <w:jc w:val="both"/>
        <w:rPr>
          <w:del w:id="6529" w:author="arkat" w:date="2017-09-25T14:49:00Z"/>
          <w:szCs w:val="24"/>
        </w:rPr>
        <w:pPrChange w:id="6530" w:author="arkat" w:date="2017-09-29T22:49:00Z">
          <w:pPr>
            <w:pStyle w:val="BodyText"/>
            <w:spacing w:after="0"/>
          </w:pPr>
        </w:pPrChange>
      </w:pPr>
    </w:p>
    <w:p w14:paraId="74DD9A80" w14:textId="2A2FDAB8" w:rsidR="00FF23E3" w:rsidRPr="00BC6715" w:rsidDel="0058751D" w:rsidRDefault="00BC6715">
      <w:pPr>
        <w:pStyle w:val="Heading1"/>
        <w:numPr>
          <w:ilvl w:val="0"/>
          <w:numId w:val="0"/>
        </w:numPr>
        <w:spacing w:after="0"/>
        <w:jc w:val="both"/>
        <w:rPr>
          <w:del w:id="6531" w:author="arkat" w:date="2017-09-25T14:49:00Z"/>
          <w:szCs w:val="24"/>
          <w:lang w:val="en-US"/>
        </w:rPr>
        <w:pPrChange w:id="6532" w:author="arkat" w:date="2017-09-29T22:49:00Z">
          <w:pPr>
            <w:pStyle w:val="BodyText"/>
            <w:spacing w:after="0"/>
          </w:pPr>
        </w:pPrChange>
      </w:pPr>
      <w:del w:id="6533" w:author="arkat" w:date="2017-09-25T14:49:00Z">
        <w:r w:rsidRPr="00BC6715" w:rsidDel="0058751D">
          <w:rPr>
            <w:b w:val="0"/>
            <w:szCs w:val="24"/>
            <w:lang w:val="en-US"/>
          </w:rPr>
          <w:delText>Data Store</w:delText>
        </w:r>
      </w:del>
    </w:p>
    <w:tbl>
      <w:tblPr>
        <w:tblStyle w:val="TableGrid"/>
        <w:tblW w:w="0" w:type="auto"/>
        <w:jc w:val="center"/>
        <w:tblLook w:val="04A0" w:firstRow="1" w:lastRow="0" w:firstColumn="1" w:lastColumn="0" w:noHBand="0" w:noVBand="1"/>
      </w:tblPr>
      <w:tblGrid>
        <w:gridCol w:w="1547"/>
      </w:tblGrid>
      <w:tr w:rsidR="00BC6715" w:rsidDel="0058751D" w14:paraId="501EB652" w14:textId="75AD1697" w:rsidTr="00BC6715">
        <w:trPr>
          <w:jc w:val="center"/>
          <w:del w:id="6534" w:author="arkat" w:date="2017-09-25T14:49:00Z"/>
        </w:trPr>
        <w:tc>
          <w:tcPr>
            <w:tcW w:w="0" w:type="auto"/>
          </w:tcPr>
          <w:p w14:paraId="279311CD" w14:textId="0F37D5B8" w:rsidR="00BC6715" w:rsidDel="0058751D" w:rsidRDefault="00BC6715">
            <w:pPr>
              <w:pStyle w:val="Heading1"/>
              <w:numPr>
                <w:ilvl w:val="0"/>
                <w:numId w:val="0"/>
              </w:numPr>
              <w:spacing w:after="0"/>
              <w:jc w:val="both"/>
              <w:rPr>
                <w:del w:id="6535" w:author="arkat" w:date="2017-09-25T14:49:00Z"/>
                <w:szCs w:val="24"/>
              </w:rPr>
              <w:pPrChange w:id="6536" w:author="arkat" w:date="2017-09-29T22:49:00Z">
                <w:pPr>
                  <w:pStyle w:val="BodyText"/>
                  <w:spacing w:after="0"/>
                </w:pPr>
              </w:pPrChange>
            </w:pPr>
            <w:del w:id="6537" w:author="arkat" w:date="2017-09-25T14:49:00Z">
              <w:r w:rsidRPr="00A42612" w:rsidDel="0058751D">
                <w:rPr>
                  <w:noProof/>
                  <w:szCs w:val="24"/>
                  <w:lang w:val="en-US"/>
                  <w:rPrChange w:id="6538" w:author="Unknown">
                    <w:rPr>
                      <w:noProof/>
                      <w:lang w:val="en-US"/>
                    </w:rPr>
                  </w:rPrChange>
                </w:rPr>
                <w:drawing>
                  <wp:inline distT="0" distB="0" distL="0" distR="0" wp14:anchorId="32268032" wp14:editId="0363299C">
                    <wp:extent cx="845185" cy="560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45185" cy="560705"/>
                            </a:xfrm>
                            <a:prstGeom prst="rect">
                              <a:avLst/>
                            </a:prstGeom>
                            <a:noFill/>
                            <a:ln>
                              <a:noFill/>
                            </a:ln>
                          </pic:spPr>
                        </pic:pic>
                      </a:graphicData>
                    </a:graphic>
                  </wp:inline>
                </w:drawing>
              </w:r>
            </w:del>
          </w:p>
        </w:tc>
      </w:tr>
    </w:tbl>
    <w:p w14:paraId="1CE7F9A2" w14:textId="59B5DC8A" w:rsidR="00FF23E3" w:rsidRPr="00BC6715" w:rsidDel="0058751D" w:rsidRDefault="00BC6715">
      <w:pPr>
        <w:pStyle w:val="Heading1"/>
        <w:numPr>
          <w:ilvl w:val="0"/>
          <w:numId w:val="0"/>
        </w:numPr>
        <w:spacing w:after="0"/>
        <w:jc w:val="both"/>
        <w:rPr>
          <w:del w:id="6539" w:author="arkat" w:date="2017-09-25T14:49:00Z"/>
          <w:szCs w:val="24"/>
        </w:rPr>
        <w:pPrChange w:id="6540" w:author="arkat" w:date="2017-09-29T22:49:00Z">
          <w:pPr>
            <w:pStyle w:val="BodyText"/>
            <w:spacing w:after="0"/>
          </w:pPr>
        </w:pPrChange>
      </w:pPr>
      <w:del w:id="6541" w:author="arkat" w:date="2017-09-25T14:49:00Z">
        <w:r w:rsidRPr="00BC6715" w:rsidDel="0058751D">
          <w:rPr>
            <w:b w:val="0"/>
            <w:szCs w:val="24"/>
          </w:rPr>
          <w:delText>Text Annotation</w:delText>
        </w:r>
      </w:del>
    </w:p>
    <w:p w14:paraId="43E69F23" w14:textId="46DF51CB" w:rsidR="00BC6715" w:rsidRPr="00BC6715" w:rsidDel="0058751D" w:rsidRDefault="00BC6715">
      <w:pPr>
        <w:pStyle w:val="Heading1"/>
        <w:rPr>
          <w:del w:id="6542" w:author="arkat" w:date="2017-09-25T14:49:00Z"/>
          <w:szCs w:val="24"/>
          <w:lang w:val="en-US"/>
        </w:rPr>
        <w:pPrChange w:id="6543" w:author="arkat" w:date="2017-09-29T22:53:00Z">
          <w:pPr>
            <w:pStyle w:val="BodyText"/>
            <w:spacing w:after="0"/>
          </w:pPr>
        </w:pPrChange>
      </w:pPr>
      <w:del w:id="6544" w:author="arkat" w:date="2017-09-25T14:49:00Z">
        <w:r w:rsidDel="0058751D">
          <w:rPr>
            <w:szCs w:val="24"/>
            <w:lang w:val="en-US"/>
          </w:rPr>
          <w:delText xml:space="preserve"> </w:delText>
        </w:r>
      </w:del>
    </w:p>
    <w:tbl>
      <w:tblPr>
        <w:tblStyle w:val="TableGrid"/>
        <w:tblW w:w="0" w:type="auto"/>
        <w:jc w:val="center"/>
        <w:tblLook w:val="04A0" w:firstRow="1" w:lastRow="0" w:firstColumn="1" w:lastColumn="0" w:noHBand="0" w:noVBand="1"/>
      </w:tblPr>
      <w:tblGrid>
        <w:gridCol w:w="1273"/>
      </w:tblGrid>
      <w:tr w:rsidR="00BC6715" w:rsidDel="0058751D" w14:paraId="11C3C1DC" w14:textId="3E7F2075" w:rsidTr="00BC6715">
        <w:trPr>
          <w:jc w:val="center"/>
          <w:del w:id="6545" w:author="arkat" w:date="2017-09-25T14:49:00Z"/>
        </w:trPr>
        <w:tc>
          <w:tcPr>
            <w:tcW w:w="0" w:type="auto"/>
          </w:tcPr>
          <w:p w14:paraId="55B4BD01" w14:textId="5A4E09E0" w:rsidR="00BC6715" w:rsidDel="0058751D" w:rsidRDefault="00BC6715">
            <w:pPr>
              <w:pStyle w:val="Heading1"/>
              <w:rPr>
                <w:del w:id="6546" w:author="arkat" w:date="2017-09-25T14:49:00Z"/>
                <w:szCs w:val="24"/>
                <w:lang w:val="en-US"/>
              </w:rPr>
              <w:pPrChange w:id="6547" w:author="arkat" w:date="2017-09-29T22:53:00Z">
                <w:pPr>
                  <w:pStyle w:val="BodyText"/>
                  <w:spacing w:after="0"/>
                </w:pPr>
              </w:pPrChange>
            </w:pPr>
            <w:del w:id="6548" w:author="arkat" w:date="2017-09-25T14:49:00Z">
              <w:r w:rsidRPr="00A42612" w:rsidDel="0058751D">
                <w:rPr>
                  <w:noProof/>
                  <w:szCs w:val="24"/>
                  <w:lang w:val="en-US"/>
                  <w:rPrChange w:id="6549" w:author="Unknown">
                    <w:rPr>
                      <w:noProof/>
                      <w:lang w:val="en-US"/>
                    </w:rPr>
                  </w:rPrChange>
                </w:rPr>
                <w:drawing>
                  <wp:inline distT="0" distB="0" distL="0" distR="0" wp14:anchorId="24C02E02" wp14:editId="0E3FFE19">
                    <wp:extent cx="614680" cy="3841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4680" cy="384175"/>
                            </a:xfrm>
                            <a:prstGeom prst="rect">
                              <a:avLst/>
                            </a:prstGeom>
                            <a:noFill/>
                            <a:ln>
                              <a:noFill/>
                            </a:ln>
                          </pic:spPr>
                        </pic:pic>
                      </a:graphicData>
                    </a:graphic>
                  </wp:inline>
                </w:drawing>
              </w:r>
            </w:del>
          </w:p>
        </w:tc>
      </w:tr>
    </w:tbl>
    <w:p w14:paraId="3F379272" w14:textId="2E0CF0F6" w:rsidR="00BC6715" w:rsidRPr="00BC6715" w:rsidDel="0058751D" w:rsidRDefault="00BC6715">
      <w:pPr>
        <w:pStyle w:val="Heading1"/>
        <w:rPr>
          <w:del w:id="6550" w:author="arkat" w:date="2017-09-25T14:49:00Z"/>
          <w:szCs w:val="24"/>
          <w:lang w:val="en-US"/>
        </w:rPr>
        <w:pPrChange w:id="6551" w:author="arkat" w:date="2017-09-29T22:53:00Z">
          <w:pPr>
            <w:pStyle w:val="BodyText"/>
            <w:spacing w:after="0"/>
          </w:pPr>
        </w:pPrChange>
      </w:pPr>
    </w:p>
    <w:p w14:paraId="00A6633B" w14:textId="4184D9A5" w:rsidR="00842ED7" w:rsidDel="0058751D" w:rsidRDefault="00842ED7">
      <w:pPr>
        <w:pStyle w:val="Heading1"/>
        <w:rPr>
          <w:del w:id="6552" w:author="arkat" w:date="2017-09-25T14:49:00Z"/>
          <w:lang w:val="en-US"/>
        </w:rPr>
        <w:pPrChange w:id="6553" w:author="arkat" w:date="2017-09-29T22:53:00Z">
          <w:pPr>
            <w:pStyle w:val="BodyText"/>
            <w:spacing w:after="0"/>
          </w:pPr>
        </w:pPrChange>
      </w:pPr>
    </w:p>
    <w:p w14:paraId="0A398CDA" w14:textId="77A25846" w:rsidR="00842ED7" w:rsidDel="0058751D" w:rsidRDefault="00842ED7">
      <w:pPr>
        <w:pStyle w:val="Heading1"/>
        <w:rPr>
          <w:del w:id="6554" w:author="arkat" w:date="2017-09-25T14:49:00Z"/>
          <w:lang w:val="en-US"/>
        </w:rPr>
        <w:pPrChange w:id="6555" w:author="arkat" w:date="2017-09-29T22:53:00Z">
          <w:pPr>
            <w:pStyle w:val="BodyText"/>
            <w:spacing w:after="0"/>
          </w:pPr>
        </w:pPrChange>
      </w:pPr>
      <w:del w:id="6556" w:author="arkat" w:date="2017-09-25T14:49:00Z">
        <w:r w:rsidDel="0058751D">
          <w:rPr>
            <w:b w:val="0"/>
            <w:lang w:val="en-US"/>
          </w:rPr>
          <w:delText>Swimlane</w:delText>
        </w:r>
      </w:del>
    </w:p>
    <w:p w14:paraId="4115CA1F" w14:textId="09EC7EE1" w:rsidR="00842ED7" w:rsidDel="0058751D" w:rsidRDefault="00842ED7">
      <w:pPr>
        <w:pStyle w:val="Heading1"/>
        <w:rPr>
          <w:del w:id="6557" w:author="arkat" w:date="2017-09-25T14:49:00Z"/>
        </w:rPr>
        <w:pPrChange w:id="6558" w:author="arkat" w:date="2017-09-29T22:53:00Z">
          <w:pPr>
            <w:pStyle w:val="BodyText"/>
            <w:spacing w:after="0"/>
            <w:ind w:firstLine="284"/>
          </w:pPr>
        </w:pPrChange>
      </w:pPr>
      <w:del w:id="6559" w:author="arkat" w:date="2017-09-25T14:49:00Z">
        <w:r w:rsidDel="0058751D">
          <w:delText xml:space="preserve">Swimlanes digambarkan dengan bentuk garis yang memisahkan dan  mengelompokkan aktor (pelaku yang berinteraksi dengan system). Banyak metodologi pemodelan menggunakan konsep swimlanes sebagai mekanisme untuk membagi kategori visual yang menggambarkan kemampuan fungsional atau tanggung jawab yang berbeda.  </w:delText>
        </w:r>
      </w:del>
    </w:p>
    <w:p w14:paraId="7BF7E9CA" w14:textId="5F1442B7" w:rsidR="00842ED7" w:rsidDel="0058751D" w:rsidRDefault="00842ED7">
      <w:pPr>
        <w:pStyle w:val="Heading1"/>
        <w:rPr>
          <w:del w:id="6560" w:author="arkat" w:date="2017-09-25T14:49:00Z"/>
        </w:rPr>
        <w:pPrChange w:id="6561" w:author="arkat" w:date="2017-09-29T22:53:00Z">
          <w:pPr>
            <w:pStyle w:val="BodyText"/>
            <w:spacing w:after="0"/>
            <w:ind w:firstLine="284"/>
          </w:pPr>
        </w:pPrChange>
      </w:pPr>
      <w:del w:id="6562" w:author="arkat" w:date="2017-09-25T14:49:00Z">
        <w:r w:rsidDel="0058751D">
          <w:delText xml:space="preserve"> BPMN mendukung swimlanes dengan dua bentuk swimlane objects yaitu pool yang mewakili partisipan dalam sebuah proses dan lane yaitu sub-bagian dalam sebuah pool dan akan menambah panjang dari pool baik vertikal ataupun horisontal. Lanes digunakan untuk mengatur dan mengkategorikan aktivitas. </w:delText>
        </w:r>
      </w:del>
    </w:p>
    <w:p w14:paraId="5CDD466F" w14:textId="2750626A" w:rsidR="00842ED7" w:rsidDel="0058751D" w:rsidRDefault="00842ED7">
      <w:pPr>
        <w:pStyle w:val="Heading1"/>
        <w:rPr>
          <w:del w:id="6563" w:author="arkat" w:date="2017-09-25T14:49:00Z"/>
          <w:lang w:val="en-US"/>
        </w:rPr>
        <w:pPrChange w:id="6564" w:author="arkat" w:date="2017-09-29T22:53:00Z">
          <w:pPr>
            <w:pStyle w:val="BodyText"/>
            <w:spacing w:after="0"/>
          </w:pPr>
        </w:pPrChange>
      </w:pPr>
    </w:p>
    <w:p w14:paraId="16FA9C90" w14:textId="09A7CB83" w:rsidR="00842ED7" w:rsidDel="0058751D" w:rsidRDefault="00842ED7">
      <w:pPr>
        <w:pStyle w:val="Heading1"/>
        <w:rPr>
          <w:del w:id="6565" w:author="arkat" w:date="2017-09-25T14:49:00Z"/>
          <w:lang w:val="en-US"/>
        </w:rPr>
        <w:pPrChange w:id="6566" w:author="arkat" w:date="2017-09-29T22:53:00Z">
          <w:pPr>
            <w:pStyle w:val="BodyText"/>
            <w:spacing w:after="0"/>
          </w:pPr>
        </w:pPrChange>
      </w:pPr>
      <w:del w:id="6567" w:author="arkat" w:date="2017-09-25T14:49:00Z">
        <w:r w:rsidDel="0058751D">
          <w:rPr>
            <w:b w:val="0"/>
            <w:lang w:val="en-US"/>
          </w:rPr>
          <w:delText xml:space="preserve">Pool </w:delText>
        </w:r>
      </w:del>
    </w:p>
    <w:p w14:paraId="381A4CC7" w14:textId="2DD8988A" w:rsidR="00FF23E3" w:rsidDel="0058751D" w:rsidRDefault="00BC6715">
      <w:pPr>
        <w:pStyle w:val="Heading1"/>
        <w:rPr>
          <w:del w:id="6568" w:author="arkat" w:date="2017-09-25T14:49:00Z"/>
          <w:lang w:val="en-US"/>
        </w:rPr>
        <w:pPrChange w:id="6569" w:author="arkat" w:date="2017-09-29T22:53:00Z">
          <w:pPr>
            <w:pStyle w:val="BodyText"/>
            <w:spacing w:after="0"/>
          </w:pPr>
        </w:pPrChange>
      </w:pPr>
      <w:del w:id="6570" w:author="arkat" w:date="2017-09-25T14:49:00Z">
        <w:r w:rsidRPr="00BC6715" w:rsidDel="0058751D">
          <w:rPr>
            <w:b w:val="0"/>
            <w:lang w:val="en-US"/>
          </w:rPr>
          <w:delText>Lane</w:delText>
        </w:r>
      </w:del>
    </w:p>
    <w:p w14:paraId="76D9B72A" w14:textId="3B677688" w:rsidR="00BC6715" w:rsidRPr="00BC6715" w:rsidDel="0058751D" w:rsidRDefault="00BC6715">
      <w:pPr>
        <w:pStyle w:val="Heading1"/>
        <w:rPr>
          <w:del w:id="6571" w:author="arkat" w:date="2017-09-25T14:49:00Z"/>
          <w:lang w:val="en-US"/>
        </w:rPr>
        <w:pPrChange w:id="6572" w:author="arkat" w:date="2017-09-29T22:53:00Z">
          <w:pPr>
            <w:pStyle w:val="BodyText"/>
            <w:spacing w:after="0"/>
          </w:pPr>
        </w:pPrChange>
      </w:pPr>
      <w:del w:id="6573" w:author="arkat" w:date="2017-09-25T14:49:00Z">
        <w:r w:rsidDel="0058751D">
          <w:rPr>
            <w:b w:val="0"/>
            <w:lang w:val="en-US"/>
          </w:rPr>
          <w:delText xml:space="preserve"> </w:delText>
        </w:r>
      </w:del>
    </w:p>
    <w:tbl>
      <w:tblPr>
        <w:tblStyle w:val="TableGrid"/>
        <w:tblW w:w="0" w:type="auto"/>
        <w:jc w:val="center"/>
        <w:tblLook w:val="04A0" w:firstRow="1" w:lastRow="0" w:firstColumn="1" w:lastColumn="0" w:noHBand="0" w:noVBand="1"/>
      </w:tblPr>
      <w:tblGrid>
        <w:gridCol w:w="1394"/>
      </w:tblGrid>
      <w:tr w:rsidR="00BC6715" w:rsidDel="0058751D" w14:paraId="573751BD" w14:textId="4470A305" w:rsidTr="00BC6715">
        <w:trPr>
          <w:jc w:val="center"/>
          <w:del w:id="6574" w:author="arkat" w:date="2017-09-25T14:49:00Z"/>
        </w:trPr>
        <w:tc>
          <w:tcPr>
            <w:tcW w:w="0" w:type="auto"/>
          </w:tcPr>
          <w:p w14:paraId="6517A58F" w14:textId="7566D601" w:rsidR="00BC6715" w:rsidDel="0058751D" w:rsidRDefault="00BC6715">
            <w:pPr>
              <w:pStyle w:val="Heading1"/>
              <w:rPr>
                <w:del w:id="6575" w:author="arkat" w:date="2017-09-25T14:49:00Z"/>
                <w:lang w:val="en-US"/>
              </w:rPr>
              <w:pPrChange w:id="6576" w:author="arkat" w:date="2017-09-29T22:53:00Z">
                <w:pPr>
                  <w:pStyle w:val="BodyText"/>
                  <w:spacing w:after="0"/>
                </w:pPr>
              </w:pPrChange>
            </w:pPr>
            <w:del w:id="6577" w:author="arkat" w:date="2017-09-25T14:49:00Z">
              <w:r w:rsidRPr="00A42612" w:rsidDel="0058751D">
                <w:rPr>
                  <w:noProof/>
                  <w:szCs w:val="24"/>
                  <w:lang w:val="en-US"/>
                  <w:rPrChange w:id="6578" w:author="Unknown">
                    <w:rPr>
                      <w:noProof/>
                      <w:lang w:val="en-US"/>
                    </w:rPr>
                  </w:rPrChange>
                </w:rPr>
                <w:drawing>
                  <wp:inline distT="0" distB="0" distL="0" distR="0" wp14:anchorId="679E424C" wp14:editId="4803AFF1">
                    <wp:extent cx="691515" cy="622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1515" cy="622300"/>
                            </a:xfrm>
                            <a:prstGeom prst="rect">
                              <a:avLst/>
                            </a:prstGeom>
                            <a:noFill/>
                            <a:ln>
                              <a:noFill/>
                            </a:ln>
                          </pic:spPr>
                        </pic:pic>
                      </a:graphicData>
                    </a:graphic>
                  </wp:inline>
                </w:drawing>
              </w:r>
            </w:del>
          </w:p>
        </w:tc>
      </w:tr>
    </w:tbl>
    <w:p w14:paraId="783003E5" w14:textId="302AD587" w:rsidR="00BC6715" w:rsidRPr="00BC6715" w:rsidDel="0058751D" w:rsidRDefault="00BC6715">
      <w:pPr>
        <w:pStyle w:val="Heading1"/>
        <w:rPr>
          <w:del w:id="6579" w:author="arkat" w:date="2017-09-25T14:49:00Z"/>
          <w:lang w:val="en-US"/>
        </w:rPr>
        <w:pPrChange w:id="6580" w:author="arkat" w:date="2017-09-29T22:53:00Z">
          <w:pPr>
            <w:pStyle w:val="BodyText"/>
            <w:spacing w:after="0"/>
          </w:pPr>
        </w:pPrChange>
      </w:pPr>
    </w:p>
    <w:p w14:paraId="019627A9" w14:textId="38B74BAD" w:rsidR="00BC6715" w:rsidRPr="00842ED7" w:rsidDel="0058751D" w:rsidRDefault="00BC6715">
      <w:pPr>
        <w:pStyle w:val="Heading1"/>
        <w:rPr>
          <w:del w:id="6581" w:author="arkat" w:date="2017-09-25T14:49:00Z"/>
          <w:lang w:val="en-US"/>
        </w:rPr>
        <w:pPrChange w:id="6582" w:author="arkat" w:date="2017-09-29T22:53:00Z">
          <w:pPr>
            <w:pStyle w:val="BodyText"/>
            <w:spacing w:after="0"/>
          </w:pPr>
        </w:pPrChange>
      </w:pPr>
      <w:del w:id="6583" w:author="arkat" w:date="2017-09-25T14:49:00Z">
        <w:r w:rsidRPr="00842ED7" w:rsidDel="0058751D">
          <w:rPr>
            <w:b w:val="0"/>
            <w:lang w:val="en-US"/>
          </w:rPr>
          <w:delText>Connection</w:delText>
        </w:r>
      </w:del>
    </w:p>
    <w:p w14:paraId="45FA271F" w14:textId="0518AE96" w:rsidR="00BC6715" w:rsidDel="0058751D" w:rsidRDefault="00BC6715">
      <w:pPr>
        <w:pStyle w:val="Heading1"/>
        <w:rPr>
          <w:del w:id="6584" w:author="arkat" w:date="2017-09-25T14:49:00Z"/>
          <w:lang w:val="en-US"/>
        </w:rPr>
        <w:pPrChange w:id="6585" w:author="arkat" w:date="2017-09-29T22:53:00Z">
          <w:pPr>
            <w:pStyle w:val="BodyText"/>
            <w:spacing w:after="0"/>
          </w:pPr>
        </w:pPrChange>
      </w:pPr>
      <w:del w:id="6586" w:author="arkat" w:date="2017-09-25T14:49:00Z">
        <w:r w:rsidDel="0058751D">
          <w:rPr>
            <w:lang w:val="en-US"/>
          </w:rPr>
          <w:delText xml:space="preserve"> </w:delText>
        </w:r>
      </w:del>
    </w:p>
    <w:tbl>
      <w:tblPr>
        <w:tblStyle w:val="TableGrid"/>
        <w:tblW w:w="0" w:type="auto"/>
        <w:jc w:val="center"/>
        <w:tblLook w:val="04A0" w:firstRow="1" w:lastRow="0" w:firstColumn="1" w:lastColumn="0" w:noHBand="0" w:noVBand="1"/>
      </w:tblPr>
      <w:tblGrid>
        <w:gridCol w:w="1031"/>
      </w:tblGrid>
      <w:tr w:rsidR="00BC6715" w:rsidDel="0058751D" w14:paraId="201F91FD" w14:textId="749ADC1D" w:rsidTr="00BC6715">
        <w:trPr>
          <w:jc w:val="center"/>
          <w:del w:id="6587" w:author="arkat" w:date="2017-09-25T14:49:00Z"/>
        </w:trPr>
        <w:tc>
          <w:tcPr>
            <w:tcW w:w="0" w:type="auto"/>
          </w:tcPr>
          <w:p w14:paraId="408DEF3B" w14:textId="37B512D7" w:rsidR="00BC6715" w:rsidDel="0058751D" w:rsidRDefault="00BC6715">
            <w:pPr>
              <w:pStyle w:val="Heading1"/>
              <w:rPr>
                <w:del w:id="6588" w:author="arkat" w:date="2017-09-25T14:49:00Z"/>
                <w:lang w:val="en-US"/>
              </w:rPr>
              <w:pPrChange w:id="6589" w:author="arkat" w:date="2017-09-29T22:53:00Z">
                <w:pPr>
                  <w:pStyle w:val="BodyText"/>
                  <w:spacing w:after="0"/>
                </w:pPr>
              </w:pPrChange>
            </w:pPr>
            <w:del w:id="6590" w:author="arkat" w:date="2017-09-25T14:49:00Z">
              <w:r w:rsidRPr="00A42612" w:rsidDel="0058751D">
                <w:rPr>
                  <w:noProof/>
                  <w:szCs w:val="24"/>
                  <w:lang w:val="en-US"/>
                  <w:rPrChange w:id="6591" w:author="Unknown">
                    <w:rPr>
                      <w:noProof/>
                      <w:lang w:val="en-US"/>
                    </w:rPr>
                  </w:rPrChange>
                </w:rPr>
                <w:drawing>
                  <wp:inline distT="0" distB="0" distL="0" distR="0" wp14:anchorId="378C4994" wp14:editId="5081867E">
                    <wp:extent cx="461010" cy="1073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1010" cy="107315"/>
                            </a:xfrm>
                            <a:prstGeom prst="rect">
                              <a:avLst/>
                            </a:prstGeom>
                            <a:noFill/>
                            <a:ln>
                              <a:noFill/>
                            </a:ln>
                          </pic:spPr>
                        </pic:pic>
                      </a:graphicData>
                    </a:graphic>
                  </wp:inline>
                </w:drawing>
              </w:r>
            </w:del>
          </w:p>
        </w:tc>
      </w:tr>
    </w:tbl>
    <w:p w14:paraId="670A3A8C" w14:textId="73FB41F6" w:rsidR="00BC6715" w:rsidDel="0058751D" w:rsidRDefault="00BC6715">
      <w:pPr>
        <w:pStyle w:val="Heading1"/>
        <w:rPr>
          <w:del w:id="6592" w:author="arkat" w:date="2017-09-25T14:49:00Z"/>
          <w:lang w:val="en-US"/>
        </w:rPr>
        <w:pPrChange w:id="6593" w:author="arkat" w:date="2017-09-29T22:53:00Z">
          <w:pPr>
            <w:pStyle w:val="BodyText"/>
            <w:spacing w:after="0"/>
          </w:pPr>
        </w:pPrChange>
      </w:pPr>
    </w:p>
    <w:p w14:paraId="7CF8563A" w14:textId="091E7D45" w:rsidR="004239BF" w:rsidDel="0058751D" w:rsidRDefault="004239BF">
      <w:pPr>
        <w:pStyle w:val="Heading1"/>
        <w:rPr>
          <w:del w:id="6594" w:author="arkat" w:date="2017-09-25T14:49:00Z"/>
        </w:rPr>
        <w:pPrChange w:id="6595" w:author="arkat" w:date="2017-09-29T22:53:00Z">
          <w:pPr>
            <w:pStyle w:val="BodyText"/>
            <w:spacing w:after="0"/>
            <w:ind w:firstLine="284"/>
          </w:pPr>
        </w:pPrChange>
      </w:pPr>
    </w:p>
    <w:p w14:paraId="5E10F7AA" w14:textId="4E185771" w:rsidR="004239BF" w:rsidDel="0058751D" w:rsidRDefault="004239BF">
      <w:pPr>
        <w:pStyle w:val="Heading1"/>
        <w:rPr>
          <w:del w:id="6596" w:author="arkat" w:date="2017-09-25T14:49:00Z"/>
        </w:rPr>
        <w:pPrChange w:id="6597" w:author="arkat" w:date="2017-09-29T22:53:00Z">
          <w:pPr>
            <w:pStyle w:val="BodyText"/>
            <w:spacing w:after="0"/>
            <w:ind w:firstLine="284"/>
          </w:pPr>
        </w:pPrChange>
      </w:pPr>
      <w:del w:id="6598" w:author="arkat" w:date="2017-09-25T14:49:00Z">
        <w:r w:rsidDel="0058751D">
          <w:delText xml:space="preserve">Flow Object dibagi menjadi 3, yaitu event, activity dan gateway.  Berikut penjelasannya : </w:delText>
        </w:r>
      </w:del>
    </w:p>
    <w:p w14:paraId="53D24C75" w14:textId="12B77720" w:rsidR="004239BF" w:rsidDel="0058751D" w:rsidRDefault="00E03EC2">
      <w:pPr>
        <w:pStyle w:val="Heading1"/>
        <w:rPr>
          <w:del w:id="6599" w:author="arkat" w:date="2017-09-25T14:49:00Z"/>
        </w:rPr>
        <w:pPrChange w:id="6600" w:author="arkat" w:date="2017-09-29T22:53:00Z">
          <w:pPr>
            <w:pStyle w:val="BodyText"/>
            <w:spacing w:after="0"/>
            <w:ind w:firstLine="284"/>
            <w:jc w:val="center"/>
          </w:pPr>
        </w:pPrChange>
      </w:pPr>
      <w:del w:id="6601" w:author="arkat" w:date="2017-09-25T14:49:00Z">
        <w:r w:rsidRPr="00A42612" w:rsidDel="0058751D">
          <w:rPr>
            <w:noProof/>
            <w:lang w:val="en-US"/>
            <w:rPrChange w:id="6602" w:author="Unknown">
              <w:rPr>
                <w:noProof/>
                <w:lang w:val="en-US"/>
              </w:rPr>
            </w:rPrChange>
          </w:rPr>
          <w:drawing>
            <wp:inline distT="0" distB="0" distL="0" distR="0" wp14:anchorId="5E630AE9" wp14:editId="141176BA">
              <wp:extent cx="1758315" cy="583565"/>
              <wp:effectExtent l="0" t="0" r="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l="43327" t="49362" r="45142" b="43724"/>
                      <a:stretch>
                        <a:fillRect/>
                      </a:stretch>
                    </pic:blipFill>
                    <pic:spPr bwMode="auto">
                      <a:xfrm>
                        <a:off x="0" y="0"/>
                        <a:ext cx="1758315" cy="583565"/>
                      </a:xfrm>
                      <a:prstGeom prst="rect">
                        <a:avLst/>
                      </a:prstGeom>
                      <a:noFill/>
                      <a:ln>
                        <a:noFill/>
                      </a:ln>
                    </pic:spPr>
                  </pic:pic>
                </a:graphicData>
              </a:graphic>
            </wp:inline>
          </w:drawing>
        </w:r>
      </w:del>
    </w:p>
    <w:p w14:paraId="45CC1891" w14:textId="7C3DE46B" w:rsidR="004239BF" w:rsidDel="0058751D" w:rsidRDefault="004239BF">
      <w:pPr>
        <w:pStyle w:val="Heading1"/>
        <w:rPr>
          <w:del w:id="6603" w:author="arkat" w:date="2017-09-25T14:49:00Z"/>
        </w:rPr>
        <w:pPrChange w:id="6604" w:author="arkat" w:date="2017-09-29T22:53:00Z">
          <w:pPr>
            <w:pStyle w:val="BodyText"/>
            <w:spacing w:after="0"/>
            <w:ind w:firstLine="284"/>
            <w:jc w:val="center"/>
          </w:pPr>
        </w:pPrChange>
      </w:pPr>
      <w:del w:id="6605" w:author="arkat" w:date="2017-09-25T14:49:00Z">
        <w:r w:rsidDel="0058751D">
          <w:delText>Gambar 2. Simbol Event</w:delText>
        </w:r>
      </w:del>
    </w:p>
    <w:p w14:paraId="41D75A60" w14:textId="6D70C8D7" w:rsidR="004239BF" w:rsidDel="0058751D" w:rsidRDefault="004239BF">
      <w:pPr>
        <w:pStyle w:val="Heading1"/>
        <w:rPr>
          <w:del w:id="6606" w:author="arkat" w:date="2017-09-25T14:49:00Z"/>
        </w:rPr>
        <w:pPrChange w:id="6607" w:author="arkat" w:date="2017-09-29T22:53:00Z">
          <w:pPr>
            <w:pStyle w:val="BodyText"/>
            <w:spacing w:after="0"/>
            <w:ind w:firstLine="284"/>
            <w:jc w:val="center"/>
          </w:pPr>
        </w:pPrChange>
      </w:pPr>
    </w:p>
    <w:p w14:paraId="7DB2FDB2" w14:textId="348E17FD" w:rsidR="004239BF" w:rsidDel="0058751D" w:rsidRDefault="004239BF">
      <w:pPr>
        <w:pStyle w:val="Heading1"/>
        <w:rPr>
          <w:del w:id="6608" w:author="arkat" w:date="2017-09-25T14:49:00Z"/>
        </w:rPr>
        <w:pPrChange w:id="6609" w:author="arkat" w:date="2017-09-29T22:53:00Z">
          <w:pPr>
            <w:pStyle w:val="BodyText"/>
            <w:numPr>
              <w:numId w:val="27"/>
            </w:numPr>
            <w:spacing w:after="0"/>
            <w:ind w:left="360" w:hanging="360"/>
          </w:pPr>
        </w:pPrChange>
      </w:pPr>
      <w:del w:id="6610" w:author="arkat" w:date="2017-09-25T14:49:00Z">
        <w:r w:rsidDel="0058751D">
          <w:delText>Activity ditunjukkan dengan persegi panjang dengan ujung-ujung bulat dan merupakan bentuk umum untuk pekerjaan yang dilakukan oleh perusahaan. Sebuah aktivitas dapat berdiri sendiri atau gabungan. Tipe dari aktivitas adalah task dan sub process yang dibedakan dengan tanda + pada bagian tengah bawah dari bentuk tersebut.</w:delText>
        </w:r>
      </w:del>
    </w:p>
    <w:p w14:paraId="761ACFD6" w14:textId="552F2A6D" w:rsidR="004239BF" w:rsidDel="0058751D" w:rsidRDefault="00E03EC2">
      <w:pPr>
        <w:pStyle w:val="Heading1"/>
        <w:rPr>
          <w:del w:id="6611" w:author="arkat" w:date="2017-09-25T14:49:00Z"/>
        </w:rPr>
        <w:pPrChange w:id="6612" w:author="arkat" w:date="2017-09-29T22:53:00Z">
          <w:pPr>
            <w:pStyle w:val="BodyText"/>
            <w:spacing w:after="0"/>
            <w:ind w:firstLine="284"/>
            <w:jc w:val="center"/>
          </w:pPr>
        </w:pPrChange>
      </w:pPr>
      <w:del w:id="6613" w:author="arkat" w:date="2017-09-25T14:49:00Z">
        <w:r w:rsidRPr="00A42612" w:rsidDel="0058751D">
          <w:rPr>
            <w:noProof/>
            <w:lang w:val="en-US"/>
            <w:rPrChange w:id="6614" w:author="Unknown">
              <w:rPr>
                <w:noProof/>
                <w:lang w:val="en-US"/>
              </w:rPr>
            </w:rPrChange>
          </w:rPr>
          <w:drawing>
            <wp:inline distT="0" distB="0" distL="0" distR="0" wp14:anchorId="46232D46" wp14:editId="7D048712">
              <wp:extent cx="2265045" cy="520700"/>
              <wp:effectExtent l="0" t="0" r="0" b="1270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l="39067" t="80121" r="42404" b="12260"/>
                      <a:stretch>
                        <a:fillRect/>
                      </a:stretch>
                    </pic:blipFill>
                    <pic:spPr bwMode="auto">
                      <a:xfrm>
                        <a:off x="0" y="0"/>
                        <a:ext cx="2265045" cy="520700"/>
                      </a:xfrm>
                      <a:prstGeom prst="rect">
                        <a:avLst/>
                      </a:prstGeom>
                      <a:noFill/>
                      <a:ln>
                        <a:noFill/>
                      </a:ln>
                    </pic:spPr>
                  </pic:pic>
                </a:graphicData>
              </a:graphic>
            </wp:inline>
          </w:drawing>
        </w:r>
      </w:del>
    </w:p>
    <w:p w14:paraId="7DA44577" w14:textId="51A2B987" w:rsidR="004239BF" w:rsidDel="0058751D" w:rsidRDefault="004239BF">
      <w:pPr>
        <w:pStyle w:val="Heading1"/>
        <w:rPr>
          <w:del w:id="6615" w:author="arkat" w:date="2017-09-25T14:49:00Z"/>
        </w:rPr>
        <w:pPrChange w:id="6616" w:author="arkat" w:date="2017-09-29T22:53:00Z">
          <w:pPr>
            <w:pStyle w:val="BodyText"/>
            <w:spacing w:after="0"/>
            <w:ind w:firstLine="284"/>
            <w:jc w:val="center"/>
          </w:pPr>
        </w:pPrChange>
      </w:pPr>
      <w:del w:id="6617" w:author="arkat" w:date="2017-09-25T14:49:00Z">
        <w:r w:rsidDel="0058751D">
          <w:delText>Gambar 3. Simbol Activity dan Gateway</w:delText>
        </w:r>
      </w:del>
    </w:p>
    <w:p w14:paraId="2209E8D5" w14:textId="25462974" w:rsidR="004239BF" w:rsidDel="0058751D" w:rsidRDefault="004239BF">
      <w:pPr>
        <w:pStyle w:val="Heading1"/>
        <w:rPr>
          <w:del w:id="6618" w:author="arkat" w:date="2017-09-25T14:49:00Z"/>
        </w:rPr>
        <w:pPrChange w:id="6619" w:author="arkat" w:date="2017-09-29T22:53:00Z">
          <w:pPr>
            <w:pStyle w:val="BodyText"/>
            <w:spacing w:after="0"/>
            <w:ind w:firstLine="284"/>
          </w:pPr>
        </w:pPrChange>
      </w:pPr>
      <w:del w:id="6620" w:author="arkat" w:date="2017-09-25T14:49:00Z">
        <w:r w:rsidDel="0058751D">
          <w:delText xml:space="preserve"> </w:delText>
        </w:r>
      </w:del>
    </w:p>
    <w:p w14:paraId="7135FDEE" w14:textId="138E30F2" w:rsidR="004239BF" w:rsidDel="0058751D" w:rsidRDefault="004239BF">
      <w:pPr>
        <w:pStyle w:val="Heading1"/>
        <w:rPr>
          <w:del w:id="6621" w:author="arkat" w:date="2017-09-25T14:49:00Z"/>
        </w:rPr>
        <w:pPrChange w:id="6622" w:author="arkat" w:date="2017-09-29T22:53:00Z">
          <w:pPr>
            <w:pStyle w:val="BodyText"/>
            <w:spacing w:after="0"/>
            <w:ind w:firstLine="284"/>
          </w:pPr>
        </w:pPrChange>
      </w:pPr>
      <w:del w:id="6623" w:author="arkat" w:date="2017-09-25T14:49:00Z">
        <w:r w:rsidDel="0058751D">
          <w:delText xml:space="preserve"> Connecting Object adalah elemen yang menghubungkan flow object.  Connecting Object juga memiliki 3 jenis elemen yaitu : </w:delText>
        </w:r>
      </w:del>
    </w:p>
    <w:p w14:paraId="3F5B8966" w14:textId="63F3E0E3" w:rsidR="004239BF" w:rsidDel="0058751D" w:rsidRDefault="004239BF">
      <w:pPr>
        <w:pStyle w:val="Heading1"/>
        <w:rPr>
          <w:del w:id="6624" w:author="arkat" w:date="2017-09-25T14:49:00Z"/>
        </w:rPr>
        <w:pPrChange w:id="6625" w:author="arkat" w:date="2017-09-29T22:53:00Z">
          <w:pPr>
            <w:pStyle w:val="BodyText"/>
            <w:numPr>
              <w:numId w:val="27"/>
            </w:numPr>
            <w:spacing w:after="0"/>
            <w:ind w:left="360" w:hanging="360"/>
          </w:pPr>
        </w:pPrChange>
      </w:pPr>
      <w:del w:id="6626" w:author="arkat" w:date="2017-09-25T14:49:00Z">
        <w:r w:rsidDel="0058751D">
          <w:delText xml:space="preserve">Alur Sequence (Sequence flow) digunakan untuk menunjukkan urutan yang kegiatan akan yang dilakukan dalam sebuah proses. </w:delText>
        </w:r>
      </w:del>
    </w:p>
    <w:p w14:paraId="35B2E44C" w14:textId="1A0A4430" w:rsidR="004239BF" w:rsidDel="0058751D" w:rsidRDefault="004239BF">
      <w:pPr>
        <w:pStyle w:val="Heading1"/>
        <w:rPr>
          <w:del w:id="6627" w:author="arkat" w:date="2017-09-25T14:49:00Z"/>
        </w:rPr>
        <w:pPrChange w:id="6628" w:author="arkat" w:date="2017-09-29T22:53:00Z">
          <w:pPr>
            <w:pStyle w:val="BodyText"/>
            <w:numPr>
              <w:numId w:val="27"/>
            </w:numPr>
            <w:spacing w:after="0"/>
            <w:ind w:left="360" w:hanging="360"/>
          </w:pPr>
        </w:pPrChange>
      </w:pPr>
      <w:del w:id="6629" w:author="arkat" w:date="2017-09-25T14:49:00Z">
        <w:r w:rsidDel="0058751D">
          <w:delText xml:space="preserve">Alur Pesan (Messege Flow) digunakan untuk menunjukkan aliran pesan antara dua entitas yang siap untuk mengirim dan menerima. </w:delText>
        </w:r>
      </w:del>
    </w:p>
    <w:p w14:paraId="2AED1413" w14:textId="7B189796" w:rsidR="004239BF" w:rsidDel="0058751D" w:rsidRDefault="004239BF">
      <w:pPr>
        <w:pStyle w:val="Heading1"/>
        <w:rPr>
          <w:del w:id="6630" w:author="arkat" w:date="2017-09-25T14:49:00Z"/>
        </w:rPr>
        <w:pPrChange w:id="6631" w:author="arkat" w:date="2017-09-29T22:53:00Z">
          <w:pPr>
            <w:pStyle w:val="BodyText"/>
            <w:numPr>
              <w:numId w:val="27"/>
            </w:numPr>
            <w:spacing w:after="0"/>
            <w:ind w:left="360" w:hanging="360"/>
          </w:pPr>
        </w:pPrChange>
      </w:pPr>
      <w:del w:id="6632" w:author="arkat" w:date="2017-09-25T14:49:00Z">
        <w:r w:rsidDel="0058751D">
          <w:delText xml:space="preserve">Asosiasi (Association) digunakan untuk asosiasi data, informasi dan artefak dengan aliran benda </w:delText>
        </w:r>
      </w:del>
    </w:p>
    <w:p w14:paraId="6427D5EC" w14:textId="312168B9" w:rsidR="004239BF" w:rsidDel="0058751D" w:rsidRDefault="00E03EC2">
      <w:pPr>
        <w:pStyle w:val="Heading1"/>
        <w:rPr>
          <w:del w:id="6633" w:author="arkat" w:date="2017-09-25T14:49:00Z"/>
        </w:rPr>
        <w:pPrChange w:id="6634" w:author="arkat" w:date="2017-09-29T22:53:00Z">
          <w:pPr>
            <w:pStyle w:val="BodyText"/>
            <w:spacing w:after="0"/>
            <w:ind w:firstLine="284"/>
            <w:jc w:val="center"/>
          </w:pPr>
        </w:pPrChange>
      </w:pPr>
      <w:del w:id="6635" w:author="arkat" w:date="2017-09-25T14:49:00Z">
        <w:r w:rsidRPr="00A42612" w:rsidDel="0058751D">
          <w:rPr>
            <w:noProof/>
            <w:lang w:val="en-US"/>
            <w:rPrChange w:id="6636" w:author="Unknown">
              <w:rPr>
                <w:noProof/>
                <w:lang w:val="en-US"/>
              </w:rPr>
            </w:rPrChange>
          </w:rPr>
          <w:drawing>
            <wp:inline distT="0" distB="0" distL="0" distR="0" wp14:anchorId="079DA9DF" wp14:editId="31BEC503">
              <wp:extent cx="2384425" cy="724535"/>
              <wp:effectExtent l="0" t="0" r="3175" b="1206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l="41487" t="30939" r="42824" b="60512"/>
                      <a:stretch>
                        <a:fillRect/>
                      </a:stretch>
                    </pic:blipFill>
                    <pic:spPr bwMode="auto">
                      <a:xfrm>
                        <a:off x="0" y="0"/>
                        <a:ext cx="2384425" cy="724535"/>
                      </a:xfrm>
                      <a:prstGeom prst="rect">
                        <a:avLst/>
                      </a:prstGeom>
                      <a:noFill/>
                      <a:ln>
                        <a:noFill/>
                      </a:ln>
                    </pic:spPr>
                  </pic:pic>
                </a:graphicData>
              </a:graphic>
            </wp:inline>
          </w:drawing>
        </w:r>
      </w:del>
    </w:p>
    <w:p w14:paraId="6746A157" w14:textId="0270A502" w:rsidR="004239BF" w:rsidDel="0058751D" w:rsidRDefault="004239BF">
      <w:pPr>
        <w:pStyle w:val="Heading1"/>
        <w:rPr>
          <w:del w:id="6637" w:author="arkat" w:date="2017-09-25T14:49:00Z"/>
        </w:rPr>
        <w:pPrChange w:id="6638" w:author="arkat" w:date="2017-09-29T22:53:00Z">
          <w:pPr>
            <w:pStyle w:val="BodyText"/>
            <w:spacing w:after="0"/>
            <w:ind w:firstLine="284"/>
            <w:jc w:val="center"/>
          </w:pPr>
        </w:pPrChange>
      </w:pPr>
      <w:del w:id="6639" w:author="arkat" w:date="2017-09-25T14:49:00Z">
        <w:r w:rsidDel="0058751D">
          <w:delText>Gambar 4. Simbol Sequence Flow, Message Flow dan Association</w:delText>
        </w:r>
      </w:del>
    </w:p>
    <w:p w14:paraId="1BA861F2" w14:textId="3676ED15" w:rsidR="004239BF" w:rsidDel="0058751D" w:rsidRDefault="004239BF">
      <w:pPr>
        <w:pStyle w:val="Heading1"/>
        <w:rPr>
          <w:del w:id="6640" w:author="arkat" w:date="2017-09-25T14:49:00Z"/>
        </w:rPr>
        <w:pPrChange w:id="6641" w:author="arkat" w:date="2017-09-29T22:53:00Z">
          <w:pPr>
            <w:pStyle w:val="BodyText"/>
            <w:spacing w:after="0"/>
            <w:ind w:firstLine="284"/>
            <w:jc w:val="center"/>
          </w:pPr>
        </w:pPrChange>
      </w:pPr>
    </w:p>
    <w:p w14:paraId="03BC71E3" w14:textId="31F6A9B8" w:rsidR="004239BF" w:rsidDel="0058751D" w:rsidRDefault="00E03EC2">
      <w:pPr>
        <w:pStyle w:val="Heading1"/>
        <w:rPr>
          <w:del w:id="6642" w:author="arkat" w:date="2017-09-25T14:49:00Z"/>
        </w:rPr>
        <w:pPrChange w:id="6643" w:author="arkat" w:date="2017-09-29T22:53:00Z">
          <w:pPr>
            <w:pStyle w:val="BodyText"/>
            <w:spacing w:after="0"/>
            <w:ind w:firstLine="284"/>
            <w:jc w:val="center"/>
          </w:pPr>
        </w:pPrChange>
      </w:pPr>
      <w:del w:id="6644" w:author="arkat" w:date="2017-09-25T14:49:00Z">
        <w:r w:rsidRPr="00A42612" w:rsidDel="0058751D">
          <w:rPr>
            <w:noProof/>
            <w:lang w:val="en-US"/>
            <w:rPrChange w:id="6645" w:author="Unknown">
              <w:rPr>
                <w:noProof/>
                <w:lang w:val="en-US"/>
              </w:rPr>
            </w:rPrChange>
          </w:rPr>
          <w:drawing>
            <wp:inline distT="0" distB="0" distL="0" distR="0" wp14:anchorId="48C99C44" wp14:editId="7E98C726">
              <wp:extent cx="1758315" cy="66802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l="43692" t="67114" r="44868" b="25296"/>
                      <a:stretch>
                        <a:fillRect/>
                      </a:stretch>
                    </pic:blipFill>
                    <pic:spPr bwMode="auto">
                      <a:xfrm>
                        <a:off x="0" y="0"/>
                        <a:ext cx="1758315" cy="668020"/>
                      </a:xfrm>
                      <a:prstGeom prst="rect">
                        <a:avLst/>
                      </a:prstGeom>
                      <a:noFill/>
                      <a:ln>
                        <a:noFill/>
                      </a:ln>
                    </pic:spPr>
                  </pic:pic>
                </a:graphicData>
              </a:graphic>
            </wp:inline>
          </w:drawing>
        </w:r>
      </w:del>
    </w:p>
    <w:p w14:paraId="6F69BD25" w14:textId="0D386C51" w:rsidR="004239BF" w:rsidDel="0058751D" w:rsidRDefault="004239BF">
      <w:pPr>
        <w:pStyle w:val="Heading1"/>
        <w:rPr>
          <w:del w:id="6646" w:author="arkat" w:date="2017-09-25T14:49:00Z"/>
        </w:rPr>
        <w:pPrChange w:id="6647" w:author="arkat" w:date="2017-09-29T22:53:00Z">
          <w:pPr>
            <w:pStyle w:val="BodyText"/>
            <w:spacing w:after="0"/>
            <w:ind w:firstLine="284"/>
            <w:jc w:val="center"/>
          </w:pPr>
        </w:pPrChange>
      </w:pPr>
      <w:del w:id="6648" w:author="arkat" w:date="2017-09-25T14:49:00Z">
        <w:r w:rsidDel="0058751D">
          <w:delText>Gambar 5. Simbol Pool dan Lane dalam Swimlane</w:delText>
        </w:r>
      </w:del>
    </w:p>
    <w:p w14:paraId="468A30AC" w14:textId="3EA3495E" w:rsidR="004239BF" w:rsidDel="0058751D" w:rsidRDefault="004239BF">
      <w:pPr>
        <w:pStyle w:val="Heading1"/>
        <w:rPr>
          <w:del w:id="6649" w:author="arkat" w:date="2017-09-25T14:49:00Z"/>
        </w:rPr>
        <w:pPrChange w:id="6650" w:author="arkat" w:date="2017-09-29T22:53:00Z">
          <w:pPr>
            <w:pStyle w:val="BodyText"/>
            <w:spacing w:after="0"/>
            <w:ind w:firstLine="284"/>
          </w:pPr>
        </w:pPrChange>
      </w:pPr>
      <w:del w:id="6651" w:author="arkat" w:date="2017-09-25T14:49:00Z">
        <w:r w:rsidDel="0058751D">
          <w:delText xml:space="preserve"> </w:delText>
        </w:r>
      </w:del>
    </w:p>
    <w:p w14:paraId="3E7A169E" w14:textId="26B53647" w:rsidR="004239BF" w:rsidDel="0058751D" w:rsidRDefault="004239BF">
      <w:pPr>
        <w:pStyle w:val="Heading1"/>
        <w:rPr>
          <w:del w:id="6652" w:author="arkat" w:date="2017-09-25T14:49:00Z"/>
        </w:rPr>
        <w:pPrChange w:id="6653" w:author="arkat" w:date="2017-09-29T22:53:00Z">
          <w:pPr>
            <w:pStyle w:val="BodyText"/>
            <w:spacing w:after="0"/>
            <w:ind w:firstLine="284"/>
          </w:pPr>
        </w:pPrChange>
      </w:pPr>
      <w:del w:id="6654" w:author="arkat" w:date="2017-09-25T14:49:00Z">
        <w:r w:rsidDel="0058751D">
          <w:delText xml:space="preserve">Artifacts adalah elemen yang digunakan untuk memberikan informasi tambahan dari sebuah proses. BPMN dirancang untuk memungkinkan pemodel dan alat pemodelan fleksibilitas untuk memperluas notasi dasar dan menyediakan kemampuan untuk konteks tambahan yang tepat untuk situasi pemodal tertentu, seperti misalnya pasar vertikal contoh: asuransi dan perbankan. Berbagai Artifacts dapat ditambahkan ke dalam diagram sesuai dengan kokteks dari proses bisnis yang dimodelkan. Versi BPMN saat ini memiliki 3 tipe Artifacts, yaitu: </w:delText>
        </w:r>
      </w:del>
    </w:p>
    <w:p w14:paraId="6CC286F5" w14:textId="19B30C5F" w:rsidR="004239BF" w:rsidDel="0058751D" w:rsidRDefault="004239BF">
      <w:pPr>
        <w:pStyle w:val="Heading1"/>
        <w:rPr>
          <w:del w:id="6655" w:author="arkat" w:date="2017-09-25T14:49:00Z"/>
        </w:rPr>
        <w:pPrChange w:id="6656" w:author="arkat" w:date="2017-09-29T22:53:00Z">
          <w:pPr>
            <w:pStyle w:val="BodyText"/>
            <w:numPr>
              <w:numId w:val="27"/>
            </w:numPr>
            <w:spacing w:after="0"/>
            <w:ind w:left="360" w:hanging="360"/>
          </w:pPr>
        </w:pPrChange>
      </w:pPr>
      <w:del w:id="6657" w:author="arkat" w:date="2017-09-25T14:49:00Z">
        <w:r w:rsidDel="0058751D">
          <w:delText xml:space="preserve">Data object: mekanisme untuk menunjukkan bagaimana data dibutuhkan atau diproduksi oleh aktivitas. Data object dihubungkan dengan aktivitas melalui Associations. </w:delText>
        </w:r>
      </w:del>
    </w:p>
    <w:p w14:paraId="7DC063DB" w14:textId="4BDD0308" w:rsidR="004239BF" w:rsidDel="0058751D" w:rsidRDefault="004239BF">
      <w:pPr>
        <w:pStyle w:val="Heading1"/>
        <w:rPr>
          <w:del w:id="6658" w:author="arkat" w:date="2017-09-25T14:49:00Z"/>
        </w:rPr>
        <w:pPrChange w:id="6659" w:author="arkat" w:date="2017-09-29T22:53:00Z">
          <w:pPr>
            <w:pStyle w:val="BodyText"/>
            <w:numPr>
              <w:numId w:val="27"/>
            </w:numPr>
            <w:spacing w:after="0"/>
            <w:ind w:left="360" w:hanging="360"/>
          </w:pPr>
        </w:pPrChange>
      </w:pPr>
      <w:del w:id="6660" w:author="arkat" w:date="2017-09-25T14:49:00Z">
        <w:r w:rsidDel="0058751D">
          <w:delText xml:space="preserve">Group: diwakili dengan persegi panjang dengan ujung bulat yang digambarkan dengan garis putus-putus. Group dapat digunakan untuk tujuan dokumentasi atau analisis, tetapi tidak mempengaruhi Sequence Flow. </w:delText>
        </w:r>
      </w:del>
    </w:p>
    <w:p w14:paraId="58C3B654" w14:textId="7CE9F225" w:rsidR="004239BF" w:rsidDel="0058751D" w:rsidRDefault="004239BF">
      <w:pPr>
        <w:pStyle w:val="Heading1"/>
        <w:rPr>
          <w:del w:id="6661" w:author="arkat" w:date="2017-09-25T14:49:00Z"/>
        </w:rPr>
        <w:pPrChange w:id="6662" w:author="arkat" w:date="2017-09-29T22:53:00Z">
          <w:pPr>
            <w:pStyle w:val="BodyText"/>
            <w:numPr>
              <w:numId w:val="27"/>
            </w:numPr>
            <w:spacing w:after="0"/>
            <w:ind w:left="360" w:hanging="360"/>
          </w:pPr>
        </w:pPrChange>
      </w:pPr>
      <w:del w:id="6663" w:author="arkat" w:date="2017-09-25T14:49:00Z">
        <w:r w:rsidDel="0058751D">
          <w:delText>Annotation: mekanisme untuk pemodel memberikan informasi teks tambahan untuk pembaca dari diagram BPMN.</w:delText>
        </w:r>
      </w:del>
    </w:p>
    <w:p w14:paraId="67369266" w14:textId="35FB5D5E" w:rsidR="004239BF" w:rsidDel="0058751D" w:rsidRDefault="004239BF">
      <w:pPr>
        <w:pStyle w:val="Heading1"/>
        <w:rPr>
          <w:del w:id="6664" w:author="arkat" w:date="2017-09-25T14:49:00Z"/>
        </w:rPr>
        <w:pPrChange w:id="6665" w:author="arkat" w:date="2017-09-29T22:53:00Z">
          <w:pPr>
            <w:pStyle w:val="BodyText"/>
            <w:spacing w:after="0"/>
            <w:ind w:firstLine="284"/>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8F9FA"/>
        <w:tblCellMar>
          <w:top w:w="15" w:type="dxa"/>
          <w:left w:w="15" w:type="dxa"/>
          <w:bottom w:w="15" w:type="dxa"/>
          <w:right w:w="15" w:type="dxa"/>
        </w:tblCellMar>
        <w:tblLook w:val="04A0" w:firstRow="1" w:lastRow="0" w:firstColumn="1" w:lastColumn="0" w:noHBand="0" w:noVBand="1"/>
      </w:tblPr>
      <w:tblGrid>
        <w:gridCol w:w="1018"/>
        <w:gridCol w:w="1029"/>
        <w:gridCol w:w="2317"/>
        <w:gridCol w:w="1992"/>
        <w:gridCol w:w="1573"/>
      </w:tblGrid>
      <w:tr w:rsidR="004239BF" w:rsidRPr="00DB4F8A" w:rsidDel="0058751D" w14:paraId="3D2669B8" w14:textId="074446E1" w:rsidTr="008E39E4">
        <w:trPr>
          <w:tblHeader/>
          <w:del w:id="6666" w:author="arkat" w:date="2017-09-25T14:49:00Z"/>
        </w:trPr>
        <w:tc>
          <w:tcPr>
            <w:tcW w:w="615" w:type="pct"/>
            <w:shd w:val="clear" w:color="auto" w:fill="EAECF0"/>
            <w:tcMar>
              <w:top w:w="48" w:type="dxa"/>
              <w:left w:w="96" w:type="dxa"/>
              <w:bottom w:w="48" w:type="dxa"/>
              <w:right w:w="315" w:type="dxa"/>
            </w:tcMar>
            <w:vAlign w:val="center"/>
            <w:hideMark/>
          </w:tcPr>
          <w:p w14:paraId="339B43BF" w14:textId="4C1E97B8" w:rsidR="004239BF" w:rsidRPr="00DB4F8A" w:rsidDel="0058751D" w:rsidRDefault="004239BF">
            <w:pPr>
              <w:pStyle w:val="Heading1"/>
              <w:rPr>
                <w:del w:id="6667" w:author="arkat" w:date="2017-09-25T14:49:00Z"/>
                <w:rFonts w:cs="Calibri"/>
                <w:color w:val="000000"/>
                <w:szCs w:val="24"/>
                <w:lang w:val="en-US"/>
              </w:rPr>
              <w:pPrChange w:id="6668" w:author="arkat" w:date="2017-09-29T22:53:00Z">
                <w:pPr>
                  <w:spacing w:after="0"/>
                  <w:jc w:val="center"/>
                </w:pPr>
              </w:pPrChange>
            </w:pPr>
            <w:del w:id="6669" w:author="arkat" w:date="2017-09-25T14:49:00Z">
              <w:r w:rsidRPr="00DB4F8A" w:rsidDel="0058751D">
                <w:rPr>
                  <w:rFonts w:cs="Calibri"/>
                  <w:b w:val="0"/>
                  <w:bCs w:val="0"/>
                  <w:color w:val="000000"/>
                  <w:szCs w:val="24"/>
                </w:rPr>
                <w:delText>Name</w:delText>
              </w:r>
            </w:del>
          </w:p>
        </w:tc>
        <w:tc>
          <w:tcPr>
            <w:tcW w:w="719" w:type="pct"/>
            <w:shd w:val="clear" w:color="auto" w:fill="EAECF0"/>
            <w:tcMar>
              <w:top w:w="48" w:type="dxa"/>
              <w:left w:w="96" w:type="dxa"/>
              <w:bottom w:w="48" w:type="dxa"/>
              <w:right w:w="315" w:type="dxa"/>
            </w:tcMar>
            <w:vAlign w:val="center"/>
            <w:hideMark/>
          </w:tcPr>
          <w:p w14:paraId="6682D76B" w14:textId="7DD07A0D" w:rsidR="004239BF" w:rsidRPr="00DB4F8A" w:rsidDel="0058751D" w:rsidRDefault="004239BF">
            <w:pPr>
              <w:pStyle w:val="Heading1"/>
              <w:rPr>
                <w:del w:id="6670" w:author="arkat" w:date="2017-09-25T14:49:00Z"/>
                <w:rFonts w:cs="Calibri"/>
                <w:color w:val="000000"/>
                <w:szCs w:val="24"/>
              </w:rPr>
              <w:pPrChange w:id="6671" w:author="arkat" w:date="2017-09-29T22:53:00Z">
                <w:pPr>
                  <w:spacing w:after="0"/>
                  <w:jc w:val="center"/>
                </w:pPr>
              </w:pPrChange>
            </w:pPr>
            <w:del w:id="6672" w:author="arkat" w:date="2017-09-25T14:49:00Z">
              <w:r w:rsidRPr="00DB4F8A" w:rsidDel="0058751D">
                <w:rPr>
                  <w:rFonts w:cs="Calibri"/>
                  <w:b w:val="0"/>
                  <w:bCs w:val="0"/>
                  <w:color w:val="000000"/>
                  <w:szCs w:val="24"/>
                </w:rPr>
                <w:delText>Creator</w:delText>
              </w:r>
            </w:del>
          </w:p>
        </w:tc>
        <w:tc>
          <w:tcPr>
            <w:tcW w:w="844" w:type="pct"/>
            <w:shd w:val="clear" w:color="auto" w:fill="EAECF0"/>
            <w:tcMar>
              <w:top w:w="48" w:type="dxa"/>
              <w:left w:w="96" w:type="dxa"/>
              <w:bottom w:w="48" w:type="dxa"/>
              <w:right w:w="315" w:type="dxa"/>
            </w:tcMar>
            <w:vAlign w:val="center"/>
            <w:hideMark/>
          </w:tcPr>
          <w:p w14:paraId="448F0654" w14:textId="5DD3A64B" w:rsidR="004239BF" w:rsidRPr="00DB4F8A" w:rsidDel="0058751D" w:rsidRDefault="004239BF">
            <w:pPr>
              <w:pStyle w:val="Heading1"/>
              <w:rPr>
                <w:del w:id="6673" w:author="arkat" w:date="2017-09-25T14:49:00Z"/>
                <w:rFonts w:cs="Calibri"/>
                <w:color w:val="000000"/>
                <w:szCs w:val="24"/>
              </w:rPr>
              <w:pPrChange w:id="6674" w:author="arkat" w:date="2017-09-29T22:53:00Z">
                <w:pPr>
                  <w:spacing w:after="0"/>
                  <w:jc w:val="center"/>
                </w:pPr>
              </w:pPrChange>
            </w:pPr>
            <w:del w:id="6675" w:author="arkat" w:date="2017-09-25T14:49:00Z">
              <w:r w:rsidRPr="00DB4F8A" w:rsidDel="0058751D">
                <w:rPr>
                  <w:rFonts w:cs="Calibri"/>
                  <w:b w:val="0"/>
                  <w:bCs w:val="0"/>
                  <w:color w:val="000000"/>
                  <w:szCs w:val="24"/>
                </w:rPr>
                <w:delText>Platform / OS</w:delText>
              </w:r>
            </w:del>
          </w:p>
        </w:tc>
        <w:tc>
          <w:tcPr>
            <w:tcW w:w="1810" w:type="pct"/>
            <w:shd w:val="clear" w:color="auto" w:fill="EAECF0"/>
            <w:tcMar>
              <w:top w:w="48" w:type="dxa"/>
              <w:left w:w="96" w:type="dxa"/>
              <w:bottom w:w="48" w:type="dxa"/>
              <w:right w:w="315" w:type="dxa"/>
            </w:tcMar>
            <w:vAlign w:val="center"/>
            <w:hideMark/>
          </w:tcPr>
          <w:p w14:paraId="3DF291EB" w14:textId="51933983" w:rsidR="004239BF" w:rsidRPr="00DB4F8A" w:rsidDel="0058751D" w:rsidRDefault="004239BF">
            <w:pPr>
              <w:pStyle w:val="Heading1"/>
              <w:rPr>
                <w:del w:id="6676" w:author="arkat" w:date="2017-09-25T14:49:00Z"/>
                <w:rFonts w:cs="Calibri"/>
                <w:color w:val="000000"/>
                <w:szCs w:val="24"/>
              </w:rPr>
              <w:pPrChange w:id="6677" w:author="arkat" w:date="2017-09-29T22:53:00Z">
                <w:pPr>
                  <w:spacing w:after="0"/>
                  <w:jc w:val="center"/>
                </w:pPr>
              </w:pPrChange>
            </w:pPr>
            <w:del w:id="6678" w:author="arkat" w:date="2017-09-25T14:49:00Z">
              <w:r w:rsidRPr="00DB4F8A" w:rsidDel="0058751D">
                <w:rPr>
                  <w:rFonts w:cs="Calibri"/>
                  <w:b w:val="0"/>
                  <w:bCs w:val="0"/>
                  <w:color w:val="000000"/>
                  <w:szCs w:val="24"/>
                </w:rPr>
                <w:delText>Features</w:delText>
              </w:r>
            </w:del>
          </w:p>
          <w:p w14:paraId="1DD4B033" w14:textId="0BEA285F" w:rsidR="004239BF" w:rsidRPr="00DB4F8A" w:rsidDel="0058751D" w:rsidRDefault="004239BF">
            <w:pPr>
              <w:pStyle w:val="Heading1"/>
              <w:rPr>
                <w:del w:id="6679" w:author="arkat" w:date="2017-09-25T14:49:00Z"/>
                <w:rFonts w:cs="Calibri"/>
                <w:color w:val="000000"/>
                <w:szCs w:val="24"/>
              </w:rPr>
              <w:pPrChange w:id="6680" w:author="arkat" w:date="2017-09-29T22:53:00Z">
                <w:pPr>
                  <w:spacing w:after="0"/>
                  <w:jc w:val="center"/>
                </w:pPr>
              </w:pPrChange>
            </w:pPr>
            <w:del w:id="6681" w:author="arkat" w:date="2017-09-25T14:49:00Z">
              <w:r w:rsidRPr="00DB4F8A" w:rsidDel="0058751D">
                <w:rPr>
                  <w:rFonts w:cs="Calibri"/>
                  <w:b w:val="0"/>
                  <w:bCs w:val="0"/>
                  <w:color w:val="000000"/>
                  <w:szCs w:val="24"/>
                </w:rPr>
                <w:delText>Latest Release</w:delText>
              </w:r>
            </w:del>
          </w:p>
        </w:tc>
        <w:tc>
          <w:tcPr>
            <w:tcW w:w="1012" w:type="pct"/>
            <w:shd w:val="clear" w:color="auto" w:fill="EAECF0"/>
            <w:tcMar>
              <w:top w:w="48" w:type="dxa"/>
              <w:left w:w="96" w:type="dxa"/>
              <w:bottom w:w="48" w:type="dxa"/>
              <w:right w:w="315" w:type="dxa"/>
            </w:tcMar>
            <w:vAlign w:val="center"/>
            <w:hideMark/>
          </w:tcPr>
          <w:p w14:paraId="0378677A" w14:textId="054A1CEC" w:rsidR="004239BF" w:rsidRPr="00DB4F8A" w:rsidDel="0058751D" w:rsidRDefault="004239BF">
            <w:pPr>
              <w:pStyle w:val="Heading1"/>
              <w:rPr>
                <w:del w:id="6682" w:author="arkat" w:date="2017-09-25T14:49:00Z"/>
                <w:rFonts w:cs="Calibri"/>
                <w:color w:val="000000"/>
                <w:szCs w:val="24"/>
              </w:rPr>
              <w:pPrChange w:id="6683" w:author="arkat" w:date="2017-09-29T22:53:00Z">
                <w:pPr>
                  <w:spacing w:after="0"/>
                  <w:jc w:val="center"/>
                </w:pPr>
              </w:pPrChange>
            </w:pPr>
            <w:del w:id="6684" w:author="arkat" w:date="2017-09-25T14:49:00Z">
              <w:r w:rsidRPr="00DB4F8A" w:rsidDel="0058751D">
                <w:rPr>
                  <w:rFonts w:cs="Calibri"/>
                  <w:b w:val="0"/>
                  <w:bCs w:val="0"/>
                  <w:color w:val="000000"/>
                  <w:szCs w:val="24"/>
                </w:rPr>
                <w:delText>Software license</w:delText>
              </w:r>
            </w:del>
          </w:p>
        </w:tc>
      </w:tr>
      <w:tr w:rsidR="004239BF" w:rsidRPr="00DB4F8A" w:rsidDel="0058751D" w14:paraId="103E1832" w14:textId="56482FB3" w:rsidTr="008E39E4">
        <w:trPr>
          <w:del w:id="6685" w:author="arkat" w:date="2017-09-25T14:49:00Z"/>
        </w:trPr>
        <w:tc>
          <w:tcPr>
            <w:tcW w:w="615" w:type="pct"/>
            <w:shd w:val="clear" w:color="auto" w:fill="F8F9FA"/>
            <w:tcMar>
              <w:top w:w="48" w:type="dxa"/>
              <w:left w:w="96" w:type="dxa"/>
              <w:bottom w:w="48" w:type="dxa"/>
              <w:right w:w="96" w:type="dxa"/>
            </w:tcMar>
            <w:vAlign w:val="center"/>
            <w:hideMark/>
          </w:tcPr>
          <w:p w14:paraId="05B28CBE" w14:textId="2DBBB672" w:rsidR="004239BF" w:rsidRPr="00DB4F8A" w:rsidDel="0058751D" w:rsidRDefault="0058751D">
            <w:pPr>
              <w:pStyle w:val="Heading1"/>
              <w:rPr>
                <w:del w:id="6686" w:author="arkat" w:date="2017-09-25T14:49:00Z"/>
                <w:rFonts w:cs="Calibri"/>
                <w:color w:val="000000"/>
                <w:szCs w:val="24"/>
              </w:rPr>
              <w:pPrChange w:id="6687" w:author="arkat" w:date="2017-09-29T22:53:00Z">
                <w:pPr>
                  <w:spacing w:after="0"/>
                  <w:jc w:val="left"/>
                </w:pPr>
              </w:pPrChange>
            </w:pPr>
            <w:del w:id="6688" w:author="arkat" w:date="2017-09-25T14:49:00Z">
              <w:r w:rsidDel="0058751D">
                <w:fldChar w:fldCharType="begin"/>
              </w:r>
              <w:r w:rsidDel="0058751D">
                <w:delInstrText xml:space="preserve"> HYPERLINK "https://en.wikipedia.org/wiki/Borland_Together" \o "Borland Together" </w:delInstrText>
              </w:r>
              <w:r w:rsidDel="0058751D">
                <w:fldChar w:fldCharType="separate"/>
              </w:r>
              <w:r w:rsidR="004239BF" w:rsidRPr="00DB4F8A" w:rsidDel="0058751D">
                <w:rPr>
                  <w:rStyle w:val="Hyperlink"/>
                  <w:rFonts w:cs="Calibri"/>
                  <w:color w:val="000000"/>
                  <w:szCs w:val="24"/>
                  <w:u w:val="none"/>
                </w:rPr>
                <w:delText>Borland Together</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DCE00C8" w14:textId="3E7E240A" w:rsidR="004239BF" w:rsidRPr="00DB4F8A" w:rsidDel="0058751D" w:rsidRDefault="0058751D">
            <w:pPr>
              <w:pStyle w:val="Heading1"/>
              <w:rPr>
                <w:del w:id="6689" w:author="arkat" w:date="2017-09-25T14:49:00Z"/>
                <w:rFonts w:cs="Calibri"/>
                <w:color w:val="000000"/>
                <w:szCs w:val="24"/>
              </w:rPr>
              <w:pPrChange w:id="6690" w:author="arkat" w:date="2017-09-29T22:53:00Z">
                <w:pPr>
                  <w:spacing w:after="0"/>
                </w:pPr>
              </w:pPrChange>
            </w:pPr>
            <w:del w:id="6691" w:author="arkat" w:date="2017-09-25T14:49:00Z">
              <w:r w:rsidDel="0058751D">
                <w:fldChar w:fldCharType="begin"/>
              </w:r>
              <w:r w:rsidDel="0058751D">
                <w:delInstrText xml:space="preserve"> HYPERLINK "https://en.wikipedia.org/wiki/Borland" \o "Borland" </w:delInstrText>
              </w:r>
              <w:r w:rsidDel="0058751D">
                <w:fldChar w:fldCharType="separate"/>
              </w:r>
              <w:r w:rsidR="004239BF" w:rsidRPr="00DB4F8A" w:rsidDel="0058751D">
                <w:rPr>
                  <w:rStyle w:val="Hyperlink"/>
                  <w:rFonts w:cs="Calibri"/>
                  <w:color w:val="000000"/>
                  <w:szCs w:val="24"/>
                  <w:u w:val="none"/>
                </w:rPr>
                <w:delText>Borland</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300D57E" w14:textId="5EA641E2" w:rsidR="004239BF" w:rsidRPr="00DB4F8A" w:rsidDel="0058751D" w:rsidRDefault="0058751D">
            <w:pPr>
              <w:pStyle w:val="Heading1"/>
              <w:rPr>
                <w:del w:id="6692" w:author="arkat" w:date="2017-09-25T14:49:00Z"/>
                <w:rFonts w:cs="Calibri"/>
                <w:color w:val="000000"/>
                <w:szCs w:val="24"/>
              </w:rPr>
              <w:pPrChange w:id="6693" w:author="arkat" w:date="2017-09-29T22:53:00Z">
                <w:pPr>
                  <w:spacing w:after="0"/>
                </w:pPr>
              </w:pPrChange>
            </w:pPr>
            <w:del w:id="6694"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"https://en.wikipedia.org/wiki/Solaris_(operating_system)" \o "Solaris (operating system)" </w:delInstrText>
              </w:r>
              <w:r w:rsidDel="0058751D">
                <w:fldChar w:fldCharType="separate"/>
              </w:r>
              <w:r w:rsidR="004239BF" w:rsidRPr="00DB4F8A" w:rsidDel="0058751D">
                <w:rPr>
                  <w:rStyle w:val="Hyperlink"/>
                  <w:rFonts w:cs="Calibri"/>
                  <w:color w:val="000000"/>
                  <w:szCs w:val="24"/>
                  <w:u w:val="none"/>
                </w:rPr>
                <w:delText>Solaris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20B1EA2" w14:textId="2B3A6DD2" w:rsidR="004239BF" w:rsidRPr="00DB4F8A" w:rsidDel="0058751D" w:rsidRDefault="004239BF">
            <w:pPr>
              <w:pStyle w:val="Heading1"/>
              <w:rPr>
                <w:del w:id="6695" w:author="arkat" w:date="2017-09-25T14:49:00Z"/>
                <w:rFonts w:cs="Calibri"/>
                <w:color w:val="000000"/>
                <w:szCs w:val="24"/>
              </w:rPr>
              <w:pPrChange w:id="6696"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5FA32137" w14:textId="6F777ECB" w:rsidR="004239BF" w:rsidRPr="00DB4F8A" w:rsidDel="0058751D" w:rsidRDefault="004239BF">
            <w:pPr>
              <w:pStyle w:val="Heading1"/>
              <w:rPr>
                <w:del w:id="6697" w:author="arkat" w:date="2017-09-25T14:49:00Z"/>
                <w:rFonts w:cs="Calibri"/>
                <w:color w:val="000000"/>
                <w:szCs w:val="24"/>
              </w:rPr>
              <w:pPrChange w:id="6698" w:author="arkat" w:date="2017-09-29T22:53:00Z">
                <w:pPr>
                  <w:spacing w:after="0"/>
                </w:pPr>
              </w:pPrChange>
            </w:pPr>
            <w:del w:id="6699" w:author="arkat" w:date="2017-09-25T14:49:00Z">
              <w:r w:rsidRPr="00DB4F8A" w:rsidDel="0058751D">
                <w:rPr>
                  <w:rFonts w:cs="Calibri"/>
                  <w:color w:val="000000"/>
                  <w:szCs w:val="24"/>
                </w:rPr>
                <w:delText>Proprietary/Shareware</w:delText>
              </w:r>
            </w:del>
          </w:p>
        </w:tc>
      </w:tr>
      <w:tr w:rsidR="004239BF" w:rsidRPr="00DB4F8A" w:rsidDel="0058751D" w14:paraId="6CD3E198" w14:textId="1A577DF0" w:rsidTr="008E39E4">
        <w:trPr>
          <w:del w:id="6700" w:author="arkat" w:date="2017-09-25T14:49:00Z"/>
        </w:trPr>
        <w:tc>
          <w:tcPr>
            <w:tcW w:w="615" w:type="pct"/>
            <w:shd w:val="clear" w:color="auto" w:fill="F8F9FA"/>
            <w:tcMar>
              <w:top w:w="48" w:type="dxa"/>
              <w:left w:w="96" w:type="dxa"/>
              <w:bottom w:w="48" w:type="dxa"/>
              <w:right w:w="96" w:type="dxa"/>
            </w:tcMar>
            <w:vAlign w:val="center"/>
            <w:hideMark/>
          </w:tcPr>
          <w:p w14:paraId="3932E824" w14:textId="22F28124" w:rsidR="004239BF" w:rsidRPr="00DB4F8A" w:rsidDel="0058751D" w:rsidRDefault="0058751D">
            <w:pPr>
              <w:pStyle w:val="Heading1"/>
              <w:rPr>
                <w:del w:id="6701" w:author="arkat" w:date="2017-09-25T14:49:00Z"/>
                <w:rFonts w:cs="Calibri"/>
                <w:color w:val="000000"/>
                <w:szCs w:val="24"/>
              </w:rPr>
              <w:pPrChange w:id="6702" w:author="arkat" w:date="2017-09-29T22:53:00Z">
                <w:pPr>
                  <w:spacing w:after="0"/>
                </w:pPr>
              </w:pPrChange>
            </w:pPr>
            <w:del w:id="6703" w:author="arkat" w:date="2017-09-25T14:49:00Z">
              <w:r w:rsidDel="0058751D">
                <w:fldChar w:fldCharType="begin"/>
              </w:r>
              <w:r w:rsidDel="0058751D">
                <w:delInstrText xml:space="preserve"> HYPERLINK "https://en.wikipedia.org/wiki/OmniGraffle" \o "OmniGraffle" </w:delInstrText>
              </w:r>
              <w:r w:rsidDel="0058751D">
                <w:fldChar w:fldCharType="separate"/>
              </w:r>
              <w:r w:rsidR="004239BF" w:rsidRPr="00DB4F8A" w:rsidDel="0058751D">
                <w:rPr>
                  <w:rStyle w:val="Hyperlink"/>
                  <w:rFonts w:cs="Calibri"/>
                  <w:color w:val="000000"/>
                  <w:szCs w:val="24"/>
                  <w:u w:val="none"/>
                </w:rPr>
                <w:delText>OmniGraffle</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1008CD5" w14:textId="3142EDB9" w:rsidR="004239BF" w:rsidRPr="00DB4F8A" w:rsidDel="0058751D" w:rsidRDefault="0058751D">
            <w:pPr>
              <w:pStyle w:val="Heading1"/>
              <w:rPr>
                <w:del w:id="6704" w:author="arkat" w:date="2017-09-25T14:49:00Z"/>
                <w:rFonts w:cs="Calibri"/>
                <w:color w:val="000000"/>
                <w:szCs w:val="24"/>
              </w:rPr>
              <w:pPrChange w:id="6705" w:author="arkat" w:date="2017-09-29T22:53:00Z">
                <w:pPr>
                  <w:spacing w:after="0"/>
                </w:pPr>
              </w:pPrChange>
            </w:pPr>
            <w:del w:id="6706" w:author="arkat" w:date="2017-09-25T14:49:00Z">
              <w:r w:rsidDel="0058751D">
                <w:fldChar w:fldCharType="begin"/>
              </w:r>
              <w:r w:rsidDel="0058751D">
                <w:delInstrText xml:space="preserve"> HYPERLINK "https://en.wikipedia.org/wiki/Omni_Group" \o "Omni Group" </w:delInstrText>
              </w:r>
              <w:r w:rsidDel="0058751D">
                <w:fldChar w:fldCharType="separate"/>
              </w:r>
              <w:r w:rsidR="004239BF" w:rsidRPr="00DB4F8A" w:rsidDel="0058751D">
                <w:rPr>
                  <w:rStyle w:val="Hyperlink"/>
                  <w:rFonts w:cs="Calibri"/>
                  <w:color w:val="000000"/>
                  <w:szCs w:val="24"/>
                  <w:u w:val="none"/>
                </w:rPr>
                <w:delText>Omni Group</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3D27CCD4" w14:textId="6820BCA3" w:rsidR="004239BF" w:rsidRPr="00DB4F8A" w:rsidDel="0058751D" w:rsidRDefault="0058751D">
            <w:pPr>
              <w:pStyle w:val="Heading1"/>
              <w:rPr>
                <w:del w:id="6707" w:author="arkat" w:date="2017-09-25T14:49:00Z"/>
                <w:rFonts w:cs="Calibri"/>
                <w:color w:val="000000"/>
                <w:szCs w:val="24"/>
              </w:rPr>
              <w:pPrChange w:id="6708" w:author="arkat" w:date="2017-09-29T22:53:00Z">
                <w:pPr>
                  <w:spacing w:after="0"/>
                </w:pPr>
              </w:pPrChange>
            </w:pPr>
            <w:del w:id="6709" w:author="arkat" w:date="2017-09-25T14:49:00Z">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AE9A7D3" w14:textId="4AF19A19" w:rsidR="004239BF" w:rsidRPr="00DB4F8A" w:rsidDel="0058751D" w:rsidRDefault="004239BF">
            <w:pPr>
              <w:pStyle w:val="Heading1"/>
              <w:rPr>
                <w:del w:id="6710" w:author="arkat" w:date="2017-09-25T14:49:00Z"/>
                <w:rFonts w:cs="Calibri"/>
                <w:color w:val="000000"/>
                <w:szCs w:val="24"/>
              </w:rPr>
              <w:pPrChange w:id="6711"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30D81615" w14:textId="025F3A98" w:rsidR="004239BF" w:rsidRPr="00DB4F8A" w:rsidDel="0058751D" w:rsidRDefault="004239BF">
            <w:pPr>
              <w:pStyle w:val="Heading1"/>
              <w:rPr>
                <w:del w:id="6712" w:author="arkat" w:date="2017-09-25T14:49:00Z"/>
                <w:rFonts w:cs="Calibri"/>
                <w:color w:val="000000"/>
                <w:szCs w:val="24"/>
              </w:rPr>
              <w:pPrChange w:id="6713" w:author="arkat" w:date="2017-09-29T22:53:00Z">
                <w:pPr>
                  <w:spacing w:after="0"/>
                </w:pPr>
              </w:pPrChange>
            </w:pPr>
            <w:del w:id="6714" w:author="arkat" w:date="2017-09-25T14:49:00Z">
              <w:r w:rsidRPr="00DB4F8A" w:rsidDel="0058751D">
                <w:rPr>
                  <w:rFonts w:cs="Calibri"/>
                  <w:color w:val="000000"/>
                  <w:szCs w:val="24"/>
                </w:rPr>
                <w:delText>Proprietary</w:delText>
              </w:r>
            </w:del>
          </w:p>
        </w:tc>
      </w:tr>
      <w:tr w:rsidR="004239BF" w:rsidRPr="00DB4F8A" w:rsidDel="0058751D" w14:paraId="0EA28A76" w14:textId="3E131FA4" w:rsidTr="008E39E4">
        <w:trPr>
          <w:del w:id="6715" w:author="arkat" w:date="2017-09-25T14:49:00Z"/>
        </w:trPr>
        <w:tc>
          <w:tcPr>
            <w:tcW w:w="615" w:type="pct"/>
            <w:shd w:val="clear" w:color="auto" w:fill="F8F9FA"/>
            <w:tcMar>
              <w:top w:w="48" w:type="dxa"/>
              <w:left w:w="96" w:type="dxa"/>
              <w:bottom w:w="48" w:type="dxa"/>
              <w:right w:w="96" w:type="dxa"/>
            </w:tcMar>
            <w:vAlign w:val="center"/>
            <w:hideMark/>
          </w:tcPr>
          <w:p w14:paraId="17826661" w14:textId="0D14CD7C" w:rsidR="004239BF" w:rsidRPr="00DB4F8A" w:rsidDel="0058751D" w:rsidRDefault="0058751D">
            <w:pPr>
              <w:pStyle w:val="Heading1"/>
              <w:rPr>
                <w:del w:id="6716" w:author="arkat" w:date="2017-09-25T14:49:00Z"/>
                <w:rFonts w:cs="Calibri"/>
                <w:color w:val="000000"/>
                <w:szCs w:val="24"/>
              </w:rPr>
              <w:pPrChange w:id="6717" w:author="arkat" w:date="2017-09-29T22:53:00Z">
                <w:pPr>
                  <w:spacing w:after="0"/>
                </w:pPr>
              </w:pPrChange>
            </w:pPr>
            <w:del w:id="6718" w:author="arkat" w:date="2017-09-25T14:49:00Z">
              <w:r w:rsidDel="0058751D">
                <w:fldChar w:fldCharType="begin"/>
              </w:r>
              <w:r w:rsidDel="0058751D">
                <w:delInstrText xml:space="preserve"> HYPERLINK "https://en.wikipedia.org/wiki/SYDLE_SEED_Community" \o "SYDLE SEED Community" </w:delInstrText>
              </w:r>
              <w:r w:rsidDel="0058751D">
                <w:fldChar w:fldCharType="separate"/>
              </w:r>
              <w:r w:rsidR="004239BF" w:rsidRPr="00DB4F8A" w:rsidDel="0058751D">
                <w:rPr>
                  <w:rStyle w:val="Hyperlink"/>
                  <w:rFonts w:cs="Calibri"/>
                  <w:color w:val="000000"/>
                  <w:szCs w:val="24"/>
                  <w:u w:val="none"/>
                </w:rPr>
                <w:delText>SYDLE SEED Community</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09E48EC" w14:textId="3D0AD8A5" w:rsidR="004239BF" w:rsidRPr="00DB4F8A" w:rsidDel="0058751D" w:rsidRDefault="0058751D">
            <w:pPr>
              <w:pStyle w:val="Heading1"/>
              <w:rPr>
                <w:del w:id="6719" w:author="arkat" w:date="2017-09-25T14:49:00Z"/>
                <w:rFonts w:cs="Calibri"/>
                <w:color w:val="000000"/>
                <w:szCs w:val="24"/>
              </w:rPr>
              <w:pPrChange w:id="6720" w:author="arkat" w:date="2017-09-29T22:53:00Z">
                <w:pPr>
                  <w:spacing w:after="0"/>
                </w:pPr>
              </w:pPrChange>
            </w:pPr>
            <w:del w:id="6721" w:author="arkat" w:date="2017-09-25T14:49:00Z">
              <w:r w:rsidDel="0058751D">
                <w:fldChar w:fldCharType="begin"/>
              </w:r>
              <w:r w:rsidDel="0058751D">
                <w:delInstrText xml:space="preserve"> HYPERLINK "https://en.wikipedia.org/wiki/Sydle" \o "Sydle" </w:delInstrText>
              </w:r>
              <w:r w:rsidDel="0058751D">
                <w:fldChar w:fldCharType="separate"/>
              </w:r>
              <w:r w:rsidR="004239BF" w:rsidRPr="00DB4F8A" w:rsidDel="0058751D">
                <w:rPr>
                  <w:rStyle w:val="Hyperlink"/>
                  <w:rFonts w:cs="Calibri"/>
                  <w:color w:val="000000"/>
                  <w:szCs w:val="24"/>
                  <w:u w:val="none"/>
                </w:rPr>
                <w:delText>SYDLE Systems</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3602341" w14:textId="21851601" w:rsidR="004239BF" w:rsidRPr="00DB4F8A" w:rsidDel="0058751D" w:rsidRDefault="004239BF">
            <w:pPr>
              <w:pStyle w:val="Heading1"/>
              <w:rPr>
                <w:del w:id="6722" w:author="arkat" w:date="2017-09-25T14:49:00Z"/>
                <w:rFonts w:cs="Calibri"/>
                <w:color w:val="000000"/>
                <w:szCs w:val="24"/>
              </w:rPr>
              <w:pPrChange w:id="6723" w:author="arkat" w:date="2017-09-29T22:53:00Z">
                <w:pPr>
                  <w:spacing w:after="0"/>
                </w:pPr>
              </w:pPrChange>
            </w:pPr>
            <w:del w:id="6724" w:author="arkat" w:date="2017-09-25T14:49:00Z">
              <w:r w:rsidRPr="00DB4F8A" w:rsidDel="0058751D">
                <w:rPr>
                  <w:rFonts w:cs="Calibri"/>
                  <w:color w:val="000000"/>
                  <w:szCs w:val="24"/>
                </w:rPr>
                <w:delText>Cloud (browser based)</w:delText>
              </w:r>
            </w:del>
          </w:p>
        </w:tc>
        <w:tc>
          <w:tcPr>
            <w:tcW w:w="1810" w:type="pct"/>
            <w:shd w:val="clear" w:color="auto" w:fill="F8F9FA"/>
            <w:tcMar>
              <w:top w:w="48" w:type="dxa"/>
              <w:left w:w="96" w:type="dxa"/>
              <w:bottom w:w="48" w:type="dxa"/>
              <w:right w:w="96" w:type="dxa"/>
            </w:tcMar>
            <w:vAlign w:val="center"/>
            <w:hideMark/>
          </w:tcPr>
          <w:p w14:paraId="2A35642F" w14:textId="56C102A2" w:rsidR="004239BF" w:rsidRPr="00DB4F8A" w:rsidDel="0058751D" w:rsidRDefault="004239BF">
            <w:pPr>
              <w:pStyle w:val="Heading1"/>
              <w:rPr>
                <w:del w:id="6725" w:author="arkat" w:date="2017-09-25T14:49:00Z"/>
                <w:rFonts w:cs="Calibri"/>
                <w:color w:val="000000"/>
                <w:szCs w:val="24"/>
              </w:rPr>
              <w:pPrChange w:id="6726" w:author="arkat" w:date="2017-09-29T22:53:00Z">
                <w:pPr>
                  <w:spacing w:after="0"/>
                </w:pPr>
              </w:pPrChange>
            </w:pPr>
            <w:del w:id="6727" w:author="arkat" w:date="2017-09-25T14:49:00Z">
              <w:r w:rsidRPr="00DB4F8A" w:rsidDel="0058751D">
                <w:rPr>
                  <w:rFonts w:cs="Calibri"/>
                  <w:color w:val="000000"/>
                  <w:szCs w:val="24"/>
                </w:rPr>
                <w:delText>Supports modeling and execution of processes</w:delText>
              </w:r>
            </w:del>
          </w:p>
        </w:tc>
        <w:tc>
          <w:tcPr>
            <w:tcW w:w="1012" w:type="pct"/>
            <w:shd w:val="clear" w:color="auto" w:fill="F8F9FA"/>
            <w:tcMar>
              <w:top w:w="48" w:type="dxa"/>
              <w:left w:w="96" w:type="dxa"/>
              <w:bottom w:w="48" w:type="dxa"/>
              <w:right w:w="96" w:type="dxa"/>
            </w:tcMar>
            <w:vAlign w:val="center"/>
            <w:hideMark/>
          </w:tcPr>
          <w:p w14:paraId="5D512FC5" w14:textId="18062055" w:rsidR="004239BF" w:rsidRPr="00DB4F8A" w:rsidDel="0058751D" w:rsidRDefault="004239BF">
            <w:pPr>
              <w:pStyle w:val="Heading1"/>
              <w:rPr>
                <w:del w:id="6728" w:author="arkat" w:date="2017-09-25T14:49:00Z"/>
                <w:rFonts w:cs="Calibri"/>
                <w:color w:val="000000"/>
                <w:szCs w:val="24"/>
              </w:rPr>
              <w:pPrChange w:id="6729" w:author="arkat" w:date="2017-09-29T22:53:00Z">
                <w:pPr>
                  <w:spacing w:after="0"/>
                </w:pPr>
              </w:pPrChange>
            </w:pPr>
            <w:del w:id="6730" w:author="arkat" w:date="2017-09-25T14:49:00Z">
              <w:r w:rsidRPr="00DB4F8A" w:rsidDel="0058751D">
                <w:rPr>
                  <w:rFonts w:cs="Calibri"/>
                  <w:color w:val="000000"/>
                  <w:szCs w:val="24"/>
                </w:rPr>
                <w:delText>Freeware</w:delText>
              </w:r>
            </w:del>
          </w:p>
        </w:tc>
      </w:tr>
      <w:tr w:rsidR="004239BF" w:rsidRPr="00DB4F8A" w:rsidDel="0058751D" w14:paraId="29F80FE0" w14:textId="4820F4D1" w:rsidTr="008E39E4">
        <w:trPr>
          <w:del w:id="6731" w:author="arkat" w:date="2017-09-25T14:49:00Z"/>
        </w:trPr>
        <w:tc>
          <w:tcPr>
            <w:tcW w:w="615" w:type="pct"/>
            <w:shd w:val="clear" w:color="auto" w:fill="F8F9FA"/>
            <w:tcMar>
              <w:top w:w="48" w:type="dxa"/>
              <w:left w:w="96" w:type="dxa"/>
              <w:bottom w:w="48" w:type="dxa"/>
              <w:right w:w="96" w:type="dxa"/>
            </w:tcMar>
            <w:vAlign w:val="center"/>
            <w:hideMark/>
          </w:tcPr>
          <w:p w14:paraId="0CA687F1" w14:textId="55CDCD0F" w:rsidR="004239BF" w:rsidRPr="00DB4F8A" w:rsidDel="0058751D" w:rsidRDefault="0058751D">
            <w:pPr>
              <w:pStyle w:val="Heading1"/>
              <w:rPr>
                <w:del w:id="6732" w:author="arkat" w:date="2017-09-25T14:49:00Z"/>
                <w:rFonts w:cs="Calibri"/>
                <w:color w:val="000000"/>
                <w:szCs w:val="24"/>
              </w:rPr>
              <w:pPrChange w:id="6733" w:author="arkat" w:date="2017-09-29T22:53:00Z">
                <w:pPr>
                  <w:spacing w:after="0"/>
                </w:pPr>
              </w:pPrChange>
            </w:pPr>
            <w:del w:id="6734" w:author="arkat" w:date="2017-09-25T14:49:00Z">
              <w:r w:rsidDel="0058751D">
                <w:fldChar w:fldCharType="begin"/>
              </w:r>
              <w:r w:rsidDel="0058751D">
                <w:delInstrText xml:space="preserve"> HYPERLINK "https://en.wikipedia.org/wiki/YEd" \o "YEd" </w:delInstrText>
              </w:r>
              <w:r w:rsidDel="0058751D">
                <w:fldChar w:fldCharType="separate"/>
              </w:r>
              <w:r w:rsidR="004239BF" w:rsidRPr="00DB4F8A" w:rsidDel="0058751D">
                <w:rPr>
                  <w:rStyle w:val="Hyperlink"/>
                  <w:rFonts w:cs="Calibri"/>
                  <w:color w:val="000000"/>
                  <w:szCs w:val="24"/>
                  <w:u w:val="none"/>
                </w:rPr>
                <w:delText>yEd</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6BB9EF6E" w14:textId="70F39EA3" w:rsidR="004239BF" w:rsidRPr="00DB4F8A" w:rsidDel="0058751D" w:rsidRDefault="004239BF">
            <w:pPr>
              <w:pStyle w:val="Heading1"/>
              <w:rPr>
                <w:del w:id="6735" w:author="arkat" w:date="2017-09-25T14:49:00Z"/>
                <w:rFonts w:cs="Calibri"/>
                <w:color w:val="000000"/>
                <w:szCs w:val="24"/>
              </w:rPr>
              <w:pPrChange w:id="6736" w:author="arkat" w:date="2017-09-29T22:53:00Z">
                <w:pPr>
                  <w:spacing w:after="0"/>
                </w:pPr>
              </w:pPrChange>
            </w:pPr>
            <w:del w:id="6737" w:author="arkat" w:date="2017-09-25T14:49:00Z">
              <w:r w:rsidRPr="00DB4F8A" w:rsidDel="0058751D">
                <w:rPr>
                  <w:rFonts w:cs="Calibri"/>
                  <w:color w:val="000000"/>
                  <w:szCs w:val="24"/>
                </w:rPr>
                <w:delText>yWorks</w:delText>
              </w:r>
            </w:del>
          </w:p>
        </w:tc>
        <w:tc>
          <w:tcPr>
            <w:tcW w:w="844" w:type="pct"/>
            <w:shd w:val="clear" w:color="auto" w:fill="F8F9FA"/>
            <w:tcMar>
              <w:top w:w="48" w:type="dxa"/>
              <w:left w:w="96" w:type="dxa"/>
              <w:bottom w:w="48" w:type="dxa"/>
              <w:right w:w="96" w:type="dxa"/>
            </w:tcMar>
            <w:vAlign w:val="center"/>
            <w:hideMark/>
          </w:tcPr>
          <w:p w14:paraId="572348B8" w14:textId="29289158" w:rsidR="004239BF" w:rsidRPr="00DB4F8A" w:rsidDel="0058751D" w:rsidRDefault="0058751D">
            <w:pPr>
              <w:pStyle w:val="Heading1"/>
              <w:rPr>
                <w:del w:id="6738" w:author="arkat" w:date="2017-09-25T14:49:00Z"/>
                <w:rFonts w:cs="Calibri"/>
                <w:color w:val="000000"/>
                <w:szCs w:val="24"/>
              </w:rPr>
              <w:pPrChange w:id="6739" w:author="arkat" w:date="2017-09-29T22:53:00Z">
                <w:pPr>
                  <w:spacing w:after="0"/>
                </w:pPr>
              </w:pPrChange>
            </w:pPr>
            <w:del w:id="6740"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/Unix</w:delText>
              </w:r>
            </w:del>
          </w:p>
        </w:tc>
        <w:tc>
          <w:tcPr>
            <w:tcW w:w="1810" w:type="pct"/>
            <w:shd w:val="clear" w:color="auto" w:fill="F8F9FA"/>
            <w:tcMar>
              <w:top w:w="48" w:type="dxa"/>
              <w:left w:w="96" w:type="dxa"/>
              <w:bottom w:w="48" w:type="dxa"/>
              <w:right w:w="96" w:type="dxa"/>
            </w:tcMar>
            <w:vAlign w:val="center"/>
            <w:hideMark/>
          </w:tcPr>
          <w:p w14:paraId="7FA99B1F" w14:textId="25EFE500" w:rsidR="004239BF" w:rsidRPr="00DB4F8A" w:rsidDel="0058751D" w:rsidRDefault="004239BF">
            <w:pPr>
              <w:pStyle w:val="Heading1"/>
              <w:rPr>
                <w:del w:id="6741" w:author="arkat" w:date="2017-09-25T14:49:00Z"/>
                <w:rFonts w:cs="Calibri"/>
                <w:color w:val="000000"/>
                <w:szCs w:val="24"/>
              </w:rPr>
              <w:pPrChange w:id="6742" w:author="arkat" w:date="2017-09-29T22:53:00Z">
                <w:pPr>
                  <w:spacing w:after="0"/>
                </w:pPr>
              </w:pPrChange>
            </w:pPr>
            <w:del w:id="6743" w:author="arkat" w:date="2017-09-25T14:49:00Z">
              <w:r w:rsidRPr="00DB4F8A" w:rsidDel="0058751D">
                <w:rPr>
                  <w:rFonts w:cs="Calibri"/>
                  <w:color w:val="000000"/>
                  <w:szCs w:val="24"/>
                </w:rPr>
                <w:delText>Stores graphics in internal format. Cannot load/save BPMN 2.0 files.</w:delText>
              </w:r>
            </w:del>
          </w:p>
        </w:tc>
        <w:tc>
          <w:tcPr>
            <w:tcW w:w="1012" w:type="pct"/>
            <w:shd w:val="clear" w:color="auto" w:fill="F8F9FA"/>
            <w:tcMar>
              <w:top w:w="48" w:type="dxa"/>
              <w:left w:w="96" w:type="dxa"/>
              <w:bottom w:w="48" w:type="dxa"/>
              <w:right w:w="96" w:type="dxa"/>
            </w:tcMar>
            <w:vAlign w:val="center"/>
            <w:hideMark/>
          </w:tcPr>
          <w:p w14:paraId="28B10420" w14:textId="1329DD71" w:rsidR="004239BF" w:rsidRPr="00DB4F8A" w:rsidDel="0058751D" w:rsidRDefault="004239BF">
            <w:pPr>
              <w:pStyle w:val="Heading1"/>
              <w:rPr>
                <w:del w:id="6744" w:author="arkat" w:date="2017-09-25T14:49:00Z"/>
                <w:rFonts w:cs="Calibri"/>
                <w:color w:val="000000"/>
                <w:szCs w:val="24"/>
              </w:rPr>
              <w:pPrChange w:id="6745" w:author="arkat" w:date="2017-09-29T22:53:00Z">
                <w:pPr>
                  <w:spacing w:after="0"/>
                </w:pPr>
              </w:pPrChange>
            </w:pPr>
            <w:del w:id="6746" w:author="arkat" w:date="2017-09-25T14:49:00Z">
              <w:r w:rsidRPr="00DB4F8A" w:rsidDel="0058751D">
                <w:rPr>
                  <w:rFonts w:cs="Calibri"/>
                  <w:color w:val="000000"/>
                  <w:szCs w:val="24"/>
                </w:rPr>
                <w:delText>Freeware</w:delText>
              </w:r>
            </w:del>
          </w:p>
        </w:tc>
      </w:tr>
      <w:tr w:rsidR="004239BF" w:rsidRPr="00DB4F8A" w:rsidDel="0058751D" w14:paraId="5E31213F" w14:textId="3FE2474F" w:rsidTr="008E39E4">
        <w:trPr>
          <w:del w:id="6747" w:author="arkat" w:date="2017-09-25T14:49:00Z"/>
        </w:trPr>
        <w:tc>
          <w:tcPr>
            <w:tcW w:w="615" w:type="pct"/>
            <w:shd w:val="clear" w:color="auto" w:fill="F8F9FA"/>
            <w:tcMar>
              <w:top w:w="48" w:type="dxa"/>
              <w:left w:w="96" w:type="dxa"/>
              <w:bottom w:w="48" w:type="dxa"/>
              <w:right w:w="96" w:type="dxa"/>
            </w:tcMar>
            <w:vAlign w:val="center"/>
            <w:hideMark/>
          </w:tcPr>
          <w:p w14:paraId="2C85CC75" w14:textId="0597CB96" w:rsidR="004239BF" w:rsidRPr="00DB4F8A" w:rsidDel="0058751D" w:rsidRDefault="0058751D">
            <w:pPr>
              <w:pStyle w:val="Heading1"/>
              <w:rPr>
                <w:del w:id="6748" w:author="arkat" w:date="2017-09-25T14:49:00Z"/>
                <w:rFonts w:cs="Calibri"/>
                <w:color w:val="000000"/>
                <w:szCs w:val="24"/>
              </w:rPr>
              <w:pPrChange w:id="6749" w:author="arkat" w:date="2017-09-29T22:53:00Z">
                <w:pPr>
                  <w:spacing w:after="0"/>
                </w:pPr>
              </w:pPrChange>
            </w:pPr>
            <w:del w:id="6750" w:author="arkat" w:date="2017-09-25T14:49:00Z">
              <w:r w:rsidDel="0058751D">
                <w:fldChar w:fldCharType="begin"/>
              </w:r>
              <w:r w:rsidDel="0058751D">
                <w:delInstrText xml:space="preserve"> HYPERLINK "https://en.wikipedia.org/wiki/Modelio" \o "Modelio" </w:delInstrText>
              </w:r>
              <w:r w:rsidDel="0058751D">
                <w:fldChar w:fldCharType="separate"/>
              </w:r>
              <w:r w:rsidR="004239BF" w:rsidRPr="00DB4F8A" w:rsidDel="0058751D">
                <w:rPr>
                  <w:rStyle w:val="Hyperlink"/>
                  <w:rFonts w:cs="Calibri"/>
                  <w:color w:val="000000"/>
                  <w:szCs w:val="24"/>
                  <w:u w:val="none"/>
                </w:rPr>
                <w:delText>Modelio</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401744E" w14:textId="3E396820" w:rsidR="004239BF" w:rsidRPr="00DB4F8A" w:rsidDel="0058751D" w:rsidRDefault="0058751D">
            <w:pPr>
              <w:pStyle w:val="Heading1"/>
              <w:rPr>
                <w:del w:id="6751" w:author="arkat" w:date="2017-09-25T14:49:00Z"/>
                <w:rFonts w:cs="Calibri"/>
                <w:color w:val="000000"/>
                <w:szCs w:val="24"/>
              </w:rPr>
              <w:pPrChange w:id="6752" w:author="arkat" w:date="2017-09-29T22:53:00Z">
                <w:pPr>
                  <w:spacing w:after="0"/>
                </w:pPr>
              </w:pPrChange>
            </w:pPr>
            <w:del w:id="6753" w:author="arkat" w:date="2017-09-25T14:49:00Z">
              <w:r w:rsidDel="0058751D">
                <w:fldChar w:fldCharType="begin"/>
              </w:r>
              <w:r w:rsidDel="0058751D">
                <w:delInstrText xml:space="preserve"> HYPERLINK "http://www.modelio.org/" </w:delInstrText>
              </w:r>
              <w:r w:rsidDel="0058751D">
                <w:fldChar w:fldCharType="separate"/>
              </w:r>
              <w:r w:rsidR="004239BF" w:rsidRPr="00DB4F8A" w:rsidDel="0058751D">
                <w:rPr>
                  <w:rStyle w:val="Hyperlink"/>
                  <w:rFonts w:cs="Calibri"/>
                  <w:color w:val="000000"/>
                  <w:szCs w:val="24"/>
                  <w:u w:val="none"/>
                </w:rPr>
                <w:delText>Modeliosoft</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66D798F8" w14:textId="5B473729" w:rsidR="004239BF" w:rsidRPr="00DB4F8A" w:rsidDel="0058751D" w:rsidRDefault="0058751D">
            <w:pPr>
              <w:pStyle w:val="Heading1"/>
              <w:rPr>
                <w:del w:id="6754" w:author="arkat" w:date="2017-09-25T14:49:00Z"/>
                <w:rFonts w:cs="Calibri"/>
                <w:color w:val="000000"/>
                <w:szCs w:val="24"/>
              </w:rPr>
              <w:pPrChange w:id="6755" w:author="arkat" w:date="2017-09-29T22:53:00Z">
                <w:pPr>
                  <w:spacing w:after="0"/>
                </w:pPr>
              </w:pPrChange>
            </w:pPr>
            <w:del w:id="6756"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"https://en.wikipedia.org/wiki/Mac_OS" \o "Mac OS" </w:delInstrText>
              </w:r>
              <w:r w:rsidDel="0058751D">
                <w:fldChar w:fldCharType="separate"/>
              </w:r>
              <w:r w:rsidR="004239BF" w:rsidRPr="00DB4F8A" w:rsidDel="0058751D">
                <w:rPr>
                  <w:rStyle w:val="Hyperlink"/>
                  <w:rFonts w:cs="Calibri"/>
                  <w:color w:val="000000"/>
                  <w:szCs w:val="24"/>
                  <w:u w:val="none"/>
                </w:rPr>
                <w:delText>Mac OS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8144A9E" w14:textId="33AB77EA" w:rsidR="004239BF" w:rsidRPr="00DB4F8A" w:rsidDel="0058751D" w:rsidRDefault="004239BF">
            <w:pPr>
              <w:pStyle w:val="Heading1"/>
              <w:rPr>
                <w:del w:id="6757" w:author="arkat" w:date="2017-09-25T14:49:00Z"/>
                <w:rFonts w:cs="Calibri"/>
                <w:color w:val="000000"/>
                <w:szCs w:val="24"/>
              </w:rPr>
              <w:pPrChange w:id="6758" w:author="arkat" w:date="2017-09-29T22:53:00Z">
                <w:pPr>
                  <w:spacing w:after="0"/>
                </w:pPr>
              </w:pPrChange>
            </w:pPr>
            <w:del w:id="6759" w:author="arkat" w:date="2017-09-25T14:49:00Z">
              <w:r w:rsidRPr="00DB4F8A" w:rsidDel="0058751D">
                <w:rPr>
                  <w:rFonts w:cs="Calibri"/>
                  <w:color w:val="000000"/>
                  <w:szCs w:val="24"/>
                </w:rPr>
                <w:delText>Includes BPMN, UML, SysML, Java round trip code generation, documentation, TOGAF, XSD, WSDL. The boundary events interrupting/non-interrupting symbols are inverted.</w:delText>
              </w:r>
            </w:del>
          </w:p>
        </w:tc>
        <w:tc>
          <w:tcPr>
            <w:tcW w:w="1012" w:type="pct"/>
            <w:shd w:val="clear" w:color="auto" w:fill="F8F9FA"/>
            <w:tcMar>
              <w:top w:w="48" w:type="dxa"/>
              <w:left w:w="96" w:type="dxa"/>
              <w:bottom w:w="48" w:type="dxa"/>
              <w:right w:w="96" w:type="dxa"/>
            </w:tcMar>
            <w:vAlign w:val="center"/>
            <w:hideMark/>
          </w:tcPr>
          <w:p w14:paraId="3D7F7826" w14:textId="4431A70C" w:rsidR="004239BF" w:rsidRPr="00DB4F8A" w:rsidDel="0058751D" w:rsidRDefault="0058751D">
            <w:pPr>
              <w:pStyle w:val="Heading1"/>
              <w:rPr>
                <w:del w:id="6760" w:author="arkat" w:date="2017-09-25T14:49:00Z"/>
                <w:rFonts w:cs="Calibri"/>
                <w:color w:val="000000"/>
                <w:szCs w:val="24"/>
              </w:rPr>
              <w:pPrChange w:id="6761" w:author="arkat" w:date="2017-09-29T22:53:00Z">
                <w:pPr>
                  <w:spacing w:after="0"/>
                </w:pPr>
              </w:pPrChange>
            </w:pPr>
            <w:del w:id="6762" w:author="arkat" w:date="2017-09-25T14:49:00Z">
              <w:r w:rsidDel="0058751D">
                <w:fldChar w:fldCharType="begin"/>
              </w:r>
              <w:r w:rsidDel="0058751D">
                <w:delInstrText xml:space="preserve"> HYPERLINK "https://en.wikipedia.org/wiki/GNU_General_Public_License" \o "GNU General Public License" </w:delInstrText>
              </w:r>
              <w:r w:rsidDel="0058751D">
                <w:fldChar w:fldCharType="separate"/>
              </w:r>
              <w:r w:rsidR="004239BF" w:rsidRPr="00DB4F8A" w:rsidDel="0058751D">
                <w:rPr>
                  <w:rStyle w:val="Hyperlink"/>
                  <w:rFonts w:cs="Calibri"/>
                  <w:color w:val="000000"/>
                  <w:szCs w:val="24"/>
                  <w:u w:val="none"/>
                </w:rPr>
                <w:delText>GPLv3</w:delText>
              </w:r>
              <w:r w:rsidDel="0058751D">
                <w:rPr>
                  <w:rStyle w:val="Hyperlink"/>
                  <w:rFonts w:cs="Calibri"/>
                  <w:b w:val="0"/>
                  <w:bCs w:val="0"/>
                  <w:caps w:val="0"/>
                  <w:color w:val="000000"/>
                  <w:szCs w:val="24"/>
                  <w:u w:val="none"/>
                </w:rPr>
                <w:fldChar w:fldCharType="end"/>
              </w:r>
              <w:r w:rsidDel="0058751D">
                <w:fldChar w:fldCharType="begin"/>
              </w:r>
              <w:r w:rsidDel="0058751D">
                <w:delInstrText xml:space="preserve"> HYPERLINK "https://en.wikipedia.org/wiki/Comparison_of_Business_Process_Modeling_Notation_tools" \l "cite_note-modelio-license-8" </w:delInstrText>
              </w:r>
              <w:r w:rsidDel="0058751D">
                <w:fldChar w:fldCharType="separate"/>
              </w:r>
              <w:r w:rsidR="004239BF" w:rsidRPr="00DB4F8A" w:rsidDel="0058751D">
                <w:rPr>
                  <w:rStyle w:val="Hyperlink"/>
                  <w:rFonts w:cs="Calibri"/>
                  <w:color w:val="000000"/>
                  <w:szCs w:val="24"/>
                  <w:u w:val="none"/>
                  <w:vertAlign w:val="superscript"/>
                </w:rPr>
                <w:delText>[8]</w:delText>
              </w:r>
              <w:r w:rsidDel="0058751D">
                <w:rPr>
                  <w:rStyle w:val="Hyperlink"/>
                  <w:rFonts w:cs="Calibri"/>
                  <w:b w:val="0"/>
                  <w:bCs w:val="0"/>
                  <w:caps w:val="0"/>
                  <w:color w:val="000000"/>
                  <w:szCs w:val="24"/>
                  <w:u w:val="none"/>
                  <w:vertAlign w:val="superscript"/>
                </w:rPr>
                <w:fldChar w:fldCharType="end"/>
              </w:r>
            </w:del>
          </w:p>
        </w:tc>
      </w:tr>
      <w:tr w:rsidR="004239BF" w:rsidRPr="00DB4F8A" w:rsidDel="0058751D" w14:paraId="69B68E6A" w14:textId="67B93FD4" w:rsidTr="008E39E4">
        <w:trPr>
          <w:del w:id="6763" w:author="arkat" w:date="2017-09-25T14:49:00Z"/>
        </w:trPr>
        <w:tc>
          <w:tcPr>
            <w:tcW w:w="615" w:type="pct"/>
            <w:shd w:val="clear" w:color="auto" w:fill="F8F9FA"/>
            <w:tcMar>
              <w:top w:w="48" w:type="dxa"/>
              <w:left w:w="96" w:type="dxa"/>
              <w:bottom w:w="48" w:type="dxa"/>
              <w:right w:w="96" w:type="dxa"/>
            </w:tcMar>
            <w:vAlign w:val="center"/>
            <w:hideMark/>
          </w:tcPr>
          <w:p w14:paraId="1DD546C1" w14:textId="27B268EB" w:rsidR="004239BF" w:rsidRPr="00DB4F8A" w:rsidDel="0058751D" w:rsidRDefault="0058751D">
            <w:pPr>
              <w:pStyle w:val="Heading1"/>
              <w:rPr>
                <w:del w:id="6764" w:author="arkat" w:date="2017-09-25T14:49:00Z"/>
                <w:rFonts w:cs="Calibri"/>
                <w:color w:val="000000"/>
                <w:szCs w:val="24"/>
              </w:rPr>
              <w:pPrChange w:id="6765" w:author="arkat" w:date="2017-09-29T22:53:00Z">
                <w:pPr>
                  <w:spacing w:after="0"/>
                </w:pPr>
              </w:pPrChange>
            </w:pPr>
            <w:del w:id="6766" w:author="arkat" w:date="2017-09-25T14:49:00Z">
              <w:r w:rsidDel="0058751D">
                <w:fldChar w:fldCharType="begin"/>
              </w:r>
              <w:r w:rsidDel="0058751D">
                <w:delInstrText xml:space="preserve"> HYPERLINK "https://en.wikipedia.org/wiki/Enterprise_Architect_(software)" \o "Enterprise Architect (software)" </w:delInstrText>
              </w:r>
              <w:r w:rsidDel="0058751D">
                <w:fldChar w:fldCharType="separate"/>
              </w:r>
              <w:r w:rsidR="004239BF" w:rsidRPr="00DB4F8A" w:rsidDel="0058751D">
                <w:rPr>
                  <w:rStyle w:val="Hyperlink"/>
                  <w:rFonts w:cs="Calibri"/>
                  <w:color w:val="000000"/>
                  <w:szCs w:val="24"/>
                  <w:u w:val="none"/>
                </w:rPr>
                <w:delText>Enterprise Architect</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A081DED" w14:textId="1897DCBC" w:rsidR="004239BF" w:rsidRPr="00DB4F8A" w:rsidDel="0058751D" w:rsidRDefault="0058751D">
            <w:pPr>
              <w:pStyle w:val="Heading1"/>
              <w:rPr>
                <w:del w:id="6767" w:author="arkat" w:date="2017-09-25T14:49:00Z"/>
                <w:rFonts w:cs="Calibri"/>
                <w:color w:val="000000"/>
                <w:szCs w:val="24"/>
              </w:rPr>
              <w:pPrChange w:id="6768" w:author="arkat" w:date="2017-09-29T22:53:00Z">
                <w:pPr>
                  <w:spacing w:after="0"/>
                </w:pPr>
              </w:pPrChange>
            </w:pPr>
            <w:del w:id="6769" w:author="arkat" w:date="2017-09-25T14:49:00Z">
              <w:r w:rsidDel="0058751D">
                <w:fldChar w:fldCharType="begin"/>
              </w:r>
              <w:r w:rsidDel="0058751D">
                <w:delInstrText xml:space="preserve"> HYPERLINK "https://en.wikipedia.org/wiki/Sparx_Systems" \o "Sparx Systems" </w:delInstrText>
              </w:r>
              <w:r w:rsidDel="0058751D">
                <w:fldChar w:fldCharType="separate"/>
              </w:r>
              <w:r w:rsidR="004239BF" w:rsidRPr="00DB4F8A" w:rsidDel="0058751D">
                <w:rPr>
                  <w:rStyle w:val="Hyperlink"/>
                  <w:rFonts w:cs="Calibri"/>
                  <w:color w:val="000000"/>
                  <w:szCs w:val="24"/>
                  <w:u w:val="none"/>
                </w:rPr>
                <w:delText>Sparx Systems</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4470CF56" w14:textId="4CF8FF40" w:rsidR="004239BF" w:rsidRPr="00DB4F8A" w:rsidDel="0058751D" w:rsidRDefault="0058751D">
            <w:pPr>
              <w:pStyle w:val="Heading1"/>
              <w:rPr>
                <w:del w:id="6770" w:author="arkat" w:date="2017-09-25T14:49:00Z"/>
                <w:rFonts w:cs="Calibri"/>
                <w:color w:val="000000"/>
                <w:szCs w:val="24"/>
              </w:rPr>
              <w:pPrChange w:id="6771" w:author="arkat" w:date="2017-09-29T22:53:00Z">
                <w:pPr>
                  <w:spacing w:after="0"/>
                </w:pPr>
              </w:pPrChange>
            </w:pPr>
            <w:del w:id="6772"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6CEDF99" w14:textId="4EFC62C8" w:rsidR="004239BF" w:rsidRPr="00DB4F8A" w:rsidDel="0058751D" w:rsidRDefault="004239BF">
            <w:pPr>
              <w:pStyle w:val="Heading1"/>
              <w:rPr>
                <w:del w:id="6773" w:author="arkat" w:date="2017-09-25T14:49:00Z"/>
                <w:rFonts w:cs="Calibri"/>
                <w:color w:val="000000"/>
                <w:szCs w:val="24"/>
              </w:rPr>
              <w:pPrChange w:id="6774" w:author="arkat" w:date="2017-09-29T22:53:00Z">
                <w:pPr>
                  <w:spacing w:after="0"/>
                </w:pPr>
              </w:pPrChange>
            </w:pPr>
            <w:del w:id="6775" w:author="arkat" w:date="2017-09-25T14:49:00Z">
              <w:r w:rsidRPr="00DB4F8A" w:rsidDel="0058751D">
                <w:rPr>
                  <w:rFonts w:cs="Calibri"/>
                  <w:color w:val="000000"/>
                  <w:szCs w:val="24"/>
                </w:rPr>
                <w:delText>Includes BPMN, BPEL, UML, SysML, BPMN 2.0 XML Import/Export, XSD, WSDL and supports BPMN Simulation</w:delText>
              </w:r>
            </w:del>
          </w:p>
        </w:tc>
        <w:tc>
          <w:tcPr>
            <w:tcW w:w="1012" w:type="pct"/>
            <w:shd w:val="clear" w:color="auto" w:fill="F8F9FA"/>
            <w:tcMar>
              <w:top w:w="48" w:type="dxa"/>
              <w:left w:w="96" w:type="dxa"/>
              <w:bottom w:w="48" w:type="dxa"/>
              <w:right w:w="96" w:type="dxa"/>
            </w:tcMar>
            <w:vAlign w:val="center"/>
            <w:hideMark/>
          </w:tcPr>
          <w:p w14:paraId="3964C3C1" w14:textId="0D393BD6" w:rsidR="004239BF" w:rsidRPr="00DB4F8A" w:rsidDel="0058751D" w:rsidRDefault="004239BF">
            <w:pPr>
              <w:pStyle w:val="Heading1"/>
              <w:rPr>
                <w:del w:id="6776" w:author="arkat" w:date="2017-09-25T14:49:00Z"/>
                <w:rFonts w:cs="Calibri"/>
                <w:color w:val="000000"/>
                <w:szCs w:val="24"/>
              </w:rPr>
              <w:pPrChange w:id="6777" w:author="arkat" w:date="2017-09-29T22:53:00Z">
                <w:pPr>
                  <w:spacing w:after="0"/>
                </w:pPr>
              </w:pPrChange>
            </w:pPr>
            <w:del w:id="6778" w:author="arkat" w:date="2017-09-25T14:49:00Z">
              <w:r w:rsidRPr="00DB4F8A" w:rsidDel="0058751D">
                <w:rPr>
                  <w:rFonts w:cs="Calibri"/>
                  <w:color w:val="000000"/>
                  <w:szCs w:val="24"/>
                </w:rPr>
                <w:delText>Proprietary</w:delText>
              </w:r>
              <w:r w:rsidR="0058751D" w:rsidDel="0058751D">
                <w:fldChar w:fldCharType="begin"/>
              </w:r>
              <w:r w:rsidR="0058751D" w:rsidDel="0058751D">
                <w:delInstrText xml:space="preserve"> HYPERLINK "https://en.wikipedia.org/wiki/Comparison_of_Business_Process_Modeling_Notation_tools" \l "cite_note-ea-license-6" </w:delInstrText>
              </w:r>
              <w:r w:rsidR="0058751D" w:rsidDel="0058751D">
                <w:fldChar w:fldCharType="separate"/>
              </w:r>
              <w:r w:rsidRPr="00DB4F8A" w:rsidDel="0058751D">
                <w:rPr>
                  <w:rStyle w:val="Hyperlink"/>
                  <w:rFonts w:cs="Calibri"/>
                  <w:color w:val="000000"/>
                  <w:szCs w:val="24"/>
                  <w:u w:val="none"/>
                  <w:vertAlign w:val="superscript"/>
                </w:rPr>
                <w:delText>[6]</w:delText>
              </w:r>
              <w:r w:rsidR="0058751D" w:rsidDel="0058751D">
                <w:rPr>
                  <w:rStyle w:val="Hyperlink"/>
                  <w:rFonts w:cs="Calibri"/>
                  <w:b w:val="0"/>
                  <w:bCs w:val="0"/>
                  <w:caps w:val="0"/>
                  <w:color w:val="000000"/>
                  <w:szCs w:val="24"/>
                  <w:u w:val="none"/>
                  <w:vertAlign w:val="superscript"/>
                </w:rPr>
                <w:fldChar w:fldCharType="end"/>
              </w:r>
            </w:del>
          </w:p>
        </w:tc>
      </w:tr>
      <w:tr w:rsidR="004239BF" w:rsidRPr="00DB4F8A" w:rsidDel="0058751D" w14:paraId="6FC5D1E3" w14:textId="59E04D44" w:rsidTr="008E39E4">
        <w:trPr>
          <w:del w:id="6779" w:author="arkat" w:date="2017-09-25T14:49:00Z"/>
        </w:trPr>
        <w:tc>
          <w:tcPr>
            <w:tcW w:w="615" w:type="pct"/>
            <w:shd w:val="clear" w:color="auto" w:fill="F8F9FA"/>
            <w:tcMar>
              <w:top w:w="48" w:type="dxa"/>
              <w:left w:w="96" w:type="dxa"/>
              <w:bottom w:w="48" w:type="dxa"/>
              <w:right w:w="96" w:type="dxa"/>
            </w:tcMar>
            <w:vAlign w:val="center"/>
            <w:hideMark/>
          </w:tcPr>
          <w:p w14:paraId="1B826767" w14:textId="0DFEF9A9" w:rsidR="004239BF" w:rsidRPr="00DB4F8A" w:rsidDel="0058751D" w:rsidRDefault="0058751D">
            <w:pPr>
              <w:pStyle w:val="Heading1"/>
              <w:rPr>
                <w:del w:id="6780" w:author="arkat" w:date="2017-09-25T14:49:00Z"/>
                <w:rFonts w:cs="Calibri"/>
                <w:color w:val="000000"/>
                <w:szCs w:val="24"/>
              </w:rPr>
              <w:pPrChange w:id="6781" w:author="arkat" w:date="2017-09-29T22:53:00Z">
                <w:pPr>
                  <w:spacing w:after="0"/>
                </w:pPr>
              </w:pPrChange>
            </w:pPr>
            <w:del w:id="6782" w:author="arkat" w:date="2017-09-25T14:49:00Z">
              <w:r w:rsidDel="0058751D">
                <w:fldChar w:fldCharType="begin"/>
              </w:r>
              <w:r w:rsidDel="0058751D">
                <w:delInstrText xml:space="preserve"> HYPERLINK "https://en.wikipedia.org/wiki/MagicDraw" \o "MagicDraw" </w:delInstrText>
              </w:r>
              <w:r w:rsidDel="0058751D">
                <w:fldChar w:fldCharType="separate"/>
              </w:r>
              <w:r w:rsidR="004239BF" w:rsidRPr="00DB4F8A" w:rsidDel="0058751D">
                <w:rPr>
                  <w:rStyle w:val="Hyperlink"/>
                  <w:rFonts w:cs="Calibri"/>
                  <w:color w:val="000000"/>
                  <w:szCs w:val="24"/>
                  <w:u w:val="none"/>
                </w:rPr>
                <w:delText>MagicDraw</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4C5ADA9" w14:textId="62DEC400" w:rsidR="004239BF" w:rsidRPr="00DB4F8A" w:rsidDel="0058751D" w:rsidRDefault="0058751D">
            <w:pPr>
              <w:pStyle w:val="Heading1"/>
              <w:rPr>
                <w:del w:id="6783" w:author="arkat" w:date="2017-09-25T14:49:00Z"/>
                <w:rFonts w:cs="Calibri"/>
                <w:color w:val="000000"/>
                <w:szCs w:val="24"/>
              </w:rPr>
              <w:pPrChange w:id="6784" w:author="arkat" w:date="2017-09-29T22:53:00Z">
                <w:pPr>
                  <w:spacing w:after="0"/>
                </w:pPr>
              </w:pPrChange>
            </w:pPr>
            <w:del w:id="6785" w:author="arkat" w:date="2017-09-25T14:49:00Z">
              <w:r w:rsidDel="0058751D">
                <w:fldChar w:fldCharType="begin"/>
              </w:r>
              <w:r w:rsidDel="0058751D">
                <w:delInstrText xml:space="preserve"> HYPERLINK "https://en.wikipedia.org/wiki/No_Magic" \o "No Magic" </w:delInstrText>
              </w:r>
              <w:r w:rsidDel="0058751D">
                <w:fldChar w:fldCharType="separate"/>
              </w:r>
              <w:r w:rsidR="004239BF" w:rsidRPr="00DB4F8A" w:rsidDel="0058751D">
                <w:rPr>
                  <w:rStyle w:val="Hyperlink"/>
                  <w:rFonts w:cs="Calibri"/>
                  <w:color w:val="000000"/>
                  <w:szCs w:val="24"/>
                  <w:u w:val="none"/>
                </w:rPr>
                <w:delText>No Magic</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EA42507" w14:textId="18751AAD" w:rsidR="004239BF" w:rsidRPr="00DB4F8A" w:rsidDel="0058751D" w:rsidRDefault="0058751D">
            <w:pPr>
              <w:pStyle w:val="Heading1"/>
              <w:rPr>
                <w:del w:id="6786" w:author="arkat" w:date="2017-09-25T14:49:00Z"/>
                <w:rFonts w:cs="Calibri"/>
                <w:color w:val="000000"/>
                <w:szCs w:val="24"/>
              </w:rPr>
              <w:pPrChange w:id="6787" w:author="arkat" w:date="2017-09-29T22:53:00Z">
                <w:pPr>
                  <w:spacing w:after="0"/>
                </w:pPr>
              </w:pPrChange>
            </w:pPr>
            <w:del w:id="6788"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5A2D6877" w14:textId="5F8D2940" w:rsidR="004239BF" w:rsidRPr="00DB4F8A" w:rsidDel="0058751D" w:rsidRDefault="004239BF">
            <w:pPr>
              <w:pStyle w:val="Heading1"/>
              <w:rPr>
                <w:del w:id="6789" w:author="arkat" w:date="2017-09-25T14:49:00Z"/>
                <w:rFonts w:cs="Calibri"/>
                <w:color w:val="000000"/>
                <w:szCs w:val="24"/>
              </w:rPr>
              <w:pPrChange w:id="6790"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1B0D7ECA" w14:textId="1D36C996" w:rsidR="004239BF" w:rsidRPr="00DB4F8A" w:rsidDel="0058751D" w:rsidRDefault="004239BF">
            <w:pPr>
              <w:pStyle w:val="Heading1"/>
              <w:rPr>
                <w:del w:id="6791" w:author="arkat" w:date="2017-09-25T14:49:00Z"/>
                <w:rFonts w:cs="Calibri"/>
                <w:color w:val="000000"/>
                <w:szCs w:val="24"/>
              </w:rPr>
              <w:pPrChange w:id="6792" w:author="arkat" w:date="2017-09-29T22:53:00Z">
                <w:pPr>
                  <w:spacing w:after="0"/>
                </w:pPr>
              </w:pPrChange>
            </w:pPr>
            <w:del w:id="6793" w:author="arkat" w:date="2017-09-25T14:49:00Z">
              <w:r w:rsidRPr="00DB4F8A" w:rsidDel="0058751D">
                <w:rPr>
                  <w:rFonts w:cs="Calibri"/>
                  <w:color w:val="000000"/>
                  <w:szCs w:val="24"/>
                </w:rPr>
                <w:delText>Proprietary/Shareware</w:delText>
              </w:r>
            </w:del>
          </w:p>
        </w:tc>
      </w:tr>
      <w:tr w:rsidR="004239BF" w:rsidRPr="00DB4F8A" w:rsidDel="0058751D" w14:paraId="581812F6" w14:textId="6E1E6E7D" w:rsidTr="008E39E4">
        <w:trPr>
          <w:del w:id="6794" w:author="arkat" w:date="2017-09-25T14:49:00Z"/>
        </w:trPr>
        <w:tc>
          <w:tcPr>
            <w:tcW w:w="615" w:type="pct"/>
            <w:shd w:val="clear" w:color="auto" w:fill="F8F9FA"/>
            <w:tcMar>
              <w:top w:w="48" w:type="dxa"/>
              <w:left w:w="96" w:type="dxa"/>
              <w:bottom w:w="48" w:type="dxa"/>
              <w:right w:w="96" w:type="dxa"/>
            </w:tcMar>
            <w:vAlign w:val="center"/>
            <w:hideMark/>
          </w:tcPr>
          <w:p w14:paraId="1311EEBF" w14:textId="66B36291" w:rsidR="004239BF" w:rsidRPr="00DB4F8A" w:rsidDel="0058751D" w:rsidRDefault="0058751D">
            <w:pPr>
              <w:pStyle w:val="Heading1"/>
              <w:rPr>
                <w:del w:id="6795" w:author="arkat" w:date="2017-09-25T14:49:00Z"/>
                <w:rFonts w:cs="Calibri"/>
                <w:color w:val="000000"/>
                <w:szCs w:val="24"/>
              </w:rPr>
              <w:pPrChange w:id="6796" w:author="arkat" w:date="2017-09-29T22:53:00Z">
                <w:pPr>
                  <w:spacing w:after="0"/>
                </w:pPr>
              </w:pPrChange>
            </w:pPr>
            <w:del w:id="6797" w:author="arkat" w:date="2017-09-25T14:49:00Z">
              <w:r w:rsidDel="0058751D">
                <w:fldChar w:fldCharType="begin"/>
              </w:r>
              <w:r w:rsidDel="0058751D">
                <w:delInstrText xml:space="preserve"> HYPERLINK "https://en.wikipedia.org/wiki/Bonita_BPM" \o "Bonita BPM" </w:delInstrText>
              </w:r>
              <w:r w:rsidDel="0058751D">
                <w:fldChar w:fldCharType="separate"/>
              </w:r>
              <w:r w:rsidR="004239BF" w:rsidRPr="00DB4F8A" w:rsidDel="0058751D">
                <w:rPr>
                  <w:rStyle w:val="Hyperlink"/>
                  <w:rFonts w:cs="Calibri"/>
                  <w:color w:val="000000"/>
                  <w:szCs w:val="24"/>
                  <w:u w:val="none"/>
                </w:rPr>
                <w:delText>Bonita BPM</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3200E3D6" w14:textId="4446158C" w:rsidR="004239BF" w:rsidRPr="00DB4F8A" w:rsidDel="0058751D" w:rsidRDefault="004239BF">
            <w:pPr>
              <w:pStyle w:val="Heading1"/>
              <w:rPr>
                <w:del w:id="6798" w:author="arkat" w:date="2017-09-25T14:49:00Z"/>
                <w:rFonts w:cs="Calibri"/>
                <w:color w:val="000000"/>
                <w:szCs w:val="24"/>
              </w:rPr>
              <w:pPrChange w:id="6799" w:author="arkat" w:date="2017-09-29T22:53:00Z">
                <w:pPr>
                  <w:spacing w:after="0"/>
                </w:pPr>
              </w:pPrChange>
            </w:pPr>
            <w:del w:id="6800" w:author="arkat" w:date="2017-09-25T14:49:00Z">
              <w:r w:rsidRPr="00DB4F8A" w:rsidDel="0058751D">
                <w:rPr>
                  <w:rFonts w:cs="Calibri"/>
                  <w:color w:val="000000"/>
                  <w:szCs w:val="24"/>
                </w:rPr>
                <w:delText>Bonitasoft</w:delText>
              </w:r>
            </w:del>
          </w:p>
        </w:tc>
        <w:tc>
          <w:tcPr>
            <w:tcW w:w="844" w:type="pct"/>
            <w:shd w:val="clear" w:color="auto" w:fill="F8F9FA"/>
            <w:tcMar>
              <w:top w:w="48" w:type="dxa"/>
              <w:left w:w="96" w:type="dxa"/>
              <w:bottom w:w="48" w:type="dxa"/>
              <w:right w:w="96" w:type="dxa"/>
            </w:tcMar>
            <w:vAlign w:val="center"/>
            <w:hideMark/>
          </w:tcPr>
          <w:p w14:paraId="67316966" w14:textId="6C7B050E" w:rsidR="004239BF" w:rsidRPr="00DB4F8A" w:rsidDel="0058751D" w:rsidRDefault="0058751D">
            <w:pPr>
              <w:pStyle w:val="Heading1"/>
              <w:rPr>
                <w:del w:id="6801" w:author="arkat" w:date="2017-09-25T14:49:00Z"/>
                <w:rFonts w:cs="Calibri"/>
                <w:color w:val="000000"/>
                <w:szCs w:val="24"/>
              </w:rPr>
              <w:pPrChange w:id="6802" w:author="arkat" w:date="2017-09-29T22:53:00Z">
                <w:pPr>
                  <w:spacing w:after="0"/>
                </w:pPr>
              </w:pPrChange>
            </w:pPr>
            <w:del w:id="6803"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DA55408" w14:textId="65267F37" w:rsidR="004239BF" w:rsidRPr="00DB4F8A" w:rsidDel="0058751D" w:rsidRDefault="004239BF">
            <w:pPr>
              <w:pStyle w:val="Heading1"/>
              <w:rPr>
                <w:del w:id="6804" w:author="arkat" w:date="2017-09-25T14:49:00Z"/>
                <w:rFonts w:cs="Calibri"/>
                <w:color w:val="000000"/>
                <w:szCs w:val="24"/>
              </w:rPr>
              <w:pPrChange w:id="6805" w:author="arkat" w:date="2017-09-29T22:53:00Z">
                <w:pPr>
                  <w:spacing w:after="0"/>
                </w:pPr>
              </w:pPrChange>
            </w:pPr>
            <w:del w:id="6806" w:author="arkat" w:date="2017-09-25T14:49:00Z">
              <w:r w:rsidRPr="00DB4F8A" w:rsidDel="0058751D">
                <w:rPr>
                  <w:rFonts w:cs="Calibri"/>
                  <w:color w:val="000000"/>
                  <w:szCs w:val="24"/>
                </w:rPr>
                <w:delText>Bonita BPM combines three solutions in one: a Studio for process modeling, a BPM &amp; Workflow engine, and a user interface</w:delText>
              </w:r>
              <w:r w:rsidRPr="00DB4F8A" w:rsidDel="0058751D">
                <w:rPr>
                  <w:rFonts w:eastAsia="MS Gothic" w:cs="Calibri"/>
                  <w:color w:val="000000"/>
                  <w:szCs w:val="24"/>
                </w:rPr>
                <w:delText>，</w:delText>
              </w:r>
              <w:r w:rsidRPr="00DB4F8A" w:rsidDel="0058751D">
                <w:rPr>
                  <w:rFonts w:cs="Calibri"/>
                  <w:color w:val="000000"/>
                  <w:szCs w:val="24"/>
                </w:rPr>
                <w:delText xml:space="preserve"> enabling to create standalone process-based applications. Supports several formats (read: BPMN, jBPM, Bonita, XPDL; write: Bonita, BPMN2, PNG, JPG, GIF, PDF, BMP, SVG). Does not support Data elements. Does a lot of validations at runtime. Boundary events are transparent.</w:delText>
              </w:r>
            </w:del>
          </w:p>
        </w:tc>
        <w:tc>
          <w:tcPr>
            <w:tcW w:w="1012" w:type="pct"/>
            <w:shd w:val="clear" w:color="auto" w:fill="F8F9FA"/>
            <w:tcMar>
              <w:top w:w="48" w:type="dxa"/>
              <w:left w:w="96" w:type="dxa"/>
              <w:bottom w:w="48" w:type="dxa"/>
              <w:right w:w="96" w:type="dxa"/>
            </w:tcMar>
            <w:vAlign w:val="center"/>
            <w:hideMark/>
          </w:tcPr>
          <w:p w14:paraId="7A9598E9" w14:textId="766725B4" w:rsidR="004239BF" w:rsidRPr="00DB4F8A" w:rsidDel="0058751D" w:rsidRDefault="0058751D">
            <w:pPr>
              <w:pStyle w:val="Heading1"/>
              <w:rPr>
                <w:del w:id="6807" w:author="arkat" w:date="2017-09-25T14:49:00Z"/>
                <w:rFonts w:cs="Calibri"/>
                <w:color w:val="000000"/>
                <w:szCs w:val="24"/>
              </w:rPr>
              <w:pPrChange w:id="6808" w:author="arkat" w:date="2017-09-29T22:53:00Z">
                <w:pPr>
                  <w:spacing w:after="0"/>
                </w:pPr>
              </w:pPrChange>
            </w:pPr>
            <w:del w:id="6809" w:author="arkat" w:date="2017-09-25T14:49:00Z">
              <w:r w:rsidDel="0058751D">
                <w:fldChar w:fldCharType="begin"/>
              </w:r>
              <w:r w:rsidDel="0058751D">
                <w:delInstrText xml:space="preserve"> HYPERLINK "https://en.wikipedia.org/wiki/GNU_General_Public_License" \o "GNU General Public License" </w:delInstrText>
              </w:r>
              <w:r w:rsidDel="0058751D">
                <w:fldChar w:fldCharType="separate"/>
              </w:r>
              <w:r w:rsidR="004239BF" w:rsidRPr="00DB4F8A" w:rsidDel="0058751D">
                <w:rPr>
                  <w:rStyle w:val="Hyperlink"/>
                  <w:rFonts w:cs="Calibri"/>
                  <w:color w:val="000000"/>
                  <w:szCs w:val="24"/>
                  <w:u w:val="none"/>
                </w:rPr>
                <w:delText>GPLv2</w:delText>
              </w:r>
              <w:r w:rsidDel="0058751D">
                <w:rPr>
                  <w:rStyle w:val="Hyperlink"/>
                  <w:rFonts w:cs="Calibri"/>
                  <w:b w:val="0"/>
                  <w:bCs w:val="0"/>
                  <w:caps w:val="0"/>
                  <w:color w:val="000000"/>
                  <w:szCs w:val="24"/>
                  <w:u w:val="none"/>
                </w:rPr>
                <w:fldChar w:fldCharType="end"/>
              </w:r>
              <w:r w:rsidDel="0058751D">
                <w:fldChar w:fldCharType="begin"/>
              </w:r>
              <w:r w:rsidDel="0058751D">
                <w:delInstrText xml:space="preserve"> HYPERLINK "https://en.wikipedia.org/wiki/Comparison_of_Business_Process_Modeling_Notation_tools" \l "cite_note-bonita-license-5" </w:delInstrText>
              </w:r>
              <w:r w:rsidDel="0058751D">
                <w:fldChar w:fldCharType="separate"/>
              </w:r>
              <w:r w:rsidR="004239BF" w:rsidRPr="00DB4F8A" w:rsidDel="0058751D">
                <w:rPr>
                  <w:rStyle w:val="Hyperlink"/>
                  <w:rFonts w:cs="Calibri"/>
                  <w:color w:val="000000"/>
                  <w:szCs w:val="24"/>
                  <w:u w:val="none"/>
                  <w:vertAlign w:val="superscript"/>
                </w:rPr>
                <w:delText>[5]</w:delText>
              </w:r>
              <w:r w:rsidDel="0058751D">
                <w:rPr>
                  <w:rStyle w:val="Hyperlink"/>
                  <w:rFonts w:cs="Calibri"/>
                  <w:b w:val="0"/>
                  <w:bCs w:val="0"/>
                  <w:caps w:val="0"/>
                  <w:color w:val="000000"/>
                  <w:szCs w:val="24"/>
                  <w:u w:val="none"/>
                  <w:vertAlign w:val="superscript"/>
                </w:rPr>
                <w:fldChar w:fldCharType="end"/>
              </w:r>
            </w:del>
          </w:p>
        </w:tc>
      </w:tr>
      <w:tr w:rsidR="004239BF" w:rsidRPr="00DB4F8A" w:rsidDel="0058751D" w14:paraId="4472F89A" w14:textId="6230130D" w:rsidTr="008E39E4">
        <w:trPr>
          <w:del w:id="6810" w:author="arkat" w:date="2017-09-25T14:49:00Z"/>
        </w:trPr>
        <w:tc>
          <w:tcPr>
            <w:tcW w:w="615" w:type="pct"/>
            <w:shd w:val="clear" w:color="auto" w:fill="F8F9FA"/>
            <w:tcMar>
              <w:top w:w="48" w:type="dxa"/>
              <w:left w:w="96" w:type="dxa"/>
              <w:bottom w:w="48" w:type="dxa"/>
              <w:right w:w="96" w:type="dxa"/>
            </w:tcMar>
            <w:vAlign w:val="center"/>
            <w:hideMark/>
          </w:tcPr>
          <w:p w14:paraId="2E9C4BFF" w14:textId="739D1365" w:rsidR="004239BF" w:rsidRPr="00DB4F8A" w:rsidDel="0058751D" w:rsidRDefault="0058751D">
            <w:pPr>
              <w:pStyle w:val="Heading1"/>
              <w:rPr>
                <w:del w:id="6811" w:author="arkat" w:date="2017-09-25T14:49:00Z"/>
                <w:rFonts w:cs="Calibri"/>
                <w:color w:val="000000"/>
                <w:szCs w:val="24"/>
              </w:rPr>
              <w:pPrChange w:id="6812" w:author="arkat" w:date="2017-09-29T22:53:00Z">
                <w:pPr>
                  <w:spacing w:after="0"/>
                </w:pPr>
              </w:pPrChange>
            </w:pPr>
            <w:del w:id="6813" w:author="arkat" w:date="2017-09-25T14:49:00Z">
              <w:r w:rsidDel="0058751D">
                <w:fldChar w:fldCharType="begin"/>
              </w:r>
              <w:r w:rsidDel="0058751D">
                <w:delInstrText xml:space="preserve"> HYPERLINK "https://en.wikipedia.org/wiki/ActiveVOS" \o "ActiveVOS" </w:delInstrText>
              </w:r>
              <w:r w:rsidDel="0058751D">
                <w:fldChar w:fldCharType="separate"/>
              </w:r>
              <w:r w:rsidR="004239BF" w:rsidRPr="00DB4F8A" w:rsidDel="0058751D">
                <w:rPr>
                  <w:rStyle w:val="Hyperlink"/>
                  <w:rFonts w:cs="Calibri"/>
                  <w:color w:val="000000"/>
                  <w:szCs w:val="24"/>
                  <w:u w:val="none"/>
                </w:rPr>
                <w:delText>ActiveVOS</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3D1C4D4E" w14:textId="08FA0888" w:rsidR="004239BF" w:rsidRPr="00DB4F8A" w:rsidDel="0058751D" w:rsidRDefault="004239BF">
            <w:pPr>
              <w:pStyle w:val="Heading1"/>
              <w:rPr>
                <w:del w:id="6814" w:author="arkat" w:date="2017-09-25T14:49:00Z"/>
                <w:rFonts w:cs="Calibri"/>
                <w:color w:val="000000"/>
                <w:szCs w:val="24"/>
              </w:rPr>
              <w:pPrChange w:id="6815" w:author="arkat" w:date="2017-09-29T22:53:00Z">
                <w:pPr>
                  <w:spacing w:after="0"/>
                </w:pPr>
              </w:pPrChange>
            </w:pPr>
            <w:del w:id="6816" w:author="arkat" w:date="2017-09-25T14:49:00Z">
              <w:r w:rsidRPr="00DB4F8A" w:rsidDel="0058751D">
                <w:rPr>
                  <w:rFonts w:cs="Calibri"/>
                  <w:color w:val="000000"/>
                  <w:szCs w:val="24"/>
                </w:rPr>
                <w:delText>Informatica</w:delText>
              </w:r>
            </w:del>
          </w:p>
        </w:tc>
        <w:tc>
          <w:tcPr>
            <w:tcW w:w="844" w:type="pct"/>
            <w:shd w:val="clear" w:color="auto" w:fill="F8F9FA"/>
            <w:tcMar>
              <w:top w:w="48" w:type="dxa"/>
              <w:left w:w="96" w:type="dxa"/>
              <w:bottom w:w="48" w:type="dxa"/>
              <w:right w:w="96" w:type="dxa"/>
            </w:tcMar>
            <w:vAlign w:val="center"/>
            <w:hideMark/>
          </w:tcPr>
          <w:p w14:paraId="01CE70BF" w14:textId="331838B5" w:rsidR="004239BF" w:rsidRPr="00DB4F8A" w:rsidDel="0058751D" w:rsidRDefault="0058751D">
            <w:pPr>
              <w:pStyle w:val="Heading1"/>
              <w:rPr>
                <w:del w:id="6817" w:author="arkat" w:date="2017-09-25T14:49:00Z"/>
                <w:rFonts w:cs="Calibri"/>
                <w:color w:val="000000"/>
                <w:szCs w:val="24"/>
              </w:rPr>
              <w:pPrChange w:id="6818" w:author="arkat" w:date="2017-09-29T22:53:00Z">
                <w:pPr>
                  <w:spacing w:after="0"/>
                </w:pPr>
              </w:pPrChange>
            </w:pPr>
            <w:del w:id="6819"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7C806D5" w14:textId="2CDBBE56" w:rsidR="004239BF" w:rsidRPr="00DB4F8A" w:rsidDel="0058751D" w:rsidRDefault="004239BF">
            <w:pPr>
              <w:pStyle w:val="Heading1"/>
              <w:rPr>
                <w:del w:id="6820" w:author="arkat" w:date="2017-09-25T14:49:00Z"/>
                <w:rFonts w:cs="Calibri"/>
                <w:color w:val="000000"/>
                <w:szCs w:val="24"/>
              </w:rPr>
              <w:pPrChange w:id="6821" w:author="arkat" w:date="2017-09-29T22:53:00Z">
                <w:pPr>
                  <w:spacing w:after="0"/>
                </w:pPr>
              </w:pPrChange>
            </w:pPr>
            <w:del w:id="6822" w:author="arkat" w:date="2017-09-25T14:49:00Z">
              <w:r w:rsidRPr="00DB4F8A" w:rsidDel="0058751D">
                <w:rPr>
                  <w:rFonts w:cs="Calibri"/>
                  <w:color w:val="000000"/>
                  <w:szCs w:val="24"/>
                </w:rPr>
                <w:delText>Modeling, Testing and Execution with open standards.</w:delText>
              </w:r>
            </w:del>
          </w:p>
        </w:tc>
        <w:tc>
          <w:tcPr>
            <w:tcW w:w="1012" w:type="pct"/>
            <w:shd w:val="clear" w:color="auto" w:fill="F8F9FA"/>
            <w:tcMar>
              <w:top w:w="48" w:type="dxa"/>
              <w:left w:w="96" w:type="dxa"/>
              <w:bottom w:w="48" w:type="dxa"/>
              <w:right w:w="96" w:type="dxa"/>
            </w:tcMar>
            <w:vAlign w:val="center"/>
            <w:hideMark/>
          </w:tcPr>
          <w:p w14:paraId="7FBB031A" w14:textId="77325D3E" w:rsidR="004239BF" w:rsidRPr="00DB4F8A" w:rsidDel="0058751D" w:rsidRDefault="004239BF">
            <w:pPr>
              <w:pStyle w:val="Heading1"/>
              <w:rPr>
                <w:del w:id="6823" w:author="arkat" w:date="2017-09-25T14:49:00Z"/>
                <w:rFonts w:cs="Calibri"/>
                <w:color w:val="000000"/>
                <w:szCs w:val="24"/>
              </w:rPr>
              <w:pPrChange w:id="6824" w:author="arkat" w:date="2017-09-29T22:53:00Z">
                <w:pPr>
                  <w:spacing w:after="0"/>
                </w:pPr>
              </w:pPrChange>
            </w:pPr>
            <w:del w:id="6825" w:author="arkat" w:date="2017-09-25T14:49:00Z">
              <w:r w:rsidRPr="00DB4F8A" w:rsidDel="0058751D">
                <w:rPr>
                  <w:rFonts w:cs="Calibri"/>
                  <w:color w:val="000000"/>
                  <w:szCs w:val="24"/>
                </w:rPr>
                <w:delText>Proprietary</w:delText>
              </w:r>
            </w:del>
          </w:p>
        </w:tc>
      </w:tr>
      <w:tr w:rsidR="004239BF" w:rsidRPr="00DB4F8A" w:rsidDel="0058751D" w14:paraId="12DEB8EA" w14:textId="44972B26" w:rsidTr="008E39E4">
        <w:trPr>
          <w:del w:id="6826" w:author="arkat" w:date="2017-09-25T14:49:00Z"/>
        </w:trPr>
        <w:tc>
          <w:tcPr>
            <w:tcW w:w="615" w:type="pct"/>
            <w:shd w:val="clear" w:color="auto" w:fill="F8F9FA"/>
            <w:tcMar>
              <w:top w:w="48" w:type="dxa"/>
              <w:left w:w="96" w:type="dxa"/>
              <w:bottom w:w="48" w:type="dxa"/>
              <w:right w:w="96" w:type="dxa"/>
            </w:tcMar>
            <w:vAlign w:val="center"/>
            <w:hideMark/>
          </w:tcPr>
          <w:p w14:paraId="09B8050A" w14:textId="073FD9D6" w:rsidR="004239BF" w:rsidRPr="00DB4F8A" w:rsidDel="0058751D" w:rsidRDefault="0058751D">
            <w:pPr>
              <w:pStyle w:val="Heading1"/>
              <w:rPr>
                <w:del w:id="6827" w:author="arkat" w:date="2017-09-25T14:49:00Z"/>
                <w:rFonts w:cs="Calibri"/>
                <w:color w:val="000000"/>
                <w:szCs w:val="24"/>
              </w:rPr>
              <w:pPrChange w:id="6828" w:author="arkat" w:date="2017-09-29T22:53:00Z">
                <w:pPr>
                  <w:spacing w:after="0"/>
                </w:pPr>
              </w:pPrChange>
            </w:pPr>
            <w:del w:id="6829" w:author="arkat" w:date="2017-09-25T14:49:00Z">
              <w:r w:rsidDel="0058751D">
                <w:fldChar w:fldCharType="begin"/>
              </w:r>
              <w:r w:rsidDel="0058751D">
                <w:delInstrText xml:space="preserve"> HYPERLINK "https://en.wikipedia.org/wiki/Software_Ideas_Modeler" \o "Software Ideas Modeler" </w:delInstrText>
              </w:r>
              <w:r w:rsidDel="0058751D">
                <w:fldChar w:fldCharType="separate"/>
              </w:r>
              <w:r w:rsidR="004239BF" w:rsidRPr="00DB4F8A" w:rsidDel="0058751D">
                <w:rPr>
                  <w:rStyle w:val="Hyperlink"/>
                  <w:rFonts w:cs="Calibri"/>
                  <w:color w:val="000000"/>
                  <w:szCs w:val="24"/>
                  <w:u w:val="none"/>
                </w:rPr>
                <w:delText>Software Ideas Modeler</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3A602FB" w14:textId="5B716211" w:rsidR="004239BF" w:rsidRPr="00DB4F8A" w:rsidDel="0058751D" w:rsidRDefault="004239BF">
            <w:pPr>
              <w:pStyle w:val="Heading1"/>
              <w:rPr>
                <w:del w:id="6830" w:author="arkat" w:date="2017-09-25T14:49:00Z"/>
                <w:rFonts w:cs="Calibri"/>
                <w:color w:val="000000"/>
                <w:szCs w:val="24"/>
              </w:rPr>
              <w:pPrChange w:id="6831" w:author="arkat" w:date="2017-09-29T22:53:00Z">
                <w:pPr>
                  <w:spacing w:after="0"/>
                </w:pPr>
              </w:pPrChange>
            </w:pPr>
            <w:del w:id="6832" w:author="arkat" w:date="2017-09-25T14:49:00Z">
              <w:r w:rsidRPr="00DB4F8A" w:rsidDel="0058751D">
                <w:rPr>
                  <w:rFonts w:cs="Calibri"/>
                  <w:color w:val="000000"/>
                  <w:szCs w:val="24"/>
                </w:rPr>
                <w:delText>Dusan Rodina</w:delText>
              </w:r>
            </w:del>
          </w:p>
        </w:tc>
        <w:tc>
          <w:tcPr>
            <w:tcW w:w="844" w:type="pct"/>
            <w:shd w:val="clear" w:color="auto" w:fill="F8F9FA"/>
            <w:tcMar>
              <w:top w:w="48" w:type="dxa"/>
              <w:left w:w="96" w:type="dxa"/>
              <w:bottom w:w="48" w:type="dxa"/>
              <w:right w:w="96" w:type="dxa"/>
            </w:tcMar>
            <w:vAlign w:val="center"/>
            <w:hideMark/>
          </w:tcPr>
          <w:p w14:paraId="42CD59C9" w14:textId="54B9030E" w:rsidR="004239BF" w:rsidRPr="00DB4F8A" w:rsidDel="0058751D" w:rsidRDefault="0058751D">
            <w:pPr>
              <w:pStyle w:val="Heading1"/>
              <w:rPr>
                <w:del w:id="6833" w:author="arkat" w:date="2017-09-25T14:49:00Z"/>
                <w:rFonts w:cs="Calibri"/>
                <w:color w:val="000000"/>
                <w:szCs w:val="24"/>
              </w:rPr>
              <w:pPrChange w:id="6834" w:author="arkat" w:date="2017-09-29T22:53:00Z">
                <w:pPr>
                  <w:spacing w:after="0"/>
                </w:pPr>
              </w:pPrChange>
            </w:pPr>
            <w:del w:id="6835"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5AFA3E92" w14:textId="58B717EF" w:rsidR="004239BF" w:rsidRPr="00DB4F8A" w:rsidDel="0058751D" w:rsidRDefault="004239BF">
            <w:pPr>
              <w:pStyle w:val="Heading1"/>
              <w:rPr>
                <w:del w:id="6836" w:author="arkat" w:date="2017-09-25T14:49:00Z"/>
                <w:rFonts w:cs="Calibri"/>
                <w:color w:val="000000"/>
                <w:szCs w:val="24"/>
              </w:rPr>
              <w:pPrChange w:id="6837"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4D3F5CFA" w14:textId="3621AA83" w:rsidR="004239BF" w:rsidRPr="00DB4F8A" w:rsidDel="0058751D" w:rsidRDefault="004239BF">
            <w:pPr>
              <w:pStyle w:val="Heading1"/>
              <w:rPr>
                <w:del w:id="6838" w:author="arkat" w:date="2017-09-25T14:49:00Z"/>
                <w:rFonts w:cs="Calibri"/>
                <w:color w:val="000000"/>
                <w:szCs w:val="24"/>
              </w:rPr>
              <w:pPrChange w:id="6839" w:author="arkat" w:date="2017-09-29T22:53:00Z">
                <w:pPr>
                  <w:spacing w:after="0"/>
                </w:pPr>
              </w:pPrChange>
            </w:pPr>
            <w:del w:id="6840" w:author="arkat" w:date="2017-09-25T14:49:00Z">
              <w:r w:rsidRPr="00DB4F8A" w:rsidDel="0058751D">
                <w:rPr>
                  <w:rFonts w:cs="Calibri"/>
                  <w:color w:val="000000"/>
                  <w:szCs w:val="24"/>
                </w:rPr>
                <w:delText>Proprietary</w:delText>
              </w:r>
            </w:del>
          </w:p>
        </w:tc>
      </w:tr>
      <w:tr w:rsidR="004239BF" w:rsidRPr="00DB4F8A" w:rsidDel="0058751D" w14:paraId="229F1CE6" w14:textId="10C8415B" w:rsidTr="008E39E4">
        <w:trPr>
          <w:del w:id="6841" w:author="arkat" w:date="2017-09-25T14:49:00Z"/>
        </w:trPr>
        <w:tc>
          <w:tcPr>
            <w:tcW w:w="615" w:type="pct"/>
            <w:shd w:val="clear" w:color="auto" w:fill="F8F9FA"/>
            <w:tcMar>
              <w:top w:w="48" w:type="dxa"/>
              <w:left w:w="96" w:type="dxa"/>
              <w:bottom w:w="48" w:type="dxa"/>
              <w:right w:w="96" w:type="dxa"/>
            </w:tcMar>
            <w:vAlign w:val="center"/>
            <w:hideMark/>
          </w:tcPr>
          <w:p w14:paraId="0568B789" w14:textId="55827E94" w:rsidR="004239BF" w:rsidRPr="00DB4F8A" w:rsidDel="0058751D" w:rsidRDefault="0058751D">
            <w:pPr>
              <w:pStyle w:val="Heading1"/>
              <w:rPr>
                <w:del w:id="6842" w:author="arkat" w:date="2017-09-25T14:49:00Z"/>
                <w:rFonts w:cs="Calibri"/>
                <w:color w:val="000000"/>
                <w:szCs w:val="24"/>
              </w:rPr>
              <w:pPrChange w:id="6843" w:author="arkat" w:date="2017-09-29T22:53:00Z">
                <w:pPr>
                  <w:spacing w:after="0"/>
                </w:pPr>
              </w:pPrChange>
            </w:pPr>
            <w:del w:id="6844" w:author="arkat" w:date="2017-09-25T14:49:00Z">
              <w:r w:rsidDel="0058751D">
                <w:fldChar w:fldCharType="begin"/>
              </w:r>
              <w:r w:rsidDel="0058751D">
                <w:delInstrText xml:space="preserve"> HYPERLINK "https://en.wikipedia.org/wiki/ARIS_Express" \o "ARIS Express" </w:delInstrText>
              </w:r>
              <w:r w:rsidDel="0058751D">
                <w:fldChar w:fldCharType="separate"/>
              </w:r>
              <w:r w:rsidR="004239BF" w:rsidRPr="00DB4F8A" w:rsidDel="0058751D">
                <w:rPr>
                  <w:rStyle w:val="Hyperlink"/>
                  <w:rFonts w:cs="Calibri"/>
                  <w:color w:val="000000"/>
                  <w:szCs w:val="24"/>
                  <w:u w:val="none"/>
                </w:rPr>
                <w:delText>ARIS Express</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D55C409" w14:textId="72E338FC" w:rsidR="004239BF" w:rsidRPr="00DB4F8A" w:rsidDel="0058751D" w:rsidRDefault="0058751D">
            <w:pPr>
              <w:pStyle w:val="Heading1"/>
              <w:rPr>
                <w:del w:id="6845" w:author="arkat" w:date="2017-09-25T14:49:00Z"/>
                <w:rFonts w:cs="Calibri"/>
                <w:color w:val="000000"/>
                <w:szCs w:val="24"/>
              </w:rPr>
              <w:pPrChange w:id="6846" w:author="arkat" w:date="2017-09-29T22:53:00Z">
                <w:pPr>
                  <w:spacing w:after="0"/>
                </w:pPr>
              </w:pPrChange>
            </w:pPr>
            <w:del w:id="6847" w:author="arkat" w:date="2017-09-25T14:49:00Z">
              <w:r w:rsidDel="0058751D">
                <w:fldChar w:fldCharType="begin"/>
              </w:r>
              <w:r w:rsidDel="0058751D">
                <w:delInstrText xml:space="preserve"> HYPERLINK "https://en.wikipedia.org/wiki/Software_AG" \o "Software AG" </w:delInstrText>
              </w:r>
              <w:r w:rsidDel="0058751D">
                <w:fldChar w:fldCharType="separate"/>
              </w:r>
              <w:r w:rsidR="004239BF" w:rsidRPr="00DB4F8A" w:rsidDel="0058751D">
                <w:rPr>
                  <w:rStyle w:val="Hyperlink"/>
                  <w:rFonts w:cs="Calibri"/>
                  <w:color w:val="000000"/>
                  <w:szCs w:val="24"/>
                  <w:u w:val="none"/>
                </w:rPr>
                <w:delText>Software AG</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7E4E48C2" w14:textId="3A0641C4" w:rsidR="004239BF" w:rsidRPr="00DB4F8A" w:rsidDel="0058751D" w:rsidRDefault="0058751D">
            <w:pPr>
              <w:pStyle w:val="Heading1"/>
              <w:rPr>
                <w:del w:id="6848" w:author="arkat" w:date="2017-09-25T14:49:00Z"/>
                <w:rFonts w:cs="Calibri"/>
                <w:color w:val="000000"/>
                <w:szCs w:val="24"/>
              </w:rPr>
              <w:pPrChange w:id="6849" w:author="arkat" w:date="2017-09-29T22:53:00Z">
                <w:pPr>
                  <w:spacing w:after="0"/>
                </w:pPr>
              </w:pPrChange>
            </w:pPr>
            <w:del w:id="6850"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(and</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unofficially)</w:delText>
              </w:r>
            </w:del>
          </w:p>
        </w:tc>
        <w:tc>
          <w:tcPr>
            <w:tcW w:w="1810" w:type="pct"/>
            <w:shd w:val="clear" w:color="auto" w:fill="F8F9FA"/>
            <w:tcMar>
              <w:top w:w="48" w:type="dxa"/>
              <w:left w:w="96" w:type="dxa"/>
              <w:bottom w:w="48" w:type="dxa"/>
              <w:right w:w="96" w:type="dxa"/>
            </w:tcMar>
            <w:vAlign w:val="center"/>
            <w:hideMark/>
          </w:tcPr>
          <w:p w14:paraId="1C4A4339" w14:textId="687F4426" w:rsidR="004239BF" w:rsidRPr="00DB4F8A" w:rsidDel="0058751D" w:rsidRDefault="004239BF">
            <w:pPr>
              <w:pStyle w:val="Heading1"/>
              <w:rPr>
                <w:del w:id="6851" w:author="arkat" w:date="2017-09-25T14:49:00Z"/>
                <w:rFonts w:cs="Calibri"/>
                <w:color w:val="000000"/>
                <w:szCs w:val="24"/>
              </w:rPr>
              <w:pPrChange w:id="6852" w:author="arkat" w:date="2017-09-29T22:53:00Z">
                <w:pPr>
                  <w:spacing w:after="0"/>
                </w:pPr>
              </w:pPrChange>
            </w:pPr>
            <w:del w:id="6853" w:author="arkat" w:date="2017-09-25T14:49:00Z">
              <w:r w:rsidRPr="00DB4F8A" w:rsidDel="0058751D">
                <w:rPr>
                  <w:rFonts w:cs="Calibri"/>
                  <w:color w:val="000000"/>
                  <w:szCs w:val="24"/>
                </w:rPr>
                <w:delText>Limited supported formats (read: proprietary, Microsoft Visio, write: proprietary, EMF, PDF).</w:delText>
              </w:r>
            </w:del>
          </w:p>
        </w:tc>
        <w:tc>
          <w:tcPr>
            <w:tcW w:w="1012" w:type="pct"/>
            <w:shd w:val="clear" w:color="auto" w:fill="F8F9FA"/>
            <w:tcMar>
              <w:top w:w="48" w:type="dxa"/>
              <w:left w:w="96" w:type="dxa"/>
              <w:bottom w:w="48" w:type="dxa"/>
              <w:right w:w="96" w:type="dxa"/>
            </w:tcMar>
            <w:vAlign w:val="center"/>
            <w:hideMark/>
          </w:tcPr>
          <w:p w14:paraId="6801A836" w14:textId="7480EB1A" w:rsidR="004239BF" w:rsidRPr="00DB4F8A" w:rsidDel="0058751D" w:rsidRDefault="004239BF">
            <w:pPr>
              <w:pStyle w:val="Heading1"/>
              <w:rPr>
                <w:del w:id="6854" w:author="arkat" w:date="2017-09-25T14:49:00Z"/>
                <w:rFonts w:cs="Calibri"/>
                <w:color w:val="000000"/>
                <w:szCs w:val="24"/>
              </w:rPr>
              <w:pPrChange w:id="6855" w:author="arkat" w:date="2017-09-29T22:53:00Z">
                <w:pPr>
                  <w:spacing w:after="0"/>
                </w:pPr>
              </w:pPrChange>
            </w:pPr>
            <w:del w:id="6856" w:author="arkat" w:date="2017-09-25T14:49:00Z">
              <w:r w:rsidRPr="00DB4F8A" w:rsidDel="0058751D">
                <w:rPr>
                  <w:rFonts w:cs="Calibri"/>
                  <w:color w:val="000000"/>
                  <w:szCs w:val="24"/>
                </w:rPr>
                <w:delText>Freeware (registration needed)</w:delText>
              </w:r>
            </w:del>
          </w:p>
        </w:tc>
      </w:tr>
      <w:tr w:rsidR="004239BF" w:rsidRPr="00DB4F8A" w:rsidDel="0058751D" w14:paraId="77287DCD" w14:textId="1F9B59BF" w:rsidTr="008E39E4">
        <w:trPr>
          <w:del w:id="6857" w:author="arkat" w:date="2017-09-25T14:49:00Z"/>
        </w:trPr>
        <w:tc>
          <w:tcPr>
            <w:tcW w:w="615" w:type="pct"/>
            <w:shd w:val="clear" w:color="auto" w:fill="F8F9FA"/>
            <w:tcMar>
              <w:top w:w="48" w:type="dxa"/>
              <w:left w:w="96" w:type="dxa"/>
              <w:bottom w:w="48" w:type="dxa"/>
              <w:right w:w="96" w:type="dxa"/>
            </w:tcMar>
            <w:vAlign w:val="center"/>
            <w:hideMark/>
          </w:tcPr>
          <w:p w14:paraId="4D247201" w14:textId="20D478F9" w:rsidR="004239BF" w:rsidRPr="00DB4F8A" w:rsidDel="0058751D" w:rsidRDefault="0058751D">
            <w:pPr>
              <w:pStyle w:val="Heading1"/>
              <w:rPr>
                <w:del w:id="6858" w:author="arkat" w:date="2017-09-25T14:49:00Z"/>
                <w:rFonts w:cs="Calibri"/>
                <w:color w:val="000000"/>
                <w:szCs w:val="24"/>
              </w:rPr>
              <w:pPrChange w:id="6859" w:author="arkat" w:date="2017-09-29T22:53:00Z">
                <w:pPr>
                  <w:spacing w:after="0"/>
                </w:pPr>
              </w:pPrChange>
            </w:pPr>
            <w:del w:id="6860" w:author="arkat" w:date="2017-09-25T14:49:00Z">
              <w:r w:rsidDel="0058751D">
                <w:fldChar w:fldCharType="begin"/>
              </w:r>
              <w:r w:rsidDel="0058751D">
                <w:delInstrText xml:space="preserve"> HYPERLINK "https://en.wikipedia.org/wiki/Pegasystems" \o "Pegasystems" </w:delInstrText>
              </w:r>
              <w:r w:rsidDel="0058751D">
                <w:fldChar w:fldCharType="separate"/>
              </w:r>
              <w:r w:rsidR="004239BF" w:rsidRPr="00DB4F8A" w:rsidDel="0058751D">
                <w:rPr>
                  <w:rStyle w:val="Hyperlink"/>
                  <w:rFonts w:cs="Calibri"/>
                  <w:color w:val="000000"/>
                  <w:szCs w:val="24"/>
                  <w:u w:val="none"/>
                </w:rPr>
                <w:delText>Pegasystems</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A367106" w14:textId="26CABB7E" w:rsidR="004239BF" w:rsidRPr="00DB4F8A" w:rsidDel="0058751D" w:rsidRDefault="0058751D">
            <w:pPr>
              <w:pStyle w:val="Heading1"/>
              <w:rPr>
                <w:del w:id="6861" w:author="arkat" w:date="2017-09-25T14:49:00Z"/>
                <w:rFonts w:cs="Calibri"/>
                <w:color w:val="000000"/>
                <w:szCs w:val="24"/>
              </w:rPr>
              <w:pPrChange w:id="6862" w:author="arkat" w:date="2017-09-29T22:53:00Z">
                <w:pPr>
                  <w:spacing w:after="0"/>
                </w:pPr>
              </w:pPrChange>
            </w:pPr>
            <w:del w:id="6863" w:author="arkat" w:date="2017-09-25T14:49:00Z">
              <w:r w:rsidDel="0058751D">
                <w:fldChar w:fldCharType="begin"/>
              </w:r>
              <w:r w:rsidDel="0058751D">
                <w:delInstrText xml:space="preserve"> HYPERLINK "https://en.wikipedia.org/w/index.php?title=Pega_BPM&amp;action=edit&amp;redlink=1" \o "Pega BPM (page does not exist)" </w:delInstrText>
              </w:r>
              <w:r w:rsidDel="0058751D">
                <w:fldChar w:fldCharType="separate"/>
              </w:r>
              <w:r w:rsidR="004239BF" w:rsidRPr="00DB4F8A" w:rsidDel="0058751D">
                <w:rPr>
                  <w:rStyle w:val="Hyperlink"/>
                  <w:rFonts w:cs="Calibri"/>
                  <w:color w:val="000000"/>
                  <w:szCs w:val="24"/>
                  <w:u w:val="none"/>
                </w:rPr>
                <w:delText>Pega BPM</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659AB2CB" w14:textId="7A96CC8D" w:rsidR="004239BF" w:rsidRPr="00DB4F8A" w:rsidDel="0058751D" w:rsidRDefault="0058751D">
            <w:pPr>
              <w:pStyle w:val="Heading1"/>
              <w:rPr>
                <w:del w:id="6864" w:author="arkat" w:date="2017-09-25T14:49:00Z"/>
                <w:rFonts w:cs="Calibri"/>
                <w:color w:val="000000"/>
                <w:szCs w:val="24"/>
              </w:rPr>
              <w:pPrChange w:id="6865" w:author="arkat" w:date="2017-09-29T22:53:00Z">
                <w:pPr>
                  <w:spacing w:after="0"/>
                </w:pPr>
              </w:pPrChange>
            </w:pPr>
            <w:del w:id="6866"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AC9F7C0" w14:textId="26C01712" w:rsidR="004239BF" w:rsidRPr="00DB4F8A" w:rsidDel="0058751D" w:rsidRDefault="004239BF">
            <w:pPr>
              <w:pStyle w:val="Heading1"/>
              <w:rPr>
                <w:del w:id="6867" w:author="arkat" w:date="2017-09-25T14:49:00Z"/>
                <w:rFonts w:cs="Calibri"/>
                <w:color w:val="000000"/>
                <w:szCs w:val="24"/>
              </w:rPr>
              <w:pPrChange w:id="6868" w:author="arkat" w:date="2017-09-29T22:53:00Z">
                <w:pPr>
                  <w:spacing w:after="0"/>
                </w:pPr>
              </w:pPrChange>
            </w:pPr>
            <w:del w:id="6869" w:author="arkat" w:date="2017-09-25T14:49:00Z">
              <w:r w:rsidRPr="00DB4F8A" w:rsidDel="0058751D">
                <w:rPr>
                  <w:rFonts w:cs="Calibri"/>
                  <w:color w:val="000000"/>
                  <w:szCs w:val="24"/>
                </w:rPr>
                <w:delText>Supports Process modelling, business analysis and simulation, with publication ad-hoc reporting and advanced collaboration and analysis features. The most advanced method-based business architecture solution available, fully integrated with enterprise Architecture and Compliance and risk.</w:delText>
              </w:r>
            </w:del>
          </w:p>
        </w:tc>
        <w:tc>
          <w:tcPr>
            <w:tcW w:w="1012" w:type="pct"/>
            <w:shd w:val="clear" w:color="auto" w:fill="F8F9FA"/>
            <w:tcMar>
              <w:top w:w="48" w:type="dxa"/>
              <w:left w:w="96" w:type="dxa"/>
              <w:bottom w:w="48" w:type="dxa"/>
              <w:right w:w="96" w:type="dxa"/>
            </w:tcMar>
            <w:vAlign w:val="center"/>
            <w:hideMark/>
          </w:tcPr>
          <w:p w14:paraId="31327112" w14:textId="22CCA324" w:rsidR="004239BF" w:rsidRPr="00DB4F8A" w:rsidDel="0058751D" w:rsidRDefault="004239BF">
            <w:pPr>
              <w:pStyle w:val="Heading1"/>
              <w:rPr>
                <w:del w:id="6870" w:author="arkat" w:date="2017-09-25T14:49:00Z"/>
                <w:rFonts w:cs="Calibri"/>
                <w:color w:val="000000"/>
                <w:szCs w:val="24"/>
              </w:rPr>
              <w:pPrChange w:id="6871" w:author="arkat" w:date="2017-09-29T22:53:00Z">
                <w:pPr>
                  <w:spacing w:after="0"/>
                </w:pPr>
              </w:pPrChange>
            </w:pPr>
            <w:del w:id="6872" w:author="arkat" w:date="2017-09-25T14:49:00Z">
              <w:r w:rsidRPr="00DB4F8A" w:rsidDel="0058751D">
                <w:rPr>
                  <w:rFonts w:cs="Calibri"/>
                  <w:color w:val="000000"/>
                  <w:szCs w:val="24"/>
                </w:rPr>
                <w:delText>Proprietary</w:delText>
              </w:r>
            </w:del>
          </w:p>
        </w:tc>
      </w:tr>
      <w:tr w:rsidR="004239BF" w:rsidRPr="00DB4F8A" w:rsidDel="0058751D" w14:paraId="663B489D" w14:textId="50F6420C" w:rsidTr="008E39E4">
        <w:trPr>
          <w:del w:id="6873" w:author="arkat" w:date="2017-09-25T14:49:00Z"/>
        </w:trPr>
        <w:tc>
          <w:tcPr>
            <w:tcW w:w="615" w:type="pct"/>
            <w:shd w:val="clear" w:color="auto" w:fill="F8F9FA"/>
            <w:tcMar>
              <w:top w:w="48" w:type="dxa"/>
              <w:left w:w="96" w:type="dxa"/>
              <w:bottom w:w="48" w:type="dxa"/>
              <w:right w:w="96" w:type="dxa"/>
            </w:tcMar>
            <w:vAlign w:val="center"/>
            <w:hideMark/>
          </w:tcPr>
          <w:p w14:paraId="676F1F80" w14:textId="1B27BE13" w:rsidR="004239BF" w:rsidRPr="00DB4F8A" w:rsidDel="0058751D" w:rsidRDefault="0058751D">
            <w:pPr>
              <w:pStyle w:val="Heading1"/>
              <w:rPr>
                <w:del w:id="6874" w:author="arkat" w:date="2017-09-25T14:49:00Z"/>
                <w:rFonts w:cs="Calibri"/>
                <w:color w:val="000000"/>
                <w:szCs w:val="24"/>
              </w:rPr>
              <w:pPrChange w:id="6875" w:author="arkat" w:date="2017-09-29T22:53:00Z">
                <w:pPr>
                  <w:spacing w:after="0"/>
                </w:pPr>
              </w:pPrChange>
            </w:pPr>
            <w:del w:id="6876" w:author="arkat" w:date="2017-09-25T14:49:00Z">
              <w:r w:rsidDel="0058751D">
                <w:fldChar w:fldCharType="begin"/>
              </w:r>
              <w:r w:rsidDel="0058751D">
                <w:delInstrText xml:space="preserve"> HYPERLINK "https://en.wikipedia.org/wiki/Microsoft_Visio" \o "Microsoft Visio" </w:delInstrText>
              </w:r>
              <w:r w:rsidDel="0058751D">
                <w:fldChar w:fldCharType="separate"/>
              </w:r>
              <w:r w:rsidR="004239BF" w:rsidRPr="00DB4F8A" w:rsidDel="0058751D">
                <w:rPr>
                  <w:rStyle w:val="Hyperlink"/>
                  <w:rFonts w:cs="Calibri"/>
                  <w:color w:val="000000"/>
                  <w:szCs w:val="24"/>
                  <w:u w:val="none"/>
                </w:rPr>
                <w:delText>Microsoft Visio</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2013</w:delText>
              </w:r>
            </w:del>
          </w:p>
        </w:tc>
        <w:tc>
          <w:tcPr>
            <w:tcW w:w="719" w:type="pct"/>
            <w:shd w:val="clear" w:color="auto" w:fill="F8F9FA"/>
            <w:tcMar>
              <w:top w:w="48" w:type="dxa"/>
              <w:left w:w="96" w:type="dxa"/>
              <w:bottom w:w="48" w:type="dxa"/>
              <w:right w:w="96" w:type="dxa"/>
            </w:tcMar>
            <w:vAlign w:val="center"/>
            <w:hideMark/>
          </w:tcPr>
          <w:p w14:paraId="2D185F6C" w14:textId="6C511D07" w:rsidR="004239BF" w:rsidRPr="00DB4F8A" w:rsidDel="0058751D" w:rsidRDefault="0058751D">
            <w:pPr>
              <w:pStyle w:val="Heading1"/>
              <w:rPr>
                <w:del w:id="6877" w:author="arkat" w:date="2017-09-25T14:49:00Z"/>
                <w:rFonts w:cs="Calibri"/>
                <w:color w:val="000000"/>
                <w:szCs w:val="24"/>
              </w:rPr>
              <w:pPrChange w:id="6878" w:author="arkat" w:date="2017-09-29T22:53:00Z">
                <w:pPr>
                  <w:spacing w:after="0"/>
                </w:pPr>
              </w:pPrChange>
            </w:pPr>
            <w:del w:id="6879" w:author="arkat" w:date="2017-09-25T14:49:00Z">
              <w:r w:rsidDel="0058751D">
                <w:fldChar w:fldCharType="begin"/>
              </w:r>
              <w:r w:rsidDel="0058751D">
                <w:delInstrText xml:space="preserve"> HYPERLINK "https://en.wikipedia.org/wiki/Microsoft" \o "Microsoft" </w:delInstrText>
              </w:r>
              <w:r w:rsidDel="0058751D">
                <w:fldChar w:fldCharType="separate"/>
              </w:r>
              <w:r w:rsidR="004239BF" w:rsidRPr="00DB4F8A" w:rsidDel="0058751D">
                <w:rPr>
                  <w:rStyle w:val="Hyperlink"/>
                  <w:rFonts w:cs="Calibri"/>
                  <w:color w:val="000000"/>
                  <w:szCs w:val="24"/>
                  <w:u w:val="none"/>
                </w:rPr>
                <w:delText>Microsoft</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1B11779F" w14:textId="4882CAF2" w:rsidR="004239BF" w:rsidRPr="00DB4F8A" w:rsidDel="0058751D" w:rsidRDefault="0058751D">
            <w:pPr>
              <w:pStyle w:val="Heading1"/>
              <w:rPr>
                <w:del w:id="6880" w:author="arkat" w:date="2017-09-25T14:49:00Z"/>
                <w:rFonts w:cs="Calibri"/>
                <w:color w:val="000000"/>
                <w:szCs w:val="24"/>
              </w:rPr>
              <w:pPrChange w:id="6881" w:author="arkat" w:date="2017-09-29T22:53:00Z">
                <w:pPr>
                  <w:spacing w:after="0"/>
                </w:pPr>
              </w:pPrChange>
            </w:pPr>
            <w:del w:id="6882"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0826C9E2" w14:textId="786CF471" w:rsidR="004239BF" w:rsidRPr="00DB4F8A" w:rsidDel="0058751D" w:rsidRDefault="004239BF">
            <w:pPr>
              <w:pStyle w:val="Heading1"/>
              <w:rPr>
                <w:del w:id="6883" w:author="arkat" w:date="2017-09-25T14:49:00Z"/>
                <w:rFonts w:cs="Calibri"/>
                <w:color w:val="000000"/>
                <w:szCs w:val="24"/>
              </w:rPr>
              <w:pPrChange w:id="6884" w:author="arkat" w:date="2017-09-29T22:53:00Z">
                <w:pPr>
                  <w:spacing w:after="0"/>
                </w:pPr>
              </w:pPrChange>
            </w:pPr>
            <w:del w:id="6885" w:author="arkat" w:date="2017-09-25T14:49:00Z">
              <w:r w:rsidRPr="00DB4F8A" w:rsidDel="0058751D">
                <w:rPr>
                  <w:rFonts w:cs="Calibri"/>
                  <w:color w:val="000000"/>
                  <w:szCs w:val="24"/>
                </w:rPr>
                <w:delText>BPMN2 Modeling and validation. No support for Data Input/Output. No BPMN file format support (read: Visio, Visio Workflow Interchange; write: Visio, SVG, Autocad, HTML, EMF, GIF, JPG, PDF, PNG, TIFF, BMP, WMF, XPS).</w:delText>
              </w:r>
            </w:del>
          </w:p>
        </w:tc>
        <w:tc>
          <w:tcPr>
            <w:tcW w:w="1012" w:type="pct"/>
            <w:shd w:val="clear" w:color="auto" w:fill="F8F9FA"/>
            <w:tcMar>
              <w:top w:w="48" w:type="dxa"/>
              <w:left w:w="96" w:type="dxa"/>
              <w:bottom w:w="48" w:type="dxa"/>
              <w:right w:w="96" w:type="dxa"/>
            </w:tcMar>
            <w:vAlign w:val="center"/>
            <w:hideMark/>
          </w:tcPr>
          <w:p w14:paraId="531BA2A4" w14:textId="6C31E39F" w:rsidR="004239BF" w:rsidRPr="00DB4F8A" w:rsidDel="0058751D" w:rsidRDefault="004239BF">
            <w:pPr>
              <w:pStyle w:val="Heading1"/>
              <w:rPr>
                <w:del w:id="6886" w:author="arkat" w:date="2017-09-25T14:49:00Z"/>
                <w:rFonts w:cs="Calibri"/>
                <w:color w:val="000000"/>
                <w:szCs w:val="24"/>
              </w:rPr>
              <w:pPrChange w:id="6887" w:author="arkat" w:date="2017-09-29T22:53:00Z">
                <w:pPr>
                  <w:spacing w:after="0"/>
                </w:pPr>
              </w:pPrChange>
            </w:pPr>
            <w:del w:id="6888" w:author="arkat" w:date="2017-09-25T14:49:00Z">
              <w:r w:rsidRPr="00DB4F8A" w:rsidDel="0058751D">
                <w:rPr>
                  <w:rFonts w:cs="Calibri"/>
                  <w:color w:val="000000"/>
                  <w:szCs w:val="24"/>
                </w:rPr>
                <w:delText>Proprietary</w:delText>
              </w:r>
            </w:del>
          </w:p>
        </w:tc>
      </w:tr>
      <w:tr w:rsidR="004239BF" w:rsidRPr="00DB4F8A" w:rsidDel="0058751D" w14:paraId="6186F42A" w14:textId="7A849F7E" w:rsidTr="008E39E4">
        <w:trPr>
          <w:del w:id="6889" w:author="arkat" w:date="2017-09-25T14:49:00Z"/>
        </w:trPr>
        <w:tc>
          <w:tcPr>
            <w:tcW w:w="615" w:type="pct"/>
            <w:shd w:val="clear" w:color="auto" w:fill="F8F9FA"/>
            <w:tcMar>
              <w:top w:w="48" w:type="dxa"/>
              <w:left w:w="96" w:type="dxa"/>
              <w:bottom w:w="48" w:type="dxa"/>
              <w:right w:w="96" w:type="dxa"/>
            </w:tcMar>
            <w:vAlign w:val="center"/>
            <w:hideMark/>
          </w:tcPr>
          <w:p w14:paraId="0B5DA37A" w14:textId="257D2AD2" w:rsidR="004239BF" w:rsidRPr="00DB4F8A" w:rsidDel="0058751D" w:rsidRDefault="0058751D">
            <w:pPr>
              <w:pStyle w:val="Heading1"/>
              <w:rPr>
                <w:del w:id="6890" w:author="arkat" w:date="2017-09-25T14:49:00Z"/>
                <w:rFonts w:cs="Calibri"/>
                <w:color w:val="000000"/>
                <w:szCs w:val="24"/>
              </w:rPr>
              <w:pPrChange w:id="6891" w:author="arkat" w:date="2017-09-29T22:53:00Z">
                <w:pPr>
                  <w:spacing w:after="0"/>
                </w:pPr>
              </w:pPrChange>
            </w:pPr>
            <w:del w:id="6892" w:author="arkat" w:date="2017-09-25T14:49:00Z">
              <w:r w:rsidDel="0058751D">
                <w:fldChar w:fldCharType="begin"/>
              </w:r>
              <w:r w:rsidDel="0058751D">
                <w:delInstrText xml:space="preserve"> HYPERLINK "https://en.wikipedia.org/wiki/ADONIS_(software)" \o "ADONIS (software)" </w:delInstrText>
              </w:r>
              <w:r w:rsidDel="0058751D">
                <w:fldChar w:fldCharType="separate"/>
              </w:r>
              <w:r w:rsidR="004239BF" w:rsidRPr="00DB4F8A" w:rsidDel="0058751D">
                <w:rPr>
                  <w:rStyle w:val="Hyperlink"/>
                  <w:rFonts w:cs="Calibri"/>
                  <w:color w:val="000000"/>
                  <w:szCs w:val="24"/>
                  <w:u w:val="none"/>
                </w:rPr>
                <w:delText>ADONIS (software)</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2553D23" w14:textId="38948AB5" w:rsidR="004239BF" w:rsidRPr="00DB4F8A" w:rsidDel="0058751D" w:rsidRDefault="004239BF">
            <w:pPr>
              <w:pStyle w:val="Heading1"/>
              <w:rPr>
                <w:del w:id="6893" w:author="arkat" w:date="2017-09-25T14:49:00Z"/>
                <w:rFonts w:cs="Calibri"/>
                <w:color w:val="000000"/>
                <w:szCs w:val="24"/>
              </w:rPr>
              <w:pPrChange w:id="6894" w:author="arkat" w:date="2017-09-29T22:53:00Z">
                <w:pPr>
                  <w:spacing w:after="0"/>
                </w:pPr>
              </w:pPrChange>
            </w:pPr>
            <w:del w:id="6895" w:author="arkat" w:date="2017-09-25T14:49:00Z">
              <w:r w:rsidRPr="00DB4F8A" w:rsidDel="0058751D">
                <w:rPr>
                  <w:rFonts w:cs="Calibri"/>
                  <w:color w:val="000000"/>
                  <w:szCs w:val="24"/>
                </w:rPr>
                <w:delText>BOC Information Technologies Consulting AG</w:delText>
              </w:r>
            </w:del>
          </w:p>
        </w:tc>
        <w:tc>
          <w:tcPr>
            <w:tcW w:w="844" w:type="pct"/>
            <w:shd w:val="clear" w:color="auto" w:fill="F8F9FA"/>
            <w:tcMar>
              <w:top w:w="48" w:type="dxa"/>
              <w:left w:w="96" w:type="dxa"/>
              <w:bottom w:w="48" w:type="dxa"/>
              <w:right w:w="96" w:type="dxa"/>
            </w:tcMar>
            <w:vAlign w:val="center"/>
            <w:hideMark/>
          </w:tcPr>
          <w:p w14:paraId="3B173BEF" w14:textId="6EFA74F3" w:rsidR="004239BF" w:rsidRPr="00DB4F8A" w:rsidDel="0058751D" w:rsidRDefault="0058751D">
            <w:pPr>
              <w:pStyle w:val="Heading1"/>
              <w:rPr>
                <w:del w:id="6896" w:author="arkat" w:date="2017-09-25T14:49:00Z"/>
                <w:rFonts w:cs="Calibri"/>
                <w:color w:val="000000"/>
                <w:szCs w:val="24"/>
              </w:rPr>
              <w:pPrChange w:id="6897" w:author="arkat" w:date="2017-09-29T22:53:00Z">
                <w:pPr>
                  <w:spacing w:after="0"/>
                </w:pPr>
              </w:pPrChange>
            </w:pPr>
            <w:del w:id="6898"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05631FF6" w14:textId="6637CBF3" w:rsidR="004239BF" w:rsidRPr="00DB4F8A" w:rsidDel="0058751D" w:rsidRDefault="004239BF">
            <w:pPr>
              <w:pStyle w:val="Heading1"/>
              <w:rPr>
                <w:del w:id="6899" w:author="arkat" w:date="2017-09-25T14:49:00Z"/>
                <w:rFonts w:cs="Calibri"/>
                <w:color w:val="000000"/>
                <w:szCs w:val="24"/>
              </w:rPr>
              <w:pPrChange w:id="6900" w:author="arkat" w:date="2017-09-29T22:53:00Z">
                <w:pPr>
                  <w:spacing w:after="0"/>
                </w:pPr>
              </w:pPrChange>
            </w:pPr>
            <w:del w:id="6901" w:author="arkat" w:date="2017-09-25T14:49:00Z">
              <w:r w:rsidRPr="00DB4F8A" w:rsidDel="0058751D">
                <w:rPr>
                  <w:rFonts w:cs="Calibri"/>
                  <w:color w:val="000000"/>
                  <w:szCs w:val="24"/>
                </w:rPr>
                <w:delText>Business Process Analysis (BPA) tool supporting business process management allowing process modeling, analysis, simulation, evaluation, publishing and automation. Freeware Community Edition available.</w:delText>
              </w:r>
            </w:del>
          </w:p>
        </w:tc>
        <w:tc>
          <w:tcPr>
            <w:tcW w:w="1012" w:type="pct"/>
            <w:shd w:val="clear" w:color="auto" w:fill="F8F9FA"/>
            <w:tcMar>
              <w:top w:w="48" w:type="dxa"/>
              <w:left w:w="96" w:type="dxa"/>
              <w:bottom w:w="48" w:type="dxa"/>
              <w:right w:w="96" w:type="dxa"/>
            </w:tcMar>
            <w:vAlign w:val="center"/>
            <w:hideMark/>
          </w:tcPr>
          <w:p w14:paraId="46CDD591" w14:textId="3911CA24" w:rsidR="004239BF" w:rsidRPr="00DB4F8A" w:rsidDel="0058751D" w:rsidRDefault="004239BF">
            <w:pPr>
              <w:pStyle w:val="Heading1"/>
              <w:rPr>
                <w:del w:id="6902" w:author="arkat" w:date="2017-09-25T14:49:00Z"/>
                <w:rFonts w:cs="Calibri"/>
                <w:color w:val="000000"/>
                <w:szCs w:val="24"/>
              </w:rPr>
              <w:pPrChange w:id="6903" w:author="arkat" w:date="2017-09-29T22:53:00Z">
                <w:pPr>
                  <w:spacing w:after="0"/>
                </w:pPr>
              </w:pPrChange>
            </w:pPr>
            <w:del w:id="6904" w:author="arkat" w:date="2017-09-25T14:49:00Z">
              <w:r w:rsidRPr="00DB4F8A" w:rsidDel="0058751D">
                <w:rPr>
                  <w:rFonts w:cs="Calibri"/>
                  <w:color w:val="000000"/>
                  <w:szCs w:val="24"/>
                </w:rPr>
                <w:delText>Proprietary / Freeware (requires registration)</w:delText>
              </w:r>
            </w:del>
          </w:p>
        </w:tc>
      </w:tr>
      <w:tr w:rsidR="004239BF" w:rsidRPr="00DB4F8A" w:rsidDel="0058751D" w14:paraId="6F9D9F39" w14:textId="4544C1AF" w:rsidTr="008E39E4">
        <w:trPr>
          <w:del w:id="6905" w:author="arkat" w:date="2017-09-25T14:49:00Z"/>
        </w:trPr>
        <w:tc>
          <w:tcPr>
            <w:tcW w:w="615" w:type="pct"/>
            <w:shd w:val="clear" w:color="auto" w:fill="F8F9FA"/>
            <w:tcMar>
              <w:top w:w="48" w:type="dxa"/>
              <w:left w:w="96" w:type="dxa"/>
              <w:bottom w:w="48" w:type="dxa"/>
              <w:right w:w="96" w:type="dxa"/>
            </w:tcMar>
            <w:vAlign w:val="center"/>
            <w:hideMark/>
          </w:tcPr>
          <w:p w14:paraId="1151DCF5" w14:textId="2336530E" w:rsidR="004239BF" w:rsidRPr="00DB4F8A" w:rsidDel="0058751D" w:rsidRDefault="0058751D">
            <w:pPr>
              <w:pStyle w:val="Heading1"/>
              <w:rPr>
                <w:del w:id="6906" w:author="arkat" w:date="2017-09-25T14:49:00Z"/>
                <w:rFonts w:cs="Calibri"/>
                <w:color w:val="000000"/>
                <w:szCs w:val="24"/>
              </w:rPr>
              <w:pPrChange w:id="6907" w:author="arkat" w:date="2017-09-29T22:53:00Z">
                <w:pPr>
                  <w:spacing w:after="0"/>
                </w:pPr>
              </w:pPrChange>
            </w:pPr>
            <w:del w:id="6908" w:author="arkat" w:date="2017-09-25T14:49:00Z">
              <w:r w:rsidDel="0058751D">
                <w:fldChar w:fldCharType="begin"/>
              </w:r>
              <w:r w:rsidDel="0058751D">
                <w:delInstrText xml:space="preserve"> HYPERLINK "https://en.wikipedia.org/wiki/BiZZdesign_Architect" \o "BiZZdesign Architect" </w:delInstrText>
              </w:r>
              <w:r w:rsidDel="0058751D">
                <w:fldChar w:fldCharType="separate"/>
              </w:r>
              <w:r w:rsidR="004239BF" w:rsidRPr="00DB4F8A" w:rsidDel="0058751D">
                <w:rPr>
                  <w:rStyle w:val="Hyperlink"/>
                  <w:rFonts w:cs="Calibri"/>
                  <w:color w:val="000000"/>
                  <w:szCs w:val="24"/>
                  <w:u w:val="none"/>
                </w:rPr>
                <w:delText>BiZZdesign Architect</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C96537C" w14:textId="7DB67CFF" w:rsidR="004239BF" w:rsidRPr="00DB4F8A" w:rsidDel="0058751D" w:rsidRDefault="0058751D">
            <w:pPr>
              <w:pStyle w:val="Heading1"/>
              <w:rPr>
                <w:del w:id="6909" w:author="arkat" w:date="2017-09-25T14:49:00Z"/>
                <w:rFonts w:cs="Calibri"/>
                <w:color w:val="000000"/>
                <w:szCs w:val="24"/>
              </w:rPr>
              <w:pPrChange w:id="6910" w:author="arkat" w:date="2017-09-29T22:53:00Z">
                <w:pPr>
                  <w:spacing w:after="0"/>
                </w:pPr>
              </w:pPrChange>
            </w:pPr>
            <w:del w:id="6911" w:author="arkat" w:date="2017-09-25T14:49:00Z">
              <w:r w:rsidDel="0058751D">
                <w:fldChar w:fldCharType="begin"/>
              </w:r>
              <w:r w:rsidDel="0058751D">
                <w:delInstrText xml:space="preserve"> HYPERLINK "https://en.wikipedia.org/wiki/BiZZdesign" \o "BiZZdesign" </w:delInstrText>
              </w:r>
              <w:r w:rsidDel="0058751D">
                <w:fldChar w:fldCharType="separate"/>
              </w:r>
              <w:r w:rsidR="004239BF" w:rsidRPr="00DB4F8A" w:rsidDel="0058751D">
                <w:rPr>
                  <w:rStyle w:val="Hyperlink"/>
                  <w:rFonts w:cs="Calibri"/>
                  <w:color w:val="000000"/>
                  <w:szCs w:val="24"/>
                  <w:u w:val="none"/>
                </w:rPr>
                <w:delText>BiZZdesign</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7E0D8386" w14:textId="2B5C9A3F" w:rsidR="004239BF" w:rsidRPr="00DB4F8A" w:rsidDel="0058751D" w:rsidRDefault="0058751D">
            <w:pPr>
              <w:pStyle w:val="Heading1"/>
              <w:rPr>
                <w:del w:id="6912" w:author="arkat" w:date="2017-09-25T14:49:00Z"/>
                <w:rFonts w:cs="Calibri"/>
                <w:color w:val="000000"/>
                <w:szCs w:val="24"/>
              </w:rPr>
              <w:pPrChange w:id="6913" w:author="arkat" w:date="2017-09-29T22:53:00Z">
                <w:pPr>
                  <w:spacing w:after="0"/>
                </w:pPr>
              </w:pPrChange>
            </w:pPr>
            <w:del w:id="6914"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77BB6D2" w14:textId="7EF070B8" w:rsidR="004239BF" w:rsidRPr="00DB4F8A" w:rsidDel="0058751D" w:rsidRDefault="004239BF">
            <w:pPr>
              <w:pStyle w:val="Heading1"/>
              <w:rPr>
                <w:del w:id="6915" w:author="arkat" w:date="2017-09-25T14:49:00Z"/>
                <w:rFonts w:cs="Calibri"/>
                <w:color w:val="000000"/>
                <w:szCs w:val="24"/>
              </w:rPr>
              <w:pPrChange w:id="6916" w:author="arkat" w:date="2017-09-29T22:53:00Z">
                <w:pPr>
                  <w:spacing w:after="0"/>
                </w:pPr>
              </w:pPrChange>
            </w:pPr>
            <w:del w:id="6917" w:author="arkat" w:date="2017-09-25T14:49:00Z">
              <w:r w:rsidRPr="00DB4F8A" w:rsidDel="0058751D">
                <w:rPr>
                  <w:rFonts w:cs="Calibri"/>
                  <w:color w:val="000000"/>
                  <w:szCs w:val="24"/>
                </w:rPr>
                <w:delText>Modeler, Integrate with</w:delText>
              </w:r>
              <w:r w:rsidRPr="00DB4F8A" w:rsidDel="0058751D">
                <w:rPr>
                  <w:rStyle w:val="apple-converted-space"/>
                  <w:rFonts w:cs="Calibri"/>
                  <w:color w:val="000000"/>
                  <w:szCs w:val="24"/>
                </w:rPr>
                <w:delText> </w:delText>
              </w:r>
              <w:r w:rsidR="0058751D" w:rsidDel="0058751D">
                <w:fldChar w:fldCharType="begin"/>
              </w:r>
              <w:r w:rsidR="0058751D" w:rsidDel="0058751D">
                <w:delInstrText xml:space="preserve"> HYPERLINK "https://en.wikipedia.org/wiki/ArchiMate" \o "ArchiMate" </w:delInstrText>
              </w:r>
              <w:r w:rsidR="0058751D" w:rsidDel="0058751D">
                <w:fldChar w:fldCharType="separate"/>
              </w:r>
              <w:r w:rsidRPr="00DB4F8A" w:rsidDel="0058751D">
                <w:rPr>
                  <w:rStyle w:val="Hyperlink"/>
                  <w:rFonts w:cs="Calibri"/>
                  <w:color w:val="000000"/>
                  <w:szCs w:val="24"/>
                  <w:u w:val="none"/>
                </w:rPr>
                <w:delText>ArchiMate</w:delText>
              </w:r>
              <w:r w:rsidR="0058751D" w:rsidDel="0058751D">
                <w:rPr>
                  <w:rStyle w:val="Hyperlink"/>
                  <w:rFonts w:cs="Calibri"/>
                  <w:b w:val="0"/>
                  <w:bCs w:val="0"/>
                  <w:caps w:val="0"/>
                  <w:color w:val="000000"/>
                  <w:szCs w:val="24"/>
                  <w:u w:val="none"/>
                </w:rPr>
                <w:fldChar w:fldCharType="end"/>
              </w:r>
              <w:r w:rsidRPr="00DB4F8A" w:rsidDel="0058751D">
                <w:rPr>
                  <w:rFonts w:cs="Calibri"/>
                  <w:color w:val="000000"/>
                  <w:szCs w:val="24"/>
                </w:rPr>
                <w:delText>, User collaboration, Support for Collaboration diagrams, BPMN 2.0 XML Export &amp; Import, Web reporting, Paper reporting, Touchscreen interface available</w:delText>
              </w:r>
            </w:del>
          </w:p>
        </w:tc>
        <w:tc>
          <w:tcPr>
            <w:tcW w:w="1012" w:type="pct"/>
            <w:shd w:val="clear" w:color="auto" w:fill="F8F9FA"/>
            <w:tcMar>
              <w:top w:w="48" w:type="dxa"/>
              <w:left w:w="96" w:type="dxa"/>
              <w:bottom w:w="48" w:type="dxa"/>
              <w:right w:w="96" w:type="dxa"/>
            </w:tcMar>
            <w:vAlign w:val="center"/>
            <w:hideMark/>
          </w:tcPr>
          <w:p w14:paraId="10217BF8" w14:textId="3B04E151" w:rsidR="004239BF" w:rsidRPr="00DB4F8A" w:rsidDel="0058751D" w:rsidRDefault="004239BF">
            <w:pPr>
              <w:pStyle w:val="Heading1"/>
              <w:rPr>
                <w:del w:id="6918" w:author="arkat" w:date="2017-09-25T14:49:00Z"/>
                <w:rFonts w:cs="Calibri"/>
                <w:color w:val="000000"/>
                <w:szCs w:val="24"/>
              </w:rPr>
              <w:pPrChange w:id="6919" w:author="arkat" w:date="2017-09-29T22:53:00Z">
                <w:pPr>
                  <w:spacing w:after="0"/>
                </w:pPr>
              </w:pPrChange>
            </w:pPr>
            <w:del w:id="6920" w:author="arkat" w:date="2017-09-25T14:49:00Z">
              <w:r w:rsidRPr="00DB4F8A" w:rsidDel="0058751D">
                <w:rPr>
                  <w:rFonts w:cs="Calibri"/>
                  <w:color w:val="000000"/>
                  <w:szCs w:val="24"/>
                </w:rPr>
                <w:delText>Proprietary</w:delText>
              </w:r>
            </w:del>
          </w:p>
        </w:tc>
      </w:tr>
      <w:tr w:rsidR="004239BF" w:rsidRPr="00DB4F8A" w:rsidDel="0058751D" w14:paraId="32162055" w14:textId="27B38AD1" w:rsidTr="008E39E4">
        <w:trPr>
          <w:del w:id="6921" w:author="arkat" w:date="2017-09-25T14:49:00Z"/>
        </w:trPr>
        <w:tc>
          <w:tcPr>
            <w:tcW w:w="615" w:type="pct"/>
            <w:shd w:val="clear" w:color="auto" w:fill="F8F9FA"/>
            <w:tcMar>
              <w:top w:w="48" w:type="dxa"/>
              <w:left w:w="96" w:type="dxa"/>
              <w:bottom w:w="48" w:type="dxa"/>
              <w:right w:w="96" w:type="dxa"/>
            </w:tcMar>
            <w:vAlign w:val="center"/>
            <w:hideMark/>
          </w:tcPr>
          <w:p w14:paraId="0CF24E83" w14:textId="553AC82D" w:rsidR="004239BF" w:rsidRPr="00DB4F8A" w:rsidDel="0058751D" w:rsidRDefault="0058751D">
            <w:pPr>
              <w:pStyle w:val="Heading1"/>
              <w:rPr>
                <w:del w:id="6922" w:author="arkat" w:date="2017-09-25T14:49:00Z"/>
                <w:rFonts w:cs="Calibri"/>
                <w:color w:val="000000"/>
                <w:szCs w:val="24"/>
              </w:rPr>
              <w:pPrChange w:id="6923" w:author="arkat" w:date="2017-09-29T22:53:00Z">
                <w:pPr>
                  <w:spacing w:after="0"/>
                </w:pPr>
              </w:pPrChange>
            </w:pPr>
            <w:del w:id="6924" w:author="arkat" w:date="2017-09-25T14:49:00Z">
              <w:r w:rsidDel="0058751D">
                <w:fldChar w:fldCharType="begin"/>
              </w:r>
              <w:r w:rsidDel="0058751D">
                <w:delInstrText xml:space="preserve"> HYPERLINK "https://en.wikipedia.org/wiki/LucidChart" \o "LucidChart" </w:delInstrText>
              </w:r>
              <w:r w:rsidDel="0058751D">
                <w:fldChar w:fldCharType="separate"/>
              </w:r>
              <w:r w:rsidR="004239BF" w:rsidRPr="00DB4F8A" w:rsidDel="0058751D">
                <w:rPr>
                  <w:rStyle w:val="Hyperlink"/>
                  <w:rFonts w:cs="Calibri"/>
                  <w:color w:val="000000"/>
                  <w:szCs w:val="24"/>
                  <w:u w:val="none"/>
                </w:rPr>
                <w:delText>LucidChart</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46BAB45B" w14:textId="64FE272C" w:rsidR="004239BF" w:rsidRPr="00DB4F8A" w:rsidDel="0058751D" w:rsidRDefault="004239BF">
            <w:pPr>
              <w:pStyle w:val="Heading1"/>
              <w:rPr>
                <w:del w:id="6925" w:author="arkat" w:date="2017-09-25T14:49:00Z"/>
                <w:rFonts w:cs="Calibri"/>
                <w:color w:val="000000"/>
                <w:szCs w:val="24"/>
              </w:rPr>
              <w:pPrChange w:id="6926" w:author="arkat" w:date="2017-09-29T22:53:00Z">
                <w:pPr>
                  <w:spacing w:after="0"/>
                </w:pPr>
              </w:pPrChange>
            </w:pPr>
            <w:del w:id="6927" w:author="arkat" w:date="2017-09-25T14:49:00Z">
              <w:r w:rsidRPr="00DB4F8A" w:rsidDel="0058751D">
                <w:rPr>
                  <w:rFonts w:cs="Calibri"/>
                  <w:color w:val="000000"/>
                  <w:szCs w:val="24"/>
                </w:rPr>
                <w:delText>Lucid Software Inc</w:delText>
              </w:r>
            </w:del>
          </w:p>
        </w:tc>
        <w:tc>
          <w:tcPr>
            <w:tcW w:w="844" w:type="pct"/>
            <w:shd w:val="clear" w:color="auto" w:fill="F8F9FA"/>
            <w:tcMar>
              <w:top w:w="48" w:type="dxa"/>
              <w:left w:w="96" w:type="dxa"/>
              <w:bottom w:w="48" w:type="dxa"/>
              <w:right w:w="96" w:type="dxa"/>
            </w:tcMar>
            <w:vAlign w:val="center"/>
            <w:hideMark/>
          </w:tcPr>
          <w:p w14:paraId="03A5ECD1" w14:textId="62CF27B8" w:rsidR="004239BF" w:rsidRPr="00DB4F8A" w:rsidDel="0058751D" w:rsidRDefault="0058751D">
            <w:pPr>
              <w:pStyle w:val="Heading1"/>
              <w:rPr>
                <w:del w:id="6928" w:author="arkat" w:date="2017-09-25T14:49:00Z"/>
                <w:rFonts w:cs="Calibri"/>
                <w:color w:val="000000"/>
                <w:szCs w:val="24"/>
              </w:rPr>
              <w:pPrChange w:id="6929" w:author="arkat" w:date="2017-09-29T22:53:00Z">
                <w:pPr>
                  <w:spacing w:after="0"/>
                </w:pPr>
              </w:pPrChange>
            </w:pPr>
            <w:del w:id="6930"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(browser based)</w:delText>
              </w:r>
            </w:del>
          </w:p>
        </w:tc>
        <w:tc>
          <w:tcPr>
            <w:tcW w:w="1810" w:type="pct"/>
            <w:shd w:val="clear" w:color="auto" w:fill="F8F9FA"/>
            <w:tcMar>
              <w:top w:w="48" w:type="dxa"/>
              <w:left w:w="96" w:type="dxa"/>
              <w:bottom w:w="48" w:type="dxa"/>
              <w:right w:w="96" w:type="dxa"/>
            </w:tcMar>
            <w:vAlign w:val="center"/>
            <w:hideMark/>
          </w:tcPr>
          <w:p w14:paraId="0F7AB4AB" w14:textId="1A0EFB0E" w:rsidR="004239BF" w:rsidRPr="00DB4F8A" w:rsidDel="0058751D" w:rsidRDefault="004239BF">
            <w:pPr>
              <w:pStyle w:val="Heading1"/>
              <w:rPr>
                <w:del w:id="6931" w:author="arkat" w:date="2017-09-25T14:49:00Z"/>
                <w:rFonts w:cs="Calibri"/>
                <w:color w:val="000000"/>
                <w:szCs w:val="24"/>
              </w:rPr>
              <w:pPrChange w:id="6932" w:author="arkat" w:date="2017-09-29T22:53:00Z">
                <w:pPr>
                  <w:spacing w:after="0"/>
                </w:pPr>
              </w:pPrChange>
            </w:pPr>
            <w:del w:id="6933" w:author="arkat" w:date="2017-09-25T14:49:00Z">
              <w:r w:rsidRPr="00DB4F8A" w:rsidDel="0058751D">
                <w:rPr>
                  <w:rFonts w:cs="Calibri"/>
                  <w:color w:val="000000"/>
                  <w:szCs w:val="24"/>
                </w:rPr>
                <w:delText>Google App / Google Drive integration, supports Visio files, JIRA integration, Confluence integration</w:delText>
              </w:r>
            </w:del>
          </w:p>
        </w:tc>
        <w:tc>
          <w:tcPr>
            <w:tcW w:w="1012" w:type="pct"/>
            <w:shd w:val="clear" w:color="auto" w:fill="F8F9FA"/>
            <w:tcMar>
              <w:top w:w="48" w:type="dxa"/>
              <w:left w:w="96" w:type="dxa"/>
              <w:bottom w:w="48" w:type="dxa"/>
              <w:right w:w="96" w:type="dxa"/>
            </w:tcMar>
            <w:vAlign w:val="center"/>
            <w:hideMark/>
          </w:tcPr>
          <w:p w14:paraId="7171B413" w14:textId="6C7D8DBD" w:rsidR="004239BF" w:rsidRPr="00DB4F8A" w:rsidDel="0058751D" w:rsidRDefault="004239BF">
            <w:pPr>
              <w:pStyle w:val="Heading1"/>
              <w:rPr>
                <w:del w:id="6934" w:author="arkat" w:date="2017-09-25T14:49:00Z"/>
                <w:rFonts w:cs="Calibri"/>
                <w:color w:val="000000"/>
                <w:szCs w:val="24"/>
              </w:rPr>
              <w:pPrChange w:id="6935" w:author="arkat" w:date="2017-09-29T22:53:00Z">
                <w:pPr>
                  <w:spacing w:after="0"/>
                </w:pPr>
              </w:pPrChange>
            </w:pPr>
            <w:del w:id="6936" w:author="arkat" w:date="2017-09-25T14:49:00Z">
              <w:r w:rsidRPr="00DB4F8A" w:rsidDel="0058751D">
                <w:rPr>
                  <w:rFonts w:cs="Calibri"/>
                  <w:color w:val="000000"/>
                  <w:szCs w:val="24"/>
                </w:rPr>
                <w:delText>Proprietary - 14-day free trial on team accounts / Free professional accounts for educators and students / Free version</w:delText>
              </w:r>
            </w:del>
          </w:p>
        </w:tc>
      </w:tr>
      <w:tr w:rsidR="004239BF" w:rsidRPr="00DB4F8A" w:rsidDel="0058751D" w14:paraId="0DF1F77B" w14:textId="04DDFD8C" w:rsidTr="008E39E4">
        <w:trPr>
          <w:del w:id="6937" w:author="arkat" w:date="2017-09-25T14:49:00Z"/>
        </w:trPr>
        <w:tc>
          <w:tcPr>
            <w:tcW w:w="615" w:type="pct"/>
            <w:shd w:val="clear" w:color="auto" w:fill="F8F9FA"/>
            <w:tcMar>
              <w:top w:w="48" w:type="dxa"/>
              <w:left w:w="96" w:type="dxa"/>
              <w:bottom w:w="48" w:type="dxa"/>
              <w:right w:w="96" w:type="dxa"/>
            </w:tcMar>
            <w:vAlign w:val="center"/>
            <w:hideMark/>
          </w:tcPr>
          <w:p w14:paraId="15E33838" w14:textId="378D24C4" w:rsidR="004239BF" w:rsidRPr="00DB4F8A" w:rsidDel="0058751D" w:rsidRDefault="0058751D">
            <w:pPr>
              <w:pStyle w:val="Heading1"/>
              <w:rPr>
                <w:del w:id="6938" w:author="arkat" w:date="2017-09-25T14:49:00Z"/>
                <w:rFonts w:cs="Calibri"/>
                <w:color w:val="000000"/>
                <w:szCs w:val="24"/>
              </w:rPr>
              <w:pPrChange w:id="6939" w:author="arkat" w:date="2017-09-29T22:53:00Z">
                <w:pPr>
                  <w:spacing w:after="0"/>
                </w:pPr>
              </w:pPrChange>
            </w:pPr>
            <w:del w:id="6940" w:author="arkat" w:date="2017-09-25T14:49:00Z">
              <w:r w:rsidDel="0058751D">
                <w:fldChar w:fldCharType="begin"/>
              </w:r>
              <w:r w:rsidDel="0058751D">
                <w:delInstrText xml:space="preserve"> HYPERLINK "https://en.wikipedia.org/wiki/JBPM" \o "JBPM" </w:delInstrText>
              </w:r>
              <w:r w:rsidDel="0058751D">
                <w:fldChar w:fldCharType="separate"/>
              </w:r>
              <w:r w:rsidR="004239BF" w:rsidRPr="00DB4F8A" w:rsidDel="0058751D">
                <w:rPr>
                  <w:rStyle w:val="Hyperlink"/>
                  <w:rFonts w:cs="Calibri"/>
                  <w:color w:val="000000"/>
                  <w:szCs w:val="24"/>
                  <w:u w:val="none"/>
                </w:rPr>
                <w:delText>jBPM</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48F07FEE" w14:textId="21D747C9" w:rsidR="004239BF" w:rsidRPr="00DB4F8A" w:rsidDel="0058751D" w:rsidRDefault="0058751D">
            <w:pPr>
              <w:pStyle w:val="Heading1"/>
              <w:rPr>
                <w:del w:id="6941" w:author="arkat" w:date="2017-09-25T14:49:00Z"/>
                <w:rFonts w:cs="Calibri"/>
                <w:color w:val="000000"/>
                <w:szCs w:val="24"/>
              </w:rPr>
              <w:pPrChange w:id="6942" w:author="arkat" w:date="2017-09-29T22:53:00Z">
                <w:pPr>
                  <w:spacing w:after="0"/>
                </w:pPr>
              </w:pPrChange>
            </w:pPr>
            <w:del w:id="6943" w:author="arkat" w:date="2017-09-25T14:49:00Z">
              <w:r w:rsidDel="0058751D">
                <w:fldChar w:fldCharType="begin"/>
              </w:r>
              <w:r w:rsidDel="0058751D">
                <w:delInstrText xml:space="preserve"> HYPERLINK "https://en.wikipedia.org/wiki/Redhat" \o "Redhat" </w:delInstrText>
              </w:r>
              <w:r w:rsidDel="0058751D">
                <w:fldChar w:fldCharType="separate"/>
              </w:r>
              <w:r w:rsidR="004239BF" w:rsidRPr="00DB4F8A" w:rsidDel="0058751D">
                <w:rPr>
                  <w:rStyle w:val="Hyperlink"/>
                  <w:rFonts w:cs="Calibri"/>
                  <w:color w:val="000000"/>
                  <w:szCs w:val="24"/>
                  <w:u w:val="none"/>
                </w:rPr>
                <w:delText>Redhat</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4D68A128" w14:textId="05F69AB4" w:rsidR="004239BF" w:rsidRPr="00DB4F8A" w:rsidDel="0058751D" w:rsidRDefault="0058751D">
            <w:pPr>
              <w:pStyle w:val="Heading1"/>
              <w:rPr>
                <w:del w:id="6944" w:author="arkat" w:date="2017-09-25T14:49:00Z"/>
                <w:rFonts w:cs="Calibri"/>
                <w:color w:val="000000"/>
                <w:szCs w:val="24"/>
              </w:rPr>
              <w:pPrChange w:id="6945" w:author="arkat" w:date="2017-09-29T22:53:00Z">
                <w:pPr>
                  <w:spacing w:after="0"/>
                </w:pPr>
              </w:pPrChange>
            </w:pPr>
            <w:del w:id="6946"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41FB5140" w14:textId="00EC16C3" w:rsidR="004239BF" w:rsidRPr="00DB4F8A" w:rsidDel="0058751D" w:rsidRDefault="004239BF">
            <w:pPr>
              <w:pStyle w:val="Heading1"/>
              <w:rPr>
                <w:del w:id="6947" w:author="arkat" w:date="2017-09-25T14:49:00Z"/>
                <w:rFonts w:cs="Calibri"/>
                <w:color w:val="000000"/>
                <w:szCs w:val="24"/>
              </w:rPr>
              <w:pPrChange w:id="6948" w:author="arkat" w:date="2017-09-29T22:53:00Z">
                <w:pPr>
                  <w:spacing w:after="0"/>
                </w:pPr>
              </w:pPrChange>
            </w:pPr>
            <w:del w:id="6949" w:author="arkat" w:date="2017-09-25T14:49:00Z">
              <w:r w:rsidRPr="00DB4F8A" w:rsidDel="0058751D">
                <w:rPr>
                  <w:rFonts w:cs="Calibri"/>
                  <w:color w:val="000000"/>
                  <w:szCs w:val="24"/>
                </w:rPr>
                <w:delText>Workflow Engine and Tools</w:delText>
              </w:r>
            </w:del>
          </w:p>
        </w:tc>
        <w:tc>
          <w:tcPr>
            <w:tcW w:w="1012" w:type="pct"/>
            <w:shd w:val="clear" w:color="auto" w:fill="F8F9FA"/>
            <w:tcMar>
              <w:top w:w="48" w:type="dxa"/>
              <w:left w:w="96" w:type="dxa"/>
              <w:bottom w:w="48" w:type="dxa"/>
              <w:right w:w="96" w:type="dxa"/>
            </w:tcMar>
            <w:vAlign w:val="center"/>
            <w:hideMark/>
          </w:tcPr>
          <w:p w14:paraId="6168D64B" w14:textId="466752BD" w:rsidR="004239BF" w:rsidRPr="00DB4F8A" w:rsidDel="0058751D" w:rsidRDefault="0058751D">
            <w:pPr>
              <w:pStyle w:val="Heading1"/>
              <w:rPr>
                <w:del w:id="6950" w:author="arkat" w:date="2017-09-25T14:49:00Z"/>
                <w:rFonts w:cs="Calibri"/>
                <w:color w:val="000000"/>
                <w:szCs w:val="24"/>
              </w:rPr>
              <w:pPrChange w:id="6951" w:author="arkat" w:date="2017-09-29T22:53:00Z">
                <w:pPr>
                  <w:spacing w:after="0"/>
                </w:pPr>
              </w:pPrChange>
            </w:pPr>
            <w:del w:id="6952" w:author="arkat" w:date="2017-09-25T14:49:00Z">
              <w:r w:rsidDel="0058751D">
                <w:fldChar w:fldCharType="begin"/>
              </w:r>
              <w:r w:rsidDel="0058751D">
                <w:delInstrText xml:space="preserve"> HYPERLINK "https://en.wikipedia.org/wiki/Apache_License" \o "Apache License" </w:delInstrText>
              </w:r>
              <w:r w:rsidDel="0058751D">
                <w:fldChar w:fldCharType="separate"/>
              </w:r>
              <w:r w:rsidR="004239BF" w:rsidRPr="00DB4F8A" w:rsidDel="0058751D">
                <w:rPr>
                  <w:rStyle w:val="Hyperlink"/>
                  <w:rFonts w:cs="Calibri"/>
                  <w:color w:val="000000"/>
                  <w:szCs w:val="24"/>
                  <w:u w:val="none"/>
                </w:rPr>
                <w:delText>Apache License</w:delText>
              </w:r>
              <w:r w:rsidDel="0058751D">
                <w:rPr>
                  <w:rStyle w:val="Hyperlink"/>
                  <w:rFonts w:cs="Calibri"/>
                  <w:b w:val="0"/>
                  <w:bCs w:val="0"/>
                  <w:caps w:val="0"/>
                  <w:color w:val="000000"/>
                  <w:szCs w:val="24"/>
                  <w:u w:val="none"/>
                </w:rPr>
                <w:fldChar w:fldCharType="end"/>
              </w:r>
            </w:del>
          </w:p>
        </w:tc>
      </w:tr>
      <w:tr w:rsidR="004239BF" w:rsidRPr="00DB4F8A" w:rsidDel="0058751D" w14:paraId="5E7BA854" w14:textId="3C5806EE" w:rsidTr="008E39E4">
        <w:trPr>
          <w:del w:id="6953" w:author="arkat" w:date="2017-09-25T14:49:00Z"/>
        </w:trPr>
        <w:tc>
          <w:tcPr>
            <w:tcW w:w="615" w:type="pct"/>
            <w:shd w:val="clear" w:color="auto" w:fill="F8F9FA"/>
            <w:tcMar>
              <w:top w:w="48" w:type="dxa"/>
              <w:left w:w="96" w:type="dxa"/>
              <w:bottom w:w="48" w:type="dxa"/>
              <w:right w:w="96" w:type="dxa"/>
            </w:tcMar>
            <w:vAlign w:val="center"/>
            <w:hideMark/>
          </w:tcPr>
          <w:p w14:paraId="16AFE34E" w14:textId="1C737D0C" w:rsidR="004239BF" w:rsidRPr="00DB4F8A" w:rsidDel="0058751D" w:rsidRDefault="0058751D">
            <w:pPr>
              <w:pStyle w:val="Heading1"/>
              <w:rPr>
                <w:del w:id="6954" w:author="arkat" w:date="2017-09-25T14:49:00Z"/>
                <w:rFonts w:cs="Calibri"/>
                <w:color w:val="000000"/>
                <w:szCs w:val="24"/>
              </w:rPr>
              <w:pPrChange w:id="6955" w:author="arkat" w:date="2017-09-29T22:53:00Z">
                <w:pPr>
                  <w:spacing w:after="0"/>
                </w:pPr>
              </w:pPrChange>
            </w:pPr>
            <w:del w:id="6956" w:author="arkat" w:date="2017-09-25T14:49:00Z">
              <w:r w:rsidDel="0058751D">
                <w:fldChar w:fldCharType="begin"/>
              </w:r>
              <w:r w:rsidDel="0058751D">
                <w:delInstrText xml:space="preserve"> HYPERLINK "https://en.wikipedia.org/wiki/Edraw_Max" \o "Edraw Max" </w:delInstrText>
              </w:r>
              <w:r w:rsidDel="0058751D">
                <w:fldChar w:fldCharType="separate"/>
              </w:r>
              <w:r w:rsidR="004239BF" w:rsidRPr="00DB4F8A" w:rsidDel="0058751D">
                <w:rPr>
                  <w:rStyle w:val="Hyperlink"/>
                  <w:rFonts w:cs="Calibri"/>
                  <w:color w:val="000000"/>
                  <w:szCs w:val="24"/>
                  <w:u w:val="none"/>
                </w:rPr>
                <w:delText>Edraw Max</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4AFF4F5" w14:textId="26218AF0" w:rsidR="004239BF" w:rsidRPr="00DB4F8A" w:rsidDel="0058751D" w:rsidRDefault="0058751D">
            <w:pPr>
              <w:pStyle w:val="Heading1"/>
              <w:rPr>
                <w:del w:id="6957" w:author="arkat" w:date="2017-09-25T14:49:00Z"/>
                <w:rFonts w:cs="Calibri"/>
                <w:color w:val="000000"/>
                <w:szCs w:val="24"/>
              </w:rPr>
              <w:pPrChange w:id="6958" w:author="arkat" w:date="2017-09-29T22:53:00Z">
                <w:pPr>
                  <w:spacing w:after="0"/>
                </w:pPr>
              </w:pPrChange>
            </w:pPr>
            <w:del w:id="6959" w:author="arkat" w:date="2017-09-25T14:49:00Z">
              <w:r w:rsidDel="0058751D">
                <w:fldChar w:fldCharType="begin"/>
              </w:r>
              <w:r w:rsidDel="0058751D">
                <w:delInstrText xml:space="preserve"> HYPERLINK "https://en.wikipedia.org/w/index.php?title=EdrawSoft&amp;action=edit&amp;redlink=1" \o "EdrawSoft (page does not exist)" </w:delInstrText>
              </w:r>
              <w:r w:rsidDel="0058751D">
                <w:fldChar w:fldCharType="separate"/>
              </w:r>
              <w:r w:rsidR="004239BF" w:rsidRPr="00DB4F8A" w:rsidDel="0058751D">
                <w:rPr>
                  <w:rStyle w:val="Hyperlink"/>
                  <w:rFonts w:cs="Calibri"/>
                  <w:color w:val="000000"/>
                  <w:szCs w:val="24"/>
                  <w:u w:val="none"/>
                </w:rPr>
                <w:delText>EdrawSoft</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1D55621A" w14:textId="4C029E6F" w:rsidR="004239BF" w:rsidRPr="00DB4F8A" w:rsidDel="0058751D" w:rsidRDefault="0058751D">
            <w:pPr>
              <w:pStyle w:val="Heading1"/>
              <w:rPr>
                <w:del w:id="6960" w:author="arkat" w:date="2017-09-25T14:49:00Z"/>
                <w:rFonts w:cs="Calibri"/>
                <w:color w:val="000000"/>
                <w:szCs w:val="24"/>
              </w:rPr>
              <w:pPrChange w:id="6961" w:author="arkat" w:date="2017-09-29T22:53:00Z">
                <w:pPr>
                  <w:spacing w:after="0"/>
                </w:pPr>
              </w:pPrChange>
            </w:pPr>
            <w:del w:id="6962"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FA1461A" w14:textId="57B20B27" w:rsidR="004239BF" w:rsidRPr="00DB4F8A" w:rsidDel="0058751D" w:rsidRDefault="0058751D">
            <w:pPr>
              <w:pStyle w:val="Heading1"/>
              <w:rPr>
                <w:del w:id="6963" w:author="arkat" w:date="2017-09-25T14:49:00Z"/>
                <w:rFonts w:cs="Calibri"/>
                <w:color w:val="000000"/>
                <w:szCs w:val="24"/>
              </w:rPr>
              <w:pPrChange w:id="6964" w:author="arkat" w:date="2017-09-29T22:53:00Z">
                <w:pPr>
                  <w:spacing w:after="0"/>
                </w:pPr>
              </w:pPrChange>
            </w:pPr>
            <w:del w:id="6965" w:author="arkat" w:date="2017-09-25T14:49:00Z">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Modeler</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Simulation</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"Programming_language_tools_for_BPM" \o "Business process modeling" </w:delInstrText>
              </w:r>
              <w:r w:rsidDel="0058751D">
                <w:fldChar w:fldCharType="separate"/>
              </w:r>
              <w:r w:rsidR="004239BF" w:rsidRPr="00DB4F8A" w:rsidDel="0058751D">
                <w:rPr>
                  <w:rStyle w:val="Hyperlink"/>
                  <w:rFonts w:cs="Calibri"/>
                  <w:color w:val="000000"/>
                  <w:szCs w:val="24"/>
                  <w:u w:val="none"/>
                </w:rPr>
                <w:delText>Execution</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 Supported vsdx, eps, pdf and svg formats.</w:delText>
              </w:r>
            </w:del>
          </w:p>
        </w:tc>
        <w:tc>
          <w:tcPr>
            <w:tcW w:w="1012" w:type="pct"/>
            <w:shd w:val="clear" w:color="auto" w:fill="F8F9FA"/>
            <w:tcMar>
              <w:top w:w="48" w:type="dxa"/>
              <w:left w:w="96" w:type="dxa"/>
              <w:bottom w:w="48" w:type="dxa"/>
              <w:right w:w="96" w:type="dxa"/>
            </w:tcMar>
            <w:vAlign w:val="center"/>
            <w:hideMark/>
          </w:tcPr>
          <w:p w14:paraId="190B384D" w14:textId="6462C623" w:rsidR="004239BF" w:rsidRPr="00DB4F8A" w:rsidDel="0058751D" w:rsidRDefault="004239BF">
            <w:pPr>
              <w:pStyle w:val="Heading1"/>
              <w:rPr>
                <w:del w:id="6966" w:author="arkat" w:date="2017-09-25T14:49:00Z"/>
                <w:rFonts w:cs="Calibri"/>
                <w:color w:val="000000"/>
                <w:szCs w:val="24"/>
              </w:rPr>
              <w:pPrChange w:id="6967" w:author="arkat" w:date="2017-09-29T22:53:00Z">
                <w:pPr>
                  <w:spacing w:after="0"/>
                </w:pPr>
              </w:pPrChange>
            </w:pPr>
          </w:p>
        </w:tc>
      </w:tr>
      <w:tr w:rsidR="004239BF" w:rsidRPr="00DB4F8A" w:rsidDel="0058751D" w14:paraId="407E3766" w14:textId="34732FA5" w:rsidTr="008E39E4">
        <w:trPr>
          <w:del w:id="6968" w:author="arkat" w:date="2017-09-25T14:49:00Z"/>
        </w:trPr>
        <w:tc>
          <w:tcPr>
            <w:tcW w:w="615" w:type="pct"/>
            <w:shd w:val="clear" w:color="auto" w:fill="F8F9FA"/>
            <w:tcMar>
              <w:top w:w="48" w:type="dxa"/>
              <w:left w:w="96" w:type="dxa"/>
              <w:bottom w:w="48" w:type="dxa"/>
              <w:right w:w="96" w:type="dxa"/>
            </w:tcMar>
            <w:vAlign w:val="center"/>
            <w:hideMark/>
          </w:tcPr>
          <w:p w14:paraId="48F58DDC" w14:textId="051A99D3" w:rsidR="004239BF" w:rsidRPr="00DB4F8A" w:rsidDel="0058751D" w:rsidRDefault="004239BF">
            <w:pPr>
              <w:pStyle w:val="Heading1"/>
              <w:rPr>
                <w:del w:id="6969" w:author="arkat" w:date="2017-09-25T14:49:00Z"/>
                <w:rFonts w:cs="Calibri"/>
                <w:color w:val="000000"/>
                <w:szCs w:val="24"/>
              </w:rPr>
              <w:pPrChange w:id="6970" w:author="arkat" w:date="2017-09-29T22:53:00Z">
                <w:pPr>
                  <w:spacing w:after="0"/>
                </w:pPr>
              </w:pPrChange>
            </w:pPr>
            <w:del w:id="6971" w:author="arkat" w:date="2017-09-25T14:49:00Z">
              <w:r w:rsidRPr="00DB4F8A" w:rsidDel="0058751D">
                <w:rPr>
                  <w:rFonts w:cs="Calibri"/>
                  <w:color w:val="000000"/>
                  <w:szCs w:val="24"/>
                </w:rPr>
                <w:delText>bpmn-js</w:delText>
              </w:r>
            </w:del>
          </w:p>
        </w:tc>
        <w:tc>
          <w:tcPr>
            <w:tcW w:w="719" w:type="pct"/>
            <w:shd w:val="clear" w:color="auto" w:fill="F8F9FA"/>
            <w:tcMar>
              <w:top w:w="48" w:type="dxa"/>
              <w:left w:w="96" w:type="dxa"/>
              <w:bottom w:w="48" w:type="dxa"/>
              <w:right w:w="96" w:type="dxa"/>
            </w:tcMar>
            <w:vAlign w:val="center"/>
            <w:hideMark/>
          </w:tcPr>
          <w:p w14:paraId="0F50079E" w14:textId="58B8FF79" w:rsidR="004239BF" w:rsidRPr="00DB4F8A" w:rsidDel="0058751D" w:rsidRDefault="004239BF">
            <w:pPr>
              <w:pStyle w:val="Heading1"/>
              <w:rPr>
                <w:del w:id="6972" w:author="arkat" w:date="2017-09-25T14:49:00Z"/>
                <w:rFonts w:cs="Calibri"/>
                <w:color w:val="000000"/>
                <w:szCs w:val="24"/>
              </w:rPr>
              <w:pPrChange w:id="6973" w:author="arkat" w:date="2017-09-29T22:53:00Z">
                <w:pPr>
                  <w:spacing w:after="0"/>
                </w:pPr>
              </w:pPrChange>
            </w:pPr>
            <w:del w:id="6974" w:author="arkat" w:date="2017-09-25T14:49:00Z">
              <w:r w:rsidRPr="00DB4F8A" w:rsidDel="0058751D">
                <w:rPr>
                  <w:rFonts w:cs="Calibri"/>
                  <w:color w:val="000000"/>
                  <w:szCs w:val="24"/>
                </w:rPr>
                <w:delText>Camunda</w:delText>
              </w:r>
            </w:del>
          </w:p>
        </w:tc>
        <w:tc>
          <w:tcPr>
            <w:tcW w:w="844" w:type="pct"/>
            <w:shd w:val="clear" w:color="auto" w:fill="F8F9FA"/>
            <w:tcMar>
              <w:top w:w="48" w:type="dxa"/>
              <w:left w:w="96" w:type="dxa"/>
              <w:bottom w:w="48" w:type="dxa"/>
              <w:right w:w="96" w:type="dxa"/>
            </w:tcMar>
            <w:vAlign w:val="center"/>
            <w:hideMark/>
          </w:tcPr>
          <w:p w14:paraId="0C40F1F2" w14:textId="3357469D" w:rsidR="004239BF" w:rsidRPr="00DB4F8A" w:rsidDel="0058751D" w:rsidRDefault="0058751D">
            <w:pPr>
              <w:pStyle w:val="Heading1"/>
              <w:rPr>
                <w:del w:id="6975" w:author="arkat" w:date="2017-09-25T14:49:00Z"/>
                <w:rFonts w:cs="Calibri"/>
                <w:color w:val="000000"/>
                <w:szCs w:val="24"/>
              </w:rPr>
              <w:pPrChange w:id="6976" w:author="arkat" w:date="2017-09-29T22:53:00Z">
                <w:pPr>
                  <w:spacing w:after="0"/>
                </w:pPr>
              </w:pPrChange>
            </w:pPr>
            <w:del w:id="6977"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28E9793" w14:textId="786F7347" w:rsidR="004239BF" w:rsidRPr="00DB4F8A" w:rsidDel="0058751D" w:rsidRDefault="004239BF">
            <w:pPr>
              <w:pStyle w:val="Heading1"/>
              <w:rPr>
                <w:del w:id="6978" w:author="arkat" w:date="2017-09-25T14:49:00Z"/>
                <w:rFonts w:cs="Calibri"/>
                <w:color w:val="000000"/>
                <w:szCs w:val="24"/>
              </w:rPr>
              <w:pPrChange w:id="6979" w:author="arkat" w:date="2017-09-29T22:53:00Z">
                <w:pPr>
                  <w:spacing w:after="0"/>
                </w:pPr>
              </w:pPrChange>
            </w:pPr>
            <w:del w:id="6980" w:author="arkat" w:date="2017-09-25T14:49:00Z">
              <w:r w:rsidRPr="00DB4F8A" w:rsidDel="0058751D">
                <w:rPr>
                  <w:rFonts w:cs="Calibri"/>
                  <w:color w:val="000000"/>
                  <w:szCs w:val="24"/>
                </w:rPr>
                <w:delText>Allow working with BPMN 2.0 diagrams on the web. It will offer a free to use web based modeling component and can serve as an extensible library to embed and annotate business processes modeled with BPMN 2.0.</w:delText>
              </w:r>
            </w:del>
          </w:p>
        </w:tc>
        <w:tc>
          <w:tcPr>
            <w:tcW w:w="1012" w:type="pct"/>
            <w:shd w:val="clear" w:color="auto" w:fill="F8F9FA"/>
            <w:tcMar>
              <w:top w:w="48" w:type="dxa"/>
              <w:left w:w="96" w:type="dxa"/>
              <w:bottom w:w="48" w:type="dxa"/>
              <w:right w:w="96" w:type="dxa"/>
            </w:tcMar>
            <w:vAlign w:val="center"/>
            <w:hideMark/>
          </w:tcPr>
          <w:p w14:paraId="2359A0E5" w14:textId="18CE111C" w:rsidR="004239BF" w:rsidRPr="00DB4F8A" w:rsidDel="0058751D" w:rsidRDefault="004239BF">
            <w:pPr>
              <w:pStyle w:val="Heading1"/>
              <w:rPr>
                <w:del w:id="6981" w:author="arkat" w:date="2017-09-25T14:49:00Z"/>
                <w:rFonts w:cs="Calibri"/>
                <w:color w:val="000000"/>
                <w:szCs w:val="24"/>
              </w:rPr>
              <w:pPrChange w:id="6982" w:author="arkat" w:date="2017-09-29T22:53:00Z">
                <w:pPr>
                  <w:spacing w:after="0"/>
                </w:pPr>
              </w:pPrChange>
            </w:pPr>
            <w:del w:id="6983" w:author="arkat" w:date="2017-09-25T14:49:00Z">
              <w:r w:rsidRPr="00DB4F8A" w:rsidDel="0058751D">
                <w:rPr>
                  <w:rFonts w:cs="Calibri"/>
                  <w:color w:val="000000"/>
                  <w:szCs w:val="24"/>
                </w:rPr>
                <w:delText>bpmn.io license</w:delText>
              </w:r>
            </w:del>
          </w:p>
        </w:tc>
      </w:tr>
      <w:tr w:rsidR="004239BF" w:rsidRPr="00DB4F8A" w:rsidDel="0058751D" w14:paraId="5597077D" w14:textId="4388D225" w:rsidTr="008E39E4">
        <w:trPr>
          <w:del w:id="6984" w:author="arkat" w:date="2017-09-25T14:49:00Z"/>
        </w:trPr>
        <w:tc>
          <w:tcPr>
            <w:tcW w:w="615" w:type="pct"/>
            <w:shd w:val="clear" w:color="auto" w:fill="F8F9FA"/>
            <w:tcMar>
              <w:top w:w="48" w:type="dxa"/>
              <w:left w:w="96" w:type="dxa"/>
              <w:bottom w:w="48" w:type="dxa"/>
              <w:right w:w="96" w:type="dxa"/>
            </w:tcMar>
            <w:vAlign w:val="center"/>
            <w:hideMark/>
          </w:tcPr>
          <w:p w14:paraId="45202576" w14:textId="52D3364E" w:rsidR="004239BF" w:rsidRPr="00DB4F8A" w:rsidDel="0058751D" w:rsidRDefault="0058751D">
            <w:pPr>
              <w:pStyle w:val="Heading1"/>
              <w:rPr>
                <w:del w:id="6985" w:author="arkat" w:date="2017-09-25T14:49:00Z"/>
                <w:rFonts w:cs="Calibri"/>
                <w:color w:val="000000"/>
                <w:szCs w:val="24"/>
              </w:rPr>
              <w:pPrChange w:id="6986" w:author="arkat" w:date="2017-09-29T22:53:00Z">
                <w:pPr>
                  <w:spacing w:after="0"/>
                </w:pPr>
              </w:pPrChange>
            </w:pPr>
            <w:del w:id="6987" w:author="arkat" w:date="2017-09-25T14:49:00Z">
              <w:r w:rsidDel="0058751D">
                <w:fldChar w:fldCharType="begin"/>
              </w:r>
              <w:r w:rsidDel="0058751D">
                <w:delInstrText xml:space="preserve"> HYPERLINK "https://en.wikipedia.org/wiki/Activiti_(software)" \o "Activiti (software)" </w:delInstrText>
              </w:r>
              <w:r w:rsidDel="0058751D">
                <w:fldChar w:fldCharType="separate"/>
              </w:r>
              <w:r w:rsidR="004239BF" w:rsidRPr="00DB4F8A" w:rsidDel="0058751D">
                <w:rPr>
                  <w:rStyle w:val="Hyperlink"/>
                  <w:rFonts w:cs="Calibri"/>
                  <w:color w:val="000000"/>
                  <w:szCs w:val="24"/>
                  <w:u w:val="none"/>
                </w:rPr>
                <w:delText>Activiti Modeler</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D49FECC" w14:textId="1A3133AA" w:rsidR="004239BF" w:rsidRPr="00DB4F8A" w:rsidDel="0058751D" w:rsidRDefault="0058751D">
            <w:pPr>
              <w:pStyle w:val="Heading1"/>
              <w:rPr>
                <w:del w:id="6988" w:author="arkat" w:date="2017-09-25T14:49:00Z"/>
                <w:rFonts w:cs="Calibri"/>
                <w:color w:val="000000"/>
                <w:szCs w:val="24"/>
              </w:rPr>
              <w:pPrChange w:id="6989" w:author="arkat" w:date="2017-09-29T22:53:00Z">
                <w:pPr>
                  <w:spacing w:after="0"/>
                </w:pPr>
              </w:pPrChange>
            </w:pPr>
            <w:del w:id="6990" w:author="arkat" w:date="2017-09-25T14:49:00Z">
              <w:r w:rsidDel="0058751D">
                <w:fldChar w:fldCharType="begin"/>
              </w:r>
              <w:r w:rsidDel="0058751D">
                <w:delInstrText xml:space="preserve"> HYPERLINK "https://en.wikipedia.org/wiki/Alfresco_(software)" \o "Alfresco (software)" </w:delInstrText>
              </w:r>
              <w:r w:rsidDel="0058751D">
                <w:fldChar w:fldCharType="separate"/>
              </w:r>
              <w:r w:rsidR="004239BF" w:rsidRPr="00DB4F8A" w:rsidDel="0058751D">
                <w:rPr>
                  <w:rStyle w:val="Hyperlink"/>
                  <w:rFonts w:cs="Calibri"/>
                  <w:color w:val="000000"/>
                  <w:szCs w:val="24"/>
                  <w:u w:val="none"/>
                </w:rPr>
                <w:delText>Alfresco</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and the Activiti community</w:delText>
              </w:r>
            </w:del>
          </w:p>
        </w:tc>
        <w:tc>
          <w:tcPr>
            <w:tcW w:w="844" w:type="pct"/>
            <w:shd w:val="clear" w:color="auto" w:fill="F8F9FA"/>
            <w:tcMar>
              <w:top w:w="48" w:type="dxa"/>
              <w:left w:w="96" w:type="dxa"/>
              <w:bottom w:w="48" w:type="dxa"/>
              <w:right w:w="96" w:type="dxa"/>
            </w:tcMar>
            <w:vAlign w:val="center"/>
            <w:hideMark/>
          </w:tcPr>
          <w:p w14:paraId="1AC0DDA2" w14:textId="6FC51764" w:rsidR="004239BF" w:rsidRPr="00DB4F8A" w:rsidDel="0058751D" w:rsidRDefault="0058751D">
            <w:pPr>
              <w:pStyle w:val="Heading1"/>
              <w:rPr>
                <w:del w:id="6991" w:author="arkat" w:date="2017-09-25T14:49:00Z"/>
                <w:rFonts w:cs="Calibri"/>
                <w:color w:val="000000"/>
                <w:szCs w:val="24"/>
              </w:rPr>
              <w:pPrChange w:id="6992" w:author="arkat" w:date="2017-09-29T22:53:00Z">
                <w:pPr>
                  <w:spacing w:after="0"/>
                </w:pPr>
              </w:pPrChange>
            </w:pPr>
            <w:del w:id="6993"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b w:val="0"/>
                  <w:bCs w:val="0"/>
                  <w:caps w:val="0"/>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4035DB3" w14:textId="6B55A646" w:rsidR="004239BF" w:rsidRPr="00DB4F8A" w:rsidDel="0058751D" w:rsidRDefault="0058751D">
            <w:pPr>
              <w:pStyle w:val="Heading1"/>
              <w:rPr>
                <w:del w:id="6994" w:author="arkat" w:date="2017-09-25T14:49:00Z"/>
                <w:rFonts w:cs="Calibri"/>
                <w:color w:val="000000"/>
                <w:szCs w:val="24"/>
              </w:rPr>
              <w:pPrChange w:id="6995" w:author="arkat" w:date="2017-09-29T22:53:00Z">
                <w:pPr>
                  <w:spacing w:after="0"/>
                </w:pPr>
              </w:pPrChange>
            </w:pPr>
            <w:del w:id="6996" w:author="arkat" w:date="2017-09-25T14:49:00Z">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Modeler</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Simulation</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"Programming_language_tools_for_BPM" \o "Business process modeling" </w:delInstrText>
              </w:r>
              <w:r w:rsidDel="0058751D">
                <w:fldChar w:fldCharType="separate"/>
              </w:r>
              <w:r w:rsidR="004239BF" w:rsidRPr="00DB4F8A" w:rsidDel="0058751D">
                <w:rPr>
                  <w:rStyle w:val="Hyperlink"/>
                  <w:rFonts w:cs="Calibri"/>
                  <w:color w:val="000000"/>
                  <w:szCs w:val="24"/>
                  <w:u w:val="none"/>
                </w:rPr>
                <w:delText>Execution</w:delText>
              </w:r>
              <w:r w:rsidDel="0058751D">
                <w:rPr>
                  <w:rStyle w:val="Hyperlink"/>
                  <w:rFonts w:cs="Calibri"/>
                  <w:b w:val="0"/>
                  <w:bCs w:val="0"/>
                  <w:caps w:val="0"/>
                  <w:color w:val="000000"/>
                  <w:szCs w:val="24"/>
                  <w:u w:val="none"/>
                </w:rPr>
                <w:fldChar w:fldCharType="end"/>
              </w:r>
              <w:r w:rsidR="004239BF" w:rsidRPr="00DB4F8A" w:rsidDel="0058751D">
                <w:rPr>
                  <w:rFonts w:cs="Calibri"/>
                  <w:color w:val="000000"/>
                  <w:szCs w:val="24"/>
                </w:rPr>
                <w:delText>. Data elements are not supported. Limited supported formats (read/saved internally in BPMN format without exporting capabilities).</w:delText>
              </w:r>
            </w:del>
          </w:p>
        </w:tc>
        <w:tc>
          <w:tcPr>
            <w:tcW w:w="1012" w:type="pct"/>
            <w:shd w:val="clear" w:color="auto" w:fill="F8F9FA"/>
            <w:tcMar>
              <w:top w:w="48" w:type="dxa"/>
              <w:left w:w="96" w:type="dxa"/>
              <w:bottom w:w="48" w:type="dxa"/>
              <w:right w:w="96" w:type="dxa"/>
            </w:tcMar>
            <w:vAlign w:val="center"/>
            <w:hideMark/>
          </w:tcPr>
          <w:p w14:paraId="402E91AA" w14:textId="25AB9BE8" w:rsidR="004239BF" w:rsidRPr="00DB4F8A" w:rsidDel="0058751D" w:rsidRDefault="0058751D">
            <w:pPr>
              <w:pStyle w:val="Heading1"/>
              <w:rPr>
                <w:del w:id="6997" w:author="arkat" w:date="2017-09-25T14:49:00Z"/>
                <w:rFonts w:cs="Calibri"/>
                <w:color w:val="000000"/>
                <w:szCs w:val="24"/>
              </w:rPr>
              <w:pPrChange w:id="6998" w:author="arkat" w:date="2017-09-29T22:53:00Z">
                <w:pPr>
                  <w:spacing w:after="0"/>
                </w:pPr>
              </w:pPrChange>
            </w:pPr>
            <w:del w:id="6999" w:author="arkat" w:date="2017-09-25T14:49:00Z">
              <w:r w:rsidDel="0058751D">
                <w:fldChar w:fldCharType="begin"/>
              </w:r>
              <w:r w:rsidDel="0058751D">
                <w:delInstrText xml:space="preserve"> HYPERLINK "https://en.wikipedia.org/wiki/Apache_License" \o "Apache License" </w:delInstrText>
              </w:r>
              <w:r w:rsidDel="0058751D">
                <w:fldChar w:fldCharType="separate"/>
              </w:r>
              <w:r w:rsidR="004239BF" w:rsidRPr="00DB4F8A" w:rsidDel="0058751D">
                <w:rPr>
                  <w:rStyle w:val="Hyperlink"/>
                  <w:rFonts w:cs="Calibri"/>
                  <w:color w:val="000000"/>
                  <w:szCs w:val="24"/>
                  <w:u w:val="none"/>
                </w:rPr>
                <w:delText>Apache License</w:delText>
              </w:r>
              <w:r w:rsidDel="0058751D">
                <w:rPr>
                  <w:rStyle w:val="Hyperlink"/>
                  <w:rFonts w:cs="Calibri"/>
                  <w:b w:val="0"/>
                  <w:bCs w:val="0"/>
                  <w:caps w:val="0"/>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2.0</w:delText>
              </w:r>
              <w:r w:rsidDel="0058751D">
                <w:fldChar w:fldCharType="begin"/>
              </w:r>
              <w:r w:rsidDel="0058751D">
                <w:delInstrText xml:space="preserve"> HYPERLINK "https://en.wikipedia.org/wiki/Comparison_of_Business_Process_Modeling_Notation_tools" \l "cite_note-activiti-licensing-3" </w:delInstrText>
              </w:r>
              <w:r w:rsidDel="0058751D">
                <w:fldChar w:fldCharType="separate"/>
              </w:r>
              <w:r w:rsidR="004239BF" w:rsidRPr="00DB4F8A" w:rsidDel="0058751D">
                <w:rPr>
                  <w:rStyle w:val="Hyperlink"/>
                  <w:rFonts w:cs="Calibri"/>
                  <w:color w:val="000000"/>
                  <w:szCs w:val="24"/>
                  <w:u w:val="none"/>
                  <w:vertAlign w:val="superscript"/>
                </w:rPr>
                <w:delText>[3]</w:delText>
              </w:r>
              <w:r w:rsidDel="0058751D">
                <w:rPr>
                  <w:rStyle w:val="Hyperlink"/>
                  <w:rFonts w:cs="Calibri"/>
                  <w:b w:val="0"/>
                  <w:bCs w:val="0"/>
                  <w:caps w:val="0"/>
                  <w:color w:val="000000"/>
                  <w:szCs w:val="24"/>
                  <w:u w:val="none"/>
                  <w:vertAlign w:val="superscript"/>
                </w:rPr>
                <w:fldChar w:fldCharType="end"/>
              </w:r>
            </w:del>
          </w:p>
        </w:tc>
      </w:tr>
      <w:tr w:rsidR="004239BF" w:rsidRPr="00DB4F8A" w:rsidDel="0058751D" w14:paraId="2F007566" w14:textId="48668915" w:rsidTr="008E39E4">
        <w:trPr>
          <w:del w:id="7000" w:author="arkat" w:date="2017-09-25T14:49:00Z"/>
        </w:trPr>
        <w:tc>
          <w:tcPr>
            <w:tcW w:w="615" w:type="pct"/>
            <w:shd w:val="clear" w:color="auto" w:fill="F8F9FA"/>
            <w:tcMar>
              <w:top w:w="48" w:type="dxa"/>
              <w:left w:w="96" w:type="dxa"/>
              <w:bottom w:w="48" w:type="dxa"/>
              <w:right w:w="96" w:type="dxa"/>
            </w:tcMar>
            <w:vAlign w:val="center"/>
            <w:hideMark/>
          </w:tcPr>
          <w:p w14:paraId="1E07335C" w14:textId="581478DF" w:rsidR="004239BF" w:rsidRPr="00DB4F8A" w:rsidDel="0058751D" w:rsidRDefault="0058751D">
            <w:pPr>
              <w:pStyle w:val="Heading1"/>
              <w:rPr>
                <w:del w:id="7001" w:author="arkat" w:date="2017-09-25T14:49:00Z"/>
                <w:rFonts w:cs="Calibri"/>
                <w:color w:val="000000"/>
                <w:szCs w:val="24"/>
              </w:rPr>
              <w:pPrChange w:id="7002" w:author="arkat" w:date="2017-09-29T22:53:00Z">
                <w:pPr>
                  <w:spacing w:after="0"/>
                </w:pPr>
              </w:pPrChange>
            </w:pPr>
            <w:del w:id="7003" w:author="arkat" w:date="2017-09-25T14:49:00Z">
              <w:r w:rsidDel="0058751D">
                <w:fldChar w:fldCharType="begin"/>
              </w:r>
              <w:r w:rsidDel="0058751D">
                <w:delInstrText xml:space="preserve"> HYPERLINK "https://en.wikipedia.org/wiki/IBM_BlueWorks_Live" \o "IBM BlueWorks Live" </w:delInstrText>
              </w:r>
              <w:r w:rsidDel="0058751D">
                <w:fldChar w:fldCharType="separate"/>
              </w:r>
              <w:r w:rsidR="004239BF" w:rsidRPr="00DB4F8A" w:rsidDel="0058751D">
                <w:rPr>
                  <w:rStyle w:val="Hyperlink"/>
                  <w:rFonts w:cs="Calibri"/>
                  <w:color w:val="000000"/>
                  <w:szCs w:val="24"/>
                  <w:u w:val="none"/>
                </w:rPr>
                <w:delText>IBM BlueWorks Live</w:delText>
              </w:r>
              <w:r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54A07F2" w14:textId="4C3FC861" w:rsidR="004239BF" w:rsidRPr="00DB4F8A" w:rsidDel="0058751D" w:rsidRDefault="0058751D">
            <w:pPr>
              <w:pStyle w:val="Heading1"/>
              <w:rPr>
                <w:del w:id="7004" w:author="arkat" w:date="2017-09-25T14:49:00Z"/>
                <w:rFonts w:cs="Calibri"/>
                <w:color w:val="000000"/>
                <w:szCs w:val="24"/>
              </w:rPr>
              <w:pPrChange w:id="7005" w:author="arkat" w:date="2017-09-29T22:53:00Z">
                <w:pPr>
                  <w:spacing w:after="0"/>
                </w:pPr>
              </w:pPrChange>
            </w:pPr>
            <w:del w:id="7006" w:author="arkat" w:date="2017-09-25T14:49:00Z">
              <w:r w:rsidDel="0058751D">
                <w:fldChar w:fldCharType="begin"/>
              </w:r>
              <w:r w:rsidDel="0058751D">
                <w:delInstrText xml:space="preserve"> HYPERLINK "https://en.wikipedia.org/wiki/IBM" \o "IBM" </w:delInstrText>
              </w:r>
              <w:r w:rsidDel="0058751D">
                <w:fldChar w:fldCharType="separate"/>
              </w:r>
              <w:r w:rsidR="004239BF" w:rsidRPr="00DB4F8A" w:rsidDel="0058751D">
                <w:rPr>
                  <w:rStyle w:val="Hyperlink"/>
                  <w:rFonts w:cs="Calibri"/>
                  <w:color w:val="000000"/>
                  <w:szCs w:val="24"/>
                  <w:u w:val="none"/>
                </w:rPr>
                <w:delText>IBM</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41F993E" w14:textId="31D28B8B" w:rsidR="004239BF" w:rsidRPr="00DB4F8A" w:rsidDel="0058751D" w:rsidRDefault="004239BF">
            <w:pPr>
              <w:pStyle w:val="Heading1"/>
              <w:rPr>
                <w:del w:id="7007" w:author="arkat" w:date="2017-09-25T14:49:00Z"/>
                <w:rFonts w:cs="Calibri"/>
                <w:color w:val="000000"/>
                <w:szCs w:val="24"/>
              </w:rPr>
              <w:pPrChange w:id="7008" w:author="arkat" w:date="2017-09-29T22:53:00Z">
                <w:pPr>
                  <w:spacing w:after="0"/>
                </w:pPr>
              </w:pPrChange>
            </w:pPr>
            <w:del w:id="7009" w:author="arkat" w:date="2017-09-25T14:49:00Z">
              <w:r w:rsidRPr="00DB4F8A" w:rsidDel="0058751D">
                <w:rPr>
                  <w:rFonts w:cs="Calibri"/>
                  <w:color w:val="000000"/>
                  <w:szCs w:val="24"/>
                </w:rPr>
                <w:delText>Cloud (browser based)</w:delText>
              </w:r>
            </w:del>
          </w:p>
        </w:tc>
        <w:tc>
          <w:tcPr>
            <w:tcW w:w="1810" w:type="pct"/>
            <w:shd w:val="clear" w:color="auto" w:fill="F8F9FA"/>
            <w:tcMar>
              <w:top w:w="48" w:type="dxa"/>
              <w:left w:w="96" w:type="dxa"/>
              <w:bottom w:w="48" w:type="dxa"/>
              <w:right w:w="96" w:type="dxa"/>
            </w:tcMar>
            <w:vAlign w:val="center"/>
            <w:hideMark/>
          </w:tcPr>
          <w:p w14:paraId="5B46C08E" w14:textId="754013DB" w:rsidR="004239BF" w:rsidRPr="00DB4F8A" w:rsidDel="0058751D" w:rsidRDefault="004239BF">
            <w:pPr>
              <w:pStyle w:val="Heading1"/>
              <w:rPr>
                <w:del w:id="7010" w:author="arkat" w:date="2017-09-25T14:49:00Z"/>
                <w:rFonts w:cs="Calibri"/>
                <w:color w:val="000000"/>
                <w:szCs w:val="24"/>
              </w:rPr>
              <w:pPrChange w:id="7011"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4455EA0B" w14:textId="525600B9" w:rsidR="004239BF" w:rsidRPr="00DB4F8A" w:rsidDel="0058751D" w:rsidRDefault="004239BF">
            <w:pPr>
              <w:pStyle w:val="Heading1"/>
              <w:rPr>
                <w:del w:id="7012" w:author="arkat" w:date="2017-09-25T14:49:00Z"/>
                <w:rFonts w:cs="Calibri"/>
                <w:color w:val="000000"/>
                <w:szCs w:val="24"/>
              </w:rPr>
              <w:pPrChange w:id="7013" w:author="arkat" w:date="2017-09-29T22:53:00Z">
                <w:pPr>
                  <w:spacing w:after="0"/>
                </w:pPr>
              </w:pPrChange>
            </w:pPr>
            <w:del w:id="7014" w:author="arkat" w:date="2017-09-25T14:49:00Z">
              <w:r w:rsidRPr="00DB4F8A" w:rsidDel="0058751D">
                <w:rPr>
                  <w:rFonts w:cs="Calibri"/>
                  <w:color w:val="000000"/>
                  <w:szCs w:val="24"/>
                </w:rPr>
                <w:delText>Proprietary</w:delText>
              </w:r>
            </w:del>
          </w:p>
        </w:tc>
      </w:tr>
      <w:tr w:rsidR="004239BF" w:rsidRPr="00DB4F8A" w:rsidDel="0058751D" w14:paraId="5916FC81" w14:textId="237CFBE5" w:rsidTr="008E39E4">
        <w:trPr>
          <w:del w:id="7015" w:author="arkat" w:date="2017-09-25T14:49:00Z"/>
        </w:trPr>
        <w:tc>
          <w:tcPr>
            <w:tcW w:w="615" w:type="pct"/>
            <w:shd w:val="clear" w:color="auto" w:fill="F8F9FA"/>
            <w:tcMar>
              <w:top w:w="48" w:type="dxa"/>
              <w:left w:w="96" w:type="dxa"/>
              <w:bottom w:w="48" w:type="dxa"/>
              <w:right w:w="96" w:type="dxa"/>
            </w:tcMar>
            <w:vAlign w:val="center"/>
            <w:hideMark/>
          </w:tcPr>
          <w:p w14:paraId="3FA495E2" w14:textId="74209C43" w:rsidR="004239BF" w:rsidRPr="00DB4F8A" w:rsidDel="0058751D" w:rsidRDefault="004239BF">
            <w:pPr>
              <w:pStyle w:val="Heading1"/>
              <w:rPr>
                <w:del w:id="7016" w:author="arkat" w:date="2017-09-25T14:49:00Z"/>
                <w:rFonts w:cs="Calibri"/>
                <w:color w:val="000000"/>
                <w:szCs w:val="24"/>
              </w:rPr>
              <w:pPrChange w:id="7017" w:author="arkat" w:date="2017-09-29T22:53:00Z">
                <w:pPr>
                  <w:spacing w:after="0"/>
                </w:pPr>
              </w:pPrChange>
            </w:pPr>
            <w:del w:id="7018" w:author="arkat" w:date="2017-09-25T14:49:00Z">
              <w:r w:rsidRPr="00DB4F8A" w:rsidDel="0058751D">
                <w:rPr>
                  <w:rFonts w:cs="Calibri"/>
                  <w:color w:val="000000"/>
                  <w:szCs w:val="24"/>
                </w:rPr>
                <w:delText>IBM</w:delText>
              </w:r>
              <w:r w:rsidRPr="00DB4F8A" w:rsidDel="0058751D">
                <w:rPr>
                  <w:rStyle w:val="apple-converted-space"/>
                  <w:rFonts w:cs="Calibri"/>
                  <w:color w:val="000000"/>
                  <w:szCs w:val="24"/>
                </w:rPr>
                <w:delText> </w:delText>
              </w:r>
              <w:r w:rsidR="0058751D" w:rsidDel="0058751D">
                <w:fldChar w:fldCharType="begin"/>
              </w:r>
              <w:r w:rsidR="0058751D" w:rsidDel="0058751D">
                <w:delInstrText xml:space="preserve"> HYPERLINK "https://en.wikipedia.org/wiki/Rational_System_Architect" \o "Rational System Architect" </w:delInstrText>
              </w:r>
              <w:r w:rsidR="0058751D" w:rsidDel="0058751D">
                <w:fldChar w:fldCharType="separate"/>
              </w:r>
              <w:r w:rsidRPr="00DB4F8A" w:rsidDel="0058751D">
                <w:rPr>
                  <w:rStyle w:val="Hyperlink"/>
                  <w:rFonts w:cs="Calibri"/>
                  <w:color w:val="000000"/>
                  <w:szCs w:val="24"/>
                  <w:u w:val="none"/>
                </w:rPr>
                <w:delText>Rational System Architect</w:delText>
              </w:r>
              <w:r w:rsidR="0058751D" w:rsidDel="0058751D">
                <w:rPr>
                  <w:rStyle w:val="Hyperlink"/>
                  <w:rFonts w:cs="Calibri"/>
                  <w:b w:val="0"/>
                  <w:bCs w:val="0"/>
                  <w:caps w:val="0"/>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816D20D" w14:textId="16EE1D3A" w:rsidR="004239BF" w:rsidRPr="00DB4F8A" w:rsidDel="0058751D" w:rsidRDefault="0058751D">
            <w:pPr>
              <w:pStyle w:val="Heading1"/>
              <w:rPr>
                <w:del w:id="7019" w:author="arkat" w:date="2017-09-25T14:49:00Z"/>
                <w:rFonts w:cs="Calibri"/>
                <w:color w:val="000000"/>
                <w:szCs w:val="24"/>
              </w:rPr>
              <w:pPrChange w:id="7020" w:author="arkat" w:date="2017-09-29T22:53:00Z">
                <w:pPr>
                  <w:spacing w:after="0"/>
                </w:pPr>
              </w:pPrChange>
            </w:pPr>
            <w:del w:id="7021" w:author="arkat" w:date="2017-09-25T14:49:00Z">
              <w:r w:rsidDel="0058751D">
                <w:fldChar w:fldCharType="begin"/>
              </w:r>
              <w:r w:rsidDel="0058751D">
                <w:delInstrText xml:space="preserve"> HYPERLINK "https://en.wikipedia.org/wiki/IBM" \o "IBM" </w:delInstrText>
              </w:r>
              <w:r w:rsidDel="0058751D">
                <w:fldChar w:fldCharType="separate"/>
              </w:r>
              <w:r w:rsidR="004239BF" w:rsidRPr="00DB4F8A" w:rsidDel="0058751D">
                <w:rPr>
                  <w:rStyle w:val="Hyperlink"/>
                  <w:rFonts w:cs="Calibri"/>
                  <w:color w:val="000000"/>
                  <w:szCs w:val="24"/>
                  <w:u w:val="none"/>
                </w:rPr>
                <w:delText>IBM</w:delText>
              </w:r>
              <w:r w:rsidDel="0058751D">
                <w:rPr>
                  <w:rStyle w:val="Hyperlink"/>
                  <w:rFonts w:cs="Calibri"/>
                  <w:b w:val="0"/>
                  <w:bCs w:val="0"/>
                  <w:caps w:val="0"/>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0E84F320" w14:textId="121677C1" w:rsidR="004239BF" w:rsidRPr="00DB4F8A" w:rsidDel="0058751D" w:rsidRDefault="004239BF">
            <w:pPr>
              <w:pStyle w:val="Heading1"/>
              <w:rPr>
                <w:del w:id="7022" w:author="arkat" w:date="2017-09-25T14:49:00Z"/>
                <w:rFonts w:cs="Calibri"/>
                <w:color w:val="000000"/>
                <w:szCs w:val="24"/>
              </w:rPr>
              <w:pPrChange w:id="7023" w:author="arkat" w:date="2017-09-29T22:53:00Z">
                <w:pPr>
                  <w:spacing w:after="0"/>
                </w:pPr>
              </w:pPrChange>
            </w:pPr>
            <w:del w:id="7024" w:author="arkat" w:date="2017-09-25T14:49:00Z">
              <w:r w:rsidRPr="00DB4F8A" w:rsidDel="0058751D">
                <w:rPr>
                  <w:rFonts w:cs="Calibri"/>
                  <w:color w:val="000000"/>
                  <w:szCs w:val="24"/>
                </w:rPr>
                <w:delText>Enterprise Architecture tool</w:delText>
              </w:r>
            </w:del>
          </w:p>
        </w:tc>
        <w:tc>
          <w:tcPr>
            <w:tcW w:w="1810" w:type="pct"/>
            <w:shd w:val="clear" w:color="auto" w:fill="F8F9FA"/>
            <w:tcMar>
              <w:top w:w="48" w:type="dxa"/>
              <w:left w:w="96" w:type="dxa"/>
              <w:bottom w:w="48" w:type="dxa"/>
              <w:right w:w="96" w:type="dxa"/>
            </w:tcMar>
            <w:vAlign w:val="center"/>
            <w:hideMark/>
          </w:tcPr>
          <w:p w14:paraId="1D6FC128" w14:textId="6C624B7F" w:rsidR="004239BF" w:rsidRPr="00DB4F8A" w:rsidDel="0058751D" w:rsidRDefault="004239BF">
            <w:pPr>
              <w:pStyle w:val="Heading1"/>
              <w:rPr>
                <w:del w:id="7025" w:author="arkat" w:date="2017-09-25T14:49:00Z"/>
                <w:rFonts w:cs="Calibri"/>
                <w:color w:val="000000"/>
                <w:szCs w:val="24"/>
              </w:rPr>
              <w:pPrChange w:id="7026" w:author="arkat" w:date="2017-09-29T22:53:00Z">
                <w:pPr>
                  <w:spacing w:after="0"/>
                </w:pPr>
              </w:pPrChange>
            </w:pPr>
            <w:del w:id="7027" w:author="arkat" w:date="2017-09-25T14:49:00Z">
              <w:r w:rsidRPr="00DB4F8A" w:rsidDel="0058751D">
                <w:rPr>
                  <w:rFonts w:cs="Calibri"/>
                  <w:color w:val="000000"/>
                  <w:szCs w:val="24"/>
                </w:rPr>
                <w:delText>Enterprise Architecture tool supporting BPMN 2.0 notation (and bidirectional BPMN 2.0 interchange) integrated within EA frameworks such as TOGAF, DoDAF, Archimate, and others. A thin-client sister product, SA/XT, allows creation of BPMN 2.0 models on the web. An SA Design Manager extension publishes the EA with BPMN to web in [RDF] format allowing [SPARQL] queries to produce open-social-gadget dashboards.</w:delText>
              </w:r>
            </w:del>
          </w:p>
        </w:tc>
        <w:tc>
          <w:tcPr>
            <w:tcW w:w="1012" w:type="pct"/>
            <w:shd w:val="clear" w:color="auto" w:fill="F8F9FA"/>
            <w:tcMar>
              <w:top w:w="48" w:type="dxa"/>
              <w:left w:w="96" w:type="dxa"/>
              <w:bottom w:w="48" w:type="dxa"/>
              <w:right w:w="96" w:type="dxa"/>
            </w:tcMar>
            <w:vAlign w:val="center"/>
            <w:hideMark/>
          </w:tcPr>
          <w:p w14:paraId="6351EDA7" w14:textId="520EF940" w:rsidR="004239BF" w:rsidRPr="00DB4F8A" w:rsidDel="0058751D" w:rsidRDefault="004239BF">
            <w:pPr>
              <w:pStyle w:val="Heading1"/>
              <w:rPr>
                <w:del w:id="7028" w:author="arkat" w:date="2017-09-25T14:49:00Z"/>
                <w:rFonts w:cs="Calibri"/>
                <w:color w:val="000000"/>
                <w:szCs w:val="24"/>
              </w:rPr>
              <w:pPrChange w:id="7029" w:author="arkat" w:date="2017-09-29T22:53:00Z">
                <w:pPr>
                  <w:spacing w:after="0"/>
                </w:pPr>
              </w:pPrChange>
            </w:pPr>
            <w:del w:id="7030" w:author="arkat" w:date="2017-09-25T14:49:00Z">
              <w:r w:rsidRPr="00DB4F8A" w:rsidDel="0058751D">
                <w:rPr>
                  <w:rFonts w:cs="Calibri"/>
                  <w:color w:val="000000"/>
                  <w:szCs w:val="24"/>
                </w:rPr>
                <w:delText>Proprietary</w:delText>
              </w:r>
            </w:del>
          </w:p>
        </w:tc>
      </w:tr>
    </w:tbl>
    <w:p w14:paraId="61E1BCB9" w14:textId="0CD84C66" w:rsidR="002A5B60" w:rsidRPr="00492557" w:rsidDel="0058751D" w:rsidRDefault="002A5B60">
      <w:pPr>
        <w:pStyle w:val="Heading1"/>
        <w:rPr>
          <w:del w:id="7031" w:author="arkat" w:date="2017-09-25T14:49:00Z"/>
          <w:lang w:val="en-US"/>
        </w:rPr>
        <w:pPrChange w:id="7032" w:author="arkat" w:date="2017-09-29T22:53:00Z">
          <w:pPr>
            <w:pStyle w:val="BodyText"/>
            <w:spacing w:after="0"/>
          </w:pPr>
        </w:pPrChange>
      </w:pPr>
    </w:p>
    <w:p w14:paraId="2C11F992" w14:textId="591438DA" w:rsidR="00712420" w:rsidDel="0058751D" w:rsidRDefault="00712420">
      <w:pPr>
        <w:pStyle w:val="Heading1"/>
        <w:rPr>
          <w:del w:id="7033" w:author="arkat" w:date="2017-09-25T14:49:00Z"/>
          <w:lang w:val="en-US"/>
        </w:rPr>
        <w:pPrChange w:id="7034" w:author="arkat" w:date="2017-09-29T22:53:00Z">
          <w:pPr>
            <w:pStyle w:val="Heading2"/>
            <w:spacing w:before="0" w:after="0"/>
          </w:pPr>
        </w:pPrChange>
      </w:pPr>
      <w:bookmarkStart w:id="7035" w:name="_Toc475624298"/>
      <w:del w:id="7036" w:author="arkat" w:date="2017-09-25T14:49:00Z">
        <w:r w:rsidDel="0058751D">
          <w:rPr>
            <w:lang w:val="en-US"/>
          </w:rPr>
          <w:delText xml:space="preserve">Transformasi </w:delText>
        </w:r>
        <w:r w:rsidR="00492557" w:rsidDel="0058751D">
          <w:rPr>
            <w:lang w:val="en-US"/>
          </w:rPr>
          <w:delText>Pemodelan Proses Bisnis</w:delText>
        </w:r>
      </w:del>
    </w:p>
    <w:p w14:paraId="48A03340" w14:textId="6FA0A10B" w:rsidR="00C45405" w:rsidRPr="00C45405" w:rsidDel="0058751D" w:rsidRDefault="00C45405">
      <w:pPr>
        <w:pStyle w:val="Heading1"/>
        <w:rPr>
          <w:del w:id="7037" w:author="arkat" w:date="2017-09-25T14:49:00Z"/>
          <w:lang w:val="en-US"/>
        </w:rPr>
        <w:pPrChange w:id="7038" w:author="arkat" w:date="2017-09-29T22:53:00Z">
          <w:pPr>
            <w:pStyle w:val="BodyText"/>
            <w:spacing w:after="0"/>
            <w:ind w:firstLine="450"/>
          </w:pPr>
        </w:pPrChange>
      </w:pPr>
      <w:del w:id="7039" w:author="arkat" w:date="2017-09-25T14:49:00Z">
        <w:r w:rsidRPr="00C45405" w:rsidDel="0058751D">
          <w:rPr>
            <w:lang w:val="en-US"/>
          </w:rPr>
          <w:delText>Model t</w:delText>
        </w:r>
        <w:r w:rsidR="00B02684" w:rsidDel="0058751D">
          <w:rPr>
            <w:lang w:val="en-US"/>
          </w:rPr>
          <w:delText xml:space="preserve">ransformasi adalah teknik </w:delText>
        </w:r>
        <w:r w:rsidRPr="00C45405" w:rsidDel="0058751D">
          <w:rPr>
            <w:lang w:val="en-US"/>
          </w:rPr>
          <w:delText>penting untuk otomatis artefak pemodelan</w:delText>
        </w:r>
        <w:r w:rsidR="00B02684" w:rsidDel="0058751D">
          <w:rPr>
            <w:lang w:val="en-US"/>
          </w:rPr>
          <w:delText xml:space="preserve"> proses bisnis</w:delText>
        </w:r>
        <w:r w:rsidRPr="00C45405" w:rsidDel="0058751D">
          <w:rPr>
            <w:lang w:val="en-US"/>
          </w:rPr>
          <w:delText xml:space="preserve">. </w:delText>
        </w:r>
        <w:r w:rsidR="00B02684" w:rsidRPr="00B02684" w:rsidDel="0058751D">
          <w:rPr>
            <w:lang w:val="en-US"/>
          </w:rPr>
          <w:delText>Czarnecki and Helsen</w:delText>
        </w:r>
        <w:r w:rsidR="00B02684" w:rsidRPr="00C45405" w:rsidDel="0058751D">
          <w:rPr>
            <w:lang w:val="en-US"/>
          </w:rPr>
          <w:delText xml:space="preserve"> </w:delText>
        </w:r>
        <w:r w:rsidR="00B02684" w:rsidDel="0058751D">
          <w:rPr>
            <w:lang w:val="en-US"/>
          </w:rPr>
          <w:delText xml:space="preserve">(2003) </w:delText>
        </w:r>
        <w:r w:rsidRPr="00C45405" w:rsidDel="0058751D">
          <w:rPr>
            <w:lang w:val="en-US"/>
          </w:rPr>
          <w:delText xml:space="preserve">mendefinisikan </w:delText>
        </w:r>
        <w:r w:rsidR="00B02684" w:rsidDel="0058751D">
          <w:rPr>
            <w:lang w:val="en-US"/>
          </w:rPr>
          <w:delText xml:space="preserve">konsep dasar model </w:delText>
        </w:r>
        <w:r w:rsidRPr="00C45405" w:rsidDel="0058751D">
          <w:rPr>
            <w:lang w:val="en-US"/>
          </w:rPr>
          <w:delText>transformasi sebagai berikut:</w:delText>
        </w:r>
      </w:del>
    </w:p>
    <w:p w14:paraId="44DAF697" w14:textId="74F26545" w:rsidR="00C45405" w:rsidRPr="00C45405" w:rsidDel="0058751D" w:rsidRDefault="00B02684">
      <w:pPr>
        <w:pStyle w:val="Heading1"/>
        <w:rPr>
          <w:del w:id="7040" w:author="arkat" w:date="2017-09-25T14:49:00Z"/>
          <w:lang w:val="en-US"/>
        </w:rPr>
        <w:pPrChange w:id="7041" w:author="arkat" w:date="2017-09-29T22:53:00Z">
          <w:pPr>
            <w:pStyle w:val="BodyText"/>
            <w:numPr>
              <w:numId w:val="24"/>
            </w:numPr>
            <w:spacing w:after="0"/>
            <w:ind w:left="450" w:hanging="360"/>
          </w:pPr>
        </w:pPrChange>
      </w:pPr>
      <w:del w:id="7042" w:author="arkat" w:date="2017-09-25T14:49:00Z">
        <w:r w:rsidDel="0058751D">
          <w:rPr>
            <w:lang w:val="en-US"/>
          </w:rPr>
          <w:delText>Sumber model</w:delText>
        </w:r>
      </w:del>
    </w:p>
    <w:p w14:paraId="1F32DE9E" w14:textId="0CA8B041" w:rsidR="00C45405" w:rsidRPr="00C45405" w:rsidDel="0058751D" w:rsidRDefault="00B02684">
      <w:pPr>
        <w:pStyle w:val="Heading1"/>
        <w:rPr>
          <w:del w:id="7043" w:author="arkat" w:date="2017-09-25T14:49:00Z"/>
          <w:lang w:val="en-US"/>
        </w:rPr>
        <w:pPrChange w:id="7044" w:author="arkat" w:date="2017-09-29T22:53:00Z">
          <w:pPr>
            <w:pStyle w:val="BodyText"/>
            <w:numPr>
              <w:numId w:val="24"/>
            </w:numPr>
            <w:spacing w:after="0"/>
            <w:ind w:left="450" w:hanging="360"/>
          </w:pPr>
        </w:pPrChange>
      </w:pPr>
      <w:del w:id="7045" w:author="arkat" w:date="2017-09-25T14:49:00Z">
        <w:r w:rsidDel="0058751D">
          <w:rPr>
            <w:lang w:val="en-US"/>
          </w:rPr>
          <w:delText>Target model</w:delText>
        </w:r>
      </w:del>
    </w:p>
    <w:p w14:paraId="7D930C1E" w14:textId="05AFB866" w:rsidR="00C45405" w:rsidRPr="00C45405" w:rsidDel="0058751D" w:rsidRDefault="00B02684">
      <w:pPr>
        <w:pStyle w:val="Heading1"/>
        <w:rPr>
          <w:del w:id="7046" w:author="arkat" w:date="2017-09-25T14:49:00Z"/>
          <w:lang w:val="en-US"/>
        </w:rPr>
        <w:pPrChange w:id="7047" w:author="arkat" w:date="2017-09-29T22:53:00Z">
          <w:pPr>
            <w:pStyle w:val="BodyText"/>
            <w:numPr>
              <w:numId w:val="24"/>
            </w:numPr>
            <w:spacing w:after="0"/>
            <w:ind w:left="450" w:hanging="360"/>
          </w:pPr>
        </w:pPrChange>
      </w:pPr>
      <w:del w:id="7048" w:author="arkat" w:date="2017-09-25T14:49:00Z">
        <w:r w:rsidDel="0058751D">
          <w:rPr>
            <w:lang w:val="en-US"/>
          </w:rPr>
          <w:delText>Aturan t</w:delText>
        </w:r>
        <w:r w:rsidR="00C45405" w:rsidRPr="00C45405" w:rsidDel="0058751D">
          <w:rPr>
            <w:lang w:val="en-US"/>
          </w:rPr>
          <w:delText>ransformasi</w:delText>
        </w:r>
      </w:del>
    </w:p>
    <w:p w14:paraId="0D44C7FF" w14:textId="2C8CF1E1" w:rsidR="00C45405" w:rsidRPr="00C45405" w:rsidDel="0058751D" w:rsidRDefault="00B02684">
      <w:pPr>
        <w:pStyle w:val="Heading1"/>
        <w:rPr>
          <w:del w:id="7049" w:author="arkat" w:date="2017-09-25T14:49:00Z"/>
          <w:lang w:val="en-US"/>
        </w:rPr>
        <w:pPrChange w:id="7050" w:author="arkat" w:date="2017-09-29T22:53:00Z">
          <w:pPr>
            <w:pStyle w:val="BodyText"/>
            <w:numPr>
              <w:numId w:val="24"/>
            </w:numPr>
            <w:spacing w:after="0"/>
            <w:ind w:left="450" w:hanging="360"/>
          </w:pPr>
        </w:pPrChange>
      </w:pPr>
      <w:del w:id="7051" w:author="arkat" w:date="2017-09-25T14:49:00Z">
        <w:r w:rsidDel="0058751D">
          <w:rPr>
            <w:lang w:val="en-US"/>
          </w:rPr>
          <w:delText>Alat</w:delText>
        </w:r>
        <w:r w:rsidR="00C45405" w:rsidRPr="00C45405" w:rsidDel="0058751D">
          <w:rPr>
            <w:lang w:val="en-US"/>
          </w:rPr>
          <w:delText xml:space="preserve"> Transformasi</w:delText>
        </w:r>
      </w:del>
    </w:p>
    <w:p w14:paraId="22B94719" w14:textId="02A3B0E1" w:rsidR="00712420" w:rsidDel="0058751D" w:rsidRDefault="00B02684">
      <w:pPr>
        <w:pStyle w:val="Heading1"/>
        <w:rPr>
          <w:del w:id="7052" w:author="arkat" w:date="2017-09-25T14:49:00Z"/>
          <w:lang w:val="en-US"/>
        </w:rPr>
        <w:pPrChange w:id="7053" w:author="arkat" w:date="2017-09-29T22:53:00Z">
          <w:pPr>
            <w:pStyle w:val="BodyText"/>
            <w:spacing w:after="0"/>
            <w:ind w:firstLine="450"/>
          </w:pPr>
        </w:pPrChange>
      </w:pPr>
      <w:del w:id="7054" w:author="arkat" w:date="2017-09-25T14:49:00Z">
        <w:r w:rsidDel="0058751D">
          <w:rPr>
            <w:lang w:val="en-US"/>
          </w:rPr>
          <w:delText>Pendekatan model transformasi bermacam-macam diantaranya yaitu:</w:delText>
        </w:r>
        <w:r w:rsidR="00C45405" w:rsidRPr="00C45405" w:rsidDel="0058751D">
          <w:rPr>
            <w:lang w:val="en-US"/>
          </w:rPr>
          <w:delText xml:space="preserve"> Extensible Transformasi Gaya lembar bahasa (XSLT), Atlas Transformasi Bahasa (ATL), dan Permintaan / Tampilan / Transformasi (QVT). </w:delText>
        </w:r>
        <w:r w:rsidR="00DC4363" w:rsidDel="0058751D">
          <w:rPr>
            <w:lang w:val="en-US"/>
          </w:rPr>
          <w:delText>Grolinger (2012) membagi model pendekatan transformasi menjadi 2 kategori yakni:</w:delText>
        </w:r>
      </w:del>
    </w:p>
    <w:p w14:paraId="38E94C2B" w14:textId="5CC5487B" w:rsidR="00E574B3" w:rsidDel="0058751D" w:rsidRDefault="00E574B3">
      <w:pPr>
        <w:pStyle w:val="Heading1"/>
        <w:rPr>
          <w:del w:id="7055" w:author="arkat" w:date="2017-09-25T14:49:00Z"/>
          <w:lang w:val="en-US"/>
        </w:rPr>
        <w:pPrChange w:id="7056" w:author="arkat" w:date="2017-09-29T22:53:00Z">
          <w:pPr>
            <w:pStyle w:val="BodyText"/>
            <w:spacing w:after="0"/>
          </w:pPr>
        </w:pPrChange>
      </w:pPr>
    </w:p>
    <w:p w14:paraId="1ED13EEF" w14:textId="177A7EFD" w:rsidR="005F4D44" w:rsidRPr="005F4D44" w:rsidDel="0058751D" w:rsidRDefault="005F4D44">
      <w:pPr>
        <w:pStyle w:val="Heading1"/>
        <w:rPr>
          <w:del w:id="7057" w:author="arkat" w:date="2017-09-25T14:49:00Z"/>
          <w:lang w:val="en-US"/>
        </w:rPr>
        <w:pPrChange w:id="7058" w:author="arkat" w:date="2017-09-29T22:53:00Z">
          <w:pPr>
            <w:pStyle w:val="Heading2"/>
            <w:numPr>
              <w:ilvl w:val="0"/>
              <w:numId w:val="0"/>
            </w:numPr>
            <w:spacing w:before="0" w:after="0"/>
            <w:ind w:left="0" w:firstLine="0"/>
          </w:pPr>
        </w:pPrChange>
      </w:pPr>
    </w:p>
    <w:p w14:paraId="5C682679" w14:textId="51667465" w:rsidR="005F4D44" w:rsidDel="0058751D" w:rsidRDefault="005F4D44">
      <w:pPr>
        <w:pStyle w:val="Heading1"/>
        <w:rPr>
          <w:del w:id="7059" w:author="arkat" w:date="2017-09-25T14:49:00Z"/>
          <w:lang w:val="en-US"/>
        </w:rPr>
        <w:pPrChange w:id="7060" w:author="arkat" w:date="2017-09-29T22:53:00Z">
          <w:pPr>
            <w:pStyle w:val="BodyText"/>
            <w:spacing w:after="0"/>
          </w:pPr>
        </w:pPrChange>
      </w:pPr>
    </w:p>
    <w:p w14:paraId="2298CD05" w14:textId="1F83BB77" w:rsidR="005F4D44" w:rsidRPr="00712420" w:rsidDel="009D6EBC" w:rsidRDefault="005F4D44">
      <w:pPr>
        <w:pStyle w:val="Heading1"/>
        <w:rPr>
          <w:del w:id="7061" w:author="arkat" w:date="2017-09-26T11:32:00Z"/>
          <w:lang w:val="en-US"/>
        </w:rPr>
        <w:pPrChange w:id="7062" w:author="arkat" w:date="2017-09-29T22:53:00Z">
          <w:pPr>
            <w:pStyle w:val="BodyText"/>
            <w:spacing w:after="0"/>
          </w:pPr>
        </w:pPrChange>
      </w:pPr>
    </w:p>
    <w:bookmarkEnd w:id="7035"/>
    <w:p w14:paraId="5AFE0338" w14:textId="1BBB95FB" w:rsidR="007A6FA3" w:rsidRPr="00B02684" w:rsidDel="009D6EBC" w:rsidRDefault="007A6FA3">
      <w:pPr>
        <w:pStyle w:val="Heading1"/>
        <w:rPr>
          <w:del w:id="7063" w:author="arkat" w:date="2017-09-26T11:32:00Z"/>
          <w:lang w:val="en-US"/>
        </w:rPr>
        <w:pPrChange w:id="7064" w:author="arkat" w:date="2017-09-29T22:53:00Z">
          <w:pPr>
            <w:pStyle w:val="BodyText"/>
            <w:spacing w:after="0"/>
          </w:pPr>
        </w:pPrChange>
      </w:pPr>
    </w:p>
    <w:p w14:paraId="5DCE6358" w14:textId="0675782F" w:rsidR="00B02684" w:rsidRPr="00B02684" w:rsidDel="009D6EBC" w:rsidRDefault="00B02684">
      <w:pPr>
        <w:pStyle w:val="Heading1"/>
        <w:rPr>
          <w:del w:id="7065" w:author="arkat" w:date="2017-09-26T11:32:00Z"/>
          <w:lang w:val="en-US"/>
        </w:rPr>
        <w:pPrChange w:id="7066" w:author="arkat" w:date="2017-09-29T22:53:00Z">
          <w:pPr>
            <w:pStyle w:val="BodyText"/>
            <w:spacing w:after="0"/>
          </w:pPr>
        </w:pPrChange>
      </w:pPr>
    </w:p>
    <w:p w14:paraId="51C6054D" w14:textId="639046D0" w:rsidR="005E0633" w:rsidRPr="00220025" w:rsidDel="009D6EBC" w:rsidRDefault="005E0633">
      <w:pPr>
        <w:pStyle w:val="Heading1"/>
        <w:rPr>
          <w:del w:id="7067" w:author="arkat" w:date="2017-09-26T11:32:00Z"/>
          <w:lang w:val="en-US"/>
          <w:rPrChange w:id="7068" w:author="arkat" w:date="2017-09-29T08:30:00Z">
            <w:rPr>
              <w:del w:id="7069" w:author="arkat" w:date="2017-09-26T11:32:00Z"/>
            </w:rPr>
          </w:rPrChange>
        </w:rPr>
        <w:pPrChange w:id="7070" w:author="arkat" w:date="2017-09-29T22:53:00Z">
          <w:pPr>
            <w:pStyle w:val="Caption"/>
            <w:spacing w:after="0"/>
          </w:pPr>
        </w:pPrChange>
      </w:pPr>
    </w:p>
    <w:p w14:paraId="34C64F1D" w14:textId="68A59F78" w:rsidR="00E42AA9" w:rsidDel="00F87DB4" w:rsidRDefault="00E43E43">
      <w:pPr>
        <w:pStyle w:val="Heading1"/>
        <w:rPr>
          <w:del w:id="7071" w:author="arkat" w:date="2017-09-29T09:47:00Z"/>
          <w:lang w:val="en-US"/>
        </w:rPr>
        <w:pPrChange w:id="7072" w:author="arkat" w:date="2017-09-29T22:53:00Z">
          <w:pPr>
            <w:pStyle w:val="Heading1"/>
            <w:spacing w:after="0"/>
          </w:pPr>
        </w:pPrChange>
      </w:pPr>
      <w:bookmarkStart w:id="7073" w:name="_Toc475624305"/>
      <w:del w:id="7074" w:author="arkat" w:date="2017-09-26T11:32:00Z">
        <w:r w:rsidDel="009D6EBC">
          <w:rPr>
            <w:lang w:val="en-US"/>
          </w:rPr>
          <w:delText>M</w:delText>
        </w:r>
      </w:del>
      <w:del w:id="7075" w:author="arkat" w:date="2017-09-29T09:47:00Z">
        <w:r w:rsidDel="00F87DB4">
          <w:rPr>
            <w:lang w:val="en-US"/>
          </w:rPr>
          <w:delText>ETODOLOGI</w:delText>
        </w:r>
        <w:bookmarkEnd w:id="7073"/>
      </w:del>
    </w:p>
    <w:p w14:paraId="588EE8B4" w14:textId="5571716F" w:rsidR="00B74985" w:rsidRPr="00F87DB4" w:rsidDel="00912EBB" w:rsidRDefault="00B74985">
      <w:pPr>
        <w:pStyle w:val="Heading1"/>
        <w:rPr>
          <w:del w:id="7076" w:author="arkat" w:date="2017-09-29T22:59:00Z"/>
          <w:lang w:val="en-US"/>
          <w:rPrChange w:id="7077" w:author="arkat" w:date="2017-09-29T09:47:00Z">
            <w:rPr>
              <w:del w:id="7078" w:author="arkat" w:date="2017-09-29T22:59:00Z"/>
            </w:rPr>
          </w:rPrChange>
        </w:rPr>
        <w:pPrChange w:id="7079" w:author="arkat" w:date="2017-09-29T22:53:00Z">
          <w:pPr>
            <w:pStyle w:val="BodyTextFirstIndent"/>
            <w:spacing w:after="0"/>
          </w:pPr>
        </w:pPrChange>
      </w:pPr>
    </w:p>
    <w:p w14:paraId="7D8226D7" w14:textId="77777777" w:rsidR="00B74985" w:rsidRDefault="00B74985">
      <w:pPr>
        <w:pStyle w:val="BodyTextFirstIndent"/>
        <w:spacing w:after="0"/>
      </w:pPr>
    </w:p>
    <w:p w14:paraId="3D06A238" w14:textId="77777777" w:rsidR="001079D7" w:rsidRDefault="001079D7">
      <w:pPr>
        <w:spacing w:after="0"/>
        <w:jc w:val="left"/>
        <w:rPr>
          <w:ins w:id="7080" w:author="arkat" w:date="2017-09-29T22:52:00Z"/>
          <w:lang w:val="en-US"/>
        </w:rPr>
      </w:pPr>
      <w:ins w:id="7081" w:author="arkat" w:date="2017-09-29T22:52:00Z">
        <w:r>
          <w:rPr>
            <w:lang w:val="en-US"/>
          </w:rPr>
          <w:br w:type="page"/>
        </w:r>
      </w:ins>
    </w:p>
    <w:p w14:paraId="7C199D2A" w14:textId="530A9562" w:rsidR="00912EBB" w:rsidRDefault="00912EBB">
      <w:pPr>
        <w:pStyle w:val="Heading1"/>
        <w:numPr>
          <w:ilvl w:val="0"/>
          <w:numId w:val="135"/>
        </w:numPr>
        <w:rPr>
          <w:ins w:id="7082" w:author="arkat" w:date="2017-09-29T22:59:00Z"/>
          <w:lang w:val="en-US"/>
        </w:rPr>
        <w:pPrChange w:id="7083" w:author="arkat" w:date="2017-10-03T08:15:00Z">
          <w:pPr>
            <w:pStyle w:val="BodyTextFirstIndent"/>
          </w:pPr>
        </w:pPrChange>
      </w:pPr>
      <w:bookmarkStart w:id="7084" w:name="_Toc495046349"/>
      <w:ins w:id="7085" w:author="arkat" w:date="2017-09-29T22:59:00Z">
        <w:r>
          <w:rPr>
            <w:lang w:val="en-US"/>
          </w:rPr>
          <w:lastRenderedPageBreak/>
          <w:t>METODOLOGI</w:t>
        </w:r>
        <w:bookmarkEnd w:id="7084"/>
      </w:ins>
    </w:p>
    <w:p w14:paraId="31D896E7" w14:textId="725C44B8" w:rsidR="00B74985" w:rsidRDefault="00B74985">
      <w:pPr>
        <w:pStyle w:val="BodyTextFirstIndent"/>
        <w:rPr>
          <w:lang w:val="en-US"/>
        </w:rPr>
      </w:pPr>
      <w:r>
        <w:rPr>
          <w:lang w:val="en-US"/>
        </w:rPr>
        <w:t>Pada penelitian</w:t>
      </w:r>
      <w:r w:rsidRPr="00D00891">
        <w:rPr>
          <w:lang w:val="en-US"/>
        </w:rPr>
        <w:t xml:space="preserve"> ini</w:t>
      </w:r>
      <w:r>
        <w:rPr>
          <w:lang w:val="en-US"/>
        </w:rPr>
        <w:t>, penulis</w:t>
      </w:r>
      <w:r w:rsidRPr="00D00891">
        <w:rPr>
          <w:lang w:val="en-US"/>
        </w:rPr>
        <w:t xml:space="preserve"> </w:t>
      </w:r>
      <w:r>
        <w:rPr>
          <w:lang w:val="en-US"/>
        </w:rPr>
        <w:t>memberikan informasi</w:t>
      </w:r>
      <w:r w:rsidRPr="00710DDC">
        <w:t xml:space="preserve"> mengenai </w:t>
      </w:r>
      <w:r>
        <w:rPr>
          <w:lang w:val="en-US"/>
        </w:rPr>
        <w:t>metode, teknik, dan langkah-langkah yang digun</w:t>
      </w:r>
      <w:del w:id="7086" w:author="arkat" w:date="2017-10-06T08:01:00Z">
        <w:r w:rsidDel="008D650E">
          <w:rPr>
            <w:lang w:val="en-US"/>
          </w:rPr>
          <w:delText>akan</w:delText>
        </w:r>
      </w:del>
      <w:ins w:id="7087" w:author="arkat" w:date="2017-10-06T08:01:00Z">
        <w:r w:rsidR="008D650E">
          <w:rPr>
            <w:lang w:val="en-US"/>
          </w:rPr>
          <w:t>akan</w:t>
        </w:r>
      </w:ins>
      <w:r>
        <w:rPr>
          <w:lang w:val="en-US"/>
        </w:rPr>
        <w:t xml:space="preserve"> </w:t>
      </w:r>
      <w:r w:rsidR="002A2859">
        <w:rPr>
          <w:lang w:val="en-US"/>
        </w:rPr>
        <w:t>untuk m</w:t>
      </w:r>
      <w:r w:rsidR="00F83024">
        <w:rPr>
          <w:lang w:val="en-US"/>
        </w:rPr>
        <w:t>enyelesaikan permasalahan transf</w:t>
      </w:r>
      <w:r w:rsidR="002A2859">
        <w:rPr>
          <w:lang w:val="en-US"/>
        </w:rPr>
        <w:t>ormasi pemodelan proses bisnis dari EPC</w:t>
      </w:r>
      <w:ins w:id="7088" w:author="arkat" w:date="2017-10-02T10:42:00Z">
        <w:r w:rsidR="0095050F">
          <w:rPr>
            <w:lang w:val="en-US"/>
          </w:rPr>
          <w:t>-ARIS</w:t>
        </w:r>
      </w:ins>
      <w:r w:rsidR="002A2859">
        <w:rPr>
          <w:lang w:val="en-US"/>
        </w:rPr>
        <w:t xml:space="preserve"> ke BPMN</w:t>
      </w:r>
      <w:ins w:id="7089" w:author="arkat" w:date="2017-10-02T10:42:00Z">
        <w:r w:rsidR="00A15877">
          <w:rPr>
            <w:lang w:val="en-US"/>
          </w:rPr>
          <w:t xml:space="preserve"> 2.0</w:t>
        </w:r>
      </w:ins>
      <w:r w:rsidR="002A2859">
        <w:rPr>
          <w:lang w:val="en-US"/>
        </w:rPr>
        <w:t xml:space="preserve">. </w:t>
      </w:r>
    </w:p>
    <w:p w14:paraId="40B5847E" w14:textId="0538D0BC" w:rsidR="00161C34" w:rsidRDefault="00E4119C" w:rsidP="009F2FD2">
      <w:pPr>
        <w:pStyle w:val="BodyTextFirstIndent"/>
        <w:rPr>
          <w:ins w:id="7090" w:author="arkat" w:date="2017-10-04T21:24:00Z"/>
          <w:lang w:val="en-US"/>
        </w:rPr>
      </w:pPr>
      <w:r>
        <w:rPr>
          <w:lang w:val="en-US"/>
        </w:rPr>
        <w:t>T</w:t>
      </w:r>
      <w:del w:id="7091" w:author="arkat" w:date="2017-09-26T15:21:00Z">
        <w:r w:rsidDel="00006620">
          <w:rPr>
            <w:lang w:val="en-US"/>
          </w:rPr>
          <w:delText>h</w:delText>
        </w:r>
      </w:del>
      <w:r>
        <w:rPr>
          <w:lang w:val="en-US"/>
        </w:rPr>
        <w:t xml:space="preserve">esis ini mengadopsi </w:t>
      </w:r>
      <w:r w:rsidRPr="00D4237D">
        <w:rPr>
          <w:i/>
          <w:lang w:val="en-US"/>
          <w:rPrChange w:id="7092" w:author="arkat" w:date="2017-09-26T06:31:00Z">
            <w:rPr>
              <w:lang w:val="en-US"/>
            </w:rPr>
          </w:rPrChange>
        </w:rPr>
        <w:t>Software Engineering Research Methodology</w:t>
      </w:r>
      <w:r>
        <w:rPr>
          <w:lang w:val="en-US"/>
        </w:rPr>
        <w:t xml:space="preserve"> (SERM).  </w:t>
      </w:r>
      <w:r w:rsidR="00E865CF">
        <w:rPr>
          <w:lang w:val="en-US"/>
        </w:rPr>
        <w:t xml:space="preserve">SERM terdiri dari 3 aspek, yakni: konseptualisasi, formalisasi dan pengembangan. </w:t>
      </w:r>
      <w:del w:id="7093" w:author="arkat" w:date="2017-10-04T22:26:00Z">
        <w:r w:rsidR="00E865CF" w:rsidDel="00F30C76">
          <w:rPr>
            <w:lang w:val="en-US"/>
          </w:rPr>
          <w:delText xml:space="preserve">Gambar 3.1 menggambarkan </w:delText>
        </w:r>
        <w:r w:rsidR="00E865CF" w:rsidRPr="00A15877" w:rsidDel="00F30C76">
          <w:rPr>
            <w:i/>
            <w:lang w:val="en-US"/>
            <w:rPrChange w:id="7094" w:author="arkat" w:date="2017-10-02T10:42:00Z">
              <w:rPr>
                <w:lang w:val="en-US"/>
              </w:rPr>
            </w:rPrChange>
          </w:rPr>
          <w:delText>framework</w:delText>
        </w:r>
      </w:del>
      <w:del w:id="7095" w:author="arkat" w:date="2017-09-26T06:24:00Z">
        <w:r w:rsidR="00E865CF" w:rsidDel="00D4237D">
          <w:rPr>
            <w:lang w:val="en-US"/>
          </w:rPr>
          <w:delText xml:space="preserve"> yang digunakan pada penelitian ini</w:delText>
        </w:r>
      </w:del>
      <w:del w:id="7096" w:author="arkat" w:date="2017-10-04T22:26:00Z">
        <w:r w:rsidR="00E865CF" w:rsidDel="00F30C76">
          <w:rPr>
            <w:lang w:val="en-US"/>
          </w:rPr>
          <w:delText>.</w:delText>
        </w:r>
      </w:del>
      <w:ins w:id="7097" w:author="arkat" w:date="2017-09-26T06:20:00Z">
        <w:r w:rsidR="00137CCA">
          <w:rPr>
            <w:lang w:val="en-US"/>
          </w:rPr>
          <w:t xml:space="preserve">Formalisasi dan pengembangan </w:t>
        </w:r>
        <w:r w:rsidR="00D4237D">
          <w:rPr>
            <w:lang w:val="en-US"/>
          </w:rPr>
          <w:t>dapat dilakukan</w:t>
        </w:r>
        <w:r w:rsidR="00137CCA" w:rsidRPr="00137CCA">
          <w:rPr>
            <w:lang w:val="en-US"/>
          </w:rPr>
          <w:t xml:space="preserve"> begitu gagasan penelitian telah dibangun dengan benar. Berdasarkan sudut pandang penelitian di SERM, tidak </w:t>
        </w:r>
        <w:r w:rsidR="00137CCA">
          <w:rPr>
            <w:lang w:val="en-US"/>
          </w:rPr>
          <w:t>cukup melakukan formalisasi dan/</w:t>
        </w:r>
        <w:r w:rsidR="00137CCA" w:rsidRPr="00137CCA">
          <w:rPr>
            <w:lang w:val="en-US"/>
          </w:rPr>
          <w:t>atau pengembangan tanpa konseptualisasi. Dengan</w:t>
        </w:r>
        <w:r w:rsidR="00137CCA">
          <w:rPr>
            <w:lang w:val="en-US"/>
          </w:rPr>
          <w:t xml:space="preserve"> demikian, agar memenuhi syarat</w:t>
        </w:r>
        <w:r w:rsidR="00137CCA" w:rsidRPr="00137CCA">
          <w:rPr>
            <w:lang w:val="en-US"/>
          </w:rPr>
          <w:t xml:space="preserve"> SERM, penelitian harus menangani masalah </w:t>
        </w:r>
        <w:r w:rsidR="00137CCA">
          <w:rPr>
            <w:lang w:val="en-US"/>
          </w:rPr>
          <w:t xml:space="preserve">setidaknya dua dari tiga aspek, </w:t>
        </w:r>
      </w:ins>
      <w:ins w:id="7098" w:author="arkat" w:date="2017-09-26T06:22:00Z">
        <w:r w:rsidR="00137CCA">
          <w:rPr>
            <w:lang w:val="en-US"/>
          </w:rPr>
          <w:t>yakni:</w:t>
        </w:r>
      </w:ins>
      <w:ins w:id="7099" w:author="arkat" w:date="2017-09-26T06:20:00Z">
        <w:r w:rsidR="00137CCA">
          <w:rPr>
            <w:lang w:val="en-US"/>
          </w:rPr>
          <w:t xml:space="preserve"> </w:t>
        </w:r>
        <w:r w:rsidR="00137CCA" w:rsidRPr="00137CCA">
          <w:rPr>
            <w:lang w:val="en-US"/>
          </w:rPr>
          <w:t>konsep</w:t>
        </w:r>
      </w:ins>
      <w:ins w:id="7100" w:author="arkat" w:date="2017-09-26T06:22:00Z">
        <w:r w:rsidR="00137CCA">
          <w:rPr>
            <w:lang w:val="en-US"/>
          </w:rPr>
          <w:t>tualisasi</w:t>
        </w:r>
      </w:ins>
      <w:ins w:id="7101" w:author="arkat" w:date="2017-09-26T06:20:00Z">
        <w:r w:rsidR="00137CCA" w:rsidRPr="00137CCA">
          <w:rPr>
            <w:lang w:val="en-US"/>
          </w:rPr>
          <w:t xml:space="preserve"> dan</w:t>
        </w:r>
      </w:ins>
      <w:ins w:id="7102" w:author="arkat" w:date="2017-10-04T21:18:00Z">
        <w:r w:rsidR="00EC12F3">
          <w:rPr>
            <w:lang w:val="en-US"/>
          </w:rPr>
          <w:t xml:space="preserve"> formalisasi atau</w:t>
        </w:r>
      </w:ins>
      <w:ins w:id="7103" w:author="arkat" w:date="2017-09-26T06:20:00Z">
        <w:r w:rsidR="00137CCA" w:rsidRPr="00137CCA">
          <w:rPr>
            <w:lang w:val="en-US"/>
          </w:rPr>
          <w:t xml:space="preserve"> konseptual</w:t>
        </w:r>
      </w:ins>
      <w:ins w:id="7104" w:author="arkat" w:date="2017-09-26T06:22:00Z">
        <w:r w:rsidR="00137CCA">
          <w:rPr>
            <w:lang w:val="en-US"/>
          </w:rPr>
          <w:t>isasi</w:t>
        </w:r>
      </w:ins>
      <w:ins w:id="7105" w:author="arkat" w:date="2017-09-26T06:20:00Z">
        <w:r w:rsidR="00137CCA">
          <w:rPr>
            <w:lang w:val="en-US"/>
          </w:rPr>
          <w:t xml:space="preserve"> dan penge</w:t>
        </w:r>
        <w:r w:rsidR="00137CCA" w:rsidRPr="00137CCA">
          <w:rPr>
            <w:lang w:val="en-US"/>
          </w:rPr>
          <w:t>mbangan</w:t>
        </w:r>
      </w:ins>
      <w:ins w:id="7106" w:author="arkat" w:date="2017-09-26T06:30:00Z">
        <w:r w:rsidR="00D4237D">
          <w:rPr>
            <w:lang w:val="en-US"/>
          </w:rPr>
          <w:t xml:space="preserve"> </w:t>
        </w:r>
        <w:r w:rsidR="00D4237D">
          <w:rPr>
            <w:lang w:val="en-US"/>
          </w:rPr>
          <w:fldChar w:fldCharType="begin" w:fldLock="1"/>
        </w:r>
      </w:ins>
      <w:r w:rsidR="001529D6">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"plainTextFormattedCitation" : "(Gregg et al., 2001)", "previouslyFormattedCitation" : "(Gregg &lt;i&gt;et al.&lt;/i&gt;, 2001)" }, "properties" : { "noteIndex" : 0 }, "schema" : "https://github.com/citation-style-language/schema/raw/master/csl-citation.json" }</w:instrText>
      </w:r>
      <w:r w:rsidR="00D4237D">
        <w:rPr>
          <w:lang w:val="en-US"/>
        </w:rPr>
        <w:fldChar w:fldCharType="separate"/>
      </w:r>
      <w:r w:rsidR="00D4237D" w:rsidRPr="00D4237D">
        <w:rPr>
          <w:noProof/>
          <w:lang w:val="en-US"/>
        </w:rPr>
        <w:t xml:space="preserve">(Gregg </w:t>
      </w:r>
      <w:r w:rsidR="00D4237D" w:rsidRPr="00D4237D">
        <w:rPr>
          <w:i/>
          <w:noProof/>
          <w:lang w:val="en-US"/>
        </w:rPr>
        <w:t>et al.</w:t>
      </w:r>
      <w:r w:rsidR="00D4237D" w:rsidRPr="00D4237D">
        <w:rPr>
          <w:noProof/>
          <w:lang w:val="en-US"/>
        </w:rPr>
        <w:t>, 2001)</w:t>
      </w:r>
      <w:ins w:id="7107" w:author="arkat" w:date="2017-09-26T06:30:00Z">
        <w:r w:rsidR="00D4237D">
          <w:rPr>
            <w:lang w:val="en-US"/>
          </w:rPr>
          <w:fldChar w:fldCharType="end"/>
        </w:r>
      </w:ins>
      <w:ins w:id="7108" w:author="arkat" w:date="2017-09-26T06:20:00Z">
        <w:r w:rsidR="00137CCA" w:rsidRPr="00137CCA">
          <w:rPr>
            <w:lang w:val="en-US"/>
          </w:rPr>
          <w:t>.</w:t>
        </w:r>
      </w:ins>
      <w:ins w:id="7109" w:author="arkat" w:date="2017-10-04T21:18:00Z">
        <w:r w:rsidR="00EC12F3">
          <w:rPr>
            <w:lang w:val="en-US"/>
          </w:rPr>
          <w:t xml:space="preserve"> Penelitian ini mengambil </w:t>
        </w:r>
        <w:r w:rsidR="005901A4">
          <w:rPr>
            <w:lang w:val="en-US"/>
          </w:rPr>
          <w:t xml:space="preserve">semuan </w:t>
        </w:r>
        <w:r w:rsidR="00EC12F3">
          <w:rPr>
            <w:lang w:val="en-US"/>
          </w:rPr>
          <w:t xml:space="preserve">aspek </w:t>
        </w:r>
      </w:ins>
      <w:ins w:id="7110" w:author="arkat" w:date="2017-10-04T21:20:00Z">
        <w:r w:rsidR="00EC12F3">
          <w:rPr>
            <w:i/>
            <w:lang w:val="en-US"/>
          </w:rPr>
          <w:t xml:space="preserve">framework </w:t>
        </w:r>
        <w:r w:rsidR="00EC12F3">
          <w:rPr>
            <w:lang w:val="en-US"/>
          </w:rPr>
          <w:t>SERM, yakni: konseptualisasi, formalisasi dan pengembangan.  Sehingga tahapan penelitian pada penelitian ini sebagaimana pada gambar 3</w:t>
        </w:r>
      </w:ins>
      <w:ins w:id="7111" w:author="arkat" w:date="2017-10-04T21:23:00Z">
        <w:r w:rsidR="00EC12F3">
          <w:rPr>
            <w:lang w:val="en-US"/>
          </w:rPr>
          <w:t>.1.</w:t>
        </w:r>
      </w:ins>
    </w:p>
    <w:p w14:paraId="2052A43A" w14:textId="191B5575" w:rsidR="00EC12F3" w:rsidRDefault="002E7949">
      <w:pPr>
        <w:pStyle w:val="BodyTextFirstIndent"/>
        <w:rPr>
          <w:ins w:id="7112" w:author="arkat" w:date="2017-10-04T21:24:00Z"/>
          <w:lang w:val="en-US"/>
        </w:rPr>
      </w:pPr>
      <w:r>
        <w:rPr>
          <w:noProof/>
          <w:lang w:val="en-US"/>
        </w:rPr>
        <mc:AlternateContent>
          <mc:Choice Requires="wpg">
            <w:drawing>
              <wp:anchor distT="0" distB="0" distL="114300" distR="114300" simplePos="0" relativeHeight="251791872" behindDoc="0" locked="0" layoutInCell="1" allowOverlap="1" wp14:anchorId="48AA2A04" wp14:editId="5672F9D0">
                <wp:simplePos x="0" y="0"/>
                <wp:positionH relativeFrom="column">
                  <wp:posOffset>-323557</wp:posOffset>
                </wp:positionH>
                <wp:positionV relativeFrom="paragraph">
                  <wp:posOffset>228063</wp:posOffset>
                </wp:positionV>
                <wp:extent cx="5530362" cy="2919046"/>
                <wp:effectExtent l="0" t="0" r="13335" b="15240"/>
                <wp:wrapNone/>
                <wp:docPr id="296" name="Group 296"/>
                <wp:cNvGraphicFramePr/>
                <a:graphic xmlns:a="http://schemas.openxmlformats.org/drawingml/2006/main">
                  <a:graphicData uri="http://schemas.microsoft.com/office/word/2010/wordprocessingGroup">
                    <wpg:wgp>
                      <wpg:cNvGrpSpPr/>
                      <wpg:grpSpPr>
                        <a:xfrm>
                          <a:off x="0" y="0"/>
                          <a:ext cx="5530362" cy="2919046"/>
                          <a:chOff x="0" y="0"/>
                          <a:chExt cx="5530362" cy="2919046"/>
                        </a:xfrm>
                      </wpg:grpSpPr>
                      <wpg:grpSp>
                        <wpg:cNvPr id="295" name="Group 295"/>
                        <wpg:cNvGrpSpPr/>
                        <wpg:grpSpPr>
                          <a:xfrm>
                            <a:off x="2031023" y="0"/>
                            <a:ext cx="1415561" cy="2162145"/>
                            <a:chOff x="0" y="0"/>
                            <a:chExt cx="1415561" cy="2162145"/>
                          </a:xfrm>
                        </wpg:grpSpPr>
                        <wps:wsp>
                          <wps:cNvPr id="122" name="Rectangle 122"/>
                          <wps:cNvSpPr/>
                          <wps:spPr>
                            <a:xfrm>
                              <a:off x="0" y="0"/>
                              <a:ext cx="1415037" cy="43239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1B25005E" w14:textId="7FFBAEBE" w:rsidR="00A42612" w:rsidRPr="00EC12F3" w:rsidRDefault="00A42612">
                                <w:pPr>
                                  <w:pStyle w:val="ListParagraph"/>
                                  <w:numPr>
                                    <w:ilvl w:val="0"/>
                                    <w:numId w:val="145"/>
                                  </w:numPr>
                                  <w:ind w:left="360"/>
                                  <w:jc w:val="left"/>
                                  <w:rPr>
                                    <w:lang w:val="en-US"/>
                                    <w:rPrChange w:id="7113" w:author="arkat" w:date="2017-10-04T21:24:00Z">
                                      <w:rPr/>
                                    </w:rPrChange>
                                  </w:rPr>
                                  <w:pPrChange w:id="7114" w:author="arkat" w:date="2017-10-04T21:32:00Z">
                                    <w:pPr/>
                                  </w:pPrChange>
                                </w:pPr>
                                <w:ins w:id="7115" w:author="arkat" w:date="2017-10-04T21:24:00Z">
                                  <w:r>
                                    <w:rPr>
                                      <w:lang w:val="en-US"/>
                                    </w:rPr>
                                    <w:t>Studi Literatur</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0" y="870438"/>
                              <a:ext cx="1415561" cy="43006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D8A1F03" w14:textId="1023690D" w:rsidR="00A42612" w:rsidRPr="00EC12F3" w:rsidRDefault="00A42612">
                                <w:pPr>
                                  <w:pStyle w:val="ListParagraph"/>
                                  <w:numPr>
                                    <w:ilvl w:val="0"/>
                                    <w:numId w:val="145"/>
                                  </w:numPr>
                                  <w:ind w:left="360"/>
                                  <w:jc w:val="left"/>
                                  <w:rPr>
                                    <w:lang w:val="en-US"/>
                                    <w:rPrChange w:id="7116" w:author="arkat" w:date="2017-10-04T21:24:00Z">
                                      <w:rPr/>
                                    </w:rPrChange>
                                  </w:rPr>
                                  <w:pPrChange w:id="7117" w:author="arkat" w:date="2017-10-04T21:32:00Z">
                                    <w:pPr/>
                                  </w:pPrChange>
                                </w:pPr>
                                <w:ins w:id="7118" w:author="arkat" w:date="2017-10-04T21:25:00Z">
                                  <w:r>
                                    <w:rPr>
                                      <w:lang w:val="en-US"/>
                                    </w:rPr>
                                    <w:t>Konseptualisasi Solusi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703385" y="439615"/>
                              <a:ext cx="0" cy="433047"/>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2" name="Straight Arrow Connector 182"/>
                          <wps:cNvCnPr/>
                          <wps:spPr>
                            <a:xfrm>
                              <a:off x="703385" y="1292469"/>
                              <a:ext cx="0" cy="433047"/>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24" name="Rectangle 124"/>
                          <wps:cNvSpPr/>
                          <wps:spPr>
                            <a:xfrm>
                              <a:off x="0" y="1732084"/>
                              <a:ext cx="1415561" cy="43006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981C68E" w14:textId="3D118E78" w:rsidR="00A42612" w:rsidRPr="00EC12F3" w:rsidRDefault="00A42612">
                                <w:pPr>
                                  <w:pStyle w:val="ListParagraph"/>
                                  <w:numPr>
                                    <w:ilvl w:val="0"/>
                                    <w:numId w:val="145"/>
                                  </w:numPr>
                                  <w:ind w:left="360"/>
                                  <w:jc w:val="left"/>
                                  <w:rPr>
                                    <w:lang w:val="en-US"/>
                                    <w:rPrChange w:id="7119" w:author="arkat" w:date="2017-10-04T21:24:00Z">
                                      <w:rPr/>
                                    </w:rPrChange>
                                  </w:rPr>
                                  <w:pPrChange w:id="7120" w:author="arkat" w:date="2017-10-04T21:33:00Z">
                                    <w:pPr/>
                                  </w:pPrChange>
                                </w:pPr>
                                <w:ins w:id="7121" w:author="arkat" w:date="2017-10-04T21:24:00Z">
                                  <w:r>
                                    <w:rPr>
                                      <w:lang w:val="en-US"/>
                                    </w:rPr>
                                    <w:t>Pengembangan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3" name="Group 223"/>
                        <wpg:cNvGrpSpPr/>
                        <wpg:grpSpPr>
                          <a:xfrm>
                            <a:off x="3763108" y="448407"/>
                            <a:ext cx="1767254" cy="1274445"/>
                            <a:chOff x="0" y="0"/>
                            <a:chExt cx="2286000" cy="1274884"/>
                          </a:xfrm>
                        </wpg:grpSpPr>
                        <wps:wsp>
                          <wps:cNvPr id="125" name="Rectangle 125"/>
                          <wps:cNvSpPr/>
                          <wps:spPr>
                            <a:xfrm>
                              <a:off x="123092" y="87923"/>
                              <a:ext cx="2057400" cy="45720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B8C47AC" w14:textId="774B1818" w:rsidR="00A42612" w:rsidRPr="00EC12F3" w:rsidRDefault="00A42612">
                                <w:pPr>
                                  <w:pStyle w:val="ListParagraph"/>
                                  <w:numPr>
                                    <w:ilvl w:val="1"/>
                                    <w:numId w:val="146"/>
                                  </w:numPr>
                                  <w:jc w:val="left"/>
                                  <w:rPr>
                                    <w:lang w:val="en-US"/>
                                    <w:rPrChange w:id="7122" w:author="arkat" w:date="2017-10-04T21:26:00Z">
                                      <w:rPr/>
                                    </w:rPrChange>
                                  </w:rPr>
                                  <w:pPrChange w:id="7123" w:author="arkat" w:date="2017-10-04T21:33:00Z">
                                    <w:pPr/>
                                  </w:pPrChange>
                                </w:pPr>
                                <w:ins w:id="7124" w:author="arkat" w:date="2017-10-04T21:33:00Z">
                                  <w:r>
                                    <w:rPr>
                                      <w:lang w:val="en-US"/>
                                    </w:rPr>
                                    <w:t xml:space="preserve">Perumusan </w:t>
                                  </w:r>
                                </w:ins>
                                <w:ins w:id="7125" w:author="arkat" w:date="2017-10-04T21:25:00Z">
                                  <w:r w:rsidRPr="009F2FD2">
                                    <w:rPr>
                                      <w:lang w:val="en-US"/>
                                    </w:rPr>
                                    <w:t>Aturan Tran</w:t>
                                  </w:r>
                                  <w:r>
                                    <w:rPr>
                                      <w:lang w:val="en-US"/>
                                    </w:rPr>
                                    <w:t>sformasi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0"/>
                              <a:ext cx="2286000" cy="1274884"/>
                            </a:xfrm>
                            <a:prstGeom prst="rect">
                              <a:avLst/>
                            </a:prstGeom>
                            <a:noFill/>
                            <a:ln w="12700">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14300" y="720969"/>
                              <a:ext cx="2057400" cy="45720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6EAE93E" w14:textId="1632B958" w:rsidR="00A42612" w:rsidRPr="00EC12F3" w:rsidRDefault="00A42612">
                                <w:pPr>
                                  <w:pStyle w:val="ListParagraph"/>
                                  <w:numPr>
                                    <w:ilvl w:val="1"/>
                                    <w:numId w:val="146"/>
                                  </w:numPr>
                                  <w:rPr>
                                    <w:lang w:val="en-US"/>
                                    <w:rPrChange w:id="7126" w:author="arkat" w:date="2017-10-04T21:26:00Z">
                                      <w:rPr/>
                                    </w:rPrChange>
                                  </w:rPr>
                                  <w:pPrChange w:id="7127" w:author="arkat" w:date="2017-10-04T21:26:00Z">
                                    <w:pPr/>
                                  </w:pPrChange>
                                </w:pPr>
                                <w:ins w:id="7128" w:author="arkat" w:date="2017-10-04T21:25:00Z">
                                  <w:r>
                                    <w:rPr>
                                      <w:lang w:val="en-US"/>
                                    </w:rPr>
                                    <w:t>Formalisasi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Straight Arrow Connector 222"/>
                          <wps:cNvCnPr/>
                          <wps:spPr>
                            <a:xfrm>
                              <a:off x="1151792" y="545123"/>
                              <a:ext cx="0" cy="18288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g:grpSp>
                        <wpg:cNvPr id="291" name="Group 291"/>
                        <wpg:cNvGrpSpPr/>
                        <wpg:grpSpPr>
                          <a:xfrm>
                            <a:off x="0" y="984738"/>
                            <a:ext cx="1714500" cy="1934308"/>
                            <a:chOff x="0" y="0"/>
                            <a:chExt cx="2285707" cy="1670539"/>
                          </a:xfrm>
                        </wpg:grpSpPr>
                        <wps:wsp>
                          <wps:cNvPr id="128" name="Rectangle 128"/>
                          <wps:cNvSpPr/>
                          <wps:spPr>
                            <a:xfrm>
                              <a:off x="105507" y="61546"/>
                              <a:ext cx="2057400" cy="38671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1EBB248F" w14:textId="4A11FF66" w:rsidR="00A42612" w:rsidRPr="0031163B" w:rsidRDefault="00A42612">
                                <w:pPr>
                                  <w:pStyle w:val="ListParagraph"/>
                                  <w:numPr>
                                    <w:ilvl w:val="1"/>
                                    <w:numId w:val="147"/>
                                  </w:numPr>
                                  <w:jc w:val="left"/>
                                  <w:rPr>
                                    <w:lang w:val="en-US"/>
                                    <w:rPrChange w:id="7129" w:author="arkat" w:date="2017-10-04T21:27:00Z">
                                      <w:rPr/>
                                    </w:rPrChange>
                                  </w:rPr>
                                  <w:pPrChange w:id="7130" w:author="arkat" w:date="2017-10-04T21:47:00Z">
                                    <w:pPr/>
                                  </w:pPrChange>
                                </w:pPr>
                                <w:ins w:id="7131" w:author="arkat" w:date="2017-10-04T21:27:00Z">
                                  <w:r>
                                    <w:rPr>
                                      <w:lang w:val="en-US"/>
                                    </w:rPr>
                                    <w:t>Analisis dan Perancangan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114300" y="633046"/>
                              <a:ext cx="2057400" cy="38671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7E6D564" w14:textId="4A5F75B5" w:rsidR="00A42612" w:rsidRPr="0031163B" w:rsidRDefault="00A42612">
                                <w:pPr>
                                  <w:pStyle w:val="ListParagraph"/>
                                  <w:numPr>
                                    <w:ilvl w:val="1"/>
                                    <w:numId w:val="148"/>
                                  </w:numPr>
                                  <w:rPr>
                                    <w:lang w:val="en-US"/>
                                    <w:rPrChange w:id="7132" w:author="arkat" w:date="2017-10-04T21:28:00Z">
                                      <w:rPr/>
                                    </w:rPrChange>
                                  </w:rPr>
                                  <w:pPrChange w:id="7133" w:author="arkat" w:date="2017-10-04T21:28:00Z">
                                    <w:pPr/>
                                  </w:pPrChange>
                                </w:pPr>
                                <w:ins w:id="7134" w:author="arkat" w:date="2017-10-04T21:28:00Z">
                                  <w:r w:rsidRPr="009F2FD2">
                                    <w:rPr>
                                      <w:lang w:val="en-US"/>
                                    </w:rPr>
                                    <w:t>Implementasi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114300" y="1204546"/>
                              <a:ext cx="2057400" cy="38671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42A3CC1" w14:textId="7B53B37A" w:rsidR="00A42612" w:rsidRPr="0031163B" w:rsidRDefault="00A42612" w:rsidP="009F2FD2">
                                <w:pPr>
                                  <w:rPr>
                                    <w:lang w:val="en-US"/>
                                    <w:rPrChange w:id="7135" w:author="arkat" w:date="2017-10-04T21:28:00Z">
                                      <w:rPr/>
                                    </w:rPrChange>
                                  </w:rPr>
                                </w:pPr>
                                <w:ins w:id="7136" w:author="arkat" w:date="2017-10-04T21:28:00Z">
                                  <w:r>
                                    <w:rPr>
                                      <w:lang w:val="en-US"/>
                                    </w:rPr>
                                    <w:t>3.2 Pengujian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1125415" y="448408"/>
                              <a:ext cx="0" cy="18224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89" name="Straight Arrow Connector 289"/>
                          <wps:cNvCnPr/>
                          <wps:spPr>
                            <a:xfrm>
                              <a:off x="1134207" y="1028700"/>
                              <a:ext cx="0" cy="18224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90" name="Rectangle 290"/>
                          <wps:cNvSpPr/>
                          <wps:spPr>
                            <a:xfrm>
                              <a:off x="0" y="0"/>
                              <a:ext cx="2285707" cy="1670539"/>
                            </a:xfrm>
                            <a:prstGeom prst="rect">
                              <a:avLst/>
                            </a:prstGeom>
                            <a:noFill/>
                            <a:ln w="12700">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3" name="Straight Arrow Connector 293"/>
                        <wps:cNvCnPr/>
                        <wps:spPr>
                          <a:xfrm>
                            <a:off x="3446585" y="1081454"/>
                            <a:ext cx="289560" cy="0"/>
                          </a:xfrm>
                          <a:prstGeom prst="straightConnector1">
                            <a:avLst/>
                          </a:prstGeom>
                          <a:ln w="12700">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wps:wsp>
                        <wps:cNvPr id="294" name="Straight Arrow Connector 294"/>
                        <wps:cNvCnPr/>
                        <wps:spPr>
                          <a:xfrm flipH="1">
                            <a:off x="1740877" y="1943100"/>
                            <a:ext cx="290146" cy="0"/>
                          </a:xfrm>
                          <a:prstGeom prst="straightConnector1">
                            <a:avLst/>
                          </a:prstGeom>
                          <a:ln w="12700">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48AA2A04" id="Group 296" o:spid="_x0000_s1026" style="position:absolute;left:0;text-align:left;margin-left:-25.5pt;margin-top:17.95pt;width:435.45pt;height:229.85pt;z-index:251791872" coordsize="55303,2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">
                <v:group id="Group 295" o:spid="_x0000_s1027" style="position:absolute;left:20310;width:14155;height:21621" coordsize="14155,216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rect id="Rectangle 122" o:spid="_x0000_s1028" style="position:absolute;width:14150;height:43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6zsMA&#10;AADcAAAADwAAAGRycy9kb3ducmV2LnhtbERPyWrDMBC9B/oPYgq9JXJ9yOJENqEkUGhpiNtDjoM1&#10;tU2tkZFU2/n7KlDIbR5vnV0xmU4M5HxrWcHzIgFBXFndcq3g6/M4X4PwAVljZ5kUXMlDkT/Mdphp&#10;O/KZhjLUIoawz1BBE0KfSemrhgz6he2JI/dtncEQoauldjjGcNPJNEmW0mDLsaHBnl4aqn7KX6PA&#10;ntprt3ebj+GdVpe3U0jGaXlQ6ulx2m9BBJrCXfzvftVxfprC7Zl4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w6zsMAAADcAAAADwAAAAAAAAAAAAAAAACYAgAAZHJzL2Rv&#10;d25yZXYueG1sUEsFBgAAAAAEAAQA9QAAAIgDAAAAAA==&#10;" fillcolor="white [3201]" strokecolor="black [3200]" strokeweight="1pt">
                    <v:textbox>
                      <w:txbxContent>
                        <w:p w14:paraId="1B25005E" w14:textId="7FFBAEBE" w:rsidR="00A42612" w:rsidRPr="00EC12F3" w:rsidRDefault="00A42612">
                          <w:pPr>
                            <w:pStyle w:val="ListParagraph"/>
                            <w:numPr>
                              <w:ilvl w:val="0"/>
                              <w:numId w:val="145"/>
                            </w:numPr>
                            <w:ind w:left="360"/>
                            <w:jc w:val="left"/>
                            <w:rPr>
                              <w:lang w:val="en-US"/>
                              <w:rPrChange w:id="7289" w:author="arkat" w:date="2017-10-04T21:24:00Z">
                                <w:rPr/>
                              </w:rPrChange>
                            </w:rPr>
                            <w:pPrChange w:id="7290" w:author="arkat" w:date="2017-10-04T21:32:00Z">
                              <w:pPr/>
                            </w:pPrChange>
                          </w:pPr>
                          <w:ins w:id="7291" w:author="arkat" w:date="2017-10-04T21:24:00Z">
                            <w:r>
                              <w:rPr>
                                <w:lang w:val="en-US"/>
                              </w:rPr>
                              <w:t>Studi Literatur</w:t>
                            </w:r>
                          </w:ins>
                        </w:p>
                      </w:txbxContent>
                    </v:textbox>
                  </v:rect>
                  <v:rect id="Rectangle 123" o:spid="_x0000_s1029" style="position:absolute;top:8704;width:14155;height:43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CfVcMA&#10;AADcAAAADwAAAGRycy9kb3ducmV2LnhtbERPS2vCQBC+F/oflin0Vje1YD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CfVcMAAADcAAAADwAAAAAAAAAAAAAAAACYAgAAZHJzL2Rv&#10;d25yZXYueG1sUEsFBgAAAAAEAAQA9QAAAIgDAAAAAA==&#10;" fillcolor="white [3201]" strokecolor="black [3200]" strokeweight="1pt">
                    <v:textbox>
                      <w:txbxContent>
                        <w:p w14:paraId="3D8A1F03" w14:textId="1023690D" w:rsidR="00A42612" w:rsidRPr="00EC12F3" w:rsidRDefault="00A42612">
                          <w:pPr>
                            <w:pStyle w:val="ListParagraph"/>
                            <w:numPr>
                              <w:ilvl w:val="0"/>
                              <w:numId w:val="145"/>
                            </w:numPr>
                            <w:ind w:left="360"/>
                            <w:jc w:val="left"/>
                            <w:rPr>
                              <w:lang w:val="en-US"/>
                              <w:rPrChange w:id="7292" w:author="arkat" w:date="2017-10-04T21:24:00Z">
                                <w:rPr/>
                              </w:rPrChange>
                            </w:rPr>
                            <w:pPrChange w:id="7293" w:author="arkat" w:date="2017-10-04T21:32:00Z">
                              <w:pPr/>
                            </w:pPrChange>
                          </w:pPr>
                          <w:ins w:id="7294" w:author="arkat" w:date="2017-10-04T21:25:00Z">
                            <w:r>
                              <w:rPr>
                                <w:lang w:val="en-US"/>
                              </w:rPr>
                              <w:t>Konseptualisasi Solusi</w:t>
                            </w:r>
                          </w:ins>
                        </w:p>
                      </w:txbxContent>
                    </v:textbox>
                  </v:rect>
                  <v:shape id="Straight Arrow Connector 133" o:spid="_x0000_s1030" type="#_x0000_t32" style="position:absolute;left:7033;top:4396;width:0;height:4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5IIsQAAADcAAAADwAAAGRycy9kb3ducmV2LnhtbERPS2sCMRC+F/wPYYTealaFUrZG8UGh&#10;9FTXltLbsJlutm4maxJ3139vhEJv8/E9Z7EabCM68qF2rGA6yUAQl07XXCn4OLw8PIEIEVlj45gU&#10;XCjAajm6W2CuXc976opYiRTCIUcFJsY2lzKUhiyGiWuJE/fjvMWYoK+k9tincNvIWZY9Sos1pwaD&#10;LW0NlcfibBU03Vt/+jz/nszuvTsU269vs/GtUvfjYf0MItIQ/8V/7led5s/ncHsmXS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nkgixAAAANwAAAAPAAAAAAAAAAAA&#10;AAAAAKECAABkcnMvZG93bnJldi54bWxQSwUGAAAAAAQABAD5AAAAkgMAAAAA&#10;" strokecolor="black [3213]">
                    <v:stroke endarrow="block"/>
                  </v:shape>
                  <v:shape id="Straight Arrow Connector 182" o:spid="_x0000_s1031" type="#_x0000_t32" style="position:absolute;left:7033;top:12924;width:0;height:4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0kXsMAAADcAAAADwAAAGRycy9kb3ducmV2LnhtbERPTWsCMRC9F/wPYYTeNKsHkdUoVSkU&#10;T+3aIr0Nm+lm62ayJnF3+++bgtDbPN7nrLeDbURHPtSOFcymGQji0umaKwXvp+fJEkSIyBobx6Tg&#10;hwJsN6OHNeba9fxGXRErkUI45KjAxNjmUobSkMUwdS1x4r6ctxgT9JXUHvsUbhs5z7KFtFhzajDY&#10;0t5QeSluVkHTHfvrx+37ag6v3anYnz/NzrdKPY6HpxWISEP8F9/dLzrNX87h75l0gd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tJF7DAAAA3AAAAA8AAAAAAAAAAAAA&#10;AAAAoQIAAGRycy9kb3ducmV2LnhtbFBLBQYAAAAABAAEAPkAAACRAwAAAAA=&#10;" strokecolor="black [3213]">
                    <v:stroke endarrow="block"/>
                  </v:shape>
                  <v:rect id="Rectangle 124" o:spid="_x0000_s1032" style="position:absolute;top:17320;width:14155;height:43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HIcMA&#10;AADcAAAADwAAAGRycy9kb3ducmV2LnhtbERPS2vCQBC+F/oflin0VjeVY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kHIcMAAADcAAAADwAAAAAAAAAAAAAAAACYAgAAZHJzL2Rv&#10;d25yZXYueG1sUEsFBgAAAAAEAAQA9QAAAIgDAAAAAA==&#10;" fillcolor="white [3201]" strokecolor="black [3200]" strokeweight="1pt">
                    <v:textbox>
                      <w:txbxContent>
                        <w:p w14:paraId="3981C68E" w14:textId="3D118E78" w:rsidR="00A42612" w:rsidRPr="00EC12F3" w:rsidRDefault="00A42612">
                          <w:pPr>
                            <w:pStyle w:val="ListParagraph"/>
                            <w:numPr>
                              <w:ilvl w:val="0"/>
                              <w:numId w:val="145"/>
                            </w:numPr>
                            <w:ind w:left="360"/>
                            <w:jc w:val="left"/>
                            <w:rPr>
                              <w:lang w:val="en-US"/>
                              <w:rPrChange w:id="7295" w:author="arkat" w:date="2017-10-04T21:24:00Z">
                                <w:rPr/>
                              </w:rPrChange>
                            </w:rPr>
                            <w:pPrChange w:id="7296" w:author="arkat" w:date="2017-10-04T21:33:00Z">
                              <w:pPr/>
                            </w:pPrChange>
                          </w:pPr>
                          <w:ins w:id="7297" w:author="arkat" w:date="2017-10-04T21:24:00Z">
                            <w:r>
                              <w:rPr>
                                <w:lang w:val="en-US"/>
                              </w:rPr>
                              <w:t>Pengembangan</w:t>
                            </w:r>
                          </w:ins>
                        </w:p>
                      </w:txbxContent>
                    </v:textbox>
                  </v:rect>
                </v:group>
                <v:group id="Group 223" o:spid="_x0000_s1033" style="position:absolute;left:37631;top:4484;width:17672;height:12744" coordsize="22860,127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rect id="Rectangle 125" o:spid="_x0000_s1034" style="position:absolute;left:1230;top:879;width:2057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WiusMA&#10;AADcAAAADwAAAGRycy9kb3ducmV2LnhtbERPS2vCQBC+F/oflin0VjcVa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WiusMAAADcAAAADwAAAAAAAAAAAAAAAACYAgAAZHJzL2Rv&#10;d25yZXYueG1sUEsFBgAAAAAEAAQA9QAAAIgDAAAAAA==&#10;" fillcolor="white [3201]" strokecolor="black [3200]" strokeweight="1pt">
                    <v:textbox>
                      <w:txbxContent>
                        <w:p w14:paraId="0B8C47AC" w14:textId="774B1818" w:rsidR="00A42612" w:rsidRPr="00EC12F3" w:rsidRDefault="00A42612">
                          <w:pPr>
                            <w:pStyle w:val="ListParagraph"/>
                            <w:numPr>
                              <w:ilvl w:val="1"/>
                              <w:numId w:val="146"/>
                            </w:numPr>
                            <w:jc w:val="left"/>
                            <w:rPr>
                              <w:lang w:val="en-US"/>
                              <w:rPrChange w:id="7298" w:author="arkat" w:date="2017-10-04T21:26:00Z">
                                <w:rPr/>
                              </w:rPrChange>
                            </w:rPr>
                            <w:pPrChange w:id="7299" w:author="arkat" w:date="2017-10-04T21:33:00Z">
                              <w:pPr/>
                            </w:pPrChange>
                          </w:pPr>
                          <w:ins w:id="7300" w:author="arkat" w:date="2017-10-04T21:33:00Z">
                            <w:r>
                              <w:rPr>
                                <w:lang w:val="en-US"/>
                              </w:rPr>
                              <w:t xml:space="preserve">Perumusan </w:t>
                            </w:r>
                          </w:ins>
                          <w:ins w:id="7301" w:author="arkat" w:date="2017-10-04T21:25:00Z">
                            <w:r w:rsidRPr="009F2FD2">
                              <w:rPr>
                                <w:lang w:val="en-US"/>
                              </w:rPr>
                              <w:t>Aturan Tran</w:t>
                            </w:r>
                            <w:r>
                              <w:rPr>
                                <w:lang w:val="en-US"/>
                              </w:rPr>
                              <w:t>sformasi</w:t>
                            </w:r>
                          </w:ins>
                        </w:p>
                      </w:txbxContent>
                    </v:textbox>
                  </v:rect>
                  <v:rect id="Rectangle 210" o:spid="_x0000_s1035" style="position:absolute;width:22860;height:127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iGl8IA&#10;AADcAAAADwAAAGRycy9kb3ducmV2LnhtbERPTWvCQBC9F/wPywi91Y0iUlJXEUERFKQq0uMkOybB&#10;7GzIjpr6691DocfH+57OO1erO7Wh8mxgOEhAEefeVlwYOB1XH5+ggiBbrD2TgV8KMJ/13qaYWv/g&#10;b7ofpFAxhEOKBkqRJtU65CU5DAPfEEfu4luHEmFbaNviI4a7Wo+SZKIdVhwbSmxoWVJ+PdycgVXI&#10;1vvsvM2uS2l88nPbPWW8M+a93y2+QAl18i/+c2+sgdEwzo9n4hH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mIaXwgAAANwAAAAPAAAAAAAAAAAAAAAAAJgCAABkcnMvZG93&#10;bnJldi54bWxQSwUGAAAAAAQABAD1AAAAhwMAAAAA&#10;" filled="f" strokecolor="black [3200]" strokeweight="1pt">
                    <v:stroke dashstyle="dash"/>
                  </v:rect>
                  <v:rect id="Rectangle 126" o:spid="_x0000_s1036" style="position:absolute;left:1143;top:7209;width:2057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8zcMA&#10;AADcAAAADwAAAGRycy9kb3ducmV2LnhtbERPTWvCQBC9C/0PyxR60009RI1ughSFQkvFtAePQ3aa&#10;hGZnw+42if++KxS8zeN9zq6YTCcGcr61rOB5kYAgrqxuuVbw9Xmcr0H4gKyxs0wKruShyB9mO8y0&#10;HflMQxlqEUPYZ6igCaHPpPRVQwb9wvbEkfu2zmCI0NVSOxxjuOnkMklSabDl2NBgTy8NVT/lr1Fg&#10;T+2127vNx/BOq8vbKSTjlB6Uenqc9lsQgaZwF/+7X3Wcv0zh9ky8QO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c8zcMAAADcAAAADwAAAAAAAAAAAAAAAACYAgAAZHJzL2Rv&#10;d25yZXYueG1sUEsFBgAAAAAEAAQA9QAAAIgDAAAAAA==&#10;" fillcolor="white [3201]" strokecolor="black [3200]" strokeweight="1pt">
                    <v:textbox>
                      <w:txbxContent>
                        <w:p w14:paraId="36EAE93E" w14:textId="1632B958" w:rsidR="00A42612" w:rsidRPr="00EC12F3" w:rsidRDefault="00A42612">
                          <w:pPr>
                            <w:pStyle w:val="ListParagraph"/>
                            <w:numPr>
                              <w:ilvl w:val="1"/>
                              <w:numId w:val="146"/>
                            </w:numPr>
                            <w:rPr>
                              <w:lang w:val="en-US"/>
                              <w:rPrChange w:id="7302" w:author="arkat" w:date="2017-10-04T21:26:00Z">
                                <w:rPr/>
                              </w:rPrChange>
                            </w:rPr>
                            <w:pPrChange w:id="7303" w:author="arkat" w:date="2017-10-04T21:26:00Z">
                              <w:pPr/>
                            </w:pPrChange>
                          </w:pPr>
                          <w:ins w:id="7304" w:author="arkat" w:date="2017-10-04T21:25:00Z">
                            <w:r>
                              <w:rPr>
                                <w:lang w:val="en-US"/>
                              </w:rPr>
                              <w:t>Formalisasi</w:t>
                            </w:r>
                          </w:ins>
                        </w:p>
                      </w:txbxContent>
                    </v:textbox>
                  </v:rect>
                  <v:shape id="Straight Arrow Connector 222" o:spid="_x0000_s1037" type="#_x0000_t32" style="position:absolute;left:11517;top:5451;width:0;height:18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4aGMUAAADcAAAADwAAAGRycy9kb3ducmV2LnhtbESPQUvEMBSE74L/ITzBm03tQZa62bJW&#10;BPHkdlfE26N521Sbl26Sbeu/N4LgcZiZb5h1tdhBTORD71jBbZaDIG6d7rlTcNg/3axAhIiscXBM&#10;Cr4pQLW5vFhjqd3MO5qa2IkE4VCiAhPjWEoZWkMWQ+ZG4uQdnbcYk/Sd1B7nBLeDLPL8TlrsOS0Y&#10;HKk21H41Z6tgmF7m09v582QeX6d9U79/mAc/KnV9tWzvQURa4n/4r/2sFRRFAb9n0hG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i4aGMUAAADcAAAADwAAAAAAAAAA&#10;AAAAAAChAgAAZHJzL2Rvd25yZXYueG1sUEsFBgAAAAAEAAQA+QAAAJMDAAAAAA==&#10;" strokecolor="black [3213]">
                    <v:stroke endarrow="block"/>
                  </v:shape>
                </v:group>
                <v:group id="Group 291" o:spid="_x0000_s1038" style="position:absolute;top:9847;width:17145;height:19343" coordsize="22857,167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rect id="Rectangle 128" o:spid="_x0000_s1039" style="position:absolute;left:1055;top:615;width:20574;height:38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QNJMUA&#10;AADcAAAADwAAAGRycy9kb3ducmV2LnhtbESPT2vCQBDF70K/wzKF3nRTD1ajq4hYKLRU/HPwOGTH&#10;JDQ7G3a3Sfz2nUPB2wzvzXu/WW0G16iOQqw9G3idZKCIC29rLg1czu/jOaiYkC02nsnAnSJs1k+j&#10;FebW93yk7pRKJSEcczRQpdTmWseiIodx4lti0W4+OEyyhlLbgL2Eu0ZPs2ymHdYsDRW2tKuo+Dn9&#10;OgP+UN+bbVh8d1/0dv08pKwfZntjXp6H7RJUoiE9zP/XH1bwp0Ir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A0kxQAAANwAAAAPAAAAAAAAAAAAAAAAAJgCAABkcnMv&#10;ZG93bnJldi54bWxQSwUGAAAAAAQABAD1AAAAigMAAAAA&#10;" fillcolor="white [3201]" strokecolor="black [3200]" strokeweight="1pt">
                    <v:textbox>
                      <w:txbxContent>
                        <w:p w14:paraId="1EBB248F" w14:textId="4A11FF66" w:rsidR="00A42612" w:rsidRPr="0031163B" w:rsidRDefault="00A42612">
                          <w:pPr>
                            <w:pStyle w:val="ListParagraph"/>
                            <w:numPr>
                              <w:ilvl w:val="1"/>
                              <w:numId w:val="147"/>
                            </w:numPr>
                            <w:jc w:val="left"/>
                            <w:rPr>
                              <w:lang w:val="en-US"/>
                              <w:rPrChange w:id="7305" w:author="arkat" w:date="2017-10-04T21:27:00Z">
                                <w:rPr/>
                              </w:rPrChange>
                            </w:rPr>
                            <w:pPrChange w:id="7306" w:author="arkat" w:date="2017-10-04T21:47:00Z">
                              <w:pPr/>
                            </w:pPrChange>
                          </w:pPr>
                          <w:ins w:id="7307" w:author="arkat" w:date="2017-10-04T21:27:00Z">
                            <w:r>
                              <w:rPr>
                                <w:lang w:val="en-US"/>
                              </w:rPr>
                              <w:t>Analisis dan Perancangan</w:t>
                            </w:r>
                          </w:ins>
                        </w:p>
                      </w:txbxContent>
                    </v:textbox>
                  </v:rect>
                  <v:rect id="Rectangle 129" o:spid="_x0000_s1040" style="position:absolute;left:1143;top:6330;width:20574;height:38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iov8MA&#10;AADcAAAADwAAAGRycy9kb3ducmV2LnhtbERPTWvCQBC9F/wPywi9NRs92CZmFZEWCi0VowePQ3ZM&#10;gtnZsLtN4r/vFgq9zeN9TrGdTCcGcr61rGCRpCCIK6tbrhWcT29PLyB8QNbYWSYFd/Kw3cweCsy1&#10;HflIQxlqEUPY56igCaHPpfRVQwZ9YnviyF2tMxgidLXUDscYbjq5TNOVNNhybGiwp31D1a38Ngrs&#10;ob13O5d9DZ/0fPk4hHScVq9KPc6n3RpEoCn8i//c7zrOX2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iov8MAAADcAAAADwAAAAAAAAAAAAAAAACYAgAAZHJzL2Rv&#10;d25yZXYueG1sUEsFBgAAAAAEAAQA9QAAAIgDAAAAAA==&#10;" fillcolor="white [3201]" strokecolor="black [3200]" strokeweight="1pt">
                    <v:textbox>
                      <w:txbxContent>
                        <w:p w14:paraId="57E6D564" w14:textId="4A5F75B5" w:rsidR="00A42612" w:rsidRPr="0031163B" w:rsidRDefault="00A42612">
                          <w:pPr>
                            <w:pStyle w:val="ListParagraph"/>
                            <w:numPr>
                              <w:ilvl w:val="1"/>
                              <w:numId w:val="148"/>
                            </w:numPr>
                            <w:rPr>
                              <w:lang w:val="en-US"/>
                              <w:rPrChange w:id="7308" w:author="arkat" w:date="2017-10-04T21:28:00Z">
                                <w:rPr/>
                              </w:rPrChange>
                            </w:rPr>
                            <w:pPrChange w:id="7309" w:author="arkat" w:date="2017-10-04T21:28:00Z">
                              <w:pPr/>
                            </w:pPrChange>
                          </w:pPr>
                          <w:ins w:id="7310" w:author="arkat" w:date="2017-10-04T21:28:00Z">
                            <w:r w:rsidRPr="009F2FD2">
                              <w:rPr>
                                <w:lang w:val="en-US"/>
                              </w:rPr>
                              <w:t>Implementasi</w:t>
                            </w:r>
                          </w:ins>
                        </w:p>
                      </w:txbxContent>
                    </v:textbox>
                  </v:rect>
                  <v:rect id="Rectangle 130" o:spid="_x0000_s1041" style="position:absolute;left:1143;top:12045;width:20574;height:38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uX/8YA&#10;AADcAAAADwAAAGRycy9kb3ducmV2LnhtbESPT2vCQBDF7wW/wzIFb3XTClajq4i0UGip+OfgcchO&#10;k9DsbNjdJvHbdw6Ctxnem/d+s9oMrlEdhVh7NvA8yUARF97WXBo4n96f5qBiQrbYeCYDV4qwWY8e&#10;Vphb3/OBumMqlYRwzNFAlVKbax2LihzGiW+JRfvxwWGSNZTaBuwl3DX6Jctm2mHN0lBhS7uKit/j&#10;nzPg9/W12YbFd/dFr5fPfcr6YfZmzPhx2C5BJRrS3Xy7/rCCPxV8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uX/8YAAADcAAAADwAAAAAAAAAAAAAAAACYAgAAZHJz&#10;L2Rvd25yZXYueG1sUEsFBgAAAAAEAAQA9QAAAIsDAAAAAA==&#10;" fillcolor="white [3201]" strokecolor="black [3200]" strokeweight="1pt">
                    <v:textbox>
                      <w:txbxContent>
                        <w:p w14:paraId="542A3CC1" w14:textId="7B53B37A" w:rsidR="00A42612" w:rsidRPr="0031163B" w:rsidRDefault="00A42612" w:rsidP="009F2FD2">
                          <w:pPr>
                            <w:rPr>
                              <w:lang w:val="en-US"/>
                              <w:rPrChange w:id="7311" w:author="arkat" w:date="2017-10-04T21:28:00Z">
                                <w:rPr/>
                              </w:rPrChange>
                            </w:rPr>
                          </w:pPr>
                          <w:ins w:id="7312" w:author="arkat" w:date="2017-10-04T21:28:00Z">
                            <w:r>
                              <w:rPr>
                                <w:lang w:val="en-US"/>
                              </w:rPr>
                              <w:t>3.2 Pengujian</w:t>
                            </w:r>
                          </w:ins>
                        </w:p>
                      </w:txbxContent>
                    </v:textbox>
                  </v:rect>
                  <v:shape id="Straight Arrow Connector 288" o:spid="_x0000_s1042" type="#_x0000_t32" style="position:absolute;left:11254;top:4484;width:0;height:1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ByyMIAAADcAAAADwAAAGRycy9kb3ducmV2LnhtbERPz2vCMBS+D/wfwhO8zVQPItUoUxHG&#10;TltVxm6P5q2pNi81iW333y+HwY4f3+/1drCN6MiH2rGC2TQDQVw6XXOl4Hw6Pi9BhIissXFMCn4o&#10;wHYzelpjrl3PH9QVsRIphEOOCkyMbS5lKA1ZDFPXEifu23mLMUFfSe2xT+G2kfMsW0iLNacGgy3t&#10;DZW34mEVNN1bf788rndzeO9Oxf7zy+x8q9RkPLysQEQa4r/4z/2qFcyXaW06k46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aByyMIAAADcAAAADwAAAAAAAAAAAAAA&#10;AAChAgAAZHJzL2Rvd25yZXYueG1sUEsFBgAAAAAEAAQA+QAAAJADAAAAAA==&#10;" strokecolor="black [3213]">
                    <v:stroke endarrow="block"/>
                  </v:shape>
                  <v:shape id="Straight Arrow Connector 289" o:spid="_x0000_s1043" type="#_x0000_t32" style="position:absolute;left:11342;top:10287;width:0;height:1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XU8UAAADcAAAADwAAAGRycy9kb3ducmV2LnhtbESPQUvDQBSE74L/YXmCN7OxB6mx26AR&#10;QTxpqkhvj+xrNpp9m+5uk/TfdwWhx2FmvmFW5Wx7MZIPnWMFt1kOgrhxuuNWwefm5WYJIkRkjb1j&#10;UnCkAOX68mKFhXYTf9BYx1YkCIcCFZgYh0LK0BiyGDI3ECdv57zFmKRvpfY4Jbjt5SLP76TFjtOC&#10;wYEqQ81vfbAK+vFt2n8dfvbm+X3c1NX31jz5Qanrq/nxAUSkOZ7D/+1XrWCxvIe/M+kIyPU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XU8UAAADcAAAADwAAAAAAAAAA&#10;AAAAAAChAgAAZHJzL2Rvd25yZXYueG1sUEsFBgAAAAAEAAQA+QAAAJMDAAAAAA==&#10;" strokecolor="black [3213]">
                    <v:stroke endarrow="block"/>
                  </v:shape>
                  <v:rect id="Rectangle 290" o:spid="_x0000_s1044" style="position:absolute;width:22857;height:16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uFzcIA&#10;AADcAAAADwAAAGRycy9kb3ducmV2LnhtbERPTWvCQBC9F/oflhF6qxtFikZXKYJFqCBqKR4n2WkS&#10;zM6G7Kipv949CB4f73u26FytLtSGyrOBQT8BRZx7W3Fh4Oeweh+DCoJssfZMBv4pwGL++jLD1Por&#10;7+iyl0LFEA4pGihFmlTrkJfkMPR9Qxy5P986lAjbQtsWrzHc1XqYJB/aYcWxocSGliXlp/3ZGViF&#10;7Gub/X5np6U0PjmeNzcZbYx563WfU1BCnTzFD/faGhhO4vx4Jh4BP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S4XNwgAAANwAAAAPAAAAAAAAAAAAAAAAAJgCAABkcnMvZG93&#10;bnJldi54bWxQSwUGAAAAAAQABAD1AAAAhwMAAAAA&#10;" filled="f" strokecolor="black [3200]" strokeweight="1pt">
                    <v:stroke dashstyle="dash"/>
                  </v:rect>
                </v:group>
                <v:shape id="Straight Arrow Connector 293" o:spid="_x0000_s1045" type="#_x0000_t32" style="position:absolute;left:34465;top:10814;width:28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aNxMYAAADcAAAADwAAAGRycy9kb3ducmV2LnhtbESPS2vDMBCE74X+B7GF3hq5cZqHGyWU&#10;FtNAcnEe98Xa2KbWyliq7eTXV4FCjsPMfMMs14OpRUetqywreB1FIIhzqysuFBwP6cschPPIGmvL&#10;pOBCDtarx4clJtr2nFG394UIEHYJKii9bxIpXV6SQTeyDXHwzrY16INsC6lb7APc1HIcRVNpsOKw&#10;UGJDnyXlP/tfo+BbY3w6T95MnmVp8TXb7iazq1Pq+Wn4eAfhafD38H97oxWMFzHczo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2jcTGAAAA3AAAAA8AAAAAAAAA&#10;AAAAAAAAoQIAAGRycy9kb3ducmV2LnhtbFBLBQYAAAAABAAEAPkAAACUAwAAAAA=&#10;" strokecolor="black [3213]" strokeweight="1pt">
                  <v:stroke endarrow="block"/>
                </v:shape>
                <v:shape id="Straight Arrow Connector 294" o:spid="_x0000_s1046" type="#_x0000_t32" style="position:absolute;left:17408;top:19431;width:290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XlDMQAAADcAAAADwAAAGRycy9kb3ducmV2LnhtbESPQWvCQBSE7wX/w/IEb3VjKqLRVUQI&#10;VKHFqgePj+wzG8y+DdlV4793C4Ueh5n5hlmsOluLO7W+cqxgNExAEBdOV1wqOB3z9ykIH5A11o5J&#10;wZM8rJa9twVm2j34h+6HUIoIYZ+hAhNCk0npC0MW/dA1xNG7uNZiiLItpW7xEeG2lmmSTKTFiuOC&#10;wYY2horr4WYVhG9z3p+LyWW33eicvz72aZ6slRr0u/UcRKAu/If/2p9aQTobw++ZeATk8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deUMxAAAANwAAAAPAAAAAAAAAAAA&#10;AAAAAKECAABkcnMvZG93bnJldi54bWxQSwUGAAAAAAQABAD5AAAAkgMAAAAA&#10;" strokecolor="black [3213]" strokeweight="1pt">
                  <v:stroke endarrow="block"/>
                </v:shape>
              </v:group>
            </w:pict>
          </mc:Fallback>
        </mc:AlternateContent>
      </w:r>
    </w:p>
    <w:p w14:paraId="1D731865" w14:textId="35D6290F" w:rsidR="00EC12F3" w:rsidRDefault="00EC12F3">
      <w:pPr>
        <w:pStyle w:val="BodyTextFirstIndent"/>
        <w:rPr>
          <w:ins w:id="7137" w:author="arkat" w:date="2017-10-04T21:24:00Z"/>
          <w:lang w:val="en-US"/>
        </w:rPr>
      </w:pPr>
    </w:p>
    <w:p w14:paraId="637B8D91" w14:textId="301978CC" w:rsidR="00EC12F3" w:rsidRDefault="00EC12F3">
      <w:pPr>
        <w:pStyle w:val="BodyTextFirstIndent"/>
        <w:rPr>
          <w:ins w:id="7138" w:author="arkat" w:date="2017-10-04T21:25:00Z"/>
          <w:lang w:val="en-US"/>
        </w:rPr>
      </w:pPr>
    </w:p>
    <w:p w14:paraId="3ED48243" w14:textId="51B4A1C7" w:rsidR="00EC12F3" w:rsidRDefault="00EC12F3">
      <w:pPr>
        <w:pStyle w:val="BodyTextFirstIndent"/>
        <w:rPr>
          <w:ins w:id="7139" w:author="arkat" w:date="2017-10-04T21:25:00Z"/>
          <w:lang w:val="en-US"/>
        </w:rPr>
      </w:pPr>
    </w:p>
    <w:p w14:paraId="79961782" w14:textId="635624CD" w:rsidR="00EC12F3" w:rsidRDefault="00EC12F3">
      <w:pPr>
        <w:pStyle w:val="BodyTextFirstIndent"/>
        <w:rPr>
          <w:ins w:id="7140" w:author="arkat" w:date="2017-10-04T21:25:00Z"/>
          <w:lang w:val="en-US"/>
        </w:rPr>
      </w:pPr>
    </w:p>
    <w:p w14:paraId="0E10C7E5" w14:textId="3B5C83A4" w:rsidR="00EC12F3" w:rsidRDefault="00EC12F3">
      <w:pPr>
        <w:pStyle w:val="BodyTextFirstIndent"/>
        <w:rPr>
          <w:ins w:id="7141" w:author="arkat" w:date="2017-10-04T21:25:00Z"/>
          <w:lang w:val="en-US"/>
        </w:rPr>
      </w:pPr>
    </w:p>
    <w:p w14:paraId="34D164CC" w14:textId="41F35818" w:rsidR="00EC12F3" w:rsidRDefault="006C76CF">
      <w:pPr>
        <w:pStyle w:val="BodyTextFirstIndent"/>
        <w:rPr>
          <w:ins w:id="7142" w:author="arkat" w:date="2017-10-04T21:25:00Z"/>
          <w:lang w:val="en-US"/>
        </w:rPr>
      </w:pPr>
      <w:del w:id="7143" w:author="arkat" w:date="2017-10-04T21:39:00Z">
        <w:r w:rsidDel="006C76CF">
          <w:rPr>
            <w:noProof/>
            <w:lang w:val="en-US"/>
          </w:rPr>
          <mc:AlternateContent>
            <mc:Choice Requires="wps">
              <w:drawing>
                <wp:anchor distT="0" distB="0" distL="114300" distR="114300" simplePos="0" relativeHeight="251778560" behindDoc="0" locked="0" layoutInCell="1" allowOverlap="1" wp14:anchorId="220DA571" wp14:editId="16559446">
                  <wp:simplePos x="0" y="0"/>
                  <wp:positionH relativeFrom="column">
                    <wp:posOffset>2499897</wp:posOffset>
                  </wp:positionH>
                  <wp:positionV relativeFrom="paragraph">
                    <wp:posOffset>202907</wp:posOffset>
                  </wp:positionV>
                  <wp:extent cx="45719" cy="569741"/>
                  <wp:effectExtent l="38100" t="0" r="50165" b="59055"/>
                  <wp:wrapNone/>
                  <wp:docPr id="212" name="Straight Arrow Connector 212"/>
                  <wp:cNvGraphicFramePr/>
                  <a:graphic xmlns:a="http://schemas.openxmlformats.org/drawingml/2006/main">
                    <a:graphicData uri="http://schemas.microsoft.com/office/word/2010/wordprocessingShape">
                      <wps:wsp>
                        <wps:cNvCnPr/>
                        <wps:spPr>
                          <a:xfrm flipH="1">
                            <a:off x="0" y="0"/>
                            <a:ext cx="45719" cy="569741"/>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431102" id="Straight Arrow Connector 212" o:spid="_x0000_s1026" type="#_x0000_t32" style="position:absolute;margin-left:196.85pt;margin-top:16pt;width:3.6pt;height:44.85pt;flip:x;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" strokecolor="black [3213]">
                  <v:stroke endarrow="block"/>
                </v:shape>
              </w:pict>
            </mc:Fallback>
          </mc:AlternateContent>
        </w:r>
      </w:del>
    </w:p>
    <w:p w14:paraId="72A45318" w14:textId="6F4FC086" w:rsidR="00EC12F3" w:rsidRDefault="00EC12F3">
      <w:pPr>
        <w:pStyle w:val="BodyTextFirstIndent"/>
        <w:rPr>
          <w:ins w:id="7144" w:author="arkat" w:date="2017-10-04T21:25:00Z"/>
          <w:lang w:val="en-US"/>
        </w:rPr>
      </w:pPr>
    </w:p>
    <w:p w14:paraId="2514A699" w14:textId="6DA2F932" w:rsidR="00EC12F3" w:rsidRDefault="00EC12F3">
      <w:pPr>
        <w:pStyle w:val="BodyTextFirstIndent"/>
        <w:rPr>
          <w:ins w:id="7145" w:author="arkat" w:date="2017-10-04T21:25:00Z"/>
          <w:lang w:val="en-US"/>
        </w:rPr>
      </w:pPr>
    </w:p>
    <w:p w14:paraId="2447FE32" w14:textId="7704F846" w:rsidR="00EC12F3" w:rsidRDefault="00EC12F3">
      <w:pPr>
        <w:pStyle w:val="BodyTextFirstIndent"/>
        <w:rPr>
          <w:ins w:id="7146" w:author="arkat" w:date="2017-10-02T15:04:00Z"/>
          <w:lang w:val="en-US"/>
        </w:rPr>
      </w:pPr>
    </w:p>
    <w:p w14:paraId="08AC5FBF" w14:textId="77777777" w:rsidR="002E7949" w:rsidRDefault="002E7949">
      <w:pPr>
        <w:pStyle w:val="BodyTextFirstIndent"/>
        <w:ind w:firstLine="0"/>
        <w:rPr>
          <w:ins w:id="7147" w:author="arkat" w:date="2017-10-04T21:53:00Z"/>
          <w:lang w:val="en-US"/>
        </w:rPr>
      </w:pPr>
    </w:p>
    <w:p w14:paraId="57E1CAB2" w14:textId="77777777" w:rsidR="002E7949" w:rsidRDefault="002E7949">
      <w:pPr>
        <w:pStyle w:val="BodyTextFirstIndent"/>
        <w:ind w:firstLine="0"/>
        <w:rPr>
          <w:ins w:id="7148" w:author="arkat" w:date="2017-10-04T21:53:00Z"/>
          <w:lang w:val="en-US"/>
        </w:rPr>
      </w:pPr>
    </w:p>
    <w:p w14:paraId="70C5DD26" w14:textId="0D48A3B4" w:rsidR="0041256A" w:rsidDel="00EC12F3" w:rsidRDefault="00161C34" w:rsidP="009F2FD2">
      <w:pPr>
        <w:pStyle w:val="BodyTextFirstIndent"/>
        <w:rPr>
          <w:del w:id="7149" w:author="arkat" w:date="2017-10-04T21:23:00Z"/>
          <w:lang w:val="en-US"/>
        </w:rPr>
      </w:pPr>
      <w:del w:id="7150" w:author="arkat" w:date="2017-10-04T21:18:00Z">
        <w:r w:rsidDel="00EC12F3">
          <w:rPr>
            <w:noProof/>
            <w:lang w:val="en-US"/>
          </w:rPr>
          <mc:AlternateContent>
            <mc:Choice Requires="wpg">
              <w:drawing>
                <wp:anchor distT="0" distB="0" distL="114300" distR="114300" simplePos="0" relativeHeight="251744768" behindDoc="0" locked="0" layoutInCell="1" allowOverlap="1" wp14:anchorId="202EAA2D" wp14:editId="36BCEBBC">
                  <wp:simplePos x="0" y="0"/>
                  <wp:positionH relativeFrom="column">
                    <wp:posOffset>283112</wp:posOffset>
                  </wp:positionH>
                  <wp:positionV relativeFrom="paragraph">
                    <wp:posOffset>12602</wp:posOffset>
                  </wp:positionV>
                  <wp:extent cx="4422531" cy="2180492"/>
                  <wp:effectExtent l="0" t="0" r="16510" b="10795"/>
                  <wp:wrapNone/>
                  <wp:docPr id="218" name="Group 218"/>
                  <wp:cNvGraphicFramePr/>
                  <a:graphic xmlns:a="http://schemas.openxmlformats.org/drawingml/2006/main">
                    <a:graphicData uri="http://schemas.microsoft.com/office/word/2010/wordprocessingGroup">
                      <wpg:wgp>
                        <wpg:cNvGrpSpPr/>
                        <wpg:grpSpPr>
                          <a:xfrm>
                            <a:off x="0" y="0"/>
                            <a:ext cx="4422531" cy="2180492"/>
                            <a:chOff x="0" y="0"/>
                            <a:chExt cx="4422531" cy="2180492"/>
                          </a:xfrm>
                        </wpg:grpSpPr>
                        <wps:wsp>
                          <wps:cNvPr id="213" name="Rectangle 213"/>
                          <wps:cNvSpPr/>
                          <wps:spPr>
                            <a:xfrm>
                              <a:off x="0" y="1565031"/>
                              <a:ext cx="1459523" cy="615461"/>
                            </a:xfrm>
                            <a:prstGeom prst="rect">
                              <a:avLst/>
                            </a:prstGeom>
                          </wps:spPr>
                          <wps:style>
                            <a:lnRef idx="2">
                              <a:schemeClr val="dk1"/>
                            </a:lnRef>
                            <a:fillRef idx="1">
                              <a:schemeClr val="lt1"/>
                            </a:fillRef>
                            <a:effectRef idx="0">
                              <a:schemeClr val="dk1"/>
                            </a:effectRef>
                            <a:fontRef idx="minor">
                              <a:schemeClr val="dk1"/>
                            </a:fontRef>
                          </wps:style>
                          <wps:txbx>
                            <w:txbxContent>
                              <w:p w14:paraId="0FEFA72E" w14:textId="25E196CD" w:rsidR="00A42612" w:rsidRPr="0041256A" w:rsidRDefault="00A42612">
                                <w:pPr>
                                  <w:jc w:val="center"/>
                                  <w:rPr>
                                    <w:lang w:val="en-US"/>
                                    <w:rPrChange w:id="7151" w:author="arkat" w:date="2017-10-02T15:02:00Z">
                                      <w:rPr/>
                                    </w:rPrChange>
                                  </w:rPr>
                                  <w:pPrChange w:id="7152" w:author="arkat" w:date="2017-10-02T15:02:00Z">
                                    <w:pPr/>
                                  </w:pPrChange>
                                </w:pPr>
                                <w:ins w:id="7153" w:author="arkat" w:date="2017-10-02T15:03:00Z">
                                  <w:r>
                                    <w:rPr>
                                      <w:lang w:val="en-US"/>
                                    </w:rPr>
                                    <w:t>Formalisasi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3042139" y="1529862"/>
                              <a:ext cx="1380392" cy="615315"/>
                            </a:xfrm>
                            <a:prstGeom prst="rect">
                              <a:avLst/>
                            </a:prstGeom>
                          </wps:spPr>
                          <wps:style>
                            <a:lnRef idx="2">
                              <a:schemeClr val="dk1"/>
                            </a:lnRef>
                            <a:fillRef idx="1">
                              <a:schemeClr val="lt1"/>
                            </a:fillRef>
                            <a:effectRef idx="0">
                              <a:schemeClr val="dk1"/>
                            </a:effectRef>
                            <a:fontRef idx="minor">
                              <a:schemeClr val="dk1"/>
                            </a:fontRef>
                          </wps:style>
                          <wps:txbx>
                            <w:txbxContent>
                              <w:p w14:paraId="04DFBD72" w14:textId="23703604" w:rsidR="00A42612" w:rsidRPr="0041256A" w:rsidRDefault="00A42612">
                                <w:pPr>
                                  <w:jc w:val="center"/>
                                  <w:rPr>
                                    <w:lang w:val="en-US"/>
                                    <w:rPrChange w:id="7154" w:author="arkat" w:date="2017-10-02T15:02:00Z">
                                      <w:rPr/>
                                    </w:rPrChange>
                                  </w:rPr>
                                  <w:pPrChange w:id="7155" w:author="arkat" w:date="2017-10-02T15:02:00Z">
                                    <w:pPr/>
                                  </w:pPrChange>
                                </w:pPr>
                                <w:ins w:id="7156" w:author="arkat" w:date="2017-10-02T15:03:00Z">
                                  <w:r>
                                    <w:rPr>
                                      <w:lang w:val="en-US"/>
                                    </w:rPr>
                                    <w:t>Pengembangan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angle 211"/>
                          <wps:cNvSpPr/>
                          <wps:spPr>
                            <a:xfrm>
                              <a:off x="1459523" y="0"/>
                              <a:ext cx="1582420" cy="615315"/>
                            </a:xfrm>
                            <a:prstGeom prst="rect">
                              <a:avLst/>
                            </a:prstGeom>
                          </wps:spPr>
                          <wps:style>
                            <a:lnRef idx="2">
                              <a:schemeClr val="dk1"/>
                            </a:lnRef>
                            <a:fillRef idx="1">
                              <a:schemeClr val="lt1"/>
                            </a:fillRef>
                            <a:effectRef idx="0">
                              <a:schemeClr val="dk1"/>
                            </a:effectRef>
                            <a:fontRef idx="minor">
                              <a:schemeClr val="dk1"/>
                            </a:fontRef>
                          </wps:style>
                          <wps:txbx>
                            <w:txbxContent>
                              <w:p w14:paraId="466C3201" w14:textId="77777777" w:rsidR="00A42612" w:rsidRPr="0041256A" w:rsidRDefault="00A42612">
                                <w:pPr>
                                  <w:jc w:val="center"/>
                                  <w:rPr>
                                    <w:lang w:val="en-US"/>
                                    <w:rPrChange w:id="7157" w:author="arkat" w:date="2017-10-02T15:02:00Z">
                                      <w:rPr/>
                                    </w:rPrChange>
                                  </w:rPr>
                                  <w:pPrChange w:id="7158" w:author="arkat" w:date="2017-10-02T15:03:00Z">
                                    <w:pPr/>
                                  </w:pPrChange>
                                </w:pPr>
                                <w:ins w:id="7159" w:author="arkat" w:date="2017-10-02T15:02:00Z">
                                  <w:r>
                                    <w:rPr>
                                      <w:lang w:val="en-US"/>
                                    </w:rPr>
                                    <w:t>Konseptualisasi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703385" y="615462"/>
                              <a:ext cx="1468315" cy="914547"/>
                            </a:xfrm>
                            <a:prstGeom prst="straightConnector1">
                              <a:avLst/>
                            </a:prstGeom>
                            <a:ln w="50800">
                              <a:tailEnd type="triangle"/>
                            </a:ln>
                          </wps:spPr>
                          <wps:style>
                            <a:lnRef idx="2">
                              <a:schemeClr val="accent1"/>
                            </a:lnRef>
                            <a:fillRef idx="0">
                              <a:schemeClr val="accent1"/>
                            </a:fillRef>
                            <a:effectRef idx="1">
                              <a:schemeClr val="accent1"/>
                            </a:effectRef>
                            <a:fontRef idx="minor">
                              <a:schemeClr val="tx1"/>
                            </a:fontRef>
                          </wps:style>
                          <wps:bodyPr/>
                        </wps:wsp>
                        <wps:wsp>
                          <wps:cNvPr id="216" name="Straight Arrow Connector 216"/>
                          <wps:cNvCnPr/>
                          <wps:spPr>
                            <a:xfrm>
                              <a:off x="2171700" y="615462"/>
                              <a:ext cx="1574018" cy="914400"/>
                            </a:xfrm>
                            <a:prstGeom prst="straightConnector1">
                              <a:avLst/>
                            </a:prstGeom>
                            <a:ln w="50800">
                              <a:tailEnd type="triangle"/>
                            </a:ln>
                          </wps:spPr>
                          <wps:style>
                            <a:lnRef idx="2">
                              <a:schemeClr val="accent1"/>
                            </a:lnRef>
                            <a:fillRef idx="0">
                              <a:schemeClr val="accent1"/>
                            </a:fillRef>
                            <a:effectRef idx="1">
                              <a:schemeClr val="accent1"/>
                            </a:effectRef>
                            <a:fontRef idx="minor">
                              <a:schemeClr val="tx1"/>
                            </a:fontRef>
                          </wps:style>
                          <wps:bodyPr/>
                        </wps:wsp>
                        <wps:wsp>
                          <wps:cNvPr id="217" name="Straight Arrow Connector 217"/>
                          <wps:cNvCnPr/>
                          <wps:spPr>
                            <a:xfrm flipV="1">
                              <a:off x="1459523" y="1925516"/>
                              <a:ext cx="1582616" cy="8792"/>
                            </a:xfrm>
                            <a:prstGeom prst="straightConnector1">
                              <a:avLst/>
                            </a:prstGeom>
                            <a:ln w="50800" cmpd="sng">
                              <a:headEnd type="triangle"/>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02EAA2D" id="Group 218" o:spid="_x0000_s1047" style="position:absolute;left:0;text-align:left;margin-left:22.3pt;margin-top:1pt;width:348.25pt;height:171.7pt;z-index:251744768" coordsize="44225,21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">
                  <v:rect id="Rectangle 213" o:spid="_x0000_s1048" style="position:absolute;top:15650;width:14595;height:61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qbV8QA&#10;AADcAAAADwAAAGRycy9kb3ducmV2LnhtbESPQYvCMBSE7wv+h/AEb2uqgqzVKFKQFT1t1YO3R/Ns&#10;i81LabK19dcbYWGPw8x8w6w2nalES40rLSuYjCMQxJnVJecKzqfd5xcI55E1VpZJQU8ONuvBxwpj&#10;bR/8Q23qcxEg7GJUUHhfx1K6rCCDbmxr4uDdbGPQB9nkUjf4CHBTyWkUzaXBksNCgTUlBWX39Nco&#10;OPbSt+fLfPFsk7LX6TX5PlCi1GjYbZcgPHX+P/zX3msF08kM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qm1fEAAAA3AAAAA8AAAAAAAAAAAAAAAAAmAIAAGRycy9k&#10;b3ducmV2LnhtbFBLBQYAAAAABAAEAPUAAACJAwAAAAA=&#10;" fillcolor="white [3201]" strokecolor="black [3200]" strokeweight="2pt">
                    <v:textbox>
                      <w:txbxContent>
                        <w:p w14:paraId="0FEFA72E" w14:textId="25E196CD" w:rsidR="00A42612" w:rsidRPr="0041256A" w:rsidRDefault="00A42612">
                          <w:pPr>
                            <w:jc w:val="center"/>
                            <w:rPr>
                              <w:lang w:val="en-US"/>
                              <w:rPrChange w:id="7336" w:author="arkat" w:date="2017-10-02T15:02:00Z">
                                <w:rPr/>
                              </w:rPrChange>
                            </w:rPr>
                            <w:pPrChange w:id="7337" w:author="arkat" w:date="2017-10-02T15:02:00Z">
                              <w:pPr/>
                            </w:pPrChange>
                          </w:pPr>
                          <w:ins w:id="7338" w:author="arkat" w:date="2017-10-02T15:03:00Z">
                            <w:r>
                              <w:rPr>
                                <w:lang w:val="en-US"/>
                              </w:rPr>
                              <w:t>Formalisasi</w:t>
                            </w:r>
                          </w:ins>
                        </w:p>
                      </w:txbxContent>
                    </v:textbox>
                  </v:rect>
                  <v:rect id="Rectangle 214" o:spid="_x0000_s1049" style="position:absolute;left:30421;top:15298;width:13804;height:6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MDI8QA&#10;AADcAAAADwAAAGRycy9kb3ducmV2LnhtbESPQYvCMBSE7wv+h/AEb2uqiKzVKFKQFT1t1YO3R/Ns&#10;i81LabK19dcbYWGPw8x8w6w2nalES40rLSuYjCMQxJnVJecKzqfd5xcI55E1VpZJQU8ONuvBxwpj&#10;bR/8Q23qcxEg7GJUUHhfx1K6rCCDbmxr4uDdbGPQB9nkUjf4CHBTyWkUzaXBksNCgTUlBWX39Nco&#10;OPbSt+fLfPFsk7LX6TX5PlCi1GjYbZcgPHX+P/zX3msF08kM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AyPEAAAA3AAAAA8AAAAAAAAAAAAAAAAAmAIAAGRycy9k&#10;b3ducmV2LnhtbFBLBQYAAAAABAAEAPUAAACJAwAAAAA=&#10;" fillcolor="white [3201]" strokecolor="black [3200]" strokeweight="2pt">
                    <v:textbox>
                      <w:txbxContent>
                        <w:p w14:paraId="04DFBD72" w14:textId="23703604" w:rsidR="00A42612" w:rsidRPr="0041256A" w:rsidRDefault="00A42612">
                          <w:pPr>
                            <w:jc w:val="center"/>
                            <w:rPr>
                              <w:lang w:val="en-US"/>
                              <w:rPrChange w:id="7339" w:author="arkat" w:date="2017-10-02T15:02:00Z">
                                <w:rPr/>
                              </w:rPrChange>
                            </w:rPr>
                            <w:pPrChange w:id="7340" w:author="arkat" w:date="2017-10-02T15:02:00Z">
                              <w:pPr/>
                            </w:pPrChange>
                          </w:pPr>
                          <w:ins w:id="7341" w:author="arkat" w:date="2017-10-02T15:03:00Z">
                            <w:r>
                              <w:rPr>
                                <w:lang w:val="en-US"/>
                              </w:rPr>
                              <w:t>Pengembangan</w:t>
                            </w:r>
                          </w:ins>
                        </w:p>
                      </w:txbxContent>
                    </v:textbox>
                  </v:rect>
                  <v:rect id="Rectangle 211" o:spid="_x0000_s1050" style="position:absolute;left:14595;width:15824;height:6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u8MA&#10;AADcAAAADwAAAGRycy9kb3ducmV2LnhtbESPQYvCMBSE78L+h/AW9qZpPYh2jSKFZWU9WfXg7dG8&#10;bYvNS2libf31RhA8DjPzDbNc96YWHbWusqwgnkQgiHOrKy4UHA8/4zkI55E11pZJwUAO1quP0RIT&#10;bW+8py7zhQgQdgkqKL1vEildXpJBN7ENcfD+bWvQB9kWUrd4C3BTy2kUzaTBisNCiQ2lJeWX7GoU&#10;7Abpu+Nptrh3aTXo7Jz+/lGq1Ndnv/kG4an37/CrvdUKpnEMzz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gu8MAAADcAAAADwAAAAAAAAAAAAAAAACYAgAAZHJzL2Rv&#10;d25yZXYueG1sUEsFBgAAAAAEAAQA9QAAAIgDAAAAAA==&#10;" fillcolor="white [3201]" strokecolor="black [3200]" strokeweight="2pt">
                    <v:textbox>
                      <w:txbxContent>
                        <w:p w14:paraId="466C3201" w14:textId="77777777" w:rsidR="00A42612" w:rsidRPr="0041256A" w:rsidRDefault="00A42612">
                          <w:pPr>
                            <w:jc w:val="center"/>
                            <w:rPr>
                              <w:lang w:val="en-US"/>
                              <w:rPrChange w:id="7342" w:author="arkat" w:date="2017-10-02T15:02:00Z">
                                <w:rPr/>
                              </w:rPrChange>
                            </w:rPr>
                            <w:pPrChange w:id="7343" w:author="arkat" w:date="2017-10-02T15:03:00Z">
                              <w:pPr/>
                            </w:pPrChange>
                          </w:pPr>
                          <w:ins w:id="7344" w:author="arkat" w:date="2017-10-02T15:02:00Z">
                            <w:r>
                              <w:rPr>
                                <w:lang w:val="en-US"/>
                              </w:rPr>
                              <w:t>Konseptualisasi</w:t>
                            </w:r>
                          </w:ins>
                        </w:p>
                      </w:txbxContent>
                    </v:textbox>
                  </v:rect>
                  <v:shape id="Straight Arrow Connector 215" o:spid="_x0000_s1051" type="#_x0000_t32" style="position:absolute;left:7033;top:6154;width:14684;height:91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Qi+MEAAADcAAAADwAAAGRycy9kb3ducmV2LnhtbESPQYvCMBSE7wv+h/AEb2uquGKrUUQs&#10;eFWLXh/Ns602L6WJWv/9RhA8DjPzDbNYdaYWD2pdZVnBaBiBIM6trrhQkB3T3xkI55E11pZJwYsc&#10;rJa9nwUm2j55T4+DL0SAsEtQQel9k0jp8pIMuqFtiIN3sa1BH2RbSN3iM8BNLcdRNJUGKw4LJTa0&#10;KSm/He5GwSnl6Tk+k9wX3dVuojSbxPFWqUG/W89BeOr8N/xp77SC8egP3mfCEZ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xCL4wQAAANwAAAAPAAAAAAAAAAAAAAAA&#10;AKECAABkcnMvZG93bnJldi54bWxQSwUGAAAAAAQABAD5AAAAjwMAAAAA&#10;" strokecolor="#4f81bd [3204]" strokeweight="4pt">
                    <v:stroke endarrow="block"/>
                    <v:shadow on="t" color="black" opacity="24903f" origin=",.5" offset="0,.55556mm"/>
                  </v:shape>
                  <v:shape id="Straight Arrow Connector 216" o:spid="_x0000_s1052" type="#_x0000_t32" style="position:absolute;left:21717;top:6154;width:15740;height:9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3Ka8EAAADcAAAADwAAAGRycy9kb3ducmV2LnhtbESPwWrDMBBE74X8g9hCbo0skwbjRjYm&#10;UOi1cXtfrI1tYq2MpCRuv74KBHocZuYNs68XO4kr+TA61qA2GQjizpmRew1f7ftLASJEZIOTY9Lw&#10;QwHqavW0x9K4G3/S9Rh7kSAcStQwxDiXUoZuIIth42bi5J2ctxiT9L00Hm8JbieZZ9lOWhw5LQw4&#10;02Gg7ny8WA2vuW8LUuq8LRb8PqjfhtvQaL1+Xpo3EJGW+B9+tD+Mhlzt4H4mHQFZ/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cprwQAAANwAAAAPAAAAAAAAAAAAAAAA&#10;AKECAABkcnMvZG93bnJldi54bWxQSwUGAAAAAAQABAD5AAAAjwMAAAAA&#10;" strokecolor="#4f81bd [3204]" strokeweight="4pt">
                    <v:stroke endarrow="block"/>
                    <v:shadow on="t" color="black" opacity="24903f" origin=",.5" offset="0,.55556mm"/>
                  </v:shape>
                  <v:shape id="Straight Arrow Connector 217" o:spid="_x0000_s1053" type="#_x0000_t32" style="position:absolute;left:14595;top:19255;width:15826;height: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PF+sUAAADcAAAADwAAAGRycy9kb3ducmV2LnhtbESPzWrDMBCE74W8g9hAbo2cHOriWA6l&#10;EMgllLr5uS7Wxja2Vo6kJE6fvioUehxm5hsmX4+mFzdyvrWsYDFPQBBXVrdcK9h/bZ5fQfiArLG3&#10;TAoe5GFdTJ5yzLS98yfdylCLCGGfoYImhCGT0lcNGfRzOxBH72ydwRClq6V2eI9w08tlkrxIgy3H&#10;hQYHem+o6sqrUeB38uO4dyc/6os12y7t+u9DotRsOr6tQAQaw3/4r73VCpaLFH7PxCMg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PF+sUAAADcAAAADwAAAAAAAAAA&#10;AAAAAAChAgAAZHJzL2Rvd25yZXYueG1sUEsFBgAAAAAEAAQA+QAAAJMDAAAAAA==&#10;" strokecolor="#4f81bd [3204]" strokeweight="4pt">
                    <v:stroke startarrow="block" endarrow="block"/>
                    <v:shadow on="t" color="black" opacity="24903f" origin=",.5" offset="0,.55556mm"/>
                  </v:shape>
                </v:group>
              </w:pict>
            </mc:Fallback>
          </mc:AlternateContent>
        </w:r>
      </w:del>
    </w:p>
    <w:p w14:paraId="38AB1DBE" w14:textId="0352F028" w:rsidR="0041256A" w:rsidRDefault="00E4119C">
      <w:pPr>
        <w:pStyle w:val="BodyTextFirstIndent"/>
        <w:ind w:firstLine="0"/>
        <w:rPr>
          <w:lang w:val="en-US"/>
        </w:rPr>
      </w:pPr>
      <w:del w:id="7160" w:author="arkat" w:date="2017-10-02T14:25:00Z">
        <w:r w:rsidDel="001611BC">
          <w:rPr>
            <w:noProof/>
            <w:lang w:val="en-US"/>
          </w:rPr>
          <w:drawing>
            <wp:inline distT="0" distB="0" distL="0" distR="0" wp14:anchorId="1C051ABA" wp14:editId="54E43917">
              <wp:extent cx="5117567" cy="2159213"/>
              <wp:effectExtent l="0" t="57150" r="0" b="50800"/>
              <wp:docPr id="81" name="Diagram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5" r:lo="rId176" r:qs="rId177" r:cs="rId178"/>
                </a:graphicData>
              </a:graphic>
            </wp:inline>
          </w:drawing>
        </w:r>
      </w:del>
    </w:p>
    <w:p w14:paraId="3B9CE272" w14:textId="0C2A043B" w:rsidR="00B31F86" w:rsidRPr="00A15877" w:rsidRDefault="002E7949">
      <w:pPr>
        <w:pStyle w:val="GambarBab3"/>
        <w:jc w:val="center"/>
        <w:rPr>
          <w:ins w:id="7161" w:author="arkat" w:date="2017-10-02T08:59:00Z"/>
          <w:b/>
          <w:rPrChange w:id="7162" w:author="arkat" w:date="2017-10-02T10:42:00Z">
            <w:rPr>
              <w:ins w:id="7163" w:author="arkat" w:date="2017-10-02T08:59:00Z"/>
            </w:rPr>
          </w:rPrChange>
        </w:rPr>
      </w:pPr>
      <w:bookmarkStart w:id="7164" w:name="_Toc495046384"/>
      <w:ins w:id="7165" w:author="arkat" w:date="2017-10-04T21:53:00Z">
        <w:r>
          <w:rPr>
            <w:b/>
          </w:rPr>
          <w:t>Diagram Alur Penelitian</w:t>
        </w:r>
      </w:ins>
      <w:bookmarkEnd w:id="7164"/>
      <w:del w:id="7166" w:author="arkat" w:date="2017-10-04T21:53:00Z">
        <w:r w:rsidR="00E4119C" w:rsidRPr="00A15877" w:rsidDel="002E7949">
          <w:rPr>
            <w:b/>
            <w:rPrChange w:id="7167" w:author="arkat" w:date="2017-10-02T10:42:00Z">
              <w:rPr/>
            </w:rPrChange>
          </w:rPr>
          <w:delText>Framework SERM</w:delText>
        </w:r>
      </w:del>
      <w:del w:id="7168" w:author="arkat" w:date="2017-10-02T08:59:00Z">
        <w:r w:rsidR="00E4119C" w:rsidRPr="00A15877" w:rsidDel="00B31F86">
          <w:rPr>
            <w:b/>
            <w:rPrChange w:id="7169" w:author="arkat" w:date="2017-10-02T10:42:00Z">
              <w:rPr/>
            </w:rPrChange>
          </w:rPr>
          <w:delText>, diadop</w:delText>
        </w:r>
      </w:del>
    </w:p>
    <w:p w14:paraId="22339A33" w14:textId="63D645FE" w:rsidR="00E4119C" w:rsidDel="002E7949" w:rsidRDefault="00E4119C">
      <w:pPr>
        <w:jc w:val="center"/>
        <w:rPr>
          <w:del w:id="7170" w:author="arkat" w:date="2017-10-04T21:53:00Z"/>
        </w:rPr>
        <w:pPrChange w:id="7171" w:author="arkat" w:date="2017-10-02T09:00:00Z">
          <w:pPr>
            <w:pStyle w:val="GambarBab3"/>
            <w:jc w:val="center"/>
          </w:pPr>
        </w:pPrChange>
      </w:pPr>
      <w:del w:id="7172" w:author="arkat" w:date="2017-09-29T09:52:00Z">
        <w:r w:rsidDel="00814597">
          <w:delText>si dari</w:delText>
        </w:r>
      </w:del>
      <w:bookmarkStart w:id="7173" w:name="_Toc494920069"/>
      <w:bookmarkStart w:id="7174" w:name="_Toc494923132"/>
      <w:bookmarkStart w:id="7175" w:name="_Toc495046350"/>
      <w:bookmarkEnd w:id="7173"/>
      <w:bookmarkEnd w:id="7174"/>
      <w:bookmarkEnd w:id="7175"/>
    </w:p>
    <w:p w14:paraId="0BF3C42B" w14:textId="1AAFF6C1" w:rsidR="00CB129A" w:rsidRDefault="002E7949">
      <w:pPr>
        <w:pStyle w:val="Heading2"/>
        <w:numPr>
          <w:ilvl w:val="1"/>
          <w:numId w:val="135"/>
        </w:numPr>
        <w:rPr>
          <w:ins w:id="7176" w:author="arkat" w:date="2017-10-04T21:53:00Z"/>
          <w:lang w:val="en-US"/>
        </w:rPr>
        <w:pPrChange w:id="7177" w:author="arkat" w:date="2017-10-03T08:15:00Z">
          <w:pPr>
            <w:pStyle w:val="Heading2"/>
          </w:pPr>
        </w:pPrChange>
      </w:pPr>
      <w:bookmarkStart w:id="7178" w:name="_Toc495046351"/>
      <w:ins w:id="7179" w:author="arkat" w:date="2017-10-04T09:44:00Z">
        <w:r>
          <w:rPr>
            <w:lang w:val="en-US"/>
          </w:rPr>
          <w:t>Studi</w:t>
        </w:r>
        <w:r w:rsidR="00CB129A">
          <w:rPr>
            <w:lang w:val="en-US"/>
          </w:rPr>
          <w:t xml:space="preserve"> Literatur</w:t>
        </w:r>
      </w:ins>
      <w:bookmarkEnd w:id="7178"/>
    </w:p>
    <w:p w14:paraId="7CB891F1" w14:textId="547D0CD0" w:rsidR="002E7949" w:rsidRDefault="002E7949">
      <w:pPr>
        <w:pStyle w:val="BodyTextFirstIndent"/>
        <w:ind w:firstLine="720"/>
        <w:rPr>
          <w:ins w:id="7180" w:author="arkat" w:date="2017-10-04T21:56:00Z"/>
          <w:lang w:val="en-US"/>
        </w:rPr>
        <w:pPrChange w:id="7181" w:author="arkat" w:date="2017-10-04T21:54:00Z">
          <w:pPr>
            <w:pStyle w:val="BodyTextFirstIndent"/>
            <w:numPr>
              <w:numId w:val="135"/>
            </w:numPr>
            <w:ind w:firstLine="0"/>
          </w:pPr>
        </w:pPrChange>
      </w:pPr>
      <w:ins w:id="7182" w:author="arkat" w:date="2017-10-04T21:53:00Z">
        <w:r>
          <w:rPr>
            <w:lang w:val="en-US"/>
          </w:rPr>
          <w:t>Pada t</w:t>
        </w:r>
        <w:r w:rsidRPr="00D47D8B">
          <w:rPr>
            <w:lang w:val="en-US"/>
          </w:rPr>
          <w:t>ahap</w:t>
        </w:r>
        <w:r>
          <w:rPr>
            <w:lang w:val="en-US"/>
          </w:rPr>
          <w:t>an</w:t>
        </w:r>
        <w:r w:rsidRPr="00D47D8B">
          <w:rPr>
            <w:lang w:val="en-US"/>
          </w:rPr>
          <w:t xml:space="preserve"> ini</w:t>
        </w:r>
        <w:r>
          <w:rPr>
            <w:lang w:val="en-US"/>
          </w:rPr>
          <w:t>, penulis melakukan proses studi literatur yang</w:t>
        </w:r>
        <w:r w:rsidRPr="00D47D8B">
          <w:rPr>
            <w:lang w:val="en-US"/>
          </w:rPr>
          <w:t xml:space="preserve"> meliputi proses pencarian dan pengumpulan </w:t>
        </w:r>
        <w:r>
          <w:rPr>
            <w:lang w:val="en-US"/>
          </w:rPr>
          <w:t xml:space="preserve">literatur untuk memahami </w:t>
        </w:r>
      </w:ins>
      <w:ins w:id="7183" w:author="arkat" w:date="2017-10-04T21:55:00Z">
        <w:r>
          <w:rPr>
            <w:lang w:val="en-US"/>
          </w:rPr>
          <w:t xml:space="preserve">transformasi model proses bisnis </w:t>
        </w:r>
      </w:ins>
      <w:ins w:id="7184" w:author="arkat" w:date="2017-10-04T21:53:00Z">
        <w:r>
          <w:rPr>
            <w:lang w:val="en-US"/>
          </w:rPr>
          <w:t xml:space="preserve">beserta teori pendukung untuk membangun solusi permasalahan. </w:t>
        </w:r>
        <w:r w:rsidRPr="00D47D8B">
          <w:rPr>
            <w:lang w:val="en-US"/>
          </w:rPr>
          <w:t>Literatur yang digun</w:t>
        </w:r>
      </w:ins>
      <w:ins w:id="7185" w:author="arkat" w:date="2017-10-06T08:01:00Z">
        <w:r w:rsidR="008D650E">
          <w:rPr>
            <w:lang w:val="en-US"/>
          </w:rPr>
          <w:t>akan</w:t>
        </w:r>
      </w:ins>
      <w:ins w:id="7186" w:author="arkat" w:date="2017-10-04T21:53:00Z">
        <w:r w:rsidRPr="00D47D8B">
          <w:rPr>
            <w:lang w:val="en-US"/>
          </w:rPr>
          <w:t xml:space="preserve"> antara lain buku, </w:t>
        </w:r>
        <w:r>
          <w:rPr>
            <w:lang w:val="en-US"/>
          </w:rPr>
          <w:t>jurnal nasional, jurnal internasional</w:t>
        </w:r>
        <w:r w:rsidRPr="00D47D8B">
          <w:rPr>
            <w:lang w:val="en-US"/>
          </w:rPr>
          <w:t>,</w:t>
        </w:r>
        <w:r>
          <w:rPr>
            <w:lang w:val="en-US"/>
          </w:rPr>
          <w:t xml:space="preserve"> jurnal</w:t>
        </w:r>
        <w:r w:rsidRPr="00D47D8B">
          <w:rPr>
            <w:lang w:val="en-US"/>
          </w:rPr>
          <w:t xml:space="preserve"> </w:t>
        </w:r>
        <w:r w:rsidRPr="00D47D8B">
          <w:rPr>
            <w:i/>
            <w:lang w:val="en-US"/>
          </w:rPr>
          <w:t>proceeding</w:t>
        </w:r>
        <w:r w:rsidRPr="00D47D8B">
          <w:rPr>
            <w:lang w:val="en-US"/>
          </w:rPr>
          <w:t>, laporan</w:t>
        </w:r>
        <w:r>
          <w:rPr>
            <w:lang w:val="en-US"/>
          </w:rPr>
          <w:t xml:space="preserve"> penelitian</w:t>
        </w:r>
        <w:r w:rsidRPr="00D47D8B">
          <w:rPr>
            <w:lang w:val="en-US"/>
          </w:rPr>
          <w:t>,</w:t>
        </w:r>
        <w:r>
          <w:rPr>
            <w:lang w:val="en-US"/>
          </w:rPr>
          <w:t xml:space="preserve"> website bereputasi,</w:t>
        </w:r>
        <w:r w:rsidRPr="00D47D8B">
          <w:rPr>
            <w:lang w:val="en-US"/>
          </w:rPr>
          <w:t xml:space="preserve"> dan literatur </w:t>
        </w:r>
        <w:r w:rsidRPr="00B02A75">
          <w:rPr>
            <w:i/>
            <w:lang w:val="en-US"/>
          </w:rPr>
          <w:t>online</w:t>
        </w:r>
        <w:r w:rsidRPr="00D47D8B">
          <w:rPr>
            <w:lang w:val="en-US"/>
          </w:rPr>
          <w:t>.</w:t>
        </w:r>
      </w:ins>
      <w:ins w:id="7187" w:author="arkat" w:date="2017-10-04T21:55:00Z">
        <w:r>
          <w:rPr>
            <w:lang w:val="en-US"/>
          </w:rPr>
          <w:t xml:space="preserve"> Pada tahap ini fokus utama peneliti adalah beberapa hal sebagai berikut:</w:t>
        </w:r>
      </w:ins>
    </w:p>
    <w:p w14:paraId="2AC94384" w14:textId="235D47DF" w:rsidR="002E7949" w:rsidRDefault="002E7949" w:rsidP="002E7949">
      <w:pPr>
        <w:pStyle w:val="BodyText"/>
        <w:numPr>
          <w:ilvl w:val="0"/>
          <w:numId w:val="120"/>
        </w:numPr>
        <w:ind w:left="360"/>
        <w:rPr>
          <w:ins w:id="7188" w:author="arkat" w:date="2017-10-04T21:56:00Z"/>
          <w:lang w:val="en-US"/>
        </w:rPr>
      </w:pPr>
      <w:ins w:id="7189" w:author="arkat" w:date="2017-10-04T21:56:00Z">
        <w:r>
          <w:rPr>
            <w:lang w:val="en-US"/>
          </w:rPr>
          <w:lastRenderedPageBreak/>
          <w:t xml:space="preserve">Mendefinisikan elemen-elemen EPC di </w:t>
        </w:r>
        <w:r w:rsidRPr="009D6EB4">
          <w:rPr>
            <w:i/>
            <w:lang w:val="en-US"/>
          </w:rPr>
          <w:t>tool</w:t>
        </w:r>
        <w:r w:rsidRPr="00FA28F2">
          <w:rPr>
            <w:lang w:val="en-US"/>
          </w:rPr>
          <w:t xml:space="preserve"> </w:t>
        </w:r>
        <w:r>
          <w:rPr>
            <w:lang w:val="en-US"/>
          </w:rPr>
          <w:t>ARIS Express,</w:t>
        </w:r>
        <w:r w:rsidR="0095050F">
          <w:rPr>
            <w:lang w:val="en-US"/>
          </w:rPr>
          <w:t xml:space="preserve"> definisi elemen EPC-ARIS</w:t>
        </w:r>
        <w:r>
          <w:rPr>
            <w:lang w:val="en-US"/>
          </w:rPr>
          <w:t xml:space="preserve"> didasarkan pada </w:t>
        </w:r>
        <w:r w:rsidRPr="00FA28F2">
          <w:rPr>
            <w:i/>
            <w:lang w:val="en-US"/>
          </w:rPr>
          <w:t>ARIS Express quick reference</w:t>
        </w:r>
        <w:r w:rsidRPr="00FA28F2">
          <w:rPr>
            <w:lang w:val="en-US"/>
          </w:rPr>
          <w:t>.</w:t>
        </w:r>
      </w:ins>
    </w:p>
    <w:p w14:paraId="24630F96" w14:textId="77777777" w:rsidR="002E7949" w:rsidRDefault="002E7949">
      <w:pPr>
        <w:pStyle w:val="BodyText"/>
        <w:numPr>
          <w:ilvl w:val="0"/>
          <w:numId w:val="120"/>
        </w:numPr>
        <w:ind w:left="360"/>
        <w:rPr>
          <w:ins w:id="7190" w:author="arkat" w:date="2017-10-06T09:31:00Z"/>
          <w:lang w:val="en-US"/>
        </w:rPr>
        <w:pPrChange w:id="7191" w:author="arkat" w:date="2017-10-04T21:57:00Z">
          <w:pPr>
            <w:pStyle w:val="Heading2"/>
          </w:pPr>
        </w:pPrChange>
      </w:pPr>
      <w:ins w:id="7192" w:author="arkat" w:date="2017-10-04T21:56:00Z">
        <w:r>
          <w:rPr>
            <w:lang w:val="en-US"/>
          </w:rPr>
          <w:t>Mendefinisikan elemen-elemen BPMN 2.0, definisi elemen BPMN 2.0 didasarkan  pada dokumen spesifikasi BPMN 2.0 yang diterbitkan oleh OMG.</w:t>
        </w:r>
      </w:ins>
    </w:p>
    <w:p w14:paraId="5863C705" w14:textId="6A4FEF1C" w:rsidR="0095050F" w:rsidRPr="009F2FD2" w:rsidRDefault="0095050F">
      <w:pPr>
        <w:pStyle w:val="BodyText"/>
        <w:numPr>
          <w:ilvl w:val="0"/>
          <w:numId w:val="120"/>
        </w:numPr>
        <w:ind w:left="360"/>
        <w:rPr>
          <w:ins w:id="7193" w:author="arkat" w:date="2017-10-04T09:44:00Z"/>
          <w:lang w:val="en-US"/>
        </w:rPr>
        <w:pPrChange w:id="7194" w:author="arkat" w:date="2017-10-04T21:57:00Z">
          <w:pPr>
            <w:pStyle w:val="Heading2"/>
          </w:pPr>
        </w:pPrChange>
      </w:pPr>
      <w:ins w:id="7195" w:author="arkat" w:date="2017-10-06T09:31:00Z">
        <w:r>
          <w:rPr>
            <w:lang w:val="en-US"/>
          </w:rPr>
          <w:t xml:space="preserve">Menentukan teknik transformasi </w:t>
        </w:r>
      </w:ins>
      <w:ins w:id="7196" w:author="arkat" w:date="2017-10-06T09:32:00Z">
        <w:r>
          <w:rPr>
            <w:lang w:val="en-US"/>
          </w:rPr>
          <w:t xml:space="preserve">yang akan digunakan untuk melakukan transformasi dari meta data </w:t>
        </w:r>
      </w:ins>
      <w:ins w:id="7197" w:author="arkat" w:date="2017-10-06T09:33:00Z">
        <w:r>
          <w:rPr>
            <w:lang w:val="en-US"/>
          </w:rPr>
          <w:t xml:space="preserve">elemen </w:t>
        </w:r>
      </w:ins>
      <w:ins w:id="7198" w:author="arkat" w:date="2017-10-06T09:32:00Z">
        <w:r>
          <w:rPr>
            <w:lang w:val="en-US"/>
          </w:rPr>
          <w:t xml:space="preserve">EPC-ARIS ke </w:t>
        </w:r>
      </w:ins>
      <w:ins w:id="7199" w:author="arkat" w:date="2017-10-06T09:33:00Z">
        <w:r>
          <w:rPr>
            <w:lang w:val="en-US"/>
          </w:rPr>
          <w:t>meta data elemen BPMN 2.0.</w:t>
        </w:r>
      </w:ins>
    </w:p>
    <w:p w14:paraId="1299561F" w14:textId="7BD09F6F" w:rsidR="000C2549" w:rsidRDefault="00F83024">
      <w:pPr>
        <w:pStyle w:val="Heading2"/>
        <w:numPr>
          <w:ilvl w:val="1"/>
          <w:numId w:val="135"/>
        </w:numPr>
        <w:rPr>
          <w:ins w:id="7200" w:author="arkat" w:date="2017-10-04T10:26:00Z"/>
          <w:lang w:val="en-US"/>
        </w:rPr>
        <w:pPrChange w:id="7201" w:author="arkat" w:date="2017-10-03T08:15:00Z">
          <w:pPr>
            <w:pStyle w:val="Heading2"/>
          </w:pPr>
        </w:pPrChange>
      </w:pPr>
      <w:bookmarkStart w:id="7202" w:name="_Toc495046352"/>
      <w:r>
        <w:rPr>
          <w:lang w:val="en-US"/>
        </w:rPr>
        <w:t>Konseptualisasi</w:t>
      </w:r>
      <w:ins w:id="7203" w:author="arkat" w:date="2017-10-04T09:47:00Z">
        <w:r w:rsidR="00053AEC">
          <w:rPr>
            <w:lang w:val="en-US"/>
          </w:rPr>
          <w:t xml:space="preserve"> </w:t>
        </w:r>
      </w:ins>
      <w:ins w:id="7204" w:author="arkat" w:date="2017-10-04T21:58:00Z">
        <w:r w:rsidR="00B715D0">
          <w:rPr>
            <w:lang w:val="en-US"/>
          </w:rPr>
          <w:t>Solusi</w:t>
        </w:r>
      </w:ins>
      <w:bookmarkEnd w:id="7202"/>
    </w:p>
    <w:p w14:paraId="3B6CC06C" w14:textId="3EE53FE2" w:rsidR="009A7DBB" w:rsidRPr="0021262F" w:rsidDel="00B715D0" w:rsidRDefault="009A7DBB">
      <w:pPr>
        <w:pStyle w:val="BodyText"/>
        <w:numPr>
          <w:ilvl w:val="2"/>
          <w:numId w:val="135"/>
        </w:numPr>
        <w:rPr>
          <w:del w:id="7205" w:author="arkat" w:date="2017-10-04T21:58:00Z"/>
          <w:lang w:val="en-US"/>
        </w:rPr>
        <w:pPrChange w:id="7206" w:author="arkat" w:date="2017-10-04T10:26:00Z">
          <w:pPr>
            <w:pStyle w:val="Heading2"/>
          </w:pPr>
        </w:pPrChange>
      </w:pPr>
    </w:p>
    <w:p w14:paraId="572A2CB0" w14:textId="36585F78" w:rsidR="00B715D0" w:rsidRDefault="00E4119C">
      <w:pPr>
        <w:pStyle w:val="BodyText"/>
        <w:ind w:firstLine="450"/>
        <w:rPr>
          <w:ins w:id="7207" w:author="arkat" w:date="2017-10-04T22:00:00Z"/>
          <w:lang w:val="en-US"/>
        </w:rPr>
        <w:pPrChange w:id="7208" w:author="arkat" w:date="2017-10-04T22:30:00Z">
          <w:pPr>
            <w:pStyle w:val="BodyText"/>
          </w:pPr>
        </w:pPrChange>
      </w:pPr>
      <w:del w:id="7209" w:author="arkat" w:date="2017-10-04T22:30:00Z">
        <w:r w:rsidDel="005901A4">
          <w:rPr>
            <w:lang w:val="en-US"/>
          </w:rPr>
          <w:delText xml:space="preserve">    </w:delText>
        </w:r>
      </w:del>
      <w:del w:id="7210" w:author="arkat" w:date="2017-10-04T22:29:00Z">
        <w:r w:rsidDel="005901A4">
          <w:rPr>
            <w:lang w:val="en-US"/>
          </w:rPr>
          <w:delText>Konseptualisasi adalah aktivitas utama, pada fase ini teori dasar didefinisikan.</w:delText>
        </w:r>
        <w:r w:rsidR="00376989" w:rsidDel="005901A4">
          <w:rPr>
            <w:lang w:val="en-US"/>
          </w:rPr>
          <w:delText xml:space="preserve"> </w:delText>
        </w:r>
      </w:del>
      <w:r w:rsidRPr="00E4119C">
        <w:rPr>
          <w:lang w:val="en-US"/>
        </w:rPr>
        <w:t xml:space="preserve">Keberhasilan </w:t>
      </w:r>
      <w:ins w:id="7211" w:author="arkat" w:date="2017-10-02T15:09:00Z">
        <w:r w:rsidR="00161C34">
          <w:rPr>
            <w:lang w:val="en-US"/>
          </w:rPr>
          <w:t xml:space="preserve">pada </w:t>
        </w:r>
      </w:ins>
      <w:r w:rsidRPr="00E4119C">
        <w:rPr>
          <w:lang w:val="en-US"/>
        </w:rPr>
        <w:t xml:space="preserve">fase ini tergantung </w:t>
      </w:r>
      <w:ins w:id="7212" w:author="arkat" w:date="2017-10-02T15:09:00Z">
        <w:r w:rsidR="00161C34">
          <w:rPr>
            <w:lang w:val="en-US"/>
          </w:rPr>
          <w:t xml:space="preserve">oleh 2 hal </w:t>
        </w:r>
      </w:ins>
      <w:ins w:id="7213" w:author="arkat" w:date="2017-10-02T15:10:00Z">
        <w:r w:rsidR="00161C34">
          <w:rPr>
            <w:lang w:val="en-US"/>
          </w:rPr>
          <w:fldChar w:fldCharType="begin" w:fldLock="1"/>
        </w:r>
      </w:ins>
      <w:r w:rsidR="0013611C">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"plainTextFormattedCitation" : "(Gregg et al., 2001)", "previouslyFormattedCitation" : "(Gregg &lt;i&gt;et al.&lt;/i&gt;, 2001)" }, "properties" : { "noteIndex" : 0 }, "schema" : "https://github.com/citation-style-language/schema/raw/master/csl-citation.json" }</w:instrText>
      </w:r>
      <w:r w:rsidR="00161C34">
        <w:rPr>
          <w:lang w:val="en-US"/>
        </w:rPr>
        <w:fldChar w:fldCharType="separate"/>
      </w:r>
      <w:r w:rsidR="00161C34" w:rsidRPr="00161C34">
        <w:rPr>
          <w:noProof/>
          <w:lang w:val="en-US"/>
        </w:rPr>
        <w:t xml:space="preserve">(Gregg </w:t>
      </w:r>
      <w:r w:rsidR="00161C34" w:rsidRPr="00161C34">
        <w:rPr>
          <w:i/>
          <w:noProof/>
          <w:lang w:val="en-US"/>
        </w:rPr>
        <w:t>et al.</w:t>
      </w:r>
      <w:r w:rsidR="00161C34" w:rsidRPr="00161C34">
        <w:rPr>
          <w:noProof/>
          <w:lang w:val="en-US"/>
        </w:rPr>
        <w:t>, 2001)</w:t>
      </w:r>
      <w:ins w:id="7214" w:author="arkat" w:date="2017-10-02T15:10:00Z">
        <w:r w:rsidR="00161C34">
          <w:rPr>
            <w:lang w:val="en-US"/>
          </w:rPr>
          <w:fldChar w:fldCharType="end"/>
        </w:r>
      </w:ins>
      <w:ins w:id="7215" w:author="arkat" w:date="2017-10-02T15:09:00Z">
        <w:r w:rsidR="00161C34">
          <w:rPr>
            <w:lang w:val="en-US"/>
          </w:rPr>
          <w:t xml:space="preserve">, </w:t>
        </w:r>
        <w:r w:rsidR="00161C34">
          <w:rPr>
            <w:i/>
            <w:lang w:val="en-US"/>
          </w:rPr>
          <w:t>P</w:t>
        </w:r>
        <w:r w:rsidR="00161C34" w:rsidRPr="00161C34">
          <w:rPr>
            <w:i/>
            <w:lang w:val="en-US"/>
            <w:rPrChange w:id="7216" w:author="arkat" w:date="2017-10-02T15:11:00Z">
              <w:rPr>
                <w:lang w:val="en-US"/>
              </w:rPr>
            </w:rPrChange>
          </w:rPr>
          <w:t>ertama</w:t>
        </w:r>
        <w:r w:rsidR="00161C34">
          <w:rPr>
            <w:lang w:val="en-US"/>
          </w:rPr>
          <w:t xml:space="preserve"> </w:t>
        </w:r>
      </w:ins>
      <w:ins w:id="7217" w:author="arkat" w:date="2017-10-02T15:11:00Z">
        <w:r w:rsidR="00161C34">
          <w:rPr>
            <w:lang w:val="en-US"/>
          </w:rPr>
          <w:t>ar</w:t>
        </w:r>
      </w:ins>
      <w:del w:id="7218" w:author="arkat" w:date="2017-10-02T15:11:00Z">
        <w:r w:rsidRPr="00E4119C" w:rsidDel="00161C34">
          <w:rPr>
            <w:lang w:val="en-US"/>
          </w:rPr>
          <w:delText xml:space="preserve">pada </w:delText>
        </w:r>
        <w:r w:rsidR="00E865CF" w:rsidDel="00161C34">
          <w:rPr>
            <w:lang w:val="en-US"/>
          </w:rPr>
          <w:delText>ar</w:delText>
        </w:r>
      </w:del>
      <w:r w:rsidR="00E865CF">
        <w:rPr>
          <w:lang w:val="en-US"/>
        </w:rPr>
        <w:t>tikulasi dan pemahaman terhadap domain permasalahan penelitian</w:t>
      </w:r>
      <w:ins w:id="7219" w:author="arkat" w:date="2017-10-02T15:13:00Z">
        <w:r w:rsidR="00161C34">
          <w:rPr>
            <w:lang w:val="en-US"/>
          </w:rPr>
          <w:t xml:space="preserve"> yang didasarkan pada bangunan teoritis</w:t>
        </w:r>
      </w:ins>
      <w:ins w:id="7220" w:author="arkat" w:date="2017-10-02T15:08:00Z">
        <w:r w:rsidR="00161C34">
          <w:rPr>
            <w:lang w:val="en-US"/>
          </w:rPr>
          <w:t xml:space="preserve">. </w:t>
        </w:r>
      </w:ins>
      <w:ins w:id="7221" w:author="arkat" w:date="2017-10-02T15:11:00Z">
        <w:r w:rsidR="00161C34">
          <w:rPr>
            <w:i/>
            <w:lang w:val="en-US"/>
          </w:rPr>
          <w:t xml:space="preserve">Kedua, </w:t>
        </w:r>
      </w:ins>
      <w:ins w:id="7222" w:author="arkat" w:date="2017-10-02T15:12:00Z">
        <w:r w:rsidR="00161C34">
          <w:rPr>
            <w:lang w:val="en-US"/>
          </w:rPr>
          <w:t xml:space="preserve">Pemahaman dan penerjemahan konsep. </w:t>
        </w:r>
      </w:ins>
      <w:ins w:id="7223" w:author="arkat" w:date="2017-10-04T22:05:00Z">
        <w:r w:rsidR="00B715D0">
          <w:rPr>
            <w:lang w:val="en-US"/>
          </w:rPr>
          <w:t>Pada tahap ini dibagi menjadi 2 fase, yakni perumusan aturan transformasi dan formalisasi.</w:t>
        </w:r>
      </w:ins>
    </w:p>
    <w:p w14:paraId="354D18DE" w14:textId="5D0AC596" w:rsidR="00B715D0" w:rsidRDefault="00B715D0">
      <w:pPr>
        <w:pStyle w:val="Heading3"/>
        <w:numPr>
          <w:ilvl w:val="2"/>
          <w:numId w:val="135"/>
        </w:numPr>
        <w:ind w:left="630" w:hanging="630"/>
        <w:rPr>
          <w:ins w:id="7224" w:author="arkat" w:date="2017-10-04T22:02:00Z"/>
          <w:lang w:val="en-US"/>
        </w:rPr>
        <w:pPrChange w:id="7225" w:author="arkat" w:date="2017-10-04T22:12:00Z">
          <w:pPr>
            <w:pStyle w:val="BodyText"/>
          </w:pPr>
        </w:pPrChange>
      </w:pPr>
      <w:bookmarkStart w:id="7226" w:name="_Toc495046353"/>
      <w:ins w:id="7227" w:author="arkat" w:date="2017-10-04T22:00:00Z">
        <w:r w:rsidRPr="009F2FD2">
          <w:rPr>
            <w:lang w:val="en-US"/>
          </w:rPr>
          <w:t>Perumusan Aturan Transformasi</w:t>
        </w:r>
      </w:ins>
      <w:bookmarkEnd w:id="7226"/>
    </w:p>
    <w:p w14:paraId="48DC37E3" w14:textId="0325AAB1" w:rsidR="00B715D0" w:rsidRPr="009F2FD2" w:rsidRDefault="00B715D0">
      <w:pPr>
        <w:pStyle w:val="BodyText"/>
        <w:ind w:firstLine="450"/>
        <w:rPr>
          <w:ins w:id="7228" w:author="arkat" w:date="2017-10-04T22:00:00Z"/>
          <w:lang w:val="en-US"/>
        </w:rPr>
        <w:pPrChange w:id="7229" w:author="arkat" w:date="2017-10-04T22:12:00Z">
          <w:pPr>
            <w:pStyle w:val="BodyText"/>
          </w:pPr>
        </w:pPrChange>
      </w:pPr>
      <w:ins w:id="7230" w:author="arkat" w:date="2017-10-04T22:02:00Z">
        <w:r>
          <w:rPr>
            <w:lang w:val="en-US"/>
          </w:rPr>
          <w:t xml:space="preserve">Pada tahap ini penulis </w:t>
        </w:r>
      </w:ins>
      <w:ins w:id="7231" w:author="arkat" w:date="2017-10-06T08:01:00Z">
        <w:r w:rsidR="008D650E">
          <w:rPr>
            <w:lang w:val="en-US"/>
          </w:rPr>
          <w:t>akan</w:t>
        </w:r>
      </w:ins>
      <w:ins w:id="7232" w:author="arkat" w:date="2017-10-04T22:02:00Z">
        <w:r>
          <w:rPr>
            <w:lang w:val="en-US"/>
          </w:rPr>
          <w:t xml:space="preserve"> merumuskan aturan pemetaan (</w:t>
        </w:r>
        <w:r>
          <w:rPr>
            <w:i/>
            <w:lang w:val="en-US"/>
          </w:rPr>
          <w:t>mapping rules</w:t>
        </w:r>
        <w:r>
          <w:rPr>
            <w:lang w:val="en-US"/>
          </w:rPr>
          <w:t xml:space="preserve">) untuk melakukan transformasi </w:t>
        </w:r>
        <w:r w:rsidR="0095050F">
          <w:rPr>
            <w:lang w:val="en-US"/>
          </w:rPr>
          <w:t>dari EPC-ARIS</w:t>
        </w:r>
        <w:r>
          <w:rPr>
            <w:lang w:val="en-US"/>
          </w:rPr>
          <w:t xml:space="preserve"> ke BPMN 2.0. </w:t>
        </w:r>
      </w:ins>
      <w:ins w:id="7233" w:author="arkat" w:date="2017-10-04T22:06:00Z">
        <w:r>
          <w:rPr>
            <w:lang w:val="en-US"/>
          </w:rPr>
          <w:t>Aturan</w:t>
        </w:r>
      </w:ins>
      <w:ins w:id="7234" w:author="arkat" w:date="2017-10-04T22:02:00Z">
        <w:r>
          <w:rPr>
            <w:lang w:val="en-US"/>
          </w:rPr>
          <w:t xml:space="preserve"> transformasi dibangun berdasarkan </w:t>
        </w:r>
      </w:ins>
      <w:ins w:id="7235" w:author="arkat" w:date="2017-10-04T22:06:00Z">
        <w:r>
          <w:rPr>
            <w:lang w:val="en-US"/>
          </w:rPr>
          <w:t>studi literatur pada tahap sebel</w:t>
        </w:r>
        <w:r w:rsidR="00435159">
          <w:rPr>
            <w:lang w:val="en-US"/>
          </w:rPr>
          <w:t xml:space="preserve">umnya. Penulis memulainya dengan </w:t>
        </w:r>
      </w:ins>
      <w:ins w:id="7236" w:author="arkat" w:date="2017-10-04T22:07:00Z">
        <w:r w:rsidR="00435159">
          <w:rPr>
            <w:lang w:val="en-US"/>
          </w:rPr>
          <w:t xml:space="preserve">melakukan analisa </w:t>
        </w:r>
      </w:ins>
      <w:ins w:id="7237" w:author="arkat" w:date="2017-10-04T22:02:00Z">
        <w:r>
          <w:rPr>
            <w:lang w:val="en-US"/>
          </w:rPr>
          <w:t>definisi dari masing-masing elemen</w:t>
        </w:r>
      </w:ins>
      <w:ins w:id="7238" w:author="arkat" w:date="2017-10-04T22:08:00Z">
        <w:r w:rsidR="0095050F">
          <w:rPr>
            <w:lang w:val="en-US"/>
          </w:rPr>
          <w:t xml:space="preserve"> EPC-ARIS</w:t>
        </w:r>
        <w:r w:rsidR="00435159">
          <w:rPr>
            <w:lang w:val="en-US"/>
          </w:rPr>
          <w:t xml:space="preserve"> dan mencari pemetaan yang sesuai dengan definisi tersebut pada elemen BPMN 2.0. </w:t>
        </w:r>
      </w:ins>
      <w:ins w:id="7239" w:author="arkat" w:date="2017-10-06T09:34:00Z">
        <w:r w:rsidR="0095050F">
          <w:rPr>
            <w:lang w:val="en-US"/>
          </w:rPr>
          <w:t xml:space="preserve">Jika </w:t>
        </w:r>
      </w:ins>
      <w:ins w:id="7240" w:author="arkat" w:date="2017-10-06T09:37:00Z">
        <w:r w:rsidR="0095050F">
          <w:rPr>
            <w:lang w:val="en-US"/>
          </w:rPr>
          <w:t xml:space="preserve">elemen tersebut </w:t>
        </w:r>
      </w:ins>
      <w:ins w:id="7241" w:author="arkat" w:date="2017-10-06T09:34:00Z">
        <w:r w:rsidR="0095050F">
          <w:rPr>
            <w:lang w:val="en-US"/>
          </w:rPr>
          <w:t xml:space="preserve">tidak ada </w:t>
        </w:r>
      </w:ins>
      <w:ins w:id="7242" w:author="arkat" w:date="2017-10-06T09:37:00Z">
        <w:r w:rsidR="0095050F">
          <w:rPr>
            <w:lang w:val="en-US"/>
          </w:rPr>
          <w:t>yang sesuai</w:t>
        </w:r>
      </w:ins>
      <w:ins w:id="7243" w:author="arkat" w:date="2017-10-06T09:38:00Z">
        <w:r w:rsidR="0095050F">
          <w:rPr>
            <w:lang w:val="en-US"/>
          </w:rPr>
          <w:t xml:space="preserve"> secara tepat</w:t>
        </w:r>
      </w:ins>
      <w:ins w:id="7244" w:author="arkat" w:date="2017-10-06T09:37:00Z">
        <w:r w:rsidR="0095050F">
          <w:rPr>
            <w:lang w:val="en-US"/>
          </w:rPr>
          <w:t xml:space="preserve"> dengan </w:t>
        </w:r>
      </w:ins>
      <w:ins w:id="7245" w:author="arkat" w:date="2017-10-06T09:34:00Z">
        <w:r w:rsidR="0095050F">
          <w:rPr>
            <w:lang w:val="en-US"/>
          </w:rPr>
          <w:t xml:space="preserve">elemen yang </w:t>
        </w:r>
      </w:ins>
      <w:ins w:id="7246" w:author="arkat" w:date="2017-10-06T09:37:00Z">
        <w:r w:rsidR="0095050F">
          <w:rPr>
            <w:lang w:val="en-US"/>
          </w:rPr>
          <w:t xml:space="preserve">ada </w:t>
        </w:r>
      </w:ins>
      <w:ins w:id="7247" w:author="arkat" w:date="2017-10-06T09:34:00Z">
        <w:r w:rsidR="0095050F">
          <w:rPr>
            <w:lang w:val="en-US"/>
          </w:rPr>
          <w:t>di BPMN 2.0 penulis akan mencari</w:t>
        </w:r>
      </w:ins>
      <w:ins w:id="7248" w:author="arkat" w:date="2017-10-06T09:37:00Z">
        <w:r w:rsidR="0095050F">
          <w:rPr>
            <w:lang w:val="en-US"/>
          </w:rPr>
          <w:t xml:space="preserve"> solusi pemecahanya </w:t>
        </w:r>
      </w:ins>
      <w:ins w:id="7249" w:author="arkat" w:date="2017-10-06T09:38:00Z">
        <w:r w:rsidR="0095050F">
          <w:rPr>
            <w:lang w:val="en-US"/>
          </w:rPr>
          <w:t xml:space="preserve">dengan menggunakan beberapa pendekatan dan konsep </w:t>
        </w:r>
      </w:ins>
      <w:ins w:id="7250" w:author="arkat" w:date="2017-10-06T09:39:00Z">
        <w:r w:rsidR="0095050F">
          <w:rPr>
            <w:lang w:val="en-US"/>
          </w:rPr>
          <w:t xml:space="preserve">yang paling mendekati </w:t>
        </w:r>
      </w:ins>
      <w:ins w:id="7251" w:author="arkat" w:date="2017-10-06T09:38:00Z">
        <w:r w:rsidR="0095050F">
          <w:rPr>
            <w:lang w:val="en-US"/>
          </w:rPr>
          <w:t>dengan cara melakukan studi literatur.</w:t>
        </w:r>
      </w:ins>
    </w:p>
    <w:p w14:paraId="7BE295A0" w14:textId="4AA1627C" w:rsidR="00B715D0" w:rsidRPr="00D048A8" w:rsidRDefault="00B715D0">
      <w:pPr>
        <w:pStyle w:val="Heading3"/>
        <w:numPr>
          <w:ilvl w:val="2"/>
          <w:numId w:val="135"/>
        </w:numPr>
        <w:ind w:left="450" w:hanging="450"/>
        <w:rPr>
          <w:ins w:id="7252" w:author="arkat" w:date="2017-10-04T22:00:00Z"/>
          <w:lang w:val="en-US"/>
        </w:rPr>
        <w:pPrChange w:id="7253" w:author="arkat" w:date="2017-10-04T22:12:00Z">
          <w:pPr>
            <w:pStyle w:val="BodyText"/>
          </w:pPr>
        </w:pPrChange>
      </w:pPr>
      <w:bookmarkStart w:id="7254" w:name="_Toc495046354"/>
      <w:ins w:id="7255" w:author="arkat" w:date="2017-10-04T22:00:00Z">
        <w:r w:rsidRPr="00A42612">
          <w:rPr>
            <w:lang w:val="en-US"/>
          </w:rPr>
          <w:t>Formalisasi</w:t>
        </w:r>
        <w:bookmarkEnd w:id="7254"/>
      </w:ins>
    </w:p>
    <w:p w14:paraId="245150A6" w14:textId="6E1BD0A8" w:rsidR="00E55B96" w:rsidRPr="00053AEC" w:rsidDel="00901404" w:rsidRDefault="00E865CF">
      <w:pPr>
        <w:ind w:firstLine="360"/>
        <w:rPr>
          <w:del w:id="7256" w:author="arkat" w:date="2017-10-02T13:40:00Z"/>
          <w:rPrChange w:id="7257" w:author="arkat" w:date="2017-10-04T09:48:00Z">
            <w:rPr>
              <w:del w:id="7258" w:author="arkat" w:date="2017-10-02T13:40:00Z"/>
              <w:lang w:val="en-US"/>
            </w:rPr>
          </w:rPrChange>
        </w:rPr>
        <w:pPrChange w:id="7259" w:author="arkat" w:date="2017-10-04T09:48:00Z">
          <w:pPr>
            <w:pStyle w:val="BodyText"/>
          </w:pPr>
        </w:pPrChange>
      </w:pPr>
      <w:del w:id="7260" w:author="arkat" w:date="2017-10-02T13:28:00Z">
        <w:r w:rsidDel="00E55B96">
          <w:rPr>
            <w:lang w:val="en-US"/>
          </w:rPr>
          <w:delText xml:space="preserve">. </w:delText>
        </w:r>
        <w:r w:rsidR="008079CF" w:rsidDel="00E55B96">
          <w:rPr>
            <w:lang w:val="en-US"/>
          </w:rPr>
          <w:delText xml:space="preserve">Pada langkah ini, penulis berfokus pada proses penggalian informasi mengenai solusi yang sudah diusulkan untuk melakukan transformasi dari EPC ke BPMN beserta kelemahan solusi tersebut. Penulis menggunakan teknik studi literatur terhadap beberapa referensi jurnal nasional, internasional maupun sumber informasi yang akurat. </w:delText>
        </w:r>
        <w:r w:rsidR="00997EB3" w:rsidDel="00E55B96">
          <w:rPr>
            <w:lang w:val="en-US"/>
          </w:rPr>
          <w:delText>Pada tahap ini, kami mengidentifikasi permasalahan transformasi dari EPC ke BPMN.</w:delText>
        </w:r>
        <w:r w:rsidR="00EA43DE" w:rsidDel="00E55B96">
          <w:rPr>
            <w:lang w:val="en-US"/>
          </w:rPr>
          <w:delText xml:space="preserve"> Termasuk permasalahan pe</w:delText>
        </w:r>
        <w:r w:rsidR="008079CF" w:rsidDel="00E55B96">
          <w:rPr>
            <w:lang w:val="en-US"/>
          </w:rPr>
          <w:delText xml:space="preserve">rbedaan notasi dari EPC ke BPMN. </w:delText>
        </w:r>
        <w:r w:rsidR="00997EB3" w:rsidDel="00E55B96">
          <w:rPr>
            <w:lang w:val="en-US"/>
          </w:rPr>
          <w:delText xml:space="preserve">Berdasarkan </w:delText>
        </w:r>
        <w:r w:rsidR="008079CF" w:rsidDel="00E55B96">
          <w:rPr>
            <w:lang w:val="en-US"/>
          </w:rPr>
          <w:delText xml:space="preserve">kelemahan </w:delText>
        </w:r>
        <w:r w:rsidR="00997EB3" w:rsidDel="00E55B96">
          <w:rPr>
            <w:lang w:val="en-US"/>
          </w:rPr>
          <w:delText xml:space="preserve">yang </w:delText>
        </w:r>
        <w:r w:rsidR="008079CF" w:rsidDel="00E55B96">
          <w:rPr>
            <w:lang w:val="en-US"/>
          </w:rPr>
          <w:delText xml:space="preserve">telah </w:delText>
        </w:r>
        <w:r w:rsidR="00997EB3" w:rsidDel="00E55B96">
          <w:rPr>
            <w:lang w:val="en-US"/>
          </w:rPr>
          <w:delText>teridentifikasi, kami me</w:delText>
        </w:r>
        <w:r w:rsidR="008079CF" w:rsidDel="00E55B96">
          <w:rPr>
            <w:lang w:val="en-US"/>
          </w:rPr>
          <w:delText xml:space="preserve">lakukan analisa terhadap </w:delText>
        </w:r>
        <w:r w:rsidR="00997EB3" w:rsidDel="00E55B96">
          <w:rPr>
            <w:lang w:val="en-US"/>
          </w:rPr>
          <w:delText xml:space="preserve">pendekatan </w:delText>
        </w:r>
        <w:r w:rsidR="008079CF" w:rsidDel="00E55B96">
          <w:rPr>
            <w:lang w:val="en-US"/>
          </w:rPr>
          <w:delText>yang sesuai untuk menyelesaikan permasalahan yang telah ditemukan.</w:delText>
        </w:r>
      </w:del>
      <w:ins w:id="7261" w:author="arkat" w:date="2017-10-04T21:59:00Z">
        <w:r w:rsidR="00B715D0">
          <w:rPr>
            <w:lang w:val="en-US"/>
          </w:rPr>
          <w:t>Setelah</w:t>
        </w:r>
      </w:ins>
      <w:ins w:id="7262" w:author="arkat" w:date="2017-10-04T22:13:00Z">
        <w:r w:rsidR="00435159">
          <w:rPr>
            <w:i/>
            <w:lang w:val="en-US"/>
          </w:rPr>
          <w:t xml:space="preserve"> </w:t>
        </w:r>
        <w:r w:rsidR="00435159">
          <w:rPr>
            <w:lang w:val="en-US"/>
          </w:rPr>
          <w:t>aturan</w:t>
        </w:r>
      </w:ins>
      <w:ins w:id="7263" w:author="arkat" w:date="2017-10-02T15:38:00Z">
        <w:r w:rsidR="005427D0" w:rsidRPr="00053AEC">
          <w:rPr>
            <w:rPrChange w:id="7264" w:author="arkat" w:date="2017-10-04T09:48:00Z">
              <w:rPr>
                <w:i/>
                <w:lang w:val="en-US"/>
              </w:rPr>
            </w:rPrChange>
          </w:rPr>
          <w:t xml:space="preserve"> transformasi </w:t>
        </w:r>
      </w:ins>
      <w:ins w:id="7265" w:author="arkat" w:date="2017-10-04T22:13:00Z">
        <w:r w:rsidR="00435159">
          <w:rPr>
            <w:lang w:val="en-US"/>
          </w:rPr>
          <w:t xml:space="preserve">dari </w:t>
        </w:r>
      </w:ins>
      <w:ins w:id="7266" w:author="arkat" w:date="2017-10-02T15:39:00Z">
        <w:r w:rsidR="0095050F">
          <w:t>EPC-ARIS</w:t>
        </w:r>
        <w:r w:rsidR="005427D0" w:rsidRPr="00053AEC">
          <w:rPr>
            <w:rPrChange w:id="7267" w:author="arkat" w:date="2017-10-04T09:48:00Z">
              <w:rPr>
                <w:lang w:val="en-US"/>
              </w:rPr>
            </w:rPrChange>
          </w:rPr>
          <w:t xml:space="preserve"> </w:t>
        </w:r>
      </w:ins>
      <w:ins w:id="7268" w:author="arkat" w:date="2017-10-02T15:41:00Z">
        <w:r w:rsidR="005427D0" w:rsidRPr="00053AEC">
          <w:rPr>
            <w:rPrChange w:id="7269" w:author="arkat" w:date="2017-10-04T09:48:00Z">
              <w:rPr>
                <w:lang w:val="en-US"/>
              </w:rPr>
            </w:rPrChange>
          </w:rPr>
          <w:t xml:space="preserve">ke BPMN 2.0 </w:t>
        </w:r>
      </w:ins>
      <w:ins w:id="7270" w:author="arkat" w:date="2017-10-04T09:47:00Z">
        <w:r w:rsidR="00435159" w:rsidRPr="009F2FD2">
          <w:t>terbentuk, langkah selanjutnya adalah melakukan formalisasi</w:t>
        </w:r>
      </w:ins>
      <w:ins w:id="7271" w:author="arkat" w:date="2017-10-02T15:41:00Z">
        <w:r w:rsidR="005427D0" w:rsidRPr="00053AEC">
          <w:rPr>
            <w:rPrChange w:id="7272" w:author="arkat" w:date="2017-10-04T09:48:00Z">
              <w:rPr>
                <w:lang w:val="en-US"/>
              </w:rPr>
            </w:rPrChange>
          </w:rPr>
          <w:t xml:space="preserve">. </w:t>
        </w:r>
      </w:ins>
      <w:ins w:id="7273" w:author="arkat" w:date="2017-10-04T09:47:00Z">
        <w:r w:rsidR="00053AEC" w:rsidRPr="00053AEC">
          <w:rPr>
            <w:rPrChange w:id="7274" w:author="arkat" w:date="2017-10-04T09:48:00Z">
              <w:rPr>
                <w:lang w:val="en-US"/>
              </w:rPr>
            </w:rPrChange>
          </w:rPr>
          <w:t>Formalisasi berkaitan dengan penerapan matematika atau logika untuk menggambarkan, mengembangkan dan menverifikasi perangkat lunak. IEEE dalam Gregg et al (2011) telah memberikan definisi metode formal sebagai berikut:</w:t>
        </w:r>
      </w:ins>
    </w:p>
    <w:p w14:paraId="19BFA2A2" w14:textId="73CC23CD" w:rsidR="00376989" w:rsidRPr="00376989" w:rsidRDefault="00376989">
      <w:pPr>
        <w:ind w:firstLine="360"/>
        <w:rPr>
          <w:lang w:val="en-US"/>
        </w:rPr>
        <w:pPrChange w:id="7275" w:author="arkat" w:date="2017-10-04T09:48:00Z">
          <w:pPr>
            <w:pStyle w:val="BodyText"/>
          </w:pPr>
        </w:pPrChange>
      </w:pPr>
      <w:del w:id="7276" w:author="arkat" w:date="2017-10-02T13:40:00Z">
        <w:r w:rsidDel="00901404">
          <w:rPr>
            <w:lang w:val="en-US"/>
          </w:rPr>
          <w:delText xml:space="preserve"> </w:delText>
        </w:r>
      </w:del>
    </w:p>
    <w:p w14:paraId="6C615EBA" w14:textId="5433FB71" w:rsidR="00F83024" w:rsidDel="00053AEC" w:rsidRDefault="00F83024">
      <w:pPr>
        <w:pStyle w:val="Heading2"/>
        <w:numPr>
          <w:ilvl w:val="1"/>
          <w:numId w:val="135"/>
        </w:numPr>
        <w:rPr>
          <w:del w:id="7277" w:author="arkat" w:date="2017-10-04T09:47:00Z"/>
          <w:lang w:val="en-US"/>
        </w:rPr>
        <w:pPrChange w:id="7278" w:author="arkat" w:date="2017-10-03T08:15:00Z">
          <w:pPr>
            <w:pStyle w:val="Heading2"/>
          </w:pPr>
        </w:pPrChange>
      </w:pPr>
      <w:del w:id="7279" w:author="arkat" w:date="2017-10-04T09:47:00Z">
        <w:r w:rsidDel="00053AEC">
          <w:rPr>
            <w:lang w:val="en-US"/>
          </w:rPr>
          <w:delText>Formalisasi</w:delText>
        </w:r>
      </w:del>
    </w:p>
    <w:p w14:paraId="7A9669B5" w14:textId="2EBD66BF" w:rsidR="00A07853" w:rsidRPr="00A07853" w:rsidRDefault="00E865CF">
      <w:pPr>
        <w:pStyle w:val="BodyText"/>
        <w:numPr>
          <w:ilvl w:val="0"/>
          <w:numId w:val="50"/>
        </w:numPr>
        <w:ind w:left="360"/>
        <w:rPr>
          <w:ins w:id="7280" w:author="arkat" w:date="2017-09-26T06:45:00Z"/>
          <w:lang w:val="en-US"/>
        </w:rPr>
        <w:pPrChange w:id="7281" w:author="arkat" w:date="2017-09-29T22:51:00Z">
          <w:pPr>
            <w:pStyle w:val="BodyText"/>
          </w:pPr>
        </w:pPrChange>
      </w:pPr>
      <w:del w:id="7282" w:author="arkat" w:date="2017-10-04T09:47:00Z">
        <w:r w:rsidDel="00053AEC">
          <w:rPr>
            <w:lang w:val="en-US"/>
          </w:rPr>
          <w:delText xml:space="preserve">   Formalisasi berkaitan dengan penerapan matematika atau logika untuk menggambarkan, mengembangkan dan menverifikasi perangkat lunak</w:delText>
        </w:r>
      </w:del>
      <w:del w:id="7283" w:author="arkat" w:date="2017-10-02T16:56:00Z">
        <w:r w:rsidDel="00AB25F9">
          <w:rPr>
            <w:lang w:val="en-US"/>
          </w:rPr>
          <w:delText xml:space="preserve">. </w:delText>
        </w:r>
        <w:r w:rsidR="00997EB3" w:rsidDel="00AB25F9">
          <w:rPr>
            <w:lang w:val="en-US"/>
          </w:rPr>
          <w:delText>Tahap ini merupakan tahap memberikan penjelasan berbasis logika untuk mengurangi kemungkinan kesalahpahaman.</w:delText>
        </w:r>
      </w:del>
      <w:ins w:id="7284" w:author="arkat" w:date="2017-09-26T06:45:00Z">
        <w:r w:rsidR="00A07853" w:rsidRPr="00A07853">
          <w:rPr>
            <w:lang w:val="en-US"/>
          </w:rPr>
          <w:t>Spesifikasi yang ditulis dan disetujui sesuai</w:t>
        </w:r>
        <w:r w:rsidR="00A07853">
          <w:rPr>
            <w:lang w:val="en-US"/>
          </w:rPr>
          <w:t xml:space="preserve"> dengan standar yang ditetapkan</w:t>
        </w:r>
      </w:ins>
      <w:ins w:id="7285" w:author="arkat" w:date="2017-09-26T06:50:00Z">
        <w:r w:rsidR="001529D6">
          <w:rPr>
            <w:lang w:val="en-US"/>
          </w:rPr>
          <w:t>.</w:t>
        </w:r>
      </w:ins>
    </w:p>
    <w:p w14:paraId="38D5C6A5" w14:textId="77777777" w:rsidR="00A07853" w:rsidRDefault="00A07853">
      <w:pPr>
        <w:pStyle w:val="BodyText"/>
        <w:numPr>
          <w:ilvl w:val="0"/>
          <w:numId w:val="50"/>
        </w:numPr>
        <w:ind w:left="360"/>
        <w:rPr>
          <w:ins w:id="7286" w:author="arkat" w:date="2017-10-02T16:56:00Z"/>
          <w:lang w:val="en-US"/>
        </w:rPr>
        <w:pPrChange w:id="7287" w:author="arkat" w:date="2017-09-29T22:51:00Z">
          <w:pPr>
            <w:pStyle w:val="BodyText"/>
          </w:pPr>
        </w:pPrChange>
      </w:pPr>
      <w:ins w:id="7288" w:author="arkat" w:date="2017-09-26T06:45:00Z">
        <w:r w:rsidRPr="00A07853">
          <w:rPr>
            <w:lang w:val="en-US"/>
          </w:rPr>
          <w:t>Spesifikasi yang ditulis dalam notasi standar, untuk digun</w:t>
        </w:r>
      </w:ins>
      <w:ins w:id="7289" w:author="arkat" w:date="2017-10-06T08:01:00Z">
        <w:r w:rsidR="008D650E">
          <w:rPr>
            <w:lang w:val="en-US"/>
          </w:rPr>
          <w:t>akan</w:t>
        </w:r>
      </w:ins>
      <w:ins w:id="7290" w:author="arkat" w:date="2017-09-26T06:45:00Z">
        <w:r w:rsidRPr="00A07853">
          <w:rPr>
            <w:lang w:val="en-US"/>
          </w:rPr>
          <w:t xml:space="preserve"> sebagai bukti keefektifan</w:t>
        </w:r>
      </w:ins>
      <w:ins w:id="7291" w:author="arkat" w:date="2017-09-26T06:50:00Z">
        <w:r w:rsidR="001529D6">
          <w:rPr>
            <w:lang w:val="en-US"/>
          </w:rPr>
          <w:t>.</w:t>
        </w:r>
      </w:ins>
    </w:p>
    <w:p w14:paraId="15DE9324" w14:textId="2E01BC57" w:rsidR="00AB25F9" w:rsidRPr="00AB25F9" w:rsidRDefault="00AB25F9">
      <w:pPr>
        <w:ind w:firstLine="360"/>
        <w:rPr>
          <w:rPrChange w:id="7292" w:author="arkat" w:date="2017-10-02T16:56:00Z">
            <w:rPr>
              <w:lang w:val="en-US"/>
            </w:rPr>
          </w:rPrChange>
        </w:rPr>
        <w:pPrChange w:id="7293" w:author="arkat" w:date="2017-10-02T16:56:00Z">
          <w:pPr>
            <w:pStyle w:val="BodyText"/>
          </w:pPr>
        </w:pPrChange>
      </w:pPr>
      <w:ins w:id="7294" w:author="arkat" w:date="2017-10-02T16:56:00Z">
        <w:r>
          <w:rPr>
            <w:lang w:val="en-US"/>
          </w:rPr>
          <w:t>Pada tahap ini aturan pemetaan untuk melakukan transformasi</w:t>
        </w:r>
      </w:ins>
      <w:ins w:id="7295" w:author="arkat" w:date="2017-10-02T16:57:00Z">
        <w:r w:rsidR="0095050F">
          <w:rPr>
            <w:lang w:val="en-US"/>
          </w:rPr>
          <w:t xml:space="preserve"> dari EPC-ARIS</w:t>
        </w:r>
        <w:r>
          <w:rPr>
            <w:lang w:val="en-US"/>
          </w:rPr>
          <w:t xml:space="preserve"> ke BPMN 2.0</w:t>
        </w:r>
      </w:ins>
      <w:ins w:id="7296" w:author="arkat" w:date="2017-10-02T16:56:00Z">
        <w:r>
          <w:rPr>
            <w:lang w:val="en-US"/>
          </w:rPr>
          <w:t xml:space="preserve"> yang telah diusulkan dibentuk menggun</w:t>
        </w:r>
      </w:ins>
      <w:ins w:id="7297" w:author="arkat" w:date="2017-10-06T08:01:00Z">
        <w:r w:rsidR="008D650E">
          <w:rPr>
            <w:lang w:val="en-US"/>
          </w:rPr>
          <w:t>akan</w:t>
        </w:r>
      </w:ins>
      <w:ins w:id="7298" w:author="arkat" w:date="2017-10-02T16:56:00Z">
        <w:r>
          <w:rPr>
            <w:lang w:val="en-US"/>
          </w:rPr>
          <w:t xml:space="preserve"> bahasa formal</w:t>
        </w:r>
      </w:ins>
      <w:ins w:id="7299" w:author="arkat" w:date="2017-10-02T16:57:00Z">
        <w:r>
          <w:rPr>
            <w:lang w:val="en-US"/>
          </w:rPr>
          <w:t>.</w:t>
        </w:r>
      </w:ins>
    </w:p>
    <w:p w14:paraId="01876524" w14:textId="4A52F72F" w:rsidR="00F83024" w:rsidRDefault="00997EB3">
      <w:pPr>
        <w:pStyle w:val="Heading2"/>
        <w:numPr>
          <w:ilvl w:val="1"/>
          <w:numId w:val="135"/>
        </w:numPr>
        <w:rPr>
          <w:lang w:val="en-US"/>
        </w:rPr>
        <w:pPrChange w:id="7300" w:author="arkat" w:date="2017-10-03T08:15:00Z">
          <w:pPr>
            <w:pStyle w:val="Heading2"/>
          </w:pPr>
        </w:pPrChange>
      </w:pPr>
      <w:bookmarkStart w:id="7301" w:name="_Toc495046355"/>
      <w:r>
        <w:rPr>
          <w:lang w:val="en-US"/>
        </w:rPr>
        <w:t>Pengembangan</w:t>
      </w:r>
      <w:bookmarkEnd w:id="7301"/>
    </w:p>
    <w:p w14:paraId="0F943D54" w14:textId="3566FC78" w:rsidR="0013611C" w:rsidRDefault="00997EB3">
      <w:pPr>
        <w:pStyle w:val="BodyText"/>
        <w:rPr>
          <w:ins w:id="7302" w:author="arkat" w:date="2017-10-02T15:51:00Z"/>
          <w:lang w:val="en-US"/>
        </w:rPr>
        <w:pPrChange w:id="7303" w:author="arkat" w:date="2017-09-25T23:26:00Z">
          <w:pPr>
            <w:pStyle w:val="BodyTextFirstIndent"/>
          </w:pPr>
        </w:pPrChange>
      </w:pPr>
      <w:r>
        <w:rPr>
          <w:lang w:val="en-US"/>
        </w:rPr>
        <w:t xml:space="preserve">    </w:t>
      </w:r>
      <w:ins w:id="7304" w:author="arkat" w:date="2017-10-04T22:22:00Z">
        <w:r w:rsidR="00F30C76">
          <w:rPr>
            <w:lang w:val="en-US"/>
          </w:rPr>
          <w:t xml:space="preserve">Pada </w:t>
        </w:r>
        <w:r w:rsidR="00F30C76">
          <w:rPr>
            <w:i/>
            <w:lang w:val="en-US"/>
          </w:rPr>
          <w:t xml:space="preserve">framework </w:t>
        </w:r>
        <w:r w:rsidR="00F30C76">
          <w:rPr>
            <w:lang w:val="en-US"/>
          </w:rPr>
          <w:t xml:space="preserve">SERM, </w:t>
        </w:r>
      </w:ins>
      <w:ins w:id="7305" w:author="arkat" w:date="2017-10-02T17:00:00Z">
        <w:r w:rsidR="00AB25F9">
          <w:rPr>
            <w:lang w:val="en-US"/>
          </w:rPr>
          <w:t xml:space="preserve">Tahap pengembangan </w:t>
        </w:r>
      </w:ins>
      <w:ins w:id="7306" w:author="arkat" w:date="2017-10-04T22:15:00Z">
        <w:r w:rsidR="00435159">
          <w:rPr>
            <w:lang w:val="en-US"/>
          </w:rPr>
          <w:t xml:space="preserve">berkaitan dengan </w:t>
        </w:r>
      </w:ins>
      <w:ins w:id="7307" w:author="arkat" w:date="2017-10-02T16:59:00Z">
        <w:r w:rsidR="00AB25F9">
          <w:rPr>
            <w:lang w:val="en-US"/>
          </w:rPr>
          <w:t xml:space="preserve">pengembangan </w:t>
        </w:r>
      </w:ins>
      <w:ins w:id="7308" w:author="arkat" w:date="2017-10-02T17:00:00Z">
        <w:r w:rsidR="00AB25F9" w:rsidRPr="00AB25F9">
          <w:rPr>
            <w:i/>
            <w:lang w:val="en-US"/>
            <w:rPrChange w:id="7309" w:author="arkat" w:date="2017-10-02T17:00:00Z">
              <w:rPr>
                <w:lang w:val="en-US"/>
              </w:rPr>
            </w:rPrChange>
          </w:rPr>
          <w:t>p</w:t>
        </w:r>
      </w:ins>
      <w:del w:id="7310" w:author="arkat" w:date="2017-10-02T17:00:00Z">
        <w:r w:rsidDel="00AB25F9">
          <w:rPr>
            <w:lang w:val="en-US"/>
          </w:rPr>
          <w:delText>Tahap pengembangan/</w:delText>
        </w:r>
        <w:r w:rsidRPr="00A15877" w:rsidDel="00AB25F9">
          <w:rPr>
            <w:i/>
            <w:lang w:val="en-US"/>
            <w:rPrChange w:id="7311" w:author="arkat" w:date="2017-10-02T10:45:00Z">
              <w:rPr>
                <w:lang w:val="en-US"/>
              </w:rPr>
            </w:rPrChange>
          </w:rPr>
          <w:delText>development</w:delText>
        </w:r>
        <w:r w:rsidDel="00AB25F9">
          <w:rPr>
            <w:lang w:val="en-US"/>
          </w:rPr>
          <w:delText xml:space="preserve"> berkaitan dengan </w:delText>
        </w:r>
        <w:r w:rsidRPr="005021DB" w:rsidDel="00AB25F9">
          <w:rPr>
            <w:i/>
            <w:lang w:val="en-US"/>
            <w:rPrChange w:id="7312" w:author="arkat" w:date="2017-09-25T23:25:00Z">
              <w:rPr>
                <w:lang w:val="en-US"/>
              </w:rPr>
            </w:rPrChange>
          </w:rPr>
          <w:delText>prototyping</w:delText>
        </w:r>
        <w:r w:rsidDel="00AB25F9">
          <w:rPr>
            <w:lang w:val="en-US"/>
          </w:rPr>
          <w:delText>.</w:delText>
        </w:r>
      </w:del>
      <w:del w:id="7313" w:author="arkat" w:date="2017-09-26T05:08:00Z">
        <w:r w:rsidRPr="005021DB" w:rsidDel="004D2BE7">
          <w:rPr>
            <w:i/>
            <w:lang w:val="en-US"/>
            <w:rPrChange w:id="7314" w:author="arkat" w:date="2017-09-25T23:25:00Z">
              <w:rPr>
                <w:lang w:val="en-US"/>
              </w:rPr>
            </w:rPrChange>
          </w:rPr>
          <w:delText>prototype</w:delText>
        </w:r>
      </w:del>
      <w:ins w:id="7315" w:author="arkat" w:date="2017-09-26T05:08:00Z">
        <w:r w:rsidR="004D2BE7" w:rsidRPr="00D4237D">
          <w:rPr>
            <w:i/>
            <w:lang w:val="en-US"/>
          </w:rPr>
          <w:t>rototype</w:t>
        </w:r>
      </w:ins>
      <w:r>
        <w:rPr>
          <w:lang w:val="en-US"/>
        </w:rPr>
        <w:t xml:space="preserve"> </w:t>
      </w:r>
      <w:ins w:id="7316" w:author="arkat" w:date="2017-10-02T17:00:00Z">
        <w:r w:rsidR="00AB25F9">
          <w:rPr>
            <w:lang w:val="en-US"/>
          </w:rPr>
          <w:t xml:space="preserve">untuk </w:t>
        </w:r>
      </w:ins>
      <w:r>
        <w:rPr>
          <w:lang w:val="en-US"/>
        </w:rPr>
        <w:t xml:space="preserve">membantu peneliti </w:t>
      </w:r>
      <w:del w:id="7317" w:author="arkat" w:date="2017-10-02T17:00:00Z">
        <w:r w:rsidDel="00AB25F9">
          <w:rPr>
            <w:lang w:val="en-US"/>
          </w:rPr>
          <w:delText xml:space="preserve">untuk </w:delText>
        </w:r>
      </w:del>
      <w:r>
        <w:rPr>
          <w:lang w:val="en-US"/>
        </w:rPr>
        <w:t>menguji validitas solusi yang diusulkan</w:t>
      </w:r>
      <w:ins w:id="7318" w:author="arkat" w:date="2017-10-02T15:46:00Z">
        <w:r w:rsidR="0013611C">
          <w:rPr>
            <w:lang w:val="en-US"/>
          </w:rPr>
          <w:t xml:space="preserve"> </w:t>
        </w:r>
        <w:r w:rsidR="0013611C">
          <w:rPr>
            <w:lang w:val="en-US"/>
          </w:rPr>
          <w:fldChar w:fldCharType="begin" w:fldLock="1"/>
        </w:r>
      </w:ins>
      <w:r w:rsidR="006C1657">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"plainTextFormattedCitation" : "(Gregg et al., 2001)", "previouslyFormattedCitation" : "(Gregg &lt;i&gt;et al.&lt;/i&gt;, 2001)" }, "properties" : { "noteIndex" : 0 }, "schema" : "https://github.com/citation-style-language/schema/raw/master/csl-citation.json" }</w:instrText>
      </w:r>
      <w:r w:rsidR="0013611C">
        <w:rPr>
          <w:lang w:val="en-US"/>
        </w:rPr>
        <w:fldChar w:fldCharType="separate"/>
      </w:r>
      <w:r w:rsidR="0013611C" w:rsidRPr="0013611C">
        <w:rPr>
          <w:noProof/>
          <w:lang w:val="en-US"/>
        </w:rPr>
        <w:t xml:space="preserve">(Gregg </w:t>
      </w:r>
      <w:r w:rsidR="0013611C" w:rsidRPr="0013611C">
        <w:rPr>
          <w:i/>
          <w:noProof/>
          <w:lang w:val="en-US"/>
        </w:rPr>
        <w:t>et al.</w:t>
      </w:r>
      <w:r w:rsidR="0013611C" w:rsidRPr="0013611C">
        <w:rPr>
          <w:noProof/>
          <w:lang w:val="en-US"/>
        </w:rPr>
        <w:t>, 2001)</w:t>
      </w:r>
      <w:ins w:id="7319" w:author="arkat" w:date="2017-10-02T15:46:00Z">
        <w:r w:rsidR="0013611C">
          <w:rPr>
            <w:lang w:val="en-US"/>
          </w:rPr>
          <w:fldChar w:fldCharType="end"/>
        </w:r>
      </w:ins>
      <w:ins w:id="7320" w:author="arkat" w:date="2017-09-26T07:32:00Z">
        <w:r w:rsidR="0013611C">
          <w:rPr>
            <w:lang w:val="en-US"/>
          </w:rPr>
          <w:t>.</w:t>
        </w:r>
      </w:ins>
      <w:ins w:id="7321" w:author="arkat" w:date="2017-10-02T15:47:00Z">
        <w:r w:rsidR="0013611C">
          <w:rPr>
            <w:lang w:val="en-US"/>
          </w:rPr>
          <w:t xml:space="preserve"> Untuk menghasilkan sebuah </w:t>
        </w:r>
        <w:r w:rsidR="0013611C" w:rsidRPr="0013611C">
          <w:rPr>
            <w:i/>
            <w:lang w:val="en-US"/>
            <w:rPrChange w:id="7322" w:author="arkat" w:date="2017-10-02T15:48:00Z">
              <w:rPr>
                <w:lang w:val="en-US"/>
              </w:rPr>
            </w:rPrChange>
          </w:rPr>
          <w:t>prototype</w:t>
        </w:r>
      </w:ins>
      <w:ins w:id="7323" w:author="arkat" w:date="2017-09-26T07:32:00Z">
        <w:r w:rsidR="00976108">
          <w:rPr>
            <w:lang w:val="en-US"/>
          </w:rPr>
          <w:t xml:space="preserve"> </w:t>
        </w:r>
      </w:ins>
      <w:ins w:id="7324" w:author="arkat" w:date="2017-10-02T16:58:00Z">
        <w:r w:rsidR="00AB25F9">
          <w:rPr>
            <w:lang w:val="en-US"/>
          </w:rPr>
          <w:t xml:space="preserve">yang teruji penulis </w:t>
        </w:r>
      </w:ins>
      <w:ins w:id="7325" w:author="arkat" w:date="2017-10-02T15:51:00Z">
        <w:r w:rsidR="0013611C">
          <w:rPr>
            <w:lang w:val="en-US"/>
          </w:rPr>
          <w:t>menggun</w:t>
        </w:r>
      </w:ins>
      <w:ins w:id="7326" w:author="arkat" w:date="2017-10-06T08:01:00Z">
        <w:r w:rsidR="008D650E">
          <w:rPr>
            <w:lang w:val="en-US"/>
          </w:rPr>
          <w:t>akan</w:t>
        </w:r>
      </w:ins>
      <w:ins w:id="7327" w:author="arkat" w:date="2017-10-02T15:51:00Z">
        <w:r w:rsidR="0013611C">
          <w:rPr>
            <w:lang w:val="en-US"/>
          </w:rPr>
          <w:t xml:space="preserve"> langkah-langkah sebagai berikut:</w:t>
        </w:r>
      </w:ins>
    </w:p>
    <w:p w14:paraId="028CAF94" w14:textId="252878CA" w:rsidR="00901404" w:rsidRDefault="00DB25BE">
      <w:pPr>
        <w:pStyle w:val="Heading3"/>
        <w:numPr>
          <w:ilvl w:val="2"/>
          <w:numId w:val="135"/>
        </w:numPr>
        <w:ind w:left="630" w:hanging="630"/>
        <w:rPr>
          <w:ins w:id="7328" w:author="arkat" w:date="2017-10-02T13:42:00Z"/>
          <w:lang w:val="en-US"/>
        </w:rPr>
        <w:pPrChange w:id="7329" w:author="arkat" w:date="2017-10-03T08:15:00Z">
          <w:pPr>
            <w:pStyle w:val="BodyTextFirstIndent"/>
          </w:pPr>
        </w:pPrChange>
      </w:pPr>
      <w:bookmarkStart w:id="7330" w:name="_Toc495046356"/>
      <w:ins w:id="7331" w:author="arkat" w:date="2017-10-02T18:57:00Z">
        <w:r>
          <w:rPr>
            <w:lang w:val="en-US"/>
          </w:rPr>
          <w:lastRenderedPageBreak/>
          <w:t xml:space="preserve">Analisis dan </w:t>
        </w:r>
      </w:ins>
      <w:del w:id="7332" w:author="arkat" w:date="2017-10-02T18:17:00Z">
        <w:r w:rsidR="00997EB3" w:rsidDel="008920EA">
          <w:rPr>
            <w:lang w:val="en-US"/>
          </w:rPr>
          <w:delText>.</w:delText>
        </w:r>
        <w:r w:rsidR="00EA43DE" w:rsidDel="008920EA">
          <w:rPr>
            <w:lang w:val="en-US"/>
          </w:rPr>
          <w:delText xml:space="preserve"> Pada tahap ini, kami fokus untuk mengembangkan system untuk mendemonstrasikan solusi yang diusulkan. </w:delText>
        </w:r>
      </w:del>
      <w:del w:id="7333" w:author="arkat" w:date="2017-09-26T07:32:00Z">
        <w:r w:rsidR="00EA43DE" w:rsidDel="00976108">
          <w:rPr>
            <w:lang w:val="en-US"/>
          </w:rPr>
          <w:delText>Pada penelitian ini, kami menambahkan fungsi transformasi pada BPMN2 Modeller, yakni plugin eclipse untuk memodelkan BPMN.</w:delText>
        </w:r>
      </w:del>
      <w:del w:id="7334" w:author="arkat" w:date="2017-09-26T06:01:00Z">
        <w:r w:rsidR="00EA43DE" w:rsidDel="005C7A52">
          <w:rPr>
            <w:lang w:val="en-US"/>
          </w:rPr>
          <w:delText xml:space="preserve"> </w:delText>
        </w:r>
      </w:del>
      <w:del w:id="7335" w:author="arkat" w:date="2017-09-26T07:32:00Z">
        <w:r w:rsidR="00EA43DE" w:rsidDel="00976108">
          <w:rPr>
            <w:lang w:val="en-US"/>
          </w:rPr>
          <w:delText xml:space="preserve">Kemudian peneliti mengevaluasi system tersebut berdasarkan akurasi dan </w:delText>
        </w:r>
        <w:r w:rsidR="003A2A19" w:rsidDel="00976108">
          <w:rPr>
            <w:lang w:val="en-US"/>
          </w:rPr>
          <w:delText>unjuk kerja system tersebut.</w:delText>
        </w:r>
      </w:del>
      <w:ins w:id="7336" w:author="arkat" w:date="2017-10-02T13:34:00Z">
        <w:r w:rsidR="00901404">
          <w:rPr>
            <w:lang w:val="en-US"/>
          </w:rPr>
          <w:t>Perancangan</w:t>
        </w:r>
      </w:ins>
      <w:bookmarkEnd w:id="7330"/>
    </w:p>
    <w:p w14:paraId="5C7B29A3" w14:textId="6BE2CF73" w:rsidR="00435159" w:rsidRDefault="00435159">
      <w:pPr>
        <w:pStyle w:val="BodyTextFirstIndent"/>
        <w:rPr>
          <w:ins w:id="7337" w:author="arkat" w:date="2017-10-04T22:15:00Z"/>
          <w:lang w:val="en-US"/>
        </w:rPr>
        <w:pPrChange w:id="7338" w:author="arkat" w:date="2017-10-04T22:23:00Z">
          <w:pPr>
            <w:pStyle w:val="BodyText"/>
            <w:numPr>
              <w:numId w:val="120"/>
            </w:numPr>
            <w:ind w:left="720" w:hanging="360"/>
          </w:pPr>
        </w:pPrChange>
      </w:pPr>
      <w:ins w:id="7339" w:author="arkat" w:date="2017-10-04T22:16:00Z">
        <w:r>
          <w:rPr>
            <w:lang w:val="en-US"/>
          </w:rPr>
          <w:t>Tahap analisis</w:t>
        </w:r>
      </w:ins>
      <w:ins w:id="7340" w:author="arkat" w:date="2017-10-04T22:15:00Z">
        <w:r w:rsidR="00F30C76">
          <w:rPr>
            <w:lang w:val="en-US"/>
          </w:rPr>
          <w:t xml:space="preserve"> digun</w:t>
        </w:r>
      </w:ins>
      <w:ins w:id="7341" w:author="arkat" w:date="2017-10-06T08:01:00Z">
        <w:r w:rsidR="008D650E">
          <w:rPr>
            <w:lang w:val="en-US"/>
          </w:rPr>
          <w:t>akan</w:t>
        </w:r>
      </w:ins>
      <w:ins w:id="7342" w:author="arkat" w:date="2017-10-04T22:15:00Z">
        <w:r w:rsidR="00F30C76">
          <w:rPr>
            <w:lang w:val="en-US"/>
          </w:rPr>
          <w:t xml:space="preserve"> untuk</w:t>
        </w:r>
        <w:r>
          <w:rPr>
            <w:lang w:val="en-US"/>
          </w:rPr>
          <w:t xml:space="preserve"> menentukan domain permasalahan dan mencari informasi penunjang yang berhubu</w:t>
        </w:r>
        <w:r w:rsidR="00F30C76">
          <w:rPr>
            <w:lang w:val="en-US"/>
          </w:rPr>
          <w:t>ngan dengan domain permasalahan.</w:t>
        </w:r>
        <w:r>
          <w:rPr>
            <w:lang w:val="en-US"/>
          </w:rPr>
          <w:t xml:space="preserve"> </w:t>
        </w:r>
      </w:ins>
      <w:ins w:id="7343" w:author="arkat" w:date="2017-10-04T22:18:00Z">
        <w:r w:rsidR="00F30C76">
          <w:rPr>
            <w:lang w:val="en-US"/>
          </w:rPr>
          <w:t xml:space="preserve">Pada tahap analisis </w:t>
        </w:r>
      </w:ins>
      <w:ins w:id="7344" w:author="arkat" w:date="2017-10-04T22:23:00Z">
        <w:r w:rsidR="00F30C76">
          <w:rPr>
            <w:lang w:val="en-US"/>
          </w:rPr>
          <w:t xml:space="preserve">ini </w:t>
        </w:r>
      </w:ins>
      <w:ins w:id="7345" w:author="arkat" w:date="2017-10-06T08:01:00Z">
        <w:r w:rsidR="008D650E">
          <w:rPr>
            <w:lang w:val="en-US"/>
          </w:rPr>
          <w:t>akan</w:t>
        </w:r>
      </w:ins>
      <w:ins w:id="7346" w:author="arkat" w:date="2017-10-04T22:18:00Z">
        <w:r w:rsidR="00F30C76">
          <w:rPr>
            <w:lang w:val="en-US"/>
          </w:rPr>
          <w:t xml:space="preserve"> menghasilkan informasi detil pernyataan kebutuhan, baik kebutuhan fungsional maupun non fungsional.</w:t>
        </w:r>
      </w:ins>
      <w:ins w:id="7347" w:author="arkat" w:date="2017-10-04T22:21:00Z">
        <w:r w:rsidR="00F30C76">
          <w:rPr>
            <w:lang w:val="en-US"/>
          </w:rPr>
          <w:t xml:space="preserve">  </w:t>
        </w:r>
      </w:ins>
    </w:p>
    <w:p w14:paraId="2CF7602B" w14:textId="0D12FF2E" w:rsidR="00387A90" w:rsidRDefault="00F30C76">
      <w:pPr>
        <w:pStyle w:val="BodyTextFirstIndent"/>
        <w:rPr>
          <w:ins w:id="7348" w:author="arkat" w:date="2017-10-02T17:15:00Z"/>
          <w:lang w:val="en-US"/>
        </w:rPr>
        <w:pPrChange w:id="7349" w:author="arkat" w:date="2017-10-02T15:44:00Z">
          <w:pPr>
            <w:pStyle w:val="BodyText"/>
            <w:numPr>
              <w:numId w:val="120"/>
            </w:numPr>
            <w:ind w:left="720" w:hanging="360"/>
          </w:pPr>
        </w:pPrChange>
      </w:pPr>
      <w:ins w:id="7350" w:author="arkat" w:date="2017-10-04T22:23:00Z">
        <w:r>
          <w:rPr>
            <w:lang w:val="en-US"/>
          </w:rPr>
          <w:t xml:space="preserve">Sedangkan perancangan atau </w:t>
        </w:r>
        <w:r w:rsidRPr="00FC40F7">
          <w:rPr>
            <w:i/>
            <w:lang w:val="en-US"/>
          </w:rPr>
          <w:t>design</w:t>
        </w:r>
        <w:r>
          <w:rPr>
            <w:lang w:val="en-US"/>
          </w:rPr>
          <w:t xml:space="preserve"> digun</w:t>
        </w:r>
      </w:ins>
      <w:ins w:id="7351" w:author="arkat" w:date="2017-10-06T08:01:00Z">
        <w:r w:rsidR="008D650E">
          <w:rPr>
            <w:lang w:val="en-US"/>
          </w:rPr>
          <w:t>akan</w:t>
        </w:r>
      </w:ins>
      <w:ins w:id="7352" w:author="arkat" w:date="2017-10-04T22:23:00Z">
        <w:r>
          <w:rPr>
            <w:lang w:val="en-US"/>
          </w:rPr>
          <w:t xml:space="preserve"> untuk</w:t>
        </w:r>
        <w:r w:rsidRPr="003A08F6">
          <w:rPr>
            <w:lang w:val="en-US"/>
          </w:rPr>
          <w:t xml:space="preserve"> </w:t>
        </w:r>
        <w:r>
          <w:rPr>
            <w:lang w:val="en-US"/>
          </w:rPr>
          <w:t>men</w:t>
        </w:r>
        <w:r w:rsidRPr="003A08F6">
          <w:rPr>
            <w:lang w:val="en-US"/>
          </w:rPr>
          <w:t>deskripsi</w:t>
        </w:r>
        <w:r>
          <w:rPr>
            <w:lang w:val="en-US"/>
          </w:rPr>
          <w:t>kan</w:t>
        </w:r>
        <w:r w:rsidRPr="003A08F6">
          <w:rPr>
            <w:lang w:val="en-US"/>
          </w:rPr>
          <w:t xml:space="preserve"> struktur perangkat lunak yang </w:t>
        </w:r>
      </w:ins>
      <w:ins w:id="7353" w:author="arkat" w:date="2017-10-06T08:01:00Z">
        <w:r w:rsidR="008D650E">
          <w:rPr>
            <w:lang w:val="en-US"/>
          </w:rPr>
          <w:t>akan</w:t>
        </w:r>
      </w:ins>
      <w:ins w:id="7354" w:author="arkat" w:date="2017-10-04T22:23:00Z">
        <w:r w:rsidRPr="003A08F6">
          <w:rPr>
            <w:lang w:val="en-US"/>
          </w:rPr>
          <w:t xml:space="preserve"> di</w:t>
        </w:r>
        <w:r>
          <w:rPr>
            <w:lang w:val="en-US"/>
          </w:rPr>
          <w:t>bangun</w:t>
        </w:r>
        <w:r w:rsidRPr="003A08F6">
          <w:rPr>
            <w:lang w:val="en-US"/>
          </w:rPr>
          <w:t>, model data dan struktur yang digun</w:t>
        </w:r>
      </w:ins>
      <w:ins w:id="7355" w:author="arkat" w:date="2017-10-06T08:01:00Z">
        <w:r w:rsidR="008D650E">
          <w:rPr>
            <w:lang w:val="en-US"/>
          </w:rPr>
          <w:t>akan</w:t>
        </w:r>
      </w:ins>
      <w:ins w:id="7356" w:author="arkat" w:date="2017-10-04T22:23:00Z">
        <w:r w:rsidRPr="003A08F6">
          <w:rPr>
            <w:lang w:val="en-US"/>
          </w:rPr>
          <w:t xml:space="preserve"> oleh sistem, komponen sistem dan, algoritma yang digun</w:t>
        </w:r>
      </w:ins>
      <w:ins w:id="7357" w:author="arkat" w:date="2017-10-06T08:01:00Z">
        <w:r w:rsidR="008D650E">
          <w:rPr>
            <w:lang w:val="en-US"/>
          </w:rPr>
          <w:t>akan</w:t>
        </w:r>
      </w:ins>
      <w:ins w:id="7358" w:author="arkat" w:date="2017-10-04T22:23:00Z">
        <w:r>
          <w:rPr>
            <w:lang w:val="en-US"/>
          </w:rPr>
          <w:t xml:space="preserve"> </w:t>
        </w:r>
        <w:r>
          <w:rPr>
            <w:lang w:val="en-US"/>
          </w:rPr>
          <w:fldChar w:fldCharType="begin" w:fldLock="1"/>
        </w:r>
        <w:r>
          <w:rPr>
            <w:lang w:val="en-US"/>
          </w:rPr>
          <w:instrText>ADDIN CSL_CITATION { "citationItems" : [ { "id" : "ITEM-1", "itemData" : { "DOI" : "10.1111/j.1365-2362.2005.01463.x", "ISBN" : "9780137035151", "ISSN" : "0014-2972", "PMID" : "15667577", "abstract" : "The book presents a broad perspective on software systems engineering, concentrating on widely used techniques for developing large-scale systems. Building on the widely acclaimed strengths of the 8th edition, the 9th edition updates readers with the latest developments in the field while remaining the most current Software Engineering text in the market with quality trusted coverage and practical case studies. This text is structured into 6 parts: Introduction; Requirements Engineering; Design; Software Development; Verification and Validation; Management. An up-to-date reference for software engineers.", "author" : [ { "dropping-particle" : "", "family" : "Sommerville", "given" : "Ian", "non-dropping-particle" : "", "parse-names" : false, "suffix" : "" } ], "container-title" : "Software Engineering", "edition" : "9th", "id" : "ITEM-1", "issued" : { "date-parts" : [ [ "2010" ] ] }, "number-of-pages" : "1-790", "publisher" : "Addison-Wesley Pearson Education, Inc", "title" : "Software Engineering - Ninth Edition", "type" : "book" }, "uris" : [ "http://www.mendeley.com/documents/?uuid=97ab56e2-9276-42a2-ba5c-bda27e17a219" ] } ], "mendeley" : { "formattedCitation" : "(Sommerville, 2010)", "manualFormatting" : "(Sommerville, 2010)", "plainTextFormattedCitation" : "(Sommerville, 2010)", "previouslyFormattedCitation" : "(Sommerville, 2010)" }, "properties" : { "noteIndex" : 0 }, "schema" : "https://github.com/citation-style-language/schema/raw/master/csl-citation.json" }</w:instrText>
        </w:r>
        <w:r>
          <w:rPr>
            <w:lang w:val="en-US"/>
          </w:rPr>
          <w:fldChar w:fldCharType="separate"/>
        </w:r>
        <w:r w:rsidRPr="003A08F6">
          <w:rPr>
            <w:noProof/>
            <w:lang w:val="en-US"/>
          </w:rPr>
          <w:t>(Sommerville</w:t>
        </w:r>
        <w:r>
          <w:rPr>
            <w:noProof/>
            <w:lang w:val="en-US"/>
          </w:rPr>
          <w:t>,</w:t>
        </w:r>
        <w:r w:rsidRPr="003A08F6">
          <w:rPr>
            <w:noProof/>
            <w:lang w:val="en-US"/>
          </w:rPr>
          <w:t xml:space="preserve"> 2010)</w:t>
        </w:r>
        <w:r>
          <w:rPr>
            <w:lang w:val="en-US"/>
          </w:rPr>
          <w:fldChar w:fldCharType="end"/>
        </w:r>
        <w:r w:rsidRPr="003A08F6">
          <w:rPr>
            <w:lang w:val="en-US"/>
          </w:rPr>
          <w:t>.</w:t>
        </w:r>
        <w:r>
          <w:rPr>
            <w:lang w:val="en-US"/>
          </w:rPr>
          <w:t xml:space="preserve"> </w:t>
        </w:r>
      </w:ins>
      <w:ins w:id="7359" w:author="arkat" w:date="2017-10-02T15:42:00Z">
        <w:r w:rsidR="005427D0">
          <w:rPr>
            <w:lang w:val="en-US"/>
          </w:rPr>
          <w:t>Terdapat dua pendekatan dalam perancangan perangkat lunak</w:t>
        </w:r>
      </w:ins>
      <w:ins w:id="7360" w:author="arkat" w:date="2017-10-02T17:04:00Z">
        <w:r w:rsidR="00EA6E20">
          <w:rPr>
            <w:lang w:val="en-US"/>
          </w:rPr>
          <w:t>, yakni</w:t>
        </w:r>
      </w:ins>
      <w:ins w:id="7361" w:author="arkat" w:date="2017-10-02T17:02:00Z">
        <w:r w:rsidR="00EA6E20">
          <w:rPr>
            <w:lang w:val="en-US"/>
          </w:rPr>
          <w:t xml:space="preserve"> </w:t>
        </w:r>
      </w:ins>
      <w:ins w:id="7362" w:author="arkat" w:date="2017-10-02T15:42:00Z">
        <w:r w:rsidR="005427D0">
          <w:rPr>
            <w:lang w:val="en-US"/>
          </w:rPr>
          <w:t xml:space="preserve">pendekatan terstruktur dan pendekatan berorientasi objek. </w:t>
        </w:r>
        <w:r w:rsidR="00EA6E20">
          <w:rPr>
            <w:lang w:val="en-US"/>
          </w:rPr>
          <w:t>Penulis</w:t>
        </w:r>
      </w:ins>
      <w:ins w:id="7363" w:author="arkat" w:date="2017-10-02T17:03:00Z">
        <w:r w:rsidR="00EA6E20">
          <w:rPr>
            <w:lang w:val="en-US"/>
          </w:rPr>
          <w:t xml:space="preserve"> </w:t>
        </w:r>
      </w:ins>
      <w:ins w:id="7364" w:author="arkat" w:date="2017-10-02T15:42:00Z">
        <w:r w:rsidR="00EA6E20">
          <w:rPr>
            <w:lang w:val="en-US"/>
          </w:rPr>
          <w:t>memilih</w:t>
        </w:r>
      </w:ins>
      <w:ins w:id="7365" w:author="arkat" w:date="2017-10-02T17:03:00Z">
        <w:r w:rsidR="00EA6E20">
          <w:rPr>
            <w:lang w:val="en-US"/>
          </w:rPr>
          <w:t xml:space="preserve"> </w:t>
        </w:r>
      </w:ins>
      <w:ins w:id="7366" w:author="arkat" w:date="2017-10-02T17:04:00Z">
        <w:r w:rsidR="00EA6E20">
          <w:rPr>
            <w:lang w:val="en-US"/>
          </w:rPr>
          <w:t xml:space="preserve">perancangan dengan </w:t>
        </w:r>
      </w:ins>
      <w:ins w:id="7367" w:author="arkat" w:date="2017-10-02T15:42:00Z">
        <w:r w:rsidR="005427D0">
          <w:rPr>
            <w:lang w:val="en-US"/>
          </w:rPr>
          <w:t>pendekatan berorientasi objek</w:t>
        </w:r>
        <w:r w:rsidR="00EA6E20">
          <w:rPr>
            <w:lang w:val="en-US"/>
          </w:rPr>
          <w:t xml:space="preserve">, </w:t>
        </w:r>
      </w:ins>
      <w:ins w:id="7368" w:author="arkat" w:date="2017-10-02T17:04:00Z">
        <w:r w:rsidR="00EA6E20">
          <w:rPr>
            <w:lang w:val="en-US"/>
          </w:rPr>
          <w:t xml:space="preserve">atau yang lebih dikenal dengan istilah </w:t>
        </w:r>
      </w:ins>
      <w:ins w:id="7369" w:author="arkat" w:date="2017-10-02T15:42:00Z">
        <w:r w:rsidR="005427D0" w:rsidRPr="009608D2">
          <w:rPr>
            <w:i/>
            <w:lang w:val="en-US"/>
          </w:rPr>
          <w:t>object oriented design</w:t>
        </w:r>
        <w:r w:rsidR="005427D0">
          <w:rPr>
            <w:lang w:val="en-US"/>
          </w:rPr>
          <w:t xml:space="preserve"> (OOD). </w:t>
        </w:r>
      </w:ins>
      <w:ins w:id="7370" w:author="arkat" w:date="2017-10-02T17:13:00Z">
        <w:r w:rsidR="00387A90">
          <w:rPr>
            <w:lang w:val="en-US"/>
          </w:rPr>
          <w:t>Menurut</w:t>
        </w:r>
      </w:ins>
      <w:ins w:id="7371" w:author="arkat" w:date="2017-10-02T17:22:00Z">
        <w:r w:rsidR="006C1657">
          <w:rPr>
            <w:lang w:val="en-US"/>
          </w:rPr>
          <w:t xml:space="preserve"> </w:t>
        </w:r>
      </w:ins>
      <w:ins w:id="7372" w:author="arkat" w:date="2017-10-02T17:23:00Z">
        <w:r w:rsidR="006C1657">
          <w:rPr>
            <w:lang w:val="en-US"/>
          </w:rPr>
          <w:fldChar w:fldCharType="begin" w:fldLock="1"/>
        </w:r>
      </w:ins>
      <w:r w:rsidR="006C1657">
        <w:rPr>
          <w:lang w:val="en-US"/>
        </w:rPr>
        <w:instrText>ADDIN CSL_CITATION { "citationItems" : [ { "id" : "ITEM-1", "itemData" : { "DOI" : "10.1017/CBO9781107415324.004", "ISBN" : "978-0-07-337597-7", "ISSN" : "1098-6596", "PMID" : "25246403", "abstract" : "Title: Software Engineering A Practitioner's Approach 7th Ed - Roger S. Pressman SubTitle: ; Volume: ; Serie: ; Edition: 7 ; Authors: Pressman, Roger S. ; Year: 2009 ; Pages: 0 ; Editor: ; Publisher: McGraw Hill ; ISBN: 978-0-07-337597-7 ; Keywords: Engineering; Approach; Practitioner; Software; Pressman ;", "author" : [ { "dropping-particle" : "", "family" : "Pressman", "given" : "Roger S", "non-dropping-particle" : "", "parse-names" : false, "suffix" : "" } ], "container-title" : "Software Engineering A Practitioner's Approach 7th Ed - Roger S. Pressman", "id" : "ITEM-1", "issued" : { "date-parts" : [ [ "2009" ] ] }, "number-of-pages" : "0", "title" : "Software Engineering A Practitioner's Approach 7th Ed - Roger S. Pressman", "type" : "book" }, "uris" : [ "http://www.mendeley.com/documents/?uuid=13b59687-744f-4ea9-9987-7b044d4a738a" ] } ], "mendeley" : { "formattedCitation" : "(Pressman, 2009)", "manualFormatting" : "Pressman (2009)", "plainTextFormattedCitation" : "(Pressman, 2009)", "previouslyFormattedCitation" : "(Pressman, 2009)" }, "properties" : { "noteIndex" : 0 }, "schema" : "https://github.com/citation-style-language/schema/raw/master/csl-citation.json" }</w:instrText>
      </w:r>
      <w:r w:rsidR="006C1657">
        <w:rPr>
          <w:lang w:val="en-US"/>
        </w:rPr>
        <w:fldChar w:fldCharType="separate"/>
      </w:r>
      <w:del w:id="7373" w:author="arkat" w:date="2017-10-02T17:23:00Z">
        <w:r w:rsidR="006C1657" w:rsidRPr="006C1657" w:rsidDel="006C1657">
          <w:rPr>
            <w:noProof/>
            <w:lang w:val="en-US"/>
          </w:rPr>
          <w:delText>(</w:delText>
        </w:r>
      </w:del>
      <w:r w:rsidR="006C1657" w:rsidRPr="006C1657">
        <w:rPr>
          <w:noProof/>
          <w:lang w:val="en-US"/>
        </w:rPr>
        <w:t>Pressman</w:t>
      </w:r>
      <w:del w:id="7374" w:author="arkat" w:date="2017-10-02T17:23:00Z">
        <w:r w:rsidR="006C1657" w:rsidRPr="006C1657" w:rsidDel="006C1657">
          <w:rPr>
            <w:noProof/>
            <w:lang w:val="en-US"/>
          </w:rPr>
          <w:delText>,</w:delText>
        </w:r>
      </w:del>
      <w:r w:rsidR="006C1657" w:rsidRPr="006C1657">
        <w:rPr>
          <w:noProof/>
          <w:lang w:val="en-US"/>
        </w:rPr>
        <w:t xml:space="preserve"> </w:t>
      </w:r>
      <w:ins w:id="7375" w:author="arkat" w:date="2017-10-02T17:23:00Z">
        <w:r w:rsidR="006C1657">
          <w:rPr>
            <w:noProof/>
            <w:lang w:val="en-US"/>
          </w:rPr>
          <w:t>(</w:t>
        </w:r>
      </w:ins>
      <w:r w:rsidR="006C1657" w:rsidRPr="006C1657">
        <w:rPr>
          <w:noProof/>
          <w:lang w:val="en-US"/>
        </w:rPr>
        <w:t>2009)</w:t>
      </w:r>
      <w:ins w:id="7376" w:author="arkat" w:date="2017-10-02T17:23:00Z">
        <w:r w:rsidR="006C1657">
          <w:rPr>
            <w:lang w:val="en-US"/>
          </w:rPr>
          <w:fldChar w:fldCharType="end"/>
        </w:r>
      </w:ins>
      <w:ins w:id="7377" w:author="arkat" w:date="2017-10-02T17:13:00Z">
        <w:r w:rsidR="00387A90">
          <w:rPr>
            <w:lang w:val="en-US"/>
          </w:rPr>
          <w:t xml:space="preserve"> </w:t>
        </w:r>
      </w:ins>
      <w:ins w:id="7378" w:author="arkat" w:date="2017-10-02T17:14:00Z">
        <w:r w:rsidR="006C1657">
          <w:rPr>
            <w:lang w:val="en-US"/>
          </w:rPr>
          <w:t xml:space="preserve">perancangan terdiri dari 4 aspek </w:t>
        </w:r>
        <w:r w:rsidR="00387A90">
          <w:rPr>
            <w:lang w:val="en-US"/>
          </w:rPr>
          <w:t xml:space="preserve">yakni perancangan data, perancangan arsitektural, perancangan </w:t>
        </w:r>
        <w:r w:rsidR="00387A90" w:rsidRPr="00387A90">
          <w:rPr>
            <w:i/>
            <w:lang w:val="en-US"/>
            <w:rPrChange w:id="7379" w:author="arkat" w:date="2017-10-02T17:14:00Z">
              <w:rPr>
                <w:lang w:val="en-US"/>
              </w:rPr>
            </w:rPrChange>
          </w:rPr>
          <w:t>interface</w:t>
        </w:r>
        <w:r w:rsidR="00387A90">
          <w:rPr>
            <w:i/>
            <w:lang w:val="en-US"/>
          </w:rPr>
          <w:t xml:space="preserve"> </w:t>
        </w:r>
        <w:r w:rsidR="00387A90">
          <w:rPr>
            <w:lang w:val="en-US"/>
          </w:rPr>
          <w:t xml:space="preserve">dan perancangan </w:t>
        </w:r>
      </w:ins>
      <w:ins w:id="7380" w:author="arkat" w:date="2017-10-02T17:15:00Z">
        <w:r w:rsidR="00387A90">
          <w:rPr>
            <w:lang w:val="en-US"/>
          </w:rPr>
          <w:t>komponen.</w:t>
        </w:r>
      </w:ins>
      <w:ins w:id="7381" w:author="arkat" w:date="2017-10-04T22:24:00Z">
        <w:r>
          <w:rPr>
            <w:lang w:val="en-US"/>
          </w:rPr>
          <w:t xml:space="preserve"> 4 aspek perancangan tersebut </w:t>
        </w:r>
      </w:ins>
      <w:ins w:id="7382" w:author="arkat" w:date="2017-10-06T08:01:00Z">
        <w:r w:rsidR="008D650E">
          <w:rPr>
            <w:lang w:val="en-US"/>
          </w:rPr>
          <w:t>akan</w:t>
        </w:r>
      </w:ins>
      <w:ins w:id="7383" w:author="arkat" w:date="2017-10-04T22:24:00Z">
        <w:r>
          <w:rPr>
            <w:lang w:val="en-US"/>
          </w:rPr>
          <w:t xml:space="preserve"> dimodelkan pada tahap ini.</w:t>
        </w:r>
      </w:ins>
    </w:p>
    <w:p w14:paraId="1401B054" w14:textId="57E1C17D" w:rsidR="00901404" w:rsidRDefault="00901404">
      <w:pPr>
        <w:pStyle w:val="Heading3"/>
        <w:numPr>
          <w:ilvl w:val="2"/>
          <w:numId w:val="135"/>
        </w:numPr>
        <w:ind w:hanging="2700"/>
        <w:rPr>
          <w:ins w:id="7384" w:author="arkat" w:date="2017-10-02T15:44:00Z"/>
          <w:lang w:val="en-US"/>
        </w:rPr>
        <w:pPrChange w:id="7385" w:author="arkat" w:date="2017-10-03T08:15:00Z">
          <w:pPr>
            <w:pStyle w:val="BodyTextFirstIndent"/>
          </w:pPr>
        </w:pPrChange>
      </w:pPr>
      <w:bookmarkStart w:id="7386" w:name="_Toc495046357"/>
      <w:ins w:id="7387" w:author="arkat" w:date="2017-10-02T13:35:00Z">
        <w:r>
          <w:rPr>
            <w:lang w:val="en-US"/>
          </w:rPr>
          <w:t>Implementasi</w:t>
        </w:r>
      </w:ins>
      <w:bookmarkEnd w:id="7386"/>
    </w:p>
    <w:p w14:paraId="370A9588" w14:textId="025330A6" w:rsidR="0013611C" w:rsidRDefault="005427D0">
      <w:pPr>
        <w:pStyle w:val="BodyTextFirstIndent"/>
        <w:rPr>
          <w:ins w:id="7388" w:author="arkat" w:date="2017-10-02T15:52:00Z"/>
          <w:lang w:val="en-US"/>
        </w:rPr>
      </w:pPr>
      <w:ins w:id="7389" w:author="arkat" w:date="2017-10-02T15:44:00Z">
        <w:r>
          <w:rPr>
            <w:lang w:val="en-US"/>
          </w:rPr>
          <w:t>Tahapan implementasi merup</w:t>
        </w:r>
      </w:ins>
      <w:ins w:id="7390" w:author="arkat" w:date="2017-10-06T08:01:00Z">
        <w:r w:rsidR="008D650E">
          <w:rPr>
            <w:lang w:val="en-US"/>
          </w:rPr>
          <w:t>akan</w:t>
        </w:r>
      </w:ins>
      <w:ins w:id="7391" w:author="arkat" w:date="2017-10-02T15:44:00Z">
        <w:r>
          <w:rPr>
            <w:lang w:val="en-US"/>
          </w:rPr>
          <w:t xml:space="preserve"> tahapan untuk mengimplementasi</w:t>
        </w:r>
      </w:ins>
      <w:ins w:id="7392" w:author="arkat" w:date="2017-10-04T22:32:00Z">
        <w:r w:rsidR="005901A4">
          <w:rPr>
            <w:lang w:val="en-US"/>
          </w:rPr>
          <w:t>kan</w:t>
        </w:r>
      </w:ins>
      <w:ins w:id="7393" w:author="arkat" w:date="2017-10-02T15:44:00Z">
        <w:r>
          <w:rPr>
            <w:lang w:val="en-US"/>
          </w:rPr>
          <w:t xml:space="preserve"> </w:t>
        </w:r>
      </w:ins>
      <w:ins w:id="7394" w:author="arkat" w:date="2017-10-04T22:35:00Z">
        <w:r w:rsidR="005901A4" w:rsidRPr="00B43256">
          <w:rPr>
            <w:lang w:val="en-US"/>
          </w:rPr>
          <w:t>hasil dari perancangan ke dalam kode sesuai dengan sikntaksis dari bahasa pemrograman yang digun</w:t>
        </w:r>
      </w:ins>
      <w:ins w:id="7395" w:author="arkat" w:date="2017-10-06T08:01:00Z">
        <w:r w:rsidR="008D650E">
          <w:rPr>
            <w:lang w:val="en-US"/>
          </w:rPr>
          <w:t>akan</w:t>
        </w:r>
      </w:ins>
      <w:ins w:id="7396" w:author="arkat" w:date="2017-10-02T15:44:00Z">
        <w:r w:rsidR="005901A4">
          <w:rPr>
            <w:lang w:val="en-US"/>
          </w:rPr>
          <w:t>. Tahapan implementasi</w:t>
        </w:r>
        <w:r>
          <w:rPr>
            <w:lang w:val="en-US"/>
          </w:rPr>
          <w:t xml:space="preserve"> berfokus </w:t>
        </w:r>
        <w:r w:rsidRPr="00163C09">
          <w:rPr>
            <w:lang w:val="en-US"/>
          </w:rPr>
          <w:t>pada pengembangan sistem untuk memperlihatkan keabsahan dari solusi yang diusulkan</w:t>
        </w:r>
        <w:r>
          <w:rPr>
            <w:lang w:val="en-US"/>
          </w:rPr>
          <w:t xml:space="preserve"> </w:t>
        </w:r>
        <w:r>
          <w:rPr>
            <w:lang w:val="en-US"/>
          </w:rPr>
          <w:fldChar w:fldCharType="begin" w:fldLock="1"/>
        </w:r>
      </w:ins>
      <w:r w:rsidR="006C1657">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"manualFormatting" : "(Gregg et al., 2001)", "plainTextFormattedCitation" : "(Gregg et al., 2001)", "previouslyFormattedCitation" : "(Gregg &lt;i&gt;et al.&lt;/i&gt;, 2001)" }, "properties" : { "noteIndex" : 0 }, "schema" : "https://github.com/citation-style-language/schema/raw/master/csl-citation.json" }</w:instrText>
      </w:r>
      <w:ins w:id="7397" w:author="arkat" w:date="2017-10-02T15:44:00Z">
        <w:r>
          <w:rPr>
            <w:lang w:val="en-US"/>
          </w:rPr>
          <w:fldChar w:fldCharType="separate"/>
        </w:r>
        <w:r w:rsidRPr="00817260">
          <w:rPr>
            <w:noProof/>
            <w:lang w:val="en-US"/>
          </w:rPr>
          <w:t>(Gregg et al.</w:t>
        </w:r>
        <w:r>
          <w:rPr>
            <w:noProof/>
            <w:lang w:val="en-US"/>
          </w:rPr>
          <w:t>,</w:t>
        </w:r>
        <w:r w:rsidRPr="00817260">
          <w:rPr>
            <w:noProof/>
            <w:lang w:val="en-US"/>
          </w:rPr>
          <w:t xml:space="preserve"> 2001)</w:t>
        </w:r>
        <w:r>
          <w:rPr>
            <w:lang w:val="en-US"/>
          </w:rPr>
          <w:fldChar w:fldCharType="end"/>
        </w:r>
        <w:r w:rsidRPr="00163C09">
          <w:rPr>
            <w:lang w:val="en-US"/>
          </w:rPr>
          <w:t>.</w:t>
        </w:r>
        <w:r>
          <w:rPr>
            <w:lang w:val="en-US"/>
          </w:rPr>
          <w:t xml:space="preserve"> </w:t>
        </w:r>
      </w:ins>
      <w:ins w:id="7398" w:author="arkat" w:date="2017-10-04T22:35:00Z">
        <w:r w:rsidR="005901A4">
          <w:rPr>
            <w:lang w:val="en-US"/>
          </w:rPr>
          <w:t xml:space="preserve">Implementasi ke dalam kode program dengan </w:t>
        </w:r>
      </w:ins>
      <w:ins w:id="7399" w:author="arkat" w:date="2017-10-02T15:44:00Z">
        <w:r w:rsidRPr="00B43256">
          <w:rPr>
            <w:lang w:val="en-US"/>
          </w:rPr>
          <w:t>menggun</w:t>
        </w:r>
      </w:ins>
      <w:ins w:id="7400" w:author="arkat" w:date="2017-10-06T08:01:00Z">
        <w:r w:rsidR="008D650E">
          <w:rPr>
            <w:lang w:val="en-US"/>
          </w:rPr>
          <w:t>akan</w:t>
        </w:r>
      </w:ins>
      <w:ins w:id="7401" w:author="arkat" w:date="2017-10-02T15:44:00Z">
        <w:r w:rsidRPr="00B43256">
          <w:rPr>
            <w:lang w:val="en-US"/>
          </w:rPr>
          <w:t xml:space="preserve"> bahasa pemrograman berorientasi objek atau </w:t>
        </w:r>
        <w:r w:rsidRPr="00BC2100">
          <w:rPr>
            <w:i/>
            <w:lang w:val="en-US"/>
          </w:rPr>
          <w:t>object oriented programming</w:t>
        </w:r>
        <w:r w:rsidRPr="00B43256">
          <w:rPr>
            <w:lang w:val="en-US"/>
          </w:rPr>
          <w:t xml:space="preserve"> OOP.</w:t>
        </w:r>
        <w:r>
          <w:rPr>
            <w:lang w:val="en-US"/>
          </w:rPr>
          <w:t xml:space="preserve"> </w:t>
        </w:r>
      </w:ins>
    </w:p>
    <w:p w14:paraId="05233C02" w14:textId="1A835467" w:rsidR="005427D0" w:rsidRPr="005427D0" w:rsidRDefault="00ED30B1">
      <w:pPr>
        <w:pStyle w:val="BodyTextFirstIndent"/>
        <w:rPr>
          <w:ins w:id="7402" w:author="arkat" w:date="2017-10-02T13:35:00Z"/>
          <w:lang w:val="en-US"/>
        </w:rPr>
      </w:pPr>
      <w:ins w:id="7403" w:author="arkat" w:date="2017-10-02T15:44:00Z">
        <w:r>
          <w:rPr>
            <w:lang w:val="en-US"/>
          </w:rPr>
          <w:t>Implementasi</w:t>
        </w:r>
        <w:r w:rsidR="005427D0">
          <w:rPr>
            <w:lang w:val="en-US"/>
          </w:rPr>
          <w:t xml:space="preserve"> dilakukan </w:t>
        </w:r>
      </w:ins>
      <w:ins w:id="7404" w:author="arkat" w:date="2017-10-02T15:52:00Z">
        <w:r w:rsidR="0013611C">
          <w:rPr>
            <w:lang w:val="en-US"/>
          </w:rPr>
          <w:t xml:space="preserve">dengan menambahkan fungsi </w:t>
        </w:r>
      </w:ins>
      <w:ins w:id="7405" w:author="arkat" w:date="2017-10-02T16:43:00Z">
        <w:r>
          <w:rPr>
            <w:lang w:val="en-US"/>
          </w:rPr>
          <w:t xml:space="preserve">transformasi </w:t>
        </w:r>
      </w:ins>
      <w:ins w:id="7406" w:author="arkat" w:date="2017-10-02T15:52:00Z">
        <w:r w:rsidR="0013611C">
          <w:rPr>
            <w:lang w:val="en-US"/>
          </w:rPr>
          <w:t xml:space="preserve">pada </w:t>
        </w:r>
      </w:ins>
      <w:ins w:id="7407" w:author="arkat" w:date="2017-10-02T16:43:00Z">
        <w:r>
          <w:rPr>
            <w:i/>
            <w:lang w:val="en-US"/>
          </w:rPr>
          <w:t xml:space="preserve">tool </w:t>
        </w:r>
      </w:ins>
      <w:ins w:id="7408" w:author="arkat" w:date="2017-10-02T15:52:00Z">
        <w:r w:rsidR="0013611C">
          <w:rPr>
            <w:lang w:val="en-US"/>
          </w:rPr>
          <w:t xml:space="preserve">BPMN2 Modeller, yakni </w:t>
        </w:r>
        <w:r w:rsidR="0013611C" w:rsidRPr="00ED30B1">
          <w:rPr>
            <w:i/>
            <w:lang w:val="en-US"/>
            <w:rPrChange w:id="7409" w:author="arkat" w:date="2017-10-02T16:43:00Z">
              <w:rPr>
                <w:lang w:val="en-US"/>
              </w:rPr>
            </w:rPrChange>
          </w:rPr>
          <w:t>plugin</w:t>
        </w:r>
        <w:r w:rsidR="0013611C">
          <w:rPr>
            <w:lang w:val="en-US"/>
          </w:rPr>
          <w:t xml:space="preserve"> eclipse yang digun</w:t>
        </w:r>
      </w:ins>
      <w:ins w:id="7410" w:author="arkat" w:date="2017-10-06T08:01:00Z">
        <w:r w:rsidR="008D650E">
          <w:rPr>
            <w:lang w:val="en-US"/>
          </w:rPr>
          <w:t>akan</w:t>
        </w:r>
      </w:ins>
      <w:ins w:id="7411" w:author="arkat" w:date="2017-10-02T15:52:00Z">
        <w:r w:rsidR="0013611C">
          <w:rPr>
            <w:lang w:val="en-US"/>
          </w:rPr>
          <w:t xml:space="preserve"> untuk melakukan pemodelan BPMN</w:t>
        </w:r>
      </w:ins>
      <w:ins w:id="7412" w:author="arkat" w:date="2017-10-02T15:44:00Z">
        <w:r w:rsidR="005427D0">
          <w:rPr>
            <w:lang w:val="en-US"/>
          </w:rPr>
          <w:t>. Hasil dari tahapan ini adalah kode program yang siap dijalankan, sehingga aplikasi yang dikembangankan dapat mengatasi permasalahan yang telah didefinisikan. Selanjutnya, penulis melakukan pengujian pada hasil implementasi tersebut.</w:t>
        </w:r>
      </w:ins>
    </w:p>
    <w:p w14:paraId="6334E8E8" w14:textId="026B10F2" w:rsidR="00901404" w:rsidRDefault="00901404">
      <w:pPr>
        <w:pStyle w:val="Heading3"/>
        <w:numPr>
          <w:ilvl w:val="2"/>
          <w:numId w:val="135"/>
        </w:numPr>
        <w:ind w:hanging="2700"/>
        <w:rPr>
          <w:ins w:id="7413" w:author="arkat" w:date="2017-10-02T13:35:00Z"/>
          <w:lang w:val="en-US"/>
        </w:rPr>
        <w:pPrChange w:id="7414" w:author="arkat" w:date="2017-10-03T08:15:00Z">
          <w:pPr>
            <w:pStyle w:val="BodyTextFirstIndent"/>
          </w:pPr>
        </w:pPrChange>
      </w:pPr>
      <w:bookmarkStart w:id="7415" w:name="_Toc495046358"/>
      <w:ins w:id="7416" w:author="arkat" w:date="2017-10-02T13:35:00Z">
        <w:r>
          <w:rPr>
            <w:lang w:val="en-US"/>
          </w:rPr>
          <w:t>Pengujian</w:t>
        </w:r>
        <w:bookmarkEnd w:id="7415"/>
      </w:ins>
    </w:p>
    <w:p w14:paraId="4CEF4999" w14:textId="12B15B15" w:rsidR="00D94824" w:rsidRDefault="005427D0">
      <w:pPr>
        <w:pStyle w:val="BodyTextFirstIndent"/>
        <w:rPr>
          <w:ins w:id="7417" w:author="arkat" w:date="2017-10-02T21:05:00Z"/>
          <w:i/>
          <w:lang w:val="en-US"/>
        </w:rPr>
      </w:pPr>
      <w:ins w:id="7418" w:author="arkat" w:date="2017-10-02T15:45:00Z">
        <w:r>
          <w:rPr>
            <w:lang w:val="en-US"/>
          </w:rPr>
          <w:t xml:space="preserve">Pada tahapan ini, penulis melakukan proses pengujian berdasarkan hasil dari tahapan implementasi. Pengujian ini ditujukan untuk mengetahui apakah hasil dari pengembangan tersebut telah </w:t>
        </w:r>
      </w:ins>
      <w:ins w:id="7419" w:author="arkat" w:date="2017-10-02T18:32:00Z">
        <w:r w:rsidR="00481A27">
          <w:rPr>
            <w:lang w:val="en-US"/>
          </w:rPr>
          <w:t>sesuai dengan kebutuhan yang telah didefinisikan</w:t>
        </w:r>
      </w:ins>
      <w:ins w:id="7420" w:author="arkat" w:date="2017-10-02T15:45:00Z">
        <w:r>
          <w:rPr>
            <w:lang w:val="en-US"/>
          </w:rPr>
          <w:t xml:space="preserve"> atau tidak. </w:t>
        </w:r>
      </w:ins>
      <w:ins w:id="7421" w:author="arkat" w:date="2017-10-02T18:32:00Z">
        <w:r w:rsidR="00481A27">
          <w:rPr>
            <w:lang w:val="en-US"/>
          </w:rPr>
          <w:t>Dalam</w:t>
        </w:r>
      </w:ins>
      <w:ins w:id="7422" w:author="arkat" w:date="2017-10-02T18:33:00Z">
        <w:r w:rsidR="00481A27">
          <w:rPr>
            <w:lang w:val="en-US"/>
          </w:rPr>
          <w:t xml:space="preserve"> </w:t>
        </w:r>
        <w:r w:rsidR="00481A27">
          <w:rPr>
            <w:lang w:val="en-US"/>
          </w:rPr>
          <w:fldChar w:fldCharType="begin" w:fldLock="1"/>
        </w:r>
        <w:r w:rsidR="00481A27">
          <w:rPr>
            <w:lang w:val="en-US"/>
          </w:rPr>
          <w:instrText>ADDIN CSL_CITATION { "citationItems" : [ { "id" : "ITEM-1", "itemData" : { "DOI" : "10.1017/CBO9781107415324.004", "ISBN" : "978-0-07-337597-7", "ISSN" : "1098-6596", "PMID" : "25246403", "abstract" : "Title: Software Engineering A Practitioner's Approach 7th Ed - Roger S. Pressman SubTitle: ; Volume: ; Serie: ; Edition: 7 ; Authors: Pressman, Roger S. ; Year: 2009 ; Pages: 0 ; Editor: ; Publisher: McGraw Hill ; ISBN: 978-0-07-337597-7 ; Keywords: Engineering; Approach; Practitioner; Software; Pressman ;", "author" : [ { "dropping-particle" : "", "family" : "Pressman", "given" : "Roger S", "non-dropping-particle" : "", "parse-names" : false, "suffix" : "" } ], "container-title" : "Software Engineering A Practitioner's Approach 7th Ed - Roger S. Pressman", "id" : "ITEM-1", "issued" : { "date-parts" : [ [ "2009" ] ] }, "number-of-pages" : "0", "title" : "Software Engineering A Practitioner's Approach 7th Ed - Roger S. Pressman", "type" : "book" }, "uris" : [ "http://www.mendeley.com/documents/?uuid=13b59687-744f-4ea9-9987-7b044d4a738a" ] } ], "mendeley" : { "formattedCitation" : "(Pressman, 2009)", "manualFormatting" : "Pressman (2009)", "plainTextFormattedCitation" : "(Pressman, 2009)", "previouslyFormattedCitation" : "(Pressman, 2009)" }, "properties" : { "noteIndex" : 0 }, "schema" : "https://github.com/citation-style-language/schema/raw/master/csl-citation.json" }</w:instrText>
        </w:r>
        <w:r w:rsidR="00481A27">
          <w:rPr>
            <w:lang w:val="en-US"/>
          </w:rPr>
          <w:fldChar w:fldCharType="separate"/>
        </w:r>
        <w:r w:rsidR="00481A27" w:rsidRPr="006C1657">
          <w:rPr>
            <w:noProof/>
            <w:lang w:val="en-US"/>
          </w:rPr>
          <w:t xml:space="preserve">Pressman </w:t>
        </w:r>
        <w:r w:rsidR="00481A27">
          <w:rPr>
            <w:noProof/>
            <w:lang w:val="en-US"/>
          </w:rPr>
          <w:t>(</w:t>
        </w:r>
        <w:r w:rsidR="00481A27" w:rsidRPr="006C1657">
          <w:rPr>
            <w:noProof/>
            <w:lang w:val="en-US"/>
          </w:rPr>
          <w:t>2009)</w:t>
        </w:r>
        <w:r w:rsidR="00481A27">
          <w:rPr>
            <w:lang w:val="en-US"/>
          </w:rPr>
          <w:fldChar w:fldCharType="end"/>
        </w:r>
        <w:r w:rsidR="00481A27">
          <w:rPr>
            <w:lang w:val="en-US"/>
          </w:rPr>
          <w:t xml:space="preserve"> </w:t>
        </w:r>
      </w:ins>
      <w:ins w:id="7423" w:author="arkat" w:date="2017-10-02T18:34:00Z">
        <w:r w:rsidR="00481A27">
          <w:rPr>
            <w:lang w:val="en-US"/>
          </w:rPr>
          <w:t xml:space="preserve">Mc Call, Richard dan Walters mengusulkan kategorisasi aspek-aspek yang mempengaruhi kualitas perangkat lunak, yakni </w:t>
        </w:r>
      </w:ins>
      <w:ins w:id="7424" w:author="arkat" w:date="2017-10-02T18:36:00Z">
        <w:r w:rsidR="00481A27">
          <w:rPr>
            <w:i/>
            <w:lang w:val="en-US"/>
          </w:rPr>
          <w:t xml:space="preserve">product revision, </w:t>
        </w:r>
      </w:ins>
      <w:ins w:id="7425" w:author="arkat" w:date="2017-10-02T18:37:00Z">
        <w:r w:rsidR="00481A27">
          <w:rPr>
            <w:i/>
            <w:lang w:val="en-US"/>
          </w:rPr>
          <w:t xml:space="preserve">product transiton </w:t>
        </w:r>
        <w:r w:rsidR="00481A27">
          <w:rPr>
            <w:lang w:val="en-US"/>
          </w:rPr>
          <w:t xml:space="preserve">dan </w:t>
        </w:r>
        <w:r w:rsidR="00481A27">
          <w:rPr>
            <w:i/>
            <w:lang w:val="en-US"/>
          </w:rPr>
          <w:t xml:space="preserve">product operation. </w:t>
        </w:r>
      </w:ins>
      <w:ins w:id="7426" w:author="arkat" w:date="2017-10-02T18:38:00Z">
        <w:r w:rsidR="00481A27">
          <w:rPr>
            <w:lang w:val="en-US"/>
          </w:rPr>
          <w:t>Pada penelitian ini hanya berfokus pada</w:t>
        </w:r>
      </w:ins>
      <w:ins w:id="7427" w:author="arkat" w:date="2017-10-02T18:39:00Z">
        <w:r w:rsidR="00481A27">
          <w:rPr>
            <w:lang w:val="en-US"/>
          </w:rPr>
          <w:t xml:space="preserve"> pegujian</w:t>
        </w:r>
      </w:ins>
      <w:ins w:id="7428" w:author="arkat" w:date="2017-10-02T18:38:00Z">
        <w:r w:rsidR="00481A27">
          <w:rPr>
            <w:lang w:val="en-US"/>
          </w:rPr>
          <w:t xml:space="preserve"> aspek </w:t>
        </w:r>
      </w:ins>
      <w:ins w:id="7429" w:author="arkat" w:date="2017-10-02T18:39:00Z">
        <w:r w:rsidR="00481A27">
          <w:rPr>
            <w:i/>
            <w:lang w:val="en-US"/>
          </w:rPr>
          <w:t xml:space="preserve">product operation. </w:t>
        </w:r>
      </w:ins>
      <w:ins w:id="7430" w:author="arkat" w:date="2017-10-02T18:46:00Z">
        <w:r w:rsidR="00B40710">
          <w:rPr>
            <w:lang w:val="en-US"/>
          </w:rPr>
          <w:t xml:space="preserve">Mc Call, Richard dan Walters membagi </w:t>
        </w:r>
        <w:r w:rsidR="00B40710">
          <w:rPr>
            <w:i/>
            <w:lang w:val="en-US"/>
          </w:rPr>
          <w:t>product operation</w:t>
        </w:r>
      </w:ins>
      <w:ins w:id="7431" w:author="arkat" w:date="2017-10-02T18:41:00Z">
        <w:r w:rsidR="00481A27">
          <w:rPr>
            <w:lang w:val="en-US"/>
          </w:rPr>
          <w:t xml:space="preserve"> </w:t>
        </w:r>
      </w:ins>
      <w:ins w:id="7432" w:author="arkat" w:date="2017-10-02T18:46:00Z">
        <w:r w:rsidR="00B40710">
          <w:rPr>
            <w:lang w:val="en-US"/>
          </w:rPr>
          <w:t xml:space="preserve">menjadi </w:t>
        </w:r>
      </w:ins>
      <w:ins w:id="7433" w:author="arkat" w:date="2017-10-02T18:41:00Z">
        <w:r w:rsidR="00481A27">
          <w:rPr>
            <w:lang w:val="en-US"/>
          </w:rPr>
          <w:t>5 atribut</w:t>
        </w:r>
        <w:r w:rsidR="00481A27">
          <w:rPr>
            <w:i/>
            <w:lang w:val="en-US"/>
          </w:rPr>
          <w:t xml:space="preserve">, </w:t>
        </w:r>
        <w:r w:rsidR="00481A27">
          <w:rPr>
            <w:lang w:val="en-US"/>
          </w:rPr>
          <w:t xml:space="preserve">yakni </w:t>
        </w:r>
        <w:r w:rsidR="00481A27">
          <w:rPr>
            <w:i/>
            <w:lang w:val="en-US"/>
          </w:rPr>
          <w:t>c</w:t>
        </w:r>
        <w:r w:rsidR="00481A27" w:rsidRPr="00481A27">
          <w:rPr>
            <w:i/>
            <w:lang w:val="en-US"/>
            <w:rPrChange w:id="7434" w:author="arkat" w:date="2017-10-02T18:42:00Z">
              <w:rPr>
                <w:lang w:val="en-US"/>
              </w:rPr>
            </w:rPrChange>
          </w:rPr>
          <w:t>orrectness</w:t>
        </w:r>
        <w:r w:rsidR="00481A27">
          <w:rPr>
            <w:lang w:val="en-US"/>
          </w:rPr>
          <w:t xml:space="preserve">, </w:t>
        </w:r>
        <w:r w:rsidR="00481A27">
          <w:rPr>
            <w:i/>
            <w:lang w:val="en-US"/>
          </w:rPr>
          <w:t>r</w:t>
        </w:r>
        <w:r w:rsidR="00481A27" w:rsidRPr="00481A27">
          <w:rPr>
            <w:i/>
            <w:lang w:val="en-US"/>
            <w:rPrChange w:id="7435" w:author="arkat" w:date="2017-10-02T18:42:00Z">
              <w:rPr>
                <w:lang w:val="en-US"/>
              </w:rPr>
            </w:rPrChange>
          </w:rPr>
          <w:t>eliability</w:t>
        </w:r>
        <w:r w:rsidR="00481A27">
          <w:rPr>
            <w:lang w:val="en-US"/>
          </w:rPr>
          <w:t xml:space="preserve">, </w:t>
        </w:r>
        <w:r w:rsidR="00481A27">
          <w:rPr>
            <w:i/>
            <w:lang w:val="en-US"/>
          </w:rPr>
          <w:t>u</w:t>
        </w:r>
        <w:r w:rsidR="00481A27" w:rsidRPr="00481A27">
          <w:rPr>
            <w:i/>
            <w:lang w:val="en-US"/>
            <w:rPrChange w:id="7436" w:author="arkat" w:date="2017-10-02T18:42:00Z">
              <w:rPr>
                <w:lang w:val="en-US"/>
              </w:rPr>
            </w:rPrChange>
          </w:rPr>
          <w:t>sability</w:t>
        </w:r>
        <w:r w:rsidR="00481A27">
          <w:rPr>
            <w:lang w:val="en-US"/>
          </w:rPr>
          <w:t xml:space="preserve">, </w:t>
        </w:r>
        <w:r w:rsidR="00481A27">
          <w:rPr>
            <w:i/>
            <w:lang w:val="en-US"/>
          </w:rPr>
          <w:t>i</w:t>
        </w:r>
        <w:r w:rsidR="00481A27" w:rsidRPr="00481A27">
          <w:rPr>
            <w:i/>
            <w:lang w:val="en-US"/>
            <w:rPrChange w:id="7437" w:author="arkat" w:date="2017-10-02T18:42:00Z">
              <w:rPr>
                <w:lang w:val="en-US"/>
              </w:rPr>
            </w:rPrChange>
          </w:rPr>
          <w:t>ntegrity</w:t>
        </w:r>
        <w:r w:rsidR="00481A27">
          <w:rPr>
            <w:lang w:val="en-US"/>
          </w:rPr>
          <w:t xml:space="preserve"> dan </w:t>
        </w:r>
        <w:r w:rsidR="00481A27">
          <w:rPr>
            <w:i/>
            <w:lang w:val="en-US"/>
          </w:rPr>
          <w:t>e</w:t>
        </w:r>
        <w:r w:rsidR="00481A27" w:rsidRPr="00481A27">
          <w:rPr>
            <w:i/>
            <w:lang w:val="en-US"/>
            <w:rPrChange w:id="7438" w:author="arkat" w:date="2017-10-02T18:42:00Z">
              <w:rPr>
                <w:lang w:val="en-US"/>
              </w:rPr>
            </w:rPrChange>
          </w:rPr>
          <w:t>fficiency</w:t>
        </w:r>
      </w:ins>
      <w:ins w:id="7439" w:author="arkat" w:date="2017-10-02T18:42:00Z">
        <w:r w:rsidR="00481A27">
          <w:rPr>
            <w:i/>
            <w:lang w:val="en-US"/>
          </w:rPr>
          <w:t xml:space="preserve">. </w:t>
        </w:r>
      </w:ins>
      <w:ins w:id="7440" w:author="arkat" w:date="2017-10-06T08:01:00Z">
        <w:r w:rsidR="008D650E">
          <w:rPr>
            <w:lang w:val="en-US"/>
          </w:rPr>
          <w:t>Akan</w:t>
        </w:r>
      </w:ins>
      <w:ins w:id="7441" w:author="arkat" w:date="2017-10-02T18:42:00Z">
        <w:r w:rsidR="00B40710">
          <w:rPr>
            <w:lang w:val="en-US"/>
          </w:rPr>
          <w:t xml:space="preserve"> tetapi, pada penelitian ini hanya melakukan pengujian </w:t>
        </w:r>
      </w:ins>
      <w:ins w:id="7442" w:author="arkat" w:date="2017-10-02T18:43:00Z">
        <w:r w:rsidR="00B40710" w:rsidRPr="0070111E">
          <w:rPr>
            <w:i/>
            <w:lang w:val="en-US"/>
          </w:rPr>
          <w:t>correctness</w:t>
        </w:r>
        <w:r w:rsidR="00B40710">
          <w:rPr>
            <w:i/>
            <w:lang w:val="en-US"/>
          </w:rPr>
          <w:t xml:space="preserve"> </w:t>
        </w:r>
        <w:r w:rsidR="00B40710">
          <w:rPr>
            <w:lang w:val="en-US"/>
          </w:rPr>
          <w:t xml:space="preserve">dan </w:t>
        </w:r>
        <w:r w:rsidR="00B40710" w:rsidRPr="0070111E">
          <w:rPr>
            <w:i/>
            <w:lang w:val="en-US"/>
          </w:rPr>
          <w:t>usability</w:t>
        </w:r>
        <w:r w:rsidR="00B40710">
          <w:rPr>
            <w:i/>
            <w:lang w:val="en-US"/>
          </w:rPr>
          <w:t>.</w:t>
        </w:r>
      </w:ins>
      <w:ins w:id="7443" w:author="arkat" w:date="2017-10-02T18:47:00Z">
        <w:r w:rsidR="00B40710">
          <w:rPr>
            <w:i/>
            <w:lang w:val="en-US"/>
          </w:rPr>
          <w:t xml:space="preserve"> </w:t>
        </w:r>
      </w:ins>
    </w:p>
    <w:p w14:paraId="55189F85" w14:textId="764CFA88" w:rsidR="00D727CB" w:rsidRPr="00D727CB" w:rsidRDefault="00B40710">
      <w:pPr>
        <w:pStyle w:val="BodyTextFirstIndent"/>
        <w:rPr>
          <w:ins w:id="7444" w:author="arkat" w:date="2017-10-03T10:27:00Z"/>
          <w:lang w:val="en-US"/>
        </w:rPr>
      </w:pPr>
      <w:ins w:id="7445" w:author="arkat" w:date="2017-10-02T18:48:00Z">
        <w:r w:rsidRPr="00B40710">
          <w:rPr>
            <w:i/>
            <w:lang w:val="en-US"/>
            <w:rPrChange w:id="7446" w:author="arkat" w:date="2017-10-02T18:48:00Z">
              <w:rPr>
                <w:lang w:val="en-US"/>
              </w:rPr>
            </w:rPrChange>
          </w:rPr>
          <w:t>Correctness</w:t>
        </w:r>
        <w:r>
          <w:rPr>
            <w:i/>
            <w:lang w:val="en-US"/>
          </w:rPr>
          <w:t xml:space="preserve"> </w:t>
        </w:r>
        <w:r>
          <w:rPr>
            <w:lang w:val="en-US"/>
          </w:rPr>
          <w:t>merup</w:t>
        </w:r>
      </w:ins>
      <w:ins w:id="7447" w:author="arkat" w:date="2017-10-06T08:01:00Z">
        <w:r w:rsidR="008D650E">
          <w:rPr>
            <w:lang w:val="en-US"/>
          </w:rPr>
          <w:t>akan</w:t>
        </w:r>
      </w:ins>
      <w:ins w:id="7448" w:author="arkat" w:date="2017-10-02T18:48:00Z">
        <w:r>
          <w:rPr>
            <w:lang w:val="en-US"/>
          </w:rPr>
          <w:t xml:space="preserve"> atribut untuk mengukur sejauh mana </w:t>
        </w:r>
      </w:ins>
      <w:ins w:id="7449" w:author="arkat" w:date="2017-10-02T18:49:00Z">
        <w:r>
          <w:rPr>
            <w:i/>
            <w:lang w:val="en-US"/>
          </w:rPr>
          <w:t xml:space="preserve">tool </w:t>
        </w:r>
        <w:r>
          <w:rPr>
            <w:lang w:val="en-US"/>
          </w:rPr>
          <w:t>yang dibuat memenuhi spesifikasi tujuan pembuatanya</w:t>
        </w:r>
      </w:ins>
      <w:ins w:id="7450" w:author="arkat" w:date="2017-10-02T18:50:00Z">
        <w:r>
          <w:rPr>
            <w:lang w:val="en-US"/>
          </w:rPr>
          <w:t xml:space="preserve">, yakni </w:t>
        </w:r>
      </w:ins>
      <w:ins w:id="7451" w:author="arkat" w:date="2017-10-02T18:51:00Z">
        <w:r>
          <w:rPr>
            <w:lang w:val="en-US"/>
          </w:rPr>
          <w:t xml:space="preserve">mampu </w:t>
        </w:r>
      </w:ins>
      <w:ins w:id="7452" w:author="arkat" w:date="2017-10-02T18:50:00Z">
        <w:r>
          <w:rPr>
            <w:lang w:val="en-US"/>
          </w:rPr>
          <w:t>m</w:t>
        </w:r>
        <w:r w:rsidR="00FC0A10">
          <w:rPr>
            <w:lang w:val="en-US"/>
          </w:rPr>
          <w:t>entra</w:t>
        </w:r>
      </w:ins>
      <w:ins w:id="7453" w:author="arkat" w:date="2017-10-03T10:29:00Z">
        <w:r w:rsidR="00D727CB">
          <w:rPr>
            <w:lang w:val="en-US"/>
          </w:rPr>
          <w:t>n</w:t>
        </w:r>
      </w:ins>
      <w:ins w:id="7454" w:author="arkat" w:date="2017-10-02T18:50:00Z">
        <w:r w:rsidR="00FC0A10">
          <w:rPr>
            <w:lang w:val="en-US"/>
          </w:rPr>
          <w:t>s</w:t>
        </w:r>
        <w:r w:rsidR="00D727CB">
          <w:rPr>
            <w:lang w:val="en-US"/>
          </w:rPr>
          <w:t xml:space="preserve">formasikan </w:t>
        </w:r>
        <w:r w:rsidR="00D727CB">
          <w:rPr>
            <w:lang w:val="en-US"/>
          </w:rPr>
          <w:lastRenderedPageBreak/>
          <w:t>model EPC-</w:t>
        </w:r>
        <w:r>
          <w:rPr>
            <w:lang w:val="en-US"/>
          </w:rPr>
          <w:t>ARIS-Express ke model BPMN 2.0.</w:t>
        </w:r>
      </w:ins>
      <w:ins w:id="7455" w:author="arkat" w:date="2017-10-02T18:51:00Z">
        <w:r>
          <w:rPr>
            <w:lang w:val="en-US"/>
          </w:rPr>
          <w:t xml:space="preserve"> </w:t>
        </w:r>
      </w:ins>
      <w:ins w:id="7456" w:author="arkat" w:date="2017-10-03T10:27:00Z">
        <w:r w:rsidR="00D727CB">
          <w:rPr>
            <w:lang w:val="en-US"/>
          </w:rPr>
          <w:t xml:space="preserve">Skenario pengujian </w:t>
        </w:r>
        <w:r w:rsidR="00D727CB" w:rsidRPr="006E206C">
          <w:rPr>
            <w:i/>
            <w:lang w:val="en-US"/>
          </w:rPr>
          <w:t>Correctness</w:t>
        </w:r>
      </w:ins>
      <w:ins w:id="7457" w:author="arkat" w:date="2017-10-03T10:28:00Z">
        <w:r w:rsidR="00D727CB">
          <w:rPr>
            <w:i/>
            <w:lang w:val="en-US"/>
          </w:rPr>
          <w:t xml:space="preserve"> </w:t>
        </w:r>
        <w:r w:rsidR="00D727CB">
          <w:rPr>
            <w:lang w:val="en-US"/>
          </w:rPr>
          <w:t xml:space="preserve">dengan </w:t>
        </w:r>
      </w:ins>
      <w:ins w:id="7458" w:author="arkat" w:date="2017-10-06T08:01:00Z">
        <w:r w:rsidR="008D650E">
          <w:rPr>
            <w:lang w:val="en-US"/>
          </w:rPr>
          <w:t>cara</w:t>
        </w:r>
      </w:ins>
      <w:ins w:id="7459" w:author="arkat" w:date="2017-10-03T10:28:00Z">
        <w:r w:rsidR="00D727CB">
          <w:rPr>
            <w:lang w:val="en-US"/>
          </w:rPr>
          <w:t xml:space="preserve"> melakukan </w:t>
        </w:r>
      </w:ins>
      <w:ins w:id="7460" w:author="arkat" w:date="2017-10-03T10:30:00Z">
        <w:r w:rsidR="00D727CB">
          <w:rPr>
            <w:lang w:val="en-US"/>
          </w:rPr>
          <w:t xml:space="preserve">beberapa </w:t>
        </w:r>
      </w:ins>
      <w:ins w:id="7461" w:author="arkat" w:date="2017-10-03T10:28:00Z">
        <w:r w:rsidR="00D727CB">
          <w:rPr>
            <w:lang w:val="en-US"/>
          </w:rPr>
          <w:t>transformasi</w:t>
        </w:r>
      </w:ins>
      <w:ins w:id="7462" w:author="arkat" w:date="2017-10-03T10:30:00Z">
        <w:r w:rsidR="00D727CB">
          <w:rPr>
            <w:lang w:val="en-US"/>
          </w:rPr>
          <w:t xml:space="preserve"> model dengan beberapa kasus tertentu. Model BPMN 2.0 dari hasil transformasi dilakukan analisis apakah sesuai dengan aturan transformasi yang telah dibuat.</w:t>
        </w:r>
      </w:ins>
    </w:p>
    <w:p w14:paraId="36617FBB" w14:textId="25037825" w:rsidR="005427D0" w:rsidRPr="007E2DC5" w:rsidRDefault="00B40710">
      <w:pPr>
        <w:pStyle w:val="BodyTextFirstIndent"/>
        <w:rPr>
          <w:ins w:id="7463" w:author="arkat" w:date="2017-10-02T15:45:00Z"/>
          <w:lang w:val="en-US"/>
          <w:rPrChange w:id="7464" w:author="arkat" w:date="2017-10-03T12:08:00Z">
            <w:rPr>
              <w:ins w:id="7465" w:author="arkat" w:date="2017-10-02T15:45:00Z"/>
              <w:i/>
              <w:lang w:val="en-US"/>
            </w:rPr>
          </w:rPrChange>
        </w:rPr>
      </w:pPr>
      <w:ins w:id="7466" w:author="arkat" w:date="2017-10-02T18:51:00Z">
        <w:r>
          <w:rPr>
            <w:lang w:val="en-US"/>
          </w:rPr>
          <w:t xml:space="preserve">Sedangkan </w:t>
        </w:r>
      </w:ins>
      <w:ins w:id="7467" w:author="arkat" w:date="2017-10-02T18:52:00Z">
        <w:r>
          <w:rPr>
            <w:i/>
            <w:lang w:val="en-US"/>
          </w:rPr>
          <w:t xml:space="preserve">usability </w:t>
        </w:r>
      </w:ins>
      <w:ins w:id="7468" w:author="arkat" w:date="2017-10-02T15:45:00Z">
        <w:r w:rsidR="005427D0">
          <w:rPr>
            <w:lang w:val="en-US"/>
          </w:rPr>
          <w:t>merup</w:t>
        </w:r>
      </w:ins>
      <w:ins w:id="7469" w:author="arkat" w:date="2017-10-06T08:01:00Z">
        <w:r w:rsidR="008D650E">
          <w:rPr>
            <w:lang w:val="en-US"/>
          </w:rPr>
          <w:t>akan</w:t>
        </w:r>
      </w:ins>
      <w:ins w:id="7470" w:author="arkat" w:date="2017-10-02T15:45:00Z">
        <w:r w:rsidR="005427D0">
          <w:rPr>
            <w:lang w:val="en-US"/>
          </w:rPr>
          <w:t xml:space="preserve"> atribut untuk menilai sejauh mana produk perangkat lunak</w:t>
        </w:r>
        <w:r w:rsidR="005427D0" w:rsidRPr="00994F42">
          <w:rPr>
            <w:lang w:val="en-US"/>
          </w:rPr>
          <w:t xml:space="preserve"> </w:t>
        </w:r>
        <w:r w:rsidR="005427D0">
          <w:rPr>
            <w:lang w:val="en-US"/>
          </w:rPr>
          <w:t>tersebut</w:t>
        </w:r>
        <w:r w:rsidR="005427D0" w:rsidRPr="00994F42">
          <w:rPr>
            <w:lang w:val="en-US"/>
          </w:rPr>
          <w:t xml:space="preserve"> mudah digun</w:t>
        </w:r>
      </w:ins>
      <w:ins w:id="7471" w:author="arkat" w:date="2017-10-06T08:01:00Z">
        <w:r w:rsidR="008D650E">
          <w:rPr>
            <w:lang w:val="en-US"/>
          </w:rPr>
          <w:t>akan</w:t>
        </w:r>
      </w:ins>
      <w:ins w:id="7472" w:author="arkat" w:date="2017-10-03T12:07:00Z">
        <w:r w:rsidR="007E2DC5">
          <w:rPr>
            <w:lang w:val="en-US"/>
          </w:rPr>
          <w:t xml:space="preserve"> dan dioperasikan</w:t>
        </w:r>
      </w:ins>
      <w:ins w:id="7473" w:author="arkat" w:date="2017-10-02T15:45:00Z">
        <w:r w:rsidR="005427D0">
          <w:rPr>
            <w:lang w:val="en-US"/>
          </w:rPr>
          <w:t xml:space="preserve">. </w:t>
        </w:r>
        <w:r w:rsidR="005427D0">
          <w:rPr>
            <w:lang w:val="en-US"/>
          </w:rPr>
          <w:fldChar w:fldCharType="begin" w:fldLock="1"/>
        </w:r>
      </w:ins>
      <w:r w:rsidR="006C1657">
        <w:rPr>
          <w:lang w:val="en-US"/>
        </w:rPr>
        <w:instrText>ADDIN CSL_CITATION { "citationItems" : [ { "id" : "ITEM-1", "itemData" : { "ISBN" : "9781118662878", "author" : [ { "dropping-particle" : "", "family" : "Mili", "given" : "Ali", "non-dropping-particle" : "", "parse-names" : false, "suffix" : "" }, { "dropping-particle" : "", "family" : "Fairouz", "given" : "Tchier", "non-dropping-particle" : "", "parse-names" : false, "suffix" : "" } ], "id" : "ITEM-1", "issued" : { "date-parts" : [ [ "2015" ] ] }, "number-of-pages" : "1-401", "publisher" : "John Wiley &amp; Sons, Inc.", "title" : "Software Testing Concepts and Operations", "type" : "book" }, "uris" : [ "http://www.mendeley.com/documents/?uuid=5c7d79f5-7d4c-4fe8-84e4-4ab367ef9f1a" ] } ], "mendeley" : { "formattedCitation" : "(Mili &amp; Fairouz, 2015)", "manualFormatting" : "Mili &amp; Fairouz (2015)", "plainTextFormattedCitation" : "(Mili &amp; Fairouz, 2015)", "previouslyFormattedCitation" : "(Mili &amp; Fairouz, 2015)" }, "properties" : { "noteIndex" : 0 }, "schema" : "https://github.com/citation-style-language/schema/raw/master/csl-citation.json" }</w:instrText>
      </w:r>
      <w:ins w:id="7474" w:author="arkat" w:date="2017-10-02T15:45:00Z">
        <w:r w:rsidR="005427D0">
          <w:rPr>
            <w:lang w:val="en-US"/>
          </w:rPr>
          <w:fldChar w:fldCharType="separate"/>
        </w:r>
        <w:r w:rsidR="005427D0" w:rsidRPr="00C75418">
          <w:rPr>
            <w:noProof/>
            <w:lang w:val="en-US"/>
          </w:rPr>
          <w:t xml:space="preserve">Mili &amp; Fairouz </w:t>
        </w:r>
        <w:r w:rsidR="005427D0">
          <w:rPr>
            <w:noProof/>
            <w:lang w:val="en-US"/>
          </w:rPr>
          <w:t>(</w:t>
        </w:r>
        <w:r w:rsidR="005427D0" w:rsidRPr="00C75418">
          <w:rPr>
            <w:noProof/>
            <w:lang w:val="en-US"/>
          </w:rPr>
          <w:t>2015)</w:t>
        </w:r>
        <w:r w:rsidR="005427D0">
          <w:rPr>
            <w:lang w:val="en-US"/>
          </w:rPr>
          <w:fldChar w:fldCharType="end"/>
        </w:r>
        <w:r w:rsidR="005427D0">
          <w:rPr>
            <w:lang w:val="en-US"/>
          </w:rPr>
          <w:t xml:space="preserve">, membagi </w:t>
        </w:r>
        <w:r w:rsidR="005427D0" w:rsidRPr="00994F42">
          <w:rPr>
            <w:i/>
            <w:lang w:val="en-US"/>
          </w:rPr>
          <w:t>usability attributes</w:t>
        </w:r>
        <w:r w:rsidR="005427D0">
          <w:rPr>
            <w:i/>
            <w:lang w:val="en-US"/>
          </w:rPr>
          <w:t xml:space="preserve"> </w:t>
        </w:r>
        <w:r w:rsidR="005427D0">
          <w:rPr>
            <w:lang w:val="en-US"/>
          </w:rPr>
          <w:t xml:space="preserve">menjadi beberapa sub-atribut, diantaranya adalah: </w:t>
        </w:r>
        <w:r w:rsidR="005427D0" w:rsidRPr="00C75418">
          <w:rPr>
            <w:i/>
            <w:lang w:val="en-US"/>
          </w:rPr>
          <w:t>Ease of Use</w:t>
        </w:r>
        <w:r w:rsidR="005427D0">
          <w:rPr>
            <w:i/>
            <w:lang w:val="en-US"/>
          </w:rPr>
          <w:t xml:space="preserve"> </w:t>
        </w:r>
        <w:r w:rsidR="005427D0" w:rsidRPr="00C75418">
          <w:rPr>
            <w:lang w:val="en-US"/>
          </w:rPr>
          <w:t>dan</w:t>
        </w:r>
        <w:r w:rsidR="005427D0" w:rsidRPr="00C75418">
          <w:rPr>
            <w:i/>
            <w:lang w:val="en-US"/>
          </w:rPr>
          <w:t xml:space="preserve"> Ease of Learning</w:t>
        </w:r>
        <w:r w:rsidR="005427D0">
          <w:rPr>
            <w:i/>
            <w:lang w:val="en-US"/>
          </w:rPr>
          <w:t xml:space="preserve">. </w:t>
        </w:r>
      </w:ins>
      <w:ins w:id="7475" w:author="arkat" w:date="2017-10-03T12:08:00Z">
        <w:r w:rsidR="007E2DC5">
          <w:rPr>
            <w:lang w:val="en-US"/>
          </w:rPr>
          <w:t xml:space="preserve">Skenario pengujian </w:t>
        </w:r>
        <w:r w:rsidR="007E2DC5" w:rsidRPr="007E2DC5">
          <w:rPr>
            <w:i/>
            <w:lang w:val="en-US"/>
            <w:rPrChange w:id="7476" w:author="arkat" w:date="2017-10-03T12:08:00Z">
              <w:rPr>
                <w:lang w:val="en-US"/>
              </w:rPr>
            </w:rPrChange>
          </w:rPr>
          <w:t>usability</w:t>
        </w:r>
        <w:r w:rsidR="007E2DC5">
          <w:rPr>
            <w:i/>
            <w:lang w:val="en-US"/>
          </w:rPr>
          <w:t xml:space="preserve"> </w:t>
        </w:r>
        <w:r w:rsidR="007E2DC5">
          <w:rPr>
            <w:lang w:val="en-US"/>
          </w:rPr>
          <w:t xml:space="preserve">dengan </w:t>
        </w:r>
      </w:ins>
      <w:ins w:id="7477" w:author="arkat" w:date="2017-10-06T08:01:00Z">
        <w:r w:rsidR="008D650E">
          <w:rPr>
            <w:lang w:val="en-US"/>
          </w:rPr>
          <w:t>cara</w:t>
        </w:r>
      </w:ins>
      <w:ins w:id="7478" w:author="arkat" w:date="2017-10-03T12:08:00Z">
        <w:r w:rsidR="007E2DC5">
          <w:rPr>
            <w:lang w:val="en-US"/>
          </w:rPr>
          <w:t xml:space="preserve"> membuat kuisioner kepada</w:t>
        </w:r>
      </w:ins>
      <w:ins w:id="7479" w:author="arkat" w:date="2017-10-03T12:09:00Z">
        <w:r w:rsidR="007E2DC5">
          <w:rPr>
            <w:lang w:val="en-US"/>
          </w:rPr>
          <w:t xml:space="preserve"> responde</w:t>
        </w:r>
      </w:ins>
      <w:ins w:id="7480" w:author="arkat" w:date="2017-10-03T12:08:00Z">
        <w:r w:rsidR="007E2DC5">
          <w:rPr>
            <w:lang w:val="en-US"/>
          </w:rPr>
          <w:t xml:space="preserve"> yang telah</w:t>
        </w:r>
      </w:ins>
      <w:ins w:id="7481" w:author="arkat" w:date="2017-10-03T12:09:00Z">
        <w:r w:rsidR="007E2DC5">
          <w:rPr>
            <w:lang w:val="en-US"/>
          </w:rPr>
          <w:t xml:space="preserve"> mencoba menggun</w:t>
        </w:r>
      </w:ins>
      <w:ins w:id="7482" w:author="arkat" w:date="2017-10-06T08:01:00Z">
        <w:r w:rsidR="008D650E">
          <w:rPr>
            <w:lang w:val="en-US"/>
          </w:rPr>
          <w:t>akan</w:t>
        </w:r>
      </w:ins>
      <w:ins w:id="7483" w:author="arkat" w:date="2017-10-03T12:09:00Z">
        <w:r w:rsidR="007E2DC5">
          <w:rPr>
            <w:lang w:val="en-US"/>
          </w:rPr>
          <w:t xml:space="preserve"> </w:t>
        </w:r>
        <w:r w:rsidR="007E2DC5">
          <w:rPr>
            <w:i/>
            <w:lang w:val="en-US"/>
          </w:rPr>
          <w:t xml:space="preserve">tool </w:t>
        </w:r>
        <w:r w:rsidR="007E2DC5">
          <w:rPr>
            <w:lang w:val="en-US"/>
          </w:rPr>
          <w:t>yang telah dibuat.</w:t>
        </w:r>
      </w:ins>
      <w:ins w:id="7484" w:author="arkat" w:date="2017-10-03T12:08:00Z">
        <w:r w:rsidR="007E2DC5">
          <w:rPr>
            <w:lang w:val="en-US"/>
          </w:rPr>
          <w:t xml:space="preserve"> </w:t>
        </w:r>
      </w:ins>
    </w:p>
    <w:p w14:paraId="556DF9A1" w14:textId="7185954F" w:rsidR="005427D0" w:rsidRDefault="005427D0" w:rsidP="005427D0">
      <w:pPr>
        <w:pStyle w:val="BodyTextFirstIndent"/>
        <w:rPr>
          <w:ins w:id="7485" w:author="arkat" w:date="2017-10-02T15:45:00Z"/>
          <w:lang w:val="en-US"/>
        </w:rPr>
      </w:pPr>
    </w:p>
    <w:p w14:paraId="7FD7F0D5" w14:textId="77777777" w:rsidR="00901404" w:rsidRPr="00901404" w:rsidRDefault="00901404">
      <w:pPr>
        <w:pStyle w:val="BodyText"/>
        <w:rPr>
          <w:ins w:id="7486" w:author="arkat" w:date="2017-10-02T13:35:00Z"/>
          <w:lang w:val="en-US"/>
        </w:rPr>
        <w:pPrChange w:id="7487" w:author="arkat" w:date="2017-10-02T13:35:00Z">
          <w:pPr>
            <w:pStyle w:val="BodyTextFirstIndent"/>
          </w:pPr>
        </w:pPrChange>
      </w:pPr>
    </w:p>
    <w:p w14:paraId="7C3E8B9E" w14:textId="77777777" w:rsidR="00901404" w:rsidRPr="00901404" w:rsidRDefault="00901404">
      <w:pPr>
        <w:pStyle w:val="BodyText"/>
        <w:rPr>
          <w:ins w:id="7488" w:author="arkat" w:date="2017-10-02T13:35:00Z"/>
          <w:lang w:val="en-US"/>
        </w:rPr>
        <w:pPrChange w:id="7489" w:author="arkat" w:date="2017-10-02T13:35:00Z">
          <w:pPr>
            <w:pStyle w:val="BodyTextFirstIndent"/>
          </w:pPr>
        </w:pPrChange>
      </w:pPr>
    </w:p>
    <w:p w14:paraId="68C0216C" w14:textId="3DA8042D" w:rsidR="00392A53" w:rsidRPr="00997EB3" w:rsidDel="00CB62E9" w:rsidRDefault="00392A53" w:rsidP="00997EB3">
      <w:pPr>
        <w:pStyle w:val="BodyText"/>
        <w:rPr>
          <w:del w:id="7490" w:author="arkat" w:date="2017-10-03T16:34:00Z"/>
          <w:lang w:val="en-US"/>
        </w:rPr>
      </w:pPr>
    </w:p>
    <w:p w14:paraId="734FD9D9" w14:textId="1ED2459D" w:rsidR="00F83024" w:rsidRPr="00F83024" w:rsidRDefault="005021DB">
      <w:pPr>
        <w:spacing w:after="0"/>
        <w:jc w:val="left"/>
        <w:rPr>
          <w:lang w:val="en-US"/>
        </w:rPr>
        <w:pPrChange w:id="7491" w:author="arkat" w:date="2017-09-29T10:18:00Z">
          <w:pPr>
            <w:pStyle w:val="BodyText"/>
          </w:pPr>
        </w:pPrChange>
      </w:pPr>
      <w:ins w:id="7492" w:author="arkat" w:date="2017-09-25T23:27:00Z">
        <w:r>
          <w:rPr>
            <w:lang w:val="en-US"/>
          </w:rPr>
          <w:br w:type="page"/>
        </w:r>
      </w:ins>
    </w:p>
    <w:p w14:paraId="1DE672C5" w14:textId="77777777" w:rsidR="0095311B" w:rsidRPr="00B05E41" w:rsidDel="004669FB" w:rsidRDefault="0095311B">
      <w:pPr>
        <w:pStyle w:val="Heading1"/>
        <w:rPr>
          <w:del w:id="7493" w:author="arkat" w:date="2017-09-28T16:19:00Z"/>
          <w:bCs w:val="0"/>
          <w:szCs w:val="32"/>
          <w:lang w:val="en-US"/>
          <w:rPrChange w:id="7494" w:author="arkat" w:date="2017-10-04T23:27:00Z">
            <w:rPr>
              <w:del w:id="7495" w:author="arkat" w:date="2017-09-28T16:19:00Z"/>
              <w:b w:val="0"/>
              <w:sz w:val="32"/>
              <w:lang w:val="en-US"/>
            </w:rPr>
          </w:rPrChange>
        </w:rPr>
        <w:pPrChange w:id="7496" w:author="arkat" w:date="2017-10-02T21:08:00Z">
          <w:pPr>
            <w:pStyle w:val="Heading2"/>
            <w:numPr>
              <w:ilvl w:val="0"/>
              <w:numId w:val="0"/>
            </w:numPr>
            <w:spacing w:before="0" w:after="0"/>
            <w:ind w:left="0" w:firstLine="0"/>
          </w:pPr>
        </w:pPrChange>
      </w:pPr>
      <w:bookmarkStart w:id="7497" w:name="_Toc475624309"/>
      <w:moveToRangeStart w:id="7498" w:author="arkat" w:date="2017-09-25T15:03:00Z" w:name="move494115158"/>
      <w:moveTo w:id="7499" w:author="arkat" w:date="2017-09-25T15:03:00Z">
        <w:r w:rsidRPr="009F2FD2">
          <w:rPr>
            <w:bCs w:val="0"/>
            <w:szCs w:val="32"/>
            <w:lang w:val="en-US"/>
          </w:rPr>
          <w:lastRenderedPageBreak/>
          <w:t>DAFTAR PUSTAKA</w:t>
        </w:r>
      </w:moveTo>
    </w:p>
    <w:p w14:paraId="67181453" w14:textId="77777777" w:rsidR="004669FB" w:rsidRPr="00CB62E9" w:rsidRDefault="004669FB" w:rsidP="0095311B">
      <w:pPr>
        <w:pStyle w:val="BodyText"/>
        <w:spacing w:after="0"/>
        <w:jc w:val="center"/>
        <w:rPr>
          <w:ins w:id="7500" w:author="arkat" w:date="2017-10-02T19:29:00Z"/>
          <w:b/>
          <w:lang w:val="en-US"/>
        </w:rPr>
      </w:pPr>
    </w:p>
    <w:moveToRangeEnd w:id="7498"/>
    <w:p w14:paraId="71C60F3C" w14:textId="77777777" w:rsidR="00440112" w:rsidRPr="00440112" w:rsidDel="009D16AE" w:rsidRDefault="00440112" w:rsidP="00440112">
      <w:pPr>
        <w:pStyle w:val="BodyText"/>
        <w:rPr>
          <w:del w:id="7501" w:author="arkat" w:date="2017-09-28T16:19:00Z"/>
        </w:rPr>
      </w:pPr>
    </w:p>
    <w:bookmarkEnd w:id="7497"/>
    <w:p w14:paraId="3BB5F7B5" w14:textId="77777777" w:rsidR="00A9103C" w:rsidRDefault="00A9103C">
      <w:pPr>
        <w:pStyle w:val="BodyText"/>
        <w:spacing w:after="0"/>
        <w:jc w:val="center"/>
        <w:pPrChange w:id="7502" w:author="arkat" w:date="2017-09-28T16:19:00Z">
          <w:pPr>
            <w:pStyle w:val="Heading2"/>
            <w:numPr>
              <w:ilvl w:val="0"/>
              <w:numId w:val="0"/>
            </w:numPr>
            <w:spacing w:before="0" w:after="0"/>
            <w:ind w:left="0" w:firstLine="0"/>
          </w:pPr>
        </w:pPrChange>
      </w:pPr>
    </w:p>
    <w:p w14:paraId="4EECA635" w14:textId="57FF86C0" w:rsidR="00041239" w:rsidDel="008E5F0A" w:rsidRDefault="00A9103C" w:rsidP="00750C2A">
      <w:pPr>
        <w:pStyle w:val="Heading2"/>
        <w:spacing w:before="0" w:after="0"/>
        <w:rPr>
          <w:del w:id="7503" w:author="arkat" w:date="2017-09-25T15:01:00Z"/>
        </w:rPr>
      </w:pPr>
      <w:del w:id="7504" w:author="arkat" w:date="2017-09-25T15:01:00Z">
        <w:r w:rsidDel="008E5F0A">
          <w:delText>Kriteria Sukses Model Transformasi</w:delText>
        </w:r>
      </w:del>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72"/>
        <w:gridCol w:w="4757"/>
      </w:tblGrid>
      <w:tr w:rsidR="00A9103C" w:rsidDel="008E5F0A" w14:paraId="4DEF5BA3" w14:textId="70556C1F" w:rsidTr="00E01E86">
        <w:trPr>
          <w:del w:id="7505" w:author="arkat" w:date="2017-09-25T15:01:00Z"/>
        </w:trPr>
        <w:tc>
          <w:tcPr>
            <w:tcW w:w="2718" w:type="dxa"/>
            <w:shd w:val="clear" w:color="auto" w:fill="auto"/>
          </w:tcPr>
          <w:p w14:paraId="67B115B8" w14:textId="00E14E31" w:rsidR="00A9103C" w:rsidDel="008E5F0A" w:rsidRDefault="00A9103C" w:rsidP="008E5F0A">
            <w:pPr>
              <w:pStyle w:val="BodyText"/>
              <w:spacing w:after="0"/>
              <w:rPr>
                <w:del w:id="7506" w:author="arkat" w:date="2017-09-25T15:01:00Z"/>
              </w:rPr>
            </w:pPr>
            <w:del w:id="7507" w:author="arkat" w:date="2017-09-25T15:01:00Z">
              <w:r w:rsidDel="008E5F0A">
                <w:delText>Criteria</w:delText>
              </w:r>
            </w:del>
          </w:p>
        </w:tc>
        <w:tc>
          <w:tcPr>
            <w:tcW w:w="5328" w:type="dxa"/>
            <w:shd w:val="clear" w:color="auto" w:fill="auto"/>
          </w:tcPr>
          <w:p w14:paraId="0F9B2537" w14:textId="0E8DC89A" w:rsidR="00A9103C" w:rsidDel="008E5F0A" w:rsidRDefault="00A9103C" w:rsidP="008E5F0A">
            <w:pPr>
              <w:pStyle w:val="BodyText"/>
              <w:spacing w:after="0"/>
              <w:rPr>
                <w:del w:id="7508" w:author="arkat" w:date="2017-09-25T15:01:00Z"/>
              </w:rPr>
            </w:pPr>
            <w:del w:id="7509" w:author="arkat" w:date="2017-09-25T15:01:00Z">
              <w:r w:rsidDel="008E5F0A">
                <w:delText>Descriptions</w:delText>
              </w:r>
            </w:del>
          </w:p>
        </w:tc>
      </w:tr>
      <w:tr w:rsidR="00A9103C" w:rsidDel="008E5F0A" w14:paraId="3759F462" w14:textId="3250896B" w:rsidTr="00E01E86">
        <w:trPr>
          <w:del w:id="7510" w:author="arkat" w:date="2017-09-25T15:01:00Z"/>
        </w:trPr>
        <w:tc>
          <w:tcPr>
            <w:tcW w:w="2718" w:type="dxa"/>
            <w:shd w:val="clear" w:color="auto" w:fill="auto"/>
          </w:tcPr>
          <w:p w14:paraId="729B5FF1" w14:textId="1821D999" w:rsidR="00A9103C" w:rsidRPr="00E01E86" w:rsidDel="008E5F0A" w:rsidRDefault="00A9103C" w:rsidP="008E5F0A">
            <w:pPr>
              <w:pStyle w:val="BodyText"/>
              <w:spacing w:after="0"/>
              <w:rPr>
                <w:del w:id="7511" w:author="arkat" w:date="2017-09-25T15:01:00Z"/>
                <w:rFonts w:ascii="Times" w:eastAsia="Times New Roman" w:hAnsi="Times" w:cs="Times New Roman"/>
                <w:sz w:val="20"/>
                <w:szCs w:val="20"/>
                <w:lang w:val="en-US"/>
              </w:rPr>
            </w:pPr>
            <w:del w:id="7512" w:author="arkat" w:date="2017-09-25T15:01:00Z">
              <w:r w:rsidRPr="00E01E86" w:rsidDel="008E5F0A">
                <w:rPr>
                  <w:rFonts w:ascii="Times" w:eastAsia="Times New Roman" w:hAnsi="Times" w:cs="Times New Roman"/>
                  <w:sz w:val="20"/>
                  <w:szCs w:val="20"/>
                  <w:lang w:val="en-US"/>
                </w:rPr>
                <w:delText>Creating/Reading/Updating/Deleting transformations (CRUD).</w:delText>
              </w:r>
            </w:del>
          </w:p>
          <w:p w14:paraId="4DBC97B0" w14:textId="65A591A1" w:rsidR="00A9103C" w:rsidDel="008E5F0A" w:rsidRDefault="00A9103C" w:rsidP="008E5F0A">
            <w:pPr>
              <w:pStyle w:val="BodyText"/>
              <w:spacing w:after="0"/>
              <w:rPr>
                <w:del w:id="7513" w:author="arkat" w:date="2017-09-25T15:01:00Z"/>
              </w:rPr>
            </w:pPr>
          </w:p>
        </w:tc>
        <w:tc>
          <w:tcPr>
            <w:tcW w:w="5328" w:type="dxa"/>
            <w:shd w:val="clear" w:color="auto" w:fill="auto"/>
          </w:tcPr>
          <w:p w14:paraId="57140D95" w14:textId="1BD0BF88" w:rsidR="00A9103C" w:rsidDel="008E5F0A" w:rsidRDefault="00A9103C" w:rsidP="008E5F0A">
            <w:pPr>
              <w:pStyle w:val="BodyText"/>
              <w:spacing w:after="0"/>
              <w:rPr>
                <w:del w:id="7514" w:author="arkat" w:date="2017-09-25T15:01:00Z"/>
              </w:rPr>
            </w:pPr>
          </w:p>
        </w:tc>
      </w:tr>
      <w:tr w:rsidR="00A9103C" w:rsidDel="008E5F0A" w14:paraId="3A1E3E4B" w14:textId="14FA1157" w:rsidTr="00E01E86">
        <w:trPr>
          <w:del w:id="7515" w:author="arkat" w:date="2017-09-25T15:01:00Z"/>
        </w:trPr>
        <w:tc>
          <w:tcPr>
            <w:tcW w:w="2718" w:type="dxa"/>
            <w:shd w:val="clear" w:color="auto" w:fill="auto"/>
          </w:tcPr>
          <w:p w14:paraId="1101129F" w14:textId="677F51BB" w:rsidR="00A9103C" w:rsidRPr="00E01E86" w:rsidDel="008E5F0A" w:rsidRDefault="00A9103C" w:rsidP="008E5F0A">
            <w:pPr>
              <w:pStyle w:val="BodyText"/>
              <w:spacing w:after="0"/>
              <w:rPr>
                <w:del w:id="7516" w:author="arkat" w:date="2017-09-25T15:01:00Z"/>
                <w:rFonts w:ascii="Times" w:eastAsia="Times New Roman" w:hAnsi="Times" w:cs="Times New Roman"/>
                <w:sz w:val="20"/>
                <w:szCs w:val="20"/>
                <w:lang w:val="en-US"/>
              </w:rPr>
            </w:pPr>
            <w:del w:id="7517" w:author="arkat" w:date="2017-09-25T15:01:00Z">
              <w:r w:rsidRPr="00E01E86" w:rsidDel="008E5F0A">
                <w:rPr>
                  <w:rFonts w:ascii="Times" w:eastAsia="Times New Roman" w:hAnsi="Times" w:cs="Times New Roman"/>
                  <w:sz w:val="20"/>
                  <w:szCs w:val="20"/>
                  <w:lang w:val="en-US"/>
                </w:rPr>
                <w:delText>Suggesting when to apply transformations</w:delText>
              </w:r>
            </w:del>
          </w:p>
          <w:p w14:paraId="71340805" w14:textId="1A6F7277" w:rsidR="00A9103C" w:rsidDel="008E5F0A" w:rsidRDefault="00A9103C" w:rsidP="008E5F0A">
            <w:pPr>
              <w:pStyle w:val="BodyText"/>
              <w:spacing w:after="0"/>
              <w:rPr>
                <w:del w:id="7518" w:author="arkat" w:date="2017-09-25T15:01:00Z"/>
              </w:rPr>
            </w:pPr>
          </w:p>
        </w:tc>
        <w:tc>
          <w:tcPr>
            <w:tcW w:w="5328" w:type="dxa"/>
            <w:shd w:val="clear" w:color="auto" w:fill="auto"/>
          </w:tcPr>
          <w:p w14:paraId="742492BC" w14:textId="4086F88D" w:rsidR="00A9103C" w:rsidDel="008E5F0A" w:rsidRDefault="00A9103C" w:rsidP="008E5F0A">
            <w:pPr>
              <w:pStyle w:val="BodyText"/>
              <w:spacing w:after="0"/>
              <w:rPr>
                <w:del w:id="7519" w:author="arkat" w:date="2017-09-25T15:01:00Z"/>
              </w:rPr>
            </w:pPr>
          </w:p>
        </w:tc>
      </w:tr>
      <w:tr w:rsidR="00A9103C" w:rsidDel="008E5F0A" w14:paraId="7F901BC6" w14:textId="2FB5F546" w:rsidTr="00E01E86">
        <w:trPr>
          <w:del w:id="7520" w:author="arkat" w:date="2017-09-25T15:01:00Z"/>
        </w:trPr>
        <w:tc>
          <w:tcPr>
            <w:tcW w:w="2718" w:type="dxa"/>
            <w:shd w:val="clear" w:color="auto" w:fill="auto"/>
          </w:tcPr>
          <w:p w14:paraId="354890CC" w14:textId="58780175" w:rsidR="00A9103C" w:rsidRPr="00E01E86" w:rsidDel="008E5F0A" w:rsidRDefault="00A9103C" w:rsidP="008E5F0A">
            <w:pPr>
              <w:pStyle w:val="BodyText"/>
              <w:spacing w:after="0"/>
              <w:rPr>
                <w:del w:id="7521" w:author="arkat" w:date="2017-09-25T15:01:00Z"/>
                <w:rFonts w:ascii="Times" w:eastAsia="Times New Roman" w:hAnsi="Times" w:cs="Times New Roman"/>
                <w:sz w:val="20"/>
                <w:szCs w:val="20"/>
                <w:lang w:val="en-US"/>
              </w:rPr>
            </w:pPr>
            <w:del w:id="7522" w:author="arkat" w:date="2017-09-25T15:01:00Z">
              <w:r w:rsidRPr="00E01E86" w:rsidDel="008E5F0A">
                <w:rPr>
                  <w:rFonts w:ascii="Times" w:eastAsia="Times New Roman" w:hAnsi="Times" w:cs="Times New Roman"/>
                  <w:sz w:val="20"/>
                  <w:szCs w:val="20"/>
                  <w:lang w:val="en-US"/>
                </w:rPr>
                <w:delText>Customising or reusing transformations.</w:delText>
              </w:r>
            </w:del>
          </w:p>
          <w:p w14:paraId="3BE7BBE0" w14:textId="0EDCD0F4" w:rsidR="00A9103C" w:rsidDel="008E5F0A" w:rsidRDefault="00A9103C" w:rsidP="008E5F0A">
            <w:pPr>
              <w:pStyle w:val="BodyText"/>
              <w:spacing w:after="0"/>
              <w:rPr>
                <w:del w:id="7523" w:author="arkat" w:date="2017-09-25T15:01:00Z"/>
              </w:rPr>
            </w:pPr>
          </w:p>
        </w:tc>
        <w:tc>
          <w:tcPr>
            <w:tcW w:w="5328" w:type="dxa"/>
            <w:shd w:val="clear" w:color="auto" w:fill="auto"/>
          </w:tcPr>
          <w:p w14:paraId="441F4B14" w14:textId="4848E640" w:rsidR="00A9103C" w:rsidDel="008E5F0A" w:rsidRDefault="00A9103C" w:rsidP="008E5F0A">
            <w:pPr>
              <w:pStyle w:val="BodyText"/>
              <w:spacing w:after="0"/>
              <w:rPr>
                <w:del w:id="7524" w:author="arkat" w:date="2017-09-25T15:01:00Z"/>
              </w:rPr>
            </w:pPr>
          </w:p>
        </w:tc>
      </w:tr>
      <w:tr w:rsidR="00A9103C" w:rsidDel="008E5F0A" w14:paraId="2AB205EF" w14:textId="17ED24A4" w:rsidTr="00E01E86">
        <w:trPr>
          <w:del w:id="7525" w:author="arkat" w:date="2017-09-25T15:01:00Z"/>
        </w:trPr>
        <w:tc>
          <w:tcPr>
            <w:tcW w:w="2718" w:type="dxa"/>
            <w:shd w:val="clear" w:color="auto" w:fill="auto"/>
          </w:tcPr>
          <w:p w14:paraId="56866F24" w14:textId="728F57F7" w:rsidR="00A9103C" w:rsidDel="008E5F0A" w:rsidRDefault="00A9103C" w:rsidP="008E5F0A">
            <w:pPr>
              <w:pStyle w:val="BodyText"/>
              <w:spacing w:after="0"/>
              <w:rPr>
                <w:del w:id="7526" w:author="arkat" w:date="2017-09-25T15:01:00Z"/>
              </w:rPr>
            </w:pPr>
          </w:p>
        </w:tc>
        <w:tc>
          <w:tcPr>
            <w:tcW w:w="5328" w:type="dxa"/>
            <w:shd w:val="clear" w:color="auto" w:fill="auto"/>
          </w:tcPr>
          <w:p w14:paraId="7E62ADC9" w14:textId="002EA143" w:rsidR="00A9103C" w:rsidDel="008E5F0A" w:rsidRDefault="00A9103C" w:rsidP="008E5F0A">
            <w:pPr>
              <w:pStyle w:val="BodyText"/>
              <w:spacing w:after="0"/>
              <w:rPr>
                <w:del w:id="7527" w:author="arkat" w:date="2017-09-25T15:01:00Z"/>
              </w:rPr>
            </w:pPr>
          </w:p>
        </w:tc>
      </w:tr>
    </w:tbl>
    <w:p w14:paraId="5AF3F069" w14:textId="77777777" w:rsidR="00A42612" w:rsidRDefault="00A42612">
      <w:pPr>
        <w:widowControl w:val="0"/>
        <w:autoSpaceDE w:val="0"/>
        <w:autoSpaceDN w:val="0"/>
        <w:adjustRightInd w:val="0"/>
        <w:spacing w:after="0"/>
        <w:rPr>
          <w:ins w:id="7528" w:author="arkat" w:date="2017-10-06T07:52:00Z"/>
          <w:rFonts w:ascii="Times New Roman" w:hAnsi="Times New Roman" w:cs="Times New Roman"/>
          <w:szCs w:val="24"/>
        </w:rPr>
      </w:pPr>
    </w:p>
    <w:p w14:paraId="5B5AE0BB" w14:textId="77777777" w:rsidR="00A42612" w:rsidRDefault="00A42612">
      <w:pPr>
        <w:widowControl w:val="0"/>
        <w:autoSpaceDE w:val="0"/>
        <w:autoSpaceDN w:val="0"/>
        <w:adjustRightInd w:val="0"/>
        <w:spacing w:after="140" w:line="288" w:lineRule="auto"/>
        <w:ind w:left="480" w:hanging="480"/>
        <w:rPr>
          <w:ins w:id="7529" w:author="arkat" w:date="2017-10-06T07:52:00Z"/>
          <w:rFonts w:ascii="Times New Roman" w:hAnsi="Times New Roman" w:cs="Times New Roman"/>
          <w:szCs w:val="24"/>
        </w:rPr>
      </w:pPr>
      <w:ins w:id="7530" w:author="arkat" w:date="2017-10-06T07:52:00Z">
        <w:r>
          <w:rPr>
            <w:rFonts w:ascii="Times New Roman" w:hAnsi="Times New Roman" w:cs="Times New Roman"/>
            <w:szCs w:val="24"/>
          </w:rPr>
          <w:t xml:space="preserve">Aalst, V. der 1999. Formalization and verification of event-driven process chains. </w:t>
        </w:r>
        <w:r>
          <w:rPr>
            <w:rFonts w:ascii="Times New Roman" w:hAnsi="Times New Roman" w:cs="Times New Roman"/>
            <w:i/>
            <w:iCs/>
            <w:szCs w:val="24"/>
          </w:rPr>
          <w:t>Information and Software Technology</w:t>
        </w:r>
        <w:r>
          <w:rPr>
            <w:rFonts w:ascii="Times New Roman" w:hAnsi="Times New Roman" w:cs="Times New Roman"/>
            <w:szCs w:val="24"/>
          </w:rPr>
          <w:t>, 41(10): 639–650. Tersedia di http://www.sciencedirect.com/science/article/pii/S0950584999000166 [Accessed 18 September 2017].</w:t>
        </w:r>
      </w:ins>
    </w:p>
    <w:p w14:paraId="486C580D" w14:textId="77777777" w:rsidR="00A42612" w:rsidRDefault="00A42612">
      <w:pPr>
        <w:widowControl w:val="0"/>
        <w:autoSpaceDE w:val="0"/>
        <w:autoSpaceDN w:val="0"/>
        <w:adjustRightInd w:val="0"/>
        <w:spacing w:after="140" w:line="288" w:lineRule="auto"/>
        <w:ind w:left="480" w:hanging="480"/>
        <w:rPr>
          <w:ins w:id="7531" w:author="arkat" w:date="2017-10-06T07:52:00Z"/>
          <w:rFonts w:ascii="Times New Roman" w:hAnsi="Times New Roman" w:cs="Times New Roman"/>
          <w:szCs w:val="24"/>
        </w:rPr>
      </w:pPr>
      <w:ins w:id="7532" w:author="arkat" w:date="2017-10-06T07:52:00Z">
        <w:r>
          <w:rPr>
            <w:rFonts w:ascii="Times New Roman" w:hAnsi="Times New Roman" w:cs="Times New Roman"/>
            <w:szCs w:val="24"/>
          </w:rPr>
          <w:t>ARIS 2010. Organizational chart Business process Data model System landscape Attributes BPMN Diagram- ARISExpress. Tersedia di http://cdn.ariscommunity.com/media/poster/aris-express-poster-21-1.pdf.</w:t>
        </w:r>
      </w:ins>
    </w:p>
    <w:p w14:paraId="7F7AB6B2" w14:textId="77777777" w:rsidR="00A42612" w:rsidRDefault="00A42612">
      <w:pPr>
        <w:widowControl w:val="0"/>
        <w:autoSpaceDE w:val="0"/>
        <w:autoSpaceDN w:val="0"/>
        <w:adjustRightInd w:val="0"/>
        <w:spacing w:after="140" w:line="288" w:lineRule="auto"/>
        <w:ind w:left="480" w:hanging="480"/>
        <w:rPr>
          <w:ins w:id="7533" w:author="arkat" w:date="2017-10-06T07:52:00Z"/>
          <w:rFonts w:ascii="Times New Roman" w:hAnsi="Times New Roman" w:cs="Times New Roman"/>
          <w:szCs w:val="24"/>
        </w:rPr>
      </w:pPr>
      <w:ins w:id="7534" w:author="arkat" w:date="2017-10-06T07:52:00Z">
        <w:r>
          <w:rPr>
            <w:rFonts w:ascii="Times New Roman" w:hAnsi="Times New Roman" w:cs="Times New Roman"/>
            <w:szCs w:val="24"/>
          </w:rPr>
          <w:t>Arkin, A. 2002. Business Process Modeling Language. 98.</w:t>
        </w:r>
      </w:ins>
    </w:p>
    <w:p w14:paraId="21BFD1E9" w14:textId="77777777" w:rsidR="00A42612" w:rsidRDefault="00A42612">
      <w:pPr>
        <w:widowControl w:val="0"/>
        <w:autoSpaceDE w:val="0"/>
        <w:autoSpaceDN w:val="0"/>
        <w:adjustRightInd w:val="0"/>
        <w:spacing w:after="140" w:line="288" w:lineRule="auto"/>
        <w:ind w:left="480" w:hanging="480"/>
        <w:rPr>
          <w:ins w:id="7535" w:author="arkat" w:date="2017-10-06T07:52:00Z"/>
          <w:rFonts w:ascii="Times New Roman" w:hAnsi="Times New Roman" w:cs="Times New Roman"/>
          <w:szCs w:val="24"/>
        </w:rPr>
      </w:pPr>
      <w:ins w:id="7536" w:author="arkat" w:date="2017-10-06T07:52:00Z">
        <w:r>
          <w:rPr>
            <w:rFonts w:ascii="Times New Roman" w:hAnsi="Times New Roman" w:cs="Times New Roman"/>
            <w:szCs w:val="24"/>
          </w:rPr>
          <w:t xml:space="preserve">Arsanjani, A., Bharade, N., Borgenstrand, M., Schume, P., Wood, J.K. &amp; Zheltonogov, V. 2015. Business Process Management Design Guide Using IBM Business Process Manager. </w:t>
        </w:r>
        <w:r>
          <w:rPr>
            <w:rFonts w:ascii="Times New Roman" w:hAnsi="Times New Roman" w:cs="Times New Roman"/>
            <w:i/>
            <w:iCs/>
            <w:szCs w:val="24"/>
          </w:rPr>
          <w:t>IBM Cooperation</w:t>
        </w:r>
        <w:r>
          <w:rPr>
            <w:rFonts w:ascii="Times New Roman" w:hAnsi="Times New Roman" w:cs="Times New Roman"/>
            <w:szCs w:val="24"/>
          </w:rPr>
          <w:t>. Tersedia di http://www.redbooks.ibm.com/redbooks/pdfs/sg248282.pdf.</w:t>
        </w:r>
      </w:ins>
    </w:p>
    <w:p w14:paraId="56E4AC3D" w14:textId="77777777" w:rsidR="00A42612" w:rsidRDefault="00A42612">
      <w:pPr>
        <w:widowControl w:val="0"/>
        <w:autoSpaceDE w:val="0"/>
        <w:autoSpaceDN w:val="0"/>
        <w:adjustRightInd w:val="0"/>
        <w:spacing w:after="140" w:line="288" w:lineRule="auto"/>
        <w:ind w:left="480" w:hanging="480"/>
        <w:rPr>
          <w:ins w:id="7537" w:author="arkat" w:date="2017-10-06T07:52:00Z"/>
          <w:rFonts w:ascii="Times New Roman" w:hAnsi="Times New Roman" w:cs="Times New Roman"/>
          <w:szCs w:val="24"/>
        </w:rPr>
      </w:pPr>
      <w:ins w:id="7538" w:author="arkat" w:date="2017-10-06T07:52:00Z">
        <w:r>
          <w:rPr>
            <w:rFonts w:ascii="Times New Roman" w:hAnsi="Times New Roman" w:cs="Times New Roman"/>
            <w:szCs w:val="24"/>
          </w:rPr>
          <w:t xml:space="preserve">Biehl, M. 2010. Literature study on model transformations. </w:t>
        </w:r>
        <w:r>
          <w:rPr>
            <w:rFonts w:ascii="Times New Roman" w:hAnsi="Times New Roman" w:cs="Times New Roman"/>
            <w:i/>
            <w:iCs/>
            <w:szCs w:val="24"/>
          </w:rPr>
          <w:t>Royal Institute of Technology, Tech. Rep. ISRN/KTH/MMK</w:t>
        </w:r>
        <w:r>
          <w:rPr>
            <w:rFonts w:ascii="Times New Roman" w:hAnsi="Times New Roman" w:cs="Times New Roman"/>
            <w:szCs w:val="24"/>
          </w:rPr>
          <w:t>, (July): 1–28. Tersedia di http://staffwww.dcs.shef.ac.uk/people/A.Simons/remodel/papers/BiehlModelTransformations.pdf.</w:t>
        </w:r>
      </w:ins>
    </w:p>
    <w:p w14:paraId="1DB07CC6" w14:textId="77777777" w:rsidR="00A42612" w:rsidRDefault="00A42612">
      <w:pPr>
        <w:widowControl w:val="0"/>
        <w:autoSpaceDE w:val="0"/>
        <w:autoSpaceDN w:val="0"/>
        <w:adjustRightInd w:val="0"/>
        <w:spacing w:after="140" w:line="288" w:lineRule="auto"/>
        <w:ind w:left="480" w:hanging="480"/>
        <w:rPr>
          <w:ins w:id="7539" w:author="arkat" w:date="2017-10-06T07:52:00Z"/>
          <w:rFonts w:ascii="Times New Roman" w:hAnsi="Times New Roman" w:cs="Times New Roman"/>
          <w:szCs w:val="24"/>
        </w:rPr>
      </w:pPr>
      <w:ins w:id="7540" w:author="arkat" w:date="2017-10-06T07:52:00Z">
        <w:r>
          <w:rPr>
            <w:rFonts w:ascii="Times New Roman" w:hAnsi="Times New Roman" w:cs="Times New Roman"/>
            <w:szCs w:val="24"/>
          </w:rPr>
          <w:t xml:space="preserve">Clark, J. 2017. </w:t>
        </w:r>
        <w:r>
          <w:rPr>
            <w:rFonts w:ascii="Times New Roman" w:hAnsi="Times New Roman" w:cs="Times New Roman"/>
            <w:i/>
            <w:iCs/>
            <w:szCs w:val="24"/>
          </w:rPr>
          <w:t>XSL Transformations (XSLT)</w:t>
        </w:r>
        <w:r>
          <w:rPr>
            <w:rFonts w:ascii="Times New Roman" w:hAnsi="Times New Roman" w:cs="Times New Roman"/>
            <w:szCs w:val="24"/>
          </w:rPr>
          <w:t>. Tersedia di https://www.w3.org/TR/xslt [Accessed 18 September 2017].</w:t>
        </w:r>
      </w:ins>
    </w:p>
    <w:p w14:paraId="16AF7EE4" w14:textId="77777777" w:rsidR="00A42612" w:rsidRDefault="00A42612">
      <w:pPr>
        <w:widowControl w:val="0"/>
        <w:autoSpaceDE w:val="0"/>
        <w:autoSpaceDN w:val="0"/>
        <w:adjustRightInd w:val="0"/>
        <w:spacing w:after="140" w:line="288" w:lineRule="auto"/>
        <w:ind w:left="480" w:hanging="480"/>
        <w:rPr>
          <w:ins w:id="7541" w:author="arkat" w:date="2017-10-06T07:52:00Z"/>
          <w:rFonts w:ascii="Times New Roman" w:hAnsi="Times New Roman" w:cs="Times New Roman"/>
          <w:szCs w:val="24"/>
        </w:rPr>
      </w:pPr>
      <w:ins w:id="7542" w:author="arkat" w:date="2017-10-06T07:52:00Z">
        <w:r>
          <w:rPr>
            <w:rFonts w:ascii="Times New Roman" w:hAnsi="Times New Roman" w:cs="Times New Roman"/>
            <w:szCs w:val="24"/>
          </w:rPr>
          <w:t xml:space="preserve">Czarnecki, K. &amp; Helsen, S. 2006. Feature-based survey of model transformation approaches. </w:t>
        </w:r>
        <w:r>
          <w:rPr>
            <w:rFonts w:ascii="Times New Roman" w:hAnsi="Times New Roman" w:cs="Times New Roman"/>
            <w:i/>
            <w:iCs/>
            <w:szCs w:val="24"/>
          </w:rPr>
          <w:t>IBM Systems Journal</w:t>
        </w:r>
        <w:r>
          <w:rPr>
            <w:rFonts w:ascii="Times New Roman" w:hAnsi="Times New Roman" w:cs="Times New Roman"/>
            <w:szCs w:val="24"/>
          </w:rPr>
          <w:t>, 45(3): 621–645. Tersedia di http://dx.doi.org/10.1147/sj.453.0621.</w:t>
        </w:r>
      </w:ins>
    </w:p>
    <w:p w14:paraId="65A3A4D4" w14:textId="77777777" w:rsidR="00A42612" w:rsidRDefault="00A42612">
      <w:pPr>
        <w:widowControl w:val="0"/>
        <w:autoSpaceDE w:val="0"/>
        <w:autoSpaceDN w:val="0"/>
        <w:adjustRightInd w:val="0"/>
        <w:spacing w:after="140" w:line="288" w:lineRule="auto"/>
        <w:ind w:left="480" w:hanging="480"/>
        <w:rPr>
          <w:ins w:id="7543" w:author="arkat" w:date="2017-10-06T07:52:00Z"/>
          <w:rFonts w:ascii="Times New Roman" w:hAnsi="Times New Roman" w:cs="Times New Roman"/>
          <w:szCs w:val="24"/>
        </w:rPr>
      </w:pPr>
      <w:ins w:id="7544" w:author="arkat" w:date="2017-10-06T07:52:00Z">
        <w:r>
          <w:rPr>
            <w:rFonts w:ascii="Times New Roman" w:hAnsi="Times New Roman" w:cs="Times New Roman"/>
            <w:szCs w:val="24"/>
          </w:rPr>
          <w:t xml:space="preserve">Decker, G. &amp; Tscheschner, W. 2009. Transformation from EPC to BPMN. </w:t>
        </w:r>
        <w:r>
          <w:rPr>
            <w:rFonts w:ascii="Times New Roman" w:hAnsi="Times New Roman" w:cs="Times New Roman"/>
            <w:i/>
            <w:iCs/>
            <w:szCs w:val="24"/>
          </w:rPr>
          <w:t>EPK 2009. 8. Workshop der Gesellschaft für Informatik e.V. (GI) und Treffen ihres Arbeitkreises "Geschäftsprozessmanagement mit Ereignisgesteuerten Prozessketten (WI-EPK). Gesellschaft für Informatik</w:t>
        </w:r>
        <w:r>
          <w:rPr>
            <w:rFonts w:ascii="Times New Roman" w:hAnsi="Times New Roman" w:cs="Times New Roman"/>
            <w:szCs w:val="24"/>
          </w:rPr>
          <w:t>. hal.91–109. Tersedia di http://ceur-ws.org/Vol-554/epk2009-paper06.pdf.</w:t>
        </w:r>
      </w:ins>
    </w:p>
    <w:p w14:paraId="51F7351A" w14:textId="77777777" w:rsidR="00A42612" w:rsidRDefault="00A42612">
      <w:pPr>
        <w:widowControl w:val="0"/>
        <w:autoSpaceDE w:val="0"/>
        <w:autoSpaceDN w:val="0"/>
        <w:adjustRightInd w:val="0"/>
        <w:spacing w:after="140" w:line="288" w:lineRule="auto"/>
        <w:ind w:left="480" w:hanging="480"/>
        <w:rPr>
          <w:ins w:id="7545" w:author="arkat" w:date="2017-10-06T07:52:00Z"/>
          <w:rFonts w:ascii="Times New Roman" w:hAnsi="Times New Roman" w:cs="Times New Roman"/>
          <w:szCs w:val="24"/>
        </w:rPr>
      </w:pPr>
      <w:ins w:id="7546" w:author="arkat" w:date="2017-10-06T07:52:00Z">
        <w:r>
          <w:rPr>
            <w:rFonts w:ascii="Times New Roman" w:hAnsi="Times New Roman" w:cs="Times New Roman"/>
            <w:szCs w:val="24"/>
          </w:rPr>
          <w:t xml:space="preserve">Dijkman, R.M., Dumas, M. &amp; Ouyang, C. 2007. Formal semantics and analysis of BPMN process models using Petri nets. </w:t>
        </w:r>
        <w:r>
          <w:rPr>
            <w:rFonts w:ascii="Times New Roman" w:hAnsi="Times New Roman" w:cs="Times New Roman"/>
            <w:i/>
            <w:iCs/>
            <w:szCs w:val="24"/>
          </w:rPr>
          <w:t>Language</w:t>
        </w:r>
        <w:r>
          <w:rPr>
            <w:rFonts w:ascii="Times New Roman" w:hAnsi="Times New Roman" w:cs="Times New Roman"/>
            <w:szCs w:val="24"/>
          </w:rPr>
          <w:t>, 50(12): 1–30. Tersedia di http://citeseerx.ist.psu.edu/viewdoc/download?doi=10.1.1.91.3621&amp;amp;rep=rep1&amp;amp;type=pdf.</w:t>
        </w:r>
      </w:ins>
    </w:p>
    <w:p w14:paraId="13BD095B" w14:textId="77777777" w:rsidR="00A42612" w:rsidRDefault="00A42612">
      <w:pPr>
        <w:widowControl w:val="0"/>
        <w:autoSpaceDE w:val="0"/>
        <w:autoSpaceDN w:val="0"/>
        <w:adjustRightInd w:val="0"/>
        <w:spacing w:after="140" w:line="288" w:lineRule="auto"/>
        <w:ind w:left="480" w:hanging="480"/>
        <w:rPr>
          <w:ins w:id="7547" w:author="arkat" w:date="2017-10-06T07:52:00Z"/>
          <w:rFonts w:ascii="Times New Roman" w:hAnsi="Times New Roman" w:cs="Times New Roman"/>
          <w:szCs w:val="24"/>
        </w:rPr>
      </w:pPr>
      <w:ins w:id="7548" w:author="arkat" w:date="2017-10-06T07:52:00Z">
        <w:r>
          <w:rPr>
            <w:rFonts w:ascii="Times New Roman" w:hAnsi="Times New Roman" w:cs="Times New Roman"/>
            <w:szCs w:val="24"/>
          </w:rPr>
          <w:t xml:space="preserve">Gartner 2016. </w:t>
        </w:r>
        <w:r>
          <w:rPr>
            <w:rFonts w:ascii="Times New Roman" w:hAnsi="Times New Roman" w:cs="Times New Roman"/>
            <w:i/>
            <w:iCs/>
            <w:szCs w:val="24"/>
          </w:rPr>
          <w:t>Business Process Management</w:t>
        </w:r>
        <w:r>
          <w:rPr>
            <w:rFonts w:ascii="Times New Roman" w:hAnsi="Times New Roman" w:cs="Times New Roman"/>
            <w:szCs w:val="24"/>
          </w:rPr>
          <w:t>. Tersedia di http://www.gartner.com/it-glossary/business-process-management-bpm/ [Accessed 2 Oktober 2017].</w:t>
        </w:r>
      </w:ins>
    </w:p>
    <w:p w14:paraId="561C928B" w14:textId="77777777" w:rsidR="00A42612" w:rsidRDefault="00A42612">
      <w:pPr>
        <w:widowControl w:val="0"/>
        <w:autoSpaceDE w:val="0"/>
        <w:autoSpaceDN w:val="0"/>
        <w:adjustRightInd w:val="0"/>
        <w:spacing w:after="140" w:line="288" w:lineRule="auto"/>
        <w:ind w:left="480" w:hanging="480"/>
        <w:rPr>
          <w:ins w:id="7549" w:author="arkat" w:date="2017-10-06T07:52:00Z"/>
          <w:rFonts w:ascii="Times New Roman" w:hAnsi="Times New Roman" w:cs="Times New Roman"/>
          <w:szCs w:val="24"/>
        </w:rPr>
      </w:pPr>
      <w:ins w:id="7550" w:author="arkat" w:date="2017-10-06T07:52:00Z">
        <w:r>
          <w:rPr>
            <w:rFonts w:ascii="Times New Roman" w:hAnsi="Times New Roman" w:cs="Times New Roman"/>
            <w:szCs w:val="24"/>
          </w:rPr>
          <w:t xml:space="preserve">Gregg, D.G., Kulkarni, U.R. &amp; Vinzé., A.S. 2001. Understanding the Philosophical </w:t>
        </w:r>
        <w:r>
          <w:rPr>
            <w:rFonts w:ascii="Times New Roman" w:hAnsi="Times New Roman" w:cs="Times New Roman"/>
            <w:szCs w:val="24"/>
          </w:rPr>
          <w:lastRenderedPageBreak/>
          <w:t xml:space="preserve">Underpinnings of Software Engineering Research in Information Systems. </w:t>
        </w:r>
        <w:r>
          <w:rPr>
            <w:rFonts w:ascii="Times New Roman" w:hAnsi="Times New Roman" w:cs="Times New Roman"/>
            <w:i/>
            <w:iCs/>
            <w:szCs w:val="24"/>
          </w:rPr>
          <w:t>Information Systems Frontiers</w:t>
        </w:r>
        <w:r>
          <w:rPr>
            <w:rFonts w:ascii="Times New Roman" w:hAnsi="Times New Roman" w:cs="Times New Roman"/>
            <w:szCs w:val="24"/>
          </w:rPr>
          <w:t>, 3(No. 2): 169–183.</w:t>
        </w:r>
      </w:ins>
    </w:p>
    <w:p w14:paraId="212EB7F6" w14:textId="77777777" w:rsidR="00A42612" w:rsidRDefault="00A42612">
      <w:pPr>
        <w:widowControl w:val="0"/>
        <w:autoSpaceDE w:val="0"/>
        <w:autoSpaceDN w:val="0"/>
        <w:adjustRightInd w:val="0"/>
        <w:spacing w:after="140" w:line="288" w:lineRule="auto"/>
        <w:ind w:left="480" w:hanging="480"/>
        <w:rPr>
          <w:ins w:id="7551" w:author="arkat" w:date="2017-10-06T07:52:00Z"/>
          <w:rFonts w:ascii="Times New Roman" w:hAnsi="Times New Roman" w:cs="Times New Roman"/>
          <w:szCs w:val="24"/>
        </w:rPr>
      </w:pPr>
      <w:ins w:id="7552" w:author="arkat" w:date="2017-10-06T07:52:00Z">
        <w:r>
          <w:rPr>
            <w:rFonts w:ascii="Times New Roman" w:hAnsi="Times New Roman" w:cs="Times New Roman"/>
            <w:szCs w:val="24"/>
          </w:rPr>
          <w:t xml:space="preserve">Harmon, P. &amp; Wolf, C. 2011. Business Process Modeling Survey. </w:t>
        </w:r>
        <w:r>
          <w:rPr>
            <w:rFonts w:ascii="Times New Roman" w:hAnsi="Times New Roman" w:cs="Times New Roman"/>
            <w:i/>
            <w:iCs/>
            <w:szCs w:val="24"/>
          </w:rPr>
          <w:t>BPTrends</w:t>
        </w:r>
        <w:r>
          <w:rPr>
            <w:rFonts w:ascii="Times New Roman" w:hAnsi="Times New Roman" w:cs="Times New Roman"/>
            <w:szCs w:val="24"/>
          </w:rPr>
          <w:t>, (December): 36.</w:t>
        </w:r>
      </w:ins>
    </w:p>
    <w:p w14:paraId="18542D90" w14:textId="77777777" w:rsidR="00A42612" w:rsidRDefault="00A42612">
      <w:pPr>
        <w:widowControl w:val="0"/>
        <w:autoSpaceDE w:val="0"/>
        <w:autoSpaceDN w:val="0"/>
        <w:adjustRightInd w:val="0"/>
        <w:spacing w:after="140" w:line="288" w:lineRule="auto"/>
        <w:ind w:left="480" w:hanging="480"/>
        <w:rPr>
          <w:ins w:id="7553" w:author="arkat" w:date="2017-10-06T07:52:00Z"/>
          <w:rFonts w:ascii="Times New Roman" w:hAnsi="Times New Roman" w:cs="Times New Roman"/>
          <w:szCs w:val="24"/>
        </w:rPr>
      </w:pPr>
      <w:ins w:id="7554" w:author="arkat" w:date="2017-10-06T07:52:00Z">
        <w:r>
          <w:rPr>
            <w:rFonts w:ascii="Times New Roman" w:hAnsi="Times New Roman" w:cs="Times New Roman"/>
            <w:szCs w:val="24"/>
          </w:rPr>
          <w:t xml:space="preserve">Harmon, P. &amp; Wolf, C. 2016. The State of Business Process Management. </w:t>
        </w:r>
        <w:r>
          <w:rPr>
            <w:rFonts w:ascii="Times New Roman" w:hAnsi="Times New Roman" w:cs="Times New Roman"/>
            <w:i/>
            <w:iCs/>
            <w:szCs w:val="24"/>
          </w:rPr>
          <w:t>A BPTtrends Report</w:t>
        </w:r>
        <w:r>
          <w:rPr>
            <w:rFonts w:ascii="Times New Roman" w:hAnsi="Times New Roman" w:cs="Times New Roman"/>
            <w:szCs w:val="24"/>
          </w:rPr>
          <w:t>, 1–52. Tersedia di http://www.bptrends.com/bpt/wp-content/uploads/2015-BPT-Survey-Report.pdf [Accessed 25 April 2017].</w:t>
        </w:r>
      </w:ins>
    </w:p>
    <w:p w14:paraId="7064B4F1" w14:textId="77777777" w:rsidR="00A42612" w:rsidRDefault="00A42612">
      <w:pPr>
        <w:widowControl w:val="0"/>
        <w:autoSpaceDE w:val="0"/>
        <w:autoSpaceDN w:val="0"/>
        <w:adjustRightInd w:val="0"/>
        <w:spacing w:after="140" w:line="288" w:lineRule="auto"/>
        <w:ind w:left="480" w:hanging="480"/>
        <w:rPr>
          <w:ins w:id="7555" w:author="arkat" w:date="2017-10-06T07:52:00Z"/>
          <w:rFonts w:ascii="Times New Roman" w:hAnsi="Times New Roman" w:cs="Times New Roman"/>
          <w:szCs w:val="24"/>
        </w:rPr>
      </w:pPr>
      <w:ins w:id="7556" w:author="arkat" w:date="2017-10-06T07:52:00Z">
        <w:r>
          <w:rPr>
            <w:rFonts w:ascii="Times New Roman" w:hAnsi="Times New Roman" w:cs="Times New Roman"/>
            <w:szCs w:val="24"/>
          </w:rPr>
          <w:t xml:space="preserve">JMI 2002. Java Metadata Interface (JMI). </w:t>
        </w:r>
        <w:r>
          <w:rPr>
            <w:rFonts w:ascii="Times New Roman" w:hAnsi="Times New Roman" w:cs="Times New Roman"/>
            <w:i/>
            <w:iCs/>
            <w:szCs w:val="24"/>
          </w:rPr>
          <w:t>Sun Microsystems, Inc.</w:t>
        </w:r>
        <w:r>
          <w:rPr>
            <w:rFonts w:ascii="Times New Roman" w:hAnsi="Times New Roman" w:cs="Times New Roman"/>
            <w:szCs w:val="24"/>
          </w:rPr>
          <w:t xml:space="preserve"> Tersedia di http://java.sun.com/products/jmi/.</w:t>
        </w:r>
      </w:ins>
    </w:p>
    <w:p w14:paraId="627E7444" w14:textId="77777777" w:rsidR="00A42612" w:rsidRDefault="00A42612">
      <w:pPr>
        <w:widowControl w:val="0"/>
        <w:autoSpaceDE w:val="0"/>
        <w:autoSpaceDN w:val="0"/>
        <w:adjustRightInd w:val="0"/>
        <w:spacing w:after="140" w:line="288" w:lineRule="auto"/>
        <w:ind w:left="480" w:hanging="480"/>
        <w:rPr>
          <w:ins w:id="7557" w:author="arkat" w:date="2017-10-06T07:52:00Z"/>
          <w:rFonts w:ascii="Times New Roman" w:hAnsi="Times New Roman" w:cs="Times New Roman"/>
          <w:szCs w:val="24"/>
        </w:rPr>
      </w:pPr>
      <w:ins w:id="7558" w:author="arkat" w:date="2017-10-06T07:52:00Z">
        <w:r>
          <w:rPr>
            <w:rFonts w:ascii="Times New Roman" w:hAnsi="Times New Roman" w:cs="Times New Roman"/>
            <w:szCs w:val="24"/>
          </w:rPr>
          <w:t xml:space="preserve">Jouault, F., Allilaire, F., Bézivin, J. &amp; Kurtev, I. 2008. ATL: A model transformation tool. </w:t>
        </w:r>
        <w:r>
          <w:rPr>
            <w:rFonts w:ascii="Times New Roman" w:hAnsi="Times New Roman" w:cs="Times New Roman"/>
            <w:i/>
            <w:iCs/>
            <w:szCs w:val="24"/>
          </w:rPr>
          <w:t>Science of computer programming</w:t>
        </w:r>
        <w:r>
          <w:rPr>
            <w:rFonts w:ascii="Times New Roman" w:hAnsi="Times New Roman" w:cs="Times New Roman"/>
            <w:szCs w:val="24"/>
          </w:rPr>
          <w:t>. Tersedia di http://www.sciencedirect.com/science/article/pii/S0167642308000439 [Accessed 4 Februari 2017].</w:t>
        </w:r>
      </w:ins>
    </w:p>
    <w:p w14:paraId="283F3224" w14:textId="77777777" w:rsidR="00A42612" w:rsidRDefault="00A42612">
      <w:pPr>
        <w:widowControl w:val="0"/>
        <w:autoSpaceDE w:val="0"/>
        <w:autoSpaceDN w:val="0"/>
        <w:adjustRightInd w:val="0"/>
        <w:spacing w:after="140" w:line="288" w:lineRule="auto"/>
        <w:ind w:left="480" w:hanging="480"/>
        <w:rPr>
          <w:ins w:id="7559" w:author="arkat" w:date="2017-10-06T07:52:00Z"/>
          <w:rFonts w:ascii="Times New Roman" w:hAnsi="Times New Roman" w:cs="Times New Roman"/>
          <w:szCs w:val="24"/>
        </w:rPr>
      </w:pPr>
      <w:ins w:id="7560" w:author="arkat" w:date="2017-10-06T07:52:00Z">
        <w:r>
          <w:rPr>
            <w:rFonts w:ascii="Times New Roman" w:hAnsi="Times New Roman" w:cs="Times New Roman"/>
            <w:szCs w:val="24"/>
          </w:rPr>
          <w:t xml:space="preserve">Keller, G., Nüttgens, M. &amp; Scheer, A.-W. 1992. </w:t>
        </w:r>
        <w:r>
          <w:rPr>
            <w:rFonts w:ascii="Times New Roman" w:hAnsi="Times New Roman" w:cs="Times New Roman"/>
            <w:i/>
            <w:iCs/>
            <w:szCs w:val="24"/>
          </w:rPr>
          <w:t>Semantische Prozessmodellierung auf der Grundlage &amp;quot;ereignisgesteuerter ... - Gerhard Keller, Markus Nüttgens, August-Wilhelm Scheer - Google Books</w:t>
        </w:r>
        <w:r>
          <w:rPr>
            <w:rFonts w:ascii="Times New Roman" w:hAnsi="Times New Roman" w:cs="Times New Roman"/>
            <w:szCs w:val="24"/>
          </w:rPr>
          <w:t>. Tersedia di https://books.google.co.id/books/about/Semantische_Prozessmodellierung_auf_der.html?id=MIKftgAACAAJ&amp;redir_esc=y [Accessed 18 September 2017].</w:t>
        </w:r>
      </w:ins>
    </w:p>
    <w:p w14:paraId="1B7355F6" w14:textId="77777777" w:rsidR="00A42612" w:rsidRDefault="00A42612">
      <w:pPr>
        <w:widowControl w:val="0"/>
        <w:autoSpaceDE w:val="0"/>
        <w:autoSpaceDN w:val="0"/>
        <w:adjustRightInd w:val="0"/>
        <w:spacing w:after="140" w:line="288" w:lineRule="auto"/>
        <w:ind w:left="480" w:hanging="480"/>
        <w:rPr>
          <w:ins w:id="7561" w:author="arkat" w:date="2017-10-06T07:52:00Z"/>
          <w:rFonts w:ascii="Times New Roman" w:hAnsi="Times New Roman" w:cs="Times New Roman"/>
          <w:szCs w:val="24"/>
        </w:rPr>
      </w:pPr>
      <w:ins w:id="7562" w:author="arkat" w:date="2017-10-06T07:52:00Z">
        <w:r>
          <w:rPr>
            <w:rFonts w:ascii="Times New Roman" w:hAnsi="Times New Roman" w:cs="Times New Roman"/>
            <w:szCs w:val="24"/>
          </w:rPr>
          <w:t xml:space="preserve">Kemenpan 2011. </w:t>
        </w:r>
        <w:r>
          <w:rPr>
            <w:rFonts w:ascii="Times New Roman" w:hAnsi="Times New Roman" w:cs="Times New Roman"/>
            <w:i/>
            <w:iCs/>
            <w:szCs w:val="24"/>
          </w:rPr>
          <w:t>Pedoman Penataan Tatalaksana ( Business Process )</w:t>
        </w:r>
        <w:r>
          <w:rPr>
            <w:rFonts w:ascii="Times New Roman" w:hAnsi="Times New Roman" w:cs="Times New Roman"/>
            <w:szCs w:val="24"/>
          </w:rPr>
          <w:t>. 6 ed. Indonesia: https://www.menpan.go.id/jdih/category/35-raker-riau-27-30-mar-2012?download=2785:kedeputian-4-tatalaksana-penataan-tatalaksana. Tersedia di https://www.menpan.go.id/jdih/category/35-raker-riau-27-30-mar-2012?download=2785:kedeputian-4-tatalaksana-penataan-tatalaksana.</w:t>
        </w:r>
      </w:ins>
    </w:p>
    <w:p w14:paraId="32B591C3" w14:textId="77777777" w:rsidR="00A42612" w:rsidRDefault="00A42612">
      <w:pPr>
        <w:widowControl w:val="0"/>
        <w:autoSpaceDE w:val="0"/>
        <w:autoSpaceDN w:val="0"/>
        <w:adjustRightInd w:val="0"/>
        <w:spacing w:after="140" w:line="288" w:lineRule="auto"/>
        <w:ind w:left="480" w:hanging="480"/>
        <w:rPr>
          <w:ins w:id="7563" w:author="arkat" w:date="2017-10-06T07:52:00Z"/>
          <w:rFonts w:ascii="Times New Roman" w:hAnsi="Times New Roman" w:cs="Times New Roman"/>
          <w:szCs w:val="24"/>
        </w:rPr>
      </w:pPr>
      <w:ins w:id="7564" w:author="arkat" w:date="2017-10-06T07:52:00Z">
        <w:r>
          <w:rPr>
            <w:rFonts w:ascii="Times New Roman" w:hAnsi="Times New Roman" w:cs="Times New Roman"/>
            <w:szCs w:val="24"/>
          </w:rPr>
          <w:t xml:space="preserve">Khudori, A.N. &amp; Kurniawan, T.A. 2017. </w:t>
        </w:r>
        <w:r>
          <w:rPr>
            <w:rFonts w:ascii="Times New Roman" w:hAnsi="Times New Roman" w:cs="Times New Roman"/>
            <w:i/>
            <w:iCs/>
            <w:szCs w:val="24"/>
          </w:rPr>
          <w:t>Business Process Model Transformation Techniques : A Comprehensive Survey</w:t>
        </w:r>
        <w:r>
          <w:rPr>
            <w:rFonts w:ascii="Times New Roman" w:hAnsi="Times New Roman" w:cs="Times New Roman"/>
            <w:szCs w:val="24"/>
          </w:rPr>
          <w:t>.</w:t>
        </w:r>
      </w:ins>
    </w:p>
    <w:p w14:paraId="7AA5C60B" w14:textId="77777777" w:rsidR="00A42612" w:rsidRDefault="00A42612">
      <w:pPr>
        <w:widowControl w:val="0"/>
        <w:autoSpaceDE w:val="0"/>
        <w:autoSpaceDN w:val="0"/>
        <w:adjustRightInd w:val="0"/>
        <w:spacing w:after="140" w:line="288" w:lineRule="auto"/>
        <w:ind w:left="480" w:hanging="480"/>
        <w:rPr>
          <w:ins w:id="7565" w:author="arkat" w:date="2017-10-06T07:52:00Z"/>
          <w:rFonts w:ascii="Times New Roman" w:hAnsi="Times New Roman" w:cs="Times New Roman"/>
          <w:szCs w:val="24"/>
        </w:rPr>
      </w:pPr>
      <w:ins w:id="7566" w:author="arkat" w:date="2017-10-06T07:52:00Z">
        <w:r>
          <w:rPr>
            <w:rFonts w:ascii="Times New Roman" w:hAnsi="Times New Roman" w:cs="Times New Roman"/>
            <w:szCs w:val="24"/>
          </w:rPr>
          <w:t xml:space="preserve">Ko, R.K.L., Lee, S.S.G. &amp; Wah Lee, E. 2009. Business process management (BPM) standards: a survey. </w:t>
        </w:r>
        <w:r>
          <w:rPr>
            <w:rFonts w:ascii="Times New Roman" w:hAnsi="Times New Roman" w:cs="Times New Roman"/>
            <w:i/>
            <w:iCs/>
            <w:szCs w:val="24"/>
          </w:rPr>
          <w:t>Business Process Management Journal</w:t>
        </w:r>
        <w:r>
          <w:rPr>
            <w:rFonts w:ascii="Times New Roman" w:hAnsi="Times New Roman" w:cs="Times New Roman"/>
            <w:szCs w:val="24"/>
          </w:rPr>
          <w:t>, 15(5): 744–791. Tersedia di http://www.emeraldinsight.com/doi/abs/10.1108/14637150910987937.</w:t>
        </w:r>
      </w:ins>
    </w:p>
    <w:p w14:paraId="44AB9CE4" w14:textId="77777777" w:rsidR="00A42612" w:rsidRDefault="00A42612">
      <w:pPr>
        <w:widowControl w:val="0"/>
        <w:autoSpaceDE w:val="0"/>
        <w:autoSpaceDN w:val="0"/>
        <w:adjustRightInd w:val="0"/>
        <w:spacing w:after="140" w:line="288" w:lineRule="auto"/>
        <w:ind w:left="480" w:hanging="480"/>
        <w:rPr>
          <w:ins w:id="7567" w:author="arkat" w:date="2017-10-06T07:52:00Z"/>
          <w:rFonts w:ascii="Times New Roman" w:hAnsi="Times New Roman" w:cs="Times New Roman"/>
          <w:szCs w:val="24"/>
        </w:rPr>
      </w:pPr>
      <w:ins w:id="7568" w:author="arkat" w:date="2017-10-06T07:52:00Z">
        <w:r>
          <w:rPr>
            <w:rFonts w:ascii="Times New Roman" w:hAnsi="Times New Roman" w:cs="Times New Roman"/>
            <w:szCs w:val="24"/>
          </w:rPr>
          <w:t xml:space="preserve">Kotsev, V., Stanev, I. &amp; Grigorova, K. 2011. </w:t>
        </w:r>
        <w:r>
          <w:rPr>
            <w:rFonts w:ascii="Times New Roman" w:hAnsi="Times New Roman" w:cs="Times New Roman"/>
            <w:i/>
            <w:iCs/>
            <w:szCs w:val="24"/>
          </w:rPr>
          <w:t>BPMN-EPC-BPMN Converter (PDF Download Available)</w:t>
        </w:r>
        <w:r>
          <w:rPr>
            <w:rFonts w:ascii="Times New Roman" w:hAnsi="Times New Roman" w:cs="Times New Roman"/>
            <w:szCs w:val="24"/>
          </w:rPr>
          <w:t>. Tersedia di https://www.researchgate.net/publication/265401318_BPMN-EPC-BPMN_Converter [Accessed 1 Februari 2017].</w:t>
        </w:r>
      </w:ins>
    </w:p>
    <w:p w14:paraId="06AEAB47" w14:textId="77777777" w:rsidR="00A42612" w:rsidRDefault="00A42612">
      <w:pPr>
        <w:widowControl w:val="0"/>
        <w:autoSpaceDE w:val="0"/>
        <w:autoSpaceDN w:val="0"/>
        <w:adjustRightInd w:val="0"/>
        <w:spacing w:after="140" w:line="288" w:lineRule="auto"/>
        <w:ind w:left="480" w:hanging="480"/>
        <w:rPr>
          <w:ins w:id="7569" w:author="arkat" w:date="2017-10-06T07:52:00Z"/>
          <w:rFonts w:ascii="Times New Roman" w:hAnsi="Times New Roman" w:cs="Times New Roman"/>
          <w:szCs w:val="24"/>
        </w:rPr>
      </w:pPr>
      <w:ins w:id="7570" w:author="arkat" w:date="2017-10-06T07:52:00Z">
        <w:r>
          <w:rPr>
            <w:rFonts w:ascii="Times New Roman" w:hAnsi="Times New Roman" w:cs="Times New Roman"/>
            <w:szCs w:val="24"/>
          </w:rPr>
          <w:t xml:space="preserve">Kurniawan, T.A. 2013. </w:t>
        </w:r>
        <w:r>
          <w:rPr>
            <w:rFonts w:ascii="Times New Roman" w:hAnsi="Times New Roman" w:cs="Times New Roman"/>
            <w:i/>
            <w:iCs/>
            <w:szCs w:val="24"/>
          </w:rPr>
          <w:t>Process ecosystem views to managing changes in business process repositories</w:t>
        </w:r>
        <w:r>
          <w:rPr>
            <w:rFonts w:ascii="Times New Roman" w:hAnsi="Times New Roman" w:cs="Times New Roman"/>
            <w:szCs w:val="24"/>
          </w:rPr>
          <w:t>.</w:t>
        </w:r>
      </w:ins>
    </w:p>
    <w:p w14:paraId="75ED6B1A" w14:textId="77777777" w:rsidR="00A42612" w:rsidRDefault="00A42612">
      <w:pPr>
        <w:widowControl w:val="0"/>
        <w:autoSpaceDE w:val="0"/>
        <w:autoSpaceDN w:val="0"/>
        <w:adjustRightInd w:val="0"/>
        <w:spacing w:after="140" w:line="288" w:lineRule="auto"/>
        <w:ind w:left="480" w:hanging="480"/>
        <w:rPr>
          <w:ins w:id="7571" w:author="arkat" w:date="2017-10-06T07:52:00Z"/>
          <w:rFonts w:ascii="Times New Roman" w:hAnsi="Times New Roman" w:cs="Times New Roman"/>
          <w:szCs w:val="24"/>
        </w:rPr>
      </w:pPr>
      <w:ins w:id="7572" w:author="arkat" w:date="2017-10-06T07:52:00Z">
        <w:r>
          <w:rPr>
            <w:rFonts w:ascii="Times New Roman" w:hAnsi="Times New Roman" w:cs="Times New Roman"/>
            <w:szCs w:val="24"/>
          </w:rPr>
          <w:lastRenderedPageBreak/>
          <w:t xml:space="preserve">Lu, R. &amp; Sadiq, S. 2007. A Survey of Comparative Business Process Modeling Approaches. </w:t>
        </w:r>
        <w:r>
          <w:rPr>
            <w:rFonts w:ascii="Times New Roman" w:hAnsi="Times New Roman" w:cs="Times New Roman"/>
            <w:i/>
            <w:iCs/>
            <w:szCs w:val="24"/>
          </w:rPr>
          <w:t>International Conference on Business Information Systems. Springer Berlin Heidelberg</w:t>
        </w:r>
        <w:r>
          <w:rPr>
            <w:rFonts w:ascii="Times New Roman" w:hAnsi="Times New Roman" w:cs="Times New Roman"/>
            <w:szCs w:val="24"/>
          </w:rPr>
          <w:t>, 4439: 82–94.</w:t>
        </w:r>
      </w:ins>
    </w:p>
    <w:p w14:paraId="3032BA02" w14:textId="77777777" w:rsidR="00A42612" w:rsidRDefault="00A42612">
      <w:pPr>
        <w:widowControl w:val="0"/>
        <w:autoSpaceDE w:val="0"/>
        <w:autoSpaceDN w:val="0"/>
        <w:adjustRightInd w:val="0"/>
        <w:spacing w:after="140" w:line="288" w:lineRule="auto"/>
        <w:ind w:left="480" w:hanging="480"/>
        <w:rPr>
          <w:ins w:id="7573" w:author="arkat" w:date="2017-10-06T07:52:00Z"/>
          <w:rFonts w:ascii="Times New Roman" w:hAnsi="Times New Roman" w:cs="Times New Roman"/>
          <w:szCs w:val="24"/>
        </w:rPr>
      </w:pPr>
      <w:ins w:id="7574" w:author="arkat" w:date="2017-10-06T07:52:00Z">
        <w:r>
          <w:rPr>
            <w:rFonts w:ascii="Times New Roman" w:hAnsi="Times New Roman" w:cs="Times New Roman"/>
            <w:szCs w:val="24"/>
          </w:rPr>
          <w:t xml:space="preserve">Mendling, J. &amp; Nüttgens, M. 2006. EPC markup language (EPML): an XML-based interchange format for event-driven process chains (EPC). </w:t>
        </w:r>
        <w:r>
          <w:rPr>
            <w:rFonts w:ascii="Times New Roman" w:hAnsi="Times New Roman" w:cs="Times New Roman"/>
            <w:i/>
            <w:iCs/>
            <w:szCs w:val="24"/>
          </w:rPr>
          <w:t>Information Systems and e-Business Management</w:t>
        </w:r>
        <w:r>
          <w:rPr>
            <w:rFonts w:ascii="Times New Roman" w:hAnsi="Times New Roman" w:cs="Times New Roman"/>
            <w:szCs w:val="24"/>
          </w:rPr>
          <w:t>, 4(3): 245–263. Tersedia di http://link.springer.com/10.1007/s10257-005-0026-1 [Accessed 18 September 2017].</w:t>
        </w:r>
      </w:ins>
    </w:p>
    <w:p w14:paraId="2516B86B" w14:textId="77777777" w:rsidR="00A42612" w:rsidRDefault="00A42612">
      <w:pPr>
        <w:widowControl w:val="0"/>
        <w:autoSpaceDE w:val="0"/>
        <w:autoSpaceDN w:val="0"/>
        <w:adjustRightInd w:val="0"/>
        <w:spacing w:after="140" w:line="288" w:lineRule="auto"/>
        <w:ind w:left="480" w:hanging="480"/>
        <w:rPr>
          <w:ins w:id="7575" w:author="arkat" w:date="2017-10-06T07:52:00Z"/>
          <w:rFonts w:ascii="Times New Roman" w:hAnsi="Times New Roman" w:cs="Times New Roman"/>
          <w:szCs w:val="24"/>
        </w:rPr>
      </w:pPr>
      <w:ins w:id="7576" w:author="arkat" w:date="2017-10-06T07:52:00Z">
        <w:r>
          <w:rPr>
            <w:rFonts w:ascii="Times New Roman" w:hAnsi="Times New Roman" w:cs="Times New Roman"/>
            <w:szCs w:val="24"/>
          </w:rPr>
          <w:t xml:space="preserve">Mens, T. &amp; Gorp, P. Van 2006. A taxonomy of model transformation. </w:t>
        </w:r>
        <w:r>
          <w:rPr>
            <w:rFonts w:ascii="Times New Roman" w:hAnsi="Times New Roman" w:cs="Times New Roman"/>
            <w:i/>
            <w:iCs/>
            <w:szCs w:val="24"/>
          </w:rPr>
          <w:t>Electronic Notes in Theoretical Computer Science</w:t>
        </w:r>
        <w:r>
          <w:rPr>
            <w:rFonts w:ascii="Times New Roman" w:hAnsi="Times New Roman" w:cs="Times New Roman"/>
            <w:szCs w:val="24"/>
          </w:rPr>
          <w:t>. Tersedia di http://www.sciencedirect.com/science/article/pii/S1571066106001435 [Accessed 4 Februari 2017].</w:t>
        </w:r>
      </w:ins>
    </w:p>
    <w:p w14:paraId="73ADA49A" w14:textId="77777777" w:rsidR="00A42612" w:rsidRDefault="00A42612">
      <w:pPr>
        <w:widowControl w:val="0"/>
        <w:autoSpaceDE w:val="0"/>
        <w:autoSpaceDN w:val="0"/>
        <w:adjustRightInd w:val="0"/>
        <w:spacing w:after="140" w:line="288" w:lineRule="auto"/>
        <w:ind w:left="480" w:hanging="480"/>
        <w:rPr>
          <w:ins w:id="7577" w:author="arkat" w:date="2017-10-06T07:52:00Z"/>
          <w:rFonts w:ascii="Times New Roman" w:hAnsi="Times New Roman" w:cs="Times New Roman"/>
          <w:szCs w:val="24"/>
        </w:rPr>
      </w:pPr>
      <w:ins w:id="7578" w:author="arkat" w:date="2017-10-06T07:52:00Z">
        <w:r>
          <w:rPr>
            <w:rFonts w:ascii="Times New Roman" w:hAnsi="Times New Roman" w:cs="Times New Roman"/>
            <w:szCs w:val="24"/>
          </w:rPr>
          <w:t xml:space="preserve">Mili, A. &amp; Fairouz, T. 2015. </w:t>
        </w:r>
        <w:r>
          <w:rPr>
            <w:rFonts w:ascii="Times New Roman" w:hAnsi="Times New Roman" w:cs="Times New Roman"/>
            <w:i/>
            <w:iCs/>
            <w:szCs w:val="24"/>
          </w:rPr>
          <w:t>Software Testing Concepts and Operations</w:t>
        </w:r>
        <w:r>
          <w:rPr>
            <w:rFonts w:ascii="Times New Roman" w:hAnsi="Times New Roman" w:cs="Times New Roman"/>
            <w:szCs w:val="24"/>
          </w:rPr>
          <w:t>. John Wiley &amp; Sons, Inc.</w:t>
        </w:r>
      </w:ins>
    </w:p>
    <w:p w14:paraId="6790AFF0" w14:textId="77777777" w:rsidR="00A42612" w:rsidRDefault="00A42612">
      <w:pPr>
        <w:widowControl w:val="0"/>
        <w:autoSpaceDE w:val="0"/>
        <w:autoSpaceDN w:val="0"/>
        <w:adjustRightInd w:val="0"/>
        <w:spacing w:after="140" w:line="288" w:lineRule="auto"/>
        <w:ind w:left="480" w:hanging="480"/>
        <w:rPr>
          <w:ins w:id="7579" w:author="arkat" w:date="2017-10-06T07:52:00Z"/>
          <w:rFonts w:ascii="Times New Roman" w:hAnsi="Times New Roman" w:cs="Times New Roman"/>
          <w:szCs w:val="24"/>
        </w:rPr>
      </w:pPr>
      <w:ins w:id="7580" w:author="arkat" w:date="2017-10-06T07:52:00Z">
        <w:r>
          <w:rPr>
            <w:rFonts w:ascii="Times New Roman" w:hAnsi="Times New Roman" w:cs="Times New Roman"/>
            <w:szCs w:val="24"/>
          </w:rPr>
          <w:t xml:space="preserve">Murzek, M. &amp; Kramler, G. 2007. Business process model transformation issues. </w:t>
        </w:r>
        <w:r>
          <w:rPr>
            <w:rFonts w:ascii="Times New Roman" w:hAnsi="Times New Roman" w:cs="Times New Roman"/>
            <w:i/>
            <w:iCs/>
            <w:szCs w:val="24"/>
          </w:rPr>
          <w:t>Proceedings of the 9th International Conference on Enterprise Information Systems, Madeira, Portugal</w:t>
        </w:r>
        <w:r>
          <w:rPr>
            <w:rFonts w:ascii="Times New Roman" w:hAnsi="Times New Roman" w:cs="Times New Roman"/>
            <w:szCs w:val="24"/>
          </w:rPr>
          <w:t>, 3: 144–151. Tersedia di http://publik.tuwien.ac.at/files/pub-inf_4629.pdf.</w:t>
        </w:r>
      </w:ins>
    </w:p>
    <w:p w14:paraId="34BA7E1A" w14:textId="77777777" w:rsidR="00A42612" w:rsidRDefault="00A42612">
      <w:pPr>
        <w:widowControl w:val="0"/>
        <w:autoSpaceDE w:val="0"/>
        <w:autoSpaceDN w:val="0"/>
        <w:adjustRightInd w:val="0"/>
        <w:spacing w:after="140" w:line="288" w:lineRule="auto"/>
        <w:ind w:left="480" w:hanging="480"/>
        <w:rPr>
          <w:ins w:id="7581" w:author="arkat" w:date="2017-10-06T07:52:00Z"/>
          <w:rFonts w:ascii="Times New Roman" w:hAnsi="Times New Roman" w:cs="Times New Roman"/>
          <w:szCs w:val="24"/>
        </w:rPr>
      </w:pPr>
      <w:ins w:id="7582" w:author="arkat" w:date="2017-10-06T07:52:00Z">
        <w:r>
          <w:rPr>
            <w:rFonts w:ascii="Times New Roman" w:hAnsi="Times New Roman" w:cs="Times New Roman"/>
            <w:szCs w:val="24"/>
          </w:rPr>
          <w:t xml:space="preserve">Object Management Group (OMG) 2011. Business Process Model and Notation (BPMN) Version 2.0. </w:t>
        </w:r>
        <w:r>
          <w:rPr>
            <w:rFonts w:ascii="Times New Roman" w:hAnsi="Times New Roman" w:cs="Times New Roman"/>
            <w:i/>
            <w:iCs/>
            <w:szCs w:val="24"/>
          </w:rPr>
          <w:t>Business</w:t>
        </w:r>
        <w:r>
          <w:rPr>
            <w:rFonts w:ascii="Times New Roman" w:hAnsi="Times New Roman" w:cs="Times New Roman"/>
            <w:szCs w:val="24"/>
          </w:rPr>
          <w:t>, 50(January): 170. Tersedia di http://www.oatsolutions.com.br/artigos/SpecBPMN_v2.pdf.</w:t>
        </w:r>
      </w:ins>
    </w:p>
    <w:p w14:paraId="71848535" w14:textId="77777777" w:rsidR="00A42612" w:rsidRDefault="00A42612">
      <w:pPr>
        <w:widowControl w:val="0"/>
        <w:autoSpaceDE w:val="0"/>
        <w:autoSpaceDN w:val="0"/>
        <w:adjustRightInd w:val="0"/>
        <w:spacing w:after="140" w:line="288" w:lineRule="auto"/>
        <w:ind w:left="480" w:hanging="480"/>
        <w:rPr>
          <w:ins w:id="7583" w:author="arkat" w:date="2017-10-06T07:52:00Z"/>
          <w:rFonts w:ascii="Times New Roman" w:hAnsi="Times New Roman" w:cs="Times New Roman"/>
          <w:szCs w:val="24"/>
        </w:rPr>
      </w:pPr>
      <w:ins w:id="7584" w:author="arkat" w:date="2017-10-06T07:52:00Z">
        <w:r>
          <w:rPr>
            <w:rFonts w:ascii="Times New Roman" w:hAnsi="Times New Roman" w:cs="Times New Roman"/>
            <w:szCs w:val="24"/>
          </w:rPr>
          <w:t xml:space="preserve">Omg 2006. Meta Object Facility ( MOF ) Core Specification. </w:t>
        </w:r>
        <w:r>
          <w:rPr>
            <w:rFonts w:ascii="Times New Roman" w:hAnsi="Times New Roman" w:cs="Times New Roman"/>
            <w:i/>
            <w:iCs/>
            <w:szCs w:val="24"/>
          </w:rPr>
          <w:t>Management</w:t>
        </w:r>
        <w:r>
          <w:rPr>
            <w:rFonts w:ascii="Times New Roman" w:hAnsi="Times New Roman" w:cs="Times New Roman"/>
            <w:szCs w:val="24"/>
          </w:rPr>
          <w:t>, 80907(January): 1–76. Tersedia di http://www.omg.org/spec/MOF/2.0/.</w:t>
        </w:r>
      </w:ins>
    </w:p>
    <w:p w14:paraId="03F73353" w14:textId="77777777" w:rsidR="00A42612" w:rsidRDefault="00A42612">
      <w:pPr>
        <w:widowControl w:val="0"/>
        <w:autoSpaceDE w:val="0"/>
        <w:autoSpaceDN w:val="0"/>
        <w:adjustRightInd w:val="0"/>
        <w:spacing w:after="140" w:line="288" w:lineRule="auto"/>
        <w:ind w:left="480" w:hanging="480"/>
        <w:rPr>
          <w:ins w:id="7585" w:author="arkat" w:date="2017-10-06T07:52:00Z"/>
          <w:rFonts w:ascii="Times New Roman" w:hAnsi="Times New Roman" w:cs="Times New Roman"/>
          <w:szCs w:val="24"/>
        </w:rPr>
      </w:pPr>
      <w:ins w:id="7586" w:author="arkat" w:date="2017-10-06T07:52:00Z">
        <w:r>
          <w:rPr>
            <w:rFonts w:ascii="Times New Roman" w:hAnsi="Times New Roman" w:cs="Times New Roman"/>
            <w:szCs w:val="24"/>
          </w:rPr>
          <w:t xml:space="preserve">OMG 2011. Business Process Model and Notation ( BPMN ) Version 2.0. </w:t>
        </w:r>
        <w:r>
          <w:rPr>
            <w:rFonts w:ascii="Times New Roman" w:hAnsi="Times New Roman" w:cs="Times New Roman"/>
            <w:i/>
            <w:iCs/>
            <w:szCs w:val="24"/>
          </w:rPr>
          <w:t>Business</w:t>
        </w:r>
        <w:r>
          <w:rPr>
            <w:rFonts w:ascii="Times New Roman" w:hAnsi="Times New Roman" w:cs="Times New Roman"/>
            <w:szCs w:val="24"/>
          </w:rPr>
          <w:t>, 50(January): 504–507. Tersedia di http://www.omg.org/spec/BPMN/2.0.</w:t>
        </w:r>
      </w:ins>
    </w:p>
    <w:p w14:paraId="3D78AE60" w14:textId="77777777" w:rsidR="00A42612" w:rsidRDefault="00A42612">
      <w:pPr>
        <w:widowControl w:val="0"/>
        <w:autoSpaceDE w:val="0"/>
        <w:autoSpaceDN w:val="0"/>
        <w:adjustRightInd w:val="0"/>
        <w:spacing w:after="140" w:line="288" w:lineRule="auto"/>
        <w:ind w:left="480" w:hanging="480"/>
        <w:rPr>
          <w:ins w:id="7587" w:author="arkat" w:date="2017-10-06T07:52:00Z"/>
          <w:rFonts w:ascii="Times New Roman" w:hAnsi="Times New Roman" w:cs="Times New Roman"/>
          <w:szCs w:val="24"/>
        </w:rPr>
      </w:pPr>
      <w:ins w:id="7588" w:author="arkat" w:date="2017-10-06T07:52:00Z">
        <w:r>
          <w:rPr>
            <w:rFonts w:ascii="Times New Roman" w:hAnsi="Times New Roman" w:cs="Times New Roman"/>
            <w:szCs w:val="24"/>
          </w:rPr>
          <w:t xml:space="preserve">Ouyang, C., van der Aalst, W.M.P., Aalst, W. Van Der, Dumas, M. &amp; ter Hofstede,  a H.M. 2006. Translating bpmn to bpel. </w:t>
        </w:r>
        <w:r>
          <w:rPr>
            <w:rFonts w:ascii="Times New Roman" w:hAnsi="Times New Roman" w:cs="Times New Roman"/>
            <w:i/>
            <w:iCs/>
            <w:szCs w:val="24"/>
          </w:rPr>
          <w:t>BPM Center Report BPM-06-02, BPMcenter. org</w:t>
        </w:r>
        <w:r>
          <w:rPr>
            <w:rFonts w:ascii="Times New Roman" w:hAnsi="Times New Roman" w:cs="Times New Roman"/>
            <w:szCs w:val="24"/>
          </w:rPr>
          <w:t>, 1–22.</w:t>
        </w:r>
      </w:ins>
    </w:p>
    <w:p w14:paraId="59C66DB1" w14:textId="77777777" w:rsidR="00A42612" w:rsidRDefault="00A42612">
      <w:pPr>
        <w:widowControl w:val="0"/>
        <w:autoSpaceDE w:val="0"/>
        <w:autoSpaceDN w:val="0"/>
        <w:adjustRightInd w:val="0"/>
        <w:spacing w:after="140" w:line="288" w:lineRule="auto"/>
        <w:ind w:left="480" w:hanging="480"/>
        <w:rPr>
          <w:ins w:id="7589" w:author="arkat" w:date="2017-10-06T07:52:00Z"/>
          <w:rFonts w:ascii="Times New Roman" w:hAnsi="Times New Roman" w:cs="Times New Roman"/>
          <w:szCs w:val="24"/>
        </w:rPr>
      </w:pPr>
      <w:ins w:id="7590" w:author="arkat" w:date="2017-10-06T07:52:00Z">
        <w:r>
          <w:rPr>
            <w:rFonts w:ascii="Times New Roman" w:hAnsi="Times New Roman" w:cs="Times New Roman"/>
            <w:szCs w:val="24"/>
          </w:rPr>
          <w:t xml:space="preserve">Padilla, L. 2014. Transformation of Business Process Models : A Case Study. </w:t>
        </w:r>
        <w:r>
          <w:rPr>
            <w:rFonts w:ascii="Times New Roman" w:hAnsi="Times New Roman" w:cs="Times New Roman"/>
            <w:i/>
            <w:iCs/>
            <w:szCs w:val="24"/>
          </w:rPr>
          <w:t>Lecture Notes in Computer Science</w:t>
        </w:r>
        <w:r>
          <w:rPr>
            <w:rFonts w:ascii="Times New Roman" w:hAnsi="Times New Roman" w:cs="Times New Roman"/>
            <w:szCs w:val="24"/>
          </w:rPr>
          <w:t>, 286–298. Tersedia di http://repositorio-aberto.up.pt/handle/10216/71755.</w:t>
        </w:r>
      </w:ins>
    </w:p>
    <w:p w14:paraId="2C6B10D2" w14:textId="77777777" w:rsidR="00A42612" w:rsidRDefault="00A42612">
      <w:pPr>
        <w:widowControl w:val="0"/>
        <w:autoSpaceDE w:val="0"/>
        <w:autoSpaceDN w:val="0"/>
        <w:adjustRightInd w:val="0"/>
        <w:spacing w:after="140" w:line="288" w:lineRule="auto"/>
        <w:ind w:left="480" w:hanging="480"/>
        <w:rPr>
          <w:ins w:id="7591" w:author="arkat" w:date="2017-10-06T07:52:00Z"/>
          <w:rFonts w:ascii="Times New Roman" w:hAnsi="Times New Roman" w:cs="Times New Roman"/>
          <w:szCs w:val="24"/>
        </w:rPr>
      </w:pPr>
      <w:ins w:id="7592" w:author="arkat" w:date="2017-10-06T07:52:00Z">
        <w:r>
          <w:rPr>
            <w:rFonts w:ascii="Times New Roman" w:hAnsi="Times New Roman" w:cs="Times New Roman"/>
            <w:szCs w:val="24"/>
          </w:rPr>
          <w:t xml:space="preserve">Pressman, R.S. 2009. </w:t>
        </w:r>
        <w:r>
          <w:rPr>
            <w:rFonts w:ascii="Times New Roman" w:hAnsi="Times New Roman" w:cs="Times New Roman"/>
            <w:i/>
            <w:iCs/>
            <w:szCs w:val="24"/>
          </w:rPr>
          <w:t>Software Engineering A Practitioner’s Approach 7th Ed - Roger S. Pressman</w:t>
        </w:r>
        <w:r>
          <w:rPr>
            <w:rFonts w:ascii="Times New Roman" w:hAnsi="Times New Roman" w:cs="Times New Roman"/>
            <w:szCs w:val="24"/>
          </w:rPr>
          <w:t xml:space="preserve">. </w:t>
        </w:r>
        <w:r>
          <w:rPr>
            <w:rFonts w:ascii="Times New Roman" w:hAnsi="Times New Roman" w:cs="Times New Roman"/>
            <w:i/>
            <w:iCs/>
            <w:szCs w:val="24"/>
          </w:rPr>
          <w:t>Software Engineering A Practitioner’s Approach 7th Ed - Roger S. Pressman</w:t>
        </w:r>
        <w:r>
          <w:rPr>
            <w:rFonts w:ascii="Times New Roman" w:hAnsi="Times New Roman" w:cs="Times New Roman"/>
            <w:szCs w:val="24"/>
          </w:rPr>
          <w:t>.</w:t>
        </w:r>
      </w:ins>
    </w:p>
    <w:p w14:paraId="227102E3" w14:textId="77777777" w:rsidR="00A42612" w:rsidRDefault="00A42612">
      <w:pPr>
        <w:widowControl w:val="0"/>
        <w:autoSpaceDE w:val="0"/>
        <w:autoSpaceDN w:val="0"/>
        <w:adjustRightInd w:val="0"/>
        <w:spacing w:after="140" w:line="288" w:lineRule="auto"/>
        <w:ind w:left="480" w:hanging="480"/>
        <w:rPr>
          <w:ins w:id="7593" w:author="arkat" w:date="2017-10-06T07:52:00Z"/>
          <w:rFonts w:ascii="Times New Roman" w:hAnsi="Times New Roman" w:cs="Times New Roman"/>
          <w:szCs w:val="24"/>
        </w:rPr>
      </w:pPr>
      <w:ins w:id="7594" w:author="arkat" w:date="2017-10-06T07:52:00Z">
        <w:r>
          <w:rPr>
            <w:rFonts w:ascii="Times New Roman" w:hAnsi="Times New Roman" w:cs="Times New Roman"/>
            <w:szCs w:val="24"/>
          </w:rPr>
          <w:t>Rosa, M.L.A., Dumas, M., Uba, R. &amp; Dijkman, R. 2013. Business Process Model Merging : An Approach to Business. 22(2).</w:t>
        </w:r>
      </w:ins>
    </w:p>
    <w:p w14:paraId="64887396" w14:textId="77777777" w:rsidR="00A42612" w:rsidRDefault="00A42612">
      <w:pPr>
        <w:widowControl w:val="0"/>
        <w:autoSpaceDE w:val="0"/>
        <w:autoSpaceDN w:val="0"/>
        <w:adjustRightInd w:val="0"/>
        <w:spacing w:after="140" w:line="288" w:lineRule="auto"/>
        <w:ind w:left="480" w:hanging="480"/>
        <w:rPr>
          <w:ins w:id="7595" w:author="arkat" w:date="2017-10-06T07:52:00Z"/>
          <w:rFonts w:ascii="Times New Roman" w:hAnsi="Times New Roman" w:cs="Times New Roman"/>
          <w:szCs w:val="24"/>
        </w:rPr>
      </w:pPr>
      <w:ins w:id="7596" w:author="arkat" w:date="2017-10-06T07:52:00Z">
        <w:r>
          <w:rPr>
            <w:rFonts w:ascii="Times New Roman" w:hAnsi="Times New Roman" w:cs="Times New Roman"/>
            <w:szCs w:val="24"/>
          </w:rPr>
          <w:lastRenderedPageBreak/>
          <w:t xml:space="preserve">Sommerville, I. 2010. </w:t>
        </w:r>
        <w:r>
          <w:rPr>
            <w:rFonts w:ascii="Times New Roman" w:hAnsi="Times New Roman" w:cs="Times New Roman"/>
            <w:i/>
            <w:iCs/>
            <w:szCs w:val="24"/>
          </w:rPr>
          <w:t>Software Engineering - Ninth Edition</w:t>
        </w:r>
        <w:r>
          <w:rPr>
            <w:rFonts w:ascii="Times New Roman" w:hAnsi="Times New Roman" w:cs="Times New Roman"/>
            <w:szCs w:val="24"/>
          </w:rPr>
          <w:t xml:space="preserve">. 9th ed. </w:t>
        </w:r>
        <w:r>
          <w:rPr>
            <w:rFonts w:ascii="Times New Roman" w:hAnsi="Times New Roman" w:cs="Times New Roman"/>
            <w:i/>
            <w:iCs/>
            <w:szCs w:val="24"/>
          </w:rPr>
          <w:t>Software Engineering</w:t>
        </w:r>
        <w:r>
          <w:rPr>
            <w:rFonts w:ascii="Times New Roman" w:hAnsi="Times New Roman" w:cs="Times New Roman"/>
            <w:szCs w:val="24"/>
          </w:rPr>
          <w:t>. Addison-Wesley Pearson Education, Inc.</w:t>
        </w:r>
      </w:ins>
    </w:p>
    <w:p w14:paraId="61C73960" w14:textId="77777777" w:rsidR="00A42612" w:rsidRDefault="00A42612">
      <w:pPr>
        <w:widowControl w:val="0"/>
        <w:autoSpaceDE w:val="0"/>
        <w:autoSpaceDN w:val="0"/>
        <w:adjustRightInd w:val="0"/>
        <w:spacing w:after="140" w:line="288" w:lineRule="auto"/>
        <w:ind w:left="480" w:hanging="480"/>
        <w:rPr>
          <w:ins w:id="7597" w:author="arkat" w:date="2017-10-06T07:52:00Z"/>
          <w:rFonts w:ascii="Times New Roman" w:hAnsi="Times New Roman" w:cs="Times New Roman"/>
          <w:szCs w:val="24"/>
        </w:rPr>
      </w:pPr>
      <w:ins w:id="7598" w:author="arkat" w:date="2017-10-06T07:52:00Z">
        <w:r>
          <w:rPr>
            <w:rFonts w:ascii="Times New Roman" w:hAnsi="Times New Roman" w:cs="Times New Roman"/>
            <w:szCs w:val="24"/>
          </w:rPr>
          <w:t xml:space="preserve">Sparx 2004. The Business Process Model. </w:t>
        </w:r>
        <w:r>
          <w:rPr>
            <w:rFonts w:ascii="Times New Roman" w:hAnsi="Times New Roman" w:cs="Times New Roman"/>
            <w:i/>
            <w:iCs/>
            <w:szCs w:val="24"/>
          </w:rPr>
          <w:t>Enterprise Architect, www. sparksystems. com. au</w:t>
        </w:r>
        <w:r>
          <w:rPr>
            <w:rFonts w:ascii="Times New Roman" w:hAnsi="Times New Roman" w:cs="Times New Roman"/>
            <w:szCs w:val="24"/>
          </w:rPr>
          <w:t>, 1–4. Tersedia di https://www.sparxsystems.com/downloads/whitepapers/The_Business_Process_Model.pdf [Accessed 25 September 2017].</w:t>
        </w:r>
      </w:ins>
    </w:p>
    <w:p w14:paraId="32F109B1" w14:textId="77777777" w:rsidR="00A42612" w:rsidRDefault="00A42612">
      <w:pPr>
        <w:widowControl w:val="0"/>
        <w:autoSpaceDE w:val="0"/>
        <w:autoSpaceDN w:val="0"/>
        <w:adjustRightInd w:val="0"/>
        <w:spacing w:after="140" w:line="288" w:lineRule="auto"/>
        <w:ind w:left="480" w:hanging="480"/>
        <w:rPr>
          <w:ins w:id="7599" w:author="arkat" w:date="2017-10-06T07:52:00Z"/>
          <w:rFonts w:ascii="Times New Roman" w:hAnsi="Times New Roman" w:cs="Times New Roman"/>
          <w:szCs w:val="24"/>
        </w:rPr>
      </w:pPr>
      <w:ins w:id="7600" w:author="arkat" w:date="2017-10-06T07:52:00Z">
        <w:r>
          <w:rPr>
            <w:rFonts w:ascii="Times New Roman" w:hAnsi="Times New Roman" w:cs="Times New Roman"/>
            <w:szCs w:val="24"/>
          </w:rPr>
          <w:t xml:space="preserve">Tim Bray, Jean Paoli, C. M. Sperberg-McQueen, Eve Maler, François Yergeau &amp; John Cowan 2017. </w:t>
        </w:r>
        <w:r>
          <w:rPr>
            <w:rFonts w:ascii="Times New Roman" w:hAnsi="Times New Roman" w:cs="Times New Roman"/>
            <w:i/>
            <w:iCs/>
            <w:szCs w:val="24"/>
          </w:rPr>
          <w:t>Extensible Markup Language (XML) 1.1 (Second Edition)</w:t>
        </w:r>
        <w:r>
          <w:rPr>
            <w:rFonts w:ascii="Times New Roman" w:hAnsi="Times New Roman" w:cs="Times New Roman"/>
            <w:szCs w:val="24"/>
          </w:rPr>
          <w:t>. Tersedia di https://www.w3.org/TR/xml11/ [Accessed 18 September 2017].</w:t>
        </w:r>
      </w:ins>
    </w:p>
    <w:p w14:paraId="640DA1C4" w14:textId="77777777" w:rsidR="00A42612" w:rsidRDefault="00A42612">
      <w:pPr>
        <w:widowControl w:val="0"/>
        <w:autoSpaceDE w:val="0"/>
        <w:autoSpaceDN w:val="0"/>
        <w:adjustRightInd w:val="0"/>
        <w:spacing w:after="140" w:line="288" w:lineRule="auto"/>
        <w:ind w:left="480" w:hanging="480"/>
        <w:rPr>
          <w:ins w:id="7601" w:author="arkat" w:date="2017-10-06T07:52:00Z"/>
          <w:rFonts w:ascii="Times New Roman" w:hAnsi="Times New Roman" w:cs="Times New Roman"/>
          <w:szCs w:val="24"/>
        </w:rPr>
      </w:pPr>
      <w:ins w:id="7602" w:author="arkat" w:date="2017-10-06T07:52:00Z">
        <w:r>
          <w:rPr>
            <w:rFonts w:ascii="Times New Roman" w:hAnsi="Times New Roman" w:cs="Times New Roman"/>
            <w:szCs w:val="24"/>
          </w:rPr>
          <w:t>Vanderhaeghen, D., Zang, S., Hofer, A. &amp; Adam, O. 2005. XML-based Transformation of Business Process Models – Enabler for Collaborative Business Process Management 1 Collaborative Business Process Management.</w:t>
        </w:r>
      </w:ins>
    </w:p>
    <w:p w14:paraId="7A03CD91" w14:textId="77777777" w:rsidR="00A42612" w:rsidRDefault="00A42612">
      <w:pPr>
        <w:widowControl w:val="0"/>
        <w:autoSpaceDE w:val="0"/>
        <w:autoSpaceDN w:val="0"/>
        <w:adjustRightInd w:val="0"/>
        <w:spacing w:after="140" w:line="288" w:lineRule="auto"/>
        <w:ind w:left="480" w:hanging="480"/>
        <w:rPr>
          <w:ins w:id="7603" w:author="arkat" w:date="2017-10-06T07:52:00Z"/>
          <w:rFonts w:ascii="Times New Roman" w:hAnsi="Times New Roman" w:cs="Times New Roman"/>
          <w:szCs w:val="24"/>
        </w:rPr>
      </w:pPr>
      <w:ins w:id="7604" w:author="arkat" w:date="2017-10-06T07:52:00Z">
        <w:r>
          <w:rPr>
            <w:rFonts w:ascii="Times New Roman" w:hAnsi="Times New Roman" w:cs="Times New Roman"/>
            <w:szCs w:val="24"/>
          </w:rPr>
          <w:t>Volzer, H. 2010. An Overview of BPMN 2 . 0 and its Potential Use. 2–3.</w:t>
        </w:r>
      </w:ins>
    </w:p>
    <w:p w14:paraId="7EF22D0E" w14:textId="77777777" w:rsidR="00A42612" w:rsidRDefault="00A42612">
      <w:pPr>
        <w:widowControl w:val="0"/>
        <w:autoSpaceDE w:val="0"/>
        <w:autoSpaceDN w:val="0"/>
        <w:adjustRightInd w:val="0"/>
        <w:spacing w:after="140" w:line="288" w:lineRule="auto"/>
        <w:ind w:left="480" w:hanging="480"/>
        <w:rPr>
          <w:ins w:id="7605" w:author="arkat" w:date="2017-10-06T07:52:00Z"/>
          <w:rFonts w:ascii="Times New Roman" w:hAnsi="Times New Roman" w:cs="Times New Roman"/>
          <w:szCs w:val="24"/>
        </w:rPr>
      </w:pPr>
      <w:ins w:id="7606" w:author="arkat" w:date="2017-10-06T07:52:00Z">
        <w:r>
          <w:rPr>
            <w:rFonts w:ascii="Times New Roman" w:hAnsi="Times New Roman" w:cs="Times New Roman"/>
            <w:szCs w:val="24"/>
          </w:rPr>
          <w:t xml:space="preserve">Weske, M. 2007. </w:t>
        </w:r>
        <w:r>
          <w:rPr>
            <w:rFonts w:ascii="Times New Roman" w:hAnsi="Times New Roman" w:cs="Times New Roman"/>
            <w:i/>
            <w:iCs/>
            <w:szCs w:val="24"/>
          </w:rPr>
          <w:t>Business ProcessManagement</w:t>
        </w:r>
        <w:r>
          <w:rPr>
            <w:rFonts w:ascii="Times New Roman" w:hAnsi="Times New Roman" w:cs="Times New Roman"/>
            <w:szCs w:val="24"/>
          </w:rPr>
          <w:t>. Heidelberg New.</w:t>
        </w:r>
      </w:ins>
    </w:p>
    <w:p w14:paraId="2BB77C2E" w14:textId="77777777" w:rsidR="00A42612" w:rsidRDefault="00A42612">
      <w:pPr>
        <w:widowControl w:val="0"/>
        <w:autoSpaceDE w:val="0"/>
        <w:autoSpaceDN w:val="0"/>
        <w:adjustRightInd w:val="0"/>
        <w:spacing w:after="140" w:line="288" w:lineRule="auto"/>
        <w:ind w:left="480" w:hanging="480"/>
        <w:rPr>
          <w:ins w:id="7607" w:author="arkat" w:date="2017-10-06T07:52:00Z"/>
        </w:rPr>
      </w:pPr>
      <w:ins w:id="7608" w:author="arkat" w:date="2017-10-06T07:52:00Z">
        <w:r>
          <w:rPr>
            <w:rFonts w:ascii="Times New Roman" w:hAnsi="Times New Roman" w:cs="Times New Roman"/>
            <w:szCs w:val="24"/>
          </w:rPr>
          <w:t xml:space="preserve">www.signavio.com 2009. </w:t>
        </w:r>
        <w:r>
          <w:rPr>
            <w:rFonts w:ascii="Times New Roman" w:hAnsi="Times New Roman" w:cs="Times New Roman"/>
            <w:i/>
            <w:iCs/>
            <w:szCs w:val="24"/>
          </w:rPr>
          <w:t>Whitepaper: From EPC to BPMN | Signavio</w:t>
        </w:r>
        <w:r>
          <w:rPr>
            <w:rFonts w:ascii="Times New Roman" w:hAnsi="Times New Roman" w:cs="Times New Roman"/>
            <w:szCs w:val="24"/>
          </w:rPr>
          <w:t>. Tersedia di https://www.signavio.com/news/whitepaper-from-epc-to-bpmn/ [Accessed 26 September 2017].</w:t>
        </w:r>
      </w:ins>
    </w:p>
    <w:p w14:paraId="25693688" w14:textId="77777777" w:rsidR="00D048A8" w:rsidRDefault="00D048A8">
      <w:pPr>
        <w:widowControl w:val="0"/>
        <w:autoSpaceDE w:val="0"/>
        <w:autoSpaceDN w:val="0"/>
        <w:adjustRightInd w:val="0"/>
        <w:spacing w:after="0"/>
        <w:rPr>
          <w:ins w:id="7609" w:author="arkat" w:date="2017-10-06T08:28:00Z"/>
          <w:rFonts w:ascii="Times New Roman" w:hAnsi="Times New Roman" w:cs="Times New Roman"/>
          <w:szCs w:val="24"/>
        </w:rPr>
      </w:pPr>
    </w:p>
    <w:p w14:paraId="505DCBD5" w14:textId="77777777" w:rsidR="00D048A8" w:rsidRDefault="00D048A8">
      <w:pPr>
        <w:widowControl w:val="0"/>
        <w:autoSpaceDE w:val="0"/>
        <w:autoSpaceDN w:val="0"/>
        <w:adjustRightInd w:val="0"/>
        <w:spacing w:after="140" w:line="288" w:lineRule="auto"/>
        <w:ind w:left="480" w:hanging="480"/>
        <w:rPr>
          <w:ins w:id="7610" w:author="arkat" w:date="2017-10-06T08:28:00Z"/>
          <w:rFonts w:ascii="Times New Roman" w:hAnsi="Times New Roman" w:cs="Times New Roman"/>
          <w:szCs w:val="24"/>
        </w:rPr>
      </w:pPr>
      <w:ins w:id="7611" w:author="arkat" w:date="2017-10-06T08:28:00Z">
        <w:r>
          <w:rPr>
            <w:rFonts w:ascii="Times New Roman" w:hAnsi="Times New Roman" w:cs="Times New Roman"/>
            <w:szCs w:val="24"/>
          </w:rPr>
          <w:t xml:space="preserve">Aalst, V. der 1999. Formalization and verification of event-driven process chains. </w:t>
        </w:r>
        <w:r>
          <w:rPr>
            <w:rFonts w:ascii="Times New Roman" w:hAnsi="Times New Roman" w:cs="Times New Roman"/>
            <w:i/>
            <w:iCs/>
            <w:szCs w:val="24"/>
          </w:rPr>
          <w:t>Information and Software Technology</w:t>
        </w:r>
        <w:r>
          <w:rPr>
            <w:rFonts w:ascii="Times New Roman" w:hAnsi="Times New Roman" w:cs="Times New Roman"/>
            <w:szCs w:val="24"/>
          </w:rPr>
          <w:t>, 41(10): 639–650. Tersedia di http://www.sciencedirect.com/science/article/pii/S0950584999000166 [Accessed 18 September 2017].</w:t>
        </w:r>
      </w:ins>
    </w:p>
    <w:p w14:paraId="39618EB5" w14:textId="77777777" w:rsidR="00D048A8" w:rsidRDefault="00D048A8">
      <w:pPr>
        <w:widowControl w:val="0"/>
        <w:autoSpaceDE w:val="0"/>
        <w:autoSpaceDN w:val="0"/>
        <w:adjustRightInd w:val="0"/>
        <w:spacing w:after="140" w:line="288" w:lineRule="auto"/>
        <w:ind w:left="480" w:hanging="480"/>
        <w:rPr>
          <w:ins w:id="7612" w:author="arkat" w:date="2017-10-06T08:28:00Z"/>
          <w:rFonts w:ascii="Times New Roman" w:hAnsi="Times New Roman" w:cs="Times New Roman"/>
          <w:szCs w:val="24"/>
        </w:rPr>
      </w:pPr>
      <w:ins w:id="7613" w:author="arkat" w:date="2017-10-06T08:28:00Z">
        <w:r>
          <w:rPr>
            <w:rFonts w:ascii="Times New Roman" w:hAnsi="Times New Roman" w:cs="Times New Roman"/>
            <w:szCs w:val="24"/>
          </w:rPr>
          <w:t>ARIS 2010. Organizational chart Business process Data model System landscape Attributes BPMN Diagram- ARISExpress. Tersedia di http://cdn.ariscommunity.com/media/poster/aris-express-poster-21-1.pdf.</w:t>
        </w:r>
      </w:ins>
    </w:p>
    <w:p w14:paraId="6EAC97E8" w14:textId="77777777" w:rsidR="00D048A8" w:rsidRDefault="00D048A8">
      <w:pPr>
        <w:widowControl w:val="0"/>
        <w:autoSpaceDE w:val="0"/>
        <w:autoSpaceDN w:val="0"/>
        <w:adjustRightInd w:val="0"/>
        <w:spacing w:after="140" w:line="288" w:lineRule="auto"/>
        <w:ind w:left="480" w:hanging="480"/>
        <w:rPr>
          <w:ins w:id="7614" w:author="arkat" w:date="2017-10-06T08:28:00Z"/>
          <w:rFonts w:ascii="Times New Roman" w:hAnsi="Times New Roman" w:cs="Times New Roman"/>
          <w:szCs w:val="24"/>
        </w:rPr>
      </w:pPr>
      <w:ins w:id="7615" w:author="arkat" w:date="2017-10-06T08:28:00Z">
        <w:r>
          <w:rPr>
            <w:rFonts w:ascii="Times New Roman" w:hAnsi="Times New Roman" w:cs="Times New Roman"/>
            <w:szCs w:val="24"/>
          </w:rPr>
          <w:t>Arkin, A. 2002. Business Process Modeling Language. 98.</w:t>
        </w:r>
      </w:ins>
    </w:p>
    <w:p w14:paraId="6E4C9D88" w14:textId="77777777" w:rsidR="00D048A8" w:rsidRDefault="00D048A8">
      <w:pPr>
        <w:widowControl w:val="0"/>
        <w:autoSpaceDE w:val="0"/>
        <w:autoSpaceDN w:val="0"/>
        <w:adjustRightInd w:val="0"/>
        <w:spacing w:after="140" w:line="288" w:lineRule="auto"/>
        <w:ind w:left="480" w:hanging="480"/>
        <w:rPr>
          <w:ins w:id="7616" w:author="arkat" w:date="2017-10-06T08:28:00Z"/>
          <w:rFonts w:ascii="Times New Roman" w:hAnsi="Times New Roman" w:cs="Times New Roman"/>
          <w:szCs w:val="24"/>
        </w:rPr>
      </w:pPr>
      <w:ins w:id="7617" w:author="arkat" w:date="2017-10-06T08:28:00Z">
        <w:r>
          <w:rPr>
            <w:rFonts w:ascii="Times New Roman" w:hAnsi="Times New Roman" w:cs="Times New Roman"/>
            <w:szCs w:val="24"/>
          </w:rPr>
          <w:t xml:space="preserve">Arsanjani, A., Bharade, N., Borgenstrand, M., Schume, P., Wood, J.K. &amp; Zheltonogov, V. 2015. Business Process Management Design Guide Using IBM Business Process Manager. </w:t>
        </w:r>
        <w:r>
          <w:rPr>
            <w:rFonts w:ascii="Times New Roman" w:hAnsi="Times New Roman" w:cs="Times New Roman"/>
            <w:i/>
            <w:iCs/>
            <w:szCs w:val="24"/>
          </w:rPr>
          <w:t>IBM Cooperation</w:t>
        </w:r>
        <w:r>
          <w:rPr>
            <w:rFonts w:ascii="Times New Roman" w:hAnsi="Times New Roman" w:cs="Times New Roman"/>
            <w:szCs w:val="24"/>
          </w:rPr>
          <w:t>. Tersedia di http://www.redbooks.ibm.com/redbooks/pdfs/sg248282.pdf.</w:t>
        </w:r>
      </w:ins>
    </w:p>
    <w:p w14:paraId="0C446D29" w14:textId="77777777" w:rsidR="00D048A8" w:rsidRDefault="00D048A8">
      <w:pPr>
        <w:widowControl w:val="0"/>
        <w:autoSpaceDE w:val="0"/>
        <w:autoSpaceDN w:val="0"/>
        <w:adjustRightInd w:val="0"/>
        <w:spacing w:after="140" w:line="288" w:lineRule="auto"/>
        <w:ind w:left="480" w:hanging="480"/>
        <w:rPr>
          <w:ins w:id="7618" w:author="arkat" w:date="2017-10-06T08:28:00Z"/>
          <w:rFonts w:ascii="Times New Roman" w:hAnsi="Times New Roman" w:cs="Times New Roman"/>
          <w:szCs w:val="24"/>
        </w:rPr>
      </w:pPr>
      <w:ins w:id="7619" w:author="arkat" w:date="2017-10-06T08:28:00Z">
        <w:r>
          <w:rPr>
            <w:rFonts w:ascii="Times New Roman" w:hAnsi="Times New Roman" w:cs="Times New Roman"/>
            <w:szCs w:val="24"/>
          </w:rPr>
          <w:t xml:space="preserve">Biehl, M. 2010. Literature study on model transformations. </w:t>
        </w:r>
        <w:r>
          <w:rPr>
            <w:rFonts w:ascii="Times New Roman" w:hAnsi="Times New Roman" w:cs="Times New Roman"/>
            <w:i/>
            <w:iCs/>
            <w:szCs w:val="24"/>
          </w:rPr>
          <w:t>Royal Institute of Technology, Tech. Rep. ISRN/KTH/MMK</w:t>
        </w:r>
        <w:r>
          <w:rPr>
            <w:rFonts w:ascii="Times New Roman" w:hAnsi="Times New Roman" w:cs="Times New Roman"/>
            <w:szCs w:val="24"/>
          </w:rPr>
          <w:t>, (July): 1–28. Tersedia di http://staffwww.dcs.shef.ac.uk/people/A.Simons/remodel/papers/BiehlModelTransformations.pdf.</w:t>
        </w:r>
      </w:ins>
    </w:p>
    <w:p w14:paraId="381C7006" w14:textId="77777777" w:rsidR="00D048A8" w:rsidRDefault="00D048A8">
      <w:pPr>
        <w:widowControl w:val="0"/>
        <w:autoSpaceDE w:val="0"/>
        <w:autoSpaceDN w:val="0"/>
        <w:adjustRightInd w:val="0"/>
        <w:spacing w:after="140" w:line="288" w:lineRule="auto"/>
        <w:ind w:left="480" w:hanging="480"/>
        <w:rPr>
          <w:ins w:id="7620" w:author="arkat" w:date="2017-10-06T08:28:00Z"/>
          <w:rFonts w:ascii="Times New Roman" w:hAnsi="Times New Roman" w:cs="Times New Roman"/>
          <w:szCs w:val="24"/>
        </w:rPr>
      </w:pPr>
      <w:ins w:id="7621" w:author="arkat" w:date="2017-10-06T08:28:00Z">
        <w:r>
          <w:rPr>
            <w:rFonts w:ascii="Times New Roman" w:hAnsi="Times New Roman" w:cs="Times New Roman"/>
            <w:szCs w:val="24"/>
          </w:rPr>
          <w:t xml:space="preserve">Clark, J. 2017. </w:t>
        </w:r>
        <w:r>
          <w:rPr>
            <w:rFonts w:ascii="Times New Roman" w:hAnsi="Times New Roman" w:cs="Times New Roman"/>
            <w:i/>
            <w:iCs/>
            <w:szCs w:val="24"/>
          </w:rPr>
          <w:t>XSL Transformations (XSLT)</w:t>
        </w:r>
        <w:r>
          <w:rPr>
            <w:rFonts w:ascii="Times New Roman" w:hAnsi="Times New Roman" w:cs="Times New Roman"/>
            <w:szCs w:val="24"/>
          </w:rPr>
          <w:t xml:space="preserve">. Tersedia di </w:t>
        </w:r>
        <w:r>
          <w:rPr>
            <w:rFonts w:ascii="Times New Roman" w:hAnsi="Times New Roman" w:cs="Times New Roman"/>
            <w:szCs w:val="24"/>
          </w:rPr>
          <w:lastRenderedPageBreak/>
          <w:t>https://www.w3.org/TR/xslt [Accessed 18 September 2017].</w:t>
        </w:r>
      </w:ins>
    </w:p>
    <w:p w14:paraId="36025D83" w14:textId="77777777" w:rsidR="00D048A8" w:rsidRDefault="00D048A8">
      <w:pPr>
        <w:widowControl w:val="0"/>
        <w:autoSpaceDE w:val="0"/>
        <w:autoSpaceDN w:val="0"/>
        <w:adjustRightInd w:val="0"/>
        <w:spacing w:after="140" w:line="288" w:lineRule="auto"/>
        <w:ind w:left="480" w:hanging="480"/>
        <w:rPr>
          <w:ins w:id="7622" w:author="arkat" w:date="2017-10-06T08:28:00Z"/>
          <w:rFonts w:ascii="Times New Roman" w:hAnsi="Times New Roman" w:cs="Times New Roman"/>
          <w:szCs w:val="24"/>
        </w:rPr>
      </w:pPr>
      <w:ins w:id="7623" w:author="arkat" w:date="2017-10-06T08:28:00Z">
        <w:r>
          <w:rPr>
            <w:rFonts w:ascii="Times New Roman" w:hAnsi="Times New Roman" w:cs="Times New Roman"/>
            <w:szCs w:val="24"/>
          </w:rPr>
          <w:t xml:space="preserve">Czarnecki, K. &amp; Helsen, S. 2006. Feature-based survey of model transformation approaches. </w:t>
        </w:r>
        <w:r>
          <w:rPr>
            <w:rFonts w:ascii="Times New Roman" w:hAnsi="Times New Roman" w:cs="Times New Roman"/>
            <w:i/>
            <w:iCs/>
            <w:szCs w:val="24"/>
          </w:rPr>
          <w:t>IBM Systems Journal</w:t>
        </w:r>
        <w:r>
          <w:rPr>
            <w:rFonts w:ascii="Times New Roman" w:hAnsi="Times New Roman" w:cs="Times New Roman"/>
            <w:szCs w:val="24"/>
          </w:rPr>
          <w:t>, 45(3): 621–645. Tersedia di http://dx.doi.org/10.1147/sj.453.0621.</w:t>
        </w:r>
      </w:ins>
    </w:p>
    <w:p w14:paraId="13CA416F" w14:textId="77777777" w:rsidR="00D048A8" w:rsidRDefault="00D048A8">
      <w:pPr>
        <w:widowControl w:val="0"/>
        <w:autoSpaceDE w:val="0"/>
        <w:autoSpaceDN w:val="0"/>
        <w:adjustRightInd w:val="0"/>
        <w:spacing w:after="140" w:line="288" w:lineRule="auto"/>
        <w:ind w:left="480" w:hanging="480"/>
        <w:rPr>
          <w:ins w:id="7624" w:author="arkat" w:date="2017-10-06T08:28:00Z"/>
          <w:rFonts w:ascii="Times New Roman" w:hAnsi="Times New Roman" w:cs="Times New Roman"/>
          <w:szCs w:val="24"/>
        </w:rPr>
      </w:pPr>
      <w:ins w:id="7625" w:author="arkat" w:date="2017-10-06T08:28:00Z">
        <w:r>
          <w:rPr>
            <w:rFonts w:ascii="Times New Roman" w:hAnsi="Times New Roman" w:cs="Times New Roman"/>
            <w:szCs w:val="24"/>
          </w:rPr>
          <w:t xml:space="preserve">Decker, G. &amp; Tscheschner, W. 2009. Transformation from EPC to BPMN. </w:t>
        </w:r>
        <w:r>
          <w:rPr>
            <w:rFonts w:ascii="Times New Roman" w:hAnsi="Times New Roman" w:cs="Times New Roman"/>
            <w:i/>
            <w:iCs/>
            <w:szCs w:val="24"/>
          </w:rPr>
          <w:t>EPK 2009. 8. Workshop der Gesellschaft für Informatik e.V. (GI) und Treffen ihres Arbeitkreises "Geschäftsprozessmanagement mit Ereignisgesteuerten Prozessketten (WI-EPK). Gesellschaft für Informatik</w:t>
        </w:r>
        <w:r>
          <w:rPr>
            <w:rFonts w:ascii="Times New Roman" w:hAnsi="Times New Roman" w:cs="Times New Roman"/>
            <w:szCs w:val="24"/>
          </w:rPr>
          <w:t>. hal.91–109. Tersedia di http://ceur-ws.org/Vol-554/epk2009-paper06.pdf.</w:t>
        </w:r>
      </w:ins>
    </w:p>
    <w:p w14:paraId="513D06CE" w14:textId="77777777" w:rsidR="00D048A8" w:rsidRDefault="00D048A8">
      <w:pPr>
        <w:widowControl w:val="0"/>
        <w:autoSpaceDE w:val="0"/>
        <w:autoSpaceDN w:val="0"/>
        <w:adjustRightInd w:val="0"/>
        <w:spacing w:after="140" w:line="288" w:lineRule="auto"/>
        <w:ind w:left="480" w:hanging="480"/>
        <w:rPr>
          <w:ins w:id="7626" w:author="arkat" w:date="2017-10-06T08:28:00Z"/>
          <w:rFonts w:ascii="Times New Roman" w:hAnsi="Times New Roman" w:cs="Times New Roman"/>
          <w:szCs w:val="24"/>
        </w:rPr>
      </w:pPr>
      <w:ins w:id="7627" w:author="arkat" w:date="2017-10-06T08:28:00Z">
        <w:r>
          <w:rPr>
            <w:rFonts w:ascii="Times New Roman" w:hAnsi="Times New Roman" w:cs="Times New Roman"/>
            <w:szCs w:val="24"/>
          </w:rPr>
          <w:t xml:space="preserve">Dijkman, R.M., Dumas, M. &amp; Ouyang, C. 2007. Formal semantics and analysis of BPMN process models using Petri nets. </w:t>
        </w:r>
        <w:r>
          <w:rPr>
            <w:rFonts w:ascii="Times New Roman" w:hAnsi="Times New Roman" w:cs="Times New Roman"/>
            <w:i/>
            <w:iCs/>
            <w:szCs w:val="24"/>
          </w:rPr>
          <w:t>Language</w:t>
        </w:r>
        <w:r>
          <w:rPr>
            <w:rFonts w:ascii="Times New Roman" w:hAnsi="Times New Roman" w:cs="Times New Roman"/>
            <w:szCs w:val="24"/>
          </w:rPr>
          <w:t>, 50(12): 1–30. Tersedia di http://citeseerx.ist.psu.edu/viewdoc/download?doi=10.1.1.91.3621&amp;amp;rep=rep1&amp;amp;type=pdf.</w:t>
        </w:r>
      </w:ins>
    </w:p>
    <w:p w14:paraId="2D3AF19E" w14:textId="77777777" w:rsidR="00D048A8" w:rsidRDefault="00D048A8">
      <w:pPr>
        <w:widowControl w:val="0"/>
        <w:autoSpaceDE w:val="0"/>
        <w:autoSpaceDN w:val="0"/>
        <w:adjustRightInd w:val="0"/>
        <w:spacing w:after="140" w:line="288" w:lineRule="auto"/>
        <w:ind w:left="480" w:hanging="480"/>
        <w:rPr>
          <w:ins w:id="7628" w:author="arkat" w:date="2017-10-06T08:28:00Z"/>
          <w:rFonts w:ascii="Times New Roman" w:hAnsi="Times New Roman" w:cs="Times New Roman"/>
          <w:szCs w:val="24"/>
        </w:rPr>
      </w:pPr>
      <w:ins w:id="7629" w:author="arkat" w:date="2017-10-06T08:28:00Z">
        <w:r>
          <w:rPr>
            <w:rFonts w:ascii="Times New Roman" w:hAnsi="Times New Roman" w:cs="Times New Roman"/>
            <w:szCs w:val="24"/>
          </w:rPr>
          <w:t xml:space="preserve">Gartner 2016. </w:t>
        </w:r>
        <w:r>
          <w:rPr>
            <w:rFonts w:ascii="Times New Roman" w:hAnsi="Times New Roman" w:cs="Times New Roman"/>
            <w:i/>
            <w:iCs/>
            <w:szCs w:val="24"/>
          </w:rPr>
          <w:t>Business Process Management</w:t>
        </w:r>
        <w:r>
          <w:rPr>
            <w:rFonts w:ascii="Times New Roman" w:hAnsi="Times New Roman" w:cs="Times New Roman"/>
            <w:szCs w:val="24"/>
          </w:rPr>
          <w:t>. Tersedia di http://www.gartner.com/it-glossary/business-process-management-bpm/ [Accessed 2 Oktober 2017].</w:t>
        </w:r>
      </w:ins>
    </w:p>
    <w:p w14:paraId="4953F9A3" w14:textId="77777777" w:rsidR="00D048A8" w:rsidRDefault="00D048A8">
      <w:pPr>
        <w:widowControl w:val="0"/>
        <w:autoSpaceDE w:val="0"/>
        <w:autoSpaceDN w:val="0"/>
        <w:adjustRightInd w:val="0"/>
        <w:spacing w:after="140" w:line="288" w:lineRule="auto"/>
        <w:ind w:left="480" w:hanging="480"/>
        <w:rPr>
          <w:ins w:id="7630" w:author="arkat" w:date="2017-10-06T08:28:00Z"/>
          <w:rFonts w:ascii="Times New Roman" w:hAnsi="Times New Roman" w:cs="Times New Roman"/>
          <w:szCs w:val="24"/>
        </w:rPr>
      </w:pPr>
      <w:ins w:id="7631" w:author="arkat" w:date="2017-10-06T08:28:00Z">
        <w:r>
          <w:rPr>
            <w:rFonts w:ascii="Times New Roman" w:hAnsi="Times New Roman" w:cs="Times New Roman"/>
            <w:szCs w:val="24"/>
          </w:rPr>
          <w:t xml:space="preserve">Gregg, D.G., Kulkarni, U.R. &amp; Vinzé., A.S. 2001. Understanding the Philosophical Underpinnings of Software Engineering Research in Information Systems. </w:t>
        </w:r>
        <w:r>
          <w:rPr>
            <w:rFonts w:ascii="Times New Roman" w:hAnsi="Times New Roman" w:cs="Times New Roman"/>
            <w:i/>
            <w:iCs/>
            <w:szCs w:val="24"/>
          </w:rPr>
          <w:t>Information Systems Frontiers</w:t>
        </w:r>
        <w:r>
          <w:rPr>
            <w:rFonts w:ascii="Times New Roman" w:hAnsi="Times New Roman" w:cs="Times New Roman"/>
            <w:szCs w:val="24"/>
          </w:rPr>
          <w:t>, 3(No. 2): 169–183.</w:t>
        </w:r>
      </w:ins>
    </w:p>
    <w:p w14:paraId="359CC7BE" w14:textId="77777777" w:rsidR="00D048A8" w:rsidRDefault="00D048A8">
      <w:pPr>
        <w:widowControl w:val="0"/>
        <w:autoSpaceDE w:val="0"/>
        <w:autoSpaceDN w:val="0"/>
        <w:adjustRightInd w:val="0"/>
        <w:spacing w:after="140" w:line="288" w:lineRule="auto"/>
        <w:ind w:left="480" w:hanging="480"/>
        <w:rPr>
          <w:ins w:id="7632" w:author="arkat" w:date="2017-10-06T08:28:00Z"/>
          <w:rFonts w:ascii="Times New Roman" w:hAnsi="Times New Roman" w:cs="Times New Roman"/>
          <w:szCs w:val="24"/>
        </w:rPr>
      </w:pPr>
      <w:ins w:id="7633" w:author="arkat" w:date="2017-10-06T08:28:00Z">
        <w:r>
          <w:rPr>
            <w:rFonts w:ascii="Times New Roman" w:hAnsi="Times New Roman" w:cs="Times New Roman"/>
            <w:szCs w:val="24"/>
          </w:rPr>
          <w:t xml:space="preserve">Harmon, P. &amp; Wolf, C. 2011. Business Process Modeling Survey. </w:t>
        </w:r>
        <w:r>
          <w:rPr>
            <w:rFonts w:ascii="Times New Roman" w:hAnsi="Times New Roman" w:cs="Times New Roman"/>
            <w:i/>
            <w:iCs/>
            <w:szCs w:val="24"/>
          </w:rPr>
          <w:t>BPTrends</w:t>
        </w:r>
        <w:r>
          <w:rPr>
            <w:rFonts w:ascii="Times New Roman" w:hAnsi="Times New Roman" w:cs="Times New Roman"/>
            <w:szCs w:val="24"/>
          </w:rPr>
          <w:t>, (December): 36.</w:t>
        </w:r>
      </w:ins>
    </w:p>
    <w:p w14:paraId="5AA7A295" w14:textId="77777777" w:rsidR="00D048A8" w:rsidRDefault="00D048A8">
      <w:pPr>
        <w:widowControl w:val="0"/>
        <w:autoSpaceDE w:val="0"/>
        <w:autoSpaceDN w:val="0"/>
        <w:adjustRightInd w:val="0"/>
        <w:spacing w:after="140" w:line="288" w:lineRule="auto"/>
        <w:ind w:left="480" w:hanging="480"/>
        <w:rPr>
          <w:ins w:id="7634" w:author="arkat" w:date="2017-10-06T08:28:00Z"/>
          <w:rFonts w:ascii="Times New Roman" w:hAnsi="Times New Roman" w:cs="Times New Roman"/>
          <w:szCs w:val="24"/>
        </w:rPr>
      </w:pPr>
      <w:ins w:id="7635" w:author="arkat" w:date="2017-10-06T08:28:00Z">
        <w:r>
          <w:rPr>
            <w:rFonts w:ascii="Times New Roman" w:hAnsi="Times New Roman" w:cs="Times New Roman"/>
            <w:szCs w:val="24"/>
          </w:rPr>
          <w:t xml:space="preserve">Harmon, P. &amp; Wolf, C. 2016. The State of Business Process Management. </w:t>
        </w:r>
        <w:r>
          <w:rPr>
            <w:rFonts w:ascii="Times New Roman" w:hAnsi="Times New Roman" w:cs="Times New Roman"/>
            <w:i/>
            <w:iCs/>
            <w:szCs w:val="24"/>
          </w:rPr>
          <w:t>A BPTtrends Report</w:t>
        </w:r>
        <w:r>
          <w:rPr>
            <w:rFonts w:ascii="Times New Roman" w:hAnsi="Times New Roman" w:cs="Times New Roman"/>
            <w:szCs w:val="24"/>
          </w:rPr>
          <w:t>, 1–52. Tersedia di http://www.bptrends.com/bpt/wp-content/uploads/2015-BPT-Survey-Report.pdf [Accessed 25 April 2017].</w:t>
        </w:r>
      </w:ins>
    </w:p>
    <w:p w14:paraId="6C1510CF" w14:textId="77777777" w:rsidR="00D048A8" w:rsidRDefault="00D048A8">
      <w:pPr>
        <w:widowControl w:val="0"/>
        <w:autoSpaceDE w:val="0"/>
        <w:autoSpaceDN w:val="0"/>
        <w:adjustRightInd w:val="0"/>
        <w:spacing w:after="140" w:line="288" w:lineRule="auto"/>
        <w:ind w:left="480" w:hanging="480"/>
        <w:rPr>
          <w:ins w:id="7636" w:author="arkat" w:date="2017-10-06T08:28:00Z"/>
          <w:rFonts w:ascii="Times New Roman" w:hAnsi="Times New Roman" w:cs="Times New Roman"/>
          <w:szCs w:val="24"/>
        </w:rPr>
      </w:pPr>
      <w:ins w:id="7637" w:author="arkat" w:date="2017-10-06T08:28:00Z">
        <w:r>
          <w:rPr>
            <w:rFonts w:ascii="Times New Roman" w:hAnsi="Times New Roman" w:cs="Times New Roman"/>
            <w:szCs w:val="24"/>
          </w:rPr>
          <w:t xml:space="preserve">Hu, Z. &amp; Shatz, S.M. 2004. Mapping UML Diagrams to a Petri Net Notation for System Simulation. </w:t>
        </w:r>
        <w:r>
          <w:rPr>
            <w:rFonts w:ascii="Times New Roman" w:hAnsi="Times New Roman" w:cs="Times New Roman"/>
            <w:i/>
            <w:iCs/>
            <w:szCs w:val="24"/>
          </w:rPr>
          <w:t>Seke</w:t>
        </w:r>
        <w:r>
          <w:rPr>
            <w:rFonts w:ascii="Times New Roman" w:hAnsi="Times New Roman" w:cs="Times New Roman"/>
            <w:szCs w:val="24"/>
          </w:rPr>
          <w:t>, 213–219.</w:t>
        </w:r>
      </w:ins>
    </w:p>
    <w:p w14:paraId="7F32B780" w14:textId="77777777" w:rsidR="00D048A8" w:rsidRDefault="00D048A8">
      <w:pPr>
        <w:widowControl w:val="0"/>
        <w:autoSpaceDE w:val="0"/>
        <w:autoSpaceDN w:val="0"/>
        <w:adjustRightInd w:val="0"/>
        <w:spacing w:after="140" w:line="288" w:lineRule="auto"/>
        <w:ind w:left="480" w:hanging="480"/>
        <w:rPr>
          <w:ins w:id="7638" w:author="arkat" w:date="2017-10-06T08:28:00Z"/>
          <w:rFonts w:ascii="Times New Roman" w:hAnsi="Times New Roman" w:cs="Times New Roman"/>
          <w:szCs w:val="24"/>
        </w:rPr>
      </w:pPr>
      <w:ins w:id="7639" w:author="arkat" w:date="2017-10-06T08:28:00Z">
        <w:r>
          <w:rPr>
            <w:rFonts w:ascii="Times New Roman" w:hAnsi="Times New Roman" w:cs="Times New Roman"/>
            <w:szCs w:val="24"/>
          </w:rPr>
          <w:t xml:space="preserve">JMI 2002. Java Metadata Interface (JMI). </w:t>
        </w:r>
        <w:r>
          <w:rPr>
            <w:rFonts w:ascii="Times New Roman" w:hAnsi="Times New Roman" w:cs="Times New Roman"/>
            <w:i/>
            <w:iCs/>
            <w:szCs w:val="24"/>
          </w:rPr>
          <w:t>Sun Microsystems, Inc.</w:t>
        </w:r>
        <w:r>
          <w:rPr>
            <w:rFonts w:ascii="Times New Roman" w:hAnsi="Times New Roman" w:cs="Times New Roman"/>
            <w:szCs w:val="24"/>
          </w:rPr>
          <w:t xml:space="preserve"> Tersedia di http://java.sun.com/products/jmi/.</w:t>
        </w:r>
      </w:ins>
    </w:p>
    <w:p w14:paraId="57B6B5B1" w14:textId="77777777" w:rsidR="00D048A8" w:rsidRDefault="00D048A8">
      <w:pPr>
        <w:widowControl w:val="0"/>
        <w:autoSpaceDE w:val="0"/>
        <w:autoSpaceDN w:val="0"/>
        <w:adjustRightInd w:val="0"/>
        <w:spacing w:after="140" w:line="288" w:lineRule="auto"/>
        <w:ind w:left="480" w:hanging="480"/>
        <w:rPr>
          <w:ins w:id="7640" w:author="arkat" w:date="2017-10-06T08:28:00Z"/>
          <w:rFonts w:ascii="Times New Roman" w:hAnsi="Times New Roman" w:cs="Times New Roman"/>
          <w:szCs w:val="24"/>
        </w:rPr>
      </w:pPr>
      <w:ins w:id="7641" w:author="arkat" w:date="2017-10-06T08:28:00Z">
        <w:r>
          <w:rPr>
            <w:rFonts w:ascii="Times New Roman" w:hAnsi="Times New Roman" w:cs="Times New Roman"/>
            <w:szCs w:val="24"/>
          </w:rPr>
          <w:t xml:space="preserve">Jouault, F., Allilaire, F., Bézivin, J. &amp; Kurtev, I. 2008. ATL: A model transformation tool. </w:t>
        </w:r>
        <w:r>
          <w:rPr>
            <w:rFonts w:ascii="Times New Roman" w:hAnsi="Times New Roman" w:cs="Times New Roman"/>
            <w:i/>
            <w:iCs/>
            <w:szCs w:val="24"/>
          </w:rPr>
          <w:t>Science of computer programming</w:t>
        </w:r>
        <w:r>
          <w:rPr>
            <w:rFonts w:ascii="Times New Roman" w:hAnsi="Times New Roman" w:cs="Times New Roman"/>
            <w:szCs w:val="24"/>
          </w:rPr>
          <w:t>. Tersedia di http://www.sciencedirect.com/science/article/pii/S0167642308000439 [Accessed 4 Februari 2017].</w:t>
        </w:r>
      </w:ins>
    </w:p>
    <w:p w14:paraId="17651B73" w14:textId="77777777" w:rsidR="00D048A8" w:rsidRDefault="00D048A8">
      <w:pPr>
        <w:widowControl w:val="0"/>
        <w:autoSpaceDE w:val="0"/>
        <w:autoSpaceDN w:val="0"/>
        <w:adjustRightInd w:val="0"/>
        <w:spacing w:after="140" w:line="288" w:lineRule="auto"/>
        <w:ind w:left="480" w:hanging="480"/>
        <w:rPr>
          <w:ins w:id="7642" w:author="arkat" w:date="2017-10-06T08:28:00Z"/>
          <w:rFonts w:ascii="Times New Roman" w:hAnsi="Times New Roman" w:cs="Times New Roman"/>
          <w:szCs w:val="24"/>
        </w:rPr>
      </w:pPr>
      <w:ins w:id="7643" w:author="arkat" w:date="2017-10-06T08:28:00Z">
        <w:r>
          <w:rPr>
            <w:rFonts w:ascii="Times New Roman" w:hAnsi="Times New Roman" w:cs="Times New Roman"/>
            <w:szCs w:val="24"/>
          </w:rPr>
          <w:t xml:space="preserve">Keller, G., Nüttgens, M. &amp; Scheer, A.-W. 1992. </w:t>
        </w:r>
        <w:r>
          <w:rPr>
            <w:rFonts w:ascii="Times New Roman" w:hAnsi="Times New Roman" w:cs="Times New Roman"/>
            <w:i/>
            <w:iCs/>
            <w:szCs w:val="24"/>
          </w:rPr>
          <w:t>Semantische Prozessmodellierung auf der Grundlage &amp;quot;ereignisgesteuerter ... - Gerhard Keller, Markus Nüttgens, August-Wilhelm Scheer - Google Books</w:t>
        </w:r>
        <w:r>
          <w:rPr>
            <w:rFonts w:ascii="Times New Roman" w:hAnsi="Times New Roman" w:cs="Times New Roman"/>
            <w:szCs w:val="24"/>
          </w:rPr>
          <w:t>. Tersedia di https://books.google.co.id/books/about/Semantische_Prozessmodellierung_a</w:t>
        </w:r>
        <w:r>
          <w:rPr>
            <w:rFonts w:ascii="Times New Roman" w:hAnsi="Times New Roman" w:cs="Times New Roman"/>
            <w:szCs w:val="24"/>
          </w:rPr>
          <w:lastRenderedPageBreak/>
          <w:t>uf_der.html?id=MIKftgAACAAJ&amp;redir_esc=y [Accessed 18 September 2017].</w:t>
        </w:r>
      </w:ins>
    </w:p>
    <w:p w14:paraId="1CDABD95" w14:textId="77777777" w:rsidR="00D048A8" w:rsidRDefault="00D048A8">
      <w:pPr>
        <w:widowControl w:val="0"/>
        <w:autoSpaceDE w:val="0"/>
        <w:autoSpaceDN w:val="0"/>
        <w:adjustRightInd w:val="0"/>
        <w:spacing w:after="140" w:line="288" w:lineRule="auto"/>
        <w:ind w:left="480" w:hanging="480"/>
        <w:rPr>
          <w:ins w:id="7644" w:author="arkat" w:date="2017-10-06T08:28:00Z"/>
          <w:rFonts w:ascii="Times New Roman" w:hAnsi="Times New Roman" w:cs="Times New Roman"/>
          <w:szCs w:val="24"/>
        </w:rPr>
      </w:pPr>
      <w:ins w:id="7645" w:author="arkat" w:date="2017-10-06T08:28:00Z">
        <w:r>
          <w:rPr>
            <w:rFonts w:ascii="Times New Roman" w:hAnsi="Times New Roman" w:cs="Times New Roman"/>
            <w:szCs w:val="24"/>
          </w:rPr>
          <w:t xml:space="preserve">Kemenpan 2011. </w:t>
        </w:r>
        <w:r>
          <w:rPr>
            <w:rFonts w:ascii="Times New Roman" w:hAnsi="Times New Roman" w:cs="Times New Roman"/>
            <w:i/>
            <w:iCs/>
            <w:szCs w:val="24"/>
          </w:rPr>
          <w:t>Pedoman Penataan Tatalaksana ( Business Process )</w:t>
        </w:r>
        <w:r>
          <w:rPr>
            <w:rFonts w:ascii="Times New Roman" w:hAnsi="Times New Roman" w:cs="Times New Roman"/>
            <w:szCs w:val="24"/>
          </w:rPr>
          <w:t>. 6 ed. Indonesia: https://www.menpan.go.id/jdih/category/35-raker-riau-27-30-mar-2012?download=2785:kedeputian-4-tatalaksana-penataan-tatalaksana. Tersedia di https://www.menpan.go.id/jdih/category/35-raker-riau-27-30-mar-2012?download=2785:kedeputian-4-tatalaksana-penataan-tatalaksana.</w:t>
        </w:r>
      </w:ins>
    </w:p>
    <w:p w14:paraId="0EA7B674" w14:textId="77777777" w:rsidR="00D048A8" w:rsidRDefault="00D048A8">
      <w:pPr>
        <w:widowControl w:val="0"/>
        <w:autoSpaceDE w:val="0"/>
        <w:autoSpaceDN w:val="0"/>
        <w:adjustRightInd w:val="0"/>
        <w:spacing w:after="140" w:line="288" w:lineRule="auto"/>
        <w:ind w:left="480" w:hanging="480"/>
        <w:rPr>
          <w:ins w:id="7646" w:author="arkat" w:date="2017-10-06T08:28:00Z"/>
          <w:rFonts w:ascii="Times New Roman" w:hAnsi="Times New Roman" w:cs="Times New Roman"/>
          <w:szCs w:val="24"/>
        </w:rPr>
      </w:pPr>
      <w:ins w:id="7647" w:author="arkat" w:date="2017-10-06T08:28:00Z">
        <w:r>
          <w:rPr>
            <w:rFonts w:ascii="Times New Roman" w:hAnsi="Times New Roman" w:cs="Times New Roman"/>
            <w:szCs w:val="24"/>
          </w:rPr>
          <w:t xml:space="preserve">Khudori, A.N. &amp; Kurniawan, T.A. 2017. </w:t>
        </w:r>
        <w:r>
          <w:rPr>
            <w:rFonts w:ascii="Times New Roman" w:hAnsi="Times New Roman" w:cs="Times New Roman"/>
            <w:i/>
            <w:iCs/>
            <w:szCs w:val="24"/>
          </w:rPr>
          <w:t>Business Process Model Transformation Techniques : A Comprehensive Survey</w:t>
        </w:r>
        <w:r>
          <w:rPr>
            <w:rFonts w:ascii="Times New Roman" w:hAnsi="Times New Roman" w:cs="Times New Roman"/>
            <w:szCs w:val="24"/>
          </w:rPr>
          <w:t>.</w:t>
        </w:r>
      </w:ins>
    </w:p>
    <w:p w14:paraId="530F31E4" w14:textId="77777777" w:rsidR="00D048A8" w:rsidRDefault="00D048A8">
      <w:pPr>
        <w:widowControl w:val="0"/>
        <w:autoSpaceDE w:val="0"/>
        <w:autoSpaceDN w:val="0"/>
        <w:adjustRightInd w:val="0"/>
        <w:spacing w:after="140" w:line="288" w:lineRule="auto"/>
        <w:ind w:left="480" w:hanging="480"/>
        <w:rPr>
          <w:ins w:id="7648" w:author="arkat" w:date="2017-10-06T08:28:00Z"/>
          <w:rFonts w:ascii="Times New Roman" w:hAnsi="Times New Roman" w:cs="Times New Roman"/>
          <w:szCs w:val="24"/>
        </w:rPr>
      </w:pPr>
      <w:ins w:id="7649" w:author="arkat" w:date="2017-10-06T08:28:00Z">
        <w:r>
          <w:rPr>
            <w:rFonts w:ascii="Times New Roman" w:hAnsi="Times New Roman" w:cs="Times New Roman"/>
            <w:szCs w:val="24"/>
          </w:rPr>
          <w:t xml:space="preserve">Ko, R.K.L., Lee, S.S.G. &amp; Wah Lee, E. 2009. Business process management (BPM) standards: a survey. </w:t>
        </w:r>
        <w:r>
          <w:rPr>
            <w:rFonts w:ascii="Times New Roman" w:hAnsi="Times New Roman" w:cs="Times New Roman"/>
            <w:i/>
            <w:iCs/>
            <w:szCs w:val="24"/>
          </w:rPr>
          <w:t>Business Process Management Journal</w:t>
        </w:r>
        <w:r>
          <w:rPr>
            <w:rFonts w:ascii="Times New Roman" w:hAnsi="Times New Roman" w:cs="Times New Roman"/>
            <w:szCs w:val="24"/>
          </w:rPr>
          <w:t>, 15(5): 744–791. Tersedia di http://www.emeraldinsight.com/doi/abs/10.1108/14637150910987937.</w:t>
        </w:r>
      </w:ins>
    </w:p>
    <w:p w14:paraId="08F9E90C" w14:textId="77777777" w:rsidR="00D048A8" w:rsidRDefault="00D048A8">
      <w:pPr>
        <w:widowControl w:val="0"/>
        <w:autoSpaceDE w:val="0"/>
        <w:autoSpaceDN w:val="0"/>
        <w:adjustRightInd w:val="0"/>
        <w:spacing w:after="140" w:line="288" w:lineRule="auto"/>
        <w:ind w:left="480" w:hanging="480"/>
        <w:rPr>
          <w:ins w:id="7650" w:author="arkat" w:date="2017-10-06T08:28:00Z"/>
          <w:rFonts w:ascii="Times New Roman" w:hAnsi="Times New Roman" w:cs="Times New Roman"/>
          <w:szCs w:val="24"/>
        </w:rPr>
      </w:pPr>
      <w:ins w:id="7651" w:author="arkat" w:date="2017-10-06T08:28:00Z">
        <w:r>
          <w:rPr>
            <w:rFonts w:ascii="Times New Roman" w:hAnsi="Times New Roman" w:cs="Times New Roman"/>
            <w:szCs w:val="24"/>
          </w:rPr>
          <w:t xml:space="preserve">Kotsev, V., Stanev, I. &amp; Grigorova, K. 2011. </w:t>
        </w:r>
        <w:r>
          <w:rPr>
            <w:rFonts w:ascii="Times New Roman" w:hAnsi="Times New Roman" w:cs="Times New Roman"/>
            <w:i/>
            <w:iCs/>
            <w:szCs w:val="24"/>
          </w:rPr>
          <w:t>BPMN-EPC-BPMN Converter (PDF Download Available)</w:t>
        </w:r>
        <w:r>
          <w:rPr>
            <w:rFonts w:ascii="Times New Roman" w:hAnsi="Times New Roman" w:cs="Times New Roman"/>
            <w:szCs w:val="24"/>
          </w:rPr>
          <w:t>. Tersedia di https://www.researchgate.net/publication/265401318_BPMN-EPC-BPMN_Converter [Accessed 1 Februari 2017].</w:t>
        </w:r>
      </w:ins>
    </w:p>
    <w:p w14:paraId="766E3671" w14:textId="77777777" w:rsidR="00D048A8" w:rsidRDefault="00D048A8">
      <w:pPr>
        <w:widowControl w:val="0"/>
        <w:autoSpaceDE w:val="0"/>
        <w:autoSpaceDN w:val="0"/>
        <w:adjustRightInd w:val="0"/>
        <w:spacing w:after="140" w:line="288" w:lineRule="auto"/>
        <w:ind w:left="480" w:hanging="480"/>
        <w:rPr>
          <w:ins w:id="7652" w:author="arkat" w:date="2017-10-06T08:28:00Z"/>
          <w:rFonts w:ascii="Times New Roman" w:hAnsi="Times New Roman" w:cs="Times New Roman"/>
          <w:szCs w:val="24"/>
        </w:rPr>
      </w:pPr>
      <w:ins w:id="7653" w:author="arkat" w:date="2017-10-06T08:28:00Z">
        <w:r>
          <w:rPr>
            <w:rFonts w:ascii="Times New Roman" w:hAnsi="Times New Roman" w:cs="Times New Roman"/>
            <w:szCs w:val="24"/>
          </w:rPr>
          <w:t xml:space="preserve">Kurniawan, T.A. 2013. </w:t>
        </w:r>
        <w:r>
          <w:rPr>
            <w:rFonts w:ascii="Times New Roman" w:hAnsi="Times New Roman" w:cs="Times New Roman"/>
            <w:i/>
            <w:iCs/>
            <w:szCs w:val="24"/>
          </w:rPr>
          <w:t>Process ecosystem views to managing changes in business process repositories</w:t>
        </w:r>
        <w:r>
          <w:rPr>
            <w:rFonts w:ascii="Times New Roman" w:hAnsi="Times New Roman" w:cs="Times New Roman"/>
            <w:szCs w:val="24"/>
          </w:rPr>
          <w:t>.</w:t>
        </w:r>
      </w:ins>
    </w:p>
    <w:p w14:paraId="7D2B7905" w14:textId="77777777" w:rsidR="00D048A8" w:rsidRDefault="00D048A8">
      <w:pPr>
        <w:widowControl w:val="0"/>
        <w:autoSpaceDE w:val="0"/>
        <w:autoSpaceDN w:val="0"/>
        <w:adjustRightInd w:val="0"/>
        <w:spacing w:after="140" w:line="288" w:lineRule="auto"/>
        <w:ind w:left="480" w:hanging="480"/>
        <w:rPr>
          <w:ins w:id="7654" w:author="arkat" w:date="2017-10-06T08:28:00Z"/>
          <w:rFonts w:ascii="Times New Roman" w:hAnsi="Times New Roman" w:cs="Times New Roman"/>
          <w:szCs w:val="24"/>
        </w:rPr>
      </w:pPr>
      <w:ins w:id="7655" w:author="arkat" w:date="2017-10-06T08:28:00Z">
        <w:r>
          <w:rPr>
            <w:rFonts w:ascii="Times New Roman" w:hAnsi="Times New Roman" w:cs="Times New Roman"/>
            <w:szCs w:val="24"/>
          </w:rPr>
          <w:t xml:space="preserve">Lu, R. &amp; Sadiq, S. 2007. A Survey of Comparative Business Process Modeling Approaches. </w:t>
        </w:r>
        <w:r>
          <w:rPr>
            <w:rFonts w:ascii="Times New Roman" w:hAnsi="Times New Roman" w:cs="Times New Roman"/>
            <w:i/>
            <w:iCs/>
            <w:szCs w:val="24"/>
          </w:rPr>
          <w:t>International Conference on Business Information Systems. Springer Berlin Heidelberg</w:t>
        </w:r>
        <w:r>
          <w:rPr>
            <w:rFonts w:ascii="Times New Roman" w:hAnsi="Times New Roman" w:cs="Times New Roman"/>
            <w:szCs w:val="24"/>
          </w:rPr>
          <w:t>, 4439: 82–94.</w:t>
        </w:r>
      </w:ins>
    </w:p>
    <w:p w14:paraId="07CEAB48" w14:textId="77777777" w:rsidR="00D048A8" w:rsidRDefault="00D048A8">
      <w:pPr>
        <w:widowControl w:val="0"/>
        <w:autoSpaceDE w:val="0"/>
        <w:autoSpaceDN w:val="0"/>
        <w:adjustRightInd w:val="0"/>
        <w:spacing w:after="140" w:line="288" w:lineRule="auto"/>
        <w:ind w:left="480" w:hanging="480"/>
        <w:rPr>
          <w:ins w:id="7656" w:author="arkat" w:date="2017-10-06T08:28:00Z"/>
          <w:rFonts w:ascii="Times New Roman" w:hAnsi="Times New Roman" w:cs="Times New Roman"/>
          <w:szCs w:val="24"/>
        </w:rPr>
      </w:pPr>
      <w:ins w:id="7657" w:author="arkat" w:date="2017-10-06T08:28:00Z">
        <w:r>
          <w:rPr>
            <w:rFonts w:ascii="Times New Roman" w:hAnsi="Times New Roman" w:cs="Times New Roman"/>
            <w:szCs w:val="24"/>
          </w:rPr>
          <w:t xml:space="preserve">Mendling, J. &amp; Nüttgens, M. 2006. EPC markup language (EPML): an XML-based interchange format for event-driven process chains (EPC). </w:t>
        </w:r>
        <w:r>
          <w:rPr>
            <w:rFonts w:ascii="Times New Roman" w:hAnsi="Times New Roman" w:cs="Times New Roman"/>
            <w:i/>
            <w:iCs/>
            <w:szCs w:val="24"/>
          </w:rPr>
          <w:t>Information Systems and e-Business Management</w:t>
        </w:r>
        <w:r>
          <w:rPr>
            <w:rFonts w:ascii="Times New Roman" w:hAnsi="Times New Roman" w:cs="Times New Roman"/>
            <w:szCs w:val="24"/>
          </w:rPr>
          <w:t>, 4(3): 245–263. Tersedia di http://link.springer.com/10.1007/s10257-005-0026-1 [Accessed 18 September 2017].</w:t>
        </w:r>
      </w:ins>
    </w:p>
    <w:p w14:paraId="1E8DA361" w14:textId="77777777" w:rsidR="00D048A8" w:rsidRDefault="00D048A8">
      <w:pPr>
        <w:widowControl w:val="0"/>
        <w:autoSpaceDE w:val="0"/>
        <w:autoSpaceDN w:val="0"/>
        <w:adjustRightInd w:val="0"/>
        <w:spacing w:after="140" w:line="288" w:lineRule="auto"/>
        <w:ind w:left="480" w:hanging="480"/>
        <w:rPr>
          <w:ins w:id="7658" w:author="arkat" w:date="2017-10-06T08:28:00Z"/>
          <w:rFonts w:ascii="Times New Roman" w:hAnsi="Times New Roman" w:cs="Times New Roman"/>
          <w:szCs w:val="24"/>
        </w:rPr>
      </w:pPr>
      <w:ins w:id="7659" w:author="arkat" w:date="2017-10-06T08:28:00Z">
        <w:r>
          <w:rPr>
            <w:rFonts w:ascii="Times New Roman" w:hAnsi="Times New Roman" w:cs="Times New Roman"/>
            <w:szCs w:val="24"/>
          </w:rPr>
          <w:t xml:space="preserve">Mens, T. &amp; Gorp, P. Van 2006. A taxonomy of model transformation. </w:t>
        </w:r>
        <w:r>
          <w:rPr>
            <w:rFonts w:ascii="Times New Roman" w:hAnsi="Times New Roman" w:cs="Times New Roman"/>
            <w:i/>
            <w:iCs/>
            <w:szCs w:val="24"/>
          </w:rPr>
          <w:t>Electronic Notes in Theoretical Computer Science</w:t>
        </w:r>
        <w:r>
          <w:rPr>
            <w:rFonts w:ascii="Times New Roman" w:hAnsi="Times New Roman" w:cs="Times New Roman"/>
            <w:szCs w:val="24"/>
          </w:rPr>
          <w:t>. Tersedia di http://www.sciencedirect.com/science/article/pii/S1571066106001435 [Accessed 4 Februari 2017].</w:t>
        </w:r>
      </w:ins>
    </w:p>
    <w:p w14:paraId="3AC178E2" w14:textId="77777777" w:rsidR="00D048A8" w:rsidRDefault="00D048A8">
      <w:pPr>
        <w:widowControl w:val="0"/>
        <w:autoSpaceDE w:val="0"/>
        <w:autoSpaceDN w:val="0"/>
        <w:adjustRightInd w:val="0"/>
        <w:spacing w:after="140" w:line="288" w:lineRule="auto"/>
        <w:ind w:left="480" w:hanging="480"/>
        <w:rPr>
          <w:ins w:id="7660" w:author="arkat" w:date="2017-10-06T08:28:00Z"/>
          <w:rFonts w:ascii="Times New Roman" w:hAnsi="Times New Roman" w:cs="Times New Roman"/>
          <w:szCs w:val="24"/>
        </w:rPr>
      </w:pPr>
      <w:ins w:id="7661" w:author="arkat" w:date="2017-10-06T08:28:00Z">
        <w:r>
          <w:rPr>
            <w:rFonts w:ascii="Times New Roman" w:hAnsi="Times New Roman" w:cs="Times New Roman"/>
            <w:szCs w:val="24"/>
          </w:rPr>
          <w:t xml:space="preserve">Mili, A. &amp; Fairouz, T. 2015. </w:t>
        </w:r>
        <w:r>
          <w:rPr>
            <w:rFonts w:ascii="Times New Roman" w:hAnsi="Times New Roman" w:cs="Times New Roman"/>
            <w:i/>
            <w:iCs/>
            <w:szCs w:val="24"/>
          </w:rPr>
          <w:t>Software Testing Concepts and Operations</w:t>
        </w:r>
        <w:r>
          <w:rPr>
            <w:rFonts w:ascii="Times New Roman" w:hAnsi="Times New Roman" w:cs="Times New Roman"/>
            <w:szCs w:val="24"/>
          </w:rPr>
          <w:t>. John Wiley &amp; Sons, Inc.</w:t>
        </w:r>
      </w:ins>
    </w:p>
    <w:p w14:paraId="2B475C3B" w14:textId="77777777" w:rsidR="00D048A8" w:rsidRDefault="00D048A8">
      <w:pPr>
        <w:widowControl w:val="0"/>
        <w:autoSpaceDE w:val="0"/>
        <w:autoSpaceDN w:val="0"/>
        <w:adjustRightInd w:val="0"/>
        <w:spacing w:after="140" w:line="288" w:lineRule="auto"/>
        <w:ind w:left="480" w:hanging="480"/>
        <w:rPr>
          <w:ins w:id="7662" w:author="arkat" w:date="2017-10-06T08:28:00Z"/>
          <w:rFonts w:ascii="Times New Roman" w:hAnsi="Times New Roman" w:cs="Times New Roman"/>
          <w:szCs w:val="24"/>
        </w:rPr>
      </w:pPr>
      <w:ins w:id="7663" w:author="arkat" w:date="2017-10-06T08:28:00Z">
        <w:r>
          <w:rPr>
            <w:rFonts w:ascii="Times New Roman" w:hAnsi="Times New Roman" w:cs="Times New Roman"/>
            <w:szCs w:val="24"/>
          </w:rPr>
          <w:t xml:space="preserve">Murzek, M. &amp; Kramler, G. 2007. Business process model transformation issues. </w:t>
        </w:r>
        <w:r>
          <w:rPr>
            <w:rFonts w:ascii="Times New Roman" w:hAnsi="Times New Roman" w:cs="Times New Roman"/>
            <w:i/>
            <w:iCs/>
            <w:szCs w:val="24"/>
          </w:rPr>
          <w:t>Proceedings of the 9th International Conference on Enterprise Information Systems, Madeira, Portugal</w:t>
        </w:r>
        <w:r>
          <w:rPr>
            <w:rFonts w:ascii="Times New Roman" w:hAnsi="Times New Roman" w:cs="Times New Roman"/>
            <w:szCs w:val="24"/>
          </w:rPr>
          <w:t xml:space="preserve">, 3: 144–151. Tersedia di </w:t>
        </w:r>
        <w:r>
          <w:rPr>
            <w:rFonts w:ascii="Times New Roman" w:hAnsi="Times New Roman" w:cs="Times New Roman"/>
            <w:szCs w:val="24"/>
          </w:rPr>
          <w:lastRenderedPageBreak/>
          <w:t>http://publik.tuwien.ac.at/files/pub-inf_4629.pdf.</w:t>
        </w:r>
      </w:ins>
    </w:p>
    <w:p w14:paraId="6BAA0D03" w14:textId="77777777" w:rsidR="00D048A8" w:rsidRDefault="00D048A8">
      <w:pPr>
        <w:widowControl w:val="0"/>
        <w:autoSpaceDE w:val="0"/>
        <w:autoSpaceDN w:val="0"/>
        <w:adjustRightInd w:val="0"/>
        <w:spacing w:after="140" w:line="288" w:lineRule="auto"/>
        <w:ind w:left="480" w:hanging="480"/>
        <w:rPr>
          <w:ins w:id="7664" w:author="arkat" w:date="2017-10-06T08:28:00Z"/>
          <w:rFonts w:ascii="Times New Roman" w:hAnsi="Times New Roman" w:cs="Times New Roman"/>
          <w:szCs w:val="24"/>
        </w:rPr>
      </w:pPr>
      <w:ins w:id="7665" w:author="arkat" w:date="2017-10-06T08:28:00Z">
        <w:r>
          <w:rPr>
            <w:rFonts w:ascii="Times New Roman" w:hAnsi="Times New Roman" w:cs="Times New Roman"/>
            <w:szCs w:val="24"/>
          </w:rPr>
          <w:t xml:space="preserve">Object Management Group (OMG) 2011. Business Process Model and Notation (BPMN) Version 2.0. </w:t>
        </w:r>
        <w:r>
          <w:rPr>
            <w:rFonts w:ascii="Times New Roman" w:hAnsi="Times New Roman" w:cs="Times New Roman"/>
            <w:i/>
            <w:iCs/>
            <w:szCs w:val="24"/>
          </w:rPr>
          <w:t>Business</w:t>
        </w:r>
        <w:r>
          <w:rPr>
            <w:rFonts w:ascii="Times New Roman" w:hAnsi="Times New Roman" w:cs="Times New Roman"/>
            <w:szCs w:val="24"/>
          </w:rPr>
          <w:t>, 50(January): 170. Tersedia di http://www.oatsolutions.com.br/artigos/SpecBPMN_v2.pdf.</w:t>
        </w:r>
      </w:ins>
    </w:p>
    <w:p w14:paraId="75C2142A" w14:textId="77777777" w:rsidR="00D048A8" w:rsidRDefault="00D048A8">
      <w:pPr>
        <w:widowControl w:val="0"/>
        <w:autoSpaceDE w:val="0"/>
        <w:autoSpaceDN w:val="0"/>
        <w:adjustRightInd w:val="0"/>
        <w:spacing w:after="140" w:line="288" w:lineRule="auto"/>
        <w:ind w:left="480" w:hanging="480"/>
        <w:rPr>
          <w:ins w:id="7666" w:author="arkat" w:date="2017-10-06T08:28:00Z"/>
          <w:rFonts w:ascii="Times New Roman" w:hAnsi="Times New Roman" w:cs="Times New Roman"/>
          <w:szCs w:val="24"/>
        </w:rPr>
      </w:pPr>
      <w:ins w:id="7667" w:author="arkat" w:date="2017-10-06T08:28:00Z">
        <w:r>
          <w:rPr>
            <w:rFonts w:ascii="Times New Roman" w:hAnsi="Times New Roman" w:cs="Times New Roman"/>
            <w:szCs w:val="24"/>
          </w:rPr>
          <w:t xml:space="preserve">Omg 2006. Meta Object Facility ( MOF ) Core Specification. </w:t>
        </w:r>
        <w:r>
          <w:rPr>
            <w:rFonts w:ascii="Times New Roman" w:hAnsi="Times New Roman" w:cs="Times New Roman"/>
            <w:i/>
            <w:iCs/>
            <w:szCs w:val="24"/>
          </w:rPr>
          <w:t>Management</w:t>
        </w:r>
        <w:r>
          <w:rPr>
            <w:rFonts w:ascii="Times New Roman" w:hAnsi="Times New Roman" w:cs="Times New Roman"/>
            <w:szCs w:val="24"/>
          </w:rPr>
          <w:t>, 80907(January): 1–76. Tersedia di http://www.omg.org/spec/MOF/2.0/.</w:t>
        </w:r>
      </w:ins>
    </w:p>
    <w:p w14:paraId="318C74A3" w14:textId="77777777" w:rsidR="00D048A8" w:rsidRDefault="00D048A8">
      <w:pPr>
        <w:widowControl w:val="0"/>
        <w:autoSpaceDE w:val="0"/>
        <w:autoSpaceDN w:val="0"/>
        <w:adjustRightInd w:val="0"/>
        <w:spacing w:after="140" w:line="288" w:lineRule="auto"/>
        <w:ind w:left="480" w:hanging="480"/>
        <w:rPr>
          <w:ins w:id="7668" w:author="arkat" w:date="2017-10-06T08:28:00Z"/>
          <w:rFonts w:ascii="Times New Roman" w:hAnsi="Times New Roman" w:cs="Times New Roman"/>
          <w:szCs w:val="24"/>
        </w:rPr>
      </w:pPr>
      <w:ins w:id="7669" w:author="arkat" w:date="2017-10-06T08:28:00Z">
        <w:r>
          <w:rPr>
            <w:rFonts w:ascii="Times New Roman" w:hAnsi="Times New Roman" w:cs="Times New Roman"/>
            <w:szCs w:val="24"/>
          </w:rPr>
          <w:t xml:space="preserve">OMG 2011. Business Process Model and Notation ( BPMN ) Version 2.0. </w:t>
        </w:r>
        <w:r>
          <w:rPr>
            <w:rFonts w:ascii="Times New Roman" w:hAnsi="Times New Roman" w:cs="Times New Roman"/>
            <w:i/>
            <w:iCs/>
            <w:szCs w:val="24"/>
          </w:rPr>
          <w:t>Business</w:t>
        </w:r>
        <w:r>
          <w:rPr>
            <w:rFonts w:ascii="Times New Roman" w:hAnsi="Times New Roman" w:cs="Times New Roman"/>
            <w:szCs w:val="24"/>
          </w:rPr>
          <w:t>, 50(January): 504–507. Tersedia di http://www.omg.org/spec/BPMN/2.0.</w:t>
        </w:r>
      </w:ins>
    </w:p>
    <w:p w14:paraId="746361E9" w14:textId="77777777" w:rsidR="00D048A8" w:rsidRDefault="00D048A8">
      <w:pPr>
        <w:widowControl w:val="0"/>
        <w:autoSpaceDE w:val="0"/>
        <w:autoSpaceDN w:val="0"/>
        <w:adjustRightInd w:val="0"/>
        <w:spacing w:after="140" w:line="288" w:lineRule="auto"/>
        <w:ind w:left="480" w:hanging="480"/>
        <w:rPr>
          <w:ins w:id="7670" w:author="arkat" w:date="2017-10-06T08:28:00Z"/>
          <w:rFonts w:ascii="Times New Roman" w:hAnsi="Times New Roman" w:cs="Times New Roman"/>
          <w:szCs w:val="24"/>
        </w:rPr>
      </w:pPr>
      <w:ins w:id="7671" w:author="arkat" w:date="2017-10-06T08:28:00Z">
        <w:r>
          <w:rPr>
            <w:rFonts w:ascii="Times New Roman" w:hAnsi="Times New Roman" w:cs="Times New Roman"/>
            <w:szCs w:val="24"/>
          </w:rPr>
          <w:t xml:space="preserve">Ouyang, C., van der Aalst, W.M.P., Aalst, W. Van Der, Dumas, M. &amp; ter Hofstede,  a H.M. 2006. Translating bpmn to bpel. </w:t>
        </w:r>
        <w:r>
          <w:rPr>
            <w:rFonts w:ascii="Times New Roman" w:hAnsi="Times New Roman" w:cs="Times New Roman"/>
            <w:i/>
            <w:iCs/>
            <w:szCs w:val="24"/>
          </w:rPr>
          <w:t>BPM Center Report BPM-06-02, BPMcenter. org</w:t>
        </w:r>
        <w:r>
          <w:rPr>
            <w:rFonts w:ascii="Times New Roman" w:hAnsi="Times New Roman" w:cs="Times New Roman"/>
            <w:szCs w:val="24"/>
          </w:rPr>
          <w:t>, 1–22.</w:t>
        </w:r>
      </w:ins>
    </w:p>
    <w:p w14:paraId="23B0198A" w14:textId="77777777" w:rsidR="00D048A8" w:rsidRDefault="00D048A8">
      <w:pPr>
        <w:widowControl w:val="0"/>
        <w:autoSpaceDE w:val="0"/>
        <w:autoSpaceDN w:val="0"/>
        <w:adjustRightInd w:val="0"/>
        <w:spacing w:after="140" w:line="288" w:lineRule="auto"/>
        <w:ind w:left="480" w:hanging="480"/>
        <w:rPr>
          <w:ins w:id="7672" w:author="arkat" w:date="2017-10-06T08:28:00Z"/>
          <w:rFonts w:ascii="Times New Roman" w:hAnsi="Times New Roman" w:cs="Times New Roman"/>
          <w:szCs w:val="24"/>
        </w:rPr>
      </w:pPr>
      <w:ins w:id="7673" w:author="arkat" w:date="2017-10-06T08:28:00Z">
        <w:r>
          <w:rPr>
            <w:rFonts w:ascii="Times New Roman" w:hAnsi="Times New Roman" w:cs="Times New Roman"/>
            <w:szCs w:val="24"/>
          </w:rPr>
          <w:t xml:space="preserve">Padilla, L. 2014. Transformation of Business Process Models : A Case Study. </w:t>
        </w:r>
        <w:r>
          <w:rPr>
            <w:rFonts w:ascii="Times New Roman" w:hAnsi="Times New Roman" w:cs="Times New Roman"/>
            <w:i/>
            <w:iCs/>
            <w:szCs w:val="24"/>
          </w:rPr>
          <w:t>Lecture Notes in Computer Science</w:t>
        </w:r>
        <w:r>
          <w:rPr>
            <w:rFonts w:ascii="Times New Roman" w:hAnsi="Times New Roman" w:cs="Times New Roman"/>
            <w:szCs w:val="24"/>
          </w:rPr>
          <w:t>, 286–298. Tersedia di http://repositorio-aberto.up.pt/handle/10216/71755.</w:t>
        </w:r>
      </w:ins>
    </w:p>
    <w:p w14:paraId="35D07A35" w14:textId="77777777" w:rsidR="00D048A8" w:rsidRDefault="00D048A8">
      <w:pPr>
        <w:widowControl w:val="0"/>
        <w:autoSpaceDE w:val="0"/>
        <w:autoSpaceDN w:val="0"/>
        <w:adjustRightInd w:val="0"/>
        <w:spacing w:after="140" w:line="288" w:lineRule="auto"/>
        <w:ind w:left="480" w:hanging="480"/>
        <w:rPr>
          <w:ins w:id="7674" w:author="arkat" w:date="2017-10-06T08:28:00Z"/>
          <w:rFonts w:ascii="Times New Roman" w:hAnsi="Times New Roman" w:cs="Times New Roman"/>
          <w:szCs w:val="24"/>
        </w:rPr>
      </w:pPr>
      <w:ins w:id="7675" w:author="arkat" w:date="2017-10-06T08:28:00Z">
        <w:r>
          <w:rPr>
            <w:rFonts w:ascii="Times New Roman" w:hAnsi="Times New Roman" w:cs="Times New Roman"/>
            <w:szCs w:val="24"/>
          </w:rPr>
          <w:t xml:space="preserve">Pressman, R.S. 2009. </w:t>
        </w:r>
        <w:r>
          <w:rPr>
            <w:rFonts w:ascii="Times New Roman" w:hAnsi="Times New Roman" w:cs="Times New Roman"/>
            <w:i/>
            <w:iCs/>
            <w:szCs w:val="24"/>
          </w:rPr>
          <w:t>Software Engineering A Practitioner’s Approach 7th Ed - Roger S. Pressman</w:t>
        </w:r>
        <w:r>
          <w:rPr>
            <w:rFonts w:ascii="Times New Roman" w:hAnsi="Times New Roman" w:cs="Times New Roman"/>
            <w:szCs w:val="24"/>
          </w:rPr>
          <w:t xml:space="preserve">. </w:t>
        </w:r>
        <w:r>
          <w:rPr>
            <w:rFonts w:ascii="Times New Roman" w:hAnsi="Times New Roman" w:cs="Times New Roman"/>
            <w:i/>
            <w:iCs/>
            <w:szCs w:val="24"/>
          </w:rPr>
          <w:t>Software Engineering A Practitioner’s Approach 7th Ed - Roger S. Pressman</w:t>
        </w:r>
        <w:r>
          <w:rPr>
            <w:rFonts w:ascii="Times New Roman" w:hAnsi="Times New Roman" w:cs="Times New Roman"/>
            <w:szCs w:val="24"/>
          </w:rPr>
          <w:t>.</w:t>
        </w:r>
      </w:ins>
    </w:p>
    <w:p w14:paraId="19ED0A24" w14:textId="77777777" w:rsidR="00D048A8" w:rsidRDefault="00D048A8">
      <w:pPr>
        <w:widowControl w:val="0"/>
        <w:autoSpaceDE w:val="0"/>
        <w:autoSpaceDN w:val="0"/>
        <w:adjustRightInd w:val="0"/>
        <w:spacing w:after="140" w:line="288" w:lineRule="auto"/>
        <w:ind w:left="480" w:hanging="480"/>
        <w:rPr>
          <w:ins w:id="7676" w:author="arkat" w:date="2017-10-06T08:28:00Z"/>
          <w:rFonts w:ascii="Times New Roman" w:hAnsi="Times New Roman" w:cs="Times New Roman"/>
          <w:szCs w:val="24"/>
        </w:rPr>
      </w:pPr>
      <w:ins w:id="7677" w:author="arkat" w:date="2017-10-06T08:28:00Z">
        <w:r>
          <w:rPr>
            <w:rFonts w:ascii="Times New Roman" w:hAnsi="Times New Roman" w:cs="Times New Roman"/>
            <w:szCs w:val="24"/>
          </w:rPr>
          <w:t>Rosa, M.L.A., Dumas, M., Uba, R. &amp; Dijkman, R. 2013. Business Process Model Merging : An Approach to Business. 22(2).</w:t>
        </w:r>
      </w:ins>
    </w:p>
    <w:p w14:paraId="35AAB41C" w14:textId="77777777" w:rsidR="00D048A8" w:rsidRDefault="00D048A8">
      <w:pPr>
        <w:widowControl w:val="0"/>
        <w:autoSpaceDE w:val="0"/>
        <w:autoSpaceDN w:val="0"/>
        <w:adjustRightInd w:val="0"/>
        <w:spacing w:after="140" w:line="288" w:lineRule="auto"/>
        <w:ind w:left="480" w:hanging="480"/>
        <w:rPr>
          <w:ins w:id="7678" w:author="arkat" w:date="2017-10-06T08:28:00Z"/>
          <w:rFonts w:ascii="Times New Roman" w:hAnsi="Times New Roman" w:cs="Times New Roman"/>
          <w:szCs w:val="24"/>
        </w:rPr>
      </w:pPr>
      <w:ins w:id="7679" w:author="arkat" w:date="2017-10-06T08:28:00Z">
        <w:r>
          <w:rPr>
            <w:rFonts w:ascii="Times New Roman" w:hAnsi="Times New Roman" w:cs="Times New Roman"/>
            <w:szCs w:val="24"/>
          </w:rPr>
          <w:t xml:space="preserve">Sommerville, I. 2010. </w:t>
        </w:r>
        <w:r>
          <w:rPr>
            <w:rFonts w:ascii="Times New Roman" w:hAnsi="Times New Roman" w:cs="Times New Roman"/>
            <w:i/>
            <w:iCs/>
            <w:szCs w:val="24"/>
          </w:rPr>
          <w:t>Software Engineering - Ninth Edition</w:t>
        </w:r>
        <w:r>
          <w:rPr>
            <w:rFonts w:ascii="Times New Roman" w:hAnsi="Times New Roman" w:cs="Times New Roman"/>
            <w:szCs w:val="24"/>
          </w:rPr>
          <w:t xml:space="preserve">. 9th ed. </w:t>
        </w:r>
        <w:r>
          <w:rPr>
            <w:rFonts w:ascii="Times New Roman" w:hAnsi="Times New Roman" w:cs="Times New Roman"/>
            <w:i/>
            <w:iCs/>
            <w:szCs w:val="24"/>
          </w:rPr>
          <w:t>Software Engineering</w:t>
        </w:r>
        <w:r>
          <w:rPr>
            <w:rFonts w:ascii="Times New Roman" w:hAnsi="Times New Roman" w:cs="Times New Roman"/>
            <w:szCs w:val="24"/>
          </w:rPr>
          <w:t>. Addison-Wesley Pearson Education, Inc.</w:t>
        </w:r>
      </w:ins>
    </w:p>
    <w:p w14:paraId="70CC7661" w14:textId="77777777" w:rsidR="00D048A8" w:rsidRDefault="00D048A8">
      <w:pPr>
        <w:widowControl w:val="0"/>
        <w:autoSpaceDE w:val="0"/>
        <w:autoSpaceDN w:val="0"/>
        <w:adjustRightInd w:val="0"/>
        <w:spacing w:after="140" w:line="288" w:lineRule="auto"/>
        <w:ind w:left="480" w:hanging="480"/>
        <w:rPr>
          <w:ins w:id="7680" w:author="arkat" w:date="2017-10-06T08:28:00Z"/>
          <w:rFonts w:ascii="Times New Roman" w:hAnsi="Times New Roman" w:cs="Times New Roman"/>
          <w:szCs w:val="24"/>
        </w:rPr>
      </w:pPr>
      <w:ins w:id="7681" w:author="arkat" w:date="2017-10-06T08:28:00Z">
        <w:r>
          <w:rPr>
            <w:rFonts w:ascii="Times New Roman" w:hAnsi="Times New Roman" w:cs="Times New Roman"/>
            <w:szCs w:val="24"/>
          </w:rPr>
          <w:t xml:space="preserve">Sparx 2004. The Business Process Model. </w:t>
        </w:r>
        <w:r>
          <w:rPr>
            <w:rFonts w:ascii="Times New Roman" w:hAnsi="Times New Roman" w:cs="Times New Roman"/>
            <w:i/>
            <w:iCs/>
            <w:szCs w:val="24"/>
          </w:rPr>
          <w:t>Enterprise Architect, www. sparksystems. com. au</w:t>
        </w:r>
        <w:r>
          <w:rPr>
            <w:rFonts w:ascii="Times New Roman" w:hAnsi="Times New Roman" w:cs="Times New Roman"/>
            <w:szCs w:val="24"/>
          </w:rPr>
          <w:t>, 1–4. Tersedia di https://www.sparxsystems.com/downloads/whitepapers/The_Business_Process_Model.pdf [Accessed 25 September 2017].</w:t>
        </w:r>
      </w:ins>
    </w:p>
    <w:p w14:paraId="6EE649C4" w14:textId="77777777" w:rsidR="00D048A8" w:rsidRDefault="00D048A8">
      <w:pPr>
        <w:widowControl w:val="0"/>
        <w:autoSpaceDE w:val="0"/>
        <w:autoSpaceDN w:val="0"/>
        <w:adjustRightInd w:val="0"/>
        <w:spacing w:after="140" w:line="288" w:lineRule="auto"/>
        <w:ind w:left="480" w:hanging="480"/>
        <w:rPr>
          <w:ins w:id="7682" w:author="arkat" w:date="2017-10-06T08:28:00Z"/>
          <w:rFonts w:ascii="Times New Roman" w:hAnsi="Times New Roman" w:cs="Times New Roman"/>
          <w:szCs w:val="24"/>
        </w:rPr>
      </w:pPr>
      <w:ins w:id="7683" w:author="arkat" w:date="2017-10-06T08:28:00Z">
        <w:r>
          <w:rPr>
            <w:rFonts w:ascii="Times New Roman" w:hAnsi="Times New Roman" w:cs="Times New Roman"/>
            <w:szCs w:val="24"/>
          </w:rPr>
          <w:t xml:space="preserve">Tim Bray, Jean Paoli, C. M. Sperberg-McQueen, Eve Maler, François Yergeau &amp; John Cowan 2017. </w:t>
        </w:r>
        <w:r>
          <w:rPr>
            <w:rFonts w:ascii="Times New Roman" w:hAnsi="Times New Roman" w:cs="Times New Roman"/>
            <w:i/>
            <w:iCs/>
            <w:szCs w:val="24"/>
          </w:rPr>
          <w:t>Extensible Markup Language (XML) 1.1 (Second Edition)</w:t>
        </w:r>
        <w:r>
          <w:rPr>
            <w:rFonts w:ascii="Times New Roman" w:hAnsi="Times New Roman" w:cs="Times New Roman"/>
            <w:szCs w:val="24"/>
          </w:rPr>
          <w:t>. Tersedia di https://www.w3.org/TR/xml11/ [Accessed 18 September 2017].</w:t>
        </w:r>
      </w:ins>
    </w:p>
    <w:p w14:paraId="13A8DF03" w14:textId="77777777" w:rsidR="00D048A8" w:rsidRDefault="00D048A8">
      <w:pPr>
        <w:widowControl w:val="0"/>
        <w:autoSpaceDE w:val="0"/>
        <w:autoSpaceDN w:val="0"/>
        <w:adjustRightInd w:val="0"/>
        <w:spacing w:after="140" w:line="288" w:lineRule="auto"/>
        <w:ind w:left="480" w:hanging="480"/>
        <w:rPr>
          <w:ins w:id="7684" w:author="arkat" w:date="2017-10-06T08:28:00Z"/>
          <w:rFonts w:ascii="Times New Roman" w:hAnsi="Times New Roman" w:cs="Times New Roman"/>
          <w:szCs w:val="24"/>
        </w:rPr>
      </w:pPr>
      <w:ins w:id="7685" w:author="arkat" w:date="2017-10-06T08:28:00Z">
        <w:r>
          <w:rPr>
            <w:rFonts w:ascii="Times New Roman" w:hAnsi="Times New Roman" w:cs="Times New Roman"/>
            <w:szCs w:val="24"/>
          </w:rPr>
          <w:t>Vanderhaeghen, D., Zang, S., Hofer, A. &amp; Adam, O. 2005. XML-based Transformation of Business Process Models – Enabler for Collaborative Business Process Management 1 Collaborative Business Process Management.</w:t>
        </w:r>
      </w:ins>
    </w:p>
    <w:p w14:paraId="508044D7" w14:textId="77777777" w:rsidR="00D048A8" w:rsidRDefault="00D048A8">
      <w:pPr>
        <w:widowControl w:val="0"/>
        <w:autoSpaceDE w:val="0"/>
        <w:autoSpaceDN w:val="0"/>
        <w:adjustRightInd w:val="0"/>
        <w:spacing w:after="140" w:line="288" w:lineRule="auto"/>
        <w:ind w:left="480" w:hanging="480"/>
        <w:rPr>
          <w:ins w:id="7686" w:author="arkat" w:date="2017-10-06T08:28:00Z"/>
          <w:rFonts w:ascii="Times New Roman" w:hAnsi="Times New Roman" w:cs="Times New Roman"/>
          <w:szCs w:val="24"/>
        </w:rPr>
      </w:pPr>
      <w:ins w:id="7687" w:author="arkat" w:date="2017-10-06T08:28:00Z">
        <w:r>
          <w:rPr>
            <w:rFonts w:ascii="Times New Roman" w:hAnsi="Times New Roman" w:cs="Times New Roman"/>
            <w:szCs w:val="24"/>
          </w:rPr>
          <w:t>Volzer, H. 2010. An Overview of BPMN 2 . 0 and its Potential Use. 2–3.</w:t>
        </w:r>
      </w:ins>
    </w:p>
    <w:p w14:paraId="63DDC245" w14:textId="77777777" w:rsidR="00D048A8" w:rsidRDefault="00D048A8">
      <w:pPr>
        <w:widowControl w:val="0"/>
        <w:autoSpaceDE w:val="0"/>
        <w:autoSpaceDN w:val="0"/>
        <w:adjustRightInd w:val="0"/>
        <w:spacing w:after="140" w:line="288" w:lineRule="auto"/>
        <w:ind w:left="480" w:hanging="480"/>
        <w:rPr>
          <w:ins w:id="7688" w:author="arkat" w:date="2017-10-06T08:28:00Z"/>
          <w:rFonts w:ascii="Times New Roman" w:hAnsi="Times New Roman" w:cs="Times New Roman"/>
          <w:szCs w:val="24"/>
        </w:rPr>
      </w:pPr>
      <w:ins w:id="7689" w:author="arkat" w:date="2017-10-06T08:28:00Z">
        <w:r>
          <w:rPr>
            <w:rFonts w:ascii="Times New Roman" w:hAnsi="Times New Roman" w:cs="Times New Roman"/>
            <w:szCs w:val="24"/>
          </w:rPr>
          <w:t xml:space="preserve">Weske, M. 2007. </w:t>
        </w:r>
        <w:r>
          <w:rPr>
            <w:rFonts w:ascii="Times New Roman" w:hAnsi="Times New Roman" w:cs="Times New Roman"/>
            <w:i/>
            <w:iCs/>
            <w:szCs w:val="24"/>
          </w:rPr>
          <w:t>Business ProcessManagement</w:t>
        </w:r>
        <w:r>
          <w:rPr>
            <w:rFonts w:ascii="Times New Roman" w:hAnsi="Times New Roman" w:cs="Times New Roman"/>
            <w:szCs w:val="24"/>
          </w:rPr>
          <w:t>. Heidelberg New.</w:t>
        </w:r>
      </w:ins>
    </w:p>
    <w:p w14:paraId="4D72CCEC" w14:textId="77777777" w:rsidR="00D048A8" w:rsidRDefault="00D048A8">
      <w:pPr>
        <w:widowControl w:val="0"/>
        <w:autoSpaceDE w:val="0"/>
        <w:autoSpaceDN w:val="0"/>
        <w:adjustRightInd w:val="0"/>
        <w:spacing w:after="140" w:line="288" w:lineRule="auto"/>
        <w:ind w:left="480" w:hanging="480"/>
        <w:rPr>
          <w:ins w:id="7690" w:author="arkat" w:date="2017-10-06T08:28:00Z"/>
        </w:rPr>
      </w:pPr>
      <w:ins w:id="7691" w:author="arkat" w:date="2017-10-06T08:28:00Z">
        <w:r>
          <w:rPr>
            <w:rFonts w:ascii="Times New Roman" w:hAnsi="Times New Roman" w:cs="Times New Roman"/>
            <w:szCs w:val="24"/>
          </w:rPr>
          <w:t xml:space="preserve">www.signavio.com 2009. </w:t>
        </w:r>
        <w:r>
          <w:rPr>
            <w:rFonts w:ascii="Times New Roman" w:hAnsi="Times New Roman" w:cs="Times New Roman"/>
            <w:i/>
            <w:iCs/>
            <w:szCs w:val="24"/>
          </w:rPr>
          <w:t>Whitepaper: From EPC to BPMN | Signavio</w:t>
        </w:r>
        <w:r>
          <w:rPr>
            <w:rFonts w:ascii="Times New Roman" w:hAnsi="Times New Roman" w:cs="Times New Roman"/>
            <w:szCs w:val="24"/>
          </w:rPr>
          <w:t xml:space="preserve">. Tersedia di </w:t>
        </w:r>
        <w:r>
          <w:rPr>
            <w:rFonts w:ascii="Times New Roman" w:hAnsi="Times New Roman" w:cs="Times New Roman"/>
            <w:szCs w:val="24"/>
          </w:rPr>
          <w:lastRenderedPageBreak/>
          <w:t>https://www.signavio.com/news/whitepaper-from-epc-to-bpmn/ [Accessed 26 September 2017].</w:t>
        </w:r>
      </w:ins>
    </w:p>
    <w:p w14:paraId="4338EF95" w14:textId="77777777" w:rsidR="0095050F" w:rsidRDefault="0095050F">
      <w:pPr>
        <w:widowControl w:val="0"/>
        <w:autoSpaceDE w:val="0"/>
        <w:autoSpaceDN w:val="0"/>
        <w:adjustRightInd w:val="0"/>
        <w:spacing w:after="0"/>
        <w:rPr>
          <w:ins w:id="7692" w:author="arkat" w:date="2017-10-06T09:16:00Z"/>
          <w:rFonts w:ascii="Times New Roman" w:hAnsi="Times New Roman" w:cs="Times New Roman"/>
          <w:szCs w:val="24"/>
        </w:rPr>
      </w:pPr>
    </w:p>
    <w:p w14:paraId="7A4C0157" w14:textId="77777777" w:rsidR="0095050F" w:rsidRDefault="0095050F">
      <w:pPr>
        <w:widowControl w:val="0"/>
        <w:autoSpaceDE w:val="0"/>
        <w:autoSpaceDN w:val="0"/>
        <w:adjustRightInd w:val="0"/>
        <w:spacing w:after="140" w:line="288" w:lineRule="auto"/>
        <w:ind w:left="480" w:hanging="480"/>
        <w:rPr>
          <w:ins w:id="7693" w:author="arkat" w:date="2017-10-06T09:16:00Z"/>
          <w:rFonts w:ascii="Times New Roman" w:hAnsi="Times New Roman" w:cs="Times New Roman"/>
          <w:szCs w:val="24"/>
        </w:rPr>
      </w:pPr>
      <w:ins w:id="7694" w:author="arkat" w:date="2017-10-06T09:16:00Z">
        <w:r>
          <w:rPr>
            <w:rFonts w:ascii="Times New Roman" w:hAnsi="Times New Roman" w:cs="Times New Roman"/>
            <w:szCs w:val="24"/>
          </w:rPr>
          <w:t xml:space="preserve">Aalst, V. der 1999. Formalization and verification of event-driven process chains. </w:t>
        </w:r>
        <w:r>
          <w:rPr>
            <w:rFonts w:ascii="Times New Roman" w:hAnsi="Times New Roman" w:cs="Times New Roman"/>
            <w:i/>
            <w:iCs/>
            <w:szCs w:val="24"/>
          </w:rPr>
          <w:t>Information and Software Technology</w:t>
        </w:r>
        <w:r>
          <w:rPr>
            <w:rFonts w:ascii="Times New Roman" w:hAnsi="Times New Roman" w:cs="Times New Roman"/>
            <w:szCs w:val="24"/>
          </w:rPr>
          <w:t>, 41(10): 639–650. Tersedia di http://www.sciencedirect.com/science/article/pii/S0950584999000166 [Accessed 18 September 2017].</w:t>
        </w:r>
      </w:ins>
    </w:p>
    <w:p w14:paraId="50DC5B1E" w14:textId="77777777" w:rsidR="0095050F" w:rsidRDefault="0095050F">
      <w:pPr>
        <w:widowControl w:val="0"/>
        <w:autoSpaceDE w:val="0"/>
        <w:autoSpaceDN w:val="0"/>
        <w:adjustRightInd w:val="0"/>
        <w:spacing w:after="140" w:line="288" w:lineRule="auto"/>
        <w:ind w:left="480" w:hanging="480"/>
        <w:rPr>
          <w:ins w:id="7695" w:author="arkat" w:date="2017-10-06T09:16:00Z"/>
          <w:rFonts w:ascii="Times New Roman" w:hAnsi="Times New Roman" w:cs="Times New Roman"/>
          <w:szCs w:val="24"/>
        </w:rPr>
      </w:pPr>
      <w:ins w:id="7696" w:author="arkat" w:date="2017-10-06T09:16:00Z">
        <w:r>
          <w:rPr>
            <w:rFonts w:ascii="Times New Roman" w:hAnsi="Times New Roman" w:cs="Times New Roman"/>
            <w:szCs w:val="24"/>
          </w:rPr>
          <w:t>ARIS 2010. Organizational chart Business process Data model System landscape Attributes BPMN Diagram- ARISExpress. Tersedia di http://cdn.ariscommunity.com/media/poster/aris-express-poster-21-1.pdf.</w:t>
        </w:r>
      </w:ins>
    </w:p>
    <w:p w14:paraId="30A0791F" w14:textId="77777777" w:rsidR="0095050F" w:rsidRDefault="0095050F">
      <w:pPr>
        <w:widowControl w:val="0"/>
        <w:autoSpaceDE w:val="0"/>
        <w:autoSpaceDN w:val="0"/>
        <w:adjustRightInd w:val="0"/>
        <w:spacing w:after="140" w:line="288" w:lineRule="auto"/>
        <w:ind w:left="480" w:hanging="480"/>
        <w:rPr>
          <w:ins w:id="7697" w:author="arkat" w:date="2017-10-06T09:16:00Z"/>
          <w:rFonts w:ascii="Times New Roman" w:hAnsi="Times New Roman" w:cs="Times New Roman"/>
          <w:szCs w:val="24"/>
        </w:rPr>
      </w:pPr>
      <w:ins w:id="7698" w:author="arkat" w:date="2017-10-06T09:16:00Z">
        <w:r>
          <w:rPr>
            <w:rFonts w:ascii="Times New Roman" w:hAnsi="Times New Roman" w:cs="Times New Roman"/>
            <w:szCs w:val="24"/>
          </w:rPr>
          <w:t>Arkin, A. 2002. Business Process Modeling Language. 98.</w:t>
        </w:r>
      </w:ins>
    </w:p>
    <w:p w14:paraId="17537155" w14:textId="77777777" w:rsidR="0095050F" w:rsidRDefault="0095050F">
      <w:pPr>
        <w:widowControl w:val="0"/>
        <w:autoSpaceDE w:val="0"/>
        <w:autoSpaceDN w:val="0"/>
        <w:adjustRightInd w:val="0"/>
        <w:spacing w:after="140" w:line="288" w:lineRule="auto"/>
        <w:ind w:left="480" w:hanging="480"/>
        <w:rPr>
          <w:ins w:id="7699" w:author="arkat" w:date="2017-10-06T09:16:00Z"/>
          <w:rFonts w:ascii="Times New Roman" w:hAnsi="Times New Roman" w:cs="Times New Roman"/>
          <w:szCs w:val="24"/>
        </w:rPr>
      </w:pPr>
      <w:ins w:id="7700" w:author="arkat" w:date="2017-10-06T09:16:00Z">
        <w:r>
          <w:rPr>
            <w:rFonts w:ascii="Times New Roman" w:hAnsi="Times New Roman" w:cs="Times New Roman"/>
            <w:szCs w:val="24"/>
          </w:rPr>
          <w:t xml:space="preserve">Arsanjani, A., Bharade, N., Borgenstrand, M., Schume, P., Wood, J.K. &amp; Zheltonogov, V. 2015. Business Process Management Design Guide Using IBM Business Process Manager. </w:t>
        </w:r>
        <w:r>
          <w:rPr>
            <w:rFonts w:ascii="Times New Roman" w:hAnsi="Times New Roman" w:cs="Times New Roman"/>
            <w:i/>
            <w:iCs/>
            <w:szCs w:val="24"/>
          </w:rPr>
          <w:t>IBM Cooperation</w:t>
        </w:r>
        <w:r>
          <w:rPr>
            <w:rFonts w:ascii="Times New Roman" w:hAnsi="Times New Roman" w:cs="Times New Roman"/>
            <w:szCs w:val="24"/>
          </w:rPr>
          <w:t>. Tersedia di http://www.redbooks.ibm.com/redbooks/pdfs/sg248282.pdf.</w:t>
        </w:r>
      </w:ins>
    </w:p>
    <w:p w14:paraId="772F7FE6" w14:textId="77777777" w:rsidR="0095050F" w:rsidRDefault="0095050F">
      <w:pPr>
        <w:widowControl w:val="0"/>
        <w:autoSpaceDE w:val="0"/>
        <w:autoSpaceDN w:val="0"/>
        <w:adjustRightInd w:val="0"/>
        <w:spacing w:after="140" w:line="288" w:lineRule="auto"/>
        <w:ind w:left="480" w:hanging="480"/>
        <w:rPr>
          <w:ins w:id="7701" w:author="arkat" w:date="2017-10-06T09:16:00Z"/>
          <w:rFonts w:ascii="Times New Roman" w:hAnsi="Times New Roman" w:cs="Times New Roman"/>
          <w:szCs w:val="24"/>
        </w:rPr>
      </w:pPr>
      <w:ins w:id="7702" w:author="arkat" w:date="2017-10-06T09:16:00Z">
        <w:r>
          <w:rPr>
            <w:rFonts w:ascii="Times New Roman" w:hAnsi="Times New Roman" w:cs="Times New Roman"/>
            <w:szCs w:val="24"/>
          </w:rPr>
          <w:t xml:space="preserve">Biehl, M. 2010. Literature study on model transformations. </w:t>
        </w:r>
        <w:r>
          <w:rPr>
            <w:rFonts w:ascii="Times New Roman" w:hAnsi="Times New Roman" w:cs="Times New Roman"/>
            <w:i/>
            <w:iCs/>
            <w:szCs w:val="24"/>
          </w:rPr>
          <w:t>Royal Institute of Technology, Tech. Rep. ISRN/KTH/MMK</w:t>
        </w:r>
        <w:r>
          <w:rPr>
            <w:rFonts w:ascii="Times New Roman" w:hAnsi="Times New Roman" w:cs="Times New Roman"/>
            <w:szCs w:val="24"/>
          </w:rPr>
          <w:t>, (July): 1–28. Tersedia di http://staffwww.dcs.shef.ac.uk/people/A.Simons/remodel/papers/BiehlModelTransformations.pdf.</w:t>
        </w:r>
      </w:ins>
    </w:p>
    <w:p w14:paraId="744A9955" w14:textId="77777777" w:rsidR="0095050F" w:rsidRDefault="0095050F">
      <w:pPr>
        <w:widowControl w:val="0"/>
        <w:autoSpaceDE w:val="0"/>
        <w:autoSpaceDN w:val="0"/>
        <w:adjustRightInd w:val="0"/>
        <w:spacing w:after="140" w:line="288" w:lineRule="auto"/>
        <w:ind w:left="480" w:hanging="480"/>
        <w:rPr>
          <w:ins w:id="7703" w:author="arkat" w:date="2017-10-06T09:16:00Z"/>
          <w:rFonts w:ascii="Times New Roman" w:hAnsi="Times New Roman" w:cs="Times New Roman"/>
          <w:szCs w:val="24"/>
        </w:rPr>
      </w:pPr>
      <w:ins w:id="7704" w:author="arkat" w:date="2017-10-06T09:16:00Z">
        <w:r>
          <w:rPr>
            <w:rFonts w:ascii="Times New Roman" w:hAnsi="Times New Roman" w:cs="Times New Roman"/>
            <w:szCs w:val="24"/>
          </w:rPr>
          <w:t xml:space="preserve">Clark, J. 2017. </w:t>
        </w:r>
        <w:r>
          <w:rPr>
            <w:rFonts w:ascii="Times New Roman" w:hAnsi="Times New Roman" w:cs="Times New Roman"/>
            <w:i/>
            <w:iCs/>
            <w:szCs w:val="24"/>
          </w:rPr>
          <w:t>XSL Transformations (XSLT)</w:t>
        </w:r>
        <w:r>
          <w:rPr>
            <w:rFonts w:ascii="Times New Roman" w:hAnsi="Times New Roman" w:cs="Times New Roman"/>
            <w:szCs w:val="24"/>
          </w:rPr>
          <w:t>. Tersedia di https://www.w3.org/TR/xslt [Accessed 18 September 2017].</w:t>
        </w:r>
      </w:ins>
    </w:p>
    <w:p w14:paraId="6CE9389A" w14:textId="77777777" w:rsidR="0095050F" w:rsidRDefault="0095050F">
      <w:pPr>
        <w:widowControl w:val="0"/>
        <w:autoSpaceDE w:val="0"/>
        <w:autoSpaceDN w:val="0"/>
        <w:adjustRightInd w:val="0"/>
        <w:spacing w:after="140" w:line="288" w:lineRule="auto"/>
        <w:ind w:left="480" w:hanging="480"/>
        <w:rPr>
          <w:ins w:id="7705" w:author="arkat" w:date="2017-10-06T09:16:00Z"/>
          <w:rFonts w:ascii="Times New Roman" w:hAnsi="Times New Roman" w:cs="Times New Roman"/>
          <w:szCs w:val="24"/>
        </w:rPr>
      </w:pPr>
      <w:ins w:id="7706" w:author="arkat" w:date="2017-10-06T09:16:00Z">
        <w:r>
          <w:rPr>
            <w:rFonts w:ascii="Times New Roman" w:hAnsi="Times New Roman" w:cs="Times New Roman"/>
            <w:szCs w:val="24"/>
          </w:rPr>
          <w:t xml:space="preserve">Czarnecki, K. &amp; Helsen, S. 2006. Feature-based survey of model transformation approaches. </w:t>
        </w:r>
        <w:r>
          <w:rPr>
            <w:rFonts w:ascii="Times New Roman" w:hAnsi="Times New Roman" w:cs="Times New Roman"/>
            <w:i/>
            <w:iCs/>
            <w:szCs w:val="24"/>
          </w:rPr>
          <w:t>IBM Systems Journal</w:t>
        </w:r>
        <w:r>
          <w:rPr>
            <w:rFonts w:ascii="Times New Roman" w:hAnsi="Times New Roman" w:cs="Times New Roman"/>
            <w:szCs w:val="24"/>
          </w:rPr>
          <w:t>, 45(3): 621–645. Tersedia di http://dx.doi.org/10.1147/sj.453.0621.</w:t>
        </w:r>
      </w:ins>
    </w:p>
    <w:p w14:paraId="4A2D6D59" w14:textId="77777777" w:rsidR="0095050F" w:rsidRDefault="0095050F">
      <w:pPr>
        <w:widowControl w:val="0"/>
        <w:autoSpaceDE w:val="0"/>
        <w:autoSpaceDN w:val="0"/>
        <w:adjustRightInd w:val="0"/>
        <w:spacing w:after="140" w:line="288" w:lineRule="auto"/>
        <w:ind w:left="480" w:hanging="480"/>
        <w:rPr>
          <w:ins w:id="7707" w:author="arkat" w:date="2017-10-06T09:16:00Z"/>
          <w:rFonts w:ascii="Times New Roman" w:hAnsi="Times New Roman" w:cs="Times New Roman"/>
          <w:szCs w:val="24"/>
        </w:rPr>
      </w:pPr>
      <w:ins w:id="7708" w:author="arkat" w:date="2017-10-06T09:16:00Z">
        <w:r>
          <w:rPr>
            <w:rFonts w:ascii="Times New Roman" w:hAnsi="Times New Roman" w:cs="Times New Roman"/>
            <w:szCs w:val="24"/>
          </w:rPr>
          <w:t xml:space="preserve">Decker, G. &amp; Tscheschner, W. 2009. Transformation from EPC to BPMN. </w:t>
        </w:r>
        <w:r>
          <w:rPr>
            <w:rFonts w:ascii="Times New Roman" w:hAnsi="Times New Roman" w:cs="Times New Roman"/>
            <w:i/>
            <w:iCs/>
            <w:szCs w:val="24"/>
          </w:rPr>
          <w:t>EPK 2009. 8. Workshop der Gesellschaft für Informatik e.V. (GI) und Treffen ihres Arbeitkreises "Geschäftsprozessmanagement mit Ereignisgesteuerten Prozessketten (WI-EPK). Gesellschaft für Informatik</w:t>
        </w:r>
        <w:r>
          <w:rPr>
            <w:rFonts w:ascii="Times New Roman" w:hAnsi="Times New Roman" w:cs="Times New Roman"/>
            <w:szCs w:val="24"/>
          </w:rPr>
          <w:t>. hal.91–109. Tersedia di http://ceur-ws.org/Vol-554/epk2009-paper06.pdf.</w:t>
        </w:r>
      </w:ins>
    </w:p>
    <w:p w14:paraId="4BC8BD7B" w14:textId="77777777" w:rsidR="0095050F" w:rsidRDefault="0095050F">
      <w:pPr>
        <w:widowControl w:val="0"/>
        <w:autoSpaceDE w:val="0"/>
        <w:autoSpaceDN w:val="0"/>
        <w:adjustRightInd w:val="0"/>
        <w:spacing w:after="140" w:line="288" w:lineRule="auto"/>
        <w:ind w:left="480" w:hanging="480"/>
        <w:rPr>
          <w:ins w:id="7709" w:author="arkat" w:date="2017-10-06T09:16:00Z"/>
          <w:rFonts w:ascii="Times New Roman" w:hAnsi="Times New Roman" w:cs="Times New Roman"/>
          <w:szCs w:val="24"/>
        </w:rPr>
      </w:pPr>
      <w:ins w:id="7710" w:author="arkat" w:date="2017-10-06T09:16:00Z">
        <w:r>
          <w:rPr>
            <w:rFonts w:ascii="Times New Roman" w:hAnsi="Times New Roman" w:cs="Times New Roman"/>
            <w:szCs w:val="24"/>
          </w:rPr>
          <w:t xml:space="preserve">Dijkman, R.M., Dumas, M. &amp; Ouyang, C. 2007. Formal semantics and analysis of BPMN process models using Petri nets. </w:t>
        </w:r>
        <w:r>
          <w:rPr>
            <w:rFonts w:ascii="Times New Roman" w:hAnsi="Times New Roman" w:cs="Times New Roman"/>
            <w:i/>
            <w:iCs/>
            <w:szCs w:val="24"/>
          </w:rPr>
          <w:t>Language</w:t>
        </w:r>
        <w:r>
          <w:rPr>
            <w:rFonts w:ascii="Times New Roman" w:hAnsi="Times New Roman" w:cs="Times New Roman"/>
            <w:szCs w:val="24"/>
          </w:rPr>
          <w:t>, 50(12): 1–30. Tersedia di http://citeseerx.ist.psu.edu/viewdoc/download?doi=10.1.1.91.3621&amp;amp;rep=rep1&amp;amp;type=pdf.</w:t>
        </w:r>
      </w:ins>
    </w:p>
    <w:p w14:paraId="6F1A02D4" w14:textId="77777777" w:rsidR="0095050F" w:rsidRDefault="0095050F">
      <w:pPr>
        <w:widowControl w:val="0"/>
        <w:autoSpaceDE w:val="0"/>
        <w:autoSpaceDN w:val="0"/>
        <w:adjustRightInd w:val="0"/>
        <w:spacing w:after="140" w:line="288" w:lineRule="auto"/>
        <w:ind w:left="480" w:hanging="480"/>
        <w:rPr>
          <w:ins w:id="7711" w:author="arkat" w:date="2017-10-06T09:16:00Z"/>
          <w:rFonts w:ascii="Times New Roman" w:hAnsi="Times New Roman" w:cs="Times New Roman"/>
          <w:szCs w:val="24"/>
        </w:rPr>
      </w:pPr>
      <w:ins w:id="7712" w:author="arkat" w:date="2017-10-06T09:16:00Z">
        <w:r>
          <w:rPr>
            <w:rFonts w:ascii="Times New Roman" w:hAnsi="Times New Roman" w:cs="Times New Roman"/>
            <w:szCs w:val="24"/>
          </w:rPr>
          <w:t xml:space="preserve">Gartner 2016. </w:t>
        </w:r>
        <w:r>
          <w:rPr>
            <w:rFonts w:ascii="Times New Roman" w:hAnsi="Times New Roman" w:cs="Times New Roman"/>
            <w:i/>
            <w:iCs/>
            <w:szCs w:val="24"/>
          </w:rPr>
          <w:t>Business Process Management</w:t>
        </w:r>
        <w:r>
          <w:rPr>
            <w:rFonts w:ascii="Times New Roman" w:hAnsi="Times New Roman" w:cs="Times New Roman"/>
            <w:szCs w:val="24"/>
          </w:rPr>
          <w:t>. Tersedia di http://www.gartner.com/it-glossary/business-process-management-bpm/ [Accessed 2 Oktober 2017].</w:t>
        </w:r>
      </w:ins>
    </w:p>
    <w:p w14:paraId="53EB757A" w14:textId="77777777" w:rsidR="0095050F" w:rsidRDefault="0095050F">
      <w:pPr>
        <w:widowControl w:val="0"/>
        <w:autoSpaceDE w:val="0"/>
        <w:autoSpaceDN w:val="0"/>
        <w:adjustRightInd w:val="0"/>
        <w:spacing w:after="140" w:line="288" w:lineRule="auto"/>
        <w:ind w:left="480" w:hanging="480"/>
        <w:rPr>
          <w:ins w:id="7713" w:author="arkat" w:date="2017-10-06T09:16:00Z"/>
          <w:rFonts w:ascii="Times New Roman" w:hAnsi="Times New Roman" w:cs="Times New Roman"/>
          <w:szCs w:val="24"/>
        </w:rPr>
      </w:pPr>
      <w:ins w:id="7714" w:author="arkat" w:date="2017-10-06T09:16:00Z">
        <w:r>
          <w:rPr>
            <w:rFonts w:ascii="Times New Roman" w:hAnsi="Times New Roman" w:cs="Times New Roman"/>
            <w:szCs w:val="24"/>
          </w:rPr>
          <w:lastRenderedPageBreak/>
          <w:t xml:space="preserve">Gregg, D.G., Kulkarni, U.R. &amp; Vinzé., A.S. 2001. Understanding the Philosophical Underpinnings of Software Engineering Research in Information Systems. </w:t>
        </w:r>
        <w:r>
          <w:rPr>
            <w:rFonts w:ascii="Times New Roman" w:hAnsi="Times New Roman" w:cs="Times New Roman"/>
            <w:i/>
            <w:iCs/>
            <w:szCs w:val="24"/>
          </w:rPr>
          <w:t>Information Systems Frontiers</w:t>
        </w:r>
        <w:r>
          <w:rPr>
            <w:rFonts w:ascii="Times New Roman" w:hAnsi="Times New Roman" w:cs="Times New Roman"/>
            <w:szCs w:val="24"/>
          </w:rPr>
          <w:t>, 3(No. 2): 169–183.</w:t>
        </w:r>
      </w:ins>
    </w:p>
    <w:p w14:paraId="0B06A9E8" w14:textId="77777777" w:rsidR="0095050F" w:rsidRDefault="0095050F">
      <w:pPr>
        <w:widowControl w:val="0"/>
        <w:autoSpaceDE w:val="0"/>
        <w:autoSpaceDN w:val="0"/>
        <w:adjustRightInd w:val="0"/>
        <w:spacing w:after="140" w:line="288" w:lineRule="auto"/>
        <w:ind w:left="480" w:hanging="480"/>
        <w:rPr>
          <w:ins w:id="7715" w:author="arkat" w:date="2017-10-06T09:16:00Z"/>
          <w:rFonts w:ascii="Times New Roman" w:hAnsi="Times New Roman" w:cs="Times New Roman"/>
          <w:szCs w:val="24"/>
        </w:rPr>
      </w:pPr>
      <w:ins w:id="7716" w:author="arkat" w:date="2017-10-06T09:16:00Z">
        <w:r>
          <w:rPr>
            <w:rFonts w:ascii="Times New Roman" w:hAnsi="Times New Roman" w:cs="Times New Roman"/>
            <w:szCs w:val="24"/>
          </w:rPr>
          <w:t xml:space="preserve">Harmon, P. &amp; Wolf, C. 2011. Business Process Modeling Survey. </w:t>
        </w:r>
        <w:r>
          <w:rPr>
            <w:rFonts w:ascii="Times New Roman" w:hAnsi="Times New Roman" w:cs="Times New Roman"/>
            <w:i/>
            <w:iCs/>
            <w:szCs w:val="24"/>
          </w:rPr>
          <w:t>BPTrends</w:t>
        </w:r>
        <w:r>
          <w:rPr>
            <w:rFonts w:ascii="Times New Roman" w:hAnsi="Times New Roman" w:cs="Times New Roman"/>
            <w:szCs w:val="24"/>
          </w:rPr>
          <w:t>, (December): 36.</w:t>
        </w:r>
      </w:ins>
    </w:p>
    <w:p w14:paraId="19B0E1EE" w14:textId="77777777" w:rsidR="0095050F" w:rsidRDefault="0095050F">
      <w:pPr>
        <w:widowControl w:val="0"/>
        <w:autoSpaceDE w:val="0"/>
        <w:autoSpaceDN w:val="0"/>
        <w:adjustRightInd w:val="0"/>
        <w:spacing w:after="140" w:line="288" w:lineRule="auto"/>
        <w:ind w:left="480" w:hanging="480"/>
        <w:rPr>
          <w:ins w:id="7717" w:author="arkat" w:date="2017-10-06T09:16:00Z"/>
          <w:rFonts w:ascii="Times New Roman" w:hAnsi="Times New Roman" w:cs="Times New Roman"/>
          <w:szCs w:val="24"/>
        </w:rPr>
      </w:pPr>
      <w:ins w:id="7718" w:author="arkat" w:date="2017-10-06T09:16:00Z">
        <w:r>
          <w:rPr>
            <w:rFonts w:ascii="Times New Roman" w:hAnsi="Times New Roman" w:cs="Times New Roman"/>
            <w:szCs w:val="24"/>
          </w:rPr>
          <w:t xml:space="preserve">Harmon, P. &amp; Wolf, C. 2016. The State of Business Process Management. </w:t>
        </w:r>
        <w:r>
          <w:rPr>
            <w:rFonts w:ascii="Times New Roman" w:hAnsi="Times New Roman" w:cs="Times New Roman"/>
            <w:i/>
            <w:iCs/>
            <w:szCs w:val="24"/>
          </w:rPr>
          <w:t>A BPTtrends Report</w:t>
        </w:r>
        <w:r>
          <w:rPr>
            <w:rFonts w:ascii="Times New Roman" w:hAnsi="Times New Roman" w:cs="Times New Roman"/>
            <w:szCs w:val="24"/>
          </w:rPr>
          <w:t>, 1–52. Tersedia di http://www.bptrends.com/bpt/wp-content/uploads/2015-BPT-Survey-Report.pdf [Accessed 25 April 2017].</w:t>
        </w:r>
      </w:ins>
    </w:p>
    <w:p w14:paraId="31D8273A" w14:textId="77777777" w:rsidR="0095050F" w:rsidRDefault="0095050F">
      <w:pPr>
        <w:widowControl w:val="0"/>
        <w:autoSpaceDE w:val="0"/>
        <w:autoSpaceDN w:val="0"/>
        <w:adjustRightInd w:val="0"/>
        <w:spacing w:after="140" w:line="288" w:lineRule="auto"/>
        <w:ind w:left="480" w:hanging="480"/>
        <w:rPr>
          <w:ins w:id="7719" w:author="arkat" w:date="2017-10-06T09:16:00Z"/>
          <w:rFonts w:ascii="Times New Roman" w:hAnsi="Times New Roman" w:cs="Times New Roman"/>
          <w:szCs w:val="24"/>
        </w:rPr>
      </w:pPr>
      <w:ins w:id="7720" w:author="arkat" w:date="2017-10-06T09:16:00Z">
        <w:r>
          <w:rPr>
            <w:rFonts w:ascii="Times New Roman" w:hAnsi="Times New Roman" w:cs="Times New Roman"/>
            <w:szCs w:val="24"/>
          </w:rPr>
          <w:t xml:space="preserve">JMI 2002. Java Metadata Interface (JMI). </w:t>
        </w:r>
        <w:r>
          <w:rPr>
            <w:rFonts w:ascii="Times New Roman" w:hAnsi="Times New Roman" w:cs="Times New Roman"/>
            <w:i/>
            <w:iCs/>
            <w:szCs w:val="24"/>
          </w:rPr>
          <w:t>Sun Microsystems, Inc.</w:t>
        </w:r>
        <w:r>
          <w:rPr>
            <w:rFonts w:ascii="Times New Roman" w:hAnsi="Times New Roman" w:cs="Times New Roman"/>
            <w:szCs w:val="24"/>
          </w:rPr>
          <w:t xml:space="preserve"> Tersedia di http://java.sun.com/products/jmi/.</w:t>
        </w:r>
      </w:ins>
    </w:p>
    <w:p w14:paraId="4C65A5A6" w14:textId="77777777" w:rsidR="0095050F" w:rsidRDefault="0095050F">
      <w:pPr>
        <w:widowControl w:val="0"/>
        <w:autoSpaceDE w:val="0"/>
        <w:autoSpaceDN w:val="0"/>
        <w:adjustRightInd w:val="0"/>
        <w:spacing w:after="140" w:line="288" w:lineRule="auto"/>
        <w:ind w:left="480" w:hanging="480"/>
        <w:rPr>
          <w:ins w:id="7721" w:author="arkat" w:date="2017-10-06T09:16:00Z"/>
          <w:rFonts w:ascii="Times New Roman" w:hAnsi="Times New Roman" w:cs="Times New Roman"/>
          <w:szCs w:val="24"/>
        </w:rPr>
      </w:pPr>
      <w:ins w:id="7722" w:author="arkat" w:date="2017-10-06T09:16:00Z">
        <w:r>
          <w:rPr>
            <w:rFonts w:ascii="Times New Roman" w:hAnsi="Times New Roman" w:cs="Times New Roman"/>
            <w:szCs w:val="24"/>
          </w:rPr>
          <w:t xml:space="preserve">Jouault, F., Allilaire, F., Bézivin, J. &amp; Kurtev, I. 2008. ATL: A model transformation tool. </w:t>
        </w:r>
        <w:r>
          <w:rPr>
            <w:rFonts w:ascii="Times New Roman" w:hAnsi="Times New Roman" w:cs="Times New Roman"/>
            <w:i/>
            <w:iCs/>
            <w:szCs w:val="24"/>
          </w:rPr>
          <w:t>Science of computer programming</w:t>
        </w:r>
        <w:r>
          <w:rPr>
            <w:rFonts w:ascii="Times New Roman" w:hAnsi="Times New Roman" w:cs="Times New Roman"/>
            <w:szCs w:val="24"/>
          </w:rPr>
          <w:t>. Tersedia di http://www.sciencedirect.com/science/article/pii/S0167642308000439 [Accessed 4 Februari 2017].</w:t>
        </w:r>
      </w:ins>
    </w:p>
    <w:p w14:paraId="7290B961" w14:textId="77777777" w:rsidR="0095050F" w:rsidRDefault="0095050F">
      <w:pPr>
        <w:widowControl w:val="0"/>
        <w:autoSpaceDE w:val="0"/>
        <w:autoSpaceDN w:val="0"/>
        <w:adjustRightInd w:val="0"/>
        <w:spacing w:after="140" w:line="288" w:lineRule="auto"/>
        <w:ind w:left="480" w:hanging="480"/>
        <w:rPr>
          <w:ins w:id="7723" w:author="arkat" w:date="2017-10-06T09:16:00Z"/>
          <w:rFonts w:ascii="Times New Roman" w:hAnsi="Times New Roman" w:cs="Times New Roman"/>
          <w:szCs w:val="24"/>
        </w:rPr>
      </w:pPr>
      <w:ins w:id="7724" w:author="arkat" w:date="2017-10-06T09:16:00Z">
        <w:r>
          <w:rPr>
            <w:rFonts w:ascii="Times New Roman" w:hAnsi="Times New Roman" w:cs="Times New Roman"/>
            <w:szCs w:val="24"/>
          </w:rPr>
          <w:t xml:space="preserve">Keller, G., Nüttgens, M. &amp; Scheer, A.-W. 1992. </w:t>
        </w:r>
        <w:r>
          <w:rPr>
            <w:rFonts w:ascii="Times New Roman" w:hAnsi="Times New Roman" w:cs="Times New Roman"/>
            <w:i/>
            <w:iCs/>
            <w:szCs w:val="24"/>
          </w:rPr>
          <w:t>Semantische Prozessmodellierung auf der Grundlage &amp;quot;ereignisgesteuerter ... - Gerhard Keller, Markus Nüttgens, August-Wilhelm Scheer - Google Books</w:t>
        </w:r>
        <w:r>
          <w:rPr>
            <w:rFonts w:ascii="Times New Roman" w:hAnsi="Times New Roman" w:cs="Times New Roman"/>
            <w:szCs w:val="24"/>
          </w:rPr>
          <w:t>. Tersedia di https://books.google.co.id/books/about/Semantische_Prozessmodellierung_auf_der.html?id=MIKftgAACAAJ&amp;redir_esc=y [Accessed 18 September 2017].</w:t>
        </w:r>
      </w:ins>
    </w:p>
    <w:p w14:paraId="3524A38B" w14:textId="77777777" w:rsidR="0095050F" w:rsidRDefault="0095050F">
      <w:pPr>
        <w:widowControl w:val="0"/>
        <w:autoSpaceDE w:val="0"/>
        <w:autoSpaceDN w:val="0"/>
        <w:adjustRightInd w:val="0"/>
        <w:spacing w:after="140" w:line="288" w:lineRule="auto"/>
        <w:ind w:left="480" w:hanging="480"/>
        <w:rPr>
          <w:ins w:id="7725" w:author="arkat" w:date="2017-10-06T09:16:00Z"/>
          <w:rFonts w:ascii="Times New Roman" w:hAnsi="Times New Roman" w:cs="Times New Roman"/>
          <w:szCs w:val="24"/>
        </w:rPr>
      </w:pPr>
      <w:ins w:id="7726" w:author="arkat" w:date="2017-10-06T09:16:00Z">
        <w:r>
          <w:rPr>
            <w:rFonts w:ascii="Times New Roman" w:hAnsi="Times New Roman" w:cs="Times New Roman"/>
            <w:szCs w:val="24"/>
          </w:rPr>
          <w:t xml:space="preserve">Kemenpan 2011. </w:t>
        </w:r>
        <w:r>
          <w:rPr>
            <w:rFonts w:ascii="Times New Roman" w:hAnsi="Times New Roman" w:cs="Times New Roman"/>
            <w:i/>
            <w:iCs/>
            <w:szCs w:val="24"/>
          </w:rPr>
          <w:t>Pedoman Penataan Tatalaksana ( Business Process )</w:t>
        </w:r>
        <w:r>
          <w:rPr>
            <w:rFonts w:ascii="Times New Roman" w:hAnsi="Times New Roman" w:cs="Times New Roman"/>
            <w:szCs w:val="24"/>
          </w:rPr>
          <w:t>. 6 ed. Indonesia: https://www.menpan.go.id/jdih/category/35-raker-riau-27-30-mar-2012?download=2785:kedeputian-4-tatalaksana-penataan-tatalaksana. Tersedia di https://www.menpan.go.id/jdih/category/35-raker-riau-27-30-mar-2012?download=2785:kedeputian-4-tatalaksana-penataan-tatalaksana.</w:t>
        </w:r>
      </w:ins>
    </w:p>
    <w:p w14:paraId="59A2D526" w14:textId="77777777" w:rsidR="0095050F" w:rsidRDefault="0095050F">
      <w:pPr>
        <w:widowControl w:val="0"/>
        <w:autoSpaceDE w:val="0"/>
        <w:autoSpaceDN w:val="0"/>
        <w:adjustRightInd w:val="0"/>
        <w:spacing w:after="140" w:line="288" w:lineRule="auto"/>
        <w:ind w:left="480" w:hanging="480"/>
        <w:rPr>
          <w:ins w:id="7727" w:author="arkat" w:date="2017-10-06T09:16:00Z"/>
          <w:rFonts w:ascii="Times New Roman" w:hAnsi="Times New Roman" w:cs="Times New Roman"/>
          <w:szCs w:val="24"/>
        </w:rPr>
      </w:pPr>
      <w:ins w:id="7728" w:author="arkat" w:date="2017-10-06T09:16:00Z">
        <w:r>
          <w:rPr>
            <w:rFonts w:ascii="Times New Roman" w:hAnsi="Times New Roman" w:cs="Times New Roman"/>
            <w:szCs w:val="24"/>
          </w:rPr>
          <w:t xml:space="preserve">Khudori, A.N. &amp; Kurniawan, T.A. 2017. </w:t>
        </w:r>
        <w:r>
          <w:rPr>
            <w:rFonts w:ascii="Times New Roman" w:hAnsi="Times New Roman" w:cs="Times New Roman"/>
            <w:i/>
            <w:iCs/>
            <w:szCs w:val="24"/>
          </w:rPr>
          <w:t>Business Process Model Transformation Techniques : A Comprehensive Survey</w:t>
        </w:r>
        <w:r>
          <w:rPr>
            <w:rFonts w:ascii="Times New Roman" w:hAnsi="Times New Roman" w:cs="Times New Roman"/>
            <w:szCs w:val="24"/>
          </w:rPr>
          <w:t>.</w:t>
        </w:r>
      </w:ins>
    </w:p>
    <w:p w14:paraId="56D801D9" w14:textId="77777777" w:rsidR="0095050F" w:rsidRDefault="0095050F">
      <w:pPr>
        <w:widowControl w:val="0"/>
        <w:autoSpaceDE w:val="0"/>
        <w:autoSpaceDN w:val="0"/>
        <w:adjustRightInd w:val="0"/>
        <w:spacing w:after="140" w:line="288" w:lineRule="auto"/>
        <w:ind w:left="480" w:hanging="480"/>
        <w:rPr>
          <w:ins w:id="7729" w:author="arkat" w:date="2017-10-06T09:16:00Z"/>
          <w:rFonts w:ascii="Times New Roman" w:hAnsi="Times New Roman" w:cs="Times New Roman"/>
          <w:szCs w:val="24"/>
        </w:rPr>
      </w:pPr>
      <w:ins w:id="7730" w:author="arkat" w:date="2017-10-06T09:16:00Z">
        <w:r>
          <w:rPr>
            <w:rFonts w:ascii="Times New Roman" w:hAnsi="Times New Roman" w:cs="Times New Roman"/>
            <w:szCs w:val="24"/>
          </w:rPr>
          <w:t xml:space="preserve">Ko, R.K.L., Lee, S.S.G. &amp; Wah Lee, E. 2009. Business process management (BPM) standards: a survey. </w:t>
        </w:r>
        <w:r>
          <w:rPr>
            <w:rFonts w:ascii="Times New Roman" w:hAnsi="Times New Roman" w:cs="Times New Roman"/>
            <w:i/>
            <w:iCs/>
            <w:szCs w:val="24"/>
          </w:rPr>
          <w:t>Business Process Management Journal</w:t>
        </w:r>
        <w:r>
          <w:rPr>
            <w:rFonts w:ascii="Times New Roman" w:hAnsi="Times New Roman" w:cs="Times New Roman"/>
            <w:szCs w:val="24"/>
          </w:rPr>
          <w:t>, 15(5): 744–791. Tersedia di http://www.emeraldinsight.com/doi/abs/10.1108/14637150910987937.</w:t>
        </w:r>
      </w:ins>
    </w:p>
    <w:p w14:paraId="37CBC304" w14:textId="77777777" w:rsidR="0095050F" w:rsidRDefault="0095050F">
      <w:pPr>
        <w:widowControl w:val="0"/>
        <w:autoSpaceDE w:val="0"/>
        <w:autoSpaceDN w:val="0"/>
        <w:adjustRightInd w:val="0"/>
        <w:spacing w:after="140" w:line="288" w:lineRule="auto"/>
        <w:ind w:left="480" w:hanging="480"/>
        <w:rPr>
          <w:ins w:id="7731" w:author="arkat" w:date="2017-10-06T09:16:00Z"/>
          <w:rFonts w:ascii="Times New Roman" w:hAnsi="Times New Roman" w:cs="Times New Roman"/>
          <w:szCs w:val="24"/>
        </w:rPr>
      </w:pPr>
      <w:ins w:id="7732" w:author="arkat" w:date="2017-10-06T09:16:00Z">
        <w:r>
          <w:rPr>
            <w:rFonts w:ascii="Times New Roman" w:hAnsi="Times New Roman" w:cs="Times New Roman"/>
            <w:szCs w:val="24"/>
          </w:rPr>
          <w:t xml:space="preserve">Kotsev, V., Stanev, I. &amp; Grigorova, K. 2011. </w:t>
        </w:r>
        <w:r>
          <w:rPr>
            <w:rFonts w:ascii="Times New Roman" w:hAnsi="Times New Roman" w:cs="Times New Roman"/>
            <w:i/>
            <w:iCs/>
            <w:szCs w:val="24"/>
          </w:rPr>
          <w:t>BPMN-EPC-BPMN Converter (PDF Download Available)</w:t>
        </w:r>
        <w:r>
          <w:rPr>
            <w:rFonts w:ascii="Times New Roman" w:hAnsi="Times New Roman" w:cs="Times New Roman"/>
            <w:szCs w:val="24"/>
          </w:rPr>
          <w:t>. Tersedia di https://www.researchgate.net/publication/265401318_BPMN-EPC-BPMN_Converter [Accessed 1 Februari 2017].</w:t>
        </w:r>
      </w:ins>
    </w:p>
    <w:p w14:paraId="1F053A7C" w14:textId="77777777" w:rsidR="0095050F" w:rsidRDefault="0095050F">
      <w:pPr>
        <w:widowControl w:val="0"/>
        <w:autoSpaceDE w:val="0"/>
        <w:autoSpaceDN w:val="0"/>
        <w:adjustRightInd w:val="0"/>
        <w:spacing w:after="140" w:line="288" w:lineRule="auto"/>
        <w:ind w:left="480" w:hanging="480"/>
        <w:rPr>
          <w:ins w:id="7733" w:author="arkat" w:date="2017-10-06T09:16:00Z"/>
          <w:rFonts w:ascii="Times New Roman" w:hAnsi="Times New Roman" w:cs="Times New Roman"/>
          <w:szCs w:val="24"/>
        </w:rPr>
      </w:pPr>
      <w:ins w:id="7734" w:author="arkat" w:date="2017-10-06T09:16:00Z">
        <w:r>
          <w:rPr>
            <w:rFonts w:ascii="Times New Roman" w:hAnsi="Times New Roman" w:cs="Times New Roman"/>
            <w:szCs w:val="24"/>
          </w:rPr>
          <w:t xml:space="preserve">Kurniawan, T.A. 2013. </w:t>
        </w:r>
        <w:r>
          <w:rPr>
            <w:rFonts w:ascii="Times New Roman" w:hAnsi="Times New Roman" w:cs="Times New Roman"/>
            <w:i/>
            <w:iCs/>
            <w:szCs w:val="24"/>
          </w:rPr>
          <w:t xml:space="preserve">Process ecosystem views to managing changes in business </w:t>
        </w:r>
        <w:r>
          <w:rPr>
            <w:rFonts w:ascii="Times New Roman" w:hAnsi="Times New Roman" w:cs="Times New Roman"/>
            <w:i/>
            <w:iCs/>
            <w:szCs w:val="24"/>
          </w:rPr>
          <w:lastRenderedPageBreak/>
          <w:t>process repositories</w:t>
        </w:r>
        <w:r>
          <w:rPr>
            <w:rFonts w:ascii="Times New Roman" w:hAnsi="Times New Roman" w:cs="Times New Roman"/>
            <w:szCs w:val="24"/>
          </w:rPr>
          <w:t>.</w:t>
        </w:r>
      </w:ins>
    </w:p>
    <w:p w14:paraId="26A16C35" w14:textId="77777777" w:rsidR="0095050F" w:rsidRDefault="0095050F">
      <w:pPr>
        <w:widowControl w:val="0"/>
        <w:autoSpaceDE w:val="0"/>
        <w:autoSpaceDN w:val="0"/>
        <w:adjustRightInd w:val="0"/>
        <w:spacing w:after="140" w:line="288" w:lineRule="auto"/>
        <w:ind w:left="480" w:hanging="480"/>
        <w:rPr>
          <w:ins w:id="7735" w:author="arkat" w:date="2017-10-06T09:16:00Z"/>
          <w:rFonts w:ascii="Times New Roman" w:hAnsi="Times New Roman" w:cs="Times New Roman"/>
          <w:szCs w:val="24"/>
        </w:rPr>
      </w:pPr>
      <w:ins w:id="7736" w:author="arkat" w:date="2017-10-06T09:16:00Z">
        <w:r>
          <w:rPr>
            <w:rFonts w:ascii="Times New Roman" w:hAnsi="Times New Roman" w:cs="Times New Roman"/>
            <w:szCs w:val="24"/>
          </w:rPr>
          <w:t xml:space="preserve">Lu, R. &amp; Sadiq, S. 2007. A Survey of Comparative Business Process Modeling Approaches. </w:t>
        </w:r>
        <w:r>
          <w:rPr>
            <w:rFonts w:ascii="Times New Roman" w:hAnsi="Times New Roman" w:cs="Times New Roman"/>
            <w:i/>
            <w:iCs/>
            <w:szCs w:val="24"/>
          </w:rPr>
          <w:t>International Conference on Business Information Systems. Springer Berlin Heidelberg</w:t>
        </w:r>
        <w:r>
          <w:rPr>
            <w:rFonts w:ascii="Times New Roman" w:hAnsi="Times New Roman" w:cs="Times New Roman"/>
            <w:szCs w:val="24"/>
          </w:rPr>
          <w:t>, 4439: 82–94.</w:t>
        </w:r>
      </w:ins>
    </w:p>
    <w:p w14:paraId="19C0F9D5" w14:textId="77777777" w:rsidR="0095050F" w:rsidRDefault="0095050F">
      <w:pPr>
        <w:widowControl w:val="0"/>
        <w:autoSpaceDE w:val="0"/>
        <w:autoSpaceDN w:val="0"/>
        <w:adjustRightInd w:val="0"/>
        <w:spacing w:after="140" w:line="288" w:lineRule="auto"/>
        <w:ind w:left="480" w:hanging="480"/>
        <w:rPr>
          <w:ins w:id="7737" w:author="arkat" w:date="2017-10-06T09:16:00Z"/>
          <w:rFonts w:ascii="Times New Roman" w:hAnsi="Times New Roman" w:cs="Times New Roman"/>
          <w:szCs w:val="24"/>
        </w:rPr>
      </w:pPr>
      <w:ins w:id="7738" w:author="arkat" w:date="2017-10-06T09:16:00Z">
        <w:r>
          <w:rPr>
            <w:rFonts w:ascii="Times New Roman" w:hAnsi="Times New Roman" w:cs="Times New Roman"/>
            <w:szCs w:val="24"/>
          </w:rPr>
          <w:t xml:space="preserve">Mendling, J. &amp; Nüttgens, M. 2006. EPC markup language (EPML): an XML-based interchange format for event-driven process chains (EPC). </w:t>
        </w:r>
        <w:r>
          <w:rPr>
            <w:rFonts w:ascii="Times New Roman" w:hAnsi="Times New Roman" w:cs="Times New Roman"/>
            <w:i/>
            <w:iCs/>
            <w:szCs w:val="24"/>
          </w:rPr>
          <w:t>Information Systems and e-Business Management</w:t>
        </w:r>
        <w:r>
          <w:rPr>
            <w:rFonts w:ascii="Times New Roman" w:hAnsi="Times New Roman" w:cs="Times New Roman"/>
            <w:szCs w:val="24"/>
          </w:rPr>
          <w:t>, 4(3): 245–263. Tersedia di http://link.springer.com/10.1007/s10257-005-0026-1 [Accessed 18 September 2017].</w:t>
        </w:r>
      </w:ins>
    </w:p>
    <w:p w14:paraId="1B3D2C49" w14:textId="77777777" w:rsidR="0095050F" w:rsidRDefault="0095050F">
      <w:pPr>
        <w:widowControl w:val="0"/>
        <w:autoSpaceDE w:val="0"/>
        <w:autoSpaceDN w:val="0"/>
        <w:adjustRightInd w:val="0"/>
        <w:spacing w:after="140" w:line="288" w:lineRule="auto"/>
        <w:ind w:left="480" w:hanging="480"/>
        <w:rPr>
          <w:ins w:id="7739" w:author="arkat" w:date="2017-10-06T09:16:00Z"/>
          <w:rFonts w:ascii="Times New Roman" w:hAnsi="Times New Roman" w:cs="Times New Roman"/>
          <w:szCs w:val="24"/>
        </w:rPr>
      </w:pPr>
      <w:ins w:id="7740" w:author="arkat" w:date="2017-10-06T09:16:00Z">
        <w:r>
          <w:rPr>
            <w:rFonts w:ascii="Times New Roman" w:hAnsi="Times New Roman" w:cs="Times New Roman"/>
            <w:szCs w:val="24"/>
          </w:rPr>
          <w:t xml:space="preserve">Mens, T. &amp; Gorp, P. Van 2006. A taxonomy of model transformation. </w:t>
        </w:r>
        <w:r>
          <w:rPr>
            <w:rFonts w:ascii="Times New Roman" w:hAnsi="Times New Roman" w:cs="Times New Roman"/>
            <w:i/>
            <w:iCs/>
            <w:szCs w:val="24"/>
          </w:rPr>
          <w:t>Electronic Notes in Theoretical Computer Science</w:t>
        </w:r>
        <w:r>
          <w:rPr>
            <w:rFonts w:ascii="Times New Roman" w:hAnsi="Times New Roman" w:cs="Times New Roman"/>
            <w:szCs w:val="24"/>
          </w:rPr>
          <w:t>. Tersedia di http://www.sciencedirect.com/science/article/pii/S1571066106001435 [Accessed 4 Februari 2017].</w:t>
        </w:r>
      </w:ins>
    </w:p>
    <w:p w14:paraId="14D8A013" w14:textId="77777777" w:rsidR="0095050F" w:rsidRDefault="0095050F">
      <w:pPr>
        <w:widowControl w:val="0"/>
        <w:autoSpaceDE w:val="0"/>
        <w:autoSpaceDN w:val="0"/>
        <w:adjustRightInd w:val="0"/>
        <w:spacing w:after="140" w:line="288" w:lineRule="auto"/>
        <w:ind w:left="480" w:hanging="480"/>
        <w:rPr>
          <w:ins w:id="7741" w:author="arkat" w:date="2017-10-06T09:16:00Z"/>
          <w:rFonts w:ascii="Times New Roman" w:hAnsi="Times New Roman" w:cs="Times New Roman"/>
          <w:szCs w:val="24"/>
        </w:rPr>
      </w:pPr>
      <w:ins w:id="7742" w:author="arkat" w:date="2017-10-06T09:16:00Z">
        <w:r>
          <w:rPr>
            <w:rFonts w:ascii="Times New Roman" w:hAnsi="Times New Roman" w:cs="Times New Roman"/>
            <w:szCs w:val="24"/>
          </w:rPr>
          <w:t xml:space="preserve">Mili, A. &amp; Fairouz, T. 2015. </w:t>
        </w:r>
        <w:r>
          <w:rPr>
            <w:rFonts w:ascii="Times New Roman" w:hAnsi="Times New Roman" w:cs="Times New Roman"/>
            <w:i/>
            <w:iCs/>
            <w:szCs w:val="24"/>
          </w:rPr>
          <w:t>Software Testing Concepts and Operations</w:t>
        </w:r>
        <w:r>
          <w:rPr>
            <w:rFonts w:ascii="Times New Roman" w:hAnsi="Times New Roman" w:cs="Times New Roman"/>
            <w:szCs w:val="24"/>
          </w:rPr>
          <w:t>. John Wiley &amp; Sons, Inc.</w:t>
        </w:r>
      </w:ins>
    </w:p>
    <w:p w14:paraId="5581AB2E" w14:textId="77777777" w:rsidR="0095050F" w:rsidRDefault="0095050F">
      <w:pPr>
        <w:widowControl w:val="0"/>
        <w:autoSpaceDE w:val="0"/>
        <w:autoSpaceDN w:val="0"/>
        <w:adjustRightInd w:val="0"/>
        <w:spacing w:after="140" w:line="288" w:lineRule="auto"/>
        <w:ind w:left="480" w:hanging="480"/>
        <w:rPr>
          <w:ins w:id="7743" w:author="arkat" w:date="2017-10-06T09:16:00Z"/>
          <w:rFonts w:ascii="Times New Roman" w:hAnsi="Times New Roman" w:cs="Times New Roman"/>
          <w:szCs w:val="24"/>
        </w:rPr>
      </w:pPr>
      <w:ins w:id="7744" w:author="arkat" w:date="2017-10-06T09:16:00Z">
        <w:r>
          <w:rPr>
            <w:rFonts w:ascii="Times New Roman" w:hAnsi="Times New Roman" w:cs="Times New Roman"/>
            <w:szCs w:val="24"/>
          </w:rPr>
          <w:t xml:space="preserve">Murzek, M. &amp; Kramler, G. 2007. Business process model transformation issues. </w:t>
        </w:r>
        <w:r>
          <w:rPr>
            <w:rFonts w:ascii="Times New Roman" w:hAnsi="Times New Roman" w:cs="Times New Roman"/>
            <w:i/>
            <w:iCs/>
            <w:szCs w:val="24"/>
          </w:rPr>
          <w:t>Proceedings of the 9th International Conference on Enterprise Information Systems, Madeira, Portugal</w:t>
        </w:r>
        <w:r>
          <w:rPr>
            <w:rFonts w:ascii="Times New Roman" w:hAnsi="Times New Roman" w:cs="Times New Roman"/>
            <w:szCs w:val="24"/>
          </w:rPr>
          <w:t>, 3: 144–151. Tersedia di http://publik.tuwien.ac.at/files/pub-inf_4629.pdf.</w:t>
        </w:r>
      </w:ins>
    </w:p>
    <w:p w14:paraId="6A90D8FA" w14:textId="77777777" w:rsidR="0095050F" w:rsidRDefault="0095050F">
      <w:pPr>
        <w:widowControl w:val="0"/>
        <w:autoSpaceDE w:val="0"/>
        <w:autoSpaceDN w:val="0"/>
        <w:adjustRightInd w:val="0"/>
        <w:spacing w:after="140" w:line="288" w:lineRule="auto"/>
        <w:ind w:left="480" w:hanging="480"/>
        <w:rPr>
          <w:ins w:id="7745" w:author="arkat" w:date="2017-10-06T09:16:00Z"/>
          <w:rFonts w:ascii="Times New Roman" w:hAnsi="Times New Roman" w:cs="Times New Roman"/>
          <w:szCs w:val="24"/>
        </w:rPr>
      </w:pPr>
      <w:ins w:id="7746" w:author="arkat" w:date="2017-10-06T09:16:00Z">
        <w:r>
          <w:rPr>
            <w:rFonts w:ascii="Times New Roman" w:hAnsi="Times New Roman" w:cs="Times New Roman"/>
            <w:szCs w:val="24"/>
          </w:rPr>
          <w:t xml:space="preserve">Object Management Group (OMG) 2011. Business Process Model and Notation (BPMN) Version 2.0. </w:t>
        </w:r>
        <w:r>
          <w:rPr>
            <w:rFonts w:ascii="Times New Roman" w:hAnsi="Times New Roman" w:cs="Times New Roman"/>
            <w:i/>
            <w:iCs/>
            <w:szCs w:val="24"/>
          </w:rPr>
          <w:t>Business</w:t>
        </w:r>
        <w:r>
          <w:rPr>
            <w:rFonts w:ascii="Times New Roman" w:hAnsi="Times New Roman" w:cs="Times New Roman"/>
            <w:szCs w:val="24"/>
          </w:rPr>
          <w:t>, 50(January): 170. Tersedia di http://www.oatsolutions.com.br/artigos/SpecBPMN_v2.pdf.</w:t>
        </w:r>
      </w:ins>
    </w:p>
    <w:p w14:paraId="51E0E3C8" w14:textId="77777777" w:rsidR="0095050F" w:rsidRDefault="0095050F">
      <w:pPr>
        <w:widowControl w:val="0"/>
        <w:autoSpaceDE w:val="0"/>
        <w:autoSpaceDN w:val="0"/>
        <w:adjustRightInd w:val="0"/>
        <w:spacing w:after="140" w:line="288" w:lineRule="auto"/>
        <w:ind w:left="480" w:hanging="480"/>
        <w:rPr>
          <w:ins w:id="7747" w:author="arkat" w:date="2017-10-06T09:16:00Z"/>
          <w:rFonts w:ascii="Times New Roman" w:hAnsi="Times New Roman" w:cs="Times New Roman"/>
          <w:szCs w:val="24"/>
        </w:rPr>
      </w:pPr>
      <w:ins w:id="7748" w:author="arkat" w:date="2017-10-06T09:16:00Z">
        <w:r>
          <w:rPr>
            <w:rFonts w:ascii="Times New Roman" w:hAnsi="Times New Roman" w:cs="Times New Roman"/>
            <w:szCs w:val="24"/>
          </w:rPr>
          <w:t xml:space="preserve">Omg 2006. Meta Object Facility ( MOF ) Core Specification. </w:t>
        </w:r>
        <w:r>
          <w:rPr>
            <w:rFonts w:ascii="Times New Roman" w:hAnsi="Times New Roman" w:cs="Times New Roman"/>
            <w:i/>
            <w:iCs/>
            <w:szCs w:val="24"/>
          </w:rPr>
          <w:t>Management</w:t>
        </w:r>
        <w:r>
          <w:rPr>
            <w:rFonts w:ascii="Times New Roman" w:hAnsi="Times New Roman" w:cs="Times New Roman"/>
            <w:szCs w:val="24"/>
          </w:rPr>
          <w:t>, 80907(January): 1–76. Tersedia di http://www.omg.org/spec/MOF/2.0/.</w:t>
        </w:r>
      </w:ins>
    </w:p>
    <w:p w14:paraId="3B8F5E40" w14:textId="77777777" w:rsidR="0095050F" w:rsidRDefault="0095050F">
      <w:pPr>
        <w:widowControl w:val="0"/>
        <w:autoSpaceDE w:val="0"/>
        <w:autoSpaceDN w:val="0"/>
        <w:adjustRightInd w:val="0"/>
        <w:spacing w:after="140" w:line="288" w:lineRule="auto"/>
        <w:ind w:left="480" w:hanging="480"/>
        <w:rPr>
          <w:ins w:id="7749" w:author="arkat" w:date="2017-10-06T09:16:00Z"/>
          <w:rFonts w:ascii="Times New Roman" w:hAnsi="Times New Roman" w:cs="Times New Roman"/>
          <w:szCs w:val="24"/>
        </w:rPr>
      </w:pPr>
      <w:ins w:id="7750" w:author="arkat" w:date="2017-10-06T09:16:00Z">
        <w:r>
          <w:rPr>
            <w:rFonts w:ascii="Times New Roman" w:hAnsi="Times New Roman" w:cs="Times New Roman"/>
            <w:szCs w:val="24"/>
          </w:rPr>
          <w:t xml:space="preserve">OMG 2011. Business Process Model and Notation ( BPMN ) Version 2.0. </w:t>
        </w:r>
        <w:r>
          <w:rPr>
            <w:rFonts w:ascii="Times New Roman" w:hAnsi="Times New Roman" w:cs="Times New Roman"/>
            <w:i/>
            <w:iCs/>
            <w:szCs w:val="24"/>
          </w:rPr>
          <w:t>Business</w:t>
        </w:r>
        <w:r>
          <w:rPr>
            <w:rFonts w:ascii="Times New Roman" w:hAnsi="Times New Roman" w:cs="Times New Roman"/>
            <w:szCs w:val="24"/>
          </w:rPr>
          <w:t>, 50(January): 504–507. Tersedia di http://www.omg.org/spec/BPMN/2.0.</w:t>
        </w:r>
      </w:ins>
    </w:p>
    <w:p w14:paraId="061F9AFD" w14:textId="77777777" w:rsidR="0095050F" w:rsidRDefault="0095050F">
      <w:pPr>
        <w:widowControl w:val="0"/>
        <w:autoSpaceDE w:val="0"/>
        <w:autoSpaceDN w:val="0"/>
        <w:adjustRightInd w:val="0"/>
        <w:spacing w:after="140" w:line="288" w:lineRule="auto"/>
        <w:ind w:left="480" w:hanging="480"/>
        <w:rPr>
          <w:ins w:id="7751" w:author="arkat" w:date="2017-10-06T09:16:00Z"/>
          <w:rFonts w:ascii="Times New Roman" w:hAnsi="Times New Roman" w:cs="Times New Roman"/>
          <w:szCs w:val="24"/>
        </w:rPr>
      </w:pPr>
      <w:ins w:id="7752" w:author="arkat" w:date="2017-10-06T09:16:00Z">
        <w:r>
          <w:rPr>
            <w:rFonts w:ascii="Times New Roman" w:hAnsi="Times New Roman" w:cs="Times New Roman"/>
            <w:szCs w:val="24"/>
          </w:rPr>
          <w:t xml:space="preserve">Ouyang, C., van der Aalst, W.M.P., Aalst, W. Van Der, Dumas, M. &amp; ter Hofstede,  a H.M. 2006. Translating bpmn to bpel. </w:t>
        </w:r>
        <w:r>
          <w:rPr>
            <w:rFonts w:ascii="Times New Roman" w:hAnsi="Times New Roman" w:cs="Times New Roman"/>
            <w:i/>
            <w:iCs/>
            <w:szCs w:val="24"/>
          </w:rPr>
          <w:t>BPM Center Report BPM-06-02, BPMcenter. org</w:t>
        </w:r>
        <w:r>
          <w:rPr>
            <w:rFonts w:ascii="Times New Roman" w:hAnsi="Times New Roman" w:cs="Times New Roman"/>
            <w:szCs w:val="24"/>
          </w:rPr>
          <w:t>, 1–22.</w:t>
        </w:r>
      </w:ins>
    </w:p>
    <w:p w14:paraId="0589984E" w14:textId="77777777" w:rsidR="0095050F" w:rsidRDefault="0095050F">
      <w:pPr>
        <w:widowControl w:val="0"/>
        <w:autoSpaceDE w:val="0"/>
        <w:autoSpaceDN w:val="0"/>
        <w:adjustRightInd w:val="0"/>
        <w:spacing w:after="140" w:line="288" w:lineRule="auto"/>
        <w:ind w:left="480" w:hanging="480"/>
        <w:rPr>
          <w:ins w:id="7753" w:author="arkat" w:date="2017-10-06T09:16:00Z"/>
          <w:rFonts w:ascii="Times New Roman" w:hAnsi="Times New Roman" w:cs="Times New Roman"/>
          <w:szCs w:val="24"/>
        </w:rPr>
      </w:pPr>
      <w:ins w:id="7754" w:author="arkat" w:date="2017-10-06T09:16:00Z">
        <w:r>
          <w:rPr>
            <w:rFonts w:ascii="Times New Roman" w:hAnsi="Times New Roman" w:cs="Times New Roman"/>
            <w:szCs w:val="24"/>
          </w:rPr>
          <w:t xml:space="preserve">Padilla, L. 2014. Transformation of Business Process Models : A Case Study. </w:t>
        </w:r>
        <w:r>
          <w:rPr>
            <w:rFonts w:ascii="Times New Roman" w:hAnsi="Times New Roman" w:cs="Times New Roman"/>
            <w:i/>
            <w:iCs/>
            <w:szCs w:val="24"/>
          </w:rPr>
          <w:t>Lecture Notes in Computer Science</w:t>
        </w:r>
        <w:r>
          <w:rPr>
            <w:rFonts w:ascii="Times New Roman" w:hAnsi="Times New Roman" w:cs="Times New Roman"/>
            <w:szCs w:val="24"/>
          </w:rPr>
          <w:t>, 286–298. Tersedia di http://repositorio-aberto.up.pt/handle/10216/71755.</w:t>
        </w:r>
      </w:ins>
    </w:p>
    <w:p w14:paraId="0AA4AB40" w14:textId="77777777" w:rsidR="0095050F" w:rsidRDefault="0095050F">
      <w:pPr>
        <w:widowControl w:val="0"/>
        <w:autoSpaceDE w:val="0"/>
        <w:autoSpaceDN w:val="0"/>
        <w:adjustRightInd w:val="0"/>
        <w:spacing w:after="140" w:line="288" w:lineRule="auto"/>
        <w:ind w:left="480" w:hanging="480"/>
        <w:rPr>
          <w:ins w:id="7755" w:author="arkat" w:date="2017-10-06T09:16:00Z"/>
          <w:rFonts w:ascii="Times New Roman" w:hAnsi="Times New Roman" w:cs="Times New Roman"/>
          <w:szCs w:val="24"/>
        </w:rPr>
      </w:pPr>
      <w:ins w:id="7756" w:author="arkat" w:date="2017-10-06T09:16:00Z">
        <w:r>
          <w:rPr>
            <w:rFonts w:ascii="Times New Roman" w:hAnsi="Times New Roman" w:cs="Times New Roman"/>
            <w:szCs w:val="24"/>
          </w:rPr>
          <w:t xml:space="preserve">Pressman, R.S. 2009. </w:t>
        </w:r>
        <w:r>
          <w:rPr>
            <w:rFonts w:ascii="Times New Roman" w:hAnsi="Times New Roman" w:cs="Times New Roman"/>
            <w:i/>
            <w:iCs/>
            <w:szCs w:val="24"/>
          </w:rPr>
          <w:t>Software Engineering A Practitioner’s Approach 7th Ed - Roger S. Pressman</w:t>
        </w:r>
        <w:r>
          <w:rPr>
            <w:rFonts w:ascii="Times New Roman" w:hAnsi="Times New Roman" w:cs="Times New Roman"/>
            <w:szCs w:val="24"/>
          </w:rPr>
          <w:t xml:space="preserve">. </w:t>
        </w:r>
        <w:r>
          <w:rPr>
            <w:rFonts w:ascii="Times New Roman" w:hAnsi="Times New Roman" w:cs="Times New Roman"/>
            <w:i/>
            <w:iCs/>
            <w:szCs w:val="24"/>
          </w:rPr>
          <w:t>Software Engineering A Practitioner’s Approach 7th Ed - Roger S. Pressman</w:t>
        </w:r>
        <w:r>
          <w:rPr>
            <w:rFonts w:ascii="Times New Roman" w:hAnsi="Times New Roman" w:cs="Times New Roman"/>
            <w:szCs w:val="24"/>
          </w:rPr>
          <w:t>.</w:t>
        </w:r>
      </w:ins>
    </w:p>
    <w:p w14:paraId="6A4A7197" w14:textId="77777777" w:rsidR="0095050F" w:rsidRDefault="0095050F">
      <w:pPr>
        <w:widowControl w:val="0"/>
        <w:autoSpaceDE w:val="0"/>
        <w:autoSpaceDN w:val="0"/>
        <w:adjustRightInd w:val="0"/>
        <w:spacing w:after="140" w:line="288" w:lineRule="auto"/>
        <w:ind w:left="480" w:hanging="480"/>
        <w:rPr>
          <w:ins w:id="7757" w:author="arkat" w:date="2017-10-06T09:16:00Z"/>
          <w:rFonts w:ascii="Times New Roman" w:hAnsi="Times New Roman" w:cs="Times New Roman"/>
          <w:szCs w:val="24"/>
        </w:rPr>
      </w:pPr>
      <w:ins w:id="7758" w:author="arkat" w:date="2017-10-06T09:16:00Z">
        <w:r>
          <w:rPr>
            <w:rFonts w:ascii="Times New Roman" w:hAnsi="Times New Roman" w:cs="Times New Roman"/>
            <w:szCs w:val="24"/>
          </w:rPr>
          <w:t xml:space="preserve">Rosa, M.L.A., Dumas, M., Uba, R. &amp; Dijkman, R. 2013. Business Process Model </w:t>
        </w:r>
        <w:r>
          <w:rPr>
            <w:rFonts w:ascii="Times New Roman" w:hAnsi="Times New Roman" w:cs="Times New Roman"/>
            <w:szCs w:val="24"/>
          </w:rPr>
          <w:lastRenderedPageBreak/>
          <w:t>Merging : An Approach to Business. 22(2).</w:t>
        </w:r>
      </w:ins>
    </w:p>
    <w:p w14:paraId="44F4A8AA" w14:textId="77777777" w:rsidR="0095050F" w:rsidRDefault="0095050F">
      <w:pPr>
        <w:widowControl w:val="0"/>
        <w:autoSpaceDE w:val="0"/>
        <w:autoSpaceDN w:val="0"/>
        <w:adjustRightInd w:val="0"/>
        <w:spacing w:after="140" w:line="288" w:lineRule="auto"/>
        <w:ind w:left="480" w:hanging="480"/>
        <w:rPr>
          <w:ins w:id="7759" w:author="arkat" w:date="2017-10-06T09:16:00Z"/>
          <w:rFonts w:ascii="Times New Roman" w:hAnsi="Times New Roman" w:cs="Times New Roman"/>
          <w:szCs w:val="24"/>
        </w:rPr>
      </w:pPr>
      <w:ins w:id="7760" w:author="arkat" w:date="2017-10-06T09:16:00Z">
        <w:r>
          <w:rPr>
            <w:rFonts w:ascii="Times New Roman" w:hAnsi="Times New Roman" w:cs="Times New Roman"/>
            <w:szCs w:val="24"/>
          </w:rPr>
          <w:t xml:space="preserve">Sommerville, I. 2010. </w:t>
        </w:r>
        <w:r>
          <w:rPr>
            <w:rFonts w:ascii="Times New Roman" w:hAnsi="Times New Roman" w:cs="Times New Roman"/>
            <w:i/>
            <w:iCs/>
            <w:szCs w:val="24"/>
          </w:rPr>
          <w:t>Software Engineering - Ninth Edition</w:t>
        </w:r>
        <w:r>
          <w:rPr>
            <w:rFonts w:ascii="Times New Roman" w:hAnsi="Times New Roman" w:cs="Times New Roman"/>
            <w:szCs w:val="24"/>
          </w:rPr>
          <w:t xml:space="preserve">. 9th ed. </w:t>
        </w:r>
        <w:r>
          <w:rPr>
            <w:rFonts w:ascii="Times New Roman" w:hAnsi="Times New Roman" w:cs="Times New Roman"/>
            <w:i/>
            <w:iCs/>
            <w:szCs w:val="24"/>
          </w:rPr>
          <w:t>Software Engineering</w:t>
        </w:r>
        <w:r>
          <w:rPr>
            <w:rFonts w:ascii="Times New Roman" w:hAnsi="Times New Roman" w:cs="Times New Roman"/>
            <w:szCs w:val="24"/>
          </w:rPr>
          <w:t>. Addison-Wesley Pearson Education, Inc.</w:t>
        </w:r>
      </w:ins>
    </w:p>
    <w:p w14:paraId="78F7506E" w14:textId="77777777" w:rsidR="0095050F" w:rsidRDefault="0095050F">
      <w:pPr>
        <w:widowControl w:val="0"/>
        <w:autoSpaceDE w:val="0"/>
        <w:autoSpaceDN w:val="0"/>
        <w:adjustRightInd w:val="0"/>
        <w:spacing w:after="140" w:line="288" w:lineRule="auto"/>
        <w:ind w:left="480" w:hanging="480"/>
        <w:rPr>
          <w:ins w:id="7761" w:author="arkat" w:date="2017-10-06T09:16:00Z"/>
          <w:rFonts w:ascii="Times New Roman" w:hAnsi="Times New Roman" w:cs="Times New Roman"/>
          <w:szCs w:val="24"/>
        </w:rPr>
      </w:pPr>
      <w:ins w:id="7762" w:author="arkat" w:date="2017-10-06T09:16:00Z">
        <w:r>
          <w:rPr>
            <w:rFonts w:ascii="Times New Roman" w:hAnsi="Times New Roman" w:cs="Times New Roman"/>
            <w:szCs w:val="24"/>
          </w:rPr>
          <w:t xml:space="preserve">Sparx 2004. The Business Process Model. </w:t>
        </w:r>
        <w:r>
          <w:rPr>
            <w:rFonts w:ascii="Times New Roman" w:hAnsi="Times New Roman" w:cs="Times New Roman"/>
            <w:i/>
            <w:iCs/>
            <w:szCs w:val="24"/>
          </w:rPr>
          <w:t>Enterprise Architect, www. sparksystems. com. au</w:t>
        </w:r>
        <w:r>
          <w:rPr>
            <w:rFonts w:ascii="Times New Roman" w:hAnsi="Times New Roman" w:cs="Times New Roman"/>
            <w:szCs w:val="24"/>
          </w:rPr>
          <w:t>, 1–4. Tersedia di https://www.sparxsystems.com/downloads/whitepapers/The_Business_Process_Model.pdf [Accessed 25 September 2017].</w:t>
        </w:r>
      </w:ins>
    </w:p>
    <w:p w14:paraId="42D58186" w14:textId="77777777" w:rsidR="0095050F" w:rsidRDefault="0095050F">
      <w:pPr>
        <w:widowControl w:val="0"/>
        <w:autoSpaceDE w:val="0"/>
        <w:autoSpaceDN w:val="0"/>
        <w:adjustRightInd w:val="0"/>
        <w:spacing w:after="140" w:line="288" w:lineRule="auto"/>
        <w:ind w:left="480" w:hanging="480"/>
        <w:rPr>
          <w:ins w:id="7763" w:author="arkat" w:date="2017-10-06T09:16:00Z"/>
          <w:rFonts w:ascii="Times New Roman" w:hAnsi="Times New Roman" w:cs="Times New Roman"/>
          <w:szCs w:val="24"/>
        </w:rPr>
      </w:pPr>
      <w:ins w:id="7764" w:author="arkat" w:date="2017-10-06T09:16:00Z">
        <w:r>
          <w:rPr>
            <w:rFonts w:ascii="Times New Roman" w:hAnsi="Times New Roman" w:cs="Times New Roman"/>
            <w:szCs w:val="24"/>
          </w:rPr>
          <w:t xml:space="preserve">Tim Bray, Jean Paoli, C. M. Sperberg-McQueen, Eve Maler, François Yergeau &amp; John Cowan 2017. </w:t>
        </w:r>
        <w:r>
          <w:rPr>
            <w:rFonts w:ascii="Times New Roman" w:hAnsi="Times New Roman" w:cs="Times New Roman"/>
            <w:i/>
            <w:iCs/>
            <w:szCs w:val="24"/>
          </w:rPr>
          <w:t>Extensible Markup Language (XML) 1.1 (Second Edition)</w:t>
        </w:r>
        <w:r>
          <w:rPr>
            <w:rFonts w:ascii="Times New Roman" w:hAnsi="Times New Roman" w:cs="Times New Roman"/>
            <w:szCs w:val="24"/>
          </w:rPr>
          <w:t>. Tersedia di https://www.w3.org/TR/xml11/ [Accessed 18 September 2017].</w:t>
        </w:r>
      </w:ins>
    </w:p>
    <w:p w14:paraId="13D6CB5F" w14:textId="77777777" w:rsidR="0095050F" w:rsidRDefault="0095050F">
      <w:pPr>
        <w:widowControl w:val="0"/>
        <w:autoSpaceDE w:val="0"/>
        <w:autoSpaceDN w:val="0"/>
        <w:adjustRightInd w:val="0"/>
        <w:spacing w:after="140" w:line="288" w:lineRule="auto"/>
        <w:ind w:left="480" w:hanging="480"/>
        <w:rPr>
          <w:ins w:id="7765" w:author="arkat" w:date="2017-10-06T09:16:00Z"/>
          <w:rFonts w:ascii="Times New Roman" w:hAnsi="Times New Roman" w:cs="Times New Roman"/>
          <w:szCs w:val="24"/>
        </w:rPr>
      </w:pPr>
      <w:ins w:id="7766" w:author="arkat" w:date="2017-10-06T09:16:00Z">
        <w:r>
          <w:rPr>
            <w:rFonts w:ascii="Times New Roman" w:hAnsi="Times New Roman" w:cs="Times New Roman"/>
            <w:szCs w:val="24"/>
          </w:rPr>
          <w:t>Vanderhaeghen, D., Zang, S., Hofer, A. &amp; Adam, O. 2005. XML-based Transformation of Business Process Models – Enabler for Collaborative Business Process Management 1 Collaborative Business Process Management.</w:t>
        </w:r>
      </w:ins>
    </w:p>
    <w:p w14:paraId="3244BF40" w14:textId="77777777" w:rsidR="0095050F" w:rsidRDefault="0095050F">
      <w:pPr>
        <w:widowControl w:val="0"/>
        <w:autoSpaceDE w:val="0"/>
        <w:autoSpaceDN w:val="0"/>
        <w:adjustRightInd w:val="0"/>
        <w:spacing w:after="140" w:line="288" w:lineRule="auto"/>
        <w:ind w:left="480" w:hanging="480"/>
        <w:rPr>
          <w:ins w:id="7767" w:author="arkat" w:date="2017-10-06T09:16:00Z"/>
          <w:rFonts w:ascii="Times New Roman" w:hAnsi="Times New Roman" w:cs="Times New Roman"/>
          <w:szCs w:val="24"/>
        </w:rPr>
      </w:pPr>
      <w:ins w:id="7768" w:author="arkat" w:date="2017-10-06T09:16:00Z">
        <w:r>
          <w:rPr>
            <w:rFonts w:ascii="Times New Roman" w:hAnsi="Times New Roman" w:cs="Times New Roman"/>
            <w:szCs w:val="24"/>
          </w:rPr>
          <w:t>Volzer, H. 2010. An Overview of BPMN 2 . 0 and its Potential Use. 2–3.</w:t>
        </w:r>
      </w:ins>
    </w:p>
    <w:p w14:paraId="1269B585" w14:textId="77777777" w:rsidR="0095050F" w:rsidRDefault="0095050F">
      <w:pPr>
        <w:widowControl w:val="0"/>
        <w:autoSpaceDE w:val="0"/>
        <w:autoSpaceDN w:val="0"/>
        <w:adjustRightInd w:val="0"/>
        <w:spacing w:after="140" w:line="288" w:lineRule="auto"/>
        <w:ind w:left="480" w:hanging="480"/>
        <w:rPr>
          <w:ins w:id="7769" w:author="arkat" w:date="2017-10-06T09:16:00Z"/>
          <w:rFonts w:ascii="Times New Roman" w:hAnsi="Times New Roman" w:cs="Times New Roman"/>
          <w:szCs w:val="24"/>
        </w:rPr>
      </w:pPr>
      <w:ins w:id="7770" w:author="arkat" w:date="2017-10-06T09:16:00Z">
        <w:r>
          <w:rPr>
            <w:rFonts w:ascii="Times New Roman" w:hAnsi="Times New Roman" w:cs="Times New Roman"/>
            <w:szCs w:val="24"/>
          </w:rPr>
          <w:t xml:space="preserve">Weske, M. 2007. </w:t>
        </w:r>
        <w:r>
          <w:rPr>
            <w:rFonts w:ascii="Times New Roman" w:hAnsi="Times New Roman" w:cs="Times New Roman"/>
            <w:i/>
            <w:iCs/>
            <w:szCs w:val="24"/>
          </w:rPr>
          <w:t>Business ProcessManagement</w:t>
        </w:r>
        <w:r>
          <w:rPr>
            <w:rFonts w:ascii="Times New Roman" w:hAnsi="Times New Roman" w:cs="Times New Roman"/>
            <w:szCs w:val="24"/>
          </w:rPr>
          <w:t>. Heidelberg New.</w:t>
        </w:r>
      </w:ins>
    </w:p>
    <w:p w14:paraId="7C657CCA" w14:textId="77777777" w:rsidR="0095050F" w:rsidRDefault="0095050F">
      <w:pPr>
        <w:widowControl w:val="0"/>
        <w:autoSpaceDE w:val="0"/>
        <w:autoSpaceDN w:val="0"/>
        <w:adjustRightInd w:val="0"/>
        <w:spacing w:after="140" w:line="288" w:lineRule="auto"/>
        <w:ind w:left="480" w:hanging="480"/>
        <w:rPr>
          <w:ins w:id="7771" w:author="arkat" w:date="2017-10-06T09:16:00Z"/>
        </w:rPr>
      </w:pPr>
      <w:ins w:id="7772" w:author="arkat" w:date="2017-10-06T09:16:00Z">
        <w:r>
          <w:rPr>
            <w:rFonts w:ascii="Times New Roman" w:hAnsi="Times New Roman" w:cs="Times New Roman"/>
            <w:szCs w:val="24"/>
          </w:rPr>
          <w:t xml:space="preserve">www.signavio.com 2009. </w:t>
        </w:r>
        <w:r>
          <w:rPr>
            <w:rFonts w:ascii="Times New Roman" w:hAnsi="Times New Roman" w:cs="Times New Roman"/>
            <w:i/>
            <w:iCs/>
            <w:szCs w:val="24"/>
          </w:rPr>
          <w:t>Whitepaper: From EPC to BPMN | Signavio</w:t>
        </w:r>
        <w:r>
          <w:rPr>
            <w:rFonts w:ascii="Times New Roman" w:hAnsi="Times New Roman" w:cs="Times New Roman"/>
            <w:szCs w:val="24"/>
          </w:rPr>
          <w:t>. Tersedia di https://www.signavio.com/news/whitepaper-from-epc-to-bpmn/ [Accessed 26 September 2017].</w:t>
        </w:r>
      </w:ins>
    </w:p>
    <w:p w14:paraId="618040BD" w14:textId="77777777" w:rsidR="0095050F" w:rsidRDefault="0095050F">
      <w:pPr>
        <w:widowControl w:val="0"/>
        <w:autoSpaceDE w:val="0"/>
        <w:autoSpaceDN w:val="0"/>
        <w:adjustRightInd w:val="0"/>
        <w:spacing w:after="0"/>
        <w:rPr>
          <w:ins w:id="7773" w:author="arkat" w:date="2017-10-06T09:17:00Z"/>
          <w:rFonts w:ascii="Times New Roman" w:hAnsi="Times New Roman" w:cs="Times New Roman"/>
          <w:szCs w:val="24"/>
        </w:rPr>
      </w:pPr>
    </w:p>
    <w:p w14:paraId="10407DBC" w14:textId="77777777" w:rsidR="0095050F" w:rsidRDefault="0095050F">
      <w:pPr>
        <w:widowControl w:val="0"/>
        <w:autoSpaceDE w:val="0"/>
        <w:autoSpaceDN w:val="0"/>
        <w:adjustRightInd w:val="0"/>
        <w:spacing w:after="140" w:line="288" w:lineRule="auto"/>
        <w:ind w:left="480" w:hanging="480"/>
        <w:rPr>
          <w:ins w:id="7774" w:author="arkat" w:date="2017-10-06T09:17:00Z"/>
          <w:rFonts w:ascii="Times New Roman" w:hAnsi="Times New Roman" w:cs="Times New Roman"/>
          <w:szCs w:val="24"/>
        </w:rPr>
      </w:pPr>
      <w:ins w:id="7775" w:author="arkat" w:date="2017-10-06T09:17:00Z">
        <w:r>
          <w:rPr>
            <w:rFonts w:ascii="Times New Roman" w:hAnsi="Times New Roman" w:cs="Times New Roman"/>
            <w:szCs w:val="24"/>
          </w:rPr>
          <w:t xml:space="preserve">Aalst, V. der 1999. Formalization and verification of event-driven process chains. </w:t>
        </w:r>
        <w:r>
          <w:rPr>
            <w:rFonts w:ascii="Times New Roman" w:hAnsi="Times New Roman" w:cs="Times New Roman"/>
            <w:i/>
            <w:iCs/>
            <w:szCs w:val="24"/>
          </w:rPr>
          <w:t>Information and Software Technology</w:t>
        </w:r>
        <w:r>
          <w:rPr>
            <w:rFonts w:ascii="Times New Roman" w:hAnsi="Times New Roman" w:cs="Times New Roman"/>
            <w:szCs w:val="24"/>
          </w:rPr>
          <w:t>, 41(10): 639–650. Tersedia di http://www.sciencedirect.com/science/article/pii/S0950584999000166 [Accessed 18 September 2017].</w:t>
        </w:r>
      </w:ins>
    </w:p>
    <w:p w14:paraId="15245E6E" w14:textId="77777777" w:rsidR="0095050F" w:rsidRDefault="0095050F">
      <w:pPr>
        <w:widowControl w:val="0"/>
        <w:autoSpaceDE w:val="0"/>
        <w:autoSpaceDN w:val="0"/>
        <w:adjustRightInd w:val="0"/>
        <w:spacing w:after="140" w:line="288" w:lineRule="auto"/>
        <w:ind w:left="480" w:hanging="480"/>
        <w:rPr>
          <w:ins w:id="7776" w:author="arkat" w:date="2017-10-06T09:17:00Z"/>
          <w:rFonts w:ascii="Times New Roman" w:hAnsi="Times New Roman" w:cs="Times New Roman"/>
          <w:szCs w:val="24"/>
        </w:rPr>
      </w:pPr>
      <w:ins w:id="7777" w:author="arkat" w:date="2017-10-06T09:17:00Z">
        <w:r>
          <w:rPr>
            <w:rFonts w:ascii="Times New Roman" w:hAnsi="Times New Roman" w:cs="Times New Roman"/>
            <w:szCs w:val="24"/>
          </w:rPr>
          <w:t>ARIS 2010. Organizational chart Business process Data model System landscape Attributes BPMN Diagram- ARISExpress. Tersedia di http://cdn.ariscommunity.com/media/poster/aris-express-poster-21-1.pdf.</w:t>
        </w:r>
      </w:ins>
    </w:p>
    <w:p w14:paraId="2F47603A" w14:textId="77777777" w:rsidR="0095050F" w:rsidRDefault="0095050F">
      <w:pPr>
        <w:widowControl w:val="0"/>
        <w:autoSpaceDE w:val="0"/>
        <w:autoSpaceDN w:val="0"/>
        <w:adjustRightInd w:val="0"/>
        <w:spacing w:after="140" w:line="288" w:lineRule="auto"/>
        <w:ind w:left="480" w:hanging="480"/>
        <w:rPr>
          <w:ins w:id="7778" w:author="arkat" w:date="2017-10-06T09:17:00Z"/>
          <w:rFonts w:ascii="Times New Roman" w:hAnsi="Times New Roman" w:cs="Times New Roman"/>
          <w:szCs w:val="24"/>
        </w:rPr>
      </w:pPr>
      <w:ins w:id="7779" w:author="arkat" w:date="2017-10-06T09:17:00Z">
        <w:r>
          <w:rPr>
            <w:rFonts w:ascii="Times New Roman" w:hAnsi="Times New Roman" w:cs="Times New Roman"/>
            <w:szCs w:val="24"/>
          </w:rPr>
          <w:t>Arkin, A. 2002. Business Process Modeling Language. 98.</w:t>
        </w:r>
      </w:ins>
    </w:p>
    <w:p w14:paraId="604368BC" w14:textId="77777777" w:rsidR="0095050F" w:rsidRDefault="0095050F">
      <w:pPr>
        <w:widowControl w:val="0"/>
        <w:autoSpaceDE w:val="0"/>
        <w:autoSpaceDN w:val="0"/>
        <w:adjustRightInd w:val="0"/>
        <w:spacing w:after="140" w:line="288" w:lineRule="auto"/>
        <w:ind w:left="480" w:hanging="480"/>
        <w:rPr>
          <w:ins w:id="7780" w:author="arkat" w:date="2017-10-06T09:17:00Z"/>
          <w:rFonts w:ascii="Times New Roman" w:hAnsi="Times New Roman" w:cs="Times New Roman"/>
          <w:szCs w:val="24"/>
        </w:rPr>
      </w:pPr>
      <w:ins w:id="7781" w:author="arkat" w:date="2017-10-06T09:17:00Z">
        <w:r>
          <w:rPr>
            <w:rFonts w:ascii="Times New Roman" w:hAnsi="Times New Roman" w:cs="Times New Roman"/>
            <w:szCs w:val="24"/>
          </w:rPr>
          <w:t xml:space="preserve">Arsanjani, A., Bharade, N., Borgenstrand, M., Schume, P., Wood, J.K. &amp; Zheltonogov, V. 2015. Business Process Management Design Guide Using IBM Business Process Manager. </w:t>
        </w:r>
        <w:r>
          <w:rPr>
            <w:rFonts w:ascii="Times New Roman" w:hAnsi="Times New Roman" w:cs="Times New Roman"/>
            <w:i/>
            <w:iCs/>
            <w:szCs w:val="24"/>
          </w:rPr>
          <w:t>IBM Cooperation</w:t>
        </w:r>
        <w:r>
          <w:rPr>
            <w:rFonts w:ascii="Times New Roman" w:hAnsi="Times New Roman" w:cs="Times New Roman"/>
            <w:szCs w:val="24"/>
          </w:rPr>
          <w:t>. Tersedia di http://www.redbooks.ibm.com/redbooks/pdfs/sg248282.pdf.</w:t>
        </w:r>
      </w:ins>
    </w:p>
    <w:p w14:paraId="1515E212" w14:textId="77777777" w:rsidR="0095050F" w:rsidRDefault="0095050F">
      <w:pPr>
        <w:widowControl w:val="0"/>
        <w:autoSpaceDE w:val="0"/>
        <w:autoSpaceDN w:val="0"/>
        <w:adjustRightInd w:val="0"/>
        <w:spacing w:after="140" w:line="288" w:lineRule="auto"/>
        <w:ind w:left="480" w:hanging="480"/>
        <w:rPr>
          <w:ins w:id="7782" w:author="arkat" w:date="2017-10-06T09:17:00Z"/>
          <w:rFonts w:ascii="Times New Roman" w:hAnsi="Times New Roman" w:cs="Times New Roman"/>
          <w:szCs w:val="24"/>
        </w:rPr>
      </w:pPr>
      <w:ins w:id="7783" w:author="arkat" w:date="2017-10-06T09:17:00Z">
        <w:r>
          <w:rPr>
            <w:rFonts w:ascii="Times New Roman" w:hAnsi="Times New Roman" w:cs="Times New Roman"/>
            <w:szCs w:val="24"/>
          </w:rPr>
          <w:t xml:space="preserve">Biehl, M. 2010. Literature study on model transformations. </w:t>
        </w:r>
        <w:r>
          <w:rPr>
            <w:rFonts w:ascii="Times New Roman" w:hAnsi="Times New Roman" w:cs="Times New Roman"/>
            <w:i/>
            <w:iCs/>
            <w:szCs w:val="24"/>
          </w:rPr>
          <w:t>Royal Institute of Technology, Tech. Rep. ISRN/KTH/MMK</w:t>
        </w:r>
        <w:r>
          <w:rPr>
            <w:rFonts w:ascii="Times New Roman" w:hAnsi="Times New Roman" w:cs="Times New Roman"/>
            <w:szCs w:val="24"/>
          </w:rPr>
          <w:t>, (July): 1–28. Tersedia di http://staffwww.dcs.shef.ac.uk/people/A.Simons/remodel/papers/BiehlModelTransformations.pdf.</w:t>
        </w:r>
      </w:ins>
    </w:p>
    <w:p w14:paraId="038E83FD" w14:textId="77777777" w:rsidR="0095050F" w:rsidRDefault="0095050F">
      <w:pPr>
        <w:widowControl w:val="0"/>
        <w:autoSpaceDE w:val="0"/>
        <w:autoSpaceDN w:val="0"/>
        <w:adjustRightInd w:val="0"/>
        <w:spacing w:after="140" w:line="288" w:lineRule="auto"/>
        <w:ind w:left="480" w:hanging="480"/>
        <w:rPr>
          <w:ins w:id="7784" w:author="arkat" w:date="2017-10-06T09:17:00Z"/>
          <w:rFonts w:ascii="Times New Roman" w:hAnsi="Times New Roman" w:cs="Times New Roman"/>
          <w:szCs w:val="24"/>
        </w:rPr>
      </w:pPr>
      <w:ins w:id="7785" w:author="arkat" w:date="2017-10-06T09:17:00Z">
        <w:r>
          <w:rPr>
            <w:rFonts w:ascii="Times New Roman" w:hAnsi="Times New Roman" w:cs="Times New Roman"/>
            <w:szCs w:val="24"/>
          </w:rPr>
          <w:lastRenderedPageBreak/>
          <w:t xml:space="preserve">Clark, J. 2017. </w:t>
        </w:r>
        <w:r>
          <w:rPr>
            <w:rFonts w:ascii="Times New Roman" w:hAnsi="Times New Roman" w:cs="Times New Roman"/>
            <w:i/>
            <w:iCs/>
            <w:szCs w:val="24"/>
          </w:rPr>
          <w:t>XSL Transformations (XSLT)</w:t>
        </w:r>
        <w:r>
          <w:rPr>
            <w:rFonts w:ascii="Times New Roman" w:hAnsi="Times New Roman" w:cs="Times New Roman"/>
            <w:szCs w:val="24"/>
          </w:rPr>
          <w:t>. Tersedia di https://www.w3.org/TR/xslt [Accessed 18 September 2017].</w:t>
        </w:r>
      </w:ins>
    </w:p>
    <w:p w14:paraId="0D6A4446" w14:textId="77777777" w:rsidR="0095050F" w:rsidRDefault="0095050F">
      <w:pPr>
        <w:widowControl w:val="0"/>
        <w:autoSpaceDE w:val="0"/>
        <w:autoSpaceDN w:val="0"/>
        <w:adjustRightInd w:val="0"/>
        <w:spacing w:after="140" w:line="288" w:lineRule="auto"/>
        <w:ind w:left="480" w:hanging="480"/>
        <w:rPr>
          <w:ins w:id="7786" w:author="arkat" w:date="2017-10-06T09:17:00Z"/>
          <w:rFonts w:ascii="Times New Roman" w:hAnsi="Times New Roman" w:cs="Times New Roman"/>
          <w:szCs w:val="24"/>
        </w:rPr>
      </w:pPr>
      <w:ins w:id="7787" w:author="arkat" w:date="2017-10-06T09:17:00Z">
        <w:r>
          <w:rPr>
            <w:rFonts w:ascii="Times New Roman" w:hAnsi="Times New Roman" w:cs="Times New Roman"/>
            <w:szCs w:val="24"/>
          </w:rPr>
          <w:t xml:space="preserve">Czarnecki, K. &amp; Helsen, S. 2006. Feature-based survey of model transformation approaches. </w:t>
        </w:r>
        <w:r>
          <w:rPr>
            <w:rFonts w:ascii="Times New Roman" w:hAnsi="Times New Roman" w:cs="Times New Roman"/>
            <w:i/>
            <w:iCs/>
            <w:szCs w:val="24"/>
          </w:rPr>
          <w:t>IBM Systems Journal</w:t>
        </w:r>
        <w:r>
          <w:rPr>
            <w:rFonts w:ascii="Times New Roman" w:hAnsi="Times New Roman" w:cs="Times New Roman"/>
            <w:szCs w:val="24"/>
          </w:rPr>
          <w:t>, 45(3): 621–645. Tersedia di http://dx.doi.org/10.1147/sj.453.0621.</w:t>
        </w:r>
      </w:ins>
    </w:p>
    <w:p w14:paraId="40C9F038" w14:textId="77777777" w:rsidR="0095050F" w:rsidRDefault="0095050F">
      <w:pPr>
        <w:widowControl w:val="0"/>
        <w:autoSpaceDE w:val="0"/>
        <w:autoSpaceDN w:val="0"/>
        <w:adjustRightInd w:val="0"/>
        <w:spacing w:after="140" w:line="288" w:lineRule="auto"/>
        <w:ind w:left="480" w:hanging="480"/>
        <w:rPr>
          <w:ins w:id="7788" w:author="arkat" w:date="2017-10-06T09:17:00Z"/>
          <w:rFonts w:ascii="Times New Roman" w:hAnsi="Times New Roman" w:cs="Times New Roman"/>
          <w:szCs w:val="24"/>
        </w:rPr>
      </w:pPr>
      <w:ins w:id="7789" w:author="arkat" w:date="2017-10-06T09:17:00Z">
        <w:r>
          <w:rPr>
            <w:rFonts w:ascii="Times New Roman" w:hAnsi="Times New Roman" w:cs="Times New Roman"/>
            <w:szCs w:val="24"/>
          </w:rPr>
          <w:t xml:space="preserve">Decker, G. &amp; Tscheschner, W. 2009. Transformation from EPC to BPMN. </w:t>
        </w:r>
        <w:r>
          <w:rPr>
            <w:rFonts w:ascii="Times New Roman" w:hAnsi="Times New Roman" w:cs="Times New Roman"/>
            <w:i/>
            <w:iCs/>
            <w:szCs w:val="24"/>
          </w:rPr>
          <w:t>EPK 2009. 8. Workshop der Gesellschaft für Informatik e.V. (GI) und Treffen ihres Arbeitkreises "Geschäftsprozessmanagement mit Ereignisgesteuerten Prozessketten (WI-EPK). Gesellschaft für Informatik</w:t>
        </w:r>
        <w:r>
          <w:rPr>
            <w:rFonts w:ascii="Times New Roman" w:hAnsi="Times New Roman" w:cs="Times New Roman"/>
            <w:szCs w:val="24"/>
          </w:rPr>
          <w:t>. hal.91–109. Tersedia di http://ceur-ws.org/Vol-554/epk2009-paper06.pdf.</w:t>
        </w:r>
      </w:ins>
    </w:p>
    <w:p w14:paraId="1E11766D" w14:textId="77777777" w:rsidR="0095050F" w:rsidRDefault="0095050F">
      <w:pPr>
        <w:widowControl w:val="0"/>
        <w:autoSpaceDE w:val="0"/>
        <w:autoSpaceDN w:val="0"/>
        <w:adjustRightInd w:val="0"/>
        <w:spacing w:after="140" w:line="288" w:lineRule="auto"/>
        <w:ind w:left="480" w:hanging="480"/>
        <w:rPr>
          <w:ins w:id="7790" w:author="arkat" w:date="2017-10-06T09:17:00Z"/>
          <w:rFonts w:ascii="Times New Roman" w:hAnsi="Times New Roman" w:cs="Times New Roman"/>
          <w:szCs w:val="24"/>
        </w:rPr>
      </w:pPr>
      <w:ins w:id="7791" w:author="arkat" w:date="2017-10-06T09:17:00Z">
        <w:r>
          <w:rPr>
            <w:rFonts w:ascii="Times New Roman" w:hAnsi="Times New Roman" w:cs="Times New Roman"/>
            <w:szCs w:val="24"/>
          </w:rPr>
          <w:t xml:space="preserve">Dijkman, R.M., Dumas, M. &amp; Ouyang, C. 2007. Formal semantics and analysis of BPMN process models using Petri nets. </w:t>
        </w:r>
        <w:r>
          <w:rPr>
            <w:rFonts w:ascii="Times New Roman" w:hAnsi="Times New Roman" w:cs="Times New Roman"/>
            <w:i/>
            <w:iCs/>
            <w:szCs w:val="24"/>
          </w:rPr>
          <w:t>Language</w:t>
        </w:r>
        <w:r>
          <w:rPr>
            <w:rFonts w:ascii="Times New Roman" w:hAnsi="Times New Roman" w:cs="Times New Roman"/>
            <w:szCs w:val="24"/>
          </w:rPr>
          <w:t>, 50(12): 1–30. Tersedia di http://citeseerx.ist.psu.edu/viewdoc/download?doi=10.1.1.91.3621&amp;amp;rep=rep1&amp;amp;type=pdf.</w:t>
        </w:r>
      </w:ins>
    </w:p>
    <w:p w14:paraId="1EF90486" w14:textId="77777777" w:rsidR="0095050F" w:rsidRDefault="0095050F">
      <w:pPr>
        <w:widowControl w:val="0"/>
        <w:autoSpaceDE w:val="0"/>
        <w:autoSpaceDN w:val="0"/>
        <w:adjustRightInd w:val="0"/>
        <w:spacing w:after="140" w:line="288" w:lineRule="auto"/>
        <w:ind w:left="480" w:hanging="480"/>
        <w:rPr>
          <w:ins w:id="7792" w:author="arkat" w:date="2017-10-06T09:17:00Z"/>
          <w:rFonts w:ascii="Times New Roman" w:hAnsi="Times New Roman" w:cs="Times New Roman"/>
          <w:szCs w:val="24"/>
        </w:rPr>
      </w:pPr>
      <w:ins w:id="7793" w:author="arkat" w:date="2017-10-06T09:17:00Z">
        <w:r>
          <w:rPr>
            <w:rFonts w:ascii="Times New Roman" w:hAnsi="Times New Roman" w:cs="Times New Roman"/>
            <w:szCs w:val="24"/>
          </w:rPr>
          <w:t xml:space="preserve">Gartner 2016. </w:t>
        </w:r>
        <w:r>
          <w:rPr>
            <w:rFonts w:ascii="Times New Roman" w:hAnsi="Times New Roman" w:cs="Times New Roman"/>
            <w:i/>
            <w:iCs/>
            <w:szCs w:val="24"/>
          </w:rPr>
          <w:t>Business Process Management</w:t>
        </w:r>
        <w:r>
          <w:rPr>
            <w:rFonts w:ascii="Times New Roman" w:hAnsi="Times New Roman" w:cs="Times New Roman"/>
            <w:szCs w:val="24"/>
          </w:rPr>
          <w:t>. Tersedia di http://www.gartner.com/it-glossary/business-process-management-bpm/ [Accessed 2 Oktober 2017].</w:t>
        </w:r>
      </w:ins>
    </w:p>
    <w:p w14:paraId="522F42C0" w14:textId="77777777" w:rsidR="0095050F" w:rsidRDefault="0095050F">
      <w:pPr>
        <w:widowControl w:val="0"/>
        <w:autoSpaceDE w:val="0"/>
        <w:autoSpaceDN w:val="0"/>
        <w:adjustRightInd w:val="0"/>
        <w:spacing w:after="140" w:line="288" w:lineRule="auto"/>
        <w:ind w:left="480" w:hanging="480"/>
        <w:rPr>
          <w:ins w:id="7794" w:author="arkat" w:date="2017-10-06T09:17:00Z"/>
          <w:rFonts w:ascii="Times New Roman" w:hAnsi="Times New Roman" w:cs="Times New Roman"/>
          <w:szCs w:val="24"/>
        </w:rPr>
      </w:pPr>
      <w:ins w:id="7795" w:author="arkat" w:date="2017-10-06T09:17:00Z">
        <w:r>
          <w:rPr>
            <w:rFonts w:ascii="Times New Roman" w:hAnsi="Times New Roman" w:cs="Times New Roman"/>
            <w:szCs w:val="24"/>
          </w:rPr>
          <w:t xml:space="preserve">Gregg, D.G., Kulkarni, U.R. &amp; Vinzé., A.S. 2001. Understanding the Philosophical Underpinnings of Software Engineering Research in Information Systems. </w:t>
        </w:r>
        <w:r>
          <w:rPr>
            <w:rFonts w:ascii="Times New Roman" w:hAnsi="Times New Roman" w:cs="Times New Roman"/>
            <w:i/>
            <w:iCs/>
            <w:szCs w:val="24"/>
          </w:rPr>
          <w:t>Information Systems Frontiers</w:t>
        </w:r>
        <w:r>
          <w:rPr>
            <w:rFonts w:ascii="Times New Roman" w:hAnsi="Times New Roman" w:cs="Times New Roman"/>
            <w:szCs w:val="24"/>
          </w:rPr>
          <w:t>, 3(No. 2): 169–183.</w:t>
        </w:r>
      </w:ins>
    </w:p>
    <w:p w14:paraId="7A2090D2" w14:textId="77777777" w:rsidR="0095050F" w:rsidRDefault="0095050F">
      <w:pPr>
        <w:widowControl w:val="0"/>
        <w:autoSpaceDE w:val="0"/>
        <w:autoSpaceDN w:val="0"/>
        <w:adjustRightInd w:val="0"/>
        <w:spacing w:after="140" w:line="288" w:lineRule="auto"/>
        <w:ind w:left="480" w:hanging="480"/>
        <w:rPr>
          <w:ins w:id="7796" w:author="arkat" w:date="2017-10-06T09:17:00Z"/>
          <w:rFonts w:ascii="Times New Roman" w:hAnsi="Times New Roman" w:cs="Times New Roman"/>
          <w:szCs w:val="24"/>
        </w:rPr>
      </w:pPr>
      <w:ins w:id="7797" w:author="arkat" w:date="2017-10-06T09:17:00Z">
        <w:r>
          <w:rPr>
            <w:rFonts w:ascii="Times New Roman" w:hAnsi="Times New Roman" w:cs="Times New Roman"/>
            <w:szCs w:val="24"/>
          </w:rPr>
          <w:t xml:space="preserve">Harmon, P. &amp; Wolf, C. 2011. Business Process Modeling Survey. </w:t>
        </w:r>
        <w:r>
          <w:rPr>
            <w:rFonts w:ascii="Times New Roman" w:hAnsi="Times New Roman" w:cs="Times New Roman"/>
            <w:i/>
            <w:iCs/>
            <w:szCs w:val="24"/>
          </w:rPr>
          <w:t>BPTrends</w:t>
        </w:r>
        <w:r>
          <w:rPr>
            <w:rFonts w:ascii="Times New Roman" w:hAnsi="Times New Roman" w:cs="Times New Roman"/>
            <w:szCs w:val="24"/>
          </w:rPr>
          <w:t>, (December): 36.</w:t>
        </w:r>
      </w:ins>
    </w:p>
    <w:p w14:paraId="4E60B6A8" w14:textId="77777777" w:rsidR="0095050F" w:rsidRDefault="0095050F">
      <w:pPr>
        <w:widowControl w:val="0"/>
        <w:autoSpaceDE w:val="0"/>
        <w:autoSpaceDN w:val="0"/>
        <w:adjustRightInd w:val="0"/>
        <w:spacing w:after="140" w:line="288" w:lineRule="auto"/>
        <w:ind w:left="480" w:hanging="480"/>
        <w:rPr>
          <w:ins w:id="7798" w:author="arkat" w:date="2017-10-06T09:17:00Z"/>
          <w:rFonts w:ascii="Times New Roman" w:hAnsi="Times New Roman" w:cs="Times New Roman"/>
          <w:szCs w:val="24"/>
        </w:rPr>
      </w:pPr>
      <w:ins w:id="7799" w:author="arkat" w:date="2017-10-06T09:17:00Z">
        <w:r>
          <w:rPr>
            <w:rFonts w:ascii="Times New Roman" w:hAnsi="Times New Roman" w:cs="Times New Roman"/>
            <w:szCs w:val="24"/>
          </w:rPr>
          <w:t xml:space="preserve">Harmon, P. &amp; Wolf, C. 2016. The State of Business Process Management. </w:t>
        </w:r>
        <w:r>
          <w:rPr>
            <w:rFonts w:ascii="Times New Roman" w:hAnsi="Times New Roman" w:cs="Times New Roman"/>
            <w:i/>
            <w:iCs/>
            <w:szCs w:val="24"/>
          </w:rPr>
          <w:t>A BPTtrends Report</w:t>
        </w:r>
        <w:r>
          <w:rPr>
            <w:rFonts w:ascii="Times New Roman" w:hAnsi="Times New Roman" w:cs="Times New Roman"/>
            <w:szCs w:val="24"/>
          </w:rPr>
          <w:t>, 1–52. Tersedia di http://www.bptrends.com/bpt/wp-content/uploads/2015-BPT-Survey-Report.pdf [Accessed 25 April 2017].</w:t>
        </w:r>
      </w:ins>
    </w:p>
    <w:p w14:paraId="6F4C3A4C" w14:textId="77777777" w:rsidR="0095050F" w:rsidRDefault="0095050F">
      <w:pPr>
        <w:widowControl w:val="0"/>
        <w:autoSpaceDE w:val="0"/>
        <w:autoSpaceDN w:val="0"/>
        <w:adjustRightInd w:val="0"/>
        <w:spacing w:after="140" w:line="288" w:lineRule="auto"/>
        <w:ind w:left="480" w:hanging="480"/>
        <w:rPr>
          <w:ins w:id="7800" w:author="arkat" w:date="2017-10-06T09:17:00Z"/>
          <w:rFonts w:ascii="Times New Roman" w:hAnsi="Times New Roman" w:cs="Times New Roman"/>
          <w:szCs w:val="24"/>
        </w:rPr>
      </w:pPr>
      <w:ins w:id="7801" w:author="arkat" w:date="2017-10-06T09:17:00Z">
        <w:r>
          <w:rPr>
            <w:rFonts w:ascii="Times New Roman" w:hAnsi="Times New Roman" w:cs="Times New Roman"/>
            <w:szCs w:val="24"/>
          </w:rPr>
          <w:t xml:space="preserve">JMI 2002. Java Metadata Interface (JMI). </w:t>
        </w:r>
        <w:r>
          <w:rPr>
            <w:rFonts w:ascii="Times New Roman" w:hAnsi="Times New Roman" w:cs="Times New Roman"/>
            <w:i/>
            <w:iCs/>
            <w:szCs w:val="24"/>
          </w:rPr>
          <w:t>Sun Microsystems, Inc.</w:t>
        </w:r>
        <w:r>
          <w:rPr>
            <w:rFonts w:ascii="Times New Roman" w:hAnsi="Times New Roman" w:cs="Times New Roman"/>
            <w:szCs w:val="24"/>
          </w:rPr>
          <w:t xml:space="preserve"> Tersedia di http://java.sun.com/products/jmi/.</w:t>
        </w:r>
      </w:ins>
    </w:p>
    <w:p w14:paraId="5A656BB2" w14:textId="77777777" w:rsidR="0095050F" w:rsidRDefault="0095050F">
      <w:pPr>
        <w:widowControl w:val="0"/>
        <w:autoSpaceDE w:val="0"/>
        <w:autoSpaceDN w:val="0"/>
        <w:adjustRightInd w:val="0"/>
        <w:spacing w:after="140" w:line="288" w:lineRule="auto"/>
        <w:ind w:left="480" w:hanging="480"/>
        <w:rPr>
          <w:ins w:id="7802" w:author="arkat" w:date="2017-10-06T09:17:00Z"/>
          <w:rFonts w:ascii="Times New Roman" w:hAnsi="Times New Roman" w:cs="Times New Roman"/>
          <w:szCs w:val="24"/>
        </w:rPr>
      </w:pPr>
      <w:ins w:id="7803" w:author="arkat" w:date="2017-10-06T09:17:00Z">
        <w:r>
          <w:rPr>
            <w:rFonts w:ascii="Times New Roman" w:hAnsi="Times New Roman" w:cs="Times New Roman"/>
            <w:szCs w:val="24"/>
          </w:rPr>
          <w:t xml:space="preserve">Jouault, F., Allilaire, F., Bézivin, J. &amp; Kurtev, I. 2008. ATL: A model transformation tool. </w:t>
        </w:r>
        <w:r>
          <w:rPr>
            <w:rFonts w:ascii="Times New Roman" w:hAnsi="Times New Roman" w:cs="Times New Roman"/>
            <w:i/>
            <w:iCs/>
            <w:szCs w:val="24"/>
          </w:rPr>
          <w:t>Science of computer programming</w:t>
        </w:r>
        <w:r>
          <w:rPr>
            <w:rFonts w:ascii="Times New Roman" w:hAnsi="Times New Roman" w:cs="Times New Roman"/>
            <w:szCs w:val="24"/>
          </w:rPr>
          <w:t>. Tersedia di http://www.sciencedirect.com/science/article/pii/S0167642308000439 [Accessed 4 Februari 2017].</w:t>
        </w:r>
      </w:ins>
    </w:p>
    <w:p w14:paraId="7FE16FB1" w14:textId="77777777" w:rsidR="0095050F" w:rsidRDefault="0095050F">
      <w:pPr>
        <w:widowControl w:val="0"/>
        <w:autoSpaceDE w:val="0"/>
        <w:autoSpaceDN w:val="0"/>
        <w:adjustRightInd w:val="0"/>
        <w:spacing w:after="140" w:line="288" w:lineRule="auto"/>
        <w:ind w:left="480" w:hanging="480"/>
        <w:rPr>
          <w:ins w:id="7804" w:author="arkat" w:date="2017-10-06T09:17:00Z"/>
          <w:rFonts w:ascii="Times New Roman" w:hAnsi="Times New Roman" w:cs="Times New Roman"/>
          <w:szCs w:val="24"/>
        </w:rPr>
      </w:pPr>
      <w:ins w:id="7805" w:author="arkat" w:date="2017-10-06T09:17:00Z">
        <w:r>
          <w:rPr>
            <w:rFonts w:ascii="Times New Roman" w:hAnsi="Times New Roman" w:cs="Times New Roman"/>
            <w:szCs w:val="24"/>
          </w:rPr>
          <w:t xml:space="preserve">Keller, G., Nüttgens, M. &amp; Scheer, A.-W. 1992. </w:t>
        </w:r>
        <w:r>
          <w:rPr>
            <w:rFonts w:ascii="Times New Roman" w:hAnsi="Times New Roman" w:cs="Times New Roman"/>
            <w:i/>
            <w:iCs/>
            <w:szCs w:val="24"/>
          </w:rPr>
          <w:t>Semantische Prozessmodellierung auf der Grundlage &amp;quot;ereignisgesteuerter ... - Gerhard Keller, Markus Nüttgens, August-Wilhelm Scheer - Google Books</w:t>
        </w:r>
        <w:r>
          <w:rPr>
            <w:rFonts w:ascii="Times New Roman" w:hAnsi="Times New Roman" w:cs="Times New Roman"/>
            <w:szCs w:val="24"/>
          </w:rPr>
          <w:t xml:space="preserve">. Tersedia di https://books.google.co.id/books/about/Semantische_Prozessmodellierung_auf_der.html?id=MIKftgAACAAJ&amp;redir_esc=y [Accessed 18 September </w:t>
        </w:r>
        <w:r>
          <w:rPr>
            <w:rFonts w:ascii="Times New Roman" w:hAnsi="Times New Roman" w:cs="Times New Roman"/>
            <w:szCs w:val="24"/>
          </w:rPr>
          <w:lastRenderedPageBreak/>
          <w:t>2017].</w:t>
        </w:r>
      </w:ins>
    </w:p>
    <w:p w14:paraId="0686C5F3" w14:textId="77777777" w:rsidR="0095050F" w:rsidRDefault="0095050F">
      <w:pPr>
        <w:widowControl w:val="0"/>
        <w:autoSpaceDE w:val="0"/>
        <w:autoSpaceDN w:val="0"/>
        <w:adjustRightInd w:val="0"/>
        <w:spacing w:after="140" w:line="288" w:lineRule="auto"/>
        <w:ind w:left="480" w:hanging="480"/>
        <w:rPr>
          <w:ins w:id="7806" w:author="arkat" w:date="2017-10-06T09:17:00Z"/>
          <w:rFonts w:ascii="Times New Roman" w:hAnsi="Times New Roman" w:cs="Times New Roman"/>
          <w:szCs w:val="24"/>
        </w:rPr>
      </w:pPr>
      <w:ins w:id="7807" w:author="arkat" w:date="2017-10-06T09:17:00Z">
        <w:r>
          <w:rPr>
            <w:rFonts w:ascii="Times New Roman" w:hAnsi="Times New Roman" w:cs="Times New Roman"/>
            <w:szCs w:val="24"/>
          </w:rPr>
          <w:t xml:space="preserve">Kemenpan 2011. </w:t>
        </w:r>
        <w:r>
          <w:rPr>
            <w:rFonts w:ascii="Times New Roman" w:hAnsi="Times New Roman" w:cs="Times New Roman"/>
            <w:i/>
            <w:iCs/>
            <w:szCs w:val="24"/>
          </w:rPr>
          <w:t>Pedoman Penataan Tatalaksana ( Business Process )</w:t>
        </w:r>
        <w:r>
          <w:rPr>
            <w:rFonts w:ascii="Times New Roman" w:hAnsi="Times New Roman" w:cs="Times New Roman"/>
            <w:szCs w:val="24"/>
          </w:rPr>
          <w:t>. 6 ed. Indonesia: https://www.menpan.go.id/jdih/category/35-raker-riau-27-30-mar-2012?download=2785:kedeputian-4-tatalaksana-penataan-tatalaksana. Tersedia di https://www.menpan.go.id/jdih/category/35-raker-riau-27-30-mar-2012?download=2785:kedeputian-4-tatalaksana-penataan-tatalaksana.</w:t>
        </w:r>
      </w:ins>
    </w:p>
    <w:p w14:paraId="7B64BD70" w14:textId="77777777" w:rsidR="0095050F" w:rsidRDefault="0095050F">
      <w:pPr>
        <w:widowControl w:val="0"/>
        <w:autoSpaceDE w:val="0"/>
        <w:autoSpaceDN w:val="0"/>
        <w:adjustRightInd w:val="0"/>
        <w:spacing w:after="140" w:line="288" w:lineRule="auto"/>
        <w:ind w:left="480" w:hanging="480"/>
        <w:rPr>
          <w:ins w:id="7808" w:author="arkat" w:date="2017-10-06T09:17:00Z"/>
          <w:rFonts w:ascii="Times New Roman" w:hAnsi="Times New Roman" w:cs="Times New Roman"/>
          <w:szCs w:val="24"/>
        </w:rPr>
      </w:pPr>
      <w:ins w:id="7809" w:author="arkat" w:date="2017-10-06T09:17:00Z">
        <w:r>
          <w:rPr>
            <w:rFonts w:ascii="Times New Roman" w:hAnsi="Times New Roman" w:cs="Times New Roman"/>
            <w:szCs w:val="24"/>
          </w:rPr>
          <w:t xml:space="preserve">Khudori, A.N. &amp; Kurniawan, T.A. 2017. </w:t>
        </w:r>
        <w:r>
          <w:rPr>
            <w:rFonts w:ascii="Times New Roman" w:hAnsi="Times New Roman" w:cs="Times New Roman"/>
            <w:i/>
            <w:iCs/>
            <w:szCs w:val="24"/>
          </w:rPr>
          <w:t>Business Process Model Transformation Techniques : A Comprehensive Survey</w:t>
        </w:r>
        <w:r>
          <w:rPr>
            <w:rFonts w:ascii="Times New Roman" w:hAnsi="Times New Roman" w:cs="Times New Roman"/>
            <w:szCs w:val="24"/>
          </w:rPr>
          <w:t>.</w:t>
        </w:r>
      </w:ins>
    </w:p>
    <w:p w14:paraId="62C45A6F" w14:textId="77777777" w:rsidR="0095050F" w:rsidRDefault="0095050F">
      <w:pPr>
        <w:widowControl w:val="0"/>
        <w:autoSpaceDE w:val="0"/>
        <w:autoSpaceDN w:val="0"/>
        <w:adjustRightInd w:val="0"/>
        <w:spacing w:after="140" w:line="288" w:lineRule="auto"/>
        <w:ind w:left="480" w:hanging="480"/>
        <w:rPr>
          <w:ins w:id="7810" w:author="arkat" w:date="2017-10-06T09:17:00Z"/>
          <w:rFonts w:ascii="Times New Roman" w:hAnsi="Times New Roman" w:cs="Times New Roman"/>
          <w:szCs w:val="24"/>
        </w:rPr>
      </w:pPr>
      <w:ins w:id="7811" w:author="arkat" w:date="2017-10-06T09:17:00Z">
        <w:r>
          <w:rPr>
            <w:rFonts w:ascii="Times New Roman" w:hAnsi="Times New Roman" w:cs="Times New Roman"/>
            <w:szCs w:val="24"/>
          </w:rPr>
          <w:t xml:space="preserve">Ko, R.K.L., Lee, S.S.G. &amp; Wah Lee, E. 2009. Business process management (BPM) standards: a survey. </w:t>
        </w:r>
        <w:r>
          <w:rPr>
            <w:rFonts w:ascii="Times New Roman" w:hAnsi="Times New Roman" w:cs="Times New Roman"/>
            <w:i/>
            <w:iCs/>
            <w:szCs w:val="24"/>
          </w:rPr>
          <w:t>Business Process Management Journal</w:t>
        </w:r>
        <w:r>
          <w:rPr>
            <w:rFonts w:ascii="Times New Roman" w:hAnsi="Times New Roman" w:cs="Times New Roman"/>
            <w:szCs w:val="24"/>
          </w:rPr>
          <w:t>, 15(5): 744–791. Tersedia di http://www.emeraldinsight.com/doi/abs/10.1108/14637150910987937.</w:t>
        </w:r>
      </w:ins>
    </w:p>
    <w:p w14:paraId="21CE5222" w14:textId="77777777" w:rsidR="0095050F" w:rsidRDefault="0095050F">
      <w:pPr>
        <w:widowControl w:val="0"/>
        <w:autoSpaceDE w:val="0"/>
        <w:autoSpaceDN w:val="0"/>
        <w:adjustRightInd w:val="0"/>
        <w:spacing w:after="140" w:line="288" w:lineRule="auto"/>
        <w:ind w:left="480" w:hanging="480"/>
        <w:rPr>
          <w:ins w:id="7812" w:author="arkat" w:date="2017-10-06T09:17:00Z"/>
          <w:rFonts w:ascii="Times New Roman" w:hAnsi="Times New Roman" w:cs="Times New Roman"/>
          <w:szCs w:val="24"/>
        </w:rPr>
      </w:pPr>
      <w:ins w:id="7813" w:author="arkat" w:date="2017-10-06T09:17:00Z">
        <w:r>
          <w:rPr>
            <w:rFonts w:ascii="Times New Roman" w:hAnsi="Times New Roman" w:cs="Times New Roman"/>
            <w:szCs w:val="24"/>
          </w:rPr>
          <w:t xml:space="preserve">Kotsev, V., Stanev, I. &amp; Grigorova, K. 2011. </w:t>
        </w:r>
        <w:r>
          <w:rPr>
            <w:rFonts w:ascii="Times New Roman" w:hAnsi="Times New Roman" w:cs="Times New Roman"/>
            <w:i/>
            <w:iCs/>
            <w:szCs w:val="24"/>
          </w:rPr>
          <w:t>BPMN-EPC-BPMN Converter (PDF Download Available)</w:t>
        </w:r>
        <w:r>
          <w:rPr>
            <w:rFonts w:ascii="Times New Roman" w:hAnsi="Times New Roman" w:cs="Times New Roman"/>
            <w:szCs w:val="24"/>
          </w:rPr>
          <w:t>. Tersedia di https://www.researchgate.net/publication/265401318_BPMN-EPC-BPMN_Converter [Accessed 1 Februari 2017].</w:t>
        </w:r>
      </w:ins>
    </w:p>
    <w:p w14:paraId="033194DB" w14:textId="77777777" w:rsidR="0095050F" w:rsidRDefault="0095050F">
      <w:pPr>
        <w:widowControl w:val="0"/>
        <w:autoSpaceDE w:val="0"/>
        <w:autoSpaceDN w:val="0"/>
        <w:adjustRightInd w:val="0"/>
        <w:spacing w:after="140" w:line="288" w:lineRule="auto"/>
        <w:ind w:left="480" w:hanging="480"/>
        <w:rPr>
          <w:ins w:id="7814" w:author="arkat" w:date="2017-10-06T09:17:00Z"/>
          <w:rFonts w:ascii="Times New Roman" w:hAnsi="Times New Roman" w:cs="Times New Roman"/>
          <w:szCs w:val="24"/>
        </w:rPr>
      </w:pPr>
      <w:ins w:id="7815" w:author="arkat" w:date="2017-10-06T09:17:00Z">
        <w:r>
          <w:rPr>
            <w:rFonts w:ascii="Times New Roman" w:hAnsi="Times New Roman" w:cs="Times New Roman"/>
            <w:szCs w:val="24"/>
          </w:rPr>
          <w:t xml:space="preserve">Kurniawan, T.A. 2013. </w:t>
        </w:r>
        <w:r>
          <w:rPr>
            <w:rFonts w:ascii="Times New Roman" w:hAnsi="Times New Roman" w:cs="Times New Roman"/>
            <w:i/>
            <w:iCs/>
            <w:szCs w:val="24"/>
          </w:rPr>
          <w:t>Process ecosystem views to managing changes in business process repositories</w:t>
        </w:r>
        <w:r>
          <w:rPr>
            <w:rFonts w:ascii="Times New Roman" w:hAnsi="Times New Roman" w:cs="Times New Roman"/>
            <w:szCs w:val="24"/>
          </w:rPr>
          <w:t>.</w:t>
        </w:r>
      </w:ins>
    </w:p>
    <w:p w14:paraId="2028595F" w14:textId="77777777" w:rsidR="0095050F" w:rsidRDefault="0095050F">
      <w:pPr>
        <w:widowControl w:val="0"/>
        <w:autoSpaceDE w:val="0"/>
        <w:autoSpaceDN w:val="0"/>
        <w:adjustRightInd w:val="0"/>
        <w:spacing w:after="140" w:line="288" w:lineRule="auto"/>
        <w:ind w:left="480" w:hanging="480"/>
        <w:rPr>
          <w:ins w:id="7816" w:author="arkat" w:date="2017-10-06T09:17:00Z"/>
          <w:rFonts w:ascii="Times New Roman" w:hAnsi="Times New Roman" w:cs="Times New Roman"/>
          <w:szCs w:val="24"/>
        </w:rPr>
      </w:pPr>
      <w:ins w:id="7817" w:author="arkat" w:date="2017-10-06T09:17:00Z">
        <w:r>
          <w:rPr>
            <w:rFonts w:ascii="Times New Roman" w:hAnsi="Times New Roman" w:cs="Times New Roman"/>
            <w:szCs w:val="24"/>
          </w:rPr>
          <w:t xml:space="preserve">Lu, R. &amp; Sadiq, S. 2007. A Survey of Comparative Business Process Modeling Approaches. </w:t>
        </w:r>
        <w:r>
          <w:rPr>
            <w:rFonts w:ascii="Times New Roman" w:hAnsi="Times New Roman" w:cs="Times New Roman"/>
            <w:i/>
            <w:iCs/>
            <w:szCs w:val="24"/>
          </w:rPr>
          <w:t>International Conference on Business Information Systems. Springer Berlin Heidelberg</w:t>
        </w:r>
        <w:r>
          <w:rPr>
            <w:rFonts w:ascii="Times New Roman" w:hAnsi="Times New Roman" w:cs="Times New Roman"/>
            <w:szCs w:val="24"/>
          </w:rPr>
          <w:t>, 4439: 82–94.</w:t>
        </w:r>
      </w:ins>
    </w:p>
    <w:p w14:paraId="46F953C0" w14:textId="77777777" w:rsidR="0095050F" w:rsidRDefault="0095050F">
      <w:pPr>
        <w:widowControl w:val="0"/>
        <w:autoSpaceDE w:val="0"/>
        <w:autoSpaceDN w:val="0"/>
        <w:adjustRightInd w:val="0"/>
        <w:spacing w:after="140" w:line="288" w:lineRule="auto"/>
        <w:ind w:left="480" w:hanging="480"/>
        <w:rPr>
          <w:ins w:id="7818" w:author="arkat" w:date="2017-10-06T09:17:00Z"/>
          <w:rFonts w:ascii="Times New Roman" w:hAnsi="Times New Roman" w:cs="Times New Roman"/>
          <w:szCs w:val="24"/>
        </w:rPr>
      </w:pPr>
      <w:ins w:id="7819" w:author="arkat" w:date="2017-10-06T09:17:00Z">
        <w:r>
          <w:rPr>
            <w:rFonts w:ascii="Times New Roman" w:hAnsi="Times New Roman" w:cs="Times New Roman"/>
            <w:szCs w:val="24"/>
          </w:rPr>
          <w:t xml:space="preserve">Mendling, J. &amp; Nüttgens, M. 2006. EPC markup language (EPML): an XML-based interchange format for event-driven process chains (EPC). </w:t>
        </w:r>
        <w:r>
          <w:rPr>
            <w:rFonts w:ascii="Times New Roman" w:hAnsi="Times New Roman" w:cs="Times New Roman"/>
            <w:i/>
            <w:iCs/>
            <w:szCs w:val="24"/>
          </w:rPr>
          <w:t>Information Systems and e-Business Management</w:t>
        </w:r>
        <w:r>
          <w:rPr>
            <w:rFonts w:ascii="Times New Roman" w:hAnsi="Times New Roman" w:cs="Times New Roman"/>
            <w:szCs w:val="24"/>
          </w:rPr>
          <w:t>, 4(3): 245–263. Tersedia di http://link.springer.com/10.1007/s10257-005-0026-1 [Accessed 18 September 2017].</w:t>
        </w:r>
      </w:ins>
    </w:p>
    <w:p w14:paraId="660ECD1B" w14:textId="77777777" w:rsidR="0095050F" w:rsidRDefault="0095050F">
      <w:pPr>
        <w:widowControl w:val="0"/>
        <w:autoSpaceDE w:val="0"/>
        <w:autoSpaceDN w:val="0"/>
        <w:adjustRightInd w:val="0"/>
        <w:spacing w:after="140" w:line="288" w:lineRule="auto"/>
        <w:ind w:left="480" w:hanging="480"/>
        <w:rPr>
          <w:ins w:id="7820" w:author="arkat" w:date="2017-10-06T09:17:00Z"/>
          <w:rFonts w:ascii="Times New Roman" w:hAnsi="Times New Roman" w:cs="Times New Roman"/>
          <w:szCs w:val="24"/>
        </w:rPr>
      </w:pPr>
      <w:ins w:id="7821" w:author="arkat" w:date="2017-10-06T09:17:00Z">
        <w:r>
          <w:rPr>
            <w:rFonts w:ascii="Times New Roman" w:hAnsi="Times New Roman" w:cs="Times New Roman"/>
            <w:szCs w:val="24"/>
          </w:rPr>
          <w:t xml:space="preserve">Mens, T. &amp; Gorp, P. Van 2006. A taxonomy of model transformation. </w:t>
        </w:r>
        <w:r>
          <w:rPr>
            <w:rFonts w:ascii="Times New Roman" w:hAnsi="Times New Roman" w:cs="Times New Roman"/>
            <w:i/>
            <w:iCs/>
            <w:szCs w:val="24"/>
          </w:rPr>
          <w:t>Electronic Notes in Theoretical Computer Science</w:t>
        </w:r>
        <w:r>
          <w:rPr>
            <w:rFonts w:ascii="Times New Roman" w:hAnsi="Times New Roman" w:cs="Times New Roman"/>
            <w:szCs w:val="24"/>
          </w:rPr>
          <w:t>. Tersedia di http://www.sciencedirect.com/science/article/pii/S1571066106001435 [Accessed 4 Februari 2017].</w:t>
        </w:r>
      </w:ins>
    </w:p>
    <w:p w14:paraId="60DF7546" w14:textId="77777777" w:rsidR="0095050F" w:rsidRDefault="0095050F">
      <w:pPr>
        <w:widowControl w:val="0"/>
        <w:autoSpaceDE w:val="0"/>
        <w:autoSpaceDN w:val="0"/>
        <w:adjustRightInd w:val="0"/>
        <w:spacing w:after="140" w:line="288" w:lineRule="auto"/>
        <w:ind w:left="480" w:hanging="480"/>
        <w:rPr>
          <w:ins w:id="7822" w:author="arkat" w:date="2017-10-06T09:17:00Z"/>
          <w:rFonts w:ascii="Times New Roman" w:hAnsi="Times New Roman" w:cs="Times New Roman"/>
          <w:szCs w:val="24"/>
        </w:rPr>
      </w:pPr>
      <w:ins w:id="7823" w:author="arkat" w:date="2017-10-06T09:17:00Z">
        <w:r>
          <w:rPr>
            <w:rFonts w:ascii="Times New Roman" w:hAnsi="Times New Roman" w:cs="Times New Roman"/>
            <w:szCs w:val="24"/>
          </w:rPr>
          <w:t xml:space="preserve">Mili, A. &amp; Fairouz, T. 2015. </w:t>
        </w:r>
        <w:r>
          <w:rPr>
            <w:rFonts w:ascii="Times New Roman" w:hAnsi="Times New Roman" w:cs="Times New Roman"/>
            <w:i/>
            <w:iCs/>
            <w:szCs w:val="24"/>
          </w:rPr>
          <w:t>Software Testing Concepts and Operations</w:t>
        </w:r>
        <w:r>
          <w:rPr>
            <w:rFonts w:ascii="Times New Roman" w:hAnsi="Times New Roman" w:cs="Times New Roman"/>
            <w:szCs w:val="24"/>
          </w:rPr>
          <w:t>. John Wiley &amp; Sons, Inc.</w:t>
        </w:r>
      </w:ins>
    </w:p>
    <w:p w14:paraId="77A2F0EB" w14:textId="77777777" w:rsidR="0095050F" w:rsidRDefault="0095050F">
      <w:pPr>
        <w:widowControl w:val="0"/>
        <w:autoSpaceDE w:val="0"/>
        <w:autoSpaceDN w:val="0"/>
        <w:adjustRightInd w:val="0"/>
        <w:spacing w:after="140" w:line="288" w:lineRule="auto"/>
        <w:ind w:left="480" w:hanging="480"/>
        <w:rPr>
          <w:ins w:id="7824" w:author="arkat" w:date="2017-10-06T09:17:00Z"/>
          <w:rFonts w:ascii="Times New Roman" w:hAnsi="Times New Roman" w:cs="Times New Roman"/>
          <w:szCs w:val="24"/>
        </w:rPr>
      </w:pPr>
      <w:ins w:id="7825" w:author="arkat" w:date="2017-10-06T09:17:00Z">
        <w:r>
          <w:rPr>
            <w:rFonts w:ascii="Times New Roman" w:hAnsi="Times New Roman" w:cs="Times New Roman"/>
            <w:szCs w:val="24"/>
          </w:rPr>
          <w:t xml:space="preserve">Murzek, M. &amp; Kramler, G. 2007. Business process model transformation issues. </w:t>
        </w:r>
        <w:r>
          <w:rPr>
            <w:rFonts w:ascii="Times New Roman" w:hAnsi="Times New Roman" w:cs="Times New Roman"/>
            <w:i/>
            <w:iCs/>
            <w:szCs w:val="24"/>
          </w:rPr>
          <w:t>Proceedings of the 9th International Conference on Enterprise Information Systems, Madeira, Portugal</w:t>
        </w:r>
        <w:r>
          <w:rPr>
            <w:rFonts w:ascii="Times New Roman" w:hAnsi="Times New Roman" w:cs="Times New Roman"/>
            <w:szCs w:val="24"/>
          </w:rPr>
          <w:t>, 3: 144–151. Tersedia di http://publik.tuwien.ac.at/files/pub-inf_4629.pdf.</w:t>
        </w:r>
      </w:ins>
    </w:p>
    <w:p w14:paraId="41015631" w14:textId="77777777" w:rsidR="0095050F" w:rsidRDefault="0095050F">
      <w:pPr>
        <w:widowControl w:val="0"/>
        <w:autoSpaceDE w:val="0"/>
        <w:autoSpaceDN w:val="0"/>
        <w:adjustRightInd w:val="0"/>
        <w:spacing w:after="140" w:line="288" w:lineRule="auto"/>
        <w:ind w:left="480" w:hanging="480"/>
        <w:rPr>
          <w:ins w:id="7826" w:author="arkat" w:date="2017-10-06T09:17:00Z"/>
          <w:rFonts w:ascii="Times New Roman" w:hAnsi="Times New Roman" w:cs="Times New Roman"/>
          <w:szCs w:val="24"/>
        </w:rPr>
      </w:pPr>
      <w:ins w:id="7827" w:author="arkat" w:date="2017-10-06T09:17:00Z">
        <w:r>
          <w:rPr>
            <w:rFonts w:ascii="Times New Roman" w:hAnsi="Times New Roman" w:cs="Times New Roman"/>
            <w:szCs w:val="24"/>
          </w:rPr>
          <w:lastRenderedPageBreak/>
          <w:t xml:space="preserve">Object Management Group (OMG) 2011. Business Process Model and Notation (BPMN) Version 2.0. </w:t>
        </w:r>
        <w:r>
          <w:rPr>
            <w:rFonts w:ascii="Times New Roman" w:hAnsi="Times New Roman" w:cs="Times New Roman"/>
            <w:i/>
            <w:iCs/>
            <w:szCs w:val="24"/>
          </w:rPr>
          <w:t>Business</w:t>
        </w:r>
        <w:r>
          <w:rPr>
            <w:rFonts w:ascii="Times New Roman" w:hAnsi="Times New Roman" w:cs="Times New Roman"/>
            <w:szCs w:val="24"/>
          </w:rPr>
          <w:t>, 50(January): 170. Tersedia di http://www.oatsolutions.com.br/artigos/SpecBPMN_v2.pdf.</w:t>
        </w:r>
      </w:ins>
    </w:p>
    <w:p w14:paraId="6B546227" w14:textId="77777777" w:rsidR="0095050F" w:rsidRDefault="0095050F">
      <w:pPr>
        <w:widowControl w:val="0"/>
        <w:autoSpaceDE w:val="0"/>
        <w:autoSpaceDN w:val="0"/>
        <w:adjustRightInd w:val="0"/>
        <w:spacing w:after="140" w:line="288" w:lineRule="auto"/>
        <w:ind w:left="480" w:hanging="480"/>
        <w:rPr>
          <w:ins w:id="7828" w:author="arkat" w:date="2017-10-06T09:17:00Z"/>
          <w:rFonts w:ascii="Times New Roman" w:hAnsi="Times New Roman" w:cs="Times New Roman"/>
          <w:szCs w:val="24"/>
        </w:rPr>
      </w:pPr>
      <w:ins w:id="7829" w:author="arkat" w:date="2017-10-06T09:17:00Z">
        <w:r>
          <w:rPr>
            <w:rFonts w:ascii="Times New Roman" w:hAnsi="Times New Roman" w:cs="Times New Roman"/>
            <w:szCs w:val="24"/>
          </w:rPr>
          <w:t xml:space="preserve">Omg 2006. Meta Object Facility ( MOF ) Core Specification. </w:t>
        </w:r>
        <w:r>
          <w:rPr>
            <w:rFonts w:ascii="Times New Roman" w:hAnsi="Times New Roman" w:cs="Times New Roman"/>
            <w:i/>
            <w:iCs/>
            <w:szCs w:val="24"/>
          </w:rPr>
          <w:t>Management</w:t>
        </w:r>
        <w:r>
          <w:rPr>
            <w:rFonts w:ascii="Times New Roman" w:hAnsi="Times New Roman" w:cs="Times New Roman"/>
            <w:szCs w:val="24"/>
          </w:rPr>
          <w:t>, 80907(January): 1–76. Tersedia di http://www.omg.org/spec/MOF/2.0/.</w:t>
        </w:r>
      </w:ins>
    </w:p>
    <w:p w14:paraId="1F464F88" w14:textId="77777777" w:rsidR="0095050F" w:rsidRDefault="0095050F">
      <w:pPr>
        <w:widowControl w:val="0"/>
        <w:autoSpaceDE w:val="0"/>
        <w:autoSpaceDN w:val="0"/>
        <w:adjustRightInd w:val="0"/>
        <w:spacing w:after="140" w:line="288" w:lineRule="auto"/>
        <w:ind w:left="480" w:hanging="480"/>
        <w:rPr>
          <w:ins w:id="7830" w:author="arkat" w:date="2017-10-06T09:17:00Z"/>
          <w:rFonts w:ascii="Times New Roman" w:hAnsi="Times New Roman" w:cs="Times New Roman"/>
          <w:szCs w:val="24"/>
        </w:rPr>
      </w:pPr>
      <w:ins w:id="7831" w:author="arkat" w:date="2017-10-06T09:17:00Z">
        <w:r>
          <w:rPr>
            <w:rFonts w:ascii="Times New Roman" w:hAnsi="Times New Roman" w:cs="Times New Roman"/>
            <w:szCs w:val="24"/>
          </w:rPr>
          <w:t xml:space="preserve">OMG 2011. Business Process Model and Notation ( BPMN ) Version 2.0. </w:t>
        </w:r>
        <w:r>
          <w:rPr>
            <w:rFonts w:ascii="Times New Roman" w:hAnsi="Times New Roman" w:cs="Times New Roman"/>
            <w:i/>
            <w:iCs/>
            <w:szCs w:val="24"/>
          </w:rPr>
          <w:t>Business</w:t>
        </w:r>
        <w:r>
          <w:rPr>
            <w:rFonts w:ascii="Times New Roman" w:hAnsi="Times New Roman" w:cs="Times New Roman"/>
            <w:szCs w:val="24"/>
          </w:rPr>
          <w:t>, 50(January): 504–507. Tersedia di http://www.omg.org/spec/BPMN/2.0.</w:t>
        </w:r>
      </w:ins>
    </w:p>
    <w:p w14:paraId="6765D478" w14:textId="77777777" w:rsidR="0095050F" w:rsidRDefault="0095050F">
      <w:pPr>
        <w:widowControl w:val="0"/>
        <w:autoSpaceDE w:val="0"/>
        <w:autoSpaceDN w:val="0"/>
        <w:adjustRightInd w:val="0"/>
        <w:spacing w:after="140" w:line="288" w:lineRule="auto"/>
        <w:ind w:left="480" w:hanging="480"/>
        <w:rPr>
          <w:ins w:id="7832" w:author="arkat" w:date="2017-10-06T09:17:00Z"/>
          <w:rFonts w:ascii="Times New Roman" w:hAnsi="Times New Roman" w:cs="Times New Roman"/>
          <w:szCs w:val="24"/>
        </w:rPr>
      </w:pPr>
      <w:ins w:id="7833" w:author="arkat" w:date="2017-10-06T09:17:00Z">
        <w:r>
          <w:rPr>
            <w:rFonts w:ascii="Times New Roman" w:hAnsi="Times New Roman" w:cs="Times New Roman"/>
            <w:szCs w:val="24"/>
          </w:rPr>
          <w:t xml:space="preserve">Ouyang, C., van der Aalst, W.M.P., Aalst, W. Van Der, Dumas, M. &amp; ter Hofstede,  a H.M. 2006. Translating bpmn to bpel. </w:t>
        </w:r>
        <w:r>
          <w:rPr>
            <w:rFonts w:ascii="Times New Roman" w:hAnsi="Times New Roman" w:cs="Times New Roman"/>
            <w:i/>
            <w:iCs/>
            <w:szCs w:val="24"/>
          </w:rPr>
          <w:t>BPM Center Report BPM-06-02, BPMcenter. org</w:t>
        </w:r>
        <w:r>
          <w:rPr>
            <w:rFonts w:ascii="Times New Roman" w:hAnsi="Times New Roman" w:cs="Times New Roman"/>
            <w:szCs w:val="24"/>
          </w:rPr>
          <w:t>, 1–22.</w:t>
        </w:r>
      </w:ins>
    </w:p>
    <w:p w14:paraId="4894E50C" w14:textId="77777777" w:rsidR="0095050F" w:rsidRDefault="0095050F">
      <w:pPr>
        <w:widowControl w:val="0"/>
        <w:autoSpaceDE w:val="0"/>
        <w:autoSpaceDN w:val="0"/>
        <w:adjustRightInd w:val="0"/>
        <w:spacing w:after="140" w:line="288" w:lineRule="auto"/>
        <w:ind w:left="480" w:hanging="480"/>
        <w:rPr>
          <w:ins w:id="7834" w:author="arkat" w:date="2017-10-06T09:17:00Z"/>
          <w:rFonts w:ascii="Times New Roman" w:hAnsi="Times New Roman" w:cs="Times New Roman"/>
          <w:szCs w:val="24"/>
        </w:rPr>
      </w:pPr>
      <w:ins w:id="7835" w:author="arkat" w:date="2017-10-06T09:17:00Z">
        <w:r>
          <w:rPr>
            <w:rFonts w:ascii="Times New Roman" w:hAnsi="Times New Roman" w:cs="Times New Roman"/>
            <w:szCs w:val="24"/>
          </w:rPr>
          <w:t xml:space="preserve">Padilla, L. 2014. Transformation of Business Process Models : A Case Study. </w:t>
        </w:r>
        <w:r>
          <w:rPr>
            <w:rFonts w:ascii="Times New Roman" w:hAnsi="Times New Roman" w:cs="Times New Roman"/>
            <w:i/>
            <w:iCs/>
            <w:szCs w:val="24"/>
          </w:rPr>
          <w:t>Lecture Notes in Computer Science</w:t>
        </w:r>
        <w:r>
          <w:rPr>
            <w:rFonts w:ascii="Times New Roman" w:hAnsi="Times New Roman" w:cs="Times New Roman"/>
            <w:szCs w:val="24"/>
          </w:rPr>
          <w:t>, 286–298. Tersedia di http://repositorio-aberto.up.pt/handle/10216/71755.</w:t>
        </w:r>
      </w:ins>
    </w:p>
    <w:p w14:paraId="1323D4F4" w14:textId="77777777" w:rsidR="0095050F" w:rsidRDefault="0095050F">
      <w:pPr>
        <w:widowControl w:val="0"/>
        <w:autoSpaceDE w:val="0"/>
        <w:autoSpaceDN w:val="0"/>
        <w:adjustRightInd w:val="0"/>
        <w:spacing w:after="140" w:line="288" w:lineRule="auto"/>
        <w:ind w:left="480" w:hanging="480"/>
        <w:rPr>
          <w:ins w:id="7836" w:author="arkat" w:date="2017-10-06T09:17:00Z"/>
          <w:rFonts w:ascii="Times New Roman" w:hAnsi="Times New Roman" w:cs="Times New Roman"/>
          <w:szCs w:val="24"/>
        </w:rPr>
      </w:pPr>
      <w:ins w:id="7837" w:author="arkat" w:date="2017-10-06T09:17:00Z">
        <w:r>
          <w:rPr>
            <w:rFonts w:ascii="Times New Roman" w:hAnsi="Times New Roman" w:cs="Times New Roman"/>
            <w:szCs w:val="24"/>
          </w:rPr>
          <w:t xml:space="preserve">Pressman, R.S. 2009. </w:t>
        </w:r>
        <w:r>
          <w:rPr>
            <w:rFonts w:ascii="Times New Roman" w:hAnsi="Times New Roman" w:cs="Times New Roman"/>
            <w:i/>
            <w:iCs/>
            <w:szCs w:val="24"/>
          </w:rPr>
          <w:t>Software Engineering A Practitioner’s Approach 7th Ed - Roger S. Pressman</w:t>
        </w:r>
        <w:r>
          <w:rPr>
            <w:rFonts w:ascii="Times New Roman" w:hAnsi="Times New Roman" w:cs="Times New Roman"/>
            <w:szCs w:val="24"/>
          </w:rPr>
          <w:t xml:space="preserve">. </w:t>
        </w:r>
        <w:r>
          <w:rPr>
            <w:rFonts w:ascii="Times New Roman" w:hAnsi="Times New Roman" w:cs="Times New Roman"/>
            <w:i/>
            <w:iCs/>
            <w:szCs w:val="24"/>
          </w:rPr>
          <w:t>Software Engineering A Practitioner’s Approach 7th Ed - Roger S. Pressman</w:t>
        </w:r>
        <w:r>
          <w:rPr>
            <w:rFonts w:ascii="Times New Roman" w:hAnsi="Times New Roman" w:cs="Times New Roman"/>
            <w:szCs w:val="24"/>
          </w:rPr>
          <w:t>.</w:t>
        </w:r>
      </w:ins>
    </w:p>
    <w:p w14:paraId="60AD5514" w14:textId="77777777" w:rsidR="0095050F" w:rsidRDefault="0095050F">
      <w:pPr>
        <w:widowControl w:val="0"/>
        <w:autoSpaceDE w:val="0"/>
        <w:autoSpaceDN w:val="0"/>
        <w:adjustRightInd w:val="0"/>
        <w:spacing w:after="140" w:line="288" w:lineRule="auto"/>
        <w:ind w:left="480" w:hanging="480"/>
        <w:rPr>
          <w:ins w:id="7838" w:author="arkat" w:date="2017-10-06T09:17:00Z"/>
          <w:rFonts w:ascii="Times New Roman" w:hAnsi="Times New Roman" w:cs="Times New Roman"/>
          <w:szCs w:val="24"/>
        </w:rPr>
      </w:pPr>
      <w:ins w:id="7839" w:author="arkat" w:date="2017-10-06T09:17:00Z">
        <w:r>
          <w:rPr>
            <w:rFonts w:ascii="Times New Roman" w:hAnsi="Times New Roman" w:cs="Times New Roman"/>
            <w:szCs w:val="24"/>
          </w:rPr>
          <w:t>Rosa, M.L.A., Dumas, M., Uba, R. &amp; Dijkman, R. 2013. Business Process Model Merging : An Approach to Business. 22(2).</w:t>
        </w:r>
      </w:ins>
    </w:p>
    <w:p w14:paraId="74A5C232" w14:textId="77777777" w:rsidR="0095050F" w:rsidRDefault="0095050F">
      <w:pPr>
        <w:widowControl w:val="0"/>
        <w:autoSpaceDE w:val="0"/>
        <w:autoSpaceDN w:val="0"/>
        <w:adjustRightInd w:val="0"/>
        <w:spacing w:after="140" w:line="288" w:lineRule="auto"/>
        <w:ind w:left="480" w:hanging="480"/>
        <w:rPr>
          <w:ins w:id="7840" w:author="arkat" w:date="2017-10-06T09:17:00Z"/>
          <w:rFonts w:ascii="Times New Roman" w:hAnsi="Times New Roman" w:cs="Times New Roman"/>
          <w:szCs w:val="24"/>
        </w:rPr>
      </w:pPr>
      <w:ins w:id="7841" w:author="arkat" w:date="2017-10-06T09:17:00Z">
        <w:r>
          <w:rPr>
            <w:rFonts w:ascii="Times New Roman" w:hAnsi="Times New Roman" w:cs="Times New Roman"/>
            <w:szCs w:val="24"/>
          </w:rPr>
          <w:t xml:space="preserve">Sommerville, I. 2010. </w:t>
        </w:r>
        <w:r>
          <w:rPr>
            <w:rFonts w:ascii="Times New Roman" w:hAnsi="Times New Roman" w:cs="Times New Roman"/>
            <w:i/>
            <w:iCs/>
            <w:szCs w:val="24"/>
          </w:rPr>
          <w:t>Software Engineering - Ninth Edition</w:t>
        </w:r>
        <w:r>
          <w:rPr>
            <w:rFonts w:ascii="Times New Roman" w:hAnsi="Times New Roman" w:cs="Times New Roman"/>
            <w:szCs w:val="24"/>
          </w:rPr>
          <w:t xml:space="preserve">. 9th ed. </w:t>
        </w:r>
        <w:r>
          <w:rPr>
            <w:rFonts w:ascii="Times New Roman" w:hAnsi="Times New Roman" w:cs="Times New Roman"/>
            <w:i/>
            <w:iCs/>
            <w:szCs w:val="24"/>
          </w:rPr>
          <w:t>Software Engineering</w:t>
        </w:r>
        <w:r>
          <w:rPr>
            <w:rFonts w:ascii="Times New Roman" w:hAnsi="Times New Roman" w:cs="Times New Roman"/>
            <w:szCs w:val="24"/>
          </w:rPr>
          <w:t>. Addison-Wesley Pearson Education, Inc.</w:t>
        </w:r>
      </w:ins>
    </w:p>
    <w:p w14:paraId="1617E184" w14:textId="77777777" w:rsidR="0095050F" w:rsidRDefault="0095050F">
      <w:pPr>
        <w:widowControl w:val="0"/>
        <w:autoSpaceDE w:val="0"/>
        <w:autoSpaceDN w:val="0"/>
        <w:adjustRightInd w:val="0"/>
        <w:spacing w:after="140" w:line="288" w:lineRule="auto"/>
        <w:ind w:left="480" w:hanging="480"/>
        <w:rPr>
          <w:ins w:id="7842" w:author="arkat" w:date="2017-10-06T09:17:00Z"/>
          <w:rFonts w:ascii="Times New Roman" w:hAnsi="Times New Roman" w:cs="Times New Roman"/>
          <w:szCs w:val="24"/>
        </w:rPr>
      </w:pPr>
      <w:ins w:id="7843" w:author="arkat" w:date="2017-10-06T09:17:00Z">
        <w:r>
          <w:rPr>
            <w:rFonts w:ascii="Times New Roman" w:hAnsi="Times New Roman" w:cs="Times New Roman"/>
            <w:szCs w:val="24"/>
          </w:rPr>
          <w:t xml:space="preserve">Sparx 2004. The Business Process Model. </w:t>
        </w:r>
        <w:r>
          <w:rPr>
            <w:rFonts w:ascii="Times New Roman" w:hAnsi="Times New Roman" w:cs="Times New Roman"/>
            <w:i/>
            <w:iCs/>
            <w:szCs w:val="24"/>
          </w:rPr>
          <w:t>Enterprise Architect, www. sparksystems. com. au</w:t>
        </w:r>
        <w:r>
          <w:rPr>
            <w:rFonts w:ascii="Times New Roman" w:hAnsi="Times New Roman" w:cs="Times New Roman"/>
            <w:szCs w:val="24"/>
          </w:rPr>
          <w:t>, 1–4. Tersedia di https://www.sparxsystems.com/downloads/whitepapers/The_Business_Process_Model.pdf [Accessed 25 September 2017].</w:t>
        </w:r>
      </w:ins>
    </w:p>
    <w:p w14:paraId="2D33476A" w14:textId="77777777" w:rsidR="0095050F" w:rsidRDefault="0095050F">
      <w:pPr>
        <w:widowControl w:val="0"/>
        <w:autoSpaceDE w:val="0"/>
        <w:autoSpaceDN w:val="0"/>
        <w:adjustRightInd w:val="0"/>
        <w:spacing w:after="140" w:line="288" w:lineRule="auto"/>
        <w:ind w:left="480" w:hanging="480"/>
        <w:rPr>
          <w:ins w:id="7844" w:author="arkat" w:date="2017-10-06T09:17:00Z"/>
          <w:rFonts w:ascii="Times New Roman" w:hAnsi="Times New Roman" w:cs="Times New Roman"/>
          <w:szCs w:val="24"/>
        </w:rPr>
      </w:pPr>
      <w:ins w:id="7845" w:author="arkat" w:date="2017-10-06T09:17:00Z">
        <w:r>
          <w:rPr>
            <w:rFonts w:ascii="Times New Roman" w:hAnsi="Times New Roman" w:cs="Times New Roman"/>
            <w:szCs w:val="24"/>
          </w:rPr>
          <w:t xml:space="preserve">Tim Bray, Jean Paoli, C. M. Sperberg-McQueen, Eve Maler, François Yergeau &amp; John Cowan 2017. </w:t>
        </w:r>
        <w:r>
          <w:rPr>
            <w:rFonts w:ascii="Times New Roman" w:hAnsi="Times New Roman" w:cs="Times New Roman"/>
            <w:i/>
            <w:iCs/>
            <w:szCs w:val="24"/>
          </w:rPr>
          <w:t>Extensible Markup Language (XML) 1.1 (Second Edition)</w:t>
        </w:r>
        <w:r>
          <w:rPr>
            <w:rFonts w:ascii="Times New Roman" w:hAnsi="Times New Roman" w:cs="Times New Roman"/>
            <w:szCs w:val="24"/>
          </w:rPr>
          <w:t>. Tersedia di https://www.w3.org/TR/xml11/ [Accessed 18 September 2017].</w:t>
        </w:r>
      </w:ins>
    </w:p>
    <w:p w14:paraId="23478BC5" w14:textId="77777777" w:rsidR="0095050F" w:rsidRDefault="0095050F">
      <w:pPr>
        <w:widowControl w:val="0"/>
        <w:autoSpaceDE w:val="0"/>
        <w:autoSpaceDN w:val="0"/>
        <w:adjustRightInd w:val="0"/>
        <w:spacing w:after="140" w:line="288" w:lineRule="auto"/>
        <w:ind w:left="480" w:hanging="480"/>
        <w:rPr>
          <w:ins w:id="7846" w:author="arkat" w:date="2017-10-06T09:17:00Z"/>
          <w:rFonts w:ascii="Times New Roman" w:hAnsi="Times New Roman" w:cs="Times New Roman"/>
          <w:szCs w:val="24"/>
        </w:rPr>
      </w:pPr>
      <w:ins w:id="7847" w:author="arkat" w:date="2017-10-06T09:17:00Z">
        <w:r>
          <w:rPr>
            <w:rFonts w:ascii="Times New Roman" w:hAnsi="Times New Roman" w:cs="Times New Roman"/>
            <w:szCs w:val="24"/>
          </w:rPr>
          <w:t>Vanderhaeghen, D., Zang, S., Hofer, A. &amp; Adam, O. 2005. XML-based Transformation of Business Process Models – Enabler for Collaborative Business Process Management 1 Collaborative Business Process Management.</w:t>
        </w:r>
      </w:ins>
    </w:p>
    <w:p w14:paraId="0AC9CB61" w14:textId="77777777" w:rsidR="0095050F" w:rsidRDefault="0095050F">
      <w:pPr>
        <w:widowControl w:val="0"/>
        <w:autoSpaceDE w:val="0"/>
        <w:autoSpaceDN w:val="0"/>
        <w:adjustRightInd w:val="0"/>
        <w:spacing w:after="140" w:line="288" w:lineRule="auto"/>
        <w:ind w:left="480" w:hanging="480"/>
        <w:rPr>
          <w:ins w:id="7848" w:author="arkat" w:date="2017-10-06T09:17:00Z"/>
          <w:rFonts w:ascii="Times New Roman" w:hAnsi="Times New Roman" w:cs="Times New Roman"/>
          <w:szCs w:val="24"/>
        </w:rPr>
      </w:pPr>
      <w:ins w:id="7849" w:author="arkat" w:date="2017-10-06T09:17:00Z">
        <w:r>
          <w:rPr>
            <w:rFonts w:ascii="Times New Roman" w:hAnsi="Times New Roman" w:cs="Times New Roman"/>
            <w:szCs w:val="24"/>
          </w:rPr>
          <w:t>Volzer, H. 2010. An Overview of BPMN 2 . 0 and its Potential Use. 2–3.</w:t>
        </w:r>
      </w:ins>
    </w:p>
    <w:p w14:paraId="7A8BEE4C" w14:textId="77777777" w:rsidR="0095050F" w:rsidRDefault="0095050F">
      <w:pPr>
        <w:widowControl w:val="0"/>
        <w:autoSpaceDE w:val="0"/>
        <w:autoSpaceDN w:val="0"/>
        <w:adjustRightInd w:val="0"/>
        <w:spacing w:after="140" w:line="288" w:lineRule="auto"/>
        <w:ind w:left="480" w:hanging="480"/>
        <w:rPr>
          <w:ins w:id="7850" w:author="arkat" w:date="2017-10-06T09:17:00Z"/>
          <w:rFonts w:ascii="Times New Roman" w:hAnsi="Times New Roman" w:cs="Times New Roman"/>
          <w:szCs w:val="24"/>
        </w:rPr>
      </w:pPr>
      <w:ins w:id="7851" w:author="arkat" w:date="2017-10-06T09:17:00Z">
        <w:r>
          <w:rPr>
            <w:rFonts w:ascii="Times New Roman" w:hAnsi="Times New Roman" w:cs="Times New Roman"/>
            <w:szCs w:val="24"/>
          </w:rPr>
          <w:t xml:space="preserve">Weske, M. 2007. </w:t>
        </w:r>
        <w:r>
          <w:rPr>
            <w:rFonts w:ascii="Times New Roman" w:hAnsi="Times New Roman" w:cs="Times New Roman"/>
            <w:i/>
            <w:iCs/>
            <w:szCs w:val="24"/>
          </w:rPr>
          <w:t>Business ProcessManagement</w:t>
        </w:r>
        <w:r>
          <w:rPr>
            <w:rFonts w:ascii="Times New Roman" w:hAnsi="Times New Roman" w:cs="Times New Roman"/>
            <w:szCs w:val="24"/>
          </w:rPr>
          <w:t>. Heidelberg New.</w:t>
        </w:r>
      </w:ins>
    </w:p>
    <w:p w14:paraId="6541E44D" w14:textId="77777777" w:rsidR="0095050F" w:rsidRDefault="0095050F">
      <w:pPr>
        <w:widowControl w:val="0"/>
        <w:autoSpaceDE w:val="0"/>
        <w:autoSpaceDN w:val="0"/>
        <w:adjustRightInd w:val="0"/>
        <w:spacing w:after="140" w:line="288" w:lineRule="auto"/>
        <w:ind w:left="480" w:hanging="480"/>
        <w:rPr>
          <w:ins w:id="7852" w:author="arkat" w:date="2017-10-06T09:17:00Z"/>
        </w:rPr>
      </w:pPr>
      <w:ins w:id="7853" w:author="arkat" w:date="2017-10-06T09:17:00Z">
        <w:r>
          <w:rPr>
            <w:rFonts w:ascii="Times New Roman" w:hAnsi="Times New Roman" w:cs="Times New Roman"/>
            <w:szCs w:val="24"/>
          </w:rPr>
          <w:t xml:space="preserve">www.signavio.com 2009. </w:t>
        </w:r>
        <w:r>
          <w:rPr>
            <w:rFonts w:ascii="Times New Roman" w:hAnsi="Times New Roman" w:cs="Times New Roman"/>
            <w:i/>
            <w:iCs/>
            <w:szCs w:val="24"/>
          </w:rPr>
          <w:t>Whitepaper: From EPC to BPMN | Signavio</w:t>
        </w:r>
        <w:r>
          <w:rPr>
            <w:rFonts w:ascii="Times New Roman" w:hAnsi="Times New Roman" w:cs="Times New Roman"/>
            <w:szCs w:val="24"/>
          </w:rPr>
          <w:t xml:space="preserve">. Tersedia di https://www.signavio.com/news/whitepaper-from-epc-to-bpmn/ [Accessed </w:t>
        </w:r>
        <w:r>
          <w:rPr>
            <w:rFonts w:ascii="Times New Roman" w:hAnsi="Times New Roman" w:cs="Times New Roman"/>
            <w:szCs w:val="24"/>
          </w:rPr>
          <w:lastRenderedPageBreak/>
          <w:t>26 September 2017].</w:t>
        </w:r>
      </w:ins>
    </w:p>
    <w:p w14:paraId="107027D4" w14:textId="77777777" w:rsidR="0095050F" w:rsidRDefault="0095050F">
      <w:pPr>
        <w:widowControl w:val="0"/>
        <w:autoSpaceDE w:val="0"/>
        <w:autoSpaceDN w:val="0"/>
        <w:adjustRightInd w:val="0"/>
        <w:spacing w:after="0"/>
        <w:rPr>
          <w:ins w:id="7854" w:author="arkat" w:date="2017-10-06T09:43:00Z"/>
          <w:rFonts w:ascii="Times New Roman" w:hAnsi="Times New Roman" w:cs="Times New Roman"/>
          <w:szCs w:val="24"/>
        </w:rPr>
      </w:pPr>
    </w:p>
    <w:p w14:paraId="39B4B7B9" w14:textId="77777777" w:rsidR="0095050F" w:rsidRDefault="0095050F">
      <w:pPr>
        <w:widowControl w:val="0"/>
        <w:autoSpaceDE w:val="0"/>
        <w:autoSpaceDN w:val="0"/>
        <w:adjustRightInd w:val="0"/>
        <w:spacing w:after="140" w:line="288" w:lineRule="auto"/>
        <w:ind w:left="480" w:hanging="480"/>
        <w:rPr>
          <w:ins w:id="7855" w:author="arkat" w:date="2017-10-06T09:43:00Z"/>
          <w:rFonts w:ascii="Times New Roman" w:hAnsi="Times New Roman" w:cs="Times New Roman"/>
          <w:szCs w:val="24"/>
        </w:rPr>
      </w:pPr>
      <w:ins w:id="7856" w:author="arkat" w:date="2017-10-06T09:43:00Z">
        <w:r>
          <w:rPr>
            <w:rFonts w:ascii="Times New Roman" w:hAnsi="Times New Roman" w:cs="Times New Roman"/>
            <w:szCs w:val="24"/>
          </w:rPr>
          <w:t xml:space="preserve">Aalst, V. der 1999. Formalization and verification of event-driven process chains. </w:t>
        </w:r>
        <w:r>
          <w:rPr>
            <w:rFonts w:ascii="Times New Roman" w:hAnsi="Times New Roman" w:cs="Times New Roman"/>
            <w:i/>
            <w:iCs/>
            <w:szCs w:val="24"/>
          </w:rPr>
          <w:t>Information and Software Technology</w:t>
        </w:r>
        <w:r>
          <w:rPr>
            <w:rFonts w:ascii="Times New Roman" w:hAnsi="Times New Roman" w:cs="Times New Roman"/>
            <w:szCs w:val="24"/>
          </w:rPr>
          <w:t>, 41(10): 639–650. Tersedia di http://www.sciencedirect.com/science/article/pii/S0950584999000166 [Accessed 18 September 2017].</w:t>
        </w:r>
      </w:ins>
    </w:p>
    <w:p w14:paraId="64F90786" w14:textId="77777777" w:rsidR="0095050F" w:rsidRDefault="0095050F">
      <w:pPr>
        <w:widowControl w:val="0"/>
        <w:autoSpaceDE w:val="0"/>
        <w:autoSpaceDN w:val="0"/>
        <w:adjustRightInd w:val="0"/>
        <w:spacing w:after="140" w:line="288" w:lineRule="auto"/>
        <w:ind w:left="480" w:hanging="480"/>
        <w:rPr>
          <w:ins w:id="7857" w:author="arkat" w:date="2017-10-06T09:43:00Z"/>
          <w:rFonts w:ascii="Times New Roman" w:hAnsi="Times New Roman" w:cs="Times New Roman"/>
          <w:szCs w:val="24"/>
        </w:rPr>
      </w:pPr>
      <w:ins w:id="7858" w:author="arkat" w:date="2017-10-06T09:43:00Z">
        <w:r>
          <w:rPr>
            <w:rFonts w:ascii="Times New Roman" w:hAnsi="Times New Roman" w:cs="Times New Roman"/>
            <w:szCs w:val="24"/>
          </w:rPr>
          <w:t>ARIS 2010. Organizational chart Business process Data model System landscape Attributes BPMN Diagram- ARISExpress. Tersedia di http://cdn.ariscommunity.com/media/poster/aris-express-poster-21-1.pdf.</w:t>
        </w:r>
      </w:ins>
    </w:p>
    <w:p w14:paraId="40A29F48" w14:textId="77777777" w:rsidR="0095050F" w:rsidRDefault="0095050F">
      <w:pPr>
        <w:widowControl w:val="0"/>
        <w:autoSpaceDE w:val="0"/>
        <w:autoSpaceDN w:val="0"/>
        <w:adjustRightInd w:val="0"/>
        <w:spacing w:after="140" w:line="288" w:lineRule="auto"/>
        <w:ind w:left="480" w:hanging="480"/>
        <w:rPr>
          <w:ins w:id="7859" w:author="arkat" w:date="2017-10-06T09:43:00Z"/>
          <w:rFonts w:ascii="Times New Roman" w:hAnsi="Times New Roman" w:cs="Times New Roman"/>
          <w:szCs w:val="24"/>
        </w:rPr>
      </w:pPr>
      <w:ins w:id="7860" w:author="arkat" w:date="2017-10-06T09:43:00Z">
        <w:r>
          <w:rPr>
            <w:rFonts w:ascii="Times New Roman" w:hAnsi="Times New Roman" w:cs="Times New Roman"/>
            <w:szCs w:val="24"/>
          </w:rPr>
          <w:t>Arkin, A. 2002. Business Process Modeling Language. 98.</w:t>
        </w:r>
      </w:ins>
    </w:p>
    <w:p w14:paraId="39C573CF" w14:textId="77777777" w:rsidR="0095050F" w:rsidRDefault="0095050F">
      <w:pPr>
        <w:widowControl w:val="0"/>
        <w:autoSpaceDE w:val="0"/>
        <w:autoSpaceDN w:val="0"/>
        <w:adjustRightInd w:val="0"/>
        <w:spacing w:after="140" w:line="288" w:lineRule="auto"/>
        <w:ind w:left="480" w:hanging="480"/>
        <w:rPr>
          <w:ins w:id="7861" w:author="arkat" w:date="2017-10-06T09:43:00Z"/>
          <w:rFonts w:ascii="Times New Roman" w:hAnsi="Times New Roman" w:cs="Times New Roman"/>
          <w:szCs w:val="24"/>
        </w:rPr>
      </w:pPr>
      <w:ins w:id="7862" w:author="arkat" w:date="2017-10-06T09:43:00Z">
        <w:r>
          <w:rPr>
            <w:rFonts w:ascii="Times New Roman" w:hAnsi="Times New Roman" w:cs="Times New Roman"/>
            <w:szCs w:val="24"/>
          </w:rPr>
          <w:t xml:space="preserve">Arsanjani, A., Bharade, N., Borgenstrand, M., Schume, P., Wood, J.K. &amp; Zheltonogov, V. 2015. Business Process Management Design Guide Using IBM Business Process Manager. </w:t>
        </w:r>
        <w:r>
          <w:rPr>
            <w:rFonts w:ascii="Times New Roman" w:hAnsi="Times New Roman" w:cs="Times New Roman"/>
            <w:i/>
            <w:iCs/>
            <w:szCs w:val="24"/>
          </w:rPr>
          <w:t>IBM Cooperation</w:t>
        </w:r>
        <w:r>
          <w:rPr>
            <w:rFonts w:ascii="Times New Roman" w:hAnsi="Times New Roman" w:cs="Times New Roman"/>
            <w:szCs w:val="24"/>
          </w:rPr>
          <w:t>. Tersedia di http://www.redbooks.ibm.com/redbooks/pdfs/sg248282.pdf.</w:t>
        </w:r>
      </w:ins>
    </w:p>
    <w:p w14:paraId="66F8A031" w14:textId="77777777" w:rsidR="0095050F" w:rsidRDefault="0095050F">
      <w:pPr>
        <w:widowControl w:val="0"/>
        <w:autoSpaceDE w:val="0"/>
        <w:autoSpaceDN w:val="0"/>
        <w:adjustRightInd w:val="0"/>
        <w:spacing w:after="140" w:line="288" w:lineRule="auto"/>
        <w:ind w:left="480" w:hanging="480"/>
        <w:rPr>
          <w:ins w:id="7863" w:author="arkat" w:date="2017-10-06T09:43:00Z"/>
          <w:rFonts w:ascii="Times New Roman" w:hAnsi="Times New Roman" w:cs="Times New Roman"/>
          <w:szCs w:val="24"/>
        </w:rPr>
      </w:pPr>
      <w:ins w:id="7864" w:author="arkat" w:date="2017-10-06T09:43:00Z">
        <w:r>
          <w:rPr>
            <w:rFonts w:ascii="Times New Roman" w:hAnsi="Times New Roman" w:cs="Times New Roman"/>
            <w:szCs w:val="24"/>
          </w:rPr>
          <w:t xml:space="preserve">Biehl, M. 2010. Literature study on model transformations. </w:t>
        </w:r>
        <w:r>
          <w:rPr>
            <w:rFonts w:ascii="Times New Roman" w:hAnsi="Times New Roman" w:cs="Times New Roman"/>
            <w:i/>
            <w:iCs/>
            <w:szCs w:val="24"/>
          </w:rPr>
          <w:t>Royal Institute of Technology, Tech. Rep. ISRN/KTH/MMK</w:t>
        </w:r>
        <w:r>
          <w:rPr>
            <w:rFonts w:ascii="Times New Roman" w:hAnsi="Times New Roman" w:cs="Times New Roman"/>
            <w:szCs w:val="24"/>
          </w:rPr>
          <w:t>, (July): 1–28. Tersedia di http://staffwww.dcs.shef.ac.uk/people/A.Simons/remodel/papers/BiehlModelTransformations.pdf.</w:t>
        </w:r>
      </w:ins>
    </w:p>
    <w:p w14:paraId="6B266964" w14:textId="77777777" w:rsidR="0095050F" w:rsidRDefault="0095050F">
      <w:pPr>
        <w:widowControl w:val="0"/>
        <w:autoSpaceDE w:val="0"/>
        <w:autoSpaceDN w:val="0"/>
        <w:adjustRightInd w:val="0"/>
        <w:spacing w:after="140" w:line="288" w:lineRule="auto"/>
        <w:ind w:left="480" w:hanging="480"/>
        <w:rPr>
          <w:ins w:id="7865" w:author="arkat" w:date="2017-10-06T09:43:00Z"/>
          <w:rFonts w:ascii="Times New Roman" w:hAnsi="Times New Roman" w:cs="Times New Roman"/>
          <w:szCs w:val="24"/>
        </w:rPr>
      </w:pPr>
      <w:ins w:id="7866" w:author="arkat" w:date="2017-10-06T09:43:00Z">
        <w:r>
          <w:rPr>
            <w:rFonts w:ascii="Times New Roman" w:hAnsi="Times New Roman" w:cs="Times New Roman"/>
            <w:szCs w:val="24"/>
          </w:rPr>
          <w:t xml:space="preserve">Clark, J. 2017. </w:t>
        </w:r>
        <w:r>
          <w:rPr>
            <w:rFonts w:ascii="Times New Roman" w:hAnsi="Times New Roman" w:cs="Times New Roman"/>
            <w:i/>
            <w:iCs/>
            <w:szCs w:val="24"/>
          </w:rPr>
          <w:t>XSL Transformations (XSLT)</w:t>
        </w:r>
        <w:r>
          <w:rPr>
            <w:rFonts w:ascii="Times New Roman" w:hAnsi="Times New Roman" w:cs="Times New Roman"/>
            <w:szCs w:val="24"/>
          </w:rPr>
          <w:t>. Tersedia di https://www.w3.org/TR/xslt [Accessed 18 September 2017].</w:t>
        </w:r>
      </w:ins>
    </w:p>
    <w:p w14:paraId="3BA60941" w14:textId="77777777" w:rsidR="0095050F" w:rsidRDefault="0095050F">
      <w:pPr>
        <w:widowControl w:val="0"/>
        <w:autoSpaceDE w:val="0"/>
        <w:autoSpaceDN w:val="0"/>
        <w:adjustRightInd w:val="0"/>
        <w:spacing w:after="140" w:line="288" w:lineRule="auto"/>
        <w:ind w:left="480" w:hanging="480"/>
        <w:rPr>
          <w:ins w:id="7867" w:author="arkat" w:date="2017-10-06T09:43:00Z"/>
          <w:rFonts w:ascii="Times New Roman" w:hAnsi="Times New Roman" w:cs="Times New Roman"/>
          <w:szCs w:val="24"/>
        </w:rPr>
      </w:pPr>
      <w:ins w:id="7868" w:author="arkat" w:date="2017-10-06T09:43:00Z">
        <w:r>
          <w:rPr>
            <w:rFonts w:ascii="Times New Roman" w:hAnsi="Times New Roman" w:cs="Times New Roman"/>
            <w:szCs w:val="24"/>
          </w:rPr>
          <w:t xml:space="preserve">Czarnecki, K. &amp; Helsen, S. 2006. Feature-based survey of model transformation approaches. </w:t>
        </w:r>
        <w:r>
          <w:rPr>
            <w:rFonts w:ascii="Times New Roman" w:hAnsi="Times New Roman" w:cs="Times New Roman"/>
            <w:i/>
            <w:iCs/>
            <w:szCs w:val="24"/>
          </w:rPr>
          <w:t>IBM Systems Journal</w:t>
        </w:r>
        <w:r>
          <w:rPr>
            <w:rFonts w:ascii="Times New Roman" w:hAnsi="Times New Roman" w:cs="Times New Roman"/>
            <w:szCs w:val="24"/>
          </w:rPr>
          <w:t>, 45(3): 621–645. Tersedia di http://dx.doi.org/10.1147/sj.453.0621.</w:t>
        </w:r>
      </w:ins>
    </w:p>
    <w:p w14:paraId="6BBDDA0D" w14:textId="77777777" w:rsidR="0095050F" w:rsidRDefault="0095050F">
      <w:pPr>
        <w:widowControl w:val="0"/>
        <w:autoSpaceDE w:val="0"/>
        <w:autoSpaceDN w:val="0"/>
        <w:adjustRightInd w:val="0"/>
        <w:spacing w:after="140" w:line="288" w:lineRule="auto"/>
        <w:ind w:left="480" w:hanging="480"/>
        <w:rPr>
          <w:ins w:id="7869" w:author="arkat" w:date="2017-10-06T09:43:00Z"/>
          <w:rFonts w:ascii="Times New Roman" w:hAnsi="Times New Roman" w:cs="Times New Roman"/>
          <w:szCs w:val="24"/>
        </w:rPr>
      </w:pPr>
      <w:ins w:id="7870" w:author="arkat" w:date="2017-10-06T09:43:00Z">
        <w:r>
          <w:rPr>
            <w:rFonts w:ascii="Times New Roman" w:hAnsi="Times New Roman" w:cs="Times New Roman"/>
            <w:szCs w:val="24"/>
          </w:rPr>
          <w:t xml:space="preserve">Decker, G. &amp; Tscheschner, W. 2009. Transformation from EPC to BPMN. </w:t>
        </w:r>
        <w:r>
          <w:rPr>
            <w:rFonts w:ascii="Times New Roman" w:hAnsi="Times New Roman" w:cs="Times New Roman"/>
            <w:i/>
            <w:iCs/>
            <w:szCs w:val="24"/>
          </w:rPr>
          <w:t>EPK 2009. 8. Workshop der Gesellschaft für Informatik e.V. (GI) und Treffen ihres Arbeitkreises "Geschäftsprozessmanagement mit Ereignisgesteuerten Prozessketten (WI-EPK). Gesellschaft für Informatik</w:t>
        </w:r>
        <w:r>
          <w:rPr>
            <w:rFonts w:ascii="Times New Roman" w:hAnsi="Times New Roman" w:cs="Times New Roman"/>
            <w:szCs w:val="24"/>
          </w:rPr>
          <w:t>. hal.91–109. Tersedia di http://ceur-ws.org/Vol-554/epk2009-paper06.pdf.</w:t>
        </w:r>
      </w:ins>
    </w:p>
    <w:p w14:paraId="6D6323F3" w14:textId="77777777" w:rsidR="0095050F" w:rsidRDefault="0095050F">
      <w:pPr>
        <w:widowControl w:val="0"/>
        <w:autoSpaceDE w:val="0"/>
        <w:autoSpaceDN w:val="0"/>
        <w:adjustRightInd w:val="0"/>
        <w:spacing w:after="140" w:line="288" w:lineRule="auto"/>
        <w:ind w:left="480" w:hanging="480"/>
        <w:rPr>
          <w:ins w:id="7871" w:author="arkat" w:date="2017-10-06T09:43:00Z"/>
          <w:rFonts w:ascii="Times New Roman" w:hAnsi="Times New Roman" w:cs="Times New Roman"/>
          <w:szCs w:val="24"/>
        </w:rPr>
      </w:pPr>
      <w:ins w:id="7872" w:author="arkat" w:date="2017-10-06T09:43:00Z">
        <w:r>
          <w:rPr>
            <w:rFonts w:ascii="Times New Roman" w:hAnsi="Times New Roman" w:cs="Times New Roman"/>
            <w:szCs w:val="24"/>
          </w:rPr>
          <w:t xml:space="preserve">Dijkman, R.M., Dumas, M. &amp; Ouyang, C. 2007. Formal semantics and analysis of BPMN process models using Petri nets. </w:t>
        </w:r>
        <w:r>
          <w:rPr>
            <w:rFonts w:ascii="Times New Roman" w:hAnsi="Times New Roman" w:cs="Times New Roman"/>
            <w:i/>
            <w:iCs/>
            <w:szCs w:val="24"/>
          </w:rPr>
          <w:t>Language</w:t>
        </w:r>
        <w:r>
          <w:rPr>
            <w:rFonts w:ascii="Times New Roman" w:hAnsi="Times New Roman" w:cs="Times New Roman"/>
            <w:szCs w:val="24"/>
          </w:rPr>
          <w:t>, 50(12): 1–30. Tersedia di http://citeseerx.ist.psu.edu/viewdoc/download?doi=10.1.1.91.3621&amp;amp;rep=rep1&amp;amp;type=pdf.</w:t>
        </w:r>
      </w:ins>
    </w:p>
    <w:p w14:paraId="0F670B9B" w14:textId="77777777" w:rsidR="0095050F" w:rsidRDefault="0095050F">
      <w:pPr>
        <w:widowControl w:val="0"/>
        <w:autoSpaceDE w:val="0"/>
        <w:autoSpaceDN w:val="0"/>
        <w:adjustRightInd w:val="0"/>
        <w:spacing w:after="140" w:line="288" w:lineRule="auto"/>
        <w:ind w:left="480" w:hanging="480"/>
        <w:rPr>
          <w:ins w:id="7873" w:author="arkat" w:date="2017-10-06T09:43:00Z"/>
          <w:rFonts w:ascii="Times New Roman" w:hAnsi="Times New Roman" w:cs="Times New Roman"/>
          <w:szCs w:val="24"/>
        </w:rPr>
      </w:pPr>
      <w:ins w:id="7874" w:author="arkat" w:date="2017-10-06T09:43:00Z">
        <w:r>
          <w:rPr>
            <w:rFonts w:ascii="Times New Roman" w:hAnsi="Times New Roman" w:cs="Times New Roman"/>
            <w:szCs w:val="24"/>
          </w:rPr>
          <w:t xml:space="preserve">Gartner 2016. </w:t>
        </w:r>
        <w:r>
          <w:rPr>
            <w:rFonts w:ascii="Times New Roman" w:hAnsi="Times New Roman" w:cs="Times New Roman"/>
            <w:i/>
            <w:iCs/>
            <w:szCs w:val="24"/>
          </w:rPr>
          <w:t>Business Process Management</w:t>
        </w:r>
        <w:r>
          <w:rPr>
            <w:rFonts w:ascii="Times New Roman" w:hAnsi="Times New Roman" w:cs="Times New Roman"/>
            <w:szCs w:val="24"/>
          </w:rPr>
          <w:t>. Tersedia di http://www.gartner.com/it-glossary/business-process-management-bpm/ [Accessed 2 Oktober 2017].</w:t>
        </w:r>
      </w:ins>
    </w:p>
    <w:p w14:paraId="7F34E331" w14:textId="77777777" w:rsidR="0095050F" w:rsidRDefault="0095050F">
      <w:pPr>
        <w:widowControl w:val="0"/>
        <w:autoSpaceDE w:val="0"/>
        <w:autoSpaceDN w:val="0"/>
        <w:adjustRightInd w:val="0"/>
        <w:spacing w:after="140" w:line="288" w:lineRule="auto"/>
        <w:ind w:left="480" w:hanging="480"/>
        <w:rPr>
          <w:ins w:id="7875" w:author="arkat" w:date="2017-10-06T09:43:00Z"/>
          <w:rFonts w:ascii="Times New Roman" w:hAnsi="Times New Roman" w:cs="Times New Roman"/>
          <w:szCs w:val="24"/>
        </w:rPr>
      </w:pPr>
      <w:ins w:id="7876" w:author="arkat" w:date="2017-10-06T09:43:00Z">
        <w:r>
          <w:rPr>
            <w:rFonts w:ascii="Times New Roman" w:hAnsi="Times New Roman" w:cs="Times New Roman"/>
            <w:szCs w:val="24"/>
          </w:rPr>
          <w:t xml:space="preserve">Gregg, D.G., Kulkarni, U.R. &amp; Vinzé., A.S. 2001. Understanding the Philosophical </w:t>
        </w:r>
        <w:r>
          <w:rPr>
            <w:rFonts w:ascii="Times New Roman" w:hAnsi="Times New Roman" w:cs="Times New Roman"/>
            <w:szCs w:val="24"/>
          </w:rPr>
          <w:lastRenderedPageBreak/>
          <w:t xml:space="preserve">Underpinnings of Software Engineering Research in Information Systems. </w:t>
        </w:r>
        <w:r>
          <w:rPr>
            <w:rFonts w:ascii="Times New Roman" w:hAnsi="Times New Roman" w:cs="Times New Roman"/>
            <w:i/>
            <w:iCs/>
            <w:szCs w:val="24"/>
          </w:rPr>
          <w:t>Information Systems Frontiers</w:t>
        </w:r>
        <w:r>
          <w:rPr>
            <w:rFonts w:ascii="Times New Roman" w:hAnsi="Times New Roman" w:cs="Times New Roman"/>
            <w:szCs w:val="24"/>
          </w:rPr>
          <w:t>, 3(No. 2): 169–183.</w:t>
        </w:r>
      </w:ins>
    </w:p>
    <w:p w14:paraId="2AFCBD3F" w14:textId="77777777" w:rsidR="0095050F" w:rsidRDefault="0095050F">
      <w:pPr>
        <w:widowControl w:val="0"/>
        <w:autoSpaceDE w:val="0"/>
        <w:autoSpaceDN w:val="0"/>
        <w:adjustRightInd w:val="0"/>
        <w:spacing w:after="140" w:line="288" w:lineRule="auto"/>
        <w:ind w:left="480" w:hanging="480"/>
        <w:rPr>
          <w:ins w:id="7877" w:author="arkat" w:date="2017-10-06T09:43:00Z"/>
          <w:rFonts w:ascii="Times New Roman" w:hAnsi="Times New Roman" w:cs="Times New Roman"/>
          <w:szCs w:val="24"/>
        </w:rPr>
      </w:pPr>
      <w:ins w:id="7878" w:author="arkat" w:date="2017-10-06T09:43:00Z">
        <w:r>
          <w:rPr>
            <w:rFonts w:ascii="Times New Roman" w:hAnsi="Times New Roman" w:cs="Times New Roman"/>
            <w:szCs w:val="24"/>
          </w:rPr>
          <w:t xml:space="preserve">Harmon, P. &amp; Wolf, C. 2011. Business Process Modeling Survey. </w:t>
        </w:r>
        <w:r>
          <w:rPr>
            <w:rFonts w:ascii="Times New Roman" w:hAnsi="Times New Roman" w:cs="Times New Roman"/>
            <w:i/>
            <w:iCs/>
            <w:szCs w:val="24"/>
          </w:rPr>
          <w:t>BPTrends</w:t>
        </w:r>
        <w:r>
          <w:rPr>
            <w:rFonts w:ascii="Times New Roman" w:hAnsi="Times New Roman" w:cs="Times New Roman"/>
            <w:szCs w:val="24"/>
          </w:rPr>
          <w:t>, (December): 36.</w:t>
        </w:r>
      </w:ins>
    </w:p>
    <w:p w14:paraId="3CF4E9D6" w14:textId="77777777" w:rsidR="0095050F" w:rsidRDefault="0095050F">
      <w:pPr>
        <w:widowControl w:val="0"/>
        <w:autoSpaceDE w:val="0"/>
        <w:autoSpaceDN w:val="0"/>
        <w:adjustRightInd w:val="0"/>
        <w:spacing w:after="140" w:line="288" w:lineRule="auto"/>
        <w:ind w:left="480" w:hanging="480"/>
        <w:rPr>
          <w:ins w:id="7879" w:author="arkat" w:date="2017-10-06T09:43:00Z"/>
          <w:rFonts w:ascii="Times New Roman" w:hAnsi="Times New Roman" w:cs="Times New Roman"/>
          <w:szCs w:val="24"/>
        </w:rPr>
      </w:pPr>
      <w:ins w:id="7880" w:author="arkat" w:date="2017-10-06T09:43:00Z">
        <w:r>
          <w:rPr>
            <w:rFonts w:ascii="Times New Roman" w:hAnsi="Times New Roman" w:cs="Times New Roman"/>
            <w:szCs w:val="24"/>
          </w:rPr>
          <w:t xml:space="preserve">Harmon, P. &amp; Wolf, C. 2016. The State of Business Process Management. </w:t>
        </w:r>
        <w:r>
          <w:rPr>
            <w:rFonts w:ascii="Times New Roman" w:hAnsi="Times New Roman" w:cs="Times New Roman"/>
            <w:i/>
            <w:iCs/>
            <w:szCs w:val="24"/>
          </w:rPr>
          <w:t>A BPTtrends Report</w:t>
        </w:r>
        <w:r>
          <w:rPr>
            <w:rFonts w:ascii="Times New Roman" w:hAnsi="Times New Roman" w:cs="Times New Roman"/>
            <w:szCs w:val="24"/>
          </w:rPr>
          <w:t>, 1–52. Tersedia di http://www.bptrends.com/bpt/wp-content/uploads/2015-BPT-Survey-Report.pdf [Accessed 25 April 2017].</w:t>
        </w:r>
      </w:ins>
    </w:p>
    <w:p w14:paraId="1ABB8951" w14:textId="77777777" w:rsidR="0095050F" w:rsidRDefault="0095050F">
      <w:pPr>
        <w:widowControl w:val="0"/>
        <w:autoSpaceDE w:val="0"/>
        <w:autoSpaceDN w:val="0"/>
        <w:adjustRightInd w:val="0"/>
        <w:spacing w:after="140" w:line="288" w:lineRule="auto"/>
        <w:ind w:left="480" w:hanging="480"/>
        <w:rPr>
          <w:ins w:id="7881" w:author="arkat" w:date="2017-10-06T09:43:00Z"/>
          <w:rFonts w:ascii="Times New Roman" w:hAnsi="Times New Roman" w:cs="Times New Roman"/>
          <w:szCs w:val="24"/>
        </w:rPr>
      </w:pPr>
      <w:ins w:id="7882" w:author="arkat" w:date="2017-10-06T09:43:00Z">
        <w:r>
          <w:rPr>
            <w:rFonts w:ascii="Times New Roman" w:hAnsi="Times New Roman" w:cs="Times New Roman"/>
            <w:szCs w:val="24"/>
          </w:rPr>
          <w:t xml:space="preserve">JMI 2002. Java Metadata Interface (JMI). </w:t>
        </w:r>
        <w:r>
          <w:rPr>
            <w:rFonts w:ascii="Times New Roman" w:hAnsi="Times New Roman" w:cs="Times New Roman"/>
            <w:i/>
            <w:iCs/>
            <w:szCs w:val="24"/>
          </w:rPr>
          <w:t>Sun Microsystems, Inc.</w:t>
        </w:r>
        <w:r>
          <w:rPr>
            <w:rFonts w:ascii="Times New Roman" w:hAnsi="Times New Roman" w:cs="Times New Roman"/>
            <w:szCs w:val="24"/>
          </w:rPr>
          <w:t xml:space="preserve"> Tersedia di http://java.sun.com/products/jmi/.</w:t>
        </w:r>
      </w:ins>
    </w:p>
    <w:p w14:paraId="278FA259" w14:textId="77777777" w:rsidR="0095050F" w:rsidRDefault="0095050F">
      <w:pPr>
        <w:widowControl w:val="0"/>
        <w:autoSpaceDE w:val="0"/>
        <w:autoSpaceDN w:val="0"/>
        <w:adjustRightInd w:val="0"/>
        <w:spacing w:after="140" w:line="288" w:lineRule="auto"/>
        <w:ind w:left="480" w:hanging="480"/>
        <w:rPr>
          <w:ins w:id="7883" w:author="arkat" w:date="2017-10-06T09:43:00Z"/>
          <w:rFonts w:ascii="Times New Roman" w:hAnsi="Times New Roman" w:cs="Times New Roman"/>
          <w:szCs w:val="24"/>
        </w:rPr>
      </w:pPr>
      <w:ins w:id="7884" w:author="arkat" w:date="2017-10-06T09:43:00Z">
        <w:r>
          <w:rPr>
            <w:rFonts w:ascii="Times New Roman" w:hAnsi="Times New Roman" w:cs="Times New Roman"/>
            <w:szCs w:val="24"/>
          </w:rPr>
          <w:t xml:space="preserve">Jouault, F., Allilaire, F., Bézivin, J. &amp; Kurtev, I. 2008. ATL: A model transformation tool. </w:t>
        </w:r>
        <w:r>
          <w:rPr>
            <w:rFonts w:ascii="Times New Roman" w:hAnsi="Times New Roman" w:cs="Times New Roman"/>
            <w:i/>
            <w:iCs/>
            <w:szCs w:val="24"/>
          </w:rPr>
          <w:t>Science of computer programming</w:t>
        </w:r>
        <w:r>
          <w:rPr>
            <w:rFonts w:ascii="Times New Roman" w:hAnsi="Times New Roman" w:cs="Times New Roman"/>
            <w:szCs w:val="24"/>
          </w:rPr>
          <w:t>. Tersedia di http://www.sciencedirect.com/science/article/pii/S0167642308000439 [Accessed 4 Februari 2017].</w:t>
        </w:r>
      </w:ins>
    </w:p>
    <w:p w14:paraId="4C53F378" w14:textId="77777777" w:rsidR="0095050F" w:rsidRDefault="0095050F">
      <w:pPr>
        <w:widowControl w:val="0"/>
        <w:autoSpaceDE w:val="0"/>
        <w:autoSpaceDN w:val="0"/>
        <w:adjustRightInd w:val="0"/>
        <w:spacing w:after="140" w:line="288" w:lineRule="auto"/>
        <w:ind w:left="480" w:hanging="480"/>
        <w:rPr>
          <w:ins w:id="7885" w:author="arkat" w:date="2017-10-06T09:43:00Z"/>
          <w:rFonts w:ascii="Times New Roman" w:hAnsi="Times New Roman" w:cs="Times New Roman"/>
          <w:szCs w:val="24"/>
        </w:rPr>
      </w:pPr>
      <w:ins w:id="7886" w:author="arkat" w:date="2017-10-06T09:43:00Z">
        <w:r>
          <w:rPr>
            <w:rFonts w:ascii="Times New Roman" w:hAnsi="Times New Roman" w:cs="Times New Roman"/>
            <w:szCs w:val="24"/>
          </w:rPr>
          <w:t xml:space="preserve">Keller, G., Nüttgens, M. &amp; Scheer, A.-W. 1992. </w:t>
        </w:r>
        <w:r>
          <w:rPr>
            <w:rFonts w:ascii="Times New Roman" w:hAnsi="Times New Roman" w:cs="Times New Roman"/>
            <w:i/>
            <w:iCs/>
            <w:szCs w:val="24"/>
          </w:rPr>
          <w:t>Semantische Prozessmodellierung auf der Grundlage &amp;quot;ereignisgesteuerter ... - Gerhard Keller, Markus Nüttgens, August-Wilhelm Scheer - Google Books</w:t>
        </w:r>
        <w:r>
          <w:rPr>
            <w:rFonts w:ascii="Times New Roman" w:hAnsi="Times New Roman" w:cs="Times New Roman"/>
            <w:szCs w:val="24"/>
          </w:rPr>
          <w:t>. Tersedia di https://books.google.co.id/books/about/Semantische_Prozessmodellierung_auf_der.html?id=MIKftgAACAAJ&amp;redir_esc=y [Accessed 18 September 2017].</w:t>
        </w:r>
      </w:ins>
    </w:p>
    <w:p w14:paraId="4BB012D7" w14:textId="77777777" w:rsidR="0095050F" w:rsidRDefault="0095050F">
      <w:pPr>
        <w:widowControl w:val="0"/>
        <w:autoSpaceDE w:val="0"/>
        <w:autoSpaceDN w:val="0"/>
        <w:adjustRightInd w:val="0"/>
        <w:spacing w:after="140" w:line="288" w:lineRule="auto"/>
        <w:ind w:left="480" w:hanging="480"/>
        <w:rPr>
          <w:ins w:id="7887" w:author="arkat" w:date="2017-10-06T09:43:00Z"/>
          <w:rFonts w:ascii="Times New Roman" w:hAnsi="Times New Roman" w:cs="Times New Roman"/>
          <w:szCs w:val="24"/>
        </w:rPr>
      </w:pPr>
      <w:ins w:id="7888" w:author="arkat" w:date="2017-10-06T09:43:00Z">
        <w:r>
          <w:rPr>
            <w:rFonts w:ascii="Times New Roman" w:hAnsi="Times New Roman" w:cs="Times New Roman"/>
            <w:szCs w:val="24"/>
          </w:rPr>
          <w:t xml:space="preserve">Kemenpan 2011. </w:t>
        </w:r>
        <w:r>
          <w:rPr>
            <w:rFonts w:ascii="Times New Roman" w:hAnsi="Times New Roman" w:cs="Times New Roman"/>
            <w:i/>
            <w:iCs/>
            <w:szCs w:val="24"/>
          </w:rPr>
          <w:t>Pedoman Penataan Tatalaksana ( Business Process )</w:t>
        </w:r>
        <w:r>
          <w:rPr>
            <w:rFonts w:ascii="Times New Roman" w:hAnsi="Times New Roman" w:cs="Times New Roman"/>
            <w:szCs w:val="24"/>
          </w:rPr>
          <w:t>. 6 ed. Indonesia: https://www.menpan.go.id/jdih/category/35-raker-riau-27-30-mar-2012?download=2785:kedeputian-4-tatalaksana-penataan-tatalaksana. Tersedia di https://www.menpan.go.id/jdih/category/35-raker-riau-27-30-mar-2012?download=2785:kedeputian-4-tatalaksana-penataan-tatalaksana.</w:t>
        </w:r>
      </w:ins>
    </w:p>
    <w:p w14:paraId="3CCFB08D" w14:textId="77777777" w:rsidR="0095050F" w:rsidRDefault="0095050F">
      <w:pPr>
        <w:widowControl w:val="0"/>
        <w:autoSpaceDE w:val="0"/>
        <w:autoSpaceDN w:val="0"/>
        <w:adjustRightInd w:val="0"/>
        <w:spacing w:after="140" w:line="288" w:lineRule="auto"/>
        <w:ind w:left="480" w:hanging="480"/>
        <w:rPr>
          <w:ins w:id="7889" w:author="arkat" w:date="2017-10-06T09:43:00Z"/>
          <w:rFonts w:ascii="Times New Roman" w:hAnsi="Times New Roman" w:cs="Times New Roman"/>
          <w:szCs w:val="24"/>
        </w:rPr>
      </w:pPr>
      <w:ins w:id="7890" w:author="arkat" w:date="2017-10-06T09:43:00Z">
        <w:r>
          <w:rPr>
            <w:rFonts w:ascii="Times New Roman" w:hAnsi="Times New Roman" w:cs="Times New Roman"/>
            <w:szCs w:val="24"/>
          </w:rPr>
          <w:t xml:space="preserve">Khudori, A.N. &amp; Kurniawan, T.A. 2017. </w:t>
        </w:r>
        <w:r>
          <w:rPr>
            <w:rFonts w:ascii="Times New Roman" w:hAnsi="Times New Roman" w:cs="Times New Roman"/>
            <w:i/>
            <w:iCs/>
            <w:szCs w:val="24"/>
          </w:rPr>
          <w:t>Business Process Model Transformation Techniques : A Comprehensive Survey</w:t>
        </w:r>
        <w:r>
          <w:rPr>
            <w:rFonts w:ascii="Times New Roman" w:hAnsi="Times New Roman" w:cs="Times New Roman"/>
            <w:szCs w:val="24"/>
          </w:rPr>
          <w:t>.</w:t>
        </w:r>
      </w:ins>
    </w:p>
    <w:p w14:paraId="06B4E106" w14:textId="77777777" w:rsidR="0095050F" w:rsidRDefault="0095050F">
      <w:pPr>
        <w:widowControl w:val="0"/>
        <w:autoSpaceDE w:val="0"/>
        <w:autoSpaceDN w:val="0"/>
        <w:adjustRightInd w:val="0"/>
        <w:spacing w:after="140" w:line="288" w:lineRule="auto"/>
        <w:ind w:left="480" w:hanging="480"/>
        <w:rPr>
          <w:ins w:id="7891" w:author="arkat" w:date="2017-10-06T09:43:00Z"/>
          <w:rFonts w:ascii="Times New Roman" w:hAnsi="Times New Roman" w:cs="Times New Roman"/>
          <w:szCs w:val="24"/>
        </w:rPr>
      </w:pPr>
      <w:ins w:id="7892" w:author="arkat" w:date="2017-10-06T09:43:00Z">
        <w:r>
          <w:rPr>
            <w:rFonts w:ascii="Times New Roman" w:hAnsi="Times New Roman" w:cs="Times New Roman"/>
            <w:szCs w:val="24"/>
          </w:rPr>
          <w:t xml:space="preserve">Ko, R.K.L., Lee, S.S.G. &amp; Wah Lee, E. 2009. Business process management (BPM) standards: a survey. </w:t>
        </w:r>
        <w:r>
          <w:rPr>
            <w:rFonts w:ascii="Times New Roman" w:hAnsi="Times New Roman" w:cs="Times New Roman"/>
            <w:i/>
            <w:iCs/>
            <w:szCs w:val="24"/>
          </w:rPr>
          <w:t>Business Process Management Journal</w:t>
        </w:r>
        <w:r>
          <w:rPr>
            <w:rFonts w:ascii="Times New Roman" w:hAnsi="Times New Roman" w:cs="Times New Roman"/>
            <w:szCs w:val="24"/>
          </w:rPr>
          <w:t>, 15(5): 744–791. Tersedia di http://www.emeraldinsight.com/doi/abs/10.1108/14637150910987937.</w:t>
        </w:r>
      </w:ins>
    </w:p>
    <w:p w14:paraId="642967D0" w14:textId="77777777" w:rsidR="0095050F" w:rsidRDefault="0095050F">
      <w:pPr>
        <w:widowControl w:val="0"/>
        <w:autoSpaceDE w:val="0"/>
        <w:autoSpaceDN w:val="0"/>
        <w:adjustRightInd w:val="0"/>
        <w:spacing w:after="140" w:line="288" w:lineRule="auto"/>
        <w:ind w:left="480" w:hanging="480"/>
        <w:rPr>
          <w:ins w:id="7893" w:author="arkat" w:date="2017-10-06T09:43:00Z"/>
          <w:rFonts w:ascii="Times New Roman" w:hAnsi="Times New Roman" w:cs="Times New Roman"/>
          <w:szCs w:val="24"/>
        </w:rPr>
      </w:pPr>
      <w:ins w:id="7894" w:author="arkat" w:date="2017-10-06T09:43:00Z">
        <w:r>
          <w:rPr>
            <w:rFonts w:ascii="Times New Roman" w:hAnsi="Times New Roman" w:cs="Times New Roman"/>
            <w:szCs w:val="24"/>
          </w:rPr>
          <w:t xml:space="preserve">Kotsev, V., Stanev, I. &amp; Grigorova, K. 2011. </w:t>
        </w:r>
        <w:r>
          <w:rPr>
            <w:rFonts w:ascii="Times New Roman" w:hAnsi="Times New Roman" w:cs="Times New Roman"/>
            <w:i/>
            <w:iCs/>
            <w:szCs w:val="24"/>
          </w:rPr>
          <w:t>BPMN-EPC-BPMN Converter (PDF Download Available)</w:t>
        </w:r>
        <w:r>
          <w:rPr>
            <w:rFonts w:ascii="Times New Roman" w:hAnsi="Times New Roman" w:cs="Times New Roman"/>
            <w:szCs w:val="24"/>
          </w:rPr>
          <w:t>. Tersedia di https://www.researchgate.net/publication/265401318_BPMN-EPC-BPMN_Converter [Accessed 1 Februari 2017].</w:t>
        </w:r>
      </w:ins>
    </w:p>
    <w:p w14:paraId="23807F17" w14:textId="77777777" w:rsidR="0095050F" w:rsidRDefault="0095050F">
      <w:pPr>
        <w:widowControl w:val="0"/>
        <w:autoSpaceDE w:val="0"/>
        <w:autoSpaceDN w:val="0"/>
        <w:adjustRightInd w:val="0"/>
        <w:spacing w:after="140" w:line="288" w:lineRule="auto"/>
        <w:ind w:left="480" w:hanging="480"/>
        <w:rPr>
          <w:ins w:id="7895" w:author="arkat" w:date="2017-10-06T09:43:00Z"/>
          <w:rFonts w:ascii="Times New Roman" w:hAnsi="Times New Roman" w:cs="Times New Roman"/>
          <w:szCs w:val="24"/>
        </w:rPr>
      </w:pPr>
      <w:ins w:id="7896" w:author="arkat" w:date="2017-10-06T09:43:00Z">
        <w:r>
          <w:rPr>
            <w:rFonts w:ascii="Times New Roman" w:hAnsi="Times New Roman" w:cs="Times New Roman"/>
            <w:szCs w:val="24"/>
          </w:rPr>
          <w:t xml:space="preserve">Kurniawan, T.A. 2013. </w:t>
        </w:r>
        <w:r>
          <w:rPr>
            <w:rFonts w:ascii="Times New Roman" w:hAnsi="Times New Roman" w:cs="Times New Roman"/>
            <w:i/>
            <w:iCs/>
            <w:szCs w:val="24"/>
          </w:rPr>
          <w:t>Process ecosystem views to managing changes in business process repositories</w:t>
        </w:r>
        <w:r>
          <w:rPr>
            <w:rFonts w:ascii="Times New Roman" w:hAnsi="Times New Roman" w:cs="Times New Roman"/>
            <w:szCs w:val="24"/>
          </w:rPr>
          <w:t>.</w:t>
        </w:r>
      </w:ins>
    </w:p>
    <w:p w14:paraId="139857BF" w14:textId="77777777" w:rsidR="0095050F" w:rsidRDefault="0095050F">
      <w:pPr>
        <w:widowControl w:val="0"/>
        <w:autoSpaceDE w:val="0"/>
        <w:autoSpaceDN w:val="0"/>
        <w:adjustRightInd w:val="0"/>
        <w:spacing w:after="140" w:line="288" w:lineRule="auto"/>
        <w:ind w:left="480" w:hanging="480"/>
        <w:rPr>
          <w:ins w:id="7897" w:author="arkat" w:date="2017-10-06T09:43:00Z"/>
          <w:rFonts w:ascii="Times New Roman" w:hAnsi="Times New Roman" w:cs="Times New Roman"/>
          <w:szCs w:val="24"/>
        </w:rPr>
      </w:pPr>
      <w:ins w:id="7898" w:author="arkat" w:date="2017-10-06T09:43:00Z">
        <w:r>
          <w:rPr>
            <w:rFonts w:ascii="Times New Roman" w:hAnsi="Times New Roman" w:cs="Times New Roman"/>
            <w:szCs w:val="24"/>
          </w:rPr>
          <w:lastRenderedPageBreak/>
          <w:t xml:space="preserve">Lu, R. &amp; Sadiq, S. 2007. A Survey of Comparative Business Process Modeling Approaches. </w:t>
        </w:r>
        <w:r>
          <w:rPr>
            <w:rFonts w:ascii="Times New Roman" w:hAnsi="Times New Roman" w:cs="Times New Roman"/>
            <w:i/>
            <w:iCs/>
            <w:szCs w:val="24"/>
          </w:rPr>
          <w:t>International Conference on Business Information Systems. Springer Berlin Heidelberg</w:t>
        </w:r>
        <w:r>
          <w:rPr>
            <w:rFonts w:ascii="Times New Roman" w:hAnsi="Times New Roman" w:cs="Times New Roman"/>
            <w:szCs w:val="24"/>
          </w:rPr>
          <w:t>, 4439: 82–94.</w:t>
        </w:r>
      </w:ins>
    </w:p>
    <w:p w14:paraId="566AEB50" w14:textId="77777777" w:rsidR="0095050F" w:rsidRDefault="0095050F">
      <w:pPr>
        <w:widowControl w:val="0"/>
        <w:autoSpaceDE w:val="0"/>
        <w:autoSpaceDN w:val="0"/>
        <w:adjustRightInd w:val="0"/>
        <w:spacing w:after="140" w:line="288" w:lineRule="auto"/>
        <w:ind w:left="480" w:hanging="480"/>
        <w:rPr>
          <w:ins w:id="7899" w:author="arkat" w:date="2017-10-06T09:43:00Z"/>
          <w:rFonts w:ascii="Times New Roman" w:hAnsi="Times New Roman" w:cs="Times New Roman"/>
          <w:szCs w:val="24"/>
        </w:rPr>
      </w:pPr>
      <w:ins w:id="7900" w:author="arkat" w:date="2017-10-06T09:43:00Z">
        <w:r>
          <w:rPr>
            <w:rFonts w:ascii="Times New Roman" w:hAnsi="Times New Roman" w:cs="Times New Roman"/>
            <w:szCs w:val="24"/>
          </w:rPr>
          <w:t xml:space="preserve">Mendling, J. &amp; Nüttgens, M. 2006. EPC markup language (EPML): an XML-based interchange format for event-driven process chains (EPC). </w:t>
        </w:r>
        <w:r>
          <w:rPr>
            <w:rFonts w:ascii="Times New Roman" w:hAnsi="Times New Roman" w:cs="Times New Roman"/>
            <w:i/>
            <w:iCs/>
            <w:szCs w:val="24"/>
          </w:rPr>
          <w:t>Information Systems and e-Business Management</w:t>
        </w:r>
        <w:r>
          <w:rPr>
            <w:rFonts w:ascii="Times New Roman" w:hAnsi="Times New Roman" w:cs="Times New Roman"/>
            <w:szCs w:val="24"/>
          </w:rPr>
          <w:t>, 4(3): 245–263. Tersedia di http://link.springer.com/10.1007/s10257-005-0026-1 [Accessed 18 September 2017].</w:t>
        </w:r>
      </w:ins>
    </w:p>
    <w:p w14:paraId="5ED24D5A" w14:textId="77777777" w:rsidR="0095050F" w:rsidRDefault="0095050F">
      <w:pPr>
        <w:widowControl w:val="0"/>
        <w:autoSpaceDE w:val="0"/>
        <w:autoSpaceDN w:val="0"/>
        <w:adjustRightInd w:val="0"/>
        <w:spacing w:after="140" w:line="288" w:lineRule="auto"/>
        <w:ind w:left="480" w:hanging="480"/>
        <w:rPr>
          <w:ins w:id="7901" w:author="arkat" w:date="2017-10-06T09:43:00Z"/>
          <w:rFonts w:ascii="Times New Roman" w:hAnsi="Times New Roman" w:cs="Times New Roman"/>
          <w:szCs w:val="24"/>
        </w:rPr>
      </w:pPr>
      <w:ins w:id="7902" w:author="arkat" w:date="2017-10-06T09:43:00Z">
        <w:r>
          <w:rPr>
            <w:rFonts w:ascii="Times New Roman" w:hAnsi="Times New Roman" w:cs="Times New Roman"/>
            <w:szCs w:val="24"/>
          </w:rPr>
          <w:t xml:space="preserve">Mens, T. &amp; Gorp, P. Van 2006. A taxonomy of model transformation. </w:t>
        </w:r>
        <w:r>
          <w:rPr>
            <w:rFonts w:ascii="Times New Roman" w:hAnsi="Times New Roman" w:cs="Times New Roman"/>
            <w:i/>
            <w:iCs/>
            <w:szCs w:val="24"/>
          </w:rPr>
          <w:t>Electronic Notes in Theoretical Computer Science</w:t>
        </w:r>
        <w:r>
          <w:rPr>
            <w:rFonts w:ascii="Times New Roman" w:hAnsi="Times New Roman" w:cs="Times New Roman"/>
            <w:szCs w:val="24"/>
          </w:rPr>
          <w:t>. Tersedia di http://www.sciencedirect.com/science/article/pii/S1571066106001435 [Accessed 4 Februari 2017].</w:t>
        </w:r>
      </w:ins>
    </w:p>
    <w:p w14:paraId="44EE681C" w14:textId="77777777" w:rsidR="0095050F" w:rsidRDefault="0095050F">
      <w:pPr>
        <w:widowControl w:val="0"/>
        <w:autoSpaceDE w:val="0"/>
        <w:autoSpaceDN w:val="0"/>
        <w:adjustRightInd w:val="0"/>
        <w:spacing w:after="140" w:line="288" w:lineRule="auto"/>
        <w:ind w:left="480" w:hanging="480"/>
        <w:rPr>
          <w:ins w:id="7903" w:author="arkat" w:date="2017-10-06T09:43:00Z"/>
          <w:rFonts w:ascii="Times New Roman" w:hAnsi="Times New Roman" w:cs="Times New Roman"/>
          <w:szCs w:val="24"/>
        </w:rPr>
      </w:pPr>
      <w:ins w:id="7904" w:author="arkat" w:date="2017-10-06T09:43:00Z">
        <w:r>
          <w:rPr>
            <w:rFonts w:ascii="Times New Roman" w:hAnsi="Times New Roman" w:cs="Times New Roman"/>
            <w:szCs w:val="24"/>
          </w:rPr>
          <w:t xml:space="preserve">Mili, A. &amp; Fairouz, T. 2015. </w:t>
        </w:r>
        <w:r>
          <w:rPr>
            <w:rFonts w:ascii="Times New Roman" w:hAnsi="Times New Roman" w:cs="Times New Roman"/>
            <w:i/>
            <w:iCs/>
            <w:szCs w:val="24"/>
          </w:rPr>
          <w:t>Software Testing Concepts and Operations</w:t>
        </w:r>
        <w:r>
          <w:rPr>
            <w:rFonts w:ascii="Times New Roman" w:hAnsi="Times New Roman" w:cs="Times New Roman"/>
            <w:szCs w:val="24"/>
          </w:rPr>
          <w:t>. John Wiley &amp; Sons, Inc.</w:t>
        </w:r>
      </w:ins>
    </w:p>
    <w:p w14:paraId="091CE207" w14:textId="77777777" w:rsidR="0095050F" w:rsidRDefault="0095050F">
      <w:pPr>
        <w:widowControl w:val="0"/>
        <w:autoSpaceDE w:val="0"/>
        <w:autoSpaceDN w:val="0"/>
        <w:adjustRightInd w:val="0"/>
        <w:spacing w:after="140" w:line="288" w:lineRule="auto"/>
        <w:ind w:left="480" w:hanging="480"/>
        <w:rPr>
          <w:ins w:id="7905" w:author="arkat" w:date="2017-10-06T09:43:00Z"/>
          <w:rFonts w:ascii="Times New Roman" w:hAnsi="Times New Roman" w:cs="Times New Roman"/>
          <w:szCs w:val="24"/>
        </w:rPr>
      </w:pPr>
      <w:ins w:id="7906" w:author="arkat" w:date="2017-10-06T09:43:00Z">
        <w:r>
          <w:rPr>
            <w:rFonts w:ascii="Times New Roman" w:hAnsi="Times New Roman" w:cs="Times New Roman"/>
            <w:szCs w:val="24"/>
          </w:rPr>
          <w:t xml:space="preserve">Murzek, M. &amp; Kramler, G. 2007. Business process model transformation issues. </w:t>
        </w:r>
        <w:r>
          <w:rPr>
            <w:rFonts w:ascii="Times New Roman" w:hAnsi="Times New Roman" w:cs="Times New Roman"/>
            <w:i/>
            <w:iCs/>
            <w:szCs w:val="24"/>
          </w:rPr>
          <w:t>Proceedings of the 9th International Conference on Enterprise Information Systems, Madeira, Portugal</w:t>
        </w:r>
        <w:r>
          <w:rPr>
            <w:rFonts w:ascii="Times New Roman" w:hAnsi="Times New Roman" w:cs="Times New Roman"/>
            <w:szCs w:val="24"/>
          </w:rPr>
          <w:t>, 3: 144–151. Tersedia di http://publik.tuwien.ac.at/files/pub-inf_4629.pdf.</w:t>
        </w:r>
      </w:ins>
    </w:p>
    <w:p w14:paraId="3417D094" w14:textId="77777777" w:rsidR="0095050F" w:rsidRDefault="0095050F">
      <w:pPr>
        <w:widowControl w:val="0"/>
        <w:autoSpaceDE w:val="0"/>
        <w:autoSpaceDN w:val="0"/>
        <w:adjustRightInd w:val="0"/>
        <w:spacing w:after="140" w:line="288" w:lineRule="auto"/>
        <w:ind w:left="480" w:hanging="480"/>
        <w:rPr>
          <w:ins w:id="7907" w:author="arkat" w:date="2017-10-06T09:43:00Z"/>
          <w:rFonts w:ascii="Times New Roman" w:hAnsi="Times New Roman" w:cs="Times New Roman"/>
          <w:szCs w:val="24"/>
        </w:rPr>
      </w:pPr>
      <w:ins w:id="7908" w:author="arkat" w:date="2017-10-06T09:43:00Z">
        <w:r>
          <w:rPr>
            <w:rFonts w:ascii="Times New Roman" w:hAnsi="Times New Roman" w:cs="Times New Roman"/>
            <w:szCs w:val="24"/>
          </w:rPr>
          <w:t xml:space="preserve">Object Management Group (OMG) 2011. Business Process Model and Notation (BPMN) Version 2.0. </w:t>
        </w:r>
        <w:r>
          <w:rPr>
            <w:rFonts w:ascii="Times New Roman" w:hAnsi="Times New Roman" w:cs="Times New Roman"/>
            <w:i/>
            <w:iCs/>
            <w:szCs w:val="24"/>
          </w:rPr>
          <w:t>Business</w:t>
        </w:r>
        <w:r>
          <w:rPr>
            <w:rFonts w:ascii="Times New Roman" w:hAnsi="Times New Roman" w:cs="Times New Roman"/>
            <w:szCs w:val="24"/>
          </w:rPr>
          <w:t>, 50(January): 170. Tersedia di http://www.oatsolutions.com.br/artigos/SpecBPMN_v2.pdf.</w:t>
        </w:r>
      </w:ins>
    </w:p>
    <w:p w14:paraId="10A993C9" w14:textId="77777777" w:rsidR="0095050F" w:rsidRDefault="0095050F">
      <w:pPr>
        <w:widowControl w:val="0"/>
        <w:autoSpaceDE w:val="0"/>
        <w:autoSpaceDN w:val="0"/>
        <w:adjustRightInd w:val="0"/>
        <w:spacing w:after="140" w:line="288" w:lineRule="auto"/>
        <w:ind w:left="480" w:hanging="480"/>
        <w:rPr>
          <w:ins w:id="7909" w:author="arkat" w:date="2017-10-06T09:43:00Z"/>
          <w:rFonts w:ascii="Times New Roman" w:hAnsi="Times New Roman" w:cs="Times New Roman"/>
          <w:szCs w:val="24"/>
        </w:rPr>
      </w:pPr>
      <w:ins w:id="7910" w:author="arkat" w:date="2017-10-06T09:43:00Z">
        <w:r>
          <w:rPr>
            <w:rFonts w:ascii="Times New Roman" w:hAnsi="Times New Roman" w:cs="Times New Roman"/>
            <w:szCs w:val="24"/>
          </w:rPr>
          <w:t xml:space="preserve">Omg 2006. Meta Object Facility ( MOF ) Core Specification. </w:t>
        </w:r>
        <w:r>
          <w:rPr>
            <w:rFonts w:ascii="Times New Roman" w:hAnsi="Times New Roman" w:cs="Times New Roman"/>
            <w:i/>
            <w:iCs/>
            <w:szCs w:val="24"/>
          </w:rPr>
          <w:t>Management</w:t>
        </w:r>
        <w:r>
          <w:rPr>
            <w:rFonts w:ascii="Times New Roman" w:hAnsi="Times New Roman" w:cs="Times New Roman"/>
            <w:szCs w:val="24"/>
          </w:rPr>
          <w:t>, 80907(January): 1–76. Tersedia di http://www.omg.org/spec/MOF/2.0/.</w:t>
        </w:r>
      </w:ins>
    </w:p>
    <w:p w14:paraId="54974D93" w14:textId="77777777" w:rsidR="0095050F" w:rsidRDefault="0095050F">
      <w:pPr>
        <w:widowControl w:val="0"/>
        <w:autoSpaceDE w:val="0"/>
        <w:autoSpaceDN w:val="0"/>
        <w:adjustRightInd w:val="0"/>
        <w:spacing w:after="140" w:line="288" w:lineRule="auto"/>
        <w:ind w:left="480" w:hanging="480"/>
        <w:rPr>
          <w:ins w:id="7911" w:author="arkat" w:date="2017-10-06T09:43:00Z"/>
          <w:rFonts w:ascii="Times New Roman" w:hAnsi="Times New Roman" w:cs="Times New Roman"/>
          <w:szCs w:val="24"/>
        </w:rPr>
      </w:pPr>
      <w:ins w:id="7912" w:author="arkat" w:date="2017-10-06T09:43:00Z">
        <w:r>
          <w:rPr>
            <w:rFonts w:ascii="Times New Roman" w:hAnsi="Times New Roman" w:cs="Times New Roman"/>
            <w:szCs w:val="24"/>
          </w:rPr>
          <w:t xml:space="preserve">OMG 2011. Business Process Model and Notation ( BPMN ) Version 2.0. </w:t>
        </w:r>
        <w:r>
          <w:rPr>
            <w:rFonts w:ascii="Times New Roman" w:hAnsi="Times New Roman" w:cs="Times New Roman"/>
            <w:i/>
            <w:iCs/>
            <w:szCs w:val="24"/>
          </w:rPr>
          <w:t>Business</w:t>
        </w:r>
        <w:r>
          <w:rPr>
            <w:rFonts w:ascii="Times New Roman" w:hAnsi="Times New Roman" w:cs="Times New Roman"/>
            <w:szCs w:val="24"/>
          </w:rPr>
          <w:t>, 50(January): 504–507. Tersedia di http://www.omg.org/spec/BPMN/2.0.</w:t>
        </w:r>
      </w:ins>
    </w:p>
    <w:p w14:paraId="4B87EC26" w14:textId="77777777" w:rsidR="0095050F" w:rsidRDefault="0095050F">
      <w:pPr>
        <w:widowControl w:val="0"/>
        <w:autoSpaceDE w:val="0"/>
        <w:autoSpaceDN w:val="0"/>
        <w:adjustRightInd w:val="0"/>
        <w:spacing w:after="140" w:line="288" w:lineRule="auto"/>
        <w:ind w:left="480" w:hanging="480"/>
        <w:rPr>
          <w:ins w:id="7913" w:author="arkat" w:date="2017-10-06T09:43:00Z"/>
          <w:rFonts w:ascii="Times New Roman" w:hAnsi="Times New Roman" w:cs="Times New Roman"/>
          <w:szCs w:val="24"/>
        </w:rPr>
      </w:pPr>
      <w:ins w:id="7914" w:author="arkat" w:date="2017-10-06T09:43:00Z">
        <w:r>
          <w:rPr>
            <w:rFonts w:ascii="Times New Roman" w:hAnsi="Times New Roman" w:cs="Times New Roman"/>
            <w:szCs w:val="24"/>
          </w:rPr>
          <w:t xml:space="preserve">Ouyang, C., van der Aalst, W.M.P., Aalst, W. Van Der, Dumas, M. &amp; ter Hofstede,  a H.M. 2006. Translating bpmn to bpel. </w:t>
        </w:r>
        <w:r>
          <w:rPr>
            <w:rFonts w:ascii="Times New Roman" w:hAnsi="Times New Roman" w:cs="Times New Roman"/>
            <w:i/>
            <w:iCs/>
            <w:szCs w:val="24"/>
          </w:rPr>
          <w:t>BPM Center Report BPM-06-02, BPMcenter. org</w:t>
        </w:r>
        <w:r>
          <w:rPr>
            <w:rFonts w:ascii="Times New Roman" w:hAnsi="Times New Roman" w:cs="Times New Roman"/>
            <w:szCs w:val="24"/>
          </w:rPr>
          <w:t>, 1–22.</w:t>
        </w:r>
      </w:ins>
    </w:p>
    <w:p w14:paraId="387B4F4A" w14:textId="77777777" w:rsidR="0095050F" w:rsidRDefault="0095050F">
      <w:pPr>
        <w:widowControl w:val="0"/>
        <w:autoSpaceDE w:val="0"/>
        <w:autoSpaceDN w:val="0"/>
        <w:adjustRightInd w:val="0"/>
        <w:spacing w:after="140" w:line="288" w:lineRule="auto"/>
        <w:ind w:left="480" w:hanging="480"/>
        <w:rPr>
          <w:ins w:id="7915" w:author="arkat" w:date="2017-10-06T09:43:00Z"/>
          <w:rFonts w:ascii="Times New Roman" w:hAnsi="Times New Roman" w:cs="Times New Roman"/>
          <w:szCs w:val="24"/>
        </w:rPr>
      </w:pPr>
      <w:ins w:id="7916" w:author="arkat" w:date="2017-10-06T09:43:00Z">
        <w:r>
          <w:rPr>
            <w:rFonts w:ascii="Times New Roman" w:hAnsi="Times New Roman" w:cs="Times New Roman"/>
            <w:szCs w:val="24"/>
          </w:rPr>
          <w:t xml:space="preserve">Padilla, L. 2014. Transformation of Business Process Models : A Case Study. </w:t>
        </w:r>
        <w:r>
          <w:rPr>
            <w:rFonts w:ascii="Times New Roman" w:hAnsi="Times New Roman" w:cs="Times New Roman"/>
            <w:i/>
            <w:iCs/>
            <w:szCs w:val="24"/>
          </w:rPr>
          <w:t>Lecture Notes in Computer Science</w:t>
        </w:r>
        <w:r>
          <w:rPr>
            <w:rFonts w:ascii="Times New Roman" w:hAnsi="Times New Roman" w:cs="Times New Roman"/>
            <w:szCs w:val="24"/>
          </w:rPr>
          <w:t>, 286–298. Tersedia di http://repositorio-aberto.up.pt/handle/10216/71755.</w:t>
        </w:r>
      </w:ins>
    </w:p>
    <w:p w14:paraId="6D9D896B" w14:textId="77777777" w:rsidR="0095050F" w:rsidRDefault="0095050F">
      <w:pPr>
        <w:widowControl w:val="0"/>
        <w:autoSpaceDE w:val="0"/>
        <w:autoSpaceDN w:val="0"/>
        <w:adjustRightInd w:val="0"/>
        <w:spacing w:after="140" w:line="288" w:lineRule="auto"/>
        <w:ind w:left="480" w:hanging="480"/>
        <w:rPr>
          <w:ins w:id="7917" w:author="arkat" w:date="2017-10-06T09:43:00Z"/>
          <w:rFonts w:ascii="Times New Roman" w:hAnsi="Times New Roman" w:cs="Times New Roman"/>
          <w:szCs w:val="24"/>
        </w:rPr>
      </w:pPr>
      <w:ins w:id="7918" w:author="arkat" w:date="2017-10-06T09:43:00Z">
        <w:r>
          <w:rPr>
            <w:rFonts w:ascii="Times New Roman" w:hAnsi="Times New Roman" w:cs="Times New Roman"/>
            <w:szCs w:val="24"/>
          </w:rPr>
          <w:t xml:space="preserve">Pressman, R.S. 2009. </w:t>
        </w:r>
        <w:r>
          <w:rPr>
            <w:rFonts w:ascii="Times New Roman" w:hAnsi="Times New Roman" w:cs="Times New Roman"/>
            <w:i/>
            <w:iCs/>
            <w:szCs w:val="24"/>
          </w:rPr>
          <w:t>Software Engineering A Practitioner’s Approach 7th Ed - Roger S. Pressman</w:t>
        </w:r>
        <w:r>
          <w:rPr>
            <w:rFonts w:ascii="Times New Roman" w:hAnsi="Times New Roman" w:cs="Times New Roman"/>
            <w:szCs w:val="24"/>
          </w:rPr>
          <w:t xml:space="preserve">. </w:t>
        </w:r>
        <w:r>
          <w:rPr>
            <w:rFonts w:ascii="Times New Roman" w:hAnsi="Times New Roman" w:cs="Times New Roman"/>
            <w:i/>
            <w:iCs/>
            <w:szCs w:val="24"/>
          </w:rPr>
          <w:t>Software Engineering A Practitioner’s Approach 7th Ed - Roger S. Pressman</w:t>
        </w:r>
        <w:r>
          <w:rPr>
            <w:rFonts w:ascii="Times New Roman" w:hAnsi="Times New Roman" w:cs="Times New Roman"/>
            <w:szCs w:val="24"/>
          </w:rPr>
          <w:t>.</w:t>
        </w:r>
      </w:ins>
    </w:p>
    <w:p w14:paraId="4FADCF46" w14:textId="77777777" w:rsidR="0095050F" w:rsidRDefault="0095050F">
      <w:pPr>
        <w:widowControl w:val="0"/>
        <w:autoSpaceDE w:val="0"/>
        <w:autoSpaceDN w:val="0"/>
        <w:adjustRightInd w:val="0"/>
        <w:spacing w:after="140" w:line="288" w:lineRule="auto"/>
        <w:ind w:left="480" w:hanging="480"/>
        <w:rPr>
          <w:ins w:id="7919" w:author="arkat" w:date="2017-10-06T09:43:00Z"/>
          <w:rFonts w:ascii="Times New Roman" w:hAnsi="Times New Roman" w:cs="Times New Roman"/>
          <w:szCs w:val="24"/>
        </w:rPr>
      </w:pPr>
      <w:ins w:id="7920" w:author="arkat" w:date="2017-10-06T09:43:00Z">
        <w:r>
          <w:rPr>
            <w:rFonts w:ascii="Times New Roman" w:hAnsi="Times New Roman" w:cs="Times New Roman"/>
            <w:szCs w:val="24"/>
          </w:rPr>
          <w:t>Rosa, M.L.A., Dumas, M., Uba, R. &amp; Dijkman, R. 2013. Business Process Model Merging : An Approach to Business. 22(2).</w:t>
        </w:r>
      </w:ins>
    </w:p>
    <w:p w14:paraId="59F57E94" w14:textId="77777777" w:rsidR="0095050F" w:rsidRDefault="0095050F">
      <w:pPr>
        <w:widowControl w:val="0"/>
        <w:autoSpaceDE w:val="0"/>
        <w:autoSpaceDN w:val="0"/>
        <w:adjustRightInd w:val="0"/>
        <w:spacing w:after="140" w:line="288" w:lineRule="auto"/>
        <w:ind w:left="480" w:hanging="480"/>
        <w:rPr>
          <w:ins w:id="7921" w:author="arkat" w:date="2017-10-06T09:43:00Z"/>
          <w:rFonts w:ascii="Times New Roman" w:hAnsi="Times New Roman" w:cs="Times New Roman"/>
          <w:szCs w:val="24"/>
        </w:rPr>
      </w:pPr>
      <w:ins w:id="7922" w:author="arkat" w:date="2017-10-06T09:43:00Z">
        <w:r>
          <w:rPr>
            <w:rFonts w:ascii="Times New Roman" w:hAnsi="Times New Roman" w:cs="Times New Roman"/>
            <w:szCs w:val="24"/>
          </w:rPr>
          <w:lastRenderedPageBreak/>
          <w:t xml:space="preserve">Sommerville, I. 2010. </w:t>
        </w:r>
        <w:r>
          <w:rPr>
            <w:rFonts w:ascii="Times New Roman" w:hAnsi="Times New Roman" w:cs="Times New Roman"/>
            <w:i/>
            <w:iCs/>
            <w:szCs w:val="24"/>
          </w:rPr>
          <w:t>Software Engineering - Ninth Edition</w:t>
        </w:r>
        <w:r>
          <w:rPr>
            <w:rFonts w:ascii="Times New Roman" w:hAnsi="Times New Roman" w:cs="Times New Roman"/>
            <w:szCs w:val="24"/>
          </w:rPr>
          <w:t xml:space="preserve">. 9th ed. </w:t>
        </w:r>
        <w:r>
          <w:rPr>
            <w:rFonts w:ascii="Times New Roman" w:hAnsi="Times New Roman" w:cs="Times New Roman"/>
            <w:i/>
            <w:iCs/>
            <w:szCs w:val="24"/>
          </w:rPr>
          <w:t>Software Engineering</w:t>
        </w:r>
        <w:r>
          <w:rPr>
            <w:rFonts w:ascii="Times New Roman" w:hAnsi="Times New Roman" w:cs="Times New Roman"/>
            <w:szCs w:val="24"/>
          </w:rPr>
          <w:t>. Addison-Wesley Pearson Education, Inc.</w:t>
        </w:r>
      </w:ins>
    </w:p>
    <w:p w14:paraId="3A05DEEA" w14:textId="77777777" w:rsidR="0095050F" w:rsidRDefault="0095050F">
      <w:pPr>
        <w:widowControl w:val="0"/>
        <w:autoSpaceDE w:val="0"/>
        <w:autoSpaceDN w:val="0"/>
        <w:adjustRightInd w:val="0"/>
        <w:spacing w:after="140" w:line="288" w:lineRule="auto"/>
        <w:ind w:left="480" w:hanging="480"/>
        <w:rPr>
          <w:ins w:id="7923" w:author="arkat" w:date="2017-10-06T09:43:00Z"/>
          <w:rFonts w:ascii="Times New Roman" w:hAnsi="Times New Roman" w:cs="Times New Roman"/>
          <w:szCs w:val="24"/>
        </w:rPr>
      </w:pPr>
      <w:ins w:id="7924" w:author="arkat" w:date="2017-10-06T09:43:00Z">
        <w:r>
          <w:rPr>
            <w:rFonts w:ascii="Times New Roman" w:hAnsi="Times New Roman" w:cs="Times New Roman"/>
            <w:szCs w:val="24"/>
          </w:rPr>
          <w:t xml:space="preserve">Sparx 2004. The Business Process Model. </w:t>
        </w:r>
        <w:r>
          <w:rPr>
            <w:rFonts w:ascii="Times New Roman" w:hAnsi="Times New Roman" w:cs="Times New Roman"/>
            <w:i/>
            <w:iCs/>
            <w:szCs w:val="24"/>
          </w:rPr>
          <w:t>Enterprise Architect, www. sparksystems. com. au</w:t>
        </w:r>
        <w:r>
          <w:rPr>
            <w:rFonts w:ascii="Times New Roman" w:hAnsi="Times New Roman" w:cs="Times New Roman"/>
            <w:szCs w:val="24"/>
          </w:rPr>
          <w:t>, 1–4. Tersedia di https://www.sparxsystems.com/downloads/whitepapers/The_Business_Process_Model.pdf [Accessed 25 September 2017].</w:t>
        </w:r>
      </w:ins>
    </w:p>
    <w:p w14:paraId="0E45871C" w14:textId="77777777" w:rsidR="0095050F" w:rsidRDefault="0095050F">
      <w:pPr>
        <w:widowControl w:val="0"/>
        <w:autoSpaceDE w:val="0"/>
        <w:autoSpaceDN w:val="0"/>
        <w:adjustRightInd w:val="0"/>
        <w:spacing w:after="140" w:line="288" w:lineRule="auto"/>
        <w:ind w:left="480" w:hanging="480"/>
        <w:rPr>
          <w:ins w:id="7925" w:author="arkat" w:date="2017-10-06T09:43:00Z"/>
          <w:rFonts w:ascii="Times New Roman" w:hAnsi="Times New Roman" w:cs="Times New Roman"/>
          <w:szCs w:val="24"/>
        </w:rPr>
      </w:pPr>
      <w:ins w:id="7926" w:author="arkat" w:date="2017-10-06T09:43:00Z">
        <w:r>
          <w:rPr>
            <w:rFonts w:ascii="Times New Roman" w:hAnsi="Times New Roman" w:cs="Times New Roman"/>
            <w:szCs w:val="24"/>
          </w:rPr>
          <w:t xml:space="preserve">Tim Bray, Jean Paoli, C. M. Sperberg-McQueen, Eve Maler, François Yergeau &amp; John Cowan 2017. </w:t>
        </w:r>
        <w:r>
          <w:rPr>
            <w:rFonts w:ascii="Times New Roman" w:hAnsi="Times New Roman" w:cs="Times New Roman"/>
            <w:i/>
            <w:iCs/>
            <w:szCs w:val="24"/>
          </w:rPr>
          <w:t>Extensible Markup Language (XML) 1.1 (Second Edition)</w:t>
        </w:r>
        <w:r>
          <w:rPr>
            <w:rFonts w:ascii="Times New Roman" w:hAnsi="Times New Roman" w:cs="Times New Roman"/>
            <w:szCs w:val="24"/>
          </w:rPr>
          <w:t>. Tersedia di https://www.w3.org/TR/xml11/ [Accessed 18 September 2017].</w:t>
        </w:r>
      </w:ins>
    </w:p>
    <w:p w14:paraId="1C5CF752" w14:textId="77777777" w:rsidR="0095050F" w:rsidRDefault="0095050F">
      <w:pPr>
        <w:widowControl w:val="0"/>
        <w:autoSpaceDE w:val="0"/>
        <w:autoSpaceDN w:val="0"/>
        <w:adjustRightInd w:val="0"/>
        <w:spacing w:after="140" w:line="288" w:lineRule="auto"/>
        <w:ind w:left="480" w:hanging="480"/>
        <w:rPr>
          <w:ins w:id="7927" w:author="arkat" w:date="2017-10-06T09:43:00Z"/>
          <w:rFonts w:ascii="Times New Roman" w:hAnsi="Times New Roman" w:cs="Times New Roman"/>
          <w:szCs w:val="24"/>
        </w:rPr>
      </w:pPr>
      <w:ins w:id="7928" w:author="arkat" w:date="2017-10-06T09:43:00Z">
        <w:r>
          <w:rPr>
            <w:rFonts w:ascii="Times New Roman" w:hAnsi="Times New Roman" w:cs="Times New Roman"/>
            <w:szCs w:val="24"/>
          </w:rPr>
          <w:t>Vanderhaeghen, D., Zang, S., Hofer, A. &amp; Adam, O. 2005. XML-based Transformation of Business Process Models – Enabler for Collaborative Business Process Management 1 Collaborative Business Process Management.</w:t>
        </w:r>
      </w:ins>
    </w:p>
    <w:p w14:paraId="3588B678" w14:textId="77777777" w:rsidR="0095050F" w:rsidRDefault="0095050F">
      <w:pPr>
        <w:widowControl w:val="0"/>
        <w:autoSpaceDE w:val="0"/>
        <w:autoSpaceDN w:val="0"/>
        <w:adjustRightInd w:val="0"/>
        <w:spacing w:after="140" w:line="288" w:lineRule="auto"/>
        <w:ind w:left="480" w:hanging="480"/>
        <w:rPr>
          <w:ins w:id="7929" w:author="arkat" w:date="2017-10-06T09:43:00Z"/>
          <w:rFonts w:ascii="Times New Roman" w:hAnsi="Times New Roman" w:cs="Times New Roman"/>
          <w:szCs w:val="24"/>
        </w:rPr>
      </w:pPr>
      <w:ins w:id="7930" w:author="arkat" w:date="2017-10-06T09:43:00Z">
        <w:r>
          <w:rPr>
            <w:rFonts w:ascii="Times New Roman" w:hAnsi="Times New Roman" w:cs="Times New Roman"/>
            <w:szCs w:val="24"/>
          </w:rPr>
          <w:t>Volzer, H. 2010. An Overview of BPMN 2 . 0 and its Potential Use. 2–3.</w:t>
        </w:r>
      </w:ins>
    </w:p>
    <w:p w14:paraId="58CCDD7A" w14:textId="77777777" w:rsidR="0095050F" w:rsidRDefault="0095050F">
      <w:pPr>
        <w:widowControl w:val="0"/>
        <w:autoSpaceDE w:val="0"/>
        <w:autoSpaceDN w:val="0"/>
        <w:adjustRightInd w:val="0"/>
        <w:spacing w:after="140" w:line="288" w:lineRule="auto"/>
        <w:ind w:left="480" w:hanging="480"/>
        <w:rPr>
          <w:ins w:id="7931" w:author="arkat" w:date="2017-10-06T09:43:00Z"/>
          <w:rFonts w:ascii="Times New Roman" w:hAnsi="Times New Roman" w:cs="Times New Roman"/>
          <w:szCs w:val="24"/>
        </w:rPr>
      </w:pPr>
      <w:ins w:id="7932" w:author="arkat" w:date="2017-10-06T09:43:00Z">
        <w:r>
          <w:rPr>
            <w:rFonts w:ascii="Times New Roman" w:hAnsi="Times New Roman" w:cs="Times New Roman"/>
            <w:szCs w:val="24"/>
          </w:rPr>
          <w:t xml:space="preserve">Weske, M. 2007. </w:t>
        </w:r>
        <w:r>
          <w:rPr>
            <w:rFonts w:ascii="Times New Roman" w:hAnsi="Times New Roman" w:cs="Times New Roman"/>
            <w:i/>
            <w:iCs/>
            <w:szCs w:val="24"/>
          </w:rPr>
          <w:t>Business ProcessManagement</w:t>
        </w:r>
        <w:r>
          <w:rPr>
            <w:rFonts w:ascii="Times New Roman" w:hAnsi="Times New Roman" w:cs="Times New Roman"/>
            <w:szCs w:val="24"/>
          </w:rPr>
          <w:t>. Heidelberg New.</w:t>
        </w:r>
      </w:ins>
    </w:p>
    <w:p w14:paraId="465980E3" w14:textId="77777777" w:rsidR="0095050F" w:rsidRDefault="0095050F">
      <w:pPr>
        <w:widowControl w:val="0"/>
        <w:autoSpaceDE w:val="0"/>
        <w:autoSpaceDN w:val="0"/>
        <w:adjustRightInd w:val="0"/>
        <w:spacing w:after="140" w:line="288" w:lineRule="auto"/>
        <w:ind w:left="480" w:hanging="480"/>
        <w:rPr>
          <w:ins w:id="7933" w:author="arkat" w:date="2017-10-06T09:43:00Z"/>
        </w:rPr>
      </w:pPr>
      <w:ins w:id="7934" w:author="arkat" w:date="2017-10-06T09:43:00Z">
        <w:r>
          <w:rPr>
            <w:rFonts w:ascii="Times New Roman" w:hAnsi="Times New Roman" w:cs="Times New Roman"/>
            <w:szCs w:val="24"/>
          </w:rPr>
          <w:t xml:space="preserve">www.signavio.com 2009. </w:t>
        </w:r>
        <w:r>
          <w:rPr>
            <w:rFonts w:ascii="Times New Roman" w:hAnsi="Times New Roman" w:cs="Times New Roman"/>
            <w:i/>
            <w:iCs/>
            <w:szCs w:val="24"/>
          </w:rPr>
          <w:t>Whitepaper: From EPC to BPMN | Signavio</w:t>
        </w:r>
        <w:r>
          <w:rPr>
            <w:rFonts w:ascii="Times New Roman" w:hAnsi="Times New Roman" w:cs="Times New Roman"/>
            <w:szCs w:val="24"/>
          </w:rPr>
          <w:t>. Tersedia di https://www.signavio.com/news/whitepaper-from-epc-to-bpmn/ [Accessed 26 September 2017].</w:t>
        </w:r>
      </w:ins>
    </w:p>
    <w:p w14:paraId="3FFB79EE" w14:textId="221E9AB3" w:rsidR="00B05E41" w:rsidRPr="0095050F" w:rsidDel="00A42612" w:rsidRDefault="0095311B">
      <w:pPr>
        <w:widowControl w:val="0"/>
        <w:autoSpaceDE w:val="0"/>
        <w:autoSpaceDN w:val="0"/>
        <w:adjustRightInd w:val="0"/>
        <w:spacing w:after="0"/>
        <w:ind w:left="480" w:hanging="480"/>
        <w:rPr>
          <w:del w:id="7935" w:author="arkat" w:date="2017-10-06T07:52:00Z"/>
          <w:rFonts w:cs="Calibri"/>
          <w:noProof/>
          <w:szCs w:val="24"/>
        </w:rPr>
      </w:pPr>
      <w:ins w:id="7936" w:author="arkat" w:date="2017-09-25T15:04:00Z">
        <w:r>
          <w:fldChar w:fldCharType="begin" w:fldLock="1"/>
        </w:r>
        <w:r>
          <w:instrText xml:space="preserve">ADDIN Mendeley Bibliography CSL_BIBLIOGRAPHY </w:instrText>
        </w:r>
      </w:ins>
      <w:r>
        <w:fldChar w:fldCharType="separate"/>
      </w:r>
      <w:del w:id="7937" w:author="arkat" w:date="2017-10-06T07:52:00Z">
        <w:r w:rsidR="00B05E41" w:rsidRPr="0095050F" w:rsidDel="00A42612">
          <w:rPr>
            <w:rFonts w:cs="Calibri"/>
            <w:noProof/>
            <w:szCs w:val="24"/>
          </w:rPr>
          <w:delText xml:space="preserve">Aalst, V. der 1999. Formalization and verification of event-driven process chains. </w:delText>
        </w:r>
        <w:r w:rsidR="00B05E41" w:rsidRPr="0095050F" w:rsidDel="00A42612">
          <w:rPr>
            <w:rFonts w:cs="Calibri"/>
            <w:i/>
            <w:iCs/>
            <w:noProof/>
            <w:szCs w:val="24"/>
          </w:rPr>
          <w:delText>Information and Software Technology</w:delText>
        </w:r>
        <w:r w:rsidR="00B05E41" w:rsidRPr="0095050F" w:rsidDel="00A42612">
          <w:rPr>
            <w:rFonts w:cs="Calibri"/>
            <w:noProof/>
            <w:szCs w:val="24"/>
          </w:rPr>
          <w:delText>, 41(10): 639–650. Tersedia di http://www.sciencedirect.com/science/article/pii/S0950584999000166 [Accessed 18 September 2017].</w:delText>
        </w:r>
      </w:del>
    </w:p>
    <w:p w14:paraId="2D817D7F" w14:textId="45E40BC6" w:rsidR="00B05E41" w:rsidRPr="0095050F" w:rsidDel="00A42612" w:rsidRDefault="00B05E41">
      <w:pPr>
        <w:widowControl w:val="0"/>
        <w:autoSpaceDE w:val="0"/>
        <w:autoSpaceDN w:val="0"/>
        <w:adjustRightInd w:val="0"/>
        <w:spacing w:after="0"/>
        <w:ind w:left="480" w:hanging="480"/>
        <w:rPr>
          <w:del w:id="7938" w:author="arkat" w:date="2017-10-06T07:52:00Z"/>
          <w:rFonts w:cs="Calibri"/>
          <w:noProof/>
          <w:szCs w:val="24"/>
        </w:rPr>
      </w:pPr>
      <w:del w:id="7939" w:author="arkat" w:date="2017-10-06T07:52:00Z">
        <w:r w:rsidRPr="0095050F" w:rsidDel="00A42612">
          <w:rPr>
            <w:rFonts w:cs="Calibri"/>
            <w:noProof/>
            <w:szCs w:val="24"/>
          </w:rPr>
          <w:delText>ARIS 2010. Organizational chart Business process Data model System landscape Attributes BPMN Diagram- ARISExpress. Tersedia di http://cdn.ariscommunity.com/media/poster/aris-express-poster-21-1.pdf.</w:delText>
        </w:r>
      </w:del>
    </w:p>
    <w:p w14:paraId="5BB84967" w14:textId="3D3DEBF1" w:rsidR="00B05E41" w:rsidRPr="0095050F" w:rsidDel="00A42612" w:rsidRDefault="00B05E41">
      <w:pPr>
        <w:widowControl w:val="0"/>
        <w:autoSpaceDE w:val="0"/>
        <w:autoSpaceDN w:val="0"/>
        <w:adjustRightInd w:val="0"/>
        <w:spacing w:after="0"/>
        <w:ind w:left="480" w:hanging="480"/>
        <w:rPr>
          <w:del w:id="7940" w:author="arkat" w:date="2017-10-06T07:52:00Z"/>
          <w:rFonts w:cs="Calibri"/>
          <w:noProof/>
          <w:szCs w:val="24"/>
        </w:rPr>
      </w:pPr>
      <w:del w:id="7941" w:author="arkat" w:date="2017-10-06T07:52:00Z">
        <w:r w:rsidRPr="0095050F" w:rsidDel="00A42612">
          <w:rPr>
            <w:rFonts w:cs="Calibri"/>
            <w:noProof/>
            <w:szCs w:val="24"/>
          </w:rPr>
          <w:delText>Arkin, A. 2002. Business Process Modeling Language. 98.</w:delText>
        </w:r>
      </w:del>
    </w:p>
    <w:p w14:paraId="47E4CD35" w14:textId="4FBAB4DD" w:rsidR="00B05E41" w:rsidRPr="0095050F" w:rsidDel="00A42612" w:rsidRDefault="00B05E41">
      <w:pPr>
        <w:widowControl w:val="0"/>
        <w:autoSpaceDE w:val="0"/>
        <w:autoSpaceDN w:val="0"/>
        <w:adjustRightInd w:val="0"/>
        <w:spacing w:after="0"/>
        <w:ind w:left="480" w:hanging="480"/>
        <w:rPr>
          <w:del w:id="7942" w:author="arkat" w:date="2017-10-06T07:52:00Z"/>
          <w:rFonts w:cs="Calibri"/>
          <w:noProof/>
          <w:szCs w:val="24"/>
        </w:rPr>
      </w:pPr>
      <w:del w:id="7943" w:author="arkat" w:date="2017-10-06T07:52:00Z">
        <w:r w:rsidRPr="0095050F" w:rsidDel="00A42612">
          <w:rPr>
            <w:rFonts w:cs="Calibri"/>
            <w:noProof/>
            <w:szCs w:val="24"/>
          </w:rPr>
          <w:delText xml:space="preserve">Arsanjani, A., Bharade, N., Borgenstrand, M., Schume, P., Wood, J.K. &amp; Zheltonogov, V. 2015. Business Process Management Design Guide Using IBM Business Process Manager. </w:delText>
        </w:r>
        <w:r w:rsidRPr="0095050F" w:rsidDel="00A42612">
          <w:rPr>
            <w:rFonts w:cs="Calibri"/>
            <w:i/>
            <w:iCs/>
            <w:noProof/>
            <w:szCs w:val="24"/>
          </w:rPr>
          <w:delText>IBM Cooperation</w:delText>
        </w:r>
        <w:r w:rsidRPr="0095050F" w:rsidDel="00A42612">
          <w:rPr>
            <w:rFonts w:cs="Calibri"/>
            <w:noProof/>
            <w:szCs w:val="24"/>
          </w:rPr>
          <w:delText>. Tersedia di http://www.redbooks.ibm.com/redbooks/pdfs/sg248282.pdf.</w:delText>
        </w:r>
      </w:del>
    </w:p>
    <w:p w14:paraId="2FA14D76" w14:textId="5BDE88F8" w:rsidR="00B05E41" w:rsidRPr="0095050F" w:rsidDel="00A42612" w:rsidRDefault="00B05E41">
      <w:pPr>
        <w:widowControl w:val="0"/>
        <w:autoSpaceDE w:val="0"/>
        <w:autoSpaceDN w:val="0"/>
        <w:adjustRightInd w:val="0"/>
        <w:spacing w:after="0"/>
        <w:ind w:left="480" w:hanging="480"/>
        <w:rPr>
          <w:del w:id="7944" w:author="arkat" w:date="2017-10-06T07:52:00Z"/>
          <w:rFonts w:cs="Calibri"/>
          <w:noProof/>
          <w:szCs w:val="24"/>
        </w:rPr>
      </w:pPr>
      <w:del w:id="7945" w:author="arkat" w:date="2017-10-06T07:52:00Z">
        <w:r w:rsidRPr="0095050F" w:rsidDel="00A42612">
          <w:rPr>
            <w:rFonts w:cs="Calibri"/>
            <w:noProof/>
            <w:szCs w:val="24"/>
          </w:rPr>
          <w:delText xml:space="preserve">Biehl, M. 2010. Literature study on model transformations. </w:delText>
        </w:r>
        <w:r w:rsidRPr="0095050F" w:rsidDel="00A42612">
          <w:rPr>
            <w:rFonts w:cs="Calibri"/>
            <w:i/>
            <w:iCs/>
            <w:noProof/>
            <w:szCs w:val="24"/>
          </w:rPr>
          <w:delText>Royal Institute of Technology, Tech. Rep. ISRN/KTH/MMK</w:delText>
        </w:r>
        <w:r w:rsidRPr="0095050F" w:rsidDel="00A42612">
          <w:rPr>
            <w:rFonts w:cs="Calibri"/>
            <w:noProof/>
            <w:szCs w:val="24"/>
          </w:rPr>
          <w:delText>, (July): 1–28. Tersedia di http://staffwww.dcs.shef.ac.uk/people/A.Simons/remodel/papers/BiehlModelTransformations.pdf.</w:delText>
        </w:r>
      </w:del>
    </w:p>
    <w:p w14:paraId="5A256E39" w14:textId="3047D963" w:rsidR="00B05E41" w:rsidRPr="0095050F" w:rsidDel="00A42612" w:rsidRDefault="00B05E41">
      <w:pPr>
        <w:widowControl w:val="0"/>
        <w:autoSpaceDE w:val="0"/>
        <w:autoSpaceDN w:val="0"/>
        <w:adjustRightInd w:val="0"/>
        <w:spacing w:after="0"/>
        <w:ind w:left="480" w:hanging="480"/>
        <w:rPr>
          <w:del w:id="7946" w:author="arkat" w:date="2017-10-06T07:52:00Z"/>
          <w:rFonts w:cs="Calibri"/>
          <w:noProof/>
          <w:szCs w:val="24"/>
        </w:rPr>
      </w:pPr>
      <w:del w:id="7947" w:author="arkat" w:date="2017-10-06T07:52:00Z">
        <w:r w:rsidRPr="0095050F" w:rsidDel="00A42612">
          <w:rPr>
            <w:rFonts w:cs="Calibri"/>
            <w:noProof/>
            <w:szCs w:val="24"/>
          </w:rPr>
          <w:delText xml:space="preserve">Clark, J. 2017. </w:delText>
        </w:r>
        <w:r w:rsidRPr="0095050F" w:rsidDel="00A42612">
          <w:rPr>
            <w:rFonts w:cs="Calibri"/>
            <w:i/>
            <w:iCs/>
            <w:noProof/>
            <w:szCs w:val="24"/>
          </w:rPr>
          <w:delText>XSL Transformations (XSLT)</w:delText>
        </w:r>
        <w:r w:rsidRPr="0095050F" w:rsidDel="00A42612">
          <w:rPr>
            <w:rFonts w:cs="Calibri"/>
            <w:noProof/>
            <w:szCs w:val="24"/>
          </w:rPr>
          <w:delText>. Tersedia di https://www.w3.org/TR/xslt [Accessed 18 September 2017].</w:delText>
        </w:r>
      </w:del>
    </w:p>
    <w:p w14:paraId="6902700C" w14:textId="321288F7" w:rsidR="00B05E41" w:rsidRPr="0095050F" w:rsidDel="00A42612" w:rsidRDefault="00B05E41">
      <w:pPr>
        <w:widowControl w:val="0"/>
        <w:autoSpaceDE w:val="0"/>
        <w:autoSpaceDN w:val="0"/>
        <w:adjustRightInd w:val="0"/>
        <w:spacing w:after="0"/>
        <w:ind w:left="480" w:hanging="480"/>
        <w:rPr>
          <w:del w:id="7948" w:author="arkat" w:date="2017-10-06T07:52:00Z"/>
          <w:rFonts w:cs="Calibri"/>
          <w:noProof/>
          <w:szCs w:val="24"/>
        </w:rPr>
      </w:pPr>
      <w:del w:id="7949" w:author="arkat" w:date="2017-10-06T07:52:00Z">
        <w:r w:rsidRPr="0095050F" w:rsidDel="00A42612">
          <w:rPr>
            <w:rFonts w:cs="Calibri"/>
            <w:noProof/>
            <w:szCs w:val="24"/>
          </w:rPr>
          <w:delText xml:space="preserve">Czarnecki, K. &amp; Helsen, S. 2006. Feature-based survey of model transformation approaches. </w:delText>
        </w:r>
        <w:r w:rsidRPr="0095050F" w:rsidDel="00A42612">
          <w:rPr>
            <w:rFonts w:cs="Calibri"/>
            <w:i/>
            <w:iCs/>
            <w:noProof/>
            <w:szCs w:val="24"/>
          </w:rPr>
          <w:delText>IBM Systems Journal</w:delText>
        </w:r>
        <w:r w:rsidRPr="0095050F" w:rsidDel="00A42612">
          <w:rPr>
            <w:rFonts w:cs="Calibri"/>
            <w:noProof/>
            <w:szCs w:val="24"/>
          </w:rPr>
          <w:delText>, 45(3): 621–645. Tersedia di http://dx.doi.org/10.1147/sj.453.0621.</w:delText>
        </w:r>
      </w:del>
    </w:p>
    <w:p w14:paraId="1D91796B" w14:textId="4C0E0845" w:rsidR="00B05E41" w:rsidRPr="0095050F" w:rsidDel="00A42612" w:rsidRDefault="00B05E41">
      <w:pPr>
        <w:widowControl w:val="0"/>
        <w:autoSpaceDE w:val="0"/>
        <w:autoSpaceDN w:val="0"/>
        <w:adjustRightInd w:val="0"/>
        <w:spacing w:after="0"/>
        <w:ind w:left="480" w:hanging="480"/>
        <w:rPr>
          <w:del w:id="7950" w:author="arkat" w:date="2017-10-06T07:52:00Z"/>
          <w:rFonts w:cs="Calibri"/>
          <w:noProof/>
          <w:szCs w:val="24"/>
        </w:rPr>
      </w:pPr>
      <w:del w:id="7951" w:author="arkat" w:date="2017-10-06T07:52:00Z">
        <w:r w:rsidRPr="0095050F" w:rsidDel="00A42612">
          <w:rPr>
            <w:rFonts w:cs="Calibri"/>
            <w:noProof/>
            <w:szCs w:val="24"/>
          </w:rPr>
          <w:delText xml:space="preserve">Decker, G. &amp; Tscheschner, W. 2009. Transformation from EPC to BPMN. </w:delText>
        </w:r>
        <w:r w:rsidRPr="0095050F" w:rsidDel="00A42612">
          <w:rPr>
            <w:rFonts w:cs="Calibri"/>
            <w:i/>
            <w:iCs/>
            <w:noProof/>
            <w:szCs w:val="24"/>
          </w:rPr>
          <w:delText>EPK 2009. 8. Workshop der Gesellschaft für Informatik e.V. (GI) und Treffen ihres Arbeitkreises "Geschäftsprozessmanagement mit Ereignisgesteuerten Prozessketten (WI-EPK). Gesellschaft für Informatik</w:delText>
        </w:r>
        <w:r w:rsidRPr="0095050F" w:rsidDel="00A42612">
          <w:rPr>
            <w:rFonts w:cs="Calibri"/>
            <w:noProof/>
            <w:szCs w:val="24"/>
          </w:rPr>
          <w:delText>. hal.91–109. Tersedia di http://ceur-ws.org/Vol-554/epk2009-paper06.pdf.</w:delText>
        </w:r>
      </w:del>
    </w:p>
    <w:p w14:paraId="70EBB76A" w14:textId="1092FC6A" w:rsidR="00B05E41" w:rsidRPr="0095050F" w:rsidDel="00A42612" w:rsidRDefault="00B05E41">
      <w:pPr>
        <w:widowControl w:val="0"/>
        <w:autoSpaceDE w:val="0"/>
        <w:autoSpaceDN w:val="0"/>
        <w:adjustRightInd w:val="0"/>
        <w:spacing w:after="0"/>
        <w:ind w:left="480" w:hanging="480"/>
        <w:rPr>
          <w:del w:id="7952" w:author="arkat" w:date="2017-10-06T07:52:00Z"/>
          <w:rFonts w:cs="Calibri"/>
          <w:noProof/>
          <w:szCs w:val="24"/>
        </w:rPr>
      </w:pPr>
      <w:del w:id="7953" w:author="arkat" w:date="2017-10-06T07:52:00Z">
        <w:r w:rsidRPr="0095050F" w:rsidDel="00A42612">
          <w:rPr>
            <w:rFonts w:cs="Calibri"/>
            <w:noProof/>
            <w:szCs w:val="24"/>
          </w:rPr>
          <w:delText xml:space="preserve">Dijkman, R.M., Dumas, M. &amp; Ouyang, C. 2007. Formal semantics and analysis of BPMN process models using Petri nets. </w:delText>
        </w:r>
        <w:r w:rsidRPr="0095050F" w:rsidDel="00A42612">
          <w:rPr>
            <w:rFonts w:cs="Calibri"/>
            <w:i/>
            <w:iCs/>
            <w:noProof/>
            <w:szCs w:val="24"/>
          </w:rPr>
          <w:delText>Language</w:delText>
        </w:r>
        <w:r w:rsidRPr="0095050F" w:rsidDel="00A42612">
          <w:rPr>
            <w:rFonts w:cs="Calibri"/>
            <w:noProof/>
            <w:szCs w:val="24"/>
          </w:rPr>
          <w:delText>, 50(12): 1–30. Tersedia di http://citeseerx.ist.psu.edu/viewdoc/download?doi=10.1.1.91.3621&amp;amp;rep=rep1&amp;amp;type=pdf.</w:delText>
        </w:r>
      </w:del>
    </w:p>
    <w:p w14:paraId="1DE84A88" w14:textId="25076644" w:rsidR="00B05E41" w:rsidRPr="0095050F" w:rsidDel="00A42612" w:rsidRDefault="00B05E41">
      <w:pPr>
        <w:widowControl w:val="0"/>
        <w:autoSpaceDE w:val="0"/>
        <w:autoSpaceDN w:val="0"/>
        <w:adjustRightInd w:val="0"/>
        <w:spacing w:after="0"/>
        <w:ind w:left="480" w:hanging="480"/>
        <w:rPr>
          <w:del w:id="7954" w:author="arkat" w:date="2017-10-06T07:52:00Z"/>
          <w:rFonts w:cs="Calibri"/>
          <w:noProof/>
          <w:szCs w:val="24"/>
        </w:rPr>
      </w:pPr>
      <w:del w:id="7955" w:author="arkat" w:date="2017-10-06T07:52:00Z">
        <w:r w:rsidRPr="0095050F" w:rsidDel="00A42612">
          <w:rPr>
            <w:rFonts w:cs="Calibri"/>
            <w:noProof/>
            <w:szCs w:val="24"/>
          </w:rPr>
          <w:delText xml:space="preserve">Gartner 2016. </w:delText>
        </w:r>
        <w:r w:rsidRPr="0095050F" w:rsidDel="00A42612">
          <w:rPr>
            <w:rFonts w:cs="Calibri"/>
            <w:i/>
            <w:iCs/>
            <w:noProof/>
            <w:szCs w:val="24"/>
          </w:rPr>
          <w:delText>Business Process Management</w:delText>
        </w:r>
        <w:r w:rsidRPr="0095050F" w:rsidDel="00A42612">
          <w:rPr>
            <w:rFonts w:cs="Calibri"/>
            <w:noProof/>
            <w:szCs w:val="24"/>
          </w:rPr>
          <w:delText>. Tersedia di http://www.gartner.com/it-glossary/business-process-management-bpm/ [Accessed 2 Oktober 2017].</w:delText>
        </w:r>
      </w:del>
    </w:p>
    <w:p w14:paraId="738001F8" w14:textId="093A4BED" w:rsidR="00B05E41" w:rsidRPr="0095050F" w:rsidDel="00A42612" w:rsidRDefault="00B05E41">
      <w:pPr>
        <w:widowControl w:val="0"/>
        <w:autoSpaceDE w:val="0"/>
        <w:autoSpaceDN w:val="0"/>
        <w:adjustRightInd w:val="0"/>
        <w:spacing w:after="0"/>
        <w:ind w:left="480" w:hanging="480"/>
        <w:rPr>
          <w:del w:id="7956" w:author="arkat" w:date="2017-10-06T07:52:00Z"/>
          <w:rFonts w:cs="Calibri"/>
          <w:noProof/>
          <w:szCs w:val="24"/>
        </w:rPr>
      </w:pPr>
      <w:del w:id="7957" w:author="arkat" w:date="2017-10-06T07:52:00Z">
        <w:r w:rsidRPr="0095050F" w:rsidDel="00A42612">
          <w:rPr>
            <w:rFonts w:cs="Calibri"/>
            <w:noProof/>
            <w:szCs w:val="24"/>
          </w:rPr>
          <w:delText xml:space="preserve">Gregg, D.G., Kulkarni, U.R. &amp; Vinzé., A.S. 2001. Understanding the Philosophical Underpinnings of Software Engineering Research in Information Systems. </w:delText>
        </w:r>
        <w:r w:rsidRPr="0095050F" w:rsidDel="00A42612">
          <w:rPr>
            <w:rFonts w:cs="Calibri"/>
            <w:i/>
            <w:iCs/>
            <w:noProof/>
            <w:szCs w:val="24"/>
          </w:rPr>
          <w:delText>Information Systems Frontiers</w:delText>
        </w:r>
        <w:r w:rsidRPr="0095050F" w:rsidDel="00A42612">
          <w:rPr>
            <w:rFonts w:cs="Calibri"/>
            <w:noProof/>
            <w:szCs w:val="24"/>
          </w:rPr>
          <w:delText>, 3(No. 2): 169–183.</w:delText>
        </w:r>
      </w:del>
    </w:p>
    <w:p w14:paraId="10D87AA3" w14:textId="316D3D9E" w:rsidR="00B05E41" w:rsidRPr="0095050F" w:rsidDel="00A42612" w:rsidRDefault="00B05E41">
      <w:pPr>
        <w:widowControl w:val="0"/>
        <w:autoSpaceDE w:val="0"/>
        <w:autoSpaceDN w:val="0"/>
        <w:adjustRightInd w:val="0"/>
        <w:spacing w:after="0"/>
        <w:ind w:left="480" w:hanging="480"/>
        <w:rPr>
          <w:del w:id="7958" w:author="arkat" w:date="2017-10-06T07:52:00Z"/>
          <w:rFonts w:cs="Calibri"/>
          <w:noProof/>
          <w:szCs w:val="24"/>
        </w:rPr>
      </w:pPr>
      <w:del w:id="7959" w:author="arkat" w:date="2017-10-06T07:52:00Z">
        <w:r w:rsidRPr="0095050F" w:rsidDel="00A42612">
          <w:rPr>
            <w:rFonts w:cs="Calibri"/>
            <w:noProof/>
            <w:szCs w:val="24"/>
          </w:rPr>
          <w:delText xml:space="preserve">Harmon, P. &amp; Wolf, C. 2011. Business Process Modeling Survey. </w:delText>
        </w:r>
        <w:r w:rsidRPr="0095050F" w:rsidDel="00A42612">
          <w:rPr>
            <w:rFonts w:cs="Calibri"/>
            <w:i/>
            <w:iCs/>
            <w:noProof/>
            <w:szCs w:val="24"/>
          </w:rPr>
          <w:delText>BPTrends</w:delText>
        </w:r>
        <w:r w:rsidRPr="0095050F" w:rsidDel="00A42612">
          <w:rPr>
            <w:rFonts w:cs="Calibri"/>
            <w:noProof/>
            <w:szCs w:val="24"/>
          </w:rPr>
          <w:delText>, (December): 36.</w:delText>
        </w:r>
      </w:del>
    </w:p>
    <w:p w14:paraId="5BE57649" w14:textId="395AADCE" w:rsidR="00B05E41" w:rsidRPr="0095050F" w:rsidDel="00A42612" w:rsidRDefault="00B05E41">
      <w:pPr>
        <w:widowControl w:val="0"/>
        <w:autoSpaceDE w:val="0"/>
        <w:autoSpaceDN w:val="0"/>
        <w:adjustRightInd w:val="0"/>
        <w:spacing w:after="0"/>
        <w:ind w:left="480" w:hanging="480"/>
        <w:rPr>
          <w:del w:id="7960" w:author="arkat" w:date="2017-10-06T07:52:00Z"/>
          <w:rFonts w:cs="Calibri"/>
          <w:noProof/>
          <w:szCs w:val="24"/>
        </w:rPr>
      </w:pPr>
      <w:del w:id="7961" w:author="arkat" w:date="2017-10-06T07:52:00Z">
        <w:r w:rsidRPr="0095050F" w:rsidDel="00A42612">
          <w:rPr>
            <w:rFonts w:cs="Calibri"/>
            <w:noProof/>
            <w:szCs w:val="24"/>
          </w:rPr>
          <w:delText xml:space="preserve">Harmon, P. &amp; Wolf, C. 2016. The State of Business Process Management. </w:delText>
        </w:r>
        <w:r w:rsidRPr="0095050F" w:rsidDel="00A42612">
          <w:rPr>
            <w:rFonts w:cs="Calibri"/>
            <w:i/>
            <w:iCs/>
            <w:noProof/>
            <w:szCs w:val="24"/>
          </w:rPr>
          <w:delText>A BPTtrends Report</w:delText>
        </w:r>
        <w:r w:rsidRPr="0095050F" w:rsidDel="00A42612">
          <w:rPr>
            <w:rFonts w:cs="Calibri"/>
            <w:noProof/>
            <w:szCs w:val="24"/>
          </w:rPr>
          <w:delText>, 1–52. Tersedia di http://www.bptrends.com/bpt/wp-content/uploads/2015-BPT-Survey-Report.pdf [Accessed 25 April 2017].</w:delText>
        </w:r>
      </w:del>
    </w:p>
    <w:p w14:paraId="0CF7BBC5" w14:textId="0B8A606D" w:rsidR="00B05E41" w:rsidRPr="0095050F" w:rsidDel="00A42612" w:rsidRDefault="00B05E41">
      <w:pPr>
        <w:widowControl w:val="0"/>
        <w:autoSpaceDE w:val="0"/>
        <w:autoSpaceDN w:val="0"/>
        <w:adjustRightInd w:val="0"/>
        <w:spacing w:after="0"/>
        <w:ind w:left="480" w:hanging="480"/>
        <w:rPr>
          <w:del w:id="7962" w:author="arkat" w:date="2017-10-06T07:52:00Z"/>
          <w:rFonts w:cs="Calibri"/>
          <w:noProof/>
          <w:szCs w:val="24"/>
        </w:rPr>
      </w:pPr>
      <w:del w:id="7963" w:author="arkat" w:date="2017-10-06T07:52:00Z">
        <w:r w:rsidRPr="0095050F" w:rsidDel="00A42612">
          <w:rPr>
            <w:rFonts w:cs="Calibri"/>
            <w:noProof/>
            <w:szCs w:val="24"/>
          </w:rPr>
          <w:delText xml:space="preserve">JMI 2002. Java Metadata Interface (JMI). </w:delText>
        </w:r>
        <w:r w:rsidRPr="0095050F" w:rsidDel="00A42612">
          <w:rPr>
            <w:rFonts w:cs="Calibri"/>
            <w:i/>
            <w:iCs/>
            <w:noProof/>
            <w:szCs w:val="24"/>
          </w:rPr>
          <w:delText>Sun Microsystems, Inc.</w:delText>
        </w:r>
        <w:r w:rsidRPr="0095050F" w:rsidDel="00A42612">
          <w:rPr>
            <w:rFonts w:cs="Calibri"/>
            <w:noProof/>
            <w:szCs w:val="24"/>
          </w:rPr>
          <w:delText xml:space="preserve"> Tersedia di http://java.sun.com/products/jmi/.</w:delText>
        </w:r>
      </w:del>
    </w:p>
    <w:p w14:paraId="16EB219A" w14:textId="29D02FD3" w:rsidR="00B05E41" w:rsidRPr="0095050F" w:rsidDel="00A42612" w:rsidRDefault="00B05E41">
      <w:pPr>
        <w:widowControl w:val="0"/>
        <w:autoSpaceDE w:val="0"/>
        <w:autoSpaceDN w:val="0"/>
        <w:adjustRightInd w:val="0"/>
        <w:spacing w:after="0"/>
        <w:ind w:left="480" w:hanging="480"/>
        <w:rPr>
          <w:del w:id="7964" w:author="arkat" w:date="2017-10-06T07:52:00Z"/>
          <w:rFonts w:cs="Calibri"/>
          <w:noProof/>
          <w:szCs w:val="24"/>
        </w:rPr>
      </w:pPr>
      <w:del w:id="7965" w:author="arkat" w:date="2017-10-06T07:52:00Z">
        <w:r w:rsidRPr="0095050F" w:rsidDel="00A42612">
          <w:rPr>
            <w:rFonts w:cs="Calibri"/>
            <w:noProof/>
            <w:szCs w:val="24"/>
          </w:rPr>
          <w:delText xml:space="preserve">Jouault, F., Allilaire, F., Bézivin, J. &amp; Kurtev, I. 2008. ATL: A model transformation tool. </w:delText>
        </w:r>
        <w:r w:rsidRPr="0095050F" w:rsidDel="00A42612">
          <w:rPr>
            <w:rFonts w:cs="Calibri"/>
            <w:i/>
            <w:iCs/>
            <w:noProof/>
            <w:szCs w:val="24"/>
          </w:rPr>
          <w:delText>Science of computer programming</w:delText>
        </w:r>
        <w:r w:rsidRPr="0095050F" w:rsidDel="00A42612">
          <w:rPr>
            <w:rFonts w:cs="Calibri"/>
            <w:noProof/>
            <w:szCs w:val="24"/>
          </w:rPr>
          <w:delText>. Tersedia di http://www.sciencedirect.com/science/article/pii/S0167642308000439 [Accessed 4 Februari 2017].</w:delText>
        </w:r>
      </w:del>
    </w:p>
    <w:p w14:paraId="5574CACA" w14:textId="77CEAF5B" w:rsidR="00B05E41" w:rsidRPr="0095050F" w:rsidDel="00A42612" w:rsidRDefault="00B05E41">
      <w:pPr>
        <w:widowControl w:val="0"/>
        <w:autoSpaceDE w:val="0"/>
        <w:autoSpaceDN w:val="0"/>
        <w:adjustRightInd w:val="0"/>
        <w:spacing w:after="0"/>
        <w:ind w:left="480" w:hanging="480"/>
        <w:rPr>
          <w:del w:id="7966" w:author="arkat" w:date="2017-10-06T07:52:00Z"/>
          <w:rFonts w:cs="Calibri"/>
          <w:noProof/>
          <w:szCs w:val="24"/>
        </w:rPr>
      </w:pPr>
      <w:del w:id="7967" w:author="arkat" w:date="2017-10-06T07:52:00Z">
        <w:r w:rsidRPr="0095050F" w:rsidDel="00A42612">
          <w:rPr>
            <w:rFonts w:cs="Calibri"/>
            <w:noProof/>
            <w:szCs w:val="24"/>
          </w:rPr>
          <w:delText xml:space="preserve">Keller, G., Nüttgens, M. &amp; Scheer, A.-W. 1992. </w:delText>
        </w:r>
        <w:r w:rsidRPr="0095050F" w:rsidDel="00A42612">
          <w:rPr>
            <w:rFonts w:cs="Calibri"/>
            <w:i/>
            <w:iCs/>
            <w:noProof/>
            <w:szCs w:val="24"/>
          </w:rPr>
          <w:delText>Semantische Prozessmodellierung auf der Grundlage &amp;quot;ereignisgesteuerter ... - Gerhard Keller, Markus Nüttgens, August-Wilhelm Scheer - Google Books</w:delText>
        </w:r>
        <w:r w:rsidRPr="0095050F" w:rsidDel="00A42612">
          <w:rPr>
            <w:rFonts w:cs="Calibri"/>
            <w:noProof/>
            <w:szCs w:val="24"/>
          </w:rPr>
          <w:delText>. Tersedia di https://books.google.co.id/books/about/Semantische_Prozessmodellierung_auf_der.html?id=MIKftgAACAAJ&amp;redir_esc=y [Accessed 18 September 2017].</w:delText>
        </w:r>
      </w:del>
    </w:p>
    <w:p w14:paraId="7C9489E9" w14:textId="2777E625" w:rsidR="00B05E41" w:rsidRPr="0095050F" w:rsidDel="00A42612" w:rsidRDefault="00B05E41">
      <w:pPr>
        <w:widowControl w:val="0"/>
        <w:autoSpaceDE w:val="0"/>
        <w:autoSpaceDN w:val="0"/>
        <w:adjustRightInd w:val="0"/>
        <w:spacing w:after="0"/>
        <w:ind w:left="480" w:hanging="480"/>
        <w:rPr>
          <w:del w:id="7968" w:author="arkat" w:date="2017-10-06T07:52:00Z"/>
          <w:rFonts w:cs="Calibri"/>
          <w:noProof/>
          <w:szCs w:val="24"/>
        </w:rPr>
      </w:pPr>
      <w:del w:id="7969" w:author="arkat" w:date="2017-10-06T07:52:00Z">
        <w:r w:rsidRPr="0095050F" w:rsidDel="00A42612">
          <w:rPr>
            <w:rFonts w:cs="Calibri"/>
            <w:noProof/>
            <w:szCs w:val="24"/>
          </w:rPr>
          <w:delText xml:space="preserve">Kemenpan 2011. </w:delText>
        </w:r>
        <w:r w:rsidRPr="0095050F" w:rsidDel="00A42612">
          <w:rPr>
            <w:rFonts w:cs="Calibri"/>
            <w:i/>
            <w:iCs/>
            <w:noProof/>
            <w:szCs w:val="24"/>
          </w:rPr>
          <w:delText>Pedoman Penataan Tatalaksana ( Business Process )</w:delText>
        </w:r>
        <w:r w:rsidRPr="0095050F" w:rsidDel="00A42612">
          <w:rPr>
            <w:rFonts w:cs="Calibri"/>
            <w:noProof/>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p>
    <w:p w14:paraId="697BAA60" w14:textId="4DC4AD55" w:rsidR="00B05E41" w:rsidRPr="0095050F" w:rsidDel="00A42612" w:rsidRDefault="00B05E41">
      <w:pPr>
        <w:widowControl w:val="0"/>
        <w:autoSpaceDE w:val="0"/>
        <w:autoSpaceDN w:val="0"/>
        <w:adjustRightInd w:val="0"/>
        <w:spacing w:after="0"/>
        <w:ind w:left="480" w:hanging="480"/>
        <w:rPr>
          <w:del w:id="7970" w:author="arkat" w:date="2017-10-06T07:52:00Z"/>
          <w:rFonts w:cs="Calibri"/>
          <w:noProof/>
          <w:szCs w:val="24"/>
        </w:rPr>
      </w:pPr>
      <w:del w:id="7971" w:author="arkat" w:date="2017-10-06T07:52:00Z">
        <w:r w:rsidRPr="0095050F" w:rsidDel="00A42612">
          <w:rPr>
            <w:rFonts w:cs="Calibri"/>
            <w:noProof/>
            <w:szCs w:val="24"/>
          </w:rPr>
          <w:delText xml:space="preserve">Khudori, A.N. &amp; Kurniawan, T.A. 2017. </w:delText>
        </w:r>
        <w:r w:rsidRPr="0095050F" w:rsidDel="00A42612">
          <w:rPr>
            <w:rFonts w:cs="Calibri"/>
            <w:i/>
            <w:iCs/>
            <w:noProof/>
            <w:szCs w:val="24"/>
          </w:rPr>
          <w:delText>Business Process Model Transformation Techniques : A Comprehensive Survey</w:delText>
        </w:r>
        <w:r w:rsidRPr="0095050F" w:rsidDel="00A42612">
          <w:rPr>
            <w:rFonts w:cs="Calibri"/>
            <w:noProof/>
            <w:szCs w:val="24"/>
          </w:rPr>
          <w:delText>.</w:delText>
        </w:r>
      </w:del>
    </w:p>
    <w:p w14:paraId="48441318" w14:textId="1A694427" w:rsidR="00B05E41" w:rsidRPr="0095050F" w:rsidDel="00A42612" w:rsidRDefault="00B05E41">
      <w:pPr>
        <w:widowControl w:val="0"/>
        <w:autoSpaceDE w:val="0"/>
        <w:autoSpaceDN w:val="0"/>
        <w:adjustRightInd w:val="0"/>
        <w:spacing w:after="0"/>
        <w:ind w:left="480" w:hanging="480"/>
        <w:rPr>
          <w:del w:id="7972" w:author="arkat" w:date="2017-10-06T07:52:00Z"/>
          <w:rFonts w:cs="Calibri"/>
          <w:noProof/>
          <w:szCs w:val="24"/>
        </w:rPr>
      </w:pPr>
      <w:del w:id="7973" w:author="arkat" w:date="2017-10-06T07:52:00Z">
        <w:r w:rsidRPr="0095050F" w:rsidDel="00A42612">
          <w:rPr>
            <w:rFonts w:cs="Calibri"/>
            <w:noProof/>
            <w:szCs w:val="24"/>
          </w:rPr>
          <w:delText xml:space="preserve">Ko, R.K.L., Lee, S.S.G. &amp; Wah Lee, E. 2009. Business process management (BPM) standards: a survey. </w:delText>
        </w:r>
        <w:r w:rsidRPr="0095050F" w:rsidDel="00A42612">
          <w:rPr>
            <w:rFonts w:cs="Calibri"/>
            <w:i/>
            <w:iCs/>
            <w:noProof/>
            <w:szCs w:val="24"/>
          </w:rPr>
          <w:delText>Business Process Management Journal</w:delText>
        </w:r>
        <w:r w:rsidRPr="0095050F" w:rsidDel="00A42612">
          <w:rPr>
            <w:rFonts w:cs="Calibri"/>
            <w:noProof/>
            <w:szCs w:val="24"/>
          </w:rPr>
          <w:delText>, 15(5): 744–791. Tersedia di http://www.emeraldinsight.com/doi/abs/10.1108/14637150910987937.</w:delText>
        </w:r>
      </w:del>
    </w:p>
    <w:p w14:paraId="769D60F9" w14:textId="5B792D44" w:rsidR="00B05E41" w:rsidRPr="0095050F" w:rsidDel="00A42612" w:rsidRDefault="00B05E41">
      <w:pPr>
        <w:widowControl w:val="0"/>
        <w:autoSpaceDE w:val="0"/>
        <w:autoSpaceDN w:val="0"/>
        <w:adjustRightInd w:val="0"/>
        <w:spacing w:after="0"/>
        <w:ind w:left="480" w:hanging="480"/>
        <w:rPr>
          <w:del w:id="7974" w:author="arkat" w:date="2017-10-06T07:52:00Z"/>
          <w:rFonts w:cs="Calibri"/>
          <w:noProof/>
          <w:szCs w:val="24"/>
        </w:rPr>
      </w:pPr>
      <w:del w:id="7975" w:author="arkat" w:date="2017-10-06T07:52:00Z">
        <w:r w:rsidRPr="0095050F" w:rsidDel="00A42612">
          <w:rPr>
            <w:rFonts w:cs="Calibri"/>
            <w:noProof/>
            <w:szCs w:val="24"/>
          </w:rPr>
          <w:delText xml:space="preserve">Kotsev, V., Stanev, I. &amp; Grigorova, K. 2011. </w:delText>
        </w:r>
        <w:r w:rsidRPr="0095050F" w:rsidDel="00A42612">
          <w:rPr>
            <w:rFonts w:cs="Calibri"/>
            <w:i/>
            <w:iCs/>
            <w:noProof/>
            <w:szCs w:val="24"/>
          </w:rPr>
          <w:delText>BPMN-EPC-BPMN Converter (PDF Download Available)</w:delText>
        </w:r>
        <w:r w:rsidRPr="0095050F" w:rsidDel="00A42612">
          <w:rPr>
            <w:rFonts w:cs="Calibri"/>
            <w:noProof/>
            <w:szCs w:val="24"/>
          </w:rPr>
          <w:delText>. Tersedia di https://www.researchgate.net/publication/265401318_BPMN-EPC-BPMN_Converter [Accessed 1 Februari 2017].</w:delText>
        </w:r>
      </w:del>
    </w:p>
    <w:p w14:paraId="0E9E27D2" w14:textId="1B2273B8" w:rsidR="00B05E41" w:rsidRPr="0095050F" w:rsidDel="00A42612" w:rsidRDefault="00B05E41">
      <w:pPr>
        <w:widowControl w:val="0"/>
        <w:autoSpaceDE w:val="0"/>
        <w:autoSpaceDN w:val="0"/>
        <w:adjustRightInd w:val="0"/>
        <w:spacing w:after="0"/>
        <w:ind w:left="480" w:hanging="480"/>
        <w:rPr>
          <w:del w:id="7976" w:author="arkat" w:date="2017-10-06T07:52:00Z"/>
          <w:rFonts w:cs="Calibri"/>
          <w:noProof/>
          <w:szCs w:val="24"/>
        </w:rPr>
      </w:pPr>
      <w:del w:id="7977" w:author="arkat" w:date="2017-10-06T07:52:00Z">
        <w:r w:rsidRPr="0095050F" w:rsidDel="00A42612">
          <w:rPr>
            <w:rFonts w:cs="Calibri"/>
            <w:noProof/>
            <w:szCs w:val="24"/>
          </w:rPr>
          <w:delText xml:space="preserve">Kurniawan, T.A. 2013. </w:delText>
        </w:r>
        <w:r w:rsidRPr="0095050F" w:rsidDel="00A42612">
          <w:rPr>
            <w:rFonts w:cs="Calibri"/>
            <w:i/>
            <w:iCs/>
            <w:noProof/>
            <w:szCs w:val="24"/>
          </w:rPr>
          <w:delText>Process ecosystem views to managing changes in business process repositories</w:delText>
        </w:r>
        <w:r w:rsidRPr="0095050F" w:rsidDel="00A42612">
          <w:rPr>
            <w:rFonts w:cs="Calibri"/>
            <w:noProof/>
            <w:szCs w:val="24"/>
          </w:rPr>
          <w:delText>.</w:delText>
        </w:r>
      </w:del>
    </w:p>
    <w:p w14:paraId="646A6466" w14:textId="2299B6CC" w:rsidR="00B05E41" w:rsidRPr="0095050F" w:rsidDel="00A42612" w:rsidRDefault="00B05E41">
      <w:pPr>
        <w:widowControl w:val="0"/>
        <w:autoSpaceDE w:val="0"/>
        <w:autoSpaceDN w:val="0"/>
        <w:adjustRightInd w:val="0"/>
        <w:spacing w:after="0"/>
        <w:ind w:left="480" w:hanging="480"/>
        <w:rPr>
          <w:del w:id="7978" w:author="arkat" w:date="2017-10-06T07:52:00Z"/>
          <w:rFonts w:cs="Calibri"/>
          <w:noProof/>
          <w:szCs w:val="24"/>
        </w:rPr>
      </w:pPr>
      <w:del w:id="7979" w:author="arkat" w:date="2017-10-06T07:52:00Z">
        <w:r w:rsidRPr="0095050F" w:rsidDel="00A42612">
          <w:rPr>
            <w:rFonts w:cs="Calibri"/>
            <w:noProof/>
            <w:szCs w:val="24"/>
          </w:rPr>
          <w:delText xml:space="preserve">Lu, R. &amp; Sadiq, S. 2007. A Survey of Comparative Business Process Modeling Approaches. </w:delText>
        </w:r>
        <w:r w:rsidRPr="0095050F" w:rsidDel="00A42612">
          <w:rPr>
            <w:rFonts w:cs="Calibri"/>
            <w:i/>
            <w:iCs/>
            <w:noProof/>
            <w:szCs w:val="24"/>
          </w:rPr>
          <w:delText>International Conference on Business Information Systems. Springer Berlin Heidelberg</w:delText>
        </w:r>
        <w:r w:rsidRPr="0095050F" w:rsidDel="00A42612">
          <w:rPr>
            <w:rFonts w:cs="Calibri"/>
            <w:noProof/>
            <w:szCs w:val="24"/>
          </w:rPr>
          <w:delText>, 4439: 82–94.</w:delText>
        </w:r>
      </w:del>
    </w:p>
    <w:p w14:paraId="609A9756" w14:textId="39A0D1F7" w:rsidR="00B05E41" w:rsidRPr="0095050F" w:rsidDel="00A42612" w:rsidRDefault="00B05E41">
      <w:pPr>
        <w:widowControl w:val="0"/>
        <w:autoSpaceDE w:val="0"/>
        <w:autoSpaceDN w:val="0"/>
        <w:adjustRightInd w:val="0"/>
        <w:spacing w:after="0"/>
        <w:ind w:left="480" w:hanging="480"/>
        <w:rPr>
          <w:del w:id="7980" w:author="arkat" w:date="2017-10-06T07:52:00Z"/>
          <w:rFonts w:cs="Calibri"/>
          <w:noProof/>
          <w:szCs w:val="24"/>
        </w:rPr>
      </w:pPr>
      <w:del w:id="7981" w:author="arkat" w:date="2017-10-06T07:52:00Z">
        <w:r w:rsidRPr="0095050F" w:rsidDel="00A42612">
          <w:rPr>
            <w:rFonts w:cs="Calibri"/>
            <w:noProof/>
            <w:szCs w:val="24"/>
          </w:rPr>
          <w:delText xml:space="preserve">Mendling, J. &amp; Nüttgens, M. 2006. EPC markup language (EPML): an XML-based interchange format for event-driven process chains (EPC). </w:delText>
        </w:r>
        <w:r w:rsidRPr="0095050F" w:rsidDel="00A42612">
          <w:rPr>
            <w:rFonts w:cs="Calibri"/>
            <w:i/>
            <w:iCs/>
            <w:noProof/>
            <w:szCs w:val="24"/>
          </w:rPr>
          <w:delText>Information Systems and e-Business Management</w:delText>
        </w:r>
        <w:r w:rsidRPr="0095050F" w:rsidDel="00A42612">
          <w:rPr>
            <w:rFonts w:cs="Calibri"/>
            <w:noProof/>
            <w:szCs w:val="24"/>
          </w:rPr>
          <w:delText>, 4(3): 245–263. Tersedia di http://link.springer.com/10.1007/s10257-005-0026-1 [Accessed 18 September 2017].</w:delText>
        </w:r>
      </w:del>
    </w:p>
    <w:p w14:paraId="25ACA8DE" w14:textId="126CA67C" w:rsidR="00B05E41" w:rsidRPr="0095050F" w:rsidDel="00A42612" w:rsidRDefault="00B05E41">
      <w:pPr>
        <w:widowControl w:val="0"/>
        <w:autoSpaceDE w:val="0"/>
        <w:autoSpaceDN w:val="0"/>
        <w:adjustRightInd w:val="0"/>
        <w:spacing w:after="0"/>
        <w:ind w:left="480" w:hanging="480"/>
        <w:rPr>
          <w:del w:id="7982" w:author="arkat" w:date="2017-10-06T07:52:00Z"/>
          <w:rFonts w:cs="Calibri"/>
          <w:noProof/>
          <w:szCs w:val="24"/>
        </w:rPr>
      </w:pPr>
      <w:del w:id="7983" w:author="arkat" w:date="2017-10-06T07:52:00Z">
        <w:r w:rsidRPr="0095050F" w:rsidDel="00A42612">
          <w:rPr>
            <w:rFonts w:cs="Calibri"/>
            <w:noProof/>
            <w:szCs w:val="24"/>
          </w:rPr>
          <w:delText xml:space="preserve">Mens, T. &amp; Gorp, P. Van 2006. A taxonomy of model transformation. </w:delText>
        </w:r>
        <w:r w:rsidRPr="0095050F" w:rsidDel="00A42612">
          <w:rPr>
            <w:rFonts w:cs="Calibri"/>
            <w:i/>
            <w:iCs/>
            <w:noProof/>
            <w:szCs w:val="24"/>
          </w:rPr>
          <w:delText>Electronic Notes in Theoretical Computer Science</w:delText>
        </w:r>
        <w:r w:rsidRPr="0095050F" w:rsidDel="00A42612">
          <w:rPr>
            <w:rFonts w:cs="Calibri"/>
            <w:noProof/>
            <w:szCs w:val="24"/>
          </w:rPr>
          <w:delText>. Tersedia di http://www.sciencedirect.com/science/article/pii/S1571066106001435 [Accessed 4 Februari 2017].</w:delText>
        </w:r>
      </w:del>
    </w:p>
    <w:p w14:paraId="6BD71254" w14:textId="5E086D5B" w:rsidR="00B05E41" w:rsidRPr="0095050F" w:rsidDel="00A42612" w:rsidRDefault="00B05E41">
      <w:pPr>
        <w:widowControl w:val="0"/>
        <w:autoSpaceDE w:val="0"/>
        <w:autoSpaceDN w:val="0"/>
        <w:adjustRightInd w:val="0"/>
        <w:spacing w:after="0"/>
        <w:ind w:left="480" w:hanging="480"/>
        <w:rPr>
          <w:del w:id="7984" w:author="arkat" w:date="2017-10-06T07:52:00Z"/>
          <w:rFonts w:cs="Calibri"/>
          <w:noProof/>
          <w:szCs w:val="24"/>
        </w:rPr>
      </w:pPr>
      <w:del w:id="7985" w:author="arkat" w:date="2017-10-06T07:52:00Z">
        <w:r w:rsidRPr="0095050F" w:rsidDel="00A42612">
          <w:rPr>
            <w:rFonts w:cs="Calibri"/>
            <w:noProof/>
            <w:szCs w:val="24"/>
          </w:rPr>
          <w:delText xml:space="preserve">Mili, A. &amp; Fairouz, T. 2015. </w:delText>
        </w:r>
        <w:r w:rsidRPr="0095050F" w:rsidDel="00A42612">
          <w:rPr>
            <w:rFonts w:cs="Calibri"/>
            <w:i/>
            <w:iCs/>
            <w:noProof/>
            <w:szCs w:val="24"/>
          </w:rPr>
          <w:delText>Software Testing Concepts and Operations</w:delText>
        </w:r>
        <w:r w:rsidRPr="0095050F" w:rsidDel="00A42612">
          <w:rPr>
            <w:rFonts w:cs="Calibri"/>
            <w:noProof/>
            <w:szCs w:val="24"/>
          </w:rPr>
          <w:delText>. John Wiley &amp; Sons, Inc.</w:delText>
        </w:r>
      </w:del>
    </w:p>
    <w:p w14:paraId="34E71DDF" w14:textId="5020CB27" w:rsidR="00B05E41" w:rsidRPr="0095050F" w:rsidDel="00A42612" w:rsidRDefault="00B05E41">
      <w:pPr>
        <w:widowControl w:val="0"/>
        <w:autoSpaceDE w:val="0"/>
        <w:autoSpaceDN w:val="0"/>
        <w:adjustRightInd w:val="0"/>
        <w:spacing w:after="0"/>
        <w:ind w:left="480" w:hanging="480"/>
        <w:rPr>
          <w:del w:id="7986" w:author="arkat" w:date="2017-10-06T07:52:00Z"/>
          <w:rFonts w:cs="Calibri"/>
          <w:noProof/>
          <w:szCs w:val="24"/>
        </w:rPr>
      </w:pPr>
      <w:del w:id="7987" w:author="arkat" w:date="2017-10-06T07:52:00Z">
        <w:r w:rsidRPr="0095050F" w:rsidDel="00A42612">
          <w:rPr>
            <w:rFonts w:cs="Calibri"/>
            <w:noProof/>
            <w:szCs w:val="24"/>
          </w:rPr>
          <w:delText xml:space="preserve">Murzek, M. &amp; Kramler, G. 2007. Business process model transformation issues. </w:delText>
        </w:r>
        <w:r w:rsidRPr="0095050F" w:rsidDel="00A42612">
          <w:rPr>
            <w:rFonts w:cs="Calibri"/>
            <w:i/>
            <w:iCs/>
            <w:noProof/>
            <w:szCs w:val="24"/>
          </w:rPr>
          <w:delText>Proceedings of the 9th International Conference on Enterprise Information Systems, Madeira, Portugal</w:delText>
        </w:r>
        <w:r w:rsidRPr="0095050F" w:rsidDel="00A42612">
          <w:rPr>
            <w:rFonts w:cs="Calibri"/>
            <w:noProof/>
            <w:szCs w:val="24"/>
          </w:rPr>
          <w:delText>, 3: 144–151. Tersedia di http://publik.tuwien.ac.at/files/pub-inf_4629.pdf.</w:delText>
        </w:r>
      </w:del>
    </w:p>
    <w:p w14:paraId="2171C982" w14:textId="2F543E48" w:rsidR="00B05E41" w:rsidRPr="0095050F" w:rsidDel="00A42612" w:rsidRDefault="00B05E41">
      <w:pPr>
        <w:widowControl w:val="0"/>
        <w:autoSpaceDE w:val="0"/>
        <w:autoSpaceDN w:val="0"/>
        <w:adjustRightInd w:val="0"/>
        <w:spacing w:after="0"/>
        <w:ind w:left="480" w:hanging="480"/>
        <w:rPr>
          <w:del w:id="7988" w:author="arkat" w:date="2017-10-06T07:52:00Z"/>
          <w:rFonts w:cs="Calibri"/>
          <w:noProof/>
          <w:szCs w:val="24"/>
        </w:rPr>
      </w:pPr>
      <w:del w:id="7989" w:author="arkat" w:date="2017-10-06T07:52:00Z">
        <w:r w:rsidRPr="0095050F" w:rsidDel="00A42612">
          <w:rPr>
            <w:rFonts w:cs="Calibri"/>
            <w:noProof/>
            <w:szCs w:val="24"/>
          </w:rPr>
          <w:delText xml:space="preserve">Object Management Group (OMG) 2011. Business Process Model and Notation (BPMN) Version 2.0. </w:delText>
        </w:r>
        <w:r w:rsidRPr="0095050F" w:rsidDel="00A42612">
          <w:rPr>
            <w:rFonts w:cs="Calibri"/>
            <w:i/>
            <w:iCs/>
            <w:noProof/>
            <w:szCs w:val="24"/>
          </w:rPr>
          <w:delText>Business</w:delText>
        </w:r>
        <w:r w:rsidRPr="0095050F" w:rsidDel="00A42612">
          <w:rPr>
            <w:rFonts w:cs="Calibri"/>
            <w:noProof/>
            <w:szCs w:val="24"/>
          </w:rPr>
          <w:delText>, 50(January): 170. Tersedia di http://www.oatsolutions.com.br/artigos/SpecBPMN_v2.pdf.</w:delText>
        </w:r>
      </w:del>
    </w:p>
    <w:p w14:paraId="254C3D5F" w14:textId="5B8C6938" w:rsidR="00B05E41" w:rsidRPr="0095050F" w:rsidDel="00A42612" w:rsidRDefault="00B05E41">
      <w:pPr>
        <w:widowControl w:val="0"/>
        <w:autoSpaceDE w:val="0"/>
        <w:autoSpaceDN w:val="0"/>
        <w:adjustRightInd w:val="0"/>
        <w:spacing w:after="0"/>
        <w:ind w:left="480" w:hanging="480"/>
        <w:rPr>
          <w:del w:id="7990" w:author="arkat" w:date="2017-10-06T07:52:00Z"/>
          <w:rFonts w:cs="Calibri"/>
          <w:noProof/>
          <w:szCs w:val="24"/>
        </w:rPr>
      </w:pPr>
      <w:del w:id="7991" w:author="arkat" w:date="2017-10-06T07:52:00Z">
        <w:r w:rsidRPr="0095050F" w:rsidDel="00A42612">
          <w:rPr>
            <w:rFonts w:cs="Calibri"/>
            <w:noProof/>
            <w:szCs w:val="24"/>
          </w:rPr>
          <w:delText xml:space="preserve">Omg 2006. Meta Object Facility ( MOF ) Core Specification. </w:delText>
        </w:r>
        <w:r w:rsidRPr="0095050F" w:rsidDel="00A42612">
          <w:rPr>
            <w:rFonts w:cs="Calibri"/>
            <w:i/>
            <w:iCs/>
            <w:noProof/>
            <w:szCs w:val="24"/>
          </w:rPr>
          <w:delText>Management</w:delText>
        </w:r>
        <w:r w:rsidRPr="0095050F" w:rsidDel="00A42612">
          <w:rPr>
            <w:rFonts w:cs="Calibri"/>
            <w:noProof/>
            <w:szCs w:val="24"/>
          </w:rPr>
          <w:delText>, 80907(January): 1–76. Tersedia di http://www.omg.org/spec/MOF/2.0/.</w:delText>
        </w:r>
      </w:del>
    </w:p>
    <w:p w14:paraId="78DB2160" w14:textId="5F1522F1" w:rsidR="00B05E41" w:rsidRPr="0095050F" w:rsidDel="00A42612" w:rsidRDefault="00B05E41">
      <w:pPr>
        <w:widowControl w:val="0"/>
        <w:autoSpaceDE w:val="0"/>
        <w:autoSpaceDN w:val="0"/>
        <w:adjustRightInd w:val="0"/>
        <w:spacing w:after="0"/>
        <w:ind w:left="480" w:hanging="480"/>
        <w:rPr>
          <w:del w:id="7992" w:author="arkat" w:date="2017-10-06T07:52:00Z"/>
          <w:rFonts w:cs="Calibri"/>
          <w:noProof/>
          <w:szCs w:val="24"/>
        </w:rPr>
      </w:pPr>
      <w:del w:id="7993" w:author="arkat" w:date="2017-10-06T07:52:00Z">
        <w:r w:rsidRPr="0095050F" w:rsidDel="00A42612">
          <w:rPr>
            <w:rFonts w:cs="Calibri"/>
            <w:noProof/>
            <w:szCs w:val="24"/>
          </w:rPr>
          <w:delText xml:space="preserve">OMG 2011. Business Process Model and Notation ( BPMN ) Version 2.0. </w:delText>
        </w:r>
        <w:r w:rsidRPr="0095050F" w:rsidDel="00A42612">
          <w:rPr>
            <w:rFonts w:cs="Calibri"/>
            <w:i/>
            <w:iCs/>
            <w:noProof/>
            <w:szCs w:val="24"/>
          </w:rPr>
          <w:delText>Business</w:delText>
        </w:r>
        <w:r w:rsidRPr="0095050F" w:rsidDel="00A42612">
          <w:rPr>
            <w:rFonts w:cs="Calibri"/>
            <w:noProof/>
            <w:szCs w:val="24"/>
          </w:rPr>
          <w:delText>, 50(January): 504–507. Tersedia di http://www.omg.org/spec/BPMN/2.0.</w:delText>
        </w:r>
      </w:del>
    </w:p>
    <w:p w14:paraId="099C651A" w14:textId="117418BB" w:rsidR="00B05E41" w:rsidRPr="0095050F" w:rsidDel="00A42612" w:rsidRDefault="00B05E41">
      <w:pPr>
        <w:widowControl w:val="0"/>
        <w:autoSpaceDE w:val="0"/>
        <w:autoSpaceDN w:val="0"/>
        <w:adjustRightInd w:val="0"/>
        <w:spacing w:after="0"/>
        <w:ind w:left="480" w:hanging="480"/>
        <w:rPr>
          <w:del w:id="7994" w:author="arkat" w:date="2017-10-06T07:52:00Z"/>
          <w:rFonts w:cs="Calibri"/>
          <w:noProof/>
          <w:szCs w:val="24"/>
        </w:rPr>
      </w:pPr>
      <w:del w:id="7995" w:author="arkat" w:date="2017-10-06T07:52:00Z">
        <w:r w:rsidRPr="0095050F" w:rsidDel="00A42612">
          <w:rPr>
            <w:rFonts w:cs="Calibri"/>
            <w:noProof/>
            <w:szCs w:val="24"/>
          </w:rPr>
          <w:delText xml:space="preserve">Ouyang, C., van der Aalst, W.M.P., Aalst, W. Van Der, Dumas, M. &amp; ter Hofstede,  a H.M. 2006. Translating bpmn to bpel. </w:delText>
        </w:r>
        <w:r w:rsidRPr="0095050F" w:rsidDel="00A42612">
          <w:rPr>
            <w:rFonts w:cs="Calibri"/>
            <w:i/>
            <w:iCs/>
            <w:noProof/>
            <w:szCs w:val="24"/>
          </w:rPr>
          <w:delText>BPM Center Report BPM-06-02, BPMcenter. org</w:delText>
        </w:r>
        <w:r w:rsidRPr="0095050F" w:rsidDel="00A42612">
          <w:rPr>
            <w:rFonts w:cs="Calibri"/>
            <w:noProof/>
            <w:szCs w:val="24"/>
          </w:rPr>
          <w:delText>, 1–22.</w:delText>
        </w:r>
      </w:del>
    </w:p>
    <w:p w14:paraId="4FDF486C" w14:textId="5811D477" w:rsidR="00B05E41" w:rsidRPr="0095050F" w:rsidDel="00A42612" w:rsidRDefault="00B05E41">
      <w:pPr>
        <w:widowControl w:val="0"/>
        <w:autoSpaceDE w:val="0"/>
        <w:autoSpaceDN w:val="0"/>
        <w:adjustRightInd w:val="0"/>
        <w:spacing w:after="0"/>
        <w:ind w:left="480" w:hanging="480"/>
        <w:rPr>
          <w:del w:id="7996" w:author="arkat" w:date="2017-10-06T07:52:00Z"/>
          <w:rFonts w:cs="Calibri"/>
          <w:noProof/>
          <w:szCs w:val="24"/>
        </w:rPr>
      </w:pPr>
      <w:del w:id="7997" w:author="arkat" w:date="2017-10-06T07:52:00Z">
        <w:r w:rsidRPr="0095050F" w:rsidDel="00A42612">
          <w:rPr>
            <w:rFonts w:cs="Calibri"/>
            <w:noProof/>
            <w:szCs w:val="24"/>
          </w:rPr>
          <w:delText xml:space="preserve">Padilla, L. 2014. Transformation of Business Process Models : A Case Study. </w:delText>
        </w:r>
        <w:r w:rsidRPr="0095050F" w:rsidDel="00A42612">
          <w:rPr>
            <w:rFonts w:cs="Calibri"/>
            <w:i/>
            <w:iCs/>
            <w:noProof/>
            <w:szCs w:val="24"/>
          </w:rPr>
          <w:delText>Lecture Notes in Computer Science</w:delText>
        </w:r>
        <w:r w:rsidRPr="0095050F" w:rsidDel="00A42612">
          <w:rPr>
            <w:rFonts w:cs="Calibri"/>
            <w:noProof/>
            <w:szCs w:val="24"/>
          </w:rPr>
          <w:delText>, 286–298. Tersedia di http://repositorio-aberto.up.pt/handle/10216/71755.</w:delText>
        </w:r>
      </w:del>
    </w:p>
    <w:p w14:paraId="43EA36FE" w14:textId="05ECCD9E" w:rsidR="00B05E41" w:rsidRPr="0095050F" w:rsidDel="00A42612" w:rsidRDefault="00B05E41">
      <w:pPr>
        <w:widowControl w:val="0"/>
        <w:autoSpaceDE w:val="0"/>
        <w:autoSpaceDN w:val="0"/>
        <w:adjustRightInd w:val="0"/>
        <w:spacing w:after="0"/>
        <w:ind w:left="480" w:hanging="480"/>
        <w:rPr>
          <w:del w:id="7998" w:author="arkat" w:date="2017-10-06T07:52:00Z"/>
          <w:rFonts w:cs="Calibri"/>
          <w:noProof/>
          <w:szCs w:val="24"/>
        </w:rPr>
      </w:pPr>
      <w:del w:id="7999" w:author="arkat" w:date="2017-10-06T07:52:00Z">
        <w:r w:rsidRPr="0095050F" w:rsidDel="00A42612">
          <w:rPr>
            <w:rFonts w:cs="Calibri"/>
            <w:noProof/>
            <w:szCs w:val="24"/>
          </w:rPr>
          <w:delText xml:space="preserve">Pressman, R.S. 2009. </w:delText>
        </w:r>
        <w:r w:rsidRPr="0095050F" w:rsidDel="00A42612">
          <w:rPr>
            <w:rFonts w:cs="Calibri"/>
            <w:i/>
            <w:iCs/>
            <w:noProof/>
            <w:szCs w:val="24"/>
          </w:rPr>
          <w:delText>Software Engineering A Practitioner’s Approach 7th Ed - Roger S. Pressman</w:delText>
        </w:r>
        <w:r w:rsidRPr="0095050F" w:rsidDel="00A42612">
          <w:rPr>
            <w:rFonts w:cs="Calibri"/>
            <w:noProof/>
            <w:szCs w:val="24"/>
          </w:rPr>
          <w:delText xml:space="preserve">. </w:delText>
        </w:r>
        <w:r w:rsidRPr="0095050F" w:rsidDel="00A42612">
          <w:rPr>
            <w:rFonts w:cs="Calibri"/>
            <w:i/>
            <w:iCs/>
            <w:noProof/>
            <w:szCs w:val="24"/>
          </w:rPr>
          <w:delText>Software Engineering A Practitioner’s Approach 7th Ed - Roger S. Pressman</w:delText>
        </w:r>
        <w:r w:rsidRPr="0095050F" w:rsidDel="00A42612">
          <w:rPr>
            <w:rFonts w:cs="Calibri"/>
            <w:noProof/>
            <w:szCs w:val="24"/>
          </w:rPr>
          <w:delText>.</w:delText>
        </w:r>
      </w:del>
    </w:p>
    <w:p w14:paraId="0B4C8D5C" w14:textId="488F9334" w:rsidR="00B05E41" w:rsidRPr="0095050F" w:rsidDel="00A42612" w:rsidRDefault="00B05E41">
      <w:pPr>
        <w:widowControl w:val="0"/>
        <w:autoSpaceDE w:val="0"/>
        <w:autoSpaceDN w:val="0"/>
        <w:adjustRightInd w:val="0"/>
        <w:spacing w:after="0"/>
        <w:ind w:left="480" w:hanging="480"/>
        <w:rPr>
          <w:del w:id="8000" w:author="arkat" w:date="2017-10-06T07:52:00Z"/>
          <w:rFonts w:cs="Calibri"/>
          <w:noProof/>
          <w:szCs w:val="24"/>
        </w:rPr>
      </w:pPr>
      <w:del w:id="8001" w:author="arkat" w:date="2017-10-06T07:52:00Z">
        <w:r w:rsidRPr="0095050F" w:rsidDel="00A42612">
          <w:rPr>
            <w:rFonts w:cs="Calibri"/>
            <w:noProof/>
            <w:szCs w:val="24"/>
          </w:rPr>
          <w:delText>Rosa, M.L.A., Dumas, M., Uba, R. &amp; Dijkman, R. 2013. Business Process Model Merging : An Approach to Business. 22(2).</w:delText>
        </w:r>
      </w:del>
    </w:p>
    <w:p w14:paraId="12D7C928" w14:textId="10AC48C2" w:rsidR="00B05E41" w:rsidRPr="0095050F" w:rsidDel="00A42612" w:rsidRDefault="00B05E41">
      <w:pPr>
        <w:widowControl w:val="0"/>
        <w:autoSpaceDE w:val="0"/>
        <w:autoSpaceDN w:val="0"/>
        <w:adjustRightInd w:val="0"/>
        <w:spacing w:after="0"/>
        <w:ind w:left="480" w:hanging="480"/>
        <w:rPr>
          <w:del w:id="8002" w:author="arkat" w:date="2017-10-06T07:52:00Z"/>
          <w:rFonts w:cs="Calibri"/>
          <w:noProof/>
          <w:szCs w:val="24"/>
        </w:rPr>
      </w:pPr>
      <w:del w:id="8003" w:author="arkat" w:date="2017-10-06T07:52:00Z">
        <w:r w:rsidRPr="0095050F" w:rsidDel="00A42612">
          <w:rPr>
            <w:rFonts w:cs="Calibri"/>
            <w:noProof/>
            <w:szCs w:val="24"/>
          </w:rPr>
          <w:delText xml:space="preserve">Sommerville, I. 2010. </w:delText>
        </w:r>
        <w:r w:rsidRPr="0095050F" w:rsidDel="00A42612">
          <w:rPr>
            <w:rFonts w:cs="Calibri"/>
            <w:i/>
            <w:iCs/>
            <w:noProof/>
            <w:szCs w:val="24"/>
          </w:rPr>
          <w:delText>Software Engineering - Ninth Edition</w:delText>
        </w:r>
        <w:r w:rsidRPr="0095050F" w:rsidDel="00A42612">
          <w:rPr>
            <w:rFonts w:cs="Calibri"/>
            <w:noProof/>
            <w:szCs w:val="24"/>
          </w:rPr>
          <w:delText xml:space="preserve">. 9th ed. </w:delText>
        </w:r>
        <w:r w:rsidRPr="0095050F" w:rsidDel="00A42612">
          <w:rPr>
            <w:rFonts w:cs="Calibri"/>
            <w:i/>
            <w:iCs/>
            <w:noProof/>
            <w:szCs w:val="24"/>
          </w:rPr>
          <w:delText>Software Engineering</w:delText>
        </w:r>
        <w:r w:rsidRPr="0095050F" w:rsidDel="00A42612">
          <w:rPr>
            <w:rFonts w:cs="Calibri"/>
            <w:noProof/>
            <w:szCs w:val="24"/>
          </w:rPr>
          <w:delText>. Addison-Wesley Pearson Education, Inc.</w:delText>
        </w:r>
      </w:del>
    </w:p>
    <w:p w14:paraId="7B4CC8FD" w14:textId="4E22F541" w:rsidR="00B05E41" w:rsidRPr="0095050F" w:rsidDel="00A42612" w:rsidRDefault="00B05E41">
      <w:pPr>
        <w:widowControl w:val="0"/>
        <w:autoSpaceDE w:val="0"/>
        <w:autoSpaceDN w:val="0"/>
        <w:adjustRightInd w:val="0"/>
        <w:spacing w:after="0"/>
        <w:ind w:left="480" w:hanging="480"/>
        <w:rPr>
          <w:del w:id="8004" w:author="arkat" w:date="2017-10-06T07:52:00Z"/>
          <w:rFonts w:cs="Calibri"/>
          <w:noProof/>
          <w:szCs w:val="24"/>
        </w:rPr>
      </w:pPr>
      <w:del w:id="8005" w:author="arkat" w:date="2017-10-06T07:52:00Z">
        <w:r w:rsidRPr="0095050F" w:rsidDel="00A42612">
          <w:rPr>
            <w:rFonts w:cs="Calibri"/>
            <w:noProof/>
            <w:szCs w:val="24"/>
          </w:rPr>
          <w:delText xml:space="preserve">Sparx 2004. The Business Process Model. </w:delText>
        </w:r>
        <w:r w:rsidRPr="0095050F" w:rsidDel="00A42612">
          <w:rPr>
            <w:rFonts w:cs="Calibri"/>
            <w:i/>
            <w:iCs/>
            <w:noProof/>
            <w:szCs w:val="24"/>
          </w:rPr>
          <w:delText>Enterprise Architect, www. sparksystems. com. au</w:delText>
        </w:r>
        <w:r w:rsidRPr="0095050F" w:rsidDel="00A42612">
          <w:rPr>
            <w:rFonts w:cs="Calibri"/>
            <w:noProof/>
            <w:szCs w:val="24"/>
          </w:rPr>
          <w:delText>, 1–4. Tersedia di https://www.sparxsystems.com/downloads/whitepapers/The_Business_Process_Model.pdf [Accessed 25 September 2017].</w:delText>
        </w:r>
      </w:del>
    </w:p>
    <w:p w14:paraId="4BC77A5C" w14:textId="05E50477" w:rsidR="00B05E41" w:rsidRPr="0095050F" w:rsidDel="00A42612" w:rsidRDefault="00B05E41">
      <w:pPr>
        <w:widowControl w:val="0"/>
        <w:autoSpaceDE w:val="0"/>
        <w:autoSpaceDN w:val="0"/>
        <w:adjustRightInd w:val="0"/>
        <w:spacing w:after="0"/>
        <w:ind w:left="480" w:hanging="480"/>
        <w:rPr>
          <w:del w:id="8006" w:author="arkat" w:date="2017-10-06T07:52:00Z"/>
          <w:rFonts w:cs="Calibri"/>
          <w:noProof/>
          <w:szCs w:val="24"/>
        </w:rPr>
      </w:pPr>
      <w:del w:id="8007" w:author="arkat" w:date="2017-10-06T07:52:00Z">
        <w:r w:rsidRPr="0095050F" w:rsidDel="00A42612">
          <w:rPr>
            <w:rFonts w:cs="Calibri"/>
            <w:noProof/>
            <w:szCs w:val="24"/>
          </w:rPr>
          <w:delText xml:space="preserve">Tim Bray, Jean Paoli, C. M. Sperberg-McQueen, Eve Maler, François Yergeau &amp; John Cowan 2017. </w:delText>
        </w:r>
        <w:r w:rsidRPr="0095050F" w:rsidDel="00A42612">
          <w:rPr>
            <w:rFonts w:cs="Calibri"/>
            <w:i/>
            <w:iCs/>
            <w:noProof/>
            <w:szCs w:val="24"/>
          </w:rPr>
          <w:delText>Extensible Markup Language (XML) 1.1 (Second Edition)</w:delText>
        </w:r>
        <w:r w:rsidRPr="0095050F" w:rsidDel="00A42612">
          <w:rPr>
            <w:rFonts w:cs="Calibri"/>
            <w:noProof/>
            <w:szCs w:val="24"/>
          </w:rPr>
          <w:delText>. Tersedia di https://www.w3.org/TR/xml11/ [Accessed 18 September 2017].</w:delText>
        </w:r>
      </w:del>
    </w:p>
    <w:p w14:paraId="3EADFD5B" w14:textId="375B39B2" w:rsidR="00B05E41" w:rsidRPr="0095050F" w:rsidDel="00A42612" w:rsidRDefault="00B05E41">
      <w:pPr>
        <w:widowControl w:val="0"/>
        <w:autoSpaceDE w:val="0"/>
        <w:autoSpaceDN w:val="0"/>
        <w:adjustRightInd w:val="0"/>
        <w:spacing w:after="0"/>
        <w:ind w:left="480" w:hanging="480"/>
        <w:rPr>
          <w:del w:id="8008" w:author="arkat" w:date="2017-10-06T07:52:00Z"/>
          <w:rFonts w:cs="Calibri"/>
          <w:noProof/>
          <w:szCs w:val="24"/>
        </w:rPr>
      </w:pPr>
      <w:del w:id="8009" w:author="arkat" w:date="2017-10-06T07:52:00Z">
        <w:r w:rsidRPr="0095050F" w:rsidDel="00A42612">
          <w:rPr>
            <w:rFonts w:cs="Calibri"/>
            <w:noProof/>
            <w:szCs w:val="24"/>
          </w:rPr>
          <w:delText>Vanderhaeghen, D., Zang, S., Hofer, A. &amp; Adam, O. 2005. XML-based Transformation of Business Process Models – Enabler for Collaborative Business Process Management 1 Collaborative Business Process Management.</w:delText>
        </w:r>
      </w:del>
    </w:p>
    <w:p w14:paraId="33DD4F0C" w14:textId="2DF4CB73" w:rsidR="00B05E41" w:rsidRPr="0095050F" w:rsidDel="00A42612" w:rsidRDefault="00B05E41">
      <w:pPr>
        <w:widowControl w:val="0"/>
        <w:autoSpaceDE w:val="0"/>
        <w:autoSpaceDN w:val="0"/>
        <w:adjustRightInd w:val="0"/>
        <w:spacing w:after="0"/>
        <w:ind w:left="480" w:hanging="480"/>
        <w:rPr>
          <w:del w:id="8010" w:author="arkat" w:date="2017-10-06T07:52:00Z"/>
          <w:rFonts w:cs="Calibri"/>
          <w:noProof/>
          <w:szCs w:val="24"/>
        </w:rPr>
      </w:pPr>
      <w:del w:id="8011" w:author="arkat" w:date="2017-10-06T07:52:00Z">
        <w:r w:rsidRPr="0095050F" w:rsidDel="00A42612">
          <w:rPr>
            <w:rFonts w:cs="Calibri"/>
            <w:noProof/>
            <w:szCs w:val="24"/>
          </w:rPr>
          <w:delText>Volzer, H. 2010. An Overview of BPMN 2 . 0 and its Potential Use. 2–3.</w:delText>
        </w:r>
      </w:del>
    </w:p>
    <w:p w14:paraId="4C2E41AC" w14:textId="4E6233E4" w:rsidR="00B05E41" w:rsidRPr="0095050F" w:rsidDel="00A42612" w:rsidRDefault="00B05E41">
      <w:pPr>
        <w:widowControl w:val="0"/>
        <w:autoSpaceDE w:val="0"/>
        <w:autoSpaceDN w:val="0"/>
        <w:adjustRightInd w:val="0"/>
        <w:spacing w:after="0"/>
        <w:ind w:left="480" w:hanging="480"/>
        <w:rPr>
          <w:del w:id="8012" w:author="arkat" w:date="2017-10-06T07:52:00Z"/>
          <w:rFonts w:cs="Calibri"/>
          <w:noProof/>
          <w:szCs w:val="24"/>
        </w:rPr>
      </w:pPr>
      <w:del w:id="8013" w:author="arkat" w:date="2017-10-06T07:52:00Z">
        <w:r w:rsidRPr="0095050F" w:rsidDel="00A42612">
          <w:rPr>
            <w:rFonts w:cs="Calibri"/>
            <w:noProof/>
            <w:szCs w:val="24"/>
          </w:rPr>
          <w:delText xml:space="preserve">Weske, M. 2007. </w:delText>
        </w:r>
        <w:r w:rsidRPr="0095050F" w:rsidDel="00A42612">
          <w:rPr>
            <w:rFonts w:cs="Calibri"/>
            <w:i/>
            <w:iCs/>
            <w:noProof/>
            <w:szCs w:val="24"/>
          </w:rPr>
          <w:delText>Business ProcessManagement</w:delText>
        </w:r>
        <w:r w:rsidRPr="0095050F" w:rsidDel="00A42612">
          <w:rPr>
            <w:rFonts w:cs="Calibri"/>
            <w:noProof/>
            <w:szCs w:val="24"/>
          </w:rPr>
          <w:delText>. Heidelberg New.</w:delText>
        </w:r>
      </w:del>
    </w:p>
    <w:p w14:paraId="259A33CF" w14:textId="2BC5646A" w:rsidR="00B05E41" w:rsidRPr="0095050F" w:rsidDel="00A42612" w:rsidRDefault="00B05E41">
      <w:pPr>
        <w:widowControl w:val="0"/>
        <w:autoSpaceDE w:val="0"/>
        <w:autoSpaceDN w:val="0"/>
        <w:adjustRightInd w:val="0"/>
        <w:spacing w:after="0"/>
        <w:ind w:left="480" w:hanging="480"/>
        <w:rPr>
          <w:del w:id="8014" w:author="arkat" w:date="2017-10-06T07:52:00Z"/>
          <w:rFonts w:cs="Calibri"/>
          <w:noProof/>
        </w:rPr>
      </w:pPr>
      <w:del w:id="8015" w:author="arkat" w:date="2017-10-06T07:52:00Z">
        <w:r w:rsidRPr="0095050F" w:rsidDel="00A42612">
          <w:rPr>
            <w:rFonts w:cs="Calibri"/>
            <w:noProof/>
            <w:szCs w:val="24"/>
          </w:rPr>
          <w:delText xml:space="preserve">www.signavio.com 2009. </w:delText>
        </w:r>
        <w:r w:rsidRPr="0095050F" w:rsidDel="00A42612">
          <w:rPr>
            <w:rFonts w:cs="Calibri"/>
            <w:i/>
            <w:iCs/>
            <w:noProof/>
            <w:szCs w:val="24"/>
          </w:rPr>
          <w:delText>Whitepaper: From EPC to BPMN | Signavio</w:delText>
        </w:r>
        <w:r w:rsidRPr="0095050F" w:rsidDel="00A42612">
          <w:rPr>
            <w:rFonts w:cs="Calibri"/>
            <w:noProof/>
            <w:szCs w:val="24"/>
          </w:rPr>
          <w:delText>. Tersedia di https://www.signavio.com/news/whitepaper-from-epc-to-bpmn/ [Accessed 26 September 2017].</w:delText>
        </w:r>
      </w:del>
    </w:p>
    <w:p w14:paraId="0A9A7CDE" w14:textId="4C3BBE16" w:rsidR="00A9103C" w:rsidRPr="0095311B" w:rsidDel="008E5F0A" w:rsidRDefault="0095311B">
      <w:pPr>
        <w:widowControl w:val="0"/>
        <w:autoSpaceDE w:val="0"/>
        <w:autoSpaceDN w:val="0"/>
        <w:adjustRightInd w:val="0"/>
        <w:spacing w:after="0"/>
        <w:ind w:left="480" w:hanging="480"/>
        <w:rPr>
          <w:del w:id="8016" w:author="arkat" w:date="2017-09-25T15:01:00Z"/>
          <w:lang w:val="en-US"/>
          <w:rPrChange w:id="8017" w:author="arkat" w:date="2017-09-25T15:11:00Z">
            <w:rPr>
              <w:del w:id="8018" w:author="arkat" w:date="2017-09-25T15:01:00Z"/>
            </w:rPr>
          </w:rPrChange>
        </w:rPr>
        <w:pPrChange w:id="8019" w:author="arkat" w:date="2017-10-06T09:43:00Z">
          <w:pPr>
            <w:pStyle w:val="BodyText"/>
            <w:spacing w:after="0"/>
          </w:pPr>
        </w:pPrChange>
      </w:pPr>
      <w:ins w:id="8020" w:author="arkat" w:date="2017-09-25T15:04:00Z">
        <w:r>
          <w:fldChar w:fldCharType="end"/>
        </w:r>
      </w:ins>
    </w:p>
    <w:p w14:paraId="63B4F85C" w14:textId="3908A6B4" w:rsidR="00A9103C" w:rsidRPr="00A9103C" w:rsidDel="008E5F0A" w:rsidRDefault="00A9103C">
      <w:pPr>
        <w:widowControl w:val="0"/>
        <w:autoSpaceDE w:val="0"/>
        <w:autoSpaceDN w:val="0"/>
        <w:adjustRightInd w:val="0"/>
        <w:spacing w:after="0"/>
        <w:ind w:left="480" w:hanging="480"/>
        <w:rPr>
          <w:del w:id="8021" w:author="arkat" w:date="2017-09-25T15:01:00Z"/>
        </w:rPr>
        <w:pPrChange w:id="8022" w:author="arkat" w:date="2017-10-06T09:43:00Z">
          <w:pPr>
            <w:pStyle w:val="BodyText"/>
            <w:spacing w:after="0"/>
          </w:pPr>
        </w:pPrChange>
      </w:pPr>
    </w:p>
    <w:p w14:paraId="30A8C59A" w14:textId="1BF01CE3" w:rsidR="00A9103C" w:rsidRPr="00A9103C" w:rsidDel="008E5F0A" w:rsidRDefault="00A9103C">
      <w:pPr>
        <w:widowControl w:val="0"/>
        <w:autoSpaceDE w:val="0"/>
        <w:autoSpaceDN w:val="0"/>
        <w:adjustRightInd w:val="0"/>
        <w:spacing w:after="0"/>
        <w:ind w:left="480" w:hanging="480"/>
        <w:rPr>
          <w:del w:id="8023" w:author="arkat" w:date="2017-09-25T15:01:00Z"/>
        </w:rPr>
        <w:pPrChange w:id="8024" w:author="arkat" w:date="2017-10-06T09:43:00Z">
          <w:pPr>
            <w:pStyle w:val="BodyText"/>
            <w:spacing w:after="0"/>
          </w:pPr>
        </w:pPrChange>
      </w:pPr>
    </w:p>
    <w:p w14:paraId="55B1792A" w14:textId="5E816A7E" w:rsidR="00A9103C" w:rsidRPr="00A9103C" w:rsidDel="0095311B" w:rsidRDefault="00A9103C">
      <w:pPr>
        <w:widowControl w:val="0"/>
        <w:autoSpaceDE w:val="0"/>
        <w:autoSpaceDN w:val="0"/>
        <w:adjustRightInd w:val="0"/>
        <w:spacing w:after="0"/>
        <w:ind w:left="480" w:hanging="480"/>
        <w:rPr>
          <w:del w:id="8025" w:author="arkat" w:date="2017-09-25T15:04:00Z"/>
        </w:rPr>
        <w:pPrChange w:id="8026" w:author="arkat" w:date="2017-10-06T09:43:00Z">
          <w:pPr>
            <w:pStyle w:val="BodyText"/>
            <w:spacing w:after="0"/>
          </w:pPr>
        </w:pPrChange>
      </w:pPr>
    </w:p>
    <w:p w14:paraId="14822065" w14:textId="25DF4290" w:rsidR="00A9103C" w:rsidRPr="00A9103C" w:rsidDel="0095311B" w:rsidRDefault="00A9103C">
      <w:pPr>
        <w:widowControl w:val="0"/>
        <w:autoSpaceDE w:val="0"/>
        <w:autoSpaceDN w:val="0"/>
        <w:adjustRightInd w:val="0"/>
        <w:spacing w:after="0"/>
        <w:ind w:left="480" w:hanging="480"/>
        <w:rPr>
          <w:del w:id="8027" w:author="arkat" w:date="2017-09-25T15:04:00Z"/>
        </w:rPr>
        <w:pPrChange w:id="8028" w:author="arkat" w:date="2017-10-06T09:43:00Z">
          <w:pPr>
            <w:pStyle w:val="BodyText"/>
            <w:spacing w:after="0"/>
          </w:pPr>
        </w:pPrChange>
      </w:pPr>
    </w:p>
    <w:p w14:paraId="09175907" w14:textId="5B9AEF24" w:rsidR="00296416" w:rsidRPr="000C5B75" w:rsidDel="0095311B" w:rsidRDefault="000C5B75">
      <w:pPr>
        <w:widowControl w:val="0"/>
        <w:autoSpaceDE w:val="0"/>
        <w:autoSpaceDN w:val="0"/>
        <w:adjustRightInd w:val="0"/>
        <w:spacing w:after="0"/>
        <w:ind w:left="480" w:hanging="480"/>
        <w:rPr>
          <w:del w:id="8029" w:author="arkat" w:date="2017-09-25T15:04:00Z"/>
          <w:b/>
          <w:lang w:val="en-US"/>
        </w:rPr>
        <w:pPrChange w:id="8030" w:author="arkat" w:date="2017-10-06T09:43:00Z">
          <w:pPr>
            <w:pStyle w:val="BodyText"/>
            <w:spacing w:after="0"/>
            <w:jc w:val="center"/>
          </w:pPr>
        </w:pPrChange>
      </w:pPr>
      <w:moveFromRangeStart w:id="8031" w:author="arkat" w:date="2017-09-25T15:03:00Z" w:name="move494115158"/>
      <w:moveFrom w:id="8032" w:author="arkat" w:date="2017-09-25T15:03:00Z">
        <w:del w:id="8033" w:author="arkat" w:date="2017-09-25T15:04:00Z">
          <w:r w:rsidRPr="000C5B75" w:rsidDel="0095311B">
            <w:rPr>
              <w:b/>
              <w:sz w:val="32"/>
              <w:lang w:val="en-US"/>
            </w:rPr>
            <w:delText>DAFTAR PUSTAKA</w:delText>
          </w:r>
        </w:del>
      </w:moveFrom>
    </w:p>
    <w:moveFromRangeEnd w:id="8031"/>
    <w:p w14:paraId="5FBF244D" w14:textId="61D50E52" w:rsidR="00296416" w:rsidDel="0095311B" w:rsidRDefault="00296416">
      <w:pPr>
        <w:widowControl w:val="0"/>
        <w:autoSpaceDE w:val="0"/>
        <w:autoSpaceDN w:val="0"/>
        <w:adjustRightInd w:val="0"/>
        <w:spacing w:after="0"/>
        <w:ind w:left="480" w:hanging="480"/>
        <w:rPr>
          <w:del w:id="8034" w:author="arkat" w:date="2017-09-25T15:04:00Z"/>
        </w:rPr>
        <w:pPrChange w:id="8035" w:author="arkat" w:date="2017-10-06T09:43:00Z">
          <w:pPr>
            <w:pStyle w:val="BodyText"/>
            <w:spacing w:after="0"/>
          </w:pPr>
        </w:pPrChange>
      </w:pPr>
    </w:p>
    <w:p w14:paraId="42E0981B" w14:textId="47CD6CBA" w:rsidR="000C5B75" w:rsidDel="0095311B" w:rsidRDefault="000C5B75">
      <w:pPr>
        <w:widowControl w:val="0"/>
        <w:autoSpaceDE w:val="0"/>
        <w:autoSpaceDN w:val="0"/>
        <w:adjustRightInd w:val="0"/>
        <w:spacing w:after="0"/>
        <w:ind w:left="480" w:hanging="480"/>
        <w:rPr>
          <w:del w:id="8036" w:author="arkat" w:date="2017-09-25T15:04:00Z"/>
        </w:rPr>
        <w:pPrChange w:id="8037" w:author="arkat" w:date="2017-10-06T09:43:00Z">
          <w:pPr>
            <w:pStyle w:val="BodyText"/>
            <w:spacing w:after="0"/>
          </w:pPr>
        </w:pPrChange>
      </w:pPr>
    </w:p>
    <w:p w14:paraId="3D38207F" w14:textId="24744B83" w:rsidR="0043022F" w:rsidDel="0095311B" w:rsidRDefault="00A20D64">
      <w:pPr>
        <w:widowControl w:val="0"/>
        <w:autoSpaceDE w:val="0"/>
        <w:autoSpaceDN w:val="0"/>
        <w:adjustRightInd w:val="0"/>
        <w:spacing w:after="0"/>
        <w:ind w:left="480" w:hanging="480"/>
        <w:rPr>
          <w:del w:id="8038" w:author="arkat" w:date="2017-09-25T15:04:00Z"/>
        </w:rPr>
        <w:pPrChange w:id="8039" w:author="arkat" w:date="2017-10-06T09:43:00Z">
          <w:pPr>
            <w:pStyle w:val="BodyText"/>
            <w:spacing w:after="0"/>
            <w:ind w:left="720" w:hanging="720"/>
          </w:pPr>
        </w:pPrChange>
      </w:pPr>
      <w:del w:id="8040" w:author="arkat" w:date="2017-09-25T15:04:00Z">
        <w:r w:rsidRPr="00A20D64" w:rsidDel="0095311B">
          <w:delText>Booch, G. James, R. Ivar, J, 2005. The Unified Modeling Language User Guide Second Edition. United State: Addison Wesley Professional.</w:delText>
        </w:r>
      </w:del>
    </w:p>
    <w:p w14:paraId="2D437610" w14:textId="724E39AA" w:rsidR="00A20D64" w:rsidDel="0095311B" w:rsidRDefault="0043022F">
      <w:pPr>
        <w:widowControl w:val="0"/>
        <w:autoSpaceDE w:val="0"/>
        <w:autoSpaceDN w:val="0"/>
        <w:adjustRightInd w:val="0"/>
        <w:spacing w:after="0"/>
        <w:ind w:left="480" w:hanging="480"/>
        <w:rPr>
          <w:del w:id="8041" w:author="arkat" w:date="2017-09-25T15:04:00Z"/>
        </w:rPr>
        <w:pPrChange w:id="8042" w:author="arkat" w:date="2017-10-06T09:43:00Z">
          <w:pPr>
            <w:pStyle w:val="BodyText"/>
            <w:spacing w:after="0"/>
            <w:ind w:left="720" w:hanging="720"/>
          </w:pPr>
        </w:pPrChange>
      </w:pPr>
      <w:del w:id="8043" w:author="arkat" w:date="2017-09-25T15:04:00Z">
        <w:r w:rsidRPr="0043022F" w:rsidDel="0095311B">
          <w:delText xml:space="preserve">Cassandras, C. G. (1993). Discrete Event Systems: Modeling and Performance Analysis. </w:delText>
        </w:r>
        <w:r w:rsidDel="0095311B">
          <w:rPr>
            <w:lang w:val="en-US"/>
          </w:rPr>
          <w:delText>Aksen Associates Incorporated Publishers, Boston.</w:delText>
        </w:r>
        <w:r w:rsidR="00A20D64" w:rsidRPr="00A20D64" w:rsidDel="0095311B">
          <w:delText xml:space="preserve"> </w:delText>
        </w:r>
      </w:del>
    </w:p>
    <w:p w14:paraId="10151A0F" w14:textId="3217C258" w:rsidR="008221CB" w:rsidDel="0095311B" w:rsidRDefault="008221CB">
      <w:pPr>
        <w:widowControl w:val="0"/>
        <w:autoSpaceDE w:val="0"/>
        <w:autoSpaceDN w:val="0"/>
        <w:adjustRightInd w:val="0"/>
        <w:spacing w:after="0"/>
        <w:ind w:left="480" w:hanging="480"/>
        <w:rPr>
          <w:del w:id="8044" w:author="arkat" w:date="2017-09-25T15:04:00Z"/>
        </w:rPr>
        <w:pPrChange w:id="8045" w:author="arkat" w:date="2017-10-06T09:43:00Z">
          <w:pPr>
            <w:pStyle w:val="BodyText"/>
            <w:spacing w:after="0"/>
            <w:ind w:left="720" w:hanging="720"/>
          </w:pPr>
        </w:pPrChange>
      </w:pPr>
      <w:del w:id="8046" w:author="arkat" w:date="2017-09-25T15:04:00Z">
        <w:r w:rsidRPr="008221CB" w:rsidDel="0095311B">
          <w:delText>Henderi, (2007), Analysis and Design System with Unfied Modeling Language (UML), STMIK Raharja,  Tangerang</w:delText>
        </w:r>
      </w:del>
    </w:p>
    <w:p w14:paraId="1495678D" w14:textId="63C048D2" w:rsidR="000C5B75" w:rsidDel="0095311B" w:rsidRDefault="000C5B75">
      <w:pPr>
        <w:widowControl w:val="0"/>
        <w:autoSpaceDE w:val="0"/>
        <w:autoSpaceDN w:val="0"/>
        <w:adjustRightInd w:val="0"/>
        <w:spacing w:after="0"/>
        <w:ind w:left="480" w:hanging="480"/>
        <w:rPr>
          <w:del w:id="8047" w:author="arkat" w:date="2017-09-25T15:04:00Z"/>
        </w:rPr>
        <w:pPrChange w:id="8048" w:author="arkat" w:date="2017-10-06T09:43:00Z">
          <w:pPr>
            <w:pStyle w:val="BodyText"/>
            <w:spacing w:after="0"/>
            <w:ind w:left="720" w:hanging="720"/>
          </w:pPr>
        </w:pPrChange>
      </w:pPr>
      <w:del w:id="8049" w:author="arkat" w:date="2017-09-25T15:04:00Z">
        <w:r w:rsidRPr="000C5B75" w:rsidDel="0095311B">
          <w:delText xml:space="preserve">Object Management Group. 2008. Welcome to BPMI.org. 27 Desember 2012. &lt; </w:delText>
        </w:r>
        <w:r w:rsidR="0058751D" w:rsidDel="0095311B">
          <w:fldChar w:fldCharType="begin"/>
        </w:r>
        <w:r w:rsidR="0058751D" w:rsidDel="0095311B">
          <w:delInstrText xml:space="preserve"> HYPERLINK "http://bpmi.org/" </w:delInstrText>
        </w:r>
        <w:r w:rsidR="0058751D" w:rsidDel="0095311B">
          <w:fldChar w:fldCharType="separate"/>
        </w:r>
        <w:r w:rsidRPr="00F242AC" w:rsidDel="0095311B">
          <w:rPr>
            <w:rStyle w:val="Hyperlink"/>
          </w:rPr>
          <w:delText>http://bpmi.org/</w:delText>
        </w:r>
        <w:r w:rsidR="0058751D" w:rsidDel="0095311B">
          <w:rPr>
            <w:rStyle w:val="Hyperlink"/>
          </w:rPr>
          <w:fldChar w:fldCharType="end"/>
        </w:r>
        <w:r w:rsidRPr="000C5B75" w:rsidDel="0095311B">
          <w:delText xml:space="preserve">&gt; </w:delText>
        </w:r>
      </w:del>
    </w:p>
    <w:p w14:paraId="42B2453E" w14:textId="449AA87B" w:rsidR="000C5B75" w:rsidDel="0095311B" w:rsidRDefault="000C5B75">
      <w:pPr>
        <w:widowControl w:val="0"/>
        <w:autoSpaceDE w:val="0"/>
        <w:autoSpaceDN w:val="0"/>
        <w:adjustRightInd w:val="0"/>
        <w:spacing w:after="0"/>
        <w:ind w:left="480" w:hanging="480"/>
        <w:rPr>
          <w:del w:id="8050" w:author="arkat" w:date="2017-09-25T15:04:00Z"/>
        </w:rPr>
        <w:pPrChange w:id="8051" w:author="arkat" w:date="2017-10-06T09:43:00Z">
          <w:pPr>
            <w:pStyle w:val="BodyText"/>
            <w:spacing w:after="0"/>
            <w:ind w:left="720" w:hanging="720"/>
          </w:pPr>
        </w:pPrChange>
      </w:pPr>
      <w:del w:id="8052" w:author="arkat" w:date="2017-09-25T15:04:00Z">
        <w:r w:rsidRPr="000C5B75" w:rsidDel="0095311B">
          <w:delText>Owen, M. dan Raj, J. 2003. BPMN and Business Process ManagementIntroduction to the New Business Process Modelling Standard. New Jersey: Popkin Software &amp; System Inc.</w:delText>
        </w:r>
      </w:del>
    </w:p>
    <w:p w14:paraId="4C173E21" w14:textId="7F72C187" w:rsidR="00A20D64" w:rsidDel="0095311B" w:rsidRDefault="00A20D64">
      <w:pPr>
        <w:widowControl w:val="0"/>
        <w:autoSpaceDE w:val="0"/>
        <w:autoSpaceDN w:val="0"/>
        <w:adjustRightInd w:val="0"/>
        <w:spacing w:after="0"/>
        <w:ind w:left="480" w:hanging="480"/>
        <w:rPr>
          <w:del w:id="8053" w:author="arkat" w:date="2017-09-25T15:04:00Z"/>
        </w:rPr>
        <w:pPrChange w:id="8054" w:author="arkat" w:date="2017-10-06T09:43:00Z">
          <w:pPr>
            <w:pStyle w:val="BodyText"/>
            <w:spacing w:after="0"/>
            <w:ind w:left="720" w:hanging="720"/>
          </w:pPr>
        </w:pPrChange>
      </w:pPr>
      <w:del w:id="8055" w:author="arkat" w:date="2017-09-25T15:04:00Z">
        <w:r w:rsidRPr="00A20D64" w:rsidDel="0095311B">
          <w:delText>Rosmala, Dewi dan Falahah.2007. Pemodelan Prose Bisnis B2B dengan BPMN, Jurnal Seminar Nasional Aplikasi Teknologi Informasi 2007. Yogyakarta</w:delText>
        </w:r>
      </w:del>
    </w:p>
    <w:p w14:paraId="32B75354" w14:textId="612896F5" w:rsidR="000C5B75" w:rsidRPr="000C5B75" w:rsidDel="0095311B" w:rsidRDefault="000C5B75">
      <w:pPr>
        <w:widowControl w:val="0"/>
        <w:autoSpaceDE w:val="0"/>
        <w:autoSpaceDN w:val="0"/>
        <w:adjustRightInd w:val="0"/>
        <w:spacing w:after="0"/>
        <w:ind w:left="480" w:hanging="480"/>
        <w:rPr>
          <w:del w:id="8056" w:author="arkat" w:date="2017-09-25T15:04:00Z"/>
          <w:lang w:val="en-US"/>
        </w:rPr>
        <w:pPrChange w:id="8057" w:author="arkat" w:date="2017-10-06T09:43:00Z">
          <w:pPr>
            <w:pStyle w:val="BodyText"/>
            <w:spacing w:after="0"/>
            <w:ind w:left="720" w:hanging="720"/>
          </w:pPr>
        </w:pPrChange>
      </w:pPr>
      <w:del w:id="8058" w:author="arkat" w:date="2017-09-25T15:04:00Z">
        <w:r w:rsidRPr="000C5B75" w:rsidDel="0095311B">
          <w:delText>Siegel, Jon. 2008. In OMG’s OCEB Certification Program, What is the Definition of Business Process?. Object Management Group</w:delText>
        </w:r>
        <w:r w:rsidDel="0095311B">
          <w:rPr>
            <w:lang w:val="en-US"/>
          </w:rPr>
          <w:delText>.</w:delText>
        </w:r>
      </w:del>
    </w:p>
    <w:p w14:paraId="3E04811A" w14:textId="24637EA2" w:rsidR="00A20D64" w:rsidDel="0095311B" w:rsidRDefault="000C5B75">
      <w:pPr>
        <w:widowControl w:val="0"/>
        <w:autoSpaceDE w:val="0"/>
        <w:autoSpaceDN w:val="0"/>
        <w:adjustRightInd w:val="0"/>
        <w:spacing w:after="0"/>
        <w:ind w:left="480" w:hanging="480"/>
        <w:rPr>
          <w:del w:id="8059" w:author="arkat" w:date="2017-09-25T15:04:00Z"/>
        </w:rPr>
        <w:pPrChange w:id="8060" w:author="arkat" w:date="2017-10-06T09:43:00Z">
          <w:pPr>
            <w:pStyle w:val="BodyText"/>
            <w:spacing w:after="0"/>
            <w:ind w:left="720" w:hanging="720"/>
          </w:pPr>
        </w:pPrChange>
      </w:pPr>
      <w:del w:id="8061" w:author="arkat" w:date="2017-09-25T15:04:00Z">
        <w:r w:rsidRPr="000C5B75" w:rsidDel="0095311B">
          <w:delText>Sparx Systems. 2004. UML Tutorial: The Business Process Model. Cresswick, Victoria: Sparx Systems Pty Ltd.</w:delText>
        </w:r>
        <w:r w:rsidR="00A20D64" w:rsidDel="0095311B">
          <w:delText>Whitten, Jeffrey L, et al, Metode Desain &amp; A</w:delText>
        </w:r>
        <w:r w:rsidR="008221CB" w:rsidDel="0095311B">
          <w:delText xml:space="preserve">nalisis Sistem, Edisi 6, Edisi </w:delText>
        </w:r>
        <w:r w:rsidR="00A20D64" w:rsidDel="0095311B">
          <w:delText>International, Mc GrawHill, ANDI, Yogyakarta: 2004</w:delText>
        </w:r>
      </w:del>
    </w:p>
    <w:p w14:paraId="4DD99624" w14:textId="6A3D92C5" w:rsidR="000C5B75" w:rsidDel="0095311B" w:rsidRDefault="000C5B75">
      <w:pPr>
        <w:widowControl w:val="0"/>
        <w:autoSpaceDE w:val="0"/>
        <w:autoSpaceDN w:val="0"/>
        <w:adjustRightInd w:val="0"/>
        <w:spacing w:after="0"/>
        <w:ind w:left="480" w:hanging="480"/>
        <w:rPr>
          <w:del w:id="8062" w:author="arkat" w:date="2017-09-25T15:04:00Z"/>
        </w:rPr>
        <w:pPrChange w:id="8063" w:author="arkat" w:date="2017-10-06T09:43:00Z">
          <w:pPr>
            <w:pStyle w:val="BodyText"/>
            <w:spacing w:after="0"/>
            <w:ind w:left="720" w:hanging="720"/>
          </w:pPr>
        </w:pPrChange>
      </w:pPr>
      <w:del w:id="8064" w:author="arkat" w:date="2017-09-25T15:04:00Z">
        <w:r w:rsidRPr="000C5B75" w:rsidDel="0095311B">
          <w:delText>Weske, Mathias. 2007. Business Process Management: Concept, Languages, Architectures. New York: Springer.</w:delText>
        </w:r>
      </w:del>
    </w:p>
    <w:p w14:paraId="2F61B8CC" w14:textId="605757AE" w:rsidR="008221CB" w:rsidDel="0095311B" w:rsidRDefault="008221CB">
      <w:pPr>
        <w:widowControl w:val="0"/>
        <w:autoSpaceDE w:val="0"/>
        <w:autoSpaceDN w:val="0"/>
        <w:adjustRightInd w:val="0"/>
        <w:spacing w:after="0"/>
        <w:ind w:left="480" w:hanging="480"/>
        <w:rPr>
          <w:del w:id="8065" w:author="arkat" w:date="2017-09-25T15:04:00Z"/>
          <w:lang w:val="en-US"/>
        </w:rPr>
        <w:pPrChange w:id="8066" w:author="arkat" w:date="2017-10-06T09:43:00Z">
          <w:pPr>
            <w:pStyle w:val="BodyText"/>
            <w:spacing w:after="0"/>
            <w:ind w:left="720" w:hanging="720"/>
          </w:pPr>
        </w:pPrChange>
      </w:pPr>
      <w:del w:id="8067" w:author="arkat" w:date="2017-09-25T15:04:00Z">
        <w:r w:rsidRPr="008221CB" w:rsidDel="0095311B">
          <w:delText>Whitten, J L. Bentley, L D. Dittman, K C, “</w:delText>
        </w:r>
        <w:r w:rsidDel="0095311B">
          <w:rPr>
            <w:i/>
            <w:lang w:val="en-US"/>
          </w:rPr>
          <w:delText>System Analysis and Design for the Global Enterprise</w:delText>
        </w:r>
        <w:r w:rsidRPr="008221CB" w:rsidDel="0095311B">
          <w:delText xml:space="preserve">”, </w:delText>
        </w:r>
        <w:r w:rsidDel="0095311B">
          <w:rPr>
            <w:lang w:val="en-US"/>
          </w:rPr>
          <w:delText>McGraw Hill,</w:delText>
        </w:r>
        <w:r w:rsidRPr="008221CB" w:rsidDel="0095311B">
          <w:delText xml:space="preserve"> 2004</w:delText>
        </w:r>
        <w:r w:rsidDel="0095311B">
          <w:rPr>
            <w:lang w:val="en-US"/>
          </w:rPr>
          <w:delText>.</w:delText>
        </w:r>
      </w:del>
    </w:p>
    <w:p w14:paraId="52FB3C28" w14:textId="09966318" w:rsidR="00E759E5" w:rsidDel="0095311B" w:rsidRDefault="00E759E5">
      <w:pPr>
        <w:widowControl w:val="0"/>
        <w:autoSpaceDE w:val="0"/>
        <w:autoSpaceDN w:val="0"/>
        <w:adjustRightInd w:val="0"/>
        <w:spacing w:after="0"/>
        <w:ind w:left="480" w:hanging="480"/>
        <w:rPr>
          <w:del w:id="8068" w:author="arkat" w:date="2017-09-25T15:04:00Z"/>
          <w:lang w:val="en-US"/>
        </w:rPr>
        <w:pPrChange w:id="8069" w:author="arkat" w:date="2017-10-06T09:43:00Z">
          <w:pPr>
            <w:pStyle w:val="BodyText"/>
            <w:spacing w:after="0"/>
            <w:ind w:left="720" w:hanging="720"/>
          </w:pPr>
        </w:pPrChange>
      </w:pPr>
      <w:del w:id="8070" w:author="arkat" w:date="2017-09-25T15:04:00Z">
        <w:r w:rsidRPr="00E759E5" w:rsidDel="0095311B">
          <w:rPr>
            <w:lang w:val="en-US"/>
          </w:rPr>
          <w:delText>Turck, Ziga ,2007, Undefined Modeling language Assoc. Prof.,Instambul Technical University, MBA in Contruction Informatics in Contruction Management.</w:delText>
        </w:r>
      </w:del>
    </w:p>
    <w:p w14:paraId="5672FAFB" w14:textId="547D307F" w:rsidR="008E5F0A" w:rsidRPr="008E5F0A" w:rsidDel="0095311B" w:rsidRDefault="003633A2">
      <w:pPr>
        <w:widowControl w:val="0"/>
        <w:autoSpaceDE w:val="0"/>
        <w:autoSpaceDN w:val="0"/>
        <w:adjustRightInd w:val="0"/>
        <w:spacing w:after="0"/>
        <w:ind w:left="480" w:hanging="480"/>
        <w:rPr>
          <w:del w:id="8071" w:author="arkat" w:date="2017-09-25T15:04:00Z"/>
          <w:rFonts w:cs="Calibri"/>
          <w:noProof/>
          <w:szCs w:val="24"/>
        </w:rPr>
      </w:pPr>
      <w:del w:id="8072" w:author="arkat" w:date="2017-09-25T15:04:00Z">
        <w:r w:rsidDel="0095311B">
          <w:rPr>
            <w:lang w:val="en-US"/>
          </w:rPr>
          <w:fldChar w:fldCharType="begin" w:fldLock="1"/>
        </w:r>
        <w:r w:rsidDel="0095311B">
          <w:rPr>
            <w:lang w:val="en-US"/>
          </w:rPr>
          <w:delInstrText xml:space="preserve">ADDIN Mendeley Bibliography CSL_BIBLIOGRAPHY </w:delInstrText>
        </w:r>
        <w:r w:rsidDel="0095311B">
          <w:rPr>
            <w:lang w:val="en-US"/>
          </w:rPr>
          <w:fldChar w:fldCharType="separate"/>
        </w:r>
        <w:r w:rsidR="008E5F0A" w:rsidRPr="008E5F0A" w:rsidDel="0095311B">
          <w:rPr>
            <w:rFonts w:cs="Calibri"/>
            <w:noProof/>
            <w:szCs w:val="24"/>
          </w:rPr>
          <w:delText xml:space="preserve">Van Der Aalst, W.M.P. 1999. Formalization and verification of event-driven process chains. </w:delText>
        </w:r>
        <w:r w:rsidR="008E5F0A" w:rsidRPr="008E5F0A" w:rsidDel="0095311B">
          <w:rPr>
            <w:rFonts w:cs="Calibri"/>
            <w:i/>
            <w:iCs/>
            <w:noProof/>
            <w:szCs w:val="24"/>
          </w:rPr>
          <w:delText>Information and Software Technology</w:delText>
        </w:r>
        <w:r w:rsidR="008E5F0A" w:rsidRPr="008E5F0A" w:rsidDel="0095311B">
          <w:rPr>
            <w:rFonts w:cs="Calibri"/>
            <w:noProof/>
            <w:szCs w:val="24"/>
          </w:rPr>
          <w:delText>, 41(10): 639–650. Tersedia di http://www.sciencedirect.com/science/article/pii/S0950584999000166 [Accessed 18 September 2017].</w:delText>
        </w:r>
      </w:del>
    </w:p>
    <w:p w14:paraId="1413631A" w14:textId="61BA60E2" w:rsidR="008E5F0A" w:rsidRPr="008E5F0A" w:rsidDel="0095311B" w:rsidRDefault="008E5F0A">
      <w:pPr>
        <w:widowControl w:val="0"/>
        <w:autoSpaceDE w:val="0"/>
        <w:autoSpaceDN w:val="0"/>
        <w:adjustRightInd w:val="0"/>
        <w:spacing w:after="0"/>
        <w:ind w:left="480" w:hanging="480"/>
        <w:rPr>
          <w:del w:id="8073" w:author="arkat" w:date="2017-09-25T15:04:00Z"/>
          <w:rFonts w:cs="Calibri"/>
          <w:noProof/>
          <w:szCs w:val="24"/>
        </w:rPr>
      </w:pPr>
      <w:del w:id="8074" w:author="arkat" w:date="2017-09-25T15:04:00Z">
        <w:r w:rsidRPr="008E5F0A" w:rsidDel="0095311B">
          <w:rPr>
            <w:rFonts w:cs="Calibri"/>
            <w:noProof/>
            <w:szCs w:val="24"/>
          </w:rPr>
          <w:delText>Arkin, A. 2002. Business Process Modeling Language. 98.</w:delText>
        </w:r>
      </w:del>
    </w:p>
    <w:p w14:paraId="46CD8FD9" w14:textId="283C7DD6" w:rsidR="008E5F0A" w:rsidRPr="008E5F0A" w:rsidDel="0095311B" w:rsidRDefault="008E5F0A">
      <w:pPr>
        <w:widowControl w:val="0"/>
        <w:autoSpaceDE w:val="0"/>
        <w:autoSpaceDN w:val="0"/>
        <w:adjustRightInd w:val="0"/>
        <w:spacing w:after="0"/>
        <w:ind w:left="480" w:hanging="480"/>
        <w:rPr>
          <w:del w:id="8075" w:author="arkat" w:date="2017-09-25T15:04:00Z"/>
          <w:rFonts w:cs="Calibri"/>
          <w:noProof/>
          <w:szCs w:val="24"/>
        </w:rPr>
      </w:pPr>
      <w:del w:id="8076" w:author="arkat" w:date="2017-09-25T15:04:00Z">
        <w:r w:rsidRPr="008E5F0A" w:rsidDel="0095311B">
          <w:rPr>
            <w:rFonts w:cs="Calibri"/>
            <w:noProof/>
            <w:szCs w:val="24"/>
          </w:rPr>
          <w:delText xml:space="preserve">Clark, J. 2017. </w:delText>
        </w:r>
        <w:r w:rsidRPr="008E5F0A" w:rsidDel="0095311B">
          <w:rPr>
            <w:rFonts w:cs="Calibri"/>
            <w:i/>
            <w:iCs/>
            <w:noProof/>
            <w:szCs w:val="24"/>
          </w:rPr>
          <w:delText>XSL Transformations (XSLT)</w:delText>
        </w:r>
        <w:r w:rsidRPr="008E5F0A" w:rsidDel="0095311B">
          <w:rPr>
            <w:rFonts w:cs="Calibri"/>
            <w:noProof/>
            <w:szCs w:val="24"/>
          </w:rPr>
          <w:delText>. Tersedia di https://www.w3.org/TR/xslt [Accessed 18 September 2017].</w:delText>
        </w:r>
      </w:del>
    </w:p>
    <w:p w14:paraId="57144289" w14:textId="5DD94FC6" w:rsidR="008E5F0A" w:rsidRPr="008E5F0A" w:rsidDel="0095311B" w:rsidRDefault="008E5F0A">
      <w:pPr>
        <w:widowControl w:val="0"/>
        <w:autoSpaceDE w:val="0"/>
        <w:autoSpaceDN w:val="0"/>
        <w:adjustRightInd w:val="0"/>
        <w:spacing w:after="0"/>
        <w:ind w:left="480" w:hanging="480"/>
        <w:rPr>
          <w:del w:id="8077" w:author="arkat" w:date="2017-09-25T15:04:00Z"/>
          <w:rFonts w:cs="Calibri"/>
          <w:noProof/>
          <w:szCs w:val="24"/>
        </w:rPr>
      </w:pPr>
      <w:del w:id="8078" w:author="arkat" w:date="2017-09-25T15:04:00Z">
        <w:r w:rsidRPr="008E5F0A" w:rsidDel="0095311B">
          <w:rPr>
            <w:rFonts w:cs="Calibri"/>
            <w:noProof/>
            <w:szCs w:val="24"/>
          </w:rPr>
          <w:delText xml:space="preserve">Decker, G. &amp; Tscheschner, W. 2009. Transformation from EPC to BPMN. </w:delText>
        </w:r>
        <w:r w:rsidRPr="008E5F0A" w:rsidDel="0095311B">
          <w:rPr>
            <w:rFonts w:cs="Calibri"/>
            <w:i/>
            <w:iCs/>
            <w:noProof/>
            <w:szCs w:val="24"/>
          </w:rPr>
          <w:delText>EPK 2009. 8. Workshop der Gesellschaft für Informatik e.V. (GI) und Treffen ihres Arbeitkreises "Geschäftsprozessmanagement mit Ereignisgesteuerten Prozessketten (WI-EPK). Gesellschaft für Informatik</w:delText>
        </w:r>
        <w:r w:rsidRPr="008E5F0A" w:rsidDel="0095311B">
          <w:rPr>
            <w:rFonts w:cs="Calibri"/>
            <w:noProof/>
            <w:szCs w:val="24"/>
          </w:rPr>
          <w:delText>. hal.91–109. Tersedia di http://ceur-ws.org/Vol-554/epk2009-paper06.pdf.</w:delText>
        </w:r>
      </w:del>
    </w:p>
    <w:p w14:paraId="3F495F48" w14:textId="78C1826E" w:rsidR="008E5F0A" w:rsidRPr="008E5F0A" w:rsidDel="0095311B" w:rsidRDefault="008E5F0A">
      <w:pPr>
        <w:widowControl w:val="0"/>
        <w:autoSpaceDE w:val="0"/>
        <w:autoSpaceDN w:val="0"/>
        <w:adjustRightInd w:val="0"/>
        <w:spacing w:after="0"/>
        <w:ind w:left="480" w:hanging="480"/>
        <w:rPr>
          <w:del w:id="8079" w:author="arkat" w:date="2017-09-25T15:04:00Z"/>
          <w:rFonts w:cs="Calibri"/>
          <w:noProof/>
          <w:szCs w:val="24"/>
        </w:rPr>
      </w:pPr>
      <w:del w:id="8080" w:author="arkat" w:date="2017-09-25T15:04:00Z">
        <w:r w:rsidRPr="008E5F0A" w:rsidDel="0095311B">
          <w:rPr>
            <w:rFonts w:cs="Calibri"/>
            <w:noProof/>
            <w:szCs w:val="24"/>
          </w:rPr>
          <w:delText xml:space="preserve">Dijkman, R.M., Dumas, M. &amp; Ouyang, C. 2007. Formal semantics and analysis of BPMN process models using Petri nets. </w:delText>
        </w:r>
        <w:r w:rsidRPr="008E5F0A" w:rsidDel="0095311B">
          <w:rPr>
            <w:rFonts w:cs="Calibri"/>
            <w:i/>
            <w:iCs/>
            <w:noProof/>
            <w:szCs w:val="24"/>
          </w:rPr>
          <w:delText>Language</w:delText>
        </w:r>
        <w:r w:rsidRPr="008E5F0A" w:rsidDel="0095311B">
          <w:rPr>
            <w:rFonts w:cs="Calibri"/>
            <w:noProof/>
            <w:szCs w:val="24"/>
          </w:rPr>
          <w:delText>, 50(12): 1–30. Tersedia di http://citeseerx.ist.psu.edu/viewdoc/download?doi=10.1.1.91.3621&amp;amp;rep=rep1&amp;amp;type=pdf.</w:delText>
        </w:r>
      </w:del>
    </w:p>
    <w:p w14:paraId="7CD91B01" w14:textId="3FB97A9E" w:rsidR="008E5F0A" w:rsidRPr="008E5F0A" w:rsidDel="0095311B" w:rsidRDefault="008E5F0A">
      <w:pPr>
        <w:widowControl w:val="0"/>
        <w:autoSpaceDE w:val="0"/>
        <w:autoSpaceDN w:val="0"/>
        <w:adjustRightInd w:val="0"/>
        <w:spacing w:after="0"/>
        <w:ind w:left="480" w:hanging="480"/>
        <w:rPr>
          <w:del w:id="8081" w:author="arkat" w:date="2017-09-25T15:04:00Z"/>
          <w:rFonts w:cs="Calibri"/>
          <w:noProof/>
          <w:szCs w:val="24"/>
        </w:rPr>
      </w:pPr>
      <w:del w:id="8082" w:author="arkat" w:date="2017-09-25T15:04:00Z">
        <w:r w:rsidRPr="008E5F0A" w:rsidDel="0095311B">
          <w:rPr>
            <w:rFonts w:cs="Calibri"/>
            <w:noProof/>
            <w:szCs w:val="24"/>
          </w:rPr>
          <w:delText>Hagen, V. 2006. An Overview of BPMN 2 . 0 and its Potential Use. 2–3.</w:delText>
        </w:r>
      </w:del>
    </w:p>
    <w:p w14:paraId="2FEDEB01" w14:textId="4F58E34C" w:rsidR="008E5F0A" w:rsidRPr="008E5F0A" w:rsidDel="0095311B" w:rsidRDefault="008E5F0A">
      <w:pPr>
        <w:widowControl w:val="0"/>
        <w:autoSpaceDE w:val="0"/>
        <w:autoSpaceDN w:val="0"/>
        <w:adjustRightInd w:val="0"/>
        <w:spacing w:after="0"/>
        <w:ind w:left="480" w:hanging="480"/>
        <w:rPr>
          <w:del w:id="8083" w:author="arkat" w:date="2017-09-25T15:04:00Z"/>
          <w:rFonts w:cs="Calibri"/>
          <w:noProof/>
          <w:szCs w:val="24"/>
        </w:rPr>
      </w:pPr>
      <w:del w:id="8084" w:author="arkat" w:date="2017-09-25T15:04:00Z">
        <w:r w:rsidRPr="008E5F0A" w:rsidDel="0095311B">
          <w:rPr>
            <w:rFonts w:cs="Calibri"/>
            <w:noProof/>
            <w:szCs w:val="24"/>
          </w:rPr>
          <w:delText xml:space="preserve">Harmon, P. &amp; Wolf, C. 2011. Business Process Modeling Survey. </w:delText>
        </w:r>
        <w:r w:rsidRPr="008E5F0A" w:rsidDel="0095311B">
          <w:rPr>
            <w:rFonts w:cs="Calibri"/>
            <w:i/>
            <w:iCs/>
            <w:noProof/>
            <w:szCs w:val="24"/>
          </w:rPr>
          <w:delText>BPTrends</w:delText>
        </w:r>
        <w:r w:rsidRPr="008E5F0A" w:rsidDel="0095311B">
          <w:rPr>
            <w:rFonts w:cs="Calibri"/>
            <w:noProof/>
            <w:szCs w:val="24"/>
          </w:rPr>
          <w:delText>, (December): 36.</w:delText>
        </w:r>
      </w:del>
    </w:p>
    <w:p w14:paraId="555D3FBB" w14:textId="4909B76D" w:rsidR="008E5F0A" w:rsidRPr="008E5F0A" w:rsidDel="0095311B" w:rsidRDefault="008E5F0A">
      <w:pPr>
        <w:widowControl w:val="0"/>
        <w:autoSpaceDE w:val="0"/>
        <w:autoSpaceDN w:val="0"/>
        <w:adjustRightInd w:val="0"/>
        <w:spacing w:after="0"/>
        <w:ind w:left="480" w:hanging="480"/>
        <w:rPr>
          <w:del w:id="8085" w:author="arkat" w:date="2017-09-25T15:04:00Z"/>
          <w:rFonts w:cs="Calibri"/>
          <w:noProof/>
          <w:szCs w:val="24"/>
        </w:rPr>
      </w:pPr>
      <w:del w:id="8086" w:author="arkat" w:date="2017-09-25T15:04:00Z">
        <w:r w:rsidRPr="008E5F0A" w:rsidDel="0095311B">
          <w:rPr>
            <w:rFonts w:cs="Calibri"/>
            <w:noProof/>
            <w:szCs w:val="24"/>
          </w:rPr>
          <w:delText xml:space="preserve">Harmon, P. &amp; Wolf, C. 2016. The State of Business Process Management. </w:delText>
        </w:r>
        <w:r w:rsidRPr="008E5F0A" w:rsidDel="0095311B">
          <w:rPr>
            <w:rFonts w:cs="Calibri"/>
            <w:i/>
            <w:iCs/>
            <w:noProof/>
            <w:szCs w:val="24"/>
          </w:rPr>
          <w:delText>A BPTtrends Report</w:delText>
        </w:r>
        <w:r w:rsidRPr="008E5F0A" w:rsidDel="0095311B">
          <w:rPr>
            <w:rFonts w:cs="Calibri"/>
            <w:noProof/>
            <w:szCs w:val="24"/>
          </w:rPr>
          <w:delText>, 1–52. Tersedia di http://www.bptrends.com/bpt/wp-content/uploads/2015-BPT-Survey-Report.pdf [Accessed 25 April 2017].</w:delText>
        </w:r>
      </w:del>
    </w:p>
    <w:p w14:paraId="7562D5E0" w14:textId="3458C621" w:rsidR="008E5F0A" w:rsidRPr="008E5F0A" w:rsidDel="0095311B" w:rsidRDefault="008E5F0A">
      <w:pPr>
        <w:widowControl w:val="0"/>
        <w:autoSpaceDE w:val="0"/>
        <w:autoSpaceDN w:val="0"/>
        <w:adjustRightInd w:val="0"/>
        <w:spacing w:after="0"/>
        <w:ind w:left="480" w:hanging="480"/>
        <w:rPr>
          <w:del w:id="8087" w:author="arkat" w:date="2017-09-25T15:04:00Z"/>
          <w:rFonts w:cs="Calibri"/>
          <w:noProof/>
          <w:szCs w:val="24"/>
        </w:rPr>
      </w:pPr>
      <w:del w:id="8088" w:author="arkat" w:date="2017-09-25T15:04:00Z">
        <w:r w:rsidRPr="008E5F0A" w:rsidDel="0095311B">
          <w:rPr>
            <w:rFonts w:cs="Calibri"/>
            <w:noProof/>
            <w:szCs w:val="24"/>
          </w:rPr>
          <w:delText xml:space="preserve">Keller, G., Nüttgens, M. &amp; Scheer, A.-W. 2017. </w:delText>
        </w:r>
        <w:r w:rsidRPr="008E5F0A" w:rsidDel="0095311B">
          <w:rPr>
            <w:rFonts w:cs="Calibri"/>
            <w:i/>
            <w:iCs/>
            <w:noProof/>
            <w:szCs w:val="24"/>
          </w:rPr>
          <w:delText>Semantische Prozessmodellierung auf der Grundlage &amp;quot;ereignisgesteuerter ... - Gerhard Keller, Markus Nüttgens, August-Wilhelm Scheer - Google Books</w:delText>
        </w:r>
        <w:r w:rsidRPr="008E5F0A" w:rsidDel="0095311B">
          <w:rPr>
            <w:rFonts w:cs="Calibri"/>
            <w:noProof/>
            <w:szCs w:val="24"/>
          </w:rPr>
          <w:delText>. Tersedia di https://books.google.co.id/books/about/Semantische_Prozessmodellierung_auf_der.html?id=MIKftgAACAAJ&amp;redir_esc=y [Accessed 18 September 2017].</w:delText>
        </w:r>
      </w:del>
    </w:p>
    <w:p w14:paraId="6BB3F69F" w14:textId="6D4B2476" w:rsidR="008E5F0A" w:rsidRPr="008E5F0A" w:rsidDel="0095311B" w:rsidRDefault="008E5F0A">
      <w:pPr>
        <w:widowControl w:val="0"/>
        <w:autoSpaceDE w:val="0"/>
        <w:autoSpaceDN w:val="0"/>
        <w:adjustRightInd w:val="0"/>
        <w:spacing w:after="0"/>
        <w:ind w:left="480" w:hanging="480"/>
        <w:rPr>
          <w:del w:id="8089" w:author="arkat" w:date="2017-09-25T15:04:00Z"/>
          <w:rFonts w:cs="Calibri"/>
          <w:noProof/>
          <w:szCs w:val="24"/>
        </w:rPr>
      </w:pPr>
      <w:del w:id="8090" w:author="arkat" w:date="2017-09-25T15:04:00Z">
        <w:r w:rsidRPr="008E5F0A" w:rsidDel="0095311B">
          <w:rPr>
            <w:rFonts w:cs="Calibri"/>
            <w:noProof/>
            <w:szCs w:val="24"/>
          </w:rPr>
          <w:delText xml:space="preserve">Kemenpan 2011. </w:delText>
        </w:r>
        <w:r w:rsidRPr="008E5F0A" w:rsidDel="0095311B">
          <w:rPr>
            <w:rFonts w:cs="Calibri"/>
            <w:i/>
            <w:iCs/>
            <w:noProof/>
            <w:szCs w:val="24"/>
          </w:rPr>
          <w:delText>Pedoman Penataan Tatalaksana ( Business Process )</w:delText>
        </w:r>
        <w:r w:rsidRPr="008E5F0A" w:rsidDel="0095311B">
          <w:rPr>
            <w:rFonts w:cs="Calibri"/>
            <w:noProof/>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p>
    <w:p w14:paraId="72092287" w14:textId="31774A6E" w:rsidR="008E5F0A" w:rsidRPr="008E5F0A" w:rsidDel="0095311B" w:rsidRDefault="008E5F0A">
      <w:pPr>
        <w:widowControl w:val="0"/>
        <w:autoSpaceDE w:val="0"/>
        <w:autoSpaceDN w:val="0"/>
        <w:adjustRightInd w:val="0"/>
        <w:spacing w:after="0"/>
        <w:ind w:left="480" w:hanging="480"/>
        <w:rPr>
          <w:del w:id="8091" w:author="arkat" w:date="2017-09-25T15:04:00Z"/>
          <w:rFonts w:cs="Calibri"/>
          <w:noProof/>
          <w:szCs w:val="24"/>
        </w:rPr>
      </w:pPr>
      <w:del w:id="8092" w:author="arkat" w:date="2017-09-25T15:04:00Z">
        <w:r w:rsidRPr="008E5F0A" w:rsidDel="0095311B">
          <w:rPr>
            <w:rFonts w:cs="Calibri"/>
            <w:noProof/>
            <w:szCs w:val="24"/>
          </w:rPr>
          <w:delText xml:space="preserve">Khudori, A.N. &amp; Kurniawan, T.A. 2017. </w:delText>
        </w:r>
        <w:r w:rsidRPr="008E5F0A" w:rsidDel="0095311B">
          <w:rPr>
            <w:rFonts w:cs="Calibri"/>
            <w:i/>
            <w:iCs/>
            <w:noProof/>
            <w:szCs w:val="24"/>
          </w:rPr>
          <w:delText>Business Process Model Transformation Techniques : A Comprehensive Survey</w:delText>
        </w:r>
        <w:r w:rsidRPr="008E5F0A" w:rsidDel="0095311B">
          <w:rPr>
            <w:rFonts w:cs="Calibri"/>
            <w:noProof/>
            <w:szCs w:val="24"/>
          </w:rPr>
          <w:delText>.</w:delText>
        </w:r>
      </w:del>
    </w:p>
    <w:p w14:paraId="637E7D1E" w14:textId="315342A1" w:rsidR="008E5F0A" w:rsidRPr="008E5F0A" w:rsidDel="0095311B" w:rsidRDefault="008E5F0A">
      <w:pPr>
        <w:widowControl w:val="0"/>
        <w:autoSpaceDE w:val="0"/>
        <w:autoSpaceDN w:val="0"/>
        <w:adjustRightInd w:val="0"/>
        <w:spacing w:after="0"/>
        <w:ind w:left="480" w:hanging="480"/>
        <w:rPr>
          <w:del w:id="8093" w:author="arkat" w:date="2017-09-25T15:04:00Z"/>
          <w:rFonts w:cs="Calibri"/>
          <w:noProof/>
          <w:szCs w:val="24"/>
        </w:rPr>
      </w:pPr>
      <w:del w:id="8094" w:author="arkat" w:date="2017-09-25T15:04:00Z">
        <w:r w:rsidRPr="008E5F0A" w:rsidDel="0095311B">
          <w:rPr>
            <w:rFonts w:cs="Calibri"/>
            <w:noProof/>
            <w:szCs w:val="24"/>
          </w:rPr>
          <w:delText xml:space="preserve">Kurniawan, T.A. 2013. </w:delText>
        </w:r>
        <w:r w:rsidRPr="008E5F0A" w:rsidDel="0095311B">
          <w:rPr>
            <w:rFonts w:cs="Calibri"/>
            <w:i/>
            <w:iCs/>
            <w:noProof/>
            <w:szCs w:val="24"/>
          </w:rPr>
          <w:delText>Process ecosystem views to managing changes in business process repositories</w:delText>
        </w:r>
        <w:r w:rsidRPr="008E5F0A" w:rsidDel="0095311B">
          <w:rPr>
            <w:rFonts w:cs="Calibri"/>
            <w:noProof/>
            <w:szCs w:val="24"/>
          </w:rPr>
          <w:delText>.</w:delText>
        </w:r>
      </w:del>
    </w:p>
    <w:p w14:paraId="0692CD48" w14:textId="1854B421" w:rsidR="008E5F0A" w:rsidRPr="008E5F0A" w:rsidDel="0095311B" w:rsidRDefault="008E5F0A">
      <w:pPr>
        <w:widowControl w:val="0"/>
        <w:autoSpaceDE w:val="0"/>
        <w:autoSpaceDN w:val="0"/>
        <w:adjustRightInd w:val="0"/>
        <w:spacing w:after="0"/>
        <w:ind w:left="480" w:hanging="480"/>
        <w:rPr>
          <w:del w:id="8095" w:author="arkat" w:date="2017-09-25T15:04:00Z"/>
          <w:rFonts w:cs="Calibri"/>
          <w:noProof/>
          <w:szCs w:val="24"/>
        </w:rPr>
      </w:pPr>
      <w:del w:id="8096" w:author="arkat" w:date="2017-09-25T15:04:00Z">
        <w:r w:rsidRPr="008E5F0A" w:rsidDel="0095311B">
          <w:rPr>
            <w:rFonts w:cs="Calibri"/>
            <w:noProof/>
            <w:szCs w:val="24"/>
          </w:rPr>
          <w:delText xml:space="preserve">Lu, R. &amp; Sadiq, S. 2007. A Survey of Comparative Business Process Modeling Approaches. </w:delText>
        </w:r>
        <w:r w:rsidRPr="008E5F0A" w:rsidDel="0095311B">
          <w:rPr>
            <w:rFonts w:cs="Calibri"/>
            <w:i/>
            <w:iCs/>
            <w:noProof/>
            <w:szCs w:val="24"/>
          </w:rPr>
          <w:delText>International Conference on Business Information Systems. Springer Berlin Heidelberg</w:delText>
        </w:r>
        <w:r w:rsidRPr="008E5F0A" w:rsidDel="0095311B">
          <w:rPr>
            <w:rFonts w:cs="Calibri"/>
            <w:noProof/>
            <w:szCs w:val="24"/>
          </w:rPr>
          <w:delText>, 4439: 82–94.</w:delText>
        </w:r>
      </w:del>
    </w:p>
    <w:p w14:paraId="48D9ED6A" w14:textId="48C1DA42" w:rsidR="008E5F0A" w:rsidRPr="008E5F0A" w:rsidDel="0095311B" w:rsidRDefault="008E5F0A">
      <w:pPr>
        <w:widowControl w:val="0"/>
        <w:autoSpaceDE w:val="0"/>
        <w:autoSpaceDN w:val="0"/>
        <w:adjustRightInd w:val="0"/>
        <w:spacing w:after="0"/>
        <w:ind w:left="480" w:hanging="480"/>
        <w:rPr>
          <w:del w:id="8097" w:author="arkat" w:date="2017-09-25T15:04:00Z"/>
          <w:rFonts w:cs="Calibri"/>
          <w:noProof/>
          <w:szCs w:val="24"/>
        </w:rPr>
      </w:pPr>
      <w:del w:id="8098" w:author="arkat" w:date="2017-09-25T15:04:00Z">
        <w:r w:rsidRPr="008E5F0A" w:rsidDel="0095311B">
          <w:rPr>
            <w:rFonts w:cs="Calibri"/>
            <w:noProof/>
            <w:szCs w:val="24"/>
          </w:rPr>
          <w:delText xml:space="preserve">Mendling, J. &amp; Nüttgens, M. 2006. EPC markup language (EPML): an XML-based interchange format for event-driven process chains (EPC). </w:delText>
        </w:r>
        <w:r w:rsidRPr="008E5F0A" w:rsidDel="0095311B">
          <w:rPr>
            <w:rFonts w:cs="Calibri"/>
            <w:i/>
            <w:iCs/>
            <w:noProof/>
            <w:szCs w:val="24"/>
          </w:rPr>
          <w:delText>Information Systems and e-Business Management</w:delText>
        </w:r>
        <w:r w:rsidRPr="008E5F0A" w:rsidDel="0095311B">
          <w:rPr>
            <w:rFonts w:cs="Calibri"/>
            <w:noProof/>
            <w:szCs w:val="24"/>
          </w:rPr>
          <w:delText>, 4(3): 245–263. Tersedia di http://link.springer.com/10.1007/s10257-005-0026-1 [Accessed 18 September 2017].</w:delText>
        </w:r>
      </w:del>
    </w:p>
    <w:p w14:paraId="6B75E66E" w14:textId="7D0CB2A4" w:rsidR="008E5F0A" w:rsidRPr="008E5F0A" w:rsidDel="0095311B" w:rsidRDefault="008E5F0A">
      <w:pPr>
        <w:widowControl w:val="0"/>
        <w:autoSpaceDE w:val="0"/>
        <w:autoSpaceDN w:val="0"/>
        <w:adjustRightInd w:val="0"/>
        <w:spacing w:after="0"/>
        <w:ind w:left="480" w:hanging="480"/>
        <w:rPr>
          <w:del w:id="8099" w:author="arkat" w:date="2017-09-25T15:04:00Z"/>
          <w:rFonts w:cs="Calibri"/>
          <w:noProof/>
          <w:szCs w:val="24"/>
        </w:rPr>
      </w:pPr>
      <w:del w:id="8100" w:author="arkat" w:date="2017-09-25T15:04:00Z">
        <w:r w:rsidRPr="008E5F0A" w:rsidDel="0095311B">
          <w:rPr>
            <w:rFonts w:cs="Calibri"/>
            <w:noProof/>
            <w:szCs w:val="24"/>
          </w:rPr>
          <w:delText>Rosa, M.L.A., Dumas, M., Uba, R. &amp; Dijkman, R. 2013. Business Process Model Merging : An Approach to Business. 22(2).</w:delText>
        </w:r>
      </w:del>
    </w:p>
    <w:p w14:paraId="2515EB85" w14:textId="285D7A2F" w:rsidR="008E5F0A" w:rsidRPr="008E5F0A" w:rsidDel="0095311B" w:rsidRDefault="008E5F0A">
      <w:pPr>
        <w:widowControl w:val="0"/>
        <w:autoSpaceDE w:val="0"/>
        <w:autoSpaceDN w:val="0"/>
        <w:adjustRightInd w:val="0"/>
        <w:spacing w:after="0"/>
        <w:ind w:left="480" w:hanging="480"/>
        <w:rPr>
          <w:del w:id="8101" w:author="arkat" w:date="2017-09-25T15:04:00Z"/>
          <w:rFonts w:cs="Calibri"/>
          <w:noProof/>
          <w:szCs w:val="24"/>
        </w:rPr>
      </w:pPr>
      <w:del w:id="8102" w:author="arkat" w:date="2017-09-25T15:04:00Z">
        <w:r w:rsidRPr="008E5F0A" w:rsidDel="0095311B">
          <w:rPr>
            <w:rFonts w:cs="Calibri"/>
            <w:noProof/>
            <w:szCs w:val="24"/>
          </w:rPr>
          <w:delText xml:space="preserve">Tim Bray, Jean Paoli, C. M. Sperberg-McQueen, Eve Maler, François Yergeau &amp; John Cowan 2017. </w:delText>
        </w:r>
        <w:r w:rsidRPr="008E5F0A" w:rsidDel="0095311B">
          <w:rPr>
            <w:rFonts w:cs="Calibri"/>
            <w:i/>
            <w:iCs/>
            <w:noProof/>
            <w:szCs w:val="24"/>
          </w:rPr>
          <w:delText>Extensible Markup Language (XML) 1.1 (Second Edition)</w:delText>
        </w:r>
        <w:r w:rsidRPr="008E5F0A" w:rsidDel="0095311B">
          <w:rPr>
            <w:rFonts w:cs="Calibri"/>
            <w:noProof/>
            <w:szCs w:val="24"/>
          </w:rPr>
          <w:delText>. Tersedia di https://www.w3.org/TR/xml11/ [Accessed 18 September 2017].</w:delText>
        </w:r>
      </w:del>
    </w:p>
    <w:p w14:paraId="54F913F9" w14:textId="2F7FBB55" w:rsidR="008E5F0A" w:rsidRPr="008E5F0A" w:rsidDel="0095311B" w:rsidRDefault="008E5F0A">
      <w:pPr>
        <w:widowControl w:val="0"/>
        <w:autoSpaceDE w:val="0"/>
        <w:autoSpaceDN w:val="0"/>
        <w:adjustRightInd w:val="0"/>
        <w:spacing w:after="0"/>
        <w:ind w:left="480" w:hanging="480"/>
        <w:rPr>
          <w:del w:id="8103" w:author="arkat" w:date="2017-09-25T15:04:00Z"/>
          <w:rFonts w:cs="Calibri"/>
          <w:noProof/>
        </w:rPr>
      </w:pPr>
      <w:del w:id="8104" w:author="arkat" w:date="2017-09-25T15:04:00Z">
        <w:r w:rsidRPr="008E5F0A" w:rsidDel="0095311B">
          <w:rPr>
            <w:rFonts w:cs="Calibri"/>
            <w:noProof/>
            <w:szCs w:val="24"/>
          </w:rPr>
          <w:delText>Vanderhaeghen, D., Zang, S., Hofer, A. &amp; Adam, O. 2005. XML-based Transformation of Business Process Models – Enabler for Collaborative Business Process Management 1 Collaborative Business Process Management.</w:delText>
        </w:r>
      </w:del>
    </w:p>
    <w:p w14:paraId="03CD3ECA" w14:textId="524282B8" w:rsidR="003633A2" w:rsidRPr="008221CB" w:rsidRDefault="003633A2">
      <w:pPr>
        <w:widowControl w:val="0"/>
        <w:autoSpaceDE w:val="0"/>
        <w:autoSpaceDN w:val="0"/>
        <w:adjustRightInd w:val="0"/>
        <w:spacing w:after="0"/>
        <w:ind w:left="480" w:hanging="480"/>
        <w:rPr>
          <w:lang w:val="en-US"/>
        </w:rPr>
        <w:pPrChange w:id="8105" w:author="arkat" w:date="2017-10-06T09:43:00Z">
          <w:pPr>
            <w:pStyle w:val="BodyText"/>
            <w:spacing w:after="0"/>
            <w:ind w:left="720" w:hanging="720"/>
          </w:pPr>
        </w:pPrChange>
      </w:pPr>
      <w:del w:id="8106" w:author="arkat" w:date="2017-09-25T15:04:00Z">
        <w:r w:rsidDel="0095311B">
          <w:rPr>
            <w:lang w:val="en-US"/>
          </w:rPr>
          <w:fldChar w:fldCharType="end"/>
        </w:r>
      </w:del>
    </w:p>
    <w:p w14:paraId="0B3FA067" w14:textId="4F5AC2DF" w:rsidR="00D4584D" w:rsidDel="0095311B" w:rsidRDefault="00D4584D" w:rsidP="00750C2A">
      <w:pPr>
        <w:pStyle w:val="ReferenceHeading"/>
        <w:spacing w:after="0"/>
        <w:rPr>
          <w:del w:id="8107" w:author="arkat" w:date="2017-09-25T15:03:00Z"/>
          <w:caps w:val="0"/>
        </w:rPr>
      </w:pPr>
      <w:bookmarkStart w:id="8108" w:name="_Toc475624314"/>
      <w:bookmarkStart w:id="8109" w:name="_Toc402485282"/>
      <w:bookmarkEnd w:id="1144"/>
      <w:del w:id="8110" w:author="arkat" w:date="2017-09-25T15:03:00Z">
        <w:r w:rsidDel="0095311B">
          <w:rPr>
            <w:caps w:val="0"/>
          </w:rPr>
          <w:delText>DAFTAR PUSTAKA</w:delText>
        </w:r>
        <w:bookmarkEnd w:id="8108"/>
      </w:del>
    </w:p>
    <w:p w14:paraId="22F9490A" w14:textId="685B193A" w:rsidR="00296416" w:rsidDel="0095311B" w:rsidRDefault="00296416">
      <w:pPr>
        <w:pStyle w:val="ReferenceHeading"/>
        <w:spacing w:after="0"/>
        <w:jc w:val="both"/>
        <w:rPr>
          <w:del w:id="8111" w:author="arkat" w:date="2017-09-25T15:03:00Z"/>
        </w:rPr>
        <w:pPrChange w:id="8112" w:author="arkat" w:date="2017-09-25T15:03:00Z">
          <w:pPr>
            <w:pStyle w:val="References"/>
            <w:spacing w:after="0"/>
          </w:pPr>
        </w:pPrChange>
      </w:pPr>
    </w:p>
    <w:bookmarkEnd w:id="8109"/>
    <w:p w14:paraId="5073D242" w14:textId="77777777" w:rsidR="00296416" w:rsidRDefault="00296416" w:rsidP="00750C2A">
      <w:pPr>
        <w:pStyle w:val="References"/>
        <w:spacing w:after="0"/>
        <w:rPr>
          <w:lang w:val="en-US"/>
        </w:rPr>
      </w:pPr>
    </w:p>
    <w:sectPr w:rsidR="00296416" w:rsidSect="00231404">
      <w:pgSz w:w="11906" w:h="16838"/>
      <w:pgMar w:top="1555" w:right="1699" w:bottom="1699" w:left="2268"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BBBA6E" w14:textId="77777777" w:rsidR="00A37B59" w:rsidRPr="00DD7815" w:rsidRDefault="00A37B59" w:rsidP="00DD7815">
      <w:pPr>
        <w:pStyle w:val="Heading3"/>
        <w:spacing w:before="0" w:after="0"/>
        <w:rPr>
          <w:rFonts w:eastAsia="Calibri" w:cs="Arial"/>
          <w:b w:val="0"/>
          <w:bCs w:val="0"/>
          <w:sz w:val="24"/>
        </w:rPr>
      </w:pPr>
      <w:r>
        <w:separator/>
      </w:r>
    </w:p>
    <w:p w14:paraId="34EBF5E3" w14:textId="77777777" w:rsidR="00A37B59" w:rsidRDefault="00A37B59"/>
  </w:endnote>
  <w:endnote w:type="continuationSeparator" w:id="0">
    <w:p w14:paraId="7BD8A946" w14:textId="77777777" w:rsidR="00A37B59" w:rsidRPr="00DD7815" w:rsidRDefault="00A37B59" w:rsidP="00DD7815">
      <w:pPr>
        <w:pStyle w:val="Heading3"/>
        <w:spacing w:before="0" w:after="0"/>
        <w:rPr>
          <w:rFonts w:eastAsia="Calibri" w:cs="Arial"/>
          <w:b w:val="0"/>
          <w:bCs w:val="0"/>
          <w:sz w:val="24"/>
        </w:rPr>
      </w:pPr>
      <w:r>
        <w:continuationSeparator/>
      </w:r>
    </w:p>
    <w:p w14:paraId="41E2D0B9" w14:textId="77777777" w:rsidR="00A37B59" w:rsidRDefault="00A37B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ArialMT-Bold">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DF72ED" w14:textId="77777777" w:rsidR="00A42612" w:rsidRDefault="00A42612" w:rsidP="00EF55FF">
    <w:pPr>
      <w:pStyle w:val="Footer"/>
      <w:jc w:val="center"/>
    </w:pPr>
    <w:r>
      <w:fldChar w:fldCharType="begin"/>
    </w:r>
    <w:r>
      <w:instrText xml:space="preserve"> PAGE   \* MERGEFORMAT </w:instrText>
    </w:r>
    <w:r>
      <w:fldChar w:fldCharType="separate"/>
    </w:r>
    <w:r w:rsidR="00C92F89">
      <w:rPr>
        <w:noProof/>
      </w:rPr>
      <w:t>iv</w:t>
    </w:r>
    <w:r>
      <w:rPr>
        <w:noProof/>
      </w:rPr>
      <w:fldChar w:fldCharType="end"/>
    </w:r>
  </w:p>
  <w:p w14:paraId="6B48CC94" w14:textId="77777777" w:rsidR="00A42612" w:rsidRDefault="00A4261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B35D88" w14:textId="77777777" w:rsidR="00A42612" w:rsidRDefault="00A42612" w:rsidP="00EF55FF">
    <w:pPr>
      <w:pStyle w:val="Footer"/>
      <w:jc w:val="center"/>
    </w:pPr>
    <w:r>
      <w:fldChar w:fldCharType="begin"/>
    </w:r>
    <w:r>
      <w:instrText xml:space="preserve"> PAGE   \* MERGEFORMAT </w:instrText>
    </w:r>
    <w:r>
      <w:fldChar w:fldCharType="separate"/>
    </w:r>
    <w:r w:rsidR="00C92F89">
      <w:rPr>
        <w:noProof/>
      </w:rPr>
      <w:t>4</w:t>
    </w:r>
    <w:r>
      <w:rPr>
        <w:noProof/>
      </w:rPr>
      <w:fldChar w:fldCharType="end"/>
    </w:r>
  </w:p>
  <w:p w14:paraId="22180FDC" w14:textId="77777777" w:rsidR="00A42612" w:rsidRDefault="00A42612">
    <w:pPr>
      <w:pStyle w:val="Footer"/>
    </w:pPr>
  </w:p>
  <w:p w14:paraId="10254284" w14:textId="77777777" w:rsidR="00A42612" w:rsidRDefault="00A4261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625C45" w14:textId="77777777" w:rsidR="00A37B59" w:rsidRPr="00DD7815" w:rsidRDefault="00A37B59" w:rsidP="00DD7815">
      <w:pPr>
        <w:pStyle w:val="Heading3"/>
        <w:spacing w:before="0" w:after="0"/>
        <w:rPr>
          <w:rFonts w:eastAsia="Calibri" w:cs="Arial"/>
          <w:b w:val="0"/>
          <w:bCs w:val="0"/>
          <w:sz w:val="24"/>
        </w:rPr>
      </w:pPr>
      <w:r>
        <w:separator/>
      </w:r>
    </w:p>
    <w:p w14:paraId="2D7AA466" w14:textId="77777777" w:rsidR="00A37B59" w:rsidRDefault="00A37B59"/>
  </w:footnote>
  <w:footnote w:type="continuationSeparator" w:id="0">
    <w:p w14:paraId="3D8A6419" w14:textId="77777777" w:rsidR="00A37B59" w:rsidRPr="00DD7815" w:rsidRDefault="00A37B59" w:rsidP="00DD7815">
      <w:pPr>
        <w:pStyle w:val="Heading3"/>
        <w:spacing w:before="0" w:after="0"/>
        <w:rPr>
          <w:rFonts w:eastAsia="Calibri" w:cs="Arial"/>
          <w:b w:val="0"/>
          <w:bCs w:val="0"/>
          <w:sz w:val="24"/>
        </w:rPr>
      </w:pPr>
      <w:r>
        <w:continuationSeparator/>
      </w:r>
    </w:p>
    <w:p w14:paraId="012EE06A" w14:textId="77777777" w:rsidR="00A37B59" w:rsidRDefault="00A37B59"/>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43641D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2">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3">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4">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7">
    <w:nsid w:val="FFFFFF88"/>
    <w:multiLevelType w:val="singleLevel"/>
    <w:tmpl w:val="493E5B02"/>
    <w:lvl w:ilvl="0">
      <w:start w:val="1"/>
      <w:numFmt w:val="decimal"/>
      <w:pStyle w:val="ListNumber"/>
      <w:lvlText w:val="%1."/>
      <w:lvlJc w:val="left"/>
      <w:pPr>
        <w:tabs>
          <w:tab w:val="num" w:pos="340"/>
        </w:tabs>
        <w:ind w:left="340" w:hanging="340"/>
      </w:pPr>
      <w:rPr>
        <w:rFonts w:hint="default"/>
      </w:rPr>
    </w:lvl>
  </w:abstractNum>
  <w:abstractNum w:abstractNumId="8">
    <w:nsid w:val="00000001"/>
    <w:multiLevelType w:val="hybridMultilevel"/>
    <w:tmpl w:val="00000001"/>
    <w:lvl w:ilvl="0" w:tplc="00000001">
      <w:start w:val="3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73711E"/>
    <w:multiLevelType w:val="hybridMultilevel"/>
    <w:tmpl w:val="98C062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1832A5F"/>
    <w:multiLevelType w:val="hybridMultilevel"/>
    <w:tmpl w:val="DE26E4FE"/>
    <w:lvl w:ilvl="0" w:tplc="04090001">
      <w:start w:val="1"/>
      <w:numFmt w:val="bullet"/>
      <w:lvlText w:val=""/>
      <w:lvlJc w:val="left"/>
      <w:pPr>
        <w:ind w:left="704" w:hanging="360"/>
      </w:pPr>
      <w:rPr>
        <w:rFonts w:ascii="Symbol" w:hAnsi="Symbol" w:hint="default"/>
      </w:rPr>
    </w:lvl>
    <w:lvl w:ilvl="1" w:tplc="04090003" w:tentative="1">
      <w:start w:val="1"/>
      <w:numFmt w:val="bullet"/>
      <w:lvlText w:val="o"/>
      <w:lvlJc w:val="left"/>
      <w:pPr>
        <w:ind w:left="1424" w:hanging="360"/>
      </w:pPr>
      <w:rPr>
        <w:rFonts w:ascii="Courier New" w:hAnsi="Courier New" w:cs="Courier New" w:hint="default"/>
      </w:rPr>
    </w:lvl>
    <w:lvl w:ilvl="2" w:tplc="04090005" w:tentative="1">
      <w:start w:val="1"/>
      <w:numFmt w:val="bullet"/>
      <w:lvlText w:val=""/>
      <w:lvlJc w:val="left"/>
      <w:pPr>
        <w:ind w:left="2144" w:hanging="360"/>
      </w:pPr>
      <w:rPr>
        <w:rFonts w:ascii="Wingdings" w:hAnsi="Wingdings" w:hint="default"/>
      </w:rPr>
    </w:lvl>
    <w:lvl w:ilvl="3" w:tplc="04090001" w:tentative="1">
      <w:start w:val="1"/>
      <w:numFmt w:val="bullet"/>
      <w:lvlText w:val=""/>
      <w:lvlJc w:val="left"/>
      <w:pPr>
        <w:ind w:left="2864" w:hanging="360"/>
      </w:pPr>
      <w:rPr>
        <w:rFonts w:ascii="Symbol" w:hAnsi="Symbol" w:hint="default"/>
      </w:rPr>
    </w:lvl>
    <w:lvl w:ilvl="4" w:tplc="04090003" w:tentative="1">
      <w:start w:val="1"/>
      <w:numFmt w:val="bullet"/>
      <w:lvlText w:val="o"/>
      <w:lvlJc w:val="left"/>
      <w:pPr>
        <w:ind w:left="3584" w:hanging="360"/>
      </w:pPr>
      <w:rPr>
        <w:rFonts w:ascii="Courier New" w:hAnsi="Courier New" w:cs="Courier New" w:hint="default"/>
      </w:rPr>
    </w:lvl>
    <w:lvl w:ilvl="5" w:tplc="04090005" w:tentative="1">
      <w:start w:val="1"/>
      <w:numFmt w:val="bullet"/>
      <w:lvlText w:val=""/>
      <w:lvlJc w:val="left"/>
      <w:pPr>
        <w:ind w:left="4304" w:hanging="360"/>
      </w:pPr>
      <w:rPr>
        <w:rFonts w:ascii="Wingdings" w:hAnsi="Wingdings" w:hint="default"/>
      </w:rPr>
    </w:lvl>
    <w:lvl w:ilvl="6" w:tplc="04090001" w:tentative="1">
      <w:start w:val="1"/>
      <w:numFmt w:val="bullet"/>
      <w:lvlText w:val=""/>
      <w:lvlJc w:val="left"/>
      <w:pPr>
        <w:ind w:left="5024" w:hanging="360"/>
      </w:pPr>
      <w:rPr>
        <w:rFonts w:ascii="Symbol" w:hAnsi="Symbol" w:hint="default"/>
      </w:rPr>
    </w:lvl>
    <w:lvl w:ilvl="7" w:tplc="04090003" w:tentative="1">
      <w:start w:val="1"/>
      <w:numFmt w:val="bullet"/>
      <w:lvlText w:val="o"/>
      <w:lvlJc w:val="left"/>
      <w:pPr>
        <w:ind w:left="5744" w:hanging="360"/>
      </w:pPr>
      <w:rPr>
        <w:rFonts w:ascii="Courier New" w:hAnsi="Courier New" w:cs="Courier New" w:hint="default"/>
      </w:rPr>
    </w:lvl>
    <w:lvl w:ilvl="8" w:tplc="04090005" w:tentative="1">
      <w:start w:val="1"/>
      <w:numFmt w:val="bullet"/>
      <w:lvlText w:val=""/>
      <w:lvlJc w:val="left"/>
      <w:pPr>
        <w:ind w:left="6464" w:hanging="360"/>
      </w:pPr>
      <w:rPr>
        <w:rFonts w:ascii="Wingdings" w:hAnsi="Wingdings" w:hint="default"/>
      </w:rPr>
    </w:lvl>
  </w:abstractNum>
  <w:abstractNum w:abstractNumId="11">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2885038"/>
    <w:multiLevelType w:val="hybridMultilevel"/>
    <w:tmpl w:val="7C58DE1A"/>
    <w:lvl w:ilvl="0" w:tplc="1F26487E">
      <w:start w:val="1"/>
      <w:numFmt w:val="decimal"/>
      <w:pStyle w:val="TabelBAB2"/>
      <w:lvlText w:val="Tabel 2.%1"/>
      <w:lvlJc w:val="center"/>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4">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nsid w:val="06163812"/>
    <w:multiLevelType w:val="hybridMultilevel"/>
    <w:tmpl w:val="A88223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6CF58F6"/>
    <w:multiLevelType w:val="multilevel"/>
    <w:tmpl w:val="62E8B9FA"/>
    <w:name w:val="AppHeads32"/>
    <w:numStyleLink w:val="AppendixHeadings"/>
  </w:abstractNum>
  <w:abstractNum w:abstractNumId="17">
    <w:nsid w:val="0D257DB3"/>
    <w:multiLevelType w:val="hybridMultilevel"/>
    <w:tmpl w:val="32400C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D4C5D9F"/>
    <w:multiLevelType w:val="hybridMultilevel"/>
    <w:tmpl w:val="C04A85D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9">
    <w:nsid w:val="0FD0495F"/>
    <w:multiLevelType w:val="hybridMultilevel"/>
    <w:tmpl w:val="E598B5E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0387612"/>
    <w:multiLevelType w:val="multilevel"/>
    <w:tmpl w:val="CCD0E810"/>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nsid w:val="142C1CED"/>
    <w:multiLevelType w:val="multilevel"/>
    <w:tmpl w:val="EB34AF9A"/>
    <w:name w:val="BodyHeadings"/>
    <w:numStyleLink w:val="BodyHeadings"/>
  </w:abstractNum>
  <w:abstractNum w:abstractNumId="22">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23">
    <w:nsid w:val="1561638A"/>
    <w:multiLevelType w:val="multilevel"/>
    <w:tmpl w:val="DC6CAC2E"/>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16F569BC"/>
    <w:multiLevelType w:val="multilevel"/>
    <w:tmpl w:val="A5A436A2"/>
    <w:lvl w:ilvl="0">
      <w:start w:val="3"/>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3D531A"/>
    <w:multiLevelType w:val="hybridMultilevel"/>
    <w:tmpl w:val="BD2248CA"/>
    <w:lvl w:ilvl="0" w:tplc="FE3AC208">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8">
    <w:nsid w:val="1DAB62B3"/>
    <w:multiLevelType w:val="hybridMultilevel"/>
    <w:tmpl w:val="82CA0C3A"/>
    <w:lvl w:ilvl="0" w:tplc="04090017">
      <w:start w:val="1"/>
      <w:numFmt w:val="low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29">
    <w:nsid w:val="20837A6C"/>
    <w:multiLevelType w:val="hybridMultilevel"/>
    <w:tmpl w:val="7B062F70"/>
    <w:lvl w:ilvl="0" w:tplc="0E32E8B2">
      <w:start w:val="1"/>
      <w:numFmt w:val="bullet"/>
      <w:lvlText w:val="-"/>
      <w:lvlJc w:val="left"/>
      <w:pPr>
        <w:ind w:left="460" w:hanging="360"/>
      </w:pPr>
      <w:rPr>
        <w:rFonts w:ascii="Calibri" w:eastAsia="Calibri" w:hAnsi="Calibri" w:cs="Aria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3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31">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223049B4"/>
    <w:multiLevelType w:val="hybridMultilevel"/>
    <w:tmpl w:val="9F261A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75E6807"/>
    <w:multiLevelType w:val="hybridMultilevel"/>
    <w:tmpl w:val="46E8A39A"/>
    <w:lvl w:ilvl="0" w:tplc="04090017">
      <w:start w:val="1"/>
      <w:numFmt w:val="low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34">
    <w:nsid w:val="278D00BB"/>
    <w:multiLevelType w:val="hybridMultilevel"/>
    <w:tmpl w:val="442A8452"/>
    <w:lvl w:ilvl="0" w:tplc="B204F2CE">
      <w:start w:val="1"/>
      <w:numFmt w:val="decimal"/>
      <w:pStyle w:val="GambarBAB2"/>
      <w:lvlText w:val=" Gambar 2.%1 "/>
      <w:lvlJc w:val="left"/>
      <w:pPr>
        <w:ind w:left="2520" w:hanging="360"/>
      </w:pPr>
      <w:rPr>
        <w:rFonts w:hint="default"/>
        <w:b/>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5">
    <w:nsid w:val="28091ADF"/>
    <w:multiLevelType w:val="hybridMultilevel"/>
    <w:tmpl w:val="16260C1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6">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nsid w:val="30881B3F"/>
    <w:multiLevelType w:val="hybridMultilevel"/>
    <w:tmpl w:val="FB2ECCC0"/>
    <w:lvl w:ilvl="0" w:tplc="04090017">
      <w:start w:val="1"/>
      <w:numFmt w:val="lowerLetter"/>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nsid w:val="30DD51B5"/>
    <w:multiLevelType w:val="hybridMultilevel"/>
    <w:tmpl w:val="CBF877B2"/>
    <w:lvl w:ilvl="0" w:tplc="04090019">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9">
    <w:nsid w:val="327B644E"/>
    <w:multiLevelType w:val="multilevel"/>
    <w:tmpl w:val="62E8B9FA"/>
    <w:name w:val="AppHeads2"/>
    <w:numStyleLink w:val="AppendixHeadings"/>
  </w:abstractNum>
  <w:abstractNum w:abstractNumId="40">
    <w:nsid w:val="33811249"/>
    <w:multiLevelType w:val="multilevel"/>
    <w:tmpl w:val="62E8B9FA"/>
    <w:name w:val="AppHeads"/>
    <w:numStyleLink w:val="AppendixHeadings"/>
  </w:abstractNum>
  <w:abstractNum w:abstractNumId="41">
    <w:nsid w:val="33DB2224"/>
    <w:multiLevelType w:val="hybridMultilevel"/>
    <w:tmpl w:val="9BB0208E"/>
    <w:lvl w:ilvl="0" w:tplc="0AFCBF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7B97018"/>
    <w:multiLevelType w:val="hybridMultilevel"/>
    <w:tmpl w:val="C9FA0D5A"/>
    <w:lvl w:ilvl="0" w:tplc="04090015">
      <w:start w:val="1"/>
      <w:numFmt w:val="upp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43">
    <w:nsid w:val="395C44B4"/>
    <w:multiLevelType w:val="hybridMultilevel"/>
    <w:tmpl w:val="D1400CC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nsid w:val="3B0E413C"/>
    <w:multiLevelType w:val="hybridMultilevel"/>
    <w:tmpl w:val="C3A07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D5C33DB"/>
    <w:multiLevelType w:val="hybridMultilevel"/>
    <w:tmpl w:val="1FFA2616"/>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nsid w:val="3E295A5E"/>
    <w:multiLevelType w:val="hybridMultilevel"/>
    <w:tmpl w:val="091E0B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E3C3706"/>
    <w:multiLevelType w:val="hybridMultilevel"/>
    <w:tmpl w:val="53D0C208"/>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8">
    <w:nsid w:val="3E7B2F9A"/>
    <w:multiLevelType w:val="hybridMultilevel"/>
    <w:tmpl w:val="BAB08EA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0">
    <w:nsid w:val="3F9F7D92"/>
    <w:multiLevelType w:val="hybridMultilevel"/>
    <w:tmpl w:val="A32446BA"/>
    <w:lvl w:ilvl="0" w:tplc="A55896EA">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nsid w:val="44F24CD2"/>
    <w:multiLevelType w:val="multilevel"/>
    <w:tmpl w:val="FAD66926"/>
    <w:lvl w:ilvl="0">
      <w:start w:val="1"/>
      <w:numFmt w:val="decimal"/>
      <w:pStyle w:val="Heading1"/>
      <w:suff w:val="space"/>
      <w:lvlText w:val="BAB %1"/>
      <w:lvlJc w:val="left"/>
      <w:pPr>
        <w:ind w:left="0" w:firstLine="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2700" w:hanging="1080"/>
      </w:pPr>
      <w:rPr>
        <w:rFonts w:hint="default"/>
      </w:rPr>
    </w:lvl>
    <w:lvl w:ilvl="3">
      <w:start w:val="1"/>
      <w:numFmt w:val="decimal"/>
      <w:pStyle w:val="Heading4"/>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nsid w:val="46CC519D"/>
    <w:multiLevelType w:val="multilevel"/>
    <w:tmpl w:val="68EC901E"/>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55">
    <w:nsid w:val="47F95C51"/>
    <w:multiLevelType w:val="hybridMultilevel"/>
    <w:tmpl w:val="F11C4E3A"/>
    <w:lvl w:ilvl="0" w:tplc="9C8079D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8BD3CA7"/>
    <w:multiLevelType w:val="multilevel"/>
    <w:tmpl w:val="115AE5C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nsid w:val="49D41C76"/>
    <w:multiLevelType w:val="multilevel"/>
    <w:tmpl w:val="EB34AF9A"/>
    <w:name w:val="BodyHeads"/>
    <w:numStyleLink w:val="BodyHeadings"/>
  </w:abstractNum>
  <w:abstractNum w:abstractNumId="58">
    <w:nsid w:val="4B321362"/>
    <w:multiLevelType w:val="multilevel"/>
    <w:tmpl w:val="97B2F9D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nsid w:val="509107F9"/>
    <w:multiLevelType w:val="multilevel"/>
    <w:tmpl w:val="EB34AF9A"/>
    <w:name w:val="BodyHeadings2"/>
    <w:numStyleLink w:val="BodyHeadings"/>
  </w:abstractNum>
  <w:abstractNum w:abstractNumId="60">
    <w:nsid w:val="54075FF9"/>
    <w:multiLevelType w:val="hybridMultilevel"/>
    <w:tmpl w:val="275089E8"/>
    <w:lvl w:ilvl="0" w:tplc="04090011">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1">
    <w:nsid w:val="56DE3ADD"/>
    <w:multiLevelType w:val="multilevel"/>
    <w:tmpl w:val="EB34AF9A"/>
    <w:name w:val="BodyHeadings"/>
    <w:styleLink w:val="BodyHeadings"/>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nsid w:val="57517C54"/>
    <w:multiLevelType w:val="multilevel"/>
    <w:tmpl w:val="62E8B9FA"/>
    <w:name w:val="AppHeads"/>
    <w:numStyleLink w:val="AppendixHeadings"/>
  </w:abstractNum>
  <w:abstractNum w:abstractNumId="63">
    <w:nsid w:val="58EA594A"/>
    <w:multiLevelType w:val="hybridMultilevel"/>
    <w:tmpl w:val="876489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65">
    <w:nsid w:val="59F96161"/>
    <w:multiLevelType w:val="hybridMultilevel"/>
    <w:tmpl w:val="A36E32C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C7F389E"/>
    <w:multiLevelType w:val="multilevel"/>
    <w:tmpl w:val="62E8B9FA"/>
    <w:name w:val="AppHeads4"/>
    <w:numStyleLink w:val="AppendixHeadings"/>
  </w:abstractNum>
  <w:abstractNum w:abstractNumId="67">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69">
    <w:nsid w:val="5E437FE7"/>
    <w:multiLevelType w:val="hybridMultilevel"/>
    <w:tmpl w:val="1AE2B648"/>
    <w:lvl w:ilvl="0" w:tplc="0809000F">
      <w:start w:val="1"/>
      <w:numFmt w:val="decimal"/>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70">
    <w:nsid w:val="61401442"/>
    <w:multiLevelType w:val="hybridMultilevel"/>
    <w:tmpl w:val="CE9483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2B173A3"/>
    <w:multiLevelType w:val="hybridMultilevel"/>
    <w:tmpl w:val="1E34FA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6EB09D9"/>
    <w:multiLevelType w:val="hybridMultilevel"/>
    <w:tmpl w:val="7AFC9166"/>
    <w:lvl w:ilvl="0" w:tplc="972047C4">
      <w:start w:val="1"/>
      <w:numFmt w:val="decimal"/>
      <w:lvlText w:val="%1)"/>
      <w:lvlJc w:val="left"/>
      <w:pPr>
        <w:ind w:left="990" w:hanging="360"/>
      </w:pPr>
      <w:rPr>
        <w:i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3">
    <w:nsid w:val="68054D65"/>
    <w:multiLevelType w:val="hybridMultilevel"/>
    <w:tmpl w:val="CA04745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9C461EE"/>
    <w:multiLevelType w:val="hybridMultilevel"/>
    <w:tmpl w:val="28E081EE"/>
    <w:lvl w:ilvl="0" w:tplc="EC6EFA80">
      <w:start w:val="1"/>
      <w:numFmt w:val="lowerLetter"/>
      <w:lvlText w:val="%1)"/>
      <w:lvlJc w:val="left"/>
      <w:pPr>
        <w:ind w:left="1060" w:hanging="360"/>
      </w:pPr>
      <w:rPr>
        <w:i w:val="0"/>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75">
    <w:nsid w:val="6AF46086"/>
    <w:multiLevelType w:val="multilevel"/>
    <w:tmpl w:val="9AAEA2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6">
    <w:nsid w:val="6C2D3D78"/>
    <w:multiLevelType w:val="hybridMultilevel"/>
    <w:tmpl w:val="DE48F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E365AD2"/>
    <w:multiLevelType w:val="multilevel"/>
    <w:tmpl w:val="EB34AF9A"/>
    <w:name w:val="BodyHeadings3"/>
    <w:numStyleLink w:val="BodyHeadings"/>
  </w:abstractNum>
  <w:abstractNum w:abstractNumId="78">
    <w:nsid w:val="71470472"/>
    <w:multiLevelType w:val="hybridMultilevel"/>
    <w:tmpl w:val="8FBCAC42"/>
    <w:lvl w:ilvl="0" w:tplc="237217F6">
      <w:numFmt w:val="bullet"/>
      <w:lvlText w:val="•"/>
      <w:lvlJc w:val="left"/>
      <w:pPr>
        <w:ind w:left="630" w:hanging="360"/>
      </w:pPr>
      <w:rPr>
        <w:rFonts w:ascii="Calibri" w:eastAsia="Calibri" w:hAnsi="Calibri" w:cs="Calibri"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9">
    <w:nsid w:val="720A4911"/>
    <w:multiLevelType w:val="hybridMultilevel"/>
    <w:tmpl w:val="CA469D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2D23C76"/>
    <w:multiLevelType w:val="hybridMultilevel"/>
    <w:tmpl w:val="6BA40D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3457594"/>
    <w:multiLevelType w:val="hybridMultilevel"/>
    <w:tmpl w:val="261A2BBA"/>
    <w:lvl w:ilvl="0" w:tplc="5F0476A4">
      <w:start w:val="1"/>
      <w:numFmt w:val="decimal"/>
      <w:pStyle w:val="GambarBab3"/>
      <w:lvlText w:val="Gambar 3.%1 "/>
      <w:lvlJc w:val="left"/>
      <w:pPr>
        <w:ind w:left="1060" w:hanging="36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82">
    <w:nsid w:val="742E6936"/>
    <w:multiLevelType w:val="multilevel"/>
    <w:tmpl w:val="62E8B9FA"/>
    <w:name w:val="AppHeads3"/>
    <w:numStyleLink w:val="AppendixHeadings"/>
  </w:abstractNum>
  <w:abstractNum w:abstractNumId="83">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4">
    <w:nsid w:val="776117EB"/>
    <w:multiLevelType w:val="hybridMultilevel"/>
    <w:tmpl w:val="A71684D8"/>
    <w:lvl w:ilvl="0" w:tplc="04090017">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5">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86">
    <w:nsid w:val="79F86E39"/>
    <w:multiLevelType w:val="hybridMultilevel"/>
    <w:tmpl w:val="E67A60A0"/>
    <w:lvl w:ilvl="0" w:tplc="68586F88">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DBD0E39"/>
    <w:multiLevelType w:val="hybridMultilevel"/>
    <w:tmpl w:val="B9CE9424"/>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6"/>
  </w:num>
  <w:num w:numId="2">
    <w:abstractNumId w:val="13"/>
  </w:num>
  <w:num w:numId="3">
    <w:abstractNumId w:val="22"/>
    <w:lvlOverride w:ilvl="0">
      <w:lvl w:ilvl="0">
        <w:start w:val="1"/>
        <w:numFmt w:val="upperLetter"/>
        <w:pStyle w:val="AppendixHeading1"/>
        <w:suff w:val="space"/>
        <w:lvlText w:val="LAMPIRAN %1"/>
        <w:lvlJc w:val="left"/>
        <w:pPr>
          <w:ind w:left="2062" w:hanging="360"/>
        </w:pPr>
        <w:rPr>
          <w:rFonts w:hint="default"/>
        </w:rPr>
      </w:lvl>
    </w:lvlOverride>
  </w:num>
  <w:num w:numId="4">
    <w:abstractNumId w:val="61"/>
  </w:num>
  <w:num w:numId="5">
    <w:abstractNumId w:val="21"/>
    <w:lvlOverride w:ilvl="0">
      <w:lvl w:ilvl="0">
        <w:start w:val="1"/>
        <w:numFmt w:val="decimal"/>
        <w:suff w:val="space"/>
        <w:lvlText w:val="BAB %1"/>
        <w:lvlJc w:val="left"/>
        <w:pPr>
          <w:ind w:left="0" w:firstLine="0"/>
        </w:pPr>
        <w:rPr>
          <w:rFonts w:hint="default"/>
        </w:rPr>
      </w:lvl>
    </w:lvlOverride>
    <w:lvlOverride w:ilvl="1">
      <w:lvl w:ilvl="1">
        <w:start w:val="1"/>
        <w:numFmt w:val="decimal"/>
        <w:suff w:val="space"/>
        <w:lvlText w:val="%1.%2"/>
        <w:lvlJc w:val="left"/>
        <w:pPr>
          <w:ind w:left="720" w:hanging="720"/>
        </w:pPr>
        <w:rPr>
          <w:rFonts w:hint="default"/>
        </w:rPr>
      </w:lvl>
    </w:lvlOverride>
    <w:lvlOverride w:ilvl="2">
      <w:lvl w:ilvl="2">
        <w:start w:val="1"/>
        <w:numFmt w:val="decimal"/>
        <w:suff w:val="space"/>
        <w:lvlText w:val="%1.%2.%3"/>
        <w:lvlJc w:val="left"/>
        <w:pPr>
          <w:ind w:left="1080" w:hanging="1080"/>
        </w:pPr>
        <w:rPr>
          <w:rFonts w:hint="default"/>
        </w:rPr>
      </w:lvl>
    </w:lvlOverride>
    <w:lvlOverride w:ilvl="3">
      <w:lvl w:ilvl="3">
        <w:start w:val="1"/>
        <w:numFmt w:val="decimal"/>
        <w:suff w:val="space"/>
        <w:lvlText w:val="%1.%2.%3.%4"/>
        <w:lvlJc w:val="left"/>
        <w:pPr>
          <w:ind w:left="5693"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5"/>
  </w:num>
  <w:num w:numId="7">
    <w:abstractNumId w:val="4"/>
  </w:num>
  <w:num w:numId="8">
    <w:abstractNumId w:val="51"/>
  </w:num>
  <w:num w:numId="9">
    <w:abstractNumId w:val="54"/>
  </w:num>
  <w:num w:numId="10">
    <w:abstractNumId w:val="85"/>
  </w:num>
  <w:num w:numId="11">
    <w:abstractNumId w:val="30"/>
  </w:num>
  <w:num w:numId="12">
    <w:abstractNumId w:val="64"/>
  </w:num>
  <w:num w:numId="13">
    <w:abstractNumId w:val="7"/>
  </w:num>
  <w:num w:numId="14">
    <w:abstractNumId w:val="14"/>
  </w:num>
  <w:num w:numId="15">
    <w:abstractNumId w:val="22"/>
  </w:num>
  <w:num w:numId="16">
    <w:abstractNumId w:val="49"/>
  </w:num>
  <w:num w:numId="17">
    <w:abstractNumId w:val="3"/>
  </w:num>
  <w:num w:numId="18">
    <w:abstractNumId w:val="2"/>
  </w:num>
  <w:num w:numId="19">
    <w:abstractNumId w:val="1"/>
  </w:num>
  <w:num w:numId="20">
    <w:abstractNumId w:val="68"/>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11"/>
  </w:num>
  <w:num w:numId="22">
    <w:abstractNumId w:val="26"/>
  </w:num>
  <w:num w:numId="23">
    <w:abstractNumId w:val="69"/>
  </w:num>
  <w:num w:numId="24">
    <w:abstractNumId w:val="55"/>
  </w:num>
  <w:num w:numId="25">
    <w:abstractNumId w:val="78"/>
  </w:num>
  <w:num w:numId="26">
    <w:abstractNumId w:val="52"/>
  </w:num>
  <w:num w:numId="27">
    <w:abstractNumId w:val="10"/>
  </w:num>
  <w:num w:numId="28">
    <w:abstractNumId w:val="52"/>
    <w:lvlOverride w:ilvl="0">
      <w:startOverride w:val="2"/>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52"/>
  </w:num>
  <w:num w:numId="31">
    <w:abstractNumId w:val="52"/>
  </w:num>
  <w:num w:numId="32">
    <w:abstractNumId w:val="29"/>
  </w:num>
  <w:num w:numId="33">
    <w:abstractNumId w:val="8"/>
  </w:num>
  <w:num w:numId="34">
    <w:abstractNumId w:val="42"/>
  </w:num>
  <w:num w:numId="35">
    <w:abstractNumId w:val="52"/>
  </w:num>
  <w:num w:numId="36">
    <w:abstractNumId w:val="52"/>
  </w:num>
  <w:num w:numId="37">
    <w:abstractNumId w:val="52"/>
  </w:num>
  <w:num w:numId="38">
    <w:abstractNumId w:val="34"/>
  </w:num>
  <w:num w:numId="39">
    <w:abstractNumId w:val="34"/>
  </w:num>
  <w:num w:numId="40">
    <w:abstractNumId w:val="34"/>
  </w:num>
  <w:num w:numId="41">
    <w:abstractNumId w:val="34"/>
  </w:num>
  <w:num w:numId="42">
    <w:abstractNumId w:val="34"/>
  </w:num>
  <w:num w:numId="43">
    <w:abstractNumId w:val="34"/>
  </w:num>
  <w:num w:numId="44">
    <w:abstractNumId w:val="81"/>
  </w:num>
  <w:num w:numId="45">
    <w:abstractNumId w:val="34"/>
    <w:lvlOverride w:ilvl="0">
      <w:startOverride w:val="1"/>
    </w:lvlOverride>
  </w:num>
  <w:num w:numId="46">
    <w:abstractNumId w:val="34"/>
  </w:num>
  <w:num w:numId="47">
    <w:abstractNumId w:val="34"/>
  </w:num>
  <w:num w:numId="48">
    <w:abstractNumId w:val="44"/>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6"/>
  </w:num>
  <w:num w:numId="51">
    <w:abstractNumId w:val="52"/>
  </w:num>
  <w:num w:numId="52">
    <w:abstractNumId w:val="52"/>
  </w:num>
  <w:num w:numId="53">
    <w:abstractNumId w:val="34"/>
  </w:num>
  <w:num w:numId="54">
    <w:abstractNumId w:val="52"/>
  </w:num>
  <w:num w:numId="55">
    <w:abstractNumId w:val="52"/>
  </w:num>
  <w:num w:numId="56">
    <w:abstractNumId w:val="27"/>
  </w:num>
  <w:num w:numId="57">
    <w:abstractNumId w:val="34"/>
  </w:num>
  <w:num w:numId="58">
    <w:abstractNumId w:val="34"/>
  </w:num>
  <w:num w:numId="59">
    <w:abstractNumId w:val="34"/>
  </w:num>
  <w:num w:numId="60">
    <w:abstractNumId w:val="34"/>
  </w:num>
  <w:num w:numId="61">
    <w:abstractNumId w:val="34"/>
  </w:num>
  <w:num w:numId="62">
    <w:abstractNumId w:val="35"/>
  </w:num>
  <w:num w:numId="63">
    <w:abstractNumId w:val="52"/>
  </w:num>
  <w:num w:numId="64">
    <w:abstractNumId w:val="12"/>
  </w:num>
  <w:num w:numId="65">
    <w:abstractNumId w:val="12"/>
  </w:num>
  <w:num w:numId="66">
    <w:abstractNumId w:val="12"/>
  </w:num>
  <w:num w:numId="67">
    <w:abstractNumId w:val="79"/>
  </w:num>
  <w:num w:numId="68">
    <w:abstractNumId w:val="19"/>
  </w:num>
  <w:num w:numId="69">
    <w:abstractNumId w:val="34"/>
  </w:num>
  <w:num w:numId="70">
    <w:abstractNumId w:val="86"/>
  </w:num>
  <w:num w:numId="71">
    <w:abstractNumId w:val="32"/>
  </w:num>
  <w:num w:numId="72">
    <w:abstractNumId w:val="12"/>
  </w:num>
  <w:num w:numId="73">
    <w:abstractNumId w:val="52"/>
  </w:num>
  <w:num w:numId="74">
    <w:abstractNumId w:val="52"/>
  </w:num>
  <w:num w:numId="75">
    <w:abstractNumId w:val="52"/>
  </w:num>
  <w:num w:numId="76">
    <w:abstractNumId w:val="52"/>
  </w:num>
  <w:num w:numId="77">
    <w:abstractNumId w:val="63"/>
  </w:num>
  <w:num w:numId="78">
    <w:abstractNumId w:val="76"/>
  </w:num>
  <w:num w:numId="79">
    <w:abstractNumId w:val="65"/>
  </w:num>
  <w:num w:numId="80">
    <w:abstractNumId w:val="43"/>
  </w:num>
  <w:num w:numId="81">
    <w:abstractNumId w:val="48"/>
  </w:num>
  <w:num w:numId="82">
    <w:abstractNumId w:val="34"/>
  </w:num>
  <w:num w:numId="83">
    <w:abstractNumId w:val="50"/>
  </w:num>
  <w:num w:numId="84">
    <w:abstractNumId w:val="12"/>
  </w:num>
  <w:num w:numId="85">
    <w:abstractNumId w:val="47"/>
  </w:num>
  <w:num w:numId="86">
    <w:abstractNumId w:val="34"/>
  </w:num>
  <w:num w:numId="87">
    <w:abstractNumId w:val="34"/>
  </w:num>
  <w:num w:numId="88">
    <w:abstractNumId w:val="34"/>
  </w:num>
  <w:num w:numId="8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0">
    <w:abstractNumId w:val="37"/>
  </w:num>
  <w:num w:numId="91">
    <w:abstractNumId w:val="34"/>
  </w:num>
  <w:num w:numId="92">
    <w:abstractNumId w:val="34"/>
  </w:num>
  <w:num w:numId="93">
    <w:abstractNumId w:val="18"/>
  </w:num>
  <w:num w:numId="94">
    <w:abstractNumId w:val="12"/>
  </w:num>
  <w:num w:numId="95">
    <w:abstractNumId w:val="12"/>
  </w:num>
  <w:num w:numId="96">
    <w:abstractNumId w:val="34"/>
  </w:num>
  <w:num w:numId="97">
    <w:abstractNumId w:val="34"/>
  </w:num>
  <w:num w:numId="98">
    <w:abstractNumId w:val="34"/>
  </w:num>
  <w:num w:numId="99">
    <w:abstractNumId w:val="34"/>
  </w:num>
  <w:num w:numId="100">
    <w:abstractNumId w:val="53"/>
  </w:num>
  <w:num w:numId="101">
    <w:abstractNumId w:val="34"/>
  </w:num>
  <w:num w:numId="102">
    <w:abstractNumId w:val="60"/>
  </w:num>
  <w:num w:numId="103">
    <w:abstractNumId w:val="34"/>
  </w:num>
  <w:num w:numId="104">
    <w:abstractNumId w:val="34"/>
  </w:num>
  <w:num w:numId="105">
    <w:abstractNumId w:val="34"/>
  </w:num>
  <w:num w:numId="106">
    <w:abstractNumId w:val="34"/>
  </w:num>
  <w:num w:numId="107">
    <w:abstractNumId w:val="45"/>
  </w:num>
  <w:num w:numId="108">
    <w:abstractNumId w:val="34"/>
  </w:num>
  <w:num w:numId="109">
    <w:abstractNumId w:val="34"/>
  </w:num>
  <w:num w:numId="110">
    <w:abstractNumId w:val="34"/>
  </w:num>
  <w:num w:numId="111">
    <w:abstractNumId w:val="34"/>
  </w:num>
  <w:num w:numId="112">
    <w:abstractNumId w:val="34"/>
  </w:num>
  <w:num w:numId="113">
    <w:abstractNumId w:val="34"/>
  </w:num>
  <w:num w:numId="114">
    <w:abstractNumId w:val="34"/>
  </w:num>
  <w:num w:numId="115">
    <w:abstractNumId w:val="34"/>
  </w:num>
  <w:num w:numId="116">
    <w:abstractNumId w:val="33"/>
  </w:num>
  <w:num w:numId="117">
    <w:abstractNumId w:val="80"/>
  </w:num>
  <w:num w:numId="118">
    <w:abstractNumId w:val="17"/>
  </w:num>
  <w:num w:numId="119">
    <w:abstractNumId w:val="70"/>
  </w:num>
  <w:num w:numId="120">
    <w:abstractNumId w:val="15"/>
  </w:num>
  <w:num w:numId="121">
    <w:abstractNumId w:val="28"/>
  </w:num>
  <w:num w:numId="122">
    <w:abstractNumId w:val="52"/>
  </w:num>
  <w:num w:numId="123">
    <w:abstractNumId w:val="73"/>
  </w:num>
  <w:num w:numId="124">
    <w:abstractNumId w:val="84"/>
  </w:num>
  <w:num w:numId="125">
    <w:abstractNumId w:val="38"/>
  </w:num>
  <w:num w:numId="126">
    <w:abstractNumId w:val="20"/>
  </w:num>
  <w:num w:numId="127">
    <w:abstractNumId w:val="23"/>
  </w:num>
  <w:num w:numId="128">
    <w:abstractNumId w:val="71"/>
  </w:num>
  <w:num w:numId="129">
    <w:abstractNumId w:val="87"/>
  </w:num>
  <w:num w:numId="130">
    <w:abstractNumId w:val="72"/>
  </w:num>
  <w:num w:numId="131">
    <w:abstractNumId w:val="34"/>
  </w:num>
  <w:num w:numId="132">
    <w:abstractNumId w:val="9"/>
  </w:num>
  <w:num w:numId="133">
    <w:abstractNumId w:val="34"/>
  </w:num>
  <w:num w:numId="134">
    <w:abstractNumId w:val="52"/>
  </w:num>
  <w:num w:numId="135">
    <w:abstractNumId w:val="24"/>
  </w:num>
  <w:num w:numId="136">
    <w:abstractNumId w:val="52"/>
  </w:num>
  <w:num w:numId="137">
    <w:abstractNumId w:val="67"/>
  </w:num>
  <w:num w:numId="13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52"/>
  </w:num>
  <w:num w:numId="140">
    <w:abstractNumId w:val="52"/>
  </w:num>
  <w:num w:numId="141">
    <w:abstractNumId w:val="52"/>
  </w:num>
  <w:num w:numId="142">
    <w:abstractNumId w:val="52"/>
  </w:num>
  <w:num w:numId="143">
    <w:abstractNumId w:val="34"/>
  </w:num>
  <w:num w:numId="144">
    <w:abstractNumId w:val="74"/>
  </w:num>
  <w:num w:numId="145">
    <w:abstractNumId w:val="41"/>
  </w:num>
  <w:num w:numId="146">
    <w:abstractNumId w:val="56"/>
  </w:num>
  <w:num w:numId="147">
    <w:abstractNumId w:val="75"/>
  </w:num>
  <w:num w:numId="148">
    <w:abstractNumId w:val="58"/>
  </w:num>
  <w:numIdMacAtCleanup w:val="14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kat">
    <w15:presenceInfo w15:providerId="Windows Live" w15:userId="59e0906dcd7355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ocumentProtection w:edit="trackedChanges" w:enforcement="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419"/>
    <w:rsid w:val="000008DA"/>
    <w:rsid w:val="00000B4C"/>
    <w:rsid w:val="00002283"/>
    <w:rsid w:val="000047B8"/>
    <w:rsid w:val="00005266"/>
    <w:rsid w:val="0000567A"/>
    <w:rsid w:val="00006435"/>
    <w:rsid w:val="00006620"/>
    <w:rsid w:val="0000714D"/>
    <w:rsid w:val="000072F6"/>
    <w:rsid w:val="000077A8"/>
    <w:rsid w:val="000107D5"/>
    <w:rsid w:val="000119C9"/>
    <w:rsid w:val="00016603"/>
    <w:rsid w:val="00017900"/>
    <w:rsid w:val="000179C5"/>
    <w:rsid w:val="000209B7"/>
    <w:rsid w:val="000219E7"/>
    <w:rsid w:val="0002236E"/>
    <w:rsid w:val="00022C0D"/>
    <w:rsid w:val="0002562B"/>
    <w:rsid w:val="00026C2A"/>
    <w:rsid w:val="00027996"/>
    <w:rsid w:val="00030040"/>
    <w:rsid w:val="0003309B"/>
    <w:rsid w:val="00034F2B"/>
    <w:rsid w:val="00035A8B"/>
    <w:rsid w:val="000365B1"/>
    <w:rsid w:val="00041239"/>
    <w:rsid w:val="000419D6"/>
    <w:rsid w:val="000441FA"/>
    <w:rsid w:val="00046AF2"/>
    <w:rsid w:val="00047211"/>
    <w:rsid w:val="000502F1"/>
    <w:rsid w:val="00050EA5"/>
    <w:rsid w:val="00051D05"/>
    <w:rsid w:val="00053481"/>
    <w:rsid w:val="00053968"/>
    <w:rsid w:val="00053AEC"/>
    <w:rsid w:val="0005425E"/>
    <w:rsid w:val="000548E0"/>
    <w:rsid w:val="000550DA"/>
    <w:rsid w:val="00055146"/>
    <w:rsid w:val="00056D97"/>
    <w:rsid w:val="00056DE6"/>
    <w:rsid w:val="00057727"/>
    <w:rsid w:val="00062267"/>
    <w:rsid w:val="000634A6"/>
    <w:rsid w:val="00063991"/>
    <w:rsid w:val="00063E16"/>
    <w:rsid w:val="00064274"/>
    <w:rsid w:val="000656A0"/>
    <w:rsid w:val="0006618E"/>
    <w:rsid w:val="000672E6"/>
    <w:rsid w:val="00067D88"/>
    <w:rsid w:val="000726D4"/>
    <w:rsid w:val="00073C7E"/>
    <w:rsid w:val="000743C8"/>
    <w:rsid w:val="00074B8B"/>
    <w:rsid w:val="00076330"/>
    <w:rsid w:val="00077FCF"/>
    <w:rsid w:val="0008048F"/>
    <w:rsid w:val="00080833"/>
    <w:rsid w:val="000838AF"/>
    <w:rsid w:val="00083D1F"/>
    <w:rsid w:val="00084280"/>
    <w:rsid w:val="00084EEB"/>
    <w:rsid w:val="000858E7"/>
    <w:rsid w:val="00086DE7"/>
    <w:rsid w:val="00086E8C"/>
    <w:rsid w:val="00090358"/>
    <w:rsid w:val="000925A5"/>
    <w:rsid w:val="000929A6"/>
    <w:rsid w:val="00093270"/>
    <w:rsid w:val="00094106"/>
    <w:rsid w:val="00095B95"/>
    <w:rsid w:val="00097833"/>
    <w:rsid w:val="000A00C7"/>
    <w:rsid w:val="000A034A"/>
    <w:rsid w:val="000A07FD"/>
    <w:rsid w:val="000A0DA0"/>
    <w:rsid w:val="000A1CA1"/>
    <w:rsid w:val="000A2781"/>
    <w:rsid w:val="000A3341"/>
    <w:rsid w:val="000A3C5B"/>
    <w:rsid w:val="000A5C66"/>
    <w:rsid w:val="000A7C01"/>
    <w:rsid w:val="000B0AB1"/>
    <w:rsid w:val="000B17CE"/>
    <w:rsid w:val="000B2C07"/>
    <w:rsid w:val="000B3460"/>
    <w:rsid w:val="000B41F4"/>
    <w:rsid w:val="000B507B"/>
    <w:rsid w:val="000B57D9"/>
    <w:rsid w:val="000C2549"/>
    <w:rsid w:val="000C2820"/>
    <w:rsid w:val="000C3D1F"/>
    <w:rsid w:val="000C44D3"/>
    <w:rsid w:val="000C5B75"/>
    <w:rsid w:val="000C69BA"/>
    <w:rsid w:val="000C6D5D"/>
    <w:rsid w:val="000D0488"/>
    <w:rsid w:val="000D1322"/>
    <w:rsid w:val="000D167C"/>
    <w:rsid w:val="000D1DC2"/>
    <w:rsid w:val="000D279F"/>
    <w:rsid w:val="000D2977"/>
    <w:rsid w:val="000D34E0"/>
    <w:rsid w:val="000D4CB1"/>
    <w:rsid w:val="000D50AC"/>
    <w:rsid w:val="000D5C63"/>
    <w:rsid w:val="000E0BB6"/>
    <w:rsid w:val="000E1F3D"/>
    <w:rsid w:val="000E2BB7"/>
    <w:rsid w:val="000E56D2"/>
    <w:rsid w:val="000E5A37"/>
    <w:rsid w:val="000E638B"/>
    <w:rsid w:val="000F1D01"/>
    <w:rsid w:val="000F28C2"/>
    <w:rsid w:val="000F3060"/>
    <w:rsid w:val="000F4275"/>
    <w:rsid w:val="000F67B8"/>
    <w:rsid w:val="000F7B3E"/>
    <w:rsid w:val="00100CE7"/>
    <w:rsid w:val="001014F4"/>
    <w:rsid w:val="0010223B"/>
    <w:rsid w:val="00104C88"/>
    <w:rsid w:val="00106138"/>
    <w:rsid w:val="00106B69"/>
    <w:rsid w:val="001079D7"/>
    <w:rsid w:val="00112BE1"/>
    <w:rsid w:val="001133B5"/>
    <w:rsid w:val="00113F49"/>
    <w:rsid w:val="0011507E"/>
    <w:rsid w:val="00115296"/>
    <w:rsid w:val="00115B96"/>
    <w:rsid w:val="001161D8"/>
    <w:rsid w:val="00117D67"/>
    <w:rsid w:val="0012260B"/>
    <w:rsid w:val="0012487A"/>
    <w:rsid w:val="00124E5D"/>
    <w:rsid w:val="00124EBE"/>
    <w:rsid w:val="0012696D"/>
    <w:rsid w:val="00127C90"/>
    <w:rsid w:val="00130194"/>
    <w:rsid w:val="00132794"/>
    <w:rsid w:val="00132C67"/>
    <w:rsid w:val="00134EC7"/>
    <w:rsid w:val="0013611C"/>
    <w:rsid w:val="00137CCA"/>
    <w:rsid w:val="0014077F"/>
    <w:rsid w:val="00140789"/>
    <w:rsid w:val="001414CB"/>
    <w:rsid w:val="00142668"/>
    <w:rsid w:val="00142864"/>
    <w:rsid w:val="00143A5D"/>
    <w:rsid w:val="00145CA6"/>
    <w:rsid w:val="0014608D"/>
    <w:rsid w:val="00146EED"/>
    <w:rsid w:val="00146FDF"/>
    <w:rsid w:val="001529D6"/>
    <w:rsid w:val="00153328"/>
    <w:rsid w:val="00153D92"/>
    <w:rsid w:val="00154E04"/>
    <w:rsid w:val="00155B03"/>
    <w:rsid w:val="00155B83"/>
    <w:rsid w:val="00155C1F"/>
    <w:rsid w:val="00155D4F"/>
    <w:rsid w:val="00157F10"/>
    <w:rsid w:val="001611BC"/>
    <w:rsid w:val="00161C34"/>
    <w:rsid w:val="0016438E"/>
    <w:rsid w:val="00164916"/>
    <w:rsid w:val="00164A7D"/>
    <w:rsid w:val="00165008"/>
    <w:rsid w:val="00165B14"/>
    <w:rsid w:val="0016715E"/>
    <w:rsid w:val="0016778F"/>
    <w:rsid w:val="00167D11"/>
    <w:rsid w:val="00170289"/>
    <w:rsid w:val="00171B51"/>
    <w:rsid w:val="00171F0E"/>
    <w:rsid w:val="00173076"/>
    <w:rsid w:val="0017371E"/>
    <w:rsid w:val="0017507F"/>
    <w:rsid w:val="001759AE"/>
    <w:rsid w:val="00176358"/>
    <w:rsid w:val="00176653"/>
    <w:rsid w:val="0018055F"/>
    <w:rsid w:val="00180776"/>
    <w:rsid w:val="001810C6"/>
    <w:rsid w:val="0018257E"/>
    <w:rsid w:val="00184DEF"/>
    <w:rsid w:val="00184FD2"/>
    <w:rsid w:val="00185CDC"/>
    <w:rsid w:val="0018638A"/>
    <w:rsid w:val="00186F25"/>
    <w:rsid w:val="00190E7E"/>
    <w:rsid w:val="00191547"/>
    <w:rsid w:val="0019292B"/>
    <w:rsid w:val="0019293E"/>
    <w:rsid w:val="00192F6E"/>
    <w:rsid w:val="00193277"/>
    <w:rsid w:val="001937E4"/>
    <w:rsid w:val="00193AA4"/>
    <w:rsid w:val="0019707D"/>
    <w:rsid w:val="001976ED"/>
    <w:rsid w:val="001A0083"/>
    <w:rsid w:val="001A205B"/>
    <w:rsid w:val="001A517A"/>
    <w:rsid w:val="001A5753"/>
    <w:rsid w:val="001A7077"/>
    <w:rsid w:val="001A723F"/>
    <w:rsid w:val="001B0AC1"/>
    <w:rsid w:val="001B17B9"/>
    <w:rsid w:val="001B1C56"/>
    <w:rsid w:val="001B3C79"/>
    <w:rsid w:val="001B3EE7"/>
    <w:rsid w:val="001B480E"/>
    <w:rsid w:val="001B58D4"/>
    <w:rsid w:val="001B765D"/>
    <w:rsid w:val="001C08BB"/>
    <w:rsid w:val="001C0B93"/>
    <w:rsid w:val="001C1AE9"/>
    <w:rsid w:val="001C1D04"/>
    <w:rsid w:val="001C41FC"/>
    <w:rsid w:val="001C570F"/>
    <w:rsid w:val="001C5747"/>
    <w:rsid w:val="001C7651"/>
    <w:rsid w:val="001C766F"/>
    <w:rsid w:val="001C78C6"/>
    <w:rsid w:val="001D1935"/>
    <w:rsid w:val="001D1EB8"/>
    <w:rsid w:val="001D4C67"/>
    <w:rsid w:val="001D504B"/>
    <w:rsid w:val="001D505A"/>
    <w:rsid w:val="001E2CDB"/>
    <w:rsid w:val="001E49FC"/>
    <w:rsid w:val="001E4CBB"/>
    <w:rsid w:val="001E7795"/>
    <w:rsid w:val="001E79C8"/>
    <w:rsid w:val="001E7EC6"/>
    <w:rsid w:val="001F038E"/>
    <w:rsid w:val="001F1142"/>
    <w:rsid w:val="001F2FF6"/>
    <w:rsid w:val="001F3B59"/>
    <w:rsid w:val="001F3D5F"/>
    <w:rsid w:val="001F3F0D"/>
    <w:rsid w:val="001F5F1C"/>
    <w:rsid w:val="001F624B"/>
    <w:rsid w:val="0020046D"/>
    <w:rsid w:val="00200BEB"/>
    <w:rsid w:val="00201775"/>
    <w:rsid w:val="00203C0E"/>
    <w:rsid w:val="0021076F"/>
    <w:rsid w:val="00210C61"/>
    <w:rsid w:val="0021262F"/>
    <w:rsid w:val="00214E5C"/>
    <w:rsid w:val="00216902"/>
    <w:rsid w:val="00216A16"/>
    <w:rsid w:val="00220025"/>
    <w:rsid w:val="00221CB5"/>
    <w:rsid w:val="0022326C"/>
    <w:rsid w:val="00223B70"/>
    <w:rsid w:val="002258F2"/>
    <w:rsid w:val="00225E20"/>
    <w:rsid w:val="00227A5B"/>
    <w:rsid w:val="00230725"/>
    <w:rsid w:val="00231404"/>
    <w:rsid w:val="00231642"/>
    <w:rsid w:val="002332BF"/>
    <w:rsid w:val="0023413F"/>
    <w:rsid w:val="00234C8A"/>
    <w:rsid w:val="00235403"/>
    <w:rsid w:val="00236230"/>
    <w:rsid w:val="0024187F"/>
    <w:rsid w:val="002439B5"/>
    <w:rsid w:val="00244025"/>
    <w:rsid w:val="002446A6"/>
    <w:rsid w:val="00245EA5"/>
    <w:rsid w:val="00246114"/>
    <w:rsid w:val="0024783F"/>
    <w:rsid w:val="00253691"/>
    <w:rsid w:val="002548C3"/>
    <w:rsid w:val="00257175"/>
    <w:rsid w:val="00257311"/>
    <w:rsid w:val="0026045B"/>
    <w:rsid w:val="00261996"/>
    <w:rsid w:val="00262C37"/>
    <w:rsid w:val="00262D08"/>
    <w:rsid w:val="00262D3B"/>
    <w:rsid w:val="00263C49"/>
    <w:rsid w:val="00264676"/>
    <w:rsid w:val="0026720A"/>
    <w:rsid w:val="00271067"/>
    <w:rsid w:val="002714BA"/>
    <w:rsid w:val="00271ECB"/>
    <w:rsid w:val="00272546"/>
    <w:rsid w:val="002728D4"/>
    <w:rsid w:val="00274763"/>
    <w:rsid w:val="00276772"/>
    <w:rsid w:val="00277093"/>
    <w:rsid w:val="00282481"/>
    <w:rsid w:val="00284390"/>
    <w:rsid w:val="00284F81"/>
    <w:rsid w:val="00285520"/>
    <w:rsid w:val="00285B69"/>
    <w:rsid w:val="00287267"/>
    <w:rsid w:val="00287EA3"/>
    <w:rsid w:val="002902F4"/>
    <w:rsid w:val="0029139C"/>
    <w:rsid w:val="00291540"/>
    <w:rsid w:val="00293294"/>
    <w:rsid w:val="002955B9"/>
    <w:rsid w:val="00295857"/>
    <w:rsid w:val="00296416"/>
    <w:rsid w:val="002A08CD"/>
    <w:rsid w:val="002A0BE0"/>
    <w:rsid w:val="002A167E"/>
    <w:rsid w:val="002A2859"/>
    <w:rsid w:val="002A314B"/>
    <w:rsid w:val="002A326A"/>
    <w:rsid w:val="002A5B60"/>
    <w:rsid w:val="002A7810"/>
    <w:rsid w:val="002B1CA8"/>
    <w:rsid w:val="002B40AC"/>
    <w:rsid w:val="002C0DDE"/>
    <w:rsid w:val="002C23F8"/>
    <w:rsid w:val="002C2FD3"/>
    <w:rsid w:val="002C3960"/>
    <w:rsid w:val="002C3D84"/>
    <w:rsid w:val="002C3E48"/>
    <w:rsid w:val="002C3EE9"/>
    <w:rsid w:val="002C4E48"/>
    <w:rsid w:val="002C517F"/>
    <w:rsid w:val="002D04F9"/>
    <w:rsid w:val="002D17E9"/>
    <w:rsid w:val="002D2F67"/>
    <w:rsid w:val="002D3B30"/>
    <w:rsid w:val="002D41A6"/>
    <w:rsid w:val="002D4EDD"/>
    <w:rsid w:val="002D4F78"/>
    <w:rsid w:val="002D5072"/>
    <w:rsid w:val="002D6750"/>
    <w:rsid w:val="002D6A95"/>
    <w:rsid w:val="002E4FFA"/>
    <w:rsid w:val="002E55F9"/>
    <w:rsid w:val="002E7949"/>
    <w:rsid w:val="002F614D"/>
    <w:rsid w:val="002F6977"/>
    <w:rsid w:val="002F7381"/>
    <w:rsid w:val="00300A34"/>
    <w:rsid w:val="003010CC"/>
    <w:rsid w:val="00301D80"/>
    <w:rsid w:val="00302AA2"/>
    <w:rsid w:val="00302CC2"/>
    <w:rsid w:val="00303611"/>
    <w:rsid w:val="00303B80"/>
    <w:rsid w:val="0030439C"/>
    <w:rsid w:val="00305849"/>
    <w:rsid w:val="00306253"/>
    <w:rsid w:val="00307482"/>
    <w:rsid w:val="00307815"/>
    <w:rsid w:val="00307F7B"/>
    <w:rsid w:val="003102FA"/>
    <w:rsid w:val="00311608"/>
    <w:rsid w:val="0031163B"/>
    <w:rsid w:val="00313371"/>
    <w:rsid w:val="00316686"/>
    <w:rsid w:val="00317160"/>
    <w:rsid w:val="003179F4"/>
    <w:rsid w:val="0032068E"/>
    <w:rsid w:val="00320D3B"/>
    <w:rsid w:val="00325278"/>
    <w:rsid w:val="00326BBD"/>
    <w:rsid w:val="0033063B"/>
    <w:rsid w:val="00330E8F"/>
    <w:rsid w:val="003314E6"/>
    <w:rsid w:val="0033286D"/>
    <w:rsid w:val="003331CF"/>
    <w:rsid w:val="003346C9"/>
    <w:rsid w:val="0033473B"/>
    <w:rsid w:val="003347FA"/>
    <w:rsid w:val="00334B73"/>
    <w:rsid w:val="00337EFE"/>
    <w:rsid w:val="00341D5B"/>
    <w:rsid w:val="00342F3C"/>
    <w:rsid w:val="003454ED"/>
    <w:rsid w:val="003460B2"/>
    <w:rsid w:val="0034727A"/>
    <w:rsid w:val="00350452"/>
    <w:rsid w:val="00351B0E"/>
    <w:rsid w:val="00351E08"/>
    <w:rsid w:val="00352011"/>
    <w:rsid w:val="003520D0"/>
    <w:rsid w:val="003531AE"/>
    <w:rsid w:val="003547A8"/>
    <w:rsid w:val="0035651E"/>
    <w:rsid w:val="0035668B"/>
    <w:rsid w:val="00356BFB"/>
    <w:rsid w:val="003602FF"/>
    <w:rsid w:val="0036080F"/>
    <w:rsid w:val="003628B6"/>
    <w:rsid w:val="00362FA0"/>
    <w:rsid w:val="00363212"/>
    <w:rsid w:val="003633A2"/>
    <w:rsid w:val="00364677"/>
    <w:rsid w:val="00364FCE"/>
    <w:rsid w:val="00365A26"/>
    <w:rsid w:val="003660EF"/>
    <w:rsid w:val="0036621D"/>
    <w:rsid w:val="00366EF2"/>
    <w:rsid w:val="003678F7"/>
    <w:rsid w:val="00371FA8"/>
    <w:rsid w:val="003725FD"/>
    <w:rsid w:val="00374B17"/>
    <w:rsid w:val="00376989"/>
    <w:rsid w:val="0037789E"/>
    <w:rsid w:val="0038144F"/>
    <w:rsid w:val="00383345"/>
    <w:rsid w:val="00383FE8"/>
    <w:rsid w:val="00384E84"/>
    <w:rsid w:val="00385CDD"/>
    <w:rsid w:val="00387A90"/>
    <w:rsid w:val="00392300"/>
    <w:rsid w:val="0039242C"/>
    <w:rsid w:val="00392A53"/>
    <w:rsid w:val="0039354C"/>
    <w:rsid w:val="00395479"/>
    <w:rsid w:val="00396127"/>
    <w:rsid w:val="00396589"/>
    <w:rsid w:val="00396664"/>
    <w:rsid w:val="003A03A8"/>
    <w:rsid w:val="003A088A"/>
    <w:rsid w:val="003A0D50"/>
    <w:rsid w:val="003A14E6"/>
    <w:rsid w:val="003A1CC3"/>
    <w:rsid w:val="003A2A19"/>
    <w:rsid w:val="003A2F5F"/>
    <w:rsid w:val="003A3213"/>
    <w:rsid w:val="003A6ED5"/>
    <w:rsid w:val="003A7499"/>
    <w:rsid w:val="003B05AC"/>
    <w:rsid w:val="003B2986"/>
    <w:rsid w:val="003B340E"/>
    <w:rsid w:val="003B592A"/>
    <w:rsid w:val="003B6592"/>
    <w:rsid w:val="003C198F"/>
    <w:rsid w:val="003C2109"/>
    <w:rsid w:val="003C264E"/>
    <w:rsid w:val="003C2E0B"/>
    <w:rsid w:val="003C5220"/>
    <w:rsid w:val="003C530C"/>
    <w:rsid w:val="003C5DEE"/>
    <w:rsid w:val="003C6459"/>
    <w:rsid w:val="003D04EE"/>
    <w:rsid w:val="003D0B53"/>
    <w:rsid w:val="003D21B4"/>
    <w:rsid w:val="003D2259"/>
    <w:rsid w:val="003D3336"/>
    <w:rsid w:val="003D4033"/>
    <w:rsid w:val="003D7935"/>
    <w:rsid w:val="003E102A"/>
    <w:rsid w:val="003E2A92"/>
    <w:rsid w:val="003E32D5"/>
    <w:rsid w:val="003E56CF"/>
    <w:rsid w:val="003E7F09"/>
    <w:rsid w:val="003F14AA"/>
    <w:rsid w:val="003F35B8"/>
    <w:rsid w:val="003F428F"/>
    <w:rsid w:val="003F4A38"/>
    <w:rsid w:val="003F6507"/>
    <w:rsid w:val="003F68B3"/>
    <w:rsid w:val="003F7665"/>
    <w:rsid w:val="003F7D85"/>
    <w:rsid w:val="0040177C"/>
    <w:rsid w:val="0040277F"/>
    <w:rsid w:val="00402DC8"/>
    <w:rsid w:val="004044A0"/>
    <w:rsid w:val="00404D54"/>
    <w:rsid w:val="00410F82"/>
    <w:rsid w:val="004119EB"/>
    <w:rsid w:val="0041256A"/>
    <w:rsid w:val="00413A7C"/>
    <w:rsid w:val="0041401B"/>
    <w:rsid w:val="00415217"/>
    <w:rsid w:val="00416733"/>
    <w:rsid w:val="0041703C"/>
    <w:rsid w:val="004225D5"/>
    <w:rsid w:val="00423851"/>
    <w:rsid w:val="004239BF"/>
    <w:rsid w:val="00424897"/>
    <w:rsid w:val="00425E1C"/>
    <w:rsid w:val="00425F59"/>
    <w:rsid w:val="00427439"/>
    <w:rsid w:val="00427E05"/>
    <w:rsid w:val="0043022F"/>
    <w:rsid w:val="00430296"/>
    <w:rsid w:val="0043101F"/>
    <w:rsid w:val="00434651"/>
    <w:rsid w:val="004350D4"/>
    <w:rsid w:val="00435159"/>
    <w:rsid w:val="004352B5"/>
    <w:rsid w:val="00440112"/>
    <w:rsid w:val="004413B1"/>
    <w:rsid w:val="00442658"/>
    <w:rsid w:val="00442A68"/>
    <w:rsid w:val="00444D45"/>
    <w:rsid w:val="00445021"/>
    <w:rsid w:val="00445845"/>
    <w:rsid w:val="00445868"/>
    <w:rsid w:val="00447C3D"/>
    <w:rsid w:val="00451964"/>
    <w:rsid w:val="00452EF7"/>
    <w:rsid w:val="00454D46"/>
    <w:rsid w:val="00454EEA"/>
    <w:rsid w:val="00455390"/>
    <w:rsid w:val="00455904"/>
    <w:rsid w:val="00456FB9"/>
    <w:rsid w:val="004616F6"/>
    <w:rsid w:val="00462F9A"/>
    <w:rsid w:val="00463D5A"/>
    <w:rsid w:val="0046428A"/>
    <w:rsid w:val="0046501A"/>
    <w:rsid w:val="004669FB"/>
    <w:rsid w:val="004671F5"/>
    <w:rsid w:val="00470AB7"/>
    <w:rsid w:val="0047121F"/>
    <w:rsid w:val="004738C9"/>
    <w:rsid w:val="00473ED0"/>
    <w:rsid w:val="00474C24"/>
    <w:rsid w:val="004750C9"/>
    <w:rsid w:val="0047635E"/>
    <w:rsid w:val="00480256"/>
    <w:rsid w:val="00480D5F"/>
    <w:rsid w:val="00481A27"/>
    <w:rsid w:val="0048223A"/>
    <w:rsid w:val="004833E3"/>
    <w:rsid w:val="0048455C"/>
    <w:rsid w:val="00486946"/>
    <w:rsid w:val="00487107"/>
    <w:rsid w:val="00487774"/>
    <w:rsid w:val="0049015C"/>
    <w:rsid w:val="00491E95"/>
    <w:rsid w:val="00492557"/>
    <w:rsid w:val="004933B2"/>
    <w:rsid w:val="004937D5"/>
    <w:rsid w:val="00493BF5"/>
    <w:rsid w:val="004940CC"/>
    <w:rsid w:val="004949DD"/>
    <w:rsid w:val="004972A2"/>
    <w:rsid w:val="004A0B67"/>
    <w:rsid w:val="004A127C"/>
    <w:rsid w:val="004A1375"/>
    <w:rsid w:val="004A200E"/>
    <w:rsid w:val="004A25A6"/>
    <w:rsid w:val="004A419E"/>
    <w:rsid w:val="004A4867"/>
    <w:rsid w:val="004A4E51"/>
    <w:rsid w:val="004A6A53"/>
    <w:rsid w:val="004B398C"/>
    <w:rsid w:val="004B4C8C"/>
    <w:rsid w:val="004B6443"/>
    <w:rsid w:val="004B6C33"/>
    <w:rsid w:val="004C236C"/>
    <w:rsid w:val="004C2589"/>
    <w:rsid w:val="004C25E8"/>
    <w:rsid w:val="004C30D8"/>
    <w:rsid w:val="004C4528"/>
    <w:rsid w:val="004C534B"/>
    <w:rsid w:val="004C5D4E"/>
    <w:rsid w:val="004C6040"/>
    <w:rsid w:val="004D2BE7"/>
    <w:rsid w:val="004D2C18"/>
    <w:rsid w:val="004D308E"/>
    <w:rsid w:val="004D53E3"/>
    <w:rsid w:val="004E0134"/>
    <w:rsid w:val="004E199D"/>
    <w:rsid w:val="004E1C85"/>
    <w:rsid w:val="004E2B87"/>
    <w:rsid w:val="004E4171"/>
    <w:rsid w:val="004F08A8"/>
    <w:rsid w:val="004F1780"/>
    <w:rsid w:val="004F187D"/>
    <w:rsid w:val="004F4544"/>
    <w:rsid w:val="004F4B8E"/>
    <w:rsid w:val="004F5415"/>
    <w:rsid w:val="004F5AEE"/>
    <w:rsid w:val="004F75E1"/>
    <w:rsid w:val="005019E0"/>
    <w:rsid w:val="00501A8D"/>
    <w:rsid w:val="005021DB"/>
    <w:rsid w:val="0050238A"/>
    <w:rsid w:val="0050462A"/>
    <w:rsid w:val="00504995"/>
    <w:rsid w:val="00505513"/>
    <w:rsid w:val="00505A1A"/>
    <w:rsid w:val="00506BE3"/>
    <w:rsid w:val="0051106D"/>
    <w:rsid w:val="00512B53"/>
    <w:rsid w:val="005134E2"/>
    <w:rsid w:val="0051383A"/>
    <w:rsid w:val="00516AA1"/>
    <w:rsid w:val="005179AA"/>
    <w:rsid w:val="00523105"/>
    <w:rsid w:val="00523F7C"/>
    <w:rsid w:val="005260B1"/>
    <w:rsid w:val="005312D3"/>
    <w:rsid w:val="00533312"/>
    <w:rsid w:val="00533BB3"/>
    <w:rsid w:val="005355DB"/>
    <w:rsid w:val="00535D34"/>
    <w:rsid w:val="005368F5"/>
    <w:rsid w:val="00536EE0"/>
    <w:rsid w:val="00537E8F"/>
    <w:rsid w:val="005418BF"/>
    <w:rsid w:val="0054269B"/>
    <w:rsid w:val="005427D0"/>
    <w:rsid w:val="00543952"/>
    <w:rsid w:val="00544D03"/>
    <w:rsid w:val="0054588E"/>
    <w:rsid w:val="005473FD"/>
    <w:rsid w:val="00547D32"/>
    <w:rsid w:val="0055164E"/>
    <w:rsid w:val="00552832"/>
    <w:rsid w:val="00553CDF"/>
    <w:rsid w:val="0056002A"/>
    <w:rsid w:val="00560C47"/>
    <w:rsid w:val="0056138E"/>
    <w:rsid w:val="00563838"/>
    <w:rsid w:val="00564C01"/>
    <w:rsid w:val="005664E2"/>
    <w:rsid w:val="00567555"/>
    <w:rsid w:val="005708C1"/>
    <w:rsid w:val="00572727"/>
    <w:rsid w:val="00573CCD"/>
    <w:rsid w:val="00573F00"/>
    <w:rsid w:val="00574777"/>
    <w:rsid w:val="00575593"/>
    <w:rsid w:val="0057678F"/>
    <w:rsid w:val="00576FDC"/>
    <w:rsid w:val="005770FD"/>
    <w:rsid w:val="00577AB0"/>
    <w:rsid w:val="00580F48"/>
    <w:rsid w:val="00581CC5"/>
    <w:rsid w:val="005831BA"/>
    <w:rsid w:val="005851B6"/>
    <w:rsid w:val="0058751D"/>
    <w:rsid w:val="005901A4"/>
    <w:rsid w:val="00590EE6"/>
    <w:rsid w:val="005924DB"/>
    <w:rsid w:val="0059362C"/>
    <w:rsid w:val="00593E55"/>
    <w:rsid w:val="00594047"/>
    <w:rsid w:val="00594B46"/>
    <w:rsid w:val="00594F1D"/>
    <w:rsid w:val="00596DCF"/>
    <w:rsid w:val="005A0355"/>
    <w:rsid w:val="005A23D6"/>
    <w:rsid w:val="005A390D"/>
    <w:rsid w:val="005A50AD"/>
    <w:rsid w:val="005A579A"/>
    <w:rsid w:val="005A5A39"/>
    <w:rsid w:val="005A6954"/>
    <w:rsid w:val="005A7575"/>
    <w:rsid w:val="005B2456"/>
    <w:rsid w:val="005B2DB0"/>
    <w:rsid w:val="005B586E"/>
    <w:rsid w:val="005B5FE5"/>
    <w:rsid w:val="005B708C"/>
    <w:rsid w:val="005B7834"/>
    <w:rsid w:val="005C10CE"/>
    <w:rsid w:val="005C167B"/>
    <w:rsid w:val="005C762C"/>
    <w:rsid w:val="005C7A52"/>
    <w:rsid w:val="005D0FF2"/>
    <w:rsid w:val="005D2561"/>
    <w:rsid w:val="005D2B93"/>
    <w:rsid w:val="005D303C"/>
    <w:rsid w:val="005D458D"/>
    <w:rsid w:val="005D48D2"/>
    <w:rsid w:val="005D4A4D"/>
    <w:rsid w:val="005D4A8E"/>
    <w:rsid w:val="005D4C39"/>
    <w:rsid w:val="005D5F45"/>
    <w:rsid w:val="005D62BA"/>
    <w:rsid w:val="005E0047"/>
    <w:rsid w:val="005E0633"/>
    <w:rsid w:val="005E1093"/>
    <w:rsid w:val="005E1830"/>
    <w:rsid w:val="005E2D6F"/>
    <w:rsid w:val="005E307E"/>
    <w:rsid w:val="005E32BE"/>
    <w:rsid w:val="005E3A4C"/>
    <w:rsid w:val="005E40DA"/>
    <w:rsid w:val="005E4705"/>
    <w:rsid w:val="005F1170"/>
    <w:rsid w:val="005F1A0E"/>
    <w:rsid w:val="005F24DE"/>
    <w:rsid w:val="005F4281"/>
    <w:rsid w:val="005F4BF0"/>
    <w:rsid w:val="005F4D44"/>
    <w:rsid w:val="005F5B62"/>
    <w:rsid w:val="005F6DE5"/>
    <w:rsid w:val="00603522"/>
    <w:rsid w:val="006044EF"/>
    <w:rsid w:val="00604857"/>
    <w:rsid w:val="006061BA"/>
    <w:rsid w:val="006077EB"/>
    <w:rsid w:val="00611295"/>
    <w:rsid w:val="00611498"/>
    <w:rsid w:val="00611E55"/>
    <w:rsid w:val="0061232D"/>
    <w:rsid w:val="00613421"/>
    <w:rsid w:val="00613A81"/>
    <w:rsid w:val="0061498B"/>
    <w:rsid w:val="00616811"/>
    <w:rsid w:val="006171C8"/>
    <w:rsid w:val="00620DF5"/>
    <w:rsid w:val="00621D8B"/>
    <w:rsid w:val="0062231C"/>
    <w:rsid w:val="00622DE1"/>
    <w:rsid w:val="00624BD5"/>
    <w:rsid w:val="0062516E"/>
    <w:rsid w:val="00627770"/>
    <w:rsid w:val="00627788"/>
    <w:rsid w:val="00630959"/>
    <w:rsid w:val="006313A4"/>
    <w:rsid w:val="006321E4"/>
    <w:rsid w:val="00633083"/>
    <w:rsid w:val="006340B0"/>
    <w:rsid w:val="00634D99"/>
    <w:rsid w:val="006368C0"/>
    <w:rsid w:val="00637074"/>
    <w:rsid w:val="006379E1"/>
    <w:rsid w:val="006418E8"/>
    <w:rsid w:val="006420C4"/>
    <w:rsid w:val="006428D7"/>
    <w:rsid w:val="006467B3"/>
    <w:rsid w:val="00651C17"/>
    <w:rsid w:val="00655547"/>
    <w:rsid w:val="00660230"/>
    <w:rsid w:val="0066082F"/>
    <w:rsid w:val="00661CAA"/>
    <w:rsid w:val="00661CDD"/>
    <w:rsid w:val="00662C8E"/>
    <w:rsid w:val="00663646"/>
    <w:rsid w:val="00663AA2"/>
    <w:rsid w:val="00670045"/>
    <w:rsid w:val="00672351"/>
    <w:rsid w:val="00676A2C"/>
    <w:rsid w:val="00676AA3"/>
    <w:rsid w:val="00676B65"/>
    <w:rsid w:val="00676C0D"/>
    <w:rsid w:val="00680F2F"/>
    <w:rsid w:val="00682364"/>
    <w:rsid w:val="00683483"/>
    <w:rsid w:val="00684D22"/>
    <w:rsid w:val="00684E19"/>
    <w:rsid w:val="00686631"/>
    <w:rsid w:val="006869CB"/>
    <w:rsid w:val="00686FA6"/>
    <w:rsid w:val="00687C08"/>
    <w:rsid w:val="0069044B"/>
    <w:rsid w:val="00692B49"/>
    <w:rsid w:val="00694F12"/>
    <w:rsid w:val="00695155"/>
    <w:rsid w:val="006A1DF5"/>
    <w:rsid w:val="006A2A19"/>
    <w:rsid w:val="006A4417"/>
    <w:rsid w:val="006A666A"/>
    <w:rsid w:val="006A72B5"/>
    <w:rsid w:val="006B14FD"/>
    <w:rsid w:val="006B15E9"/>
    <w:rsid w:val="006B2990"/>
    <w:rsid w:val="006B2B91"/>
    <w:rsid w:val="006B30CE"/>
    <w:rsid w:val="006B49D5"/>
    <w:rsid w:val="006B5E14"/>
    <w:rsid w:val="006B6F26"/>
    <w:rsid w:val="006C1657"/>
    <w:rsid w:val="006C1C1D"/>
    <w:rsid w:val="006C4335"/>
    <w:rsid w:val="006C5241"/>
    <w:rsid w:val="006C54F6"/>
    <w:rsid w:val="006C74EB"/>
    <w:rsid w:val="006C7667"/>
    <w:rsid w:val="006C76CF"/>
    <w:rsid w:val="006D0273"/>
    <w:rsid w:val="006D1FCA"/>
    <w:rsid w:val="006D247B"/>
    <w:rsid w:val="006D2BE7"/>
    <w:rsid w:val="006D2C8F"/>
    <w:rsid w:val="006D40C4"/>
    <w:rsid w:val="006D428D"/>
    <w:rsid w:val="006D4DCC"/>
    <w:rsid w:val="006D6FA2"/>
    <w:rsid w:val="006D73E3"/>
    <w:rsid w:val="006D7A2D"/>
    <w:rsid w:val="006E065B"/>
    <w:rsid w:val="006E2172"/>
    <w:rsid w:val="006E22EE"/>
    <w:rsid w:val="006E35C8"/>
    <w:rsid w:val="006E3D9D"/>
    <w:rsid w:val="006E3D9F"/>
    <w:rsid w:val="006F0165"/>
    <w:rsid w:val="006F2A3B"/>
    <w:rsid w:val="006F2DE1"/>
    <w:rsid w:val="006F3203"/>
    <w:rsid w:val="006F5A99"/>
    <w:rsid w:val="006F6BD1"/>
    <w:rsid w:val="006F7089"/>
    <w:rsid w:val="00700C45"/>
    <w:rsid w:val="00701CD0"/>
    <w:rsid w:val="007024CB"/>
    <w:rsid w:val="0070381E"/>
    <w:rsid w:val="00703894"/>
    <w:rsid w:val="00704B5D"/>
    <w:rsid w:val="00705DC1"/>
    <w:rsid w:val="0070610C"/>
    <w:rsid w:val="007065D8"/>
    <w:rsid w:val="00711F28"/>
    <w:rsid w:val="00712420"/>
    <w:rsid w:val="00712517"/>
    <w:rsid w:val="007128F7"/>
    <w:rsid w:val="007130B4"/>
    <w:rsid w:val="007145FF"/>
    <w:rsid w:val="00714B85"/>
    <w:rsid w:val="00714EF0"/>
    <w:rsid w:val="007166B4"/>
    <w:rsid w:val="00716933"/>
    <w:rsid w:val="00720068"/>
    <w:rsid w:val="00722159"/>
    <w:rsid w:val="00722419"/>
    <w:rsid w:val="00722D14"/>
    <w:rsid w:val="00724773"/>
    <w:rsid w:val="00724C7F"/>
    <w:rsid w:val="00725C46"/>
    <w:rsid w:val="007266DA"/>
    <w:rsid w:val="0072767E"/>
    <w:rsid w:val="00730146"/>
    <w:rsid w:val="00730D42"/>
    <w:rsid w:val="00732725"/>
    <w:rsid w:val="00735A52"/>
    <w:rsid w:val="007366A7"/>
    <w:rsid w:val="0073701D"/>
    <w:rsid w:val="0073797E"/>
    <w:rsid w:val="0074086A"/>
    <w:rsid w:val="00742FC5"/>
    <w:rsid w:val="00743149"/>
    <w:rsid w:val="00743671"/>
    <w:rsid w:val="00744D15"/>
    <w:rsid w:val="0074506E"/>
    <w:rsid w:val="007454BF"/>
    <w:rsid w:val="00750893"/>
    <w:rsid w:val="00750C2A"/>
    <w:rsid w:val="00753CDC"/>
    <w:rsid w:val="00755137"/>
    <w:rsid w:val="00755677"/>
    <w:rsid w:val="00755A92"/>
    <w:rsid w:val="00755F4E"/>
    <w:rsid w:val="0076064B"/>
    <w:rsid w:val="0076174F"/>
    <w:rsid w:val="00762DDF"/>
    <w:rsid w:val="00764C7F"/>
    <w:rsid w:val="00765277"/>
    <w:rsid w:val="00766837"/>
    <w:rsid w:val="00773514"/>
    <w:rsid w:val="007742FB"/>
    <w:rsid w:val="007749E5"/>
    <w:rsid w:val="00775DB1"/>
    <w:rsid w:val="00776386"/>
    <w:rsid w:val="007777B0"/>
    <w:rsid w:val="0078086F"/>
    <w:rsid w:val="00780EBC"/>
    <w:rsid w:val="0078216D"/>
    <w:rsid w:val="00784771"/>
    <w:rsid w:val="007848B9"/>
    <w:rsid w:val="00784D78"/>
    <w:rsid w:val="007852AC"/>
    <w:rsid w:val="0078578E"/>
    <w:rsid w:val="00786713"/>
    <w:rsid w:val="00787DAA"/>
    <w:rsid w:val="00787EBE"/>
    <w:rsid w:val="00787F30"/>
    <w:rsid w:val="00790910"/>
    <w:rsid w:val="00790B42"/>
    <w:rsid w:val="00790FDA"/>
    <w:rsid w:val="00792B73"/>
    <w:rsid w:val="00793972"/>
    <w:rsid w:val="007975E6"/>
    <w:rsid w:val="007A017B"/>
    <w:rsid w:val="007A0367"/>
    <w:rsid w:val="007A0D7D"/>
    <w:rsid w:val="007A0E17"/>
    <w:rsid w:val="007A162E"/>
    <w:rsid w:val="007A39F4"/>
    <w:rsid w:val="007A6FA3"/>
    <w:rsid w:val="007A7D9B"/>
    <w:rsid w:val="007B14E6"/>
    <w:rsid w:val="007B226B"/>
    <w:rsid w:val="007B2788"/>
    <w:rsid w:val="007B2A6B"/>
    <w:rsid w:val="007B2BF5"/>
    <w:rsid w:val="007B312B"/>
    <w:rsid w:val="007B4366"/>
    <w:rsid w:val="007B5AC3"/>
    <w:rsid w:val="007B6A76"/>
    <w:rsid w:val="007C03C2"/>
    <w:rsid w:val="007C0FBA"/>
    <w:rsid w:val="007C186F"/>
    <w:rsid w:val="007C1EA1"/>
    <w:rsid w:val="007C2992"/>
    <w:rsid w:val="007C3FCC"/>
    <w:rsid w:val="007C4E20"/>
    <w:rsid w:val="007C58C0"/>
    <w:rsid w:val="007C591B"/>
    <w:rsid w:val="007C76C9"/>
    <w:rsid w:val="007C78B2"/>
    <w:rsid w:val="007D038B"/>
    <w:rsid w:val="007D0715"/>
    <w:rsid w:val="007D0C43"/>
    <w:rsid w:val="007D16A4"/>
    <w:rsid w:val="007D4A95"/>
    <w:rsid w:val="007D5EE1"/>
    <w:rsid w:val="007D65B5"/>
    <w:rsid w:val="007D7B90"/>
    <w:rsid w:val="007E1A9B"/>
    <w:rsid w:val="007E1E3A"/>
    <w:rsid w:val="007E2DC5"/>
    <w:rsid w:val="007E5CCC"/>
    <w:rsid w:val="007E6FEC"/>
    <w:rsid w:val="007F0DC6"/>
    <w:rsid w:val="007F1393"/>
    <w:rsid w:val="007F353E"/>
    <w:rsid w:val="007F3D61"/>
    <w:rsid w:val="00801402"/>
    <w:rsid w:val="0080155A"/>
    <w:rsid w:val="00802676"/>
    <w:rsid w:val="00803582"/>
    <w:rsid w:val="00803BAE"/>
    <w:rsid w:val="00804510"/>
    <w:rsid w:val="00805982"/>
    <w:rsid w:val="008079CF"/>
    <w:rsid w:val="00807EFE"/>
    <w:rsid w:val="00811C5F"/>
    <w:rsid w:val="008127CF"/>
    <w:rsid w:val="00812A78"/>
    <w:rsid w:val="00814597"/>
    <w:rsid w:val="008145B9"/>
    <w:rsid w:val="00816403"/>
    <w:rsid w:val="008164BA"/>
    <w:rsid w:val="008167AD"/>
    <w:rsid w:val="00817371"/>
    <w:rsid w:val="00820A46"/>
    <w:rsid w:val="008221CB"/>
    <w:rsid w:val="0082280C"/>
    <w:rsid w:val="00823726"/>
    <w:rsid w:val="00825734"/>
    <w:rsid w:val="00825777"/>
    <w:rsid w:val="00826134"/>
    <w:rsid w:val="00826140"/>
    <w:rsid w:val="00826AB7"/>
    <w:rsid w:val="008277DF"/>
    <w:rsid w:val="00827927"/>
    <w:rsid w:val="008279CD"/>
    <w:rsid w:val="00830CDD"/>
    <w:rsid w:val="0083100D"/>
    <w:rsid w:val="00832A34"/>
    <w:rsid w:val="00833C4A"/>
    <w:rsid w:val="00835CE9"/>
    <w:rsid w:val="00837134"/>
    <w:rsid w:val="0084021E"/>
    <w:rsid w:val="00840747"/>
    <w:rsid w:val="00841075"/>
    <w:rsid w:val="00841304"/>
    <w:rsid w:val="00841C78"/>
    <w:rsid w:val="00842B16"/>
    <w:rsid w:val="00842ED7"/>
    <w:rsid w:val="008435DA"/>
    <w:rsid w:val="00843893"/>
    <w:rsid w:val="00843C67"/>
    <w:rsid w:val="00844C79"/>
    <w:rsid w:val="008450DC"/>
    <w:rsid w:val="0084663E"/>
    <w:rsid w:val="00846748"/>
    <w:rsid w:val="00851460"/>
    <w:rsid w:val="008520C8"/>
    <w:rsid w:val="00854900"/>
    <w:rsid w:val="00854F7C"/>
    <w:rsid w:val="0085503F"/>
    <w:rsid w:val="00856B12"/>
    <w:rsid w:val="008637CC"/>
    <w:rsid w:val="0086387F"/>
    <w:rsid w:val="008639F5"/>
    <w:rsid w:val="008643A0"/>
    <w:rsid w:val="008654C1"/>
    <w:rsid w:val="008657BB"/>
    <w:rsid w:val="008674D0"/>
    <w:rsid w:val="0086773F"/>
    <w:rsid w:val="00867D19"/>
    <w:rsid w:val="00871CA8"/>
    <w:rsid w:val="00873584"/>
    <w:rsid w:val="00873605"/>
    <w:rsid w:val="00875B92"/>
    <w:rsid w:val="00876658"/>
    <w:rsid w:val="00880629"/>
    <w:rsid w:val="008867F2"/>
    <w:rsid w:val="00887119"/>
    <w:rsid w:val="008920EA"/>
    <w:rsid w:val="008936A1"/>
    <w:rsid w:val="00894A29"/>
    <w:rsid w:val="00897880"/>
    <w:rsid w:val="008A1458"/>
    <w:rsid w:val="008A3E8A"/>
    <w:rsid w:val="008A681E"/>
    <w:rsid w:val="008A7532"/>
    <w:rsid w:val="008B350E"/>
    <w:rsid w:val="008B4B27"/>
    <w:rsid w:val="008B528B"/>
    <w:rsid w:val="008B755C"/>
    <w:rsid w:val="008C1B5F"/>
    <w:rsid w:val="008C32F8"/>
    <w:rsid w:val="008C40B2"/>
    <w:rsid w:val="008C4166"/>
    <w:rsid w:val="008C6378"/>
    <w:rsid w:val="008C6555"/>
    <w:rsid w:val="008D086E"/>
    <w:rsid w:val="008D55C9"/>
    <w:rsid w:val="008D582F"/>
    <w:rsid w:val="008D5904"/>
    <w:rsid w:val="008D5E1D"/>
    <w:rsid w:val="008D650E"/>
    <w:rsid w:val="008D6D7F"/>
    <w:rsid w:val="008D6F20"/>
    <w:rsid w:val="008E0199"/>
    <w:rsid w:val="008E03F1"/>
    <w:rsid w:val="008E138A"/>
    <w:rsid w:val="008E33B2"/>
    <w:rsid w:val="008E39E4"/>
    <w:rsid w:val="008E47E9"/>
    <w:rsid w:val="008E4EEB"/>
    <w:rsid w:val="008E50C0"/>
    <w:rsid w:val="008E5F0A"/>
    <w:rsid w:val="008E640D"/>
    <w:rsid w:val="008E6B31"/>
    <w:rsid w:val="008E7481"/>
    <w:rsid w:val="008E7506"/>
    <w:rsid w:val="008F4102"/>
    <w:rsid w:val="008F42A2"/>
    <w:rsid w:val="008F4650"/>
    <w:rsid w:val="008F799E"/>
    <w:rsid w:val="00901404"/>
    <w:rsid w:val="00903192"/>
    <w:rsid w:val="00903584"/>
    <w:rsid w:val="009040C2"/>
    <w:rsid w:val="00904A9B"/>
    <w:rsid w:val="00904E68"/>
    <w:rsid w:val="009053E3"/>
    <w:rsid w:val="00905BC0"/>
    <w:rsid w:val="00906BE9"/>
    <w:rsid w:val="00906EE4"/>
    <w:rsid w:val="00907C63"/>
    <w:rsid w:val="00911183"/>
    <w:rsid w:val="00912EBB"/>
    <w:rsid w:val="00914277"/>
    <w:rsid w:val="00915E2D"/>
    <w:rsid w:val="00917CF0"/>
    <w:rsid w:val="0092561A"/>
    <w:rsid w:val="009256B7"/>
    <w:rsid w:val="0092697B"/>
    <w:rsid w:val="0093005A"/>
    <w:rsid w:val="009300AB"/>
    <w:rsid w:val="009323DD"/>
    <w:rsid w:val="00933D0B"/>
    <w:rsid w:val="00933F25"/>
    <w:rsid w:val="00934162"/>
    <w:rsid w:val="00934480"/>
    <w:rsid w:val="009344FC"/>
    <w:rsid w:val="00935C8D"/>
    <w:rsid w:val="00935D99"/>
    <w:rsid w:val="0093739A"/>
    <w:rsid w:val="0093799E"/>
    <w:rsid w:val="0094097E"/>
    <w:rsid w:val="009417B2"/>
    <w:rsid w:val="00941F31"/>
    <w:rsid w:val="0094401E"/>
    <w:rsid w:val="00944AF6"/>
    <w:rsid w:val="00944BEF"/>
    <w:rsid w:val="009459BF"/>
    <w:rsid w:val="009503A7"/>
    <w:rsid w:val="0095050F"/>
    <w:rsid w:val="00952E50"/>
    <w:rsid w:val="0095311B"/>
    <w:rsid w:val="00953349"/>
    <w:rsid w:val="00953D0A"/>
    <w:rsid w:val="0095575A"/>
    <w:rsid w:val="00957F9C"/>
    <w:rsid w:val="00960093"/>
    <w:rsid w:val="00960E9A"/>
    <w:rsid w:val="00960F39"/>
    <w:rsid w:val="00966935"/>
    <w:rsid w:val="00966F95"/>
    <w:rsid w:val="00967132"/>
    <w:rsid w:val="00967BCD"/>
    <w:rsid w:val="00971575"/>
    <w:rsid w:val="00976108"/>
    <w:rsid w:val="0097619B"/>
    <w:rsid w:val="00976BA5"/>
    <w:rsid w:val="00977AAA"/>
    <w:rsid w:val="009801EA"/>
    <w:rsid w:val="0098233E"/>
    <w:rsid w:val="00982AD7"/>
    <w:rsid w:val="00982D9C"/>
    <w:rsid w:val="009833BA"/>
    <w:rsid w:val="0098484E"/>
    <w:rsid w:val="0099163C"/>
    <w:rsid w:val="00991F29"/>
    <w:rsid w:val="00992A04"/>
    <w:rsid w:val="00992EB3"/>
    <w:rsid w:val="009931E8"/>
    <w:rsid w:val="00994B54"/>
    <w:rsid w:val="00995D6F"/>
    <w:rsid w:val="00997EB3"/>
    <w:rsid w:val="009A22BB"/>
    <w:rsid w:val="009A4D52"/>
    <w:rsid w:val="009A7C5F"/>
    <w:rsid w:val="009A7DBB"/>
    <w:rsid w:val="009B1C70"/>
    <w:rsid w:val="009B43FF"/>
    <w:rsid w:val="009B4D73"/>
    <w:rsid w:val="009B63C3"/>
    <w:rsid w:val="009B750E"/>
    <w:rsid w:val="009C0A3E"/>
    <w:rsid w:val="009C18EE"/>
    <w:rsid w:val="009C62D4"/>
    <w:rsid w:val="009D0E3D"/>
    <w:rsid w:val="009D111A"/>
    <w:rsid w:val="009D16AE"/>
    <w:rsid w:val="009D1ACD"/>
    <w:rsid w:val="009D286F"/>
    <w:rsid w:val="009D5FF3"/>
    <w:rsid w:val="009D6EB4"/>
    <w:rsid w:val="009D6EBC"/>
    <w:rsid w:val="009E0089"/>
    <w:rsid w:val="009E1A8B"/>
    <w:rsid w:val="009E1F88"/>
    <w:rsid w:val="009E2892"/>
    <w:rsid w:val="009E3573"/>
    <w:rsid w:val="009E3C41"/>
    <w:rsid w:val="009E4B01"/>
    <w:rsid w:val="009E7B55"/>
    <w:rsid w:val="009E7FEC"/>
    <w:rsid w:val="009F0327"/>
    <w:rsid w:val="009F0D3F"/>
    <w:rsid w:val="009F1A3B"/>
    <w:rsid w:val="009F26D5"/>
    <w:rsid w:val="009F2FD2"/>
    <w:rsid w:val="009F445A"/>
    <w:rsid w:val="009F4601"/>
    <w:rsid w:val="009F5709"/>
    <w:rsid w:val="009F5C6A"/>
    <w:rsid w:val="009F6B17"/>
    <w:rsid w:val="009F7452"/>
    <w:rsid w:val="00A00995"/>
    <w:rsid w:val="00A02794"/>
    <w:rsid w:val="00A03312"/>
    <w:rsid w:val="00A0373F"/>
    <w:rsid w:val="00A04DF3"/>
    <w:rsid w:val="00A053EC"/>
    <w:rsid w:val="00A05AD5"/>
    <w:rsid w:val="00A05CC4"/>
    <w:rsid w:val="00A0644E"/>
    <w:rsid w:val="00A0737A"/>
    <w:rsid w:val="00A07853"/>
    <w:rsid w:val="00A11DC5"/>
    <w:rsid w:val="00A11E65"/>
    <w:rsid w:val="00A1535A"/>
    <w:rsid w:val="00A15877"/>
    <w:rsid w:val="00A15913"/>
    <w:rsid w:val="00A15C09"/>
    <w:rsid w:val="00A160AE"/>
    <w:rsid w:val="00A17581"/>
    <w:rsid w:val="00A1764B"/>
    <w:rsid w:val="00A178FE"/>
    <w:rsid w:val="00A20D64"/>
    <w:rsid w:val="00A22069"/>
    <w:rsid w:val="00A24416"/>
    <w:rsid w:val="00A247BA"/>
    <w:rsid w:val="00A2492A"/>
    <w:rsid w:val="00A2528D"/>
    <w:rsid w:val="00A253D3"/>
    <w:rsid w:val="00A25534"/>
    <w:rsid w:val="00A257E1"/>
    <w:rsid w:val="00A268CF"/>
    <w:rsid w:val="00A26D21"/>
    <w:rsid w:val="00A27356"/>
    <w:rsid w:val="00A30109"/>
    <w:rsid w:val="00A32628"/>
    <w:rsid w:val="00A32F41"/>
    <w:rsid w:val="00A338B7"/>
    <w:rsid w:val="00A351BA"/>
    <w:rsid w:val="00A3622B"/>
    <w:rsid w:val="00A37B59"/>
    <w:rsid w:val="00A37CF1"/>
    <w:rsid w:val="00A40285"/>
    <w:rsid w:val="00A40494"/>
    <w:rsid w:val="00A4057C"/>
    <w:rsid w:val="00A41966"/>
    <w:rsid w:val="00A42612"/>
    <w:rsid w:val="00A42615"/>
    <w:rsid w:val="00A430AE"/>
    <w:rsid w:val="00A439F2"/>
    <w:rsid w:val="00A47254"/>
    <w:rsid w:val="00A5260E"/>
    <w:rsid w:val="00A532A7"/>
    <w:rsid w:val="00A533C9"/>
    <w:rsid w:val="00A54029"/>
    <w:rsid w:val="00A54156"/>
    <w:rsid w:val="00A55B00"/>
    <w:rsid w:val="00A55B3E"/>
    <w:rsid w:val="00A560A6"/>
    <w:rsid w:val="00A60671"/>
    <w:rsid w:val="00A60FCB"/>
    <w:rsid w:val="00A61799"/>
    <w:rsid w:val="00A6208A"/>
    <w:rsid w:val="00A62AF6"/>
    <w:rsid w:val="00A6300D"/>
    <w:rsid w:val="00A64095"/>
    <w:rsid w:val="00A659AF"/>
    <w:rsid w:val="00A66CA1"/>
    <w:rsid w:val="00A70FC1"/>
    <w:rsid w:val="00A72E7F"/>
    <w:rsid w:val="00A7698E"/>
    <w:rsid w:val="00A8092B"/>
    <w:rsid w:val="00A811D7"/>
    <w:rsid w:val="00A8163F"/>
    <w:rsid w:val="00A818E6"/>
    <w:rsid w:val="00A8420A"/>
    <w:rsid w:val="00A84FD1"/>
    <w:rsid w:val="00A85D2E"/>
    <w:rsid w:val="00A9066F"/>
    <w:rsid w:val="00A90F6E"/>
    <w:rsid w:val="00A9103C"/>
    <w:rsid w:val="00A91237"/>
    <w:rsid w:val="00A92510"/>
    <w:rsid w:val="00A9493C"/>
    <w:rsid w:val="00A94B6F"/>
    <w:rsid w:val="00AA0707"/>
    <w:rsid w:val="00AA0BF0"/>
    <w:rsid w:val="00AA0D97"/>
    <w:rsid w:val="00AA121D"/>
    <w:rsid w:val="00AA2AD5"/>
    <w:rsid w:val="00AA2D8E"/>
    <w:rsid w:val="00AA4B48"/>
    <w:rsid w:val="00AA4D3F"/>
    <w:rsid w:val="00AA585C"/>
    <w:rsid w:val="00AA5A62"/>
    <w:rsid w:val="00AA643F"/>
    <w:rsid w:val="00AA6F6F"/>
    <w:rsid w:val="00AA6F76"/>
    <w:rsid w:val="00AA7B15"/>
    <w:rsid w:val="00AB1C97"/>
    <w:rsid w:val="00AB25F9"/>
    <w:rsid w:val="00AB2F0A"/>
    <w:rsid w:val="00AB34AD"/>
    <w:rsid w:val="00AB3ED9"/>
    <w:rsid w:val="00AB67CC"/>
    <w:rsid w:val="00AB7008"/>
    <w:rsid w:val="00AB7AB1"/>
    <w:rsid w:val="00AC1039"/>
    <w:rsid w:val="00AC1531"/>
    <w:rsid w:val="00AC1AF4"/>
    <w:rsid w:val="00AC4ED9"/>
    <w:rsid w:val="00AC5C01"/>
    <w:rsid w:val="00AC5FF5"/>
    <w:rsid w:val="00AC7830"/>
    <w:rsid w:val="00AC7BA8"/>
    <w:rsid w:val="00AD1C6B"/>
    <w:rsid w:val="00AD27BD"/>
    <w:rsid w:val="00AD318D"/>
    <w:rsid w:val="00AD32B0"/>
    <w:rsid w:val="00AD3DAC"/>
    <w:rsid w:val="00AD602C"/>
    <w:rsid w:val="00AD684D"/>
    <w:rsid w:val="00AD74FF"/>
    <w:rsid w:val="00AE0176"/>
    <w:rsid w:val="00AE0494"/>
    <w:rsid w:val="00AE08A7"/>
    <w:rsid w:val="00AE1B50"/>
    <w:rsid w:val="00AE1E30"/>
    <w:rsid w:val="00AE2D26"/>
    <w:rsid w:val="00AE3C54"/>
    <w:rsid w:val="00AE493F"/>
    <w:rsid w:val="00AE679B"/>
    <w:rsid w:val="00AE7B05"/>
    <w:rsid w:val="00AE7C95"/>
    <w:rsid w:val="00AE7D11"/>
    <w:rsid w:val="00AF05B0"/>
    <w:rsid w:val="00AF2222"/>
    <w:rsid w:val="00AF3606"/>
    <w:rsid w:val="00AF3696"/>
    <w:rsid w:val="00AF62C2"/>
    <w:rsid w:val="00AF713F"/>
    <w:rsid w:val="00AF7EC2"/>
    <w:rsid w:val="00B01249"/>
    <w:rsid w:val="00B013CC"/>
    <w:rsid w:val="00B01E22"/>
    <w:rsid w:val="00B02684"/>
    <w:rsid w:val="00B04075"/>
    <w:rsid w:val="00B051C6"/>
    <w:rsid w:val="00B05E41"/>
    <w:rsid w:val="00B07D16"/>
    <w:rsid w:val="00B1015B"/>
    <w:rsid w:val="00B10C65"/>
    <w:rsid w:val="00B12099"/>
    <w:rsid w:val="00B12AD1"/>
    <w:rsid w:val="00B12CE8"/>
    <w:rsid w:val="00B14709"/>
    <w:rsid w:val="00B15556"/>
    <w:rsid w:val="00B157E5"/>
    <w:rsid w:val="00B1682A"/>
    <w:rsid w:val="00B2015C"/>
    <w:rsid w:val="00B208D6"/>
    <w:rsid w:val="00B223F7"/>
    <w:rsid w:val="00B22874"/>
    <w:rsid w:val="00B237FC"/>
    <w:rsid w:val="00B273C4"/>
    <w:rsid w:val="00B27F60"/>
    <w:rsid w:val="00B308D6"/>
    <w:rsid w:val="00B31F86"/>
    <w:rsid w:val="00B324AF"/>
    <w:rsid w:val="00B333C6"/>
    <w:rsid w:val="00B3373B"/>
    <w:rsid w:val="00B357EA"/>
    <w:rsid w:val="00B36A30"/>
    <w:rsid w:val="00B37479"/>
    <w:rsid w:val="00B40162"/>
    <w:rsid w:val="00B40710"/>
    <w:rsid w:val="00B4076C"/>
    <w:rsid w:val="00B41804"/>
    <w:rsid w:val="00B45211"/>
    <w:rsid w:val="00B4633E"/>
    <w:rsid w:val="00B46845"/>
    <w:rsid w:val="00B471F4"/>
    <w:rsid w:val="00B52BFB"/>
    <w:rsid w:val="00B55FDB"/>
    <w:rsid w:val="00B578EB"/>
    <w:rsid w:val="00B60D08"/>
    <w:rsid w:val="00B61698"/>
    <w:rsid w:val="00B61FBE"/>
    <w:rsid w:val="00B62955"/>
    <w:rsid w:val="00B63C10"/>
    <w:rsid w:val="00B65098"/>
    <w:rsid w:val="00B65D44"/>
    <w:rsid w:val="00B71360"/>
    <w:rsid w:val="00B715D0"/>
    <w:rsid w:val="00B7218C"/>
    <w:rsid w:val="00B72865"/>
    <w:rsid w:val="00B748A1"/>
    <w:rsid w:val="00B74985"/>
    <w:rsid w:val="00B75C05"/>
    <w:rsid w:val="00B768BB"/>
    <w:rsid w:val="00B775D0"/>
    <w:rsid w:val="00B77757"/>
    <w:rsid w:val="00B77B31"/>
    <w:rsid w:val="00B77C34"/>
    <w:rsid w:val="00B80506"/>
    <w:rsid w:val="00B80CC1"/>
    <w:rsid w:val="00B81923"/>
    <w:rsid w:val="00B820AC"/>
    <w:rsid w:val="00B843F7"/>
    <w:rsid w:val="00B84BD9"/>
    <w:rsid w:val="00B852D2"/>
    <w:rsid w:val="00B85A9B"/>
    <w:rsid w:val="00B86B43"/>
    <w:rsid w:val="00B872D6"/>
    <w:rsid w:val="00B9002A"/>
    <w:rsid w:val="00B90377"/>
    <w:rsid w:val="00B91057"/>
    <w:rsid w:val="00B92017"/>
    <w:rsid w:val="00B93A34"/>
    <w:rsid w:val="00B94480"/>
    <w:rsid w:val="00B95112"/>
    <w:rsid w:val="00B954F8"/>
    <w:rsid w:val="00B974E5"/>
    <w:rsid w:val="00BA198E"/>
    <w:rsid w:val="00BA3F66"/>
    <w:rsid w:val="00BA5646"/>
    <w:rsid w:val="00BA6281"/>
    <w:rsid w:val="00BA7C06"/>
    <w:rsid w:val="00BB006A"/>
    <w:rsid w:val="00BB035F"/>
    <w:rsid w:val="00BB1304"/>
    <w:rsid w:val="00BB2CE9"/>
    <w:rsid w:val="00BB362A"/>
    <w:rsid w:val="00BB4538"/>
    <w:rsid w:val="00BB55C1"/>
    <w:rsid w:val="00BB5BC5"/>
    <w:rsid w:val="00BB61D8"/>
    <w:rsid w:val="00BB7A97"/>
    <w:rsid w:val="00BC09D9"/>
    <w:rsid w:val="00BC3DB8"/>
    <w:rsid w:val="00BC522C"/>
    <w:rsid w:val="00BC5602"/>
    <w:rsid w:val="00BC5B20"/>
    <w:rsid w:val="00BC6715"/>
    <w:rsid w:val="00BC6D17"/>
    <w:rsid w:val="00BC735D"/>
    <w:rsid w:val="00BD1F00"/>
    <w:rsid w:val="00BD2D99"/>
    <w:rsid w:val="00BD65CF"/>
    <w:rsid w:val="00BD7AC8"/>
    <w:rsid w:val="00BE35D4"/>
    <w:rsid w:val="00BE3A9E"/>
    <w:rsid w:val="00BE6DCA"/>
    <w:rsid w:val="00BF0254"/>
    <w:rsid w:val="00BF1001"/>
    <w:rsid w:val="00BF14E6"/>
    <w:rsid w:val="00BF22C2"/>
    <w:rsid w:val="00BF45E6"/>
    <w:rsid w:val="00BF4EF0"/>
    <w:rsid w:val="00BF4FA4"/>
    <w:rsid w:val="00BF5F8F"/>
    <w:rsid w:val="00BF7751"/>
    <w:rsid w:val="00BF7845"/>
    <w:rsid w:val="00C005EC"/>
    <w:rsid w:val="00C02344"/>
    <w:rsid w:val="00C02B9C"/>
    <w:rsid w:val="00C03931"/>
    <w:rsid w:val="00C03BB0"/>
    <w:rsid w:val="00C05887"/>
    <w:rsid w:val="00C065FE"/>
    <w:rsid w:val="00C0688B"/>
    <w:rsid w:val="00C0739A"/>
    <w:rsid w:val="00C114E9"/>
    <w:rsid w:val="00C11943"/>
    <w:rsid w:val="00C119B5"/>
    <w:rsid w:val="00C11D1D"/>
    <w:rsid w:val="00C125F8"/>
    <w:rsid w:val="00C13085"/>
    <w:rsid w:val="00C15192"/>
    <w:rsid w:val="00C15C92"/>
    <w:rsid w:val="00C162F3"/>
    <w:rsid w:val="00C207A5"/>
    <w:rsid w:val="00C22BDC"/>
    <w:rsid w:val="00C25840"/>
    <w:rsid w:val="00C25958"/>
    <w:rsid w:val="00C3097B"/>
    <w:rsid w:val="00C32963"/>
    <w:rsid w:val="00C333FE"/>
    <w:rsid w:val="00C34C4B"/>
    <w:rsid w:val="00C351D3"/>
    <w:rsid w:val="00C35FF8"/>
    <w:rsid w:val="00C368AB"/>
    <w:rsid w:val="00C36A8C"/>
    <w:rsid w:val="00C36F14"/>
    <w:rsid w:val="00C37DE8"/>
    <w:rsid w:val="00C37EF3"/>
    <w:rsid w:val="00C4053A"/>
    <w:rsid w:val="00C422D4"/>
    <w:rsid w:val="00C43D9E"/>
    <w:rsid w:val="00C43E37"/>
    <w:rsid w:val="00C44814"/>
    <w:rsid w:val="00C44BEA"/>
    <w:rsid w:val="00C44E02"/>
    <w:rsid w:val="00C45405"/>
    <w:rsid w:val="00C51C3D"/>
    <w:rsid w:val="00C532AB"/>
    <w:rsid w:val="00C533E2"/>
    <w:rsid w:val="00C5414E"/>
    <w:rsid w:val="00C55336"/>
    <w:rsid w:val="00C55AA4"/>
    <w:rsid w:val="00C55CC5"/>
    <w:rsid w:val="00C55EE5"/>
    <w:rsid w:val="00C5785F"/>
    <w:rsid w:val="00C57FDE"/>
    <w:rsid w:val="00C65973"/>
    <w:rsid w:val="00C659B7"/>
    <w:rsid w:val="00C669E1"/>
    <w:rsid w:val="00C67580"/>
    <w:rsid w:val="00C67F5C"/>
    <w:rsid w:val="00C67F8A"/>
    <w:rsid w:val="00C72376"/>
    <w:rsid w:val="00C735B9"/>
    <w:rsid w:val="00C73A66"/>
    <w:rsid w:val="00C73FF8"/>
    <w:rsid w:val="00C75DDB"/>
    <w:rsid w:val="00C805DE"/>
    <w:rsid w:val="00C8266F"/>
    <w:rsid w:val="00C84AED"/>
    <w:rsid w:val="00C866DD"/>
    <w:rsid w:val="00C87C41"/>
    <w:rsid w:val="00C9090D"/>
    <w:rsid w:val="00C91A38"/>
    <w:rsid w:val="00C92F89"/>
    <w:rsid w:val="00C93A98"/>
    <w:rsid w:val="00C93D81"/>
    <w:rsid w:val="00C94015"/>
    <w:rsid w:val="00C96392"/>
    <w:rsid w:val="00C964E5"/>
    <w:rsid w:val="00CA0412"/>
    <w:rsid w:val="00CA051A"/>
    <w:rsid w:val="00CA0F71"/>
    <w:rsid w:val="00CA1BFC"/>
    <w:rsid w:val="00CA239F"/>
    <w:rsid w:val="00CA2BCF"/>
    <w:rsid w:val="00CA3B6F"/>
    <w:rsid w:val="00CA4C99"/>
    <w:rsid w:val="00CA603B"/>
    <w:rsid w:val="00CA7C68"/>
    <w:rsid w:val="00CA7D34"/>
    <w:rsid w:val="00CB04F0"/>
    <w:rsid w:val="00CB129A"/>
    <w:rsid w:val="00CB35C2"/>
    <w:rsid w:val="00CB3C9B"/>
    <w:rsid w:val="00CB4A6A"/>
    <w:rsid w:val="00CB4F57"/>
    <w:rsid w:val="00CB5CE5"/>
    <w:rsid w:val="00CB62E9"/>
    <w:rsid w:val="00CB7110"/>
    <w:rsid w:val="00CB76B9"/>
    <w:rsid w:val="00CB7A0E"/>
    <w:rsid w:val="00CC3D57"/>
    <w:rsid w:val="00CC4A2A"/>
    <w:rsid w:val="00CC4E5B"/>
    <w:rsid w:val="00CC5356"/>
    <w:rsid w:val="00CC5FD1"/>
    <w:rsid w:val="00CC6785"/>
    <w:rsid w:val="00CC6F15"/>
    <w:rsid w:val="00CD0787"/>
    <w:rsid w:val="00CD3744"/>
    <w:rsid w:val="00CD4C67"/>
    <w:rsid w:val="00CD5E9D"/>
    <w:rsid w:val="00CD5F26"/>
    <w:rsid w:val="00CD63B0"/>
    <w:rsid w:val="00CD6651"/>
    <w:rsid w:val="00CD791F"/>
    <w:rsid w:val="00CE0485"/>
    <w:rsid w:val="00CE1F06"/>
    <w:rsid w:val="00CE3C77"/>
    <w:rsid w:val="00CE3EF1"/>
    <w:rsid w:val="00CE55B4"/>
    <w:rsid w:val="00CF2682"/>
    <w:rsid w:val="00CF4888"/>
    <w:rsid w:val="00CF56C5"/>
    <w:rsid w:val="00CF6900"/>
    <w:rsid w:val="00D0328F"/>
    <w:rsid w:val="00D0432B"/>
    <w:rsid w:val="00D048A8"/>
    <w:rsid w:val="00D05A90"/>
    <w:rsid w:val="00D0638C"/>
    <w:rsid w:val="00D06BF4"/>
    <w:rsid w:val="00D10909"/>
    <w:rsid w:val="00D13B91"/>
    <w:rsid w:val="00D13CF2"/>
    <w:rsid w:val="00D14F7F"/>
    <w:rsid w:val="00D16158"/>
    <w:rsid w:val="00D17793"/>
    <w:rsid w:val="00D17B1C"/>
    <w:rsid w:val="00D21389"/>
    <w:rsid w:val="00D21AB4"/>
    <w:rsid w:val="00D21BB8"/>
    <w:rsid w:val="00D221DB"/>
    <w:rsid w:val="00D223D3"/>
    <w:rsid w:val="00D24619"/>
    <w:rsid w:val="00D24A7D"/>
    <w:rsid w:val="00D2688E"/>
    <w:rsid w:val="00D27777"/>
    <w:rsid w:val="00D30412"/>
    <w:rsid w:val="00D30FAE"/>
    <w:rsid w:val="00D35A2F"/>
    <w:rsid w:val="00D377C2"/>
    <w:rsid w:val="00D4237D"/>
    <w:rsid w:val="00D439B5"/>
    <w:rsid w:val="00D45434"/>
    <w:rsid w:val="00D4584D"/>
    <w:rsid w:val="00D45D36"/>
    <w:rsid w:val="00D57DE2"/>
    <w:rsid w:val="00D57E60"/>
    <w:rsid w:val="00D6221B"/>
    <w:rsid w:val="00D64C98"/>
    <w:rsid w:val="00D650C7"/>
    <w:rsid w:val="00D65FE0"/>
    <w:rsid w:val="00D67261"/>
    <w:rsid w:val="00D7011C"/>
    <w:rsid w:val="00D701BD"/>
    <w:rsid w:val="00D7030B"/>
    <w:rsid w:val="00D70496"/>
    <w:rsid w:val="00D71EBC"/>
    <w:rsid w:val="00D727CB"/>
    <w:rsid w:val="00D727DC"/>
    <w:rsid w:val="00D73A7D"/>
    <w:rsid w:val="00D73E00"/>
    <w:rsid w:val="00D7467E"/>
    <w:rsid w:val="00D763E0"/>
    <w:rsid w:val="00D766D3"/>
    <w:rsid w:val="00D77038"/>
    <w:rsid w:val="00D82558"/>
    <w:rsid w:val="00D83C8C"/>
    <w:rsid w:val="00D847D7"/>
    <w:rsid w:val="00D84828"/>
    <w:rsid w:val="00D85088"/>
    <w:rsid w:val="00D85BD5"/>
    <w:rsid w:val="00D864D5"/>
    <w:rsid w:val="00D86721"/>
    <w:rsid w:val="00D93571"/>
    <w:rsid w:val="00D943BC"/>
    <w:rsid w:val="00D94824"/>
    <w:rsid w:val="00D94FCE"/>
    <w:rsid w:val="00D952F7"/>
    <w:rsid w:val="00D9543C"/>
    <w:rsid w:val="00D962BF"/>
    <w:rsid w:val="00DA2893"/>
    <w:rsid w:val="00DA2955"/>
    <w:rsid w:val="00DA3B1E"/>
    <w:rsid w:val="00DA3FA0"/>
    <w:rsid w:val="00DA4003"/>
    <w:rsid w:val="00DA4556"/>
    <w:rsid w:val="00DA500D"/>
    <w:rsid w:val="00DA5411"/>
    <w:rsid w:val="00DA5D29"/>
    <w:rsid w:val="00DA627E"/>
    <w:rsid w:val="00DB08F6"/>
    <w:rsid w:val="00DB0C6B"/>
    <w:rsid w:val="00DB11DD"/>
    <w:rsid w:val="00DB1764"/>
    <w:rsid w:val="00DB2042"/>
    <w:rsid w:val="00DB231E"/>
    <w:rsid w:val="00DB25BE"/>
    <w:rsid w:val="00DB4221"/>
    <w:rsid w:val="00DB4F8A"/>
    <w:rsid w:val="00DB53E2"/>
    <w:rsid w:val="00DB5D2B"/>
    <w:rsid w:val="00DB6B39"/>
    <w:rsid w:val="00DB6B7F"/>
    <w:rsid w:val="00DB7117"/>
    <w:rsid w:val="00DC2FF7"/>
    <w:rsid w:val="00DC3D0E"/>
    <w:rsid w:val="00DC4363"/>
    <w:rsid w:val="00DC4822"/>
    <w:rsid w:val="00DC59FD"/>
    <w:rsid w:val="00DC6534"/>
    <w:rsid w:val="00DC7C23"/>
    <w:rsid w:val="00DD0465"/>
    <w:rsid w:val="00DD5090"/>
    <w:rsid w:val="00DD723E"/>
    <w:rsid w:val="00DD7815"/>
    <w:rsid w:val="00DD79DF"/>
    <w:rsid w:val="00DE0280"/>
    <w:rsid w:val="00DE21EF"/>
    <w:rsid w:val="00DE2E8A"/>
    <w:rsid w:val="00DE3111"/>
    <w:rsid w:val="00DE38D8"/>
    <w:rsid w:val="00DE4F1D"/>
    <w:rsid w:val="00DE501A"/>
    <w:rsid w:val="00DE63C8"/>
    <w:rsid w:val="00DF0289"/>
    <w:rsid w:val="00DF1C1C"/>
    <w:rsid w:val="00DF2FFC"/>
    <w:rsid w:val="00DF3DF4"/>
    <w:rsid w:val="00DF4669"/>
    <w:rsid w:val="00DF48E0"/>
    <w:rsid w:val="00DF5AE0"/>
    <w:rsid w:val="00DF67A9"/>
    <w:rsid w:val="00DF7CA0"/>
    <w:rsid w:val="00DF7DB4"/>
    <w:rsid w:val="00E013B6"/>
    <w:rsid w:val="00E01896"/>
    <w:rsid w:val="00E0192E"/>
    <w:rsid w:val="00E01E86"/>
    <w:rsid w:val="00E026AA"/>
    <w:rsid w:val="00E03EC2"/>
    <w:rsid w:val="00E04500"/>
    <w:rsid w:val="00E04E9F"/>
    <w:rsid w:val="00E04FDF"/>
    <w:rsid w:val="00E05122"/>
    <w:rsid w:val="00E05B28"/>
    <w:rsid w:val="00E064FA"/>
    <w:rsid w:val="00E06631"/>
    <w:rsid w:val="00E066BF"/>
    <w:rsid w:val="00E06A8F"/>
    <w:rsid w:val="00E06E2E"/>
    <w:rsid w:val="00E116C1"/>
    <w:rsid w:val="00E120CF"/>
    <w:rsid w:val="00E126B6"/>
    <w:rsid w:val="00E12FB5"/>
    <w:rsid w:val="00E14507"/>
    <w:rsid w:val="00E14583"/>
    <w:rsid w:val="00E1779A"/>
    <w:rsid w:val="00E17D1F"/>
    <w:rsid w:val="00E21BC6"/>
    <w:rsid w:val="00E2227E"/>
    <w:rsid w:val="00E2571C"/>
    <w:rsid w:val="00E31470"/>
    <w:rsid w:val="00E339C4"/>
    <w:rsid w:val="00E36A87"/>
    <w:rsid w:val="00E4119C"/>
    <w:rsid w:val="00E42AA9"/>
    <w:rsid w:val="00E437E1"/>
    <w:rsid w:val="00E438AE"/>
    <w:rsid w:val="00E43E43"/>
    <w:rsid w:val="00E50247"/>
    <w:rsid w:val="00E50386"/>
    <w:rsid w:val="00E504E3"/>
    <w:rsid w:val="00E50F37"/>
    <w:rsid w:val="00E52A1F"/>
    <w:rsid w:val="00E55995"/>
    <w:rsid w:val="00E55B96"/>
    <w:rsid w:val="00E574B3"/>
    <w:rsid w:val="00E60D97"/>
    <w:rsid w:val="00E61266"/>
    <w:rsid w:val="00E61911"/>
    <w:rsid w:val="00E63C93"/>
    <w:rsid w:val="00E6554F"/>
    <w:rsid w:val="00E66D7D"/>
    <w:rsid w:val="00E7122D"/>
    <w:rsid w:val="00E72874"/>
    <w:rsid w:val="00E759E5"/>
    <w:rsid w:val="00E7602F"/>
    <w:rsid w:val="00E76E5B"/>
    <w:rsid w:val="00E81E67"/>
    <w:rsid w:val="00E82A27"/>
    <w:rsid w:val="00E851D1"/>
    <w:rsid w:val="00E865CF"/>
    <w:rsid w:val="00E87D77"/>
    <w:rsid w:val="00E915BB"/>
    <w:rsid w:val="00E91D4C"/>
    <w:rsid w:val="00E9204E"/>
    <w:rsid w:val="00E9299F"/>
    <w:rsid w:val="00E92A19"/>
    <w:rsid w:val="00E96E38"/>
    <w:rsid w:val="00E978DC"/>
    <w:rsid w:val="00E97FBA"/>
    <w:rsid w:val="00EA43DE"/>
    <w:rsid w:val="00EA6E20"/>
    <w:rsid w:val="00EA78CD"/>
    <w:rsid w:val="00EB4D0A"/>
    <w:rsid w:val="00EB4F38"/>
    <w:rsid w:val="00EB54E5"/>
    <w:rsid w:val="00EB55A0"/>
    <w:rsid w:val="00EB796D"/>
    <w:rsid w:val="00EB7A54"/>
    <w:rsid w:val="00EC0AE4"/>
    <w:rsid w:val="00EC12F3"/>
    <w:rsid w:val="00EC419A"/>
    <w:rsid w:val="00EC540C"/>
    <w:rsid w:val="00EC691C"/>
    <w:rsid w:val="00ED30B1"/>
    <w:rsid w:val="00ED57EC"/>
    <w:rsid w:val="00ED76A0"/>
    <w:rsid w:val="00EE0158"/>
    <w:rsid w:val="00EE0B24"/>
    <w:rsid w:val="00EE10E5"/>
    <w:rsid w:val="00EE4B65"/>
    <w:rsid w:val="00EE5B95"/>
    <w:rsid w:val="00EE60F1"/>
    <w:rsid w:val="00EE653F"/>
    <w:rsid w:val="00EE7499"/>
    <w:rsid w:val="00EF2C74"/>
    <w:rsid w:val="00EF55FF"/>
    <w:rsid w:val="00EF5862"/>
    <w:rsid w:val="00EF5A1A"/>
    <w:rsid w:val="00EF656F"/>
    <w:rsid w:val="00EF6C60"/>
    <w:rsid w:val="00EF723E"/>
    <w:rsid w:val="00F013BE"/>
    <w:rsid w:val="00F0400C"/>
    <w:rsid w:val="00F04482"/>
    <w:rsid w:val="00F064E2"/>
    <w:rsid w:val="00F075D4"/>
    <w:rsid w:val="00F11154"/>
    <w:rsid w:val="00F115CE"/>
    <w:rsid w:val="00F11B38"/>
    <w:rsid w:val="00F127A2"/>
    <w:rsid w:val="00F14E8B"/>
    <w:rsid w:val="00F14EB0"/>
    <w:rsid w:val="00F1642F"/>
    <w:rsid w:val="00F20AB0"/>
    <w:rsid w:val="00F20DAD"/>
    <w:rsid w:val="00F21503"/>
    <w:rsid w:val="00F22161"/>
    <w:rsid w:val="00F224C0"/>
    <w:rsid w:val="00F24481"/>
    <w:rsid w:val="00F2508D"/>
    <w:rsid w:val="00F259BF"/>
    <w:rsid w:val="00F261B0"/>
    <w:rsid w:val="00F2622C"/>
    <w:rsid w:val="00F30C76"/>
    <w:rsid w:val="00F31757"/>
    <w:rsid w:val="00F32CA1"/>
    <w:rsid w:val="00F3335A"/>
    <w:rsid w:val="00F33E0D"/>
    <w:rsid w:val="00F349A7"/>
    <w:rsid w:val="00F363DF"/>
    <w:rsid w:val="00F36898"/>
    <w:rsid w:val="00F376AC"/>
    <w:rsid w:val="00F46A1A"/>
    <w:rsid w:val="00F47F33"/>
    <w:rsid w:val="00F51A95"/>
    <w:rsid w:val="00F52150"/>
    <w:rsid w:val="00F53C3D"/>
    <w:rsid w:val="00F53E60"/>
    <w:rsid w:val="00F55240"/>
    <w:rsid w:val="00F55331"/>
    <w:rsid w:val="00F56BD2"/>
    <w:rsid w:val="00F56D35"/>
    <w:rsid w:val="00F60F9F"/>
    <w:rsid w:val="00F62200"/>
    <w:rsid w:val="00F63BFB"/>
    <w:rsid w:val="00F65CFE"/>
    <w:rsid w:val="00F666F4"/>
    <w:rsid w:val="00F66E93"/>
    <w:rsid w:val="00F66F9B"/>
    <w:rsid w:val="00F67319"/>
    <w:rsid w:val="00F724A3"/>
    <w:rsid w:val="00F7467E"/>
    <w:rsid w:val="00F76467"/>
    <w:rsid w:val="00F81BCF"/>
    <w:rsid w:val="00F83024"/>
    <w:rsid w:val="00F83EA2"/>
    <w:rsid w:val="00F83EFD"/>
    <w:rsid w:val="00F83F33"/>
    <w:rsid w:val="00F87DB4"/>
    <w:rsid w:val="00F92F88"/>
    <w:rsid w:val="00FA059A"/>
    <w:rsid w:val="00FA1882"/>
    <w:rsid w:val="00FA2348"/>
    <w:rsid w:val="00FA2989"/>
    <w:rsid w:val="00FA3733"/>
    <w:rsid w:val="00FA4061"/>
    <w:rsid w:val="00FA48A0"/>
    <w:rsid w:val="00FA735D"/>
    <w:rsid w:val="00FA7661"/>
    <w:rsid w:val="00FA783C"/>
    <w:rsid w:val="00FB4625"/>
    <w:rsid w:val="00FB6B75"/>
    <w:rsid w:val="00FB70E2"/>
    <w:rsid w:val="00FB7674"/>
    <w:rsid w:val="00FC021E"/>
    <w:rsid w:val="00FC0A10"/>
    <w:rsid w:val="00FC2CC3"/>
    <w:rsid w:val="00FC53D7"/>
    <w:rsid w:val="00FC6118"/>
    <w:rsid w:val="00FC730D"/>
    <w:rsid w:val="00FC74AF"/>
    <w:rsid w:val="00FD0B29"/>
    <w:rsid w:val="00FD2161"/>
    <w:rsid w:val="00FD3DB0"/>
    <w:rsid w:val="00FD63FA"/>
    <w:rsid w:val="00FD6453"/>
    <w:rsid w:val="00FD663F"/>
    <w:rsid w:val="00FD696B"/>
    <w:rsid w:val="00FE1887"/>
    <w:rsid w:val="00FE502C"/>
    <w:rsid w:val="00FE52ED"/>
    <w:rsid w:val="00FE54F9"/>
    <w:rsid w:val="00FE58D0"/>
    <w:rsid w:val="00FE7A2D"/>
    <w:rsid w:val="00FF19F9"/>
    <w:rsid w:val="00FF2238"/>
    <w:rsid w:val="00FF23E3"/>
    <w:rsid w:val="00FF289E"/>
    <w:rsid w:val="00FF2B07"/>
    <w:rsid w:val="00FF33F1"/>
    <w:rsid w:val="00FF3FD2"/>
    <w:rsid w:val="00FF73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872B54A"/>
  <w15:docId w15:val="{B5586A15-6383-4A9A-BB89-874B535EF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qFormat/>
    <w:rsid w:val="00115296"/>
    <w:pPr>
      <w:keepNext/>
      <w:keepLines/>
      <w:pageBreakBefore/>
      <w:numPr>
        <w:numId w:val="26"/>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qFormat/>
    <w:rsid w:val="00DB0C6B"/>
    <w:pPr>
      <w:keepNext/>
      <w:keepLines/>
      <w:numPr>
        <w:ilvl w:val="1"/>
        <w:numId w:val="26"/>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qFormat/>
    <w:rsid w:val="00776386"/>
    <w:pPr>
      <w:keepNext/>
      <w:keepLines/>
      <w:numPr>
        <w:ilvl w:val="2"/>
        <w:numId w:val="26"/>
      </w:numPr>
      <w:spacing w:before="180"/>
      <w:jc w:val="left"/>
      <w:outlineLvl w:val="2"/>
    </w:pPr>
    <w:rPr>
      <w:rFonts w:eastAsia="Times New Roman" w:cs="Times New Roman"/>
      <w:b/>
      <w:bCs/>
      <w:sz w:val="26"/>
    </w:rPr>
  </w:style>
  <w:style w:type="paragraph" w:styleId="Heading4">
    <w:name w:val="heading 4"/>
    <w:basedOn w:val="Normal"/>
    <w:next w:val="Normal"/>
    <w:link w:val="Heading4Char"/>
    <w:uiPriority w:val="9"/>
    <w:qFormat/>
    <w:rsid w:val="00DB0C6B"/>
    <w:pPr>
      <w:keepNext/>
      <w:keepLines/>
      <w:numPr>
        <w:ilvl w:val="3"/>
        <w:numId w:val="26"/>
      </w:numPr>
      <w:spacing w:before="180"/>
      <w:jc w:val="left"/>
      <w:outlineLvl w:val="3"/>
    </w:pPr>
    <w:rPr>
      <w:rFonts w:eastAsia="Times New Roman" w:cs="Times New Roman"/>
      <w:b/>
      <w:bCs/>
      <w:i/>
      <w:iCs/>
    </w:rPr>
  </w:style>
  <w:style w:type="paragraph" w:styleId="Heading5">
    <w:name w:val="heading 5"/>
    <w:basedOn w:val="Normal"/>
    <w:next w:val="Normal"/>
    <w:link w:val="Heading5Char"/>
    <w:uiPriority w:val="9"/>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ind w:left="360"/>
    </w:pPr>
  </w:style>
  <w:style w:type="paragraph" w:styleId="Caption">
    <w:name w:val="caption"/>
    <w:basedOn w:val="Normal"/>
    <w:next w:val="BodyText"/>
    <w:uiPriority w:val="35"/>
    <w:qFormat/>
    <w:rsid w:val="00F31757"/>
    <w:pPr>
      <w:keepNext/>
      <w:keepLines/>
      <w:jc w:val="center"/>
    </w:pPr>
    <w:rPr>
      <w:b/>
      <w:bCs/>
      <w:szCs w:val="20"/>
    </w:rPr>
  </w:style>
  <w:style w:type="paragraph" w:styleId="TOC1">
    <w:name w:val="toc 1"/>
    <w:basedOn w:val="Normal"/>
    <w:next w:val="Normal"/>
    <w:autoRedefine/>
    <w:uiPriority w:val="39"/>
    <w:unhideWhenUsed/>
    <w:rsid w:val="007454BF"/>
    <w:pPr>
      <w:tabs>
        <w:tab w:val="left" w:pos="1350"/>
        <w:tab w:val="right" w:leader="dot" w:pos="7927"/>
      </w:tabs>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6C74EB"/>
    <w:pPr>
      <w:tabs>
        <w:tab w:val="right" w:leader="dot" w:pos="7927"/>
      </w:tabs>
      <w:ind w:left="680"/>
    </w:pPr>
  </w:style>
  <w:style w:type="paragraph" w:styleId="TOC3">
    <w:name w:val="toc 3"/>
    <w:basedOn w:val="Normal"/>
    <w:next w:val="Normal"/>
    <w:autoRedefine/>
    <w:uiPriority w:val="39"/>
    <w:unhideWhenUsed/>
    <w:rsid w:val="006C74EB"/>
    <w:pPr>
      <w:tabs>
        <w:tab w:val="right" w:leader="dot" w:pos="7927"/>
      </w:tabs>
      <w:ind w:left="102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customStyle="1" w:styleId="MediumGrid21">
    <w:name w:val="Medium Grid 21"/>
    <w:link w:val="MediumGrid2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MediumGrid2Char">
    <w:name w:val="Medium Grid 2 Char"/>
    <w:link w:val="MediumGrid21"/>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customStyle="1" w:styleId="GridTable1Light1">
    <w:name w:val="Grid Table 1 Light1"/>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59"/>
    <w:rsid w:val="00B9002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customStyle="1" w:styleId="ColorfulList-Accent11">
    <w:name w:val="Colorful List - Accent 11"/>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customStyle="1" w:styleId="GridTable21">
    <w:name w:val="Grid Table 21"/>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customStyle="1" w:styleId="Text">
    <w:name w:val="Text"/>
    <w:basedOn w:val="Normal"/>
    <w:rsid w:val="009F0D3F"/>
    <w:pPr>
      <w:widowControl w:val="0"/>
      <w:autoSpaceDE w:val="0"/>
      <w:autoSpaceDN w:val="0"/>
      <w:spacing w:after="0" w:line="252" w:lineRule="auto"/>
      <w:ind w:firstLine="202"/>
    </w:pPr>
    <w:rPr>
      <w:rFonts w:ascii="Times New Roman" w:eastAsia="Times New Roman" w:hAnsi="Times New Roman" w:cs="Times New Roman"/>
      <w:sz w:val="20"/>
      <w:szCs w:val="20"/>
      <w:lang w:val="en-US"/>
    </w:rPr>
  </w:style>
  <w:style w:type="table" w:customStyle="1" w:styleId="TableGridLight1">
    <w:name w:val="Table Grid Light1"/>
    <w:basedOn w:val="TableNormal"/>
    <w:uiPriority w:val="40"/>
    <w:rsid w:val="0093005A"/>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39"/>
    <w:rsid w:val="007B14E6"/>
    <w:rPr>
      <w:rFonts w:cs="Times New Roman"/>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ediumGrid11">
    <w:name w:val="Medium Grid 11"/>
    <w:uiPriority w:val="99"/>
    <w:semiHidden/>
    <w:rsid w:val="00146EED"/>
    <w:rPr>
      <w:color w:val="808080"/>
    </w:rPr>
  </w:style>
  <w:style w:type="paragraph" w:customStyle="1" w:styleId="MainText">
    <w:name w:val="MainText"/>
    <w:aliases w:val="MT"/>
    <w:basedOn w:val="Normal"/>
    <w:rsid w:val="00843893"/>
    <w:pPr>
      <w:spacing w:after="0" w:line="240" w:lineRule="atLeast"/>
      <w:ind w:firstLine="300"/>
    </w:pPr>
    <w:rPr>
      <w:rFonts w:ascii="Times New Roman" w:eastAsia="Times New Roman" w:hAnsi="Times New Roman" w:cs="Times New Roman"/>
      <w:sz w:val="20"/>
      <w:szCs w:val="20"/>
      <w:lang w:val="en-GB"/>
    </w:rPr>
  </w:style>
  <w:style w:type="table" w:customStyle="1" w:styleId="GridTable4-Accent31">
    <w:name w:val="Grid Table 4 - Accent 31"/>
    <w:basedOn w:val="TableNormal"/>
    <w:uiPriority w:val="49"/>
    <w:rsid w:val="00676B65"/>
    <w:tblPr>
      <w:tblStyleRowBandSize w:val="1"/>
      <w:tblStyleColBandSize w:val="1"/>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CellMar>
        <w:top w:w="0" w:type="dxa"/>
        <w:left w:w="108" w:type="dxa"/>
        <w:bottom w:w="0" w:type="dxa"/>
        <w:right w:w="108" w:type="dxa"/>
      </w:tblCellMar>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character" w:customStyle="1" w:styleId="apple-converted-space">
    <w:name w:val="apple-converted-space"/>
    <w:rsid w:val="005F4D44"/>
  </w:style>
  <w:style w:type="character" w:customStyle="1" w:styleId="Mention">
    <w:name w:val="Mention"/>
    <w:uiPriority w:val="99"/>
    <w:semiHidden/>
    <w:unhideWhenUsed/>
    <w:rsid w:val="00B27F60"/>
    <w:rPr>
      <w:color w:val="2B579A"/>
      <w:shd w:val="clear" w:color="auto" w:fill="E6E6E6"/>
    </w:rPr>
  </w:style>
  <w:style w:type="paragraph" w:styleId="ListParagraph">
    <w:name w:val="List Paragraph"/>
    <w:basedOn w:val="Normal"/>
    <w:uiPriority w:val="34"/>
    <w:unhideWhenUsed/>
    <w:qFormat/>
    <w:rsid w:val="00A4057C"/>
    <w:pPr>
      <w:ind w:left="720"/>
      <w:contextualSpacing/>
    </w:pPr>
  </w:style>
  <w:style w:type="paragraph" w:styleId="NormalWeb">
    <w:name w:val="Normal (Web)"/>
    <w:basedOn w:val="Normal"/>
    <w:uiPriority w:val="99"/>
    <w:semiHidden/>
    <w:unhideWhenUsed/>
    <w:rsid w:val="00B74985"/>
    <w:pPr>
      <w:spacing w:before="100" w:beforeAutospacing="1" w:after="100" w:afterAutospacing="1"/>
      <w:jc w:val="left"/>
    </w:pPr>
    <w:rPr>
      <w:rFonts w:ascii="Times New Roman" w:eastAsiaTheme="minorEastAsia" w:hAnsi="Times New Roman" w:cs="Times New Roman"/>
      <w:szCs w:val="24"/>
      <w:lang w:val="en-US"/>
    </w:rPr>
  </w:style>
  <w:style w:type="paragraph" w:customStyle="1" w:styleId="GambarBAB2">
    <w:name w:val="Gambar BAB 2"/>
    <w:basedOn w:val="BodyText"/>
    <w:qFormat/>
    <w:rsid w:val="002C4E48"/>
    <w:pPr>
      <w:numPr>
        <w:numId w:val="38"/>
      </w:numPr>
      <w:spacing w:after="0"/>
      <w:jc w:val="center"/>
    </w:pPr>
    <w:rPr>
      <w:lang w:val="en-US"/>
    </w:rPr>
  </w:style>
  <w:style w:type="character" w:customStyle="1" w:styleId="fontstyle01">
    <w:name w:val="fontstyle01"/>
    <w:basedOn w:val="DefaultParagraphFont"/>
    <w:rsid w:val="00E4119C"/>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E4119C"/>
    <w:rPr>
      <w:rFonts w:ascii="TimesNewRomanPS-ItalicMT" w:hAnsi="TimesNewRomanPS-ItalicMT" w:hint="default"/>
      <w:b w:val="0"/>
      <w:bCs w:val="0"/>
      <w:i/>
      <w:iCs/>
      <w:color w:val="000000"/>
      <w:sz w:val="24"/>
      <w:szCs w:val="24"/>
    </w:rPr>
  </w:style>
  <w:style w:type="paragraph" w:customStyle="1" w:styleId="GambarBab3">
    <w:name w:val="Gambar Bab 3"/>
    <w:basedOn w:val="BodyTextFirstIndent"/>
    <w:qFormat/>
    <w:rsid w:val="00E4119C"/>
    <w:pPr>
      <w:numPr>
        <w:numId w:val="44"/>
      </w:numPr>
    </w:pPr>
    <w:rPr>
      <w:lang w:val="en-US"/>
    </w:rPr>
  </w:style>
  <w:style w:type="paragraph" w:styleId="FootnoteText">
    <w:name w:val="footnote text"/>
    <w:basedOn w:val="Normal"/>
    <w:link w:val="FootnoteTextChar"/>
    <w:uiPriority w:val="99"/>
    <w:semiHidden/>
    <w:unhideWhenUsed/>
    <w:rsid w:val="00E851D1"/>
    <w:pPr>
      <w:spacing w:after="0"/>
    </w:pPr>
    <w:rPr>
      <w:sz w:val="20"/>
      <w:szCs w:val="20"/>
    </w:rPr>
  </w:style>
  <w:style w:type="character" w:customStyle="1" w:styleId="FootnoteTextChar">
    <w:name w:val="Footnote Text Char"/>
    <w:basedOn w:val="DefaultParagraphFont"/>
    <w:link w:val="FootnoteText"/>
    <w:uiPriority w:val="99"/>
    <w:semiHidden/>
    <w:rsid w:val="00E851D1"/>
    <w:rPr>
      <w:lang w:val="id-ID"/>
    </w:rPr>
  </w:style>
  <w:style w:type="character" w:styleId="FootnoteReference">
    <w:name w:val="footnote reference"/>
    <w:basedOn w:val="DefaultParagraphFont"/>
    <w:uiPriority w:val="99"/>
    <w:semiHidden/>
    <w:unhideWhenUsed/>
    <w:rsid w:val="00E851D1"/>
    <w:rPr>
      <w:vertAlign w:val="superscript"/>
    </w:rPr>
  </w:style>
  <w:style w:type="character" w:customStyle="1" w:styleId="apple-style-span">
    <w:name w:val="apple-style-span"/>
    <w:basedOn w:val="DefaultParagraphFont"/>
    <w:rsid w:val="003314E6"/>
  </w:style>
  <w:style w:type="paragraph" w:customStyle="1" w:styleId="TabelBAB2">
    <w:name w:val="Tabel BAB 2"/>
    <w:basedOn w:val="BodyText"/>
    <w:qFormat/>
    <w:rsid w:val="00CC4E5B"/>
    <w:pPr>
      <w:numPr>
        <w:numId w:val="64"/>
      </w:numPr>
      <w:spacing w:after="0"/>
      <w:jc w:val="center"/>
    </w:pPr>
    <w:rPr>
      <w:b/>
      <w:lang w:val="en-US"/>
    </w:rPr>
  </w:style>
  <w:style w:type="character" w:customStyle="1" w:styleId="fontstyle11">
    <w:name w:val="fontstyle11"/>
    <w:basedOn w:val="DefaultParagraphFont"/>
    <w:rsid w:val="005A390D"/>
    <w:rPr>
      <w:rFonts w:ascii="ArialMT" w:hAnsi="ArialMT" w:hint="default"/>
      <w:b w:val="0"/>
      <w:bCs w:val="0"/>
      <w:i w:val="0"/>
      <w:iCs w:val="0"/>
      <w:color w:val="231F20"/>
      <w:sz w:val="24"/>
      <w:szCs w:val="24"/>
    </w:rPr>
  </w:style>
  <w:style w:type="paragraph" w:customStyle="1" w:styleId="Paragraph">
    <w:name w:val="Paragraph"/>
    <w:basedOn w:val="Normal"/>
    <w:next w:val="Newparagraph"/>
    <w:qFormat/>
    <w:rsid w:val="00050EA5"/>
    <w:pPr>
      <w:widowControl w:val="0"/>
      <w:spacing w:before="240" w:after="0" w:line="480" w:lineRule="auto"/>
      <w:jc w:val="left"/>
    </w:pPr>
    <w:rPr>
      <w:rFonts w:ascii="Times New Roman" w:eastAsia="Times New Roman" w:hAnsi="Times New Roman" w:cs="Times New Roman"/>
      <w:szCs w:val="24"/>
      <w:lang w:val="en-GB" w:eastAsia="en-GB"/>
    </w:rPr>
  </w:style>
  <w:style w:type="paragraph" w:customStyle="1" w:styleId="Newparagraph">
    <w:name w:val="New paragraph"/>
    <w:basedOn w:val="Normal"/>
    <w:qFormat/>
    <w:rsid w:val="00050EA5"/>
    <w:pPr>
      <w:spacing w:after="0" w:line="480" w:lineRule="auto"/>
      <w:ind w:firstLine="720"/>
      <w:jc w:val="left"/>
    </w:pPr>
    <w:rPr>
      <w:rFonts w:ascii="Times New Roman" w:eastAsia="Times New Roman" w:hAnsi="Times New Roman" w:cs="Times New Roman"/>
      <w:szCs w:val="24"/>
      <w:lang w:val="en-GB" w:eastAsia="en-GB"/>
    </w:rPr>
  </w:style>
  <w:style w:type="paragraph" w:customStyle="1" w:styleId="Heading4Paragraph">
    <w:name w:val="Heading 4 + Paragraph"/>
    <w:basedOn w:val="Paragraph"/>
    <w:next w:val="Newparagraph"/>
    <w:qFormat/>
    <w:rsid w:val="00050EA5"/>
    <w:pPr>
      <w:widowControl/>
      <w:spacing w:before="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955410">
      <w:bodyDiv w:val="1"/>
      <w:marLeft w:val="0"/>
      <w:marRight w:val="0"/>
      <w:marTop w:val="0"/>
      <w:marBottom w:val="0"/>
      <w:divBdr>
        <w:top w:val="none" w:sz="0" w:space="0" w:color="auto"/>
        <w:left w:val="none" w:sz="0" w:space="0" w:color="auto"/>
        <w:bottom w:val="none" w:sz="0" w:space="0" w:color="auto"/>
        <w:right w:val="none" w:sz="0" w:space="0" w:color="auto"/>
      </w:divBdr>
    </w:div>
    <w:div w:id="373580346">
      <w:bodyDiv w:val="1"/>
      <w:marLeft w:val="0"/>
      <w:marRight w:val="0"/>
      <w:marTop w:val="0"/>
      <w:marBottom w:val="0"/>
      <w:divBdr>
        <w:top w:val="none" w:sz="0" w:space="0" w:color="auto"/>
        <w:left w:val="none" w:sz="0" w:space="0" w:color="auto"/>
        <w:bottom w:val="none" w:sz="0" w:space="0" w:color="auto"/>
        <w:right w:val="none" w:sz="0" w:space="0" w:color="auto"/>
      </w:divBdr>
    </w:div>
    <w:div w:id="717971900">
      <w:bodyDiv w:val="1"/>
      <w:marLeft w:val="0"/>
      <w:marRight w:val="0"/>
      <w:marTop w:val="0"/>
      <w:marBottom w:val="0"/>
      <w:divBdr>
        <w:top w:val="none" w:sz="0" w:space="0" w:color="auto"/>
        <w:left w:val="none" w:sz="0" w:space="0" w:color="auto"/>
        <w:bottom w:val="none" w:sz="0" w:space="0" w:color="auto"/>
        <w:right w:val="none" w:sz="0" w:space="0" w:color="auto"/>
      </w:divBdr>
    </w:div>
    <w:div w:id="1087775257">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12674378">
      <w:bodyDiv w:val="1"/>
      <w:marLeft w:val="0"/>
      <w:marRight w:val="0"/>
      <w:marTop w:val="0"/>
      <w:marBottom w:val="0"/>
      <w:divBdr>
        <w:top w:val="none" w:sz="0" w:space="0" w:color="auto"/>
        <w:left w:val="none" w:sz="0" w:space="0" w:color="auto"/>
        <w:bottom w:val="none" w:sz="0" w:space="0" w:color="auto"/>
        <w:right w:val="none" w:sz="0" w:space="0" w:color="auto"/>
      </w:divBdr>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113546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102.png"/><Relationship Id="rId21" Type="http://schemas.openxmlformats.org/officeDocument/2006/relationships/image" Target="media/image6.emf"/><Relationship Id="rId42" Type="http://schemas.openxmlformats.org/officeDocument/2006/relationships/image" Target="media/image27.emf"/><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emf"/><Relationship Id="rId138" Type="http://schemas.openxmlformats.org/officeDocument/2006/relationships/image" Target="media/image123.emf"/><Relationship Id="rId154" Type="http://schemas.openxmlformats.org/officeDocument/2006/relationships/image" Target="media/image139.emf"/><Relationship Id="rId159" Type="http://schemas.openxmlformats.org/officeDocument/2006/relationships/image" Target="media/image144.emf"/><Relationship Id="rId175" Type="http://schemas.openxmlformats.org/officeDocument/2006/relationships/diagramData" Target="diagrams/data2.xml"/><Relationship Id="rId170" Type="http://schemas.openxmlformats.org/officeDocument/2006/relationships/image" Target="media/image155.emf"/><Relationship Id="rId16" Type="http://schemas.openxmlformats.org/officeDocument/2006/relationships/image" Target="media/image2.png"/><Relationship Id="rId107" Type="http://schemas.openxmlformats.org/officeDocument/2006/relationships/image" Target="media/image92.emf"/><Relationship Id="rId11" Type="http://schemas.openxmlformats.org/officeDocument/2006/relationships/diagramData" Target="diagrams/data1.xml"/><Relationship Id="rId32" Type="http://schemas.openxmlformats.org/officeDocument/2006/relationships/image" Target="media/image17.emf"/><Relationship Id="rId37" Type="http://schemas.openxmlformats.org/officeDocument/2006/relationships/image" Target="media/image22.emf"/><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emf"/><Relationship Id="rId123" Type="http://schemas.openxmlformats.org/officeDocument/2006/relationships/image" Target="media/image108.png"/><Relationship Id="rId128" Type="http://schemas.openxmlformats.org/officeDocument/2006/relationships/image" Target="media/image113.emf"/><Relationship Id="rId144" Type="http://schemas.openxmlformats.org/officeDocument/2006/relationships/image" Target="media/image129.emf"/><Relationship Id="rId149" Type="http://schemas.openxmlformats.org/officeDocument/2006/relationships/image" Target="media/image134.emf"/><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emf"/><Relationship Id="rId165" Type="http://schemas.openxmlformats.org/officeDocument/2006/relationships/image" Target="media/image150.emf"/><Relationship Id="rId181" Type="http://schemas.microsoft.com/office/2011/relationships/people" Target="people.xml"/><Relationship Id="rId22" Type="http://schemas.openxmlformats.org/officeDocument/2006/relationships/image" Target="media/image7.emf"/><Relationship Id="rId27" Type="http://schemas.openxmlformats.org/officeDocument/2006/relationships/image" Target="media/image12.emf"/><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emf"/><Relationship Id="rId139" Type="http://schemas.openxmlformats.org/officeDocument/2006/relationships/image" Target="media/image124.emf"/><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emf"/><Relationship Id="rId155" Type="http://schemas.openxmlformats.org/officeDocument/2006/relationships/image" Target="media/image140.emf"/><Relationship Id="rId171" Type="http://schemas.openxmlformats.org/officeDocument/2006/relationships/image" Target="media/image156.emf"/><Relationship Id="rId176" Type="http://schemas.openxmlformats.org/officeDocument/2006/relationships/diagramLayout" Target="diagrams/layout2.xml"/><Relationship Id="rId12" Type="http://schemas.openxmlformats.org/officeDocument/2006/relationships/diagramLayout" Target="diagrams/layout1.xml"/><Relationship Id="rId17" Type="http://schemas.openxmlformats.org/officeDocument/2006/relationships/chart" Target="charts/chart1.xml"/><Relationship Id="rId33" Type="http://schemas.openxmlformats.org/officeDocument/2006/relationships/image" Target="media/image18.emf"/><Relationship Id="rId38" Type="http://schemas.openxmlformats.org/officeDocument/2006/relationships/image" Target="media/image23.emf"/><Relationship Id="rId59" Type="http://schemas.openxmlformats.org/officeDocument/2006/relationships/image" Target="media/image44.png"/><Relationship Id="rId103" Type="http://schemas.openxmlformats.org/officeDocument/2006/relationships/image" Target="media/image88.emf"/><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emf"/><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emf"/><Relationship Id="rId145" Type="http://schemas.openxmlformats.org/officeDocument/2006/relationships/image" Target="media/image130.emf"/><Relationship Id="rId161" Type="http://schemas.openxmlformats.org/officeDocument/2006/relationships/image" Target="media/image146.emf"/><Relationship Id="rId166" Type="http://schemas.openxmlformats.org/officeDocument/2006/relationships/image" Target="media/image151.emf"/><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image" Target="media/image13.emf"/><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emf"/><Relationship Id="rId135" Type="http://schemas.openxmlformats.org/officeDocument/2006/relationships/image" Target="media/image120.emf"/><Relationship Id="rId151" Type="http://schemas.openxmlformats.org/officeDocument/2006/relationships/image" Target="media/image136.emf"/><Relationship Id="rId156" Type="http://schemas.openxmlformats.org/officeDocument/2006/relationships/image" Target="media/image141.emf"/><Relationship Id="rId177" Type="http://schemas.openxmlformats.org/officeDocument/2006/relationships/diagramQuickStyle" Target="diagrams/quickStyle2.xm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57.emf"/><Relationship Id="rId180" Type="http://schemas.openxmlformats.org/officeDocument/2006/relationships/fontTable" Target="fontTable.xml"/><Relationship Id="rId13" Type="http://schemas.openxmlformats.org/officeDocument/2006/relationships/diagramQuickStyle" Target="diagrams/quickStyle1.xml"/><Relationship Id="rId18" Type="http://schemas.openxmlformats.org/officeDocument/2006/relationships/image" Target="media/image3.emf"/><Relationship Id="rId39" Type="http://schemas.openxmlformats.org/officeDocument/2006/relationships/image" Target="media/image24.emf"/><Relationship Id="rId109" Type="http://schemas.openxmlformats.org/officeDocument/2006/relationships/image" Target="media/image94.png"/><Relationship Id="rId34" Type="http://schemas.openxmlformats.org/officeDocument/2006/relationships/image" Target="media/image19.emf"/><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emf"/><Relationship Id="rId120" Type="http://schemas.openxmlformats.org/officeDocument/2006/relationships/image" Target="media/image105.png"/><Relationship Id="rId125" Type="http://schemas.openxmlformats.org/officeDocument/2006/relationships/image" Target="media/image110.emf"/><Relationship Id="rId141" Type="http://schemas.openxmlformats.org/officeDocument/2006/relationships/image" Target="media/image126.emf"/><Relationship Id="rId146" Type="http://schemas.openxmlformats.org/officeDocument/2006/relationships/image" Target="media/image131.emf"/><Relationship Id="rId167" Type="http://schemas.openxmlformats.org/officeDocument/2006/relationships/image" Target="media/image152.emf"/><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emf"/><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9.emf"/><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emf"/><Relationship Id="rId136" Type="http://schemas.openxmlformats.org/officeDocument/2006/relationships/image" Target="media/image121.emf"/><Relationship Id="rId157" Type="http://schemas.openxmlformats.org/officeDocument/2006/relationships/image" Target="media/image142.emf"/><Relationship Id="rId178" Type="http://schemas.openxmlformats.org/officeDocument/2006/relationships/diagramColors" Target="diagrams/colors2.xm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emf"/><Relationship Id="rId173" Type="http://schemas.openxmlformats.org/officeDocument/2006/relationships/image" Target="media/image158.png"/><Relationship Id="rId19" Type="http://schemas.openxmlformats.org/officeDocument/2006/relationships/image" Target="media/image4.emf"/><Relationship Id="rId14" Type="http://schemas.openxmlformats.org/officeDocument/2006/relationships/diagramColors" Target="diagrams/colors1.xml"/><Relationship Id="rId30" Type="http://schemas.openxmlformats.org/officeDocument/2006/relationships/image" Target="media/image15.emf"/><Relationship Id="rId35" Type="http://schemas.openxmlformats.org/officeDocument/2006/relationships/image" Target="media/image20.emf"/><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emf"/><Relationship Id="rId126" Type="http://schemas.openxmlformats.org/officeDocument/2006/relationships/image" Target="media/image111.emf"/><Relationship Id="rId147" Type="http://schemas.openxmlformats.org/officeDocument/2006/relationships/image" Target="media/image132.emf"/><Relationship Id="rId168" Type="http://schemas.openxmlformats.org/officeDocument/2006/relationships/image" Target="media/image153.emf"/><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emf"/><Relationship Id="rId163" Type="http://schemas.openxmlformats.org/officeDocument/2006/relationships/image" Target="media/image148.emf"/><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image" Target="media/image31.emf"/><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emf"/><Relationship Id="rId158" Type="http://schemas.openxmlformats.org/officeDocument/2006/relationships/image" Target="media/image143.emf"/><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emf"/><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emf"/><Relationship Id="rId153" Type="http://schemas.openxmlformats.org/officeDocument/2006/relationships/image" Target="media/image138.emf"/><Relationship Id="rId174" Type="http://schemas.openxmlformats.org/officeDocument/2006/relationships/image" Target="media/image159.png"/><Relationship Id="rId179" Type="http://schemas.microsoft.com/office/2007/relationships/diagramDrawing" Target="diagrams/drawing2.xml"/><Relationship Id="rId15" Type="http://schemas.microsoft.com/office/2007/relationships/diagramDrawing" Target="diagrams/drawing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emf"/><Relationship Id="rId127" Type="http://schemas.openxmlformats.org/officeDocument/2006/relationships/image" Target="media/image112.emf"/><Relationship Id="rId10" Type="http://schemas.openxmlformats.org/officeDocument/2006/relationships/footer" Target="footer2.xml"/><Relationship Id="rId31" Type="http://schemas.openxmlformats.org/officeDocument/2006/relationships/image" Target="media/image16.emf"/><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emf"/><Relationship Id="rId122" Type="http://schemas.openxmlformats.org/officeDocument/2006/relationships/image" Target="media/image107.png"/><Relationship Id="rId143" Type="http://schemas.openxmlformats.org/officeDocument/2006/relationships/image" Target="media/image128.emf"/><Relationship Id="rId148" Type="http://schemas.openxmlformats.org/officeDocument/2006/relationships/image" Target="media/image133.emf"/><Relationship Id="rId164" Type="http://schemas.openxmlformats.org/officeDocument/2006/relationships/image" Target="media/image149.emf"/><Relationship Id="rId169" Type="http://schemas.openxmlformats.org/officeDocument/2006/relationships/image" Target="media/image154.em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Sheet1!$A$1:$A$13</c:f>
              <c:strCache>
                <c:ptCount val="13"/>
                <c:pt idx="0">
                  <c:v>BPMN</c:v>
                </c:pt>
                <c:pt idx="1">
                  <c:v>EPC</c:v>
                </c:pt>
                <c:pt idx="2">
                  <c:v>UML-AD</c:v>
                </c:pt>
                <c:pt idx="3">
                  <c:v>IDEF </c:v>
                </c:pt>
                <c:pt idx="4">
                  <c:v>BPEL</c:v>
                </c:pt>
                <c:pt idx="5">
                  <c:v>XPDL</c:v>
                </c:pt>
                <c:pt idx="6">
                  <c:v>ASQ Lean Six Sigma</c:v>
                </c:pt>
                <c:pt idx="7">
                  <c:v>IIBA Body Of Knowledge</c:v>
                </c:pt>
                <c:pt idx="8">
                  <c:v>ISO 9000</c:v>
                </c:pt>
                <c:pt idx="9">
                  <c:v>CMM/CMMI</c:v>
                </c:pt>
                <c:pt idx="10">
                  <c:v>OMG Business Process Metamodel</c:v>
                </c:pt>
                <c:pt idx="11">
                  <c:v>OMG Business Rules Metamodel</c:v>
                </c:pt>
                <c:pt idx="12">
                  <c:v>Lainya </c:v>
                </c:pt>
              </c:strCache>
            </c:strRef>
          </c:cat>
          <c:val>
            <c:numRef>
              <c:f>Sheet1!$B$1:$B$13</c:f>
              <c:numCache>
                <c:formatCode>0%</c:formatCode>
                <c:ptCount val="13"/>
                <c:pt idx="0">
                  <c:v>0.64</c:v>
                </c:pt>
                <c:pt idx="1">
                  <c:v>0.18</c:v>
                </c:pt>
                <c:pt idx="2">
                  <c:v>0.17</c:v>
                </c:pt>
                <c:pt idx="3">
                  <c:v>0.04</c:v>
                </c:pt>
                <c:pt idx="4">
                  <c:v>0.08</c:v>
                </c:pt>
                <c:pt idx="5">
                  <c:v>0.04</c:v>
                </c:pt>
                <c:pt idx="6">
                  <c:v>0.25</c:v>
                </c:pt>
                <c:pt idx="7">
                  <c:v>0.14000000000000001</c:v>
                </c:pt>
                <c:pt idx="8">
                  <c:v>0.23</c:v>
                </c:pt>
                <c:pt idx="9">
                  <c:v>0.16</c:v>
                </c:pt>
                <c:pt idx="10">
                  <c:v>0.01</c:v>
                </c:pt>
                <c:pt idx="11">
                  <c:v>0.04</c:v>
                </c:pt>
                <c:pt idx="12">
                  <c:v>0.24</c:v>
                </c:pt>
              </c:numCache>
            </c:numRef>
          </c:val>
        </c:ser>
        <c:dLbls>
          <c:showLegendKey val="0"/>
          <c:showVal val="0"/>
          <c:showCatName val="0"/>
          <c:showSerName val="0"/>
          <c:showPercent val="0"/>
          <c:showBubbleSize val="0"/>
        </c:dLbls>
        <c:gapWidth val="219"/>
        <c:overlap val="-27"/>
        <c:axId val="385997040"/>
        <c:axId val="385998216"/>
      </c:barChart>
      <c:catAx>
        <c:axId val="3859970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5998216"/>
        <c:crosses val="autoZero"/>
        <c:auto val="1"/>
        <c:lblAlgn val="ctr"/>
        <c:lblOffset val="100"/>
        <c:noMultiLvlLbl val="0"/>
      </c:catAx>
      <c:valAx>
        <c:axId val="38599821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59970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A950A-F4EF-4675-B95F-1D33CA95CE53}" type="doc">
      <dgm:prSet loTypeId="urn:microsoft.com/office/officeart/2005/8/layout/cycle5" loCatId="cycle" qsTypeId="urn:microsoft.com/office/officeart/2005/8/quickstyle/simple1" qsCatId="simple" csTypeId="urn:microsoft.com/office/officeart/2005/8/colors/accent0_1" csCatId="mainScheme" phldr="1"/>
      <dgm:spPr/>
      <dgm:t>
        <a:bodyPr/>
        <a:lstStyle/>
        <a:p>
          <a:endParaRPr lang="en-US"/>
        </a:p>
      </dgm:t>
    </dgm:pt>
    <dgm:pt modelId="{58FFB30C-6695-4214-9309-FF78DDBAD7E8}">
      <dgm:prSet phldrT="[Text]"/>
      <dgm:spPr/>
      <dgm:t>
        <a:bodyPr/>
        <a:lstStyle/>
        <a:p>
          <a:r>
            <a:rPr lang="en-US">
              <a:latin typeface="+mj-lt"/>
            </a:rPr>
            <a:t>1. Design</a:t>
          </a:r>
        </a:p>
      </dgm:t>
    </dgm:pt>
    <dgm:pt modelId="{7582D50A-5A30-44B8-A2CE-25F97D23D7B9}" type="parTrans" cxnId="{E23480E1-994B-43AB-B358-991C68622A60}">
      <dgm:prSet/>
      <dgm:spPr/>
      <dgm:t>
        <a:bodyPr/>
        <a:lstStyle/>
        <a:p>
          <a:endParaRPr lang="en-US">
            <a:latin typeface="+mj-lt"/>
          </a:endParaRPr>
        </a:p>
      </dgm:t>
    </dgm:pt>
    <dgm:pt modelId="{0F4E1E32-3AD1-4A00-A5C9-F0F45CBFA70C}" type="sibTrans" cxnId="{E23480E1-994B-43AB-B358-991C68622A60}">
      <dgm:prSet/>
      <dgm:spPr/>
      <dgm:t>
        <a:bodyPr/>
        <a:lstStyle/>
        <a:p>
          <a:endParaRPr lang="en-US">
            <a:latin typeface="+mj-lt"/>
          </a:endParaRPr>
        </a:p>
      </dgm:t>
    </dgm:pt>
    <dgm:pt modelId="{F327062C-CA88-4477-AD7B-A8260B4360D5}">
      <dgm:prSet phldrT="[Text]"/>
      <dgm:spPr/>
      <dgm:t>
        <a:bodyPr/>
        <a:lstStyle/>
        <a:p>
          <a:r>
            <a:rPr lang="en-US">
              <a:latin typeface="+mj-lt"/>
            </a:rPr>
            <a:t>2. Modelling</a:t>
          </a:r>
        </a:p>
      </dgm:t>
    </dgm:pt>
    <dgm:pt modelId="{2789BCF2-0179-43B3-8BB6-ADF52C101615}" type="parTrans" cxnId="{715D1744-D455-46F2-A695-2DD05C2F2A1A}">
      <dgm:prSet/>
      <dgm:spPr/>
      <dgm:t>
        <a:bodyPr/>
        <a:lstStyle/>
        <a:p>
          <a:endParaRPr lang="en-US">
            <a:latin typeface="+mj-lt"/>
          </a:endParaRPr>
        </a:p>
      </dgm:t>
    </dgm:pt>
    <dgm:pt modelId="{CA879015-61E1-46AB-98F6-8F4AA0861E32}" type="sibTrans" cxnId="{715D1744-D455-46F2-A695-2DD05C2F2A1A}">
      <dgm:prSet/>
      <dgm:spPr/>
      <dgm:t>
        <a:bodyPr/>
        <a:lstStyle/>
        <a:p>
          <a:endParaRPr lang="en-US">
            <a:latin typeface="+mj-lt"/>
          </a:endParaRPr>
        </a:p>
      </dgm:t>
    </dgm:pt>
    <dgm:pt modelId="{6B8ABAE6-429C-4BC2-AEF3-8E63703CD17E}">
      <dgm:prSet phldrT="[Text]"/>
      <dgm:spPr/>
      <dgm:t>
        <a:bodyPr/>
        <a:lstStyle/>
        <a:p>
          <a:r>
            <a:rPr lang="en-US">
              <a:latin typeface="+mj-lt"/>
            </a:rPr>
            <a:t>3. Execution</a:t>
          </a:r>
        </a:p>
      </dgm:t>
    </dgm:pt>
    <dgm:pt modelId="{D9331154-BAFF-4848-A669-026255BDEF56}" type="parTrans" cxnId="{F6549DB5-D353-4A08-AB27-729C29CE8668}">
      <dgm:prSet/>
      <dgm:spPr/>
      <dgm:t>
        <a:bodyPr/>
        <a:lstStyle/>
        <a:p>
          <a:endParaRPr lang="en-US">
            <a:latin typeface="+mj-lt"/>
          </a:endParaRPr>
        </a:p>
      </dgm:t>
    </dgm:pt>
    <dgm:pt modelId="{FA0A1B9E-7BFE-4A59-93C8-ABEE288A5CCC}" type="sibTrans" cxnId="{F6549DB5-D353-4A08-AB27-729C29CE8668}">
      <dgm:prSet/>
      <dgm:spPr/>
      <dgm:t>
        <a:bodyPr/>
        <a:lstStyle/>
        <a:p>
          <a:endParaRPr lang="en-US">
            <a:latin typeface="+mj-lt"/>
          </a:endParaRPr>
        </a:p>
      </dgm:t>
    </dgm:pt>
    <dgm:pt modelId="{4D239FC5-31D8-4178-A059-35C9F63C3B6B}">
      <dgm:prSet phldrT="[Text]"/>
      <dgm:spPr/>
      <dgm:t>
        <a:bodyPr/>
        <a:lstStyle/>
        <a:p>
          <a:r>
            <a:rPr lang="en-US">
              <a:latin typeface="+mj-lt"/>
            </a:rPr>
            <a:t>4. Monitoring</a:t>
          </a:r>
        </a:p>
      </dgm:t>
    </dgm:pt>
    <dgm:pt modelId="{C0DB944F-8E90-44D0-913F-0FB58E2A491D}" type="parTrans" cxnId="{E84C27E0-E807-4C47-A1F4-A98412416126}">
      <dgm:prSet/>
      <dgm:spPr/>
      <dgm:t>
        <a:bodyPr/>
        <a:lstStyle/>
        <a:p>
          <a:endParaRPr lang="en-US">
            <a:latin typeface="+mj-lt"/>
          </a:endParaRPr>
        </a:p>
      </dgm:t>
    </dgm:pt>
    <dgm:pt modelId="{342EA9F2-EFD9-4BF2-ACC3-70BAB04FA569}" type="sibTrans" cxnId="{E84C27E0-E807-4C47-A1F4-A98412416126}">
      <dgm:prSet/>
      <dgm:spPr/>
      <dgm:t>
        <a:bodyPr/>
        <a:lstStyle/>
        <a:p>
          <a:endParaRPr lang="en-US">
            <a:latin typeface="+mj-lt"/>
          </a:endParaRPr>
        </a:p>
      </dgm:t>
    </dgm:pt>
    <dgm:pt modelId="{31A6227D-035A-4EBB-801C-BDE090EDC435}">
      <dgm:prSet phldrT="[Text]"/>
      <dgm:spPr/>
      <dgm:t>
        <a:bodyPr/>
        <a:lstStyle/>
        <a:p>
          <a:r>
            <a:rPr lang="en-US">
              <a:latin typeface="+mj-lt"/>
            </a:rPr>
            <a:t>5. Optimization</a:t>
          </a:r>
        </a:p>
      </dgm:t>
    </dgm:pt>
    <dgm:pt modelId="{EE803D9D-909C-4C3C-B48E-26DCF8C22733}" type="parTrans" cxnId="{3F3BFDBB-30B0-4652-B788-1A26BEFF6BFC}">
      <dgm:prSet/>
      <dgm:spPr/>
      <dgm:t>
        <a:bodyPr/>
        <a:lstStyle/>
        <a:p>
          <a:endParaRPr lang="en-US">
            <a:latin typeface="+mj-lt"/>
          </a:endParaRPr>
        </a:p>
      </dgm:t>
    </dgm:pt>
    <dgm:pt modelId="{A323D259-0523-41ED-9416-588692A44200}" type="sibTrans" cxnId="{3F3BFDBB-30B0-4652-B788-1A26BEFF6BFC}">
      <dgm:prSet/>
      <dgm:spPr/>
      <dgm:t>
        <a:bodyPr/>
        <a:lstStyle/>
        <a:p>
          <a:endParaRPr lang="en-US">
            <a:latin typeface="+mj-lt"/>
          </a:endParaRPr>
        </a:p>
      </dgm:t>
    </dgm:pt>
    <dgm:pt modelId="{21DDDCB3-198C-4AD8-AA44-6574B94A6AFD}" type="pres">
      <dgm:prSet presAssocID="{4FBA950A-F4EF-4675-B95F-1D33CA95CE53}" presName="cycle" presStyleCnt="0">
        <dgm:presLayoutVars>
          <dgm:dir/>
          <dgm:resizeHandles val="exact"/>
        </dgm:presLayoutVars>
      </dgm:prSet>
      <dgm:spPr/>
      <dgm:t>
        <a:bodyPr/>
        <a:lstStyle/>
        <a:p>
          <a:endParaRPr lang="en-US"/>
        </a:p>
      </dgm:t>
    </dgm:pt>
    <dgm:pt modelId="{5B079981-7495-4833-9D97-9C37156A4C3E}" type="pres">
      <dgm:prSet presAssocID="{58FFB30C-6695-4214-9309-FF78DDBAD7E8}" presName="node" presStyleLbl="node1" presStyleIdx="0" presStyleCnt="5">
        <dgm:presLayoutVars>
          <dgm:bulletEnabled val="1"/>
        </dgm:presLayoutVars>
      </dgm:prSet>
      <dgm:spPr/>
      <dgm:t>
        <a:bodyPr/>
        <a:lstStyle/>
        <a:p>
          <a:endParaRPr lang="en-US"/>
        </a:p>
      </dgm:t>
    </dgm:pt>
    <dgm:pt modelId="{EF03BA66-DCDA-4DE6-AE1E-F7836A167A10}" type="pres">
      <dgm:prSet presAssocID="{58FFB30C-6695-4214-9309-FF78DDBAD7E8}" presName="spNode" presStyleCnt="0"/>
      <dgm:spPr/>
    </dgm:pt>
    <dgm:pt modelId="{221D31D2-2183-4A06-A440-140C7FC9A96F}" type="pres">
      <dgm:prSet presAssocID="{0F4E1E32-3AD1-4A00-A5C9-F0F45CBFA70C}" presName="sibTrans" presStyleLbl="sibTrans1D1" presStyleIdx="0" presStyleCnt="5"/>
      <dgm:spPr/>
      <dgm:t>
        <a:bodyPr/>
        <a:lstStyle/>
        <a:p>
          <a:endParaRPr lang="en-US"/>
        </a:p>
      </dgm:t>
    </dgm:pt>
    <dgm:pt modelId="{A40BEDBE-4FD8-45B8-83B0-E1DCE662A8E1}" type="pres">
      <dgm:prSet presAssocID="{F327062C-CA88-4477-AD7B-A8260B4360D5}" presName="node" presStyleLbl="node1" presStyleIdx="1" presStyleCnt="5">
        <dgm:presLayoutVars>
          <dgm:bulletEnabled val="1"/>
        </dgm:presLayoutVars>
      </dgm:prSet>
      <dgm:spPr/>
      <dgm:t>
        <a:bodyPr/>
        <a:lstStyle/>
        <a:p>
          <a:endParaRPr lang="en-US"/>
        </a:p>
      </dgm:t>
    </dgm:pt>
    <dgm:pt modelId="{A60DB04B-8DDF-4A0E-9A3B-5CC185D1243A}" type="pres">
      <dgm:prSet presAssocID="{F327062C-CA88-4477-AD7B-A8260B4360D5}" presName="spNode" presStyleCnt="0"/>
      <dgm:spPr/>
    </dgm:pt>
    <dgm:pt modelId="{92EE6B0E-BF4E-414A-85D7-3E4BDFB068A3}" type="pres">
      <dgm:prSet presAssocID="{CA879015-61E1-46AB-98F6-8F4AA0861E32}" presName="sibTrans" presStyleLbl="sibTrans1D1" presStyleIdx="1" presStyleCnt="5"/>
      <dgm:spPr/>
      <dgm:t>
        <a:bodyPr/>
        <a:lstStyle/>
        <a:p>
          <a:endParaRPr lang="en-US"/>
        </a:p>
      </dgm:t>
    </dgm:pt>
    <dgm:pt modelId="{D9240A25-6771-4417-B895-C5C5B753DE44}" type="pres">
      <dgm:prSet presAssocID="{6B8ABAE6-429C-4BC2-AEF3-8E63703CD17E}" presName="node" presStyleLbl="node1" presStyleIdx="2" presStyleCnt="5">
        <dgm:presLayoutVars>
          <dgm:bulletEnabled val="1"/>
        </dgm:presLayoutVars>
      </dgm:prSet>
      <dgm:spPr/>
      <dgm:t>
        <a:bodyPr/>
        <a:lstStyle/>
        <a:p>
          <a:endParaRPr lang="en-US"/>
        </a:p>
      </dgm:t>
    </dgm:pt>
    <dgm:pt modelId="{A668F976-6A2A-4EFC-A193-8235E7940C1D}" type="pres">
      <dgm:prSet presAssocID="{6B8ABAE6-429C-4BC2-AEF3-8E63703CD17E}" presName="spNode" presStyleCnt="0"/>
      <dgm:spPr/>
    </dgm:pt>
    <dgm:pt modelId="{0BC68513-B501-4574-97FA-1333FE511451}" type="pres">
      <dgm:prSet presAssocID="{FA0A1B9E-7BFE-4A59-93C8-ABEE288A5CCC}" presName="sibTrans" presStyleLbl="sibTrans1D1" presStyleIdx="2" presStyleCnt="5"/>
      <dgm:spPr/>
      <dgm:t>
        <a:bodyPr/>
        <a:lstStyle/>
        <a:p>
          <a:endParaRPr lang="en-US"/>
        </a:p>
      </dgm:t>
    </dgm:pt>
    <dgm:pt modelId="{6982757C-7CE4-43F2-BABD-93A58B0AE18A}" type="pres">
      <dgm:prSet presAssocID="{4D239FC5-31D8-4178-A059-35C9F63C3B6B}" presName="node" presStyleLbl="node1" presStyleIdx="3" presStyleCnt="5">
        <dgm:presLayoutVars>
          <dgm:bulletEnabled val="1"/>
        </dgm:presLayoutVars>
      </dgm:prSet>
      <dgm:spPr/>
      <dgm:t>
        <a:bodyPr/>
        <a:lstStyle/>
        <a:p>
          <a:endParaRPr lang="en-US"/>
        </a:p>
      </dgm:t>
    </dgm:pt>
    <dgm:pt modelId="{B4F0DA64-1487-4F07-B8E4-322AE70F71D2}" type="pres">
      <dgm:prSet presAssocID="{4D239FC5-31D8-4178-A059-35C9F63C3B6B}" presName="spNode" presStyleCnt="0"/>
      <dgm:spPr/>
    </dgm:pt>
    <dgm:pt modelId="{68501AF2-0B1D-4582-8ECC-0585A4D4B7EC}" type="pres">
      <dgm:prSet presAssocID="{342EA9F2-EFD9-4BF2-ACC3-70BAB04FA569}" presName="sibTrans" presStyleLbl="sibTrans1D1" presStyleIdx="3" presStyleCnt="5"/>
      <dgm:spPr/>
      <dgm:t>
        <a:bodyPr/>
        <a:lstStyle/>
        <a:p>
          <a:endParaRPr lang="en-US"/>
        </a:p>
      </dgm:t>
    </dgm:pt>
    <dgm:pt modelId="{B182CA7D-0FED-4828-80F5-B87743E839B5}" type="pres">
      <dgm:prSet presAssocID="{31A6227D-035A-4EBB-801C-BDE090EDC435}" presName="node" presStyleLbl="node1" presStyleIdx="4" presStyleCnt="5">
        <dgm:presLayoutVars>
          <dgm:bulletEnabled val="1"/>
        </dgm:presLayoutVars>
      </dgm:prSet>
      <dgm:spPr/>
      <dgm:t>
        <a:bodyPr/>
        <a:lstStyle/>
        <a:p>
          <a:endParaRPr lang="en-US"/>
        </a:p>
      </dgm:t>
    </dgm:pt>
    <dgm:pt modelId="{C3B26718-090F-4487-BDBC-F1A1A4EA14F3}" type="pres">
      <dgm:prSet presAssocID="{31A6227D-035A-4EBB-801C-BDE090EDC435}" presName="spNode" presStyleCnt="0"/>
      <dgm:spPr/>
    </dgm:pt>
    <dgm:pt modelId="{8EB630B4-09C8-46C4-A798-0B5C0CCECEF8}" type="pres">
      <dgm:prSet presAssocID="{A323D259-0523-41ED-9416-588692A44200}" presName="sibTrans" presStyleLbl="sibTrans1D1" presStyleIdx="4" presStyleCnt="5"/>
      <dgm:spPr/>
      <dgm:t>
        <a:bodyPr/>
        <a:lstStyle/>
        <a:p>
          <a:endParaRPr lang="en-US"/>
        </a:p>
      </dgm:t>
    </dgm:pt>
  </dgm:ptLst>
  <dgm:cxnLst>
    <dgm:cxn modelId="{E23480E1-994B-43AB-B358-991C68622A60}" srcId="{4FBA950A-F4EF-4675-B95F-1D33CA95CE53}" destId="{58FFB30C-6695-4214-9309-FF78DDBAD7E8}" srcOrd="0" destOrd="0" parTransId="{7582D50A-5A30-44B8-A2CE-25F97D23D7B9}" sibTransId="{0F4E1E32-3AD1-4A00-A5C9-F0F45CBFA70C}"/>
    <dgm:cxn modelId="{715D1744-D455-46F2-A695-2DD05C2F2A1A}" srcId="{4FBA950A-F4EF-4675-B95F-1D33CA95CE53}" destId="{F327062C-CA88-4477-AD7B-A8260B4360D5}" srcOrd="1" destOrd="0" parTransId="{2789BCF2-0179-43B3-8BB6-ADF52C101615}" sibTransId="{CA879015-61E1-46AB-98F6-8F4AA0861E32}"/>
    <dgm:cxn modelId="{DE83ABE3-5112-441E-A0AB-17AD5C2748EC}" type="presOf" srcId="{FA0A1B9E-7BFE-4A59-93C8-ABEE288A5CCC}" destId="{0BC68513-B501-4574-97FA-1333FE511451}" srcOrd="0" destOrd="0" presId="urn:microsoft.com/office/officeart/2005/8/layout/cycle5"/>
    <dgm:cxn modelId="{123B2E62-6F73-40E2-AE03-170294F95E99}" type="presOf" srcId="{4FBA950A-F4EF-4675-B95F-1D33CA95CE53}" destId="{21DDDCB3-198C-4AD8-AA44-6574B94A6AFD}" srcOrd="0" destOrd="0" presId="urn:microsoft.com/office/officeart/2005/8/layout/cycle5"/>
    <dgm:cxn modelId="{E84C27E0-E807-4C47-A1F4-A98412416126}" srcId="{4FBA950A-F4EF-4675-B95F-1D33CA95CE53}" destId="{4D239FC5-31D8-4178-A059-35C9F63C3B6B}" srcOrd="3" destOrd="0" parTransId="{C0DB944F-8E90-44D0-913F-0FB58E2A491D}" sibTransId="{342EA9F2-EFD9-4BF2-ACC3-70BAB04FA569}"/>
    <dgm:cxn modelId="{0229659A-AEB2-4848-B9FC-DF7E7D9D5036}" type="presOf" srcId="{58FFB30C-6695-4214-9309-FF78DDBAD7E8}" destId="{5B079981-7495-4833-9D97-9C37156A4C3E}" srcOrd="0" destOrd="0" presId="urn:microsoft.com/office/officeart/2005/8/layout/cycle5"/>
    <dgm:cxn modelId="{4CE5E044-1E3E-4189-AA9B-45B91B7BA0F4}" type="presOf" srcId="{31A6227D-035A-4EBB-801C-BDE090EDC435}" destId="{B182CA7D-0FED-4828-80F5-B87743E839B5}" srcOrd="0" destOrd="0" presId="urn:microsoft.com/office/officeart/2005/8/layout/cycle5"/>
    <dgm:cxn modelId="{3F3BFDBB-30B0-4652-B788-1A26BEFF6BFC}" srcId="{4FBA950A-F4EF-4675-B95F-1D33CA95CE53}" destId="{31A6227D-035A-4EBB-801C-BDE090EDC435}" srcOrd="4" destOrd="0" parTransId="{EE803D9D-909C-4C3C-B48E-26DCF8C22733}" sibTransId="{A323D259-0523-41ED-9416-588692A44200}"/>
    <dgm:cxn modelId="{3CA80E9E-BE9E-4B34-8B57-3F7F77CF106B}" type="presOf" srcId="{A323D259-0523-41ED-9416-588692A44200}" destId="{8EB630B4-09C8-46C4-A798-0B5C0CCECEF8}" srcOrd="0" destOrd="0" presId="urn:microsoft.com/office/officeart/2005/8/layout/cycle5"/>
    <dgm:cxn modelId="{7B1B90C8-9294-4949-B011-7D199E3DD9C5}" type="presOf" srcId="{342EA9F2-EFD9-4BF2-ACC3-70BAB04FA569}" destId="{68501AF2-0B1D-4582-8ECC-0585A4D4B7EC}" srcOrd="0" destOrd="0" presId="urn:microsoft.com/office/officeart/2005/8/layout/cycle5"/>
    <dgm:cxn modelId="{6E0F187E-A4C4-4151-900E-792127C56E6C}" type="presOf" srcId="{6B8ABAE6-429C-4BC2-AEF3-8E63703CD17E}" destId="{D9240A25-6771-4417-B895-C5C5B753DE44}" srcOrd="0" destOrd="0" presId="urn:microsoft.com/office/officeart/2005/8/layout/cycle5"/>
    <dgm:cxn modelId="{FAC131C7-BAE4-4D94-BDED-2B66F13EDD5F}" type="presOf" srcId="{4D239FC5-31D8-4178-A059-35C9F63C3B6B}" destId="{6982757C-7CE4-43F2-BABD-93A58B0AE18A}" srcOrd="0" destOrd="0" presId="urn:microsoft.com/office/officeart/2005/8/layout/cycle5"/>
    <dgm:cxn modelId="{FB9090D2-11CB-4350-B02A-0F8D7D05CD24}" type="presOf" srcId="{F327062C-CA88-4477-AD7B-A8260B4360D5}" destId="{A40BEDBE-4FD8-45B8-83B0-E1DCE662A8E1}" srcOrd="0" destOrd="0" presId="urn:microsoft.com/office/officeart/2005/8/layout/cycle5"/>
    <dgm:cxn modelId="{F0B3CE96-57D4-418D-9412-158AF4AA374C}" type="presOf" srcId="{0F4E1E32-3AD1-4A00-A5C9-F0F45CBFA70C}" destId="{221D31D2-2183-4A06-A440-140C7FC9A96F}" srcOrd="0" destOrd="0" presId="urn:microsoft.com/office/officeart/2005/8/layout/cycle5"/>
    <dgm:cxn modelId="{F6549DB5-D353-4A08-AB27-729C29CE8668}" srcId="{4FBA950A-F4EF-4675-B95F-1D33CA95CE53}" destId="{6B8ABAE6-429C-4BC2-AEF3-8E63703CD17E}" srcOrd="2" destOrd="0" parTransId="{D9331154-BAFF-4848-A669-026255BDEF56}" sibTransId="{FA0A1B9E-7BFE-4A59-93C8-ABEE288A5CCC}"/>
    <dgm:cxn modelId="{A500D0E6-938A-45BE-A5AD-38C98D69D08A}" type="presOf" srcId="{CA879015-61E1-46AB-98F6-8F4AA0861E32}" destId="{92EE6B0E-BF4E-414A-85D7-3E4BDFB068A3}" srcOrd="0" destOrd="0" presId="urn:microsoft.com/office/officeart/2005/8/layout/cycle5"/>
    <dgm:cxn modelId="{DA4E10BF-8A25-47B9-8FBB-646572F8AE74}" type="presParOf" srcId="{21DDDCB3-198C-4AD8-AA44-6574B94A6AFD}" destId="{5B079981-7495-4833-9D97-9C37156A4C3E}" srcOrd="0" destOrd="0" presId="urn:microsoft.com/office/officeart/2005/8/layout/cycle5"/>
    <dgm:cxn modelId="{DF775BB0-8D39-4545-894B-57CB8290FF38}" type="presParOf" srcId="{21DDDCB3-198C-4AD8-AA44-6574B94A6AFD}" destId="{EF03BA66-DCDA-4DE6-AE1E-F7836A167A10}" srcOrd="1" destOrd="0" presId="urn:microsoft.com/office/officeart/2005/8/layout/cycle5"/>
    <dgm:cxn modelId="{1982D08F-A28A-4895-96E3-20D7C9E86077}" type="presParOf" srcId="{21DDDCB3-198C-4AD8-AA44-6574B94A6AFD}" destId="{221D31D2-2183-4A06-A440-140C7FC9A96F}" srcOrd="2" destOrd="0" presId="urn:microsoft.com/office/officeart/2005/8/layout/cycle5"/>
    <dgm:cxn modelId="{1268770F-8FCE-48CC-89B4-F42D6F7D3174}" type="presParOf" srcId="{21DDDCB3-198C-4AD8-AA44-6574B94A6AFD}" destId="{A40BEDBE-4FD8-45B8-83B0-E1DCE662A8E1}" srcOrd="3" destOrd="0" presId="urn:microsoft.com/office/officeart/2005/8/layout/cycle5"/>
    <dgm:cxn modelId="{24556F07-B220-4EDF-964C-2FEA33560419}" type="presParOf" srcId="{21DDDCB3-198C-4AD8-AA44-6574B94A6AFD}" destId="{A60DB04B-8DDF-4A0E-9A3B-5CC185D1243A}" srcOrd="4" destOrd="0" presId="urn:microsoft.com/office/officeart/2005/8/layout/cycle5"/>
    <dgm:cxn modelId="{111ABF5C-8035-4F5A-9AEB-4B8A8F845B17}" type="presParOf" srcId="{21DDDCB3-198C-4AD8-AA44-6574B94A6AFD}" destId="{92EE6B0E-BF4E-414A-85D7-3E4BDFB068A3}" srcOrd="5" destOrd="0" presId="urn:microsoft.com/office/officeart/2005/8/layout/cycle5"/>
    <dgm:cxn modelId="{3905E9B9-70B7-486A-ACB7-C9F85408B594}" type="presParOf" srcId="{21DDDCB3-198C-4AD8-AA44-6574B94A6AFD}" destId="{D9240A25-6771-4417-B895-C5C5B753DE44}" srcOrd="6" destOrd="0" presId="urn:microsoft.com/office/officeart/2005/8/layout/cycle5"/>
    <dgm:cxn modelId="{E4EF1901-D0AB-450A-9130-86B34784AAAA}" type="presParOf" srcId="{21DDDCB3-198C-4AD8-AA44-6574B94A6AFD}" destId="{A668F976-6A2A-4EFC-A193-8235E7940C1D}" srcOrd="7" destOrd="0" presId="urn:microsoft.com/office/officeart/2005/8/layout/cycle5"/>
    <dgm:cxn modelId="{A6858F7F-AA28-46F5-BDA7-918C914001DA}" type="presParOf" srcId="{21DDDCB3-198C-4AD8-AA44-6574B94A6AFD}" destId="{0BC68513-B501-4574-97FA-1333FE511451}" srcOrd="8" destOrd="0" presId="urn:microsoft.com/office/officeart/2005/8/layout/cycle5"/>
    <dgm:cxn modelId="{5866E526-B57F-4FCF-8C1C-5C69154581DB}" type="presParOf" srcId="{21DDDCB3-198C-4AD8-AA44-6574B94A6AFD}" destId="{6982757C-7CE4-43F2-BABD-93A58B0AE18A}" srcOrd="9" destOrd="0" presId="urn:microsoft.com/office/officeart/2005/8/layout/cycle5"/>
    <dgm:cxn modelId="{074CDEB2-7AD7-4CFC-8E82-2669CBFA15B3}" type="presParOf" srcId="{21DDDCB3-198C-4AD8-AA44-6574B94A6AFD}" destId="{B4F0DA64-1487-4F07-B8E4-322AE70F71D2}" srcOrd="10" destOrd="0" presId="urn:microsoft.com/office/officeart/2005/8/layout/cycle5"/>
    <dgm:cxn modelId="{E335ACB3-8FED-4BE3-BA70-ED8A6F2FB7D3}" type="presParOf" srcId="{21DDDCB3-198C-4AD8-AA44-6574B94A6AFD}" destId="{68501AF2-0B1D-4582-8ECC-0585A4D4B7EC}" srcOrd="11" destOrd="0" presId="urn:microsoft.com/office/officeart/2005/8/layout/cycle5"/>
    <dgm:cxn modelId="{C190F732-534F-4938-A407-7454E7739A9D}" type="presParOf" srcId="{21DDDCB3-198C-4AD8-AA44-6574B94A6AFD}" destId="{B182CA7D-0FED-4828-80F5-B87743E839B5}" srcOrd="12" destOrd="0" presId="urn:microsoft.com/office/officeart/2005/8/layout/cycle5"/>
    <dgm:cxn modelId="{376A2C71-C126-49FE-9F12-9E0692456FDC}" type="presParOf" srcId="{21DDDCB3-198C-4AD8-AA44-6574B94A6AFD}" destId="{C3B26718-090F-4487-BDBC-F1A1A4EA14F3}" srcOrd="13" destOrd="0" presId="urn:microsoft.com/office/officeart/2005/8/layout/cycle5"/>
    <dgm:cxn modelId="{8679D8DB-FFEA-4F27-AEF6-ABB6ADFB551A}" type="presParOf" srcId="{21DDDCB3-198C-4AD8-AA44-6574B94A6AFD}" destId="{8EB630B4-09C8-46C4-A798-0B5C0CCECEF8}" srcOrd="14" destOrd="0" presId="urn:microsoft.com/office/officeart/2005/8/layout/cycle5"/>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7B2C5E1-70D2-440B-ACFC-4AA5F2E6D2D0}" type="doc">
      <dgm:prSet loTypeId="urn:microsoft.com/office/officeart/2005/8/layout/cycle7" loCatId="cycle" qsTypeId="urn:microsoft.com/office/officeart/2005/8/quickstyle/simple3" qsCatId="simple" csTypeId="urn:microsoft.com/office/officeart/2005/8/colors/accent1_2" csCatId="accent1" phldr="1"/>
      <dgm:spPr/>
      <dgm:t>
        <a:bodyPr/>
        <a:lstStyle/>
        <a:p>
          <a:endParaRPr lang="en-US"/>
        </a:p>
      </dgm:t>
    </dgm:pt>
    <dgm:pt modelId="{ACA41B01-B19F-471F-AA5E-FEB3DB71C31A}">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Konseptualisasi</a:t>
          </a:r>
        </a:p>
      </dgm:t>
    </dgm:pt>
    <dgm:pt modelId="{129407E2-808E-49D8-B3F6-4BAFBB455638}" type="parTrans" cxnId="{0EF66FA4-CCC9-40BE-8833-D3CBCBC8C097}">
      <dgm:prSet/>
      <dgm:spPr/>
      <dgm:t>
        <a:bodyPr/>
        <a:lstStyle/>
        <a:p>
          <a:endParaRPr lang="en-US"/>
        </a:p>
      </dgm:t>
    </dgm:pt>
    <dgm:pt modelId="{EA78F82B-2A9E-4E88-B6CB-34C524A8A622}" type="sibTrans" cxnId="{0EF66FA4-CCC9-40BE-8833-D3CBCBC8C097}">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19D4FB32-B2AE-48FE-91FF-9BEBA80E1C6D}">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Pengembangan</a:t>
          </a:r>
        </a:p>
      </dgm:t>
    </dgm:pt>
    <dgm:pt modelId="{C7F45E31-1E8A-4BF6-ACE9-4AB8CD084C4E}" type="parTrans" cxnId="{25BFE639-8CBB-4C63-AC67-5C8F010D404F}">
      <dgm:prSet/>
      <dgm:spPr/>
      <dgm:t>
        <a:bodyPr/>
        <a:lstStyle/>
        <a:p>
          <a:endParaRPr lang="en-US"/>
        </a:p>
      </dgm:t>
    </dgm:pt>
    <dgm:pt modelId="{74F35AC7-6A0E-4ACA-B6A1-4A777CCA8575}" type="sibTrans" cxnId="{25BFE639-8CBB-4C63-AC67-5C8F010D404F}">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9EDD1462-FAE7-4285-BE40-B3F5013DFBE3}">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Formalisasi</a:t>
          </a:r>
        </a:p>
      </dgm:t>
    </dgm:pt>
    <dgm:pt modelId="{AC511295-129D-4B8B-902E-1BA71E48F268}" type="parTrans" cxnId="{9AACCF3A-3E00-43B2-A920-5C3EEA582650}">
      <dgm:prSet/>
      <dgm:spPr/>
      <dgm:t>
        <a:bodyPr/>
        <a:lstStyle/>
        <a:p>
          <a:endParaRPr lang="en-US"/>
        </a:p>
      </dgm:t>
    </dgm:pt>
    <dgm:pt modelId="{D1978AAF-A8E8-4288-A211-4145BFBCD6A4}" type="sibTrans" cxnId="{9AACCF3A-3E00-43B2-A920-5C3EEA582650}">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1D1DFD88-2F51-41B5-9A10-B5DFA2979167}" type="pres">
      <dgm:prSet presAssocID="{37B2C5E1-70D2-440B-ACFC-4AA5F2E6D2D0}" presName="Name0" presStyleCnt="0">
        <dgm:presLayoutVars>
          <dgm:dir/>
          <dgm:resizeHandles val="exact"/>
        </dgm:presLayoutVars>
      </dgm:prSet>
      <dgm:spPr/>
      <dgm:t>
        <a:bodyPr/>
        <a:lstStyle/>
        <a:p>
          <a:endParaRPr lang="en-US"/>
        </a:p>
      </dgm:t>
    </dgm:pt>
    <dgm:pt modelId="{94FFA06C-8A46-46B2-8017-70B2EF57196E}" type="pres">
      <dgm:prSet presAssocID="{ACA41B01-B19F-471F-AA5E-FEB3DB71C31A}" presName="node" presStyleLbl="node1" presStyleIdx="0" presStyleCnt="3">
        <dgm:presLayoutVars>
          <dgm:bulletEnabled val="1"/>
        </dgm:presLayoutVars>
      </dgm:prSet>
      <dgm:spPr/>
      <dgm:t>
        <a:bodyPr/>
        <a:lstStyle/>
        <a:p>
          <a:endParaRPr lang="en-US"/>
        </a:p>
      </dgm:t>
    </dgm:pt>
    <dgm:pt modelId="{E5E8A88A-05DF-4B1E-AB64-C90B12C5686E}" type="pres">
      <dgm:prSet presAssocID="{EA78F82B-2A9E-4E88-B6CB-34C524A8A622}" presName="sibTrans" presStyleLbl="sibTrans2D1" presStyleIdx="0" presStyleCnt="3"/>
      <dgm:spPr/>
      <dgm:t>
        <a:bodyPr/>
        <a:lstStyle/>
        <a:p>
          <a:endParaRPr lang="en-US"/>
        </a:p>
      </dgm:t>
    </dgm:pt>
    <dgm:pt modelId="{F8FC642D-BAAE-4818-B185-9F42E13E70D6}" type="pres">
      <dgm:prSet presAssocID="{EA78F82B-2A9E-4E88-B6CB-34C524A8A622}" presName="connectorText" presStyleLbl="sibTrans2D1" presStyleIdx="0" presStyleCnt="3"/>
      <dgm:spPr/>
      <dgm:t>
        <a:bodyPr/>
        <a:lstStyle/>
        <a:p>
          <a:endParaRPr lang="en-US"/>
        </a:p>
      </dgm:t>
    </dgm:pt>
    <dgm:pt modelId="{A248C974-5FAE-4812-BD33-7F8EBB68D9EF}" type="pres">
      <dgm:prSet presAssocID="{19D4FB32-B2AE-48FE-91FF-9BEBA80E1C6D}" presName="node" presStyleLbl="node1" presStyleIdx="1" presStyleCnt="3">
        <dgm:presLayoutVars>
          <dgm:bulletEnabled val="1"/>
        </dgm:presLayoutVars>
      </dgm:prSet>
      <dgm:spPr/>
      <dgm:t>
        <a:bodyPr/>
        <a:lstStyle/>
        <a:p>
          <a:endParaRPr lang="en-US"/>
        </a:p>
      </dgm:t>
    </dgm:pt>
    <dgm:pt modelId="{694D9EBC-DDCB-4258-AAC4-BD8B5C2EFCA7}" type="pres">
      <dgm:prSet presAssocID="{74F35AC7-6A0E-4ACA-B6A1-4A777CCA8575}" presName="sibTrans" presStyleLbl="sibTrans2D1" presStyleIdx="1" presStyleCnt="3"/>
      <dgm:spPr/>
      <dgm:t>
        <a:bodyPr/>
        <a:lstStyle/>
        <a:p>
          <a:endParaRPr lang="en-US"/>
        </a:p>
      </dgm:t>
    </dgm:pt>
    <dgm:pt modelId="{55F2C31C-067C-4C23-A4F5-E4E93BC26D29}" type="pres">
      <dgm:prSet presAssocID="{74F35AC7-6A0E-4ACA-B6A1-4A777CCA8575}" presName="connectorText" presStyleLbl="sibTrans2D1" presStyleIdx="1" presStyleCnt="3"/>
      <dgm:spPr/>
      <dgm:t>
        <a:bodyPr/>
        <a:lstStyle/>
        <a:p>
          <a:endParaRPr lang="en-US"/>
        </a:p>
      </dgm:t>
    </dgm:pt>
    <dgm:pt modelId="{4B53A48B-AE0C-49FF-A6DF-A6BA647533BA}" type="pres">
      <dgm:prSet presAssocID="{9EDD1462-FAE7-4285-BE40-B3F5013DFBE3}" presName="node" presStyleLbl="node1" presStyleIdx="2" presStyleCnt="3">
        <dgm:presLayoutVars>
          <dgm:bulletEnabled val="1"/>
        </dgm:presLayoutVars>
      </dgm:prSet>
      <dgm:spPr/>
      <dgm:t>
        <a:bodyPr/>
        <a:lstStyle/>
        <a:p>
          <a:endParaRPr lang="en-US"/>
        </a:p>
      </dgm:t>
    </dgm:pt>
    <dgm:pt modelId="{4A4D906A-E2F6-468A-B5A4-B23FD4E6FBD1}" type="pres">
      <dgm:prSet presAssocID="{D1978AAF-A8E8-4288-A211-4145BFBCD6A4}" presName="sibTrans" presStyleLbl="sibTrans2D1" presStyleIdx="2" presStyleCnt="3"/>
      <dgm:spPr/>
      <dgm:t>
        <a:bodyPr/>
        <a:lstStyle/>
        <a:p>
          <a:endParaRPr lang="en-US"/>
        </a:p>
      </dgm:t>
    </dgm:pt>
    <dgm:pt modelId="{972BE25A-7055-4F07-A316-91A104ECA312}" type="pres">
      <dgm:prSet presAssocID="{D1978AAF-A8E8-4288-A211-4145BFBCD6A4}" presName="connectorText" presStyleLbl="sibTrans2D1" presStyleIdx="2" presStyleCnt="3"/>
      <dgm:spPr/>
      <dgm:t>
        <a:bodyPr/>
        <a:lstStyle/>
        <a:p>
          <a:endParaRPr lang="en-US"/>
        </a:p>
      </dgm:t>
    </dgm:pt>
  </dgm:ptLst>
  <dgm:cxnLst>
    <dgm:cxn modelId="{B4440FFD-613E-45F8-80A2-1F7D90AD22A8}" type="presOf" srcId="{EA78F82B-2A9E-4E88-B6CB-34C524A8A622}" destId="{E5E8A88A-05DF-4B1E-AB64-C90B12C5686E}" srcOrd="0" destOrd="0" presId="urn:microsoft.com/office/officeart/2005/8/layout/cycle7"/>
    <dgm:cxn modelId="{9AACCF3A-3E00-43B2-A920-5C3EEA582650}" srcId="{37B2C5E1-70D2-440B-ACFC-4AA5F2E6D2D0}" destId="{9EDD1462-FAE7-4285-BE40-B3F5013DFBE3}" srcOrd="2" destOrd="0" parTransId="{AC511295-129D-4B8B-902E-1BA71E48F268}" sibTransId="{D1978AAF-A8E8-4288-A211-4145BFBCD6A4}"/>
    <dgm:cxn modelId="{97AB10DA-897E-4282-A0E6-9B8D33F0FC17}" type="presOf" srcId="{9EDD1462-FAE7-4285-BE40-B3F5013DFBE3}" destId="{4B53A48B-AE0C-49FF-A6DF-A6BA647533BA}" srcOrd="0" destOrd="0" presId="urn:microsoft.com/office/officeart/2005/8/layout/cycle7"/>
    <dgm:cxn modelId="{644D57F6-C3F9-41F1-BC07-897056419E63}" type="presOf" srcId="{74F35AC7-6A0E-4ACA-B6A1-4A777CCA8575}" destId="{55F2C31C-067C-4C23-A4F5-E4E93BC26D29}" srcOrd="1" destOrd="0" presId="urn:microsoft.com/office/officeart/2005/8/layout/cycle7"/>
    <dgm:cxn modelId="{330004A9-9AAB-4897-BF2B-9B7BD7C47E36}" type="presOf" srcId="{ACA41B01-B19F-471F-AA5E-FEB3DB71C31A}" destId="{94FFA06C-8A46-46B2-8017-70B2EF57196E}" srcOrd="0" destOrd="0" presId="urn:microsoft.com/office/officeart/2005/8/layout/cycle7"/>
    <dgm:cxn modelId="{3B132D99-EE90-431B-A054-B1DA29BDF85D}" type="presOf" srcId="{D1978AAF-A8E8-4288-A211-4145BFBCD6A4}" destId="{4A4D906A-E2F6-468A-B5A4-B23FD4E6FBD1}" srcOrd="0" destOrd="0" presId="urn:microsoft.com/office/officeart/2005/8/layout/cycle7"/>
    <dgm:cxn modelId="{7F69774D-6012-4170-811D-A540A6B0B8A4}" type="presOf" srcId="{37B2C5E1-70D2-440B-ACFC-4AA5F2E6D2D0}" destId="{1D1DFD88-2F51-41B5-9A10-B5DFA2979167}" srcOrd="0" destOrd="0" presId="urn:microsoft.com/office/officeart/2005/8/layout/cycle7"/>
    <dgm:cxn modelId="{25BFE639-8CBB-4C63-AC67-5C8F010D404F}" srcId="{37B2C5E1-70D2-440B-ACFC-4AA5F2E6D2D0}" destId="{19D4FB32-B2AE-48FE-91FF-9BEBA80E1C6D}" srcOrd="1" destOrd="0" parTransId="{C7F45E31-1E8A-4BF6-ACE9-4AB8CD084C4E}" sibTransId="{74F35AC7-6A0E-4ACA-B6A1-4A777CCA8575}"/>
    <dgm:cxn modelId="{B07C2719-6CC4-4B15-8441-1B762B67F1AF}" type="presOf" srcId="{D1978AAF-A8E8-4288-A211-4145BFBCD6A4}" destId="{972BE25A-7055-4F07-A316-91A104ECA312}" srcOrd="1" destOrd="0" presId="urn:microsoft.com/office/officeart/2005/8/layout/cycle7"/>
    <dgm:cxn modelId="{1BDB5C48-2FE3-4698-B062-6B94D3DA719C}" type="presOf" srcId="{19D4FB32-B2AE-48FE-91FF-9BEBA80E1C6D}" destId="{A248C974-5FAE-4812-BD33-7F8EBB68D9EF}" srcOrd="0" destOrd="0" presId="urn:microsoft.com/office/officeart/2005/8/layout/cycle7"/>
    <dgm:cxn modelId="{8E9BF5DD-F30A-4A35-B982-81C35C48202A}" type="presOf" srcId="{EA78F82B-2A9E-4E88-B6CB-34C524A8A622}" destId="{F8FC642D-BAAE-4818-B185-9F42E13E70D6}" srcOrd="1" destOrd="0" presId="urn:microsoft.com/office/officeart/2005/8/layout/cycle7"/>
    <dgm:cxn modelId="{0EF66FA4-CCC9-40BE-8833-D3CBCBC8C097}" srcId="{37B2C5E1-70D2-440B-ACFC-4AA5F2E6D2D0}" destId="{ACA41B01-B19F-471F-AA5E-FEB3DB71C31A}" srcOrd="0" destOrd="0" parTransId="{129407E2-808E-49D8-B3F6-4BAFBB455638}" sibTransId="{EA78F82B-2A9E-4E88-B6CB-34C524A8A622}"/>
    <dgm:cxn modelId="{47EE8100-FFB6-451B-923F-AD88D7680486}" type="presOf" srcId="{74F35AC7-6A0E-4ACA-B6A1-4A777CCA8575}" destId="{694D9EBC-DDCB-4258-AAC4-BD8B5C2EFCA7}" srcOrd="0" destOrd="0" presId="urn:microsoft.com/office/officeart/2005/8/layout/cycle7"/>
    <dgm:cxn modelId="{045B7373-801E-4FDE-AC25-3A3EA9375524}" type="presParOf" srcId="{1D1DFD88-2F51-41B5-9A10-B5DFA2979167}" destId="{94FFA06C-8A46-46B2-8017-70B2EF57196E}" srcOrd="0" destOrd="0" presId="urn:microsoft.com/office/officeart/2005/8/layout/cycle7"/>
    <dgm:cxn modelId="{B6C6334F-5BBB-46E9-9A90-988E7A28C18D}" type="presParOf" srcId="{1D1DFD88-2F51-41B5-9A10-B5DFA2979167}" destId="{E5E8A88A-05DF-4B1E-AB64-C90B12C5686E}" srcOrd="1" destOrd="0" presId="urn:microsoft.com/office/officeart/2005/8/layout/cycle7"/>
    <dgm:cxn modelId="{CB93DD1F-1261-4EEC-A53D-DB2801B2BA9F}" type="presParOf" srcId="{E5E8A88A-05DF-4B1E-AB64-C90B12C5686E}" destId="{F8FC642D-BAAE-4818-B185-9F42E13E70D6}" srcOrd="0" destOrd="0" presId="urn:microsoft.com/office/officeart/2005/8/layout/cycle7"/>
    <dgm:cxn modelId="{A2241C3D-DC67-4F75-A709-6B2A5D51E88A}" type="presParOf" srcId="{1D1DFD88-2F51-41B5-9A10-B5DFA2979167}" destId="{A248C974-5FAE-4812-BD33-7F8EBB68D9EF}" srcOrd="2" destOrd="0" presId="urn:microsoft.com/office/officeart/2005/8/layout/cycle7"/>
    <dgm:cxn modelId="{F56C6CF5-E2D6-4775-92B7-0D1CCFD7A9ED}" type="presParOf" srcId="{1D1DFD88-2F51-41B5-9A10-B5DFA2979167}" destId="{694D9EBC-DDCB-4258-AAC4-BD8B5C2EFCA7}" srcOrd="3" destOrd="0" presId="urn:microsoft.com/office/officeart/2005/8/layout/cycle7"/>
    <dgm:cxn modelId="{170A7EFD-3721-49A4-A464-F339F289197C}" type="presParOf" srcId="{694D9EBC-DDCB-4258-AAC4-BD8B5C2EFCA7}" destId="{55F2C31C-067C-4C23-A4F5-E4E93BC26D29}" srcOrd="0" destOrd="0" presId="urn:microsoft.com/office/officeart/2005/8/layout/cycle7"/>
    <dgm:cxn modelId="{9E2EF256-B1CC-48C1-807D-54D1D0C1BEFA}" type="presParOf" srcId="{1D1DFD88-2F51-41B5-9A10-B5DFA2979167}" destId="{4B53A48B-AE0C-49FF-A6DF-A6BA647533BA}" srcOrd="4" destOrd="0" presId="urn:microsoft.com/office/officeart/2005/8/layout/cycle7"/>
    <dgm:cxn modelId="{692C74E5-4AB8-49EC-85D2-41309815175A}" type="presParOf" srcId="{1D1DFD88-2F51-41B5-9A10-B5DFA2979167}" destId="{4A4D906A-E2F6-468A-B5A4-B23FD4E6FBD1}" srcOrd="5" destOrd="0" presId="urn:microsoft.com/office/officeart/2005/8/layout/cycle7"/>
    <dgm:cxn modelId="{B9BA8F3A-A24B-4611-BCB2-A82BD4385CF7}" type="presParOf" srcId="{4A4D906A-E2F6-468A-B5A4-B23FD4E6FBD1}" destId="{972BE25A-7055-4F07-A316-91A104ECA312}" srcOrd="0" destOrd="0" presId="urn:microsoft.com/office/officeart/2005/8/layout/cycle7"/>
  </dgm:cxnLst>
  <dgm:bg/>
  <dgm:whole/>
  <dgm:extLst>
    <a:ext uri="http://schemas.microsoft.com/office/drawing/2008/diagram">
      <dsp:dataModelExt xmlns:dsp="http://schemas.microsoft.com/office/drawing/2008/diagram" relId="rId1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079981-7495-4833-9D97-9C37156A4C3E}">
      <dsp:nvSpPr>
        <dsp:cNvPr id="0" name=""/>
        <dsp:cNvSpPr/>
      </dsp:nvSpPr>
      <dsp:spPr>
        <a:xfrm>
          <a:off x="2038167" y="1056"/>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1. Design</a:t>
          </a:r>
        </a:p>
      </dsp:txBody>
      <dsp:txXfrm>
        <a:off x="2068785" y="31674"/>
        <a:ext cx="903693" cy="565968"/>
      </dsp:txXfrm>
    </dsp:sp>
    <dsp:sp modelId="{221D31D2-2183-4A06-A440-140C7FC9A96F}">
      <dsp:nvSpPr>
        <dsp:cNvPr id="0" name=""/>
        <dsp:cNvSpPr/>
      </dsp:nvSpPr>
      <dsp:spPr>
        <a:xfrm>
          <a:off x="1266043" y="314658"/>
          <a:ext cx="2509178" cy="2509178"/>
        </a:xfrm>
        <a:custGeom>
          <a:avLst/>
          <a:gdLst/>
          <a:ahLst/>
          <a:cxnLst/>
          <a:rect l="0" t="0" r="0" b="0"/>
          <a:pathLst>
            <a:path>
              <a:moveTo>
                <a:pt x="1866688" y="159450"/>
              </a:moveTo>
              <a:arcTo wR="1254589" hR="1254589" stAng="17952114" swAng="1213636"/>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A40BEDBE-4FD8-45B8-83B0-E1DCE662A8E1}">
      <dsp:nvSpPr>
        <dsp:cNvPr id="0" name=""/>
        <dsp:cNvSpPr/>
      </dsp:nvSpPr>
      <dsp:spPr>
        <a:xfrm>
          <a:off x="3231352" y="867956"/>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2. Modelling</a:t>
          </a:r>
        </a:p>
      </dsp:txBody>
      <dsp:txXfrm>
        <a:off x="3261970" y="898574"/>
        <a:ext cx="903693" cy="565968"/>
      </dsp:txXfrm>
    </dsp:sp>
    <dsp:sp modelId="{92EE6B0E-BF4E-414A-85D7-3E4BDFB068A3}">
      <dsp:nvSpPr>
        <dsp:cNvPr id="0" name=""/>
        <dsp:cNvSpPr/>
      </dsp:nvSpPr>
      <dsp:spPr>
        <a:xfrm>
          <a:off x="1266043" y="314658"/>
          <a:ext cx="2509178" cy="2509178"/>
        </a:xfrm>
        <a:custGeom>
          <a:avLst/>
          <a:gdLst/>
          <a:ahLst/>
          <a:cxnLst/>
          <a:rect l="0" t="0" r="0" b="0"/>
          <a:pathLst>
            <a:path>
              <a:moveTo>
                <a:pt x="2506186" y="1341184"/>
              </a:moveTo>
              <a:arcTo wR="1254589" hR="1254589" stAng="21837472" swAng="1361349"/>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D9240A25-6771-4417-B895-C5C5B753DE44}">
      <dsp:nvSpPr>
        <dsp:cNvPr id="0" name=""/>
        <dsp:cNvSpPr/>
      </dsp:nvSpPr>
      <dsp:spPr>
        <a:xfrm>
          <a:off x="2775596" y="2270629"/>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3. Execution</a:t>
          </a:r>
        </a:p>
      </dsp:txBody>
      <dsp:txXfrm>
        <a:off x="2806214" y="2301247"/>
        <a:ext cx="903693" cy="565968"/>
      </dsp:txXfrm>
    </dsp:sp>
    <dsp:sp modelId="{0BC68513-B501-4574-97FA-1333FE511451}">
      <dsp:nvSpPr>
        <dsp:cNvPr id="0" name=""/>
        <dsp:cNvSpPr/>
      </dsp:nvSpPr>
      <dsp:spPr>
        <a:xfrm>
          <a:off x="1266043" y="314658"/>
          <a:ext cx="2509178" cy="2509178"/>
        </a:xfrm>
        <a:custGeom>
          <a:avLst/>
          <a:gdLst/>
          <a:ahLst/>
          <a:cxnLst/>
          <a:rect l="0" t="0" r="0" b="0"/>
          <a:pathLst>
            <a:path>
              <a:moveTo>
                <a:pt x="1408963" y="2499644"/>
              </a:moveTo>
              <a:arcTo wR="1254589" hR="1254589" stAng="4975917" swAng="848166"/>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6982757C-7CE4-43F2-BABD-93A58B0AE18A}">
      <dsp:nvSpPr>
        <dsp:cNvPr id="0" name=""/>
        <dsp:cNvSpPr/>
      </dsp:nvSpPr>
      <dsp:spPr>
        <a:xfrm>
          <a:off x="1300738" y="2270629"/>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4. Monitoring</a:t>
          </a:r>
        </a:p>
      </dsp:txBody>
      <dsp:txXfrm>
        <a:off x="1331356" y="2301247"/>
        <a:ext cx="903693" cy="565968"/>
      </dsp:txXfrm>
    </dsp:sp>
    <dsp:sp modelId="{68501AF2-0B1D-4582-8ECC-0585A4D4B7EC}">
      <dsp:nvSpPr>
        <dsp:cNvPr id="0" name=""/>
        <dsp:cNvSpPr/>
      </dsp:nvSpPr>
      <dsp:spPr>
        <a:xfrm>
          <a:off x="1266043" y="314658"/>
          <a:ext cx="2509178" cy="2509178"/>
        </a:xfrm>
        <a:custGeom>
          <a:avLst/>
          <a:gdLst/>
          <a:ahLst/>
          <a:cxnLst/>
          <a:rect l="0" t="0" r="0" b="0"/>
          <a:pathLst>
            <a:path>
              <a:moveTo>
                <a:pt x="133254" y="1817263"/>
              </a:moveTo>
              <a:arcTo wR="1254589" hR="1254589" stAng="9201179" swAng="1361349"/>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B182CA7D-0FED-4828-80F5-B87743E839B5}">
      <dsp:nvSpPr>
        <dsp:cNvPr id="0" name=""/>
        <dsp:cNvSpPr/>
      </dsp:nvSpPr>
      <dsp:spPr>
        <a:xfrm>
          <a:off x="844982" y="867956"/>
          <a:ext cx="964929" cy="627204"/>
        </a:xfrm>
        <a:prstGeom prst="round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5. Optimization</a:t>
          </a:r>
        </a:p>
      </dsp:txBody>
      <dsp:txXfrm>
        <a:off x="875600" y="898574"/>
        <a:ext cx="903693" cy="565968"/>
      </dsp:txXfrm>
    </dsp:sp>
    <dsp:sp modelId="{8EB630B4-09C8-46C4-A798-0B5C0CCECEF8}">
      <dsp:nvSpPr>
        <dsp:cNvPr id="0" name=""/>
        <dsp:cNvSpPr/>
      </dsp:nvSpPr>
      <dsp:spPr>
        <a:xfrm>
          <a:off x="1266043" y="314658"/>
          <a:ext cx="2509178" cy="2509178"/>
        </a:xfrm>
        <a:custGeom>
          <a:avLst/>
          <a:gdLst/>
          <a:ahLst/>
          <a:cxnLst/>
          <a:rect l="0" t="0" r="0" b="0"/>
          <a:pathLst>
            <a:path>
              <a:moveTo>
                <a:pt x="301600" y="438619"/>
              </a:moveTo>
              <a:arcTo wR="1254589" hR="1254589" stAng="13234250" swAng="1213636"/>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FFA06C-8A46-46B2-8017-70B2EF57196E}">
      <dsp:nvSpPr>
        <dsp:cNvPr id="0" name=""/>
        <dsp:cNvSpPr/>
      </dsp:nvSpPr>
      <dsp:spPr>
        <a:xfrm>
          <a:off x="2000299" y="88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Konseptualisasi</a:t>
          </a:r>
        </a:p>
      </dsp:txBody>
      <dsp:txXfrm>
        <a:off x="2016656" y="17241"/>
        <a:ext cx="1084254" cy="525770"/>
      </dsp:txXfrm>
    </dsp:sp>
    <dsp:sp modelId="{E5E8A88A-05DF-4B1E-AB64-C90B12C5686E}">
      <dsp:nvSpPr>
        <dsp:cNvPr id="0" name=""/>
        <dsp:cNvSpPr/>
      </dsp:nvSpPr>
      <dsp:spPr>
        <a:xfrm rot="3600000">
          <a:off x="2728623" y="98187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787264" y="1020965"/>
        <a:ext cx="466198" cy="117281"/>
      </dsp:txXfrm>
    </dsp:sp>
    <dsp:sp modelId="{A248C974-5FAE-4812-BD33-7F8EBB68D9EF}">
      <dsp:nvSpPr>
        <dsp:cNvPr id="0" name=""/>
        <dsp:cNvSpPr/>
      </dsp:nvSpPr>
      <dsp:spPr>
        <a:xfrm>
          <a:off x="2923459" y="159984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Pengembangan</a:t>
          </a:r>
        </a:p>
      </dsp:txBody>
      <dsp:txXfrm>
        <a:off x="2939816" y="1616201"/>
        <a:ext cx="1084254" cy="525770"/>
      </dsp:txXfrm>
    </dsp:sp>
    <dsp:sp modelId="{694D9EBC-DDCB-4258-AAC4-BD8B5C2EFCA7}">
      <dsp:nvSpPr>
        <dsp:cNvPr id="0" name=""/>
        <dsp:cNvSpPr/>
      </dsp:nvSpPr>
      <dsp:spPr>
        <a:xfrm rot="10800000">
          <a:off x="2267043" y="178135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rot="10800000">
        <a:off x="2325684" y="1820445"/>
        <a:ext cx="466198" cy="117281"/>
      </dsp:txXfrm>
    </dsp:sp>
    <dsp:sp modelId="{4B53A48B-AE0C-49FF-A6DF-A6BA647533BA}">
      <dsp:nvSpPr>
        <dsp:cNvPr id="0" name=""/>
        <dsp:cNvSpPr/>
      </dsp:nvSpPr>
      <dsp:spPr>
        <a:xfrm>
          <a:off x="1077138" y="159984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Formalisasi</a:t>
          </a:r>
        </a:p>
      </dsp:txBody>
      <dsp:txXfrm>
        <a:off x="1093495" y="1616201"/>
        <a:ext cx="1084254" cy="525770"/>
      </dsp:txXfrm>
    </dsp:sp>
    <dsp:sp modelId="{4A4D906A-E2F6-468A-B5A4-B23FD4E6FBD1}">
      <dsp:nvSpPr>
        <dsp:cNvPr id="0" name=""/>
        <dsp:cNvSpPr/>
      </dsp:nvSpPr>
      <dsp:spPr>
        <a:xfrm rot="18000000">
          <a:off x="1805462" y="98187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864103" y="1020965"/>
        <a:ext cx="466198" cy="117281"/>
      </dsp:txXfrm>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6A9EDB2D-D3FC-4C6F-9E93-D5771487E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55</Pages>
  <Words>56006</Words>
  <Characters>319240</Characters>
  <Application>Microsoft Office Word</Application>
  <DocSecurity>0</DocSecurity>
  <Lines>2660</Lines>
  <Paragraphs>748</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374498</CharactersWithSpaces>
  <SharedDoc>false</SharedDoc>
  <HLinks>
    <vt:vector size="528" baseType="variant">
      <vt:variant>
        <vt:i4>5701656</vt:i4>
      </vt:variant>
      <vt:variant>
        <vt:i4>321</vt:i4>
      </vt:variant>
      <vt:variant>
        <vt:i4>0</vt:i4>
      </vt:variant>
      <vt:variant>
        <vt:i4>5</vt:i4>
      </vt:variant>
      <vt:variant>
        <vt:lpwstr>http://bpmi.org/</vt:lpwstr>
      </vt:variant>
      <vt:variant>
        <vt:lpwstr/>
      </vt:variant>
      <vt:variant>
        <vt:i4>5177456</vt:i4>
      </vt:variant>
      <vt:variant>
        <vt:i4>276</vt:i4>
      </vt:variant>
      <vt:variant>
        <vt:i4>0</vt:i4>
      </vt:variant>
      <vt:variant>
        <vt:i4>5</vt:i4>
      </vt:variant>
      <vt:variant>
        <vt:lpwstr>https://en.wikipedia.org/wiki/IBM</vt:lpwstr>
      </vt:variant>
      <vt:variant>
        <vt:lpwstr/>
      </vt:variant>
      <vt:variant>
        <vt:i4>1048633</vt:i4>
      </vt:variant>
      <vt:variant>
        <vt:i4>273</vt:i4>
      </vt:variant>
      <vt:variant>
        <vt:i4>0</vt:i4>
      </vt:variant>
      <vt:variant>
        <vt:i4>5</vt:i4>
      </vt:variant>
      <vt:variant>
        <vt:lpwstr>https://en.wikipedia.org/wiki/Rational_System_Architect</vt:lpwstr>
      </vt:variant>
      <vt:variant>
        <vt:lpwstr/>
      </vt:variant>
      <vt:variant>
        <vt:i4>5177456</vt:i4>
      </vt:variant>
      <vt:variant>
        <vt:i4>270</vt:i4>
      </vt:variant>
      <vt:variant>
        <vt:i4>0</vt:i4>
      </vt:variant>
      <vt:variant>
        <vt:i4>5</vt:i4>
      </vt:variant>
      <vt:variant>
        <vt:lpwstr>https://en.wikipedia.org/wiki/IBM</vt:lpwstr>
      </vt:variant>
      <vt:variant>
        <vt:lpwstr/>
      </vt:variant>
      <vt:variant>
        <vt:i4>5111819</vt:i4>
      </vt:variant>
      <vt:variant>
        <vt:i4>267</vt:i4>
      </vt:variant>
      <vt:variant>
        <vt:i4>0</vt:i4>
      </vt:variant>
      <vt:variant>
        <vt:i4>5</vt:i4>
      </vt:variant>
      <vt:variant>
        <vt:lpwstr>https://en.wikipedia.org/wiki/IBM_BlueWorks_Live</vt:lpwstr>
      </vt:variant>
      <vt:variant>
        <vt:lpwstr/>
      </vt:variant>
      <vt:variant>
        <vt:i4>3539031</vt:i4>
      </vt:variant>
      <vt:variant>
        <vt:i4>264</vt:i4>
      </vt:variant>
      <vt:variant>
        <vt:i4>0</vt:i4>
      </vt:variant>
      <vt:variant>
        <vt:i4>5</vt:i4>
      </vt:variant>
      <vt:variant>
        <vt:lpwstr>https://en.wikipedia.org/wiki/Comparison_of_Business_Process_Modeling_Notation_tools</vt:lpwstr>
      </vt:variant>
      <vt:variant>
        <vt:lpwstr>cite_note-activiti-licensing-3</vt:lpwstr>
      </vt:variant>
      <vt:variant>
        <vt:i4>6225980</vt:i4>
      </vt:variant>
      <vt:variant>
        <vt:i4>261</vt:i4>
      </vt:variant>
      <vt:variant>
        <vt:i4>0</vt:i4>
      </vt:variant>
      <vt:variant>
        <vt:i4>5</vt:i4>
      </vt:variant>
      <vt:variant>
        <vt:lpwstr>https://en.wikipedia.org/wiki/Apache_License</vt:lpwstr>
      </vt:variant>
      <vt:variant>
        <vt:lpwstr/>
      </vt:variant>
      <vt:variant>
        <vt:i4>8126531</vt:i4>
      </vt:variant>
      <vt:variant>
        <vt:i4>258</vt:i4>
      </vt:variant>
      <vt:variant>
        <vt:i4>0</vt:i4>
      </vt:variant>
      <vt:variant>
        <vt:i4>5</vt:i4>
      </vt:variant>
      <vt:variant>
        <vt:lpwstr>https://en.wikipedia.org/wiki/Business_process_modeling</vt:lpwstr>
      </vt:variant>
      <vt:variant>
        <vt:lpwstr>Programming_language_tools_for_BPM</vt:lpwstr>
      </vt:variant>
      <vt:variant>
        <vt:i4>5046273</vt:i4>
      </vt:variant>
      <vt:variant>
        <vt:i4>255</vt:i4>
      </vt:variant>
      <vt:variant>
        <vt:i4>0</vt:i4>
      </vt:variant>
      <vt:variant>
        <vt:i4>5</vt:i4>
      </vt:variant>
      <vt:variant>
        <vt:lpwstr>https://en.wikipedia.org/wiki/Business_process_modeling</vt:lpwstr>
      </vt:variant>
      <vt:variant>
        <vt:lpwstr>Modeling_and_simulation</vt:lpwstr>
      </vt:variant>
      <vt:variant>
        <vt:i4>5046273</vt:i4>
      </vt:variant>
      <vt:variant>
        <vt:i4>252</vt:i4>
      </vt:variant>
      <vt:variant>
        <vt:i4>0</vt:i4>
      </vt:variant>
      <vt:variant>
        <vt:i4>5</vt:i4>
      </vt:variant>
      <vt:variant>
        <vt:lpwstr>https://en.wikipedia.org/wiki/Business_process_modeling</vt:lpwstr>
      </vt:variant>
      <vt:variant>
        <vt:lpwstr>Modeling_and_simulation</vt:lpwstr>
      </vt:variant>
      <vt:variant>
        <vt:i4>1769486</vt:i4>
      </vt:variant>
      <vt:variant>
        <vt:i4>249</vt:i4>
      </vt:variant>
      <vt:variant>
        <vt:i4>0</vt:i4>
      </vt:variant>
      <vt:variant>
        <vt:i4>5</vt:i4>
      </vt:variant>
      <vt:variant>
        <vt:lpwstr>https://en.wikipedia.org/wiki/Cross-platform</vt:lpwstr>
      </vt:variant>
      <vt:variant>
        <vt:lpwstr/>
      </vt:variant>
      <vt:variant>
        <vt:i4>1572883</vt:i4>
      </vt:variant>
      <vt:variant>
        <vt:i4>246</vt:i4>
      </vt:variant>
      <vt:variant>
        <vt:i4>0</vt:i4>
      </vt:variant>
      <vt:variant>
        <vt:i4>5</vt:i4>
      </vt:variant>
      <vt:variant>
        <vt:lpwstr>https://en.wikipedia.org/wiki/Alfresco_(software)</vt:lpwstr>
      </vt:variant>
      <vt:variant>
        <vt:lpwstr/>
      </vt:variant>
      <vt:variant>
        <vt:i4>1048581</vt:i4>
      </vt:variant>
      <vt:variant>
        <vt:i4>243</vt:i4>
      </vt:variant>
      <vt:variant>
        <vt:i4>0</vt:i4>
      </vt:variant>
      <vt:variant>
        <vt:i4>5</vt:i4>
      </vt:variant>
      <vt:variant>
        <vt:lpwstr>https://en.wikipedia.org/wiki/Activiti_(software)</vt:lpwstr>
      </vt:variant>
      <vt:variant>
        <vt:lpwstr/>
      </vt:variant>
      <vt:variant>
        <vt:i4>1769486</vt:i4>
      </vt:variant>
      <vt:variant>
        <vt:i4>240</vt:i4>
      </vt:variant>
      <vt:variant>
        <vt:i4>0</vt:i4>
      </vt:variant>
      <vt:variant>
        <vt:i4>5</vt:i4>
      </vt:variant>
      <vt:variant>
        <vt:lpwstr>https://en.wikipedia.org/wiki/Cross-platform</vt:lpwstr>
      </vt:variant>
      <vt:variant>
        <vt:lpwstr/>
      </vt:variant>
      <vt:variant>
        <vt:i4>8126531</vt:i4>
      </vt:variant>
      <vt:variant>
        <vt:i4>237</vt:i4>
      </vt:variant>
      <vt:variant>
        <vt:i4>0</vt:i4>
      </vt:variant>
      <vt:variant>
        <vt:i4>5</vt:i4>
      </vt:variant>
      <vt:variant>
        <vt:lpwstr>https://en.wikipedia.org/wiki/Business_process_modeling</vt:lpwstr>
      </vt:variant>
      <vt:variant>
        <vt:lpwstr>Programming_language_tools_for_BPM</vt:lpwstr>
      </vt:variant>
      <vt:variant>
        <vt:i4>5046273</vt:i4>
      </vt:variant>
      <vt:variant>
        <vt:i4>234</vt:i4>
      </vt:variant>
      <vt:variant>
        <vt:i4>0</vt:i4>
      </vt:variant>
      <vt:variant>
        <vt:i4>5</vt:i4>
      </vt:variant>
      <vt:variant>
        <vt:lpwstr>https://en.wikipedia.org/wiki/Business_process_modeling</vt:lpwstr>
      </vt:variant>
      <vt:variant>
        <vt:lpwstr>Modeling_and_simulation</vt:lpwstr>
      </vt:variant>
      <vt:variant>
        <vt:i4>5046273</vt:i4>
      </vt:variant>
      <vt:variant>
        <vt:i4>231</vt:i4>
      </vt:variant>
      <vt:variant>
        <vt:i4>0</vt:i4>
      </vt:variant>
      <vt:variant>
        <vt:i4>5</vt:i4>
      </vt:variant>
      <vt:variant>
        <vt:lpwstr>https://en.wikipedia.org/wiki/Business_process_modeling</vt:lpwstr>
      </vt:variant>
      <vt:variant>
        <vt:lpwstr>Modeling_and_simulation</vt:lpwstr>
      </vt:variant>
      <vt:variant>
        <vt:i4>1769486</vt:i4>
      </vt:variant>
      <vt:variant>
        <vt:i4>228</vt:i4>
      </vt:variant>
      <vt:variant>
        <vt:i4>0</vt:i4>
      </vt:variant>
      <vt:variant>
        <vt:i4>5</vt:i4>
      </vt:variant>
      <vt:variant>
        <vt:lpwstr>https://en.wikipedia.org/wiki/Cross-platform</vt:lpwstr>
      </vt:variant>
      <vt:variant>
        <vt:lpwstr/>
      </vt:variant>
      <vt:variant>
        <vt:i4>7340083</vt:i4>
      </vt:variant>
      <vt:variant>
        <vt:i4>225</vt:i4>
      </vt:variant>
      <vt:variant>
        <vt:i4>0</vt:i4>
      </vt:variant>
      <vt:variant>
        <vt:i4>5</vt:i4>
      </vt:variant>
      <vt:variant>
        <vt:lpwstr>https://en.wikipedia.org/w/index.php?title=EdrawSoft&amp;action=edit&amp;redlink=1</vt:lpwstr>
      </vt:variant>
      <vt:variant>
        <vt:lpwstr/>
      </vt:variant>
      <vt:variant>
        <vt:i4>1441793</vt:i4>
      </vt:variant>
      <vt:variant>
        <vt:i4>222</vt:i4>
      </vt:variant>
      <vt:variant>
        <vt:i4>0</vt:i4>
      </vt:variant>
      <vt:variant>
        <vt:i4>5</vt:i4>
      </vt:variant>
      <vt:variant>
        <vt:lpwstr>https://en.wikipedia.org/wiki/Edraw_Max</vt:lpwstr>
      </vt:variant>
      <vt:variant>
        <vt:lpwstr/>
      </vt:variant>
      <vt:variant>
        <vt:i4>6225980</vt:i4>
      </vt:variant>
      <vt:variant>
        <vt:i4>219</vt:i4>
      </vt:variant>
      <vt:variant>
        <vt:i4>0</vt:i4>
      </vt:variant>
      <vt:variant>
        <vt:i4>5</vt:i4>
      </vt:variant>
      <vt:variant>
        <vt:lpwstr>https://en.wikipedia.org/wiki/Apache_License</vt:lpwstr>
      </vt:variant>
      <vt:variant>
        <vt:lpwstr/>
      </vt:variant>
      <vt:variant>
        <vt:i4>1769486</vt:i4>
      </vt:variant>
      <vt:variant>
        <vt:i4>216</vt:i4>
      </vt:variant>
      <vt:variant>
        <vt:i4>0</vt:i4>
      </vt:variant>
      <vt:variant>
        <vt:i4>5</vt:i4>
      </vt:variant>
      <vt:variant>
        <vt:lpwstr>https://en.wikipedia.org/wiki/Cross-platform</vt:lpwstr>
      </vt:variant>
      <vt:variant>
        <vt:lpwstr/>
      </vt:variant>
      <vt:variant>
        <vt:i4>5505027</vt:i4>
      </vt:variant>
      <vt:variant>
        <vt:i4>213</vt:i4>
      </vt:variant>
      <vt:variant>
        <vt:i4>0</vt:i4>
      </vt:variant>
      <vt:variant>
        <vt:i4>5</vt:i4>
      </vt:variant>
      <vt:variant>
        <vt:lpwstr>https://en.wikipedia.org/wiki/Redhat</vt:lpwstr>
      </vt:variant>
      <vt:variant>
        <vt:lpwstr/>
      </vt:variant>
      <vt:variant>
        <vt:i4>2228334</vt:i4>
      </vt:variant>
      <vt:variant>
        <vt:i4>210</vt:i4>
      </vt:variant>
      <vt:variant>
        <vt:i4>0</vt:i4>
      </vt:variant>
      <vt:variant>
        <vt:i4>5</vt:i4>
      </vt:variant>
      <vt:variant>
        <vt:lpwstr>https://en.wikipedia.org/wiki/JBPM</vt:lpwstr>
      </vt:variant>
      <vt:variant>
        <vt:lpwstr/>
      </vt:variant>
      <vt:variant>
        <vt:i4>1769486</vt:i4>
      </vt:variant>
      <vt:variant>
        <vt:i4>207</vt:i4>
      </vt:variant>
      <vt:variant>
        <vt:i4>0</vt:i4>
      </vt:variant>
      <vt:variant>
        <vt:i4>5</vt:i4>
      </vt:variant>
      <vt:variant>
        <vt:lpwstr>https://en.wikipedia.org/wiki/Cross-platform</vt:lpwstr>
      </vt:variant>
      <vt:variant>
        <vt:lpwstr/>
      </vt:variant>
      <vt:variant>
        <vt:i4>4653061</vt:i4>
      </vt:variant>
      <vt:variant>
        <vt:i4>204</vt:i4>
      </vt:variant>
      <vt:variant>
        <vt:i4>0</vt:i4>
      </vt:variant>
      <vt:variant>
        <vt:i4>5</vt:i4>
      </vt:variant>
      <vt:variant>
        <vt:lpwstr>https://en.wikipedia.org/wiki/LucidChart</vt:lpwstr>
      </vt:variant>
      <vt:variant>
        <vt:lpwstr/>
      </vt:variant>
      <vt:variant>
        <vt:i4>3014683</vt:i4>
      </vt:variant>
      <vt:variant>
        <vt:i4>201</vt:i4>
      </vt:variant>
      <vt:variant>
        <vt:i4>0</vt:i4>
      </vt:variant>
      <vt:variant>
        <vt:i4>5</vt:i4>
      </vt:variant>
      <vt:variant>
        <vt:lpwstr>https://en.wikipedia.org/wiki/ArchiMate</vt:lpwstr>
      </vt:variant>
      <vt:variant>
        <vt:lpwstr/>
      </vt:variant>
      <vt:variant>
        <vt:i4>393227</vt:i4>
      </vt:variant>
      <vt:variant>
        <vt:i4>198</vt:i4>
      </vt:variant>
      <vt:variant>
        <vt:i4>0</vt:i4>
      </vt:variant>
      <vt:variant>
        <vt:i4>5</vt:i4>
      </vt:variant>
      <vt:variant>
        <vt:lpwstr>https://en.wikipedia.org/wiki/Microsoft_Windows</vt:lpwstr>
      </vt:variant>
      <vt:variant>
        <vt:lpwstr/>
      </vt:variant>
      <vt:variant>
        <vt:i4>6029340</vt:i4>
      </vt:variant>
      <vt:variant>
        <vt:i4>195</vt:i4>
      </vt:variant>
      <vt:variant>
        <vt:i4>0</vt:i4>
      </vt:variant>
      <vt:variant>
        <vt:i4>5</vt:i4>
      </vt:variant>
      <vt:variant>
        <vt:lpwstr>https://en.wikipedia.org/wiki/BiZZdesign</vt:lpwstr>
      </vt:variant>
      <vt:variant>
        <vt:lpwstr/>
      </vt:variant>
      <vt:variant>
        <vt:i4>2490446</vt:i4>
      </vt:variant>
      <vt:variant>
        <vt:i4>192</vt:i4>
      </vt:variant>
      <vt:variant>
        <vt:i4>0</vt:i4>
      </vt:variant>
      <vt:variant>
        <vt:i4>5</vt:i4>
      </vt:variant>
      <vt:variant>
        <vt:lpwstr>https://en.wikipedia.org/wiki/BiZZdesign_Architect</vt:lpwstr>
      </vt:variant>
      <vt:variant>
        <vt:lpwstr/>
      </vt:variant>
      <vt:variant>
        <vt:i4>393227</vt:i4>
      </vt:variant>
      <vt:variant>
        <vt:i4>189</vt:i4>
      </vt:variant>
      <vt:variant>
        <vt:i4>0</vt:i4>
      </vt:variant>
      <vt:variant>
        <vt:i4>5</vt:i4>
      </vt:variant>
      <vt:variant>
        <vt:lpwstr>https://en.wikipedia.org/wiki/Microsoft_Windows</vt:lpwstr>
      </vt:variant>
      <vt:variant>
        <vt:lpwstr/>
      </vt:variant>
      <vt:variant>
        <vt:i4>6488181</vt:i4>
      </vt:variant>
      <vt:variant>
        <vt:i4>186</vt:i4>
      </vt:variant>
      <vt:variant>
        <vt:i4>0</vt:i4>
      </vt:variant>
      <vt:variant>
        <vt:i4>5</vt:i4>
      </vt:variant>
      <vt:variant>
        <vt:lpwstr>https://en.wikipedia.org/wiki/ADONIS_(software)</vt:lpwstr>
      </vt:variant>
      <vt:variant>
        <vt:lpwstr/>
      </vt:variant>
      <vt:variant>
        <vt:i4>393227</vt:i4>
      </vt:variant>
      <vt:variant>
        <vt:i4>183</vt:i4>
      </vt:variant>
      <vt:variant>
        <vt:i4>0</vt:i4>
      </vt:variant>
      <vt:variant>
        <vt:i4>5</vt:i4>
      </vt:variant>
      <vt:variant>
        <vt:lpwstr>https://en.wikipedia.org/wiki/Microsoft_Windows</vt:lpwstr>
      </vt:variant>
      <vt:variant>
        <vt:lpwstr/>
      </vt:variant>
      <vt:variant>
        <vt:i4>2293774</vt:i4>
      </vt:variant>
      <vt:variant>
        <vt:i4>180</vt:i4>
      </vt:variant>
      <vt:variant>
        <vt:i4>0</vt:i4>
      </vt:variant>
      <vt:variant>
        <vt:i4>5</vt:i4>
      </vt:variant>
      <vt:variant>
        <vt:lpwstr>https://en.wikipedia.org/wiki/Microsoft</vt:lpwstr>
      </vt:variant>
      <vt:variant>
        <vt:lpwstr/>
      </vt:variant>
      <vt:variant>
        <vt:i4>8126564</vt:i4>
      </vt:variant>
      <vt:variant>
        <vt:i4>177</vt:i4>
      </vt:variant>
      <vt:variant>
        <vt:i4>0</vt:i4>
      </vt:variant>
      <vt:variant>
        <vt:i4>5</vt:i4>
      </vt:variant>
      <vt:variant>
        <vt:lpwstr>https://en.wikipedia.org/wiki/Microsoft_Visio</vt:lpwstr>
      </vt:variant>
      <vt:variant>
        <vt:lpwstr/>
      </vt:variant>
      <vt:variant>
        <vt:i4>393227</vt:i4>
      </vt:variant>
      <vt:variant>
        <vt:i4>174</vt:i4>
      </vt:variant>
      <vt:variant>
        <vt:i4>0</vt:i4>
      </vt:variant>
      <vt:variant>
        <vt:i4>5</vt:i4>
      </vt:variant>
      <vt:variant>
        <vt:lpwstr>https://en.wikipedia.org/wiki/Microsoft_Windows</vt:lpwstr>
      </vt:variant>
      <vt:variant>
        <vt:lpwstr/>
      </vt:variant>
      <vt:variant>
        <vt:i4>7536744</vt:i4>
      </vt:variant>
      <vt:variant>
        <vt:i4>171</vt:i4>
      </vt:variant>
      <vt:variant>
        <vt:i4>0</vt:i4>
      </vt:variant>
      <vt:variant>
        <vt:i4>5</vt:i4>
      </vt:variant>
      <vt:variant>
        <vt:lpwstr>https://en.wikipedia.org/w/index.php?title=Pega_BPM&amp;action=edit&amp;redlink=1</vt:lpwstr>
      </vt:variant>
      <vt:variant>
        <vt:lpwstr/>
      </vt:variant>
      <vt:variant>
        <vt:i4>4784245</vt:i4>
      </vt:variant>
      <vt:variant>
        <vt:i4>168</vt:i4>
      </vt:variant>
      <vt:variant>
        <vt:i4>0</vt:i4>
      </vt:variant>
      <vt:variant>
        <vt:i4>5</vt:i4>
      </vt:variant>
      <vt:variant>
        <vt:lpwstr>https://en.wikipedia.org/wiki/Pegasystems</vt:lpwstr>
      </vt:variant>
      <vt:variant>
        <vt:lpwstr/>
      </vt:variant>
      <vt:variant>
        <vt:i4>2228243</vt:i4>
      </vt:variant>
      <vt:variant>
        <vt:i4>165</vt:i4>
      </vt:variant>
      <vt:variant>
        <vt:i4>0</vt:i4>
      </vt:variant>
      <vt:variant>
        <vt:i4>5</vt:i4>
      </vt:variant>
      <vt:variant>
        <vt:lpwstr>https://en.wikipedia.org/wiki/Macintosh</vt:lpwstr>
      </vt:variant>
      <vt:variant>
        <vt:lpwstr/>
      </vt:variant>
      <vt:variant>
        <vt:i4>3211278</vt:i4>
      </vt:variant>
      <vt:variant>
        <vt:i4>162</vt:i4>
      </vt:variant>
      <vt:variant>
        <vt:i4>0</vt:i4>
      </vt:variant>
      <vt:variant>
        <vt:i4>5</vt:i4>
      </vt:variant>
      <vt:variant>
        <vt:lpwstr>https://en.wikipedia.org/wiki/Linux</vt:lpwstr>
      </vt:variant>
      <vt:variant>
        <vt:lpwstr/>
      </vt:variant>
      <vt:variant>
        <vt:i4>393227</vt:i4>
      </vt:variant>
      <vt:variant>
        <vt:i4>159</vt:i4>
      </vt:variant>
      <vt:variant>
        <vt:i4>0</vt:i4>
      </vt:variant>
      <vt:variant>
        <vt:i4>5</vt:i4>
      </vt:variant>
      <vt:variant>
        <vt:lpwstr>https://en.wikipedia.org/wiki/Microsoft_Windows</vt:lpwstr>
      </vt:variant>
      <vt:variant>
        <vt:lpwstr/>
      </vt:variant>
      <vt:variant>
        <vt:i4>5439580</vt:i4>
      </vt:variant>
      <vt:variant>
        <vt:i4>156</vt:i4>
      </vt:variant>
      <vt:variant>
        <vt:i4>0</vt:i4>
      </vt:variant>
      <vt:variant>
        <vt:i4>5</vt:i4>
      </vt:variant>
      <vt:variant>
        <vt:lpwstr>https://en.wikipedia.org/wiki/Software_AG</vt:lpwstr>
      </vt:variant>
      <vt:variant>
        <vt:lpwstr/>
      </vt:variant>
      <vt:variant>
        <vt:i4>3080282</vt:i4>
      </vt:variant>
      <vt:variant>
        <vt:i4>153</vt:i4>
      </vt:variant>
      <vt:variant>
        <vt:i4>0</vt:i4>
      </vt:variant>
      <vt:variant>
        <vt:i4>5</vt:i4>
      </vt:variant>
      <vt:variant>
        <vt:lpwstr>https://en.wikipedia.org/wiki/ARIS_Express</vt:lpwstr>
      </vt:variant>
      <vt:variant>
        <vt:lpwstr/>
      </vt:variant>
      <vt:variant>
        <vt:i4>3211278</vt:i4>
      </vt:variant>
      <vt:variant>
        <vt:i4>150</vt:i4>
      </vt:variant>
      <vt:variant>
        <vt:i4>0</vt:i4>
      </vt:variant>
      <vt:variant>
        <vt:i4>5</vt:i4>
      </vt:variant>
      <vt:variant>
        <vt:lpwstr>https://en.wikipedia.org/wiki/Linux</vt:lpwstr>
      </vt:variant>
      <vt:variant>
        <vt:lpwstr/>
      </vt:variant>
      <vt:variant>
        <vt:i4>393227</vt:i4>
      </vt:variant>
      <vt:variant>
        <vt:i4>147</vt:i4>
      </vt:variant>
      <vt:variant>
        <vt:i4>0</vt:i4>
      </vt:variant>
      <vt:variant>
        <vt:i4>5</vt:i4>
      </vt:variant>
      <vt:variant>
        <vt:lpwstr>https://en.wikipedia.org/wiki/Microsoft_Windows</vt:lpwstr>
      </vt:variant>
      <vt:variant>
        <vt:lpwstr/>
      </vt:variant>
      <vt:variant>
        <vt:i4>5898254</vt:i4>
      </vt:variant>
      <vt:variant>
        <vt:i4>144</vt:i4>
      </vt:variant>
      <vt:variant>
        <vt:i4>0</vt:i4>
      </vt:variant>
      <vt:variant>
        <vt:i4>5</vt:i4>
      </vt:variant>
      <vt:variant>
        <vt:lpwstr>https://en.wikipedia.org/wiki/Software_Ideas_Modeler</vt:lpwstr>
      </vt:variant>
      <vt:variant>
        <vt:lpwstr/>
      </vt:variant>
      <vt:variant>
        <vt:i4>3211278</vt:i4>
      </vt:variant>
      <vt:variant>
        <vt:i4>141</vt:i4>
      </vt:variant>
      <vt:variant>
        <vt:i4>0</vt:i4>
      </vt:variant>
      <vt:variant>
        <vt:i4>5</vt:i4>
      </vt:variant>
      <vt:variant>
        <vt:lpwstr>https://en.wikipedia.org/wiki/Linux</vt:lpwstr>
      </vt:variant>
      <vt:variant>
        <vt:lpwstr/>
      </vt:variant>
      <vt:variant>
        <vt:i4>393227</vt:i4>
      </vt:variant>
      <vt:variant>
        <vt:i4>138</vt:i4>
      </vt:variant>
      <vt:variant>
        <vt:i4>0</vt:i4>
      </vt:variant>
      <vt:variant>
        <vt:i4>5</vt:i4>
      </vt:variant>
      <vt:variant>
        <vt:lpwstr>https://en.wikipedia.org/wiki/Microsoft_Windows</vt:lpwstr>
      </vt:variant>
      <vt:variant>
        <vt:lpwstr/>
      </vt:variant>
      <vt:variant>
        <vt:i4>2949138</vt:i4>
      </vt:variant>
      <vt:variant>
        <vt:i4>135</vt:i4>
      </vt:variant>
      <vt:variant>
        <vt:i4>0</vt:i4>
      </vt:variant>
      <vt:variant>
        <vt:i4>5</vt:i4>
      </vt:variant>
      <vt:variant>
        <vt:lpwstr>https://en.wikipedia.org/wiki/ActiveVOS</vt:lpwstr>
      </vt:variant>
      <vt:variant>
        <vt:lpwstr/>
      </vt:variant>
      <vt:variant>
        <vt:i4>3539030</vt:i4>
      </vt:variant>
      <vt:variant>
        <vt:i4>132</vt:i4>
      </vt:variant>
      <vt:variant>
        <vt:i4>0</vt:i4>
      </vt:variant>
      <vt:variant>
        <vt:i4>5</vt:i4>
      </vt:variant>
      <vt:variant>
        <vt:lpwstr>https://en.wikipedia.org/wiki/Comparison_of_Business_Process_Modeling_Notation_tools</vt:lpwstr>
      </vt:variant>
      <vt:variant>
        <vt:lpwstr>cite_note-bonita-license-5</vt:lpwstr>
      </vt:variant>
      <vt:variant>
        <vt:i4>6029354</vt:i4>
      </vt:variant>
      <vt:variant>
        <vt:i4>129</vt:i4>
      </vt:variant>
      <vt:variant>
        <vt:i4>0</vt:i4>
      </vt:variant>
      <vt:variant>
        <vt:i4>5</vt:i4>
      </vt:variant>
      <vt:variant>
        <vt:lpwstr>https://en.wikipedia.org/wiki/GNU_General_Public_License</vt:lpwstr>
      </vt:variant>
      <vt:variant>
        <vt:lpwstr/>
      </vt:variant>
      <vt:variant>
        <vt:i4>2228243</vt:i4>
      </vt:variant>
      <vt:variant>
        <vt:i4>126</vt:i4>
      </vt:variant>
      <vt:variant>
        <vt:i4>0</vt:i4>
      </vt:variant>
      <vt:variant>
        <vt:i4>5</vt:i4>
      </vt:variant>
      <vt:variant>
        <vt:lpwstr>https://en.wikipedia.org/wiki/Macintosh</vt:lpwstr>
      </vt:variant>
      <vt:variant>
        <vt:lpwstr/>
      </vt:variant>
      <vt:variant>
        <vt:i4>3211278</vt:i4>
      </vt:variant>
      <vt:variant>
        <vt:i4>123</vt:i4>
      </vt:variant>
      <vt:variant>
        <vt:i4>0</vt:i4>
      </vt:variant>
      <vt:variant>
        <vt:i4>5</vt:i4>
      </vt:variant>
      <vt:variant>
        <vt:lpwstr>https://en.wikipedia.org/wiki/Linux</vt:lpwstr>
      </vt:variant>
      <vt:variant>
        <vt:lpwstr/>
      </vt:variant>
      <vt:variant>
        <vt:i4>393227</vt:i4>
      </vt:variant>
      <vt:variant>
        <vt:i4>120</vt:i4>
      </vt:variant>
      <vt:variant>
        <vt:i4>0</vt:i4>
      </vt:variant>
      <vt:variant>
        <vt:i4>5</vt:i4>
      </vt:variant>
      <vt:variant>
        <vt:lpwstr>https://en.wikipedia.org/wiki/Microsoft_Windows</vt:lpwstr>
      </vt:variant>
      <vt:variant>
        <vt:lpwstr/>
      </vt:variant>
      <vt:variant>
        <vt:i4>4522019</vt:i4>
      </vt:variant>
      <vt:variant>
        <vt:i4>117</vt:i4>
      </vt:variant>
      <vt:variant>
        <vt:i4>0</vt:i4>
      </vt:variant>
      <vt:variant>
        <vt:i4>5</vt:i4>
      </vt:variant>
      <vt:variant>
        <vt:lpwstr>https://en.wikipedia.org/wiki/Bonita_BPM</vt:lpwstr>
      </vt:variant>
      <vt:variant>
        <vt:lpwstr/>
      </vt:variant>
      <vt:variant>
        <vt:i4>2228243</vt:i4>
      </vt:variant>
      <vt:variant>
        <vt:i4>114</vt:i4>
      </vt:variant>
      <vt:variant>
        <vt:i4>0</vt:i4>
      </vt:variant>
      <vt:variant>
        <vt:i4>5</vt:i4>
      </vt:variant>
      <vt:variant>
        <vt:lpwstr>https://en.wikipedia.org/wiki/Macintosh</vt:lpwstr>
      </vt:variant>
      <vt:variant>
        <vt:lpwstr/>
      </vt:variant>
      <vt:variant>
        <vt:i4>3211278</vt:i4>
      </vt:variant>
      <vt:variant>
        <vt:i4>111</vt:i4>
      </vt:variant>
      <vt:variant>
        <vt:i4>0</vt:i4>
      </vt:variant>
      <vt:variant>
        <vt:i4>5</vt:i4>
      </vt:variant>
      <vt:variant>
        <vt:lpwstr>https://en.wikipedia.org/wiki/Linux</vt:lpwstr>
      </vt:variant>
      <vt:variant>
        <vt:lpwstr/>
      </vt:variant>
      <vt:variant>
        <vt:i4>393227</vt:i4>
      </vt:variant>
      <vt:variant>
        <vt:i4>108</vt:i4>
      </vt:variant>
      <vt:variant>
        <vt:i4>0</vt:i4>
      </vt:variant>
      <vt:variant>
        <vt:i4>5</vt:i4>
      </vt:variant>
      <vt:variant>
        <vt:lpwstr>https://en.wikipedia.org/wiki/Microsoft_Windows</vt:lpwstr>
      </vt:variant>
      <vt:variant>
        <vt:lpwstr/>
      </vt:variant>
      <vt:variant>
        <vt:i4>2818125</vt:i4>
      </vt:variant>
      <vt:variant>
        <vt:i4>105</vt:i4>
      </vt:variant>
      <vt:variant>
        <vt:i4>0</vt:i4>
      </vt:variant>
      <vt:variant>
        <vt:i4>5</vt:i4>
      </vt:variant>
      <vt:variant>
        <vt:lpwstr>https://en.wikipedia.org/wiki/No_Magic</vt:lpwstr>
      </vt:variant>
      <vt:variant>
        <vt:lpwstr/>
      </vt:variant>
      <vt:variant>
        <vt:i4>2097176</vt:i4>
      </vt:variant>
      <vt:variant>
        <vt:i4>102</vt:i4>
      </vt:variant>
      <vt:variant>
        <vt:i4>0</vt:i4>
      </vt:variant>
      <vt:variant>
        <vt:i4>5</vt:i4>
      </vt:variant>
      <vt:variant>
        <vt:lpwstr>https://en.wikipedia.org/wiki/MagicDraw</vt:lpwstr>
      </vt:variant>
      <vt:variant>
        <vt:lpwstr/>
      </vt:variant>
      <vt:variant>
        <vt:i4>3342411</vt:i4>
      </vt:variant>
      <vt:variant>
        <vt:i4>99</vt:i4>
      </vt:variant>
      <vt:variant>
        <vt:i4>0</vt:i4>
      </vt:variant>
      <vt:variant>
        <vt:i4>5</vt:i4>
      </vt:variant>
      <vt:variant>
        <vt:lpwstr>https://en.wikipedia.org/wiki/Comparison_of_Business_Process_Modeling_Notation_tools</vt:lpwstr>
      </vt:variant>
      <vt:variant>
        <vt:lpwstr>cite_note-ea-license-6</vt:lpwstr>
      </vt:variant>
      <vt:variant>
        <vt:i4>2228243</vt:i4>
      </vt:variant>
      <vt:variant>
        <vt:i4>96</vt:i4>
      </vt:variant>
      <vt:variant>
        <vt:i4>0</vt:i4>
      </vt:variant>
      <vt:variant>
        <vt:i4>5</vt:i4>
      </vt:variant>
      <vt:variant>
        <vt:lpwstr>https://en.wikipedia.org/wiki/Macintosh</vt:lpwstr>
      </vt:variant>
      <vt:variant>
        <vt:lpwstr/>
      </vt:variant>
      <vt:variant>
        <vt:i4>3211278</vt:i4>
      </vt:variant>
      <vt:variant>
        <vt:i4>93</vt:i4>
      </vt:variant>
      <vt:variant>
        <vt:i4>0</vt:i4>
      </vt:variant>
      <vt:variant>
        <vt:i4>5</vt:i4>
      </vt:variant>
      <vt:variant>
        <vt:lpwstr>https://en.wikipedia.org/wiki/Linux</vt:lpwstr>
      </vt:variant>
      <vt:variant>
        <vt:lpwstr/>
      </vt:variant>
      <vt:variant>
        <vt:i4>393227</vt:i4>
      </vt:variant>
      <vt:variant>
        <vt:i4>90</vt:i4>
      </vt:variant>
      <vt:variant>
        <vt:i4>0</vt:i4>
      </vt:variant>
      <vt:variant>
        <vt:i4>5</vt:i4>
      </vt:variant>
      <vt:variant>
        <vt:lpwstr>https://en.wikipedia.org/wiki/Microsoft_Windows</vt:lpwstr>
      </vt:variant>
      <vt:variant>
        <vt:lpwstr/>
      </vt:variant>
      <vt:variant>
        <vt:i4>1048584</vt:i4>
      </vt:variant>
      <vt:variant>
        <vt:i4>87</vt:i4>
      </vt:variant>
      <vt:variant>
        <vt:i4>0</vt:i4>
      </vt:variant>
      <vt:variant>
        <vt:i4>5</vt:i4>
      </vt:variant>
      <vt:variant>
        <vt:lpwstr>https://en.wikipedia.org/wiki/Sparx_Systems</vt:lpwstr>
      </vt:variant>
      <vt:variant>
        <vt:lpwstr/>
      </vt:variant>
      <vt:variant>
        <vt:i4>1507362</vt:i4>
      </vt:variant>
      <vt:variant>
        <vt:i4>84</vt:i4>
      </vt:variant>
      <vt:variant>
        <vt:i4>0</vt:i4>
      </vt:variant>
      <vt:variant>
        <vt:i4>5</vt:i4>
      </vt:variant>
      <vt:variant>
        <vt:lpwstr>https://en.wikipedia.org/wiki/Enterprise_Architect_(software)</vt:lpwstr>
      </vt:variant>
      <vt:variant>
        <vt:lpwstr/>
      </vt:variant>
      <vt:variant>
        <vt:i4>8126567</vt:i4>
      </vt:variant>
      <vt:variant>
        <vt:i4>81</vt:i4>
      </vt:variant>
      <vt:variant>
        <vt:i4>0</vt:i4>
      </vt:variant>
      <vt:variant>
        <vt:i4>5</vt:i4>
      </vt:variant>
      <vt:variant>
        <vt:lpwstr>https://en.wikipedia.org/wiki/Comparison_of_Business_Process_Modeling_Notation_tools</vt:lpwstr>
      </vt:variant>
      <vt:variant>
        <vt:lpwstr>cite_note-modelio-license-8</vt:lpwstr>
      </vt:variant>
      <vt:variant>
        <vt:i4>6029354</vt:i4>
      </vt:variant>
      <vt:variant>
        <vt:i4>78</vt:i4>
      </vt:variant>
      <vt:variant>
        <vt:i4>0</vt:i4>
      </vt:variant>
      <vt:variant>
        <vt:i4>5</vt:i4>
      </vt:variant>
      <vt:variant>
        <vt:lpwstr>https://en.wikipedia.org/wiki/GNU_General_Public_License</vt:lpwstr>
      </vt:variant>
      <vt:variant>
        <vt:lpwstr/>
      </vt:variant>
      <vt:variant>
        <vt:i4>6291477</vt:i4>
      </vt:variant>
      <vt:variant>
        <vt:i4>75</vt:i4>
      </vt:variant>
      <vt:variant>
        <vt:i4>0</vt:i4>
      </vt:variant>
      <vt:variant>
        <vt:i4>5</vt:i4>
      </vt:variant>
      <vt:variant>
        <vt:lpwstr>https://en.wikipedia.org/wiki/Mac_OS</vt:lpwstr>
      </vt:variant>
      <vt:variant>
        <vt:lpwstr/>
      </vt:variant>
      <vt:variant>
        <vt:i4>3211278</vt:i4>
      </vt:variant>
      <vt:variant>
        <vt:i4>72</vt:i4>
      </vt:variant>
      <vt:variant>
        <vt:i4>0</vt:i4>
      </vt:variant>
      <vt:variant>
        <vt:i4>5</vt:i4>
      </vt:variant>
      <vt:variant>
        <vt:lpwstr>https://en.wikipedia.org/wiki/Linux</vt:lpwstr>
      </vt:variant>
      <vt:variant>
        <vt:lpwstr/>
      </vt:variant>
      <vt:variant>
        <vt:i4>393227</vt:i4>
      </vt:variant>
      <vt:variant>
        <vt:i4>69</vt:i4>
      </vt:variant>
      <vt:variant>
        <vt:i4>0</vt:i4>
      </vt:variant>
      <vt:variant>
        <vt:i4>5</vt:i4>
      </vt:variant>
      <vt:variant>
        <vt:lpwstr>https://en.wikipedia.org/wiki/Microsoft_Windows</vt:lpwstr>
      </vt:variant>
      <vt:variant>
        <vt:lpwstr/>
      </vt:variant>
      <vt:variant>
        <vt:i4>2687040</vt:i4>
      </vt:variant>
      <vt:variant>
        <vt:i4>66</vt:i4>
      </vt:variant>
      <vt:variant>
        <vt:i4>0</vt:i4>
      </vt:variant>
      <vt:variant>
        <vt:i4>5</vt:i4>
      </vt:variant>
      <vt:variant>
        <vt:lpwstr>http://www.modelio.org/</vt:lpwstr>
      </vt:variant>
      <vt:variant>
        <vt:lpwstr/>
      </vt:variant>
      <vt:variant>
        <vt:i4>5111934</vt:i4>
      </vt:variant>
      <vt:variant>
        <vt:i4>63</vt:i4>
      </vt:variant>
      <vt:variant>
        <vt:i4>0</vt:i4>
      </vt:variant>
      <vt:variant>
        <vt:i4>5</vt:i4>
      </vt:variant>
      <vt:variant>
        <vt:lpwstr>https://en.wikipedia.org/wiki/Modelio</vt:lpwstr>
      </vt:variant>
      <vt:variant>
        <vt:lpwstr/>
      </vt:variant>
      <vt:variant>
        <vt:i4>3211278</vt:i4>
      </vt:variant>
      <vt:variant>
        <vt:i4>60</vt:i4>
      </vt:variant>
      <vt:variant>
        <vt:i4>0</vt:i4>
      </vt:variant>
      <vt:variant>
        <vt:i4>5</vt:i4>
      </vt:variant>
      <vt:variant>
        <vt:lpwstr>https://en.wikipedia.org/wiki/Linux</vt:lpwstr>
      </vt:variant>
      <vt:variant>
        <vt:lpwstr/>
      </vt:variant>
      <vt:variant>
        <vt:i4>2228243</vt:i4>
      </vt:variant>
      <vt:variant>
        <vt:i4>57</vt:i4>
      </vt:variant>
      <vt:variant>
        <vt:i4>0</vt:i4>
      </vt:variant>
      <vt:variant>
        <vt:i4>5</vt:i4>
      </vt:variant>
      <vt:variant>
        <vt:lpwstr>https://en.wikipedia.org/wiki/Macintosh</vt:lpwstr>
      </vt:variant>
      <vt:variant>
        <vt:lpwstr/>
      </vt:variant>
      <vt:variant>
        <vt:i4>393227</vt:i4>
      </vt:variant>
      <vt:variant>
        <vt:i4>54</vt:i4>
      </vt:variant>
      <vt:variant>
        <vt:i4>0</vt:i4>
      </vt:variant>
      <vt:variant>
        <vt:i4>5</vt:i4>
      </vt:variant>
      <vt:variant>
        <vt:lpwstr>https://en.wikipedia.org/wiki/Microsoft_Windows</vt:lpwstr>
      </vt:variant>
      <vt:variant>
        <vt:lpwstr/>
      </vt:variant>
      <vt:variant>
        <vt:i4>4718697</vt:i4>
      </vt:variant>
      <vt:variant>
        <vt:i4>51</vt:i4>
      </vt:variant>
      <vt:variant>
        <vt:i4>0</vt:i4>
      </vt:variant>
      <vt:variant>
        <vt:i4>5</vt:i4>
      </vt:variant>
      <vt:variant>
        <vt:lpwstr>https://en.wikipedia.org/wiki/YEd</vt:lpwstr>
      </vt:variant>
      <vt:variant>
        <vt:lpwstr/>
      </vt:variant>
      <vt:variant>
        <vt:i4>3670022</vt:i4>
      </vt:variant>
      <vt:variant>
        <vt:i4>48</vt:i4>
      </vt:variant>
      <vt:variant>
        <vt:i4>0</vt:i4>
      </vt:variant>
      <vt:variant>
        <vt:i4>5</vt:i4>
      </vt:variant>
      <vt:variant>
        <vt:lpwstr>https://en.wikipedia.org/wiki/Sydle</vt:lpwstr>
      </vt:variant>
      <vt:variant>
        <vt:lpwstr/>
      </vt:variant>
      <vt:variant>
        <vt:i4>852055</vt:i4>
      </vt:variant>
      <vt:variant>
        <vt:i4>45</vt:i4>
      </vt:variant>
      <vt:variant>
        <vt:i4>0</vt:i4>
      </vt:variant>
      <vt:variant>
        <vt:i4>5</vt:i4>
      </vt:variant>
      <vt:variant>
        <vt:lpwstr>https://en.wikipedia.org/wiki/SYDLE_SEED_Community</vt:lpwstr>
      </vt:variant>
      <vt:variant>
        <vt:lpwstr/>
      </vt:variant>
      <vt:variant>
        <vt:i4>2228243</vt:i4>
      </vt:variant>
      <vt:variant>
        <vt:i4>42</vt:i4>
      </vt:variant>
      <vt:variant>
        <vt:i4>0</vt:i4>
      </vt:variant>
      <vt:variant>
        <vt:i4>5</vt:i4>
      </vt:variant>
      <vt:variant>
        <vt:lpwstr>https://en.wikipedia.org/wiki/Macintosh</vt:lpwstr>
      </vt:variant>
      <vt:variant>
        <vt:lpwstr/>
      </vt:variant>
      <vt:variant>
        <vt:i4>5308461</vt:i4>
      </vt:variant>
      <vt:variant>
        <vt:i4>39</vt:i4>
      </vt:variant>
      <vt:variant>
        <vt:i4>0</vt:i4>
      </vt:variant>
      <vt:variant>
        <vt:i4>5</vt:i4>
      </vt:variant>
      <vt:variant>
        <vt:lpwstr>https://en.wikipedia.org/wiki/Omni_Group</vt:lpwstr>
      </vt:variant>
      <vt:variant>
        <vt:lpwstr/>
      </vt:variant>
      <vt:variant>
        <vt:i4>5308528</vt:i4>
      </vt:variant>
      <vt:variant>
        <vt:i4>36</vt:i4>
      </vt:variant>
      <vt:variant>
        <vt:i4>0</vt:i4>
      </vt:variant>
      <vt:variant>
        <vt:i4>5</vt:i4>
      </vt:variant>
      <vt:variant>
        <vt:lpwstr>https://en.wikipedia.org/wiki/OmniGraffle</vt:lpwstr>
      </vt:variant>
      <vt:variant>
        <vt:lpwstr/>
      </vt:variant>
      <vt:variant>
        <vt:i4>3932261</vt:i4>
      </vt:variant>
      <vt:variant>
        <vt:i4>33</vt:i4>
      </vt:variant>
      <vt:variant>
        <vt:i4>0</vt:i4>
      </vt:variant>
      <vt:variant>
        <vt:i4>5</vt:i4>
      </vt:variant>
      <vt:variant>
        <vt:lpwstr>https://en.wikipedia.org/wiki/Solaris_(operating_system)</vt:lpwstr>
      </vt:variant>
      <vt:variant>
        <vt:lpwstr/>
      </vt:variant>
      <vt:variant>
        <vt:i4>2228243</vt:i4>
      </vt:variant>
      <vt:variant>
        <vt:i4>30</vt:i4>
      </vt:variant>
      <vt:variant>
        <vt:i4>0</vt:i4>
      </vt:variant>
      <vt:variant>
        <vt:i4>5</vt:i4>
      </vt:variant>
      <vt:variant>
        <vt:lpwstr>https://en.wikipedia.org/wiki/Macintosh</vt:lpwstr>
      </vt:variant>
      <vt:variant>
        <vt:lpwstr/>
      </vt:variant>
      <vt:variant>
        <vt:i4>3211278</vt:i4>
      </vt:variant>
      <vt:variant>
        <vt:i4>27</vt:i4>
      </vt:variant>
      <vt:variant>
        <vt:i4>0</vt:i4>
      </vt:variant>
      <vt:variant>
        <vt:i4>5</vt:i4>
      </vt:variant>
      <vt:variant>
        <vt:lpwstr>https://en.wikipedia.org/wiki/Linux</vt:lpwstr>
      </vt:variant>
      <vt:variant>
        <vt:lpwstr/>
      </vt:variant>
      <vt:variant>
        <vt:i4>393227</vt:i4>
      </vt:variant>
      <vt:variant>
        <vt:i4>24</vt:i4>
      </vt:variant>
      <vt:variant>
        <vt:i4>0</vt:i4>
      </vt:variant>
      <vt:variant>
        <vt:i4>5</vt:i4>
      </vt:variant>
      <vt:variant>
        <vt:lpwstr>https://en.wikipedia.org/wiki/Microsoft_Windows</vt:lpwstr>
      </vt:variant>
      <vt:variant>
        <vt:lpwstr/>
      </vt:variant>
      <vt:variant>
        <vt:i4>4194401</vt:i4>
      </vt:variant>
      <vt:variant>
        <vt:i4>21</vt:i4>
      </vt:variant>
      <vt:variant>
        <vt:i4>0</vt:i4>
      </vt:variant>
      <vt:variant>
        <vt:i4>5</vt:i4>
      </vt:variant>
      <vt:variant>
        <vt:lpwstr>https://en.wikipedia.org/wiki/Borland</vt:lpwstr>
      </vt:variant>
      <vt:variant>
        <vt:lpwstr/>
      </vt:variant>
      <vt:variant>
        <vt:i4>983139</vt:i4>
      </vt:variant>
      <vt:variant>
        <vt:i4>18</vt:i4>
      </vt:variant>
      <vt:variant>
        <vt:i4>0</vt:i4>
      </vt:variant>
      <vt:variant>
        <vt:i4>5</vt:i4>
      </vt:variant>
      <vt:variant>
        <vt:lpwstr>https://en.wikipedia.org/wiki/Borland_Together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arkat</cp:lastModifiedBy>
  <cp:revision>2</cp:revision>
  <cp:lastPrinted>2017-10-04T16:34:00Z</cp:lastPrinted>
  <dcterms:created xsi:type="dcterms:W3CDTF">2017-10-04T16:30:00Z</dcterms:created>
  <dcterms:modified xsi:type="dcterms:W3CDTF">2017-10-06T03:34:00Z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90decddf-c8f5-31df-8ad0-d93fca27c0dd</vt:lpwstr>
  </property>
  <property fmtid="{D5CDD505-2E9C-101B-9397-08002B2CF9AE}" pid="4" name="Mendeley Citation Style_1">
    <vt:lpwstr>http://www.zotero.org/styles/universitas-negeri-semarang-fakultas-matematika-dan-ilmu-pengetahuan-alam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http://www.zotero.org/styles/universitas-negeri-semarang-fakultas-matematika-dan-ilmu-pengetahuan-alam</vt:lpwstr>
  </property>
  <property fmtid="{D5CDD505-2E9C-101B-9397-08002B2CF9AE}" pid="24" name="Mendeley Recent Style Name 9_1">
    <vt:lpwstr>Universitas Negeri Semarang - Fakultas Matematika dan Ilmu Pengetahuan Alam (Indonesian)</vt:lpwstr>
  </property>
</Properties>
</file>